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26E3D5" w14:textId="77777777" w:rsidR="0095483F" w:rsidRDefault="0095483F" w:rsidP="001A33D0">
      <w:pPr>
        <w:jc w:val="right"/>
        <w:rPr>
          <w:b/>
          <w:noProof/>
          <w:sz w:val="28"/>
          <w:szCs w:val="28"/>
        </w:rPr>
      </w:pPr>
    </w:p>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45DBE379" w:rsidR="001A33D0" w:rsidRPr="00BC394B" w:rsidRDefault="000F0E7A" w:rsidP="001A33D0">
      <w:pPr>
        <w:spacing w:after="2000"/>
        <w:jc w:val="right"/>
      </w:pPr>
      <w:r>
        <w:t>Date</w:t>
      </w:r>
      <w:r w:rsidR="001A33D0" w:rsidRPr="00BC394B">
        <w:t xml:space="preserve">: </w:t>
      </w:r>
      <w:r w:rsidR="00657B4B">
        <w:rPr>
          <w:noProof/>
        </w:rPr>
        <w:t>202</w:t>
      </w:r>
      <w:r w:rsidR="00750B1C">
        <w:rPr>
          <w:noProof/>
        </w:rPr>
        <w:t>2</w:t>
      </w:r>
      <w:r>
        <w:rPr>
          <w:noProof/>
        </w:rPr>
        <w:t>-</w:t>
      </w:r>
      <w:r w:rsidR="00750B1C">
        <w:rPr>
          <w:noProof/>
        </w:rPr>
        <w:t>0</w:t>
      </w:r>
      <w:r w:rsidR="00313EDB">
        <w:rPr>
          <w:noProof/>
        </w:rPr>
        <w:t>3</w:t>
      </w:r>
      <w:r>
        <w:rPr>
          <w:noProof/>
        </w:rPr>
        <w:t>-</w:t>
      </w:r>
      <w:r w:rsidR="00803086">
        <w:rPr>
          <w:noProof/>
        </w:rPr>
        <w:t>31</w:t>
      </w:r>
    </w:p>
    <w:p w14:paraId="62150C31" w14:textId="6D11845E" w:rsidR="00AE439A" w:rsidRDefault="007836EA" w:rsidP="00AE439A">
      <w:pPr>
        <w:spacing w:line="360" w:lineRule="atLeast"/>
        <w:jc w:val="center"/>
        <w:rPr>
          <w:b/>
          <w:sz w:val="32"/>
          <w:szCs w:val="32"/>
        </w:rPr>
      </w:pPr>
      <w:proofErr w:type="spellStart"/>
      <w:r w:rsidRPr="007836EA">
        <w:rPr>
          <w:b/>
          <w:sz w:val="32"/>
          <w:szCs w:val="32"/>
        </w:rPr>
        <w:t>χ</w:t>
      </w:r>
      <w:r w:rsidR="006272B6">
        <w:rPr>
          <w:b/>
          <w:sz w:val="32"/>
          <w:szCs w:val="32"/>
        </w:rPr>
        <w:t>MCF</w:t>
      </w:r>
      <w:proofErr w:type="spellEnd"/>
      <w:r w:rsidR="006272B6">
        <w:rPr>
          <w:b/>
          <w:sz w:val="32"/>
          <w:szCs w:val="32"/>
        </w:rPr>
        <w:t xml:space="preserve">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headerReference w:type="default" r:id="rId12"/>
          <w:footerReference w:type="even" r:id="rId13"/>
          <w:footerReference w:type="default" r:id="rId14"/>
          <w:headerReference w:type="first" r:id="rId15"/>
          <w:footerReference w:type="first" r:id="rId16"/>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DD5EB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
      </w:pPr>
      <w:r w:rsidRPr="00DD5EBC">
        <w:rPr>
          <w:color w:val="auto"/>
          <w:sz w:val="20"/>
          <w:lang w:val="de-DE"/>
        </w:rPr>
        <w:t>Website: www.iso.org</w:t>
      </w:r>
    </w:p>
    <w:p w14:paraId="6A3BF7E0" w14:textId="2839EDD5" w:rsidR="001A33D0" w:rsidRPr="00DD5EB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DE"/>
        </w:rPr>
      </w:pPr>
      <w:proofErr w:type="spellStart"/>
      <w:r w:rsidRPr="00DD5EBC">
        <w:rPr>
          <w:color w:val="auto"/>
          <w:sz w:val="20"/>
          <w:lang w:val="de-DE"/>
        </w:rPr>
        <w:t>Published</w:t>
      </w:r>
      <w:proofErr w:type="spellEnd"/>
      <w:r w:rsidRPr="00DD5EBC">
        <w:rPr>
          <w:color w:val="auto"/>
          <w:sz w:val="20"/>
          <w:lang w:val="de-DE"/>
        </w:rPr>
        <w:t xml:space="preserve"> in </w:t>
      </w:r>
      <w:proofErr w:type="spellStart"/>
      <w:r w:rsidRPr="00DD5EBC">
        <w:rPr>
          <w:color w:val="auto"/>
          <w:sz w:val="20"/>
          <w:lang w:val="de-DE"/>
        </w:rPr>
        <w:t>Switzerland</w:t>
      </w:r>
      <w:proofErr w:type="spellEnd"/>
      <w:sdt>
        <w:sdtPr>
          <w:rPr>
            <w:color w:val="auto"/>
            <w:sz w:val="20"/>
            <w:lang w:val="de-DE"/>
          </w:rPr>
          <w:id w:val="-160859426"/>
          <w:citation/>
        </w:sdtPr>
        <w:sdtContent>
          <w:r w:rsidR="00BC3AA8">
            <w:rPr>
              <w:color w:val="auto"/>
              <w:sz w:val="20"/>
              <w:lang w:val="de-DE"/>
            </w:rPr>
            <w:fldChar w:fldCharType="begin"/>
          </w:r>
          <w:r w:rsidR="001A7F56">
            <w:rPr>
              <w:color w:val="auto"/>
              <w:sz w:val="20"/>
              <w:lang w:val="de-DE"/>
            </w:rPr>
            <w:instrText xml:space="preserve">CITATION Chr06 \l 1031 </w:instrText>
          </w:r>
          <w:r w:rsidR="00BC3AA8">
            <w:rPr>
              <w:color w:val="auto"/>
              <w:sz w:val="20"/>
              <w:lang w:val="de-DE"/>
            </w:rPr>
            <w:fldChar w:fldCharType="separate"/>
          </w:r>
          <w:r w:rsidR="001F4D75">
            <w:rPr>
              <w:noProof/>
              <w:color w:val="auto"/>
              <w:sz w:val="20"/>
              <w:lang w:val="de-DE"/>
            </w:rPr>
            <w:t xml:space="preserve"> </w:t>
          </w:r>
          <w:r w:rsidR="001F4D75" w:rsidRPr="001F4D75">
            <w:rPr>
              <w:noProof/>
              <w:color w:val="auto"/>
              <w:sz w:val="20"/>
              <w:lang w:val="de-DE"/>
            </w:rPr>
            <w:t>[1]</w:t>
          </w:r>
          <w:r w:rsidR="00BC3AA8">
            <w:rPr>
              <w:color w:val="auto"/>
              <w:sz w:val="20"/>
              <w:lang w:val="de-DE"/>
            </w:rPr>
            <w:fldChar w:fldCharType="end"/>
          </w:r>
        </w:sdtContent>
      </w:sdt>
      <w:sdt>
        <w:sdtPr>
          <w:rPr>
            <w:color w:val="auto"/>
            <w:sz w:val="20"/>
            <w:lang w:val="de-DE"/>
          </w:rPr>
          <w:id w:val="-1944289898"/>
          <w:citation/>
        </w:sdtPr>
        <w:sdtContent>
          <w:r w:rsidR="00BC3AA8">
            <w:rPr>
              <w:color w:val="auto"/>
              <w:sz w:val="20"/>
              <w:lang w:val="de-DE"/>
            </w:rPr>
            <w:fldChar w:fldCharType="begin"/>
          </w:r>
          <w:r w:rsidR="00BC3AA8">
            <w:rPr>
              <w:color w:val="auto"/>
              <w:sz w:val="20"/>
              <w:lang w:val="de-DE"/>
            </w:rPr>
            <w:instrText xml:space="preserve">CITATION Pet \l 1031 </w:instrText>
          </w:r>
          <w:r w:rsidR="00BC3AA8">
            <w:rPr>
              <w:color w:val="auto"/>
              <w:sz w:val="20"/>
              <w:lang w:val="de-DE"/>
            </w:rPr>
            <w:fldChar w:fldCharType="separate"/>
          </w:r>
          <w:r w:rsidR="001F4D75">
            <w:rPr>
              <w:noProof/>
              <w:color w:val="auto"/>
              <w:sz w:val="20"/>
              <w:lang w:val="de-DE"/>
            </w:rPr>
            <w:t xml:space="preserve"> </w:t>
          </w:r>
          <w:r w:rsidR="001F4D75" w:rsidRPr="001F4D75">
            <w:rPr>
              <w:noProof/>
              <w:color w:val="auto"/>
              <w:sz w:val="20"/>
              <w:lang w:val="de-DE"/>
            </w:rPr>
            <w:t>[2]</w:t>
          </w:r>
          <w:r w:rsidR="00BC3AA8">
            <w:rPr>
              <w:color w:val="auto"/>
              <w:sz w:val="20"/>
              <w:lang w:val="de-DE"/>
            </w:rPr>
            <w:fldChar w:fldCharType="end"/>
          </w:r>
        </w:sdtContent>
      </w:sdt>
    </w:p>
    <w:p w14:paraId="19A145B0" w14:textId="77777777" w:rsidR="001A33D0" w:rsidRPr="00BC394B" w:rsidRDefault="001A33D0" w:rsidP="008116BB">
      <w:pPr>
        <w:pStyle w:val="zzContents"/>
      </w:pPr>
      <w:r w:rsidRPr="00BC394B">
        <w:lastRenderedPageBreak/>
        <w:t>Contents</w:t>
      </w:r>
    </w:p>
    <w:p w14:paraId="595D2F98" w14:textId="341D35D8" w:rsidR="001F4D75"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99614538" w:history="1">
        <w:r w:rsidR="001F4D75" w:rsidRPr="00BC6D13">
          <w:rPr>
            <w:rStyle w:val="Hyperlink"/>
            <w:noProof/>
          </w:rPr>
          <w:t>Foreword</w:t>
        </w:r>
        <w:r w:rsidR="001F4D75">
          <w:rPr>
            <w:noProof/>
            <w:webHidden/>
          </w:rPr>
          <w:tab/>
        </w:r>
        <w:r w:rsidR="001F4D75">
          <w:rPr>
            <w:noProof/>
            <w:webHidden/>
          </w:rPr>
          <w:fldChar w:fldCharType="begin"/>
        </w:r>
        <w:r w:rsidR="001F4D75">
          <w:rPr>
            <w:noProof/>
            <w:webHidden/>
          </w:rPr>
          <w:instrText xml:space="preserve"> PAGEREF _Toc99614538 \h </w:instrText>
        </w:r>
        <w:r w:rsidR="001F4D75">
          <w:rPr>
            <w:noProof/>
            <w:webHidden/>
          </w:rPr>
        </w:r>
        <w:r w:rsidR="001F4D75">
          <w:rPr>
            <w:noProof/>
            <w:webHidden/>
          </w:rPr>
          <w:fldChar w:fldCharType="separate"/>
        </w:r>
        <w:r w:rsidR="001F4D75">
          <w:rPr>
            <w:noProof/>
            <w:webHidden/>
          </w:rPr>
          <w:t>xiii</w:t>
        </w:r>
        <w:r w:rsidR="001F4D75">
          <w:rPr>
            <w:noProof/>
            <w:webHidden/>
          </w:rPr>
          <w:fldChar w:fldCharType="end"/>
        </w:r>
      </w:hyperlink>
    </w:p>
    <w:p w14:paraId="66F7CE81" w14:textId="41B77575" w:rsidR="001F4D75" w:rsidRDefault="001F4D75">
      <w:pPr>
        <w:pStyle w:val="Verzeichnis1"/>
        <w:rPr>
          <w:rFonts w:asciiTheme="minorHAnsi" w:eastAsiaTheme="minorEastAsia" w:hAnsiTheme="minorHAnsi" w:cstheme="minorBidi"/>
          <w:b w:val="0"/>
          <w:noProof/>
          <w:lang w:val="de-DE" w:eastAsia="de-DE"/>
        </w:rPr>
      </w:pPr>
      <w:hyperlink w:anchor="_Toc99614539" w:history="1">
        <w:r w:rsidRPr="00BC6D13">
          <w:rPr>
            <w:rStyle w:val="Hyperlink"/>
            <w:noProof/>
          </w:rPr>
          <w:t>Introduction</w:t>
        </w:r>
        <w:r>
          <w:rPr>
            <w:noProof/>
            <w:webHidden/>
          </w:rPr>
          <w:tab/>
        </w:r>
        <w:r>
          <w:rPr>
            <w:noProof/>
            <w:webHidden/>
          </w:rPr>
          <w:fldChar w:fldCharType="begin"/>
        </w:r>
        <w:r>
          <w:rPr>
            <w:noProof/>
            <w:webHidden/>
          </w:rPr>
          <w:instrText xml:space="preserve"> PAGEREF _Toc99614539 \h </w:instrText>
        </w:r>
        <w:r>
          <w:rPr>
            <w:noProof/>
            <w:webHidden/>
          </w:rPr>
        </w:r>
        <w:r>
          <w:rPr>
            <w:noProof/>
            <w:webHidden/>
          </w:rPr>
          <w:fldChar w:fldCharType="separate"/>
        </w:r>
        <w:r>
          <w:rPr>
            <w:noProof/>
            <w:webHidden/>
          </w:rPr>
          <w:t>xiv</w:t>
        </w:r>
        <w:r>
          <w:rPr>
            <w:noProof/>
            <w:webHidden/>
          </w:rPr>
          <w:fldChar w:fldCharType="end"/>
        </w:r>
      </w:hyperlink>
    </w:p>
    <w:p w14:paraId="4BBA2778" w14:textId="5E2B6A76" w:rsidR="001F4D75" w:rsidRDefault="001F4D75">
      <w:pPr>
        <w:pStyle w:val="Verzeichnis1"/>
        <w:rPr>
          <w:rFonts w:asciiTheme="minorHAnsi" w:eastAsiaTheme="minorEastAsia" w:hAnsiTheme="minorHAnsi" w:cstheme="minorBidi"/>
          <w:b w:val="0"/>
          <w:noProof/>
          <w:lang w:val="de-DE" w:eastAsia="de-DE"/>
        </w:rPr>
      </w:pPr>
      <w:hyperlink w:anchor="_Toc99614540" w:history="1">
        <w:r w:rsidRPr="00BC6D13">
          <w:rPr>
            <w:rStyle w:val="Hyperlink"/>
            <w:noProof/>
          </w:rPr>
          <w:t>1</w:t>
        </w:r>
        <w:r>
          <w:rPr>
            <w:rFonts w:asciiTheme="minorHAnsi" w:eastAsiaTheme="minorEastAsia" w:hAnsiTheme="minorHAnsi" w:cstheme="minorBidi"/>
            <w:b w:val="0"/>
            <w:noProof/>
            <w:lang w:val="de-DE" w:eastAsia="de-DE"/>
          </w:rPr>
          <w:tab/>
        </w:r>
        <w:r w:rsidRPr="00BC6D13">
          <w:rPr>
            <w:rStyle w:val="Hyperlink"/>
            <w:noProof/>
          </w:rPr>
          <w:t>Scope</w:t>
        </w:r>
        <w:r>
          <w:rPr>
            <w:noProof/>
            <w:webHidden/>
          </w:rPr>
          <w:tab/>
        </w:r>
        <w:r>
          <w:rPr>
            <w:noProof/>
            <w:webHidden/>
          </w:rPr>
          <w:fldChar w:fldCharType="begin"/>
        </w:r>
        <w:r>
          <w:rPr>
            <w:noProof/>
            <w:webHidden/>
          </w:rPr>
          <w:instrText xml:space="preserve"> PAGEREF _Toc99614540 \h </w:instrText>
        </w:r>
        <w:r>
          <w:rPr>
            <w:noProof/>
            <w:webHidden/>
          </w:rPr>
        </w:r>
        <w:r>
          <w:rPr>
            <w:noProof/>
            <w:webHidden/>
          </w:rPr>
          <w:fldChar w:fldCharType="separate"/>
        </w:r>
        <w:r>
          <w:rPr>
            <w:noProof/>
            <w:webHidden/>
          </w:rPr>
          <w:t>1</w:t>
        </w:r>
        <w:r>
          <w:rPr>
            <w:noProof/>
            <w:webHidden/>
          </w:rPr>
          <w:fldChar w:fldCharType="end"/>
        </w:r>
      </w:hyperlink>
    </w:p>
    <w:p w14:paraId="3F89030E" w14:textId="6EEAD053" w:rsidR="001F4D75" w:rsidRDefault="001F4D75">
      <w:pPr>
        <w:pStyle w:val="Verzeichnis1"/>
        <w:rPr>
          <w:rFonts w:asciiTheme="minorHAnsi" w:eastAsiaTheme="minorEastAsia" w:hAnsiTheme="minorHAnsi" w:cstheme="minorBidi"/>
          <w:b w:val="0"/>
          <w:noProof/>
          <w:lang w:val="de-DE" w:eastAsia="de-DE"/>
        </w:rPr>
      </w:pPr>
      <w:hyperlink w:anchor="_Toc99614541" w:history="1">
        <w:r w:rsidRPr="00BC6D13">
          <w:rPr>
            <w:rStyle w:val="Hyperlink"/>
            <w:noProof/>
          </w:rPr>
          <w:t>2</w:t>
        </w:r>
        <w:r>
          <w:rPr>
            <w:rFonts w:asciiTheme="minorHAnsi" w:eastAsiaTheme="minorEastAsia" w:hAnsiTheme="minorHAnsi" w:cstheme="minorBidi"/>
            <w:b w:val="0"/>
            <w:noProof/>
            <w:lang w:val="de-DE" w:eastAsia="de-DE"/>
          </w:rPr>
          <w:tab/>
        </w:r>
        <w:r w:rsidRPr="00BC6D13">
          <w:rPr>
            <w:rStyle w:val="Hyperlink"/>
            <w:noProof/>
          </w:rPr>
          <w:t>Normative references</w:t>
        </w:r>
        <w:r>
          <w:rPr>
            <w:noProof/>
            <w:webHidden/>
          </w:rPr>
          <w:tab/>
        </w:r>
        <w:r>
          <w:rPr>
            <w:noProof/>
            <w:webHidden/>
          </w:rPr>
          <w:fldChar w:fldCharType="begin"/>
        </w:r>
        <w:r>
          <w:rPr>
            <w:noProof/>
            <w:webHidden/>
          </w:rPr>
          <w:instrText xml:space="preserve"> PAGEREF _Toc99614541 \h </w:instrText>
        </w:r>
        <w:r>
          <w:rPr>
            <w:noProof/>
            <w:webHidden/>
          </w:rPr>
        </w:r>
        <w:r>
          <w:rPr>
            <w:noProof/>
            <w:webHidden/>
          </w:rPr>
          <w:fldChar w:fldCharType="separate"/>
        </w:r>
        <w:r>
          <w:rPr>
            <w:noProof/>
            <w:webHidden/>
          </w:rPr>
          <w:t>1</w:t>
        </w:r>
        <w:r>
          <w:rPr>
            <w:noProof/>
            <w:webHidden/>
          </w:rPr>
          <w:fldChar w:fldCharType="end"/>
        </w:r>
      </w:hyperlink>
    </w:p>
    <w:p w14:paraId="06470F79" w14:textId="6E12F3F1" w:rsidR="001F4D75" w:rsidRDefault="001F4D75">
      <w:pPr>
        <w:pStyle w:val="Verzeichnis1"/>
        <w:rPr>
          <w:rFonts w:asciiTheme="minorHAnsi" w:eastAsiaTheme="minorEastAsia" w:hAnsiTheme="minorHAnsi" w:cstheme="minorBidi"/>
          <w:b w:val="0"/>
          <w:noProof/>
          <w:lang w:val="de-DE" w:eastAsia="de-DE"/>
        </w:rPr>
      </w:pPr>
      <w:hyperlink w:anchor="_Toc99614542" w:history="1">
        <w:r w:rsidRPr="00BC6D13">
          <w:rPr>
            <w:rStyle w:val="Hyperlink"/>
            <w:noProof/>
          </w:rPr>
          <w:t>3</w:t>
        </w:r>
        <w:r>
          <w:rPr>
            <w:rFonts w:asciiTheme="minorHAnsi" w:eastAsiaTheme="minorEastAsia" w:hAnsiTheme="minorHAnsi" w:cstheme="minorBidi"/>
            <w:b w:val="0"/>
            <w:noProof/>
            <w:lang w:val="de-DE" w:eastAsia="de-DE"/>
          </w:rPr>
          <w:tab/>
        </w:r>
        <w:r w:rsidRPr="00BC6D13">
          <w:rPr>
            <w:rStyle w:val="Hyperlink"/>
            <w:noProof/>
          </w:rPr>
          <w:t>Terms and definitions</w:t>
        </w:r>
        <w:r>
          <w:rPr>
            <w:noProof/>
            <w:webHidden/>
          </w:rPr>
          <w:tab/>
        </w:r>
        <w:r>
          <w:rPr>
            <w:noProof/>
            <w:webHidden/>
          </w:rPr>
          <w:fldChar w:fldCharType="begin"/>
        </w:r>
        <w:r>
          <w:rPr>
            <w:noProof/>
            <w:webHidden/>
          </w:rPr>
          <w:instrText xml:space="preserve"> PAGEREF _Toc99614542 \h </w:instrText>
        </w:r>
        <w:r>
          <w:rPr>
            <w:noProof/>
            <w:webHidden/>
          </w:rPr>
        </w:r>
        <w:r>
          <w:rPr>
            <w:noProof/>
            <w:webHidden/>
          </w:rPr>
          <w:fldChar w:fldCharType="separate"/>
        </w:r>
        <w:r>
          <w:rPr>
            <w:noProof/>
            <w:webHidden/>
          </w:rPr>
          <w:t>1</w:t>
        </w:r>
        <w:r>
          <w:rPr>
            <w:noProof/>
            <w:webHidden/>
          </w:rPr>
          <w:fldChar w:fldCharType="end"/>
        </w:r>
      </w:hyperlink>
    </w:p>
    <w:p w14:paraId="6F295132" w14:textId="6DAB8805" w:rsidR="001F4D75" w:rsidRDefault="001F4D75">
      <w:pPr>
        <w:pStyle w:val="Verzeichnis1"/>
        <w:rPr>
          <w:rFonts w:asciiTheme="minorHAnsi" w:eastAsiaTheme="minorEastAsia" w:hAnsiTheme="minorHAnsi" w:cstheme="minorBidi"/>
          <w:b w:val="0"/>
          <w:noProof/>
          <w:lang w:val="de-DE" w:eastAsia="de-DE"/>
        </w:rPr>
      </w:pPr>
      <w:hyperlink w:anchor="_Toc99614543" w:history="1">
        <w:r w:rsidRPr="00BC6D13">
          <w:rPr>
            <w:rStyle w:val="Hyperlink"/>
            <w:noProof/>
          </w:rPr>
          <w:t>4</w:t>
        </w:r>
        <w:r>
          <w:rPr>
            <w:rFonts w:asciiTheme="minorHAnsi" w:eastAsiaTheme="minorEastAsia" w:hAnsiTheme="minorHAnsi" w:cstheme="minorBidi"/>
            <w:b w:val="0"/>
            <w:noProof/>
            <w:lang w:val="de-DE" w:eastAsia="de-DE"/>
          </w:rPr>
          <w:tab/>
        </w:r>
        <w:r w:rsidRPr="00BC6D13">
          <w:rPr>
            <w:rStyle w:val="Hyperlink"/>
            <w:noProof/>
          </w:rPr>
          <w:t>Design Principles and Basic Features of χMCF</w:t>
        </w:r>
        <w:r>
          <w:rPr>
            <w:noProof/>
            <w:webHidden/>
          </w:rPr>
          <w:tab/>
        </w:r>
        <w:r>
          <w:rPr>
            <w:noProof/>
            <w:webHidden/>
          </w:rPr>
          <w:fldChar w:fldCharType="begin"/>
        </w:r>
        <w:r>
          <w:rPr>
            <w:noProof/>
            <w:webHidden/>
          </w:rPr>
          <w:instrText xml:space="preserve"> PAGEREF _Toc99614543 \h </w:instrText>
        </w:r>
        <w:r>
          <w:rPr>
            <w:noProof/>
            <w:webHidden/>
          </w:rPr>
        </w:r>
        <w:r>
          <w:rPr>
            <w:noProof/>
            <w:webHidden/>
          </w:rPr>
          <w:fldChar w:fldCharType="separate"/>
        </w:r>
        <w:r>
          <w:rPr>
            <w:noProof/>
            <w:webHidden/>
          </w:rPr>
          <w:t>2</w:t>
        </w:r>
        <w:r>
          <w:rPr>
            <w:noProof/>
            <w:webHidden/>
          </w:rPr>
          <w:fldChar w:fldCharType="end"/>
        </w:r>
      </w:hyperlink>
    </w:p>
    <w:p w14:paraId="1F1CECDE" w14:textId="70ACFB3D" w:rsidR="001F4D75" w:rsidRDefault="001F4D75">
      <w:pPr>
        <w:pStyle w:val="Verzeichnis2"/>
        <w:rPr>
          <w:rFonts w:asciiTheme="minorHAnsi" w:eastAsiaTheme="minorEastAsia" w:hAnsiTheme="minorHAnsi" w:cstheme="minorBidi"/>
          <w:b w:val="0"/>
          <w:noProof/>
          <w:lang w:val="de-DE" w:eastAsia="de-DE"/>
        </w:rPr>
      </w:pPr>
      <w:hyperlink w:anchor="_Toc99614544" w:history="1">
        <w:r w:rsidRPr="00BC6D13">
          <w:rPr>
            <w:rStyle w:val="Hyperlink"/>
            <w:noProof/>
          </w:rPr>
          <w:t>4.1</w:t>
        </w:r>
        <w:r>
          <w:rPr>
            <w:rFonts w:asciiTheme="minorHAnsi" w:eastAsiaTheme="minorEastAsia" w:hAnsiTheme="minorHAnsi" w:cstheme="minorBidi"/>
            <w:b w:val="0"/>
            <w:noProof/>
            <w:lang w:val="de-DE" w:eastAsia="de-DE"/>
          </w:rPr>
          <w:tab/>
        </w:r>
        <w:r w:rsidRPr="00BC6D13">
          <w:rPr>
            <w:rStyle w:val="Hyperlink"/>
            <w:noProof/>
          </w:rPr>
          <w:t>Design Principles</w:t>
        </w:r>
        <w:r>
          <w:rPr>
            <w:noProof/>
            <w:webHidden/>
          </w:rPr>
          <w:tab/>
        </w:r>
        <w:r>
          <w:rPr>
            <w:noProof/>
            <w:webHidden/>
          </w:rPr>
          <w:fldChar w:fldCharType="begin"/>
        </w:r>
        <w:r>
          <w:rPr>
            <w:noProof/>
            <w:webHidden/>
          </w:rPr>
          <w:instrText xml:space="preserve"> PAGEREF _Toc99614544 \h </w:instrText>
        </w:r>
        <w:r>
          <w:rPr>
            <w:noProof/>
            <w:webHidden/>
          </w:rPr>
        </w:r>
        <w:r>
          <w:rPr>
            <w:noProof/>
            <w:webHidden/>
          </w:rPr>
          <w:fldChar w:fldCharType="separate"/>
        </w:r>
        <w:r>
          <w:rPr>
            <w:noProof/>
            <w:webHidden/>
          </w:rPr>
          <w:t>2</w:t>
        </w:r>
        <w:r>
          <w:rPr>
            <w:noProof/>
            <w:webHidden/>
          </w:rPr>
          <w:fldChar w:fldCharType="end"/>
        </w:r>
      </w:hyperlink>
    </w:p>
    <w:p w14:paraId="33B7C44F" w14:textId="6D16BA5C" w:rsidR="001F4D75" w:rsidRDefault="001F4D75">
      <w:pPr>
        <w:pStyle w:val="Verzeichnis2"/>
        <w:rPr>
          <w:rFonts w:asciiTheme="minorHAnsi" w:eastAsiaTheme="minorEastAsia" w:hAnsiTheme="minorHAnsi" w:cstheme="minorBidi"/>
          <w:b w:val="0"/>
          <w:noProof/>
          <w:lang w:val="de-DE" w:eastAsia="de-DE"/>
        </w:rPr>
      </w:pPr>
      <w:hyperlink w:anchor="_Toc99614545" w:history="1">
        <w:r w:rsidRPr="00BC6D13">
          <w:rPr>
            <w:rStyle w:val="Hyperlink"/>
            <w:noProof/>
          </w:rPr>
          <w:t>4.2</w:t>
        </w:r>
        <w:r>
          <w:rPr>
            <w:rFonts w:asciiTheme="minorHAnsi" w:eastAsiaTheme="minorEastAsia" w:hAnsiTheme="minorHAnsi" w:cstheme="minorBidi"/>
            <w:b w:val="0"/>
            <w:noProof/>
            <w:lang w:val="de-DE" w:eastAsia="de-DE"/>
          </w:rPr>
          <w:tab/>
        </w:r>
        <w:r w:rsidRPr="00BC6D13">
          <w:rPr>
            <w:rStyle w:val="Hyperlink"/>
            <w:noProof/>
          </w:rPr>
          <w:t>Idealization of Joints</w:t>
        </w:r>
        <w:r>
          <w:rPr>
            <w:noProof/>
            <w:webHidden/>
          </w:rPr>
          <w:tab/>
        </w:r>
        <w:r>
          <w:rPr>
            <w:noProof/>
            <w:webHidden/>
          </w:rPr>
          <w:fldChar w:fldCharType="begin"/>
        </w:r>
        <w:r>
          <w:rPr>
            <w:noProof/>
            <w:webHidden/>
          </w:rPr>
          <w:instrText xml:space="preserve"> PAGEREF _Toc99614545 \h </w:instrText>
        </w:r>
        <w:r>
          <w:rPr>
            <w:noProof/>
            <w:webHidden/>
          </w:rPr>
        </w:r>
        <w:r>
          <w:rPr>
            <w:noProof/>
            <w:webHidden/>
          </w:rPr>
          <w:fldChar w:fldCharType="separate"/>
        </w:r>
        <w:r>
          <w:rPr>
            <w:noProof/>
            <w:webHidden/>
          </w:rPr>
          <w:t>2</w:t>
        </w:r>
        <w:r>
          <w:rPr>
            <w:noProof/>
            <w:webHidden/>
          </w:rPr>
          <w:fldChar w:fldCharType="end"/>
        </w:r>
      </w:hyperlink>
    </w:p>
    <w:p w14:paraId="2BF2E55D" w14:textId="4954FD75" w:rsidR="001F4D75" w:rsidRDefault="001F4D75">
      <w:pPr>
        <w:pStyle w:val="Verzeichnis2"/>
        <w:rPr>
          <w:rFonts w:asciiTheme="minorHAnsi" w:eastAsiaTheme="minorEastAsia" w:hAnsiTheme="minorHAnsi" w:cstheme="minorBidi"/>
          <w:b w:val="0"/>
          <w:noProof/>
          <w:lang w:val="de-DE" w:eastAsia="de-DE"/>
        </w:rPr>
      </w:pPr>
      <w:hyperlink w:anchor="_Toc99614546" w:history="1">
        <w:r w:rsidRPr="00BC6D13">
          <w:rPr>
            <w:rStyle w:val="Hyperlink"/>
            <w:noProof/>
          </w:rPr>
          <w:t>4.3</w:t>
        </w:r>
        <w:r>
          <w:rPr>
            <w:rFonts w:asciiTheme="minorHAnsi" w:eastAsiaTheme="minorEastAsia" w:hAnsiTheme="minorHAnsi" w:cstheme="minorBidi"/>
            <w:b w:val="0"/>
            <w:noProof/>
            <w:lang w:val="de-DE" w:eastAsia="de-DE"/>
          </w:rPr>
          <w:tab/>
        </w:r>
        <w:r w:rsidRPr="00BC6D13">
          <w:rPr>
            <w:rStyle w:val="Hyperlink"/>
            <w:noProof/>
          </w:rPr>
          <w:t>Reconstruction of Joints from χMCF</w:t>
        </w:r>
        <w:r>
          <w:rPr>
            <w:noProof/>
            <w:webHidden/>
          </w:rPr>
          <w:tab/>
        </w:r>
        <w:r>
          <w:rPr>
            <w:noProof/>
            <w:webHidden/>
          </w:rPr>
          <w:fldChar w:fldCharType="begin"/>
        </w:r>
        <w:r>
          <w:rPr>
            <w:noProof/>
            <w:webHidden/>
          </w:rPr>
          <w:instrText xml:space="preserve"> PAGEREF _Toc99614546 \h </w:instrText>
        </w:r>
        <w:r>
          <w:rPr>
            <w:noProof/>
            <w:webHidden/>
          </w:rPr>
        </w:r>
        <w:r>
          <w:rPr>
            <w:noProof/>
            <w:webHidden/>
          </w:rPr>
          <w:fldChar w:fldCharType="separate"/>
        </w:r>
        <w:r>
          <w:rPr>
            <w:noProof/>
            <w:webHidden/>
          </w:rPr>
          <w:t>3</w:t>
        </w:r>
        <w:r>
          <w:rPr>
            <w:noProof/>
            <w:webHidden/>
          </w:rPr>
          <w:fldChar w:fldCharType="end"/>
        </w:r>
      </w:hyperlink>
    </w:p>
    <w:p w14:paraId="2055F262" w14:textId="520865EA" w:rsidR="001F4D75" w:rsidRDefault="001F4D75">
      <w:pPr>
        <w:pStyle w:val="Verzeichnis2"/>
        <w:rPr>
          <w:rFonts w:asciiTheme="minorHAnsi" w:eastAsiaTheme="minorEastAsia" w:hAnsiTheme="minorHAnsi" w:cstheme="minorBidi"/>
          <w:b w:val="0"/>
          <w:noProof/>
          <w:lang w:val="de-DE" w:eastAsia="de-DE"/>
        </w:rPr>
      </w:pPr>
      <w:hyperlink w:anchor="_Toc99614547" w:history="1">
        <w:r w:rsidRPr="00BC6D13">
          <w:rPr>
            <w:rStyle w:val="Hyperlink"/>
            <w:noProof/>
          </w:rPr>
          <w:t>4.4</w:t>
        </w:r>
        <w:r>
          <w:rPr>
            <w:rFonts w:asciiTheme="minorHAnsi" w:eastAsiaTheme="minorEastAsia" w:hAnsiTheme="minorHAnsi" w:cstheme="minorBidi"/>
            <w:b w:val="0"/>
            <w:noProof/>
            <w:lang w:val="de-DE" w:eastAsia="de-DE"/>
          </w:rPr>
          <w:tab/>
        </w:r>
        <w:r w:rsidRPr="00BC6D13">
          <w:rPr>
            <w:rStyle w:val="Hyperlink"/>
            <w:noProof/>
          </w:rPr>
          <w:t>Description of Topology</w:t>
        </w:r>
        <w:r>
          <w:rPr>
            <w:noProof/>
            <w:webHidden/>
          </w:rPr>
          <w:tab/>
        </w:r>
        <w:r>
          <w:rPr>
            <w:noProof/>
            <w:webHidden/>
          </w:rPr>
          <w:fldChar w:fldCharType="begin"/>
        </w:r>
        <w:r>
          <w:rPr>
            <w:noProof/>
            <w:webHidden/>
          </w:rPr>
          <w:instrText xml:space="preserve"> PAGEREF _Toc99614547 \h </w:instrText>
        </w:r>
        <w:r>
          <w:rPr>
            <w:noProof/>
            <w:webHidden/>
          </w:rPr>
        </w:r>
        <w:r>
          <w:rPr>
            <w:noProof/>
            <w:webHidden/>
          </w:rPr>
          <w:fldChar w:fldCharType="separate"/>
        </w:r>
        <w:r>
          <w:rPr>
            <w:noProof/>
            <w:webHidden/>
          </w:rPr>
          <w:t>3</w:t>
        </w:r>
        <w:r>
          <w:rPr>
            <w:noProof/>
            <w:webHidden/>
          </w:rPr>
          <w:fldChar w:fldCharType="end"/>
        </w:r>
      </w:hyperlink>
    </w:p>
    <w:p w14:paraId="1C406C06" w14:textId="61E0132F" w:rsidR="001F4D75" w:rsidRDefault="001F4D75">
      <w:pPr>
        <w:pStyle w:val="Verzeichnis2"/>
        <w:rPr>
          <w:rFonts w:asciiTheme="minorHAnsi" w:eastAsiaTheme="minorEastAsia" w:hAnsiTheme="minorHAnsi" w:cstheme="minorBidi"/>
          <w:b w:val="0"/>
          <w:noProof/>
          <w:lang w:val="de-DE" w:eastAsia="de-DE"/>
        </w:rPr>
      </w:pPr>
      <w:hyperlink w:anchor="_Toc99614548" w:history="1">
        <w:r w:rsidRPr="00BC6D13">
          <w:rPr>
            <w:rStyle w:val="Hyperlink"/>
            <w:noProof/>
          </w:rPr>
          <w:t>4.5</w:t>
        </w:r>
        <w:r>
          <w:rPr>
            <w:rFonts w:asciiTheme="minorHAnsi" w:eastAsiaTheme="minorEastAsia" w:hAnsiTheme="minorHAnsi" w:cstheme="minorBidi"/>
            <w:b w:val="0"/>
            <w:noProof/>
            <w:lang w:val="de-DE" w:eastAsia="de-DE"/>
          </w:rPr>
          <w:tab/>
        </w:r>
        <w:r w:rsidRPr="00BC6D13">
          <w:rPr>
            <w:rStyle w:val="Hyperlink"/>
            <w:noProof/>
          </w:rPr>
          <w:t>χMCF in the Development Processes</w:t>
        </w:r>
        <w:r>
          <w:rPr>
            <w:noProof/>
            <w:webHidden/>
          </w:rPr>
          <w:tab/>
        </w:r>
        <w:r>
          <w:rPr>
            <w:noProof/>
            <w:webHidden/>
          </w:rPr>
          <w:fldChar w:fldCharType="begin"/>
        </w:r>
        <w:r>
          <w:rPr>
            <w:noProof/>
            <w:webHidden/>
          </w:rPr>
          <w:instrText xml:space="preserve"> PAGEREF _Toc99614548 \h </w:instrText>
        </w:r>
        <w:r>
          <w:rPr>
            <w:noProof/>
            <w:webHidden/>
          </w:rPr>
        </w:r>
        <w:r>
          <w:rPr>
            <w:noProof/>
            <w:webHidden/>
          </w:rPr>
          <w:fldChar w:fldCharType="separate"/>
        </w:r>
        <w:r>
          <w:rPr>
            <w:noProof/>
            <w:webHidden/>
          </w:rPr>
          <w:t>4</w:t>
        </w:r>
        <w:r>
          <w:rPr>
            <w:noProof/>
            <w:webHidden/>
          </w:rPr>
          <w:fldChar w:fldCharType="end"/>
        </w:r>
      </w:hyperlink>
    </w:p>
    <w:p w14:paraId="6E7CF486" w14:textId="1BAF6608" w:rsidR="001F4D75" w:rsidRDefault="001F4D75">
      <w:pPr>
        <w:pStyle w:val="Verzeichnis1"/>
        <w:rPr>
          <w:rFonts w:asciiTheme="minorHAnsi" w:eastAsiaTheme="minorEastAsia" w:hAnsiTheme="minorHAnsi" w:cstheme="minorBidi"/>
          <w:b w:val="0"/>
          <w:noProof/>
          <w:lang w:val="de-DE" w:eastAsia="de-DE"/>
        </w:rPr>
      </w:pPr>
      <w:hyperlink w:anchor="_Toc99614549" w:history="1">
        <w:r w:rsidRPr="00BC6D13">
          <w:rPr>
            <w:rStyle w:val="Hyperlink"/>
            <w:noProof/>
          </w:rPr>
          <w:t>5</w:t>
        </w:r>
        <w:r>
          <w:rPr>
            <w:rFonts w:asciiTheme="minorHAnsi" w:eastAsiaTheme="minorEastAsia" w:hAnsiTheme="minorHAnsi" w:cstheme="minorBidi"/>
            <w:b w:val="0"/>
            <w:noProof/>
            <w:lang w:val="de-DE" w:eastAsia="de-DE"/>
          </w:rPr>
          <w:tab/>
        </w:r>
        <w:r w:rsidRPr="00BC6D13">
          <w:rPr>
            <w:rStyle w:val="Hyperlink"/>
            <w:noProof/>
          </w:rPr>
          <w:t>Keywords of XML specification</w:t>
        </w:r>
        <w:r>
          <w:rPr>
            <w:noProof/>
            <w:webHidden/>
          </w:rPr>
          <w:tab/>
        </w:r>
        <w:r>
          <w:rPr>
            <w:noProof/>
            <w:webHidden/>
          </w:rPr>
          <w:fldChar w:fldCharType="begin"/>
        </w:r>
        <w:r>
          <w:rPr>
            <w:noProof/>
            <w:webHidden/>
          </w:rPr>
          <w:instrText xml:space="preserve"> PAGEREF _Toc99614549 \h </w:instrText>
        </w:r>
        <w:r>
          <w:rPr>
            <w:noProof/>
            <w:webHidden/>
          </w:rPr>
        </w:r>
        <w:r>
          <w:rPr>
            <w:noProof/>
            <w:webHidden/>
          </w:rPr>
          <w:fldChar w:fldCharType="separate"/>
        </w:r>
        <w:r>
          <w:rPr>
            <w:noProof/>
            <w:webHidden/>
          </w:rPr>
          <w:t>6</w:t>
        </w:r>
        <w:r>
          <w:rPr>
            <w:noProof/>
            <w:webHidden/>
          </w:rPr>
          <w:fldChar w:fldCharType="end"/>
        </w:r>
      </w:hyperlink>
    </w:p>
    <w:p w14:paraId="4ABDAA6C" w14:textId="484C45AE" w:rsidR="001F4D75" w:rsidRDefault="001F4D75">
      <w:pPr>
        <w:pStyle w:val="Verzeichnis2"/>
        <w:rPr>
          <w:rFonts w:asciiTheme="minorHAnsi" w:eastAsiaTheme="minorEastAsia" w:hAnsiTheme="minorHAnsi" w:cstheme="minorBidi"/>
          <w:b w:val="0"/>
          <w:noProof/>
          <w:lang w:val="de-DE" w:eastAsia="de-DE"/>
        </w:rPr>
      </w:pPr>
      <w:hyperlink w:anchor="_Toc99614550" w:history="1">
        <w:r w:rsidRPr="00BC6D13">
          <w:rPr>
            <w:rStyle w:val="Hyperlink"/>
            <w:noProof/>
          </w:rPr>
          <w:t>5.1</w:t>
        </w:r>
        <w:r>
          <w:rPr>
            <w:rFonts w:asciiTheme="minorHAnsi" w:eastAsiaTheme="minorEastAsia" w:hAnsiTheme="minorHAnsi" w:cstheme="minorBidi"/>
            <w:b w:val="0"/>
            <w:noProof/>
            <w:lang w:val="de-DE" w:eastAsia="de-DE"/>
          </w:rPr>
          <w:tab/>
        </w:r>
        <w:r w:rsidRPr="00BC6D13">
          <w:rPr>
            <w:rStyle w:val="Hyperlink"/>
            <w:noProof/>
          </w:rPr>
          <w:t>Keywords</w:t>
        </w:r>
        <w:r>
          <w:rPr>
            <w:noProof/>
            <w:webHidden/>
          </w:rPr>
          <w:tab/>
        </w:r>
        <w:r>
          <w:rPr>
            <w:noProof/>
            <w:webHidden/>
          </w:rPr>
          <w:fldChar w:fldCharType="begin"/>
        </w:r>
        <w:r>
          <w:rPr>
            <w:noProof/>
            <w:webHidden/>
          </w:rPr>
          <w:instrText xml:space="preserve"> PAGEREF _Toc99614550 \h </w:instrText>
        </w:r>
        <w:r>
          <w:rPr>
            <w:noProof/>
            <w:webHidden/>
          </w:rPr>
        </w:r>
        <w:r>
          <w:rPr>
            <w:noProof/>
            <w:webHidden/>
          </w:rPr>
          <w:fldChar w:fldCharType="separate"/>
        </w:r>
        <w:r>
          <w:rPr>
            <w:noProof/>
            <w:webHidden/>
          </w:rPr>
          <w:t>6</w:t>
        </w:r>
        <w:r>
          <w:rPr>
            <w:noProof/>
            <w:webHidden/>
          </w:rPr>
          <w:fldChar w:fldCharType="end"/>
        </w:r>
      </w:hyperlink>
    </w:p>
    <w:p w14:paraId="693FC0E2" w14:textId="3237F34D" w:rsidR="001F4D75" w:rsidRDefault="001F4D75">
      <w:pPr>
        <w:pStyle w:val="Verzeichnis1"/>
        <w:rPr>
          <w:rFonts w:asciiTheme="minorHAnsi" w:eastAsiaTheme="minorEastAsia" w:hAnsiTheme="minorHAnsi" w:cstheme="minorBidi"/>
          <w:b w:val="0"/>
          <w:noProof/>
          <w:lang w:val="de-DE" w:eastAsia="de-DE"/>
        </w:rPr>
      </w:pPr>
      <w:hyperlink w:anchor="_Toc99614551" w:history="1">
        <w:r w:rsidRPr="00BC6D13">
          <w:rPr>
            <w:rStyle w:val="Hyperlink"/>
            <w:noProof/>
          </w:rPr>
          <w:t>6</w:t>
        </w:r>
        <w:r>
          <w:rPr>
            <w:rFonts w:asciiTheme="minorHAnsi" w:eastAsiaTheme="minorEastAsia" w:hAnsiTheme="minorHAnsi" w:cstheme="minorBidi"/>
            <w:b w:val="0"/>
            <w:noProof/>
            <w:lang w:val="de-DE" w:eastAsia="de-DE"/>
          </w:rPr>
          <w:tab/>
        </w:r>
        <w:r w:rsidRPr="00BC6D13">
          <w:rPr>
            <w:rStyle w:val="Hyperlink"/>
            <w:noProof/>
          </w:rPr>
          <w:t>Parts, Properties and Assemblies</w:t>
        </w:r>
        <w:r>
          <w:rPr>
            <w:noProof/>
            <w:webHidden/>
          </w:rPr>
          <w:tab/>
        </w:r>
        <w:r>
          <w:rPr>
            <w:noProof/>
            <w:webHidden/>
          </w:rPr>
          <w:fldChar w:fldCharType="begin"/>
        </w:r>
        <w:r>
          <w:rPr>
            <w:noProof/>
            <w:webHidden/>
          </w:rPr>
          <w:instrText xml:space="preserve"> PAGEREF _Toc99614551 \h </w:instrText>
        </w:r>
        <w:r>
          <w:rPr>
            <w:noProof/>
            <w:webHidden/>
          </w:rPr>
        </w:r>
        <w:r>
          <w:rPr>
            <w:noProof/>
            <w:webHidden/>
          </w:rPr>
          <w:fldChar w:fldCharType="separate"/>
        </w:r>
        <w:r>
          <w:rPr>
            <w:noProof/>
            <w:webHidden/>
          </w:rPr>
          <w:t>7</w:t>
        </w:r>
        <w:r>
          <w:rPr>
            <w:noProof/>
            <w:webHidden/>
          </w:rPr>
          <w:fldChar w:fldCharType="end"/>
        </w:r>
      </w:hyperlink>
    </w:p>
    <w:p w14:paraId="4DD77B29" w14:textId="3C5360D4" w:rsidR="001F4D75" w:rsidRDefault="001F4D75">
      <w:pPr>
        <w:pStyle w:val="Verzeichnis2"/>
        <w:rPr>
          <w:rFonts w:asciiTheme="minorHAnsi" w:eastAsiaTheme="minorEastAsia" w:hAnsiTheme="minorHAnsi" w:cstheme="minorBidi"/>
          <w:b w:val="0"/>
          <w:noProof/>
          <w:lang w:val="de-DE" w:eastAsia="de-DE"/>
        </w:rPr>
      </w:pPr>
      <w:hyperlink w:anchor="_Toc99614552" w:history="1">
        <w:r w:rsidRPr="00BC6D13">
          <w:rPr>
            <w:rStyle w:val="Hyperlink"/>
            <w:noProof/>
          </w:rPr>
          <w:t>6.1</w:t>
        </w:r>
        <w:r>
          <w:rPr>
            <w:rFonts w:asciiTheme="minorHAnsi" w:eastAsiaTheme="minorEastAsia" w:hAnsiTheme="minorHAnsi" w:cstheme="minorBidi"/>
            <w:b w:val="0"/>
            <w:noProof/>
            <w:lang w:val="de-DE" w:eastAsia="de-DE"/>
          </w:rPr>
          <w:tab/>
        </w:r>
        <w:r w:rsidRPr="00BC6D13">
          <w:rPr>
            <w:rStyle w:val="Hyperlink"/>
            <w:noProof/>
          </w:rPr>
          <w:t>Parts</w:t>
        </w:r>
        <w:r>
          <w:rPr>
            <w:noProof/>
            <w:webHidden/>
          </w:rPr>
          <w:tab/>
        </w:r>
        <w:r>
          <w:rPr>
            <w:noProof/>
            <w:webHidden/>
          </w:rPr>
          <w:fldChar w:fldCharType="begin"/>
        </w:r>
        <w:r>
          <w:rPr>
            <w:noProof/>
            <w:webHidden/>
          </w:rPr>
          <w:instrText xml:space="preserve"> PAGEREF _Toc99614552 \h </w:instrText>
        </w:r>
        <w:r>
          <w:rPr>
            <w:noProof/>
            <w:webHidden/>
          </w:rPr>
        </w:r>
        <w:r>
          <w:rPr>
            <w:noProof/>
            <w:webHidden/>
          </w:rPr>
          <w:fldChar w:fldCharType="separate"/>
        </w:r>
        <w:r>
          <w:rPr>
            <w:noProof/>
            <w:webHidden/>
          </w:rPr>
          <w:t>7</w:t>
        </w:r>
        <w:r>
          <w:rPr>
            <w:noProof/>
            <w:webHidden/>
          </w:rPr>
          <w:fldChar w:fldCharType="end"/>
        </w:r>
      </w:hyperlink>
    </w:p>
    <w:p w14:paraId="5E9CC4A9" w14:textId="3673B2B7" w:rsidR="001F4D75" w:rsidRDefault="001F4D75">
      <w:pPr>
        <w:pStyle w:val="Verzeichnis3"/>
        <w:rPr>
          <w:rFonts w:asciiTheme="minorHAnsi" w:eastAsiaTheme="minorEastAsia" w:hAnsiTheme="minorHAnsi" w:cstheme="minorBidi"/>
          <w:b w:val="0"/>
          <w:noProof/>
          <w:lang w:val="de-DE" w:eastAsia="de-DE"/>
        </w:rPr>
      </w:pPr>
      <w:hyperlink w:anchor="_Toc99614553" w:history="1">
        <w:r w:rsidRPr="00BC6D13">
          <w:rPr>
            <w:rStyle w:val="Hyperlink"/>
            <w:noProof/>
          </w:rPr>
          <w:t>6.1.1</w:t>
        </w:r>
        <w:r>
          <w:rPr>
            <w:rFonts w:asciiTheme="minorHAnsi" w:eastAsiaTheme="minorEastAsia" w:hAnsiTheme="minorHAnsi" w:cstheme="minorBidi"/>
            <w:b w:val="0"/>
            <w:noProof/>
            <w:lang w:val="de-DE" w:eastAsia="de-DE"/>
          </w:rPr>
          <w:tab/>
        </w:r>
        <w:r w:rsidRPr="00BC6D13">
          <w:rPr>
            <w:rStyle w:val="Hyperlink"/>
            <w:noProof/>
          </w:rPr>
          <w:t>Part Labels</w:t>
        </w:r>
        <w:r>
          <w:rPr>
            <w:noProof/>
            <w:webHidden/>
          </w:rPr>
          <w:tab/>
        </w:r>
        <w:r>
          <w:rPr>
            <w:noProof/>
            <w:webHidden/>
          </w:rPr>
          <w:fldChar w:fldCharType="begin"/>
        </w:r>
        <w:r>
          <w:rPr>
            <w:noProof/>
            <w:webHidden/>
          </w:rPr>
          <w:instrText xml:space="preserve"> PAGEREF _Toc99614553 \h </w:instrText>
        </w:r>
        <w:r>
          <w:rPr>
            <w:noProof/>
            <w:webHidden/>
          </w:rPr>
        </w:r>
        <w:r>
          <w:rPr>
            <w:noProof/>
            <w:webHidden/>
          </w:rPr>
          <w:fldChar w:fldCharType="separate"/>
        </w:r>
        <w:r>
          <w:rPr>
            <w:noProof/>
            <w:webHidden/>
          </w:rPr>
          <w:t>7</w:t>
        </w:r>
        <w:r>
          <w:rPr>
            <w:noProof/>
            <w:webHidden/>
          </w:rPr>
          <w:fldChar w:fldCharType="end"/>
        </w:r>
      </w:hyperlink>
    </w:p>
    <w:p w14:paraId="3F316F65" w14:textId="5D1DE897" w:rsidR="001F4D75" w:rsidRDefault="001F4D75">
      <w:pPr>
        <w:pStyle w:val="Verzeichnis3"/>
        <w:rPr>
          <w:rFonts w:asciiTheme="minorHAnsi" w:eastAsiaTheme="minorEastAsia" w:hAnsiTheme="minorHAnsi" w:cstheme="minorBidi"/>
          <w:b w:val="0"/>
          <w:noProof/>
          <w:lang w:val="de-DE" w:eastAsia="de-DE"/>
        </w:rPr>
      </w:pPr>
      <w:hyperlink w:anchor="_Toc99614554" w:history="1">
        <w:r w:rsidRPr="00BC6D13">
          <w:rPr>
            <w:rStyle w:val="Hyperlink"/>
            <w:noProof/>
          </w:rPr>
          <w:t>6.1.2</w:t>
        </w:r>
        <w:r>
          <w:rPr>
            <w:rFonts w:asciiTheme="minorHAnsi" w:eastAsiaTheme="minorEastAsia" w:hAnsiTheme="minorHAnsi" w:cstheme="minorBidi"/>
            <w:b w:val="0"/>
            <w:noProof/>
            <w:lang w:val="de-DE" w:eastAsia="de-DE"/>
          </w:rPr>
          <w:tab/>
        </w:r>
        <w:r w:rsidRPr="00BC6D13">
          <w:rPr>
            <w:rStyle w:val="Hyperlink"/>
            <w:noProof/>
          </w:rPr>
          <w:t>Part Instances</w:t>
        </w:r>
        <w:r>
          <w:rPr>
            <w:noProof/>
            <w:webHidden/>
          </w:rPr>
          <w:tab/>
        </w:r>
        <w:r>
          <w:rPr>
            <w:noProof/>
            <w:webHidden/>
          </w:rPr>
          <w:fldChar w:fldCharType="begin"/>
        </w:r>
        <w:r>
          <w:rPr>
            <w:noProof/>
            <w:webHidden/>
          </w:rPr>
          <w:instrText xml:space="preserve"> PAGEREF _Toc99614554 \h </w:instrText>
        </w:r>
        <w:r>
          <w:rPr>
            <w:noProof/>
            <w:webHidden/>
          </w:rPr>
        </w:r>
        <w:r>
          <w:rPr>
            <w:noProof/>
            <w:webHidden/>
          </w:rPr>
          <w:fldChar w:fldCharType="separate"/>
        </w:r>
        <w:r>
          <w:rPr>
            <w:noProof/>
            <w:webHidden/>
          </w:rPr>
          <w:t>8</w:t>
        </w:r>
        <w:r>
          <w:rPr>
            <w:noProof/>
            <w:webHidden/>
          </w:rPr>
          <w:fldChar w:fldCharType="end"/>
        </w:r>
      </w:hyperlink>
    </w:p>
    <w:p w14:paraId="668B5406" w14:textId="2449639E" w:rsidR="001F4D75" w:rsidRDefault="001F4D75">
      <w:pPr>
        <w:pStyle w:val="Verzeichnis2"/>
        <w:rPr>
          <w:rFonts w:asciiTheme="minorHAnsi" w:eastAsiaTheme="minorEastAsia" w:hAnsiTheme="minorHAnsi" w:cstheme="minorBidi"/>
          <w:b w:val="0"/>
          <w:noProof/>
          <w:lang w:val="de-DE" w:eastAsia="de-DE"/>
        </w:rPr>
      </w:pPr>
      <w:hyperlink w:anchor="_Toc99614555" w:history="1">
        <w:r w:rsidRPr="00BC6D13">
          <w:rPr>
            <w:rStyle w:val="Hyperlink"/>
            <w:noProof/>
          </w:rPr>
          <w:t>6.2</w:t>
        </w:r>
        <w:r>
          <w:rPr>
            <w:rFonts w:asciiTheme="minorHAnsi" w:eastAsiaTheme="minorEastAsia" w:hAnsiTheme="minorHAnsi" w:cstheme="minorBidi"/>
            <w:b w:val="0"/>
            <w:noProof/>
            <w:lang w:val="de-DE" w:eastAsia="de-DE"/>
          </w:rPr>
          <w:tab/>
        </w:r>
        <w:r w:rsidRPr="00BC6D13">
          <w:rPr>
            <w:rStyle w:val="Hyperlink"/>
            <w:noProof/>
          </w:rPr>
          <w:t>Properties</w:t>
        </w:r>
        <w:r>
          <w:rPr>
            <w:noProof/>
            <w:webHidden/>
          </w:rPr>
          <w:tab/>
        </w:r>
        <w:r>
          <w:rPr>
            <w:noProof/>
            <w:webHidden/>
          </w:rPr>
          <w:fldChar w:fldCharType="begin"/>
        </w:r>
        <w:r>
          <w:rPr>
            <w:noProof/>
            <w:webHidden/>
          </w:rPr>
          <w:instrText xml:space="preserve"> PAGEREF _Toc99614555 \h </w:instrText>
        </w:r>
        <w:r>
          <w:rPr>
            <w:noProof/>
            <w:webHidden/>
          </w:rPr>
        </w:r>
        <w:r>
          <w:rPr>
            <w:noProof/>
            <w:webHidden/>
          </w:rPr>
          <w:fldChar w:fldCharType="separate"/>
        </w:r>
        <w:r>
          <w:rPr>
            <w:noProof/>
            <w:webHidden/>
          </w:rPr>
          <w:t>8</w:t>
        </w:r>
        <w:r>
          <w:rPr>
            <w:noProof/>
            <w:webHidden/>
          </w:rPr>
          <w:fldChar w:fldCharType="end"/>
        </w:r>
      </w:hyperlink>
    </w:p>
    <w:p w14:paraId="0A235E52" w14:textId="485C93C1" w:rsidR="001F4D75" w:rsidRDefault="001F4D75">
      <w:pPr>
        <w:pStyle w:val="Verzeichnis2"/>
        <w:rPr>
          <w:rFonts w:asciiTheme="minorHAnsi" w:eastAsiaTheme="minorEastAsia" w:hAnsiTheme="minorHAnsi" w:cstheme="minorBidi"/>
          <w:b w:val="0"/>
          <w:noProof/>
          <w:lang w:val="de-DE" w:eastAsia="de-DE"/>
        </w:rPr>
      </w:pPr>
      <w:hyperlink w:anchor="_Toc99614556" w:history="1">
        <w:r w:rsidRPr="00BC6D13">
          <w:rPr>
            <w:rStyle w:val="Hyperlink"/>
            <w:noProof/>
          </w:rPr>
          <w:t>6.3</w:t>
        </w:r>
        <w:r>
          <w:rPr>
            <w:rFonts w:asciiTheme="minorHAnsi" w:eastAsiaTheme="minorEastAsia" w:hAnsiTheme="minorHAnsi" w:cstheme="minorBidi"/>
            <w:b w:val="0"/>
            <w:noProof/>
            <w:lang w:val="de-DE" w:eastAsia="de-DE"/>
          </w:rPr>
          <w:tab/>
        </w:r>
        <w:r w:rsidRPr="00BC6D13">
          <w:rPr>
            <w:rStyle w:val="Hyperlink"/>
            <w:noProof/>
          </w:rPr>
          <w:t>Assemblies</w:t>
        </w:r>
        <w:r>
          <w:rPr>
            <w:noProof/>
            <w:webHidden/>
          </w:rPr>
          <w:tab/>
        </w:r>
        <w:r>
          <w:rPr>
            <w:noProof/>
            <w:webHidden/>
          </w:rPr>
          <w:fldChar w:fldCharType="begin"/>
        </w:r>
        <w:r>
          <w:rPr>
            <w:noProof/>
            <w:webHidden/>
          </w:rPr>
          <w:instrText xml:space="preserve"> PAGEREF _Toc99614556 \h </w:instrText>
        </w:r>
        <w:r>
          <w:rPr>
            <w:noProof/>
            <w:webHidden/>
          </w:rPr>
        </w:r>
        <w:r>
          <w:rPr>
            <w:noProof/>
            <w:webHidden/>
          </w:rPr>
          <w:fldChar w:fldCharType="separate"/>
        </w:r>
        <w:r>
          <w:rPr>
            <w:noProof/>
            <w:webHidden/>
          </w:rPr>
          <w:t>8</w:t>
        </w:r>
        <w:r>
          <w:rPr>
            <w:noProof/>
            <w:webHidden/>
          </w:rPr>
          <w:fldChar w:fldCharType="end"/>
        </w:r>
      </w:hyperlink>
    </w:p>
    <w:p w14:paraId="09E63819" w14:textId="0F8B698D" w:rsidR="001F4D75" w:rsidRDefault="001F4D75">
      <w:pPr>
        <w:pStyle w:val="Verzeichnis1"/>
        <w:rPr>
          <w:rFonts w:asciiTheme="minorHAnsi" w:eastAsiaTheme="minorEastAsia" w:hAnsiTheme="minorHAnsi" w:cstheme="minorBidi"/>
          <w:b w:val="0"/>
          <w:noProof/>
          <w:lang w:val="de-DE" w:eastAsia="de-DE"/>
        </w:rPr>
      </w:pPr>
      <w:hyperlink w:anchor="_Toc99614557" w:history="1">
        <w:r w:rsidRPr="00BC6D13">
          <w:rPr>
            <w:rStyle w:val="Hyperlink"/>
            <w:noProof/>
          </w:rPr>
          <w:t>7</w:t>
        </w:r>
        <w:r>
          <w:rPr>
            <w:rFonts w:asciiTheme="minorHAnsi" w:eastAsiaTheme="minorEastAsia" w:hAnsiTheme="minorHAnsi" w:cstheme="minorBidi"/>
            <w:b w:val="0"/>
            <w:noProof/>
            <w:lang w:val="de-DE" w:eastAsia="de-DE"/>
          </w:rPr>
          <w:tab/>
        </w:r>
        <w:r w:rsidRPr="00BC6D13">
          <w:rPr>
            <w:rStyle w:val="Hyperlink"/>
            <w:noProof/>
          </w:rPr>
          <w:t>File Structure of χMCF</w:t>
        </w:r>
        <w:r>
          <w:rPr>
            <w:noProof/>
            <w:webHidden/>
          </w:rPr>
          <w:tab/>
        </w:r>
        <w:r>
          <w:rPr>
            <w:noProof/>
            <w:webHidden/>
          </w:rPr>
          <w:fldChar w:fldCharType="begin"/>
        </w:r>
        <w:r>
          <w:rPr>
            <w:noProof/>
            <w:webHidden/>
          </w:rPr>
          <w:instrText xml:space="preserve"> PAGEREF _Toc99614557 \h </w:instrText>
        </w:r>
        <w:r>
          <w:rPr>
            <w:noProof/>
            <w:webHidden/>
          </w:rPr>
        </w:r>
        <w:r>
          <w:rPr>
            <w:noProof/>
            <w:webHidden/>
          </w:rPr>
          <w:fldChar w:fldCharType="separate"/>
        </w:r>
        <w:r>
          <w:rPr>
            <w:noProof/>
            <w:webHidden/>
          </w:rPr>
          <w:t>9</w:t>
        </w:r>
        <w:r>
          <w:rPr>
            <w:noProof/>
            <w:webHidden/>
          </w:rPr>
          <w:fldChar w:fldCharType="end"/>
        </w:r>
      </w:hyperlink>
    </w:p>
    <w:p w14:paraId="6002D56C" w14:textId="15B07862" w:rsidR="001F4D75" w:rsidRDefault="001F4D75">
      <w:pPr>
        <w:pStyle w:val="Verzeichnis2"/>
        <w:rPr>
          <w:rFonts w:asciiTheme="minorHAnsi" w:eastAsiaTheme="minorEastAsia" w:hAnsiTheme="minorHAnsi" w:cstheme="minorBidi"/>
          <w:b w:val="0"/>
          <w:noProof/>
          <w:lang w:val="de-DE" w:eastAsia="de-DE"/>
        </w:rPr>
      </w:pPr>
      <w:hyperlink w:anchor="_Toc99614558" w:history="1">
        <w:r w:rsidRPr="00BC6D13">
          <w:rPr>
            <w:rStyle w:val="Hyperlink"/>
            <w:noProof/>
          </w:rPr>
          <w:t>7.1</w:t>
        </w:r>
        <w:r>
          <w:rPr>
            <w:rFonts w:asciiTheme="minorHAnsi" w:eastAsiaTheme="minorEastAsia" w:hAnsiTheme="minorHAnsi" w:cstheme="minorBidi"/>
            <w:b w:val="0"/>
            <w:noProof/>
            <w:lang w:val="de-DE" w:eastAsia="de-DE"/>
          </w:rPr>
          <w:tab/>
        </w:r>
        <w:r w:rsidRPr="00BC6D13">
          <w:rPr>
            <w:rStyle w:val="Hyperlink"/>
            <w:noProof/>
          </w:rPr>
          <w:t>Elements containing general information</w:t>
        </w:r>
        <w:r>
          <w:rPr>
            <w:noProof/>
            <w:webHidden/>
          </w:rPr>
          <w:tab/>
        </w:r>
        <w:r>
          <w:rPr>
            <w:noProof/>
            <w:webHidden/>
          </w:rPr>
          <w:fldChar w:fldCharType="begin"/>
        </w:r>
        <w:r>
          <w:rPr>
            <w:noProof/>
            <w:webHidden/>
          </w:rPr>
          <w:instrText xml:space="preserve"> PAGEREF _Toc99614558 \h </w:instrText>
        </w:r>
        <w:r>
          <w:rPr>
            <w:noProof/>
            <w:webHidden/>
          </w:rPr>
        </w:r>
        <w:r>
          <w:rPr>
            <w:noProof/>
            <w:webHidden/>
          </w:rPr>
          <w:fldChar w:fldCharType="separate"/>
        </w:r>
        <w:r>
          <w:rPr>
            <w:noProof/>
            <w:webHidden/>
          </w:rPr>
          <w:t>9</w:t>
        </w:r>
        <w:r>
          <w:rPr>
            <w:noProof/>
            <w:webHidden/>
          </w:rPr>
          <w:fldChar w:fldCharType="end"/>
        </w:r>
      </w:hyperlink>
    </w:p>
    <w:p w14:paraId="67C26EDE" w14:textId="628D4554" w:rsidR="001F4D75" w:rsidRDefault="001F4D75">
      <w:pPr>
        <w:pStyle w:val="Verzeichnis3"/>
        <w:rPr>
          <w:rFonts w:asciiTheme="minorHAnsi" w:eastAsiaTheme="minorEastAsia" w:hAnsiTheme="minorHAnsi" w:cstheme="minorBidi"/>
          <w:b w:val="0"/>
          <w:noProof/>
          <w:lang w:val="de-DE" w:eastAsia="de-DE"/>
        </w:rPr>
      </w:pPr>
      <w:hyperlink w:anchor="_Toc99614559" w:history="1">
        <w:r w:rsidRPr="00BC6D13">
          <w:rPr>
            <w:rStyle w:val="Hyperlink"/>
            <w:noProof/>
          </w:rPr>
          <w:t>7.1.1</w:t>
        </w:r>
        <w:r>
          <w:rPr>
            <w:rFonts w:asciiTheme="minorHAnsi" w:eastAsiaTheme="minorEastAsia" w:hAnsiTheme="minorHAnsi" w:cstheme="minorBidi"/>
            <w:b w:val="0"/>
            <w:noProof/>
            <w:lang w:val="de-DE" w:eastAsia="de-DE"/>
          </w:rPr>
          <w:tab/>
        </w:r>
        <w:r w:rsidRPr="00BC6D13">
          <w:rPr>
            <w:rStyle w:val="Hyperlink"/>
            <w:noProof/>
          </w:rPr>
          <w:t>Date</w:t>
        </w:r>
        <w:r>
          <w:rPr>
            <w:noProof/>
            <w:webHidden/>
          </w:rPr>
          <w:tab/>
        </w:r>
        <w:r>
          <w:rPr>
            <w:noProof/>
            <w:webHidden/>
          </w:rPr>
          <w:fldChar w:fldCharType="begin"/>
        </w:r>
        <w:r>
          <w:rPr>
            <w:noProof/>
            <w:webHidden/>
          </w:rPr>
          <w:instrText xml:space="preserve"> PAGEREF _Toc99614559 \h </w:instrText>
        </w:r>
        <w:r>
          <w:rPr>
            <w:noProof/>
            <w:webHidden/>
          </w:rPr>
        </w:r>
        <w:r>
          <w:rPr>
            <w:noProof/>
            <w:webHidden/>
          </w:rPr>
          <w:fldChar w:fldCharType="separate"/>
        </w:r>
        <w:r>
          <w:rPr>
            <w:noProof/>
            <w:webHidden/>
          </w:rPr>
          <w:t>9</w:t>
        </w:r>
        <w:r>
          <w:rPr>
            <w:noProof/>
            <w:webHidden/>
          </w:rPr>
          <w:fldChar w:fldCharType="end"/>
        </w:r>
      </w:hyperlink>
    </w:p>
    <w:p w14:paraId="2924244D" w14:textId="05718BB9" w:rsidR="001F4D75" w:rsidRDefault="001F4D75">
      <w:pPr>
        <w:pStyle w:val="Verzeichnis3"/>
        <w:rPr>
          <w:rFonts w:asciiTheme="minorHAnsi" w:eastAsiaTheme="minorEastAsia" w:hAnsiTheme="minorHAnsi" w:cstheme="minorBidi"/>
          <w:b w:val="0"/>
          <w:noProof/>
          <w:lang w:val="de-DE" w:eastAsia="de-DE"/>
        </w:rPr>
      </w:pPr>
      <w:hyperlink w:anchor="_Toc99614560" w:history="1">
        <w:r w:rsidRPr="00BC6D13">
          <w:rPr>
            <w:rStyle w:val="Hyperlink"/>
            <w:noProof/>
          </w:rPr>
          <w:t>7.1.2</w:t>
        </w:r>
        <w:r>
          <w:rPr>
            <w:rFonts w:asciiTheme="minorHAnsi" w:eastAsiaTheme="minorEastAsia" w:hAnsiTheme="minorHAnsi" w:cstheme="minorBidi"/>
            <w:b w:val="0"/>
            <w:noProof/>
            <w:lang w:val="de-DE" w:eastAsia="de-DE"/>
          </w:rPr>
          <w:tab/>
        </w:r>
        <w:r w:rsidRPr="00BC6D13">
          <w:rPr>
            <w:rStyle w:val="Hyperlink"/>
            <w:noProof/>
          </w:rPr>
          <w:t>Version</w:t>
        </w:r>
        <w:r>
          <w:rPr>
            <w:noProof/>
            <w:webHidden/>
          </w:rPr>
          <w:tab/>
        </w:r>
        <w:r>
          <w:rPr>
            <w:noProof/>
            <w:webHidden/>
          </w:rPr>
          <w:fldChar w:fldCharType="begin"/>
        </w:r>
        <w:r>
          <w:rPr>
            <w:noProof/>
            <w:webHidden/>
          </w:rPr>
          <w:instrText xml:space="preserve"> PAGEREF _Toc99614560 \h </w:instrText>
        </w:r>
        <w:r>
          <w:rPr>
            <w:noProof/>
            <w:webHidden/>
          </w:rPr>
        </w:r>
        <w:r>
          <w:rPr>
            <w:noProof/>
            <w:webHidden/>
          </w:rPr>
          <w:fldChar w:fldCharType="separate"/>
        </w:r>
        <w:r>
          <w:rPr>
            <w:noProof/>
            <w:webHidden/>
          </w:rPr>
          <w:t>10</w:t>
        </w:r>
        <w:r>
          <w:rPr>
            <w:noProof/>
            <w:webHidden/>
          </w:rPr>
          <w:fldChar w:fldCharType="end"/>
        </w:r>
      </w:hyperlink>
    </w:p>
    <w:p w14:paraId="6A9155CB" w14:textId="1A15B8D3" w:rsidR="001F4D75" w:rsidRDefault="001F4D75">
      <w:pPr>
        <w:pStyle w:val="Verzeichnis3"/>
        <w:rPr>
          <w:rFonts w:asciiTheme="minorHAnsi" w:eastAsiaTheme="minorEastAsia" w:hAnsiTheme="minorHAnsi" w:cstheme="minorBidi"/>
          <w:b w:val="0"/>
          <w:noProof/>
          <w:lang w:val="de-DE" w:eastAsia="de-DE"/>
        </w:rPr>
      </w:pPr>
      <w:hyperlink w:anchor="_Toc99614561" w:history="1">
        <w:r w:rsidRPr="00BC6D13">
          <w:rPr>
            <w:rStyle w:val="Hyperlink"/>
            <w:noProof/>
          </w:rPr>
          <w:t>7.1.3</w:t>
        </w:r>
        <w:r>
          <w:rPr>
            <w:rFonts w:asciiTheme="minorHAnsi" w:eastAsiaTheme="minorEastAsia" w:hAnsiTheme="minorHAnsi" w:cstheme="minorBidi"/>
            <w:b w:val="0"/>
            <w:noProof/>
            <w:lang w:val="de-DE" w:eastAsia="de-DE"/>
          </w:rPr>
          <w:tab/>
        </w:r>
        <w:r w:rsidRPr="00BC6D13">
          <w:rPr>
            <w:rStyle w:val="Hyperlink"/>
            <w:noProof/>
          </w:rPr>
          <w:t>Unit System</w:t>
        </w:r>
        <w:r>
          <w:rPr>
            <w:noProof/>
            <w:webHidden/>
          </w:rPr>
          <w:tab/>
        </w:r>
        <w:r>
          <w:rPr>
            <w:noProof/>
            <w:webHidden/>
          </w:rPr>
          <w:fldChar w:fldCharType="begin"/>
        </w:r>
        <w:r>
          <w:rPr>
            <w:noProof/>
            <w:webHidden/>
          </w:rPr>
          <w:instrText xml:space="preserve"> PAGEREF _Toc99614561 \h </w:instrText>
        </w:r>
        <w:r>
          <w:rPr>
            <w:noProof/>
            <w:webHidden/>
          </w:rPr>
        </w:r>
        <w:r>
          <w:rPr>
            <w:noProof/>
            <w:webHidden/>
          </w:rPr>
          <w:fldChar w:fldCharType="separate"/>
        </w:r>
        <w:r>
          <w:rPr>
            <w:noProof/>
            <w:webHidden/>
          </w:rPr>
          <w:t>10</w:t>
        </w:r>
        <w:r>
          <w:rPr>
            <w:noProof/>
            <w:webHidden/>
          </w:rPr>
          <w:fldChar w:fldCharType="end"/>
        </w:r>
      </w:hyperlink>
    </w:p>
    <w:p w14:paraId="649532F2" w14:textId="18D4FA65" w:rsidR="001F4D75" w:rsidRDefault="001F4D75">
      <w:pPr>
        <w:pStyle w:val="Verzeichnis2"/>
        <w:rPr>
          <w:rFonts w:asciiTheme="minorHAnsi" w:eastAsiaTheme="minorEastAsia" w:hAnsiTheme="minorHAnsi" w:cstheme="minorBidi"/>
          <w:b w:val="0"/>
          <w:noProof/>
          <w:lang w:val="de-DE" w:eastAsia="de-DE"/>
        </w:rPr>
      </w:pPr>
      <w:hyperlink w:anchor="_Toc99614562" w:history="1">
        <w:r w:rsidRPr="00BC6D13">
          <w:rPr>
            <w:rStyle w:val="Hyperlink"/>
            <w:noProof/>
          </w:rPr>
          <w:t>7.2</w:t>
        </w:r>
        <w:r>
          <w:rPr>
            <w:rFonts w:asciiTheme="minorHAnsi" w:eastAsiaTheme="minorEastAsia" w:hAnsiTheme="minorHAnsi" w:cstheme="minorBidi"/>
            <w:b w:val="0"/>
            <w:noProof/>
            <w:lang w:val="de-DE" w:eastAsia="de-DE"/>
          </w:rPr>
          <w:tab/>
        </w:r>
        <w:r w:rsidRPr="00BC6D13">
          <w:rPr>
            <w:rStyle w:val="Hyperlink"/>
            <w:noProof/>
          </w:rPr>
          <w:t>Application, User and Process Specific Data</w:t>
        </w:r>
        <w:r>
          <w:rPr>
            <w:noProof/>
            <w:webHidden/>
          </w:rPr>
          <w:tab/>
        </w:r>
        <w:r>
          <w:rPr>
            <w:noProof/>
            <w:webHidden/>
          </w:rPr>
          <w:fldChar w:fldCharType="begin"/>
        </w:r>
        <w:r>
          <w:rPr>
            <w:noProof/>
            <w:webHidden/>
          </w:rPr>
          <w:instrText xml:space="preserve"> PAGEREF _Toc99614562 \h </w:instrText>
        </w:r>
        <w:r>
          <w:rPr>
            <w:noProof/>
            <w:webHidden/>
          </w:rPr>
        </w:r>
        <w:r>
          <w:rPr>
            <w:noProof/>
            <w:webHidden/>
          </w:rPr>
          <w:fldChar w:fldCharType="separate"/>
        </w:r>
        <w:r>
          <w:rPr>
            <w:noProof/>
            <w:webHidden/>
          </w:rPr>
          <w:t>11</w:t>
        </w:r>
        <w:r>
          <w:rPr>
            <w:noProof/>
            <w:webHidden/>
          </w:rPr>
          <w:fldChar w:fldCharType="end"/>
        </w:r>
      </w:hyperlink>
    </w:p>
    <w:p w14:paraId="4AD064D3" w14:textId="7A2A2CD6" w:rsidR="001F4D75" w:rsidRDefault="001F4D75">
      <w:pPr>
        <w:pStyle w:val="Verzeichnis3"/>
        <w:rPr>
          <w:rFonts w:asciiTheme="minorHAnsi" w:eastAsiaTheme="minorEastAsia" w:hAnsiTheme="minorHAnsi" w:cstheme="minorBidi"/>
          <w:b w:val="0"/>
          <w:noProof/>
          <w:lang w:val="de-DE" w:eastAsia="de-DE"/>
        </w:rPr>
      </w:pPr>
      <w:hyperlink w:anchor="_Toc99614563" w:history="1">
        <w:r w:rsidRPr="00BC6D13">
          <w:rPr>
            <w:rStyle w:val="Hyperlink"/>
            <w:noProof/>
          </w:rPr>
          <w:t>7.2.1</w:t>
        </w:r>
        <w:r>
          <w:rPr>
            <w:rFonts w:asciiTheme="minorHAnsi" w:eastAsiaTheme="minorEastAsia" w:hAnsiTheme="minorHAnsi" w:cstheme="minorBidi"/>
            <w:b w:val="0"/>
            <w:noProof/>
            <w:lang w:val="de-DE" w:eastAsia="de-DE"/>
          </w:rPr>
          <w:tab/>
        </w:r>
        <w:r w:rsidRPr="00BC6D13">
          <w:rPr>
            <w:rStyle w:val="Hyperlink"/>
            <w:noProof/>
          </w:rPr>
          <w:t xml:space="preserve">User Specific Data </w:t>
        </w:r>
        <w:r w:rsidRPr="00BC6D13">
          <w:rPr>
            <w:rStyle w:val="Hyperlink"/>
            <w:rFonts w:ascii="Courier New" w:hAnsi="Courier New" w:cs="Courier New"/>
            <w:i/>
            <w:noProof/>
            <w:lang w:eastAsia="de-DE"/>
          </w:rPr>
          <w:t>&lt;appdata/&gt;</w:t>
        </w:r>
        <w:r>
          <w:rPr>
            <w:noProof/>
            <w:webHidden/>
          </w:rPr>
          <w:tab/>
        </w:r>
        <w:r>
          <w:rPr>
            <w:noProof/>
            <w:webHidden/>
          </w:rPr>
          <w:fldChar w:fldCharType="begin"/>
        </w:r>
        <w:r>
          <w:rPr>
            <w:noProof/>
            <w:webHidden/>
          </w:rPr>
          <w:instrText xml:space="preserve"> PAGEREF _Toc99614563 \h </w:instrText>
        </w:r>
        <w:r>
          <w:rPr>
            <w:noProof/>
            <w:webHidden/>
          </w:rPr>
        </w:r>
        <w:r>
          <w:rPr>
            <w:noProof/>
            <w:webHidden/>
          </w:rPr>
          <w:fldChar w:fldCharType="separate"/>
        </w:r>
        <w:r>
          <w:rPr>
            <w:noProof/>
            <w:webHidden/>
          </w:rPr>
          <w:t>11</w:t>
        </w:r>
        <w:r>
          <w:rPr>
            <w:noProof/>
            <w:webHidden/>
          </w:rPr>
          <w:fldChar w:fldCharType="end"/>
        </w:r>
      </w:hyperlink>
    </w:p>
    <w:p w14:paraId="37B8D69C" w14:textId="46F05C33" w:rsidR="001F4D75" w:rsidRDefault="001F4D75">
      <w:pPr>
        <w:pStyle w:val="Verzeichnis3"/>
        <w:rPr>
          <w:rFonts w:asciiTheme="minorHAnsi" w:eastAsiaTheme="minorEastAsia" w:hAnsiTheme="minorHAnsi" w:cstheme="minorBidi"/>
          <w:b w:val="0"/>
          <w:noProof/>
          <w:lang w:val="de-DE" w:eastAsia="de-DE"/>
        </w:rPr>
      </w:pPr>
      <w:hyperlink w:anchor="_Toc99614564" w:history="1">
        <w:r w:rsidRPr="00BC6D13">
          <w:rPr>
            <w:rStyle w:val="Hyperlink"/>
            <w:noProof/>
          </w:rPr>
          <w:t>7.2.2</w:t>
        </w:r>
        <w:r>
          <w:rPr>
            <w:rFonts w:asciiTheme="minorHAnsi" w:eastAsiaTheme="minorEastAsia" w:hAnsiTheme="minorHAnsi" w:cstheme="minorBidi"/>
            <w:b w:val="0"/>
            <w:noProof/>
            <w:lang w:val="de-DE" w:eastAsia="de-DE"/>
          </w:rPr>
          <w:tab/>
        </w:r>
        <w:r w:rsidRPr="00BC6D13">
          <w:rPr>
            <w:rStyle w:val="Hyperlink"/>
            <w:noProof/>
          </w:rPr>
          <w:t xml:space="preserve">Finite Element Specific Data </w:t>
        </w:r>
        <w:r w:rsidRPr="00BC6D13">
          <w:rPr>
            <w:rStyle w:val="Hyperlink"/>
            <w:rFonts w:ascii="Courier New" w:hAnsi="Courier New" w:cs="Courier New"/>
            <w:i/>
            <w:noProof/>
            <w:lang w:eastAsia="de-DE"/>
          </w:rPr>
          <w:t>&lt;femdata/&gt;</w:t>
        </w:r>
        <w:r>
          <w:rPr>
            <w:noProof/>
            <w:webHidden/>
          </w:rPr>
          <w:tab/>
        </w:r>
        <w:r>
          <w:rPr>
            <w:noProof/>
            <w:webHidden/>
          </w:rPr>
          <w:fldChar w:fldCharType="begin"/>
        </w:r>
        <w:r>
          <w:rPr>
            <w:noProof/>
            <w:webHidden/>
          </w:rPr>
          <w:instrText xml:space="preserve"> PAGEREF _Toc99614564 \h </w:instrText>
        </w:r>
        <w:r>
          <w:rPr>
            <w:noProof/>
            <w:webHidden/>
          </w:rPr>
        </w:r>
        <w:r>
          <w:rPr>
            <w:noProof/>
            <w:webHidden/>
          </w:rPr>
          <w:fldChar w:fldCharType="separate"/>
        </w:r>
        <w:r>
          <w:rPr>
            <w:noProof/>
            <w:webHidden/>
          </w:rPr>
          <w:t>12</w:t>
        </w:r>
        <w:r>
          <w:rPr>
            <w:noProof/>
            <w:webHidden/>
          </w:rPr>
          <w:fldChar w:fldCharType="end"/>
        </w:r>
      </w:hyperlink>
    </w:p>
    <w:p w14:paraId="490DDDFC" w14:textId="58076F37" w:rsidR="001F4D75" w:rsidRDefault="001F4D75">
      <w:pPr>
        <w:pStyle w:val="Verzeichnis2"/>
        <w:rPr>
          <w:rFonts w:asciiTheme="minorHAnsi" w:eastAsiaTheme="minorEastAsia" w:hAnsiTheme="minorHAnsi" w:cstheme="minorBidi"/>
          <w:b w:val="0"/>
          <w:noProof/>
          <w:lang w:val="de-DE" w:eastAsia="de-DE"/>
        </w:rPr>
      </w:pPr>
      <w:hyperlink w:anchor="_Toc99614565" w:history="1">
        <w:r w:rsidRPr="00BC6D13">
          <w:rPr>
            <w:rStyle w:val="Hyperlink"/>
            <w:noProof/>
          </w:rPr>
          <w:t>7.3</w:t>
        </w:r>
        <w:r>
          <w:rPr>
            <w:rFonts w:asciiTheme="minorHAnsi" w:eastAsiaTheme="minorEastAsia" w:hAnsiTheme="minorHAnsi" w:cstheme="minorBidi"/>
            <w:b w:val="0"/>
            <w:noProof/>
            <w:lang w:val="de-DE" w:eastAsia="de-DE"/>
          </w:rPr>
          <w:tab/>
        </w:r>
        <w:r w:rsidRPr="00BC6D13">
          <w:rPr>
            <w:rStyle w:val="Hyperlink"/>
            <w:noProof/>
          </w:rPr>
          <w:t xml:space="preserve">Connection Data </w:t>
        </w:r>
        <w:r w:rsidRPr="00BC6D13">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_Toc99614565 \h </w:instrText>
        </w:r>
        <w:r>
          <w:rPr>
            <w:noProof/>
            <w:webHidden/>
          </w:rPr>
        </w:r>
        <w:r>
          <w:rPr>
            <w:noProof/>
            <w:webHidden/>
          </w:rPr>
          <w:fldChar w:fldCharType="separate"/>
        </w:r>
        <w:r>
          <w:rPr>
            <w:noProof/>
            <w:webHidden/>
          </w:rPr>
          <w:t>14</w:t>
        </w:r>
        <w:r>
          <w:rPr>
            <w:noProof/>
            <w:webHidden/>
          </w:rPr>
          <w:fldChar w:fldCharType="end"/>
        </w:r>
      </w:hyperlink>
    </w:p>
    <w:p w14:paraId="3409F90B" w14:textId="14277C90" w:rsidR="001F4D75" w:rsidRDefault="001F4D75">
      <w:pPr>
        <w:pStyle w:val="Verzeichnis3"/>
        <w:rPr>
          <w:rFonts w:asciiTheme="minorHAnsi" w:eastAsiaTheme="minorEastAsia" w:hAnsiTheme="minorHAnsi" w:cstheme="minorBidi"/>
          <w:b w:val="0"/>
          <w:noProof/>
          <w:lang w:val="de-DE" w:eastAsia="de-DE"/>
        </w:rPr>
      </w:pPr>
      <w:hyperlink w:anchor="_Toc99614566" w:history="1">
        <w:r w:rsidRPr="00BC6D13">
          <w:rPr>
            <w:rStyle w:val="Hyperlink"/>
            <w:noProof/>
          </w:rPr>
          <w:t>7.3.1</w:t>
        </w:r>
        <w:r>
          <w:rPr>
            <w:rFonts w:asciiTheme="minorHAnsi" w:eastAsiaTheme="minorEastAsia" w:hAnsiTheme="minorHAnsi" w:cstheme="minorBidi"/>
            <w:b w:val="0"/>
            <w:noProof/>
            <w:lang w:val="de-DE" w:eastAsia="de-DE"/>
          </w:rPr>
          <w:tab/>
        </w:r>
        <w:r w:rsidRPr="00BC6D13">
          <w:rPr>
            <w:rStyle w:val="Hyperlink"/>
            <w:noProof/>
          </w:rPr>
          <w:t>Connected Objects</w:t>
        </w:r>
        <w:r>
          <w:rPr>
            <w:noProof/>
            <w:webHidden/>
          </w:rPr>
          <w:tab/>
        </w:r>
        <w:r>
          <w:rPr>
            <w:noProof/>
            <w:webHidden/>
          </w:rPr>
          <w:fldChar w:fldCharType="begin"/>
        </w:r>
        <w:r>
          <w:rPr>
            <w:noProof/>
            <w:webHidden/>
          </w:rPr>
          <w:instrText xml:space="preserve"> PAGEREF _Toc99614566 \h </w:instrText>
        </w:r>
        <w:r>
          <w:rPr>
            <w:noProof/>
            <w:webHidden/>
          </w:rPr>
        </w:r>
        <w:r>
          <w:rPr>
            <w:noProof/>
            <w:webHidden/>
          </w:rPr>
          <w:fldChar w:fldCharType="separate"/>
        </w:r>
        <w:r>
          <w:rPr>
            <w:noProof/>
            <w:webHidden/>
          </w:rPr>
          <w:t>14</w:t>
        </w:r>
        <w:r>
          <w:rPr>
            <w:noProof/>
            <w:webHidden/>
          </w:rPr>
          <w:fldChar w:fldCharType="end"/>
        </w:r>
      </w:hyperlink>
    </w:p>
    <w:p w14:paraId="7DA3F56E" w14:textId="7006C445" w:rsidR="001F4D75" w:rsidRDefault="001F4D75">
      <w:pPr>
        <w:pStyle w:val="Verzeichnis3"/>
        <w:rPr>
          <w:rFonts w:asciiTheme="minorHAnsi" w:eastAsiaTheme="minorEastAsia" w:hAnsiTheme="minorHAnsi" w:cstheme="minorBidi"/>
          <w:b w:val="0"/>
          <w:noProof/>
          <w:lang w:val="de-DE" w:eastAsia="de-DE"/>
        </w:rPr>
      </w:pPr>
      <w:hyperlink w:anchor="_Toc99614567" w:history="1">
        <w:r w:rsidRPr="00BC6D13">
          <w:rPr>
            <w:rStyle w:val="Hyperlink"/>
            <w:noProof/>
          </w:rPr>
          <w:t>7.3.2</w:t>
        </w:r>
        <w:r>
          <w:rPr>
            <w:rFonts w:asciiTheme="minorHAnsi" w:eastAsiaTheme="minorEastAsia" w:hAnsiTheme="minorHAnsi" w:cstheme="minorBidi"/>
            <w:b w:val="0"/>
            <w:noProof/>
            <w:lang w:val="de-DE" w:eastAsia="de-DE"/>
          </w:rPr>
          <w:tab/>
        </w:r>
        <w:r w:rsidRPr="00BC6D13">
          <w:rPr>
            <w:rStyle w:val="Hyperlink"/>
            <w:noProof/>
          </w:rPr>
          <w:t>Contacts and Friction</w:t>
        </w:r>
        <w:r>
          <w:rPr>
            <w:noProof/>
            <w:webHidden/>
          </w:rPr>
          <w:tab/>
        </w:r>
        <w:r>
          <w:rPr>
            <w:noProof/>
            <w:webHidden/>
          </w:rPr>
          <w:fldChar w:fldCharType="begin"/>
        </w:r>
        <w:r>
          <w:rPr>
            <w:noProof/>
            <w:webHidden/>
          </w:rPr>
          <w:instrText xml:space="preserve"> PAGEREF _Toc99614567 \h </w:instrText>
        </w:r>
        <w:r>
          <w:rPr>
            <w:noProof/>
            <w:webHidden/>
          </w:rPr>
        </w:r>
        <w:r>
          <w:rPr>
            <w:noProof/>
            <w:webHidden/>
          </w:rPr>
          <w:fldChar w:fldCharType="separate"/>
        </w:r>
        <w:r>
          <w:rPr>
            <w:noProof/>
            <w:webHidden/>
          </w:rPr>
          <w:t>20</w:t>
        </w:r>
        <w:r>
          <w:rPr>
            <w:noProof/>
            <w:webHidden/>
          </w:rPr>
          <w:fldChar w:fldCharType="end"/>
        </w:r>
      </w:hyperlink>
    </w:p>
    <w:p w14:paraId="160B8662" w14:textId="34B02884" w:rsidR="001F4D75" w:rsidRDefault="001F4D75">
      <w:pPr>
        <w:pStyle w:val="Verzeichnis3"/>
        <w:rPr>
          <w:rFonts w:asciiTheme="minorHAnsi" w:eastAsiaTheme="minorEastAsia" w:hAnsiTheme="minorHAnsi" w:cstheme="minorBidi"/>
          <w:b w:val="0"/>
          <w:noProof/>
          <w:lang w:val="de-DE" w:eastAsia="de-DE"/>
        </w:rPr>
      </w:pPr>
      <w:hyperlink w:anchor="_Toc99614568" w:history="1">
        <w:r w:rsidRPr="00BC6D13">
          <w:rPr>
            <w:rStyle w:val="Hyperlink"/>
            <w:noProof/>
          </w:rPr>
          <w:t>7.3.3</w:t>
        </w:r>
        <w:r>
          <w:rPr>
            <w:rFonts w:asciiTheme="minorHAnsi" w:eastAsiaTheme="minorEastAsia" w:hAnsiTheme="minorHAnsi" w:cstheme="minorBidi"/>
            <w:b w:val="0"/>
            <w:noProof/>
            <w:lang w:val="de-DE" w:eastAsia="de-DE"/>
          </w:rPr>
          <w:tab/>
        </w:r>
        <w:r w:rsidRPr="00BC6D13">
          <w:rPr>
            <w:rStyle w:val="Hyperlink"/>
            <w:noProof/>
          </w:rPr>
          <w:t>Joints</w:t>
        </w:r>
        <w:r>
          <w:rPr>
            <w:noProof/>
            <w:webHidden/>
          </w:rPr>
          <w:tab/>
        </w:r>
        <w:r>
          <w:rPr>
            <w:noProof/>
            <w:webHidden/>
          </w:rPr>
          <w:fldChar w:fldCharType="begin"/>
        </w:r>
        <w:r>
          <w:rPr>
            <w:noProof/>
            <w:webHidden/>
          </w:rPr>
          <w:instrText xml:space="preserve"> PAGEREF _Toc99614568 \h </w:instrText>
        </w:r>
        <w:r>
          <w:rPr>
            <w:noProof/>
            <w:webHidden/>
          </w:rPr>
        </w:r>
        <w:r>
          <w:rPr>
            <w:noProof/>
            <w:webHidden/>
          </w:rPr>
          <w:fldChar w:fldCharType="separate"/>
        </w:r>
        <w:r>
          <w:rPr>
            <w:noProof/>
            <w:webHidden/>
          </w:rPr>
          <w:t>22</w:t>
        </w:r>
        <w:r>
          <w:rPr>
            <w:noProof/>
            <w:webHidden/>
          </w:rPr>
          <w:fldChar w:fldCharType="end"/>
        </w:r>
      </w:hyperlink>
    </w:p>
    <w:p w14:paraId="532F162C" w14:textId="2CCA9F22" w:rsidR="001F4D75" w:rsidRDefault="001F4D75">
      <w:pPr>
        <w:pStyle w:val="Verzeichnis2"/>
        <w:rPr>
          <w:rFonts w:asciiTheme="minorHAnsi" w:eastAsiaTheme="minorEastAsia" w:hAnsiTheme="minorHAnsi" w:cstheme="minorBidi"/>
          <w:b w:val="0"/>
          <w:noProof/>
          <w:lang w:val="de-DE" w:eastAsia="de-DE"/>
        </w:rPr>
      </w:pPr>
      <w:hyperlink w:anchor="_Toc99614569" w:history="1">
        <w:r w:rsidRPr="00BC6D13">
          <w:rPr>
            <w:rStyle w:val="Hyperlink"/>
            <w:noProof/>
          </w:rPr>
          <w:t>7.4</w:t>
        </w:r>
        <w:r>
          <w:rPr>
            <w:rFonts w:asciiTheme="minorHAnsi" w:eastAsiaTheme="minorEastAsia" w:hAnsiTheme="minorHAnsi" w:cstheme="minorBidi"/>
            <w:b w:val="0"/>
            <w:noProof/>
            <w:lang w:val="de-DE" w:eastAsia="de-DE"/>
          </w:rPr>
          <w:tab/>
        </w:r>
        <w:r w:rsidRPr="00BC6D13">
          <w:rPr>
            <w:rStyle w:val="Hyperlink"/>
            <w:noProof/>
          </w:rPr>
          <w:t>A Minimalistic Example of a χMCF file</w:t>
        </w:r>
        <w:r>
          <w:rPr>
            <w:noProof/>
            <w:webHidden/>
          </w:rPr>
          <w:tab/>
        </w:r>
        <w:r>
          <w:rPr>
            <w:noProof/>
            <w:webHidden/>
          </w:rPr>
          <w:fldChar w:fldCharType="begin"/>
        </w:r>
        <w:r>
          <w:rPr>
            <w:noProof/>
            <w:webHidden/>
          </w:rPr>
          <w:instrText xml:space="preserve"> PAGEREF _Toc99614569 \h </w:instrText>
        </w:r>
        <w:r>
          <w:rPr>
            <w:noProof/>
            <w:webHidden/>
          </w:rPr>
        </w:r>
        <w:r>
          <w:rPr>
            <w:noProof/>
            <w:webHidden/>
          </w:rPr>
          <w:fldChar w:fldCharType="separate"/>
        </w:r>
        <w:r>
          <w:rPr>
            <w:noProof/>
            <w:webHidden/>
          </w:rPr>
          <w:t>22</w:t>
        </w:r>
        <w:r>
          <w:rPr>
            <w:noProof/>
            <w:webHidden/>
          </w:rPr>
          <w:fldChar w:fldCharType="end"/>
        </w:r>
      </w:hyperlink>
    </w:p>
    <w:p w14:paraId="50727525" w14:textId="0E064B30" w:rsidR="001F4D75" w:rsidRDefault="001F4D75">
      <w:pPr>
        <w:pStyle w:val="Verzeichnis2"/>
        <w:rPr>
          <w:rFonts w:asciiTheme="minorHAnsi" w:eastAsiaTheme="minorEastAsia" w:hAnsiTheme="minorHAnsi" w:cstheme="minorBidi"/>
          <w:b w:val="0"/>
          <w:noProof/>
          <w:lang w:val="de-DE" w:eastAsia="de-DE"/>
        </w:rPr>
      </w:pPr>
      <w:hyperlink w:anchor="_Toc99614570" w:history="1">
        <w:r w:rsidRPr="00BC6D13">
          <w:rPr>
            <w:rStyle w:val="Hyperlink"/>
            <w:noProof/>
          </w:rPr>
          <w:t>7.5</w:t>
        </w:r>
        <w:r>
          <w:rPr>
            <w:rFonts w:asciiTheme="minorHAnsi" w:eastAsiaTheme="minorEastAsia" w:hAnsiTheme="minorHAnsi" w:cstheme="minorBidi"/>
            <w:b w:val="0"/>
            <w:noProof/>
            <w:lang w:val="de-DE" w:eastAsia="de-DE"/>
          </w:rPr>
          <w:tab/>
        </w:r>
        <w:r w:rsidRPr="00BC6D13">
          <w:rPr>
            <w:rStyle w:val="Hyperlink"/>
            <w:noProof/>
          </w:rPr>
          <w:t>XML Schema Definition</w:t>
        </w:r>
        <w:r>
          <w:rPr>
            <w:noProof/>
            <w:webHidden/>
          </w:rPr>
          <w:tab/>
        </w:r>
        <w:r>
          <w:rPr>
            <w:noProof/>
            <w:webHidden/>
          </w:rPr>
          <w:fldChar w:fldCharType="begin"/>
        </w:r>
        <w:r>
          <w:rPr>
            <w:noProof/>
            <w:webHidden/>
          </w:rPr>
          <w:instrText xml:space="preserve"> PAGEREF _Toc99614570 \h </w:instrText>
        </w:r>
        <w:r>
          <w:rPr>
            <w:noProof/>
            <w:webHidden/>
          </w:rPr>
        </w:r>
        <w:r>
          <w:rPr>
            <w:noProof/>
            <w:webHidden/>
          </w:rPr>
          <w:fldChar w:fldCharType="separate"/>
        </w:r>
        <w:r>
          <w:rPr>
            <w:noProof/>
            <w:webHidden/>
          </w:rPr>
          <w:t>23</w:t>
        </w:r>
        <w:r>
          <w:rPr>
            <w:noProof/>
            <w:webHidden/>
          </w:rPr>
          <w:fldChar w:fldCharType="end"/>
        </w:r>
      </w:hyperlink>
    </w:p>
    <w:p w14:paraId="5204DA24" w14:textId="210104CC" w:rsidR="001F4D75" w:rsidRDefault="001F4D75">
      <w:pPr>
        <w:pStyle w:val="Verzeichnis1"/>
        <w:rPr>
          <w:rFonts w:asciiTheme="minorHAnsi" w:eastAsiaTheme="minorEastAsia" w:hAnsiTheme="minorHAnsi" w:cstheme="minorBidi"/>
          <w:b w:val="0"/>
          <w:noProof/>
          <w:lang w:val="de-DE" w:eastAsia="de-DE"/>
        </w:rPr>
      </w:pPr>
      <w:hyperlink w:anchor="_Toc99614571" w:history="1">
        <w:r w:rsidRPr="00BC6D13">
          <w:rPr>
            <w:rStyle w:val="Hyperlink"/>
            <w:noProof/>
          </w:rPr>
          <w:t>8</w:t>
        </w:r>
        <w:r>
          <w:rPr>
            <w:rFonts w:asciiTheme="minorHAnsi" w:eastAsiaTheme="minorEastAsia" w:hAnsiTheme="minorHAnsi" w:cstheme="minorBidi"/>
            <w:b w:val="0"/>
            <w:noProof/>
            <w:lang w:val="de-DE" w:eastAsia="de-DE"/>
          </w:rPr>
          <w:tab/>
        </w:r>
        <w:r w:rsidRPr="00BC6D13">
          <w:rPr>
            <w:rStyle w:val="Hyperlink"/>
            <w:noProof/>
          </w:rPr>
          <w:t>Data Common to any Connection</w:t>
        </w:r>
        <w:r>
          <w:rPr>
            <w:noProof/>
            <w:webHidden/>
          </w:rPr>
          <w:tab/>
        </w:r>
        <w:r>
          <w:rPr>
            <w:noProof/>
            <w:webHidden/>
          </w:rPr>
          <w:fldChar w:fldCharType="begin"/>
        </w:r>
        <w:r>
          <w:rPr>
            <w:noProof/>
            <w:webHidden/>
          </w:rPr>
          <w:instrText xml:space="preserve"> PAGEREF _Toc99614571 \h </w:instrText>
        </w:r>
        <w:r>
          <w:rPr>
            <w:noProof/>
            <w:webHidden/>
          </w:rPr>
        </w:r>
        <w:r>
          <w:rPr>
            <w:noProof/>
            <w:webHidden/>
          </w:rPr>
          <w:fldChar w:fldCharType="separate"/>
        </w:r>
        <w:r>
          <w:rPr>
            <w:noProof/>
            <w:webHidden/>
          </w:rPr>
          <w:t>23</w:t>
        </w:r>
        <w:r>
          <w:rPr>
            <w:noProof/>
            <w:webHidden/>
          </w:rPr>
          <w:fldChar w:fldCharType="end"/>
        </w:r>
      </w:hyperlink>
    </w:p>
    <w:p w14:paraId="1F317EC8" w14:textId="18330C01" w:rsidR="001F4D75" w:rsidRDefault="001F4D75">
      <w:pPr>
        <w:pStyle w:val="Verzeichnis2"/>
        <w:rPr>
          <w:rFonts w:asciiTheme="minorHAnsi" w:eastAsiaTheme="minorEastAsia" w:hAnsiTheme="minorHAnsi" w:cstheme="minorBidi"/>
          <w:b w:val="0"/>
          <w:noProof/>
          <w:lang w:val="de-DE" w:eastAsia="de-DE"/>
        </w:rPr>
      </w:pPr>
      <w:hyperlink w:anchor="_Toc99614572" w:history="1">
        <w:r w:rsidRPr="00BC6D13">
          <w:rPr>
            <w:rStyle w:val="Hyperlink"/>
            <w:noProof/>
          </w:rPr>
          <w:t>8.1</w:t>
        </w:r>
        <w:r>
          <w:rPr>
            <w:rFonts w:asciiTheme="minorHAnsi" w:eastAsiaTheme="minorEastAsia" w:hAnsiTheme="minorHAnsi" w:cstheme="minorBidi"/>
            <w:b w:val="0"/>
            <w:noProof/>
            <w:lang w:val="de-DE" w:eastAsia="de-DE"/>
          </w:rPr>
          <w:tab/>
        </w:r>
        <w:r w:rsidRPr="00BC6D13">
          <w:rPr>
            <w:rStyle w:val="Hyperlink"/>
            <w:noProof/>
          </w:rPr>
          <w:t>Indices and their properties</w:t>
        </w:r>
        <w:r>
          <w:rPr>
            <w:noProof/>
            <w:webHidden/>
          </w:rPr>
          <w:tab/>
        </w:r>
        <w:r>
          <w:rPr>
            <w:noProof/>
            <w:webHidden/>
          </w:rPr>
          <w:fldChar w:fldCharType="begin"/>
        </w:r>
        <w:r>
          <w:rPr>
            <w:noProof/>
            <w:webHidden/>
          </w:rPr>
          <w:instrText xml:space="preserve"> PAGEREF _Toc99614572 \h </w:instrText>
        </w:r>
        <w:r>
          <w:rPr>
            <w:noProof/>
            <w:webHidden/>
          </w:rPr>
        </w:r>
        <w:r>
          <w:rPr>
            <w:noProof/>
            <w:webHidden/>
          </w:rPr>
          <w:fldChar w:fldCharType="separate"/>
        </w:r>
        <w:r>
          <w:rPr>
            <w:noProof/>
            <w:webHidden/>
          </w:rPr>
          <w:t>23</w:t>
        </w:r>
        <w:r>
          <w:rPr>
            <w:noProof/>
            <w:webHidden/>
          </w:rPr>
          <w:fldChar w:fldCharType="end"/>
        </w:r>
      </w:hyperlink>
    </w:p>
    <w:p w14:paraId="48D9811E" w14:textId="6BB2CCE1" w:rsidR="001F4D75" w:rsidRDefault="001F4D75">
      <w:pPr>
        <w:pStyle w:val="Verzeichnis2"/>
        <w:rPr>
          <w:rFonts w:asciiTheme="minorHAnsi" w:eastAsiaTheme="minorEastAsia" w:hAnsiTheme="minorHAnsi" w:cstheme="minorBidi"/>
          <w:b w:val="0"/>
          <w:noProof/>
          <w:lang w:val="de-DE" w:eastAsia="de-DE"/>
        </w:rPr>
      </w:pPr>
      <w:hyperlink w:anchor="_Toc99614573" w:history="1">
        <w:r w:rsidRPr="00BC6D13">
          <w:rPr>
            <w:rStyle w:val="Hyperlink"/>
            <w:noProof/>
          </w:rPr>
          <w:t>8.2</w:t>
        </w:r>
        <w:r>
          <w:rPr>
            <w:rFonts w:asciiTheme="minorHAnsi" w:eastAsiaTheme="minorEastAsia" w:hAnsiTheme="minorHAnsi" w:cstheme="minorBidi"/>
            <w:b w:val="0"/>
            <w:noProof/>
            <w:lang w:val="de-DE" w:eastAsia="de-DE"/>
          </w:rPr>
          <w:tab/>
        </w:r>
        <w:r w:rsidRPr="00BC6D13">
          <w:rPr>
            <w:rStyle w:val="Hyperlink"/>
            <w:noProof/>
          </w:rPr>
          <w:t>Connection Referencing</w:t>
        </w:r>
        <w:r>
          <w:rPr>
            <w:noProof/>
            <w:webHidden/>
          </w:rPr>
          <w:tab/>
        </w:r>
        <w:r>
          <w:rPr>
            <w:noProof/>
            <w:webHidden/>
          </w:rPr>
          <w:fldChar w:fldCharType="begin"/>
        </w:r>
        <w:r>
          <w:rPr>
            <w:noProof/>
            <w:webHidden/>
          </w:rPr>
          <w:instrText xml:space="preserve"> PAGEREF _Toc99614573 \h </w:instrText>
        </w:r>
        <w:r>
          <w:rPr>
            <w:noProof/>
            <w:webHidden/>
          </w:rPr>
        </w:r>
        <w:r>
          <w:rPr>
            <w:noProof/>
            <w:webHidden/>
          </w:rPr>
          <w:fldChar w:fldCharType="separate"/>
        </w:r>
        <w:r>
          <w:rPr>
            <w:noProof/>
            <w:webHidden/>
          </w:rPr>
          <w:t>23</w:t>
        </w:r>
        <w:r>
          <w:rPr>
            <w:noProof/>
            <w:webHidden/>
          </w:rPr>
          <w:fldChar w:fldCharType="end"/>
        </w:r>
      </w:hyperlink>
    </w:p>
    <w:p w14:paraId="5B3B3A28" w14:textId="72EE98EC" w:rsidR="001F4D75" w:rsidRDefault="001F4D75">
      <w:pPr>
        <w:pStyle w:val="Verzeichnis3"/>
        <w:rPr>
          <w:rFonts w:asciiTheme="minorHAnsi" w:eastAsiaTheme="minorEastAsia" w:hAnsiTheme="minorHAnsi" w:cstheme="minorBidi"/>
          <w:b w:val="0"/>
          <w:noProof/>
          <w:lang w:val="de-DE" w:eastAsia="de-DE"/>
        </w:rPr>
      </w:pPr>
      <w:hyperlink w:anchor="_Toc99614574" w:history="1">
        <w:r w:rsidRPr="00BC6D13">
          <w:rPr>
            <w:rStyle w:val="Hyperlink"/>
            <w:noProof/>
          </w:rPr>
          <w:t>8.2.1</w:t>
        </w:r>
        <w:r>
          <w:rPr>
            <w:rFonts w:asciiTheme="minorHAnsi" w:eastAsiaTheme="minorEastAsia" w:hAnsiTheme="minorHAnsi" w:cstheme="minorBidi"/>
            <w:b w:val="0"/>
            <w:noProof/>
            <w:lang w:val="de-DE" w:eastAsia="de-DE"/>
          </w:rPr>
          <w:tab/>
        </w:r>
        <w:r w:rsidRPr="00BC6D13">
          <w:rPr>
            <w:rStyle w:val="Hyperlink"/>
            <w:noProof/>
          </w:rPr>
          <w:t xml:space="preserve">Attribute </w:t>
        </w:r>
        <w:r w:rsidRPr="00BC6D13">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_Toc99614574 \h </w:instrText>
        </w:r>
        <w:r>
          <w:rPr>
            <w:noProof/>
            <w:webHidden/>
          </w:rPr>
        </w:r>
        <w:r>
          <w:rPr>
            <w:noProof/>
            <w:webHidden/>
          </w:rPr>
          <w:fldChar w:fldCharType="separate"/>
        </w:r>
        <w:r>
          <w:rPr>
            <w:noProof/>
            <w:webHidden/>
          </w:rPr>
          <w:t>24</w:t>
        </w:r>
        <w:r>
          <w:rPr>
            <w:noProof/>
            <w:webHidden/>
          </w:rPr>
          <w:fldChar w:fldCharType="end"/>
        </w:r>
      </w:hyperlink>
    </w:p>
    <w:p w14:paraId="0A32FDB5" w14:textId="05ED5689" w:rsidR="001F4D75" w:rsidRDefault="001F4D75">
      <w:pPr>
        <w:pStyle w:val="Verzeichnis3"/>
        <w:rPr>
          <w:rFonts w:asciiTheme="minorHAnsi" w:eastAsiaTheme="minorEastAsia" w:hAnsiTheme="minorHAnsi" w:cstheme="minorBidi"/>
          <w:b w:val="0"/>
          <w:noProof/>
          <w:lang w:val="de-DE" w:eastAsia="de-DE"/>
        </w:rPr>
      </w:pPr>
      <w:hyperlink w:anchor="_Toc99614575" w:history="1">
        <w:r w:rsidRPr="00BC6D13">
          <w:rPr>
            <w:rStyle w:val="Hyperlink"/>
            <w:noProof/>
          </w:rPr>
          <w:t>8.2.2</w:t>
        </w:r>
        <w:r>
          <w:rPr>
            <w:rFonts w:asciiTheme="minorHAnsi" w:eastAsiaTheme="minorEastAsia" w:hAnsiTheme="minorHAnsi" w:cstheme="minorBidi"/>
            <w:b w:val="0"/>
            <w:noProof/>
            <w:lang w:val="de-DE" w:eastAsia="de-DE"/>
          </w:rPr>
          <w:tab/>
        </w:r>
        <w:r w:rsidRPr="00BC6D13">
          <w:rPr>
            <w:rStyle w:val="Hyperlink"/>
            <w:noProof/>
          </w:rPr>
          <w:t xml:space="preserve">Attribute </w:t>
        </w:r>
        <w:r w:rsidRPr="00BC6D13">
          <w:rPr>
            <w:rStyle w:val="Hyperlink"/>
            <w:rFonts w:ascii="Courier New" w:hAnsi="Courier New" w:cs="Courier New"/>
            <w:noProof/>
            <w:highlight w:val="white"/>
          </w:rPr>
          <w:t>ident</w:t>
        </w:r>
        <w:r w:rsidRPr="00BC6D13">
          <w:rPr>
            <w:rStyle w:val="Hyperlink"/>
            <w:noProof/>
          </w:rPr>
          <w:t xml:space="preserve"> </w:t>
        </w:r>
        <w:r>
          <w:rPr>
            <w:noProof/>
            <w:webHidden/>
          </w:rPr>
          <w:tab/>
        </w:r>
        <w:r>
          <w:rPr>
            <w:noProof/>
            <w:webHidden/>
          </w:rPr>
          <w:fldChar w:fldCharType="begin"/>
        </w:r>
        <w:r>
          <w:rPr>
            <w:noProof/>
            <w:webHidden/>
          </w:rPr>
          <w:instrText xml:space="preserve"> PAGEREF _Toc99614575 \h </w:instrText>
        </w:r>
        <w:r>
          <w:rPr>
            <w:noProof/>
            <w:webHidden/>
          </w:rPr>
        </w:r>
        <w:r>
          <w:rPr>
            <w:noProof/>
            <w:webHidden/>
          </w:rPr>
          <w:fldChar w:fldCharType="separate"/>
        </w:r>
        <w:r>
          <w:rPr>
            <w:noProof/>
            <w:webHidden/>
          </w:rPr>
          <w:t>24</w:t>
        </w:r>
        <w:r>
          <w:rPr>
            <w:noProof/>
            <w:webHidden/>
          </w:rPr>
          <w:fldChar w:fldCharType="end"/>
        </w:r>
      </w:hyperlink>
    </w:p>
    <w:p w14:paraId="613BAED1" w14:textId="32CDB55A" w:rsidR="001F4D75" w:rsidRDefault="001F4D75">
      <w:pPr>
        <w:pStyle w:val="Verzeichnis2"/>
        <w:rPr>
          <w:rFonts w:asciiTheme="minorHAnsi" w:eastAsiaTheme="minorEastAsia" w:hAnsiTheme="minorHAnsi" w:cstheme="minorBidi"/>
          <w:b w:val="0"/>
          <w:noProof/>
          <w:lang w:val="de-DE" w:eastAsia="de-DE"/>
        </w:rPr>
      </w:pPr>
      <w:hyperlink w:anchor="_Toc99614576" w:history="1">
        <w:r w:rsidRPr="00BC6D13">
          <w:rPr>
            <w:rStyle w:val="Hyperlink"/>
            <w:noProof/>
          </w:rPr>
          <w:t>8.3</w:t>
        </w:r>
        <w:r>
          <w:rPr>
            <w:rFonts w:asciiTheme="minorHAnsi" w:eastAsiaTheme="minorEastAsia" w:hAnsiTheme="minorHAnsi" w:cstheme="minorBidi"/>
            <w:b w:val="0"/>
            <w:noProof/>
            <w:lang w:val="de-DE" w:eastAsia="de-DE"/>
          </w:rPr>
          <w:tab/>
        </w:r>
        <w:r w:rsidRPr="00BC6D13">
          <w:rPr>
            <w:rStyle w:val="Hyperlink"/>
            <w:noProof/>
          </w:rPr>
          <w:t>Dimensions and Coordinates</w:t>
        </w:r>
        <w:r>
          <w:rPr>
            <w:noProof/>
            <w:webHidden/>
          </w:rPr>
          <w:tab/>
        </w:r>
        <w:r>
          <w:rPr>
            <w:noProof/>
            <w:webHidden/>
          </w:rPr>
          <w:fldChar w:fldCharType="begin"/>
        </w:r>
        <w:r>
          <w:rPr>
            <w:noProof/>
            <w:webHidden/>
          </w:rPr>
          <w:instrText xml:space="preserve"> PAGEREF _Toc99614576 \h </w:instrText>
        </w:r>
        <w:r>
          <w:rPr>
            <w:noProof/>
            <w:webHidden/>
          </w:rPr>
        </w:r>
        <w:r>
          <w:rPr>
            <w:noProof/>
            <w:webHidden/>
          </w:rPr>
          <w:fldChar w:fldCharType="separate"/>
        </w:r>
        <w:r>
          <w:rPr>
            <w:noProof/>
            <w:webHidden/>
          </w:rPr>
          <w:t>24</w:t>
        </w:r>
        <w:r>
          <w:rPr>
            <w:noProof/>
            <w:webHidden/>
          </w:rPr>
          <w:fldChar w:fldCharType="end"/>
        </w:r>
      </w:hyperlink>
    </w:p>
    <w:p w14:paraId="49AE6C41" w14:textId="6F53800D" w:rsidR="001F4D75" w:rsidRDefault="001F4D75">
      <w:pPr>
        <w:pStyle w:val="Verzeichnis2"/>
        <w:rPr>
          <w:rFonts w:asciiTheme="minorHAnsi" w:eastAsiaTheme="minorEastAsia" w:hAnsiTheme="minorHAnsi" w:cstheme="minorBidi"/>
          <w:b w:val="0"/>
          <w:noProof/>
          <w:lang w:val="de-DE" w:eastAsia="de-DE"/>
        </w:rPr>
      </w:pPr>
      <w:hyperlink w:anchor="_Toc99614577" w:history="1">
        <w:r w:rsidRPr="00BC6D13">
          <w:rPr>
            <w:rStyle w:val="Hyperlink"/>
            <w:noProof/>
          </w:rPr>
          <w:t>8.4</w:t>
        </w:r>
        <w:r>
          <w:rPr>
            <w:rFonts w:asciiTheme="minorHAnsi" w:eastAsiaTheme="minorEastAsia" w:hAnsiTheme="minorHAnsi" w:cstheme="minorBidi"/>
            <w:b w:val="0"/>
            <w:noProof/>
            <w:lang w:val="de-DE" w:eastAsia="de-DE"/>
          </w:rPr>
          <w:tab/>
        </w:r>
        <w:r w:rsidRPr="00BC6D13">
          <w:rPr>
            <w:rStyle w:val="Hyperlink"/>
            <w:noProof/>
          </w:rPr>
          <w:t xml:space="preserve">Attribute </w:t>
        </w:r>
        <w:r w:rsidRPr="00BC6D13">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_Toc99614577 \h </w:instrText>
        </w:r>
        <w:r>
          <w:rPr>
            <w:noProof/>
            <w:webHidden/>
          </w:rPr>
        </w:r>
        <w:r>
          <w:rPr>
            <w:noProof/>
            <w:webHidden/>
          </w:rPr>
          <w:fldChar w:fldCharType="separate"/>
        </w:r>
        <w:r>
          <w:rPr>
            <w:noProof/>
            <w:webHidden/>
          </w:rPr>
          <w:t>24</w:t>
        </w:r>
        <w:r>
          <w:rPr>
            <w:noProof/>
            <w:webHidden/>
          </w:rPr>
          <w:fldChar w:fldCharType="end"/>
        </w:r>
      </w:hyperlink>
    </w:p>
    <w:p w14:paraId="437BDBC5" w14:textId="3E645A1F" w:rsidR="001F4D75" w:rsidRDefault="001F4D75">
      <w:pPr>
        <w:pStyle w:val="Verzeichnis2"/>
        <w:rPr>
          <w:rFonts w:asciiTheme="minorHAnsi" w:eastAsiaTheme="minorEastAsia" w:hAnsiTheme="minorHAnsi" w:cstheme="minorBidi"/>
          <w:b w:val="0"/>
          <w:noProof/>
          <w:lang w:val="de-DE" w:eastAsia="de-DE"/>
        </w:rPr>
      </w:pPr>
      <w:hyperlink w:anchor="_Toc99614578" w:history="1">
        <w:r w:rsidRPr="00BC6D13">
          <w:rPr>
            <w:rStyle w:val="Hyperlink"/>
            <w:noProof/>
          </w:rPr>
          <w:t>8.5</w:t>
        </w:r>
        <w:r>
          <w:rPr>
            <w:rFonts w:asciiTheme="minorHAnsi" w:eastAsiaTheme="minorEastAsia" w:hAnsiTheme="minorHAnsi" w:cstheme="minorBidi"/>
            <w:b w:val="0"/>
            <w:noProof/>
            <w:lang w:val="de-DE" w:eastAsia="de-DE"/>
          </w:rPr>
          <w:tab/>
        </w:r>
        <w:r w:rsidRPr="00BC6D13">
          <w:rPr>
            <w:rStyle w:val="Hyperlink"/>
            <w:noProof/>
          </w:rPr>
          <w:t>Custom Attributes list</w:t>
        </w:r>
        <w:r>
          <w:rPr>
            <w:noProof/>
            <w:webHidden/>
          </w:rPr>
          <w:tab/>
        </w:r>
        <w:r>
          <w:rPr>
            <w:noProof/>
            <w:webHidden/>
          </w:rPr>
          <w:fldChar w:fldCharType="begin"/>
        </w:r>
        <w:r>
          <w:rPr>
            <w:noProof/>
            <w:webHidden/>
          </w:rPr>
          <w:instrText xml:space="preserve"> PAGEREF _Toc99614578 \h </w:instrText>
        </w:r>
        <w:r>
          <w:rPr>
            <w:noProof/>
            <w:webHidden/>
          </w:rPr>
        </w:r>
        <w:r>
          <w:rPr>
            <w:noProof/>
            <w:webHidden/>
          </w:rPr>
          <w:fldChar w:fldCharType="separate"/>
        </w:r>
        <w:r>
          <w:rPr>
            <w:noProof/>
            <w:webHidden/>
          </w:rPr>
          <w:t>24</w:t>
        </w:r>
        <w:r>
          <w:rPr>
            <w:noProof/>
            <w:webHidden/>
          </w:rPr>
          <w:fldChar w:fldCharType="end"/>
        </w:r>
      </w:hyperlink>
    </w:p>
    <w:p w14:paraId="01AAEC76" w14:textId="6705A692" w:rsidR="001F4D75" w:rsidRDefault="001F4D75">
      <w:pPr>
        <w:pStyle w:val="Verzeichnis2"/>
        <w:rPr>
          <w:rFonts w:asciiTheme="minorHAnsi" w:eastAsiaTheme="minorEastAsia" w:hAnsiTheme="minorHAnsi" w:cstheme="minorBidi"/>
          <w:b w:val="0"/>
          <w:noProof/>
          <w:lang w:val="de-DE" w:eastAsia="de-DE"/>
        </w:rPr>
      </w:pPr>
      <w:hyperlink w:anchor="_Toc99614579" w:history="1">
        <w:r w:rsidRPr="00BC6D13">
          <w:rPr>
            <w:rStyle w:val="Hyperlink"/>
            <w:noProof/>
          </w:rPr>
          <w:t>8.6</w:t>
        </w:r>
        <w:r>
          <w:rPr>
            <w:rFonts w:asciiTheme="minorHAnsi" w:eastAsiaTheme="minorEastAsia" w:hAnsiTheme="minorHAnsi" w:cstheme="minorBidi"/>
            <w:b w:val="0"/>
            <w:noProof/>
            <w:lang w:val="de-DE" w:eastAsia="de-DE"/>
          </w:rPr>
          <w:tab/>
        </w:r>
        <w:r w:rsidRPr="00BC6D13">
          <w:rPr>
            <w:rStyle w:val="Hyperlink"/>
            <w:noProof/>
          </w:rPr>
          <w:t xml:space="preserve">Distinction between </w:t>
        </w:r>
        <w:r w:rsidRPr="00BC6D13">
          <w:rPr>
            <w:rStyle w:val="Hyperlink"/>
            <w:rFonts w:ascii="Courier New" w:hAnsi="Courier New" w:cs="Courier New"/>
            <w:noProof/>
          </w:rPr>
          <w:t>&lt;custom_attributes/&gt;</w:t>
        </w:r>
        <w:r w:rsidRPr="00BC6D13">
          <w:rPr>
            <w:rStyle w:val="Hyperlink"/>
            <w:noProof/>
          </w:rPr>
          <w:t xml:space="preserve"> and </w:t>
        </w:r>
        <w:r w:rsidRPr="00BC6D13">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_Toc99614579 \h </w:instrText>
        </w:r>
        <w:r>
          <w:rPr>
            <w:noProof/>
            <w:webHidden/>
          </w:rPr>
        </w:r>
        <w:r>
          <w:rPr>
            <w:noProof/>
            <w:webHidden/>
          </w:rPr>
          <w:fldChar w:fldCharType="separate"/>
        </w:r>
        <w:r>
          <w:rPr>
            <w:noProof/>
            <w:webHidden/>
          </w:rPr>
          <w:t>29</w:t>
        </w:r>
        <w:r>
          <w:rPr>
            <w:noProof/>
            <w:webHidden/>
          </w:rPr>
          <w:fldChar w:fldCharType="end"/>
        </w:r>
      </w:hyperlink>
    </w:p>
    <w:p w14:paraId="153E20D2" w14:textId="183963E6" w:rsidR="001F4D75" w:rsidRDefault="001F4D75">
      <w:pPr>
        <w:pStyle w:val="Verzeichnis3"/>
        <w:rPr>
          <w:rFonts w:asciiTheme="minorHAnsi" w:eastAsiaTheme="minorEastAsia" w:hAnsiTheme="minorHAnsi" w:cstheme="minorBidi"/>
          <w:b w:val="0"/>
          <w:noProof/>
          <w:lang w:val="de-DE" w:eastAsia="de-DE"/>
        </w:rPr>
      </w:pPr>
      <w:hyperlink w:anchor="_Toc99614580" w:history="1">
        <w:r w:rsidRPr="00BC6D13">
          <w:rPr>
            <w:rStyle w:val="Hyperlink"/>
            <w:noProof/>
          </w:rPr>
          <w:t>8.6.1</w:t>
        </w:r>
        <w:r>
          <w:rPr>
            <w:rFonts w:asciiTheme="minorHAnsi" w:eastAsiaTheme="minorEastAsia" w:hAnsiTheme="minorHAnsi" w:cstheme="minorBidi"/>
            <w:b w:val="0"/>
            <w:noProof/>
            <w:lang w:val="de-DE" w:eastAsia="de-DE"/>
          </w:rPr>
          <w:tab/>
        </w:r>
        <w:r w:rsidRPr="00BC6D13">
          <w:rPr>
            <w:rStyle w:val="Hyperlink"/>
            <w:noProof/>
          </w:rPr>
          <w:t xml:space="preserve">Needs of different process roles, addressed by </w:t>
        </w:r>
        <w:r w:rsidRPr="00BC6D13">
          <w:rPr>
            <w:rStyle w:val="Hyperlink"/>
            <w:rFonts w:ascii="Courier New" w:hAnsi="Courier New" w:cs="Courier New"/>
            <w:i/>
            <w:iCs/>
            <w:noProof/>
          </w:rPr>
          <w:t>&lt;custom_attributes/&gt;</w:t>
        </w:r>
        <w:r w:rsidRPr="00BC6D13">
          <w:rPr>
            <w:rStyle w:val="Hyperlink"/>
            <w:noProof/>
          </w:rPr>
          <w:t xml:space="preserve"> and </w:t>
        </w:r>
        <w:r w:rsidRPr="00BC6D13">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_Toc99614580 \h </w:instrText>
        </w:r>
        <w:r>
          <w:rPr>
            <w:noProof/>
            <w:webHidden/>
          </w:rPr>
        </w:r>
        <w:r>
          <w:rPr>
            <w:noProof/>
            <w:webHidden/>
          </w:rPr>
          <w:fldChar w:fldCharType="separate"/>
        </w:r>
        <w:r>
          <w:rPr>
            <w:noProof/>
            <w:webHidden/>
          </w:rPr>
          <w:t>29</w:t>
        </w:r>
        <w:r>
          <w:rPr>
            <w:noProof/>
            <w:webHidden/>
          </w:rPr>
          <w:fldChar w:fldCharType="end"/>
        </w:r>
      </w:hyperlink>
    </w:p>
    <w:p w14:paraId="0B7DC361" w14:textId="68921B86" w:rsidR="001F4D75" w:rsidRDefault="001F4D75">
      <w:pPr>
        <w:pStyle w:val="Verzeichnis3"/>
        <w:rPr>
          <w:rFonts w:asciiTheme="minorHAnsi" w:eastAsiaTheme="minorEastAsia" w:hAnsiTheme="minorHAnsi" w:cstheme="minorBidi"/>
          <w:b w:val="0"/>
          <w:noProof/>
          <w:lang w:val="de-DE" w:eastAsia="de-DE"/>
        </w:rPr>
      </w:pPr>
      <w:hyperlink w:anchor="_Toc99614581" w:history="1">
        <w:r w:rsidRPr="00BC6D13">
          <w:rPr>
            <w:rStyle w:val="Hyperlink"/>
            <w:noProof/>
          </w:rPr>
          <w:t>8.6.2</w:t>
        </w:r>
        <w:r>
          <w:rPr>
            <w:rFonts w:asciiTheme="minorHAnsi" w:eastAsiaTheme="minorEastAsia" w:hAnsiTheme="minorHAnsi" w:cstheme="minorBidi"/>
            <w:b w:val="0"/>
            <w:noProof/>
            <w:lang w:val="de-DE" w:eastAsia="de-DE"/>
          </w:rPr>
          <w:tab/>
        </w:r>
        <w:r w:rsidRPr="00BC6D13">
          <w:rPr>
            <w:rStyle w:val="Hyperlink"/>
            <w:noProof/>
          </w:rPr>
          <w:t xml:space="preserve">Needs of different applications, addressed by </w:t>
        </w:r>
        <w:r w:rsidRPr="00BC6D13">
          <w:rPr>
            <w:rStyle w:val="Hyperlink"/>
            <w:rFonts w:ascii="Courier New" w:hAnsi="Courier New" w:cs="Courier New"/>
            <w:i/>
            <w:iCs/>
            <w:noProof/>
          </w:rPr>
          <w:t>&lt;custom_attributes/&gt;</w:t>
        </w:r>
        <w:r w:rsidRPr="00BC6D13">
          <w:rPr>
            <w:rStyle w:val="Hyperlink"/>
            <w:noProof/>
          </w:rPr>
          <w:t xml:space="preserve"> and </w:t>
        </w:r>
        <w:r w:rsidRPr="00BC6D13">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_Toc99614581 \h </w:instrText>
        </w:r>
        <w:r>
          <w:rPr>
            <w:noProof/>
            <w:webHidden/>
          </w:rPr>
        </w:r>
        <w:r>
          <w:rPr>
            <w:noProof/>
            <w:webHidden/>
          </w:rPr>
          <w:fldChar w:fldCharType="separate"/>
        </w:r>
        <w:r>
          <w:rPr>
            <w:noProof/>
            <w:webHidden/>
          </w:rPr>
          <w:t>29</w:t>
        </w:r>
        <w:r>
          <w:rPr>
            <w:noProof/>
            <w:webHidden/>
          </w:rPr>
          <w:fldChar w:fldCharType="end"/>
        </w:r>
      </w:hyperlink>
    </w:p>
    <w:p w14:paraId="72BD155C" w14:textId="1C81CA24" w:rsidR="001F4D75" w:rsidRDefault="001F4D75">
      <w:pPr>
        <w:pStyle w:val="Verzeichnis3"/>
        <w:rPr>
          <w:rFonts w:asciiTheme="minorHAnsi" w:eastAsiaTheme="minorEastAsia" w:hAnsiTheme="minorHAnsi" w:cstheme="minorBidi"/>
          <w:b w:val="0"/>
          <w:noProof/>
          <w:lang w:val="de-DE" w:eastAsia="de-DE"/>
        </w:rPr>
      </w:pPr>
      <w:hyperlink w:anchor="_Toc99614582" w:history="1">
        <w:r w:rsidRPr="00BC6D13">
          <w:rPr>
            <w:rStyle w:val="Hyperlink"/>
            <w:noProof/>
          </w:rPr>
          <w:t>8.6.3</w:t>
        </w:r>
        <w:r>
          <w:rPr>
            <w:rFonts w:asciiTheme="minorHAnsi" w:eastAsiaTheme="minorEastAsia" w:hAnsiTheme="minorHAnsi" w:cstheme="minorBidi"/>
            <w:b w:val="0"/>
            <w:noProof/>
            <w:lang w:val="de-DE" w:eastAsia="de-DE"/>
          </w:rPr>
          <w:tab/>
        </w:r>
        <w:r w:rsidRPr="00BC6D13">
          <w:rPr>
            <w:rStyle w:val="Hyperlink"/>
            <w:noProof/>
          </w:rPr>
          <w:t xml:space="preserve">Different levels of </w:t>
        </w:r>
        <w:r w:rsidRPr="00BC6D13">
          <w:rPr>
            <w:rStyle w:val="Hyperlink"/>
            <w:rFonts w:ascii="Courier New" w:hAnsi="Courier New" w:cs="Courier New"/>
            <w:i/>
            <w:iCs/>
            <w:noProof/>
          </w:rPr>
          <w:t>&lt;custom_attributes/&gt;</w:t>
        </w:r>
        <w:r w:rsidRPr="00BC6D13">
          <w:rPr>
            <w:rStyle w:val="Hyperlink"/>
            <w:noProof/>
          </w:rPr>
          <w:t xml:space="preserve"> and </w:t>
        </w:r>
        <w:r w:rsidRPr="00BC6D13">
          <w:rPr>
            <w:rStyle w:val="Hyperlink"/>
            <w:rFonts w:ascii="Courier New" w:hAnsi="Courier New" w:cs="Courier New"/>
            <w:i/>
            <w:iCs/>
            <w:noProof/>
          </w:rPr>
          <w:t>&lt;appdata/&gt;</w:t>
        </w:r>
        <w:r w:rsidRPr="00BC6D13">
          <w:rPr>
            <w:rStyle w:val="Hyperlink"/>
            <w:noProof/>
          </w:rPr>
          <w:t xml:space="preserve"> within χMCF data model</w:t>
        </w:r>
        <w:r>
          <w:rPr>
            <w:noProof/>
            <w:webHidden/>
          </w:rPr>
          <w:tab/>
        </w:r>
        <w:r>
          <w:rPr>
            <w:noProof/>
            <w:webHidden/>
          </w:rPr>
          <w:fldChar w:fldCharType="begin"/>
        </w:r>
        <w:r>
          <w:rPr>
            <w:noProof/>
            <w:webHidden/>
          </w:rPr>
          <w:instrText xml:space="preserve"> PAGEREF _Toc99614582 \h </w:instrText>
        </w:r>
        <w:r>
          <w:rPr>
            <w:noProof/>
            <w:webHidden/>
          </w:rPr>
        </w:r>
        <w:r>
          <w:rPr>
            <w:noProof/>
            <w:webHidden/>
          </w:rPr>
          <w:fldChar w:fldCharType="separate"/>
        </w:r>
        <w:r>
          <w:rPr>
            <w:noProof/>
            <w:webHidden/>
          </w:rPr>
          <w:t>30</w:t>
        </w:r>
        <w:r>
          <w:rPr>
            <w:noProof/>
            <w:webHidden/>
          </w:rPr>
          <w:fldChar w:fldCharType="end"/>
        </w:r>
      </w:hyperlink>
    </w:p>
    <w:p w14:paraId="5AE9624E" w14:textId="57915E38" w:rsidR="001F4D75" w:rsidRDefault="001F4D75">
      <w:pPr>
        <w:pStyle w:val="Verzeichnis1"/>
        <w:rPr>
          <w:rFonts w:asciiTheme="minorHAnsi" w:eastAsiaTheme="minorEastAsia" w:hAnsiTheme="minorHAnsi" w:cstheme="minorBidi"/>
          <w:b w:val="0"/>
          <w:noProof/>
          <w:lang w:val="de-DE" w:eastAsia="de-DE"/>
        </w:rPr>
      </w:pPr>
      <w:hyperlink w:anchor="_Toc99614583" w:history="1">
        <w:r w:rsidRPr="00BC6D13">
          <w:rPr>
            <w:rStyle w:val="Hyperlink"/>
            <w:noProof/>
          </w:rPr>
          <w:t>9</w:t>
        </w:r>
        <w:r>
          <w:rPr>
            <w:rFonts w:asciiTheme="minorHAnsi" w:eastAsiaTheme="minorEastAsia" w:hAnsiTheme="minorHAnsi" w:cstheme="minorBidi"/>
            <w:b w:val="0"/>
            <w:noProof/>
            <w:lang w:val="de-DE" w:eastAsia="de-DE"/>
          </w:rPr>
          <w:tab/>
        </w:r>
        <w:r w:rsidRPr="00BC6D13">
          <w:rPr>
            <w:rStyle w:val="Hyperlink"/>
            <w:noProof/>
          </w:rPr>
          <w:t>0D connections</w:t>
        </w:r>
        <w:r>
          <w:rPr>
            <w:noProof/>
            <w:webHidden/>
          </w:rPr>
          <w:tab/>
        </w:r>
        <w:r>
          <w:rPr>
            <w:noProof/>
            <w:webHidden/>
          </w:rPr>
          <w:fldChar w:fldCharType="begin"/>
        </w:r>
        <w:r>
          <w:rPr>
            <w:noProof/>
            <w:webHidden/>
          </w:rPr>
          <w:instrText xml:space="preserve"> PAGEREF _Toc99614583 \h </w:instrText>
        </w:r>
        <w:r>
          <w:rPr>
            <w:noProof/>
            <w:webHidden/>
          </w:rPr>
        </w:r>
        <w:r>
          <w:rPr>
            <w:noProof/>
            <w:webHidden/>
          </w:rPr>
          <w:fldChar w:fldCharType="separate"/>
        </w:r>
        <w:r>
          <w:rPr>
            <w:noProof/>
            <w:webHidden/>
          </w:rPr>
          <w:t>30</w:t>
        </w:r>
        <w:r>
          <w:rPr>
            <w:noProof/>
            <w:webHidden/>
          </w:rPr>
          <w:fldChar w:fldCharType="end"/>
        </w:r>
      </w:hyperlink>
    </w:p>
    <w:p w14:paraId="466D3C27" w14:textId="3A1017BE" w:rsidR="001F4D75" w:rsidRDefault="001F4D75">
      <w:pPr>
        <w:pStyle w:val="Verzeichnis2"/>
        <w:rPr>
          <w:rFonts w:asciiTheme="minorHAnsi" w:eastAsiaTheme="minorEastAsia" w:hAnsiTheme="minorHAnsi" w:cstheme="minorBidi"/>
          <w:b w:val="0"/>
          <w:noProof/>
          <w:lang w:val="de-DE" w:eastAsia="de-DE"/>
        </w:rPr>
      </w:pPr>
      <w:hyperlink w:anchor="_Toc99614584" w:history="1">
        <w:r w:rsidRPr="00BC6D13">
          <w:rPr>
            <w:rStyle w:val="Hyperlink"/>
            <w:noProof/>
          </w:rPr>
          <w:t>9.1</w:t>
        </w:r>
        <w:r>
          <w:rPr>
            <w:rFonts w:asciiTheme="minorHAnsi" w:eastAsiaTheme="minorEastAsia" w:hAnsiTheme="minorHAnsi" w:cstheme="minorBidi"/>
            <w:b w:val="0"/>
            <w:noProof/>
            <w:lang w:val="de-DE" w:eastAsia="de-DE"/>
          </w:rPr>
          <w:tab/>
        </w:r>
        <w:r w:rsidRPr="00BC6D13">
          <w:rPr>
            <w:rStyle w:val="Hyperlink"/>
            <w:noProof/>
          </w:rPr>
          <w:t>Generic Definitions</w:t>
        </w:r>
        <w:r>
          <w:rPr>
            <w:noProof/>
            <w:webHidden/>
          </w:rPr>
          <w:tab/>
        </w:r>
        <w:r>
          <w:rPr>
            <w:noProof/>
            <w:webHidden/>
          </w:rPr>
          <w:fldChar w:fldCharType="begin"/>
        </w:r>
        <w:r>
          <w:rPr>
            <w:noProof/>
            <w:webHidden/>
          </w:rPr>
          <w:instrText xml:space="preserve"> PAGEREF _Toc99614584 \h </w:instrText>
        </w:r>
        <w:r>
          <w:rPr>
            <w:noProof/>
            <w:webHidden/>
          </w:rPr>
        </w:r>
        <w:r>
          <w:rPr>
            <w:noProof/>
            <w:webHidden/>
          </w:rPr>
          <w:fldChar w:fldCharType="separate"/>
        </w:r>
        <w:r>
          <w:rPr>
            <w:noProof/>
            <w:webHidden/>
          </w:rPr>
          <w:t>30</w:t>
        </w:r>
        <w:r>
          <w:rPr>
            <w:noProof/>
            <w:webHidden/>
          </w:rPr>
          <w:fldChar w:fldCharType="end"/>
        </w:r>
      </w:hyperlink>
    </w:p>
    <w:p w14:paraId="67A97AA2" w14:textId="789A841D" w:rsidR="001F4D75" w:rsidRDefault="001F4D75">
      <w:pPr>
        <w:pStyle w:val="Verzeichnis3"/>
        <w:rPr>
          <w:rFonts w:asciiTheme="minorHAnsi" w:eastAsiaTheme="minorEastAsia" w:hAnsiTheme="minorHAnsi" w:cstheme="minorBidi"/>
          <w:b w:val="0"/>
          <w:noProof/>
          <w:lang w:val="de-DE" w:eastAsia="de-DE"/>
        </w:rPr>
      </w:pPr>
      <w:hyperlink w:anchor="_Toc99614585" w:history="1">
        <w:r w:rsidRPr="00BC6D13">
          <w:rPr>
            <w:rStyle w:val="Hyperlink"/>
            <w:noProof/>
          </w:rPr>
          <w:t>9.1.1</w:t>
        </w:r>
        <w:r>
          <w:rPr>
            <w:rFonts w:asciiTheme="minorHAnsi" w:eastAsiaTheme="minorEastAsia" w:hAnsiTheme="minorHAnsi" w:cstheme="minorBidi"/>
            <w:b w:val="0"/>
            <w:noProof/>
            <w:lang w:val="de-DE" w:eastAsia="de-DE"/>
          </w:rPr>
          <w:tab/>
        </w:r>
        <w:r w:rsidRPr="00BC6D13">
          <w:rPr>
            <w:rStyle w:val="Hyperlink"/>
            <w:noProof/>
          </w:rPr>
          <w:t>Identification</w:t>
        </w:r>
        <w:r>
          <w:rPr>
            <w:noProof/>
            <w:webHidden/>
          </w:rPr>
          <w:tab/>
        </w:r>
        <w:r>
          <w:rPr>
            <w:noProof/>
            <w:webHidden/>
          </w:rPr>
          <w:fldChar w:fldCharType="begin"/>
        </w:r>
        <w:r>
          <w:rPr>
            <w:noProof/>
            <w:webHidden/>
          </w:rPr>
          <w:instrText xml:space="preserve"> PAGEREF _Toc99614585 \h </w:instrText>
        </w:r>
        <w:r>
          <w:rPr>
            <w:noProof/>
            <w:webHidden/>
          </w:rPr>
        </w:r>
        <w:r>
          <w:rPr>
            <w:noProof/>
            <w:webHidden/>
          </w:rPr>
          <w:fldChar w:fldCharType="separate"/>
        </w:r>
        <w:r>
          <w:rPr>
            <w:noProof/>
            <w:webHidden/>
          </w:rPr>
          <w:t>30</w:t>
        </w:r>
        <w:r>
          <w:rPr>
            <w:noProof/>
            <w:webHidden/>
          </w:rPr>
          <w:fldChar w:fldCharType="end"/>
        </w:r>
      </w:hyperlink>
    </w:p>
    <w:p w14:paraId="6BD28A37" w14:textId="39097CD2" w:rsidR="001F4D75" w:rsidRDefault="001F4D75">
      <w:pPr>
        <w:pStyle w:val="Verzeichnis3"/>
        <w:rPr>
          <w:rFonts w:asciiTheme="minorHAnsi" w:eastAsiaTheme="minorEastAsia" w:hAnsiTheme="minorHAnsi" w:cstheme="minorBidi"/>
          <w:b w:val="0"/>
          <w:noProof/>
          <w:lang w:val="de-DE" w:eastAsia="de-DE"/>
        </w:rPr>
      </w:pPr>
      <w:hyperlink w:anchor="_Toc99614586" w:history="1">
        <w:r w:rsidRPr="00BC6D13">
          <w:rPr>
            <w:rStyle w:val="Hyperlink"/>
            <w:noProof/>
          </w:rPr>
          <w:t>9.1.2</w:t>
        </w:r>
        <w:r>
          <w:rPr>
            <w:rFonts w:asciiTheme="minorHAnsi" w:eastAsiaTheme="minorEastAsia" w:hAnsiTheme="minorHAnsi" w:cstheme="minorBidi"/>
            <w:b w:val="0"/>
            <w:noProof/>
            <w:lang w:val="de-DE" w:eastAsia="de-DE"/>
          </w:rPr>
          <w:tab/>
        </w:r>
        <w:r w:rsidRPr="00BC6D13">
          <w:rPr>
            <w:rStyle w:val="Hyperlink"/>
            <w:noProof/>
          </w:rPr>
          <w:t>Location</w:t>
        </w:r>
        <w:r>
          <w:rPr>
            <w:noProof/>
            <w:webHidden/>
          </w:rPr>
          <w:tab/>
        </w:r>
        <w:r>
          <w:rPr>
            <w:noProof/>
            <w:webHidden/>
          </w:rPr>
          <w:fldChar w:fldCharType="begin"/>
        </w:r>
        <w:r>
          <w:rPr>
            <w:noProof/>
            <w:webHidden/>
          </w:rPr>
          <w:instrText xml:space="preserve"> PAGEREF _Toc99614586 \h </w:instrText>
        </w:r>
        <w:r>
          <w:rPr>
            <w:noProof/>
            <w:webHidden/>
          </w:rPr>
        </w:r>
        <w:r>
          <w:rPr>
            <w:noProof/>
            <w:webHidden/>
          </w:rPr>
          <w:fldChar w:fldCharType="separate"/>
        </w:r>
        <w:r>
          <w:rPr>
            <w:noProof/>
            <w:webHidden/>
          </w:rPr>
          <w:t>32</w:t>
        </w:r>
        <w:r>
          <w:rPr>
            <w:noProof/>
            <w:webHidden/>
          </w:rPr>
          <w:fldChar w:fldCharType="end"/>
        </w:r>
      </w:hyperlink>
    </w:p>
    <w:p w14:paraId="070D595E" w14:textId="7302F13F" w:rsidR="001F4D75" w:rsidRDefault="001F4D75">
      <w:pPr>
        <w:pStyle w:val="Verzeichnis3"/>
        <w:rPr>
          <w:rFonts w:asciiTheme="minorHAnsi" w:eastAsiaTheme="minorEastAsia" w:hAnsiTheme="minorHAnsi" w:cstheme="minorBidi"/>
          <w:b w:val="0"/>
          <w:noProof/>
          <w:lang w:val="de-DE" w:eastAsia="de-DE"/>
        </w:rPr>
      </w:pPr>
      <w:hyperlink w:anchor="_Toc99614587" w:history="1">
        <w:r w:rsidRPr="00BC6D13">
          <w:rPr>
            <w:rStyle w:val="Hyperlink"/>
            <w:noProof/>
          </w:rPr>
          <w:t>9.1.3</w:t>
        </w:r>
        <w:r>
          <w:rPr>
            <w:rFonts w:asciiTheme="minorHAnsi" w:eastAsiaTheme="minorEastAsia" w:hAnsiTheme="minorHAnsi" w:cstheme="minorBidi"/>
            <w:b w:val="0"/>
            <w:noProof/>
            <w:lang w:val="de-DE" w:eastAsia="de-DE"/>
          </w:rPr>
          <w:tab/>
        </w:r>
        <w:r w:rsidRPr="00BC6D13">
          <w:rPr>
            <w:rStyle w:val="Hyperlink"/>
            <w:noProof/>
          </w:rPr>
          <w:t>Direction</w:t>
        </w:r>
        <w:r>
          <w:rPr>
            <w:noProof/>
            <w:webHidden/>
          </w:rPr>
          <w:tab/>
        </w:r>
        <w:r>
          <w:rPr>
            <w:noProof/>
            <w:webHidden/>
          </w:rPr>
          <w:fldChar w:fldCharType="begin"/>
        </w:r>
        <w:r>
          <w:rPr>
            <w:noProof/>
            <w:webHidden/>
          </w:rPr>
          <w:instrText xml:space="preserve"> PAGEREF _Toc99614587 \h </w:instrText>
        </w:r>
        <w:r>
          <w:rPr>
            <w:noProof/>
            <w:webHidden/>
          </w:rPr>
        </w:r>
        <w:r>
          <w:rPr>
            <w:noProof/>
            <w:webHidden/>
          </w:rPr>
          <w:fldChar w:fldCharType="separate"/>
        </w:r>
        <w:r>
          <w:rPr>
            <w:noProof/>
            <w:webHidden/>
          </w:rPr>
          <w:t>32</w:t>
        </w:r>
        <w:r>
          <w:rPr>
            <w:noProof/>
            <w:webHidden/>
          </w:rPr>
          <w:fldChar w:fldCharType="end"/>
        </w:r>
      </w:hyperlink>
    </w:p>
    <w:p w14:paraId="262A2884" w14:textId="03F3B9A2" w:rsidR="001F4D75" w:rsidRDefault="001F4D75">
      <w:pPr>
        <w:pStyle w:val="Verzeichnis3"/>
        <w:rPr>
          <w:rFonts w:asciiTheme="minorHAnsi" w:eastAsiaTheme="minorEastAsia" w:hAnsiTheme="minorHAnsi" w:cstheme="minorBidi"/>
          <w:b w:val="0"/>
          <w:noProof/>
          <w:lang w:val="de-DE" w:eastAsia="de-DE"/>
        </w:rPr>
      </w:pPr>
      <w:hyperlink w:anchor="_Toc99614588" w:history="1">
        <w:r w:rsidRPr="00BC6D13">
          <w:rPr>
            <w:rStyle w:val="Hyperlink"/>
            <w:noProof/>
          </w:rPr>
          <w:t>9.1.4</w:t>
        </w:r>
        <w:r>
          <w:rPr>
            <w:rFonts w:asciiTheme="minorHAnsi" w:eastAsiaTheme="minorEastAsia" w:hAnsiTheme="minorHAnsi" w:cstheme="minorBidi"/>
            <w:b w:val="0"/>
            <w:noProof/>
            <w:lang w:val="de-DE" w:eastAsia="de-DE"/>
          </w:rPr>
          <w:tab/>
        </w:r>
        <w:r w:rsidRPr="00BC6D13">
          <w:rPr>
            <w:rStyle w:val="Hyperlink"/>
            <w:noProof/>
          </w:rPr>
          <w:t>Type Specification</w:t>
        </w:r>
        <w:r>
          <w:rPr>
            <w:noProof/>
            <w:webHidden/>
          </w:rPr>
          <w:tab/>
        </w:r>
        <w:r>
          <w:rPr>
            <w:noProof/>
            <w:webHidden/>
          </w:rPr>
          <w:fldChar w:fldCharType="begin"/>
        </w:r>
        <w:r>
          <w:rPr>
            <w:noProof/>
            <w:webHidden/>
          </w:rPr>
          <w:instrText xml:space="preserve"> PAGEREF _Toc99614588 \h </w:instrText>
        </w:r>
        <w:r>
          <w:rPr>
            <w:noProof/>
            <w:webHidden/>
          </w:rPr>
        </w:r>
        <w:r>
          <w:rPr>
            <w:noProof/>
            <w:webHidden/>
          </w:rPr>
          <w:fldChar w:fldCharType="separate"/>
        </w:r>
        <w:r>
          <w:rPr>
            <w:noProof/>
            <w:webHidden/>
          </w:rPr>
          <w:t>33</w:t>
        </w:r>
        <w:r>
          <w:rPr>
            <w:noProof/>
            <w:webHidden/>
          </w:rPr>
          <w:fldChar w:fldCharType="end"/>
        </w:r>
      </w:hyperlink>
    </w:p>
    <w:p w14:paraId="3A6120BA" w14:textId="10F30411" w:rsidR="001F4D75" w:rsidRDefault="001F4D75">
      <w:pPr>
        <w:pStyle w:val="Verzeichnis2"/>
        <w:rPr>
          <w:rFonts w:asciiTheme="minorHAnsi" w:eastAsiaTheme="minorEastAsia" w:hAnsiTheme="minorHAnsi" w:cstheme="minorBidi"/>
          <w:b w:val="0"/>
          <w:noProof/>
          <w:lang w:val="de-DE" w:eastAsia="de-DE"/>
        </w:rPr>
      </w:pPr>
      <w:hyperlink w:anchor="_Toc99614589" w:history="1">
        <w:r w:rsidRPr="00BC6D13">
          <w:rPr>
            <w:rStyle w:val="Hyperlink"/>
            <w:noProof/>
          </w:rPr>
          <w:t>9.2</w:t>
        </w:r>
        <w:r>
          <w:rPr>
            <w:rFonts w:asciiTheme="minorHAnsi" w:eastAsiaTheme="minorEastAsia" w:hAnsiTheme="minorHAnsi" w:cstheme="minorBidi"/>
            <w:b w:val="0"/>
            <w:noProof/>
            <w:lang w:val="de-DE" w:eastAsia="de-DE"/>
          </w:rPr>
          <w:tab/>
        </w:r>
        <w:r w:rsidRPr="00BC6D13">
          <w:rPr>
            <w:rStyle w:val="Hyperlink"/>
            <w:noProof/>
          </w:rPr>
          <w:t>Spot Welds</w:t>
        </w:r>
        <w:r>
          <w:rPr>
            <w:noProof/>
            <w:webHidden/>
          </w:rPr>
          <w:tab/>
        </w:r>
        <w:r>
          <w:rPr>
            <w:noProof/>
            <w:webHidden/>
          </w:rPr>
          <w:fldChar w:fldCharType="begin"/>
        </w:r>
        <w:r>
          <w:rPr>
            <w:noProof/>
            <w:webHidden/>
          </w:rPr>
          <w:instrText xml:space="preserve"> PAGEREF _Toc99614589 \h </w:instrText>
        </w:r>
        <w:r>
          <w:rPr>
            <w:noProof/>
            <w:webHidden/>
          </w:rPr>
        </w:r>
        <w:r>
          <w:rPr>
            <w:noProof/>
            <w:webHidden/>
          </w:rPr>
          <w:fldChar w:fldCharType="separate"/>
        </w:r>
        <w:r>
          <w:rPr>
            <w:noProof/>
            <w:webHidden/>
          </w:rPr>
          <w:t>33</w:t>
        </w:r>
        <w:r>
          <w:rPr>
            <w:noProof/>
            <w:webHidden/>
          </w:rPr>
          <w:fldChar w:fldCharType="end"/>
        </w:r>
      </w:hyperlink>
    </w:p>
    <w:p w14:paraId="3B315211" w14:textId="4263E2BE" w:rsidR="001F4D75" w:rsidRDefault="001F4D75">
      <w:pPr>
        <w:pStyle w:val="Verzeichnis2"/>
        <w:rPr>
          <w:rFonts w:asciiTheme="minorHAnsi" w:eastAsiaTheme="minorEastAsia" w:hAnsiTheme="minorHAnsi" w:cstheme="minorBidi"/>
          <w:b w:val="0"/>
          <w:noProof/>
          <w:lang w:val="de-DE" w:eastAsia="de-DE"/>
        </w:rPr>
      </w:pPr>
      <w:hyperlink w:anchor="_Toc99614590" w:history="1">
        <w:r w:rsidRPr="00BC6D13">
          <w:rPr>
            <w:rStyle w:val="Hyperlink"/>
            <w:noProof/>
          </w:rPr>
          <w:t>9.3</w:t>
        </w:r>
        <w:r>
          <w:rPr>
            <w:rFonts w:asciiTheme="minorHAnsi" w:eastAsiaTheme="minorEastAsia" w:hAnsiTheme="minorHAnsi" w:cstheme="minorBidi"/>
            <w:b w:val="0"/>
            <w:noProof/>
            <w:lang w:val="de-DE" w:eastAsia="de-DE"/>
          </w:rPr>
          <w:tab/>
        </w:r>
        <w:r w:rsidRPr="00BC6D13">
          <w:rPr>
            <w:rStyle w:val="Hyperlink"/>
            <w:noProof/>
          </w:rPr>
          <w:t>Robscans</w:t>
        </w:r>
        <w:r>
          <w:rPr>
            <w:noProof/>
            <w:webHidden/>
          </w:rPr>
          <w:tab/>
        </w:r>
        <w:r>
          <w:rPr>
            <w:noProof/>
            <w:webHidden/>
          </w:rPr>
          <w:fldChar w:fldCharType="begin"/>
        </w:r>
        <w:r>
          <w:rPr>
            <w:noProof/>
            <w:webHidden/>
          </w:rPr>
          <w:instrText xml:space="preserve"> PAGEREF _Toc99614590 \h </w:instrText>
        </w:r>
        <w:r>
          <w:rPr>
            <w:noProof/>
            <w:webHidden/>
          </w:rPr>
        </w:r>
        <w:r>
          <w:rPr>
            <w:noProof/>
            <w:webHidden/>
          </w:rPr>
          <w:fldChar w:fldCharType="separate"/>
        </w:r>
        <w:r>
          <w:rPr>
            <w:noProof/>
            <w:webHidden/>
          </w:rPr>
          <w:t>35</w:t>
        </w:r>
        <w:r>
          <w:rPr>
            <w:noProof/>
            <w:webHidden/>
          </w:rPr>
          <w:fldChar w:fldCharType="end"/>
        </w:r>
      </w:hyperlink>
    </w:p>
    <w:p w14:paraId="6E262F7D" w14:textId="63569346" w:rsidR="001F4D75" w:rsidRDefault="001F4D75">
      <w:pPr>
        <w:pStyle w:val="Verzeichnis2"/>
        <w:rPr>
          <w:rFonts w:asciiTheme="minorHAnsi" w:eastAsiaTheme="minorEastAsia" w:hAnsiTheme="minorHAnsi" w:cstheme="minorBidi"/>
          <w:b w:val="0"/>
          <w:noProof/>
          <w:lang w:val="de-DE" w:eastAsia="de-DE"/>
        </w:rPr>
      </w:pPr>
      <w:hyperlink w:anchor="_Toc99614591" w:history="1">
        <w:r w:rsidRPr="00BC6D13">
          <w:rPr>
            <w:rStyle w:val="Hyperlink"/>
            <w:noProof/>
          </w:rPr>
          <w:t>9.4</w:t>
        </w:r>
        <w:r>
          <w:rPr>
            <w:rFonts w:asciiTheme="minorHAnsi" w:eastAsiaTheme="minorEastAsia" w:hAnsiTheme="minorHAnsi" w:cstheme="minorBidi"/>
            <w:b w:val="0"/>
            <w:noProof/>
            <w:lang w:val="de-DE" w:eastAsia="de-DE"/>
          </w:rPr>
          <w:tab/>
        </w:r>
        <w:r w:rsidRPr="00BC6D13">
          <w:rPr>
            <w:rStyle w:val="Hyperlink"/>
            <w:noProof/>
          </w:rPr>
          <w:t>Rivets</w:t>
        </w:r>
        <w:r>
          <w:rPr>
            <w:noProof/>
            <w:webHidden/>
          </w:rPr>
          <w:tab/>
        </w:r>
        <w:r>
          <w:rPr>
            <w:noProof/>
            <w:webHidden/>
          </w:rPr>
          <w:fldChar w:fldCharType="begin"/>
        </w:r>
        <w:r>
          <w:rPr>
            <w:noProof/>
            <w:webHidden/>
          </w:rPr>
          <w:instrText xml:space="preserve"> PAGEREF _Toc99614591 \h </w:instrText>
        </w:r>
        <w:r>
          <w:rPr>
            <w:noProof/>
            <w:webHidden/>
          </w:rPr>
        </w:r>
        <w:r>
          <w:rPr>
            <w:noProof/>
            <w:webHidden/>
          </w:rPr>
          <w:fldChar w:fldCharType="separate"/>
        </w:r>
        <w:r>
          <w:rPr>
            <w:noProof/>
            <w:webHidden/>
          </w:rPr>
          <w:t>37</w:t>
        </w:r>
        <w:r>
          <w:rPr>
            <w:noProof/>
            <w:webHidden/>
          </w:rPr>
          <w:fldChar w:fldCharType="end"/>
        </w:r>
      </w:hyperlink>
    </w:p>
    <w:p w14:paraId="49F8BC08" w14:textId="410330AD" w:rsidR="001F4D75" w:rsidRDefault="001F4D75">
      <w:pPr>
        <w:pStyle w:val="Verzeichnis3"/>
        <w:rPr>
          <w:rFonts w:asciiTheme="minorHAnsi" w:eastAsiaTheme="minorEastAsia" w:hAnsiTheme="minorHAnsi" w:cstheme="minorBidi"/>
          <w:b w:val="0"/>
          <w:noProof/>
          <w:lang w:val="de-DE" w:eastAsia="de-DE"/>
        </w:rPr>
      </w:pPr>
      <w:hyperlink w:anchor="_Toc99614592" w:history="1">
        <w:r w:rsidRPr="00BC6D13">
          <w:rPr>
            <w:rStyle w:val="Hyperlink"/>
            <w:noProof/>
          </w:rPr>
          <w:t>9.4.1</w:t>
        </w:r>
        <w:r>
          <w:rPr>
            <w:rFonts w:asciiTheme="minorHAnsi" w:eastAsiaTheme="minorEastAsia" w:hAnsiTheme="minorHAnsi" w:cstheme="minorBidi"/>
            <w:b w:val="0"/>
            <w:noProof/>
            <w:lang w:val="de-DE" w:eastAsia="de-DE"/>
          </w:rPr>
          <w:tab/>
        </w:r>
        <w:r w:rsidRPr="00BC6D13">
          <w:rPr>
            <w:rStyle w:val="Hyperlink"/>
            <w:noProof/>
          </w:rPr>
          <w:t>Blind Rivets</w:t>
        </w:r>
        <w:r>
          <w:rPr>
            <w:noProof/>
            <w:webHidden/>
          </w:rPr>
          <w:tab/>
        </w:r>
        <w:r>
          <w:rPr>
            <w:noProof/>
            <w:webHidden/>
          </w:rPr>
          <w:fldChar w:fldCharType="begin"/>
        </w:r>
        <w:r>
          <w:rPr>
            <w:noProof/>
            <w:webHidden/>
          </w:rPr>
          <w:instrText xml:space="preserve"> PAGEREF _Toc99614592 \h </w:instrText>
        </w:r>
        <w:r>
          <w:rPr>
            <w:noProof/>
            <w:webHidden/>
          </w:rPr>
        </w:r>
        <w:r>
          <w:rPr>
            <w:noProof/>
            <w:webHidden/>
          </w:rPr>
          <w:fldChar w:fldCharType="separate"/>
        </w:r>
        <w:r>
          <w:rPr>
            <w:noProof/>
            <w:webHidden/>
          </w:rPr>
          <w:t>39</w:t>
        </w:r>
        <w:r>
          <w:rPr>
            <w:noProof/>
            <w:webHidden/>
          </w:rPr>
          <w:fldChar w:fldCharType="end"/>
        </w:r>
      </w:hyperlink>
    </w:p>
    <w:p w14:paraId="66524EDA" w14:textId="71A84EBA" w:rsidR="001F4D75" w:rsidRDefault="001F4D75">
      <w:pPr>
        <w:pStyle w:val="Verzeichnis3"/>
        <w:rPr>
          <w:rFonts w:asciiTheme="minorHAnsi" w:eastAsiaTheme="minorEastAsia" w:hAnsiTheme="minorHAnsi" w:cstheme="minorBidi"/>
          <w:b w:val="0"/>
          <w:noProof/>
          <w:lang w:val="de-DE" w:eastAsia="de-DE"/>
        </w:rPr>
      </w:pPr>
      <w:hyperlink w:anchor="_Toc99614593" w:history="1">
        <w:r w:rsidRPr="00BC6D13">
          <w:rPr>
            <w:rStyle w:val="Hyperlink"/>
            <w:noProof/>
          </w:rPr>
          <w:t>9.4.2</w:t>
        </w:r>
        <w:r>
          <w:rPr>
            <w:rFonts w:asciiTheme="minorHAnsi" w:eastAsiaTheme="minorEastAsia" w:hAnsiTheme="minorHAnsi" w:cstheme="minorBidi"/>
            <w:b w:val="0"/>
            <w:noProof/>
            <w:lang w:val="de-DE" w:eastAsia="de-DE"/>
          </w:rPr>
          <w:tab/>
        </w:r>
        <w:r w:rsidRPr="00BC6D13">
          <w:rPr>
            <w:rStyle w:val="Hyperlink"/>
            <w:noProof/>
          </w:rPr>
          <w:t>Self-Piercing Rivets</w:t>
        </w:r>
        <w:r>
          <w:rPr>
            <w:noProof/>
            <w:webHidden/>
          </w:rPr>
          <w:tab/>
        </w:r>
        <w:r>
          <w:rPr>
            <w:noProof/>
            <w:webHidden/>
          </w:rPr>
          <w:fldChar w:fldCharType="begin"/>
        </w:r>
        <w:r>
          <w:rPr>
            <w:noProof/>
            <w:webHidden/>
          </w:rPr>
          <w:instrText xml:space="preserve"> PAGEREF _Toc99614593 \h </w:instrText>
        </w:r>
        <w:r>
          <w:rPr>
            <w:noProof/>
            <w:webHidden/>
          </w:rPr>
        </w:r>
        <w:r>
          <w:rPr>
            <w:noProof/>
            <w:webHidden/>
          </w:rPr>
          <w:fldChar w:fldCharType="separate"/>
        </w:r>
        <w:r>
          <w:rPr>
            <w:noProof/>
            <w:webHidden/>
          </w:rPr>
          <w:t>41</w:t>
        </w:r>
        <w:r>
          <w:rPr>
            <w:noProof/>
            <w:webHidden/>
          </w:rPr>
          <w:fldChar w:fldCharType="end"/>
        </w:r>
      </w:hyperlink>
    </w:p>
    <w:p w14:paraId="7EA7FA20" w14:textId="7D1B6328" w:rsidR="001F4D75" w:rsidRDefault="001F4D75">
      <w:pPr>
        <w:pStyle w:val="Verzeichnis3"/>
        <w:rPr>
          <w:rFonts w:asciiTheme="minorHAnsi" w:eastAsiaTheme="minorEastAsia" w:hAnsiTheme="minorHAnsi" w:cstheme="minorBidi"/>
          <w:b w:val="0"/>
          <w:noProof/>
          <w:lang w:val="de-DE" w:eastAsia="de-DE"/>
        </w:rPr>
      </w:pPr>
      <w:hyperlink w:anchor="_Toc99614594" w:history="1">
        <w:r w:rsidRPr="00BC6D13">
          <w:rPr>
            <w:rStyle w:val="Hyperlink"/>
            <w:noProof/>
          </w:rPr>
          <w:t>9.4.3</w:t>
        </w:r>
        <w:r>
          <w:rPr>
            <w:rFonts w:asciiTheme="minorHAnsi" w:eastAsiaTheme="minorEastAsia" w:hAnsiTheme="minorHAnsi" w:cstheme="minorBidi"/>
            <w:b w:val="0"/>
            <w:noProof/>
            <w:lang w:val="de-DE" w:eastAsia="de-DE"/>
          </w:rPr>
          <w:tab/>
        </w:r>
        <w:r w:rsidRPr="00BC6D13">
          <w:rPr>
            <w:rStyle w:val="Hyperlink"/>
            <w:noProof/>
          </w:rPr>
          <w:t>Solid Rivets</w:t>
        </w:r>
        <w:r>
          <w:rPr>
            <w:noProof/>
            <w:webHidden/>
          </w:rPr>
          <w:tab/>
        </w:r>
        <w:r>
          <w:rPr>
            <w:noProof/>
            <w:webHidden/>
          </w:rPr>
          <w:fldChar w:fldCharType="begin"/>
        </w:r>
        <w:r>
          <w:rPr>
            <w:noProof/>
            <w:webHidden/>
          </w:rPr>
          <w:instrText xml:space="preserve"> PAGEREF _Toc99614594 \h </w:instrText>
        </w:r>
        <w:r>
          <w:rPr>
            <w:noProof/>
            <w:webHidden/>
          </w:rPr>
        </w:r>
        <w:r>
          <w:rPr>
            <w:noProof/>
            <w:webHidden/>
          </w:rPr>
          <w:fldChar w:fldCharType="separate"/>
        </w:r>
        <w:r>
          <w:rPr>
            <w:noProof/>
            <w:webHidden/>
          </w:rPr>
          <w:t>43</w:t>
        </w:r>
        <w:r>
          <w:rPr>
            <w:noProof/>
            <w:webHidden/>
          </w:rPr>
          <w:fldChar w:fldCharType="end"/>
        </w:r>
      </w:hyperlink>
    </w:p>
    <w:p w14:paraId="0D33A446" w14:textId="1D84C10E" w:rsidR="001F4D75" w:rsidRDefault="001F4D75">
      <w:pPr>
        <w:pStyle w:val="Verzeichnis3"/>
        <w:rPr>
          <w:rFonts w:asciiTheme="minorHAnsi" w:eastAsiaTheme="minorEastAsia" w:hAnsiTheme="minorHAnsi" w:cstheme="minorBidi"/>
          <w:b w:val="0"/>
          <w:noProof/>
          <w:lang w:val="de-DE" w:eastAsia="de-DE"/>
        </w:rPr>
      </w:pPr>
      <w:hyperlink w:anchor="_Toc99614595" w:history="1">
        <w:r w:rsidRPr="00BC6D13">
          <w:rPr>
            <w:rStyle w:val="Hyperlink"/>
            <w:noProof/>
          </w:rPr>
          <w:t>9.4.4</w:t>
        </w:r>
        <w:r>
          <w:rPr>
            <w:rFonts w:asciiTheme="minorHAnsi" w:eastAsiaTheme="minorEastAsia" w:hAnsiTheme="minorHAnsi" w:cstheme="minorBidi"/>
            <w:b w:val="0"/>
            <w:noProof/>
            <w:lang w:val="de-DE" w:eastAsia="de-DE"/>
          </w:rPr>
          <w:tab/>
        </w:r>
        <w:r w:rsidRPr="00BC6D13">
          <w:rPr>
            <w:rStyle w:val="Hyperlink"/>
            <w:noProof/>
          </w:rPr>
          <w:t>Swop Rivets</w:t>
        </w:r>
        <w:r>
          <w:rPr>
            <w:noProof/>
            <w:webHidden/>
          </w:rPr>
          <w:tab/>
        </w:r>
        <w:r>
          <w:rPr>
            <w:noProof/>
            <w:webHidden/>
          </w:rPr>
          <w:fldChar w:fldCharType="begin"/>
        </w:r>
        <w:r>
          <w:rPr>
            <w:noProof/>
            <w:webHidden/>
          </w:rPr>
          <w:instrText xml:space="preserve"> PAGEREF _Toc99614595 \h </w:instrText>
        </w:r>
        <w:r>
          <w:rPr>
            <w:noProof/>
            <w:webHidden/>
          </w:rPr>
        </w:r>
        <w:r>
          <w:rPr>
            <w:noProof/>
            <w:webHidden/>
          </w:rPr>
          <w:fldChar w:fldCharType="separate"/>
        </w:r>
        <w:r>
          <w:rPr>
            <w:noProof/>
            <w:webHidden/>
          </w:rPr>
          <w:t>45</w:t>
        </w:r>
        <w:r>
          <w:rPr>
            <w:noProof/>
            <w:webHidden/>
          </w:rPr>
          <w:fldChar w:fldCharType="end"/>
        </w:r>
      </w:hyperlink>
    </w:p>
    <w:p w14:paraId="1131D4A5" w14:textId="2502DE8A" w:rsidR="001F4D75" w:rsidRDefault="001F4D75">
      <w:pPr>
        <w:pStyle w:val="Verzeichnis3"/>
        <w:rPr>
          <w:rFonts w:asciiTheme="minorHAnsi" w:eastAsiaTheme="minorEastAsia" w:hAnsiTheme="minorHAnsi" w:cstheme="minorBidi"/>
          <w:b w:val="0"/>
          <w:noProof/>
          <w:lang w:val="de-DE" w:eastAsia="de-DE"/>
        </w:rPr>
      </w:pPr>
      <w:hyperlink w:anchor="_Toc99614596" w:history="1">
        <w:r w:rsidRPr="00BC6D13">
          <w:rPr>
            <w:rStyle w:val="Hyperlink"/>
            <w:noProof/>
          </w:rPr>
          <w:t>9.4.5</w:t>
        </w:r>
        <w:r>
          <w:rPr>
            <w:rFonts w:asciiTheme="minorHAnsi" w:eastAsiaTheme="minorEastAsia" w:hAnsiTheme="minorHAnsi" w:cstheme="minorBidi"/>
            <w:b w:val="0"/>
            <w:noProof/>
            <w:lang w:val="de-DE" w:eastAsia="de-DE"/>
          </w:rPr>
          <w:tab/>
        </w:r>
        <w:r w:rsidRPr="00BC6D13">
          <w:rPr>
            <w:rStyle w:val="Hyperlink"/>
            <w:noProof/>
          </w:rPr>
          <w:t>Clinch Rivet Studs</w:t>
        </w:r>
        <w:r>
          <w:rPr>
            <w:noProof/>
            <w:webHidden/>
          </w:rPr>
          <w:tab/>
        </w:r>
        <w:r>
          <w:rPr>
            <w:noProof/>
            <w:webHidden/>
          </w:rPr>
          <w:fldChar w:fldCharType="begin"/>
        </w:r>
        <w:r>
          <w:rPr>
            <w:noProof/>
            <w:webHidden/>
          </w:rPr>
          <w:instrText xml:space="preserve"> PAGEREF _Toc99614596 \h </w:instrText>
        </w:r>
        <w:r>
          <w:rPr>
            <w:noProof/>
            <w:webHidden/>
          </w:rPr>
        </w:r>
        <w:r>
          <w:rPr>
            <w:noProof/>
            <w:webHidden/>
          </w:rPr>
          <w:fldChar w:fldCharType="separate"/>
        </w:r>
        <w:r>
          <w:rPr>
            <w:noProof/>
            <w:webHidden/>
          </w:rPr>
          <w:t>46</w:t>
        </w:r>
        <w:r>
          <w:rPr>
            <w:noProof/>
            <w:webHidden/>
          </w:rPr>
          <w:fldChar w:fldCharType="end"/>
        </w:r>
      </w:hyperlink>
    </w:p>
    <w:p w14:paraId="3FB76ECC" w14:textId="5927B064" w:rsidR="001F4D75" w:rsidRDefault="001F4D75">
      <w:pPr>
        <w:pStyle w:val="Verzeichnis2"/>
        <w:rPr>
          <w:rFonts w:asciiTheme="minorHAnsi" w:eastAsiaTheme="minorEastAsia" w:hAnsiTheme="minorHAnsi" w:cstheme="minorBidi"/>
          <w:b w:val="0"/>
          <w:noProof/>
          <w:lang w:val="de-DE" w:eastAsia="de-DE"/>
        </w:rPr>
      </w:pPr>
      <w:hyperlink w:anchor="_Toc99614597" w:history="1">
        <w:r w:rsidRPr="00BC6D13">
          <w:rPr>
            <w:rStyle w:val="Hyperlink"/>
            <w:noProof/>
          </w:rPr>
          <w:t>9.5</w:t>
        </w:r>
        <w:r>
          <w:rPr>
            <w:rFonts w:asciiTheme="minorHAnsi" w:eastAsiaTheme="minorEastAsia" w:hAnsiTheme="minorHAnsi" w:cstheme="minorBidi"/>
            <w:b w:val="0"/>
            <w:noProof/>
            <w:lang w:val="de-DE" w:eastAsia="de-DE"/>
          </w:rPr>
          <w:tab/>
        </w:r>
        <w:r w:rsidRPr="00BC6D13">
          <w:rPr>
            <w:rStyle w:val="Hyperlink"/>
            <w:noProof/>
          </w:rPr>
          <w:t>Threaded Connections: Bolts and Screws</w:t>
        </w:r>
        <w:r>
          <w:rPr>
            <w:noProof/>
            <w:webHidden/>
          </w:rPr>
          <w:tab/>
        </w:r>
        <w:r>
          <w:rPr>
            <w:noProof/>
            <w:webHidden/>
          </w:rPr>
          <w:fldChar w:fldCharType="begin"/>
        </w:r>
        <w:r>
          <w:rPr>
            <w:noProof/>
            <w:webHidden/>
          </w:rPr>
          <w:instrText xml:space="preserve"> PAGEREF _Toc99614597 \h </w:instrText>
        </w:r>
        <w:r>
          <w:rPr>
            <w:noProof/>
            <w:webHidden/>
          </w:rPr>
        </w:r>
        <w:r>
          <w:rPr>
            <w:noProof/>
            <w:webHidden/>
          </w:rPr>
          <w:fldChar w:fldCharType="separate"/>
        </w:r>
        <w:r>
          <w:rPr>
            <w:noProof/>
            <w:webHidden/>
          </w:rPr>
          <w:t>48</w:t>
        </w:r>
        <w:r>
          <w:rPr>
            <w:noProof/>
            <w:webHidden/>
          </w:rPr>
          <w:fldChar w:fldCharType="end"/>
        </w:r>
      </w:hyperlink>
    </w:p>
    <w:p w14:paraId="7B224C11" w14:textId="09E4BEC1" w:rsidR="001F4D75" w:rsidRDefault="001F4D75">
      <w:pPr>
        <w:pStyle w:val="Verzeichnis3"/>
        <w:rPr>
          <w:rFonts w:asciiTheme="minorHAnsi" w:eastAsiaTheme="minorEastAsia" w:hAnsiTheme="minorHAnsi" w:cstheme="minorBidi"/>
          <w:b w:val="0"/>
          <w:noProof/>
          <w:lang w:val="de-DE" w:eastAsia="de-DE"/>
        </w:rPr>
      </w:pPr>
      <w:hyperlink w:anchor="_Toc99614598" w:history="1">
        <w:r w:rsidRPr="00BC6D13">
          <w:rPr>
            <w:rStyle w:val="Hyperlink"/>
            <w:noProof/>
          </w:rPr>
          <w:t>9.5.1</w:t>
        </w:r>
        <w:r>
          <w:rPr>
            <w:rFonts w:asciiTheme="minorHAnsi" w:eastAsiaTheme="minorEastAsia" w:hAnsiTheme="minorHAnsi" w:cstheme="minorBidi"/>
            <w:b w:val="0"/>
            <w:noProof/>
            <w:lang w:val="de-DE" w:eastAsia="de-DE"/>
          </w:rPr>
          <w:tab/>
        </w:r>
        <w:r w:rsidRPr="00BC6D13">
          <w:rPr>
            <w:rStyle w:val="Hyperlink"/>
            <w:noProof/>
          </w:rPr>
          <w:t>Introduction</w:t>
        </w:r>
        <w:r>
          <w:rPr>
            <w:noProof/>
            <w:webHidden/>
          </w:rPr>
          <w:tab/>
        </w:r>
        <w:r>
          <w:rPr>
            <w:noProof/>
            <w:webHidden/>
          </w:rPr>
          <w:fldChar w:fldCharType="begin"/>
        </w:r>
        <w:r>
          <w:rPr>
            <w:noProof/>
            <w:webHidden/>
          </w:rPr>
          <w:instrText xml:space="preserve"> PAGEREF _Toc99614598 \h </w:instrText>
        </w:r>
        <w:r>
          <w:rPr>
            <w:noProof/>
            <w:webHidden/>
          </w:rPr>
        </w:r>
        <w:r>
          <w:rPr>
            <w:noProof/>
            <w:webHidden/>
          </w:rPr>
          <w:fldChar w:fldCharType="separate"/>
        </w:r>
        <w:r>
          <w:rPr>
            <w:noProof/>
            <w:webHidden/>
          </w:rPr>
          <w:t>48</w:t>
        </w:r>
        <w:r>
          <w:rPr>
            <w:noProof/>
            <w:webHidden/>
          </w:rPr>
          <w:fldChar w:fldCharType="end"/>
        </w:r>
      </w:hyperlink>
    </w:p>
    <w:p w14:paraId="6DCD1EB6" w14:textId="3280649E" w:rsidR="001F4D75" w:rsidRDefault="001F4D75">
      <w:pPr>
        <w:pStyle w:val="Verzeichnis3"/>
        <w:rPr>
          <w:rFonts w:asciiTheme="minorHAnsi" w:eastAsiaTheme="minorEastAsia" w:hAnsiTheme="minorHAnsi" w:cstheme="minorBidi"/>
          <w:b w:val="0"/>
          <w:noProof/>
          <w:lang w:val="de-DE" w:eastAsia="de-DE"/>
        </w:rPr>
      </w:pPr>
      <w:hyperlink w:anchor="_Toc99614599" w:history="1">
        <w:r w:rsidRPr="00BC6D13">
          <w:rPr>
            <w:rStyle w:val="Hyperlink"/>
            <w:noProof/>
          </w:rPr>
          <w:t>9.5.2</w:t>
        </w:r>
        <w:r>
          <w:rPr>
            <w:rFonts w:asciiTheme="minorHAnsi" w:eastAsiaTheme="minorEastAsia" w:hAnsiTheme="minorHAnsi" w:cstheme="minorBidi"/>
            <w:b w:val="0"/>
            <w:noProof/>
            <w:lang w:val="de-DE" w:eastAsia="de-DE"/>
          </w:rPr>
          <w:tab/>
        </w:r>
        <w:r w:rsidRPr="00BC6D13">
          <w:rPr>
            <w:rStyle w:val="Hyperlink"/>
            <w:noProof/>
          </w:rPr>
          <w:t>Contacts and Friction</w:t>
        </w:r>
        <w:r>
          <w:rPr>
            <w:noProof/>
            <w:webHidden/>
          </w:rPr>
          <w:tab/>
        </w:r>
        <w:r>
          <w:rPr>
            <w:noProof/>
            <w:webHidden/>
          </w:rPr>
          <w:fldChar w:fldCharType="begin"/>
        </w:r>
        <w:r>
          <w:rPr>
            <w:noProof/>
            <w:webHidden/>
          </w:rPr>
          <w:instrText xml:space="preserve"> PAGEREF _Toc99614599 \h </w:instrText>
        </w:r>
        <w:r>
          <w:rPr>
            <w:noProof/>
            <w:webHidden/>
          </w:rPr>
        </w:r>
        <w:r>
          <w:rPr>
            <w:noProof/>
            <w:webHidden/>
          </w:rPr>
          <w:fldChar w:fldCharType="separate"/>
        </w:r>
        <w:r>
          <w:rPr>
            <w:noProof/>
            <w:webHidden/>
          </w:rPr>
          <w:t>49</w:t>
        </w:r>
        <w:r>
          <w:rPr>
            <w:noProof/>
            <w:webHidden/>
          </w:rPr>
          <w:fldChar w:fldCharType="end"/>
        </w:r>
      </w:hyperlink>
    </w:p>
    <w:p w14:paraId="712013BE" w14:textId="5C059034" w:rsidR="001F4D75" w:rsidRDefault="001F4D75">
      <w:pPr>
        <w:pStyle w:val="Verzeichnis3"/>
        <w:rPr>
          <w:rFonts w:asciiTheme="minorHAnsi" w:eastAsiaTheme="minorEastAsia" w:hAnsiTheme="minorHAnsi" w:cstheme="minorBidi"/>
          <w:b w:val="0"/>
          <w:noProof/>
          <w:lang w:val="de-DE" w:eastAsia="de-DE"/>
        </w:rPr>
      </w:pPr>
      <w:hyperlink w:anchor="_Toc99614600" w:history="1">
        <w:r w:rsidRPr="00BC6D13">
          <w:rPr>
            <w:rStyle w:val="Hyperlink"/>
            <w:noProof/>
          </w:rPr>
          <w:t>9.5.3</w:t>
        </w:r>
        <w:r>
          <w:rPr>
            <w:rFonts w:asciiTheme="minorHAnsi" w:eastAsiaTheme="minorEastAsia" w:hAnsiTheme="minorHAnsi" w:cstheme="minorBidi"/>
            <w:b w:val="0"/>
            <w:noProof/>
            <w:lang w:val="de-DE" w:eastAsia="de-DE"/>
          </w:rPr>
          <w:tab/>
        </w:r>
        <w:r w:rsidRPr="00BC6D13">
          <w:rPr>
            <w:rStyle w:val="Hyperlink"/>
            <w:noProof/>
          </w:rPr>
          <w:t xml:space="preserve">Definition of element </w:t>
        </w:r>
        <w:r w:rsidRPr="00BC6D13">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_Toc99614600 \h </w:instrText>
        </w:r>
        <w:r>
          <w:rPr>
            <w:noProof/>
            <w:webHidden/>
          </w:rPr>
        </w:r>
        <w:r>
          <w:rPr>
            <w:noProof/>
            <w:webHidden/>
          </w:rPr>
          <w:fldChar w:fldCharType="separate"/>
        </w:r>
        <w:r>
          <w:rPr>
            <w:noProof/>
            <w:webHidden/>
          </w:rPr>
          <w:t>51</w:t>
        </w:r>
        <w:r>
          <w:rPr>
            <w:noProof/>
            <w:webHidden/>
          </w:rPr>
          <w:fldChar w:fldCharType="end"/>
        </w:r>
      </w:hyperlink>
    </w:p>
    <w:p w14:paraId="76A241F4" w14:textId="3151E82E" w:rsidR="001F4D75" w:rsidRDefault="001F4D75">
      <w:pPr>
        <w:pStyle w:val="Verzeichnis3"/>
        <w:rPr>
          <w:rFonts w:asciiTheme="minorHAnsi" w:eastAsiaTheme="minorEastAsia" w:hAnsiTheme="minorHAnsi" w:cstheme="minorBidi"/>
          <w:b w:val="0"/>
          <w:noProof/>
          <w:lang w:val="de-DE" w:eastAsia="de-DE"/>
        </w:rPr>
      </w:pPr>
      <w:hyperlink w:anchor="_Toc99614601" w:history="1">
        <w:r w:rsidRPr="00BC6D13">
          <w:rPr>
            <w:rStyle w:val="Hyperlink"/>
            <w:noProof/>
          </w:rPr>
          <w:t>9.5.4</w:t>
        </w:r>
        <w:r>
          <w:rPr>
            <w:rFonts w:asciiTheme="minorHAnsi" w:eastAsiaTheme="minorEastAsia" w:hAnsiTheme="minorHAnsi" w:cstheme="minorBidi"/>
            <w:b w:val="0"/>
            <w:noProof/>
            <w:lang w:val="de-DE" w:eastAsia="de-DE"/>
          </w:rPr>
          <w:tab/>
        </w:r>
        <w:r w:rsidRPr="00BC6D13">
          <w:rPr>
            <w:rStyle w:val="Hyperlink"/>
            <w:noProof/>
          </w:rPr>
          <w:t>Washer</w:t>
        </w:r>
        <w:r>
          <w:rPr>
            <w:noProof/>
            <w:webHidden/>
          </w:rPr>
          <w:tab/>
        </w:r>
        <w:r>
          <w:rPr>
            <w:noProof/>
            <w:webHidden/>
          </w:rPr>
          <w:fldChar w:fldCharType="begin"/>
        </w:r>
        <w:r>
          <w:rPr>
            <w:noProof/>
            <w:webHidden/>
          </w:rPr>
          <w:instrText xml:space="preserve"> PAGEREF _Toc99614601 \h </w:instrText>
        </w:r>
        <w:r>
          <w:rPr>
            <w:noProof/>
            <w:webHidden/>
          </w:rPr>
        </w:r>
        <w:r>
          <w:rPr>
            <w:noProof/>
            <w:webHidden/>
          </w:rPr>
          <w:fldChar w:fldCharType="separate"/>
        </w:r>
        <w:r>
          <w:rPr>
            <w:noProof/>
            <w:webHidden/>
          </w:rPr>
          <w:t>54</w:t>
        </w:r>
        <w:r>
          <w:rPr>
            <w:noProof/>
            <w:webHidden/>
          </w:rPr>
          <w:fldChar w:fldCharType="end"/>
        </w:r>
      </w:hyperlink>
    </w:p>
    <w:p w14:paraId="49C91711" w14:textId="50D92513" w:rsidR="001F4D75" w:rsidRDefault="001F4D75">
      <w:pPr>
        <w:pStyle w:val="Verzeichnis3"/>
        <w:rPr>
          <w:rFonts w:asciiTheme="minorHAnsi" w:eastAsiaTheme="minorEastAsia" w:hAnsiTheme="minorHAnsi" w:cstheme="minorBidi"/>
          <w:b w:val="0"/>
          <w:noProof/>
          <w:lang w:val="de-DE" w:eastAsia="de-DE"/>
        </w:rPr>
      </w:pPr>
      <w:hyperlink w:anchor="_Toc99614602" w:history="1">
        <w:r w:rsidRPr="00BC6D13">
          <w:rPr>
            <w:rStyle w:val="Hyperlink"/>
            <w:noProof/>
          </w:rPr>
          <w:t>9.5.5</w:t>
        </w:r>
        <w:r>
          <w:rPr>
            <w:rFonts w:asciiTheme="minorHAnsi" w:eastAsiaTheme="minorEastAsia" w:hAnsiTheme="minorHAnsi" w:cstheme="minorBidi"/>
            <w:b w:val="0"/>
            <w:noProof/>
            <w:lang w:val="de-DE" w:eastAsia="de-DE"/>
          </w:rPr>
          <w:tab/>
        </w:r>
        <w:r w:rsidRPr="00BC6D13">
          <w:rPr>
            <w:rStyle w:val="Hyperlink"/>
            <w:noProof/>
          </w:rPr>
          <w:t>Nut</w:t>
        </w:r>
        <w:r>
          <w:rPr>
            <w:noProof/>
            <w:webHidden/>
          </w:rPr>
          <w:tab/>
        </w:r>
        <w:r>
          <w:rPr>
            <w:noProof/>
            <w:webHidden/>
          </w:rPr>
          <w:fldChar w:fldCharType="begin"/>
        </w:r>
        <w:r>
          <w:rPr>
            <w:noProof/>
            <w:webHidden/>
          </w:rPr>
          <w:instrText xml:space="preserve"> PAGEREF _Toc99614602 \h </w:instrText>
        </w:r>
        <w:r>
          <w:rPr>
            <w:noProof/>
            <w:webHidden/>
          </w:rPr>
        </w:r>
        <w:r>
          <w:rPr>
            <w:noProof/>
            <w:webHidden/>
          </w:rPr>
          <w:fldChar w:fldCharType="separate"/>
        </w:r>
        <w:r>
          <w:rPr>
            <w:noProof/>
            <w:webHidden/>
          </w:rPr>
          <w:t>55</w:t>
        </w:r>
        <w:r>
          <w:rPr>
            <w:noProof/>
            <w:webHidden/>
          </w:rPr>
          <w:fldChar w:fldCharType="end"/>
        </w:r>
      </w:hyperlink>
    </w:p>
    <w:p w14:paraId="4286B088" w14:textId="73E39650" w:rsidR="001F4D75" w:rsidRDefault="001F4D75">
      <w:pPr>
        <w:pStyle w:val="Verzeichnis3"/>
        <w:rPr>
          <w:rFonts w:asciiTheme="minorHAnsi" w:eastAsiaTheme="minorEastAsia" w:hAnsiTheme="minorHAnsi" w:cstheme="minorBidi"/>
          <w:b w:val="0"/>
          <w:noProof/>
          <w:lang w:val="de-DE" w:eastAsia="de-DE"/>
        </w:rPr>
      </w:pPr>
      <w:hyperlink w:anchor="_Toc99614603" w:history="1">
        <w:r w:rsidRPr="00BC6D13">
          <w:rPr>
            <w:rStyle w:val="Hyperlink"/>
            <w:noProof/>
          </w:rPr>
          <w:t>9.5.6</w:t>
        </w:r>
        <w:r>
          <w:rPr>
            <w:rFonts w:asciiTheme="minorHAnsi" w:eastAsiaTheme="minorEastAsia" w:hAnsiTheme="minorHAnsi" w:cstheme="minorBidi"/>
            <w:b w:val="0"/>
            <w:noProof/>
            <w:lang w:val="de-DE" w:eastAsia="de-DE"/>
          </w:rPr>
          <w:tab/>
        </w:r>
        <w:r w:rsidRPr="00BC6D13">
          <w:rPr>
            <w:rStyle w:val="Hyperlink"/>
            <w:noProof/>
          </w:rPr>
          <w:t>Bolt</w:t>
        </w:r>
        <w:r>
          <w:rPr>
            <w:noProof/>
            <w:webHidden/>
          </w:rPr>
          <w:tab/>
        </w:r>
        <w:r>
          <w:rPr>
            <w:noProof/>
            <w:webHidden/>
          </w:rPr>
          <w:fldChar w:fldCharType="begin"/>
        </w:r>
        <w:r>
          <w:rPr>
            <w:noProof/>
            <w:webHidden/>
          </w:rPr>
          <w:instrText xml:space="preserve"> PAGEREF _Toc99614603 \h </w:instrText>
        </w:r>
        <w:r>
          <w:rPr>
            <w:noProof/>
            <w:webHidden/>
          </w:rPr>
        </w:r>
        <w:r>
          <w:rPr>
            <w:noProof/>
            <w:webHidden/>
          </w:rPr>
          <w:fldChar w:fldCharType="separate"/>
        </w:r>
        <w:r>
          <w:rPr>
            <w:noProof/>
            <w:webHidden/>
          </w:rPr>
          <w:t>56</w:t>
        </w:r>
        <w:r>
          <w:rPr>
            <w:noProof/>
            <w:webHidden/>
          </w:rPr>
          <w:fldChar w:fldCharType="end"/>
        </w:r>
      </w:hyperlink>
    </w:p>
    <w:p w14:paraId="442F2494" w14:textId="05F33B6A" w:rsidR="001F4D75" w:rsidRDefault="001F4D75">
      <w:pPr>
        <w:pStyle w:val="Verzeichnis3"/>
        <w:rPr>
          <w:rFonts w:asciiTheme="minorHAnsi" w:eastAsiaTheme="minorEastAsia" w:hAnsiTheme="minorHAnsi" w:cstheme="minorBidi"/>
          <w:b w:val="0"/>
          <w:noProof/>
          <w:lang w:val="de-DE" w:eastAsia="de-DE"/>
        </w:rPr>
      </w:pPr>
      <w:hyperlink w:anchor="_Toc99614604" w:history="1">
        <w:r w:rsidRPr="00BC6D13">
          <w:rPr>
            <w:rStyle w:val="Hyperlink"/>
            <w:noProof/>
          </w:rPr>
          <w:t>9.5.7</w:t>
        </w:r>
        <w:r>
          <w:rPr>
            <w:rFonts w:asciiTheme="minorHAnsi" w:eastAsiaTheme="minorEastAsia" w:hAnsiTheme="minorHAnsi" w:cstheme="minorBidi"/>
            <w:b w:val="0"/>
            <w:noProof/>
            <w:lang w:val="de-DE" w:eastAsia="de-DE"/>
          </w:rPr>
          <w:tab/>
        </w:r>
        <w:r w:rsidRPr="00BC6D13">
          <w:rPr>
            <w:rStyle w:val="Hyperlink"/>
            <w:noProof/>
          </w:rPr>
          <w:t>Screw</w:t>
        </w:r>
        <w:r>
          <w:rPr>
            <w:noProof/>
            <w:webHidden/>
          </w:rPr>
          <w:tab/>
        </w:r>
        <w:r>
          <w:rPr>
            <w:noProof/>
            <w:webHidden/>
          </w:rPr>
          <w:fldChar w:fldCharType="begin"/>
        </w:r>
        <w:r>
          <w:rPr>
            <w:noProof/>
            <w:webHidden/>
          </w:rPr>
          <w:instrText xml:space="preserve"> PAGEREF _Toc99614604 \h </w:instrText>
        </w:r>
        <w:r>
          <w:rPr>
            <w:noProof/>
            <w:webHidden/>
          </w:rPr>
        </w:r>
        <w:r>
          <w:rPr>
            <w:noProof/>
            <w:webHidden/>
          </w:rPr>
          <w:fldChar w:fldCharType="separate"/>
        </w:r>
        <w:r>
          <w:rPr>
            <w:noProof/>
            <w:webHidden/>
          </w:rPr>
          <w:t>61</w:t>
        </w:r>
        <w:r>
          <w:rPr>
            <w:noProof/>
            <w:webHidden/>
          </w:rPr>
          <w:fldChar w:fldCharType="end"/>
        </w:r>
      </w:hyperlink>
    </w:p>
    <w:p w14:paraId="5F9B0D11" w14:textId="75D03FDD" w:rsidR="001F4D75" w:rsidRDefault="001F4D75">
      <w:pPr>
        <w:pStyle w:val="Verzeichnis2"/>
        <w:rPr>
          <w:rFonts w:asciiTheme="minorHAnsi" w:eastAsiaTheme="minorEastAsia" w:hAnsiTheme="minorHAnsi" w:cstheme="minorBidi"/>
          <w:b w:val="0"/>
          <w:noProof/>
          <w:lang w:val="de-DE" w:eastAsia="de-DE"/>
        </w:rPr>
      </w:pPr>
      <w:hyperlink w:anchor="_Toc99614605" w:history="1">
        <w:r w:rsidRPr="00BC6D13">
          <w:rPr>
            <w:rStyle w:val="Hyperlink"/>
            <w:noProof/>
          </w:rPr>
          <w:t>9.6</w:t>
        </w:r>
        <w:r>
          <w:rPr>
            <w:rFonts w:asciiTheme="minorHAnsi" w:eastAsiaTheme="minorEastAsia" w:hAnsiTheme="minorHAnsi" w:cstheme="minorBidi"/>
            <w:b w:val="0"/>
            <w:noProof/>
            <w:lang w:val="de-DE" w:eastAsia="de-DE"/>
          </w:rPr>
          <w:tab/>
        </w:r>
        <w:r w:rsidRPr="00BC6D13">
          <w:rPr>
            <w:rStyle w:val="Hyperlink"/>
            <w:noProof/>
          </w:rPr>
          <w:t>Gum Drops</w:t>
        </w:r>
        <w:r>
          <w:rPr>
            <w:noProof/>
            <w:webHidden/>
          </w:rPr>
          <w:tab/>
        </w:r>
        <w:r>
          <w:rPr>
            <w:noProof/>
            <w:webHidden/>
          </w:rPr>
          <w:fldChar w:fldCharType="begin"/>
        </w:r>
        <w:r>
          <w:rPr>
            <w:noProof/>
            <w:webHidden/>
          </w:rPr>
          <w:instrText xml:space="preserve"> PAGEREF _Toc99614605 \h </w:instrText>
        </w:r>
        <w:r>
          <w:rPr>
            <w:noProof/>
            <w:webHidden/>
          </w:rPr>
        </w:r>
        <w:r>
          <w:rPr>
            <w:noProof/>
            <w:webHidden/>
          </w:rPr>
          <w:fldChar w:fldCharType="separate"/>
        </w:r>
        <w:r>
          <w:rPr>
            <w:noProof/>
            <w:webHidden/>
          </w:rPr>
          <w:t>64</w:t>
        </w:r>
        <w:r>
          <w:rPr>
            <w:noProof/>
            <w:webHidden/>
          </w:rPr>
          <w:fldChar w:fldCharType="end"/>
        </w:r>
      </w:hyperlink>
    </w:p>
    <w:p w14:paraId="5A513412" w14:textId="5A538DE4" w:rsidR="001F4D75" w:rsidRDefault="001F4D75">
      <w:pPr>
        <w:pStyle w:val="Verzeichnis2"/>
        <w:rPr>
          <w:rFonts w:asciiTheme="minorHAnsi" w:eastAsiaTheme="minorEastAsia" w:hAnsiTheme="minorHAnsi" w:cstheme="minorBidi"/>
          <w:b w:val="0"/>
          <w:noProof/>
          <w:lang w:val="de-DE" w:eastAsia="de-DE"/>
        </w:rPr>
      </w:pPr>
      <w:hyperlink w:anchor="_Toc99614606" w:history="1">
        <w:r w:rsidRPr="00BC6D13">
          <w:rPr>
            <w:rStyle w:val="Hyperlink"/>
            <w:noProof/>
          </w:rPr>
          <w:t>9.7</w:t>
        </w:r>
        <w:r>
          <w:rPr>
            <w:rFonts w:asciiTheme="minorHAnsi" w:eastAsiaTheme="minorEastAsia" w:hAnsiTheme="minorHAnsi" w:cstheme="minorBidi"/>
            <w:b w:val="0"/>
            <w:noProof/>
            <w:lang w:val="de-DE" w:eastAsia="de-DE"/>
          </w:rPr>
          <w:tab/>
        </w:r>
        <w:r w:rsidRPr="00BC6D13">
          <w:rPr>
            <w:rStyle w:val="Hyperlink"/>
            <w:noProof/>
          </w:rPr>
          <w:t>Clinches</w:t>
        </w:r>
        <w:r>
          <w:rPr>
            <w:noProof/>
            <w:webHidden/>
          </w:rPr>
          <w:tab/>
        </w:r>
        <w:r>
          <w:rPr>
            <w:noProof/>
            <w:webHidden/>
          </w:rPr>
          <w:fldChar w:fldCharType="begin"/>
        </w:r>
        <w:r>
          <w:rPr>
            <w:noProof/>
            <w:webHidden/>
          </w:rPr>
          <w:instrText xml:space="preserve"> PAGEREF _Toc99614606 \h </w:instrText>
        </w:r>
        <w:r>
          <w:rPr>
            <w:noProof/>
            <w:webHidden/>
          </w:rPr>
        </w:r>
        <w:r>
          <w:rPr>
            <w:noProof/>
            <w:webHidden/>
          </w:rPr>
          <w:fldChar w:fldCharType="separate"/>
        </w:r>
        <w:r>
          <w:rPr>
            <w:noProof/>
            <w:webHidden/>
          </w:rPr>
          <w:t>65</w:t>
        </w:r>
        <w:r>
          <w:rPr>
            <w:noProof/>
            <w:webHidden/>
          </w:rPr>
          <w:fldChar w:fldCharType="end"/>
        </w:r>
      </w:hyperlink>
    </w:p>
    <w:p w14:paraId="784769C8" w14:textId="1A700661" w:rsidR="001F4D75" w:rsidRDefault="001F4D75">
      <w:pPr>
        <w:pStyle w:val="Verzeichnis2"/>
        <w:rPr>
          <w:rFonts w:asciiTheme="minorHAnsi" w:eastAsiaTheme="minorEastAsia" w:hAnsiTheme="minorHAnsi" w:cstheme="minorBidi"/>
          <w:b w:val="0"/>
          <w:noProof/>
          <w:lang w:val="de-DE" w:eastAsia="de-DE"/>
        </w:rPr>
      </w:pPr>
      <w:hyperlink w:anchor="_Toc99614607" w:history="1">
        <w:r w:rsidRPr="00BC6D13">
          <w:rPr>
            <w:rStyle w:val="Hyperlink"/>
            <w:noProof/>
          </w:rPr>
          <w:t>9.8</w:t>
        </w:r>
        <w:r>
          <w:rPr>
            <w:rFonts w:asciiTheme="minorHAnsi" w:eastAsiaTheme="minorEastAsia" w:hAnsiTheme="minorHAnsi" w:cstheme="minorBidi"/>
            <w:b w:val="0"/>
            <w:noProof/>
            <w:lang w:val="de-DE" w:eastAsia="de-DE"/>
          </w:rPr>
          <w:tab/>
        </w:r>
        <w:r w:rsidRPr="00BC6D13">
          <w:rPr>
            <w:rStyle w:val="Hyperlink"/>
            <w:noProof/>
          </w:rPr>
          <w:t>Heat Stakes / Thermal Stakes</w:t>
        </w:r>
        <w:r>
          <w:rPr>
            <w:noProof/>
            <w:webHidden/>
          </w:rPr>
          <w:tab/>
        </w:r>
        <w:r>
          <w:rPr>
            <w:noProof/>
            <w:webHidden/>
          </w:rPr>
          <w:fldChar w:fldCharType="begin"/>
        </w:r>
        <w:r>
          <w:rPr>
            <w:noProof/>
            <w:webHidden/>
          </w:rPr>
          <w:instrText xml:space="preserve"> PAGEREF _Toc99614607 \h </w:instrText>
        </w:r>
        <w:r>
          <w:rPr>
            <w:noProof/>
            <w:webHidden/>
          </w:rPr>
        </w:r>
        <w:r>
          <w:rPr>
            <w:noProof/>
            <w:webHidden/>
          </w:rPr>
          <w:fldChar w:fldCharType="separate"/>
        </w:r>
        <w:r>
          <w:rPr>
            <w:noProof/>
            <w:webHidden/>
          </w:rPr>
          <w:t>67</w:t>
        </w:r>
        <w:r>
          <w:rPr>
            <w:noProof/>
            <w:webHidden/>
          </w:rPr>
          <w:fldChar w:fldCharType="end"/>
        </w:r>
      </w:hyperlink>
    </w:p>
    <w:p w14:paraId="66B2164A" w14:textId="2836973E" w:rsidR="001F4D75" w:rsidRDefault="001F4D75">
      <w:pPr>
        <w:pStyle w:val="Verzeichnis2"/>
        <w:rPr>
          <w:rFonts w:asciiTheme="minorHAnsi" w:eastAsiaTheme="minorEastAsia" w:hAnsiTheme="minorHAnsi" w:cstheme="minorBidi"/>
          <w:b w:val="0"/>
          <w:noProof/>
          <w:lang w:val="de-DE" w:eastAsia="de-DE"/>
        </w:rPr>
      </w:pPr>
      <w:hyperlink w:anchor="_Toc99614608" w:history="1">
        <w:r w:rsidRPr="00BC6D13">
          <w:rPr>
            <w:rStyle w:val="Hyperlink"/>
            <w:noProof/>
          </w:rPr>
          <w:t>9.9</w:t>
        </w:r>
        <w:r>
          <w:rPr>
            <w:rFonts w:asciiTheme="minorHAnsi" w:eastAsiaTheme="minorEastAsia" w:hAnsiTheme="minorHAnsi" w:cstheme="minorBidi"/>
            <w:b w:val="0"/>
            <w:noProof/>
            <w:lang w:val="de-DE" w:eastAsia="de-DE"/>
          </w:rPr>
          <w:tab/>
        </w:r>
        <w:r w:rsidRPr="00BC6D13">
          <w:rPr>
            <w:rStyle w:val="Hyperlink"/>
            <w:noProof/>
          </w:rPr>
          <w:t>Clips/Snap Joints</w:t>
        </w:r>
        <w:r>
          <w:rPr>
            <w:noProof/>
            <w:webHidden/>
          </w:rPr>
          <w:tab/>
        </w:r>
        <w:r>
          <w:rPr>
            <w:noProof/>
            <w:webHidden/>
          </w:rPr>
          <w:fldChar w:fldCharType="begin"/>
        </w:r>
        <w:r>
          <w:rPr>
            <w:noProof/>
            <w:webHidden/>
          </w:rPr>
          <w:instrText xml:space="preserve"> PAGEREF _Toc99614608 \h </w:instrText>
        </w:r>
        <w:r>
          <w:rPr>
            <w:noProof/>
            <w:webHidden/>
          </w:rPr>
        </w:r>
        <w:r>
          <w:rPr>
            <w:noProof/>
            <w:webHidden/>
          </w:rPr>
          <w:fldChar w:fldCharType="separate"/>
        </w:r>
        <w:r>
          <w:rPr>
            <w:noProof/>
            <w:webHidden/>
          </w:rPr>
          <w:t>69</w:t>
        </w:r>
        <w:r>
          <w:rPr>
            <w:noProof/>
            <w:webHidden/>
          </w:rPr>
          <w:fldChar w:fldCharType="end"/>
        </w:r>
      </w:hyperlink>
    </w:p>
    <w:p w14:paraId="590DFFCE" w14:textId="43DC60C0" w:rsidR="001F4D75" w:rsidRDefault="001F4D75">
      <w:pPr>
        <w:pStyle w:val="Verzeichnis2"/>
        <w:rPr>
          <w:rFonts w:asciiTheme="minorHAnsi" w:eastAsiaTheme="minorEastAsia" w:hAnsiTheme="minorHAnsi" w:cstheme="minorBidi"/>
          <w:b w:val="0"/>
          <w:noProof/>
          <w:lang w:val="de-DE" w:eastAsia="de-DE"/>
        </w:rPr>
      </w:pPr>
      <w:hyperlink w:anchor="_Toc99614609" w:history="1">
        <w:r w:rsidRPr="00BC6D13">
          <w:rPr>
            <w:rStyle w:val="Hyperlink"/>
            <w:noProof/>
          </w:rPr>
          <w:t>9.10</w:t>
        </w:r>
        <w:r>
          <w:rPr>
            <w:rFonts w:asciiTheme="minorHAnsi" w:eastAsiaTheme="minorEastAsia" w:hAnsiTheme="minorHAnsi" w:cstheme="minorBidi"/>
            <w:b w:val="0"/>
            <w:noProof/>
            <w:lang w:val="de-DE" w:eastAsia="de-DE"/>
          </w:rPr>
          <w:tab/>
        </w:r>
        <w:r w:rsidRPr="00BC6D13">
          <w:rPr>
            <w:rStyle w:val="Hyperlink"/>
            <w:noProof/>
          </w:rPr>
          <w:t>Nails</w:t>
        </w:r>
        <w:r>
          <w:rPr>
            <w:noProof/>
            <w:webHidden/>
          </w:rPr>
          <w:tab/>
        </w:r>
        <w:r>
          <w:rPr>
            <w:noProof/>
            <w:webHidden/>
          </w:rPr>
          <w:fldChar w:fldCharType="begin"/>
        </w:r>
        <w:r>
          <w:rPr>
            <w:noProof/>
            <w:webHidden/>
          </w:rPr>
          <w:instrText xml:space="preserve"> PAGEREF _Toc99614609 \h </w:instrText>
        </w:r>
        <w:r>
          <w:rPr>
            <w:noProof/>
            <w:webHidden/>
          </w:rPr>
        </w:r>
        <w:r>
          <w:rPr>
            <w:noProof/>
            <w:webHidden/>
          </w:rPr>
          <w:fldChar w:fldCharType="separate"/>
        </w:r>
        <w:r>
          <w:rPr>
            <w:noProof/>
            <w:webHidden/>
          </w:rPr>
          <w:t>72</w:t>
        </w:r>
        <w:r>
          <w:rPr>
            <w:noProof/>
            <w:webHidden/>
          </w:rPr>
          <w:fldChar w:fldCharType="end"/>
        </w:r>
      </w:hyperlink>
    </w:p>
    <w:p w14:paraId="091B6365" w14:textId="0AE90992" w:rsidR="001F4D75" w:rsidRDefault="001F4D75">
      <w:pPr>
        <w:pStyle w:val="Verzeichnis2"/>
        <w:rPr>
          <w:rFonts w:asciiTheme="minorHAnsi" w:eastAsiaTheme="minorEastAsia" w:hAnsiTheme="minorHAnsi" w:cstheme="minorBidi"/>
          <w:b w:val="0"/>
          <w:noProof/>
          <w:lang w:val="de-DE" w:eastAsia="de-DE"/>
        </w:rPr>
      </w:pPr>
      <w:hyperlink w:anchor="_Toc99614610" w:history="1">
        <w:r w:rsidRPr="00BC6D13">
          <w:rPr>
            <w:rStyle w:val="Hyperlink"/>
            <w:noProof/>
          </w:rPr>
          <w:t>9.11</w:t>
        </w:r>
        <w:r>
          <w:rPr>
            <w:rFonts w:asciiTheme="minorHAnsi" w:eastAsiaTheme="minorEastAsia" w:hAnsiTheme="minorHAnsi" w:cstheme="minorBidi"/>
            <w:b w:val="0"/>
            <w:noProof/>
            <w:lang w:val="de-DE" w:eastAsia="de-DE"/>
          </w:rPr>
          <w:tab/>
        </w:r>
        <w:r w:rsidRPr="00BC6D13">
          <w:rPr>
            <w:rStyle w:val="Hyperlink"/>
            <w:noProof/>
          </w:rPr>
          <w:t>Rotation Joints</w:t>
        </w:r>
        <w:r>
          <w:rPr>
            <w:noProof/>
            <w:webHidden/>
          </w:rPr>
          <w:tab/>
        </w:r>
        <w:r>
          <w:rPr>
            <w:noProof/>
            <w:webHidden/>
          </w:rPr>
          <w:fldChar w:fldCharType="begin"/>
        </w:r>
        <w:r>
          <w:rPr>
            <w:noProof/>
            <w:webHidden/>
          </w:rPr>
          <w:instrText xml:space="preserve"> PAGEREF _Toc99614610 \h </w:instrText>
        </w:r>
        <w:r>
          <w:rPr>
            <w:noProof/>
            <w:webHidden/>
          </w:rPr>
        </w:r>
        <w:r>
          <w:rPr>
            <w:noProof/>
            <w:webHidden/>
          </w:rPr>
          <w:fldChar w:fldCharType="separate"/>
        </w:r>
        <w:r>
          <w:rPr>
            <w:noProof/>
            <w:webHidden/>
          </w:rPr>
          <w:t>74</w:t>
        </w:r>
        <w:r>
          <w:rPr>
            <w:noProof/>
            <w:webHidden/>
          </w:rPr>
          <w:fldChar w:fldCharType="end"/>
        </w:r>
      </w:hyperlink>
    </w:p>
    <w:p w14:paraId="7AC0E032" w14:textId="3A0CD75B" w:rsidR="001F4D75" w:rsidRDefault="001F4D75">
      <w:pPr>
        <w:pStyle w:val="Verzeichnis3"/>
        <w:rPr>
          <w:rFonts w:asciiTheme="minorHAnsi" w:eastAsiaTheme="minorEastAsia" w:hAnsiTheme="minorHAnsi" w:cstheme="minorBidi"/>
          <w:b w:val="0"/>
          <w:noProof/>
          <w:lang w:val="de-DE" w:eastAsia="de-DE"/>
        </w:rPr>
      </w:pPr>
      <w:hyperlink w:anchor="_Toc99614611" w:history="1">
        <w:r w:rsidRPr="00BC6D13">
          <w:rPr>
            <w:rStyle w:val="Hyperlink"/>
            <w:noProof/>
          </w:rPr>
          <w:t>9.11.1</w:t>
        </w:r>
        <w:r>
          <w:rPr>
            <w:rFonts w:asciiTheme="minorHAnsi" w:eastAsiaTheme="minorEastAsia" w:hAnsiTheme="minorHAnsi" w:cstheme="minorBidi"/>
            <w:b w:val="0"/>
            <w:noProof/>
            <w:lang w:val="de-DE" w:eastAsia="de-DE"/>
          </w:rPr>
          <w:tab/>
        </w:r>
        <w:r w:rsidRPr="00BC6D13">
          <w:rPr>
            <w:rStyle w:val="Hyperlink"/>
            <w:noProof/>
          </w:rPr>
          <w:t>ROTAV</w:t>
        </w:r>
        <w:r>
          <w:rPr>
            <w:noProof/>
            <w:webHidden/>
          </w:rPr>
          <w:tab/>
        </w:r>
        <w:r>
          <w:rPr>
            <w:noProof/>
            <w:webHidden/>
          </w:rPr>
          <w:fldChar w:fldCharType="begin"/>
        </w:r>
        <w:r>
          <w:rPr>
            <w:noProof/>
            <w:webHidden/>
          </w:rPr>
          <w:instrText xml:space="preserve"> PAGEREF _Toc99614611 \h </w:instrText>
        </w:r>
        <w:r>
          <w:rPr>
            <w:noProof/>
            <w:webHidden/>
          </w:rPr>
        </w:r>
        <w:r>
          <w:rPr>
            <w:noProof/>
            <w:webHidden/>
          </w:rPr>
          <w:fldChar w:fldCharType="separate"/>
        </w:r>
        <w:r>
          <w:rPr>
            <w:noProof/>
            <w:webHidden/>
          </w:rPr>
          <w:t>75</w:t>
        </w:r>
        <w:r>
          <w:rPr>
            <w:noProof/>
            <w:webHidden/>
          </w:rPr>
          <w:fldChar w:fldCharType="end"/>
        </w:r>
      </w:hyperlink>
    </w:p>
    <w:p w14:paraId="5465DB71" w14:textId="71B0047F" w:rsidR="001F4D75" w:rsidRDefault="001F4D75">
      <w:pPr>
        <w:pStyle w:val="Verzeichnis1"/>
        <w:rPr>
          <w:rFonts w:asciiTheme="minorHAnsi" w:eastAsiaTheme="minorEastAsia" w:hAnsiTheme="minorHAnsi" w:cstheme="minorBidi"/>
          <w:b w:val="0"/>
          <w:noProof/>
          <w:lang w:val="de-DE" w:eastAsia="de-DE"/>
        </w:rPr>
      </w:pPr>
      <w:hyperlink w:anchor="_Toc99614612" w:history="1">
        <w:r w:rsidRPr="00BC6D13">
          <w:rPr>
            <w:rStyle w:val="Hyperlink"/>
            <w:noProof/>
          </w:rPr>
          <w:t>10</w:t>
        </w:r>
        <w:r>
          <w:rPr>
            <w:rFonts w:asciiTheme="minorHAnsi" w:eastAsiaTheme="minorEastAsia" w:hAnsiTheme="minorHAnsi" w:cstheme="minorBidi"/>
            <w:b w:val="0"/>
            <w:noProof/>
            <w:lang w:val="de-DE" w:eastAsia="de-DE"/>
          </w:rPr>
          <w:tab/>
        </w:r>
        <w:r w:rsidRPr="00BC6D13">
          <w:rPr>
            <w:rStyle w:val="Hyperlink"/>
            <w:noProof/>
          </w:rPr>
          <w:t>1D connections</w:t>
        </w:r>
        <w:r>
          <w:rPr>
            <w:noProof/>
            <w:webHidden/>
          </w:rPr>
          <w:tab/>
        </w:r>
        <w:r>
          <w:rPr>
            <w:noProof/>
            <w:webHidden/>
          </w:rPr>
          <w:fldChar w:fldCharType="begin"/>
        </w:r>
        <w:r>
          <w:rPr>
            <w:noProof/>
            <w:webHidden/>
          </w:rPr>
          <w:instrText xml:space="preserve"> PAGEREF _Toc99614612 \h </w:instrText>
        </w:r>
        <w:r>
          <w:rPr>
            <w:noProof/>
            <w:webHidden/>
          </w:rPr>
        </w:r>
        <w:r>
          <w:rPr>
            <w:noProof/>
            <w:webHidden/>
          </w:rPr>
          <w:fldChar w:fldCharType="separate"/>
        </w:r>
        <w:r>
          <w:rPr>
            <w:noProof/>
            <w:webHidden/>
          </w:rPr>
          <w:t>76</w:t>
        </w:r>
        <w:r>
          <w:rPr>
            <w:noProof/>
            <w:webHidden/>
          </w:rPr>
          <w:fldChar w:fldCharType="end"/>
        </w:r>
      </w:hyperlink>
    </w:p>
    <w:p w14:paraId="62A072DD" w14:textId="5291BBAC" w:rsidR="001F4D75" w:rsidRDefault="001F4D75">
      <w:pPr>
        <w:pStyle w:val="Verzeichnis2"/>
        <w:rPr>
          <w:rFonts w:asciiTheme="minorHAnsi" w:eastAsiaTheme="minorEastAsia" w:hAnsiTheme="minorHAnsi" w:cstheme="minorBidi"/>
          <w:b w:val="0"/>
          <w:noProof/>
          <w:lang w:val="de-DE" w:eastAsia="de-DE"/>
        </w:rPr>
      </w:pPr>
      <w:hyperlink w:anchor="_Toc99614613" w:history="1">
        <w:r w:rsidRPr="00BC6D13">
          <w:rPr>
            <w:rStyle w:val="Hyperlink"/>
            <w:noProof/>
          </w:rPr>
          <w:t>10.1</w:t>
        </w:r>
        <w:r>
          <w:rPr>
            <w:rFonts w:asciiTheme="minorHAnsi" w:eastAsiaTheme="minorEastAsia" w:hAnsiTheme="minorHAnsi" w:cstheme="minorBidi"/>
            <w:b w:val="0"/>
            <w:noProof/>
            <w:lang w:val="de-DE" w:eastAsia="de-DE"/>
          </w:rPr>
          <w:tab/>
        </w:r>
        <w:r w:rsidRPr="00BC6D13">
          <w:rPr>
            <w:rStyle w:val="Hyperlink"/>
            <w:noProof/>
          </w:rPr>
          <w:t>Generic Definitions</w:t>
        </w:r>
        <w:r>
          <w:rPr>
            <w:noProof/>
            <w:webHidden/>
          </w:rPr>
          <w:tab/>
        </w:r>
        <w:r>
          <w:rPr>
            <w:noProof/>
            <w:webHidden/>
          </w:rPr>
          <w:fldChar w:fldCharType="begin"/>
        </w:r>
        <w:r>
          <w:rPr>
            <w:noProof/>
            <w:webHidden/>
          </w:rPr>
          <w:instrText xml:space="preserve"> PAGEREF _Toc99614613 \h </w:instrText>
        </w:r>
        <w:r>
          <w:rPr>
            <w:noProof/>
            <w:webHidden/>
          </w:rPr>
        </w:r>
        <w:r>
          <w:rPr>
            <w:noProof/>
            <w:webHidden/>
          </w:rPr>
          <w:fldChar w:fldCharType="separate"/>
        </w:r>
        <w:r>
          <w:rPr>
            <w:noProof/>
            <w:webHidden/>
          </w:rPr>
          <w:t>76</w:t>
        </w:r>
        <w:r>
          <w:rPr>
            <w:noProof/>
            <w:webHidden/>
          </w:rPr>
          <w:fldChar w:fldCharType="end"/>
        </w:r>
      </w:hyperlink>
    </w:p>
    <w:p w14:paraId="406368F1" w14:textId="450D4A04" w:rsidR="001F4D75" w:rsidRDefault="001F4D75">
      <w:pPr>
        <w:pStyle w:val="Verzeichnis3"/>
        <w:rPr>
          <w:rFonts w:asciiTheme="minorHAnsi" w:eastAsiaTheme="minorEastAsia" w:hAnsiTheme="minorHAnsi" w:cstheme="minorBidi"/>
          <w:b w:val="0"/>
          <w:noProof/>
          <w:lang w:val="de-DE" w:eastAsia="de-DE"/>
        </w:rPr>
      </w:pPr>
      <w:hyperlink w:anchor="_Toc99614614" w:history="1">
        <w:r w:rsidRPr="00BC6D13">
          <w:rPr>
            <w:rStyle w:val="Hyperlink"/>
            <w:noProof/>
          </w:rPr>
          <w:t>10.1.1</w:t>
        </w:r>
        <w:r>
          <w:rPr>
            <w:rFonts w:asciiTheme="minorHAnsi" w:eastAsiaTheme="minorEastAsia" w:hAnsiTheme="minorHAnsi" w:cstheme="minorBidi"/>
            <w:b w:val="0"/>
            <w:noProof/>
            <w:lang w:val="de-DE" w:eastAsia="de-DE"/>
          </w:rPr>
          <w:tab/>
        </w:r>
        <w:r w:rsidRPr="00BC6D13">
          <w:rPr>
            <w:rStyle w:val="Hyperlink"/>
            <w:noProof/>
          </w:rPr>
          <w:t>Identification</w:t>
        </w:r>
        <w:r>
          <w:rPr>
            <w:noProof/>
            <w:webHidden/>
          </w:rPr>
          <w:tab/>
        </w:r>
        <w:r>
          <w:rPr>
            <w:noProof/>
            <w:webHidden/>
          </w:rPr>
          <w:fldChar w:fldCharType="begin"/>
        </w:r>
        <w:r>
          <w:rPr>
            <w:noProof/>
            <w:webHidden/>
          </w:rPr>
          <w:instrText xml:space="preserve"> PAGEREF _Toc99614614 \h </w:instrText>
        </w:r>
        <w:r>
          <w:rPr>
            <w:noProof/>
            <w:webHidden/>
          </w:rPr>
        </w:r>
        <w:r>
          <w:rPr>
            <w:noProof/>
            <w:webHidden/>
          </w:rPr>
          <w:fldChar w:fldCharType="separate"/>
        </w:r>
        <w:r>
          <w:rPr>
            <w:noProof/>
            <w:webHidden/>
          </w:rPr>
          <w:t>76</w:t>
        </w:r>
        <w:r>
          <w:rPr>
            <w:noProof/>
            <w:webHidden/>
          </w:rPr>
          <w:fldChar w:fldCharType="end"/>
        </w:r>
      </w:hyperlink>
    </w:p>
    <w:p w14:paraId="40BDCB87" w14:textId="1872623D" w:rsidR="001F4D75" w:rsidRDefault="001F4D75">
      <w:pPr>
        <w:pStyle w:val="Verzeichnis3"/>
        <w:rPr>
          <w:rFonts w:asciiTheme="minorHAnsi" w:eastAsiaTheme="minorEastAsia" w:hAnsiTheme="minorHAnsi" w:cstheme="minorBidi"/>
          <w:b w:val="0"/>
          <w:noProof/>
          <w:lang w:val="de-DE" w:eastAsia="de-DE"/>
        </w:rPr>
      </w:pPr>
      <w:hyperlink w:anchor="_Toc99614615" w:history="1">
        <w:r w:rsidRPr="00BC6D13">
          <w:rPr>
            <w:rStyle w:val="Hyperlink"/>
            <w:noProof/>
          </w:rPr>
          <w:t>10.1.2</w:t>
        </w:r>
        <w:r>
          <w:rPr>
            <w:rFonts w:asciiTheme="minorHAnsi" w:eastAsiaTheme="minorEastAsia" w:hAnsiTheme="minorHAnsi" w:cstheme="minorBidi"/>
            <w:b w:val="0"/>
            <w:noProof/>
            <w:lang w:val="de-DE" w:eastAsia="de-DE"/>
          </w:rPr>
          <w:tab/>
        </w:r>
        <w:r w:rsidRPr="00BC6D13">
          <w:rPr>
            <w:rStyle w:val="Hyperlink"/>
            <w:noProof/>
          </w:rPr>
          <w:t>Location</w:t>
        </w:r>
        <w:r>
          <w:rPr>
            <w:noProof/>
            <w:webHidden/>
          </w:rPr>
          <w:tab/>
        </w:r>
        <w:r>
          <w:rPr>
            <w:noProof/>
            <w:webHidden/>
          </w:rPr>
          <w:fldChar w:fldCharType="begin"/>
        </w:r>
        <w:r>
          <w:rPr>
            <w:noProof/>
            <w:webHidden/>
          </w:rPr>
          <w:instrText xml:space="preserve"> PAGEREF _Toc99614615 \h </w:instrText>
        </w:r>
        <w:r>
          <w:rPr>
            <w:noProof/>
            <w:webHidden/>
          </w:rPr>
        </w:r>
        <w:r>
          <w:rPr>
            <w:noProof/>
            <w:webHidden/>
          </w:rPr>
          <w:fldChar w:fldCharType="separate"/>
        </w:r>
        <w:r>
          <w:rPr>
            <w:noProof/>
            <w:webHidden/>
          </w:rPr>
          <w:t>77</w:t>
        </w:r>
        <w:r>
          <w:rPr>
            <w:noProof/>
            <w:webHidden/>
          </w:rPr>
          <w:fldChar w:fldCharType="end"/>
        </w:r>
      </w:hyperlink>
    </w:p>
    <w:p w14:paraId="4C35DC0C" w14:textId="472D0896" w:rsidR="001F4D75" w:rsidRDefault="001F4D75">
      <w:pPr>
        <w:pStyle w:val="Verzeichnis3"/>
        <w:rPr>
          <w:rFonts w:asciiTheme="minorHAnsi" w:eastAsiaTheme="minorEastAsia" w:hAnsiTheme="minorHAnsi" w:cstheme="minorBidi"/>
          <w:b w:val="0"/>
          <w:noProof/>
          <w:lang w:val="de-DE" w:eastAsia="de-DE"/>
        </w:rPr>
      </w:pPr>
      <w:hyperlink w:anchor="_Toc99614616" w:history="1">
        <w:r w:rsidRPr="00BC6D13">
          <w:rPr>
            <w:rStyle w:val="Hyperlink"/>
            <w:noProof/>
          </w:rPr>
          <w:t>10.1.3</w:t>
        </w:r>
        <w:r>
          <w:rPr>
            <w:rFonts w:asciiTheme="minorHAnsi" w:eastAsiaTheme="minorEastAsia" w:hAnsiTheme="minorHAnsi" w:cstheme="minorBidi"/>
            <w:b w:val="0"/>
            <w:noProof/>
            <w:lang w:val="de-DE" w:eastAsia="de-DE"/>
          </w:rPr>
          <w:tab/>
        </w:r>
        <w:r w:rsidRPr="00BC6D13">
          <w:rPr>
            <w:rStyle w:val="Hyperlink"/>
            <w:noProof/>
          </w:rPr>
          <w:t>Type Specification</w:t>
        </w:r>
        <w:r>
          <w:rPr>
            <w:noProof/>
            <w:webHidden/>
          </w:rPr>
          <w:tab/>
        </w:r>
        <w:r>
          <w:rPr>
            <w:noProof/>
            <w:webHidden/>
          </w:rPr>
          <w:fldChar w:fldCharType="begin"/>
        </w:r>
        <w:r>
          <w:rPr>
            <w:noProof/>
            <w:webHidden/>
          </w:rPr>
          <w:instrText xml:space="preserve"> PAGEREF _Toc99614616 \h </w:instrText>
        </w:r>
        <w:r>
          <w:rPr>
            <w:noProof/>
            <w:webHidden/>
          </w:rPr>
        </w:r>
        <w:r>
          <w:rPr>
            <w:noProof/>
            <w:webHidden/>
          </w:rPr>
          <w:fldChar w:fldCharType="separate"/>
        </w:r>
        <w:r>
          <w:rPr>
            <w:noProof/>
            <w:webHidden/>
          </w:rPr>
          <w:t>84</w:t>
        </w:r>
        <w:r>
          <w:rPr>
            <w:noProof/>
            <w:webHidden/>
          </w:rPr>
          <w:fldChar w:fldCharType="end"/>
        </w:r>
      </w:hyperlink>
    </w:p>
    <w:p w14:paraId="4947A8AD" w14:textId="74982909" w:rsidR="001F4D75" w:rsidRDefault="001F4D75">
      <w:pPr>
        <w:pStyle w:val="Verzeichnis2"/>
        <w:rPr>
          <w:rFonts w:asciiTheme="minorHAnsi" w:eastAsiaTheme="minorEastAsia" w:hAnsiTheme="minorHAnsi" w:cstheme="minorBidi"/>
          <w:b w:val="0"/>
          <w:noProof/>
          <w:lang w:val="de-DE" w:eastAsia="de-DE"/>
        </w:rPr>
      </w:pPr>
      <w:hyperlink w:anchor="_Toc99614617" w:history="1">
        <w:r w:rsidRPr="00BC6D13">
          <w:rPr>
            <w:rStyle w:val="Hyperlink"/>
            <w:noProof/>
          </w:rPr>
          <w:t>10.2</w:t>
        </w:r>
        <w:r>
          <w:rPr>
            <w:rFonts w:asciiTheme="minorHAnsi" w:eastAsiaTheme="minorEastAsia" w:hAnsiTheme="minorHAnsi" w:cstheme="minorBidi"/>
            <w:b w:val="0"/>
            <w:noProof/>
            <w:lang w:val="de-DE" w:eastAsia="de-DE"/>
          </w:rPr>
          <w:tab/>
        </w:r>
        <w:r w:rsidRPr="00BC6D13">
          <w:rPr>
            <w:rStyle w:val="Hyperlink"/>
            <w:noProof/>
          </w:rPr>
          <w:t>Seam Welds</w:t>
        </w:r>
        <w:r>
          <w:rPr>
            <w:noProof/>
            <w:webHidden/>
          </w:rPr>
          <w:tab/>
        </w:r>
        <w:r>
          <w:rPr>
            <w:noProof/>
            <w:webHidden/>
          </w:rPr>
          <w:fldChar w:fldCharType="begin"/>
        </w:r>
        <w:r>
          <w:rPr>
            <w:noProof/>
            <w:webHidden/>
          </w:rPr>
          <w:instrText xml:space="preserve"> PAGEREF _Toc99614617 \h </w:instrText>
        </w:r>
        <w:r>
          <w:rPr>
            <w:noProof/>
            <w:webHidden/>
          </w:rPr>
        </w:r>
        <w:r>
          <w:rPr>
            <w:noProof/>
            <w:webHidden/>
          </w:rPr>
          <w:fldChar w:fldCharType="separate"/>
        </w:r>
        <w:r>
          <w:rPr>
            <w:noProof/>
            <w:webHidden/>
          </w:rPr>
          <w:t>84</w:t>
        </w:r>
        <w:r>
          <w:rPr>
            <w:noProof/>
            <w:webHidden/>
          </w:rPr>
          <w:fldChar w:fldCharType="end"/>
        </w:r>
      </w:hyperlink>
    </w:p>
    <w:p w14:paraId="5D1ED966" w14:textId="4E7E5E53" w:rsidR="001F4D75" w:rsidRDefault="001F4D75">
      <w:pPr>
        <w:pStyle w:val="Verzeichnis3"/>
        <w:rPr>
          <w:rFonts w:asciiTheme="minorHAnsi" w:eastAsiaTheme="minorEastAsia" w:hAnsiTheme="minorHAnsi" w:cstheme="minorBidi"/>
          <w:b w:val="0"/>
          <w:noProof/>
          <w:lang w:val="de-DE" w:eastAsia="de-DE"/>
        </w:rPr>
      </w:pPr>
      <w:hyperlink w:anchor="_Toc99614618" w:history="1">
        <w:r w:rsidRPr="00BC6D13">
          <w:rPr>
            <w:rStyle w:val="Hyperlink"/>
            <w:noProof/>
          </w:rPr>
          <w:t>10.2.1</w:t>
        </w:r>
        <w:r>
          <w:rPr>
            <w:rFonts w:asciiTheme="minorHAnsi" w:eastAsiaTheme="minorEastAsia" w:hAnsiTheme="minorHAnsi" w:cstheme="minorBidi"/>
            <w:b w:val="0"/>
            <w:noProof/>
            <w:lang w:val="de-DE" w:eastAsia="de-DE"/>
          </w:rPr>
          <w:tab/>
        </w:r>
        <w:r w:rsidRPr="00BC6D13">
          <w:rPr>
            <w:rStyle w:val="Hyperlink"/>
            <w:noProof/>
          </w:rPr>
          <w:t>Description and Modeling Parameters</w:t>
        </w:r>
        <w:r>
          <w:rPr>
            <w:noProof/>
            <w:webHidden/>
          </w:rPr>
          <w:tab/>
        </w:r>
        <w:r>
          <w:rPr>
            <w:noProof/>
            <w:webHidden/>
          </w:rPr>
          <w:fldChar w:fldCharType="begin"/>
        </w:r>
        <w:r>
          <w:rPr>
            <w:noProof/>
            <w:webHidden/>
          </w:rPr>
          <w:instrText xml:space="preserve"> PAGEREF _Toc99614618 \h </w:instrText>
        </w:r>
        <w:r>
          <w:rPr>
            <w:noProof/>
            <w:webHidden/>
          </w:rPr>
        </w:r>
        <w:r>
          <w:rPr>
            <w:noProof/>
            <w:webHidden/>
          </w:rPr>
          <w:fldChar w:fldCharType="separate"/>
        </w:r>
        <w:r>
          <w:rPr>
            <w:noProof/>
            <w:webHidden/>
          </w:rPr>
          <w:t>84</w:t>
        </w:r>
        <w:r>
          <w:rPr>
            <w:noProof/>
            <w:webHidden/>
          </w:rPr>
          <w:fldChar w:fldCharType="end"/>
        </w:r>
      </w:hyperlink>
    </w:p>
    <w:p w14:paraId="0387151F" w14:textId="32FD5407" w:rsidR="001F4D75" w:rsidRDefault="001F4D75">
      <w:pPr>
        <w:pStyle w:val="Verzeichnis3"/>
        <w:rPr>
          <w:rFonts w:asciiTheme="minorHAnsi" w:eastAsiaTheme="minorEastAsia" w:hAnsiTheme="minorHAnsi" w:cstheme="minorBidi"/>
          <w:b w:val="0"/>
          <w:noProof/>
          <w:lang w:val="de-DE" w:eastAsia="de-DE"/>
        </w:rPr>
      </w:pPr>
      <w:hyperlink w:anchor="_Toc99614619" w:history="1">
        <w:r w:rsidRPr="00BC6D13">
          <w:rPr>
            <w:rStyle w:val="Hyperlink"/>
            <w:noProof/>
          </w:rPr>
          <w:t>10.2.2</w:t>
        </w:r>
        <w:r>
          <w:rPr>
            <w:rFonts w:asciiTheme="minorHAnsi" w:eastAsiaTheme="minorEastAsia" w:hAnsiTheme="minorHAnsi" w:cstheme="minorBidi"/>
            <w:b w:val="0"/>
            <w:noProof/>
            <w:lang w:val="de-DE" w:eastAsia="de-DE"/>
          </w:rPr>
          <w:tab/>
        </w:r>
        <w:r w:rsidRPr="00BC6D13">
          <w:rPr>
            <w:rStyle w:val="Hyperlink"/>
            <w:noProof/>
          </w:rPr>
          <w:t>Seam Weld Definition Overview</w:t>
        </w:r>
        <w:r>
          <w:rPr>
            <w:noProof/>
            <w:webHidden/>
          </w:rPr>
          <w:tab/>
        </w:r>
        <w:r>
          <w:rPr>
            <w:noProof/>
            <w:webHidden/>
          </w:rPr>
          <w:fldChar w:fldCharType="begin"/>
        </w:r>
        <w:r>
          <w:rPr>
            <w:noProof/>
            <w:webHidden/>
          </w:rPr>
          <w:instrText xml:space="preserve"> PAGEREF _Toc99614619 \h </w:instrText>
        </w:r>
        <w:r>
          <w:rPr>
            <w:noProof/>
            <w:webHidden/>
          </w:rPr>
        </w:r>
        <w:r>
          <w:rPr>
            <w:noProof/>
            <w:webHidden/>
          </w:rPr>
          <w:fldChar w:fldCharType="separate"/>
        </w:r>
        <w:r>
          <w:rPr>
            <w:noProof/>
            <w:webHidden/>
          </w:rPr>
          <w:t>85</w:t>
        </w:r>
        <w:r>
          <w:rPr>
            <w:noProof/>
            <w:webHidden/>
          </w:rPr>
          <w:fldChar w:fldCharType="end"/>
        </w:r>
      </w:hyperlink>
    </w:p>
    <w:p w14:paraId="7041EB6C" w14:textId="337F07A2" w:rsidR="001F4D75" w:rsidRDefault="001F4D75">
      <w:pPr>
        <w:pStyle w:val="Verzeichnis3"/>
        <w:rPr>
          <w:rFonts w:asciiTheme="minorHAnsi" w:eastAsiaTheme="minorEastAsia" w:hAnsiTheme="minorHAnsi" w:cstheme="minorBidi"/>
          <w:b w:val="0"/>
          <w:noProof/>
          <w:lang w:val="de-DE" w:eastAsia="de-DE"/>
        </w:rPr>
      </w:pPr>
      <w:hyperlink w:anchor="_Toc99614620" w:history="1">
        <w:r w:rsidRPr="00BC6D13">
          <w:rPr>
            <w:rStyle w:val="Hyperlink"/>
            <w:noProof/>
          </w:rPr>
          <w:t>10.2.3</w:t>
        </w:r>
        <w:r>
          <w:rPr>
            <w:rFonts w:asciiTheme="minorHAnsi" w:eastAsiaTheme="minorEastAsia" w:hAnsiTheme="minorHAnsi" w:cstheme="minorBidi"/>
            <w:b w:val="0"/>
            <w:noProof/>
            <w:lang w:val="de-DE" w:eastAsia="de-DE"/>
          </w:rPr>
          <w:tab/>
        </w:r>
        <w:r w:rsidRPr="00BC6D13">
          <w:rPr>
            <w:rStyle w:val="Hyperlink"/>
            <w:noProof/>
          </w:rPr>
          <w:t>Specific XML Realization</w:t>
        </w:r>
        <w:r>
          <w:rPr>
            <w:noProof/>
            <w:webHidden/>
          </w:rPr>
          <w:tab/>
        </w:r>
        <w:r>
          <w:rPr>
            <w:noProof/>
            <w:webHidden/>
          </w:rPr>
          <w:fldChar w:fldCharType="begin"/>
        </w:r>
        <w:r>
          <w:rPr>
            <w:noProof/>
            <w:webHidden/>
          </w:rPr>
          <w:instrText xml:space="preserve"> PAGEREF _Toc99614620 \h </w:instrText>
        </w:r>
        <w:r>
          <w:rPr>
            <w:noProof/>
            <w:webHidden/>
          </w:rPr>
        </w:r>
        <w:r>
          <w:rPr>
            <w:noProof/>
            <w:webHidden/>
          </w:rPr>
          <w:fldChar w:fldCharType="separate"/>
        </w:r>
        <w:r>
          <w:rPr>
            <w:noProof/>
            <w:webHidden/>
          </w:rPr>
          <w:t>87</w:t>
        </w:r>
        <w:r>
          <w:rPr>
            <w:noProof/>
            <w:webHidden/>
          </w:rPr>
          <w:fldChar w:fldCharType="end"/>
        </w:r>
      </w:hyperlink>
    </w:p>
    <w:p w14:paraId="2BF19209" w14:textId="0EFFB20D" w:rsidR="001F4D75" w:rsidRDefault="001F4D75">
      <w:pPr>
        <w:pStyle w:val="Verzeichnis3"/>
        <w:rPr>
          <w:rFonts w:asciiTheme="minorHAnsi" w:eastAsiaTheme="minorEastAsia" w:hAnsiTheme="minorHAnsi" w:cstheme="minorBidi"/>
          <w:b w:val="0"/>
          <w:noProof/>
          <w:lang w:val="de-DE" w:eastAsia="de-DE"/>
        </w:rPr>
      </w:pPr>
      <w:hyperlink w:anchor="_Toc99614621" w:history="1">
        <w:r w:rsidRPr="00BC6D13">
          <w:rPr>
            <w:rStyle w:val="Hyperlink"/>
            <w:noProof/>
          </w:rPr>
          <w:t>10.2.4</w:t>
        </w:r>
        <w:r>
          <w:rPr>
            <w:rFonts w:asciiTheme="minorHAnsi" w:eastAsiaTheme="minorEastAsia" w:hAnsiTheme="minorHAnsi" w:cstheme="minorBidi"/>
            <w:b w:val="0"/>
            <w:noProof/>
            <w:lang w:val="de-DE" w:eastAsia="de-DE"/>
          </w:rPr>
          <w:tab/>
        </w:r>
        <w:r w:rsidRPr="00BC6D13">
          <w:rPr>
            <w:rStyle w:val="Hyperlink"/>
            <w:noProof/>
          </w:rPr>
          <w:t>Generic Seam Weld Definition</w:t>
        </w:r>
        <w:r>
          <w:rPr>
            <w:noProof/>
            <w:webHidden/>
          </w:rPr>
          <w:tab/>
        </w:r>
        <w:r>
          <w:rPr>
            <w:noProof/>
            <w:webHidden/>
          </w:rPr>
          <w:fldChar w:fldCharType="begin"/>
        </w:r>
        <w:r>
          <w:rPr>
            <w:noProof/>
            <w:webHidden/>
          </w:rPr>
          <w:instrText xml:space="preserve"> PAGEREF _Toc99614621 \h </w:instrText>
        </w:r>
        <w:r>
          <w:rPr>
            <w:noProof/>
            <w:webHidden/>
          </w:rPr>
        </w:r>
        <w:r>
          <w:rPr>
            <w:noProof/>
            <w:webHidden/>
          </w:rPr>
          <w:fldChar w:fldCharType="separate"/>
        </w:r>
        <w:r>
          <w:rPr>
            <w:noProof/>
            <w:webHidden/>
          </w:rPr>
          <w:t>87</w:t>
        </w:r>
        <w:r>
          <w:rPr>
            <w:noProof/>
            <w:webHidden/>
          </w:rPr>
          <w:fldChar w:fldCharType="end"/>
        </w:r>
      </w:hyperlink>
    </w:p>
    <w:p w14:paraId="6D7C2A39" w14:textId="7A2C745E" w:rsidR="001F4D75" w:rsidRDefault="001F4D75">
      <w:pPr>
        <w:pStyle w:val="Verzeichnis3"/>
        <w:rPr>
          <w:rFonts w:asciiTheme="minorHAnsi" w:eastAsiaTheme="minorEastAsia" w:hAnsiTheme="minorHAnsi" w:cstheme="minorBidi"/>
          <w:b w:val="0"/>
          <w:noProof/>
          <w:lang w:val="de-DE" w:eastAsia="de-DE"/>
        </w:rPr>
      </w:pPr>
      <w:hyperlink w:anchor="_Toc99614622" w:history="1">
        <w:r w:rsidRPr="00BC6D13">
          <w:rPr>
            <w:rStyle w:val="Hyperlink"/>
            <w:noProof/>
          </w:rPr>
          <w:t>10.2.5</w:t>
        </w:r>
        <w:r>
          <w:rPr>
            <w:rFonts w:asciiTheme="minorHAnsi" w:eastAsiaTheme="minorEastAsia" w:hAnsiTheme="minorHAnsi" w:cstheme="minorBidi"/>
            <w:b w:val="0"/>
            <w:noProof/>
            <w:lang w:val="de-DE" w:eastAsia="de-DE"/>
          </w:rPr>
          <w:tab/>
        </w:r>
        <w:r w:rsidRPr="00BC6D13">
          <w:rPr>
            <w:rStyle w:val="Hyperlink"/>
            <w:noProof/>
          </w:rPr>
          <w:t>Butt Joint</w:t>
        </w:r>
        <w:r>
          <w:rPr>
            <w:noProof/>
            <w:webHidden/>
          </w:rPr>
          <w:tab/>
        </w:r>
        <w:r>
          <w:rPr>
            <w:noProof/>
            <w:webHidden/>
          </w:rPr>
          <w:fldChar w:fldCharType="begin"/>
        </w:r>
        <w:r>
          <w:rPr>
            <w:noProof/>
            <w:webHidden/>
          </w:rPr>
          <w:instrText xml:space="preserve"> PAGEREF _Toc99614622 \h </w:instrText>
        </w:r>
        <w:r>
          <w:rPr>
            <w:noProof/>
            <w:webHidden/>
          </w:rPr>
        </w:r>
        <w:r>
          <w:rPr>
            <w:noProof/>
            <w:webHidden/>
          </w:rPr>
          <w:fldChar w:fldCharType="separate"/>
        </w:r>
        <w:r>
          <w:rPr>
            <w:noProof/>
            <w:webHidden/>
          </w:rPr>
          <w:t>95</w:t>
        </w:r>
        <w:r>
          <w:rPr>
            <w:noProof/>
            <w:webHidden/>
          </w:rPr>
          <w:fldChar w:fldCharType="end"/>
        </w:r>
      </w:hyperlink>
    </w:p>
    <w:p w14:paraId="4F6CCD6F" w14:textId="2E211E3A" w:rsidR="001F4D75" w:rsidRDefault="001F4D75">
      <w:pPr>
        <w:pStyle w:val="Verzeichnis3"/>
        <w:rPr>
          <w:rFonts w:asciiTheme="minorHAnsi" w:eastAsiaTheme="minorEastAsia" w:hAnsiTheme="minorHAnsi" w:cstheme="minorBidi"/>
          <w:b w:val="0"/>
          <w:noProof/>
          <w:lang w:val="de-DE" w:eastAsia="de-DE"/>
        </w:rPr>
      </w:pPr>
      <w:hyperlink w:anchor="_Toc99614623" w:history="1">
        <w:r w:rsidRPr="00BC6D13">
          <w:rPr>
            <w:rStyle w:val="Hyperlink"/>
            <w:noProof/>
          </w:rPr>
          <w:t>10.2.6</w:t>
        </w:r>
        <w:r>
          <w:rPr>
            <w:rFonts w:asciiTheme="minorHAnsi" w:eastAsiaTheme="minorEastAsia" w:hAnsiTheme="minorHAnsi" w:cstheme="minorBidi"/>
            <w:b w:val="0"/>
            <w:noProof/>
            <w:lang w:val="de-DE" w:eastAsia="de-DE"/>
          </w:rPr>
          <w:tab/>
        </w:r>
        <w:r w:rsidRPr="00BC6D13">
          <w:rPr>
            <w:rStyle w:val="Hyperlink"/>
            <w:noProof/>
          </w:rPr>
          <w:t>Corner Weld</w:t>
        </w:r>
        <w:r>
          <w:rPr>
            <w:noProof/>
            <w:webHidden/>
          </w:rPr>
          <w:tab/>
        </w:r>
        <w:r>
          <w:rPr>
            <w:noProof/>
            <w:webHidden/>
          </w:rPr>
          <w:fldChar w:fldCharType="begin"/>
        </w:r>
        <w:r>
          <w:rPr>
            <w:noProof/>
            <w:webHidden/>
          </w:rPr>
          <w:instrText xml:space="preserve"> PAGEREF _Toc99614623 \h </w:instrText>
        </w:r>
        <w:r>
          <w:rPr>
            <w:noProof/>
            <w:webHidden/>
          </w:rPr>
        </w:r>
        <w:r>
          <w:rPr>
            <w:noProof/>
            <w:webHidden/>
          </w:rPr>
          <w:fldChar w:fldCharType="separate"/>
        </w:r>
        <w:r>
          <w:rPr>
            <w:noProof/>
            <w:webHidden/>
          </w:rPr>
          <w:t>98</w:t>
        </w:r>
        <w:r>
          <w:rPr>
            <w:noProof/>
            <w:webHidden/>
          </w:rPr>
          <w:fldChar w:fldCharType="end"/>
        </w:r>
      </w:hyperlink>
    </w:p>
    <w:p w14:paraId="1C11F790" w14:textId="26B1EE0F" w:rsidR="001F4D75" w:rsidRDefault="001F4D75">
      <w:pPr>
        <w:pStyle w:val="Verzeichnis3"/>
        <w:rPr>
          <w:rFonts w:asciiTheme="minorHAnsi" w:eastAsiaTheme="minorEastAsia" w:hAnsiTheme="minorHAnsi" w:cstheme="minorBidi"/>
          <w:b w:val="0"/>
          <w:noProof/>
          <w:lang w:val="de-DE" w:eastAsia="de-DE"/>
        </w:rPr>
      </w:pPr>
      <w:hyperlink w:anchor="_Toc99614624" w:history="1">
        <w:r w:rsidRPr="00BC6D13">
          <w:rPr>
            <w:rStyle w:val="Hyperlink"/>
            <w:noProof/>
          </w:rPr>
          <w:t>10.2.7</w:t>
        </w:r>
        <w:r>
          <w:rPr>
            <w:rFonts w:asciiTheme="minorHAnsi" w:eastAsiaTheme="minorEastAsia" w:hAnsiTheme="minorHAnsi" w:cstheme="minorBidi"/>
            <w:b w:val="0"/>
            <w:noProof/>
            <w:lang w:val="de-DE" w:eastAsia="de-DE"/>
          </w:rPr>
          <w:tab/>
        </w:r>
        <w:r w:rsidRPr="00BC6D13">
          <w:rPr>
            <w:rStyle w:val="Hyperlink"/>
            <w:noProof/>
          </w:rPr>
          <w:t>Edge Weld</w:t>
        </w:r>
        <w:r>
          <w:rPr>
            <w:noProof/>
            <w:webHidden/>
          </w:rPr>
          <w:tab/>
        </w:r>
        <w:r>
          <w:rPr>
            <w:noProof/>
            <w:webHidden/>
          </w:rPr>
          <w:fldChar w:fldCharType="begin"/>
        </w:r>
        <w:r>
          <w:rPr>
            <w:noProof/>
            <w:webHidden/>
          </w:rPr>
          <w:instrText xml:space="preserve"> PAGEREF _Toc99614624 \h </w:instrText>
        </w:r>
        <w:r>
          <w:rPr>
            <w:noProof/>
            <w:webHidden/>
          </w:rPr>
        </w:r>
        <w:r>
          <w:rPr>
            <w:noProof/>
            <w:webHidden/>
          </w:rPr>
          <w:fldChar w:fldCharType="separate"/>
        </w:r>
        <w:r>
          <w:rPr>
            <w:noProof/>
            <w:webHidden/>
          </w:rPr>
          <w:t>103</w:t>
        </w:r>
        <w:r>
          <w:rPr>
            <w:noProof/>
            <w:webHidden/>
          </w:rPr>
          <w:fldChar w:fldCharType="end"/>
        </w:r>
      </w:hyperlink>
    </w:p>
    <w:p w14:paraId="785319CA" w14:textId="1ADDCA54" w:rsidR="001F4D75" w:rsidRDefault="001F4D75">
      <w:pPr>
        <w:pStyle w:val="Verzeichnis3"/>
        <w:rPr>
          <w:rFonts w:asciiTheme="minorHAnsi" w:eastAsiaTheme="minorEastAsia" w:hAnsiTheme="minorHAnsi" w:cstheme="minorBidi"/>
          <w:b w:val="0"/>
          <w:noProof/>
          <w:lang w:val="de-DE" w:eastAsia="de-DE"/>
        </w:rPr>
      </w:pPr>
      <w:hyperlink w:anchor="_Toc99614625" w:history="1">
        <w:r w:rsidRPr="00BC6D13">
          <w:rPr>
            <w:rStyle w:val="Hyperlink"/>
            <w:noProof/>
          </w:rPr>
          <w:t>10.2.8</w:t>
        </w:r>
        <w:r>
          <w:rPr>
            <w:rFonts w:asciiTheme="minorHAnsi" w:eastAsiaTheme="minorEastAsia" w:hAnsiTheme="minorHAnsi" w:cstheme="minorBidi"/>
            <w:b w:val="0"/>
            <w:noProof/>
            <w:lang w:val="de-DE" w:eastAsia="de-DE"/>
          </w:rPr>
          <w:tab/>
        </w:r>
        <w:r w:rsidRPr="00BC6D13">
          <w:rPr>
            <w:rStyle w:val="Hyperlink"/>
            <w:noProof/>
          </w:rPr>
          <w:t>I-Weld</w:t>
        </w:r>
        <w:r>
          <w:rPr>
            <w:noProof/>
            <w:webHidden/>
          </w:rPr>
          <w:tab/>
        </w:r>
        <w:r>
          <w:rPr>
            <w:noProof/>
            <w:webHidden/>
          </w:rPr>
          <w:fldChar w:fldCharType="begin"/>
        </w:r>
        <w:r>
          <w:rPr>
            <w:noProof/>
            <w:webHidden/>
          </w:rPr>
          <w:instrText xml:space="preserve"> PAGEREF _Toc99614625 \h </w:instrText>
        </w:r>
        <w:r>
          <w:rPr>
            <w:noProof/>
            <w:webHidden/>
          </w:rPr>
        </w:r>
        <w:r>
          <w:rPr>
            <w:noProof/>
            <w:webHidden/>
          </w:rPr>
          <w:fldChar w:fldCharType="separate"/>
        </w:r>
        <w:r>
          <w:rPr>
            <w:noProof/>
            <w:webHidden/>
          </w:rPr>
          <w:t>105</w:t>
        </w:r>
        <w:r>
          <w:rPr>
            <w:noProof/>
            <w:webHidden/>
          </w:rPr>
          <w:fldChar w:fldCharType="end"/>
        </w:r>
      </w:hyperlink>
    </w:p>
    <w:p w14:paraId="2711495A" w14:textId="74790EE3" w:rsidR="001F4D75" w:rsidRDefault="001F4D75">
      <w:pPr>
        <w:pStyle w:val="Verzeichnis3"/>
        <w:rPr>
          <w:rFonts w:asciiTheme="minorHAnsi" w:eastAsiaTheme="minorEastAsia" w:hAnsiTheme="minorHAnsi" w:cstheme="minorBidi"/>
          <w:b w:val="0"/>
          <w:noProof/>
          <w:lang w:val="de-DE" w:eastAsia="de-DE"/>
        </w:rPr>
      </w:pPr>
      <w:hyperlink w:anchor="_Toc99614626" w:history="1">
        <w:r w:rsidRPr="00BC6D13">
          <w:rPr>
            <w:rStyle w:val="Hyperlink"/>
            <w:noProof/>
          </w:rPr>
          <w:t>10.2.9</w:t>
        </w:r>
        <w:r>
          <w:rPr>
            <w:rFonts w:asciiTheme="minorHAnsi" w:eastAsiaTheme="minorEastAsia" w:hAnsiTheme="minorHAnsi" w:cstheme="minorBidi"/>
            <w:b w:val="0"/>
            <w:noProof/>
            <w:lang w:val="de-DE" w:eastAsia="de-DE"/>
          </w:rPr>
          <w:tab/>
        </w:r>
        <w:r w:rsidRPr="00BC6D13">
          <w:rPr>
            <w:rStyle w:val="Hyperlink"/>
            <w:noProof/>
          </w:rPr>
          <w:t>Overlap Weld</w:t>
        </w:r>
        <w:r>
          <w:rPr>
            <w:noProof/>
            <w:webHidden/>
          </w:rPr>
          <w:tab/>
        </w:r>
        <w:r>
          <w:rPr>
            <w:noProof/>
            <w:webHidden/>
          </w:rPr>
          <w:fldChar w:fldCharType="begin"/>
        </w:r>
        <w:r>
          <w:rPr>
            <w:noProof/>
            <w:webHidden/>
          </w:rPr>
          <w:instrText xml:space="preserve"> PAGEREF _Toc99614626 \h </w:instrText>
        </w:r>
        <w:r>
          <w:rPr>
            <w:noProof/>
            <w:webHidden/>
          </w:rPr>
        </w:r>
        <w:r>
          <w:rPr>
            <w:noProof/>
            <w:webHidden/>
          </w:rPr>
          <w:fldChar w:fldCharType="separate"/>
        </w:r>
        <w:r>
          <w:rPr>
            <w:noProof/>
            <w:webHidden/>
          </w:rPr>
          <w:t>108</w:t>
        </w:r>
        <w:r>
          <w:rPr>
            <w:noProof/>
            <w:webHidden/>
          </w:rPr>
          <w:fldChar w:fldCharType="end"/>
        </w:r>
      </w:hyperlink>
    </w:p>
    <w:p w14:paraId="5D37DBFC" w14:textId="5A4A109B" w:rsidR="001F4D75" w:rsidRDefault="001F4D75">
      <w:pPr>
        <w:pStyle w:val="Verzeichnis3"/>
        <w:tabs>
          <w:tab w:val="left" w:pos="1100"/>
        </w:tabs>
        <w:rPr>
          <w:rFonts w:asciiTheme="minorHAnsi" w:eastAsiaTheme="minorEastAsia" w:hAnsiTheme="minorHAnsi" w:cstheme="minorBidi"/>
          <w:b w:val="0"/>
          <w:noProof/>
          <w:lang w:val="de-DE" w:eastAsia="de-DE"/>
        </w:rPr>
      </w:pPr>
      <w:hyperlink w:anchor="_Toc99614627" w:history="1">
        <w:r w:rsidRPr="00BC6D13">
          <w:rPr>
            <w:rStyle w:val="Hyperlink"/>
            <w:noProof/>
          </w:rPr>
          <w:t>10.2.10</w:t>
        </w:r>
        <w:r>
          <w:rPr>
            <w:rFonts w:asciiTheme="minorHAnsi" w:eastAsiaTheme="minorEastAsia" w:hAnsiTheme="minorHAnsi" w:cstheme="minorBidi"/>
            <w:b w:val="0"/>
            <w:noProof/>
            <w:lang w:val="de-DE" w:eastAsia="de-DE"/>
          </w:rPr>
          <w:tab/>
        </w:r>
        <w:r w:rsidRPr="00BC6D13">
          <w:rPr>
            <w:rStyle w:val="Hyperlink"/>
            <w:noProof/>
          </w:rPr>
          <w:t>Y-Joint</w:t>
        </w:r>
        <w:r>
          <w:rPr>
            <w:noProof/>
            <w:webHidden/>
          </w:rPr>
          <w:tab/>
        </w:r>
        <w:r>
          <w:rPr>
            <w:noProof/>
            <w:webHidden/>
          </w:rPr>
          <w:fldChar w:fldCharType="begin"/>
        </w:r>
        <w:r>
          <w:rPr>
            <w:noProof/>
            <w:webHidden/>
          </w:rPr>
          <w:instrText xml:space="preserve"> PAGEREF _Toc99614627 \h </w:instrText>
        </w:r>
        <w:r>
          <w:rPr>
            <w:noProof/>
            <w:webHidden/>
          </w:rPr>
        </w:r>
        <w:r>
          <w:rPr>
            <w:noProof/>
            <w:webHidden/>
          </w:rPr>
          <w:fldChar w:fldCharType="separate"/>
        </w:r>
        <w:r>
          <w:rPr>
            <w:noProof/>
            <w:webHidden/>
          </w:rPr>
          <w:t>112</w:t>
        </w:r>
        <w:r>
          <w:rPr>
            <w:noProof/>
            <w:webHidden/>
          </w:rPr>
          <w:fldChar w:fldCharType="end"/>
        </w:r>
      </w:hyperlink>
    </w:p>
    <w:p w14:paraId="42FF27AA" w14:textId="39E3E86E" w:rsidR="001F4D75" w:rsidRDefault="001F4D75">
      <w:pPr>
        <w:pStyle w:val="Verzeichnis3"/>
        <w:tabs>
          <w:tab w:val="left" w:pos="1100"/>
        </w:tabs>
        <w:rPr>
          <w:rFonts w:asciiTheme="minorHAnsi" w:eastAsiaTheme="minorEastAsia" w:hAnsiTheme="minorHAnsi" w:cstheme="minorBidi"/>
          <w:b w:val="0"/>
          <w:noProof/>
          <w:lang w:val="de-DE" w:eastAsia="de-DE"/>
        </w:rPr>
      </w:pPr>
      <w:hyperlink w:anchor="_Toc99614628" w:history="1">
        <w:r w:rsidRPr="00BC6D13">
          <w:rPr>
            <w:rStyle w:val="Hyperlink"/>
            <w:noProof/>
          </w:rPr>
          <w:t>10.2.11</w:t>
        </w:r>
        <w:r>
          <w:rPr>
            <w:rFonts w:asciiTheme="minorHAnsi" w:eastAsiaTheme="minorEastAsia" w:hAnsiTheme="minorHAnsi" w:cstheme="minorBidi"/>
            <w:b w:val="0"/>
            <w:noProof/>
            <w:lang w:val="de-DE" w:eastAsia="de-DE"/>
          </w:rPr>
          <w:tab/>
        </w:r>
        <w:r w:rsidRPr="00BC6D13">
          <w:rPr>
            <w:rStyle w:val="Hyperlink"/>
            <w:noProof/>
          </w:rPr>
          <w:t>K-Joint</w:t>
        </w:r>
        <w:r>
          <w:rPr>
            <w:noProof/>
            <w:webHidden/>
          </w:rPr>
          <w:tab/>
        </w:r>
        <w:r>
          <w:rPr>
            <w:noProof/>
            <w:webHidden/>
          </w:rPr>
          <w:fldChar w:fldCharType="begin"/>
        </w:r>
        <w:r>
          <w:rPr>
            <w:noProof/>
            <w:webHidden/>
          </w:rPr>
          <w:instrText xml:space="preserve"> PAGEREF _Toc99614628 \h </w:instrText>
        </w:r>
        <w:r>
          <w:rPr>
            <w:noProof/>
            <w:webHidden/>
          </w:rPr>
        </w:r>
        <w:r>
          <w:rPr>
            <w:noProof/>
            <w:webHidden/>
          </w:rPr>
          <w:fldChar w:fldCharType="separate"/>
        </w:r>
        <w:r>
          <w:rPr>
            <w:noProof/>
            <w:webHidden/>
          </w:rPr>
          <w:t>116</w:t>
        </w:r>
        <w:r>
          <w:rPr>
            <w:noProof/>
            <w:webHidden/>
          </w:rPr>
          <w:fldChar w:fldCharType="end"/>
        </w:r>
      </w:hyperlink>
    </w:p>
    <w:p w14:paraId="51A18BC9" w14:textId="0C0123E1" w:rsidR="001F4D75" w:rsidRDefault="001F4D75">
      <w:pPr>
        <w:pStyle w:val="Verzeichnis3"/>
        <w:tabs>
          <w:tab w:val="left" w:pos="1100"/>
        </w:tabs>
        <w:rPr>
          <w:rFonts w:asciiTheme="minorHAnsi" w:eastAsiaTheme="minorEastAsia" w:hAnsiTheme="minorHAnsi" w:cstheme="minorBidi"/>
          <w:b w:val="0"/>
          <w:noProof/>
          <w:lang w:val="de-DE" w:eastAsia="de-DE"/>
        </w:rPr>
      </w:pPr>
      <w:hyperlink w:anchor="_Toc99614629" w:history="1">
        <w:r w:rsidRPr="00BC6D13">
          <w:rPr>
            <w:rStyle w:val="Hyperlink"/>
            <w:noProof/>
          </w:rPr>
          <w:t>10.2.12</w:t>
        </w:r>
        <w:r>
          <w:rPr>
            <w:rFonts w:asciiTheme="minorHAnsi" w:eastAsiaTheme="minorEastAsia" w:hAnsiTheme="minorHAnsi" w:cstheme="minorBidi"/>
            <w:b w:val="0"/>
            <w:noProof/>
            <w:lang w:val="de-DE" w:eastAsia="de-DE"/>
          </w:rPr>
          <w:tab/>
        </w:r>
        <w:r w:rsidRPr="00BC6D13">
          <w:rPr>
            <w:rStyle w:val="Hyperlink"/>
            <w:noProof/>
          </w:rPr>
          <w:t>Cruciform Joint</w:t>
        </w:r>
        <w:r>
          <w:rPr>
            <w:noProof/>
            <w:webHidden/>
          </w:rPr>
          <w:tab/>
        </w:r>
        <w:r>
          <w:rPr>
            <w:noProof/>
            <w:webHidden/>
          </w:rPr>
          <w:fldChar w:fldCharType="begin"/>
        </w:r>
        <w:r>
          <w:rPr>
            <w:noProof/>
            <w:webHidden/>
          </w:rPr>
          <w:instrText xml:space="preserve"> PAGEREF _Toc99614629 \h </w:instrText>
        </w:r>
        <w:r>
          <w:rPr>
            <w:noProof/>
            <w:webHidden/>
          </w:rPr>
        </w:r>
        <w:r>
          <w:rPr>
            <w:noProof/>
            <w:webHidden/>
          </w:rPr>
          <w:fldChar w:fldCharType="separate"/>
        </w:r>
        <w:r>
          <w:rPr>
            <w:noProof/>
            <w:webHidden/>
          </w:rPr>
          <w:t>120</w:t>
        </w:r>
        <w:r>
          <w:rPr>
            <w:noProof/>
            <w:webHidden/>
          </w:rPr>
          <w:fldChar w:fldCharType="end"/>
        </w:r>
      </w:hyperlink>
    </w:p>
    <w:p w14:paraId="3D7C6E7E" w14:textId="02828B79" w:rsidR="001F4D75" w:rsidRDefault="001F4D75">
      <w:pPr>
        <w:pStyle w:val="Verzeichnis3"/>
        <w:tabs>
          <w:tab w:val="left" w:pos="1100"/>
        </w:tabs>
        <w:rPr>
          <w:rFonts w:asciiTheme="minorHAnsi" w:eastAsiaTheme="minorEastAsia" w:hAnsiTheme="minorHAnsi" w:cstheme="minorBidi"/>
          <w:b w:val="0"/>
          <w:noProof/>
          <w:lang w:val="de-DE" w:eastAsia="de-DE"/>
        </w:rPr>
      </w:pPr>
      <w:hyperlink w:anchor="_Toc99614630" w:history="1">
        <w:r w:rsidRPr="00BC6D13">
          <w:rPr>
            <w:rStyle w:val="Hyperlink"/>
            <w:noProof/>
          </w:rPr>
          <w:t>10.2.13</w:t>
        </w:r>
        <w:r>
          <w:rPr>
            <w:rFonts w:asciiTheme="minorHAnsi" w:eastAsiaTheme="minorEastAsia" w:hAnsiTheme="minorHAnsi" w:cstheme="minorBidi"/>
            <w:b w:val="0"/>
            <w:noProof/>
            <w:lang w:val="de-DE" w:eastAsia="de-DE"/>
          </w:rPr>
          <w:tab/>
        </w:r>
        <w:r w:rsidRPr="00BC6D13">
          <w:rPr>
            <w:rStyle w:val="Hyperlink"/>
            <w:noProof/>
          </w:rPr>
          <w:t>Flared Joint</w:t>
        </w:r>
        <w:r>
          <w:rPr>
            <w:noProof/>
            <w:webHidden/>
          </w:rPr>
          <w:tab/>
        </w:r>
        <w:r>
          <w:rPr>
            <w:noProof/>
            <w:webHidden/>
          </w:rPr>
          <w:fldChar w:fldCharType="begin"/>
        </w:r>
        <w:r>
          <w:rPr>
            <w:noProof/>
            <w:webHidden/>
          </w:rPr>
          <w:instrText xml:space="preserve"> PAGEREF _Toc99614630 \h </w:instrText>
        </w:r>
        <w:r>
          <w:rPr>
            <w:noProof/>
            <w:webHidden/>
          </w:rPr>
        </w:r>
        <w:r>
          <w:rPr>
            <w:noProof/>
            <w:webHidden/>
          </w:rPr>
          <w:fldChar w:fldCharType="separate"/>
        </w:r>
        <w:r>
          <w:rPr>
            <w:noProof/>
            <w:webHidden/>
          </w:rPr>
          <w:t>123</w:t>
        </w:r>
        <w:r>
          <w:rPr>
            <w:noProof/>
            <w:webHidden/>
          </w:rPr>
          <w:fldChar w:fldCharType="end"/>
        </w:r>
      </w:hyperlink>
    </w:p>
    <w:p w14:paraId="69A7B4C2" w14:textId="4A3BBDDE" w:rsidR="001F4D75" w:rsidRDefault="001F4D75">
      <w:pPr>
        <w:pStyle w:val="Verzeichnis2"/>
        <w:rPr>
          <w:rFonts w:asciiTheme="minorHAnsi" w:eastAsiaTheme="minorEastAsia" w:hAnsiTheme="minorHAnsi" w:cstheme="minorBidi"/>
          <w:b w:val="0"/>
          <w:noProof/>
          <w:lang w:val="de-DE" w:eastAsia="de-DE"/>
        </w:rPr>
      </w:pPr>
      <w:hyperlink w:anchor="_Toc99614631" w:history="1">
        <w:r w:rsidRPr="00BC6D13">
          <w:rPr>
            <w:rStyle w:val="Hyperlink"/>
            <w:noProof/>
          </w:rPr>
          <w:t>10.3</w:t>
        </w:r>
        <w:r>
          <w:rPr>
            <w:rFonts w:asciiTheme="minorHAnsi" w:eastAsiaTheme="minorEastAsia" w:hAnsiTheme="minorHAnsi" w:cstheme="minorBidi"/>
            <w:b w:val="0"/>
            <w:noProof/>
            <w:lang w:val="de-DE" w:eastAsia="de-DE"/>
          </w:rPr>
          <w:tab/>
        </w:r>
        <w:r w:rsidRPr="00BC6D13">
          <w:rPr>
            <w:rStyle w:val="Hyperlink"/>
            <w:noProof/>
          </w:rPr>
          <w:t>Adhesive Lines</w:t>
        </w:r>
        <w:r>
          <w:rPr>
            <w:noProof/>
            <w:webHidden/>
          </w:rPr>
          <w:tab/>
        </w:r>
        <w:r>
          <w:rPr>
            <w:noProof/>
            <w:webHidden/>
          </w:rPr>
          <w:fldChar w:fldCharType="begin"/>
        </w:r>
        <w:r>
          <w:rPr>
            <w:noProof/>
            <w:webHidden/>
          </w:rPr>
          <w:instrText xml:space="preserve"> PAGEREF _Toc99614631 \h </w:instrText>
        </w:r>
        <w:r>
          <w:rPr>
            <w:noProof/>
            <w:webHidden/>
          </w:rPr>
        </w:r>
        <w:r>
          <w:rPr>
            <w:noProof/>
            <w:webHidden/>
          </w:rPr>
          <w:fldChar w:fldCharType="separate"/>
        </w:r>
        <w:r>
          <w:rPr>
            <w:noProof/>
            <w:webHidden/>
          </w:rPr>
          <w:t>125</w:t>
        </w:r>
        <w:r>
          <w:rPr>
            <w:noProof/>
            <w:webHidden/>
          </w:rPr>
          <w:fldChar w:fldCharType="end"/>
        </w:r>
      </w:hyperlink>
    </w:p>
    <w:p w14:paraId="61CE6046" w14:textId="25173DF9" w:rsidR="001F4D75" w:rsidRDefault="001F4D75">
      <w:pPr>
        <w:pStyle w:val="Verzeichnis2"/>
        <w:rPr>
          <w:rFonts w:asciiTheme="minorHAnsi" w:eastAsiaTheme="minorEastAsia" w:hAnsiTheme="minorHAnsi" w:cstheme="minorBidi"/>
          <w:b w:val="0"/>
          <w:noProof/>
          <w:lang w:val="de-DE" w:eastAsia="de-DE"/>
        </w:rPr>
      </w:pPr>
      <w:hyperlink w:anchor="_Toc99614632" w:history="1">
        <w:r w:rsidRPr="00BC6D13">
          <w:rPr>
            <w:rStyle w:val="Hyperlink"/>
            <w:noProof/>
          </w:rPr>
          <w:t>10.4</w:t>
        </w:r>
        <w:r>
          <w:rPr>
            <w:rFonts w:asciiTheme="minorHAnsi" w:eastAsiaTheme="minorEastAsia" w:hAnsiTheme="minorHAnsi" w:cstheme="minorBidi"/>
            <w:b w:val="0"/>
            <w:noProof/>
            <w:lang w:val="de-DE" w:eastAsia="de-DE"/>
          </w:rPr>
          <w:tab/>
        </w:r>
        <w:r w:rsidRPr="00BC6D13">
          <w:rPr>
            <w:rStyle w:val="Hyperlink"/>
            <w:noProof/>
          </w:rPr>
          <w:t>Hemming Flanges</w:t>
        </w:r>
        <w:r>
          <w:rPr>
            <w:noProof/>
            <w:webHidden/>
          </w:rPr>
          <w:tab/>
        </w:r>
        <w:r>
          <w:rPr>
            <w:noProof/>
            <w:webHidden/>
          </w:rPr>
          <w:fldChar w:fldCharType="begin"/>
        </w:r>
        <w:r>
          <w:rPr>
            <w:noProof/>
            <w:webHidden/>
          </w:rPr>
          <w:instrText xml:space="preserve"> PAGEREF _Toc99614632 \h </w:instrText>
        </w:r>
        <w:r>
          <w:rPr>
            <w:noProof/>
            <w:webHidden/>
          </w:rPr>
        </w:r>
        <w:r>
          <w:rPr>
            <w:noProof/>
            <w:webHidden/>
          </w:rPr>
          <w:fldChar w:fldCharType="separate"/>
        </w:r>
        <w:r>
          <w:rPr>
            <w:noProof/>
            <w:webHidden/>
          </w:rPr>
          <w:t>127</w:t>
        </w:r>
        <w:r>
          <w:rPr>
            <w:noProof/>
            <w:webHidden/>
          </w:rPr>
          <w:fldChar w:fldCharType="end"/>
        </w:r>
      </w:hyperlink>
    </w:p>
    <w:p w14:paraId="4550498D" w14:textId="66FB3CFC" w:rsidR="001F4D75" w:rsidRDefault="001F4D75">
      <w:pPr>
        <w:pStyle w:val="Verzeichnis3"/>
        <w:rPr>
          <w:rFonts w:asciiTheme="minorHAnsi" w:eastAsiaTheme="minorEastAsia" w:hAnsiTheme="minorHAnsi" w:cstheme="minorBidi"/>
          <w:b w:val="0"/>
          <w:noProof/>
          <w:lang w:val="de-DE" w:eastAsia="de-DE"/>
        </w:rPr>
      </w:pPr>
      <w:hyperlink w:anchor="_Toc99614633" w:history="1">
        <w:r w:rsidRPr="00BC6D13">
          <w:rPr>
            <w:rStyle w:val="Hyperlink"/>
            <w:noProof/>
          </w:rPr>
          <w:t>10.4.1</w:t>
        </w:r>
        <w:r>
          <w:rPr>
            <w:rFonts w:asciiTheme="minorHAnsi" w:eastAsiaTheme="minorEastAsia" w:hAnsiTheme="minorHAnsi" w:cstheme="minorBidi"/>
            <w:b w:val="0"/>
            <w:noProof/>
            <w:lang w:val="de-DE" w:eastAsia="de-DE"/>
          </w:rPr>
          <w:tab/>
        </w:r>
        <w:r w:rsidRPr="00BC6D13">
          <w:rPr>
            <w:rStyle w:val="Hyperlink"/>
            <w:noProof/>
          </w:rPr>
          <w:t>Introduction</w:t>
        </w:r>
        <w:r>
          <w:rPr>
            <w:noProof/>
            <w:webHidden/>
          </w:rPr>
          <w:tab/>
        </w:r>
        <w:r>
          <w:rPr>
            <w:noProof/>
            <w:webHidden/>
          </w:rPr>
          <w:fldChar w:fldCharType="begin"/>
        </w:r>
        <w:r>
          <w:rPr>
            <w:noProof/>
            <w:webHidden/>
          </w:rPr>
          <w:instrText xml:space="preserve"> PAGEREF _Toc99614633 \h </w:instrText>
        </w:r>
        <w:r>
          <w:rPr>
            <w:noProof/>
            <w:webHidden/>
          </w:rPr>
        </w:r>
        <w:r>
          <w:rPr>
            <w:noProof/>
            <w:webHidden/>
          </w:rPr>
          <w:fldChar w:fldCharType="separate"/>
        </w:r>
        <w:r>
          <w:rPr>
            <w:noProof/>
            <w:webHidden/>
          </w:rPr>
          <w:t>127</w:t>
        </w:r>
        <w:r>
          <w:rPr>
            <w:noProof/>
            <w:webHidden/>
          </w:rPr>
          <w:fldChar w:fldCharType="end"/>
        </w:r>
      </w:hyperlink>
    </w:p>
    <w:p w14:paraId="3422842F" w14:textId="18152DC6" w:rsidR="001F4D75" w:rsidRDefault="001F4D75">
      <w:pPr>
        <w:pStyle w:val="Verzeichnis3"/>
        <w:rPr>
          <w:rFonts w:asciiTheme="minorHAnsi" w:eastAsiaTheme="minorEastAsia" w:hAnsiTheme="minorHAnsi" w:cstheme="minorBidi"/>
          <w:b w:val="0"/>
          <w:noProof/>
          <w:lang w:val="de-DE" w:eastAsia="de-DE"/>
        </w:rPr>
      </w:pPr>
      <w:hyperlink w:anchor="_Toc99614634" w:history="1">
        <w:r w:rsidRPr="00BC6D13">
          <w:rPr>
            <w:rStyle w:val="Hyperlink"/>
            <w:noProof/>
          </w:rPr>
          <w:t>10.4.2</w:t>
        </w:r>
        <w:r>
          <w:rPr>
            <w:rFonts w:asciiTheme="minorHAnsi" w:eastAsiaTheme="minorEastAsia" w:hAnsiTheme="minorHAnsi" w:cstheme="minorBidi"/>
            <w:b w:val="0"/>
            <w:noProof/>
            <w:lang w:val="de-DE" w:eastAsia="de-DE"/>
          </w:rPr>
          <w:tab/>
        </w:r>
        <w:r w:rsidRPr="00BC6D13">
          <w:rPr>
            <w:rStyle w:val="Hyperlink"/>
            <w:noProof/>
          </w:rPr>
          <w:t xml:space="preserve">Definition of element </w:t>
        </w:r>
        <w:r w:rsidRPr="00BC6D13">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_Toc99614634 \h </w:instrText>
        </w:r>
        <w:r>
          <w:rPr>
            <w:noProof/>
            <w:webHidden/>
          </w:rPr>
        </w:r>
        <w:r>
          <w:rPr>
            <w:noProof/>
            <w:webHidden/>
          </w:rPr>
          <w:fldChar w:fldCharType="separate"/>
        </w:r>
        <w:r>
          <w:rPr>
            <w:noProof/>
            <w:webHidden/>
          </w:rPr>
          <w:t>129</w:t>
        </w:r>
        <w:r>
          <w:rPr>
            <w:noProof/>
            <w:webHidden/>
          </w:rPr>
          <w:fldChar w:fldCharType="end"/>
        </w:r>
      </w:hyperlink>
    </w:p>
    <w:p w14:paraId="2B35D05F" w14:textId="05DFE3F8" w:rsidR="001F4D75" w:rsidRDefault="001F4D75">
      <w:pPr>
        <w:pStyle w:val="Verzeichnis2"/>
        <w:rPr>
          <w:rFonts w:asciiTheme="minorHAnsi" w:eastAsiaTheme="minorEastAsia" w:hAnsiTheme="minorHAnsi" w:cstheme="minorBidi"/>
          <w:b w:val="0"/>
          <w:noProof/>
          <w:lang w:val="de-DE" w:eastAsia="de-DE"/>
        </w:rPr>
      </w:pPr>
      <w:hyperlink w:anchor="_Toc99614635" w:history="1">
        <w:r w:rsidRPr="00BC6D13">
          <w:rPr>
            <w:rStyle w:val="Hyperlink"/>
            <w:noProof/>
          </w:rPr>
          <w:t>10.5</w:t>
        </w:r>
        <w:r>
          <w:rPr>
            <w:rFonts w:asciiTheme="minorHAnsi" w:eastAsiaTheme="minorEastAsia" w:hAnsiTheme="minorHAnsi" w:cstheme="minorBidi"/>
            <w:b w:val="0"/>
            <w:noProof/>
            <w:lang w:val="de-DE" w:eastAsia="de-DE"/>
          </w:rPr>
          <w:tab/>
        </w:r>
        <w:r w:rsidRPr="00BC6D13">
          <w:rPr>
            <w:rStyle w:val="Hyperlink"/>
            <w:noProof/>
          </w:rPr>
          <w:t>Sequence Connections</w:t>
        </w:r>
        <w:r>
          <w:rPr>
            <w:noProof/>
            <w:webHidden/>
          </w:rPr>
          <w:tab/>
        </w:r>
        <w:r>
          <w:rPr>
            <w:noProof/>
            <w:webHidden/>
          </w:rPr>
          <w:fldChar w:fldCharType="begin"/>
        </w:r>
        <w:r>
          <w:rPr>
            <w:noProof/>
            <w:webHidden/>
          </w:rPr>
          <w:instrText xml:space="preserve"> PAGEREF _Toc99614635 \h </w:instrText>
        </w:r>
        <w:r>
          <w:rPr>
            <w:noProof/>
            <w:webHidden/>
          </w:rPr>
        </w:r>
        <w:r>
          <w:rPr>
            <w:noProof/>
            <w:webHidden/>
          </w:rPr>
          <w:fldChar w:fldCharType="separate"/>
        </w:r>
        <w:r>
          <w:rPr>
            <w:noProof/>
            <w:webHidden/>
          </w:rPr>
          <w:t>131</w:t>
        </w:r>
        <w:r>
          <w:rPr>
            <w:noProof/>
            <w:webHidden/>
          </w:rPr>
          <w:fldChar w:fldCharType="end"/>
        </w:r>
      </w:hyperlink>
    </w:p>
    <w:p w14:paraId="4A87A96C" w14:textId="59607E55" w:rsidR="001F4D75" w:rsidRDefault="001F4D75">
      <w:pPr>
        <w:pStyle w:val="Verzeichnis1"/>
        <w:rPr>
          <w:rFonts w:asciiTheme="minorHAnsi" w:eastAsiaTheme="minorEastAsia" w:hAnsiTheme="minorHAnsi" w:cstheme="minorBidi"/>
          <w:b w:val="0"/>
          <w:noProof/>
          <w:lang w:val="de-DE" w:eastAsia="de-DE"/>
        </w:rPr>
      </w:pPr>
      <w:hyperlink w:anchor="_Toc99614636" w:history="1">
        <w:r w:rsidRPr="00BC6D13">
          <w:rPr>
            <w:rStyle w:val="Hyperlink"/>
            <w:noProof/>
          </w:rPr>
          <w:t>11</w:t>
        </w:r>
        <w:r>
          <w:rPr>
            <w:rFonts w:asciiTheme="minorHAnsi" w:eastAsiaTheme="minorEastAsia" w:hAnsiTheme="minorHAnsi" w:cstheme="minorBidi"/>
            <w:b w:val="0"/>
            <w:noProof/>
            <w:lang w:val="de-DE" w:eastAsia="de-DE"/>
          </w:rPr>
          <w:tab/>
        </w:r>
        <w:r w:rsidRPr="00BC6D13">
          <w:rPr>
            <w:rStyle w:val="Hyperlink"/>
            <w:noProof/>
          </w:rPr>
          <w:t>2D connections</w:t>
        </w:r>
        <w:r>
          <w:rPr>
            <w:noProof/>
            <w:webHidden/>
          </w:rPr>
          <w:tab/>
        </w:r>
        <w:r>
          <w:rPr>
            <w:noProof/>
            <w:webHidden/>
          </w:rPr>
          <w:fldChar w:fldCharType="begin"/>
        </w:r>
        <w:r>
          <w:rPr>
            <w:noProof/>
            <w:webHidden/>
          </w:rPr>
          <w:instrText xml:space="preserve"> PAGEREF _Toc99614636 \h </w:instrText>
        </w:r>
        <w:r>
          <w:rPr>
            <w:noProof/>
            <w:webHidden/>
          </w:rPr>
        </w:r>
        <w:r>
          <w:rPr>
            <w:noProof/>
            <w:webHidden/>
          </w:rPr>
          <w:fldChar w:fldCharType="separate"/>
        </w:r>
        <w:r>
          <w:rPr>
            <w:noProof/>
            <w:webHidden/>
          </w:rPr>
          <w:t>134</w:t>
        </w:r>
        <w:r>
          <w:rPr>
            <w:noProof/>
            <w:webHidden/>
          </w:rPr>
          <w:fldChar w:fldCharType="end"/>
        </w:r>
      </w:hyperlink>
    </w:p>
    <w:p w14:paraId="517B7710" w14:textId="04456F9C" w:rsidR="001F4D75" w:rsidRDefault="001F4D75">
      <w:pPr>
        <w:pStyle w:val="Verzeichnis2"/>
        <w:rPr>
          <w:rFonts w:asciiTheme="minorHAnsi" w:eastAsiaTheme="minorEastAsia" w:hAnsiTheme="minorHAnsi" w:cstheme="minorBidi"/>
          <w:b w:val="0"/>
          <w:noProof/>
          <w:lang w:val="de-DE" w:eastAsia="de-DE"/>
        </w:rPr>
      </w:pPr>
      <w:hyperlink w:anchor="_Toc99614637" w:history="1">
        <w:r w:rsidRPr="00BC6D13">
          <w:rPr>
            <w:rStyle w:val="Hyperlink"/>
            <w:noProof/>
          </w:rPr>
          <w:t>11.1</w:t>
        </w:r>
        <w:r>
          <w:rPr>
            <w:rFonts w:asciiTheme="minorHAnsi" w:eastAsiaTheme="minorEastAsia" w:hAnsiTheme="minorHAnsi" w:cstheme="minorBidi"/>
            <w:b w:val="0"/>
            <w:noProof/>
            <w:lang w:val="de-DE" w:eastAsia="de-DE"/>
          </w:rPr>
          <w:tab/>
        </w:r>
        <w:r w:rsidRPr="00BC6D13">
          <w:rPr>
            <w:rStyle w:val="Hyperlink"/>
            <w:noProof/>
          </w:rPr>
          <w:t>Generic Definitions</w:t>
        </w:r>
        <w:r>
          <w:rPr>
            <w:noProof/>
            <w:webHidden/>
          </w:rPr>
          <w:tab/>
        </w:r>
        <w:r>
          <w:rPr>
            <w:noProof/>
            <w:webHidden/>
          </w:rPr>
          <w:fldChar w:fldCharType="begin"/>
        </w:r>
        <w:r>
          <w:rPr>
            <w:noProof/>
            <w:webHidden/>
          </w:rPr>
          <w:instrText xml:space="preserve"> PAGEREF _Toc99614637 \h </w:instrText>
        </w:r>
        <w:r>
          <w:rPr>
            <w:noProof/>
            <w:webHidden/>
          </w:rPr>
        </w:r>
        <w:r>
          <w:rPr>
            <w:noProof/>
            <w:webHidden/>
          </w:rPr>
          <w:fldChar w:fldCharType="separate"/>
        </w:r>
        <w:r>
          <w:rPr>
            <w:noProof/>
            <w:webHidden/>
          </w:rPr>
          <w:t>134</w:t>
        </w:r>
        <w:r>
          <w:rPr>
            <w:noProof/>
            <w:webHidden/>
          </w:rPr>
          <w:fldChar w:fldCharType="end"/>
        </w:r>
      </w:hyperlink>
    </w:p>
    <w:p w14:paraId="0893910F" w14:textId="60001FE4" w:rsidR="001F4D75" w:rsidRDefault="001F4D75">
      <w:pPr>
        <w:pStyle w:val="Verzeichnis3"/>
        <w:rPr>
          <w:rFonts w:asciiTheme="minorHAnsi" w:eastAsiaTheme="minorEastAsia" w:hAnsiTheme="minorHAnsi" w:cstheme="minorBidi"/>
          <w:b w:val="0"/>
          <w:noProof/>
          <w:lang w:val="de-DE" w:eastAsia="de-DE"/>
        </w:rPr>
      </w:pPr>
      <w:hyperlink w:anchor="_Toc99614638" w:history="1">
        <w:r w:rsidRPr="00BC6D13">
          <w:rPr>
            <w:rStyle w:val="Hyperlink"/>
            <w:noProof/>
          </w:rPr>
          <w:t>11.1.1</w:t>
        </w:r>
        <w:r>
          <w:rPr>
            <w:rFonts w:asciiTheme="minorHAnsi" w:eastAsiaTheme="minorEastAsia" w:hAnsiTheme="minorHAnsi" w:cstheme="minorBidi"/>
            <w:b w:val="0"/>
            <w:noProof/>
            <w:lang w:val="de-DE" w:eastAsia="de-DE"/>
          </w:rPr>
          <w:tab/>
        </w:r>
        <w:r w:rsidRPr="00BC6D13">
          <w:rPr>
            <w:rStyle w:val="Hyperlink"/>
            <w:noProof/>
          </w:rPr>
          <w:t>Identification</w:t>
        </w:r>
        <w:r>
          <w:rPr>
            <w:noProof/>
            <w:webHidden/>
          </w:rPr>
          <w:tab/>
        </w:r>
        <w:r>
          <w:rPr>
            <w:noProof/>
            <w:webHidden/>
          </w:rPr>
          <w:fldChar w:fldCharType="begin"/>
        </w:r>
        <w:r>
          <w:rPr>
            <w:noProof/>
            <w:webHidden/>
          </w:rPr>
          <w:instrText xml:space="preserve"> PAGEREF _Toc99614638 \h </w:instrText>
        </w:r>
        <w:r>
          <w:rPr>
            <w:noProof/>
            <w:webHidden/>
          </w:rPr>
        </w:r>
        <w:r>
          <w:rPr>
            <w:noProof/>
            <w:webHidden/>
          </w:rPr>
          <w:fldChar w:fldCharType="separate"/>
        </w:r>
        <w:r>
          <w:rPr>
            <w:noProof/>
            <w:webHidden/>
          </w:rPr>
          <w:t>134</w:t>
        </w:r>
        <w:r>
          <w:rPr>
            <w:noProof/>
            <w:webHidden/>
          </w:rPr>
          <w:fldChar w:fldCharType="end"/>
        </w:r>
      </w:hyperlink>
    </w:p>
    <w:p w14:paraId="2030A3AC" w14:textId="24FFCF9C" w:rsidR="001F4D75" w:rsidRDefault="001F4D75">
      <w:pPr>
        <w:pStyle w:val="Verzeichnis3"/>
        <w:rPr>
          <w:rFonts w:asciiTheme="minorHAnsi" w:eastAsiaTheme="minorEastAsia" w:hAnsiTheme="minorHAnsi" w:cstheme="minorBidi"/>
          <w:b w:val="0"/>
          <w:noProof/>
          <w:lang w:val="de-DE" w:eastAsia="de-DE"/>
        </w:rPr>
      </w:pPr>
      <w:hyperlink w:anchor="_Toc99614639" w:history="1">
        <w:r w:rsidRPr="00BC6D13">
          <w:rPr>
            <w:rStyle w:val="Hyperlink"/>
            <w:noProof/>
          </w:rPr>
          <w:t>11.1.2</w:t>
        </w:r>
        <w:r>
          <w:rPr>
            <w:rFonts w:asciiTheme="minorHAnsi" w:eastAsiaTheme="minorEastAsia" w:hAnsiTheme="minorHAnsi" w:cstheme="minorBidi"/>
            <w:b w:val="0"/>
            <w:noProof/>
            <w:lang w:val="de-DE" w:eastAsia="de-DE"/>
          </w:rPr>
          <w:tab/>
        </w:r>
        <w:r w:rsidRPr="00BC6D13">
          <w:rPr>
            <w:rStyle w:val="Hyperlink"/>
            <w:noProof/>
          </w:rPr>
          <w:t>Connection Face</w:t>
        </w:r>
        <w:r>
          <w:rPr>
            <w:noProof/>
            <w:webHidden/>
          </w:rPr>
          <w:tab/>
        </w:r>
        <w:r>
          <w:rPr>
            <w:noProof/>
            <w:webHidden/>
          </w:rPr>
          <w:fldChar w:fldCharType="begin"/>
        </w:r>
        <w:r>
          <w:rPr>
            <w:noProof/>
            <w:webHidden/>
          </w:rPr>
          <w:instrText xml:space="preserve"> PAGEREF _Toc99614639 \h </w:instrText>
        </w:r>
        <w:r>
          <w:rPr>
            <w:noProof/>
            <w:webHidden/>
          </w:rPr>
        </w:r>
        <w:r>
          <w:rPr>
            <w:noProof/>
            <w:webHidden/>
          </w:rPr>
          <w:fldChar w:fldCharType="separate"/>
        </w:r>
        <w:r>
          <w:rPr>
            <w:noProof/>
            <w:webHidden/>
          </w:rPr>
          <w:t>134</w:t>
        </w:r>
        <w:r>
          <w:rPr>
            <w:noProof/>
            <w:webHidden/>
          </w:rPr>
          <w:fldChar w:fldCharType="end"/>
        </w:r>
      </w:hyperlink>
    </w:p>
    <w:p w14:paraId="0503D24F" w14:textId="1F1808C7" w:rsidR="001F4D75" w:rsidRDefault="001F4D75">
      <w:pPr>
        <w:pStyle w:val="Verzeichnis3"/>
        <w:rPr>
          <w:rFonts w:asciiTheme="minorHAnsi" w:eastAsiaTheme="minorEastAsia" w:hAnsiTheme="minorHAnsi" w:cstheme="minorBidi"/>
          <w:b w:val="0"/>
          <w:noProof/>
          <w:lang w:val="de-DE" w:eastAsia="de-DE"/>
        </w:rPr>
      </w:pPr>
      <w:hyperlink w:anchor="_Toc99614640" w:history="1">
        <w:r w:rsidRPr="00BC6D13">
          <w:rPr>
            <w:rStyle w:val="Hyperlink"/>
            <w:noProof/>
          </w:rPr>
          <w:t>11.1.3</w:t>
        </w:r>
        <w:r>
          <w:rPr>
            <w:rFonts w:asciiTheme="minorHAnsi" w:eastAsiaTheme="minorEastAsia" w:hAnsiTheme="minorHAnsi" w:cstheme="minorBidi"/>
            <w:b w:val="0"/>
            <w:noProof/>
            <w:lang w:val="de-DE" w:eastAsia="de-DE"/>
          </w:rPr>
          <w:tab/>
        </w:r>
        <w:r w:rsidRPr="00BC6D13">
          <w:rPr>
            <w:rStyle w:val="Hyperlink"/>
            <w:noProof/>
          </w:rPr>
          <w:t>Type Specification</w:t>
        </w:r>
        <w:r>
          <w:rPr>
            <w:noProof/>
            <w:webHidden/>
          </w:rPr>
          <w:tab/>
        </w:r>
        <w:r>
          <w:rPr>
            <w:noProof/>
            <w:webHidden/>
          </w:rPr>
          <w:fldChar w:fldCharType="begin"/>
        </w:r>
        <w:r>
          <w:rPr>
            <w:noProof/>
            <w:webHidden/>
          </w:rPr>
          <w:instrText xml:space="preserve"> PAGEREF _Toc99614640 \h </w:instrText>
        </w:r>
        <w:r>
          <w:rPr>
            <w:noProof/>
            <w:webHidden/>
          </w:rPr>
        </w:r>
        <w:r>
          <w:rPr>
            <w:noProof/>
            <w:webHidden/>
          </w:rPr>
          <w:fldChar w:fldCharType="separate"/>
        </w:r>
        <w:r>
          <w:rPr>
            <w:noProof/>
            <w:webHidden/>
          </w:rPr>
          <w:t>136</w:t>
        </w:r>
        <w:r>
          <w:rPr>
            <w:noProof/>
            <w:webHidden/>
          </w:rPr>
          <w:fldChar w:fldCharType="end"/>
        </w:r>
      </w:hyperlink>
    </w:p>
    <w:p w14:paraId="7EA7C57C" w14:textId="46DB31BC" w:rsidR="001F4D75" w:rsidRDefault="001F4D75">
      <w:pPr>
        <w:pStyle w:val="Verzeichnis2"/>
        <w:rPr>
          <w:rFonts w:asciiTheme="minorHAnsi" w:eastAsiaTheme="minorEastAsia" w:hAnsiTheme="minorHAnsi" w:cstheme="minorBidi"/>
          <w:b w:val="0"/>
          <w:noProof/>
          <w:lang w:val="de-DE" w:eastAsia="de-DE"/>
        </w:rPr>
      </w:pPr>
      <w:hyperlink w:anchor="_Toc99614641" w:history="1">
        <w:r w:rsidRPr="00BC6D13">
          <w:rPr>
            <w:rStyle w:val="Hyperlink"/>
            <w:noProof/>
          </w:rPr>
          <w:t>11.2</w:t>
        </w:r>
        <w:r>
          <w:rPr>
            <w:rFonts w:asciiTheme="minorHAnsi" w:eastAsiaTheme="minorEastAsia" w:hAnsiTheme="minorHAnsi" w:cstheme="minorBidi"/>
            <w:b w:val="0"/>
            <w:noProof/>
            <w:lang w:val="de-DE" w:eastAsia="de-DE"/>
          </w:rPr>
          <w:tab/>
        </w:r>
        <w:r w:rsidRPr="00BC6D13">
          <w:rPr>
            <w:rStyle w:val="Hyperlink"/>
            <w:noProof/>
          </w:rPr>
          <w:t>Adhesive Faces</w:t>
        </w:r>
        <w:r>
          <w:rPr>
            <w:noProof/>
            <w:webHidden/>
          </w:rPr>
          <w:tab/>
        </w:r>
        <w:r>
          <w:rPr>
            <w:noProof/>
            <w:webHidden/>
          </w:rPr>
          <w:fldChar w:fldCharType="begin"/>
        </w:r>
        <w:r>
          <w:rPr>
            <w:noProof/>
            <w:webHidden/>
          </w:rPr>
          <w:instrText xml:space="preserve"> PAGEREF _Toc99614641 \h </w:instrText>
        </w:r>
        <w:r>
          <w:rPr>
            <w:noProof/>
            <w:webHidden/>
          </w:rPr>
        </w:r>
        <w:r>
          <w:rPr>
            <w:noProof/>
            <w:webHidden/>
          </w:rPr>
          <w:fldChar w:fldCharType="separate"/>
        </w:r>
        <w:r>
          <w:rPr>
            <w:noProof/>
            <w:webHidden/>
          </w:rPr>
          <w:t>136</w:t>
        </w:r>
        <w:r>
          <w:rPr>
            <w:noProof/>
            <w:webHidden/>
          </w:rPr>
          <w:fldChar w:fldCharType="end"/>
        </w:r>
      </w:hyperlink>
    </w:p>
    <w:p w14:paraId="05502D5F" w14:textId="72D7CF7C" w:rsidR="001F4D75" w:rsidRDefault="001F4D75">
      <w:pPr>
        <w:pStyle w:val="Verzeichnis1"/>
        <w:rPr>
          <w:rFonts w:asciiTheme="minorHAnsi" w:eastAsiaTheme="minorEastAsia" w:hAnsiTheme="minorHAnsi" w:cstheme="minorBidi"/>
          <w:b w:val="0"/>
          <w:noProof/>
          <w:lang w:val="de-DE" w:eastAsia="de-DE"/>
        </w:rPr>
      </w:pPr>
      <w:hyperlink w:anchor="_Toc99614642" w:history="1">
        <w:r w:rsidRPr="00BC6D13">
          <w:rPr>
            <w:rStyle w:val="Hyperlink"/>
            <w:noProof/>
          </w:rPr>
          <w:t>12</w:t>
        </w:r>
        <w:r>
          <w:rPr>
            <w:rFonts w:asciiTheme="minorHAnsi" w:eastAsiaTheme="minorEastAsia" w:hAnsiTheme="minorHAnsi" w:cstheme="minorBidi"/>
            <w:b w:val="0"/>
            <w:noProof/>
            <w:lang w:val="de-DE" w:eastAsia="de-DE"/>
          </w:rPr>
          <w:tab/>
        </w:r>
        <w:r w:rsidRPr="00BC6D13">
          <w:rPr>
            <w:rStyle w:val="Hyperlink"/>
            <w:noProof/>
          </w:rPr>
          <w:t>Future extensions</w:t>
        </w:r>
        <w:r>
          <w:rPr>
            <w:noProof/>
            <w:webHidden/>
          </w:rPr>
          <w:tab/>
        </w:r>
        <w:r>
          <w:rPr>
            <w:noProof/>
            <w:webHidden/>
          </w:rPr>
          <w:fldChar w:fldCharType="begin"/>
        </w:r>
        <w:r>
          <w:rPr>
            <w:noProof/>
            <w:webHidden/>
          </w:rPr>
          <w:instrText xml:space="preserve"> PAGEREF _Toc99614642 \h </w:instrText>
        </w:r>
        <w:r>
          <w:rPr>
            <w:noProof/>
            <w:webHidden/>
          </w:rPr>
        </w:r>
        <w:r>
          <w:rPr>
            <w:noProof/>
            <w:webHidden/>
          </w:rPr>
          <w:fldChar w:fldCharType="separate"/>
        </w:r>
        <w:r>
          <w:rPr>
            <w:noProof/>
            <w:webHidden/>
          </w:rPr>
          <w:t>137</w:t>
        </w:r>
        <w:r>
          <w:rPr>
            <w:noProof/>
            <w:webHidden/>
          </w:rPr>
          <w:fldChar w:fldCharType="end"/>
        </w:r>
      </w:hyperlink>
    </w:p>
    <w:p w14:paraId="6FE94AC8" w14:textId="041CFF9F" w:rsidR="001F4D75" w:rsidRDefault="001F4D75">
      <w:pPr>
        <w:pStyle w:val="Verzeichnis2"/>
        <w:rPr>
          <w:rFonts w:asciiTheme="minorHAnsi" w:eastAsiaTheme="minorEastAsia" w:hAnsiTheme="minorHAnsi" w:cstheme="minorBidi"/>
          <w:b w:val="0"/>
          <w:noProof/>
          <w:lang w:val="de-DE" w:eastAsia="de-DE"/>
        </w:rPr>
      </w:pPr>
      <w:hyperlink w:anchor="_Toc99614643" w:history="1">
        <w:r w:rsidRPr="00BC6D13">
          <w:rPr>
            <w:rStyle w:val="Hyperlink"/>
            <w:noProof/>
          </w:rPr>
          <w:t>12.1</w:t>
        </w:r>
        <w:r>
          <w:rPr>
            <w:rFonts w:asciiTheme="minorHAnsi" w:eastAsiaTheme="minorEastAsia" w:hAnsiTheme="minorHAnsi" w:cstheme="minorBidi"/>
            <w:b w:val="0"/>
            <w:noProof/>
            <w:lang w:val="de-DE" w:eastAsia="de-DE"/>
          </w:rPr>
          <w:tab/>
        </w:r>
        <w:r w:rsidRPr="00BC6D13">
          <w:rPr>
            <w:rStyle w:val="Hyperlink"/>
            <w:noProof/>
          </w:rPr>
          <w:t>Additional parameters for spot and seam welds</w:t>
        </w:r>
        <w:r>
          <w:rPr>
            <w:noProof/>
            <w:webHidden/>
          </w:rPr>
          <w:tab/>
        </w:r>
        <w:r>
          <w:rPr>
            <w:noProof/>
            <w:webHidden/>
          </w:rPr>
          <w:fldChar w:fldCharType="begin"/>
        </w:r>
        <w:r>
          <w:rPr>
            <w:noProof/>
            <w:webHidden/>
          </w:rPr>
          <w:instrText xml:space="preserve"> PAGEREF _Toc99614643 \h </w:instrText>
        </w:r>
        <w:r>
          <w:rPr>
            <w:noProof/>
            <w:webHidden/>
          </w:rPr>
        </w:r>
        <w:r>
          <w:rPr>
            <w:noProof/>
            <w:webHidden/>
          </w:rPr>
          <w:fldChar w:fldCharType="separate"/>
        </w:r>
        <w:r>
          <w:rPr>
            <w:noProof/>
            <w:webHidden/>
          </w:rPr>
          <w:t>137</w:t>
        </w:r>
        <w:r>
          <w:rPr>
            <w:noProof/>
            <w:webHidden/>
          </w:rPr>
          <w:fldChar w:fldCharType="end"/>
        </w:r>
      </w:hyperlink>
    </w:p>
    <w:p w14:paraId="63E6E07A" w14:textId="413149C7" w:rsidR="001F4D75" w:rsidRDefault="001F4D75">
      <w:pPr>
        <w:pStyle w:val="Verzeichnis2"/>
        <w:rPr>
          <w:rFonts w:asciiTheme="minorHAnsi" w:eastAsiaTheme="minorEastAsia" w:hAnsiTheme="minorHAnsi" w:cstheme="minorBidi"/>
          <w:b w:val="0"/>
          <w:noProof/>
          <w:lang w:val="de-DE" w:eastAsia="de-DE"/>
        </w:rPr>
      </w:pPr>
      <w:hyperlink w:anchor="_Toc99614644" w:history="1">
        <w:r w:rsidRPr="00BC6D13">
          <w:rPr>
            <w:rStyle w:val="Hyperlink"/>
            <w:noProof/>
          </w:rPr>
          <w:t>12.2</w:t>
        </w:r>
        <w:r>
          <w:rPr>
            <w:rFonts w:asciiTheme="minorHAnsi" w:eastAsiaTheme="minorEastAsia" w:hAnsiTheme="minorHAnsi" w:cstheme="minorBidi"/>
            <w:b w:val="0"/>
            <w:noProof/>
            <w:lang w:val="de-DE" w:eastAsia="de-DE"/>
          </w:rPr>
          <w:tab/>
        </w:r>
        <w:r w:rsidRPr="00BC6D13">
          <w:rPr>
            <w:rStyle w:val="Hyperlink"/>
            <w:noProof/>
          </w:rPr>
          <w:t>Other relevant and new joint types</w:t>
        </w:r>
        <w:r>
          <w:rPr>
            <w:noProof/>
            <w:webHidden/>
          </w:rPr>
          <w:tab/>
        </w:r>
        <w:r>
          <w:rPr>
            <w:noProof/>
            <w:webHidden/>
          </w:rPr>
          <w:fldChar w:fldCharType="begin"/>
        </w:r>
        <w:r>
          <w:rPr>
            <w:noProof/>
            <w:webHidden/>
          </w:rPr>
          <w:instrText xml:space="preserve"> PAGEREF _Toc99614644 \h </w:instrText>
        </w:r>
        <w:r>
          <w:rPr>
            <w:noProof/>
            <w:webHidden/>
          </w:rPr>
        </w:r>
        <w:r>
          <w:rPr>
            <w:noProof/>
            <w:webHidden/>
          </w:rPr>
          <w:fldChar w:fldCharType="separate"/>
        </w:r>
        <w:r>
          <w:rPr>
            <w:noProof/>
            <w:webHidden/>
          </w:rPr>
          <w:t>138</w:t>
        </w:r>
        <w:r>
          <w:rPr>
            <w:noProof/>
            <w:webHidden/>
          </w:rPr>
          <w:fldChar w:fldCharType="end"/>
        </w:r>
      </w:hyperlink>
    </w:p>
    <w:p w14:paraId="2B3E920C" w14:textId="5E990582" w:rsidR="001F4D75" w:rsidRDefault="001F4D75">
      <w:pPr>
        <w:pStyle w:val="Verzeichnis1"/>
        <w:rPr>
          <w:rFonts w:asciiTheme="minorHAnsi" w:eastAsiaTheme="minorEastAsia" w:hAnsiTheme="minorHAnsi" w:cstheme="minorBidi"/>
          <w:b w:val="0"/>
          <w:noProof/>
          <w:lang w:val="de-DE" w:eastAsia="de-DE"/>
        </w:rPr>
      </w:pPr>
      <w:hyperlink w:anchor="_Toc99614645" w:history="1">
        <w:r w:rsidRPr="00BC6D13">
          <w:rPr>
            <w:rStyle w:val="Hyperlink"/>
            <w:noProof/>
            <w:lang w:val="en-US"/>
          </w:rPr>
          <w:t>Annex A</w:t>
        </w:r>
        <w:r w:rsidRPr="00BC6D13">
          <w:rPr>
            <w:rStyle w:val="Hyperlink"/>
            <w:bCs/>
            <w:noProof/>
            <w:lang w:val="en-US"/>
          </w:rPr>
          <w:t xml:space="preserve"> (informative)</w:t>
        </w:r>
        <w:r w:rsidRPr="00BC6D13">
          <w:rPr>
            <w:rStyle w:val="Hyperlink"/>
            <w:noProof/>
            <w:lang w:val="en-US"/>
          </w:rPr>
          <w:t xml:space="preserve">  Derivation of Formulae used for Regular Intermittent Welds</w:t>
        </w:r>
        <w:r>
          <w:rPr>
            <w:noProof/>
            <w:webHidden/>
          </w:rPr>
          <w:tab/>
        </w:r>
        <w:r>
          <w:rPr>
            <w:noProof/>
            <w:webHidden/>
          </w:rPr>
          <w:fldChar w:fldCharType="begin"/>
        </w:r>
        <w:r>
          <w:rPr>
            <w:noProof/>
            <w:webHidden/>
          </w:rPr>
          <w:instrText xml:space="preserve"> PAGEREF _Toc99614645 \h </w:instrText>
        </w:r>
        <w:r>
          <w:rPr>
            <w:noProof/>
            <w:webHidden/>
          </w:rPr>
        </w:r>
        <w:r>
          <w:rPr>
            <w:noProof/>
            <w:webHidden/>
          </w:rPr>
          <w:fldChar w:fldCharType="separate"/>
        </w:r>
        <w:r>
          <w:rPr>
            <w:noProof/>
            <w:webHidden/>
          </w:rPr>
          <w:t>139</w:t>
        </w:r>
        <w:r>
          <w:rPr>
            <w:noProof/>
            <w:webHidden/>
          </w:rPr>
          <w:fldChar w:fldCharType="end"/>
        </w:r>
      </w:hyperlink>
    </w:p>
    <w:p w14:paraId="1A759527" w14:textId="05316372" w:rsidR="001F4D75" w:rsidRDefault="001F4D75">
      <w:pPr>
        <w:pStyle w:val="Verzeichnis1"/>
        <w:rPr>
          <w:rFonts w:asciiTheme="minorHAnsi" w:eastAsiaTheme="minorEastAsia" w:hAnsiTheme="minorHAnsi" w:cstheme="minorBidi"/>
          <w:b w:val="0"/>
          <w:noProof/>
          <w:lang w:val="de-DE" w:eastAsia="de-DE"/>
        </w:rPr>
      </w:pPr>
      <w:hyperlink w:anchor="_Toc99614646" w:history="1">
        <w:r w:rsidRPr="00BC6D13">
          <w:rPr>
            <w:rStyle w:val="Hyperlink"/>
            <w:noProof/>
          </w:rPr>
          <w:t>Annex B</w:t>
        </w:r>
        <w:r w:rsidRPr="00BC6D13">
          <w:rPr>
            <w:rStyle w:val="Hyperlink"/>
            <w:bCs/>
            <w:noProof/>
            <w:lang w:val="en-US"/>
          </w:rPr>
          <w:t xml:space="preserve"> (informative)</w:t>
        </w:r>
        <w:r w:rsidRPr="00BC6D13">
          <w:rPr>
            <w:rStyle w:val="Hyperlink"/>
            <w:noProof/>
            <w:lang w:val="en-US"/>
          </w:rPr>
          <w:t xml:space="preserve">  Federative use of </w:t>
        </w:r>
        <w:r w:rsidRPr="00BC6D13">
          <w:rPr>
            <w:rStyle w:val="Hyperlink"/>
            <w:noProof/>
          </w:rPr>
          <w:t>χMCF</w:t>
        </w:r>
        <w:r w:rsidRPr="00BC6D13">
          <w:rPr>
            <w:rStyle w:val="Hyperlink"/>
            <w:noProof/>
            <w:lang w:val="en-US"/>
          </w:rPr>
          <w:t xml:space="preserve"> with ISO 10303-242</w:t>
        </w:r>
        <w:r>
          <w:rPr>
            <w:noProof/>
            <w:webHidden/>
          </w:rPr>
          <w:tab/>
        </w:r>
        <w:r>
          <w:rPr>
            <w:noProof/>
            <w:webHidden/>
          </w:rPr>
          <w:fldChar w:fldCharType="begin"/>
        </w:r>
        <w:r>
          <w:rPr>
            <w:noProof/>
            <w:webHidden/>
          </w:rPr>
          <w:instrText xml:space="preserve"> PAGEREF _Toc99614646 \h </w:instrText>
        </w:r>
        <w:r>
          <w:rPr>
            <w:noProof/>
            <w:webHidden/>
          </w:rPr>
        </w:r>
        <w:r>
          <w:rPr>
            <w:noProof/>
            <w:webHidden/>
          </w:rPr>
          <w:fldChar w:fldCharType="separate"/>
        </w:r>
        <w:r>
          <w:rPr>
            <w:noProof/>
            <w:webHidden/>
          </w:rPr>
          <w:t>142</w:t>
        </w:r>
        <w:r>
          <w:rPr>
            <w:noProof/>
            <w:webHidden/>
          </w:rPr>
          <w:fldChar w:fldCharType="end"/>
        </w:r>
      </w:hyperlink>
    </w:p>
    <w:p w14:paraId="2BE7B4E3" w14:textId="51832375" w:rsidR="001F4D75" w:rsidRDefault="001F4D75">
      <w:pPr>
        <w:pStyle w:val="Verzeichnis1"/>
        <w:rPr>
          <w:rFonts w:asciiTheme="minorHAnsi" w:eastAsiaTheme="minorEastAsia" w:hAnsiTheme="minorHAnsi" w:cstheme="minorBidi"/>
          <w:b w:val="0"/>
          <w:noProof/>
          <w:lang w:val="de-DE" w:eastAsia="de-DE"/>
        </w:rPr>
      </w:pPr>
      <w:hyperlink w:anchor="_Toc99614647" w:history="1">
        <w:r w:rsidRPr="00BC6D13">
          <w:rPr>
            <w:rStyle w:val="Hyperlink"/>
            <w:noProof/>
          </w:rPr>
          <w:t>B.1</w:t>
        </w:r>
        <w:r>
          <w:rPr>
            <w:rFonts w:asciiTheme="minorHAnsi" w:eastAsiaTheme="minorEastAsia" w:hAnsiTheme="minorHAnsi" w:cstheme="minorBidi"/>
            <w:b w:val="0"/>
            <w:noProof/>
            <w:lang w:val="de-DE" w:eastAsia="de-DE"/>
          </w:rPr>
          <w:tab/>
        </w:r>
        <w:r w:rsidRPr="00BC6D13">
          <w:rPr>
            <w:rStyle w:val="Hyperlink"/>
            <w:noProof/>
          </w:rPr>
          <w:t>General principles</w:t>
        </w:r>
        <w:r>
          <w:rPr>
            <w:noProof/>
            <w:webHidden/>
          </w:rPr>
          <w:tab/>
        </w:r>
        <w:r>
          <w:rPr>
            <w:noProof/>
            <w:webHidden/>
          </w:rPr>
          <w:fldChar w:fldCharType="begin"/>
        </w:r>
        <w:r>
          <w:rPr>
            <w:noProof/>
            <w:webHidden/>
          </w:rPr>
          <w:instrText xml:space="preserve"> PAGEREF _Toc99614647 \h </w:instrText>
        </w:r>
        <w:r>
          <w:rPr>
            <w:noProof/>
            <w:webHidden/>
          </w:rPr>
        </w:r>
        <w:r>
          <w:rPr>
            <w:noProof/>
            <w:webHidden/>
          </w:rPr>
          <w:fldChar w:fldCharType="separate"/>
        </w:r>
        <w:r>
          <w:rPr>
            <w:noProof/>
            <w:webHidden/>
          </w:rPr>
          <w:t>142</w:t>
        </w:r>
        <w:r>
          <w:rPr>
            <w:noProof/>
            <w:webHidden/>
          </w:rPr>
          <w:fldChar w:fldCharType="end"/>
        </w:r>
      </w:hyperlink>
    </w:p>
    <w:p w14:paraId="73133962" w14:textId="7497B151" w:rsidR="001F4D75" w:rsidRDefault="001F4D75">
      <w:pPr>
        <w:pStyle w:val="Verzeichnis1"/>
        <w:rPr>
          <w:rFonts w:asciiTheme="minorHAnsi" w:eastAsiaTheme="minorEastAsia" w:hAnsiTheme="minorHAnsi" w:cstheme="minorBidi"/>
          <w:b w:val="0"/>
          <w:noProof/>
          <w:lang w:val="de-DE" w:eastAsia="de-DE"/>
        </w:rPr>
      </w:pPr>
      <w:hyperlink w:anchor="_Toc99614648" w:history="1">
        <w:r w:rsidRPr="00BC6D13">
          <w:rPr>
            <w:rStyle w:val="Hyperlink"/>
            <w:noProof/>
          </w:rPr>
          <w:t>B.2</w:t>
        </w:r>
        <w:r>
          <w:rPr>
            <w:rFonts w:asciiTheme="minorHAnsi" w:eastAsiaTheme="minorEastAsia" w:hAnsiTheme="minorHAnsi" w:cstheme="minorBidi"/>
            <w:b w:val="0"/>
            <w:noProof/>
            <w:lang w:val="de-DE" w:eastAsia="de-DE"/>
          </w:rPr>
          <w:tab/>
        </w:r>
        <w:r w:rsidRPr="00BC6D13">
          <w:rPr>
            <w:rStyle w:val="Hyperlink"/>
            <w:noProof/>
          </w:rPr>
          <w:t>Cross-References between ISO 10303-242 and χMCF</w:t>
        </w:r>
        <w:r>
          <w:rPr>
            <w:noProof/>
            <w:webHidden/>
          </w:rPr>
          <w:tab/>
        </w:r>
        <w:r>
          <w:rPr>
            <w:noProof/>
            <w:webHidden/>
          </w:rPr>
          <w:fldChar w:fldCharType="begin"/>
        </w:r>
        <w:r>
          <w:rPr>
            <w:noProof/>
            <w:webHidden/>
          </w:rPr>
          <w:instrText xml:space="preserve"> PAGEREF _Toc99614648 \h </w:instrText>
        </w:r>
        <w:r>
          <w:rPr>
            <w:noProof/>
            <w:webHidden/>
          </w:rPr>
        </w:r>
        <w:r>
          <w:rPr>
            <w:noProof/>
            <w:webHidden/>
          </w:rPr>
          <w:fldChar w:fldCharType="separate"/>
        </w:r>
        <w:r>
          <w:rPr>
            <w:noProof/>
            <w:webHidden/>
          </w:rPr>
          <w:t>143</w:t>
        </w:r>
        <w:r>
          <w:rPr>
            <w:noProof/>
            <w:webHidden/>
          </w:rPr>
          <w:fldChar w:fldCharType="end"/>
        </w:r>
      </w:hyperlink>
    </w:p>
    <w:p w14:paraId="438D6B66" w14:textId="5A80C38D" w:rsidR="001F4D75" w:rsidRDefault="001F4D75">
      <w:pPr>
        <w:pStyle w:val="Verzeichnis1"/>
        <w:rPr>
          <w:rFonts w:asciiTheme="minorHAnsi" w:eastAsiaTheme="minorEastAsia" w:hAnsiTheme="minorHAnsi" w:cstheme="minorBidi"/>
          <w:b w:val="0"/>
          <w:noProof/>
          <w:lang w:val="de-DE" w:eastAsia="de-DE"/>
        </w:rPr>
      </w:pPr>
      <w:hyperlink w:anchor="_Toc99614649" w:history="1">
        <w:r w:rsidRPr="00BC6D13">
          <w:rPr>
            <w:rStyle w:val="Hyperlink"/>
            <w:noProof/>
          </w:rPr>
          <w:t>Annex C</w:t>
        </w:r>
        <w:r w:rsidRPr="00BC6D13">
          <w:rPr>
            <w:rStyle w:val="Hyperlink"/>
            <w:bCs/>
            <w:noProof/>
            <w:lang w:val="en-US"/>
          </w:rPr>
          <w:t xml:space="preserve"> (informative)</w:t>
        </w:r>
        <w:r w:rsidRPr="00BC6D13">
          <w:rPr>
            <w:rStyle w:val="Hyperlink"/>
            <w:noProof/>
            <w:lang w:val="en-US"/>
          </w:rPr>
          <w:t xml:space="preserve">  History</w:t>
        </w:r>
        <w:r>
          <w:rPr>
            <w:noProof/>
            <w:webHidden/>
          </w:rPr>
          <w:tab/>
        </w:r>
        <w:r>
          <w:rPr>
            <w:noProof/>
            <w:webHidden/>
          </w:rPr>
          <w:fldChar w:fldCharType="begin"/>
        </w:r>
        <w:r>
          <w:rPr>
            <w:noProof/>
            <w:webHidden/>
          </w:rPr>
          <w:instrText xml:space="preserve"> PAGEREF _Toc99614649 \h </w:instrText>
        </w:r>
        <w:r>
          <w:rPr>
            <w:noProof/>
            <w:webHidden/>
          </w:rPr>
        </w:r>
        <w:r>
          <w:rPr>
            <w:noProof/>
            <w:webHidden/>
          </w:rPr>
          <w:fldChar w:fldCharType="separate"/>
        </w:r>
        <w:r>
          <w:rPr>
            <w:noProof/>
            <w:webHidden/>
          </w:rPr>
          <w:t>145</w:t>
        </w:r>
        <w:r>
          <w:rPr>
            <w:noProof/>
            <w:webHidden/>
          </w:rPr>
          <w:fldChar w:fldCharType="end"/>
        </w:r>
      </w:hyperlink>
    </w:p>
    <w:p w14:paraId="235DF934" w14:textId="61840968" w:rsidR="001F4D75" w:rsidRDefault="001F4D75">
      <w:pPr>
        <w:pStyle w:val="Verzeichnis1"/>
        <w:rPr>
          <w:rFonts w:asciiTheme="minorHAnsi" w:eastAsiaTheme="minorEastAsia" w:hAnsiTheme="minorHAnsi" w:cstheme="minorBidi"/>
          <w:b w:val="0"/>
          <w:noProof/>
          <w:lang w:val="de-DE" w:eastAsia="de-DE"/>
        </w:rPr>
      </w:pPr>
      <w:hyperlink w:anchor="_Toc99614650" w:history="1">
        <w:r w:rsidRPr="00BC6D13">
          <w:rPr>
            <w:rStyle w:val="Hyperlink"/>
            <w:noProof/>
          </w:rPr>
          <w:t>Bibliography</w:t>
        </w:r>
        <w:r>
          <w:rPr>
            <w:noProof/>
            <w:webHidden/>
          </w:rPr>
          <w:tab/>
        </w:r>
        <w:r>
          <w:rPr>
            <w:noProof/>
            <w:webHidden/>
          </w:rPr>
          <w:fldChar w:fldCharType="begin"/>
        </w:r>
        <w:r>
          <w:rPr>
            <w:noProof/>
            <w:webHidden/>
          </w:rPr>
          <w:instrText xml:space="preserve"> PAGEREF _Toc99614650 \h </w:instrText>
        </w:r>
        <w:r>
          <w:rPr>
            <w:noProof/>
            <w:webHidden/>
          </w:rPr>
        </w:r>
        <w:r>
          <w:rPr>
            <w:noProof/>
            <w:webHidden/>
          </w:rPr>
          <w:fldChar w:fldCharType="separate"/>
        </w:r>
        <w:r>
          <w:rPr>
            <w:noProof/>
            <w:webHidden/>
          </w:rPr>
          <w:t>146</w:t>
        </w:r>
        <w:r>
          <w:rPr>
            <w:noProof/>
            <w:webHidden/>
          </w:rPr>
          <w:fldChar w:fldCharType="end"/>
        </w:r>
      </w:hyperlink>
    </w:p>
    <w:p w14:paraId="09883BFC" w14:textId="672E0EDD" w:rsidR="008116BB" w:rsidRDefault="0054733A" w:rsidP="008116BB">
      <w:pPr>
        <w:pStyle w:val="Textkrper"/>
      </w:pPr>
      <w:r w:rsidRPr="00BC394B">
        <w:fldChar w:fldCharType="end"/>
      </w:r>
    </w:p>
    <w:p w14:paraId="71188C67" w14:textId="41F53EBD" w:rsidR="003336DF" w:rsidRDefault="00E70F03" w:rsidP="008116BB">
      <w:pPr>
        <w:pStyle w:val="zzContents"/>
        <w:pageBreakBefore w:val="0"/>
      </w:pPr>
      <w:r>
        <w:t xml:space="preserve">List of </w:t>
      </w:r>
      <w:r w:rsidR="003336DF">
        <w:t>Figures</w:t>
      </w:r>
    </w:p>
    <w:p w14:paraId="54DD0ABC" w14:textId="1CA41279" w:rsidR="001F4D75" w:rsidRDefault="001C13C3">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99614651" w:history="1">
        <w:r w:rsidR="001F4D75" w:rsidRPr="001E2C5E">
          <w:rPr>
            <w:rStyle w:val="Hyperlink"/>
            <w:rFonts w:eastAsia="MS Mincho"/>
            <w:noProof/>
          </w:rPr>
          <w:t>Figure 1: Seam weld as 1</w:t>
        </w:r>
        <w:r w:rsidR="001F4D75" w:rsidRPr="001E2C5E">
          <w:rPr>
            <w:rStyle w:val="Hyperlink"/>
            <w:rFonts w:eastAsia="MS Mincho"/>
            <w:noProof/>
          </w:rPr>
          <w:noBreakHyphen/>
          <w:t>dimensional joint</w:t>
        </w:r>
        <w:r w:rsidR="001F4D75">
          <w:rPr>
            <w:noProof/>
            <w:webHidden/>
          </w:rPr>
          <w:tab/>
        </w:r>
        <w:r w:rsidR="001F4D75">
          <w:rPr>
            <w:noProof/>
            <w:webHidden/>
          </w:rPr>
          <w:fldChar w:fldCharType="begin"/>
        </w:r>
        <w:r w:rsidR="001F4D75">
          <w:rPr>
            <w:noProof/>
            <w:webHidden/>
          </w:rPr>
          <w:instrText xml:space="preserve"> PAGEREF _Toc99614651 \h </w:instrText>
        </w:r>
        <w:r w:rsidR="001F4D75">
          <w:rPr>
            <w:noProof/>
            <w:webHidden/>
          </w:rPr>
        </w:r>
        <w:r w:rsidR="001F4D75">
          <w:rPr>
            <w:noProof/>
            <w:webHidden/>
          </w:rPr>
          <w:fldChar w:fldCharType="separate"/>
        </w:r>
        <w:r w:rsidR="001F4D75">
          <w:rPr>
            <w:noProof/>
            <w:webHidden/>
          </w:rPr>
          <w:t>3</w:t>
        </w:r>
        <w:r w:rsidR="001F4D75">
          <w:rPr>
            <w:noProof/>
            <w:webHidden/>
          </w:rPr>
          <w:fldChar w:fldCharType="end"/>
        </w:r>
      </w:hyperlink>
    </w:p>
    <w:p w14:paraId="3EF1A5AA" w14:textId="34CCDD55" w:rsidR="001F4D75" w:rsidRDefault="001F4D75">
      <w:pPr>
        <w:pStyle w:val="Abbildungsverzeichnis"/>
        <w:rPr>
          <w:rFonts w:asciiTheme="minorHAnsi" w:eastAsiaTheme="minorEastAsia" w:hAnsiTheme="minorHAnsi" w:cstheme="minorBidi"/>
          <w:b w:val="0"/>
          <w:noProof/>
          <w:szCs w:val="22"/>
          <w:lang w:val="de-DE"/>
        </w:rPr>
      </w:pPr>
      <w:hyperlink w:anchor="_Toc99614652" w:history="1">
        <w:r w:rsidRPr="001E2C5E">
          <w:rPr>
            <w:rStyle w:val="Hyperlink"/>
            <w:rFonts w:eastAsia="MS Mincho"/>
            <w:noProof/>
          </w:rPr>
          <w:t>Figure 2: Topological Relations between Parts and Assemblies</w:t>
        </w:r>
        <w:r>
          <w:rPr>
            <w:noProof/>
            <w:webHidden/>
          </w:rPr>
          <w:tab/>
        </w:r>
        <w:r>
          <w:rPr>
            <w:noProof/>
            <w:webHidden/>
          </w:rPr>
          <w:fldChar w:fldCharType="begin"/>
        </w:r>
        <w:r>
          <w:rPr>
            <w:noProof/>
            <w:webHidden/>
          </w:rPr>
          <w:instrText xml:space="preserve"> PAGEREF _Toc99614652 \h </w:instrText>
        </w:r>
        <w:r>
          <w:rPr>
            <w:noProof/>
            <w:webHidden/>
          </w:rPr>
        </w:r>
        <w:r>
          <w:rPr>
            <w:noProof/>
            <w:webHidden/>
          </w:rPr>
          <w:fldChar w:fldCharType="separate"/>
        </w:r>
        <w:r>
          <w:rPr>
            <w:noProof/>
            <w:webHidden/>
          </w:rPr>
          <w:t>3</w:t>
        </w:r>
        <w:r>
          <w:rPr>
            <w:noProof/>
            <w:webHidden/>
          </w:rPr>
          <w:fldChar w:fldCharType="end"/>
        </w:r>
      </w:hyperlink>
    </w:p>
    <w:p w14:paraId="576D3CA7" w14:textId="13DEB1A6" w:rsidR="001F4D75" w:rsidRDefault="001F4D75">
      <w:pPr>
        <w:pStyle w:val="Abbildungsverzeichnis"/>
        <w:rPr>
          <w:rFonts w:asciiTheme="minorHAnsi" w:eastAsiaTheme="minorEastAsia" w:hAnsiTheme="minorHAnsi" w:cstheme="minorBidi"/>
          <w:b w:val="0"/>
          <w:noProof/>
          <w:szCs w:val="22"/>
          <w:lang w:val="de-DE"/>
        </w:rPr>
      </w:pPr>
      <w:hyperlink w:anchor="_Toc99614653" w:history="1">
        <w:r w:rsidRPr="001E2C5E">
          <w:rPr>
            <w:rStyle w:val="Hyperlink"/>
            <w:rFonts w:eastAsia="MS Mincho"/>
            <w:noProof/>
          </w:rPr>
          <w:t>Figure 3: Product Structures Fitting to Previous Figure.</w:t>
        </w:r>
        <w:r>
          <w:rPr>
            <w:noProof/>
            <w:webHidden/>
          </w:rPr>
          <w:tab/>
        </w:r>
        <w:r>
          <w:rPr>
            <w:noProof/>
            <w:webHidden/>
          </w:rPr>
          <w:fldChar w:fldCharType="begin"/>
        </w:r>
        <w:r>
          <w:rPr>
            <w:noProof/>
            <w:webHidden/>
          </w:rPr>
          <w:instrText xml:space="preserve"> PAGEREF _Toc99614653 \h </w:instrText>
        </w:r>
        <w:r>
          <w:rPr>
            <w:noProof/>
            <w:webHidden/>
          </w:rPr>
        </w:r>
        <w:r>
          <w:rPr>
            <w:noProof/>
            <w:webHidden/>
          </w:rPr>
          <w:fldChar w:fldCharType="separate"/>
        </w:r>
        <w:r>
          <w:rPr>
            <w:noProof/>
            <w:webHidden/>
          </w:rPr>
          <w:t>4</w:t>
        </w:r>
        <w:r>
          <w:rPr>
            <w:noProof/>
            <w:webHidden/>
          </w:rPr>
          <w:fldChar w:fldCharType="end"/>
        </w:r>
      </w:hyperlink>
    </w:p>
    <w:p w14:paraId="14BCC0F7" w14:textId="1589C89B" w:rsidR="001F4D75" w:rsidRDefault="001F4D75">
      <w:pPr>
        <w:pStyle w:val="Abbildungsverzeichnis"/>
        <w:rPr>
          <w:rFonts w:asciiTheme="minorHAnsi" w:eastAsiaTheme="minorEastAsia" w:hAnsiTheme="minorHAnsi" w:cstheme="minorBidi"/>
          <w:b w:val="0"/>
          <w:noProof/>
          <w:szCs w:val="22"/>
          <w:lang w:val="de-DE"/>
        </w:rPr>
      </w:pPr>
      <w:hyperlink w:anchor="_Toc99614654" w:history="1">
        <w:r w:rsidRPr="001E2C5E">
          <w:rPr>
            <w:rStyle w:val="Hyperlink"/>
            <w:rFonts w:eastAsia="MS Mincho"/>
            <w:noProof/>
          </w:rPr>
          <w:t>Figure 4: The Development Process</w:t>
        </w:r>
        <w:r>
          <w:rPr>
            <w:noProof/>
            <w:webHidden/>
          </w:rPr>
          <w:tab/>
        </w:r>
        <w:r>
          <w:rPr>
            <w:noProof/>
            <w:webHidden/>
          </w:rPr>
          <w:fldChar w:fldCharType="begin"/>
        </w:r>
        <w:r>
          <w:rPr>
            <w:noProof/>
            <w:webHidden/>
          </w:rPr>
          <w:instrText xml:space="preserve"> PAGEREF _Toc99614654 \h </w:instrText>
        </w:r>
        <w:r>
          <w:rPr>
            <w:noProof/>
            <w:webHidden/>
          </w:rPr>
        </w:r>
        <w:r>
          <w:rPr>
            <w:noProof/>
            <w:webHidden/>
          </w:rPr>
          <w:fldChar w:fldCharType="separate"/>
        </w:r>
        <w:r>
          <w:rPr>
            <w:noProof/>
            <w:webHidden/>
          </w:rPr>
          <w:t>4</w:t>
        </w:r>
        <w:r>
          <w:rPr>
            <w:noProof/>
            <w:webHidden/>
          </w:rPr>
          <w:fldChar w:fldCharType="end"/>
        </w:r>
      </w:hyperlink>
    </w:p>
    <w:p w14:paraId="28438598" w14:textId="532D3C28" w:rsidR="001F4D75" w:rsidRDefault="001F4D75">
      <w:pPr>
        <w:pStyle w:val="Abbildungsverzeichnis"/>
        <w:rPr>
          <w:rFonts w:asciiTheme="minorHAnsi" w:eastAsiaTheme="minorEastAsia" w:hAnsiTheme="minorHAnsi" w:cstheme="minorBidi"/>
          <w:b w:val="0"/>
          <w:noProof/>
          <w:szCs w:val="22"/>
          <w:lang w:val="de-DE"/>
        </w:rPr>
      </w:pPr>
      <w:hyperlink w:anchor="_Toc99614655" w:history="1">
        <w:r w:rsidRPr="001E2C5E">
          <w:rPr>
            <w:rStyle w:val="Hyperlink"/>
            <w:rFonts w:eastAsia="MS Mincho"/>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_Toc99614655 \h </w:instrText>
        </w:r>
        <w:r>
          <w:rPr>
            <w:noProof/>
            <w:webHidden/>
          </w:rPr>
        </w:r>
        <w:r>
          <w:rPr>
            <w:noProof/>
            <w:webHidden/>
          </w:rPr>
          <w:fldChar w:fldCharType="separate"/>
        </w:r>
        <w:r>
          <w:rPr>
            <w:noProof/>
            <w:webHidden/>
          </w:rPr>
          <w:t>5</w:t>
        </w:r>
        <w:r>
          <w:rPr>
            <w:noProof/>
            <w:webHidden/>
          </w:rPr>
          <w:fldChar w:fldCharType="end"/>
        </w:r>
      </w:hyperlink>
    </w:p>
    <w:p w14:paraId="4168E518" w14:textId="01576800" w:rsidR="001F4D75" w:rsidRDefault="001F4D75">
      <w:pPr>
        <w:pStyle w:val="Abbildungsverzeichnis"/>
        <w:rPr>
          <w:rFonts w:asciiTheme="minorHAnsi" w:eastAsiaTheme="minorEastAsia" w:hAnsiTheme="minorHAnsi" w:cstheme="minorBidi"/>
          <w:b w:val="0"/>
          <w:noProof/>
          <w:szCs w:val="22"/>
          <w:lang w:val="de-DE"/>
        </w:rPr>
      </w:pPr>
      <w:hyperlink w:anchor="_Toc99614656" w:history="1">
        <w:r w:rsidRPr="001E2C5E">
          <w:rPr>
            <w:rStyle w:val="Hyperlink"/>
            <w:rFonts w:eastAsia="MS Mincho"/>
            <w:noProof/>
          </w:rPr>
          <w:t>Figure 6: Weld line crossing tailored blank vs. weld line crossing physical gap</w:t>
        </w:r>
        <w:r>
          <w:rPr>
            <w:noProof/>
            <w:webHidden/>
          </w:rPr>
          <w:tab/>
        </w:r>
        <w:r>
          <w:rPr>
            <w:noProof/>
            <w:webHidden/>
          </w:rPr>
          <w:fldChar w:fldCharType="begin"/>
        </w:r>
        <w:r>
          <w:rPr>
            <w:noProof/>
            <w:webHidden/>
          </w:rPr>
          <w:instrText xml:space="preserve"> PAGEREF _Toc99614656 \h </w:instrText>
        </w:r>
        <w:r>
          <w:rPr>
            <w:noProof/>
            <w:webHidden/>
          </w:rPr>
        </w:r>
        <w:r>
          <w:rPr>
            <w:noProof/>
            <w:webHidden/>
          </w:rPr>
          <w:fldChar w:fldCharType="separate"/>
        </w:r>
        <w:r>
          <w:rPr>
            <w:noProof/>
            <w:webHidden/>
          </w:rPr>
          <w:t>8</w:t>
        </w:r>
        <w:r>
          <w:rPr>
            <w:noProof/>
            <w:webHidden/>
          </w:rPr>
          <w:fldChar w:fldCharType="end"/>
        </w:r>
      </w:hyperlink>
    </w:p>
    <w:p w14:paraId="7029B17E" w14:textId="3A57817E" w:rsidR="001F4D75" w:rsidRDefault="001F4D75">
      <w:pPr>
        <w:pStyle w:val="Abbildungsverzeichnis"/>
        <w:rPr>
          <w:rFonts w:asciiTheme="minorHAnsi" w:eastAsiaTheme="minorEastAsia" w:hAnsiTheme="minorHAnsi" w:cstheme="minorBidi"/>
          <w:b w:val="0"/>
          <w:noProof/>
          <w:szCs w:val="22"/>
          <w:lang w:val="de-DE"/>
        </w:rPr>
      </w:pPr>
      <w:hyperlink r:id="rId17" w:anchor="_Toc99614657" w:history="1">
        <w:r w:rsidRPr="001E2C5E">
          <w:rPr>
            <w:rStyle w:val="Hyperlink"/>
            <w:rFonts w:eastAsia="MS Mincho"/>
            <w:noProof/>
          </w:rPr>
          <w:t>Figure 7: special topologies</w:t>
        </w:r>
        <w:r>
          <w:rPr>
            <w:noProof/>
            <w:webHidden/>
          </w:rPr>
          <w:tab/>
        </w:r>
        <w:r>
          <w:rPr>
            <w:noProof/>
            <w:webHidden/>
          </w:rPr>
          <w:fldChar w:fldCharType="begin"/>
        </w:r>
        <w:r>
          <w:rPr>
            <w:noProof/>
            <w:webHidden/>
          </w:rPr>
          <w:instrText xml:space="preserve"> PAGEREF _Toc99614657 \h </w:instrText>
        </w:r>
        <w:r>
          <w:rPr>
            <w:noProof/>
            <w:webHidden/>
          </w:rPr>
        </w:r>
        <w:r>
          <w:rPr>
            <w:noProof/>
            <w:webHidden/>
          </w:rPr>
          <w:fldChar w:fldCharType="separate"/>
        </w:r>
        <w:r>
          <w:rPr>
            <w:noProof/>
            <w:webHidden/>
          </w:rPr>
          <w:t>17</w:t>
        </w:r>
        <w:r>
          <w:rPr>
            <w:noProof/>
            <w:webHidden/>
          </w:rPr>
          <w:fldChar w:fldCharType="end"/>
        </w:r>
      </w:hyperlink>
    </w:p>
    <w:p w14:paraId="0A8B1E92" w14:textId="6C41721A" w:rsidR="001F4D75" w:rsidRDefault="001F4D75">
      <w:pPr>
        <w:pStyle w:val="Abbildungsverzeichnis"/>
        <w:rPr>
          <w:rFonts w:asciiTheme="minorHAnsi" w:eastAsiaTheme="minorEastAsia" w:hAnsiTheme="minorHAnsi" w:cstheme="minorBidi"/>
          <w:b w:val="0"/>
          <w:noProof/>
          <w:szCs w:val="22"/>
          <w:lang w:val="de-DE"/>
        </w:rPr>
      </w:pPr>
      <w:hyperlink w:anchor="_Toc99614658" w:history="1">
        <w:r w:rsidRPr="001E2C5E">
          <w:rPr>
            <w:rStyle w:val="Hyperlink"/>
            <w:rFonts w:eastAsia="MS Mincho"/>
            <w:noProof/>
          </w:rPr>
          <w:t>Figure 8: Robscans with Different Rotation Angles; Two of them Mirrored</w:t>
        </w:r>
        <w:r>
          <w:rPr>
            <w:noProof/>
            <w:webHidden/>
          </w:rPr>
          <w:tab/>
        </w:r>
        <w:r>
          <w:rPr>
            <w:noProof/>
            <w:webHidden/>
          </w:rPr>
          <w:fldChar w:fldCharType="begin"/>
        </w:r>
        <w:r>
          <w:rPr>
            <w:noProof/>
            <w:webHidden/>
          </w:rPr>
          <w:instrText xml:space="preserve"> PAGEREF _Toc99614658 \h </w:instrText>
        </w:r>
        <w:r>
          <w:rPr>
            <w:noProof/>
            <w:webHidden/>
          </w:rPr>
        </w:r>
        <w:r>
          <w:rPr>
            <w:noProof/>
            <w:webHidden/>
          </w:rPr>
          <w:fldChar w:fldCharType="separate"/>
        </w:r>
        <w:r>
          <w:rPr>
            <w:noProof/>
            <w:webHidden/>
          </w:rPr>
          <w:t>35</w:t>
        </w:r>
        <w:r>
          <w:rPr>
            <w:noProof/>
            <w:webHidden/>
          </w:rPr>
          <w:fldChar w:fldCharType="end"/>
        </w:r>
      </w:hyperlink>
    </w:p>
    <w:p w14:paraId="16207AD1" w14:textId="5A827C86" w:rsidR="001F4D75" w:rsidRDefault="001F4D75">
      <w:pPr>
        <w:pStyle w:val="Abbildungsverzeichnis"/>
        <w:rPr>
          <w:rFonts w:asciiTheme="minorHAnsi" w:eastAsiaTheme="minorEastAsia" w:hAnsiTheme="minorHAnsi" w:cstheme="minorBidi"/>
          <w:b w:val="0"/>
          <w:noProof/>
          <w:szCs w:val="22"/>
          <w:lang w:val="de-DE"/>
        </w:rPr>
      </w:pPr>
      <w:hyperlink w:anchor="_Toc99614659" w:history="1">
        <w:r w:rsidRPr="001E2C5E">
          <w:rPr>
            <w:rStyle w:val="Hyperlink"/>
            <w:rFonts w:eastAsia="MS Mincho"/>
            <w:noProof/>
          </w:rPr>
          <w:t>Figure 9: Rivet head types (Dome, Large Flange, Countersunk)</w:t>
        </w:r>
        <w:r>
          <w:rPr>
            <w:noProof/>
            <w:webHidden/>
          </w:rPr>
          <w:tab/>
        </w:r>
        <w:r>
          <w:rPr>
            <w:noProof/>
            <w:webHidden/>
          </w:rPr>
          <w:fldChar w:fldCharType="begin"/>
        </w:r>
        <w:r>
          <w:rPr>
            <w:noProof/>
            <w:webHidden/>
          </w:rPr>
          <w:instrText xml:space="preserve"> PAGEREF _Toc99614659 \h </w:instrText>
        </w:r>
        <w:r>
          <w:rPr>
            <w:noProof/>
            <w:webHidden/>
          </w:rPr>
        </w:r>
        <w:r>
          <w:rPr>
            <w:noProof/>
            <w:webHidden/>
          </w:rPr>
          <w:fldChar w:fldCharType="separate"/>
        </w:r>
        <w:r>
          <w:rPr>
            <w:noProof/>
            <w:webHidden/>
          </w:rPr>
          <w:t>38</w:t>
        </w:r>
        <w:r>
          <w:rPr>
            <w:noProof/>
            <w:webHidden/>
          </w:rPr>
          <w:fldChar w:fldCharType="end"/>
        </w:r>
      </w:hyperlink>
    </w:p>
    <w:p w14:paraId="77146B1B" w14:textId="3926EB97" w:rsidR="001F4D75" w:rsidRDefault="001F4D75">
      <w:pPr>
        <w:pStyle w:val="Abbildungsverzeichnis"/>
        <w:rPr>
          <w:rFonts w:asciiTheme="minorHAnsi" w:eastAsiaTheme="minorEastAsia" w:hAnsiTheme="minorHAnsi" w:cstheme="minorBidi"/>
          <w:b w:val="0"/>
          <w:noProof/>
          <w:szCs w:val="22"/>
          <w:lang w:val="de-DE"/>
        </w:rPr>
      </w:pPr>
      <w:hyperlink w:anchor="_Toc99614660" w:history="1">
        <w:r w:rsidRPr="001E2C5E">
          <w:rPr>
            <w:rStyle w:val="Hyperlink"/>
            <w:rFonts w:eastAsia="MS Mincho"/>
            <w:noProof/>
          </w:rPr>
          <w:t>Figure 10: Blind rivet – key attributes</w:t>
        </w:r>
        <w:r>
          <w:rPr>
            <w:noProof/>
            <w:webHidden/>
          </w:rPr>
          <w:tab/>
        </w:r>
        <w:r>
          <w:rPr>
            <w:noProof/>
            <w:webHidden/>
          </w:rPr>
          <w:fldChar w:fldCharType="begin"/>
        </w:r>
        <w:r>
          <w:rPr>
            <w:noProof/>
            <w:webHidden/>
          </w:rPr>
          <w:instrText xml:space="preserve"> PAGEREF _Toc99614660 \h </w:instrText>
        </w:r>
        <w:r>
          <w:rPr>
            <w:noProof/>
            <w:webHidden/>
          </w:rPr>
        </w:r>
        <w:r>
          <w:rPr>
            <w:noProof/>
            <w:webHidden/>
          </w:rPr>
          <w:fldChar w:fldCharType="separate"/>
        </w:r>
        <w:r>
          <w:rPr>
            <w:noProof/>
            <w:webHidden/>
          </w:rPr>
          <w:t>40</w:t>
        </w:r>
        <w:r>
          <w:rPr>
            <w:noProof/>
            <w:webHidden/>
          </w:rPr>
          <w:fldChar w:fldCharType="end"/>
        </w:r>
      </w:hyperlink>
    </w:p>
    <w:p w14:paraId="655DDA13" w14:textId="659917B3" w:rsidR="001F4D75" w:rsidRDefault="001F4D75">
      <w:pPr>
        <w:pStyle w:val="Abbildungsverzeichnis"/>
        <w:rPr>
          <w:rFonts w:asciiTheme="minorHAnsi" w:eastAsiaTheme="minorEastAsia" w:hAnsiTheme="minorHAnsi" w:cstheme="minorBidi"/>
          <w:b w:val="0"/>
          <w:noProof/>
          <w:szCs w:val="22"/>
          <w:lang w:val="de-DE"/>
        </w:rPr>
      </w:pPr>
      <w:hyperlink w:anchor="_Toc99614661" w:history="1">
        <w:r w:rsidRPr="001E2C5E">
          <w:rPr>
            <w:rStyle w:val="Hyperlink"/>
            <w:rFonts w:eastAsia="MS Mincho"/>
            <w:noProof/>
          </w:rPr>
          <w:t>Figure 11: Assembly Recommendations for Blind Rivets</w:t>
        </w:r>
        <w:r>
          <w:rPr>
            <w:noProof/>
            <w:webHidden/>
          </w:rPr>
          <w:tab/>
        </w:r>
        <w:r>
          <w:rPr>
            <w:noProof/>
            <w:webHidden/>
          </w:rPr>
          <w:fldChar w:fldCharType="begin"/>
        </w:r>
        <w:r>
          <w:rPr>
            <w:noProof/>
            <w:webHidden/>
          </w:rPr>
          <w:instrText xml:space="preserve"> PAGEREF _Toc99614661 \h </w:instrText>
        </w:r>
        <w:r>
          <w:rPr>
            <w:noProof/>
            <w:webHidden/>
          </w:rPr>
        </w:r>
        <w:r>
          <w:rPr>
            <w:noProof/>
            <w:webHidden/>
          </w:rPr>
          <w:fldChar w:fldCharType="separate"/>
        </w:r>
        <w:r>
          <w:rPr>
            <w:noProof/>
            <w:webHidden/>
          </w:rPr>
          <w:t>41</w:t>
        </w:r>
        <w:r>
          <w:rPr>
            <w:noProof/>
            <w:webHidden/>
          </w:rPr>
          <w:fldChar w:fldCharType="end"/>
        </w:r>
      </w:hyperlink>
    </w:p>
    <w:p w14:paraId="5C840110" w14:textId="1E10AB7A" w:rsidR="001F4D75" w:rsidRDefault="001F4D75">
      <w:pPr>
        <w:pStyle w:val="Abbildungsverzeichnis"/>
        <w:rPr>
          <w:rFonts w:asciiTheme="minorHAnsi" w:eastAsiaTheme="minorEastAsia" w:hAnsiTheme="minorHAnsi" w:cstheme="minorBidi"/>
          <w:b w:val="0"/>
          <w:noProof/>
          <w:szCs w:val="22"/>
          <w:lang w:val="de-DE"/>
        </w:rPr>
      </w:pPr>
      <w:hyperlink w:anchor="_Toc99614662" w:history="1">
        <w:r w:rsidRPr="001E2C5E">
          <w:rPr>
            <w:rStyle w:val="Hyperlink"/>
            <w:rFonts w:eastAsia="MS Mincho"/>
            <w:noProof/>
          </w:rPr>
          <w:t>Figure 12: Cross section of a self-piercing rivet &amp; riveting machine</w:t>
        </w:r>
        <w:r>
          <w:rPr>
            <w:noProof/>
            <w:webHidden/>
          </w:rPr>
          <w:tab/>
        </w:r>
        <w:r>
          <w:rPr>
            <w:noProof/>
            <w:webHidden/>
          </w:rPr>
          <w:fldChar w:fldCharType="begin"/>
        </w:r>
        <w:r>
          <w:rPr>
            <w:noProof/>
            <w:webHidden/>
          </w:rPr>
          <w:instrText xml:space="preserve"> PAGEREF _Toc99614662 \h </w:instrText>
        </w:r>
        <w:r>
          <w:rPr>
            <w:noProof/>
            <w:webHidden/>
          </w:rPr>
        </w:r>
        <w:r>
          <w:rPr>
            <w:noProof/>
            <w:webHidden/>
          </w:rPr>
          <w:fldChar w:fldCharType="separate"/>
        </w:r>
        <w:r>
          <w:rPr>
            <w:noProof/>
            <w:webHidden/>
          </w:rPr>
          <w:t>41</w:t>
        </w:r>
        <w:r>
          <w:rPr>
            <w:noProof/>
            <w:webHidden/>
          </w:rPr>
          <w:fldChar w:fldCharType="end"/>
        </w:r>
      </w:hyperlink>
    </w:p>
    <w:p w14:paraId="4F29ADCF" w14:textId="41653351" w:rsidR="001F4D75" w:rsidRDefault="001F4D75">
      <w:pPr>
        <w:pStyle w:val="Abbildungsverzeichnis"/>
        <w:rPr>
          <w:rFonts w:asciiTheme="minorHAnsi" w:eastAsiaTheme="minorEastAsia" w:hAnsiTheme="minorHAnsi" w:cstheme="minorBidi"/>
          <w:b w:val="0"/>
          <w:noProof/>
          <w:szCs w:val="22"/>
          <w:lang w:val="de-DE"/>
        </w:rPr>
      </w:pPr>
      <w:hyperlink w:anchor="_Toc99614663" w:history="1">
        <w:r w:rsidRPr="001E2C5E">
          <w:rPr>
            <w:rStyle w:val="Hyperlink"/>
            <w:rFonts w:eastAsia="MS Mincho"/>
            <w:noProof/>
          </w:rPr>
          <w:t>Figure 13: Pictures of characteristic rivet types before and after mounting</w:t>
        </w:r>
        <w:r>
          <w:rPr>
            <w:noProof/>
            <w:webHidden/>
          </w:rPr>
          <w:tab/>
        </w:r>
        <w:r>
          <w:rPr>
            <w:noProof/>
            <w:webHidden/>
          </w:rPr>
          <w:fldChar w:fldCharType="begin"/>
        </w:r>
        <w:r>
          <w:rPr>
            <w:noProof/>
            <w:webHidden/>
          </w:rPr>
          <w:instrText xml:space="preserve"> PAGEREF _Toc99614663 \h </w:instrText>
        </w:r>
        <w:r>
          <w:rPr>
            <w:noProof/>
            <w:webHidden/>
          </w:rPr>
        </w:r>
        <w:r>
          <w:rPr>
            <w:noProof/>
            <w:webHidden/>
          </w:rPr>
          <w:fldChar w:fldCharType="separate"/>
        </w:r>
        <w:r>
          <w:rPr>
            <w:noProof/>
            <w:webHidden/>
          </w:rPr>
          <w:t>43</w:t>
        </w:r>
        <w:r>
          <w:rPr>
            <w:noProof/>
            <w:webHidden/>
          </w:rPr>
          <w:fldChar w:fldCharType="end"/>
        </w:r>
      </w:hyperlink>
    </w:p>
    <w:p w14:paraId="0CFDC6BA" w14:textId="7E45A636" w:rsidR="001F4D75" w:rsidRDefault="001F4D75">
      <w:pPr>
        <w:pStyle w:val="Abbildungsverzeichnis"/>
        <w:rPr>
          <w:rFonts w:asciiTheme="minorHAnsi" w:eastAsiaTheme="minorEastAsia" w:hAnsiTheme="minorHAnsi" w:cstheme="minorBidi"/>
          <w:b w:val="0"/>
          <w:noProof/>
          <w:szCs w:val="22"/>
          <w:lang w:val="de-DE"/>
        </w:rPr>
      </w:pPr>
      <w:hyperlink w:anchor="_Toc99614664" w:history="1">
        <w:r w:rsidRPr="001E2C5E">
          <w:rPr>
            <w:rStyle w:val="Hyperlink"/>
            <w:rFonts w:eastAsia="MS Mincho"/>
            <w:noProof/>
          </w:rPr>
          <w:t>Figure 14: Key dimensions of solid rivets</w:t>
        </w:r>
        <w:r>
          <w:rPr>
            <w:noProof/>
            <w:webHidden/>
          </w:rPr>
          <w:tab/>
        </w:r>
        <w:r>
          <w:rPr>
            <w:noProof/>
            <w:webHidden/>
          </w:rPr>
          <w:fldChar w:fldCharType="begin"/>
        </w:r>
        <w:r>
          <w:rPr>
            <w:noProof/>
            <w:webHidden/>
          </w:rPr>
          <w:instrText xml:space="preserve"> PAGEREF _Toc99614664 \h </w:instrText>
        </w:r>
        <w:r>
          <w:rPr>
            <w:noProof/>
            <w:webHidden/>
          </w:rPr>
        </w:r>
        <w:r>
          <w:rPr>
            <w:noProof/>
            <w:webHidden/>
          </w:rPr>
          <w:fldChar w:fldCharType="separate"/>
        </w:r>
        <w:r>
          <w:rPr>
            <w:noProof/>
            <w:webHidden/>
          </w:rPr>
          <w:t>43</w:t>
        </w:r>
        <w:r>
          <w:rPr>
            <w:noProof/>
            <w:webHidden/>
          </w:rPr>
          <w:fldChar w:fldCharType="end"/>
        </w:r>
      </w:hyperlink>
    </w:p>
    <w:p w14:paraId="7EBD8FF4" w14:textId="6927AA06" w:rsidR="001F4D75" w:rsidRDefault="001F4D75">
      <w:pPr>
        <w:pStyle w:val="Abbildungsverzeichnis"/>
        <w:rPr>
          <w:rFonts w:asciiTheme="minorHAnsi" w:eastAsiaTheme="minorEastAsia" w:hAnsiTheme="minorHAnsi" w:cstheme="minorBidi"/>
          <w:b w:val="0"/>
          <w:noProof/>
          <w:szCs w:val="22"/>
          <w:lang w:val="de-DE"/>
        </w:rPr>
      </w:pPr>
      <w:hyperlink w:anchor="_Toc99614665" w:history="1">
        <w:r w:rsidRPr="001E2C5E">
          <w:rPr>
            <w:rStyle w:val="Hyperlink"/>
            <w:rFonts w:eastAsia="MS Mincho"/>
            <w:noProof/>
          </w:rPr>
          <w:t>Figure 15: Relation of working thickness (T1+T2) to max and min values of grip</w:t>
        </w:r>
        <w:r>
          <w:rPr>
            <w:noProof/>
            <w:webHidden/>
          </w:rPr>
          <w:tab/>
        </w:r>
        <w:r>
          <w:rPr>
            <w:noProof/>
            <w:webHidden/>
          </w:rPr>
          <w:fldChar w:fldCharType="begin"/>
        </w:r>
        <w:r>
          <w:rPr>
            <w:noProof/>
            <w:webHidden/>
          </w:rPr>
          <w:instrText xml:space="preserve"> PAGEREF _Toc99614665 \h </w:instrText>
        </w:r>
        <w:r>
          <w:rPr>
            <w:noProof/>
            <w:webHidden/>
          </w:rPr>
        </w:r>
        <w:r>
          <w:rPr>
            <w:noProof/>
            <w:webHidden/>
          </w:rPr>
          <w:fldChar w:fldCharType="separate"/>
        </w:r>
        <w:r>
          <w:rPr>
            <w:noProof/>
            <w:webHidden/>
          </w:rPr>
          <w:t>44</w:t>
        </w:r>
        <w:r>
          <w:rPr>
            <w:noProof/>
            <w:webHidden/>
          </w:rPr>
          <w:fldChar w:fldCharType="end"/>
        </w:r>
      </w:hyperlink>
    </w:p>
    <w:p w14:paraId="4948814C" w14:textId="4745442B" w:rsidR="001F4D75" w:rsidRDefault="001F4D75">
      <w:pPr>
        <w:pStyle w:val="Abbildungsverzeichnis"/>
        <w:rPr>
          <w:rFonts w:asciiTheme="minorHAnsi" w:eastAsiaTheme="minorEastAsia" w:hAnsiTheme="minorHAnsi" w:cstheme="minorBidi"/>
          <w:b w:val="0"/>
          <w:noProof/>
          <w:szCs w:val="22"/>
          <w:lang w:val="de-DE"/>
        </w:rPr>
      </w:pPr>
      <w:hyperlink w:anchor="_Toc99614666" w:history="1">
        <w:r w:rsidRPr="001E2C5E">
          <w:rPr>
            <w:rStyle w:val="Hyperlink"/>
            <w:rFonts w:eastAsia="MS Mincho"/>
            <w:noProof/>
          </w:rPr>
          <w:t>Figure 16: Cross section of a SWOP Rivet</w:t>
        </w:r>
        <w:r>
          <w:rPr>
            <w:noProof/>
            <w:webHidden/>
          </w:rPr>
          <w:tab/>
        </w:r>
        <w:r>
          <w:rPr>
            <w:noProof/>
            <w:webHidden/>
          </w:rPr>
          <w:fldChar w:fldCharType="begin"/>
        </w:r>
        <w:r>
          <w:rPr>
            <w:noProof/>
            <w:webHidden/>
          </w:rPr>
          <w:instrText xml:space="preserve"> PAGEREF _Toc99614666 \h </w:instrText>
        </w:r>
        <w:r>
          <w:rPr>
            <w:noProof/>
            <w:webHidden/>
          </w:rPr>
        </w:r>
        <w:r>
          <w:rPr>
            <w:noProof/>
            <w:webHidden/>
          </w:rPr>
          <w:fldChar w:fldCharType="separate"/>
        </w:r>
        <w:r>
          <w:rPr>
            <w:noProof/>
            <w:webHidden/>
          </w:rPr>
          <w:t>45</w:t>
        </w:r>
        <w:r>
          <w:rPr>
            <w:noProof/>
            <w:webHidden/>
          </w:rPr>
          <w:fldChar w:fldCharType="end"/>
        </w:r>
      </w:hyperlink>
    </w:p>
    <w:p w14:paraId="7D950B9C" w14:textId="129B647F" w:rsidR="001F4D75" w:rsidRDefault="001F4D75">
      <w:pPr>
        <w:pStyle w:val="Abbildungsverzeichnis"/>
        <w:rPr>
          <w:rFonts w:asciiTheme="minorHAnsi" w:eastAsiaTheme="minorEastAsia" w:hAnsiTheme="minorHAnsi" w:cstheme="minorBidi"/>
          <w:b w:val="0"/>
          <w:noProof/>
          <w:szCs w:val="22"/>
          <w:lang w:val="de-DE"/>
        </w:rPr>
      </w:pPr>
      <w:hyperlink w:anchor="_Toc99614667" w:history="1">
        <w:r w:rsidRPr="001E2C5E">
          <w:rPr>
            <w:rStyle w:val="Hyperlink"/>
            <w:rFonts w:eastAsia="MS Mincho"/>
            <w:noProof/>
          </w:rPr>
          <w:t>Figure 17 Clinch Rivet Studs: Threaded variant and Ball stud</w:t>
        </w:r>
        <w:r>
          <w:rPr>
            <w:noProof/>
            <w:webHidden/>
          </w:rPr>
          <w:tab/>
        </w:r>
        <w:r>
          <w:rPr>
            <w:noProof/>
            <w:webHidden/>
          </w:rPr>
          <w:fldChar w:fldCharType="begin"/>
        </w:r>
        <w:r>
          <w:rPr>
            <w:noProof/>
            <w:webHidden/>
          </w:rPr>
          <w:instrText xml:space="preserve"> PAGEREF _Toc99614667 \h </w:instrText>
        </w:r>
        <w:r>
          <w:rPr>
            <w:noProof/>
            <w:webHidden/>
          </w:rPr>
        </w:r>
        <w:r>
          <w:rPr>
            <w:noProof/>
            <w:webHidden/>
          </w:rPr>
          <w:fldChar w:fldCharType="separate"/>
        </w:r>
        <w:r>
          <w:rPr>
            <w:noProof/>
            <w:webHidden/>
          </w:rPr>
          <w:t>47</w:t>
        </w:r>
        <w:r>
          <w:rPr>
            <w:noProof/>
            <w:webHidden/>
          </w:rPr>
          <w:fldChar w:fldCharType="end"/>
        </w:r>
      </w:hyperlink>
    </w:p>
    <w:p w14:paraId="59EB590E" w14:textId="59AA11E0" w:rsidR="001F4D75" w:rsidRDefault="001F4D75">
      <w:pPr>
        <w:pStyle w:val="Abbildungsverzeichnis"/>
        <w:rPr>
          <w:rFonts w:asciiTheme="minorHAnsi" w:eastAsiaTheme="minorEastAsia" w:hAnsiTheme="minorHAnsi" w:cstheme="minorBidi"/>
          <w:b w:val="0"/>
          <w:noProof/>
          <w:szCs w:val="22"/>
          <w:lang w:val="de-DE"/>
        </w:rPr>
      </w:pPr>
      <w:hyperlink w:anchor="_Toc99614668" w:history="1">
        <w:r w:rsidRPr="001E2C5E">
          <w:rPr>
            <w:rStyle w:val="Hyperlink"/>
            <w:rFonts w:eastAsia="MS Mincho"/>
            <w:noProof/>
          </w:rPr>
          <w:t>Figure 18: Bolts and Screws</w:t>
        </w:r>
        <w:r>
          <w:rPr>
            <w:noProof/>
            <w:webHidden/>
          </w:rPr>
          <w:tab/>
        </w:r>
        <w:r>
          <w:rPr>
            <w:noProof/>
            <w:webHidden/>
          </w:rPr>
          <w:fldChar w:fldCharType="begin"/>
        </w:r>
        <w:r>
          <w:rPr>
            <w:noProof/>
            <w:webHidden/>
          </w:rPr>
          <w:instrText xml:space="preserve"> PAGEREF _Toc99614668 \h </w:instrText>
        </w:r>
        <w:r>
          <w:rPr>
            <w:noProof/>
            <w:webHidden/>
          </w:rPr>
        </w:r>
        <w:r>
          <w:rPr>
            <w:noProof/>
            <w:webHidden/>
          </w:rPr>
          <w:fldChar w:fldCharType="separate"/>
        </w:r>
        <w:r>
          <w:rPr>
            <w:noProof/>
            <w:webHidden/>
          </w:rPr>
          <w:t>48</w:t>
        </w:r>
        <w:r>
          <w:rPr>
            <w:noProof/>
            <w:webHidden/>
          </w:rPr>
          <w:fldChar w:fldCharType="end"/>
        </w:r>
      </w:hyperlink>
    </w:p>
    <w:p w14:paraId="34C451D1" w14:textId="7AB35CCB" w:rsidR="001F4D75" w:rsidRDefault="001F4D75">
      <w:pPr>
        <w:pStyle w:val="Abbildungsverzeichnis"/>
        <w:rPr>
          <w:rFonts w:asciiTheme="minorHAnsi" w:eastAsiaTheme="minorEastAsia" w:hAnsiTheme="minorHAnsi" w:cstheme="minorBidi"/>
          <w:b w:val="0"/>
          <w:noProof/>
          <w:szCs w:val="22"/>
          <w:lang w:val="de-DE"/>
        </w:rPr>
      </w:pPr>
      <w:hyperlink w:anchor="_Toc99614669" w:history="1">
        <w:r w:rsidRPr="001E2C5E">
          <w:rPr>
            <w:rStyle w:val="Hyperlink"/>
            <w:rFonts w:eastAsia="MS Mincho"/>
            <w:noProof/>
          </w:rPr>
          <w:t>Figure 19: Different Screw Forms</w:t>
        </w:r>
        <w:r>
          <w:rPr>
            <w:noProof/>
            <w:webHidden/>
          </w:rPr>
          <w:tab/>
        </w:r>
        <w:r>
          <w:rPr>
            <w:noProof/>
            <w:webHidden/>
          </w:rPr>
          <w:fldChar w:fldCharType="begin"/>
        </w:r>
        <w:r>
          <w:rPr>
            <w:noProof/>
            <w:webHidden/>
          </w:rPr>
          <w:instrText xml:space="preserve"> PAGEREF _Toc99614669 \h </w:instrText>
        </w:r>
        <w:r>
          <w:rPr>
            <w:noProof/>
            <w:webHidden/>
          </w:rPr>
        </w:r>
        <w:r>
          <w:rPr>
            <w:noProof/>
            <w:webHidden/>
          </w:rPr>
          <w:fldChar w:fldCharType="separate"/>
        </w:r>
        <w:r>
          <w:rPr>
            <w:noProof/>
            <w:webHidden/>
          </w:rPr>
          <w:t>48</w:t>
        </w:r>
        <w:r>
          <w:rPr>
            <w:noProof/>
            <w:webHidden/>
          </w:rPr>
          <w:fldChar w:fldCharType="end"/>
        </w:r>
      </w:hyperlink>
    </w:p>
    <w:p w14:paraId="6A838FB2" w14:textId="32388C79" w:rsidR="001F4D75" w:rsidRDefault="001F4D75">
      <w:pPr>
        <w:pStyle w:val="Abbildungsverzeichnis"/>
        <w:rPr>
          <w:rFonts w:asciiTheme="minorHAnsi" w:eastAsiaTheme="minorEastAsia" w:hAnsiTheme="minorHAnsi" w:cstheme="minorBidi"/>
          <w:b w:val="0"/>
          <w:noProof/>
          <w:szCs w:val="22"/>
          <w:lang w:val="de-DE"/>
        </w:rPr>
      </w:pPr>
      <w:hyperlink w:anchor="_Toc99614670" w:history="1">
        <w:r w:rsidRPr="001E2C5E">
          <w:rPr>
            <w:rStyle w:val="Hyperlink"/>
            <w:rFonts w:eastAsia="MS Mincho"/>
            <w:noProof/>
          </w:rPr>
          <w:t>Figure 20: Definition of Length and Head Sizes</w:t>
        </w:r>
        <w:r>
          <w:rPr>
            <w:noProof/>
            <w:webHidden/>
          </w:rPr>
          <w:tab/>
        </w:r>
        <w:r>
          <w:rPr>
            <w:noProof/>
            <w:webHidden/>
          </w:rPr>
          <w:fldChar w:fldCharType="begin"/>
        </w:r>
        <w:r>
          <w:rPr>
            <w:noProof/>
            <w:webHidden/>
          </w:rPr>
          <w:instrText xml:space="preserve"> PAGEREF _Toc99614670 \h </w:instrText>
        </w:r>
        <w:r>
          <w:rPr>
            <w:noProof/>
            <w:webHidden/>
          </w:rPr>
        </w:r>
        <w:r>
          <w:rPr>
            <w:noProof/>
            <w:webHidden/>
          </w:rPr>
          <w:fldChar w:fldCharType="separate"/>
        </w:r>
        <w:r>
          <w:rPr>
            <w:noProof/>
            <w:webHidden/>
          </w:rPr>
          <w:t>49</w:t>
        </w:r>
        <w:r>
          <w:rPr>
            <w:noProof/>
            <w:webHidden/>
          </w:rPr>
          <w:fldChar w:fldCharType="end"/>
        </w:r>
      </w:hyperlink>
    </w:p>
    <w:p w14:paraId="542C9886" w14:textId="365F7B11" w:rsidR="001F4D75" w:rsidRDefault="001F4D75">
      <w:pPr>
        <w:pStyle w:val="Abbildungsverzeichnis"/>
        <w:rPr>
          <w:rFonts w:asciiTheme="minorHAnsi" w:eastAsiaTheme="minorEastAsia" w:hAnsiTheme="minorHAnsi" w:cstheme="minorBidi"/>
          <w:b w:val="0"/>
          <w:noProof/>
          <w:szCs w:val="22"/>
          <w:lang w:val="de-DE"/>
        </w:rPr>
      </w:pPr>
      <w:hyperlink w:anchor="_Toc99614671" w:history="1">
        <w:r w:rsidRPr="001E2C5E">
          <w:rPr>
            <w:rStyle w:val="Hyperlink"/>
            <w:rFonts w:eastAsia="MS Mincho"/>
            <w:noProof/>
          </w:rPr>
          <w:t>Figure 21: Definition of lead, pitch and starts of a thread.</w:t>
        </w:r>
        <w:r>
          <w:rPr>
            <w:noProof/>
            <w:webHidden/>
          </w:rPr>
          <w:tab/>
        </w:r>
        <w:r>
          <w:rPr>
            <w:noProof/>
            <w:webHidden/>
          </w:rPr>
          <w:fldChar w:fldCharType="begin"/>
        </w:r>
        <w:r>
          <w:rPr>
            <w:noProof/>
            <w:webHidden/>
          </w:rPr>
          <w:instrText xml:space="preserve"> PAGEREF _Toc99614671 \h </w:instrText>
        </w:r>
        <w:r>
          <w:rPr>
            <w:noProof/>
            <w:webHidden/>
          </w:rPr>
        </w:r>
        <w:r>
          <w:rPr>
            <w:noProof/>
            <w:webHidden/>
          </w:rPr>
          <w:fldChar w:fldCharType="separate"/>
        </w:r>
        <w:r>
          <w:rPr>
            <w:noProof/>
            <w:webHidden/>
          </w:rPr>
          <w:t>49</w:t>
        </w:r>
        <w:r>
          <w:rPr>
            <w:noProof/>
            <w:webHidden/>
          </w:rPr>
          <w:fldChar w:fldCharType="end"/>
        </w:r>
      </w:hyperlink>
    </w:p>
    <w:p w14:paraId="4DE425FE" w14:textId="7DB61AB1" w:rsidR="001F4D75" w:rsidRDefault="001F4D75">
      <w:pPr>
        <w:pStyle w:val="Abbildungsverzeichnis"/>
        <w:rPr>
          <w:rFonts w:asciiTheme="minorHAnsi" w:eastAsiaTheme="minorEastAsia" w:hAnsiTheme="minorHAnsi" w:cstheme="minorBidi"/>
          <w:b w:val="0"/>
          <w:noProof/>
          <w:szCs w:val="22"/>
          <w:lang w:val="de-DE"/>
        </w:rPr>
      </w:pPr>
      <w:hyperlink w:anchor="_Toc99614672" w:history="1">
        <w:r w:rsidRPr="001E2C5E">
          <w:rPr>
            <w:rStyle w:val="Hyperlink"/>
            <w:rFonts w:eastAsia="MS Mincho"/>
            <w:noProof/>
          </w:rPr>
          <w:t>Figure 22: Bolt with welded nut</w:t>
        </w:r>
        <w:r>
          <w:rPr>
            <w:noProof/>
            <w:webHidden/>
          </w:rPr>
          <w:tab/>
        </w:r>
        <w:r>
          <w:rPr>
            <w:noProof/>
            <w:webHidden/>
          </w:rPr>
          <w:fldChar w:fldCharType="begin"/>
        </w:r>
        <w:r>
          <w:rPr>
            <w:noProof/>
            <w:webHidden/>
          </w:rPr>
          <w:instrText xml:space="preserve"> PAGEREF _Toc99614672 \h </w:instrText>
        </w:r>
        <w:r>
          <w:rPr>
            <w:noProof/>
            <w:webHidden/>
          </w:rPr>
        </w:r>
        <w:r>
          <w:rPr>
            <w:noProof/>
            <w:webHidden/>
          </w:rPr>
          <w:fldChar w:fldCharType="separate"/>
        </w:r>
        <w:r>
          <w:rPr>
            <w:noProof/>
            <w:webHidden/>
          </w:rPr>
          <w:t>59</w:t>
        </w:r>
        <w:r>
          <w:rPr>
            <w:noProof/>
            <w:webHidden/>
          </w:rPr>
          <w:fldChar w:fldCharType="end"/>
        </w:r>
      </w:hyperlink>
    </w:p>
    <w:p w14:paraId="44926EE5" w14:textId="26E09BD1" w:rsidR="001F4D75" w:rsidRDefault="001F4D75">
      <w:pPr>
        <w:pStyle w:val="Abbildungsverzeichnis"/>
        <w:rPr>
          <w:rFonts w:asciiTheme="minorHAnsi" w:eastAsiaTheme="minorEastAsia" w:hAnsiTheme="minorHAnsi" w:cstheme="minorBidi"/>
          <w:b w:val="0"/>
          <w:noProof/>
          <w:szCs w:val="22"/>
          <w:lang w:val="de-DE"/>
        </w:rPr>
      </w:pPr>
      <w:hyperlink w:anchor="_Toc99614673" w:history="1">
        <w:r w:rsidRPr="001E2C5E">
          <w:rPr>
            <w:rStyle w:val="Hyperlink"/>
            <w:rFonts w:eastAsia="MS Mincho"/>
            <w:noProof/>
          </w:rPr>
          <w:t>Figure 23: Bolt with free nut</w:t>
        </w:r>
        <w:r>
          <w:rPr>
            <w:noProof/>
            <w:webHidden/>
          </w:rPr>
          <w:tab/>
        </w:r>
        <w:r>
          <w:rPr>
            <w:noProof/>
            <w:webHidden/>
          </w:rPr>
          <w:fldChar w:fldCharType="begin"/>
        </w:r>
        <w:r>
          <w:rPr>
            <w:noProof/>
            <w:webHidden/>
          </w:rPr>
          <w:instrText xml:space="preserve"> PAGEREF _Toc99614673 \h </w:instrText>
        </w:r>
        <w:r>
          <w:rPr>
            <w:noProof/>
            <w:webHidden/>
          </w:rPr>
        </w:r>
        <w:r>
          <w:rPr>
            <w:noProof/>
            <w:webHidden/>
          </w:rPr>
          <w:fldChar w:fldCharType="separate"/>
        </w:r>
        <w:r>
          <w:rPr>
            <w:noProof/>
            <w:webHidden/>
          </w:rPr>
          <w:t>59</w:t>
        </w:r>
        <w:r>
          <w:rPr>
            <w:noProof/>
            <w:webHidden/>
          </w:rPr>
          <w:fldChar w:fldCharType="end"/>
        </w:r>
      </w:hyperlink>
    </w:p>
    <w:p w14:paraId="40B51711" w14:textId="29C384A1" w:rsidR="001F4D75" w:rsidRDefault="001F4D75">
      <w:pPr>
        <w:pStyle w:val="Abbildungsverzeichnis"/>
        <w:rPr>
          <w:rFonts w:asciiTheme="minorHAnsi" w:eastAsiaTheme="minorEastAsia" w:hAnsiTheme="minorHAnsi" w:cstheme="minorBidi"/>
          <w:b w:val="0"/>
          <w:noProof/>
          <w:szCs w:val="22"/>
          <w:lang w:val="de-DE"/>
        </w:rPr>
      </w:pPr>
      <w:hyperlink w:anchor="_Toc99614674" w:history="1">
        <w:r w:rsidRPr="001E2C5E">
          <w:rPr>
            <w:rStyle w:val="Hyperlink"/>
            <w:rFonts w:eastAsia="MS Mincho"/>
            <w:noProof/>
          </w:rPr>
          <w:t>Figure 24: Screw</w:t>
        </w:r>
        <w:r>
          <w:rPr>
            <w:noProof/>
            <w:webHidden/>
          </w:rPr>
          <w:tab/>
        </w:r>
        <w:r>
          <w:rPr>
            <w:noProof/>
            <w:webHidden/>
          </w:rPr>
          <w:fldChar w:fldCharType="begin"/>
        </w:r>
        <w:r>
          <w:rPr>
            <w:noProof/>
            <w:webHidden/>
          </w:rPr>
          <w:instrText xml:space="preserve"> PAGEREF _Toc99614674 \h </w:instrText>
        </w:r>
        <w:r>
          <w:rPr>
            <w:noProof/>
            <w:webHidden/>
          </w:rPr>
        </w:r>
        <w:r>
          <w:rPr>
            <w:noProof/>
            <w:webHidden/>
          </w:rPr>
          <w:fldChar w:fldCharType="separate"/>
        </w:r>
        <w:r>
          <w:rPr>
            <w:noProof/>
            <w:webHidden/>
          </w:rPr>
          <w:t>59</w:t>
        </w:r>
        <w:r>
          <w:rPr>
            <w:noProof/>
            <w:webHidden/>
          </w:rPr>
          <w:fldChar w:fldCharType="end"/>
        </w:r>
      </w:hyperlink>
    </w:p>
    <w:p w14:paraId="7E42B2C6" w14:textId="67D73E1D" w:rsidR="001F4D75" w:rsidRDefault="001F4D75">
      <w:pPr>
        <w:pStyle w:val="Abbildungsverzeichnis"/>
        <w:rPr>
          <w:rFonts w:asciiTheme="minorHAnsi" w:eastAsiaTheme="minorEastAsia" w:hAnsiTheme="minorHAnsi" w:cstheme="minorBidi"/>
          <w:b w:val="0"/>
          <w:noProof/>
          <w:szCs w:val="22"/>
          <w:lang w:val="de-DE"/>
        </w:rPr>
      </w:pPr>
      <w:hyperlink w:anchor="_Toc99614675" w:history="1">
        <w:r w:rsidRPr="001E2C5E">
          <w:rPr>
            <w:rStyle w:val="Hyperlink"/>
            <w:rFonts w:eastAsia="MS Mincho"/>
            <w:noProof/>
          </w:rPr>
          <w:t>Figure 25: Welded stud with free nut</w:t>
        </w:r>
        <w:r>
          <w:rPr>
            <w:noProof/>
            <w:webHidden/>
          </w:rPr>
          <w:tab/>
        </w:r>
        <w:r>
          <w:rPr>
            <w:noProof/>
            <w:webHidden/>
          </w:rPr>
          <w:fldChar w:fldCharType="begin"/>
        </w:r>
        <w:r>
          <w:rPr>
            <w:noProof/>
            <w:webHidden/>
          </w:rPr>
          <w:instrText xml:space="preserve"> PAGEREF _Toc99614675 \h </w:instrText>
        </w:r>
        <w:r>
          <w:rPr>
            <w:noProof/>
            <w:webHidden/>
          </w:rPr>
        </w:r>
        <w:r>
          <w:rPr>
            <w:noProof/>
            <w:webHidden/>
          </w:rPr>
          <w:fldChar w:fldCharType="separate"/>
        </w:r>
        <w:r>
          <w:rPr>
            <w:noProof/>
            <w:webHidden/>
          </w:rPr>
          <w:t>60</w:t>
        </w:r>
        <w:r>
          <w:rPr>
            <w:noProof/>
            <w:webHidden/>
          </w:rPr>
          <w:fldChar w:fldCharType="end"/>
        </w:r>
      </w:hyperlink>
    </w:p>
    <w:p w14:paraId="5FD160B2" w14:textId="0015D845" w:rsidR="001F4D75" w:rsidRDefault="001F4D75">
      <w:pPr>
        <w:pStyle w:val="Abbildungsverzeichnis"/>
        <w:rPr>
          <w:rFonts w:asciiTheme="minorHAnsi" w:eastAsiaTheme="minorEastAsia" w:hAnsiTheme="minorHAnsi" w:cstheme="minorBidi"/>
          <w:b w:val="0"/>
          <w:noProof/>
          <w:szCs w:val="22"/>
          <w:lang w:val="de-DE"/>
        </w:rPr>
      </w:pPr>
      <w:hyperlink w:anchor="_Toc99614676" w:history="1">
        <w:r w:rsidRPr="001E2C5E">
          <w:rPr>
            <w:rStyle w:val="Hyperlink"/>
            <w:rFonts w:eastAsia="MS Mincho"/>
            <w:noProof/>
          </w:rPr>
          <w:t>Figure 26: Plain stud</w:t>
        </w:r>
        <w:r>
          <w:rPr>
            <w:noProof/>
            <w:webHidden/>
          </w:rPr>
          <w:tab/>
        </w:r>
        <w:r>
          <w:rPr>
            <w:noProof/>
            <w:webHidden/>
          </w:rPr>
          <w:fldChar w:fldCharType="begin"/>
        </w:r>
        <w:r>
          <w:rPr>
            <w:noProof/>
            <w:webHidden/>
          </w:rPr>
          <w:instrText xml:space="preserve"> PAGEREF _Toc99614676 \h </w:instrText>
        </w:r>
        <w:r>
          <w:rPr>
            <w:noProof/>
            <w:webHidden/>
          </w:rPr>
        </w:r>
        <w:r>
          <w:rPr>
            <w:noProof/>
            <w:webHidden/>
          </w:rPr>
          <w:fldChar w:fldCharType="separate"/>
        </w:r>
        <w:r>
          <w:rPr>
            <w:noProof/>
            <w:webHidden/>
          </w:rPr>
          <w:t>60</w:t>
        </w:r>
        <w:r>
          <w:rPr>
            <w:noProof/>
            <w:webHidden/>
          </w:rPr>
          <w:fldChar w:fldCharType="end"/>
        </w:r>
      </w:hyperlink>
    </w:p>
    <w:p w14:paraId="7E7775C9" w14:textId="3D21BD8C" w:rsidR="001F4D75" w:rsidRDefault="001F4D75">
      <w:pPr>
        <w:pStyle w:val="Abbildungsverzeichnis"/>
        <w:rPr>
          <w:rFonts w:asciiTheme="minorHAnsi" w:eastAsiaTheme="minorEastAsia" w:hAnsiTheme="minorHAnsi" w:cstheme="minorBidi"/>
          <w:b w:val="0"/>
          <w:noProof/>
          <w:szCs w:val="22"/>
          <w:lang w:val="de-DE"/>
        </w:rPr>
      </w:pPr>
      <w:hyperlink w:anchor="_Toc99614677" w:history="1">
        <w:r w:rsidRPr="001E2C5E">
          <w:rPr>
            <w:rStyle w:val="Hyperlink"/>
            <w:rFonts w:eastAsia="MS Mincho"/>
            <w:noProof/>
          </w:rPr>
          <w:t>Figure 27: Process of Flow Drill Screwing</w:t>
        </w:r>
        <w:r>
          <w:rPr>
            <w:noProof/>
            <w:webHidden/>
          </w:rPr>
          <w:tab/>
        </w:r>
        <w:r>
          <w:rPr>
            <w:noProof/>
            <w:webHidden/>
          </w:rPr>
          <w:fldChar w:fldCharType="begin"/>
        </w:r>
        <w:r>
          <w:rPr>
            <w:noProof/>
            <w:webHidden/>
          </w:rPr>
          <w:instrText xml:space="preserve"> PAGEREF _Toc99614677 \h </w:instrText>
        </w:r>
        <w:r>
          <w:rPr>
            <w:noProof/>
            <w:webHidden/>
          </w:rPr>
        </w:r>
        <w:r>
          <w:rPr>
            <w:noProof/>
            <w:webHidden/>
          </w:rPr>
          <w:fldChar w:fldCharType="separate"/>
        </w:r>
        <w:r>
          <w:rPr>
            <w:noProof/>
            <w:webHidden/>
          </w:rPr>
          <w:t>62</w:t>
        </w:r>
        <w:r>
          <w:rPr>
            <w:noProof/>
            <w:webHidden/>
          </w:rPr>
          <w:fldChar w:fldCharType="end"/>
        </w:r>
      </w:hyperlink>
    </w:p>
    <w:p w14:paraId="47EE9A27" w14:textId="3C25D9AB" w:rsidR="001F4D75" w:rsidRDefault="001F4D75">
      <w:pPr>
        <w:pStyle w:val="Abbildungsverzeichnis"/>
        <w:rPr>
          <w:rFonts w:asciiTheme="minorHAnsi" w:eastAsiaTheme="minorEastAsia" w:hAnsiTheme="minorHAnsi" w:cstheme="minorBidi"/>
          <w:b w:val="0"/>
          <w:noProof/>
          <w:szCs w:val="22"/>
          <w:lang w:val="de-DE"/>
        </w:rPr>
      </w:pPr>
      <w:hyperlink w:anchor="_Toc99614678" w:history="1">
        <w:r w:rsidRPr="001E2C5E">
          <w:rPr>
            <w:rStyle w:val="Hyperlink"/>
            <w:rFonts w:eastAsia="MS Mincho"/>
            <w:noProof/>
          </w:rPr>
          <w:t>Figure 28: Measures of applied FDS</w:t>
        </w:r>
        <w:r>
          <w:rPr>
            <w:noProof/>
            <w:webHidden/>
          </w:rPr>
          <w:tab/>
        </w:r>
        <w:r>
          <w:rPr>
            <w:noProof/>
            <w:webHidden/>
          </w:rPr>
          <w:fldChar w:fldCharType="begin"/>
        </w:r>
        <w:r>
          <w:rPr>
            <w:noProof/>
            <w:webHidden/>
          </w:rPr>
          <w:instrText xml:space="preserve"> PAGEREF _Toc99614678 \h </w:instrText>
        </w:r>
        <w:r>
          <w:rPr>
            <w:noProof/>
            <w:webHidden/>
          </w:rPr>
        </w:r>
        <w:r>
          <w:rPr>
            <w:noProof/>
            <w:webHidden/>
          </w:rPr>
          <w:fldChar w:fldCharType="separate"/>
        </w:r>
        <w:r>
          <w:rPr>
            <w:noProof/>
            <w:webHidden/>
          </w:rPr>
          <w:t>62</w:t>
        </w:r>
        <w:r>
          <w:rPr>
            <w:noProof/>
            <w:webHidden/>
          </w:rPr>
          <w:fldChar w:fldCharType="end"/>
        </w:r>
      </w:hyperlink>
    </w:p>
    <w:p w14:paraId="279CA702" w14:textId="32887186" w:rsidR="001F4D75" w:rsidRDefault="001F4D75">
      <w:pPr>
        <w:pStyle w:val="Abbildungsverzeichnis"/>
        <w:rPr>
          <w:rFonts w:asciiTheme="minorHAnsi" w:eastAsiaTheme="minorEastAsia" w:hAnsiTheme="minorHAnsi" w:cstheme="minorBidi"/>
          <w:b w:val="0"/>
          <w:noProof/>
          <w:szCs w:val="22"/>
          <w:lang w:val="de-DE"/>
        </w:rPr>
      </w:pPr>
      <w:hyperlink w:anchor="_Toc99614679" w:history="1">
        <w:r w:rsidRPr="001E2C5E">
          <w:rPr>
            <w:rStyle w:val="Hyperlink"/>
            <w:rFonts w:eastAsia="MS Mincho"/>
            <w:noProof/>
          </w:rPr>
          <w:t>Figure 29: Pre-machined or clearance hole in FDS connection</w:t>
        </w:r>
        <w:r>
          <w:rPr>
            <w:noProof/>
            <w:webHidden/>
          </w:rPr>
          <w:tab/>
        </w:r>
        <w:r>
          <w:rPr>
            <w:noProof/>
            <w:webHidden/>
          </w:rPr>
          <w:fldChar w:fldCharType="begin"/>
        </w:r>
        <w:r>
          <w:rPr>
            <w:noProof/>
            <w:webHidden/>
          </w:rPr>
          <w:instrText xml:space="preserve"> PAGEREF _Toc99614679 \h </w:instrText>
        </w:r>
        <w:r>
          <w:rPr>
            <w:noProof/>
            <w:webHidden/>
          </w:rPr>
        </w:r>
        <w:r>
          <w:rPr>
            <w:noProof/>
            <w:webHidden/>
          </w:rPr>
          <w:fldChar w:fldCharType="separate"/>
        </w:r>
        <w:r>
          <w:rPr>
            <w:noProof/>
            <w:webHidden/>
          </w:rPr>
          <w:t>63</w:t>
        </w:r>
        <w:r>
          <w:rPr>
            <w:noProof/>
            <w:webHidden/>
          </w:rPr>
          <w:fldChar w:fldCharType="end"/>
        </w:r>
      </w:hyperlink>
    </w:p>
    <w:p w14:paraId="3FBFAD3A" w14:textId="5A0668DB" w:rsidR="001F4D75" w:rsidRDefault="001F4D75">
      <w:pPr>
        <w:pStyle w:val="Abbildungsverzeichnis"/>
        <w:rPr>
          <w:rFonts w:asciiTheme="minorHAnsi" w:eastAsiaTheme="minorEastAsia" w:hAnsiTheme="minorHAnsi" w:cstheme="minorBidi"/>
          <w:b w:val="0"/>
          <w:noProof/>
          <w:szCs w:val="22"/>
          <w:lang w:val="de-DE"/>
        </w:rPr>
      </w:pPr>
      <w:hyperlink w:anchor="_Toc99614680" w:history="1">
        <w:r w:rsidRPr="001E2C5E">
          <w:rPr>
            <w:rStyle w:val="Hyperlink"/>
            <w:rFonts w:eastAsia="MS Mincho"/>
            <w:noProof/>
          </w:rPr>
          <w:t>Figure 30: Pilot hole on sheet metal</w:t>
        </w:r>
        <w:r>
          <w:rPr>
            <w:noProof/>
            <w:webHidden/>
          </w:rPr>
          <w:tab/>
        </w:r>
        <w:r>
          <w:rPr>
            <w:noProof/>
            <w:webHidden/>
          </w:rPr>
          <w:fldChar w:fldCharType="begin"/>
        </w:r>
        <w:r>
          <w:rPr>
            <w:noProof/>
            <w:webHidden/>
          </w:rPr>
          <w:instrText xml:space="preserve"> PAGEREF _Toc99614680 \h </w:instrText>
        </w:r>
        <w:r>
          <w:rPr>
            <w:noProof/>
            <w:webHidden/>
          </w:rPr>
        </w:r>
        <w:r>
          <w:rPr>
            <w:noProof/>
            <w:webHidden/>
          </w:rPr>
          <w:fldChar w:fldCharType="separate"/>
        </w:r>
        <w:r>
          <w:rPr>
            <w:noProof/>
            <w:webHidden/>
          </w:rPr>
          <w:t>63</w:t>
        </w:r>
        <w:r>
          <w:rPr>
            <w:noProof/>
            <w:webHidden/>
          </w:rPr>
          <w:fldChar w:fldCharType="end"/>
        </w:r>
      </w:hyperlink>
    </w:p>
    <w:p w14:paraId="37655812" w14:textId="2867FA25" w:rsidR="001F4D75" w:rsidRDefault="001F4D75">
      <w:pPr>
        <w:pStyle w:val="Abbildungsverzeichnis"/>
        <w:rPr>
          <w:rFonts w:asciiTheme="minorHAnsi" w:eastAsiaTheme="minorEastAsia" w:hAnsiTheme="minorHAnsi" w:cstheme="minorBidi"/>
          <w:b w:val="0"/>
          <w:noProof/>
          <w:szCs w:val="22"/>
          <w:lang w:val="de-DE"/>
        </w:rPr>
      </w:pPr>
      <w:hyperlink w:anchor="_Toc99614681" w:history="1">
        <w:r w:rsidRPr="001E2C5E">
          <w:rPr>
            <w:rStyle w:val="Hyperlink"/>
            <w:rFonts w:eastAsia="MS Mincho"/>
            <w:noProof/>
          </w:rPr>
          <w:t>Figure 31: Clinch Joint Dimensions</w:t>
        </w:r>
        <w:r>
          <w:rPr>
            <w:noProof/>
            <w:webHidden/>
          </w:rPr>
          <w:tab/>
        </w:r>
        <w:r>
          <w:rPr>
            <w:noProof/>
            <w:webHidden/>
          </w:rPr>
          <w:fldChar w:fldCharType="begin"/>
        </w:r>
        <w:r>
          <w:rPr>
            <w:noProof/>
            <w:webHidden/>
          </w:rPr>
          <w:instrText xml:space="preserve"> PAGEREF _Toc99614681 \h </w:instrText>
        </w:r>
        <w:r>
          <w:rPr>
            <w:noProof/>
            <w:webHidden/>
          </w:rPr>
        </w:r>
        <w:r>
          <w:rPr>
            <w:noProof/>
            <w:webHidden/>
          </w:rPr>
          <w:fldChar w:fldCharType="separate"/>
        </w:r>
        <w:r>
          <w:rPr>
            <w:noProof/>
            <w:webHidden/>
          </w:rPr>
          <w:t>65</w:t>
        </w:r>
        <w:r>
          <w:rPr>
            <w:noProof/>
            <w:webHidden/>
          </w:rPr>
          <w:fldChar w:fldCharType="end"/>
        </w:r>
      </w:hyperlink>
    </w:p>
    <w:p w14:paraId="45F087C0" w14:textId="4B8C25F0" w:rsidR="001F4D75" w:rsidRDefault="001F4D75">
      <w:pPr>
        <w:pStyle w:val="Abbildungsverzeichnis"/>
        <w:rPr>
          <w:rFonts w:asciiTheme="minorHAnsi" w:eastAsiaTheme="minorEastAsia" w:hAnsiTheme="minorHAnsi" w:cstheme="minorBidi"/>
          <w:b w:val="0"/>
          <w:noProof/>
          <w:szCs w:val="22"/>
          <w:lang w:val="de-DE"/>
        </w:rPr>
      </w:pPr>
      <w:hyperlink w:anchor="_Toc99614682" w:history="1">
        <w:r w:rsidRPr="001E2C5E">
          <w:rPr>
            <w:rStyle w:val="Hyperlink"/>
            <w:rFonts w:eastAsia="MS Mincho"/>
            <w:noProof/>
          </w:rPr>
          <w:t xml:space="preserve">Figure 32: Two example clinch systems </w:t>
        </w:r>
        <w:r w:rsidRPr="001E2C5E">
          <w:rPr>
            <w:rStyle w:val="Hyperlink"/>
            <w:rFonts w:eastAsia="MS Mincho"/>
            <w:noProof/>
            <w:lang w:val="en-US"/>
          </w:rPr>
          <w:t>[5]</w:t>
        </w:r>
        <w:r w:rsidRPr="001E2C5E">
          <w:rPr>
            <w:rStyle w:val="Hyperlink"/>
            <w:rFonts w:eastAsia="MS Mincho"/>
            <w:noProof/>
          </w:rPr>
          <w:t xml:space="preserve"> (TOX (left) and BTM’s Tog-L-Loc system)</w:t>
        </w:r>
        <w:r>
          <w:rPr>
            <w:noProof/>
            <w:webHidden/>
          </w:rPr>
          <w:tab/>
        </w:r>
        <w:r>
          <w:rPr>
            <w:noProof/>
            <w:webHidden/>
          </w:rPr>
          <w:fldChar w:fldCharType="begin"/>
        </w:r>
        <w:r>
          <w:rPr>
            <w:noProof/>
            <w:webHidden/>
          </w:rPr>
          <w:instrText xml:space="preserve"> PAGEREF _Toc99614682 \h </w:instrText>
        </w:r>
        <w:r>
          <w:rPr>
            <w:noProof/>
            <w:webHidden/>
          </w:rPr>
        </w:r>
        <w:r>
          <w:rPr>
            <w:noProof/>
            <w:webHidden/>
          </w:rPr>
          <w:fldChar w:fldCharType="separate"/>
        </w:r>
        <w:r>
          <w:rPr>
            <w:noProof/>
            <w:webHidden/>
          </w:rPr>
          <w:t>65</w:t>
        </w:r>
        <w:r>
          <w:rPr>
            <w:noProof/>
            <w:webHidden/>
          </w:rPr>
          <w:fldChar w:fldCharType="end"/>
        </w:r>
      </w:hyperlink>
    </w:p>
    <w:p w14:paraId="3794A917" w14:textId="624A5E0C" w:rsidR="001F4D75" w:rsidRDefault="001F4D75">
      <w:pPr>
        <w:pStyle w:val="Abbildungsverzeichnis"/>
        <w:rPr>
          <w:rFonts w:asciiTheme="minorHAnsi" w:eastAsiaTheme="minorEastAsia" w:hAnsiTheme="minorHAnsi" w:cstheme="minorBidi"/>
          <w:b w:val="0"/>
          <w:noProof/>
          <w:szCs w:val="22"/>
          <w:lang w:val="de-DE"/>
        </w:rPr>
      </w:pPr>
      <w:hyperlink w:anchor="_Toc99614683" w:history="1">
        <w:r w:rsidRPr="001E2C5E">
          <w:rPr>
            <w:rStyle w:val="Hyperlink"/>
            <w:rFonts w:eastAsia="MS Mincho"/>
            <w:noProof/>
          </w:rPr>
          <w:t>Figure 33: Heat Stakes: Process steps &amp; Design recommendations</w:t>
        </w:r>
        <w:r>
          <w:rPr>
            <w:noProof/>
            <w:webHidden/>
          </w:rPr>
          <w:tab/>
        </w:r>
        <w:r>
          <w:rPr>
            <w:noProof/>
            <w:webHidden/>
          </w:rPr>
          <w:fldChar w:fldCharType="begin"/>
        </w:r>
        <w:r>
          <w:rPr>
            <w:noProof/>
            <w:webHidden/>
          </w:rPr>
          <w:instrText xml:space="preserve"> PAGEREF _Toc99614683 \h </w:instrText>
        </w:r>
        <w:r>
          <w:rPr>
            <w:noProof/>
            <w:webHidden/>
          </w:rPr>
        </w:r>
        <w:r>
          <w:rPr>
            <w:noProof/>
            <w:webHidden/>
          </w:rPr>
          <w:fldChar w:fldCharType="separate"/>
        </w:r>
        <w:r>
          <w:rPr>
            <w:noProof/>
            <w:webHidden/>
          </w:rPr>
          <w:t>67</w:t>
        </w:r>
        <w:r>
          <w:rPr>
            <w:noProof/>
            <w:webHidden/>
          </w:rPr>
          <w:fldChar w:fldCharType="end"/>
        </w:r>
      </w:hyperlink>
    </w:p>
    <w:p w14:paraId="5D27B71D" w14:textId="7B7113AD" w:rsidR="001F4D75" w:rsidRDefault="001F4D75">
      <w:pPr>
        <w:pStyle w:val="Abbildungsverzeichnis"/>
        <w:rPr>
          <w:rFonts w:asciiTheme="minorHAnsi" w:eastAsiaTheme="minorEastAsia" w:hAnsiTheme="minorHAnsi" w:cstheme="minorBidi"/>
          <w:b w:val="0"/>
          <w:noProof/>
          <w:szCs w:val="22"/>
          <w:lang w:val="de-DE"/>
        </w:rPr>
      </w:pPr>
      <w:hyperlink w:anchor="_Toc99614684" w:history="1">
        <w:r w:rsidRPr="001E2C5E">
          <w:rPr>
            <w:rStyle w:val="Hyperlink"/>
            <w:rFonts w:eastAsia="MS Mincho"/>
            <w:noProof/>
          </w:rPr>
          <w:t>Figure 34: A "Hairpin Clip"</w:t>
        </w:r>
        <w:r>
          <w:rPr>
            <w:noProof/>
            <w:webHidden/>
          </w:rPr>
          <w:tab/>
        </w:r>
        <w:r>
          <w:rPr>
            <w:noProof/>
            <w:webHidden/>
          </w:rPr>
          <w:fldChar w:fldCharType="begin"/>
        </w:r>
        <w:r>
          <w:rPr>
            <w:noProof/>
            <w:webHidden/>
          </w:rPr>
          <w:instrText xml:space="preserve"> PAGEREF _Toc99614684 \h </w:instrText>
        </w:r>
        <w:r>
          <w:rPr>
            <w:noProof/>
            <w:webHidden/>
          </w:rPr>
        </w:r>
        <w:r>
          <w:rPr>
            <w:noProof/>
            <w:webHidden/>
          </w:rPr>
          <w:fldChar w:fldCharType="separate"/>
        </w:r>
        <w:r>
          <w:rPr>
            <w:noProof/>
            <w:webHidden/>
          </w:rPr>
          <w:t>69</w:t>
        </w:r>
        <w:r>
          <w:rPr>
            <w:noProof/>
            <w:webHidden/>
          </w:rPr>
          <w:fldChar w:fldCharType="end"/>
        </w:r>
      </w:hyperlink>
    </w:p>
    <w:p w14:paraId="57A8B29E" w14:textId="0CC62C21" w:rsidR="001F4D75" w:rsidRDefault="001F4D75">
      <w:pPr>
        <w:pStyle w:val="Abbildungsverzeichnis"/>
        <w:rPr>
          <w:rFonts w:asciiTheme="minorHAnsi" w:eastAsiaTheme="minorEastAsia" w:hAnsiTheme="minorHAnsi" w:cstheme="minorBidi"/>
          <w:b w:val="0"/>
          <w:noProof/>
          <w:szCs w:val="22"/>
          <w:lang w:val="de-DE"/>
        </w:rPr>
      </w:pPr>
      <w:hyperlink w:anchor="_Toc99614685" w:history="1">
        <w:r w:rsidRPr="001E2C5E">
          <w:rPr>
            <w:rStyle w:val="Hyperlink"/>
            <w:rFonts w:eastAsia="MS Mincho"/>
            <w:noProof/>
          </w:rPr>
          <w:t>Figure 35: Internal and External Circlips</w:t>
        </w:r>
        <w:r>
          <w:rPr>
            <w:noProof/>
            <w:webHidden/>
          </w:rPr>
          <w:tab/>
        </w:r>
        <w:r>
          <w:rPr>
            <w:noProof/>
            <w:webHidden/>
          </w:rPr>
          <w:fldChar w:fldCharType="begin"/>
        </w:r>
        <w:r>
          <w:rPr>
            <w:noProof/>
            <w:webHidden/>
          </w:rPr>
          <w:instrText xml:space="preserve"> PAGEREF _Toc99614685 \h </w:instrText>
        </w:r>
        <w:r>
          <w:rPr>
            <w:noProof/>
            <w:webHidden/>
          </w:rPr>
        </w:r>
        <w:r>
          <w:rPr>
            <w:noProof/>
            <w:webHidden/>
          </w:rPr>
          <w:fldChar w:fldCharType="separate"/>
        </w:r>
        <w:r>
          <w:rPr>
            <w:noProof/>
            <w:webHidden/>
          </w:rPr>
          <w:t>70</w:t>
        </w:r>
        <w:r>
          <w:rPr>
            <w:noProof/>
            <w:webHidden/>
          </w:rPr>
          <w:fldChar w:fldCharType="end"/>
        </w:r>
      </w:hyperlink>
    </w:p>
    <w:p w14:paraId="7DD9447E" w14:textId="55CBE198" w:rsidR="001F4D75" w:rsidRDefault="001F4D75">
      <w:pPr>
        <w:pStyle w:val="Abbildungsverzeichnis"/>
        <w:rPr>
          <w:rFonts w:asciiTheme="minorHAnsi" w:eastAsiaTheme="minorEastAsia" w:hAnsiTheme="minorHAnsi" w:cstheme="minorBidi"/>
          <w:b w:val="0"/>
          <w:noProof/>
          <w:szCs w:val="22"/>
          <w:lang w:val="de-DE"/>
        </w:rPr>
      </w:pPr>
      <w:hyperlink w:anchor="_Toc99614686" w:history="1">
        <w:r w:rsidRPr="001E2C5E">
          <w:rPr>
            <w:rStyle w:val="Hyperlink"/>
            <w:rFonts w:eastAsia="MS Mincho"/>
            <w:noProof/>
          </w:rPr>
          <w:t>Figure 36: Clips Pushed into a Hole</w:t>
        </w:r>
        <w:r>
          <w:rPr>
            <w:noProof/>
            <w:webHidden/>
          </w:rPr>
          <w:tab/>
        </w:r>
        <w:r>
          <w:rPr>
            <w:noProof/>
            <w:webHidden/>
          </w:rPr>
          <w:fldChar w:fldCharType="begin"/>
        </w:r>
        <w:r>
          <w:rPr>
            <w:noProof/>
            <w:webHidden/>
          </w:rPr>
          <w:instrText xml:space="preserve"> PAGEREF _Toc99614686 \h </w:instrText>
        </w:r>
        <w:r>
          <w:rPr>
            <w:noProof/>
            <w:webHidden/>
          </w:rPr>
        </w:r>
        <w:r>
          <w:rPr>
            <w:noProof/>
            <w:webHidden/>
          </w:rPr>
          <w:fldChar w:fldCharType="separate"/>
        </w:r>
        <w:r>
          <w:rPr>
            <w:noProof/>
            <w:webHidden/>
          </w:rPr>
          <w:t>70</w:t>
        </w:r>
        <w:r>
          <w:rPr>
            <w:noProof/>
            <w:webHidden/>
          </w:rPr>
          <w:fldChar w:fldCharType="end"/>
        </w:r>
      </w:hyperlink>
    </w:p>
    <w:p w14:paraId="13258199" w14:textId="428334F5" w:rsidR="001F4D75" w:rsidRDefault="001F4D75">
      <w:pPr>
        <w:pStyle w:val="Abbildungsverzeichnis"/>
        <w:rPr>
          <w:rFonts w:asciiTheme="minorHAnsi" w:eastAsiaTheme="minorEastAsia" w:hAnsiTheme="minorHAnsi" w:cstheme="minorBidi"/>
          <w:b w:val="0"/>
          <w:noProof/>
          <w:szCs w:val="22"/>
          <w:lang w:val="de-DE"/>
        </w:rPr>
      </w:pPr>
      <w:hyperlink w:anchor="_Toc99614687" w:history="1">
        <w:r w:rsidRPr="001E2C5E">
          <w:rPr>
            <w:rStyle w:val="Hyperlink"/>
            <w:rFonts w:eastAsia="MS Mincho"/>
            <w:noProof/>
          </w:rPr>
          <w:t>Figure 37: Clips Sliding onto a Flat Surface</w:t>
        </w:r>
        <w:r>
          <w:rPr>
            <w:noProof/>
            <w:webHidden/>
          </w:rPr>
          <w:tab/>
        </w:r>
        <w:r>
          <w:rPr>
            <w:noProof/>
            <w:webHidden/>
          </w:rPr>
          <w:fldChar w:fldCharType="begin"/>
        </w:r>
        <w:r>
          <w:rPr>
            <w:noProof/>
            <w:webHidden/>
          </w:rPr>
          <w:instrText xml:space="preserve"> PAGEREF _Toc99614687 \h </w:instrText>
        </w:r>
        <w:r>
          <w:rPr>
            <w:noProof/>
            <w:webHidden/>
          </w:rPr>
        </w:r>
        <w:r>
          <w:rPr>
            <w:noProof/>
            <w:webHidden/>
          </w:rPr>
          <w:fldChar w:fldCharType="separate"/>
        </w:r>
        <w:r>
          <w:rPr>
            <w:noProof/>
            <w:webHidden/>
          </w:rPr>
          <w:t>70</w:t>
        </w:r>
        <w:r>
          <w:rPr>
            <w:noProof/>
            <w:webHidden/>
          </w:rPr>
          <w:fldChar w:fldCharType="end"/>
        </w:r>
      </w:hyperlink>
    </w:p>
    <w:p w14:paraId="20E98CBF" w14:textId="6F2E934F" w:rsidR="001F4D75" w:rsidRDefault="001F4D75">
      <w:pPr>
        <w:pStyle w:val="Abbildungsverzeichnis"/>
        <w:rPr>
          <w:rFonts w:asciiTheme="minorHAnsi" w:eastAsiaTheme="minorEastAsia" w:hAnsiTheme="minorHAnsi" w:cstheme="minorBidi"/>
          <w:b w:val="0"/>
          <w:noProof/>
          <w:szCs w:val="22"/>
          <w:lang w:val="de-DE"/>
        </w:rPr>
      </w:pPr>
      <w:hyperlink w:anchor="_Toc99614688" w:history="1">
        <w:r w:rsidRPr="001E2C5E">
          <w:rPr>
            <w:rStyle w:val="Hyperlink"/>
            <w:rFonts w:eastAsia="MS Mincho"/>
            <w:noProof/>
          </w:rPr>
          <w:t>Figure 38: Cross Section of a nail joint connecting two Sheets</w:t>
        </w:r>
        <w:r>
          <w:rPr>
            <w:noProof/>
            <w:webHidden/>
          </w:rPr>
          <w:tab/>
        </w:r>
        <w:r>
          <w:rPr>
            <w:noProof/>
            <w:webHidden/>
          </w:rPr>
          <w:fldChar w:fldCharType="begin"/>
        </w:r>
        <w:r>
          <w:rPr>
            <w:noProof/>
            <w:webHidden/>
          </w:rPr>
          <w:instrText xml:space="preserve"> PAGEREF _Toc99614688 \h </w:instrText>
        </w:r>
        <w:r>
          <w:rPr>
            <w:noProof/>
            <w:webHidden/>
          </w:rPr>
        </w:r>
        <w:r>
          <w:rPr>
            <w:noProof/>
            <w:webHidden/>
          </w:rPr>
          <w:fldChar w:fldCharType="separate"/>
        </w:r>
        <w:r>
          <w:rPr>
            <w:noProof/>
            <w:webHidden/>
          </w:rPr>
          <w:t>72</w:t>
        </w:r>
        <w:r>
          <w:rPr>
            <w:noProof/>
            <w:webHidden/>
          </w:rPr>
          <w:fldChar w:fldCharType="end"/>
        </w:r>
      </w:hyperlink>
    </w:p>
    <w:p w14:paraId="3AC93DC6" w14:textId="31D05E1B" w:rsidR="001F4D75" w:rsidRDefault="001F4D75">
      <w:pPr>
        <w:pStyle w:val="Abbildungsverzeichnis"/>
        <w:rPr>
          <w:rFonts w:asciiTheme="minorHAnsi" w:eastAsiaTheme="minorEastAsia" w:hAnsiTheme="minorHAnsi" w:cstheme="minorBidi"/>
          <w:b w:val="0"/>
          <w:noProof/>
          <w:szCs w:val="22"/>
          <w:lang w:val="de-DE"/>
        </w:rPr>
      </w:pPr>
      <w:hyperlink w:anchor="_Toc99614689" w:history="1">
        <w:r w:rsidRPr="001E2C5E">
          <w:rPr>
            <w:rStyle w:val="Hyperlink"/>
            <w:rFonts w:eastAsia="MS Mincho"/>
            <w:noProof/>
          </w:rPr>
          <w:t>Figure 39: Key measures of a nail &amp; examples of different nail types</w:t>
        </w:r>
        <w:r>
          <w:rPr>
            <w:noProof/>
            <w:webHidden/>
          </w:rPr>
          <w:tab/>
        </w:r>
        <w:r>
          <w:rPr>
            <w:noProof/>
            <w:webHidden/>
          </w:rPr>
          <w:fldChar w:fldCharType="begin"/>
        </w:r>
        <w:r>
          <w:rPr>
            <w:noProof/>
            <w:webHidden/>
          </w:rPr>
          <w:instrText xml:space="preserve"> PAGEREF _Toc99614689 \h </w:instrText>
        </w:r>
        <w:r>
          <w:rPr>
            <w:noProof/>
            <w:webHidden/>
          </w:rPr>
        </w:r>
        <w:r>
          <w:rPr>
            <w:noProof/>
            <w:webHidden/>
          </w:rPr>
          <w:fldChar w:fldCharType="separate"/>
        </w:r>
        <w:r>
          <w:rPr>
            <w:noProof/>
            <w:webHidden/>
          </w:rPr>
          <w:t>73</w:t>
        </w:r>
        <w:r>
          <w:rPr>
            <w:noProof/>
            <w:webHidden/>
          </w:rPr>
          <w:fldChar w:fldCharType="end"/>
        </w:r>
      </w:hyperlink>
    </w:p>
    <w:p w14:paraId="5553AC38" w14:textId="734DE83F" w:rsidR="001F4D75" w:rsidRDefault="001F4D75">
      <w:pPr>
        <w:pStyle w:val="Abbildungsverzeichnis"/>
        <w:rPr>
          <w:rFonts w:asciiTheme="minorHAnsi" w:eastAsiaTheme="minorEastAsia" w:hAnsiTheme="minorHAnsi" w:cstheme="minorBidi"/>
          <w:b w:val="0"/>
          <w:noProof/>
          <w:szCs w:val="22"/>
          <w:lang w:val="de-DE"/>
        </w:rPr>
      </w:pPr>
      <w:hyperlink w:anchor="_Toc99614690" w:history="1">
        <w:r w:rsidRPr="001E2C5E">
          <w:rPr>
            <w:rStyle w:val="Hyperlink"/>
            <w:rFonts w:eastAsia="MS Mincho"/>
            <w:noProof/>
          </w:rPr>
          <w:t xml:space="preserve">Figure 40: Process of Rotation Joining (ROTAV) </w:t>
        </w:r>
        <w:r w:rsidRPr="001E2C5E">
          <w:rPr>
            <w:rStyle w:val="Hyperlink"/>
            <w:rFonts w:eastAsia="MS Mincho"/>
            <w:noProof/>
            <w:lang w:val="en-US"/>
          </w:rPr>
          <w:t>[6]</w:t>
        </w:r>
        <w:r>
          <w:rPr>
            <w:noProof/>
            <w:webHidden/>
          </w:rPr>
          <w:tab/>
        </w:r>
        <w:r>
          <w:rPr>
            <w:noProof/>
            <w:webHidden/>
          </w:rPr>
          <w:fldChar w:fldCharType="begin"/>
        </w:r>
        <w:r>
          <w:rPr>
            <w:noProof/>
            <w:webHidden/>
          </w:rPr>
          <w:instrText xml:space="preserve"> PAGEREF _Toc99614690 \h </w:instrText>
        </w:r>
        <w:r>
          <w:rPr>
            <w:noProof/>
            <w:webHidden/>
          </w:rPr>
        </w:r>
        <w:r>
          <w:rPr>
            <w:noProof/>
            <w:webHidden/>
          </w:rPr>
          <w:fldChar w:fldCharType="separate"/>
        </w:r>
        <w:r>
          <w:rPr>
            <w:noProof/>
            <w:webHidden/>
          </w:rPr>
          <w:t>75</w:t>
        </w:r>
        <w:r>
          <w:rPr>
            <w:noProof/>
            <w:webHidden/>
          </w:rPr>
          <w:fldChar w:fldCharType="end"/>
        </w:r>
      </w:hyperlink>
    </w:p>
    <w:p w14:paraId="0602D1A4" w14:textId="148CD6DD" w:rsidR="001F4D75" w:rsidRDefault="001F4D75">
      <w:pPr>
        <w:pStyle w:val="Abbildungsverzeichnis"/>
        <w:rPr>
          <w:rFonts w:asciiTheme="minorHAnsi" w:eastAsiaTheme="minorEastAsia" w:hAnsiTheme="minorHAnsi" w:cstheme="minorBidi"/>
          <w:b w:val="0"/>
          <w:noProof/>
          <w:szCs w:val="22"/>
          <w:lang w:val="de-DE"/>
        </w:rPr>
      </w:pPr>
      <w:hyperlink w:anchor="_Toc99614691" w:history="1">
        <w:r w:rsidRPr="001E2C5E">
          <w:rPr>
            <w:rStyle w:val="Hyperlink"/>
            <w:rFonts w:eastAsia="MS Mincho"/>
            <w:noProof/>
          </w:rPr>
          <w:t xml:space="preserve">Figure 41: ROTAV connecting aluminum and steel sheets </w:t>
        </w:r>
        <w:r w:rsidRPr="001E2C5E">
          <w:rPr>
            <w:rStyle w:val="Hyperlink"/>
            <w:rFonts w:eastAsia="MS Mincho"/>
            <w:noProof/>
            <w:lang w:val="en-US"/>
          </w:rPr>
          <w:t>[6]</w:t>
        </w:r>
        <w:r>
          <w:rPr>
            <w:noProof/>
            <w:webHidden/>
          </w:rPr>
          <w:tab/>
        </w:r>
        <w:r>
          <w:rPr>
            <w:noProof/>
            <w:webHidden/>
          </w:rPr>
          <w:fldChar w:fldCharType="begin"/>
        </w:r>
        <w:r>
          <w:rPr>
            <w:noProof/>
            <w:webHidden/>
          </w:rPr>
          <w:instrText xml:space="preserve"> PAGEREF _Toc99614691 \h </w:instrText>
        </w:r>
        <w:r>
          <w:rPr>
            <w:noProof/>
            <w:webHidden/>
          </w:rPr>
        </w:r>
        <w:r>
          <w:rPr>
            <w:noProof/>
            <w:webHidden/>
          </w:rPr>
          <w:fldChar w:fldCharType="separate"/>
        </w:r>
        <w:r>
          <w:rPr>
            <w:noProof/>
            <w:webHidden/>
          </w:rPr>
          <w:t>75</w:t>
        </w:r>
        <w:r>
          <w:rPr>
            <w:noProof/>
            <w:webHidden/>
          </w:rPr>
          <w:fldChar w:fldCharType="end"/>
        </w:r>
      </w:hyperlink>
    </w:p>
    <w:p w14:paraId="35312645" w14:textId="758E9D6C" w:rsidR="001F4D75" w:rsidRDefault="001F4D75">
      <w:pPr>
        <w:pStyle w:val="Abbildungsverzeichnis"/>
        <w:rPr>
          <w:rFonts w:asciiTheme="minorHAnsi" w:eastAsiaTheme="minorEastAsia" w:hAnsiTheme="minorHAnsi" w:cstheme="minorBidi"/>
          <w:b w:val="0"/>
          <w:noProof/>
          <w:szCs w:val="22"/>
          <w:lang w:val="de-DE"/>
        </w:rPr>
      </w:pPr>
      <w:hyperlink w:anchor="_Toc99614692" w:history="1">
        <w:r w:rsidRPr="001E2C5E">
          <w:rPr>
            <w:rStyle w:val="Hyperlink"/>
            <w:rFonts w:eastAsia="MS Mincho"/>
            <w:noProof/>
          </w:rPr>
          <w:t>Figure 42: Terminology of a regular intermittent weld</w:t>
        </w:r>
        <w:r>
          <w:rPr>
            <w:noProof/>
            <w:webHidden/>
          </w:rPr>
          <w:tab/>
        </w:r>
        <w:r>
          <w:rPr>
            <w:noProof/>
            <w:webHidden/>
          </w:rPr>
          <w:fldChar w:fldCharType="begin"/>
        </w:r>
        <w:r>
          <w:rPr>
            <w:noProof/>
            <w:webHidden/>
          </w:rPr>
          <w:instrText xml:space="preserve"> PAGEREF _Toc99614692 \h </w:instrText>
        </w:r>
        <w:r>
          <w:rPr>
            <w:noProof/>
            <w:webHidden/>
          </w:rPr>
        </w:r>
        <w:r>
          <w:rPr>
            <w:noProof/>
            <w:webHidden/>
          </w:rPr>
          <w:fldChar w:fldCharType="separate"/>
        </w:r>
        <w:r>
          <w:rPr>
            <w:noProof/>
            <w:webHidden/>
          </w:rPr>
          <w:t>79</w:t>
        </w:r>
        <w:r>
          <w:rPr>
            <w:noProof/>
            <w:webHidden/>
          </w:rPr>
          <w:fldChar w:fldCharType="end"/>
        </w:r>
      </w:hyperlink>
    </w:p>
    <w:p w14:paraId="3995E68E" w14:textId="00AB6474" w:rsidR="001F4D75" w:rsidRDefault="001F4D75">
      <w:pPr>
        <w:pStyle w:val="Abbildungsverzeichnis"/>
        <w:rPr>
          <w:rFonts w:asciiTheme="minorHAnsi" w:eastAsiaTheme="minorEastAsia" w:hAnsiTheme="minorHAnsi" w:cstheme="minorBidi"/>
          <w:b w:val="0"/>
          <w:noProof/>
          <w:szCs w:val="22"/>
          <w:lang w:val="de-DE"/>
        </w:rPr>
      </w:pPr>
      <w:hyperlink w:anchor="_Toc99614693" w:history="1">
        <w:r w:rsidRPr="001E2C5E">
          <w:rPr>
            <w:rStyle w:val="Hyperlink"/>
            <w:rFonts w:eastAsia="MS Mincho"/>
            <w:noProof/>
          </w:rPr>
          <w:t>Figure 43: Regular intermittent weld with first spacing and last spacing</w:t>
        </w:r>
        <w:r>
          <w:rPr>
            <w:noProof/>
            <w:webHidden/>
          </w:rPr>
          <w:tab/>
        </w:r>
        <w:r>
          <w:rPr>
            <w:noProof/>
            <w:webHidden/>
          </w:rPr>
          <w:fldChar w:fldCharType="begin"/>
        </w:r>
        <w:r>
          <w:rPr>
            <w:noProof/>
            <w:webHidden/>
          </w:rPr>
          <w:instrText xml:space="preserve"> PAGEREF _Toc99614693 \h </w:instrText>
        </w:r>
        <w:r>
          <w:rPr>
            <w:noProof/>
            <w:webHidden/>
          </w:rPr>
        </w:r>
        <w:r>
          <w:rPr>
            <w:noProof/>
            <w:webHidden/>
          </w:rPr>
          <w:fldChar w:fldCharType="separate"/>
        </w:r>
        <w:r>
          <w:rPr>
            <w:noProof/>
            <w:webHidden/>
          </w:rPr>
          <w:t>79</w:t>
        </w:r>
        <w:r>
          <w:rPr>
            <w:noProof/>
            <w:webHidden/>
          </w:rPr>
          <w:fldChar w:fldCharType="end"/>
        </w:r>
      </w:hyperlink>
    </w:p>
    <w:p w14:paraId="46BAA5FC" w14:textId="6283E692" w:rsidR="001F4D75" w:rsidRDefault="001F4D75">
      <w:pPr>
        <w:pStyle w:val="Abbildungsverzeichnis"/>
        <w:rPr>
          <w:rFonts w:asciiTheme="minorHAnsi" w:eastAsiaTheme="minorEastAsia" w:hAnsiTheme="minorHAnsi" w:cstheme="minorBidi"/>
          <w:b w:val="0"/>
          <w:noProof/>
          <w:szCs w:val="22"/>
          <w:lang w:val="de-DE"/>
        </w:rPr>
      </w:pPr>
      <w:hyperlink w:anchor="_Toc99614694" w:history="1">
        <w:r w:rsidRPr="001E2C5E">
          <w:rPr>
            <w:rStyle w:val="Hyperlink"/>
            <w:rFonts w:eastAsia="MS Mincho"/>
            <w:noProof/>
          </w:rPr>
          <w:t>Figure 44: Irregular intermittent welds</w:t>
        </w:r>
        <w:r>
          <w:rPr>
            <w:noProof/>
            <w:webHidden/>
          </w:rPr>
          <w:tab/>
        </w:r>
        <w:r>
          <w:rPr>
            <w:noProof/>
            <w:webHidden/>
          </w:rPr>
          <w:fldChar w:fldCharType="begin"/>
        </w:r>
        <w:r>
          <w:rPr>
            <w:noProof/>
            <w:webHidden/>
          </w:rPr>
          <w:instrText xml:space="preserve"> PAGEREF _Toc99614694 \h </w:instrText>
        </w:r>
        <w:r>
          <w:rPr>
            <w:noProof/>
            <w:webHidden/>
          </w:rPr>
        </w:r>
        <w:r>
          <w:rPr>
            <w:noProof/>
            <w:webHidden/>
          </w:rPr>
          <w:fldChar w:fldCharType="separate"/>
        </w:r>
        <w:r>
          <w:rPr>
            <w:noProof/>
            <w:webHidden/>
          </w:rPr>
          <w:t>80</w:t>
        </w:r>
        <w:r>
          <w:rPr>
            <w:noProof/>
            <w:webHidden/>
          </w:rPr>
          <w:fldChar w:fldCharType="end"/>
        </w:r>
      </w:hyperlink>
    </w:p>
    <w:p w14:paraId="017E8A92" w14:textId="6B64BE81" w:rsidR="001F4D75" w:rsidRDefault="001F4D75">
      <w:pPr>
        <w:pStyle w:val="Abbildungsverzeichnis"/>
        <w:rPr>
          <w:rFonts w:asciiTheme="minorHAnsi" w:eastAsiaTheme="minorEastAsia" w:hAnsiTheme="minorHAnsi" w:cstheme="minorBidi"/>
          <w:b w:val="0"/>
          <w:noProof/>
          <w:szCs w:val="22"/>
          <w:lang w:val="de-DE"/>
        </w:rPr>
      </w:pPr>
      <w:hyperlink w:anchor="_Toc99614695" w:history="1">
        <w:r w:rsidRPr="001E2C5E">
          <w:rPr>
            <w:rStyle w:val="Hyperlink"/>
            <w:rFonts w:eastAsia="MS Mincho"/>
            <w:noProof/>
          </w:rPr>
          <w:t>Figure 45: Longitudinal stiffener (top view)</w:t>
        </w:r>
        <w:r>
          <w:rPr>
            <w:noProof/>
            <w:webHidden/>
          </w:rPr>
          <w:tab/>
        </w:r>
        <w:r>
          <w:rPr>
            <w:noProof/>
            <w:webHidden/>
          </w:rPr>
          <w:fldChar w:fldCharType="begin"/>
        </w:r>
        <w:r>
          <w:rPr>
            <w:noProof/>
            <w:webHidden/>
          </w:rPr>
          <w:instrText xml:space="preserve"> PAGEREF _Toc99614695 \h </w:instrText>
        </w:r>
        <w:r>
          <w:rPr>
            <w:noProof/>
            <w:webHidden/>
          </w:rPr>
        </w:r>
        <w:r>
          <w:rPr>
            <w:noProof/>
            <w:webHidden/>
          </w:rPr>
          <w:fldChar w:fldCharType="separate"/>
        </w:r>
        <w:r>
          <w:rPr>
            <w:noProof/>
            <w:webHidden/>
          </w:rPr>
          <w:t>85</w:t>
        </w:r>
        <w:r>
          <w:rPr>
            <w:noProof/>
            <w:webHidden/>
          </w:rPr>
          <w:fldChar w:fldCharType="end"/>
        </w:r>
      </w:hyperlink>
    </w:p>
    <w:p w14:paraId="6E96A43B" w14:textId="396FC264" w:rsidR="001F4D75" w:rsidRDefault="001F4D75">
      <w:pPr>
        <w:pStyle w:val="Abbildungsverzeichnis"/>
        <w:rPr>
          <w:rFonts w:asciiTheme="minorHAnsi" w:eastAsiaTheme="minorEastAsia" w:hAnsiTheme="minorHAnsi" w:cstheme="minorBidi"/>
          <w:b w:val="0"/>
          <w:noProof/>
          <w:szCs w:val="22"/>
          <w:lang w:val="de-DE"/>
        </w:rPr>
      </w:pPr>
      <w:hyperlink w:anchor="_Toc99614696" w:history="1">
        <w:r w:rsidRPr="001E2C5E">
          <w:rPr>
            <w:rStyle w:val="Hyperlink"/>
            <w:rFonts w:eastAsia="MS Mincho"/>
            <w:noProof/>
          </w:rPr>
          <w:t>Figure 46: Seam weld types and attributes</w:t>
        </w:r>
        <w:r>
          <w:rPr>
            <w:noProof/>
            <w:webHidden/>
          </w:rPr>
          <w:tab/>
        </w:r>
        <w:r>
          <w:rPr>
            <w:noProof/>
            <w:webHidden/>
          </w:rPr>
          <w:fldChar w:fldCharType="begin"/>
        </w:r>
        <w:r>
          <w:rPr>
            <w:noProof/>
            <w:webHidden/>
          </w:rPr>
          <w:instrText xml:space="preserve"> PAGEREF _Toc99614696 \h </w:instrText>
        </w:r>
        <w:r>
          <w:rPr>
            <w:noProof/>
            <w:webHidden/>
          </w:rPr>
        </w:r>
        <w:r>
          <w:rPr>
            <w:noProof/>
            <w:webHidden/>
          </w:rPr>
          <w:fldChar w:fldCharType="separate"/>
        </w:r>
        <w:r>
          <w:rPr>
            <w:noProof/>
            <w:webHidden/>
          </w:rPr>
          <w:t>86</w:t>
        </w:r>
        <w:r>
          <w:rPr>
            <w:noProof/>
            <w:webHidden/>
          </w:rPr>
          <w:fldChar w:fldCharType="end"/>
        </w:r>
      </w:hyperlink>
    </w:p>
    <w:p w14:paraId="2427572F" w14:textId="1B40C64B" w:rsidR="001F4D75" w:rsidRDefault="001F4D75">
      <w:pPr>
        <w:pStyle w:val="Abbildungsverzeichnis"/>
        <w:rPr>
          <w:rFonts w:asciiTheme="minorHAnsi" w:eastAsiaTheme="minorEastAsia" w:hAnsiTheme="minorHAnsi" w:cstheme="minorBidi"/>
          <w:b w:val="0"/>
          <w:noProof/>
          <w:szCs w:val="22"/>
          <w:lang w:val="de-DE"/>
        </w:rPr>
      </w:pPr>
      <w:hyperlink w:anchor="_Toc99614697" w:history="1">
        <w:r w:rsidRPr="001E2C5E">
          <w:rPr>
            <w:rStyle w:val="Hyperlink"/>
            <w:rFonts w:eastAsia="MS Mincho"/>
            <w:noProof/>
          </w:rPr>
          <w:t>Figure 47: χMCF Structure of a Seam Weld (connection_1d)</w:t>
        </w:r>
        <w:r>
          <w:rPr>
            <w:noProof/>
            <w:webHidden/>
          </w:rPr>
          <w:tab/>
        </w:r>
        <w:r>
          <w:rPr>
            <w:noProof/>
            <w:webHidden/>
          </w:rPr>
          <w:fldChar w:fldCharType="begin"/>
        </w:r>
        <w:r>
          <w:rPr>
            <w:noProof/>
            <w:webHidden/>
          </w:rPr>
          <w:instrText xml:space="preserve"> PAGEREF _Toc99614697 \h </w:instrText>
        </w:r>
        <w:r>
          <w:rPr>
            <w:noProof/>
            <w:webHidden/>
          </w:rPr>
        </w:r>
        <w:r>
          <w:rPr>
            <w:noProof/>
            <w:webHidden/>
          </w:rPr>
          <w:fldChar w:fldCharType="separate"/>
        </w:r>
        <w:r>
          <w:rPr>
            <w:noProof/>
            <w:webHidden/>
          </w:rPr>
          <w:t>87</w:t>
        </w:r>
        <w:r>
          <w:rPr>
            <w:noProof/>
            <w:webHidden/>
          </w:rPr>
          <w:fldChar w:fldCharType="end"/>
        </w:r>
      </w:hyperlink>
    </w:p>
    <w:p w14:paraId="14486CBC" w14:textId="1EFFC020" w:rsidR="001F4D75" w:rsidRDefault="001F4D75">
      <w:pPr>
        <w:pStyle w:val="Abbildungsverzeichnis"/>
        <w:rPr>
          <w:rFonts w:asciiTheme="minorHAnsi" w:eastAsiaTheme="minorEastAsia" w:hAnsiTheme="minorHAnsi" w:cstheme="minorBidi"/>
          <w:b w:val="0"/>
          <w:noProof/>
          <w:szCs w:val="22"/>
          <w:lang w:val="de-DE"/>
        </w:rPr>
      </w:pPr>
      <w:hyperlink w:anchor="_Toc99614698" w:history="1">
        <w:r w:rsidRPr="001E2C5E">
          <w:rPr>
            <w:rStyle w:val="Hyperlink"/>
            <w:rFonts w:eastAsia="MS Mincho"/>
            <w:noProof/>
          </w:rPr>
          <w:t>Figure 48: Sheet Parameters vs.  Weld Position Parameters</w:t>
        </w:r>
        <w:r>
          <w:rPr>
            <w:noProof/>
            <w:webHidden/>
          </w:rPr>
          <w:tab/>
        </w:r>
        <w:r>
          <w:rPr>
            <w:noProof/>
            <w:webHidden/>
          </w:rPr>
          <w:fldChar w:fldCharType="begin"/>
        </w:r>
        <w:r>
          <w:rPr>
            <w:noProof/>
            <w:webHidden/>
          </w:rPr>
          <w:instrText xml:space="preserve"> PAGEREF _Toc99614698 \h </w:instrText>
        </w:r>
        <w:r>
          <w:rPr>
            <w:noProof/>
            <w:webHidden/>
          </w:rPr>
        </w:r>
        <w:r>
          <w:rPr>
            <w:noProof/>
            <w:webHidden/>
          </w:rPr>
          <w:fldChar w:fldCharType="separate"/>
        </w:r>
        <w:r>
          <w:rPr>
            <w:noProof/>
            <w:webHidden/>
          </w:rPr>
          <w:t>90</w:t>
        </w:r>
        <w:r>
          <w:rPr>
            <w:noProof/>
            <w:webHidden/>
          </w:rPr>
          <w:fldChar w:fldCharType="end"/>
        </w:r>
      </w:hyperlink>
    </w:p>
    <w:p w14:paraId="398026CA" w14:textId="1CBA7311" w:rsidR="001F4D75" w:rsidRDefault="001F4D75">
      <w:pPr>
        <w:pStyle w:val="Abbildungsverzeichnis"/>
        <w:rPr>
          <w:rFonts w:asciiTheme="minorHAnsi" w:eastAsiaTheme="minorEastAsia" w:hAnsiTheme="minorHAnsi" w:cstheme="minorBidi"/>
          <w:b w:val="0"/>
          <w:noProof/>
          <w:szCs w:val="22"/>
          <w:lang w:val="de-DE"/>
        </w:rPr>
      </w:pPr>
      <w:hyperlink w:anchor="_Toc99614699" w:history="1">
        <w:r w:rsidRPr="001E2C5E">
          <w:rPr>
            <w:rStyle w:val="Hyperlink"/>
            <w:rFonts w:eastAsia="MS Mincho"/>
            <w:noProof/>
          </w:rPr>
          <w:t>Figure 49: Welding Position of a Y-Joint</w:t>
        </w:r>
        <w:r>
          <w:rPr>
            <w:noProof/>
            <w:webHidden/>
          </w:rPr>
          <w:tab/>
        </w:r>
        <w:r>
          <w:rPr>
            <w:noProof/>
            <w:webHidden/>
          </w:rPr>
          <w:fldChar w:fldCharType="begin"/>
        </w:r>
        <w:r>
          <w:rPr>
            <w:noProof/>
            <w:webHidden/>
          </w:rPr>
          <w:instrText xml:space="preserve"> PAGEREF _Toc99614699 \h </w:instrText>
        </w:r>
        <w:r>
          <w:rPr>
            <w:noProof/>
            <w:webHidden/>
          </w:rPr>
        </w:r>
        <w:r>
          <w:rPr>
            <w:noProof/>
            <w:webHidden/>
          </w:rPr>
          <w:fldChar w:fldCharType="separate"/>
        </w:r>
        <w:r>
          <w:rPr>
            <w:noProof/>
            <w:webHidden/>
          </w:rPr>
          <w:t>91</w:t>
        </w:r>
        <w:r>
          <w:rPr>
            <w:noProof/>
            <w:webHidden/>
          </w:rPr>
          <w:fldChar w:fldCharType="end"/>
        </w:r>
      </w:hyperlink>
    </w:p>
    <w:p w14:paraId="045CD998" w14:textId="293F5D72" w:rsidR="001F4D75" w:rsidRDefault="001F4D75">
      <w:pPr>
        <w:pStyle w:val="Abbildungsverzeichnis"/>
        <w:rPr>
          <w:rFonts w:asciiTheme="minorHAnsi" w:eastAsiaTheme="minorEastAsia" w:hAnsiTheme="minorHAnsi" w:cstheme="minorBidi"/>
          <w:b w:val="0"/>
          <w:noProof/>
          <w:szCs w:val="22"/>
          <w:lang w:val="de-DE"/>
        </w:rPr>
      </w:pPr>
      <w:hyperlink w:anchor="_Toc99614700" w:history="1">
        <w:r w:rsidRPr="001E2C5E">
          <w:rPr>
            <w:rStyle w:val="Hyperlink"/>
            <w:rFonts w:eastAsia="MS Mincho"/>
            <w:noProof/>
          </w:rPr>
          <w:t>Figure 50: Welding Position vector direction and length</w:t>
        </w:r>
        <w:r>
          <w:rPr>
            <w:noProof/>
            <w:webHidden/>
          </w:rPr>
          <w:tab/>
        </w:r>
        <w:r>
          <w:rPr>
            <w:noProof/>
            <w:webHidden/>
          </w:rPr>
          <w:fldChar w:fldCharType="begin"/>
        </w:r>
        <w:r>
          <w:rPr>
            <w:noProof/>
            <w:webHidden/>
          </w:rPr>
          <w:instrText xml:space="preserve"> PAGEREF _Toc99614700 \h </w:instrText>
        </w:r>
        <w:r>
          <w:rPr>
            <w:noProof/>
            <w:webHidden/>
          </w:rPr>
        </w:r>
        <w:r>
          <w:rPr>
            <w:noProof/>
            <w:webHidden/>
          </w:rPr>
          <w:fldChar w:fldCharType="separate"/>
        </w:r>
        <w:r>
          <w:rPr>
            <w:noProof/>
            <w:webHidden/>
          </w:rPr>
          <w:t>93</w:t>
        </w:r>
        <w:r>
          <w:rPr>
            <w:noProof/>
            <w:webHidden/>
          </w:rPr>
          <w:fldChar w:fldCharType="end"/>
        </w:r>
      </w:hyperlink>
    </w:p>
    <w:p w14:paraId="79145742" w14:textId="0C84549F" w:rsidR="001F4D75" w:rsidRDefault="001F4D75">
      <w:pPr>
        <w:pStyle w:val="Abbildungsverzeichnis"/>
        <w:rPr>
          <w:rFonts w:asciiTheme="minorHAnsi" w:eastAsiaTheme="minorEastAsia" w:hAnsiTheme="minorHAnsi" w:cstheme="minorBidi"/>
          <w:b w:val="0"/>
          <w:noProof/>
          <w:szCs w:val="22"/>
          <w:lang w:val="de-DE"/>
        </w:rPr>
      </w:pPr>
      <w:hyperlink r:id="rId18" w:anchor="_Toc99614701" w:history="1">
        <w:r w:rsidRPr="001E2C5E">
          <w:rPr>
            <w:rStyle w:val="Hyperlink"/>
            <w:rFonts w:eastAsia="MS Mincho"/>
            <w:noProof/>
          </w:rPr>
          <w:t>Figure 51: Butt Joint Sheet Layout</w:t>
        </w:r>
        <w:r>
          <w:rPr>
            <w:noProof/>
            <w:webHidden/>
          </w:rPr>
          <w:tab/>
        </w:r>
        <w:r>
          <w:rPr>
            <w:noProof/>
            <w:webHidden/>
          </w:rPr>
          <w:fldChar w:fldCharType="begin"/>
        </w:r>
        <w:r>
          <w:rPr>
            <w:noProof/>
            <w:webHidden/>
          </w:rPr>
          <w:instrText xml:space="preserve"> PAGEREF _Toc99614701 \h </w:instrText>
        </w:r>
        <w:r>
          <w:rPr>
            <w:noProof/>
            <w:webHidden/>
          </w:rPr>
        </w:r>
        <w:r>
          <w:rPr>
            <w:noProof/>
            <w:webHidden/>
          </w:rPr>
          <w:fldChar w:fldCharType="separate"/>
        </w:r>
        <w:r>
          <w:rPr>
            <w:noProof/>
            <w:webHidden/>
          </w:rPr>
          <w:t>95</w:t>
        </w:r>
        <w:r>
          <w:rPr>
            <w:noProof/>
            <w:webHidden/>
          </w:rPr>
          <w:fldChar w:fldCharType="end"/>
        </w:r>
      </w:hyperlink>
    </w:p>
    <w:p w14:paraId="1C648447" w14:textId="39163F55" w:rsidR="001F4D75" w:rsidRDefault="001F4D75">
      <w:pPr>
        <w:pStyle w:val="Abbildungsverzeichnis"/>
        <w:rPr>
          <w:rFonts w:asciiTheme="minorHAnsi" w:eastAsiaTheme="minorEastAsia" w:hAnsiTheme="minorHAnsi" w:cstheme="minorBidi"/>
          <w:b w:val="0"/>
          <w:noProof/>
          <w:szCs w:val="22"/>
          <w:lang w:val="de-DE"/>
        </w:rPr>
      </w:pPr>
      <w:hyperlink r:id="rId19" w:anchor="_Toc99614702" w:history="1">
        <w:r w:rsidRPr="001E2C5E">
          <w:rPr>
            <w:rStyle w:val="Hyperlink"/>
            <w:rFonts w:eastAsia="MS Mincho"/>
            <w:noProof/>
          </w:rPr>
          <w:t>Figure 52: Butt Joint Weld parameters</w:t>
        </w:r>
        <w:r>
          <w:rPr>
            <w:noProof/>
            <w:webHidden/>
          </w:rPr>
          <w:tab/>
        </w:r>
        <w:r>
          <w:rPr>
            <w:noProof/>
            <w:webHidden/>
          </w:rPr>
          <w:fldChar w:fldCharType="begin"/>
        </w:r>
        <w:r>
          <w:rPr>
            <w:noProof/>
            <w:webHidden/>
          </w:rPr>
          <w:instrText xml:space="preserve"> PAGEREF _Toc99614702 \h </w:instrText>
        </w:r>
        <w:r>
          <w:rPr>
            <w:noProof/>
            <w:webHidden/>
          </w:rPr>
        </w:r>
        <w:r>
          <w:rPr>
            <w:noProof/>
            <w:webHidden/>
          </w:rPr>
          <w:fldChar w:fldCharType="separate"/>
        </w:r>
        <w:r>
          <w:rPr>
            <w:noProof/>
            <w:webHidden/>
          </w:rPr>
          <w:t>96</w:t>
        </w:r>
        <w:r>
          <w:rPr>
            <w:noProof/>
            <w:webHidden/>
          </w:rPr>
          <w:fldChar w:fldCharType="end"/>
        </w:r>
      </w:hyperlink>
    </w:p>
    <w:p w14:paraId="573350AA" w14:textId="0E211486" w:rsidR="001F4D75" w:rsidRDefault="001F4D75">
      <w:pPr>
        <w:pStyle w:val="Abbildungsverzeichnis"/>
        <w:rPr>
          <w:rFonts w:asciiTheme="minorHAnsi" w:eastAsiaTheme="minorEastAsia" w:hAnsiTheme="minorHAnsi" w:cstheme="minorBidi"/>
          <w:b w:val="0"/>
          <w:noProof/>
          <w:szCs w:val="22"/>
          <w:lang w:val="de-DE"/>
        </w:rPr>
      </w:pPr>
      <w:hyperlink r:id="rId20" w:anchor="_Toc99614703" w:history="1">
        <w:r w:rsidRPr="001E2C5E">
          <w:rPr>
            <w:rStyle w:val="Hyperlink"/>
            <w:rFonts w:eastAsia="MS Mincho"/>
            <w:noProof/>
          </w:rPr>
          <w:t>Figure 53: Corner Weld Sheet Layout</w:t>
        </w:r>
        <w:r>
          <w:rPr>
            <w:noProof/>
            <w:webHidden/>
          </w:rPr>
          <w:tab/>
        </w:r>
        <w:r>
          <w:rPr>
            <w:noProof/>
            <w:webHidden/>
          </w:rPr>
          <w:fldChar w:fldCharType="begin"/>
        </w:r>
        <w:r>
          <w:rPr>
            <w:noProof/>
            <w:webHidden/>
          </w:rPr>
          <w:instrText xml:space="preserve"> PAGEREF _Toc99614703 \h </w:instrText>
        </w:r>
        <w:r>
          <w:rPr>
            <w:noProof/>
            <w:webHidden/>
          </w:rPr>
        </w:r>
        <w:r>
          <w:rPr>
            <w:noProof/>
            <w:webHidden/>
          </w:rPr>
          <w:fldChar w:fldCharType="separate"/>
        </w:r>
        <w:r>
          <w:rPr>
            <w:noProof/>
            <w:webHidden/>
          </w:rPr>
          <w:t>98</w:t>
        </w:r>
        <w:r>
          <w:rPr>
            <w:noProof/>
            <w:webHidden/>
          </w:rPr>
          <w:fldChar w:fldCharType="end"/>
        </w:r>
      </w:hyperlink>
    </w:p>
    <w:p w14:paraId="66AA5E6D" w14:textId="5C0046A5" w:rsidR="001F4D75" w:rsidRDefault="001F4D75">
      <w:pPr>
        <w:pStyle w:val="Abbildungsverzeichnis"/>
        <w:rPr>
          <w:rFonts w:asciiTheme="minorHAnsi" w:eastAsiaTheme="minorEastAsia" w:hAnsiTheme="minorHAnsi" w:cstheme="minorBidi"/>
          <w:b w:val="0"/>
          <w:noProof/>
          <w:szCs w:val="22"/>
          <w:lang w:val="de-DE"/>
        </w:rPr>
      </w:pPr>
      <w:hyperlink r:id="rId21" w:anchor="_Toc99614704" w:history="1">
        <w:r w:rsidRPr="001E2C5E">
          <w:rPr>
            <w:rStyle w:val="Hyperlink"/>
            <w:rFonts w:eastAsia="MS Mincho"/>
            <w:noProof/>
          </w:rPr>
          <w:t>Figure 54: Corner Weld Parameters</w:t>
        </w:r>
        <w:r>
          <w:rPr>
            <w:noProof/>
            <w:webHidden/>
          </w:rPr>
          <w:tab/>
        </w:r>
        <w:r>
          <w:rPr>
            <w:noProof/>
            <w:webHidden/>
          </w:rPr>
          <w:fldChar w:fldCharType="begin"/>
        </w:r>
        <w:r>
          <w:rPr>
            <w:noProof/>
            <w:webHidden/>
          </w:rPr>
          <w:instrText xml:space="preserve"> PAGEREF _Toc99614704 \h </w:instrText>
        </w:r>
        <w:r>
          <w:rPr>
            <w:noProof/>
            <w:webHidden/>
          </w:rPr>
        </w:r>
        <w:r>
          <w:rPr>
            <w:noProof/>
            <w:webHidden/>
          </w:rPr>
          <w:fldChar w:fldCharType="separate"/>
        </w:r>
        <w:r>
          <w:rPr>
            <w:noProof/>
            <w:webHidden/>
          </w:rPr>
          <w:t>98</w:t>
        </w:r>
        <w:r>
          <w:rPr>
            <w:noProof/>
            <w:webHidden/>
          </w:rPr>
          <w:fldChar w:fldCharType="end"/>
        </w:r>
      </w:hyperlink>
    </w:p>
    <w:p w14:paraId="30F55F2E" w14:textId="1E886CD3" w:rsidR="001F4D75" w:rsidRDefault="001F4D75">
      <w:pPr>
        <w:pStyle w:val="Abbildungsverzeichnis"/>
        <w:rPr>
          <w:rFonts w:asciiTheme="minorHAnsi" w:eastAsiaTheme="minorEastAsia" w:hAnsiTheme="minorHAnsi" w:cstheme="minorBidi"/>
          <w:b w:val="0"/>
          <w:noProof/>
          <w:szCs w:val="22"/>
          <w:lang w:val="de-DE"/>
        </w:rPr>
      </w:pPr>
      <w:hyperlink w:anchor="_Toc99614705" w:history="1">
        <w:r w:rsidRPr="001E2C5E">
          <w:rPr>
            <w:rStyle w:val="Hyperlink"/>
            <w:rFonts w:eastAsia="MS Mincho"/>
            <w:noProof/>
          </w:rPr>
          <w:t>Figure 55: Corner Weld Sheet Layout</w:t>
        </w:r>
        <w:r>
          <w:rPr>
            <w:noProof/>
            <w:webHidden/>
          </w:rPr>
          <w:tab/>
        </w:r>
        <w:r>
          <w:rPr>
            <w:noProof/>
            <w:webHidden/>
          </w:rPr>
          <w:fldChar w:fldCharType="begin"/>
        </w:r>
        <w:r>
          <w:rPr>
            <w:noProof/>
            <w:webHidden/>
          </w:rPr>
          <w:instrText xml:space="preserve"> PAGEREF _Toc99614705 \h </w:instrText>
        </w:r>
        <w:r>
          <w:rPr>
            <w:noProof/>
            <w:webHidden/>
          </w:rPr>
        </w:r>
        <w:r>
          <w:rPr>
            <w:noProof/>
            <w:webHidden/>
          </w:rPr>
          <w:fldChar w:fldCharType="separate"/>
        </w:r>
        <w:r>
          <w:rPr>
            <w:noProof/>
            <w:webHidden/>
          </w:rPr>
          <w:t>100</w:t>
        </w:r>
        <w:r>
          <w:rPr>
            <w:noProof/>
            <w:webHidden/>
          </w:rPr>
          <w:fldChar w:fldCharType="end"/>
        </w:r>
      </w:hyperlink>
    </w:p>
    <w:p w14:paraId="50512A8C" w14:textId="118311B3" w:rsidR="001F4D75" w:rsidRDefault="001F4D75">
      <w:pPr>
        <w:pStyle w:val="Abbildungsverzeichnis"/>
        <w:rPr>
          <w:rFonts w:asciiTheme="minorHAnsi" w:eastAsiaTheme="minorEastAsia" w:hAnsiTheme="minorHAnsi" w:cstheme="minorBidi"/>
          <w:b w:val="0"/>
          <w:noProof/>
          <w:szCs w:val="22"/>
          <w:lang w:val="de-DE"/>
        </w:rPr>
      </w:pPr>
      <w:hyperlink w:anchor="_Toc99614706" w:history="1">
        <w:r w:rsidRPr="001E2C5E">
          <w:rPr>
            <w:rStyle w:val="Hyperlink"/>
            <w:rFonts w:eastAsia="MS Mincho"/>
            <w:noProof/>
          </w:rPr>
          <w:t>Figure 56: Double Corner Weld Parameters</w:t>
        </w:r>
        <w:r>
          <w:rPr>
            <w:noProof/>
            <w:webHidden/>
          </w:rPr>
          <w:tab/>
        </w:r>
        <w:r>
          <w:rPr>
            <w:noProof/>
            <w:webHidden/>
          </w:rPr>
          <w:fldChar w:fldCharType="begin"/>
        </w:r>
        <w:r>
          <w:rPr>
            <w:noProof/>
            <w:webHidden/>
          </w:rPr>
          <w:instrText xml:space="preserve"> PAGEREF _Toc99614706 \h </w:instrText>
        </w:r>
        <w:r>
          <w:rPr>
            <w:noProof/>
            <w:webHidden/>
          </w:rPr>
        </w:r>
        <w:r>
          <w:rPr>
            <w:noProof/>
            <w:webHidden/>
          </w:rPr>
          <w:fldChar w:fldCharType="separate"/>
        </w:r>
        <w:r>
          <w:rPr>
            <w:noProof/>
            <w:webHidden/>
          </w:rPr>
          <w:t>100</w:t>
        </w:r>
        <w:r>
          <w:rPr>
            <w:noProof/>
            <w:webHidden/>
          </w:rPr>
          <w:fldChar w:fldCharType="end"/>
        </w:r>
      </w:hyperlink>
    </w:p>
    <w:p w14:paraId="54DA1799" w14:textId="78B60782" w:rsidR="001F4D75" w:rsidRDefault="001F4D75">
      <w:pPr>
        <w:pStyle w:val="Abbildungsverzeichnis"/>
        <w:rPr>
          <w:rFonts w:asciiTheme="minorHAnsi" w:eastAsiaTheme="minorEastAsia" w:hAnsiTheme="minorHAnsi" w:cstheme="minorBidi"/>
          <w:b w:val="0"/>
          <w:noProof/>
          <w:szCs w:val="22"/>
          <w:lang w:val="de-DE"/>
        </w:rPr>
      </w:pPr>
      <w:hyperlink r:id="rId22" w:anchor="_Toc99614707" w:history="1">
        <w:r w:rsidRPr="001E2C5E">
          <w:rPr>
            <w:rStyle w:val="Hyperlink"/>
            <w:rFonts w:eastAsia="MS Mincho"/>
            <w:noProof/>
          </w:rPr>
          <w:t>Figure 57: Edge Weld Sheet Layout</w:t>
        </w:r>
        <w:r>
          <w:rPr>
            <w:noProof/>
            <w:webHidden/>
          </w:rPr>
          <w:tab/>
        </w:r>
        <w:r>
          <w:rPr>
            <w:noProof/>
            <w:webHidden/>
          </w:rPr>
          <w:fldChar w:fldCharType="begin"/>
        </w:r>
        <w:r>
          <w:rPr>
            <w:noProof/>
            <w:webHidden/>
          </w:rPr>
          <w:instrText xml:space="preserve"> PAGEREF _Toc99614707 \h </w:instrText>
        </w:r>
        <w:r>
          <w:rPr>
            <w:noProof/>
            <w:webHidden/>
          </w:rPr>
        </w:r>
        <w:r>
          <w:rPr>
            <w:noProof/>
            <w:webHidden/>
          </w:rPr>
          <w:fldChar w:fldCharType="separate"/>
        </w:r>
        <w:r>
          <w:rPr>
            <w:noProof/>
            <w:webHidden/>
          </w:rPr>
          <w:t>103</w:t>
        </w:r>
        <w:r>
          <w:rPr>
            <w:noProof/>
            <w:webHidden/>
          </w:rPr>
          <w:fldChar w:fldCharType="end"/>
        </w:r>
      </w:hyperlink>
    </w:p>
    <w:p w14:paraId="4DC82126" w14:textId="00709AE0" w:rsidR="001F4D75" w:rsidRDefault="001F4D75">
      <w:pPr>
        <w:pStyle w:val="Abbildungsverzeichnis"/>
        <w:rPr>
          <w:rFonts w:asciiTheme="minorHAnsi" w:eastAsiaTheme="minorEastAsia" w:hAnsiTheme="minorHAnsi" w:cstheme="minorBidi"/>
          <w:b w:val="0"/>
          <w:noProof/>
          <w:szCs w:val="22"/>
          <w:lang w:val="de-DE"/>
        </w:rPr>
      </w:pPr>
      <w:hyperlink r:id="rId23" w:anchor="_Toc99614708" w:history="1">
        <w:r w:rsidRPr="001E2C5E">
          <w:rPr>
            <w:rStyle w:val="Hyperlink"/>
            <w:rFonts w:eastAsia="MS Mincho"/>
            <w:noProof/>
          </w:rPr>
          <w:t>Figure 58: Edge Weld parameters</w:t>
        </w:r>
        <w:r>
          <w:rPr>
            <w:noProof/>
            <w:webHidden/>
          </w:rPr>
          <w:tab/>
        </w:r>
        <w:r>
          <w:rPr>
            <w:noProof/>
            <w:webHidden/>
          </w:rPr>
          <w:fldChar w:fldCharType="begin"/>
        </w:r>
        <w:r>
          <w:rPr>
            <w:noProof/>
            <w:webHidden/>
          </w:rPr>
          <w:instrText xml:space="preserve"> PAGEREF _Toc99614708 \h </w:instrText>
        </w:r>
        <w:r>
          <w:rPr>
            <w:noProof/>
            <w:webHidden/>
          </w:rPr>
        </w:r>
        <w:r>
          <w:rPr>
            <w:noProof/>
            <w:webHidden/>
          </w:rPr>
          <w:fldChar w:fldCharType="separate"/>
        </w:r>
        <w:r>
          <w:rPr>
            <w:noProof/>
            <w:webHidden/>
          </w:rPr>
          <w:t>103</w:t>
        </w:r>
        <w:r>
          <w:rPr>
            <w:noProof/>
            <w:webHidden/>
          </w:rPr>
          <w:fldChar w:fldCharType="end"/>
        </w:r>
      </w:hyperlink>
    </w:p>
    <w:p w14:paraId="11AC7D1C" w14:textId="313F4F6E" w:rsidR="001F4D75" w:rsidRDefault="001F4D75">
      <w:pPr>
        <w:pStyle w:val="Abbildungsverzeichnis"/>
        <w:rPr>
          <w:rFonts w:asciiTheme="minorHAnsi" w:eastAsiaTheme="minorEastAsia" w:hAnsiTheme="minorHAnsi" w:cstheme="minorBidi"/>
          <w:b w:val="0"/>
          <w:noProof/>
          <w:szCs w:val="22"/>
          <w:lang w:val="de-DE"/>
        </w:rPr>
      </w:pPr>
      <w:hyperlink w:anchor="_Toc99614709" w:history="1">
        <w:r w:rsidRPr="001E2C5E">
          <w:rPr>
            <w:rStyle w:val="Hyperlink"/>
            <w:rFonts w:eastAsia="MS Mincho"/>
            <w:noProof/>
          </w:rPr>
          <w:t>Figure 59: I-Weld Sheet Layout</w:t>
        </w:r>
        <w:r>
          <w:rPr>
            <w:noProof/>
            <w:webHidden/>
          </w:rPr>
          <w:tab/>
        </w:r>
        <w:r>
          <w:rPr>
            <w:noProof/>
            <w:webHidden/>
          </w:rPr>
          <w:fldChar w:fldCharType="begin"/>
        </w:r>
        <w:r>
          <w:rPr>
            <w:noProof/>
            <w:webHidden/>
          </w:rPr>
          <w:instrText xml:space="preserve"> PAGEREF _Toc99614709 \h </w:instrText>
        </w:r>
        <w:r>
          <w:rPr>
            <w:noProof/>
            <w:webHidden/>
          </w:rPr>
        </w:r>
        <w:r>
          <w:rPr>
            <w:noProof/>
            <w:webHidden/>
          </w:rPr>
          <w:fldChar w:fldCharType="separate"/>
        </w:r>
        <w:r>
          <w:rPr>
            <w:noProof/>
            <w:webHidden/>
          </w:rPr>
          <w:t>106</w:t>
        </w:r>
        <w:r>
          <w:rPr>
            <w:noProof/>
            <w:webHidden/>
          </w:rPr>
          <w:fldChar w:fldCharType="end"/>
        </w:r>
      </w:hyperlink>
    </w:p>
    <w:p w14:paraId="21484788" w14:textId="123669FE" w:rsidR="001F4D75" w:rsidRDefault="001F4D75">
      <w:pPr>
        <w:pStyle w:val="Abbildungsverzeichnis"/>
        <w:rPr>
          <w:rFonts w:asciiTheme="minorHAnsi" w:eastAsiaTheme="minorEastAsia" w:hAnsiTheme="minorHAnsi" w:cstheme="minorBidi"/>
          <w:b w:val="0"/>
          <w:noProof/>
          <w:szCs w:val="22"/>
          <w:lang w:val="de-DE"/>
        </w:rPr>
      </w:pPr>
      <w:hyperlink w:anchor="_Toc99614710" w:history="1">
        <w:r w:rsidRPr="001E2C5E">
          <w:rPr>
            <w:rStyle w:val="Hyperlink"/>
            <w:rFonts w:eastAsia="MS Mincho"/>
            <w:noProof/>
          </w:rPr>
          <w:t>Figure 60: I-Weld Parameters</w:t>
        </w:r>
        <w:r>
          <w:rPr>
            <w:noProof/>
            <w:webHidden/>
          </w:rPr>
          <w:tab/>
        </w:r>
        <w:r>
          <w:rPr>
            <w:noProof/>
            <w:webHidden/>
          </w:rPr>
          <w:fldChar w:fldCharType="begin"/>
        </w:r>
        <w:r>
          <w:rPr>
            <w:noProof/>
            <w:webHidden/>
          </w:rPr>
          <w:instrText xml:space="preserve"> PAGEREF _Toc99614710 \h </w:instrText>
        </w:r>
        <w:r>
          <w:rPr>
            <w:noProof/>
            <w:webHidden/>
          </w:rPr>
        </w:r>
        <w:r>
          <w:rPr>
            <w:noProof/>
            <w:webHidden/>
          </w:rPr>
          <w:fldChar w:fldCharType="separate"/>
        </w:r>
        <w:r>
          <w:rPr>
            <w:noProof/>
            <w:webHidden/>
          </w:rPr>
          <w:t>106</w:t>
        </w:r>
        <w:r>
          <w:rPr>
            <w:noProof/>
            <w:webHidden/>
          </w:rPr>
          <w:fldChar w:fldCharType="end"/>
        </w:r>
      </w:hyperlink>
    </w:p>
    <w:p w14:paraId="6CECF443" w14:textId="5296059C" w:rsidR="001F4D75" w:rsidRDefault="001F4D75">
      <w:pPr>
        <w:pStyle w:val="Abbildungsverzeichnis"/>
        <w:rPr>
          <w:rFonts w:asciiTheme="minorHAnsi" w:eastAsiaTheme="minorEastAsia" w:hAnsiTheme="minorHAnsi" w:cstheme="minorBidi"/>
          <w:b w:val="0"/>
          <w:noProof/>
          <w:szCs w:val="22"/>
          <w:lang w:val="de-DE"/>
        </w:rPr>
      </w:pPr>
      <w:hyperlink r:id="rId24" w:anchor="_Toc99614711" w:history="1">
        <w:r w:rsidRPr="001E2C5E">
          <w:rPr>
            <w:rStyle w:val="Hyperlink"/>
            <w:rFonts w:eastAsia="MS Mincho"/>
            <w:noProof/>
          </w:rPr>
          <w:t>Figure 61: Overlap Weld Sheet Layout</w:t>
        </w:r>
        <w:r>
          <w:rPr>
            <w:noProof/>
            <w:webHidden/>
          </w:rPr>
          <w:tab/>
        </w:r>
        <w:r>
          <w:rPr>
            <w:noProof/>
            <w:webHidden/>
          </w:rPr>
          <w:fldChar w:fldCharType="begin"/>
        </w:r>
        <w:r>
          <w:rPr>
            <w:noProof/>
            <w:webHidden/>
          </w:rPr>
          <w:instrText xml:space="preserve"> PAGEREF _Toc99614711 \h </w:instrText>
        </w:r>
        <w:r>
          <w:rPr>
            <w:noProof/>
            <w:webHidden/>
          </w:rPr>
        </w:r>
        <w:r>
          <w:rPr>
            <w:noProof/>
            <w:webHidden/>
          </w:rPr>
          <w:fldChar w:fldCharType="separate"/>
        </w:r>
        <w:r>
          <w:rPr>
            <w:noProof/>
            <w:webHidden/>
          </w:rPr>
          <w:t>108</w:t>
        </w:r>
        <w:r>
          <w:rPr>
            <w:noProof/>
            <w:webHidden/>
          </w:rPr>
          <w:fldChar w:fldCharType="end"/>
        </w:r>
      </w:hyperlink>
    </w:p>
    <w:p w14:paraId="59638F98" w14:textId="43824117" w:rsidR="001F4D75" w:rsidRDefault="001F4D75">
      <w:pPr>
        <w:pStyle w:val="Abbildungsverzeichnis"/>
        <w:rPr>
          <w:rFonts w:asciiTheme="minorHAnsi" w:eastAsiaTheme="minorEastAsia" w:hAnsiTheme="minorHAnsi" w:cstheme="minorBidi"/>
          <w:b w:val="0"/>
          <w:noProof/>
          <w:szCs w:val="22"/>
          <w:lang w:val="de-DE"/>
        </w:rPr>
      </w:pPr>
      <w:hyperlink r:id="rId25" w:anchor="_Toc99614712" w:history="1">
        <w:r w:rsidRPr="001E2C5E">
          <w:rPr>
            <w:rStyle w:val="Hyperlink"/>
            <w:rFonts w:eastAsia="MS Mincho"/>
            <w:noProof/>
          </w:rPr>
          <w:t>Figure 62: Overlap Weld Parameters</w:t>
        </w:r>
        <w:r>
          <w:rPr>
            <w:noProof/>
            <w:webHidden/>
          </w:rPr>
          <w:tab/>
        </w:r>
        <w:r>
          <w:rPr>
            <w:noProof/>
            <w:webHidden/>
          </w:rPr>
          <w:fldChar w:fldCharType="begin"/>
        </w:r>
        <w:r>
          <w:rPr>
            <w:noProof/>
            <w:webHidden/>
          </w:rPr>
          <w:instrText xml:space="preserve"> PAGEREF _Toc99614712 \h </w:instrText>
        </w:r>
        <w:r>
          <w:rPr>
            <w:noProof/>
            <w:webHidden/>
          </w:rPr>
        </w:r>
        <w:r>
          <w:rPr>
            <w:noProof/>
            <w:webHidden/>
          </w:rPr>
          <w:fldChar w:fldCharType="separate"/>
        </w:r>
        <w:r>
          <w:rPr>
            <w:noProof/>
            <w:webHidden/>
          </w:rPr>
          <w:t>108</w:t>
        </w:r>
        <w:r>
          <w:rPr>
            <w:noProof/>
            <w:webHidden/>
          </w:rPr>
          <w:fldChar w:fldCharType="end"/>
        </w:r>
      </w:hyperlink>
    </w:p>
    <w:p w14:paraId="5B88B1BA" w14:textId="3397A28B" w:rsidR="001F4D75" w:rsidRDefault="001F4D75">
      <w:pPr>
        <w:pStyle w:val="Abbildungsverzeichnis"/>
        <w:rPr>
          <w:rFonts w:asciiTheme="minorHAnsi" w:eastAsiaTheme="minorEastAsia" w:hAnsiTheme="minorHAnsi" w:cstheme="minorBidi"/>
          <w:b w:val="0"/>
          <w:noProof/>
          <w:szCs w:val="22"/>
          <w:lang w:val="de-DE"/>
        </w:rPr>
      </w:pPr>
      <w:hyperlink r:id="rId26" w:anchor="_Toc99614713" w:history="1">
        <w:r w:rsidRPr="001E2C5E">
          <w:rPr>
            <w:rStyle w:val="Hyperlink"/>
            <w:rFonts w:eastAsia="MS Mincho"/>
            <w:noProof/>
          </w:rPr>
          <w:t>Figure 63: Single Sided Double Overlap Weld</w:t>
        </w:r>
        <w:r>
          <w:rPr>
            <w:noProof/>
            <w:webHidden/>
          </w:rPr>
          <w:tab/>
        </w:r>
        <w:r>
          <w:rPr>
            <w:noProof/>
            <w:webHidden/>
          </w:rPr>
          <w:fldChar w:fldCharType="begin"/>
        </w:r>
        <w:r>
          <w:rPr>
            <w:noProof/>
            <w:webHidden/>
          </w:rPr>
          <w:instrText xml:space="preserve"> PAGEREF _Toc99614713 \h </w:instrText>
        </w:r>
        <w:r>
          <w:rPr>
            <w:noProof/>
            <w:webHidden/>
          </w:rPr>
        </w:r>
        <w:r>
          <w:rPr>
            <w:noProof/>
            <w:webHidden/>
          </w:rPr>
          <w:fldChar w:fldCharType="separate"/>
        </w:r>
        <w:r>
          <w:rPr>
            <w:noProof/>
            <w:webHidden/>
          </w:rPr>
          <w:t>109</w:t>
        </w:r>
        <w:r>
          <w:rPr>
            <w:noProof/>
            <w:webHidden/>
          </w:rPr>
          <w:fldChar w:fldCharType="end"/>
        </w:r>
      </w:hyperlink>
    </w:p>
    <w:p w14:paraId="261721E9" w14:textId="103E0564" w:rsidR="001F4D75" w:rsidRDefault="001F4D75">
      <w:pPr>
        <w:pStyle w:val="Abbildungsverzeichnis"/>
        <w:rPr>
          <w:rFonts w:asciiTheme="minorHAnsi" w:eastAsiaTheme="minorEastAsia" w:hAnsiTheme="minorHAnsi" w:cstheme="minorBidi"/>
          <w:b w:val="0"/>
          <w:noProof/>
          <w:szCs w:val="22"/>
          <w:lang w:val="de-DE"/>
        </w:rPr>
      </w:pPr>
      <w:hyperlink r:id="rId27" w:anchor="_Toc99614714" w:history="1">
        <w:r w:rsidRPr="001E2C5E">
          <w:rPr>
            <w:rStyle w:val="Hyperlink"/>
            <w:rFonts w:eastAsia="MS Mincho"/>
            <w:noProof/>
          </w:rPr>
          <w:t>Figure 64: Overlap Weld Parameter Details for lower (left) and upper (right) Weld Section</w:t>
        </w:r>
        <w:r>
          <w:rPr>
            <w:noProof/>
            <w:webHidden/>
          </w:rPr>
          <w:tab/>
        </w:r>
        <w:r>
          <w:rPr>
            <w:noProof/>
            <w:webHidden/>
          </w:rPr>
          <w:fldChar w:fldCharType="begin"/>
        </w:r>
        <w:r>
          <w:rPr>
            <w:noProof/>
            <w:webHidden/>
          </w:rPr>
          <w:instrText xml:space="preserve"> PAGEREF _Toc99614714 \h </w:instrText>
        </w:r>
        <w:r>
          <w:rPr>
            <w:noProof/>
            <w:webHidden/>
          </w:rPr>
        </w:r>
        <w:r>
          <w:rPr>
            <w:noProof/>
            <w:webHidden/>
          </w:rPr>
          <w:fldChar w:fldCharType="separate"/>
        </w:r>
        <w:r>
          <w:rPr>
            <w:noProof/>
            <w:webHidden/>
          </w:rPr>
          <w:t>109</w:t>
        </w:r>
        <w:r>
          <w:rPr>
            <w:noProof/>
            <w:webHidden/>
          </w:rPr>
          <w:fldChar w:fldCharType="end"/>
        </w:r>
      </w:hyperlink>
    </w:p>
    <w:p w14:paraId="607CAC5A" w14:textId="0BC21851" w:rsidR="001F4D75" w:rsidRDefault="001F4D75">
      <w:pPr>
        <w:pStyle w:val="Abbildungsverzeichnis"/>
        <w:rPr>
          <w:rFonts w:asciiTheme="minorHAnsi" w:eastAsiaTheme="minorEastAsia" w:hAnsiTheme="minorHAnsi" w:cstheme="minorBidi"/>
          <w:b w:val="0"/>
          <w:noProof/>
          <w:szCs w:val="22"/>
          <w:lang w:val="de-DE"/>
        </w:rPr>
      </w:pPr>
      <w:hyperlink r:id="rId28" w:anchor="_Toc99614715" w:history="1">
        <w:r w:rsidRPr="001E2C5E">
          <w:rPr>
            <w:rStyle w:val="Hyperlink"/>
            <w:rFonts w:eastAsia="MS Mincho"/>
            <w:noProof/>
          </w:rPr>
          <w:t>Figure 65: Double Sided Double Overlap Weld</w:t>
        </w:r>
        <w:r>
          <w:rPr>
            <w:noProof/>
            <w:webHidden/>
          </w:rPr>
          <w:tab/>
        </w:r>
        <w:r>
          <w:rPr>
            <w:noProof/>
            <w:webHidden/>
          </w:rPr>
          <w:fldChar w:fldCharType="begin"/>
        </w:r>
        <w:r>
          <w:rPr>
            <w:noProof/>
            <w:webHidden/>
          </w:rPr>
          <w:instrText xml:space="preserve"> PAGEREF _Toc99614715 \h </w:instrText>
        </w:r>
        <w:r>
          <w:rPr>
            <w:noProof/>
            <w:webHidden/>
          </w:rPr>
        </w:r>
        <w:r>
          <w:rPr>
            <w:noProof/>
            <w:webHidden/>
          </w:rPr>
          <w:fldChar w:fldCharType="separate"/>
        </w:r>
        <w:r>
          <w:rPr>
            <w:noProof/>
            <w:webHidden/>
          </w:rPr>
          <w:t>109</w:t>
        </w:r>
        <w:r>
          <w:rPr>
            <w:noProof/>
            <w:webHidden/>
          </w:rPr>
          <w:fldChar w:fldCharType="end"/>
        </w:r>
      </w:hyperlink>
    </w:p>
    <w:p w14:paraId="29ECE831" w14:textId="3D4B63EF" w:rsidR="001F4D75" w:rsidRDefault="001F4D75">
      <w:pPr>
        <w:pStyle w:val="Abbildungsverzeichnis"/>
        <w:rPr>
          <w:rFonts w:asciiTheme="minorHAnsi" w:eastAsiaTheme="minorEastAsia" w:hAnsiTheme="minorHAnsi" w:cstheme="minorBidi"/>
          <w:b w:val="0"/>
          <w:noProof/>
          <w:szCs w:val="22"/>
          <w:lang w:val="de-DE"/>
        </w:rPr>
      </w:pPr>
      <w:hyperlink r:id="rId29" w:anchor="_Toc99614716" w:history="1">
        <w:r w:rsidRPr="001E2C5E">
          <w:rPr>
            <w:rStyle w:val="Hyperlink"/>
            <w:rFonts w:eastAsia="MS Mincho"/>
            <w:noProof/>
          </w:rPr>
          <w:t>Figure 66: Parameters of Double Sided Double Overlap Weld (left: upper section; right: lower section)</w:t>
        </w:r>
        <w:r>
          <w:rPr>
            <w:noProof/>
            <w:webHidden/>
          </w:rPr>
          <w:tab/>
        </w:r>
        <w:r>
          <w:rPr>
            <w:noProof/>
            <w:webHidden/>
          </w:rPr>
          <w:fldChar w:fldCharType="begin"/>
        </w:r>
        <w:r>
          <w:rPr>
            <w:noProof/>
            <w:webHidden/>
          </w:rPr>
          <w:instrText xml:space="preserve"> PAGEREF _Toc99614716 \h </w:instrText>
        </w:r>
        <w:r>
          <w:rPr>
            <w:noProof/>
            <w:webHidden/>
          </w:rPr>
        </w:r>
        <w:r>
          <w:rPr>
            <w:noProof/>
            <w:webHidden/>
          </w:rPr>
          <w:fldChar w:fldCharType="separate"/>
        </w:r>
        <w:r>
          <w:rPr>
            <w:noProof/>
            <w:webHidden/>
          </w:rPr>
          <w:t>110</w:t>
        </w:r>
        <w:r>
          <w:rPr>
            <w:noProof/>
            <w:webHidden/>
          </w:rPr>
          <w:fldChar w:fldCharType="end"/>
        </w:r>
      </w:hyperlink>
    </w:p>
    <w:p w14:paraId="00945E12" w14:textId="11BE8C18" w:rsidR="001F4D75" w:rsidRDefault="001F4D75">
      <w:pPr>
        <w:pStyle w:val="Abbildungsverzeichnis"/>
        <w:rPr>
          <w:rFonts w:asciiTheme="minorHAnsi" w:eastAsiaTheme="minorEastAsia" w:hAnsiTheme="minorHAnsi" w:cstheme="minorBidi"/>
          <w:b w:val="0"/>
          <w:noProof/>
          <w:szCs w:val="22"/>
          <w:lang w:val="de-DE"/>
        </w:rPr>
      </w:pPr>
      <w:hyperlink w:anchor="_Toc99614717" w:history="1">
        <w:r w:rsidRPr="001E2C5E">
          <w:rPr>
            <w:rStyle w:val="Hyperlink"/>
            <w:rFonts w:eastAsia="MS Mincho"/>
            <w:noProof/>
          </w:rPr>
          <w:t>Figure 67: Y-Joint Sheet Layout</w:t>
        </w:r>
        <w:r>
          <w:rPr>
            <w:noProof/>
            <w:webHidden/>
          </w:rPr>
          <w:tab/>
        </w:r>
        <w:r>
          <w:rPr>
            <w:noProof/>
            <w:webHidden/>
          </w:rPr>
          <w:fldChar w:fldCharType="begin"/>
        </w:r>
        <w:r>
          <w:rPr>
            <w:noProof/>
            <w:webHidden/>
          </w:rPr>
          <w:instrText xml:space="preserve"> PAGEREF _Toc99614717 \h </w:instrText>
        </w:r>
        <w:r>
          <w:rPr>
            <w:noProof/>
            <w:webHidden/>
          </w:rPr>
        </w:r>
        <w:r>
          <w:rPr>
            <w:noProof/>
            <w:webHidden/>
          </w:rPr>
          <w:fldChar w:fldCharType="separate"/>
        </w:r>
        <w:r>
          <w:rPr>
            <w:noProof/>
            <w:webHidden/>
          </w:rPr>
          <w:t>113</w:t>
        </w:r>
        <w:r>
          <w:rPr>
            <w:noProof/>
            <w:webHidden/>
          </w:rPr>
          <w:fldChar w:fldCharType="end"/>
        </w:r>
      </w:hyperlink>
    </w:p>
    <w:p w14:paraId="56E989D7" w14:textId="518F0606" w:rsidR="001F4D75" w:rsidRDefault="001F4D75">
      <w:pPr>
        <w:pStyle w:val="Abbildungsverzeichnis"/>
        <w:rPr>
          <w:rFonts w:asciiTheme="minorHAnsi" w:eastAsiaTheme="minorEastAsia" w:hAnsiTheme="minorHAnsi" w:cstheme="minorBidi"/>
          <w:b w:val="0"/>
          <w:noProof/>
          <w:szCs w:val="22"/>
          <w:lang w:val="de-DE"/>
        </w:rPr>
      </w:pPr>
      <w:hyperlink w:anchor="_Toc99614718" w:history="1">
        <w:r w:rsidRPr="001E2C5E">
          <w:rPr>
            <w:rStyle w:val="Hyperlink"/>
            <w:rFonts w:eastAsia="MS Mincho"/>
            <w:noProof/>
          </w:rPr>
          <w:t>Figure 68: Parameters of Y-Joint Weld</w:t>
        </w:r>
        <w:r>
          <w:rPr>
            <w:noProof/>
            <w:webHidden/>
          </w:rPr>
          <w:tab/>
        </w:r>
        <w:r>
          <w:rPr>
            <w:noProof/>
            <w:webHidden/>
          </w:rPr>
          <w:fldChar w:fldCharType="begin"/>
        </w:r>
        <w:r>
          <w:rPr>
            <w:noProof/>
            <w:webHidden/>
          </w:rPr>
          <w:instrText xml:space="preserve"> PAGEREF _Toc99614718 \h </w:instrText>
        </w:r>
        <w:r>
          <w:rPr>
            <w:noProof/>
            <w:webHidden/>
          </w:rPr>
        </w:r>
        <w:r>
          <w:rPr>
            <w:noProof/>
            <w:webHidden/>
          </w:rPr>
          <w:fldChar w:fldCharType="separate"/>
        </w:r>
        <w:r>
          <w:rPr>
            <w:noProof/>
            <w:webHidden/>
          </w:rPr>
          <w:t>113</w:t>
        </w:r>
        <w:r>
          <w:rPr>
            <w:noProof/>
            <w:webHidden/>
          </w:rPr>
          <w:fldChar w:fldCharType="end"/>
        </w:r>
      </w:hyperlink>
    </w:p>
    <w:p w14:paraId="5859EAE0" w14:textId="4E2E319E" w:rsidR="001F4D75" w:rsidRDefault="001F4D75">
      <w:pPr>
        <w:pStyle w:val="Abbildungsverzeichnis"/>
        <w:rPr>
          <w:rFonts w:asciiTheme="minorHAnsi" w:eastAsiaTheme="minorEastAsia" w:hAnsiTheme="minorHAnsi" w:cstheme="minorBidi"/>
          <w:b w:val="0"/>
          <w:noProof/>
          <w:szCs w:val="22"/>
          <w:lang w:val="de-DE"/>
        </w:rPr>
      </w:pPr>
      <w:hyperlink r:id="rId30" w:anchor="_Toc99614719" w:history="1">
        <w:r w:rsidRPr="001E2C5E">
          <w:rPr>
            <w:rStyle w:val="Hyperlink"/>
            <w:rFonts w:eastAsia="MS Mincho"/>
            <w:noProof/>
          </w:rPr>
          <w:t>Figure 69: K-Joint Sheet Layout</w:t>
        </w:r>
        <w:r>
          <w:rPr>
            <w:noProof/>
            <w:webHidden/>
          </w:rPr>
          <w:tab/>
        </w:r>
        <w:r>
          <w:rPr>
            <w:noProof/>
            <w:webHidden/>
          </w:rPr>
          <w:fldChar w:fldCharType="begin"/>
        </w:r>
        <w:r>
          <w:rPr>
            <w:noProof/>
            <w:webHidden/>
          </w:rPr>
          <w:instrText xml:space="preserve"> PAGEREF _Toc99614719 \h </w:instrText>
        </w:r>
        <w:r>
          <w:rPr>
            <w:noProof/>
            <w:webHidden/>
          </w:rPr>
        </w:r>
        <w:r>
          <w:rPr>
            <w:noProof/>
            <w:webHidden/>
          </w:rPr>
          <w:fldChar w:fldCharType="separate"/>
        </w:r>
        <w:r>
          <w:rPr>
            <w:noProof/>
            <w:webHidden/>
          </w:rPr>
          <w:t>116</w:t>
        </w:r>
        <w:r>
          <w:rPr>
            <w:noProof/>
            <w:webHidden/>
          </w:rPr>
          <w:fldChar w:fldCharType="end"/>
        </w:r>
      </w:hyperlink>
    </w:p>
    <w:p w14:paraId="0C947CA7" w14:textId="7B0BFE57" w:rsidR="001F4D75" w:rsidRDefault="001F4D75">
      <w:pPr>
        <w:pStyle w:val="Abbildungsverzeichnis"/>
        <w:rPr>
          <w:rFonts w:asciiTheme="minorHAnsi" w:eastAsiaTheme="minorEastAsia" w:hAnsiTheme="minorHAnsi" w:cstheme="minorBidi"/>
          <w:b w:val="0"/>
          <w:noProof/>
          <w:szCs w:val="22"/>
          <w:lang w:val="de-DE"/>
        </w:rPr>
      </w:pPr>
      <w:hyperlink r:id="rId31" w:anchor="_Toc99614720" w:history="1">
        <w:r w:rsidRPr="001E2C5E">
          <w:rPr>
            <w:rStyle w:val="Hyperlink"/>
            <w:rFonts w:eastAsia="MS Mincho"/>
            <w:noProof/>
          </w:rPr>
          <w:t>Figure 70: Parameters of K-Joint Weld</w:t>
        </w:r>
        <w:r>
          <w:rPr>
            <w:noProof/>
            <w:webHidden/>
          </w:rPr>
          <w:tab/>
        </w:r>
        <w:r>
          <w:rPr>
            <w:noProof/>
            <w:webHidden/>
          </w:rPr>
          <w:fldChar w:fldCharType="begin"/>
        </w:r>
        <w:r>
          <w:rPr>
            <w:noProof/>
            <w:webHidden/>
          </w:rPr>
          <w:instrText xml:space="preserve"> PAGEREF _Toc99614720 \h </w:instrText>
        </w:r>
        <w:r>
          <w:rPr>
            <w:noProof/>
            <w:webHidden/>
          </w:rPr>
        </w:r>
        <w:r>
          <w:rPr>
            <w:noProof/>
            <w:webHidden/>
          </w:rPr>
          <w:fldChar w:fldCharType="separate"/>
        </w:r>
        <w:r>
          <w:rPr>
            <w:noProof/>
            <w:webHidden/>
          </w:rPr>
          <w:t>116</w:t>
        </w:r>
        <w:r>
          <w:rPr>
            <w:noProof/>
            <w:webHidden/>
          </w:rPr>
          <w:fldChar w:fldCharType="end"/>
        </w:r>
      </w:hyperlink>
    </w:p>
    <w:p w14:paraId="377ECE03" w14:textId="784CB11D" w:rsidR="001F4D75" w:rsidRDefault="001F4D75">
      <w:pPr>
        <w:pStyle w:val="Abbildungsverzeichnis"/>
        <w:rPr>
          <w:rFonts w:asciiTheme="minorHAnsi" w:eastAsiaTheme="minorEastAsia" w:hAnsiTheme="minorHAnsi" w:cstheme="minorBidi"/>
          <w:b w:val="0"/>
          <w:noProof/>
          <w:szCs w:val="22"/>
          <w:lang w:val="de-DE"/>
        </w:rPr>
      </w:pPr>
      <w:hyperlink r:id="rId32" w:anchor="_Toc99614721" w:history="1">
        <w:r w:rsidRPr="001E2C5E">
          <w:rPr>
            <w:rStyle w:val="Hyperlink"/>
            <w:rFonts w:eastAsia="MS Mincho"/>
            <w:noProof/>
          </w:rPr>
          <w:t>Figure 71: Cruciform Joint Sheet Layout</w:t>
        </w:r>
        <w:r>
          <w:rPr>
            <w:noProof/>
            <w:webHidden/>
          </w:rPr>
          <w:tab/>
        </w:r>
        <w:r>
          <w:rPr>
            <w:noProof/>
            <w:webHidden/>
          </w:rPr>
          <w:fldChar w:fldCharType="begin"/>
        </w:r>
        <w:r>
          <w:rPr>
            <w:noProof/>
            <w:webHidden/>
          </w:rPr>
          <w:instrText xml:space="preserve"> PAGEREF _Toc99614721 \h </w:instrText>
        </w:r>
        <w:r>
          <w:rPr>
            <w:noProof/>
            <w:webHidden/>
          </w:rPr>
        </w:r>
        <w:r>
          <w:rPr>
            <w:noProof/>
            <w:webHidden/>
          </w:rPr>
          <w:fldChar w:fldCharType="separate"/>
        </w:r>
        <w:r>
          <w:rPr>
            <w:noProof/>
            <w:webHidden/>
          </w:rPr>
          <w:t>120</w:t>
        </w:r>
        <w:r>
          <w:rPr>
            <w:noProof/>
            <w:webHidden/>
          </w:rPr>
          <w:fldChar w:fldCharType="end"/>
        </w:r>
      </w:hyperlink>
    </w:p>
    <w:p w14:paraId="16B21D89" w14:textId="010965A7" w:rsidR="001F4D75" w:rsidRDefault="001F4D75">
      <w:pPr>
        <w:pStyle w:val="Abbildungsverzeichnis"/>
        <w:rPr>
          <w:rFonts w:asciiTheme="minorHAnsi" w:eastAsiaTheme="minorEastAsia" w:hAnsiTheme="minorHAnsi" w:cstheme="minorBidi"/>
          <w:b w:val="0"/>
          <w:noProof/>
          <w:szCs w:val="22"/>
          <w:lang w:val="de-DE"/>
        </w:rPr>
      </w:pPr>
      <w:hyperlink r:id="rId33" w:anchor="_Toc99614722" w:history="1">
        <w:r w:rsidRPr="001E2C5E">
          <w:rPr>
            <w:rStyle w:val="Hyperlink"/>
            <w:rFonts w:eastAsia="MS Mincho"/>
            <w:noProof/>
          </w:rPr>
          <w:t>Figure 72: Parameters of Cruciform Joint</w:t>
        </w:r>
        <w:r>
          <w:rPr>
            <w:noProof/>
            <w:webHidden/>
          </w:rPr>
          <w:tab/>
        </w:r>
        <w:r>
          <w:rPr>
            <w:noProof/>
            <w:webHidden/>
          </w:rPr>
          <w:fldChar w:fldCharType="begin"/>
        </w:r>
        <w:r>
          <w:rPr>
            <w:noProof/>
            <w:webHidden/>
          </w:rPr>
          <w:instrText xml:space="preserve"> PAGEREF _Toc99614722 \h </w:instrText>
        </w:r>
        <w:r>
          <w:rPr>
            <w:noProof/>
            <w:webHidden/>
          </w:rPr>
        </w:r>
        <w:r>
          <w:rPr>
            <w:noProof/>
            <w:webHidden/>
          </w:rPr>
          <w:fldChar w:fldCharType="separate"/>
        </w:r>
        <w:r>
          <w:rPr>
            <w:noProof/>
            <w:webHidden/>
          </w:rPr>
          <w:t>120</w:t>
        </w:r>
        <w:r>
          <w:rPr>
            <w:noProof/>
            <w:webHidden/>
          </w:rPr>
          <w:fldChar w:fldCharType="end"/>
        </w:r>
      </w:hyperlink>
    </w:p>
    <w:p w14:paraId="4A23DF72" w14:textId="7EE0DF12" w:rsidR="001F4D75" w:rsidRDefault="001F4D75">
      <w:pPr>
        <w:pStyle w:val="Abbildungsverzeichnis"/>
        <w:rPr>
          <w:rFonts w:asciiTheme="minorHAnsi" w:eastAsiaTheme="minorEastAsia" w:hAnsiTheme="minorHAnsi" w:cstheme="minorBidi"/>
          <w:b w:val="0"/>
          <w:noProof/>
          <w:szCs w:val="22"/>
          <w:lang w:val="de-DE"/>
        </w:rPr>
      </w:pPr>
      <w:hyperlink r:id="rId34" w:anchor="_Toc99614723" w:history="1">
        <w:r w:rsidRPr="001E2C5E">
          <w:rPr>
            <w:rStyle w:val="Hyperlink"/>
            <w:rFonts w:eastAsia="MS Mincho"/>
            <w:noProof/>
          </w:rPr>
          <w:t>Figure 73: Flared Joint Sheet Layout</w:t>
        </w:r>
        <w:r>
          <w:rPr>
            <w:noProof/>
            <w:webHidden/>
          </w:rPr>
          <w:tab/>
        </w:r>
        <w:r>
          <w:rPr>
            <w:noProof/>
            <w:webHidden/>
          </w:rPr>
          <w:fldChar w:fldCharType="begin"/>
        </w:r>
        <w:r>
          <w:rPr>
            <w:noProof/>
            <w:webHidden/>
          </w:rPr>
          <w:instrText xml:space="preserve"> PAGEREF _Toc99614723 \h </w:instrText>
        </w:r>
        <w:r>
          <w:rPr>
            <w:noProof/>
            <w:webHidden/>
          </w:rPr>
        </w:r>
        <w:r>
          <w:rPr>
            <w:noProof/>
            <w:webHidden/>
          </w:rPr>
          <w:fldChar w:fldCharType="separate"/>
        </w:r>
        <w:r>
          <w:rPr>
            <w:noProof/>
            <w:webHidden/>
          </w:rPr>
          <w:t>123</w:t>
        </w:r>
        <w:r>
          <w:rPr>
            <w:noProof/>
            <w:webHidden/>
          </w:rPr>
          <w:fldChar w:fldCharType="end"/>
        </w:r>
      </w:hyperlink>
    </w:p>
    <w:p w14:paraId="5D3FE79D" w14:textId="5BEEA8DD" w:rsidR="001F4D75" w:rsidRDefault="001F4D75">
      <w:pPr>
        <w:pStyle w:val="Abbildungsverzeichnis"/>
        <w:rPr>
          <w:rFonts w:asciiTheme="minorHAnsi" w:eastAsiaTheme="minorEastAsia" w:hAnsiTheme="minorHAnsi" w:cstheme="minorBidi"/>
          <w:b w:val="0"/>
          <w:noProof/>
          <w:szCs w:val="22"/>
          <w:lang w:val="de-DE"/>
        </w:rPr>
      </w:pPr>
      <w:hyperlink r:id="rId35" w:anchor="_Toc99614724" w:history="1">
        <w:r w:rsidRPr="001E2C5E">
          <w:rPr>
            <w:rStyle w:val="Hyperlink"/>
            <w:rFonts w:eastAsia="MS Mincho"/>
            <w:noProof/>
          </w:rPr>
          <w:t>Figure 74: Parameters of Flared Joint Weld</w:t>
        </w:r>
        <w:r>
          <w:rPr>
            <w:noProof/>
            <w:webHidden/>
          </w:rPr>
          <w:tab/>
        </w:r>
        <w:r>
          <w:rPr>
            <w:noProof/>
            <w:webHidden/>
          </w:rPr>
          <w:fldChar w:fldCharType="begin"/>
        </w:r>
        <w:r>
          <w:rPr>
            <w:noProof/>
            <w:webHidden/>
          </w:rPr>
          <w:instrText xml:space="preserve"> PAGEREF _Toc99614724 \h </w:instrText>
        </w:r>
        <w:r>
          <w:rPr>
            <w:noProof/>
            <w:webHidden/>
          </w:rPr>
        </w:r>
        <w:r>
          <w:rPr>
            <w:noProof/>
            <w:webHidden/>
          </w:rPr>
          <w:fldChar w:fldCharType="separate"/>
        </w:r>
        <w:r>
          <w:rPr>
            <w:noProof/>
            <w:webHidden/>
          </w:rPr>
          <w:t>124</w:t>
        </w:r>
        <w:r>
          <w:rPr>
            <w:noProof/>
            <w:webHidden/>
          </w:rPr>
          <w:fldChar w:fldCharType="end"/>
        </w:r>
      </w:hyperlink>
    </w:p>
    <w:p w14:paraId="77A54BA5" w14:textId="7D7651C9" w:rsidR="001F4D75" w:rsidRDefault="001F4D75">
      <w:pPr>
        <w:pStyle w:val="Abbildungsverzeichnis"/>
        <w:rPr>
          <w:rFonts w:asciiTheme="minorHAnsi" w:eastAsiaTheme="minorEastAsia" w:hAnsiTheme="minorHAnsi" w:cstheme="minorBidi"/>
          <w:b w:val="0"/>
          <w:noProof/>
          <w:szCs w:val="22"/>
          <w:lang w:val="de-DE"/>
        </w:rPr>
      </w:pPr>
      <w:hyperlink w:anchor="_Toc99614725" w:history="1">
        <w:r w:rsidRPr="001E2C5E">
          <w:rPr>
            <w:rStyle w:val="Hyperlink"/>
            <w:rFonts w:eastAsia="MS Mincho"/>
            <w:noProof/>
          </w:rPr>
          <w:t>Figure 75: The Three Regions of a Hemming</w:t>
        </w:r>
        <w:r>
          <w:rPr>
            <w:noProof/>
            <w:webHidden/>
          </w:rPr>
          <w:tab/>
        </w:r>
        <w:r>
          <w:rPr>
            <w:noProof/>
            <w:webHidden/>
          </w:rPr>
          <w:fldChar w:fldCharType="begin"/>
        </w:r>
        <w:r>
          <w:rPr>
            <w:noProof/>
            <w:webHidden/>
          </w:rPr>
          <w:instrText xml:space="preserve"> PAGEREF _Toc99614725 \h </w:instrText>
        </w:r>
        <w:r>
          <w:rPr>
            <w:noProof/>
            <w:webHidden/>
          </w:rPr>
        </w:r>
        <w:r>
          <w:rPr>
            <w:noProof/>
            <w:webHidden/>
          </w:rPr>
          <w:fldChar w:fldCharType="separate"/>
        </w:r>
        <w:r>
          <w:rPr>
            <w:noProof/>
            <w:webHidden/>
          </w:rPr>
          <w:t>127</w:t>
        </w:r>
        <w:r>
          <w:rPr>
            <w:noProof/>
            <w:webHidden/>
          </w:rPr>
          <w:fldChar w:fldCharType="end"/>
        </w:r>
      </w:hyperlink>
    </w:p>
    <w:p w14:paraId="1B540270" w14:textId="185B520B" w:rsidR="001F4D75" w:rsidRDefault="001F4D75">
      <w:pPr>
        <w:pStyle w:val="Abbildungsverzeichnis"/>
        <w:rPr>
          <w:rFonts w:asciiTheme="minorHAnsi" w:eastAsiaTheme="minorEastAsia" w:hAnsiTheme="minorHAnsi" w:cstheme="minorBidi"/>
          <w:b w:val="0"/>
          <w:noProof/>
          <w:szCs w:val="22"/>
          <w:lang w:val="de-DE"/>
        </w:rPr>
      </w:pPr>
      <w:hyperlink w:anchor="_Toc99614726" w:history="1">
        <w:r w:rsidRPr="001E2C5E">
          <w:rPr>
            <w:rStyle w:val="Hyperlink"/>
            <w:rFonts w:eastAsia="MS Mincho"/>
            <w:noProof/>
          </w:rPr>
          <w:t>Figure 76: Path Changes and Width Changes in Hemming Flanges</w:t>
        </w:r>
        <w:r>
          <w:rPr>
            <w:noProof/>
            <w:webHidden/>
          </w:rPr>
          <w:tab/>
        </w:r>
        <w:r>
          <w:rPr>
            <w:noProof/>
            <w:webHidden/>
          </w:rPr>
          <w:fldChar w:fldCharType="begin"/>
        </w:r>
        <w:r>
          <w:rPr>
            <w:noProof/>
            <w:webHidden/>
          </w:rPr>
          <w:instrText xml:space="preserve"> PAGEREF _Toc99614726 \h </w:instrText>
        </w:r>
        <w:r>
          <w:rPr>
            <w:noProof/>
            <w:webHidden/>
          </w:rPr>
        </w:r>
        <w:r>
          <w:rPr>
            <w:noProof/>
            <w:webHidden/>
          </w:rPr>
          <w:fldChar w:fldCharType="separate"/>
        </w:r>
        <w:r>
          <w:rPr>
            <w:noProof/>
            <w:webHidden/>
          </w:rPr>
          <w:t>128</w:t>
        </w:r>
        <w:r>
          <w:rPr>
            <w:noProof/>
            <w:webHidden/>
          </w:rPr>
          <w:fldChar w:fldCharType="end"/>
        </w:r>
      </w:hyperlink>
    </w:p>
    <w:p w14:paraId="00EE4228" w14:textId="29B14F1E" w:rsidR="001F4D75" w:rsidRDefault="001F4D75">
      <w:pPr>
        <w:pStyle w:val="Abbildungsverzeichnis"/>
        <w:rPr>
          <w:rFonts w:asciiTheme="minorHAnsi" w:eastAsiaTheme="minorEastAsia" w:hAnsiTheme="minorHAnsi" w:cstheme="minorBidi"/>
          <w:b w:val="0"/>
          <w:noProof/>
          <w:szCs w:val="22"/>
          <w:lang w:val="de-DE"/>
        </w:rPr>
      </w:pPr>
      <w:hyperlink w:anchor="_Toc99614727" w:history="1">
        <w:r w:rsidRPr="001E2C5E">
          <w:rPr>
            <w:rStyle w:val="Hyperlink"/>
            <w:rFonts w:eastAsia="MS Mincho"/>
            <w:noProof/>
          </w:rPr>
          <w:t>Figure 77: Adhesive Path Differs from Root Path</w:t>
        </w:r>
        <w:r>
          <w:rPr>
            <w:noProof/>
            <w:webHidden/>
          </w:rPr>
          <w:tab/>
        </w:r>
        <w:r>
          <w:rPr>
            <w:noProof/>
            <w:webHidden/>
          </w:rPr>
          <w:fldChar w:fldCharType="begin"/>
        </w:r>
        <w:r>
          <w:rPr>
            <w:noProof/>
            <w:webHidden/>
          </w:rPr>
          <w:instrText xml:space="preserve"> PAGEREF _Toc99614727 \h </w:instrText>
        </w:r>
        <w:r>
          <w:rPr>
            <w:noProof/>
            <w:webHidden/>
          </w:rPr>
        </w:r>
        <w:r>
          <w:rPr>
            <w:noProof/>
            <w:webHidden/>
          </w:rPr>
          <w:fldChar w:fldCharType="separate"/>
        </w:r>
        <w:r>
          <w:rPr>
            <w:noProof/>
            <w:webHidden/>
          </w:rPr>
          <w:t>128</w:t>
        </w:r>
        <w:r>
          <w:rPr>
            <w:noProof/>
            <w:webHidden/>
          </w:rPr>
          <w:fldChar w:fldCharType="end"/>
        </w:r>
      </w:hyperlink>
    </w:p>
    <w:p w14:paraId="4F6CA63D" w14:textId="6B4B338D" w:rsidR="001F4D75" w:rsidRDefault="001F4D75">
      <w:pPr>
        <w:pStyle w:val="Abbildungsverzeichnis"/>
        <w:rPr>
          <w:rFonts w:asciiTheme="minorHAnsi" w:eastAsiaTheme="minorEastAsia" w:hAnsiTheme="minorHAnsi" w:cstheme="minorBidi"/>
          <w:b w:val="0"/>
          <w:noProof/>
          <w:szCs w:val="22"/>
          <w:lang w:val="de-DE"/>
        </w:rPr>
      </w:pPr>
      <w:hyperlink w:anchor="_Toc99614728" w:history="1">
        <w:r w:rsidRPr="001E2C5E">
          <w:rPr>
            <w:rStyle w:val="Hyperlink"/>
            <w:rFonts w:eastAsia="MS Mincho"/>
            <w:noProof/>
          </w:rPr>
          <w:t>Figure 78: Reinforcements need to be considered as Part of the Inner Panel</w:t>
        </w:r>
        <w:r>
          <w:rPr>
            <w:noProof/>
            <w:webHidden/>
          </w:rPr>
          <w:tab/>
        </w:r>
        <w:r>
          <w:rPr>
            <w:noProof/>
            <w:webHidden/>
          </w:rPr>
          <w:fldChar w:fldCharType="begin"/>
        </w:r>
        <w:r>
          <w:rPr>
            <w:noProof/>
            <w:webHidden/>
          </w:rPr>
          <w:instrText xml:space="preserve"> PAGEREF _Toc99614728 \h </w:instrText>
        </w:r>
        <w:r>
          <w:rPr>
            <w:noProof/>
            <w:webHidden/>
          </w:rPr>
        </w:r>
        <w:r>
          <w:rPr>
            <w:noProof/>
            <w:webHidden/>
          </w:rPr>
          <w:fldChar w:fldCharType="separate"/>
        </w:r>
        <w:r>
          <w:rPr>
            <w:noProof/>
            <w:webHidden/>
          </w:rPr>
          <w:t>128</w:t>
        </w:r>
        <w:r>
          <w:rPr>
            <w:noProof/>
            <w:webHidden/>
          </w:rPr>
          <w:fldChar w:fldCharType="end"/>
        </w:r>
      </w:hyperlink>
    </w:p>
    <w:p w14:paraId="1632445C" w14:textId="39BC67E7" w:rsidR="001F4D75" w:rsidRDefault="001F4D75">
      <w:pPr>
        <w:pStyle w:val="Abbildungsverzeichnis"/>
        <w:rPr>
          <w:rFonts w:asciiTheme="minorHAnsi" w:eastAsiaTheme="minorEastAsia" w:hAnsiTheme="minorHAnsi" w:cstheme="minorBidi"/>
          <w:b w:val="0"/>
          <w:noProof/>
          <w:szCs w:val="22"/>
          <w:lang w:val="de-DE"/>
        </w:rPr>
      </w:pPr>
      <w:hyperlink w:anchor="_Toc99614729" w:history="1">
        <w:r w:rsidRPr="001E2C5E">
          <w:rPr>
            <w:rStyle w:val="Hyperlink"/>
            <w:rFonts w:eastAsia="MS Mincho"/>
            <w:noProof/>
          </w:rPr>
          <w:t>Figure 79: Sequence without margin</w:t>
        </w:r>
        <w:r>
          <w:rPr>
            <w:noProof/>
            <w:webHidden/>
          </w:rPr>
          <w:tab/>
        </w:r>
        <w:r>
          <w:rPr>
            <w:noProof/>
            <w:webHidden/>
          </w:rPr>
          <w:fldChar w:fldCharType="begin"/>
        </w:r>
        <w:r>
          <w:rPr>
            <w:noProof/>
            <w:webHidden/>
          </w:rPr>
          <w:instrText xml:space="preserve"> PAGEREF _Toc99614729 \h </w:instrText>
        </w:r>
        <w:r>
          <w:rPr>
            <w:noProof/>
            <w:webHidden/>
          </w:rPr>
        </w:r>
        <w:r>
          <w:rPr>
            <w:noProof/>
            <w:webHidden/>
          </w:rPr>
          <w:fldChar w:fldCharType="separate"/>
        </w:r>
        <w:r>
          <w:rPr>
            <w:noProof/>
            <w:webHidden/>
          </w:rPr>
          <w:t>131</w:t>
        </w:r>
        <w:r>
          <w:rPr>
            <w:noProof/>
            <w:webHidden/>
          </w:rPr>
          <w:fldChar w:fldCharType="end"/>
        </w:r>
      </w:hyperlink>
    </w:p>
    <w:p w14:paraId="21754654" w14:textId="48144C79" w:rsidR="001F4D75" w:rsidRDefault="001F4D75">
      <w:pPr>
        <w:pStyle w:val="Abbildungsverzeichnis"/>
        <w:rPr>
          <w:rFonts w:asciiTheme="minorHAnsi" w:eastAsiaTheme="minorEastAsia" w:hAnsiTheme="minorHAnsi" w:cstheme="minorBidi"/>
          <w:b w:val="0"/>
          <w:noProof/>
          <w:szCs w:val="22"/>
          <w:lang w:val="de-DE"/>
        </w:rPr>
      </w:pPr>
      <w:hyperlink w:anchor="_Toc99614730" w:history="1">
        <w:r w:rsidRPr="001E2C5E">
          <w:rPr>
            <w:rStyle w:val="Hyperlink"/>
            <w:rFonts w:eastAsia="MS Mincho"/>
            <w:noProof/>
          </w:rPr>
          <w:t>Figure 80: Sequence with margin and spacing</w:t>
        </w:r>
        <w:r>
          <w:rPr>
            <w:noProof/>
            <w:webHidden/>
          </w:rPr>
          <w:tab/>
        </w:r>
        <w:r>
          <w:rPr>
            <w:noProof/>
            <w:webHidden/>
          </w:rPr>
          <w:fldChar w:fldCharType="begin"/>
        </w:r>
        <w:r>
          <w:rPr>
            <w:noProof/>
            <w:webHidden/>
          </w:rPr>
          <w:instrText xml:space="preserve"> PAGEREF _Toc99614730 \h </w:instrText>
        </w:r>
        <w:r>
          <w:rPr>
            <w:noProof/>
            <w:webHidden/>
          </w:rPr>
        </w:r>
        <w:r>
          <w:rPr>
            <w:noProof/>
            <w:webHidden/>
          </w:rPr>
          <w:fldChar w:fldCharType="separate"/>
        </w:r>
        <w:r>
          <w:rPr>
            <w:noProof/>
            <w:webHidden/>
          </w:rPr>
          <w:t>132</w:t>
        </w:r>
        <w:r>
          <w:rPr>
            <w:noProof/>
            <w:webHidden/>
          </w:rPr>
          <w:fldChar w:fldCharType="end"/>
        </w:r>
      </w:hyperlink>
    </w:p>
    <w:p w14:paraId="2B17D43E" w14:textId="6EC463F1" w:rsidR="001F4D75" w:rsidRDefault="001F4D75">
      <w:pPr>
        <w:pStyle w:val="Abbildungsverzeichnis"/>
        <w:rPr>
          <w:rFonts w:asciiTheme="minorHAnsi" w:eastAsiaTheme="minorEastAsia" w:hAnsiTheme="minorHAnsi" w:cstheme="minorBidi"/>
          <w:b w:val="0"/>
          <w:noProof/>
          <w:szCs w:val="22"/>
          <w:lang w:val="de-DE"/>
        </w:rPr>
      </w:pPr>
      <w:hyperlink w:anchor="_Toc99614731" w:history="1">
        <w:r w:rsidRPr="001E2C5E">
          <w:rPr>
            <w:rStyle w:val="Hyperlink"/>
            <w:rFonts w:eastAsia="MS Mincho"/>
            <w:noProof/>
          </w:rPr>
          <w:t>Figure 81: Margin relaxation</w:t>
        </w:r>
        <w:r>
          <w:rPr>
            <w:noProof/>
            <w:webHidden/>
          </w:rPr>
          <w:tab/>
        </w:r>
        <w:r>
          <w:rPr>
            <w:noProof/>
            <w:webHidden/>
          </w:rPr>
          <w:fldChar w:fldCharType="begin"/>
        </w:r>
        <w:r>
          <w:rPr>
            <w:noProof/>
            <w:webHidden/>
          </w:rPr>
          <w:instrText xml:space="preserve"> PAGEREF _Toc99614731 \h </w:instrText>
        </w:r>
        <w:r>
          <w:rPr>
            <w:noProof/>
            <w:webHidden/>
          </w:rPr>
        </w:r>
        <w:r>
          <w:rPr>
            <w:noProof/>
            <w:webHidden/>
          </w:rPr>
          <w:fldChar w:fldCharType="separate"/>
        </w:r>
        <w:r>
          <w:rPr>
            <w:noProof/>
            <w:webHidden/>
          </w:rPr>
          <w:t>132</w:t>
        </w:r>
        <w:r>
          <w:rPr>
            <w:noProof/>
            <w:webHidden/>
          </w:rPr>
          <w:fldChar w:fldCharType="end"/>
        </w:r>
      </w:hyperlink>
    </w:p>
    <w:p w14:paraId="4C360C30" w14:textId="2999CA10" w:rsidR="001F4D75" w:rsidRDefault="001F4D75">
      <w:pPr>
        <w:pStyle w:val="Abbildungsverzeichnis"/>
        <w:rPr>
          <w:rFonts w:asciiTheme="minorHAnsi" w:eastAsiaTheme="minorEastAsia" w:hAnsiTheme="minorHAnsi" w:cstheme="minorBidi"/>
          <w:b w:val="0"/>
          <w:noProof/>
          <w:szCs w:val="22"/>
          <w:lang w:val="de-DE"/>
        </w:rPr>
      </w:pPr>
      <w:hyperlink w:anchor="_Toc99614732" w:history="1">
        <w:r w:rsidRPr="001E2C5E">
          <w:rPr>
            <w:rStyle w:val="Hyperlink"/>
            <w:rFonts w:eastAsia="MS Mincho"/>
            <w:noProof/>
          </w:rPr>
          <w:t>Figure 82: Spacing relaxation</w:t>
        </w:r>
        <w:r>
          <w:rPr>
            <w:noProof/>
            <w:webHidden/>
          </w:rPr>
          <w:tab/>
        </w:r>
        <w:r>
          <w:rPr>
            <w:noProof/>
            <w:webHidden/>
          </w:rPr>
          <w:fldChar w:fldCharType="begin"/>
        </w:r>
        <w:r>
          <w:rPr>
            <w:noProof/>
            <w:webHidden/>
          </w:rPr>
          <w:instrText xml:space="preserve"> PAGEREF _Toc99614732 \h </w:instrText>
        </w:r>
        <w:r>
          <w:rPr>
            <w:noProof/>
            <w:webHidden/>
          </w:rPr>
        </w:r>
        <w:r>
          <w:rPr>
            <w:noProof/>
            <w:webHidden/>
          </w:rPr>
          <w:fldChar w:fldCharType="separate"/>
        </w:r>
        <w:r>
          <w:rPr>
            <w:noProof/>
            <w:webHidden/>
          </w:rPr>
          <w:t>132</w:t>
        </w:r>
        <w:r>
          <w:rPr>
            <w:noProof/>
            <w:webHidden/>
          </w:rPr>
          <w:fldChar w:fldCharType="end"/>
        </w:r>
      </w:hyperlink>
    </w:p>
    <w:p w14:paraId="507E7A15" w14:textId="63740E9B" w:rsidR="001F4D75" w:rsidRDefault="001F4D75">
      <w:pPr>
        <w:pStyle w:val="Abbildungsverzeichnis"/>
        <w:rPr>
          <w:rFonts w:asciiTheme="minorHAnsi" w:eastAsiaTheme="minorEastAsia" w:hAnsiTheme="minorHAnsi" w:cstheme="minorBidi"/>
          <w:b w:val="0"/>
          <w:noProof/>
          <w:szCs w:val="22"/>
          <w:lang w:val="de-DE"/>
        </w:rPr>
      </w:pPr>
      <w:hyperlink w:anchor="_Toc99614733" w:history="1">
        <w:r w:rsidRPr="001E2C5E">
          <w:rPr>
            <w:rStyle w:val="Hyperlink"/>
            <w:rFonts w:eastAsia="MS Mincho"/>
            <w:noProof/>
          </w:rPr>
          <w:t>Figure 83: Picture of an sealing or adhesive face</w:t>
        </w:r>
        <w:r>
          <w:rPr>
            <w:noProof/>
            <w:webHidden/>
          </w:rPr>
          <w:tab/>
        </w:r>
        <w:r>
          <w:rPr>
            <w:noProof/>
            <w:webHidden/>
          </w:rPr>
          <w:fldChar w:fldCharType="begin"/>
        </w:r>
        <w:r>
          <w:rPr>
            <w:noProof/>
            <w:webHidden/>
          </w:rPr>
          <w:instrText xml:space="preserve"> PAGEREF _Toc99614733 \h </w:instrText>
        </w:r>
        <w:r>
          <w:rPr>
            <w:noProof/>
            <w:webHidden/>
          </w:rPr>
        </w:r>
        <w:r>
          <w:rPr>
            <w:noProof/>
            <w:webHidden/>
          </w:rPr>
          <w:fldChar w:fldCharType="separate"/>
        </w:r>
        <w:r>
          <w:rPr>
            <w:noProof/>
            <w:webHidden/>
          </w:rPr>
          <w:t>136</w:t>
        </w:r>
        <w:r>
          <w:rPr>
            <w:noProof/>
            <w:webHidden/>
          </w:rPr>
          <w:fldChar w:fldCharType="end"/>
        </w:r>
      </w:hyperlink>
    </w:p>
    <w:p w14:paraId="1F1E6002" w14:textId="124B4C66" w:rsidR="001F4D75" w:rsidRDefault="001F4D75">
      <w:pPr>
        <w:pStyle w:val="Abbildungsverzeichnis"/>
        <w:rPr>
          <w:rFonts w:asciiTheme="minorHAnsi" w:eastAsiaTheme="minorEastAsia" w:hAnsiTheme="minorHAnsi" w:cstheme="minorBidi"/>
          <w:b w:val="0"/>
          <w:noProof/>
          <w:szCs w:val="22"/>
          <w:lang w:val="de-DE"/>
        </w:rPr>
      </w:pPr>
      <w:hyperlink w:anchor="_Toc99614734" w:history="1">
        <w:r w:rsidRPr="001E2C5E">
          <w:rPr>
            <w:rStyle w:val="Hyperlink"/>
            <w:rFonts w:eastAsia="MS Mincho"/>
            <w:noProof/>
          </w:rPr>
          <w:t>Figure 84: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_Toc99614734 \h </w:instrText>
        </w:r>
        <w:r>
          <w:rPr>
            <w:noProof/>
            <w:webHidden/>
          </w:rPr>
        </w:r>
        <w:r>
          <w:rPr>
            <w:noProof/>
            <w:webHidden/>
          </w:rPr>
          <w:fldChar w:fldCharType="separate"/>
        </w:r>
        <w:r>
          <w:rPr>
            <w:noProof/>
            <w:webHidden/>
          </w:rPr>
          <w:t>139</w:t>
        </w:r>
        <w:r>
          <w:rPr>
            <w:noProof/>
            <w:webHidden/>
          </w:rPr>
          <w:fldChar w:fldCharType="end"/>
        </w:r>
      </w:hyperlink>
    </w:p>
    <w:p w14:paraId="6B55E12D" w14:textId="1D384C61" w:rsidR="001F4D75" w:rsidRDefault="001F4D75">
      <w:pPr>
        <w:pStyle w:val="Abbildungsverzeichnis"/>
        <w:rPr>
          <w:rFonts w:asciiTheme="minorHAnsi" w:eastAsiaTheme="minorEastAsia" w:hAnsiTheme="minorHAnsi" w:cstheme="minorBidi"/>
          <w:b w:val="0"/>
          <w:noProof/>
          <w:szCs w:val="22"/>
          <w:lang w:val="de-DE"/>
        </w:rPr>
      </w:pPr>
      <w:hyperlink w:anchor="_Toc99614735" w:history="1">
        <w:r w:rsidRPr="001E2C5E">
          <w:rPr>
            <w:rStyle w:val="Hyperlink"/>
            <w:rFonts w:eastAsia="MS Mincho"/>
            <w:noProof/>
          </w:rPr>
          <w:t>Figure 85: A regular intermittent weld with 'n' segments and 'n-1' spacings between segments.</w:t>
        </w:r>
        <w:r>
          <w:rPr>
            <w:noProof/>
            <w:webHidden/>
          </w:rPr>
          <w:tab/>
        </w:r>
        <w:r>
          <w:rPr>
            <w:noProof/>
            <w:webHidden/>
          </w:rPr>
          <w:fldChar w:fldCharType="begin"/>
        </w:r>
        <w:r>
          <w:rPr>
            <w:noProof/>
            <w:webHidden/>
          </w:rPr>
          <w:instrText xml:space="preserve"> PAGEREF _Toc99614735 \h </w:instrText>
        </w:r>
        <w:r>
          <w:rPr>
            <w:noProof/>
            <w:webHidden/>
          </w:rPr>
        </w:r>
        <w:r>
          <w:rPr>
            <w:noProof/>
            <w:webHidden/>
          </w:rPr>
          <w:fldChar w:fldCharType="separate"/>
        </w:r>
        <w:r>
          <w:rPr>
            <w:noProof/>
            <w:webHidden/>
          </w:rPr>
          <w:t>139</w:t>
        </w:r>
        <w:r>
          <w:rPr>
            <w:noProof/>
            <w:webHidden/>
          </w:rPr>
          <w:fldChar w:fldCharType="end"/>
        </w:r>
      </w:hyperlink>
    </w:p>
    <w:p w14:paraId="58AC5AE1" w14:textId="5E70D21E" w:rsidR="001F4D75" w:rsidRDefault="001F4D75">
      <w:pPr>
        <w:pStyle w:val="Abbildungsverzeichnis"/>
        <w:rPr>
          <w:rFonts w:asciiTheme="minorHAnsi" w:eastAsiaTheme="minorEastAsia" w:hAnsiTheme="minorHAnsi" w:cstheme="minorBidi"/>
          <w:b w:val="0"/>
          <w:noProof/>
          <w:szCs w:val="22"/>
          <w:lang w:val="de-DE"/>
        </w:rPr>
      </w:pPr>
      <w:hyperlink w:anchor="_Toc99614736" w:history="1">
        <w:r w:rsidRPr="001E2C5E">
          <w:rPr>
            <w:rStyle w:val="Hyperlink"/>
            <w:rFonts w:eastAsia="MS Mincho"/>
            <w:noProof/>
          </w:rPr>
          <w:t xml:space="preserve">Figure 86: References in STEP file to related </w:t>
        </w:r>
        <w:r w:rsidRPr="001E2C5E">
          <w:rPr>
            <w:rStyle w:val="Hyperlink"/>
            <w:rFonts w:ascii="Symbol" w:eastAsia="MS Mincho" w:hAnsi="Symbol"/>
            <w:noProof/>
          </w:rPr>
          <w:t></w:t>
        </w:r>
        <w:r w:rsidRPr="001E2C5E">
          <w:rPr>
            <w:rStyle w:val="Hyperlink"/>
            <w:rFonts w:eastAsia="MS Mincho"/>
            <w:noProof/>
          </w:rPr>
          <w:t>MCF file</w:t>
        </w:r>
        <w:r>
          <w:rPr>
            <w:noProof/>
            <w:webHidden/>
          </w:rPr>
          <w:tab/>
        </w:r>
        <w:r>
          <w:rPr>
            <w:noProof/>
            <w:webHidden/>
          </w:rPr>
          <w:fldChar w:fldCharType="begin"/>
        </w:r>
        <w:r>
          <w:rPr>
            <w:noProof/>
            <w:webHidden/>
          </w:rPr>
          <w:instrText xml:space="preserve"> PAGEREF _Toc99614736 \h </w:instrText>
        </w:r>
        <w:r>
          <w:rPr>
            <w:noProof/>
            <w:webHidden/>
          </w:rPr>
        </w:r>
        <w:r>
          <w:rPr>
            <w:noProof/>
            <w:webHidden/>
          </w:rPr>
          <w:fldChar w:fldCharType="separate"/>
        </w:r>
        <w:r>
          <w:rPr>
            <w:noProof/>
            <w:webHidden/>
          </w:rPr>
          <w:t>143</w:t>
        </w:r>
        <w:r>
          <w:rPr>
            <w:noProof/>
            <w:webHidden/>
          </w:rPr>
          <w:fldChar w:fldCharType="end"/>
        </w:r>
      </w:hyperlink>
    </w:p>
    <w:p w14:paraId="48311B21" w14:textId="67275A5A" w:rsidR="003336DF" w:rsidRPr="003336DF" w:rsidRDefault="001C13C3" w:rsidP="008116BB">
      <w:pPr>
        <w:pStyle w:val="Verzeichnis1"/>
      </w:pPr>
      <w:r>
        <w:fldChar w:fldCharType="end"/>
      </w:r>
    </w:p>
    <w:p w14:paraId="11C35027" w14:textId="2DDD8906" w:rsidR="003336DF" w:rsidRDefault="00E70F03" w:rsidP="002C471C">
      <w:pPr>
        <w:pStyle w:val="zzContents"/>
        <w:pageBreakBefore w:val="0"/>
      </w:pPr>
      <w:r>
        <w:t xml:space="preserve">List of </w:t>
      </w:r>
      <w:r w:rsidR="003336DF" w:rsidRPr="008116BB">
        <w:t>Tables</w:t>
      </w:r>
    </w:p>
    <w:p w14:paraId="65E6B21F" w14:textId="5715F761" w:rsidR="001F4D75" w:rsidRDefault="00E70F03">
      <w:pPr>
        <w:pStyle w:val="Abbildungsverzeichnis"/>
        <w:rPr>
          <w:rFonts w:asciiTheme="minorHAnsi" w:eastAsiaTheme="minorEastAsia" w:hAnsiTheme="minorHAnsi" w:cstheme="minorBidi"/>
          <w:b w:val="0"/>
          <w:noProof/>
          <w:szCs w:val="22"/>
          <w:lang w:val="de-DE"/>
        </w:rPr>
      </w:pPr>
      <w:r>
        <w:fldChar w:fldCharType="begin"/>
      </w:r>
      <w:r>
        <w:instrText xml:space="preserve"> TOC \f t \h \z \c "</w:instrText>
      </w:r>
      <w:r w:rsidR="00C07D39">
        <w:instrText>Tabl</w:instrText>
      </w:r>
      <w:r>
        <w:instrText xml:space="preserve">e" </w:instrText>
      </w:r>
      <w:r>
        <w:fldChar w:fldCharType="separate"/>
      </w:r>
      <w:hyperlink w:anchor="_Toc99614737" w:history="1">
        <w:r w:rsidR="001F4D75" w:rsidRPr="00DC17C3">
          <w:rPr>
            <w:rStyle w:val="Hyperlink"/>
            <w:rFonts w:eastAsia="MS Mincho"/>
            <w:noProof/>
          </w:rPr>
          <w:t xml:space="preserve">Table 1: Nested elements of element </w:t>
        </w:r>
        <w:r w:rsidR="001F4D75" w:rsidRPr="00DC17C3">
          <w:rPr>
            <w:rStyle w:val="Hyperlink"/>
            <w:rFonts w:ascii="Courier New" w:eastAsia="MS Mincho" w:hAnsi="Courier New" w:cs="Courier New"/>
            <w:bCs/>
            <w:noProof/>
          </w:rPr>
          <w:t>&lt;xmcf/&gt;</w:t>
        </w:r>
        <w:r w:rsidR="001F4D75">
          <w:rPr>
            <w:noProof/>
            <w:webHidden/>
          </w:rPr>
          <w:tab/>
        </w:r>
        <w:r w:rsidR="001F4D75">
          <w:rPr>
            <w:noProof/>
            <w:webHidden/>
          </w:rPr>
          <w:fldChar w:fldCharType="begin"/>
        </w:r>
        <w:r w:rsidR="001F4D75">
          <w:rPr>
            <w:noProof/>
            <w:webHidden/>
          </w:rPr>
          <w:instrText xml:space="preserve"> PAGEREF _Toc99614737 \h </w:instrText>
        </w:r>
        <w:r w:rsidR="001F4D75">
          <w:rPr>
            <w:noProof/>
            <w:webHidden/>
          </w:rPr>
        </w:r>
        <w:r w:rsidR="001F4D75">
          <w:rPr>
            <w:noProof/>
            <w:webHidden/>
          </w:rPr>
          <w:fldChar w:fldCharType="separate"/>
        </w:r>
        <w:r w:rsidR="001F4D75">
          <w:rPr>
            <w:noProof/>
            <w:webHidden/>
          </w:rPr>
          <w:t>9</w:t>
        </w:r>
        <w:r w:rsidR="001F4D75">
          <w:rPr>
            <w:noProof/>
            <w:webHidden/>
          </w:rPr>
          <w:fldChar w:fldCharType="end"/>
        </w:r>
      </w:hyperlink>
    </w:p>
    <w:p w14:paraId="5E4C3C5B" w14:textId="09AD9215" w:rsidR="001F4D75" w:rsidRDefault="001F4D75">
      <w:pPr>
        <w:pStyle w:val="Abbildungsverzeichnis"/>
        <w:rPr>
          <w:rFonts w:asciiTheme="minorHAnsi" w:eastAsiaTheme="minorEastAsia" w:hAnsiTheme="minorHAnsi" w:cstheme="minorBidi"/>
          <w:b w:val="0"/>
          <w:noProof/>
          <w:szCs w:val="22"/>
          <w:lang w:val="de-DE"/>
        </w:rPr>
      </w:pPr>
      <w:hyperlink w:anchor="_Toc99614738" w:history="1">
        <w:r w:rsidRPr="00DC17C3">
          <w:rPr>
            <w:rStyle w:val="Hyperlink"/>
            <w:rFonts w:eastAsia="MS Mincho"/>
            <w:noProof/>
          </w:rPr>
          <w:t xml:space="preserve">Table 2: XML-specification of </w:t>
        </w:r>
        <w:r w:rsidRPr="00DC17C3">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_Toc99614738 \h </w:instrText>
        </w:r>
        <w:r>
          <w:rPr>
            <w:noProof/>
            <w:webHidden/>
          </w:rPr>
        </w:r>
        <w:r>
          <w:rPr>
            <w:noProof/>
            <w:webHidden/>
          </w:rPr>
          <w:fldChar w:fldCharType="separate"/>
        </w:r>
        <w:r>
          <w:rPr>
            <w:noProof/>
            <w:webHidden/>
          </w:rPr>
          <w:t>10</w:t>
        </w:r>
        <w:r>
          <w:rPr>
            <w:noProof/>
            <w:webHidden/>
          </w:rPr>
          <w:fldChar w:fldCharType="end"/>
        </w:r>
      </w:hyperlink>
    </w:p>
    <w:p w14:paraId="2DB45AE2" w14:textId="6826272A" w:rsidR="001F4D75" w:rsidRDefault="001F4D75">
      <w:pPr>
        <w:pStyle w:val="Abbildungsverzeichnis"/>
        <w:rPr>
          <w:rFonts w:asciiTheme="minorHAnsi" w:eastAsiaTheme="minorEastAsia" w:hAnsiTheme="minorHAnsi" w:cstheme="minorBidi"/>
          <w:b w:val="0"/>
          <w:noProof/>
          <w:szCs w:val="22"/>
          <w:lang w:val="de-DE"/>
        </w:rPr>
      </w:pPr>
      <w:hyperlink w:anchor="_Toc99614739" w:history="1">
        <w:r w:rsidRPr="00DC17C3">
          <w:rPr>
            <w:rStyle w:val="Hyperlink"/>
            <w:rFonts w:eastAsia="MS Mincho"/>
            <w:noProof/>
          </w:rPr>
          <w:t xml:space="preserve">Table 3: Nested elements of the child element of </w:t>
        </w:r>
        <w:r w:rsidRPr="00DC17C3">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_Toc99614739 \h </w:instrText>
        </w:r>
        <w:r>
          <w:rPr>
            <w:noProof/>
            <w:webHidden/>
          </w:rPr>
        </w:r>
        <w:r>
          <w:rPr>
            <w:noProof/>
            <w:webHidden/>
          </w:rPr>
          <w:fldChar w:fldCharType="separate"/>
        </w:r>
        <w:r>
          <w:rPr>
            <w:noProof/>
            <w:webHidden/>
          </w:rPr>
          <w:t>13</w:t>
        </w:r>
        <w:r>
          <w:rPr>
            <w:noProof/>
            <w:webHidden/>
          </w:rPr>
          <w:fldChar w:fldCharType="end"/>
        </w:r>
      </w:hyperlink>
    </w:p>
    <w:p w14:paraId="7B0F522F" w14:textId="71BE5DE2" w:rsidR="001F4D75" w:rsidRDefault="001F4D75">
      <w:pPr>
        <w:pStyle w:val="Abbildungsverzeichnis"/>
        <w:rPr>
          <w:rFonts w:asciiTheme="minorHAnsi" w:eastAsiaTheme="minorEastAsia" w:hAnsiTheme="minorHAnsi" w:cstheme="minorBidi"/>
          <w:b w:val="0"/>
          <w:noProof/>
          <w:szCs w:val="22"/>
          <w:lang w:val="de-DE"/>
        </w:rPr>
      </w:pPr>
      <w:hyperlink w:anchor="_Toc99614740" w:history="1">
        <w:r w:rsidRPr="00DC17C3">
          <w:rPr>
            <w:rStyle w:val="Hyperlink"/>
            <w:rFonts w:eastAsia="MS Mincho"/>
            <w:noProof/>
          </w:rPr>
          <w:t xml:space="preserve">Table 4: Attributes of element </w:t>
        </w:r>
        <w:r w:rsidRPr="00DC17C3">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_Toc99614740 \h </w:instrText>
        </w:r>
        <w:r>
          <w:rPr>
            <w:noProof/>
            <w:webHidden/>
          </w:rPr>
        </w:r>
        <w:r>
          <w:rPr>
            <w:noProof/>
            <w:webHidden/>
          </w:rPr>
          <w:fldChar w:fldCharType="separate"/>
        </w:r>
        <w:r>
          <w:rPr>
            <w:noProof/>
            <w:webHidden/>
          </w:rPr>
          <w:t>14</w:t>
        </w:r>
        <w:r>
          <w:rPr>
            <w:noProof/>
            <w:webHidden/>
          </w:rPr>
          <w:fldChar w:fldCharType="end"/>
        </w:r>
      </w:hyperlink>
    </w:p>
    <w:p w14:paraId="15D0DD39" w14:textId="3CEE5B01" w:rsidR="001F4D75" w:rsidRDefault="001F4D75">
      <w:pPr>
        <w:pStyle w:val="Abbildungsverzeichnis"/>
        <w:rPr>
          <w:rFonts w:asciiTheme="minorHAnsi" w:eastAsiaTheme="minorEastAsia" w:hAnsiTheme="minorHAnsi" w:cstheme="minorBidi"/>
          <w:b w:val="0"/>
          <w:noProof/>
          <w:szCs w:val="22"/>
          <w:lang w:val="de-DE"/>
        </w:rPr>
      </w:pPr>
      <w:hyperlink w:anchor="_Toc99614741" w:history="1">
        <w:r w:rsidRPr="00DC17C3">
          <w:rPr>
            <w:rStyle w:val="Hyperlink"/>
            <w:rFonts w:eastAsia="MS Mincho"/>
            <w:noProof/>
          </w:rPr>
          <w:t xml:space="preserve">Table 5: Nested elements of element </w:t>
        </w:r>
        <w:r w:rsidRPr="00DC17C3">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_Toc99614741 \h </w:instrText>
        </w:r>
        <w:r>
          <w:rPr>
            <w:noProof/>
            <w:webHidden/>
          </w:rPr>
        </w:r>
        <w:r>
          <w:rPr>
            <w:noProof/>
            <w:webHidden/>
          </w:rPr>
          <w:fldChar w:fldCharType="separate"/>
        </w:r>
        <w:r>
          <w:rPr>
            <w:noProof/>
            <w:webHidden/>
          </w:rPr>
          <w:t>14</w:t>
        </w:r>
        <w:r>
          <w:rPr>
            <w:noProof/>
            <w:webHidden/>
          </w:rPr>
          <w:fldChar w:fldCharType="end"/>
        </w:r>
      </w:hyperlink>
    </w:p>
    <w:p w14:paraId="08C388D6" w14:textId="09FDE934" w:rsidR="001F4D75" w:rsidRDefault="001F4D75">
      <w:pPr>
        <w:pStyle w:val="Abbildungsverzeichnis"/>
        <w:rPr>
          <w:rFonts w:asciiTheme="minorHAnsi" w:eastAsiaTheme="minorEastAsia" w:hAnsiTheme="minorHAnsi" w:cstheme="minorBidi"/>
          <w:b w:val="0"/>
          <w:noProof/>
          <w:szCs w:val="22"/>
          <w:lang w:val="de-DE"/>
        </w:rPr>
      </w:pPr>
      <w:hyperlink w:anchor="_Toc99614742" w:history="1">
        <w:r w:rsidRPr="00DC17C3">
          <w:rPr>
            <w:rStyle w:val="Hyperlink"/>
            <w:rFonts w:eastAsia="MS Mincho"/>
            <w:noProof/>
          </w:rPr>
          <w:t xml:space="preserve">Table 6: Nested elements of </w:t>
        </w:r>
        <w:r w:rsidRPr="00DC17C3">
          <w:rPr>
            <w:rStyle w:val="Hyperlink"/>
            <w:rFonts w:ascii="Courier New" w:eastAsia="MS Mincho" w:hAnsi="Courier New" w:cs="Courier New"/>
            <w:bCs/>
            <w:noProof/>
          </w:rPr>
          <w:t>&lt;connected_to&gt;</w:t>
        </w:r>
        <w:r>
          <w:rPr>
            <w:noProof/>
            <w:webHidden/>
          </w:rPr>
          <w:tab/>
        </w:r>
        <w:r>
          <w:rPr>
            <w:noProof/>
            <w:webHidden/>
          </w:rPr>
          <w:fldChar w:fldCharType="begin"/>
        </w:r>
        <w:r>
          <w:rPr>
            <w:noProof/>
            <w:webHidden/>
          </w:rPr>
          <w:instrText xml:space="preserve"> PAGEREF _Toc99614742 \h </w:instrText>
        </w:r>
        <w:r>
          <w:rPr>
            <w:noProof/>
            <w:webHidden/>
          </w:rPr>
        </w:r>
        <w:r>
          <w:rPr>
            <w:noProof/>
            <w:webHidden/>
          </w:rPr>
          <w:fldChar w:fldCharType="separate"/>
        </w:r>
        <w:r>
          <w:rPr>
            <w:noProof/>
            <w:webHidden/>
          </w:rPr>
          <w:t>14</w:t>
        </w:r>
        <w:r>
          <w:rPr>
            <w:noProof/>
            <w:webHidden/>
          </w:rPr>
          <w:fldChar w:fldCharType="end"/>
        </w:r>
      </w:hyperlink>
    </w:p>
    <w:p w14:paraId="506524E6" w14:textId="6E5EA727" w:rsidR="001F4D75" w:rsidRDefault="001F4D75">
      <w:pPr>
        <w:pStyle w:val="Abbildungsverzeichnis"/>
        <w:rPr>
          <w:rFonts w:asciiTheme="minorHAnsi" w:eastAsiaTheme="minorEastAsia" w:hAnsiTheme="minorHAnsi" w:cstheme="minorBidi"/>
          <w:b w:val="0"/>
          <w:noProof/>
          <w:szCs w:val="22"/>
          <w:lang w:val="de-DE"/>
        </w:rPr>
      </w:pPr>
      <w:hyperlink w:anchor="_Toc99614743" w:history="1">
        <w:r w:rsidRPr="00DC17C3">
          <w:rPr>
            <w:rStyle w:val="Hyperlink"/>
            <w:rFonts w:eastAsia="MS Mincho"/>
            <w:noProof/>
          </w:rPr>
          <w:t xml:space="preserve">Table 7: Attributes of element </w:t>
        </w:r>
        <w:r w:rsidRPr="00DC17C3">
          <w:rPr>
            <w:rStyle w:val="Hyperlink"/>
            <w:rFonts w:ascii="Courier New" w:eastAsia="MS Mincho" w:hAnsi="Courier New" w:cs="Courier New"/>
            <w:bCs/>
            <w:noProof/>
          </w:rPr>
          <w:t>&lt;part/&gt;</w:t>
        </w:r>
        <w:r>
          <w:rPr>
            <w:noProof/>
            <w:webHidden/>
          </w:rPr>
          <w:tab/>
        </w:r>
        <w:r>
          <w:rPr>
            <w:noProof/>
            <w:webHidden/>
          </w:rPr>
          <w:fldChar w:fldCharType="begin"/>
        </w:r>
        <w:r>
          <w:rPr>
            <w:noProof/>
            <w:webHidden/>
          </w:rPr>
          <w:instrText xml:space="preserve"> PAGEREF _Toc99614743 \h </w:instrText>
        </w:r>
        <w:r>
          <w:rPr>
            <w:noProof/>
            <w:webHidden/>
          </w:rPr>
        </w:r>
        <w:r>
          <w:rPr>
            <w:noProof/>
            <w:webHidden/>
          </w:rPr>
          <w:fldChar w:fldCharType="separate"/>
        </w:r>
        <w:r>
          <w:rPr>
            <w:noProof/>
            <w:webHidden/>
          </w:rPr>
          <w:t>15</w:t>
        </w:r>
        <w:r>
          <w:rPr>
            <w:noProof/>
            <w:webHidden/>
          </w:rPr>
          <w:fldChar w:fldCharType="end"/>
        </w:r>
      </w:hyperlink>
    </w:p>
    <w:p w14:paraId="53457D5F" w14:textId="5FA8E261" w:rsidR="001F4D75" w:rsidRDefault="001F4D75">
      <w:pPr>
        <w:pStyle w:val="Abbildungsverzeichnis"/>
        <w:rPr>
          <w:rFonts w:asciiTheme="minorHAnsi" w:eastAsiaTheme="minorEastAsia" w:hAnsiTheme="minorHAnsi" w:cstheme="minorBidi"/>
          <w:b w:val="0"/>
          <w:noProof/>
          <w:szCs w:val="22"/>
          <w:lang w:val="de-DE"/>
        </w:rPr>
      </w:pPr>
      <w:hyperlink w:anchor="_Toc99614744" w:history="1">
        <w:r w:rsidRPr="00DC17C3">
          <w:rPr>
            <w:rStyle w:val="Hyperlink"/>
            <w:rFonts w:eastAsia="MS Mincho"/>
            <w:noProof/>
          </w:rPr>
          <w:t xml:space="preserve">Table 8: Attributes of element </w:t>
        </w:r>
        <w:r w:rsidRPr="00DC17C3">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_Toc99614744 \h </w:instrText>
        </w:r>
        <w:r>
          <w:rPr>
            <w:noProof/>
            <w:webHidden/>
          </w:rPr>
        </w:r>
        <w:r>
          <w:rPr>
            <w:noProof/>
            <w:webHidden/>
          </w:rPr>
          <w:fldChar w:fldCharType="separate"/>
        </w:r>
        <w:r>
          <w:rPr>
            <w:noProof/>
            <w:webHidden/>
          </w:rPr>
          <w:t>16</w:t>
        </w:r>
        <w:r>
          <w:rPr>
            <w:noProof/>
            <w:webHidden/>
          </w:rPr>
          <w:fldChar w:fldCharType="end"/>
        </w:r>
      </w:hyperlink>
    </w:p>
    <w:p w14:paraId="2BE77BFB" w14:textId="38A3E362" w:rsidR="001F4D75" w:rsidRDefault="001F4D75">
      <w:pPr>
        <w:pStyle w:val="Abbildungsverzeichnis"/>
        <w:rPr>
          <w:rFonts w:asciiTheme="minorHAnsi" w:eastAsiaTheme="minorEastAsia" w:hAnsiTheme="minorHAnsi" w:cstheme="minorBidi"/>
          <w:b w:val="0"/>
          <w:noProof/>
          <w:szCs w:val="22"/>
          <w:lang w:val="de-DE"/>
        </w:rPr>
      </w:pPr>
      <w:hyperlink w:anchor="_Toc99614745" w:history="1">
        <w:r w:rsidRPr="00DC17C3">
          <w:rPr>
            <w:rStyle w:val="Hyperlink"/>
            <w:rFonts w:eastAsia="MS Mincho"/>
            <w:noProof/>
          </w:rPr>
          <w:t xml:space="preserve">Table 9: Nested elements of </w:t>
        </w:r>
        <w:r w:rsidRPr="00DC17C3">
          <w:rPr>
            <w:rStyle w:val="Hyperlink"/>
            <w:rFonts w:ascii="Courier New" w:eastAsia="MS Mincho" w:hAnsi="Courier New" w:cs="Courier New"/>
            <w:bCs/>
            <w:noProof/>
          </w:rPr>
          <w:t>&lt;stacking&gt;</w:t>
        </w:r>
        <w:r>
          <w:rPr>
            <w:noProof/>
            <w:webHidden/>
          </w:rPr>
          <w:tab/>
        </w:r>
        <w:r>
          <w:rPr>
            <w:noProof/>
            <w:webHidden/>
          </w:rPr>
          <w:fldChar w:fldCharType="begin"/>
        </w:r>
        <w:r>
          <w:rPr>
            <w:noProof/>
            <w:webHidden/>
          </w:rPr>
          <w:instrText xml:space="preserve"> PAGEREF _Toc99614745 \h </w:instrText>
        </w:r>
        <w:r>
          <w:rPr>
            <w:noProof/>
            <w:webHidden/>
          </w:rPr>
        </w:r>
        <w:r>
          <w:rPr>
            <w:noProof/>
            <w:webHidden/>
          </w:rPr>
          <w:fldChar w:fldCharType="separate"/>
        </w:r>
        <w:r>
          <w:rPr>
            <w:noProof/>
            <w:webHidden/>
          </w:rPr>
          <w:t>18</w:t>
        </w:r>
        <w:r>
          <w:rPr>
            <w:noProof/>
            <w:webHidden/>
          </w:rPr>
          <w:fldChar w:fldCharType="end"/>
        </w:r>
      </w:hyperlink>
    </w:p>
    <w:p w14:paraId="6A8C172F" w14:textId="50550F2A" w:rsidR="001F4D75" w:rsidRDefault="001F4D75">
      <w:pPr>
        <w:pStyle w:val="Abbildungsverzeichnis"/>
        <w:rPr>
          <w:rFonts w:asciiTheme="minorHAnsi" w:eastAsiaTheme="minorEastAsia" w:hAnsiTheme="minorHAnsi" w:cstheme="minorBidi"/>
          <w:b w:val="0"/>
          <w:noProof/>
          <w:szCs w:val="22"/>
          <w:lang w:val="de-DE"/>
        </w:rPr>
      </w:pPr>
      <w:hyperlink w:anchor="_Toc99614746" w:history="1">
        <w:r w:rsidRPr="00DC17C3">
          <w:rPr>
            <w:rStyle w:val="Hyperlink"/>
            <w:rFonts w:eastAsia="MS Mincho"/>
            <w:noProof/>
          </w:rPr>
          <w:t>Table 10: Attributes of &lt;stacking&gt;</w:t>
        </w:r>
        <w:r>
          <w:rPr>
            <w:noProof/>
            <w:webHidden/>
          </w:rPr>
          <w:tab/>
        </w:r>
        <w:r>
          <w:rPr>
            <w:noProof/>
            <w:webHidden/>
          </w:rPr>
          <w:fldChar w:fldCharType="begin"/>
        </w:r>
        <w:r>
          <w:rPr>
            <w:noProof/>
            <w:webHidden/>
          </w:rPr>
          <w:instrText xml:space="preserve"> PAGEREF _Toc99614746 \h </w:instrText>
        </w:r>
        <w:r>
          <w:rPr>
            <w:noProof/>
            <w:webHidden/>
          </w:rPr>
        </w:r>
        <w:r>
          <w:rPr>
            <w:noProof/>
            <w:webHidden/>
          </w:rPr>
          <w:fldChar w:fldCharType="separate"/>
        </w:r>
        <w:r>
          <w:rPr>
            <w:noProof/>
            <w:webHidden/>
          </w:rPr>
          <w:t>18</w:t>
        </w:r>
        <w:r>
          <w:rPr>
            <w:noProof/>
            <w:webHidden/>
          </w:rPr>
          <w:fldChar w:fldCharType="end"/>
        </w:r>
      </w:hyperlink>
    </w:p>
    <w:p w14:paraId="1B625F76" w14:textId="15FB41D0" w:rsidR="001F4D75" w:rsidRDefault="001F4D75">
      <w:pPr>
        <w:pStyle w:val="Abbildungsverzeichnis"/>
        <w:rPr>
          <w:rFonts w:asciiTheme="minorHAnsi" w:eastAsiaTheme="minorEastAsia" w:hAnsiTheme="minorHAnsi" w:cstheme="minorBidi"/>
          <w:b w:val="0"/>
          <w:noProof/>
          <w:szCs w:val="22"/>
          <w:lang w:val="de-DE"/>
        </w:rPr>
      </w:pPr>
      <w:hyperlink w:anchor="_Toc99614747" w:history="1">
        <w:r w:rsidRPr="00DC17C3">
          <w:rPr>
            <w:rStyle w:val="Hyperlink"/>
            <w:rFonts w:eastAsia="MS Mincho"/>
            <w:noProof/>
          </w:rPr>
          <w:t>Table 11: Attributes of &lt;level&gt;</w:t>
        </w:r>
        <w:r>
          <w:rPr>
            <w:noProof/>
            <w:webHidden/>
          </w:rPr>
          <w:tab/>
        </w:r>
        <w:r>
          <w:rPr>
            <w:noProof/>
            <w:webHidden/>
          </w:rPr>
          <w:fldChar w:fldCharType="begin"/>
        </w:r>
        <w:r>
          <w:rPr>
            <w:noProof/>
            <w:webHidden/>
          </w:rPr>
          <w:instrText xml:space="preserve"> PAGEREF _Toc99614747 \h </w:instrText>
        </w:r>
        <w:r>
          <w:rPr>
            <w:noProof/>
            <w:webHidden/>
          </w:rPr>
        </w:r>
        <w:r>
          <w:rPr>
            <w:noProof/>
            <w:webHidden/>
          </w:rPr>
          <w:fldChar w:fldCharType="separate"/>
        </w:r>
        <w:r>
          <w:rPr>
            <w:noProof/>
            <w:webHidden/>
          </w:rPr>
          <w:t>18</w:t>
        </w:r>
        <w:r>
          <w:rPr>
            <w:noProof/>
            <w:webHidden/>
          </w:rPr>
          <w:fldChar w:fldCharType="end"/>
        </w:r>
      </w:hyperlink>
    </w:p>
    <w:p w14:paraId="27F4EF3C" w14:textId="19E5F793" w:rsidR="001F4D75" w:rsidRDefault="001F4D75">
      <w:pPr>
        <w:pStyle w:val="Abbildungsverzeichnis"/>
        <w:rPr>
          <w:rFonts w:asciiTheme="minorHAnsi" w:eastAsiaTheme="minorEastAsia" w:hAnsiTheme="minorHAnsi" w:cstheme="minorBidi"/>
          <w:b w:val="0"/>
          <w:noProof/>
          <w:szCs w:val="22"/>
          <w:lang w:val="de-DE"/>
        </w:rPr>
      </w:pPr>
      <w:hyperlink w:anchor="_Toc99614748" w:history="1">
        <w:r w:rsidRPr="00DC17C3">
          <w:rPr>
            <w:rStyle w:val="Hyperlink"/>
            <w:rFonts w:eastAsia="MS Mincho"/>
            <w:noProof/>
          </w:rPr>
          <w:t xml:space="preserve">Table 12: Nested elements of element </w:t>
        </w:r>
        <w:r w:rsidRPr="00DC17C3">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_Toc99614748 \h </w:instrText>
        </w:r>
        <w:r>
          <w:rPr>
            <w:noProof/>
            <w:webHidden/>
          </w:rPr>
        </w:r>
        <w:r>
          <w:rPr>
            <w:noProof/>
            <w:webHidden/>
          </w:rPr>
          <w:fldChar w:fldCharType="separate"/>
        </w:r>
        <w:r>
          <w:rPr>
            <w:noProof/>
            <w:webHidden/>
          </w:rPr>
          <w:t>20</w:t>
        </w:r>
        <w:r>
          <w:rPr>
            <w:noProof/>
            <w:webHidden/>
          </w:rPr>
          <w:fldChar w:fldCharType="end"/>
        </w:r>
      </w:hyperlink>
    </w:p>
    <w:p w14:paraId="7A8AA191" w14:textId="5F8AA137" w:rsidR="001F4D75" w:rsidRDefault="001F4D75">
      <w:pPr>
        <w:pStyle w:val="Abbildungsverzeichnis"/>
        <w:rPr>
          <w:rFonts w:asciiTheme="minorHAnsi" w:eastAsiaTheme="minorEastAsia" w:hAnsiTheme="minorHAnsi" w:cstheme="minorBidi"/>
          <w:b w:val="0"/>
          <w:noProof/>
          <w:szCs w:val="22"/>
          <w:lang w:val="de-DE"/>
        </w:rPr>
      </w:pPr>
      <w:hyperlink w:anchor="_Toc99614749" w:history="1">
        <w:r w:rsidRPr="00DC17C3">
          <w:rPr>
            <w:rStyle w:val="Hyperlink"/>
            <w:rFonts w:eastAsia="MS Mincho"/>
            <w:noProof/>
          </w:rPr>
          <w:t xml:space="preserve">Table 13: Nested elements of element </w:t>
        </w:r>
        <w:r w:rsidRPr="00DC17C3">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_Toc99614749 \h </w:instrText>
        </w:r>
        <w:r>
          <w:rPr>
            <w:noProof/>
            <w:webHidden/>
          </w:rPr>
        </w:r>
        <w:r>
          <w:rPr>
            <w:noProof/>
            <w:webHidden/>
          </w:rPr>
          <w:fldChar w:fldCharType="separate"/>
        </w:r>
        <w:r>
          <w:rPr>
            <w:noProof/>
            <w:webHidden/>
          </w:rPr>
          <w:t>20</w:t>
        </w:r>
        <w:r>
          <w:rPr>
            <w:noProof/>
            <w:webHidden/>
          </w:rPr>
          <w:fldChar w:fldCharType="end"/>
        </w:r>
      </w:hyperlink>
    </w:p>
    <w:p w14:paraId="33653089" w14:textId="79747CC0" w:rsidR="001F4D75" w:rsidRDefault="001F4D75">
      <w:pPr>
        <w:pStyle w:val="Abbildungsverzeichnis"/>
        <w:rPr>
          <w:rFonts w:asciiTheme="minorHAnsi" w:eastAsiaTheme="minorEastAsia" w:hAnsiTheme="minorHAnsi" w:cstheme="minorBidi"/>
          <w:b w:val="0"/>
          <w:noProof/>
          <w:szCs w:val="22"/>
          <w:lang w:val="de-DE"/>
        </w:rPr>
      </w:pPr>
      <w:hyperlink w:anchor="_Toc99614750" w:history="1">
        <w:r w:rsidRPr="00DC17C3">
          <w:rPr>
            <w:rStyle w:val="Hyperlink"/>
            <w:rFonts w:eastAsia="MS Mincho"/>
            <w:noProof/>
          </w:rPr>
          <w:t xml:space="preserve">Table 14: Attributes of element </w:t>
        </w:r>
        <w:r w:rsidRPr="00DC17C3">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_Toc99614750 \h </w:instrText>
        </w:r>
        <w:r>
          <w:rPr>
            <w:noProof/>
            <w:webHidden/>
          </w:rPr>
        </w:r>
        <w:r>
          <w:rPr>
            <w:noProof/>
            <w:webHidden/>
          </w:rPr>
          <w:fldChar w:fldCharType="separate"/>
        </w:r>
        <w:r>
          <w:rPr>
            <w:noProof/>
            <w:webHidden/>
          </w:rPr>
          <w:t>21</w:t>
        </w:r>
        <w:r>
          <w:rPr>
            <w:noProof/>
            <w:webHidden/>
          </w:rPr>
          <w:fldChar w:fldCharType="end"/>
        </w:r>
      </w:hyperlink>
    </w:p>
    <w:p w14:paraId="4C03D129" w14:textId="7E94D8E0" w:rsidR="001F4D75" w:rsidRDefault="001F4D75">
      <w:pPr>
        <w:pStyle w:val="Abbildungsverzeichnis"/>
        <w:rPr>
          <w:rFonts w:asciiTheme="minorHAnsi" w:eastAsiaTheme="minorEastAsia" w:hAnsiTheme="minorHAnsi" w:cstheme="minorBidi"/>
          <w:b w:val="0"/>
          <w:noProof/>
          <w:szCs w:val="22"/>
          <w:lang w:val="de-DE"/>
        </w:rPr>
      </w:pPr>
      <w:hyperlink w:anchor="_Toc99614751" w:history="1">
        <w:r w:rsidRPr="00DC17C3">
          <w:rPr>
            <w:rStyle w:val="Hyperlink"/>
            <w:rFonts w:eastAsia="MS Mincho"/>
            <w:noProof/>
          </w:rPr>
          <w:t xml:space="preserve">Table 15: Attributes of element </w:t>
        </w:r>
        <w:r w:rsidRPr="00DC17C3">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_Toc99614751 \h </w:instrText>
        </w:r>
        <w:r>
          <w:rPr>
            <w:noProof/>
            <w:webHidden/>
          </w:rPr>
        </w:r>
        <w:r>
          <w:rPr>
            <w:noProof/>
            <w:webHidden/>
          </w:rPr>
          <w:fldChar w:fldCharType="separate"/>
        </w:r>
        <w:r>
          <w:rPr>
            <w:noProof/>
            <w:webHidden/>
          </w:rPr>
          <w:t>22</w:t>
        </w:r>
        <w:r>
          <w:rPr>
            <w:noProof/>
            <w:webHidden/>
          </w:rPr>
          <w:fldChar w:fldCharType="end"/>
        </w:r>
      </w:hyperlink>
    </w:p>
    <w:p w14:paraId="497BE01F" w14:textId="77A79A07" w:rsidR="001F4D75" w:rsidRDefault="001F4D75">
      <w:pPr>
        <w:pStyle w:val="Abbildungsverzeichnis"/>
        <w:rPr>
          <w:rFonts w:asciiTheme="minorHAnsi" w:eastAsiaTheme="minorEastAsia" w:hAnsiTheme="minorHAnsi" w:cstheme="minorBidi"/>
          <w:b w:val="0"/>
          <w:noProof/>
          <w:szCs w:val="22"/>
          <w:lang w:val="de-DE"/>
        </w:rPr>
      </w:pPr>
      <w:hyperlink w:anchor="_Toc99614752" w:history="1">
        <w:r w:rsidRPr="00DC17C3">
          <w:rPr>
            <w:rStyle w:val="Hyperlink"/>
            <w:rFonts w:eastAsia="MS Mincho"/>
            <w:noProof/>
          </w:rPr>
          <w:t xml:space="preserve">Table 16: Nested elements of element </w:t>
        </w:r>
        <w:r w:rsidRPr="00DC17C3">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_Toc99614752 \h </w:instrText>
        </w:r>
        <w:r>
          <w:rPr>
            <w:noProof/>
            <w:webHidden/>
          </w:rPr>
        </w:r>
        <w:r>
          <w:rPr>
            <w:noProof/>
            <w:webHidden/>
          </w:rPr>
          <w:fldChar w:fldCharType="separate"/>
        </w:r>
        <w:r>
          <w:rPr>
            <w:noProof/>
            <w:webHidden/>
          </w:rPr>
          <w:t>22</w:t>
        </w:r>
        <w:r>
          <w:rPr>
            <w:noProof/>
            <w:webHidden/>
          </w:rPr>
          <w:fldChar w:fldCharType="end"/>
        </w:r>
      </w:hyperlink>
    </w:p>
    <w:p w14:paraId="3051D104" w14:textId="7717E335" w:rsidR="001F4D75" w:rsidRDefault="001F4D75">
      <w:pPr>
        <w:pStyle w:val="Abbildungsverzeichnis"/>
        <w:rPr>
          <w:rFonts w:asciiTheme="minorHAnsi" w:eastAsiaTheme="minorEastAsia" w:hAnsiTheme="minorHAnsi" w:cstheme="minorBidi"/>
          <w:b w:val="0"/>
          <w:noProof/>
          <w:szCs w:val="22"/>
          <w:lang w:val="de-DE"/>
        </w:rPr>
      </w:pPr>
      <w:hyperlink w:anchor="_Toc99614753" w:history="1">
        <w:r w:rsidRPr="00DC17C3">
          <w:rPr>
            <w:rStyle w:val="Hyperlink"/>
            <w:rFonts w:eastAsia="MS Mincho"/>
            <w:noProof/>
          </w:rPr>
          <w:t xml:space="preserve">Table 17: Nested elements of element </w:t>
        </w:r>
        <w:r w:rsidRPr="00DC17C3">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_Toc99614753 \h </w:instrText>
        </w:r>
        <w:r>
          <w:rPr>
            <w:noProof/>
            <w:webHidden/>
          </w:rPr>
        </w:r>
        <w:r>
          <w:rPr>
            <w:noProof/>
            <w:webHidden/>
          </w:rPr>
          <w:fldChar w:fldCharType="separate"/>
        </w:r>
        <w:r>
          <w:rPr>
            <w:noProof/>
            <w:webHidden/>
          </w:rPr>
          <w:t>26</w:t>
        </w:r>
        <w:r>
          <w:rPr>
            <w:noProof/>
            <w:webHidden/>
          </w:rPr>
          <w:fldChar w:fldCharType="end"/>
        </w:r>
      </w:hyperlink>
    </w:p>
    <w:p w14:paraId="4DCC526E" w14:textId="6D77DC43" w:rsidR="001F4D75" w:rsidRDefault="001F4D75">
      <w:pPr>
        <w:pStyle w:val="Abbildungsverzeichnis"/>
        <w:rPr>
          <w:rFonts w:asciiTheme="minorHAnsi" w:eastAsiaTheme="minorEastAsia" w:hAnsiTheme="minorHAnsi" w:cstheme="minorBidi"/>
          <w:b w:val="0"/>
          <w:noProof/>
          <w:szCs w:val="22"/>
          <w:lang w:val="de-DE"/>
        </w:rPr>
      </w:pPr>
      <w:hyperlink w:anchor="_Toc99614754" w:history="1">
        <w:r w:rsidRPr="00DC17C3">
          <w:rPr>
            <w:rStyle w:val="Hyperlink"/>
            <w:rFonts w:eastAsia="MS Mincho"/>
            <w:noProof/>
          </w:rPr>
          <w:t xml:space="preserve">Table 18: Attributes of </w:t>
        </w:r>
        <w:r w:rsidRPr="00DC17C3">
          <w:rPr>
            <w:rStyle w:val="Hyperlink"/>
            <w:rFonts w:ascii="Courier New" w:eastAsia="MS Mincho" w:hAnsi="Courier New" w:cs="Courier New"/>
            <w:bCs/>
            <w:noProof/>
          </w:rPr>
          <w:t>&lt;</w:t>
        </w:r>
        <w:r w:rsidRPr="00DC17C3">
          <w:rPr>
            <w:rStyle w:val="Hyperlink"/>
            <w:rFonts w:ascii="Courier New" w:eastAsia="MS Mincho" w:hAnsi="Courier New" w:cs="Courier New"/>
            <w:noProof/>
          </w:rPr>
          <w:t>custom_attributes/</w:t>
        </w:r>
        <w:r w:rsidRPr="00DC17C3">
          <w:rPr>
            <w:rStyle w:val="Hyperlink"/>
            <w:rFonts w:ascii="Courier New" w:eastAsia="MS Mincho" w:hAnsi="Courier New" w:cs="Courier New"/>
            <w:bCs/>
            <w:noProof/>
          </w:rPr>
          <w:t>&gt;</w:t>
        </w:r>
        <w:r w:rsidRPr="00DC17C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_Toc99614754 \h </w:instrText>
        </w:r>
        <w:r>
          <w:rPr>
            <w:noProof/>
            <w:webHidden/>
          </w:rPr>
        </w:r>
        <w:r>
          <w:rPr>
            <w:noProof/>
            <w:webHidden/>
          </w:rPr>
          <w:fldChar w:fldCharType="separate"/>
        </w:r>
        <w:r>
          <w:rPr>
            <w:noProof/>
            <w:webHidden/>
          </w:rPr>
          <w:t>26</w:t>
        </w:r>
        <w:r>
          <w:rPr>
            <w:noProof/>
            <w:webHidden/>
          </w:rPr>
          <w:fldChar w:fldCharType="end"/>
        </w:r>
      </w:hyperlink>
    </w:p>
    <w:p w14:paraId="328326D8" w14:textId="4627A548" w:rsidR="001F4D75" w:rsidRDefault="001F4D75">
      <w:pPr>
        <w:pStyle w:val="Abbildungsverzeichnis"/>
        <w:rPr>
          <w:rFonts w:asciiTheme="minorHAnsi" w:eastAsiaTheme="minorEastAsia" w:hAnsiTheme="minorHAnsi" w:cstheme="minorBidi"/>
          <w:b w:val="0"/>
          <w:noProof/>
          <w:szCs w:val="22"/>
          <w:lang w:val="de-DE"/>
        </w:rPr>
      </w:pPr>
      <w:hyperlink w:anchor="_Toc99614755" w:history="1">
        <w:r w:rsidRPr="00DC17C3">
          <w:rPr>
            <w:rStyle w:val="Hyperlink"/>
            <w:rFonts w:eastAsia="MS Mincho"/>
            <w:noProof/>
          </w:rPr>
          <w:t xml:space="preserve">Table 19: Nested elements of element </w:t>
        </w:r>
        <w:r w:rsidRPr="00DC17C3">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_Toc99614755 \h </w:instrText>
        </w:r>
        <w:r>
          <w:rPr>
            <w:noProof/>
            <w:webHidden/>
          </w:rPr>
        </w:r>
        <w:r>
          <w:rPr>
            <w:noProof/>
            <w:webHidden/>
          </w:rPr>
          <w:fldChar w:fldCharType="separate"/>
        </w:r>
        <w:r>
          <w:rPr>
            <w:noProof/>
            <w:webHidden/>
          </w:rPr>
          <w:t>26</w:t>
        </w:r>
        <w:r>
          <w:rPr>
            <w:noProof/>
            <w:webHidden/>
          </w:rPr>
          <w:fldChar w:fldCharType="end"/>
        </w:r>
      </w:hyperlink>
    </w:p>
    <w:p w14:paraId="6C7600FC" w14:textId="0EA2B4AC" w:rsidR="001F4D75" w:rsidRDefault="001F4D75">
      <w:pPr>
        <w:pStyle w:val="Abbildungsverzeichnis"/>
        <w:rPr>
          <w:rFonts w:asciiTheme="minorHAnsi" w:eastAsiaTheme="minorEastAsia" w:hAnsiTheme="minorHAnsi" w:cstheme="minorBidi"/>
          <w:b w:val="0"/>
          <w:noProof/>
          <w:szCs w:val="22"/>
          <w:lang w:val="de-DE"/>
        </w:rPr>
      </w:pPr>
      <w:hyperlink w:anchor="_Toc99614756" w:history="1">
        <w:r w:rsidRPr="00DC17C3">
          <w:rPr>
            <w:rStyle w:val="Hyperlink"/>
            <w:rFonts w:eastAsia="MS Mincho"/>
            <w:noProof/>
          </w:rPr>
          <w:t xml:space="preserve">Table 20: Attributes of </w:t>
        </w:r>
        <w:r w:rsidRPr="00DC17C3">
          <w:rPr>
            <w:rStyle w:val="Hyperlink"/>
            <w:rFonts w:ascii="Courier New" w:eastAsia="MS Mincho" w:hAnsi="Courier New" w:cs="Courier New"/>
            <w:bCs/>
            <w:noProof/>
          </w:rPr>
          <w:t>&lt;string/&gt;</w:t>
        </w:r>
        <w:r w:rsidRPr="00DC17C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_Toc99614756 \h </w:instrText>
        </w:r>
        <w:r>
          <w:rPr>
            <w:noProof/>
            <w:webHidden/>
          </w:rPr>
        </w:r>
        <w:r>
          <w:rPr>
            <w:noProof/>
            <w:webHidden/>
          </w:rPr>
          <w:fldChar w:fldCharType="separate"/>
        </w:r>
        <w:r>
          <w:rPr>
            <w:noProof/>
            <w:webHidden/>
          </w:rPr>
          <w:t>27</w:t>
        </w:r>
        <w:r>
          <w:rPr>
            <w:noProof/>
            <w:webHidden/>
          </w:rPr>
          <w:fldChar w:fldCharType="end"/>
        </w:r>
      </w:hyperlink>
    </w:p>
    <w:p w14:paraId="0610BF8F" w14:textId="761FBF19" w:rsidR="001F4D75" w:rsidRDefault="001F4D75">
      <w:pPr>
        <w:pStyle w:val="Abbildungsverzeichnis"/>
        <w:rPr>
          <w:rFonts w:asciiTheme="minorHAnsi" w:eastAsiaTheme="minorEastAsia" w:hAnsiTheme="minorHAnsi" w:cstheme="minorBidi"/>
          <w:b w:val="0"/>
          <w:noProof/>
          <w:szCs w:val="22"/>
          <w:lang w:val="de-DE"/>
        </w:rPr>
      </w:pPr>
      <w:hyperlink w:anchor="_Toc99614757" w:history="1">
        <w:r w:rsidRPr="00DC17C3">
          <w:rPr>
            <w:rStyle w:val="Hyperlink"/>
            <w:rFonts w:eastAsia="MS Mincho"/>
            <w:noProof/>
          </w:rPr>
          <w:t xml:space="preserve">Table 21: Attributes of </w:t>
        </w:r>
        <w:r w:rsidRPr="00DC17C3">
          <w:rPr>
            <w:rStyle w:val="Hyperlink"/>
            <w:rFonts w:ascii="Courier New" w:eastAsia="MS Mincho" w:hAnsi="Courier New" w:cs="Courier New"/>
            <w:bCs/>
            <w:noProof/>
          </w:rPr>
          <w:t>&lt;real/&gt;</w:t>
        </w:r>
        <w:r w:rsidRPr="00DC17C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_Toc99614757 \h </w:instrText>
        </w:r>
        <w:r>
          <w:rPr>
            <w:noProof/>
            <w:webHidden/>
          </w:rPr>
        </w:r>
        <w:r>
          <w:rPr>
            <w:noProof/>
            <w:webHidden/>
          </w:rPr>
          <w:fldChar w:fldCharType="separate"/>
        </w:r>
        <w:r>
          <w:rPr>
            <w:noProof/>
            <w:webHidden/>
          </w:rPr>
          <w:t>27</w:t>
        </w:r>
        <w:r>
          <w:rPr>
            <w:noProof/>
            <w:webHidden/>
          </w:rPr>
          <w:fldChar w:fldCharType="end"/>
        </w:r>
      </w:hyperlink>
    </w:p>
    <w:p w14:paraId="4B9175BD" w14:textId="7D8B3B52" w:rsidR="001F4D75" w:rsidRDefault="001F4D75">
      <w:pPr>
        <w:pStyle w:val="Abbildungsverzeichnis"/>
        <w:rPr>
          <w:rFonts w:asciiTheme="minorHAnsi" w:eastAsiaTheme="minorEastAsia" w:hAnsiTheme="minorHAnsi" w:cstheme="minorBidi"/>
          <w:b w:val="0"/>
          <w:noProof/>
          <w:szCs w:val="22"/>
          <w:lang w:val="de-DE"/>
        </w:rPr>
      </w:pPr>
      <w:hyperlink w:anchor="_Toc99614758" w:history="1">
        <w:r w:rsidRPr="00DC17C3">
          <w:rPr>
            <w:rStyle w:val="Hyperlink"/>
            <w:rFonts w:eastAsia="MS Mincho"/>
            <w:noProof/>
          </w:rPr>
          <w:t xml:space="preserve">Table 22: Attributes of </w:t>
        </w:r>
        <w:r w:rsidRPr="00DC17C3">
          <w:rPr>
            <w:rStyle w:val="Hyperlink"/>
            <w:rFonts w:ascii="Courier New" w:eastAsia="MS Mincho" w:hAnsi="Courier New" w:cs="Courier New"/>
            <w:bCs/>
            <w:noProof/>
          </w:rPr>
          <w:t>&lt;integer/&gt;</w:t>
        </w:r>
        <w:r w:rsidRPr="00DC17C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_Toc99614758 \h </w:instrText>
        </w:r>
        <w:r>
          <w:rPr>
            <w:noProof/>
            <w:webHidden/>
          </w:rPr>
        </w:r>
        <w:r>
          <w:rPr>
            <w:noProof/>
            <w:webHidden/>
          </w:rPr>
          <w:fldChar w:fldCharType="separate"/>
        </w:r>
        <w:r>
          <w:rPr>
            <w:noProof/>
            <w:webHidden/>
          </w:rPr>
          <w:t>27</w:t>
        </w:r>
        <w:r>
          <w:rPr>
            <w:noProof/>
            <w:webHidden/>
          </w:rPr>
          <w:fldChar w:fldCharType="end"/>
        </w:r>
      </w:hyperlink>
    </w:p>
    <w:p w14:paraId="265EB49F" w14:textId="4ABACFCC" w:rsidR="001F4D75" w:rsidRDefault="001F4D75">
      <w:pPr>
        <w:pStyle w:val="Abbildungsverzeichnis"/>
        <w:rPr>
          <w:rFonts w:asciiTheme="minorHAnsi" w:eastAsiaTheme="minorEastAsia" w:hAnsiTheme="minorHAnsi" w:cstheme="minorBidi"/>
          <w:b w:val="0"/>
          <w:noProof/>
          <w:szCs w:val="22"/>
          <w:lang w:val="de-DE"/>
        </w:rPr>
      </w:pPr>
      <w:hyperlink w:anchor="_Toc99614759" w:history="1">
        <w:r w:rsidRPr="00DC17C3">
          <w:rPr>
            <w:rStyle w:val="Hyperlink"/>
            <w:rFonts w:eastAsia="MS Mincho"/>
            <w:noProof/>
          </w:rPr>
          <w:t xml:space="preserve">Table 23: Attributes of </w:t>
        </w:r>
        <w:r w:rsidRPr="00DC17C3">
          <w:rPr>
            <w:rStyle w:val="Hyperlink"/>
            <w:rFonts w:ascii="Courier New" w:eastAsia="MS Mincho" w:hAnsi="Courier New" w:cs="Courier New"/>
            <w:bCs/>
            <w:noProof/>
          </w:rPr>
          <w:t>&lt;string_list/&gt;</w:t>
        </w:r>
        <w:r w:rsidRPr="00DC17C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_Toc99614759 \h </w:instrText>
        </w:r>
        <w:r>
          <w:rPr>
            <w:noProof/>
            <w:webHidden/>
          </w:rPr>
        </w:r>
        <w:r>
          <w:rPr>
            <w:noProof/>
            <w:webHidden/>
          </w:rPr>
          <w:fldChar w:fldCharType="separate"/>
        </w:r>
        <w:r>
          <w:rPr>
            <w:noProof/>
            <w:webHidden/>
          </w:rPr>
          <w:t>27</w:t>
        </w:r>
        <w:r>
          <w:rPr>
            <w:noProof/>
            <w:webHidden/>
          </w:rPr>
          <w:fldChar w:fldCharType="end"/>
        </w:r>
      </w:hyperlink>
    </w:p>
    <w:p w14:paraId="1A43ECE3" w14:textId="784AC84F" w:rsidR="001F4D75" w:rsidRDefault="001F4D75">
      <w:pPr>
        <w:pStyle w:val="Abbildungsverzeichnis"/>
        <w:rPr>
          <w:rFonts w:asciiTheme="minorHAnsi" w:eastAsiaTheme="minorEastAsia" w:hAnsiTheme="minorHAnsi" w:cstheme="minorBidi"/>
          <w:b w:val="0"/>
          <w:noProof/>
          <w:szCs w:val="22"/>
          <w:lang w:val="de-DE"/>
        </w:rPr>
      </w:pPr>
      <w:hyperlink w:anchor="_Toc99614760" w:history="1">
        <w:r w:rsidRPr="00DC17C3">
          <w:rPr>
            <w:rStyle w:val="Hyperlink"/>
            <w:rFonts w:eastAsia="MS Mincho"/>
            <w:noProof/>
          </w:rPr>
          <w:t xml:space="preserve">Table 24: Attributes of </w:t>
        </w:r>
        <w:r w:rsidRPr="00DC17C3">
          <w:rPr>
            <w:rStyle w:val="Hyperlink"/>
            <w:rFonts w:ascii="Courier New" w:eastAsia="MS Mincho" w:hAnsi="Courier New" w:cs="Courier New"/>
            <w:bCs/>
            <w:noProof/>
          </w:rPr>
          <w:t>&lt;value/&gt;</w:t>
        </w:r>
        <w:r w:rsidRPr="00DC17C3">
          <w:rPr>
            <w:rStyle w:val="Hyperlink"/>
            <w:rFonts w:eastAsia="MS Mincho"/>
            <w:noProof/>
          </w:rPr>
          <w:t xml:space="preserve"> element inside &lt;</w:t>
        </w:r>
        <w:r w:rsidRPr="00DC17C3">
          <w:rPr>
            <w:rStyle w:val="Hyperlink"/>
            <w:rFonts w:ascii="Courier New" w:eastAsia="MS Mincho" w:hAnsi="Courier New" w:cs="Courier New"/>
            <w:noProof/>
          </w:rPr>
          <w:t>string_list</w:t>
        </w:r>
        <w:r w:rsidRPr="00DC17C3">
          <w:rPr>
            <w:rStyle w:val="Hyperlink"/>
            <w:rFonts w:eastAsia="MS Mincho"/>
            <w:noProof/>
          </w:rPr>
          <w:t>/&gt;</w:t>
        </w:r>
        <w:r>
          <w:rPr>
            <w:noProof/>
            <w:webHidden/>
          </w:rPr>
          <w:tab/>
        </w:r>
        <w:r>
          <w:rPr>
            <w:noProof/>
            <w:webHidden/>
          </w:rPr>
          <w:fldChar w:fldCharType="begin"/>
        </w:r>
        <w:r>
          <w:rPr>
            <w:noProof/>
            <w:webHidden/>
          </w:rPr>
          <w:instrText xml:space="preserve"> PAGEREF _Toc99614760 \h </w:instrText>
        </w:r>
        <w:r>
          <w:rPr>
            <w:noProof/>
            <w:webHidden/>
          </w:rPr>
        </w:r>
        <w:r>
          <w:rPr>
            <w:noProof/>
            <w:webHidden/>
          </w:rPr>
          <w:fldChar w:fldCharType="separate"/>
        </w:r>
        <w:r>
          <w:rPr>
            <w:noProof/>
            <w:webHidden/>
          </w:rPr>
          <w:t>28</w:t>
        </w:r>
        <w:r>
          <w:rPr>
            <w:noProof/>
            <w:webHidden/>
          </w:rPr>
          <w:fldChar w:fldCharType="end"/>
        </w:r>
      </w:hyperlink>
    </w:p>
    <w:p w14:paraId="3AE391FD" w14:textId="7F8CA4A0" w:rsidR="001F4D75" w:rsidRDefault="001F4D75">
      <w:pPr>
        <w:pStyle w:val="Abbildungsverzeichnis"/>
        <w:rPr>
          <w:rFonts w:asciiTheme="minorHAnsi" w:eastAsiaTheme="minorEastAsia" w:hAnsiTheme="minorHAnsi" w:cstheme="minorBidi"/>
          <w:b w:val="0"/>
          <w:noProof/>
          <w:szCs w:val="22"/>
          <w:lang w:val="de-DE"/>
        </w:rPr>
      </w:pPr>
      <w:hyperlink w:anchor="_Toc99614761" w:history="1">
        <w:r w:rsidRPr="00DC17C3">
          <w:rPr>
            <w:rStyle w:val="Hyperlink"/>
            <w:rFonts w:eastAsia="MS Mincho"/>
            <w:noProof/>
          </w:rPr>
          <w:t xml:space="preserve">Table 25: Attributes of </w:t>
        </w:r>
        <w:r w:rsidRPr="00DC17C3">
          <w:rPr>
            <w:rStyle w:val="Hyperlink"/>
            <w:rFonts w:ascii="Courier New" w:eastAsia="MS Mincho" w:hAnsi="Courier New" w:cs="Courier New"/>
            <w:bCs/>
            <w:noProof/>
          </w:rPr>
          <w:t>&lt;real_list/&gt;</w:t>
        </w:r>
        <w:r w:rsidRPr="00DC17C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_Toc99614761 \h </w:instrText>
        </w:r>
        <w:r>
          <w:rPr>
            <w:noProof/>
            <w:webHidden/>
          </w:rPr>
        </w:r>
        <w:r>
          <w:rPr>
            <w:noProof/>
            <w:webHidden/>
          </w:rPr>
          <w:fldChar w:fldCharType="separate"/>
        </w:r>
        <w:r>
          <w:rPr>
            <w:noProof/>
            <w:webHidden/>
          </w:rPr>
          <w:t>28</w:t>
        </w:r>
        <w:r>
          <w:rPr>
            <w:noProof/>
            <w:webHidden/>
          </w:rPr>
          <w:fldChar w:fldCharType="end"/>
        </w:r>
      </w:hyperlink>
    </w:p>
    <w:p w14:paraId="4764625D" w14:textId="16B695FF" w:rsidR="001F4D75" w:rsidRDefault="001F4D75">
      <w:pPr>
        <w:pStyle w:val="Abbildungsverzeichnis"/>
        <w:rPr>
          <w:rFonts w:asciiTheme="minorHAnsi" w:eastAsiaTheme="minorEastAsia" w:hAnsiTheme="minorHAnsi" w:cstheme="minorBidi"/>
          <w:b w:val="0"/>
          <w:noProof/>
          <w:szCs w:val="22"/>
          <w:lang w:val="de-DE"/>
        </w:rPr>
      </w:pPr>
      <w:hyperlink w:anchor="_Toc99614762" w:history="1">
        <w:r w:rsidRPr="00DC17C3">
          <w:rPr>
            <w:rStyle w:val="Hyperlink"/>
            <w:rFonts w:eastAsia="MS Mincho"/>
            <w:noProof/>
          </w:rPr>
          <w:t xml:space="preserve">Table 26: Attributes of </w:t>
        </w:r>
        <w:r w:rsidRPr="00DC17C3">
          <w:rPr>
            <w:rStyle w:val="Hyperlink"/>
            <w:rFonts w:ascii="Courier New" w:eastAsia="MS Mincho" w:hAnsi="Courier New" w:cs="Courier New"/>
            <w:bCs/>
            <w:noProof/>
          </w:rPr>
          <w:t>&lt;value&gt;</w:t>
        </w:r>
        <w:r w:rsidRPr="00DC17C3">
          <w:rPr>
            <w:rStyle w:val="Hyperlink"/>
            <w:rFonts w:eastAsia="MS Mincho"/>
            <w:noProof/>
          </w:rPr>
          <w:t xml:space="preserve"> element inside &lt;</w:t>
        </w:r>
        <w:r w:rsidRPr="00DC17C3">
          <w:rPr>
            <w:rStyle w:val="Hyperlink"/>
            <w:rFonts w:ascii="Courier New" w:eastAsia="MS Mincho" w:hAnsi="Courier New" w:cs="Courier New"/>
            <w:noProof/>
          </w:rPr>
          <w:t>real_list</w:t>
        </w:r>
        <w:r w:rsidRPr="00DC17C3">
          <w:rPr>
            <w:rStyle w:val="Hyperlink"/>
            <w:rFonts w:eastAsia="MS Mincho"/>
            <w:noProof/>
          </w:rPr>
          <w:t>/&gt;</w:t>
        </w:r>
        <w:r>
          <w:rPr>
            <w:noProof/>
            <w:webHidden/>
          </w:rPr>
          <w:tab/>
        </w:r>
        <w:r>
          <w:rPr>
            <w:noProof/>
            <w:webHidden/>
          </w:rPr>
          <w:fldChar w:fldCharType="begin"/>
        </w:r>
        <w:r>
          <w:rPr>
            <w:noProof/>
            <w:webHidden/>
          </w:rPr>
          <w:instrText xml:space="preserve"> PAGEREF _Toc99614762 \h </w:instrText>
        </w:r>
        <w:r>
          <w:rPr>
            <w:noProof/>
            <w:webHidden/>
          </w:rPr>
        </w:r>
        <w:r>
          <w:rPr>
            <w:noProof/>
            <w:webHidden/>
          </w:rPr>
          <w:fldChar w:fldCharType="separate"/>
        </w:r>
        <w:r>
          <w:rPr>
            <w:noProof/>
            <w:webHidden/>
          </w:rPr>
          <w:t>28</w:t>
        </w:r>
        <w:r>
          <w:rPr>
            <w:noProof/>
            <w:webHidden/>
          </w:rPr>
          <w:fldChar w:fldCharType="end"/>
        </w:r>
      </w:hyperlink>
    </w:p>
    <w:p w14:paraId="711E6040" w14:textId="367E6B3D" w:rsidR="001F4D75" w:rsidRDefault="001F4D75">
      <w:pPr>
        <w:pStyle w:val="Abbildungsverzeichnis"/>
        <w:rPr>
          <w:rFonts w:asciiTheme="minorHAnsi" w:eastAsiaTheme="minorEastAsia" w:hAnsiTheme="minorHAnsi" w:cstheme="minorBidi"/>
          <w:b w:val="0"/>
          <w:noProof/>
          <w:szCs w:val="22"/>
          <w:lang w:val="de-DE"/>
        </w:rPr>
      </w:pPr>
      <w:hyperlink w:anchor="_Toc99614763" w:history="1">
        <w:r w:rsidRPr="00DC17C3">
          <w:rPr>
            <w:rStyle w:val="Hyperlink"/>
            <w:rFonts w:eastAsia="MS Mincho"/>
            <w:noProof/>
          </w:rPr>
          <w:t xml:space="preserve">Table 27: Attributes of </w:t>
        </w:r>
        <w:r w:rsidRPr="00DC17C3">
          <w:rPr>
            <w:rStyle w:val="Hyperlink"/>
            <w:rFonts w:ascii="Courier New" w:eastAsia="MS Mincho" w:hAnsi="Courier New" w:cs="Courier New"/>
            <w:bCs/>
            <w:noProof/>
          </w:rPr>
          <w:t>&lt;int_list/&gt;</w:t>
        </w:r>
        <w:r w:rsidRPr="00DC17C3">
          <w:rPr>
            <w:rStyle w:val="Hyperlink"/>
            <w:rFonts w:eastAsia="MS Mincho"/>
            <w:noProof/>
          </w:rPr>
          <w:t xml:space="preserve"> element</w:t>
        </w:r>
        <w:r>
          <w:rPr>
            <w:noProof/>
            <w:webHidden/>
          </w:rPr>
          <w:tab/>
        </w:r>
        <w:r>
          <w:rPr>
            <w:noProof/>
            <w:webHidden/>
          </w:rPr>
          <w:fldChar w:fldCharType="begin"/>
        </w:r>
        <w:r>
          <w:rPr>
            <w:noProof/>
            <w:webHidden/>
          </w:rPr>
          <w:instrText xml:space="preserve"> PAGEREF _Toc99614763 \h </w:instrText>
        </w:r>
        <w:r>
          <w:rPr>
            <w:noProof/>
            <w:webHidden/>
          </w:rPr>
        </w:r>
        <w:r>
          <w:rPr>
            <w:noProof/>
            <w:webHidden/>
          </w:rPr>
          <w:fldChar w:fldCharType="separate"/>
        </w:r>
        <w:r>
          <w:rPr>
            <w:noProof/>
            <w:webHidden/>
          </w:rPr>
          <w:t>28</w:t>
        </w:r>
        <w:r>
          <w:rPr>
            <w:noProof/>
            <w:webHidden/>
          </w:rPr>
          <w:fldChar w:fldCharType="end"/>
        </w:r>
      </w:hyperlink>
    </w:p>
    <w:p w14:paraId="355F689E" w14:textId="080CD3E2" w:rsidR="001F4D75" w:rsidRDefault="001F4D75">
      <w:pPr>
        <w:pStyle w:val="Abbildungsverzeichnis"/>
        <w:rPr>
          <w:rFonts w:asciiTheme="minorHAnsi" w:eastAsiaTheme="minorEastAsia" w:hAnsiTheme="minorHAnsi" w:cstheme="minorBidi"/>
          <w:b w:val="0"/>
          <w:noProof/>
          <w:szCs w:val="22"/>
          <w:lang w:val="de-DE"/>
        </w:rPr>
      </w:pPr>
      <w:hyperlink w:anchor="_Toc99614764" w:history="1">
        <w:r w:rsidRPr="00DC17C3">
          <w:rPr>
            <w:rStyle w:val="Hyperlink"/>
            <w:rFonts w:eastAsia="MS Mincho"/>
            <w:noProof/>
          </w:rPr>
          <w:t xml:space="preserve">Table 28: Attributes of </w:t>
        </w:r>
        <w:r w:rsidRPr="00DC17C3">
          <w:rPr>
            <w:rStyle w:val="Hyperlink"/>
            <w:rFonts w:ascii="Courier New" w:eastAsia="MS Mincho" w:hAnsi="Courier New" w:cs="Courier New"/>
            <w:bCs/>
            <w:noProof/>
          </w:rPr>
          <w:t>&lt;value/&gt;</w:t>
        </w:r>
        <w:r w:rsidRPr="00DC17C3">
          <w:rPr>
            <w:rStyle w:val="Hyperlink"/>
            <w:rFonts w:eastAsia="MS Mincho"/>
            <w:noProof/>
          </w:rPr>
          <w:t xml:space="preserve"> element inside &lt;</w:t>
        </w:r>
        <w:r w:rsidRPr="00DC17C3">
          <w:rPr>
            <w:rStyle w:val="Hyperlink"/>
            <w:rFonts w:ascii="Courier New" w:eastAsia="MS Mincho" w:hAnsi="Courier New" w:cs="Courier New"/>
            <w:noProof/>
          </w:rPr>
          <w:t>real_list/</w:t>
        </w:r>
        <w:r w:rsidRPr="00DC17C3">
          <w:rPr>
            <w:rStyle w:val="Hyperlink"/>
            <w:rFonts w:eastAsia="MS Mincho"/>
            <w:noProof/>
          </w:rPr>
          <w:t>&gt;</w:t>
        </w:r>
        <w:r>
          <w:rPr>
            <w:noProof/>
            <w:webHidden/>
          </w:rPr>
          <w:tab/>
        </w:r>
        <w:r>
          <w:rPr>
            <w:noProof/>
            <w:webHidden/>
          </w:rPr>
          <w:fldChar w:fldCharType="begin"/>
        </w:r>
        <w:r>
          <w:rPr>
            <w:noProof/>
            <w:webHidden/>
          </w:rPr>
          <w:instrText xml:space="preserve"> PAGEREF _Toc99614764 \h </w:instrText>
        </w:r>
        <w:r>
          <w:rPr>
            <w:noProof/>
            <w:webHidden/>
          </w:rPr>
        </w:r>
        <w:r>
          <w:rPr>
            <w:noProof/>
            <w:webHidden/>
          </w:rPr>
          <w:fldChar w:fldCharType="separate"/>
        </w:r>
        <w:r>
          <w:rPr>
            <w:noProof/>
            <w:webHidden/>
          </w:rPr>
          <w:t>28</w:t>
        </w:r>
        <w:r>
          <w:rPr>
            <w:noProof/>
            <w:webHidden/>
          </w:rPr>
          <w:fldChar w:fldCharType="end"/>
        </w:r>
      </w:hyperlink>
    </w:p>
    <w:p w14:paraId="283D487F" w14:textId="79D95535" w:rsidR="001F4D75" w:rsidRDefault="001F4D75">
      <w:pPr>
        <w:pStyle w:val="Abbildungsverzeichnis"/>
        <w:rPr>
          <w:rFonts w:asciiTheme="minorHAnsi" w:eastAsiaTheme="minorEastAsia" w:hAnsiTheme="minorHAnsi" w:cstheme="minorBidi"/>
          <w:b w:val="0"/>
          <w:noProof/>
          <w:szCs w:val="22"/>
          <w:lang w:val="de-DE"/>
        </w:rPr>
      </w:pPr>
      <w:hyperlink w:anchor="_Toc99614765" w:history="1">
        <w:r w:rsidRPr="00DC17C3">
          <w:rPr>
            <w:rStyle w:val="Hyperlink"/>
            <w:rFonts w:eastAsia="MS Mincho"/>
            <w:noProof/>
          </w:rPr>
          <w:t xml:space="preserve">Table 29: Attributes of element </w:t>
        </w:r>
        <w:r w:rsidRPr="00DC17C3">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_Toc99614765 \h </w:instrText>
        </w:r>
        <w:r>
          <w:rPr>
            <w:noProof/>
            <w:webHidden/>
          </w:rPr>
        </w:r>
        <w:r>
          <w:rPr>
            <w:noProof/>
            <w:webHidden/>
          </w:rPr>
          <w:fldChar w:fldCharType="separate"/>
        </w:r>
        <w:r>
          <w:rPr>
            <w:noProof/>
            <w:webHidden/>
          </w:rPr>
          <w:t>31</w:t>
        </w:r>
        <w:r>
          <w:rPr>
            <w:noProof/>
            <w:webHidden/>
          </w:rPr>
          <w:fldChar w:fldCharType="end"/>
        </w:r>
      </w:hyperlink>
    </w:p>
    <w:p w14:paraId="5212F478" w14:textId="1DFC1DF8" w:rsidR="001F4D75" w:rsidRDefault="001F4D75">
      <w:pPr>
        <w:pStyle w:val="Abbildungsverzeichnis"/>
        <w:rPr>
          <w:rFonts w:asciiTheme="minorHAnsi" w:eastAsiaTheme="minorEastAsia" w:hAnsiTheme="minorHAnsi" w:cstheme="minorBidi"/>
          <w:b w:val="0"/>
          <w:noProof/>
          <w:szCs w:val="22"/>
          <w:lang w:val="de-DE"/>
        </w:rPr>
      </w:pPr>
      <w:hyperlink w:anchor="_Toc99614766" w:history="1">
        <w:r w:rsidRPr="00DC17C3">
          <w:rPr>
            <w:rStyle w:val="Hyperlink"/>
            <w:rFonts w:eastAsia="MS Mincho"/>
            <w:noProof/>
          </w:rPr>
          <w:t xml:space="preserve">Table 30: Text values of element </w:t>
        </w:r>
        <w:r w:rsidRPr="00DC17C3">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_Toc99614766 \h </w:instrText>
        </w:r>
        <w:r>
          <w:rPr>
            <w:noProof/>
            <w:webHidden/>
          </w:rPr>
        </w:r>
        <w:r>
          <w:rPr>
            <w:noProof/>
            <w:webHidden/>
          </w:rPr>
          <w:fldChar w:fldCharType="separate"/>
        </w:r>
        <w:r>
          <w:rPr>
            <w:noProof/>
            <w:webHidden/>
          </w:rPr>
          <w:t>32</w:t>
        </w:r>
        <w:r>
          <w:rPr>
            <w:noProof/>
            <w:webHidden/>
          </w:rPr>
          <w:fldChar w:fldCharType="end"/>
        </w:r>
      </w:hyperlink>
    </w:p>
    <w:p w14:paraId="3C39929C" w14:textId="74DD9DC4" w:rsidR="001F4D75" w:rsidRDefault="001F4D75">
      <w:pPr>
        <w:pStyle w:val="Abbildungsverzeichnis"/>
        <w:rPr>
          <w:rFonts w:asciiTheme="minorHAnsi" w:eastAsiaTheme="minorEastAsia" w:hAnsiTheme="minorHAnsi" w:cstheme="minorBidi"/>
          <w:b w:val="0"/>
          <w:noProof/>
          <w:szCs w:val="22"/>
          <w:lang w:val="de-DE"/>
        </w:rPr>
      </w:pPr>
      <w:hyperlink w:anchor="_Toc99614767" w:history="1">
        <w:r w:rsidRPr="00DC17C3">
          <w:rPr>
            <w:rStyle w:val="Hyperlink"/>
            <w:rFonts w:eastAsia="MS Mincho"/>
            <w:noProof/>
          </w:rPr>
          <w:t xml:space="preserve">Table 31: Attributes of elements </w:t>
        </w:r>
        <w:r w:rsidRPr="00DC17C3">
          <w:rPr>
            <w:rStyle w:val="Hyperlink"/>
            <w:rFonts w:ascii="Courier New" w:eastAsia="MS Mincho" w:hAnsi="Courier New" w:cs="Courier New"/>
            <w:noProof/>
            <w:highlight w:val="white"/>
          </w:rPr>
          <w:t>&lt;normal_direction</w:t>
        </w:r>
        <w:r w:rsidRPr="00DC17C3">
          <w:rPr>
            <w:rStyle w:val="Hyperlink"/>
            <w:rFonts w:ascii="Courier New" w:eastAsia="MS Mincho" w:hAnsi="Courier New" w:cs="Courier New"/>
            <w:noProof/>
          </w:rPr>
          <w:t>/&gt;</w:t>
        </w:r>
        <w:r w:rsidRPr="00DC17C3">
          <w:rPr>
            <w:rStyle w:val="Hyperlink"/>
            <w:rFonts w:eastAsia="MS Mincho"/>
            <w:noProof/>
          </w:rPr>
          <w:t xml:space="preserve"> &amp; </w:t>
        </w:r>
        <w:r w:rsidRPr="00DC17C3">
          <w:rPr>
            <w:rStyle w:val="Hyperlink"/>
            <w:rFonts w:ascii="Courier New" w:eastAsia="MS Mincho" w:hAnsi="Courier New" w:cs="Courier New"/>
            <w:noProof/>
            <w:highlight w:val="white"/>
          </w:rPr>
          <w:t>&lt;tangential_direction</w:t>
        </w:r>
        <w:r w:rsidRPr="00DC17C3">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_Toc99614767 \h </w:instrText>
        </w:r>
        <w:r>
          <w:rPr>
            <w:noProof/>
            <w:webHidden/>
          </w:rPr>
        </w:r>
        <w:r>
          <w:rPr>
            <w:noProof/>
            <w:webHidden/>
          </w:rPr>
          <w:fldChar w:fldCharType="separate"/>
        </w:r>
        <w:r>
          <w:rPr>
            <w:noProof/>
            <w:webHidden/>
          </w:rPr>
          <w:t>32</w:t>
        </w:r>
        <w:r>
          <w:rPr>
            <w:noProof/>
            <w:webHidden/>
          </w:rPr>
          <w:fldChar w:fldCharType="end"/>
        </w:r>
      </w:hyperlink>
    </w:p>
    <w:p w14:paraId="07BA3D8C" w14:textId="718AB7BF" w:rsidR="001F4D75" w:rsidRDefault="001F4D75">
      <w:pPr>
        <w:pStyle w:val="Abbildungsverzeichnis"/>
        <w:rPr>
          <w:rFonts w:asciiTheme="minorHAnsi" w:eastAsiaTheme="minorEastAsia" w:hAnsiTheme="minorHAnsi" w:cstheme="minorBidi"/>
          <w:b w:val="0"/>
          <w:noProof/>
          <w:szCs w:val="22"/>
          <w:lang w:val="de-DE"/>
        </w:rPr>
      </w:pPr>
      <w:hyperlink w:anchor="_Toc99614768" w:history="1">
        <w:r w:rsidRPr="00DC17C3">
          <w:rPr>
            <w:rStyle w:val="Hyperlink"/>
            <w:rFonts w:eastAsia="MS Mincho"/>
            <w:noProof/>
          </w:rPr>
          <w:t xml:space="preserve">Table 32: Nested elements of element </w:t>
        </w:r>
        <w:r w:rsidRPr="00DC17C3">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_Toc99614768 \h </w:instrText>
        </w:r>
        <w:r>
          <w:rPr>
            <w:noProof/>
            <w:webHidden/>
          </w:rPr>
        </w:r>
        <w:r>
          <w:rPr>
            <w:noProof/>
            <w:webHidden/>
          </w:rPr>
          <w:fldChar w:fldCharType="separate"/>
        </w:r>
        <w:r>
          <w:rPr>
            <w:noProof/>
            <w:webHidden/>
          </w:rPr>
          <w:t>33</w:t>
        </w:r>
        <w:r>
          <w:rPr>
            <w:noProof/>
            <w:webHidden/>
          </w:rPr>
          <w:fldChar w:fldCharType="end"/>
        </w:r>
      </w:hyperlink>
    </w:p>
    <w:p w14:paraId="0ED7D34B" w14:textId="657BB7E7" w:rsidR="001F4D75" w:rsidRDefault="001F4D75">
      <w:pPr>
        <w:pStyle w:val="Abbildungsverzeichnis"/>
        <w:rPr>
          <w:rFonts w:asciiTheme="minorHAnsi" w:eastAsiaTheme="minorEastAsia" w:hAnsiTheme="minorHAnsi" w:cstheme="minorBidi"/>
          <w:b w:val="0"/>
          <w:noProof/>
          <w:szCs w:val="22"/>
          <w:lang w:val="de-DE"/>
        </w:rPr>
      </w:pPr>
      <w:hyperlink w:anchor="_Toc99614769" w:history="1">
        <w:r w:rsidRPr="00DC17C3">
          <w:rPr>
            <w:rStyle w:val="Hyperlink"/>
            <w:rFonts w:eastAsia="MS Mincho"/>
            <w:noProof/>
          </w:rPr>
          <w:t>Table 33: Nested elements of</w:t>
        </w:r>
        <w:r w:rsidRPr="00DC17C3">
          <w:rPr>
            <w:rStyle w:val="Hyperlink"/>
            <w:rFonts w:ascii="Courier New" w:eastAsia="MS Mincho" w:hAnsi="Courier New" w:cs="Courier New"/>
            <w:bCs/>
            <w:noProof/>
          </w:rPr>
          <w:t xml:space="preserve"> &lt;connection_0d/&gt;</w:t>
        </w:r>
        <w:r w:rsidRPr="00DC17C3">
          <w:rPr>
            <w:rStyle w:val="Hyperlink"/>
            <w:rFonts w:eastAsia="MS Mincho" w:cstheme="minorHAnsi"/>
            <w:bCs/>
            <w:noProof/>
          </w:rPr>
          <w:t xml:space="preserve"> for </w:t>
        </w:r>
        <w:r w:rsidRPr="00DC17C3">
          <w:rPr>
            <w:rStyle w:val="Hyperlink"/>
            <w:rFonts w:ascii="Courier New" w:eastAsia="MS Mincho" w:hAnsi="Courier New" w:cs="Courier New"/>
            <w:bCs/>
            <w:noProof/>
          </w:rPr>
          <w:t>&lt;spotweld/&gt;</w:t>
        </w:r>
        <w:r>
          <w:rPr>
            <w:noProof/>
            <w:webHidden/>
          </w:rPr>
          <w:tab/>
        </w:r>
        <w:r>
          <w:rPr>
            <w:noProof/>
            <w:webHidden/>
          </w:rPr>
          <w:fldChar w:fldCharType="begin"/>
        </w:r>
        <w:r>
          <w:rPr>
            <w:noProof/>
            <w:webHidden/>
          </w:rPr>
          <w:instrText xml:space="preserve"> PAGEREF _Toc99614769 \h </w:instrText>
        </w:r>
        <w:r>
          <w:rPr>
            <w:noProof/>
            <w:webHidden/>
          </w:rPr>
        </w:r>
        <w:r>
          <w:rPr>
            <w:noProof/>
            <w:webHidden/>
          </w:rPr>
          <w:fldChar w:fldCharType="separate"/>
        </w:r>
        <w:r>
          <w:rPr>
            <w:noProof/>
            <w:webHidden/>
          </w:rPr>
          <w:t>34</w:t>
        </w:r>
        <w:r>
          <w:rPr>
            <w:noProof/>
            <w:webHidden/>
          </w:rPr>
          <w:fldChar w:fldCharType="end"/>
        </w:r>
      </w:hyperlink>
    </w:p>
    <w:p w14:paraId="08D196E7" w14:textId="26F15C79" w:rsidR="001F4D75" w:rsidRDefault="001F4D75">
      <w:pPr>
        <w:pStyle w:val="Abbildungsverzeichnis"/>
        <w:rPr>
          <w:rFonts w:asciiTheme="minorHAnsi" w:eastAsiaTheme="minorEastAsia" w:hAnsiTheme="minorHAnsi" w:cstheme="minorBidi"/>
          <w:b w:val="0"/>
          <w:noProof/>
          <w:szCs w:val="22"/>
          <w:lang w:val="de-DE"/>
        </w:rPr>
      </w:pPr>
      <w:hyperlink w:anchor="_Toc99614770" w:history="1">
        <w:r w:rsidRPr="00DC17C3">
          <w:rPr>
            <w:rStyle w:val="Hyperlink"/>
            <w:rFonts w:eastAsia="MS Mincho"/>
            <w:noProof/>
          </w:rPr>
          <w:t>Table 34: Attributes of element</w:t>
        </w:r>
        <w:r w:rsidRPr="00DC17C3">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_Toc99614770 \h </w:instrText>
        </w:r>
        <w:r>
          <w:rPr>
            <w:noProof/>
            <w:webHidden/>
          </w:rPr>
        </w:r>
        <w:r>
          <w:rPr>
            <w:noProof/>
            <w:webHidden/>
          </w:rPr>
          <w:fldChar w:fldCharType="separate"/>
        </w:r>
        <w:r>
          <w:rPr>
            <w:noProof/>
            <w:webHidden/>
          </w:rPr>
          <w:t>34</w:t>
        </w:r>
        <w:r>
          <w:rPr>
            <w:noProof/>
            <w:webHidden/>
          </w:rPr>
          <w:fldChar w:fldCharType="end"/>
        </w:r>
      </w:hyperlink>
    </w:p>
    <w:p w14:paraId="6B96C74D" w14:textId="792F13E3" w:rsidR="001F4D75" w:rsidRDefault="001F4D75">
      <w:pPr>
        <w:pStyle w:val="Abbildungsverzeichnis"/>
        <w:rPr>
          <w:rFonts w:asciiTheme="minorHAnsi" w:eastAsiaTheme="minorEastAsia" w:hAnsiTheme="minorHAnsi" w:cstheme="minorBidi"/>
          <w:b w:val="0"/>
          <w:noProof/>
          <w:szCs w:val="22"/>
          <w:lang w:val="de-DE"/>
        </w:rPr>
      </w:pPr>
      <w:hyperlink w:anchor="_Toc99614771" w:history="1">
        <w:r w:rsidRPr="00DC17C3">
          <w:rPr>
            <w:rStyle w:val="Hyperlink"/>
            <w:rFonts w:eastAsia="MS Mincho"/>
            <w:noProof/>
          </w:rPr>
          <w:t xml:space="preserve">Table 35: Nested elements of element </w:t>
        </w:r>
        <w:r w:rsidRPr="00DC17C3">
          <w:rPr>
            <w:rStyle w:val="Hyperlink"/>
            <w:rFonts w:ascii="Courier New" w:eastAsia="MS Mincho" w:hAnsi="Courier New" w:cs="Courier New"/>
            <w:bCs/>
            <w:noProof/>
          </w:rPr>
          <w:t>&lt;spotweld/&gt;</w:t>
        </w:r>
        <w:r>
          <w:rPr>
            <w:noProof/>
            <w:webHidden/>
          </w:rPr>
          <w:tab/>
        </w:r>
        <w:r>
          <w:rPr>
            <w:noProof/>
            <w:webHidden/>
          </w:rPr>
          <w:fldChar w:fldCharType="begin"/>
        </w:r>
        <w:r>
          <w:rPr>
            <w:noProof/>
            <w:webHidden/>
          </w:rPr>
          <w:instrText xml:space="preserve"> PAGEREF _Toc99614771 \h </w:instrText>
        </w:r>
        <w:r>
          <w:rPr>
            <w:noProof/>
            <w:webHidden/>
          </w:rPr>
        </w:r>
        <w:r>
          <w:rPr>
            <w:noProof/>
            <w:webHidden/>
          </w:rPr>
          <w:fldChar w:fldCharType="separate"/>
        </w:r>
        <w:r>
          <w:rPr>
            <w:noProof/>
            <w:webHidden/>
          </w:rPr>
          <w:t>34</w:t>
        </w:r>
        <w:r>
          <w:rPr>
            <w:noProof/>
            <w:webHidden/>
          </w:rPr>
          <w:fldChar w:fldCharType="end"/>
        </w:r>
      </w:hyperlink>
    </w:p>
    <w:p w14:paraId="1268B555" w14:textId="444293A3" w:rsidR="001F4D75" w:rsidRDefault="001F4D75">
      <w:pPr>
        <w:pStyle w:val="Abbildungsverzeichnis"/>
        <w:rPr>
          <w:rFonts w:asciiTheme="minorHAnsi" w:eastAsiaTheme="minorEastAsia" w:hAnsiTheme="minorHAnsi" w:cstheme="minorBidi"/>
          <w:b w:val="0"/>
          <w:noProof/>
          <w:szCs w:val="22"/>
          <w:lang w:val="de-DE"/>
        </w:rPr>
      </w:pPr>
      <w:hyperlink w:anchor="_Toc99614772" w:history="1">
        <w:r w:rsidRPr="00DC17C3">
          <w:rPr>
            <w:rStyle w:val="Hyperlink"/>
            <w:rFonts w:eastAsia="MS Mincho"/>
            <w:noProof/>
          </w:rPr>
          <w:t>Table 36: Nested elements of</w:t>
        </w:r>
        <w:r w:rsidRPr="00DC17C3">
          <w:rPr>
            <w:rStyle w:val="Hyperlink"/>
            <w:rFonts w:ascii="Courier New" w:eastAsia="MS Mincho" w:hAnsi="Courier New" w:cs="Courier New"/>
            <w:bCs/>
            <w:noProof/>
          </w:rPr>
          <w:t xml:space="preserve"> &lt;connection_0d/&gt;</w:t>
        </w:r>
        <w:r w:rsidRPr="00DC17C3">
          <w:rPr>
            <w:rStyle w:val="Hyperlink"/>
            <w:rFonts w:eastAsia="MS Mincho" w:cstheme="minorHAnsi"/>
            <w:bCs/>
            <w:noProof/>
          </w:rPr>
          <w:t xml:space="preserve"> for </w:t>
        </w:r>
        <w:r w:rsidRPr="00DC17C3">
          <w:rPr>
            <w:rStyle w:val="Hyperlink"/>
            <w:rFonts w:ascii="Courier New" w:eastAsia="MS Mincho" w:hAnsi="Courier New" w:cs="Courier New"/>
            <w:bCs/>
            <w:noProof/>
          </w:rPr>
          <w:t>&lt;robscan/&gt;</w:t>
        </w:r>
        <w:r>
          <w:rPr>
            <w:noProof/>
            <w:webHidden/>
          </w:rPr>
          <w:tab/>
        </w:r>
        <w:r>
          <w:rPr>
            <w:noProof/>
            <w:webHidden/>
          </w:rPr>
          <w:fldChar w:fldCharType="begin"/>
        </w:r>
        <w:r>
          <w:rPr>
            <w:noProof/>
            <w:webHidden/>
          </w:rPr>
          <w:instrText xml:space="preserve"> PAGEREF _Toc99614772 \h </w:instrText>
        </w:r>
        <w:r>
          <w:rPr>
            <w:noProof/>
            <w:webHidden/>
          </w:rPr>
        </w:r>
        <w:r>
          <w:rPr>
            <w:noProof/>
            <w:webHidden/>
          </w:rPr>
          <w:fldChar w:fldCharType="separate"/>
        </w:r>
        <w:r>
          <w:rPr>
            <w:noProof/>
            <w:webHidden/>
          </w:rPr>
          <w:t>36</w:t>
        </w:r>
        <w:r>
          <w:rPr>
            <w:noProof/>
            <w:webHidden/>
          </w:rPr>
          <w:fldChar w:fldCharType="end"/>
        </w:r>
      </w:hyperlink>
    </w:p>
    <w:p w14:paraId="56014822" w14:textId="1C36477A" w:rsidR="001F4D75" w:rsidRDefault="001F4D75">
      <w:pPr>
        <w:pStyle w:val="Abbildungsverzeichnis"/>
        <w:rPr>
          <w:rFonts w:asciiTheme="minorHAnsi" w:eastAsiaTheme="minorEastAsia" w:hAnsiTheme="minorHAnsi" w:cstheme="minorBidi"/>
          <w:b w:val="0"/>
          <w:noProof/>
          <w:szCs w:val="22"/>
          <w:lang w:val="de-DE"/>
        </w:rPr>
      </w:pPr>
      <w:hyperlink w:anchor="_Toc99614773" w:history="1">
        <w:r w:rsidRPr="00DC17C3">
          <w:rPr>
            <w:rStyle w:val="Hyperlink"/>
            <w:rFonts w:eastAsia="MS Mincho"/>
            <w:noProof/>
          </w:rPr>
          <w:t xml:space="preserve">Table 37: Attributes of element </w:t>
        </w:r>
        <w:r w:rsidRPr="00DC17C3">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_Toc99614773 \h </w:instrText>
        </w:r>
        <w:r>
          <w:rPr>
            <w:noProof/>
            <w:webHidden/>
          </w:rPr>
        </w:r>
        <w:r>
          <w:rPr>
            <w:noProof/>
            <w:webHidden/>
          </w:rPr>
          <w:fldChar w:fldCharType="separate"/>
        </w:r>
        <w:r>
          <w:rPr>
            <w:noProof/>
            <w:webHidden/>
          </w:rPr>
          <w:t>36</w:t>
        </w:r>
        <w:r>
          <w:rPr>
            <w:noProof/>
            <w:webHidden/>
          </w:rPr>
          <w:fldChar w:fldCharType="end"/>
        </w:r>
      </w:hyperlink>
    </w:p>
    <w:p w14:paraId="0A391A6B" w14:textId="0AF79392" w:rsidR="001F4D75" w:rsidRDefault="001F4D75">
      <w:pPr>
        <w:pStyle w:val="Abbildungsverzeichnis"/>
        <w:rPr>
          <w:rFonts w:asciiTheme="minorHAnsi" w:eastAsiaTheme="minorEastAsia" w:hAnsiTheme="minorHAnsi" w:cstheme="minorBidi"/>
          <w:b w:val="0"/>
          <w:noProof/>
          <w:szCs w:val="22"/>
          <w:lang w:val="de-DE"/>
        </w:rPr>
      </w:pPr>
      <w:hyperlink w:anchor="_Toc99614774" w:history="1">
        <w:r w:rsidRPr="00DC17C3">
          <w:rPr>
            <w:rStyle w:val="Hyperlink"/>
            <w:rFonts w:eastAsia="MS Mincho"/>
            <w:noProof/>
          </w:rPr>
          <w:t xml:space="preserve">Table 38: Nested elements of element </w:t>
        </w:r>
        <w:r w:rsidRPr="00DC17C3">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_Toc99614774 \h </w:instrText>
        </w:r>
        <w:r>
          <w:rPr>
            <w:noProof/>
            <w:webHidden/>
          </w:rPr>
        </w:r>
        <w:r>
          <w:rPr>
            <w:noProof/>
            <w:webHidden/>
          </w:rPr>
          <w:fldChar w:fldCharType="separate"/>
        </w:r>
        <w:r>
          <w:rPr>
            <w:noProof/>
            <w:webHidden/>
          </w:rPr>
          <w:t>37</w:t>
        </w:r>
        <w:r>
          <w:rPr>
            <w:noProof/>
            <w:webHidden/>
          </w:rPr>
          <w:fldChar w:fldCharType="end"/>
        </w:r>
      </w:hyperlink>
    </w:p>
    <w:p w14:paraId="4BB73B16" w14:textId="2315EAD6" w:rsidR="001F4D75" w:rsidRDefault="001F4D75">
      <w:pPr>
        <w:pStyle w:val="Abbildungsverzeichnis"/>
        <w:rPr>
          <w:rFonts w:asciiTheme="minorHAnsi" w:eastAsiaTheme="minorEastAsia" w:hAnsiTheme="minorHAnsi" w:cstheme="minorBidi"/>
          <w:b w:val="0"/>
          <w:noProof/>
          <w:szCs w:val="22"/>
          <w:lang w:val="de-DE"/>
        </w:rPr>
      </w:pPr>
      <w:hyperlink w:anchor="_Toc99614775" w:history="1">
        <w:r w:rsidRPr="00DC17C3">
          <w:rPr>
            <w:rStyle w:val="Hyperlink"/>
            <w:rFonts w:eastAsia="MS Mincho"/>
            <w:noProof/>
          </w:rPr>
          <w:t xml:space="preserve">Table 39: Nested elements of </w:t>
        </w:r>
        <w:r w:rsidRPr="00DC17C3">
          <w:rPr>
            <w:rStyle w:val="Hyperlink"/>
            <w:rFonts w:ascii="Courier New" w:eastAsia="MS Mincho" w:hAnsi="Courier New" w:cs="Courier New"/>
            <w:bCs/>
            <w:noProof/>
          </w:rPr>
          <w:t>&lt;connection_0d/&gt;</w:t>
        </w:r>
        <w:r w:rsidRPr="00DC17C3">
          <w:rPr>
            <w:rStyle w:val="Hyperlink"/>
            <w:rFonts w:eastAsia="MS Mincho" w:cstheme="minorHAnsi"/>
            <w:bCs/>
            <w:noProof/>
          </w:rPr>
          <w:t xml:space="preserve"> for </w:t>
        </w:r>
        <w:r w:rsidRPr="00DC17C3">
          <w:rPr>
            <w:rStyle w:val="Hyperlink"/>
            <w:rFonts w:ascii="Courier New" w:eastAsia="MS Mincho" w:hAnsi="Courier New" w:cs="Courier New"/>
            <w:bCs/>
            <w:noProof/>
          </w:rPr>
          <w:t>&lt;rivet/&gt;</w:t>
        </w:r>
        <w:r>
          <w:rPr>
            <w:noProof/>
            <w:webHidden/>
          </w:rPr>
          <w:tab/>
        </w:r>
        <w:r>
          <w:rPr>
            <w:noProof/>
            <w:webHidden/>
          </w:rPr>
          <w:fldChar w:fldCharType="begin"/>
        </w:r>
        <w:r>
          <w:rPr>
            <w:noProof/>
            <w:webHidden/>
          </w:rPr>
          <w:instrText xml:space="preserve"> PAGEREF _Toc99614775 \h </w:instrText>
        </w:r>
        <w:r>
          <w:rPr>
            <w:noProof/>
            <w:webHidden/>
          </w:rPr>
        </w:r>
        <w:r>
          <w:rPr>
            <w:noProof/>
            <w:webHidden/>
          </w:rPr>
          <w:fldChar w:fldCharType="separate"/>
        </w:r>
        <w:r>
          <w:rPr>
            <w:noProof/>
            <w:webHidden/>
          </w:rPr>
          <w:t>37</w:t>
        </w:r>
        <w:r>
          <w:rPr>
            <w:noProof/>
            <w:webHidden/>
          </w:rPr>
          <w:fldChar w:fldCharType="end"/>
        </w:r>
      </w:hyperlink>
    </w:p>
    <w:p w14:paraId="4F628805" w14:textId="3C59AD82" w:rsidR="001F4D75" w:rsidRDefault="001F4D75">
      <w:pPr>
        <w:pStyle w:val="Abbildungsverzeichnis"/>
        <w:rPr>
          <w:rFonts w:asciiTheme="minorHAnsi" w:eastAsiaTheme="minorEastAsia" w:hAnsiTheme="minorHAnsi" w:cstheme="minorBidi"/>
          <w:b w:val="0"/>
          <w:noProof/>
          <w:szCs w:val="22"/>
          <w:lang w:val="de-DE"/>
        </w:rPr>
      </w:pPr>
      <w:hyperlink w:anchor="_Toc99614776" w:history="1">
        <w:r w:rsidRPr="00DC17C3">
          <w:rPr>
            <w:rStyle w:val="Hyperlink"/>
            <w:rFonts w:eastAsia="MS Mincho"/>
            <w:noProof/>
          </w:rPr>
          <w:t xml:space="preserve">Table 40: Attributes of element </w:t>
        </w:r>
        <w:r w:rsidRPr="00DC17C3">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_Toc99614776 \h </w:instrText>
        </w:r>
        <w:r>
          <w:rPr>
            <w:noProof/>
            <w:webHidden/>
          </w:rPr>
        </w:r>
        <w:r>
          <w:rPr>
            <w:noProof/>
            <w:webHidden/>
          </w:rPr>
          <w:fldChar w:fldCharType="separate"/>
        </w:r>
        <w:r>
          <w:rPr>
            <w:noProof/>
            <w:webHidden/>
          </w:rPr>
          <w:t>38</w:t>
        </w:r>
        <w:r>
          <w:rPr>
            <w:noProof/>
            <w:webHidden/>
          </w:rPr>
          <w:fldChar w:fldCharType="end"/>
        </w:r>
      </w:hyperlink>
    </w:p>
    <w:p w14:paraId="1208F72B" w14:textId="00A6A030" w:rsidR="001F4D75" w:rsidRDefault="001F4D75">
      <w:pPr>
        <w:pStyle w:val="Abbildungsverzeichnis"/>
        <w:rPr>
          <w:rFonts w:asciiTheme="minorHAnsi" w:eastAsiaTheme="minorEastAsia" w:hAnsiTheme="minorHAnsi" w:cstheme="minorBidi"/>
          <w:b w:val="0"/>
          <w:noProof/>
          <w:szCs w:val="22"/>
          <w:lang w:val="de-DE"/>
        </w:rPr>
      </w:pPr>
      <w:hyperlink w:anchor="_Toc99614777" w:history="1">
        <w:r w:rsidRPr="00DC17C3">
          <w:rPr>
            <w:rStyle w:val="Hyperlink"/>
            <w:rFonts w:eastAsia="MS Mincho"/>
            <w:noProof/>
          </w:rPr>
          <w:t xml:space="preserve">Table 41: Nested elements of element </w:t>
        </w:r>
        <w:r w:rsidRPr="00DC17C3">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_Toc99614777 \h </w:instrText>
        </w:r>
        <w:r>
          <w:rPr>
            <w:noProof/>
            <w:webHidden/>
          </w:rPr>
        </w:r>
        <w:r>
          <w:rPr>
            <w:noProof/>
            <w:webHidden/>
          </w:rPr>
          <w:fldChar w:fldCharType="separate"/>
        </w:r>
        <w:r>
          <w:rPr>
            <w:noProof/>
            <w:webHidden/>
          </w:rPr>
          <w:t>39</w:t>
        </w:r>
        <w:r>
          <w:rPr>
            <w:noProof/>
            <w:webHidden/>
          </w:rPr>
          <w:fldChar w:fldCharType="end"/>
        </w:r>
      </w:hyperlink>
    </w:p>
    <w:p w14:paraId="7CFEEDCE" w14:textId="6C1075D0" w:rsidR="001F4D75" w:rsidRDefault="001F4D75">
      <w:pPr>
        <w:pStyle w:val="Abbildungsverzeichnis"/>
        <w:rPr>
          <w:rFonts w:asciiTheme="minorHAnsi" w:eastAsiaTheme="minorEastAsia" w:hAnsiTheme="minorHAnsi" w:cstheme="minorBidi"/>
          <w:b w:val="0"/>
          <w:noProof/>
          <w:szCs w:val="22"/>
          <w:lang w:val="de-DE"/>
        </w:rPr>
      </w:pPr>
      <w:hyperlink w:anchor="_Toc99614778" w:history="1">
        <w:r w:rsidRPr="00DC17C3">
          <w:rPr>
            <w:rStyle w:val="Hyperlink"/>
            <w:rFonts w:eastAsia="MS Mincho"/>
            <w:noProof/>
          </w:rPr>
          <w:t xml:space="preserve">Table 42: Attributes of element </w:t>
        </w:r>
        <w:r w:rsidRPr="00DC17C3">
          <w:rPr>
            <w:rStyle w:val="Hyperlink"/>
            <w:rFonts w:ascii="Courier New" w:eastAsia="MS Mincho" w:hAnsi="Courier New" w:cs="Courier New"/>
            <w:bCs/>
            <w:noProof/>
          </w:rPr>
          <w:t>&lt;blind/&gt;</w:t>
        </w:r>
        <w:r>
          <w:rPr>
            <w:noProof/>
            <w:webHidden/>
          </w:rPr>
          <w:tab/>
        </w:r>
        <w:r>
          <w:rPr>
            <w:noProof/>
            <w:webHidden/>
          </w:rPr>
          <w:fldChar w:fldCharType="begin"/>
        </w:r>
        <w:r>
          <w:rPr>
            <w:noProof/>
            <w:webHidden/>
          </w:rPr>
          <w:instrText xml:space="preserve"> PAGEREF _Toc99614778 \h </w:instrText>
        </w:r>
        <w:r>
          <w:rPr>
            <w:noProof/>
            <w:webHidden/>
          </w:rPr>
        </w:r>
        <w:r>
          <w:rPr>
            <w:noProof/>
            <w:webHidden/>
          </w:rPr>
          <w:fldChar w:fldCharType="separate"/>
        </w:r>
        <w:r>
          <w:rPr>
            <w:noProof/>
            <w:webHidden/>
          </w:rPr>
          <w:t>40</w:t>
        </w:r>
        <w:r>
          <w:rPr>
            <w:noProof/>
            <w:webHidden/>
          </w:rPr>
          <w:fldChar w:fldCharType="end"/>
        </w:r>
      </w:hyperlink>
    </w:p>
    <w:p w14:paraId="5AF5F916" w14:textId="21A37D37" w:rsidR="001F4D75" w:rsidRDefault="001F4D75">
      <w:pPr>
        <w:pStyle w:val="Abbildungsverzeichnis"/>
        <w:rPr>
          <w:rFonts w:asciiTheme="minorHAnsi" w:eastAsiaTheme="minorEastAsia" w:hAnsiTheme="minorHAnsi" w:cstheme="minorBidi"/>
          <w:b w:val="0"/>
          <w:noProof/>
          <w:szCs w:val="22"/>
          <w:lang w:val="de-DE"/>
        </w:rPr>
      </w:pPr>
      <w:hyperlink w:anchor="_Toc99614779" w:history="1">
        <w:r w:rsidRPr="00DC17C3">
          <w:rPr>
            <w:rStyle w:val="Hyperlink"/>
            <w:rFonts w:eastAsia="MS Mincho"/>
            <w:noProof/>
          </w:rPr>
          <w:t xml:space="preserve">Table 43: Attributes of element </w:t>
        </w:r>
        <w:r w:rsidRPr="00DC17C3">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_Toc99614779 \h </w:instrText>
        </w:r>
        <w:r>
          <w:rPr>
            <w:noProof/>
            <w:webHidden/>
          </w:rPr>
        </w:r>
        <w:r>
          <w:rPr>
            <w:noProof/>
            <w:webHidden/>
          </w:rPr>
          <w:fldChar w:fldCharType="separate"/>
        </w:r>
        <w:r>
          <w:rPr>
            <w:noProof/>
            <w:webHidden/>
          </w:rPr>
          <w:t>42</w:t>
        </w:r>
        <w:r>
          <w:rPr>
            <w:noProof/>
            <w:webHidden/>
          </w:rPr>
          <w:fldChar w:fldCharType="end"/>
        </w:r>
      </w:hyperlink>
    </w:p>
    <w:p w14:paraId="2961A792" w14:textId="091EDBCA" w:rsidR="001F4D75" w:rsidRDefault="001F4D75">
      <w:pPr>
        <w:pStyle w:val="Abbildungsverzeichnis"/>
        <w:rPr>
          <w:rFonts w:asciiTheme="minorHAnsi" w:eastAsiaTheme="minorEastAsia" w:hAnsiTheme="minorHAnsi" w:cstheme="minorBidi"/>
          <w:b w:val="0"/>
          <w:noProof/>
          <w:szCs w:val="22"/>
          <w:lang w:val="de-DE"/>
        </w:rPr>
      </w:pPr>
      <w:hyperlink w:anchor="_Toc99614780" w:history="1">
        <w:r w:rsidRPr="00DC17C3">
          <w:rPr>
            <w:rStyle w:val="Hyperlink"/>
            <w:rFonts w:eastAsia="MS Mincho"/>
            <w:noProof/>
          </w:rPr>
          <w:t xml:space="preserve">Table 44: Attributes of element </w:t>
        </w:r>
        <w:r w:rsidRPr="00DC17C3">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_Toc99614780 \h </w:instrText>
        </w:r>
        <w:r>
          <w:rPr>
            <w:noProof/>
            <w:webHidden/>
          </w:rPr>
        </w:r>
        <w:r>
          <w:rPr>
            <w:noProof/>
            <w:webHidden/>
          </w:rPr>
          <w:fldChar w:fldCharType="separate"/>
        </w:r>
        <w:r>
          <w:rPr>
            <w:noProof/>
            <w:webHidden/>
          </w:rPr>
          <w:t>44</w:t>
        </w:r>
        <w:r>
          <w:rPr>
            <w:noProof/>
            <w:webHidden/>
          </w:rPr>
          <w:fldChar w:fldCharType="end"/>
        </w:r>
      </w:hyperlink>
    </w:p>
    <w:p w14:paraId="22665911" w14:textId="32F158E6" w:rsidR="001F4D75" w:rsidRDefault="001F4D75">
      <w:pPr>
        <w:pStyle w:val="Abbildungsverzeichnis"/>
        <w:rPr>
          <w:rFonts w:asciiTheme="minorHAnsi" w:eastAsiaTheme="minorEastAsia" w:hAnsiTheme="minorHAnsi" w:cstheme="minorBidi"/>
          <w:b w:val="0"/>
          <w:noProof/>
          <w:szCs w:val="22"/>
          <w:lang w:val="de-DE"/>
        </w:rPr>
      </w:pPr>
      <w:hyperlink w:anchor="_Toc99614781" w:history="1">
        <w:r w:rsidRPr="00DC17C3">
          <w:rPr>
            <w:rStyle w:val="Hyperlink"/>
            <w:rFonts w:eastAsia="MS Mincho"/>
            <w:noProof/>
          </w:rPr>
          <w:t xml:space="preserve">Table 45: Attributes of element </w:t>
        </w:r>
        <w:r w:rsidRPr="00DC17C3">
          <w:rPr>
            <w:rStyle w:val="Hyperlink"/>
            <w:rFonts w:ascii="Courier New" w:eastAsia="MS Mincho" w:hAnsi="Courier New" w:cs="Courier New"/>
            <w:bCs/>
            <w:noProof/>
          </w:rPr>
          <w:t>&lt;swop/&gt;</w:t>
        </w:r>
        <w:r>
          <w:rPr>
            <w:noProof/>
            <w:webHidden/>
          </w:rPr>
          <w:tab/>
        </w:r>
        <w:r>
          <w:rPr>
            <w:noProof/>
            <w:webHidden/>
          </w:rPr>
          <w:fldChar w:fldCharType="begin"/>
        </w:r>
        <w:r>
          <w:rPr>
            <w:noProof/>
            <w:webHidden/>
          </w:rPr>
          <w:instrText xml:space="preserve"> PAGEREF _Toc99614781 \h </w:instrText>
        </w:r>
        <w:r>
          <w:rPr>
            <w:noProof/>
            <w:webHidden/>
          </w:rPr>
        </w:r>
        <w:r>
          <w:rPr>
            <w:noProof/>
            <w:webHidden/>
          </w:rPr>
          <w:fldChar w:fldCharType="separate"/>
        </w:r>
        <w:r>
          <w:rPr>
            <w:noProof/>
            <w:webHidden/>
          </w:rPr>
          <w:t>46</w:t>
        </w:r>
        <w:r>
          <w:rPr>
            <w:noProof/>
            <w:webHidden/>
          </w:rPr>
          <w:fldChar w:fldCharType="end"/>
        </w:r>
      </w:hyperlink>
    </w:p>
    <w:p w14:paraId="4B73B086" w14:textId="093F6735" w:rsidR="001F4D75" w:rsidRDefault="001F4D75">
      <w:pPr>
        <w:pStyle w:val="Abbildungsverzeichnis"/>
        <w:rPr>
          <w:rFonts w:asciiTheme="minorHAnsi" w:eastAsiaTheme="minorEastAsia" w:hAnsiTheme="minorHAnsi" w:cstheme="minorBidi"/>
          <w:b w:val="0"/>
          <w:noProof/>
          <w:szCs w:val="22"/>
          <w:lang w:val="de-DE"/>
        </w:rPr>
      </w:pPr>
      <w:hyperlink w:anchor="_Toc99614782" w:history="1">
        <w:r w:rsidRPr="00DC17C3">
          <w:rPr>
            <w:rStyle w:val="Hyperlink"/>
            <w:rFonts w:eastAsia="MS Mincho"/>
            <w:noProof/>
          </w:rPr>
          <w:t xml:space="preserve">Table 46: Attributes of element </w:t>
        </w:r>
        <w:r w:rsidRPr="00DC17C3">
          <w:rPr>
            <w:rStyle w:val="Hyperlink"/>
            <w:rFonts w:ascii="Courier New" w:eastAsia="MS Mincho" w:hAnsi="Courier New" w:cs="Courier New"/>
            <w:bCs/>
            <w:noProof/>
          </w:rPr>
          <w:t>&lt;clinch_rivet_stud/&gt;</w:t>
        </w:r>
        <w:r>
          <w:rPr>
            <w:noProof/>
            <w:webHidden/>
          </w:rPr>
          <w:tab/>
        </w:r>
        <w:r>
          <w:rPr>
            <w:noProof/>
            <w:webHidden/>
          </w:rPr>
          <w:fldChar w:fldCharType="begin"/>
        </w:r>
        <w:r>
          <w:rPr>
            <w:noProof/>
            <w:webHidden/>
          </w:rPr>
          <w:instrText xml:space="preserve"> PAGEREF _Toc99614782 \h </w:instrText>
        </w:r>
        <w:r>
          <w:rPr>
            <w:noProof/>
            <w:webHidden/>
          </w:rPr>
        </w:r>
        <w:r>
          <w:rPr>
            <w:noProof/>
            <w:webHidden/>
          </w:rPr>
          <w:fldChar w:fldCharType="separate"/>
        </w:r>
        <w:r>
          <w:rPr>
            <w:noProof/>
            <w:webHidden/>
          </w:rPr>
          <w:t>47</w:t>
        </w:r>
        <w:r>
          <w:rPr>
            <w:noProof/>
            <w:webHidden/>
          </w:rPr>
          <w:fldChar w:fldCharType="end"/>
        </w:r>
      </w:hyperlink>
    </w:p>
    <w:p w14:paraId="3047EC3B" w14:textId="23CEB99C" w:rsidR="001F4D75" w:rsidRDefault="001F4D75">
      <w:pPr>
        <w:pStyle w:val="Abbildungsverzeichnis"/>
        <w:rPr>
          <w:rFonts w:asciiTheme="minorHAnsi" w:eastAsiaTheme="minorEastAsia" w:hAnsiTheme="minorHAnsi" w:cstheme="minorBidi"/>
          <w:b w:val="0"/>
          <w:noProof/>
          <w:szCs w:val="22"/>
          <w:lang w:val="de-DE"/>
        </w:rPr>
      </w:pPr>
      <w:hyperlink w:anchor="_Toc99614783" w:history="1">
        <w:r w:rsidRPr="00DC17C3">
          <w:rPr>
            <w:rStyle w:val="Hyperlink"/>
            <w:rFonts w:eastAsia="MS Mincho"/>
            <w:noProof/>
          </w:rPr>
          <w:t xml:space="preserve">Table 47: Nested elements of </w:t>
        </w:r>
        <w:r w:rsidRPr="00DC17C3">
          <w:rPr>
            <w:rStyle w:val="Hyperlink"/>
            <w:rFonts w:ascii="Courier New" w:eastAsia="MS Mincho" w:hAnsi="Courier New" w:cs="Courier New"/>
            <w:bCs/>
            <w:noProof/>
          </w:rPr>
          <w:t>&lt;connection_0d/&gt;</w:t>
        </w:r>
        <w:r w:rsidRPr="00DC17C3">
          <w:rPr>
            <w:rStyle w:val="Hyperlink"/>
            <w:rFonts w:eastAsia="MS Mincho"/>
            <w:noProof/>
          </w:rPr>
          <w:t xml:space="preserve"> for </w:t>
        </w:r>
        <w:r w:rsidRPr="00DC17C3">
          <w:rPr>
            <w:rStyle w:val="Hyperlink"/>
            <w:rFonts w:ascii="Courier New" w:eastAsia="MS Mincho" w:hAnsi="Courier New" w:cs="Courier New"/>
            <w:bCs/>
            <w:noProof/>
          </w:rPr>
          <w:t>&lt;threaded_connection/&gt;</w:t>
        </w:r>
        <w:r>
          <w:rPr>
            <w:noProof/>
            <w:webHidden/>
          </w:rPr>
          <w:tab/>
        </w:r>
        <w:r>
          <w:rPr>
            <w:noProof/>
            <w:webHidden/>
          </w:rPr>
          <w:fldChar w:fldCharType="begin"/>
        </w:r>
        <w:r>
          <w:rPr>
            <w:noProof/>
            <w:webHidden/>
          </w:rPr>
          <w:instrText xml:space="preserve"> PAGEREF _Toc99614783 \h </w:instrText>
        </w:r>
        <w:r>
          <w:rPr>
            <w:noProof/>
            <w:webHidden/>
          </w:rPr>
        </w:r>
        <w:r>
          <w:rPr>
            <w:noProof/>
            <w:webHidden/>
          </w:rPr>
          <w:fldChar w:fldCharType="separate"/>
        </w:r>
        <w:r>
          <w:rPr>
            <w:noProof/>
            <w:webHidden/>
          </w:rPr>
          <w:t>51</w:t>
        </w:r>
        <w:r>
          <w:rPr>
            <w:noProof/>
            <w:webHidden/>
          </w:rPr>
          <w:fldChar w:fldCharType="end"/>
        </w:r>
      </w:hyperlink>
    </w:p>
    <w:p w14:paraId="523E6E52" w14:textId="62E9AA74" w:rsidR="001F4D75" w:rsidRDefault="001F4D75">
      <w:pPr>
        <w:pStyle w:val="Abbildungsverzeichnis"/>
        <w:rPr>
          <w:rFonts w:asciiTheme="minorHAnsi" w:eastAsiaTheme="minorEastAsia" w:hAnsiTheme="minorHAnsi" w:cstheme="minorBidi"/>
          <w:b w:val="0"/>
          <w:noProof/>
          <w:szCs w:val="22"/>
          <w:lang w:val="de-DE"/>
        </w:rPr>
      </w:pPr>
      <w:hyperlink w:anchor="_Toc99614784" w:history="1">
        <w:r w:rsidRPr="00DC17C3">
          <w:rPr>
            <w:rStyle w:val="Hyperlink"/>
            <w:rFonts w:eastAsia="MS Mincho"/>
            <w:noProof/>
          </w:rPr>
          <w:t xml:space="preserve">Table 48: Attributes of element </w:t>
        </w:r>
        <w:r w:rsidRPr="00DC17C3">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_Toc99614784 \h </w:instrText>
        </w:r>
        <w:r>
          <w:rPr>
            <w:noProof/>
            <w:webHidden/>
          </w:rPr>
        </w:r>
        <w:r>
          <w:rPr>
            <w:noProof/>
            <w:webHidden/>
          </w:rPr>
          <w:fldChar w:fldCharType="separate"/>
        </w:r>
        <w:r>
          <w:rPr>
            <w:noProof/>
            <w:webHidden/>
          </w:rPr>
          <w:t>52</w:t>
        </w:r>
        <w:r>
          <w:rPr>
            <w:noProof/>
            <w:webHidden/>
          </w:rPr>
          <w:fldChar w:fldCharType="end"/>
        </w:r>
      </w:hyperlink>
    </w:p>
    <w:p w14:paraId="401B264B" w14:textId="18160CDC" w:rsidR="001F4D75" w:rsidRDefault="001F4D75">
      <w:pPr>
        <w:pStyle w:val="Abbildungsverzeichnis"/>
        <w:rPr>
          <w:rFonts w:asciiTheme="minorHAnsi" w:eastAsiaTheme="minorEastAsia" w:hAnsiTheme="minorHAnsi" w:cstheme="minorBidi"/>
          <w:b w:val="0"/>
          <w:noProof/>
          <w:szCs w:val="22"/>
          <w:lang w:val="de-DE"/>
        </w:rPr>
      </w:pPr>
      <w:hyperlink w:anchor="_Toc99614785" w:history="1">
        <w:r w:rsidRPr="00DC17C3">
          <w:rPr>
            <w:rStyle w:val="Hyperlink"/>
            <w:rFonts w:eastAsia="MS Mincho"/>
            <w:noProof/>
          </w:rPr>
          <w:t xml:space="preserve">Table 49: Nested elements of element </w:t>
        </w:r>
        <w:r w:rsidRPr="00DC17C3">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_Toc99614785 \h </w:instrText>
        </w:r>
        <w:r>
          <w:rPr>
            <w:noProof/>
            <w:webHidden/>
          </w:rPr>
        </w:r>
        <w:r>
          <w:rPr>
            <w:noProof/>
            <w:webHidden/>
          </w:rPr>
          <w:fldChar w:fldCharType="separate"/>
        </w:r>
        <w:r>
          <w:rPr>
            <w:noProof/>
            <w:webHidden/>
          </w:rPr>
          <w:t>54</w:t>
        </w:r>
        <w:r>
          <w:rPr>
            <w:noProof/>
            <w:webHidden/>
          </w:rPr>
          <w:fldChar w:fldCharType="end"/>
        </w:r>
      </w:hyperlink>
    </w:p>
    <w:p w14:paraId="6C98D14D" w14:textId="2A83C96A" w:rsidR="001F4D75" w:rsidRDefault="001F4D75">
      <w:pPr>
        <w:pStyle w:val="Abbildungsverzeichnis"/>
        <w:rPr>
          <w:rFonts w:asciiTheme="minorHAnsi" w:eastAsiaTheme="minorEastAsia" w:hAnsiTheme="minorHAnsi" w:cstheme="minorBidi"/>
          <w:b w:val="0"/>
          <w:noProof/>
          <w:szCs w:val="22"/>
          <w:lang w:val="de-DE"/>
        </w:rPr>
      </w:pPr>
      <w:hyperlink w:anchor="_Toc99614786" w:history="1">
        <w:r w:rsidRPr="00DC17C3">
          <w:rPr>
            <w:rStyle w:val="Hyperlink"/>
            <w:rFonts w:eastAsia="MS Mincho"/>
            <w:noProof/>
          </w:rPr>
          <w:t xml:space="preserve">Table 50: Attributes of element </w:t>
        </w:r>
        <w:r w:rsidRPr="00DC17C3">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_Toc99614786 \h </w:instrText>
        </w:r>
        <w:r>
          <w:rPr>
            <w:noProof/>
            <w:webHidden/>
          </w:rPr>
        </w:r>
        <w:r>
          <w:rPr>
            <w:noProof/>
            <w:webHidden/>
          </w:rPr>
          <w:fldChar w:fldCharType="separate"/>
        </w:r>
        <w:r>
          <w:rPr>
            <w:noProof/>
            <w:webHidden/>
          </w:rPr>
          <w:t>54</w:t>
        </w:r>
        <w:r>
          <w:rPr>
            <w:noProof/>
            <w:webHidden/>
          </w:rPr>
          <w:fldChar w:fldCharType="end"/>
        </w:r>
      </w:hyperlink>
    </w:p>
    <w:p w14:paraId="3DA270CE" w14:textId="2F4D78A4" w:rsidR="001F4D75" w:rsidRDefault="001F4D75">
      <w:pPr>
        <w:pStyle w:val="Abbildungsverzeichnis"/>
        <w:rPr>
          <w:rFonts w:asciiTheme="minorHAnsi" w:eastAsiaTheme="minorEastAsia" w:hAnsiTheme="minorHAnsi" w:cstheme="minorBidi"/>
          <w:b w:val="0"/>
          <w:noProof/>
          <w:szCs w:val="22"/>
          <w:lang w:val="de-DE"/>
        </w:rPr>
      </w:pPr>
      <w:hyperlink w:anchor="_Toc99614787" w:history="1">
        <w:r w:rsidRPr="00DC17C3">
          <w:rPr>
            <w:rStyle w:val="Hyperlink"/>
            <w:rFonts w:eastAsia="MS Mincho"/>
            <w:noProof/>
          </w:rPr>
          <w:t xml:space="preserve">Table 51: Attributes of element </w:t>
        </w:r>
        <w:r w:rsidRPr="00DC17C3">
          <w:rPr>
            <w:rStyle w:val="Hyperlink"/>
            <w:rFonts w:ascii="Courier New" w:eastAsia="MS Mincho" w:hAnsi="Courier New" w:cs="Courier New"/>
            <w:bCs/>
            <w:noProof/>
          </w:rPr>
          <w:t>&lt;nut/&gt;</w:t>
        </w:r>
        <w:r>
          <w:rPr>
            <w:noProof/>
            <w:webHidden/>
          </w:rPr>
          <w:tab/>
        </w:r>
        <w:r>
          <w:rPr>
            <w:noProof/>
            <w:webHidden/>
          </w:rPr>
          <w:fldChar w:fldCharType="begin"/>
        </w:r>
        <w:r>
          <w:rPr>
            <w:noProof/>
            <w:webHidden/>
          </w:rPr>
          <w:instrText xml:space="preserve"> PAGEREF _Toc99614787 \h </w:instrText>
        </w:r>
        <w:r>
          <w:rPr>
            <w:noProof/>
            <w:webHidden/>
          </w:rPr>
        </w:r>
        <w:r>
          <w:rPr>
            <w:noProof/>
            <w:webHidden/>
          </w:rPr>
          <w:fldChar w:fldCharType="separate"/>
        </w:r>
        <w:r>
          <w:rPr>
            <w:noProof/>
            <w:webHidden/>
          </w:rPr>
          <w:t>55</w:t>
        </w:r>
        <w:r>
          <w:rPr>
            <w:noProof/>
            <w:webHidden/>
          </w:rPr>
          <w:fldChar w:fldCharType="end"/>
        </w:r>
      </w:hyperlink>
    </w:p>
    <w:p w14:paraId="1BCE762A" w14:textId="5FB9659A" w:rsidR="001F4D75" w:rsidRDefault="001F4D75">
      <w:pPr>
        <w:pStyle w:val="Abbildungsverzeichnis"/>
        <w:rPr>
          <w:rFonts w:asciiTheme="minorHAnsi" w:eastAsiaTheme="minorEastAsia" w:hAnsiTheme="minorHAnsi" w:cstheme="minorBidi"/>
          <w:b w:val="0"/>
          <w:noProof/>
          <w:szCs w:val="22"/>
          <w:lang w:val="de-DE"/>
        </w:rPr>
      </w:pPr>
      <w:hyperlink w:anchor="_Toc99614788" w:history="1">
        <w:r w:rsidRPr="00DC17C3">
          <w:rPr>
            <w:rStyle w:val="Hyperlink"/>
            <w:rFonts w:eastAsia="MS Mincho"/>
            <w:noProof/>
          </w:rPr>
          <w:t xml:space="preserve">Table 52: Nested elements of element </w:t>
        </w:r>
        <w:r w:rsidRPr="00DC17C3">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_Toc99614788 \h </w:instrText>
        </w:r>
        <w:r>
          <w:rPr>
            <w:noProof/>
            <w:webHidden/>
          </w:rPr>
        </w:r>
        <w:r>
          <w:rPr>
            <w:noProof/>
            <w:webHidden/>
          </w:rPr>
          <w:fldChar w:fldCharType="separate"/>
        </w:r>
        <w:r>
          <w:rPr>
            <w:noProof/>
            <w:webHidden/>
          </w:rPr>
          <w:t>56</w:t>
        </w:r>
        <w:r>
          <w:rPr>
            <w:noProof/>
            <w:webHidden/>
          </w:rPr>
          <w:fldChar w:fldCharType="end"/>
        </w:r>
      </w:hyperlink>
    </w:p>
    <w:p w14:paraId="5A97EF3D" w14:textId="3C673540" w:rsidR="001F4D75" w:rsidRDefault="001F4D75">
      <w:pPr>
        <w:pStyle w:val="Abbildungsverzeichnis"/>
        <w:rPr>
          <w:rFonts w:asciiTheme="minorHAnsi" w:eastAsiaTheme="minorEastAsia" w:hAnsiTheme="minorHAnsi" w:cstheme="minorBidi"/>
          <w:b w:val="0"/>
          <w:noProof/>
          <w:szCs w:val="22"/>
          <w:lang w:val="de-DE"/>
        </w:rPr>
      </w:pPr>
      <w:hyperlink w:anchor="_Toc99614789" w:history="1">
        <w:r w:rsidRPr="00DC17C3">
          <w:rPr>
            <w:rStyle w:val="Hyperlink"/>
            <w:rFonts w:eastAsia="MS Mincho"/>
            <w:noProof/>
          </w:rPr>
          <w:t xml:space="preserve">Table 53: Attributes of element </w:t>
        </w:r>
        <w:r w:rsidRPr="00DC17C3">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_Toc99614789 \h </w:instrText>
        </w:r>
        <w:r>
          <w:rPr>
            <w:noProof/>
            <w:webHidden/>
          </w:rPr>
        </w:r>
        <w:r>
          <w:rPr>
            <w:noProof/>
            <w:webHidden/>
          </w:rPr>
          <w:fldChar w:fldCharType="separate"/>
        </w:r>
        <w:r>
          <w:rPr>
            <w:noProof/>
            <w:webHidden/>
          </w:rPr>
          <w:t>56</w:t>
        </w:r>
        <w:r>
          <w:rPr>
            <w:noProof/>
            <w:webHidden/>
          </w:rPr>
          <w:fldChar w:fldCharType="end"/>
        </w:r>
      </w:hyperlink>
    </w:p>
    <w:p w14:paraId="11C1EA07" w14:textId="05F9CC67" w:rsidR="001F4D75" w:rsidRDefault="001F4D75">
      <w:pPr>
        <w:pStyle w:val="Abbildungsverzeichnis"/>
        <w:rPr>
          <w:rFonts w:asciiTheme="minorHAnsi" w:eastAsiaTheme="minorEastAsia" w:hAnsiTheme="minorHAnsi" w:cstheme="minorBidi"/>
          <w:b w:val="0"/>
          <w:noProof/>
          <w:szCs w:val="22"/>
          <w:lang w:val="de-DE"/>
        </w:rPr>
      </w:pPr>
      <w:hyperlink w:anchor="_Toc99614790" w:history="1">
        <w:r w:rsidRPr="00DC17C3">
          <w:rPr>
            <w:rStyle w:val="Hyperlink"/>
            <w:rFonts w:eastAsia="MS Mincho"/>
            <w:noProof/>
          </w:rPr>
          <w:t xml:space="preserve">Table 54: Nested elements of element </w:t>
        </w:r>
        <w:r w:rsidRPr="00DC17C3">
          <w:rPr>
            <w:rStyle w:val="Hyperlink"/>
            <w:rFonts w:ascii="Courier New" w:eastAsia="MS Mincho" w:hAnsi="Courier New" w:cs="Courier New"/>
            <w:bCs/>
            <w:noProof/>
          </w:rPr>
          <w:t>&lt;bolt/&gt;</w:t>
        </w:r>
        <w:r>
          <w:rPr>
            <w:noProof/>
            <w:webHidden/>
          </w:rPr>
          <w:tab/>
        </w:r>
        <w:r>
          <w:rPr>
            <w:noProof/>
            <w:webHidden/>
          </w:rPr>
          <w:fldChar w:fldCharType="begin"/>
        </w:r>
        <w:r>
          <w:rPr>
            <w:noProof/>
            <w:webHidden/>
          </w:rPr>
          <w:instrText xml:space="preserve"> PAGEREF _Toc99614790 \h </w:instrText>
        </w:r>
        <w:r>
          <w:rPr>
            <w:noProof/>
            <w:webHidden/>
          </w:rPr>
        </w:r>
        <w:r>
          <w:rPr>
            <w:noProof/>
            <w:webHidden/>
          </w:rPr>
          <w:fldChar w:fldCharType="separate"/>
        </w:r>
        <w:r>
          <w:rPr>
            <w:noProof/>
            <w:webHidden/>
          </w:rPr>
          <w:t>56</w:t>
        </w:r>
        <w:r>
          <w:rPr>
            <w:noProof/>
            <w:webHidden/>
          </w:rPr>
          <w:fldChar w:fldCharType="end"/>
        </w:r>
      </w:hyperlink>
    </w:p>
    <w:p w14:paraId="573BD37A" w14:textId="1BBE4495" w:rsidR="001F4D75" w:rsidRDefault="001F4D75">
      <w:pPr>
        <w:pStyle w:val="Abbildungsverzeichnis"/>
        <w:rPr>
          <w:rFonts w:asciiTheme="minorHAnsi" w:eastAsiaTheme="minorEastAsia" w:hAnsiTheme="minorHAnsi" w:cstheme="minorBidi"/>
          <w:b w:val="0"/>
          <w:noProof/>
          <w:szCs w:val="22"/>
          <w:lang w:val="de-DE"/>
        </w:rPr>
      </w:pPr>
      <w:hyperlink w:anchor="_Toc99614791" w:history="1">
        <w:r w:rsidRPr="00DC17C3">
          <w:rPr>
            <w:rStyle w:val="Hyperlink"/>
            <w:rFonts w:eastAsia="MS Mincho"/>
            <w:noProof/>
          </w:rPr>
          <w:t xml:space="preserve">Table 55: Attributes of element </w:t>
        </w:r>
        <w:r w:rsidRPr="00DC17C3">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_Toc99614791 \h </w:instrText>
        </w:r>
        <w:r>
          <w:rPr>
            <w:noProof/>
            <w:webHidden/>
          </w:rPr>
        </w:r>
        <w:r>
          <w:rPr>
            <w:noProof/>
            <w:webHidden/>
          </w:rPr>
          <w:fldChar w:fldCharType="separate"/>
        </w:r>
        <w:r>
          <w:rPr>
            <w:noProof/>
            <w:webHidden/>
          </w:rPr>
          <w:t>61</w:t>
        </w:r>
        <w:r>
          <w:rPr>
            <w:noProof/>
            <w:webHidden/>
          </w:rPr>
          <w:fldChar w:fldCharType="end"/>
        </w:r>
      </w:hyperlink>
    </w:p>
    <w:p w14:paraId="2D2CCD5B" w14:textId="6CE71AB0" w:rsidR="001F4D75" w:rsidRDefault="001F4D75">
      <w:pPr>
        <w:pStyle w:val="Abbildungsverzeichnis"/>
        <w:rPr>
          <w:rFonts w:asciiTheme="minorHAnsi" w:eastAsiaTheme="minorEastAsia" w:hAnsiTheme="minorHAnsi" w:cstheme="minorBidi"/>
          <w:b w:val="0"/>
          <w:noProof/>
          <w:szCs w:val="22"/>
          <w:lang w:val="de-DE"/>
        </w:rPr>
      </w:pPr>
      <w:hyperlink w:anchor="_Toc99614792" w:history="1">
        <w:r w:rsidRPr="00DC17C3">
          <w:rPr>
            <w:rStyle w:val="Hyperlink"/>
            <w:rFonts w:eastAsia="MS Mincho"/>
            <w:noProof/>
          </w:rPr>
          <w:t xml:space="preserve">Table 56: Nested elements of element </w:t>
        </w:r>
        <w:r w:rsidRPr="00DC17C3">
          <w:rPr>
            <w:rStyle w:val="Hyperlink"/>
            <w:rFonts w:ascii="Courier New" w:eastAsia="MS Mincho" w:hAnsi="Courier New" w:cs="Courier New"/>
            <w:bCs/>
            <w:noProof/>
          </w:rPr>
          <w:t>&lt;screw/&gt;</w:t>
        </w:r>
        <w:r>
          <w:rPr>
            <w:noProof/>
            <w:webHidden/>
          </w:rPr>
          <w:tab/>
        </w:r>
        <w:r>
          <w:rPr>
            <w:noProof/>
            <w:webHidden/>
          </w:rPr>
          <w:fldChar w:fldCharType="begin"/>
        </w:r>
        <w:r>
          <w:rPr>
            <w:noProof/>
            <w:webHidden/>
          </w:rPr>
          <w:instrText xml:space="preserve"> PAGEREF _Toc99614792 \h </w:instrText>
        </w:r>
        <w:r>
          <w:rPr>
            <w:noProof/>
            <w:webHidden/>
          </w:rPr>
        </w:r>
        <w:r>
          <w:rPr>
            <w:noProof/>
            <w:webHidden/>
          </w:rPr>
          <w:fldChar w:fldCharType="separate"/>
        </w:r>
        <w:r>
          <w:rPr>
            <w:noProof/>
            <w:webHidden/>
          </w:rPr>
          <w:t>61</w:t>
        </w:r>
        <w:r>
          <w:rPr>
            <w:noProof/>
            <w:webHidden/>
          </w:rPr>
          <w:fldChar w:fldCharType="end"/>
        </w:r>
      </w:hyperlink>
    </w:p>
    <w:p w14:paraId="2ACEF453" w14:textId="39975DEF" w:rsidR="001F4D75" w:rsidRDefault="001F4D75">
      <w:pPr>
        <w:pStyle w:val="Abbildungsverzeichnis"/>
        <w:rPr>
          <w:rFonts w:asciiTheme="minorHAnsi" w:eastAsiaTheme="minorEastAsia" w:hAnsiTheme="minorHAnsi" w:cstheme="minorBidi"/>
          <w:b w:val="0"/>
          <w:noProof/>
          <w:szCs w:val="22"/>
          <w:lang w:val="de-DE"/>
        </w:rPr>
      </w:pPr>
      <w:hyperlink w:anchor="_Toc99614793" w:history="1">
        <w:r w:rsidRPr="00DC17C3">
          <w:rPr>
            <w:rStyle w:val="Hyperlink"/>
            <w:rFonts w:eastAsia="MS Mincho"/>
            <w:noProof/>
          </w:rPr>
          <w:t xml:space="preserve">Table 57: Attributes of element </w:t>
        </w:r>
        <w:r w:rsidRPr="00DC17C3">
          <w:rPr>
            <w:rStyle w:val="Hyperlink"/>
            <w:rFonts w:ascii="Courier New" w:eastAsia="MS Mincho" w:hAnsi="Courier New" w:cs="Courier New"/>
            <w:bCs/>
            <w:noProof/>
          </w:rPr>
          <w:t>&lt;flow_drilled/&gt;</w:t>
        </w:r>
        <w:r>
          <w:rPr>
            <w:noProof/>
            <w:webHidden/>
          </w:rPr>
          <w:tab/>
        </w:r>
        <w:r>
          <w:rPr>
            <w:noProof/>
            <w:webHidden/>
          </w:rPr>
          <w:fldChar w:fldCharType="begin"/>
        </w:r>
        <w:r>
          <w:rPr>
            <w:noProof/>
            <w:webHidden/>
          </w:rPr>
          <w:instrText xml:space="preserve"> PAGEREF _Toc99614793 \h </w:instrText>
        </w:r>
        <w:r>
          <w:rPr>
            <w:noProof/>
            <w:webHidden/>
          </w:rPr>
        </w:r>
        <w:r>
          <w:rPr>
            <w:noProof/>
            <w:webHidden/>
          </w:rPr>
          <w:fldChar w:fldCharType="separate"/>
        </w:r>
        <w:r>
          <w:rPr>
            <w:noProof/>
            <w:webHidden/>
          </w:rPr>
          <w:t>63</w:t>
        </w:r>
        <w:r>
          <w:rPr>
            <w:noProof/>
            <w:webHidden/>
          </w:rPr>
          <w:fldChar w:fldCharType="end"/>
        </w:r>
      </w:hyperlink>
    </w:p>
    <w:p w14:paraId="607FECF1" w14:textId="1E7F1F32" w:rsidR="001F4D75" w:rsidRDefault="001F4D75">
      <w:pPr>
        <w:pStyle w:val="Abbildungsverzeichnis"/>
        <w:rPr>
          <w:rFonts w:asciiTheme="minorHAnsi" w:eastAsiaTheme="minorEastAsia" w:hAnsiTheme="minorHAnsi" w:cstheme="minorBidi"/>
          <w:b w:val="0"/>
          <w:noProof/>
          <w:szCs w:val="22"/>
          <w:lang w:val="de-DE"/>
        </w:rPr>
      </w:pPr>
      <w:hyperlink w:anchor="_Toc99614794" w:history="1">
        <w:r w:rsidRPr="00DC17C3">
          <w:rPr>
            <w:rStyle w:val="Hyperlink"/>
            <w:rFonts w:eastAsia="MS Mincho"/>
            <w:noProof/>
          </w:rPr>
          <w:t xml:space="preserve">Table 58: Nested elements of </w:t>
        </w:r>
        <w:r w:rsidRPr="00DC17C3">
          <w:rPr>
            <w:rStyle w:val="Hyperlink"/>
            <w:rFonts w:ascii="Courier New" w:eastAsia="MS Mincho" w:hAnsi="Courier New" w:cs="Courier New"/>
            <w:bCs/>
            <w:noProof/>
          </w:rPr>
          <w:t>&lt;connection_0d&gt;</w:t>
        </w:r>
        <w:r w:rsidRPr="00DC17C3">
          <w:rPr>
            <w:rStyle w:val="Hyperlink"/>
            <w:rFonts w:eastAsia="MS Mincho" w:cstheme="minorHAnsi"/>
            <w:bCs/>
            <w:noProof/>
          </w:rPr>
          <w:t xml:space="preserve"> for </w:t>
        </w:r>
        <w:r w:rsidRPr="00DC17C3">
          <w:rPr>
            <w:rStyle w:val="Hyperlink"/>
            <w:rFonts w:ascii="Courier New" w:eastAsia="MS Mincho" w:hAnsi="Courier New" w:cs="Courier New"/>
            <w:bCs/>
            <w:noProof/>
          </w:rPr>
          <w:t>&lt;gumdrop/&gt;</w:t>
        </w:r>
        <w:r>
          <w:rPr>
            <w:noProof/>
            <w:webHidden/>
          </w:rPr>
          <w:tab/>
        </w:r>
        <w:r>
          <w:rPr>
            <w:noProof/>
            <w:webHidden/>
          </w:rPr>
          <w:fldChar w:fldCharType="begin"/>
        </w:r>
        <w:r>
          <w:rPr>
            <w:noProof/>
            <w:webHidden/>
          </w:rPr>
          <w:instrText xml:space="preserve"> PAGEREF _Toc99614794 \h </w:instrText>
        </w:r>
        <w:r>
          <w:rPr>
            <w:noProof/>
            <w:webHidden/>
          </w:rPr>
        </w:r>
        <w:r>
          <w:rPr>
            <w:noProof/>
            <w:webHidden/>
          </w:rPr>
          <w:fldChar w:fldCharType="separate"/>
        </w:r>
        <w:r>
          <w:rPr>
            <w:noProof/>
            <w:webHidden/>
          </w:rPr>
          <w:t>64</w:t>
        </w:r>
        <w:r>
          <w:rPr>
            <w:noProof/>
            <w:webHidden/>
          </w:rPr>
          <w:fldChar w:fldCharType="end"/>
        </w:r>
      </w:hyperlink>
    </w:p>
    <w:p w14:paraId="26B1BCC2" w14:textId="41593FCA" w:rsidR="001F4D75" w:rsidRDefault="001F4D75">
      <w:pPr>
        <w:pStyle w:val="Abbildungsverzeichnis"/>
        <w:rPr>
          <w:rFonts w:asciiTheme="minorHAnsi" w:eastAsiaTheme="minorEastAsia" w:hAnsiTheme="minorHAnsi" w:cstheme="minorBidi"/>
          <w:b w:val="0"/>
          <w:noProof/>
          <w:szCs w:val="22"/>
          <w:lang w:val="de-DE"/>
        </w:rPr>
      </w:pPr>
      <w:hyperlink w:anchor="_Toc99614795" w:history="1">
        <w:r w:rsidRPr="00DC17C3">
          <w:rPr>
            <w:rStyle w:val="Hyperlink"/>
            <w:rFonts w:eastAsia="MS Mincho"/>
            <w:noProof/>
          </w:rPr>
          <w:t xml:space="preserve">Table 59: Attributes of element </w:t>
        </w:r>
        <w:r w:rsidRPr="00DC17C3">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_Toc99614795 \h </w:instrText>
        </w:r>
        <w:r>
          <w:rPr>
            <w:noProof/>
            <w:webHidden/>
          </w:rPr>
        </w:r>
        <w:r>
          <w:rPr>
            <w:noProof/>
            <w:webHidden/>
          </w:rPr>
          <w:fldChar w:fldCharType="separate"/>
        </w:r>
        <w:r>
          <w:rPr>
            <w:noProof/>
            <w:webHidden/>
          </w:rPr>
          <w:t>64</w:t>
        </w:r>
        <w:r>
          <w:rPr>
            <w:noProof/>
            <w:webHidden/>
          </w:rPr>
          <w:fldChar w:fldCharType="end"/>
        </w:r>
      </w:hyperlink>
    </w:p>
    <w:p w14:paraId="0BA324D6" w14:textId="4C065EA8" w:rsidR="001F4D75" w:rsidRDefault="001F4D75">
      <w:pPr>
        <w:pStyle w:val="Abbildungsverzeichnis"/>
        <w:rPr>
          <w:rFonts w:asciiTheme="minorHAnsi" w:eastAsiaTheme="minorEastAsia" w:hAnsiTheme="minorHAnsi" w:cstheme="minorBidi"/>
          <w:b w:val="0"/>
          <w:noProof/>
          <w:szCs w:val="22"/>
          <w:lang w:val="de-DE"/>
        </w:rPr>
      </w:pPr>
      <w:hyperlink w:anchor="_Toc99614796" w:history="1">
        <w:r w:rsidRPr="00DC17C3">
          <w:rPr>
            <w:rStyle w:val="Hyperlink"/>
            <w:rFonts w:eastAsia="MS Mincho"/>
            <w:noProof/>
          </w:rPr>
          <w:t xml:space="preserve">Table 60: Nested elements of element </w:t>
        </w:r>
        <w:r w:rsidRPr="00DC17C3">
          <w:rPr>
            <w:rStyle w:val="Hyperlink"/>
            <w:rFonts w:ascii="Courier New" w:eastAsia="MS Mincho" w:hAnsi="Courier New" w:cs="Courier New"/>
            <w:bCs/>
            <w:noProof/>
          </w:rPr>
          <w:t>&lt;gumdrop/&gt;</w:t>
        </w:r>
        <w:r>
          <w:rPr>
            <w:noProof/>
            <w:webHidden/>
          </w:rPr>
          <w:tab/>
        </w:r>
        <w:r>
          <w:rPr>
            <w:noProof/>
            <w:webHidden/>
          </w:rPr>
          <w:fldChar w:fldCharType="begin"/>
        </w:r>
        <w:r>
          <w:rPr>
            <w:noProof/>
            <w:webHidden/>
          </w:rPr>
          <w:instrText xml:space="preserve"> PAGEREF _Toc99614796 \h </w:instrText>
        </w:r>
        <w:r>
          <w:rPr>
            <w:noProof/>
            <w:webHidden/>
          </w:rPr>
        </w:r>
        <w:r>
          <w:rPr>
            <w:noProof/>
            <w:webHidden/>
          </w:rPr>
          <w:fldChar w:fldCharType="separate"/>
        </w:r>
        <w:r>
          <w:rPr>
            <w:noProof/>
            <w:webHidden/>
          </w:rPr>
          <w:t>64</w:t>
        </w:r>
        <w:r>
          <w:rPr>
            <w:noProof/>
            <w:webHidden/>
          </w:rPr>
          <w:fldChar w:fldCharType="end"/>
        </w:r>
      </w:hyperlink>
    </w:p>
    <w:p w14:paraId="0CC8EEBA" w14:textId="6908E7A4" w:rsidR="001F4D75" w:rsidRDefault="001F4D75">
      <w:pPr>
        <w:pStyle w:val="Abbildungsverzeichnis"/>
        <w:rPr>
          <w:rFonts w:asciiTheme="minorHAnsi" w:eastAsiaTheme="minorEastAsia" w:hAnsiTheme="minorHAnsi" w:cstheme="minorBidi"/>
          <w:b w:val="0"/>
          <w:noProof/>
          <w:szCs w:val="22"/>
          <w:lang w:val="de-DE"/>
        </w:rPr>
      </w:pPr>
      <w:hyperlink w:anchor="_Toc99614797" w:history="1">
        <w:r w:rsidRPr="00DC17C3">
          <w:rPr>
            <w:rStyle w:val="Hyperlink"/>
            <w:rFonts w:eastAsia="MS Mincho"/>
            <w:noProof/>
          </w:rPr>
          <w:t xml:space="preserve">Table 61: Nested elements of </w:t>
        </w:r>
        <w:r w:rsidRPr="00DC17C3">
          <w:rPr>
            <w:rStyle w:val="Hyperlink"/>
            <w:rFonts w:ascii="Courier New" w:eastAsia="MS Mincho" w:hAnsi="Courier New" w:cs="Courier New"/>
            <w:bCs/>
            <w:noProof/>
          </w:rPr>
          <w:t>&lt;connection_0d/&gt;</w:t>
        </w:r>
        <w:r w:rsidRPr="00DC17C3">
          <w:rPr>
            <w:rStyle w:val="Hyperlink"/>
            <w:rFonts w:eastAsia="MS Mincho"/>
            <w:noProof/>
          </w:rPr>
          <w:t xml:space="preserve"> for </w:t>
        </w:r>
        <w:r w:rsidRPr="00DC17C3">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_Toc99614797 \h </w:instrText>
        </w:r>
        <w:r>
          <w:rPr>
            <w:noProof/>
            <w:webHidden/>
          </w:rPr>
        </w:r>
        <w:r>
          <w:rPr>
            <w:noProof/>
            <w:webHidden/>
          </w:rPr>
          <w:fldChar w:fldCharType="separate"/>
        </w:r>
        <w:r>
          <w:rPr>
            <w:noProof/>
            <w:webHidden/>
          </w:rPr>
          <w:t>66</w:t>
        </w:r>
        <w:r>
          <w:rPr>
            <w:noProof/>
            <w:webHidden/>
          </w:rPr>
          <w:fldChar w:fldCharType="end"/>
        </w:r>
      </w:hyperlink>
    </w:p>
    <w:p w14:paraId="137B05E7" w14:textId="1CDDD496" w:rsidR="001F4D75" w:rsidRDefault="001F4D75">
      <w:pPr>
        <w:pStyle w:val="Abbildungsverzeichnis"/>
        <w:rPr>
          <w:rFonts w:asciiTheme="minorHAnsi" w:eastAsiaTheme="minorEastAsia" w:hAnsiTheme="minorHAnsi" w:cstheme="minorBidi"/>
          <w:b w:val="0"/>
          <w:noProof/>
          <w:szCs w:val="22"/>
          <w:lang w:val="de-DE"/>
        </w:rPr>
      </w:pPr>
      <w:hyperlink w:anchor="_Toc99614798" w:history="1">
        <w:r w:rsidRPr="00DC17C3">
          <w:rPr>
            <w:rStyle w:val="Hyperlink"/>
            <w:rFonts w:eastAsia="MS Mincho"/>
            <w:noProof/>
          </w:rPr>
          <w:t xml:space="preserve">Table 62: Attributes of element </w:t>
        </w:r>
        <w:r w:rsidRPr="00DC17C3">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_Toc99614798 \h </w:instrText>
        </w:r>
        <w:r>
          <w:rPr>
            <w:noProof/>
            <w:webHidden/>
          </w:rPr>
        </w:r>
        <w:r>
          <w:rPr>
            <w:noProof/>
            <w:webHidden/>
          </w:rPr>
          <w:fldChar w:fldCharType="separate"/>
        </w:r>
        <w:r>
          <w:rPr>
            <w:noProof/>
            <w:webHidden/>
          </w:rPr>
          <w:t>66</w:t>
        </w:r>
        <w:r>
          <w:rPr>
            <w:noProof/>
            <w:webHidden/>
          </w:rPr>
          <w:fldChar w:fldCharType="end"/>
        </w:r>
      </w:hyperlink>
    </w:p>
    <w:p w14:paraId="719E2876" w14:textId="4D211BFD" w:rsidR="001F4D75" w:rsidRDefault="001F4D75">
      <w:pPr>
        <w:pStyle w:val="Abbildungsverzeichnis"/>
        <w:rPr>
          <w:rFonts w:asciiTheme="minorHAnsi" w:eastAsiaTheme="minorEastAsia" w:hAnsiTheme="minorHAnsi" w:cstheme="minorBidi"/>
          <w:b w:val="0"/>
          <w:noProof/>
          <w:szCs w:val="22"/>
          <w:lang w:val="de-DE"/>
        </w:rPr>
      </w:pPr>
      <w:hyperlink w:anchor="_Toc99614799" w:history="1">
        <w:r w:rsidRPr="00DC17C3">
          <w:rPr>
            <w:rStyle w:val="Hyperlink"/>
            <w:rFonts w:eastAsia="MS Mincho"/>
            <w:noProof/>
          </w:rPr>
          <w:t xml:space="preserve">Table 63: Nested elements of element </w:t>
        </w:r>
        <w:r w:rsidRPr="00DC17C3">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_Toc99614799 \h </w:instrText>
        </w:r>
        <w:r>
          <w:rPr>
            <w:noProof/>
            <w:webHidden/>
          </w:rPr>
        </w:r>
        <w:r>
          <w:rPr>
            <w:noProof/>
            <w:webHidden/>
          </w:rPr>
          <w:fldChar w:fldCharType="separate"/>
        </w:r>
        <w:r>
          <w:rPr>
            <w:noProof/>
            <w:webHidden/>
          </w:rPr>
          <w:t>67</w:t>
        </w:r>
        <w:r>
          <w:rPr>
            <w:noProof/>
            <w:webHidden/>
          </w:rPr>
          <w:fldChar w:fldCharType="end"/>
        </w:r>
      </w:hyperlink>
    </w:p>
    <w:p w14:paraId="5B8323E3" w14:textId="1ACF13FF" w:rsidR="001F4D75" w:rsidRDefault="001F4D75">
      <w:pPr>
        <w:pStyle w:val="Abbildungsverzeichnis"/>
        <w:rPr>
          <w:rFonts w:asciiTheme="minorHAnsi" w:eastAsiaTheme="minorEastAsia" w:hAnsiTheme="minorHAnsi" w:cstheme="minorBidi"/>
          <w:b w:val="0"/>
          <w:noProof/>
          <w:szCs w:val="22"/>
          <w:lang w:val="de-DE"/>
        </w:rPr>
      </w:pPr>
      <w:hyperlink w:anchor="_Toc99614800" w:history="1">
        <w:r w:rsidRPr="00DC17C3">
          <w:rPr>
            <w:rStyle w:val="Hyperlink"/>
            <w:rFonts w:eastAsia="MS Mincho"/>
            <w:noProof/>
          </w:rPr>
          <w:t xml:space="preserve">Table 64: Nested elements of </w:t>
        </w:r>
        <w:r w:rsidRPr="00DC17C3">
          <w:rPr>
            <w:rStyle w:val="Hyperlink"/>
            <w:rFonts w:ascii="Courier New" w:eastAsia="MS Mincho" w:hAnsi="Courier New" w:cs="Courier New"/>
            <w:bCs/>
            <w:noProof/>
          </w:rPr>
          <w:t>&lt;connection_0d/&gt;</w:t>
        </w:r>
        <w:r w:rsidRPr="00DC17C3">
          <w:rPr>
            <w:rStyle w:val="Hyperlink"/>
            <w:rFonts w:eastAsia="MS Mincho"/>
            <w:noProof/>
          </w:rPr>
          <w:t xml:space="preserve"> for </w:t>
        </w:r>
        <w:r w:rsidRPr="00DC17C3">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_Toc99614800 \h </w:instrText>
        </w:r>
        <w:r>
          <w:rPr>
            <w:noProof/>
            <w:webHidden/>
          </w:rPr>
        </w:r>
        <w:r>
          <w:rPr>
            <w:noProof/>
            <w:webHidden/>
          </w:rPr>
          <w:fldChar w:fldCharType="separate"/>
        </w:r>
        <w:r>
          <w:rPr>
            <w:noProof/>
            <w:webHidden/>
          </w:rPr>
          <w:t>68</w:t>
        </w:r>
        <w:r>
          <w:rPr>
            <w:noProof/>
            <w:webHidden/>
          </w:rPr>
          <w:fldChar w:fldCharType="end"/>
        </w:r>
      </w:hyperlink>
    </w:p>
    <w:p w14:paraId="5104A064" w14:textId="14FD2C45" w:rsidR="001F4D75" w:rsidRDefault="001F4D75">
      <w:pPr>
        <w:pStyle w:val="Abbildungsverzeichnis"/>
        <w:rPr>
          <w:rFonts w:asciiTheme="minorHAnsi" w:eastAsiaTheme="minorEastAsia" w:hAnsiTheme="minorHAnsi" w:cstheme="minorBidi"/>
          <w:b w:val="0"/>
          <w:noProof/>
          <w:szCs w:val="22"/>
          <w:lang w:val="de-DE"/>
        </w:rPr>
      </w:pPr>
      <w:hyperlink w:anchor="_Toc99614801" w:history="1">
        <w:r w:rsidRPr="00DC17C3">
          <w:rPr>
            <w:rStyle w:val="Hyperlink"/>
            <w:rFonts w:eastAsia="MS Mincho"/>
            <w:noProof/>
          </w:rPr>
          <w:t xml:space="preserve">Table 65: Attributes of element </w:t>
        </w:r>
        <w:r w:rsidRPr="00DC17C3">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_Toc99614801 \h </w:instrText>
        </w:r>
        <w:r>
          <w:rPr>
            <w:noProof/>
            <w:webHidden/>
          </w:rPr>
        </w:r>
        <w:r>
          <w:rPr>
            <w:noProof/>
            <w:webHidden/>
          </w:rPr>
          <w:fldChar w:fldCharType="separate"/>
        </w:r>
        <w:r>
          <w:rPr>
            <w:noProof/>
            <w:webHidden/>
          </w:rPr>
          <w:t>68</w:t>
        </w:r>
        <w:r>
          <w:rPr>
            <w:noProof/>
            <w:webHidden/>
          </w:rPr>
          <w:fldChar w:fldCharType="end"/>
        </w:r>
      </w:hyperlink>
    </w:p>
    <w:p w14:paraId="398A0FDE" w14:textId="387E2497" w:rsidR="001F4D75" w:rsidRDefault="001F4D75">
      <w:pPr>
        <w:pStyle w:val="Abbildungsverzeichnis"/>
        <w:rPr>
          <w:rFonts w:asciiTheme="minorHAnsi" w:eastAsiaTheme="minorEastAsia" w:hAnsiTheme="minorHAnsi" w:cstheme="minorBidi"/>
          <w:b w:val="0"/>
          <w:noProof/>
          <w:szCs w:val="22"/>
          <w:lang w:val="de-DE"/>
        </w:rPr>
      </w:pPr>
      <w:hyperlink w:anchor="_Toc99614802" w:history="1">
        <w:r w:rsidRPr="00DC17C3">
          <w:rPr>
            <w:rStyle w:val="Hyperlink"/>
            <w:rFonts w:eastAsia="MS Mincho"/>
            <w:noProof/>
          </w:rPr>
          <w:t xml:space="preserve">Table 66: Nested elements of element </w:t>
        </w:r>
        <w:r w:rsidRPr="00DC17C3">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_Toc99614802 \h </w:instrText>
        </w:r>
        <w:r>
          <w:rPr>
            <w:noProof/>
            <w:webHidden/>
          </w:rPr>
        </w:r>
        <w:r>
          <w:rPr>
            <w:noProof/>
            <w:webHidden/>
          </w:rPr>
          <w:fldChar w:fldCharType="separate"/>
        </w:r>
        <w:r>
          <w:rPr>
            <w:noProof/>
            <w:webHidden/>
          </w:rPr>
          <w:t>69</w:t>
        </w:r>
        <w:r>
          <w:rPr>
            <w:noProof/>
            <w:webHidden/>
          </w:rPr>
          <w:fldChar w:fldCharType="end"/>
        </w:r>
      </w:hyperlink>
    </w:p>
    <w:p w14:paraId="008F94F0" w14:textId="16873EE8" w:rsidR="001F4D75" w:rsidRDefault="001F4D75">
      <w:pPr>
        <w:pStyle w:val="Abbildungsverzeichnis"/>
        <w:rPr>
          <w:rFonts w:asciiTheme="minorHAnsi" w:eastAsiaTheme="minorEastAsia" w:hAnsiTheme="minorHAnsi" w:cstheme="minorBidi"/>
          <w:b w:val="0"/>
          <w:noProof/>
          <w:szCs w:val="22"/>
          <w:lang w:val="de-DE"/>
        </w:rPr>
      </w:pPr>
      <w:hyperlink w:anchor="_Toc99614803" w:history="1">
        <w:r w:rsidRPr="00DC17C3">
          <w:rPr>
            <w:rStyle w:val="Hyperlink"/>
            <w:rFonts w:eastAsia="MS Mincho"/>
            <w:noProof/>
          </w:rPr>
          <w:t xml:space="preserve">Table 67: Nested elements of </w:t>
        </w:r>
        <w:r w:rsidRPr="00DC17C3">
          <w:rPr>
            <w:rStyle w:val="Hyperlink"/>
            <w:rFonts w:ascii="Courier New" w:eastAsia="MS Mincho" w:hAnsi="Courier New" w:cs="Courier New"/>
            <w:bCs/>
            <w:noProof/>
          </w:rPr>
          <w:t>&lt;connection_0d/&gt;</w:t>
        </w:r>
        <w:r w:rsidRPr="00DC17C3">
          <w:rPr>
            <w:rStyle w:val="Hyperlink"/>
            <w:rFonts w:eastAsia="MS Mincho"/>
            <w:noProof/>
          </w:rPr>
          <w:t xml:space="preserve"> for </w:t>
        </w:r>
        <w:r w:rsidRPr="00DC17C3">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_Toc99614803 \h </w:instrText>
        </w:r>
        <w:r>
          <w:rPr>
            <w:noProof/>
            <w:webHidden/>
          </w:rPr>
        </w:r>
        <w:r>
          <w:rPr>
            <w:noProof/>
            <w:webHidden/>
          </w:rPr>
          <w:fldChar w:fldCharType="separate"/>
        </w:r>
        <w:r>
          <w:rPr>
            <w:noProof/>
            <w:webHidden/>
          </w:rPr>
          <w:t>70</w:t>
        </w:r>
        <w:r>
          <w:rPr>
            <w:noProof/>
            <w:webHidden/>
          </w:rPr>
          <w:fldChar w:fldCharType="end"/>
        </w:r>
      </w:hyperlink>
    </w:p>
    <w:p w14:paraId="1F517423" w14:textId="5B570732" w:rsidR="001F4D75" w:rsidRDefault="001F4D75">
      <w:pPr>
        <w:pStyle w:val="Abbildungsverzeichnis"/>
        <w:rPr>
          <w:rFonts w:asciiTheme="minorHAnsi" w:eastAsiaTheme="minorEastAsia" w:hAnsiTheme="minorHAnsi" w:cstheme="minorBidi"/>
          <w:b w:val="0"/>
          <w:noProof/>
          <w:szCs w:val="22"/>
          <w:lang w:val="de-DE"/>
        </w:rPr>
      </w:pPr>
      <w:hyperlink w:anchor="_Toc99614804" w:history="1">
        <w:r w:rsidRPr="00DC17C3">
          <w:rPr>
            <w:rStyle w:val="Hyperlink"/>
            <w:rFonts w:eastAsia="MS Mincho"/>
            <w:noProof/>
          </w:rPr>
          <w:t xml:space="preserve">Table 68: Attributes of element </w:t>
        </w:r>
        <w:r w:rsidRPr="00DC17C3">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_Toc99614804 \h </w:instrText>
        </w:r>
        <w:r>
          <w:rPr>
            <w:noProof/>
            <w:webHidden/>
          </w:rPr>
        </w:r>
        <w:r>
          <w:rPr>
            <w:noProof/>
            <w:webHidden/>
          </w:rPr>
          <w:fldChar w:fldCharType="separate"/>
        </w:r>
        <w:r>
          <w:rPr>
            <w:noProof/>
            <w:webHidden/>
          </w:rPr>
          <w:t>71</w:t>
        </w:r>
        <w:r>
          <w:rPr>
            <w:noProof/>
            <w:webHidden/>
          </w:rPr>
          <w:fldChar w:fldCharType="end"/>
        </w:r>
      </w:hyperlink>
    </w:p>
    <w:p w14:paraId="12E117FE" w14:textId="442073B3" w:rsidR="001F4D75" w:rsidRDefault="001F4D75">
      <w:pPr>
        <w:pStyle w:val="Abbildungsverzeichnis"/>
        <w:rPr>
          <w:rFonts w:asciiTheme="minorHAnsi" w:eastAsiaTheme="minorEastAsia" w:hAnsiTheme="minorHAnsi" w:cstheme="minorBidi"/>
          <w:b w:val="0"/>
          <w:noProof/>
          <w:szCs w:val="22"/>
          <w:lang w:val="de-DE"/>
        </w:rPr>
      </w:pPr>
      <w:hyperlink w:anchor="_Toc99614805" w:history="1">
        <w:r w:rsidRPr="00DC17C3">
          <w:rPr>
            <w:rStyle w:val="Hyperlink"/>
            <w:rFonts w:eastAsia="MS Mincho"/>
            <w:noProof/>
          </w:rPr>
          <w:t xml:space="preserve">Table 69: Nested elements of element </w:t>
        </w:r>
        <w:r w:rsidRPr="00DC17C3">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_Toc99614805 \h </w:instrText>
        </w:r>
        <w:r>
          <w:rPr>
            <w:noProof/>
            <w:webHidden/>
          </w:rPr>
        </w:r>
        <w:r>
          <w:rPr>
            <w:noProof/>
            <w:webHidden/>
          </w:rPr>
          <w:fldChar w:fldCharType="separate"/>
        </w:r>
        <w:r>
          <w:rPr>
            <w:noProof/>
            <w:webHidden/>
          </w:rPr>
          <w:t>71</w:t>
        </w:r>
        <w:r>
          <w:rPr>
            <w:noProof/>
            <w:webHidden/>
          </w:rPr>
          <w:fldChar w:fldCharType="end"/>
        </w:r>
      </w:hyperlink>
    </w:p>
    <w:p w14:paraId="60622FDE" w14:textId="443464D2" w:rsidR="001F4D75" w:rsidRDefault="001F4D75">
      <w:pPr>
        <w:pStyle w:val="Abbildungsverzeichnis"/>
        <w:rPr>
          <w:rFonts w:asciiTheme="minorHAnsi" w:eastAsiaTheme="minorEastAsia" w:hAnsiTheme="minorHAnsi" w:cstheme="minorBidi"/>
          <w:b w:val="0"/>
          <w:noProof/>
          <w:szCs w:val="22"/>
          <w:lang w:val="de-DE"/>
        </w:rPr>
      </w:pPr>
      <w:hyperlink w:anchor="_Toc99614806" w:history="1">
        <w:r w:rsidRPr="00DC17C3">
          <w:rPr>
            <w:rStyle w:val="Hyperlink"/>
            <w:rFonts w:eastAsia="MS Mincho"/>
            <w:noProof/>
          </w:rPr>
          <w:t xml:space="preserve">Table 70: Nested elements of </w:t>
        </w:r>
        <w:r w:rsidRPr="00DC17C3">
          <w:rPr>
            <w:rStyle w:val="Hyperlink"/>
            <w:rFonts w:ascii="Courier New" w:eastAsia="MS Mincho" w:hAnsi="Courier New" w:cs="Courier New"/>
            <w:bCs/>
            <w:noProof/>
          </w:rPr>
          <w:t>&lt;connection_0d/&gt;</w:t>
        </w:r>
        <w:r w:rsidRPr="00DC17C3">
          <w:rPr>
            <w:rStyle w:val="Hyperlink"/>
            <w:rFonts w:eastAsia="MS Mincho"/>
            <w:noProof/>
          </w:rPr>
          <w:t xml:space="preserve"> for </w:t>
        </w:r>
        <w:r w:rsidRPr="00DC17C3">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_Toc99614806 \h </w:instrText>
        </w:r>
        <w:r>
          <w:rPr>
            <w:noProof/>
            <w:webHidden/>
          </w:rPr>
        </w:r>
        <w:r>
          <w:rPr>
            <w:noProof/>
            <w:webHidden/>
          </w:rPr>
          <w:fldChar w:fldCharType="separate"/>
        </w:r>
        <w:r>
          <w:rPr>
            <w:noProof/>
            <w:webHidden/>
          </w:rPr>
          <w:t>72</w:t>
        </w:r>
        <w:r>
          <w:rPr>
            <w:noProof/>
            <w:webHidden/>
          </w:rPr>
          <w:fldChar w:fldCharType="end"/>
        </w:r>
      </w:hyperlink>
    </w:p>
    <w:p w14:paraId="31D34FDF" w14:textId="4131C8B7" w:rsidR="001F4D75" w:rsidRDefault="001F4D75">
      <w:pPr>
        <w:pStyle w:val="Abbildungsverzeichnis"/>
        <w:rPr>
          <w:rFonts w:asciiTheme="minorHAnsi" w:eastAsiaTheme="minorEastAsia" w:hAnsiTheme="minorHAnsi" w:cstheme="minorBidi"/>
          <w:b w:val="0"/>
          <w:noProof/>
          <w:szCs w:val="22"/>
          <w:lang w:val="de-DE"/>
        </w:rPr>
      </w:pPr>
      <w:hyperlink w:anchor="_Toc99614807" w:history="1">
        <w:r w:rsidRPr="00DC17C3">
          <w:rPr>
            <w:rStyle w:val="Hyperlink"/>
            <w:rFonts w:eastAsia="MS Mincho"/>
            <w:noProof/>
          </w:rPr>
          <w:t xml:space="preserve">Table 71: Attributes of element </w:t>
        </w:r>
        <w:r w:rsidRPr="00DC17C3">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_Toc99614807 \h </w:instrText>
        </w:r>
        <w:r>
          <w:rPr>
            <w:noProof/>
            <w:webHidden/>
          </w:rPr>
        </w:r>
        <w:r>
          <w:rPr>
            <w:noProof/>
            <w:webHidden/>
          </w:rPr>
          <w:fldChar w:fldCharType="separate"/>
        </w:r>
        <w:r>
          <w:rPr>
            <w:noProof/>
            <w:webHidden/>
          </w:rPr>
          <w:t>73</w:t>
        </w:r>
        <w:r>
          <w:rPr>
            <w:noProof/>
            <w:webHidden/>
          </w:rPr>
          <w:fldChar w:fldCharType="end"/>
        </w:r>
      </w:hyperlink>
    </w:p>
    <w:p w14:paraId="12ABF5AE" w14:textId="40BCE91E" w:rsidR="001F4D75" w:rsidRDefault="001F4D75">
      <w:pPr>
        <w:pStyle w:val="Abbildungsverzeichnis"/>
        <w:rPr>
          <w:rFonts w:asciiTheme="minorHAnsi" w:eastAsiaTheme="minorEastAsia" w:hAnsiTheme="minorHAnsi" w:cstheme="minorBidi"/>
          <w:b w:val="0"/>
          <w:noProof/>
          <w:szCs w:val="22"/>
          <w:lang w:val="de-DE"/>
        </w:rPr>
      </w:pPr>
      <w:hyperlink w:anchor="_Toc99614808" w:history="1">
        <w:r w:rsidRPr="00DC17C3">
          <w:rPr>
            <w:rStyle w:val="Hyperlink"/>
            <w:rFonts w:eastAsia="MS Mincho"/>
            <w:noProof/>
          </w:rPr>
          <w:t xml:space="preserve">Table 72: Nested elements of element </w:t>
        </w:r>
        <w:r w:rsidRPr="00DC17C3">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_Toc99614808 \h </w:instrText>
        </w:r>
        <w:r>
          <w:rPr>
            <w:noProof/>
            <w:webHidden/>
          </w:rPr>
        </w:r>
        <w:r>
          <w:rPr>
            <w:noProof/>
            <w:webHidden/>
          </w:rPr>
          <w:fldChar w:fldCharType="separate"/>
        </w:r>
        <w:r>
          <w:rPr>
            <w:noProof/>
            <w:webHidden/>
          </w:rPr>
          <w:t>74</w:t>
        </w:r>
        <w:r>
          <w:rPr>
            <w:noProof/>
            <w:webHidden/>
          </w:rPr>
          <w:fldChar w:fldCharType="end"/>
        </w:r>
      </w:hyperlink>
    </w:p>
    <w:p w14:paraId="69FCDB9E" w14:textId="7BB337B6" w:rsidR="001F4D75" w:rsidRDefault="001F4D75">
      <w:pPr>
        <w:pStyle w:val="Abbildungsverzeichnis"/>
        <w:rPr>
          <w:rFonts w:asciiTheme="minorHAnsi" w:eastAsiaTheme="minorEastAsia" w:hAnsiTheme="minorHAnsi" w:cstheme="minorBidi"/>
          <w:b w:val="0"/>
          <w:noProof/>
          <w:szCs w:val="22"/>
          <w:lang w:val="de-DE"/>
        </w:rPr>
      </w:pPr>
      <w:hyperlink w:anchor="_Toc99614809" w:history="1">
        <w:r w:rsidRPr="00DC17C3">
          <w:rPr>
            <w:rStyle w:val="Hyperlink"/>
            <w:rFonts w:eastAsia="MS Mincho"/>
            <w:noProof/>
          </w:rPr>
          <w:t xml:space="preserve">Table 73: Nested elements of </w:t>
        </w:r>
        <w:r w:rsidRPr="00DC17C3">
          <w:rPr>
            <w:rStyle w:val="Hyperlink"/>
            <w:rFonts w:ascii="Courier New" w:eastAsia="MS Mincho" w:hAnsi="Courier New" w:cs="Courier New"/>
            <w:bCs/>
            <w:noProof/>
          </w:rPr>
          <w:t>&lt;connection_0d/&gt;</w:t>
        </w:r>
        <w:r w:rsidRPr="00DC17C3">
          <w:rPr>
            <w:rStyle w:val="Hyperlink"/>
            <w:rFonts w:eastAsia="MS Mincho" w:cstheme="minorHAnsi"/>
            <w:bCs/>
            <w:noProof/>
          </w:rPr>
          <w:t xml:space="preserve"> for </w:t>
        </w:r>
        <w:r w:rsidRPr="00DC17C3">
          <w:rPr>
            <w:rStyle w:val="Hyperlink"/>
            <w:rFonts w:ascii="Courier New" w:eastAsia="MS Mincho" w:hAnsi="Courier New" w:cs="Courier New"/>
            <w:bCs/>
            <w:noProof/>
          </w:rPr>
          <w:t>&lt;rotation_joint/&gt;</w:t>
        </w:r>
        <w:r>
          <w:rPr>
            <w:noProof/>
            <w:webHidden/>
          </w:rPr>
          <w:tab/>
        </w:r>
        <w:r>
          <w:rPr>
            <w:noProof/>
            <w:webHidden/>
          </w:rPr>
          <w:fldChar w:fldCharType="begin"/>
        </w:r>
        <w:r>
          <w:rPr>
            <w:noProof/>
            <w:webHidden/>
          </w:rPr>
          <w:instrText xml:space="preserve"> PAGEREF _Toc99614809 \h </w:instrText>
        </w:r>
        <w:r>
          <w:rPr>
            <w:noProof/>
            <w:webHidden/>
          </w:rPr>
        </w:r>
        <w:r>
          <w:rPr>
            <w:noProof/>
            <w:webHidden/>
          </w:rPr>
          <w:fldChar w:fldCharType="separate"/>
        </w:r>
        <w:r>
          <w:rPr>
            <w:noProof/>
            <w:webHidden/>
          </w:rPr>
          <w:t>74</w:t>
        </w:r>
        <w:r>
          <w:rPr>
            <w:noProof/>
            <w:webHidden/>
          </w:rPr>
          <w:fldChar w:fldCharType="end"/>
        </w:r>
      </w:hyperlink>
    </w:p>
    <w:p w14:paraId="24821A36" w14:textId="5AD69828" w:rsidR="001F4D75" w:rsidRDefault="001F4D75">
      <w:pPr>
        <w:pStyle w:val="Abbildungsverzeichnis"/>
        <w:rPr>
          <w:rFonts w:asciiTheme="minorHAnsi" w:eastAsiaTheme="minorEastAsia" w:hAnsiTheme="minorHAnsi" w:cstheme="minorBidi"/>
          <w:b w:val="0"/>
          <w:noProof/>
          <w:szCs w:val="22"/>
          <w:lang w:val="de-DE"/>
        </w:rPr>
      </w:pPr>
      <w:hyperlink w:anchor="_Toc99614810" w:history="1">
        <w:r w:rsidRPr="00DC17C3">
          <w:rPr>
            <w:rStyle w:val="Hyperlink"/>
            <w:rFonts w:eastAsia="MS Mincho"/>
            <w:noProof/>
          </w:rPr>
          <w:t>Table 74: Attributes of element &lt;rotation_joint/&gt;</w:t>
        </w:r>
        <w:r>
          <w:rPr>
            <w:noProof/>
            <w:webHidden/>
          </w:rPr>
          <w:tab/>
        </w:r>
        <w:r>
          <w:rPr>
            <w:noProof/>
            <w:webHidden/>
          </w:rPr>
          <w:fldChar w:fldCharType="begin"/>
        </w:r>
        <w:r>
          <w:rPr>
            <w:noProof/>
            <w:webHidden/>
          </w:rPr>
          <w:instrText xml:space="preserve"> PAGEREF _Toc99614810 \h </w:instrText>
        </w:r>
        <w:r>
          <w:rPr>
            <w:noProof/>
            <w:webHidden/>
          </w:rPr>
        </w:r>
        <w:r>
          <w:rPr>
            <w:noProof/>
            <w:webHidden/>
          </w:rPr>
          <w:fldChar w:fldCharType="separate"/>
        </w:r>
        <w:r>
          <w:rPr>
            <w:noProof/>
            <w:webHidden/>
          </w:rPr>
          <w:t>74</w:t>
        </w:r>
        <w:r>
          <w:rPr>
            <w:noProof/>
            <w:webHidden/>
          </w:rPr>
          <w:fldChar w:fldCharType="end"/>
        </w:r>
      </w:hyperlink>
    </w:p>
    <w:p w14:paraId="2E344CFB" w14:textId="417EBA44" w:rsidR="001F4D75" w:rsidRDefault="001F4D75">
      <w:pPr>
        <w:pStyle w:val="Abbildungsverzeichnis"/>
        <w:rPr>
          <w:rFonts w:asciiTheme="minorHAnsi" w:eastAsiaTheme="minorEastAsia" w:hAnsiTheme="minorHAnsi" w:cstheme="minorBidi"/>
          <w:b w:val="0"/>
          <w:noProof/>
          <w:szCs w:val="22"/>
          <w:lang w:val="de-DE"/>
        </w:rPr>
      </w:pPr>
      <w:hyperlink w:anchor="_Toc99614811" w:history="1">
        <w:r w:rsidRPr="00DC17C3">
          <w:rPr>
            <w:rStyle w:val="Hyperlink"/>
            <w:rFonts w:eastAsia="MS Mincho"/>
            <w:noProof/>
          </w:rPr>
          <w:t xml:space="preserve">Table 75: Nested elements of element </w:t>
        </w:r>
        <w:r w:rsidRPr="00DC17C3">
          <w:rPr>
            <w:rStyle w:val="Hyperlink"/>
            <w:rFonts w:ascii="Courier New" w:eastAsia="MS Mincho" w:hAnsi="Courier New" w:cs="Courier New"/>
            <w:noProof/>
          </w:rPr>
          <w:t>&lt;rotation_joint/&gt;</w:t>
        </w:r>
        <w:r>
          <w:rPr>
            <w:noProof/>
            <w:webHidden/>
          </w:rPr>
          <w:tab/>
        </w:r>
        <w:r>
          <w:rPr>
            <w:noProof/>
            <w:webHidden/>
          </w:rPr>
          <w:fldChar w:fldCharType="begin"/>
        </w:r>
        <w:r>
          <w:rPr>
            <w:noProof/>
            <w:webHidden/>
          </w:rPr>
          <w:instrText xml:space="preserve"> PAGEREF _Toc99614811 \h </w:instrText>
        </w:r>
        <w:r>
          <w:rPr>
            <w:noProof/>
            <w:webHidden/>
          </w:rPr>
        </w:r>
        <w:r>
          <w:rPr>
            <w:noProof/>
            <w:webHidden/>
          </w:rPr>
          <w:fldChar w:fldCharType="separate"/>
        </w:r>
        <w:r>
          <w:rPr>
            <w:noProof/>
            <w:webHidden/>
          </w:rPr>
          <w:t>75</w:t>
        </w:r>
        <w:r>
          <w:rPr>
            <w:noProof/>
            <w:webHidden/>
          </w:rPr>
          <w:fldChar w:fldCharType="end"/>
        </w:r>
      </w:hyperlink>
    </w:p>
    <w:p w14:paraId="2779F7FA" w14:textId="4A745456" w:rsidR="001F4D75" w:rsidRDefault="001F4D75">
      <w:pPr>
        <w:pStyle w:val="Abbildungsverzeichnis"/>
        <w:rPr>
          <w:rFonts w:asciiTheme="minorHAnsi" w:eastAsiaTheme="minorEastAsia" w:hAnsiTheme="minorHAnsi" w:cstheme="minorBidi"/>
          <w:b w:val="0"/>
          <w:noProof/>
          <w:szCs w:val="22"/>
          <w:lang w:val="de-DE"/>
        </w:rPr>
      </w:pPr>
      <w:hyperlink w:anchor="_Toc99614812" w:history="1">
        <w:r w:rsidRPr="00DC17C3">
          <w:rPr>
            <w:rStyle w:val="Hyperlink"/>
            <w:rFonts w:eastAsia="MS Mincho"/>
            <w:noProof/>
          </w:rPr>
          <w:t xml:space="preserve">Table 76: Attributes of element </w:t>
        </w:r>
        <w:r w:rsidRPr="00DC17C3">
          <w:rPr>
            <w:rStyle w:val="Hyperlink"/>
            <w:rFonts w:ascii="Courier New" w:eastAsia="MS Mincho" w:hAnsi="Courier New" w:cs="Courier New"/>
            <w:bCs/>
            <w:noProof/>
            <w:lang w:eastAsia="en-GB"/>
          </w:rPr>
          <w:t>&lt;rotav/&gt;</w:t>
        </w:r>
        <w:r>
          <w:rPr>
            <w:noProof/>
            <w:webHidden/>
          </w:rPr>
          <w:tab/>
        </w:r>
        <w:r>
          <w:rPr>
            <w:noProof/>
            <w:webHidden/>
          </w:rPr>
          <w:fldChar w:fldCharType="begin"/>
        </w:r>
        <w:r>
          <w:rPr>
            <w:noProof/>
            <w:webHidden/>
          </w:rPr>
          <w:instrText xml:space="preserve"> PAGEREF _Toc99614812 \h </w:instrText>
        </w:r>
        <w:r>
          <w:rPr>
            <w:noProof/>
            <w:webHidden/>
          </w:rPr>
        </w:r>
        <w:r>
          <w:rPr>
            <w:noProof/>
            <w:webHidden/>
          </w:rPr>
          <w:fldChar w:fldCharType="separate"/>
        </w:r>
        <w:r>
          <w:rPr>
            <w:noProof/>
            <w:webHidden/>
          </w:rPr>
          <w:t>76</w:t>
        </w:r>
        <w:r>
          <w:rPr>
            <w:noProof/>
            <w:webHidden/>
          </w:rPr>
          <w:fldChar w:fldCharType="end"/>
        </w:r>
      </w:hyperlink>
    </w:p>
    <w:p w14:paraId="0D2AED8B" w14:textId="4E3C5718" w:rsidR="001F4D75" w:rsidRDefault="001F4D75">
      <w:pPr>
        <w:pStyle w:val="Abbildungsverzeichnis"/>
        <w:rPr>
          <w:rFonts w:asciiTheme="minorHAnsi" w:eastAsiaTheme="minorEastAsia" w:hAnsiTheme="minorHAnsi" w:cstheme="minorBidi"/>
          <w:b w:val="0"/>
          <w:noProof/>
          <w:szCs w:val="22"/>
          <w:lang w:val="de-DE"/>
        </w:rPr>
      </w:pPr>
      <w:hyperlink w:anchor="_Toc99614813" w:history="1">
        <w:r w:rsidRPr="00DC17C3">
          <w:rPr>
            <w:rStyle w:val="Hyperlink"/>
            <w:rFonts w:eastAsia="MS Mincho"/>
            <w:noProof/>
          </w:rPr>
          <w:t xml:space="preserve">Table 77: Attributes of element </w:t>
        </w:r>
        <w:r w:rsidRPr="00DC17C3">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_Toc99614813 \h </w:instrText>
        </w:r>
        <w:r>
          <w:rPr>
            <w:noProof/>
            <w:webHidden/>
          </w:rPr>
        </w:r>
        <w:r>
          <w:rPr>
            <w:noProof/>
            <w:webHidden/>
          </w:rPr>
          <w:fldChar w:fldCharType="separate"/>
        </w:r>
        <w:r>
          <w:rPr>
            <w:noProof/>
            <w:webHidden/>
          </w:rPr>
          <w:t>77</w:t>
        </w:r>
        <w:r>
          <w:rPr>
            <w:noProof/>
            <w:webHidden/>
          </w:rPr>
          <w:fldChar w:fldCharType="end"/>
        </w:r>
      </w:hyperlink>
    </w:p>
    <w:p w14:paraId="42E7980E" w14:textId="2FEBB182" w:rsidR="001F4D75" w:rsidRDefault="001F4D75">
      <w:pPr>
        <w:pStyle w:val="Abbildungsverzeichnis"/>
        <w:rPr>
          <w:rFonts w:asciiTheme="minorHAnsi" w:eastAsiaTheme="minorEastAsia" w:hAnsiTheme="minorHAnsi" w:cstheme="minorBidi"/>
          <w:b w:val="0"/>
          <w:noProof/>
          <w:szCs w:val="22"/>
          <w:lang w:val="de-DE"/>
        </w:rPr>
      </w:pPr>
      <w:hyperlink w:anchor="_Toc99614814" w:history="1">
        <w:r w:rsidRPr="00DC17C3">
          <w:rPr>
            <w:rStyle w:val="Hyperlink"/>
            <w:rFonts w:eastAsia="MS Mincho"/>
            <w:noProof/>
          </w:rPr>
          <w:t xml:space="preserve">Table 78: Nested elements of </w:t>
        </w:r>
        <w:r w:rsidRPr="00DC17C3">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_Toc99614814 \h </w:instrText>
        </w:r>
        <w:r>
          <w:rPr>
            <w:noProof/>
            <w:webHidden/>
          </w:rPr>
        </w:r>
        <w:r>
          <w:rPr>
            <w:noProof/>
            <w:webHidden/>
          </w:rPr>
          <w:fldChar w:fldCharType="separate"/>
        </w:r>
        <w:r>
          <w:rPr>
            <w:noProof/>
            <w:webHidden/>
          </w:rPr>
          <w:t>77</w:t>
        </w:r>
        <w:r>
          <w:rPr>
            <w:noProof/>
            <w:webHidden/>
          </w:rPr>
          <w:fldChar w:fldCharType="end"/>
        </w:r>
      </w:hyperlink>
    </w:p>
    <w:p w14:paraId="49C13185" w14:textId="4422B66A" w:rsidR="001F4D75" w:rsidRDefault="001F4D75">
      <w:pPr>
        <w:pStyle w:val="Abbildungsverzeichnis"/>
        <w:rPr>
          <w:rFonts w:asciiTheme="minorHAnsi" w:eastAsiaTheme="minorEastAsia" w:hAnsiTheme="minorHAnsi" w:cstheme="minorBidi"/>
          <w:b w:val="0"/>
          <w:noProof/>
          <w:szCs w:val="22"/>
          <w:lang w:val="de-DE"/>
        </w:rPr>
      </w:pPr>
      <w:hyperlink w:anchor="_Toc99614815" w:history="1">
        <w:r w:rsidRPr="00DC17C3">
          <w:rPr>
            <w:rStyle w:val="Hyperlink"/>
            <w:rFonts w:eastAsia="MS Mincho"/>
            <w:noProof/>
          </w:rPr>
          <w:t xml:space="preserve">Table 79: Attributes of element </w:t>
        </w:r>
        <w:r w:rsidRPr="00DC17C3">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_Toc99614815 \h </w:instrText>
        </w:r>
        <w:r>
          <w:rPr>
            <w:noProof/>
            <w:webHidden/>
          </w:rPr>
        </w:r>
        <w:r>
          <w:rPr>
            <w:noProof/>
            <w:webHidden/>
          </w:rPr>
          <w:fldChar w:fldCharType="separate"/>
        </w:r>
        <w:r>
          <w:rPr>
            <w:noProof/>
            <w:webHidden/>
          </w:rPr>
          <w:t>77</w:t>
        </w:r>
        <w:r>
          <w:rPr>
            <w:noProof/>
            <w:webHidden/>
          </w:rPr>
          <w:fldChar w:fldCharType="end"/>
        </w:r>
      </w:hyperlink>
    </w:p>
    <w:p w14:paraId="13958C64" w14:textId="0C0DD16C" w:rsidR="001F4D75" w:rsidRDefault="001F4D75">
      <w:pPr>
        <w:pStyle w:val="Abbildungsverzeichnis"/>
        <w:rPr>
          <w:rFonts w:asciiTheme="minorHAnsi" w:eastAsiaTheme="minorEastAsia" w:hAnsiTheme="minorHAnsi" w:cstheme="minorBidi"/>
          <w:b w:val="0"/>
          <w:noProof/>
          <w:szCs w:val="22"/>
          <w:lang w:val="de-DE"/>
        </w:rPr>
      </w:pPr>
      <w:hyperlink w:anchor="_Toc99614816" w:history="1">
        <w:r w:rsidRPr="00DC17C3">
          <w:rPr>
            <w:rStyle w:val="Hyperlink"/>
            <w:rFonts w:eastAsia="MS Mincho"/>
            <w:noProof/>
          </w:rPr>
          <w:t xml:space="preserve">Table 80: Attributes of element </w:t>
        </w:r>
        <w:r w:rsidRPr="00DC17C3">
          <w:rPr>
            <w:rStyle w:val="Hyperlink"/>
            <w:rFonts w:ascii="Courier New" w:eastAsia="MS Mincho" w:hAnsi="Courier New" w:cs="Courier New"/>
            <w:bCs/>
            <w:noProof/>
          </w:rPr>
          <w:t>&lt;segment/&gt;</w:t>
        </w:r>
        <w:r>
          <w:rPr>
            <w:noProof/>
            <w:webHidden/>
          </w:rPr>
          <w:tab/>
        </w:r>
        <w:r>
          <w:rPr>
            <w:noProof/>
            <w:webHidden/>
          </w:rPr>
          <w:fldChar w:fldCharType="begin"/>
        </w:r>
        <w:r>
          <w:rPr>
            <w:noProof/>
            <w:webHidden/>
          </w:rPr>
          <w:instrText xml:space="preserve"> PAGEREF _Toc99614816 \h </w:instrText>
        </w:r>
        <w:r>
          <w:rPr>
            <w:noProof/>
            <w:webHidden/>
          </w:rPr>
        </w:r>
        <w:r>
          <w:rPr>
            <w:noProof/>
            <w:webHidden/>
          </w:rPr>
          <w:fldChar w:fldCharType="separate"/>
        </w:r>
        <w:r>
          <w:rPr>
            <w:noProof/>
            <w:webHidden/>
          </w:rPr>
          <w:t>80</w:t>
        </w:r>
        <w:r>
          <w:rPr>
            <w:noProof/>
            <w:webHidden/>
          </w:rPr>
          <w:fldChar w:fldCharType="end"/>
        </w:r>
      </w:hyperlink>
    </w:p>
    <w:p w14:paraId="6B37A055" w14:textId="07F660D8" w:rsidR="001F4D75" w:rsidRDefault="001F4D75">
      <w:pPr>
        <w:pStyle w:val="Abbildungsverzeichnis"/>
        <w:rPr>
          <w:rFonts w:asciiTheme="minorHAnsi" w:eastAsiaTheme="minorEastAsia" w:hAnsiTheme="minorHAnsi" w:cstheme="minorBidi"/>
          <w:b w:val="0"/>
          <w:noProof/>
          <w:szCs w:val="22"/>
          <w:lang w:val="de-DE"/>
        </w:rPr>
      </w:pPr>
      <w:hyperlink w:anchor="_Toc99614817" w:history="1">
        <w:r w:rsidRPr="00DC17C3">
          <w:rPr>
            <w:rStyle w:val="Hyperlink"/>
            <w:rFonts w:eastAsia="MS Mincho"/>
            <w:noProof/>
          </w:rPr>
          <w:t xml:space="preserve">Table 81: Attributes of element </w:t>
        </w:r>
        <w:r w:rsidRPr="00DC17C3">
          <w:rPr>
            <w:rStyle w:val="Hyperlink"/>
            <w:rFonts w:ascii="Courier New" w:eastAsia="MS Mincho" w:hAnsi="Courier New" w:cs="Courier New"/>
            <w:bCs/>
            <w:noProof/>
          </w:rPr>
          <w:t>&lt;regular_segments/&gt;</w:t>
        </w:r>
        <w:r>
          <w:rPr>
            <w:noProof/>
            <w:webHidden/>
          </w:rPr>
          <w:tab/>
        </w:r>
        <w:r>
          <w:rPr>
            <w:noProof/>
            <w:webHidden/>
          </w:rPr>
          <w:fldChar w:fldCharType="begin"/>
        </w:r>
        <w:r>
          <w:rPr>
            <w:noProof/>
            <w:webHidden/>
          </w:rPr>
          <w:instrText xml:space="preserve"> PAGEREF _Toc99614817 \h </w:instrText>
        </w:r>
        <w:r>
          <w:rPr>
            <w:noProof/>
            <w:webHidden/>
          </w:rPr>
        </w:r>
        <w:r>
          <w:rPr>
            <w:noProof/>
            <w:webHidden/>
          </w:rPr>
          <w:fldChar w:fldCharType="separate"/>
        </w:r>
        <w:r>
          <w:rPr>
            <w:noProof/>
            <w:webHidden/>
          </w:rPr>
          <w:t>81</w:t>
        </w:r>
        <w:r>
          <w:rPr>
            <w:noProof/>
            <w:webHidden/>
          </w:rPr>
          <w:fldChar w:fldCharType="end"/>
        </w:r>
      </w:hyperlink>
    </w:p>
    <w:p w14:paraId="500ECC12" w14:textId="402D8894" w:rsidR="001F4D75" w:rsidRDefault="001F4D75">
      <w:pPr>
        <w:pStyle w:val="Abbildungsverzeichnis"/>
        <w:rPr>
          <w:rFonts w:asciiTheme="minorHAnsi" w:eastAsiaTheme="minorEastAsia" w:hAnsiTheme="minorHAnsi" w:cstheme="minorBidi"/>
          <w:b w:val="0"/>
          <w:noProof/>
          <w:szCs w:val="22"/>
          <w:lang w:val="de-DE"/>
        </w:rPr>
      </w:pPr>
      <w:hyperlink w:anchor="_Toc99614818" w:history="1">
        <w:r w:rsidRPr="00DC17C3">
          <w:rPr>
            <w:rStyle w:val="Hyperlink"/>
            <w:rFonts w:eastAsia="MS Mincho"/>
            <w:noProof/>
          </w:rPr>
          <w:t xml:space="preserve">Table 82: Nested elements of element </w:t>
        </w:r>
        <w:r w:rsidRPr="00DC17C3">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_Toc99614818 \h </w:instrText>
        </w:r>
        <w:r>
          <w:rPr>
            <w:noProof/>
            <w:webHidden/>
          </w:rPr>
        </w:r>
        <w:r>
          <w:rPr>
            <w:noProof/>
            <w:webHidden/>
          </w:rPr>
          <w:fldChar w:fldCharType="separate"/>
        </w:r>
        <w:r>
          <w:rPr>
            <w:noProof/>
            <w:webHidden/>
          </w:rPr>
          <w:t>84</w:t>
        </w:r>
        <w:r>
          <w:rPr>
            <w:noProof/>
            <w:webHidden/>
          </w:rPr>
          <w:fldChar w:fldCharType="end"/>
        </w:r>
      </w:hyperlink>
    </w:p>
    <w:p w14:paraId="62B7BDA8" w14:textId="0A28B58C" w:rsidR="001F4D75" w:rsidRDefault="001F4D75">
      <w:pPr>
        <w:pStyle w:val="Abbildungsverzeichnis"/>
        <w:rPr>
          <w:rFonts w:asciiTheme="minorHAnsi" w:eastAsiaTheme="minorEastAsia" w:hAnsiTheme="minorHAnsi" w:cstheme="minorBidi"/>
          <w:b w:val="0"/>
          <w:noProof/>
          <w:szCs w:val="22"/>
          <w:lang w:val="de-DE"/>
        </w:rPr>
      </w:pPr>
      <w:hyperlink w:anchor="_Toc99614819" w:history="1">
        <w:r w:rsidRPr="00DC17C3">
          <w:rPr>
            <w:rStyle w:val="Hyperlink"/>
            <w:rFonts w:eastAsia="MS Mincho"/>
            <w:noProof/>
          </w:rPr>
          <w:t xml:space="preserve">Table 83: Nested elements of element </w:t>
        </w:r>
        <w:r w:rsidRPr="00DC17C3">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_Toc99614819 \h </w:instrText>
        </w:r>
        <w:r>
          <w:rPr>
            <w:noProof/>
            <w:webHidden/>
          </w:rPr>
        </w:r>
        <w:r>
          <w:rPr>
            <w:noProof/>
            <w:webHidden/>
          </w:rPr>
          <w:fldChar w:fldCharType="separate"/>
        </w:r>
        <w:r>
          <w:rPr>
            <w:noProof/>
            <w:webHidden/>
          </w:rPr>
          <w:t>87</w:t>
        </w:r>
        <w:r>
          <w:rPr>
            <w:noProof/>
            <w:webHidden/>
          </w:rPr>
          <w:fldChar w:fldCharType="end"/>
        </w:r>
      </w:hyperlink>
    </w:p>
    <w:p w14:paraId="3DF3BE2F" w14:textId="32130E7A" w:rsidR="001F4D75" w:rsidRDefault="001F4D75">
      <w:pPr>
        <w:pStyle w:val="Abbildungsverzeichnis"/>
        <w:rPr>
          <w:rFonts w:asciiTheme="minorHAnsi" w:eastAsiaTheme="minorEastAsia" w:hAnsiTheme="minorHAnsi" w:cstheme="minorBidi"/>
          <w:b w:val="0"/>
          <w:noProof/>
          <w:szCs w:val="22"/>
          <w:lang w:val="de-DE"/>
        </w:rPr>
      </w:pPr>
      <w:hyperlink w:anchor="_Toc99614820" w:history="1">
        <w:r w:rsidRPr="00DC17C3">
          <w:rPr>
            <w:rStyle w:val="Hyperlink"/>
            <w:rFonts w:eastAsia="MS Mincho"/>
            <w:noProof/>
          </w:rPr>
          <w:t xml:space="preserve">Table 84: Attributes of element </w:t>
        </w:r>
        <w:r w:rsidRPr="00DC17C3">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_Toc99614820 \h </w:instrText>
        </w:r>
        <w:r>
          <w:rPr>
            <w:noProof/>
            <w:webHidden/>
          </w:rPr>
        </w:r>
        <w:r>
          <w:rPr>
            <w:noProof/>
            <w:webHidden/>
          </w:rPr>
          <w:fldChar w:fldCharType="separate"/>
        </w:r>
        <w:r>
          <w:rPr>
            <w:noProof/>
            <w:webHidden/>
          </w:rPr>
          <w:t>88</w:t>
        </w:r>
        <w:r>
          <w:rPr>
            <w:noProof/>
            <w:webHidden/>
          </w:rPr>
          <w:fldChar w:fldCharType="end"/>
        </w:r>
      </w:hyperlink>
    </w:p>
    <w:p w14:paraId="4AD3D6FB" w14:textId="7C09E6FE" w:rsidR="001F4D75" w:rsidRDefault="001F4D75">
      <w:pPr>
        <w:pStyle w:val="Abbildungsverzeichnis"/>
        <w:rPr>
          <w:rFonts w:asciiTheme="minorHAnsi" w:eastAsiaTheme="minorEastAsia" w:hAnsiTheme="minorHAnsi" w:cstheme="minorBidi"/>
          <w:b w:val="0"/>
          <w:noProof/>
          <w:szCs w:val="22"/>
          <w:lang w:val="de-DE"/>
        </w:rPr>
      </w:pPr>
      <w:hyperlink w:anchor="_Toc99614821" w:history="1">
        <w:r w:rsidRPr="00DC17C3">
          <w:rPr>
            <w:rStyle w:val="Hyperlink"/>
            <w:rFonts w:eastAsia="MS Mincho"/>
            <w:noProof/>
          </w:rPr>
          <w:t xml:space="preserve">Table 85: Nested elements of element </w:t>
        </w:r>
        <w:r w:rsidRPr="00DC17C3">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_Toc99614821 \h </w:instrText>
        </w:r>
        <w:r>
          <w:rPr>
            <w:noProof/>
            <w:webHidden/>
          </w:rPr>
        </w:r>
        <w:r>
          <w:rPr>
            <w:noProof/>
            <w:webHidden/>
          </w:rPr>
          <w:fldChar w:fldCharType="separate"/>
        </w:r>
        <w:r>
          <w:rPr>
            <w:noProof/>
            <w:webHidden/>
          </w:rPr>
          <w:t>88</w:t>
        </w:r>
        <w:r>
          <w:rPr>
            <w:noProof/>
            <w:webHidden/>
          </w:rPr>
          <w:fldChar w:fldCharType="end"/>
        </w:r>
      </w:hyperlink>
    </w:p>
    <w:p w14:paraId="3BEB4715" w14:textId="01CDE895" w:rsidR="001F4D75" w:rsidRDefault="001F4D75">
      <w:pPr>
        <w:pStyle w:val="Abbildungsverzeichnis"/>
        <w:rPr>
          <w:rFonts w:asciiTheme="minorHAnsi" w:eastAsiaTheme="minorEastAsia" w:hAnsiTheme="minorHAnsi" w:cstheme="minorBidi"/>
          <w:b w:val="0"/>
          <w:noProof/>
          <w:szCs w:val="22"/>
          <w:lang w:val="de-DE"/>
        </w:rPr>
      </w:pPr>
      <w:hyperlink w:anchor="_Toc99614822" w:history="1">
        <w:r w:rsidRPr="00DC17C3">
          <w:rPr>
            <w:rStyle w:val="Hyperlink"/>
            <w:rFonts w:eastAsia="MS Mincho"/>
            <w:noProof/>
          </w:rPr>
          <w:t xml:space="preserve">Table 86: Attributes of element </w:t>
        </w:r>
        <w:r w:rsidRPr="00DC17C3">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_Toc99614822 \h </w:instrText>
        </w:r>
        <w:r>
          <w:rPr>
            <w:noProof/>
            <w:webHidden/>
          </w:rPr>
        </w:r>
        <w:r>
          <w:rPr>
            <w:noProof/>
            <w:webHidden/>
          </w:rPr>
          <w:fldChar w:fldCharType="separate"/>
        </w:r>
        <w:r>
          <w:rPr>
            <w:noProof/>
            <w:webHidden/>
          </w:rPr>
          <w:t>90</w:t>
        </w:r>
        <w:r>
          <w:rPr>
            <w:noProof/>
            <w:webHidden/>
          </w:rPr>
          <w:fldChar w:fldCharType="end"/>
        </w:r>
      </w:hyperlink>
    </w:p>
    <w:p w14:paraId="4C12B9AF" w14:textId="08EC2ECA" w:rsidR="001F4D75" w:rsidRDefault="001F4D75">
      <w:pPr>
        <w:pStyle w:val="Abbildungsverzeichnis"/>
        <w:rPr>
          <w:rFonts w:asciiTheme="minorHAnsi" w:eastAsiaTheme="minorEastAsia" w:hAnsiTheme="minorHAnsi" w:cstheme="minorBidi"/>
          <w:b w:val="0"/>
          <w:noProof/>
          <w:szCs w:val="22"/>
          <w:lang w:val="de-DE"/>
        </w:rPr>
      </w:pPr>
      <w:hyperlink w:anchor="_Toc99614823" w:history="1">
        <w:r w:rsidRPr="00DC17C3">
          <w:rPr>
            <w:rStyle w:val="Hyperlink"/>
            <w:rFonts w:eastAsia="MS Mincho"/>
            <w:noProof/>
          </w:rPr>
          <w:t xml:space="preserve">Table 87: Nested elements of element </w:t>
        </w:r>
        <w:r w:rsidRPr="00DC17C3">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_Toc99614823 \h </w:instrText>
        </w:r>
        <w:r>
          <w:rPr>
            <w:noProof/>
            <w:webHidden/>
          </w:rPr>
        </w:r>
        <w:r>
          <w:rPr>
            <w:noProof/>
            <w:webHidden/>
          </w:rPr>
          <w:fldChar w:fldCharType="separate"/>
        </w:r>
        <w:r>
          <w:rPr>
            <w:noProof/>
            <w:webHidden/>
          </w:rPr>
          <w:t>92</w:t>
        </w:r>
        <w:r>
          <w:rPr>
            <w:noProof/>
            <w:webHidden/>
          </w:rPr>
          <w:fldChar w:fldCharType="end"/>
        </w:r>
      </w:hyperlink>
    </w:p>
    <w:p w14:paraId="056A4C3D" w14:textId="30048B58" w:rsidR="001F4D75" w:rsidRDefault="001F4D75">
      <w:pPr>
        <w:pStyle w:val="Abbildungsverzeichnis"/>
        <w:rPr>
          <w:rFonts w:asciiTheme="minorHAnsi" w:eastAsiaTheme="minorEastAsia" w:hAnsiTheme="minorHAnsi" w:cstheme="minorBidi"/>
          <w:b w:val="0"/>
          <w:noProof/>
          <w:szCs w:val="22"/>
          <w:lang w:val="de-DE"/>
        </w:rPr>
      </w:pPr>
      <w:hyperlink w:anchor="_Toc99614824" w:history="1">
        <w:r w:rsidRPr="00DC17C3">
          <w:rPr>
            <w:rStyle w:val="Hyperlink"/>
            <w:rFonts w:eastAsia="MS Mincho"/>
            <w:noProof/>
          </w:rPr>
          <w:t xml:space="preserve">Table 88: Attributes of element </w:t>
        </w:r>
        <w:r w:rsidRPr="00DC17C3">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_Toc99614824 \h </w:instrText>
        </w:r>
        <w:r>
          <w:rPr>
            <w:noProof/>
            <w:webHidden/>
          </w:rPr>
        </w:r>
        <w:r>
          <w:rPr>
            <w:noProof/>
            <w:webHidden/>
          </w:rPr>
          <w:fldChar w:fldCharType="separate"/>
        </w:r>
        <w:r>
          <w:rPr>
            <w:noProof/>
            <w:webHidden/>
          </w:rPr>
          <w:t>92</w:t>
        </w:r>
        <w:r>
          <w:rPr>
            <w:noProof/>
            <w:webHidden/>
          </w:rPr>
          <w:fldChar w:fldCharType="end"/>
        </w:r>
      </w:hyperlink>
    </w:p>
    <w:p w14:paraId="59FB7595" w14:textId="771C685B" w:rsidR="001F4D75" w:rsidRDefault="001F4D75">
      <w:pPr>
        <w:pStyle w:val="Abbildungsverzeichnis"/>
        <w:rPr>
          <w:rFonts w:asciiTheme="minorHAnsi" w:eastAsiaTheme="minorEastAsia" w:hAnsiTheme="minorHAnsi" w:cstheme="minorBidi"/>
          <w:b w:val="0"/>
          <w:noProof/>
          <w:szCs w:val="22"/>
          <w:lang w:val="de-DE"/>
        </w:rPr>
      </w:pPr>
      <w:hyperlink w:anchor="_Toc99614825" w:history="1">
        <w:r w:rsidRPr="00DC17C3">
          <w:rPr>
            <w:rStyle w:val="Hyperlink"/>
            <w:rFonts w:eastAsia="MS Mincho"/>
            <w:noProof/>
          </w:rPr>
          <w:t>Table 89: Default values of attribute "filler", dependent from attribute "technology"</w:t>
        </w:r>
        <w:r>
          <w:rPr>
            <w:noProof/>
            <w:webHidden/>
          </w:rPr>
          <w:tab/>
        </w:r>
        <w:r>
          <w:rPr>
            <w:noProof/>
            <w:webHidden/>
          </w:rPr>
          <w:fldChar w:fldCharType="begin"/>
        </w:r>
        <w:r>
          <w:rPr>
            <w:noProof/>
            <w:webHidden/>
          </w:rPr>
          <w:instrText xml:space="preserve"> PAGEREF _Toc99614825 \h </w:instrText>
        </w:r>
        <w:r>
          <w:rPr>
            <w:noProof/>
            <w:webHidden/>
          </w:rPr>
        </w:r>
        <w:r>
          <w:rPr>
            <w:noProof/>
            <w:webHidden/>
          </w:rPr>
          <w:fldChar w:fldCharType="separate"/>
        </w:r>
        <w:r>
          <w:rPr>
            <w:noProof/>
            <w:webHidden/>
          </w:rPr>
          <w:t>95</w:t>
        </w:r>
        <w:r>
          <w:rPr>
            <w:noProof/>
            <w:webHidden/>
          </w:rPr>
          <w:fldChar w:fldCharType="end"/>
        </w:r>
      </w:hyperlink>
    </w:p>
    <w:p w14:paraId="1EDAC287" w14:textId="2D545F8F" w:rsidR="001F4D75" w:rsidRDefault="001F4D75">
      <w:pPr>
        <w:pStyle w:val="Abbildungsverzeichnis"/>
        <w:rPr>
          <w:rFonts w:asciiTheme="minorHAnsi" w:eastAsiaTheme="minorEastAsia" w:hAnsiTheme="minorHAnsi" w:cstheme="minorBidi"/>
          <w:b w:val="0"/>
          <w:noProof/>
          <w:szCs w:val="22"/>
          <w:lang w:val="de-DE"/>
        </w:rPr>
      </w:pPr>
      <w:hyperlink w:anchor="_Toc99614826" w:history="1">
        <w:r w:rsidRPr="00DC17C3">
          <w:rPr>
            <w:rStyle w:val="Hyperlink"/>
            <w:rFonts w:eastAsia="MS Mincho"/>
            <w:noProof/>
          </w:rPr>
          <w:t>Table 90: Parameters of Butt Joint Weld</w:t>
        </w:r>
        <w:r>
          <w:rPr>
            <w:noProof/>
            <w:webHidden/>
          </w:rPr>
          <w:tab/>
        </w:r>
        <w:r>
          <w:rPr>
            <w:noProof/>
            <w:webHidden/>
          </w:rPr>
          <w:fldChar w:fldCharType="begin"/>
        </w:r>
        <w:r>
          <w:rPr>
            <w:noProof/>
            <w:webHidden/>
          </w:rPr>
          <w:instrText xml:space="preserve"> PAGEREF _Toc99614826 \h </w:instrText>
        </w:r>
        <w:r>
          <w:rPr>
            <w:noProof/>
            <w:webHidden/>
          </w:rPr>
        </w:r>
        <w:r>
          <w:rPr>
            <w:noProof/>
            <w:webHidden/>
          </w:rPr>
          <w:fldChar w:fldCharType="separate"/>
        </w:r>
        <w:r>
          <w:rPr>
            <w:noProof/>
            <w:webHidden/>
          </w:rPr>
          <w:t>96</w:t>
        </w:r>
        <w:r>
          <w:rPr>
            <w:noProof/>
            <w:webHidden/>
          </w:rPr>
          <w:fldChar w:fldCharType="end"/>
        </w:r>
      </w:hyperlink>
    </w:p>
    <w:p w14:paraId="49657003" w14:textId="6C0011ED" w:rsidR="001F4D75" w:rsidRDefault="001F4D75">
      <w:pPr>
        <w:pStyle w:val="Abbildungsverzeichnis"/>
        <w:rPr>
          <w:rFonts w:asciiTheme="minorHAnsi" w:eastAsiaTheme="minorEastAsia" w:hAnsiTheme="minorHAnsi" w:cstheme="minorBidi"/>
          <w:b w:val="0"/>
          <w:noProof/>
          <w:szCs w:val="22"/>
          <w:lang w:val="de-DE"/>
        </w:rPr>
      </w:pPr>
      <w:hyperlink w:anchor="_Toc99614827" w:history="1">
        <w:r w:rsidRPr="00DC17C3">
          <w:rPr>
            <w:rStyle w:val="Hyperlink"/>
            <w:rFonts w:eastAsia="MS Mincho"/>
            <w:noProof/>
          </w:rPr>
          <w:t xml:space="preserve">Table 91: Attributes of element </w:t>
        </w:r>
        <w:r w:rsidRPr="00DC17C3">
          <w:rPr>
            <w:rStyle w:val="Hyperlink"/>
            <w:rFonts w:ascii="Courier New" w:eastAsia="MS Mincho" w:hAnsi="Courier New" w:cs="Courier New"/>
            <w:noProof/>
            <w:kern w:val="22"/>
          </w:rPr>
          <w:t>&lt;weld_position/&gt;</w:t>
        </w:r>
        <w:r w:rsidRPr="00DC17C3">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_Toc99614827 \h </w:instrText>
        </w:r>
        <w:r>
          <w:rPr>
            <w:noProof/>
            <w:webHidden/>
          </w:rPr>
        </w:r>
        <w:r>
          <w:rPr>
            <w:noProof/>
            <w:webHidden/>
          </w:rPr>
          <w:fldChar w:fldCharType="separate"/>
        </w:r>
        <w:r>
          <w:rPr>
            <w:noProof/>
            <w:webHidden/>
          </w:rPr>
          <w:t>97</w:t>
        </w:r>
        <w:r>
          <w:rPr>
            <w:noProof/>
            <w:webHidden/>
          </w:rPr>
          <w:fldChar w:fldCharType="end"/>
        </w:r>
      </w:hyperlink>
    </w:p>
    <w:p w14:paraId="5386FB0E" w14:textId="285B0FFD" w:rsidR="001F4D75" w:rsidRDefault="001F4D75">
      <w:pPr>
        <w:pStyle w:val="Abbildungsverzeichnis"/>
        <w:rPr>
          <w:rFonts w:asciiTheme="minorHAnsi" w:eastAsiaTheme="minorEastAsia" w:hAnsiTheme="minorHAnsi" w:cstheme="minorBidi"/>
          <w:b w:val="0"/>
          <w:noProof/>
          <w:szCs w:val="22"/>
          <w:lang w:val="de-DE"/>
        </w:rPr>
      </w:pPr>
      <w:hyperlink w:anchor="_Toc99614828" w:history="1">
        <w:r w:rsidRPr="00DC17C3">
          <w:rPr>
            <w:rStyle w:val="Hyperlink"/>
            <w:rFonts w:eastAsia="MS Mincho"/>
            <w:noProof/>
          </w:rPr>
          <w:t xml:space="preserve">Table 92: Attributes of element </w:t>
        </w:r>
        <w:r w:rsidRPr="00DC17C3">
          <w:rPr>
            <w:rStyle w:val="Hyperlink"/>
            <w:rFonts w:ascii="Courier New" w:eastAsia="MS Mincho" w:hAnsi="Courier New" w:cs="Courier New"/>
            <w:noProof/>
            <w:kern w:val="22"/>
          </w:rPr>
          <w:t>&lt;sheet_parameter/&gt;</w:t>
        </w:r>
        <w:r w:rsidRPr="00DC17C3">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_Toc99614828 \h </w:instrText>
        </w:r>
        <w:r>
          <w:rPr>
            <w:noProof/>
            <w:webHidden/>
          </w:rPr>
        </w:r>
        <w:r>
          <w:rPr>
            <w:noProof/>
            <w:webHidden/>
          </w:rPr>
          <w:fldChar w:fldCharType="separate"/>
        </w:r>
        <w:r>
          <w:rPr>
            <w:noProof/>
            <w:webHidden/>
          </w:rPr>
          <w:t>98</w:t>
        </w:r>
        <w:r>
          <w:rPr>
            <w:noProof/>
            <w:webHidden/>
          </w:rPr>
          <w:fldChar w:fldCharType="end"/>
        </w:r>
      </w:hyperlink>
    </w:p>
    <w:p w14:paraId="7C5A2B5D" w14:textId="2CDB200E" w:rsidR="001F4D75" w:rsidRDefault="001F4D75">
      <w:pPr>
        <w:pStyle w:val="Abbildungsverzeichnis"/>
        <w:rPr>
          <w:rFonts w:asciiTheme="minorHAnsi" w:eastAsiaTheme="minorEastAsia" w:hAnsiTheme="minorHAnsi" w:cstheme="minorBidi"/>
          <w:b w:val="0"/>
          <w:noProof/>
          <w:szCs w:val="22"/>
          <w:lang w:val="de-DE"/>
        </w:rPr>
      </w:pPr>
      <w:hyperlink w:anchor="_Toc99614829" w:history="1">
        <w:r w:rsidRPr="00DC17C3">
          <w:rPr>
            <w:rStyle w:val="Hyperlink"/>
            <w:rFonts w:eastAsia="MS Mincho"/>
            <w:noProof/>
          </w:rPr>
          <w:t>Table 93: Parameters of Simple Corner Weld</w:t>
        </w:r>
        <w:r>
          <w:rPr>
            <w:noProof/>
            <w:webHidden/>
          </w:rPr>
          <w:tab/>
        </w:r>
        <w:r>
          <w:rPr>
            <w:noProof/>
            <w:webHidden/>
          </w:rPr>
          <w:fldChar w:fldCharType="begin"/>
        </w:r>
        <w:r>
          <w:rPr>
            <w:noProof/>
            <w:webHidden/>
          </w:rPr>
          <w:instrText xml:space="preserve"> PAGEREF _Toc99614829 \h </w:instrText>
        </w:r>
        <w:r>
          <w:rPr>
            <w:noProof/>
            <w:webHidden/>
          </w:rPr>
        </w:r>
        <w:r>
          <w:rPr>
            <w:noProof/>
            <w:webHidden/>
          </w:rPr>
          <w:fldChar w:fldCharType="separate"/>
        </w:r>
        <w:r>
          <w:rPr>
            <w:noProof/>
            <w:webHidden/>
          </w:rPr>
          <w:t>99</w:t>
        </w:r>
        <w:r>
          <w:rPr>
            <w:noProof/>
            <w:webHidden/>
          </w:rPr>
          <w:fldChar w:fldCharType="end"/>
        </w:r>
      </w:hyperlink>
    </w:p>
    <w:p w14:paraId="2A3E827A" w14:textId="3E33F6E0" w:rsidR="001F4D75" w:rsidRDefault="001F4D75">
      <w:pPr>
        <w:pStyle w:val="Abbildungsverzeichnis"/>
        <w:rPr>
          <w:rFonts w:asciiTheme="minorHAnsi" w:eastAsiaTheme="minorEastAsia" w:hAnsiTheme="minorHAnsi" w:cstheme="minorBidi"/>
          <w:b w:val="0"/>
          <w:noProof/>
          <w:szCs w:val="22"/>
          <w:lang w:val="de-DE"/>
        </w:rPr>
      </w:pPr>
      <w:hyperlink w:anchor="_Toc99614830" w:history="1">
        <w:r w:rsidRPr="00DC17C3">
          <w:rPr>
            <w:rStyle w:val="Hyperlink"/>
            <w:rFonts w:eastAsia="MS Mincho"/>
            <w:noProof/>
          </w:rPr>
          <w:t>Table 94: Parameters of Double Corner Weld</w:t>
        </w:r>
        <w:r>
          <w:rPr>
            <w:noProof/>
            <w:webHidden/>
          </w:rPr>
          <w:tab/>
        </w:r>
        <w:r>
          <w:rPr>
            <w:noProof/>
            <w:webHidden/>
          </w:rPr>
          <w:fldChar w:fldCharType="begin"/>
        </w:r>
        <w:r>
          <w:rPr>
            <w:noProof/>
            <w:webHidden/>
          </w:rPr>
          <w:instrText xml:space="preserve"> PAGEREF _Toc99614830 \h </w:instrText>
        </w:r>
        <w:r>
          <w:rPr>
            <w:noProof/>
            <w:webHidden/>
          </w:rPr>
        </w:r>
        <w:r>
          <w:rPr>
            <w:noProof/>
            <w:webHidden/>
          </w:rPr>
          <w:fldChar w:fldCharType="separate"/>
        </w:r>
        <w:r>
          <w:rPr>
            <w:noProof/>
            <w:webHidden/>
          </w:rPr>
          <w:t>100</w:t>
        </w:r>
        <w:r>
          <w:rPr>
            <w:noProof/>
            <w:webHidden/>
          </w:rPr>
          <w:fldChar w:fldCharType="end"/>
        </w:r>
      </w:hyperlink>
    </w:p>
    <w:p w14:paraId="3B20472E" w14:textId="2E0FD994" w:rsidR="001F4D75" w:rsidRDefault="001F4D75">
      <w:pPr>
        <w:pStyle w:val="Abbildungsverzeichnis"/>
        <w:rPr>
          <w:rFonts w:asciiTheme="minorHAnsi" w:eastAsiaTheme="minorEastAsia" w:hAnsiTheme="minorHAnsi" w:cstheme="minorBidi"/>
          <w:b w:val="0"/>
          <w:noProof/>
          <w:szCs w:val="22"/>
          <w:lang w:val="de-DE"/>
        </w:rPr>
      </w:pPr>
      <w:hyperlink w:anchor="_Toc99614831" w:history="1">
        <w:r w:rsidRPr="00DC17C3">
          <w:rPr>
            <w:rStyle w:val="Hyperlink"/>
            <w:rFonts w:eastAsia="MS Mincho"/>
            <w:noProof/>
          </w:rPr>
          <w:t xml:space="preserve">Table 95: Attributes of element </w:t>
        </w:r>
        <w:r w:rsidRPr="00DC17C3">
          <w:rPr>
            <w:rStyle w:val="Hyperlink"/>
            <w:rFonts w:ascii="Courier New" w:eastAsia="MS Mincho" w:hAnsi="Courier New" w:cs="Courier New"/>
            <w:bCs/>
            <w:noProof/>
          </w:rPr>
          <w:t>&lt;weld_position/&gt;</w:t>
        </w:r>
        <w:r w:rsidRPr="00DC17C3">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_Toc99614831 \h </w:instrText>
        </w:r>
        <w:r>
          <w:rPr>
            <w:noProof/>
            <w:webHidden/>
          </w:rPr>
        </w:r>
        <w:r>
          <w:rPr>
            <w:noProof/>
            <w:webHidden/>
          </w:rPr>
          <w:fldChar w:fldCharType="separate"/>
        </w:r>
        <w:r>
          <w:rPr>
            <w:noProof/>
            <w:webHidden/>
          </w:rPr>
          <w:t>101</w:t>
        </w:r>
        <w:r>
          <w:rPr>
            <w:noProof/>
            <w:webHidden/>
          </w:rPr>
          <w:fldChar w:fldCharType="end"/>
        </w:r>
      </w:hyperlink>
    </w:p>
    <w:p w14:paraId="605786C7" w14:textId="017AA9E3" w:rsidR="001F4D75" w:rsidRDefault="001F4D75">
      <w:pPr>
        <w:pStyle w:val="Abbildungsverzeichnis"/>
        <w:rPr>
          <w:rFonts w:asciiTheme="minorHAnsi" w:eastAsiaTheme="minorEastAsia" w:hAnsiTheme="minorHAnsi" w:cstheme="minorBidi"/>
          <w:b w:val="0"/>
          <w:noProof/>
          <w:szCs w:val="22"/>
          <w:lang w:val="de-DE"/>
        </w:rPr>
      </w:pPr>
      <w:hyperlink w:anchor="_Toc99614832" w:history="1">
        <w:r w:rsidRPr="00DC17C3">
          <w:rPr>
            <w:rStyle w:val="Hyperlink"/>
            <w:rFonts w:eastAsia="MS Mincho"/>
            <w:noProof/>
          </w:rPr>
          <w:t xml:space="preserve">Table 96: Values of Attribute </w:t>
        </w:r>
        <w:r w:rsidRPr="00DC17C3">
          <w:rPr>
            <w:rStyle w:val="Hyperlink"/>
            <w:rFonts w:ascii="Courier New" w:eastAsia="MS Mincho" w:hAnsi="Courier New" w:cs="Courier New"/>
            <w:bCs/>
            <w:noProof/>
          </w:rPr>
          <w:t>section</w:t>
        </w:r>
        <w:r>
          <w:rPr>
            <w:noProof/>
            <w:webHidden/>
          </w:rPr>
          <w:tab/>
        </w:r>
        <w:r>
          <w:rPr>
            <w:noProof/>
            <w:webHidden/>
          </w:rPr>
          <w:fldChar w:fldCharType="begin"/>
        </w:r>
        <w:r>
          <w:rPr>
            <w:noProof/>
            <w:webHidden/>
          </w:rPr>
          <w:instrText xml:space="preserve"> PAGEREF _Toc99614832 \h </w:instrText>
        </w:r>
        <w:r>
          <w:rPr>
            <w:noProof/>
            <w:webHidden/>
          </w:rPr>
        </w:r>
        <w:r>
          <w:rPr>
            <w:noProof/>
            <w:webHidden/>
          </w:rPr>
          <w:fldChar w:fldCharType="separate"/>
        </w:r>
        <w:r>
          <w:rPr>
            <w:noProof/>
            <w:webHidden/>
          </w:rPr>
          <w:t>101</w:t>
        </w:r>
        <w:r>
          <w:rPr>
            <w:noProof/>
            <w:webHidden/>
          </w:rPr>
          <w:fldChar w:fldCharType="end"/>
        </w:r>
      </w:hyperlink>
    </w:p>
    <w:p w14:paraId="18DA5CAF" w14:textId="778E48A4" w:rsidR="001F4D75" w:rsidRDefault="001F4D75">
      <w:pPr>
        <w:pStyle w:val="Abbildungsverzeichnis"/>
        <w:rPr>
          <w:rFonts w:asciiTheme="minorHAnsi" w:eastAsiaTheme="minorEastAsia" w:hAnsiTheme="minorHAnsi" w:cstheme="minorBidi"/>
          <w:b w:val="0"/>
          <w:noProof/>
          <w:szCs w:val="22"/>
          <w:lang w:val="de-DE"/>
        </w:rPr>
      </w:pPr>
      <w:hyperlink w:anchor="_Toc99614833" w:history="1">
        <w:r w:rsidRPr="00DC17C3">
          <w:rPr>
            <w:rStyle w:val="Hyperlink"/>
            <w:rFonts w:eastAsia="MS Mincho"/>
            <w:noProof/>
          </w:rPr>
          <w:t xml:space="preserve">Table 97: Values of Attribute </w:t>
        </w:r>
        <w:r w:rsidRPr="00DC17C3">
          <w:rPr>
            <w:rStyle w:val="Hyperlink"/>
            <w:rFonts w:ascii="Courier New" w:eastAsia="MS Mincho" w:hAnsi="Courier New" w:cs="Courier New"/>
            <w:bCs/>
            <w:noProof/>
          </w:rPr>
          <w:t>angle</w:t>
        </w:r>
        <w:r>
          <w:rPr>
            <w:noProof/>
            <w:webHidden/>
          </w:rPr>
          <w:tab/>
        </w:r>
        <w:r>
          <w:rPr>
            <w:noProof/>
            <w:webHidden/>
          </w:rPr>
          <w:fldChar w:fldCharType="begin"/>
        </w:r>
        <w:r>
          <w:rPr>
            <w:noProof/>
            <w:webHidden/>
          </w:rPr>
          <w:instrText xml:space="preserve"> PAGEREF _Toc99614833 \h </w:instrText>
        </w:r>
        <w:r>
          <w:rPr>
            <w:noProof/>
            <w:webHidden/>
          </w:rPr>
        </w:r>
        <w:r>
          <w:rPr>
            <w:noProof/>
            <w:webHidden/>
          </w:rPr>
          <w:fldChar w:fldCharType="separate"/>
        </w:r>
        <w:r>
          <w:rPr>
            <w:noProof/>
            <w:webHidden/>
          </w:rPr>
          <w:t>102</w:t>
        </w:r>
        <w:r>
          <w:rPr>
            <w:noProof/>
            <w:webHidden/>
          </w:rPr>
          <w:fldChar w:fldCharType="end"/>
        </w:r>
      </w:hyperlink>
    </w:p>
    <w:p w14:paraId="0C2257A1" w14:textId="4C217178" w:rsidR="001F4D75" w:rsidRDefault="001F4D75">
      <w:pPr>
        <w:pStyle w:val="Abbildungsverzeichnis"/>
        <w:rPr>
          <w:rFonts w:asciiTheme="minorHAnsi" w:eastAsiaTheme="minorEastAsia" w:hAnsiTheme="minorHAnsi" w:cstheme="minorBidi"/>
          <w:b w:val="0"/>
          <w:noProof/>
          <w:szCs w:val="22"/>
          <w:lang w:val="de-DE"/>
        </w:rPr>
      </w:pPr>
      <w:hyperlink w:anchor="_Toc99614834" w:history="1">
        <w:r w:rsidRPr="00DC17C3">
          <w:rPr>
            <w:rStyle w:val="Hyperlink"/>
            <w:rFonts w:eastAsia="MS Mincho"/>
            <w:noProof/>
          </w:rPr>
          <w:t xml:space="preserve">Table 98: Attributes of element </w:t>
        </w:r>
        <w:r w:rsidRPr="00DC17C3">
          <w:rPr>
            <w:rStyle w:val="Hyperlink"/>
            <w:rFonts w:ascii="Courier New" w:eastAsia="MS Mincho" w:hAnsi="Courier New" w:cs="Courier New"/>
            <w:noProof/>
            <w:kern w:val="22"/>
          </w:rPr>
          <w:t>&lt;sheet_parameter/&gt;</w:t>
        </w:r>
        <w:r w:rsidRPr="00DC17C3">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_Toc99614834 \h </w:instrText>
        </w:r>
        <w:r>
          <w:rPr>
            <w:noProof/>
            <w:webHidden/>
          </w:rPr>
        </w:r>
        <w:r>
          <w:rPr>
            <w:noProof/>
            <w:webHidden/>
          </w:rPr>
          <w:fldChar w:fldCharType="separate"/>
        </w:r>
        <w:r>
          <w:rPr>
            <w:noProof/>
            <w:webHidden/>
          </w:rPr>
          <w:t>102</w:t>
        </w:r>
        <w:r>
          <w:rPr>
            <w:noProof/>
            <w:webHidden/>
          </w:rPr>
          <w:fldChar w:fldCharType="end"/>
        </w:r>
      </w:hyperlink>
    </w:p>
    <w:p w14:paraId="1C887BDB" w14:textId="066BB8E5" w:rsidR="001F4D75" w:rsidRDefault="001F4D75">
      <w:pPr>
        <w:pStyle w:val="Abbildungsverzeichnis"/>
        <w:rPr>
          <w:rFonts w:asciiTheme="minorHAnsi" w:eastAsiaTheme="minorEastAsia" w:hAnsiTheme="minorHAnsi" w:cstheme="minorBidi"/>
          <w:b w:val="0"/>
          <w:noProof/>
          <w:szCs w:val="22"/>
          <w:lang w:val="de-DE"/>
        </w:rPr>
      </w:pPr>
      <w:hyperlink w:anchor="_Toc99614835" w:history="1">
        <w:r w:rsidRPr="00DC17C3">
          <w:rPr>
            <w:rStyle w:val="Hyperlink"/>
            <w:rFonts w:eastAsia="MS Mincho"/>
            <w:noProof/>
          </w:rPr>
          <w:t>Table 99: Parameters of Edge Weld</w:t>
        </w:r>
        <w:r>
          <w:rPr>
            <w:noProof/>
            <w:webHidden/>
          </w:rPr>
          <w:tab/>
        </w:r>
        <w:r>
          <w:rPr>
            <w:noProof/>
            <w:webHidden/>
          </w:rPr>
          <w:fldChar w:fldCharType="begin"/>
        </w:r>
        <w:r>
          <w:rPr>
            <w:noProof/>
            <w:webHidden/>
          </w:rPr>
          <w:instrText xml:space="preserve"> PAGEREF _Toc99614835 \h </w:instrText>
        </w:r>
        <w:r>
          <w:rPr>
            <w:noProof/>
            <w:webHidden/>
          </w:rPr>
        </w:r>
        <w:r>
          <w:rPr>
            <w:noProof/>
            <w:webHidden/>
          </w:rPr>
          <w:fldChar w:fldCharType="separate"/>
        </w:r>
        <w:r>
          <w:rPr>
            <w:noProof/>
            <w:webHidden/>
          </w:rPr>
          <w:t>103</w:t>
        </w:r>
        <w:r>
          <w:rPr>
            <w:noProof/>
            <w:webHidden/>
          </w:rPr>
          <w:fldChar w:fldCharType="end"/>
        </w:r>
      </w:hyperlink>
    </w:p>
    <w:p w14:paraId="3B043529" w14:textId="0845AC03" w:rsidR="001F4D75" w:rsidRDefault="001F4D75">
      <w:pPr>
        <w:pStyle w:val="Abbildungsverzeichnis"/>
        <w:rPr>
          <w:rFonts w:asciiTheme="minorHAnsi" w:eastAsiaTheme="minorEastAsia" w:hAnsiTheme="minorHAnsi" w:cstheme="minorBidi"/>
          <w:b w:val="0"/>
          <w:noProof/>
          <w:szCs w:val="22"/>
          <w:lang w:val="de-DE"/>
        </w:rPr>
      </w:pPr>
      <w:hyperlink w:anchor="_Toc99614836" w:history="1">
        <w:r w:rsidRPr="00DC17C3">
          <w:rPr>
            <w:rStyle w:val="Hyperlink"/>
            <w:rFonts w:eastAsia="MS Mincho"/>
            <w:noProof/>
          </w:rPr>
          <w:t xml:space="preserve">Table 100: Attributes of element </w:t>
        </w:r>
        <w:r w:rsidRPr="00DC17C3">
          <w:rPr>
            <w:rStyle w:val="Hyperlink"/>
            <w:rFonts w:ascii="Courier New" w:eastAsia="MS Mincho" w:hAnsi="Courier New" w:cs="Courier New"/>
            <w:noProof/>
            <w:kern w:val="22"/>
          </w:rPr>
          <w:t>&lt;weld_position/&gt;</w:t>
        </w:r>
        <w:r w:rsidRPr="00DC17C3">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_Toc99614836 \h </w:instrText>
        </w:r>
        <w:r>
          <w:rPr>
            <w:noProof/>
            <w:webHidden/>
          </w:rPr>
        </w:r>
        <w:r>
          <w:rPr>
            <w:noProof/>
            <w:webHidden/>
          </w:rPr>
          <w:fldChar w:fldCharType="separate"/>
        </w:r>
        <w:r>
          <w:rPr>
            <w:noProof/>
            <w:webHidden/>
          </w:rPr>
          <w:t>104</w:t>
        </w:r>
        <w:r>
          <w:rPr>
            <w:noProof/>
            <w:webHidden/>
          </w:rPr>
          <w:fldChar w:fldCharType="end"/>
        </w:r>
      </w:hyperlink>
    </w:p>
    <w:p w14:paraId="2B782D01" w14:textId="6822287D" w:rsidR="001F4D75" w:rsidRDefault="001F4D75">
      <w:pPr>
        <w:pStyle w:val="Abbildungsverzeichnis"/>
        <w:rPr>
          <w:rFonts w:asciiTheme="minorHAnsi" w:eastAsiaTheme="minorEastAsia" w:hAnsiTheme="minorHAnsi" w:cstheme="minorBidi"/>
          <w:b w:val="0"/>
          <w:noProof/>
          <w:szCs w:val="22"/>
          <w:lang w:val="de-DE"/>
        </w:rPr>
      </w:pPr>
      <w:hyperlink w:anchor="_Toc99614837" w:history="1">
        <w:r w:rsidRPr="00DC17C3">
          <w:rPr>
            <w:rStyle w:val="Hyperlink"/>
            <w:rFonts w:eastAsia="MS Mincho"/>
            <w:noProof/>
          </w:rPr>
          <w:t xml:space="preserve">Table 101: Attributes of element </w:t>
        </w:r>
        <w:r w:rsidRPr="00DC17C3">
          <w:rPr>
            <w:rStyle w:val="Hyperlink"/>
            <w:rFonts w:ascii="Courier New" w:eastAsia="MS Mincho" w:hAnsi="Courier New" w:cs="Courier New"/>
            <w:noProof/>
            <w:kern w:val="22"/>
          </w:rPr>
          <w:t>&lt;sheet_parameter/&gt;</w:t>
        </w:r>
        <w:r w:rsidRPr="00DC17C3">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_Toc99614837 \h </w:instrText>
        </w:r>
        <w:r>
          <w:rPr>
            <w:noProof/>
            <w:webHidden/>
          </w:rPr>
        </w:r>
        <w:r>
          <w:rPr>
            <w:noProof/>
            <w:webHidden/>
          </w:rPr>
          <w:fldChar w:fldCharType="separate"/>
        </w:r>
        <w:r>
          <w:rPr>
            <w:noProof/>
            <w:webHidden/>
          </w:rPr>
          <w:t>105</w:t>
        </w:r>
        <w:r>
          <w:rPr>
            <w:noProof/>
            <w:webHidden/>
          </w:rPr>
          <w:fldChar w:fldCharType="end"/>
        </w:r>
      </w:hyperlink>
    </w:p>
    <w:p w14:paraId="3C63414D" w14:textId="00F39374" w:rsidR="001F4D75" w:rsidRDefault="001F4D75">
      <w:pPr>
        <w:pStyle w:val="Abbildungsverzeichnis"/>
        <w:rPr>
          <w:rFonts w:asciiTheme="minorHAnsi" w:eastAsiaTheme="minorEastAsia" w:hAnsiTheme="minorHAnsi" w:cstheme="minorBidi"/>
          <w:b w:val="0"/>
          <w:noProof/>
          <w:szCs w:val="22"/>
          <w:lang w:val="de-DE"/>
        </w:rPr>
      </w:pPr>
      <w:hyperlink w:anchor="_Toc99614838" w:history="1">
        <w:r w:rsidRPr="00DC17C3">
          <w:rPr>
            <w:rStyle w:val="Hyperlink"/>
            <w:rFonts w:eastAsia="MS Mincho"/>
            <w:noProof/>
          </w:rPr>
          <w:t>Table 102: Parameters of I-Weld</w:t>
        </w:r>
        <w:r>
          <w:rPr>
            <w:noProof/>
            <w:webHidden/>
          </w:rPr>
          <w:tab/>
        </w:r>
        <w:r>
          <w:rPr>
            <w:noProof/>
            <w:webHidden/>
          </w:rPr>
          <w:fldChar w:fldCharType="begin"/>
        </w:r>
        <w:r>
          <w:rPr>
            <w:noProof/>
            <w:webHidden/>
          </w:rPr>
          <w:instrText xml:space="preserve"> PAGEREF _Toc99614838 \h </w:instrText>
        </w:r>
        <w:r>
          <w:rPr>
            <w:noProof/>
            <w:webHidden/>
          </w:rPr>
        </w:r>
        <w:r>
          <w:rPr>
            <w:noProof/>
            <w:webHidden/>
          </w:rPr>
          <w:fldChar w:fldCharType="separate"/>
        </w:r>
        <w:r>
          <w:rPr>
            <w:noProof/>
            <w:webHidden/>
          </w:rPr>
          <w:t>106</w:t>
        </w:r>
        <w:r>
          <w:rPr>
            <w:noProof/>
            <w:webHidden/>
          </w:rPr>
          <w:fldChar w:fldCharType="end"/>
        </w:r>
      </w:hyperlink>
    </w:p>
    <w:p w14:paraId="46CCFAD1" w14:textId="1C68AEEF" w:rsidR="001F4D75" w:rsidRDefault="001F4D75">
      <w:pPr>
        <w:pStyle w:val="Abbildungsverzeichnis"/>
        <w:rPr>
          <w:rFonts w:asciiTheme="minorHAnsi" w:eastAsiaTheme="minorEastAsia" w:hAnsiTheme="minorHAnsi" w:cstheme="minorBidi"/>
          <w:b w:val="0"/>
          <w:noProof/>
          <w:szCs w:val="22"/>
          <w:lang w:val="de-DE"/>
        </w:rPr>
      </w:pPr>
      <w:hyperlink w:anchor="_Toc99614839" w:history="1">
        <w:r w:rsidRPr="00DC17C3">
          <w:rPr>
            <w:rStyle w:val="Hyperlink"/>
            <w:rFonts w:eastAsia="MS Mincho"/>
            <w:noProof/>
          </w:rPr>
          <w:t xml:space="preserve">Table 103: Attributes of element </w:t>
        </w:r>
        <w:r w:rsidRPr="00DC17C3">
          <w:rPr>
            <w:rStyle w:val="Hyperlink"/>
            <w:rFonts w:ascii="Courier New" w:eastAsia="MS Mincho" w:hAnsi="Courier New" w:cs="Courier New"/>
            <w:bCs/>
            <w:noProof/>
          </w:rPr>
          <w:t>&lt;</w:t>
        </w:r>
        <w:r w:rsidRPr="00DC17C3">
          <w:rPr>
            <w:rStyle w:val="Hyperlink"/>
            <w:rFonts w:ascii="Courier New" w:eastAsia="MS Mincho" w:hAnsi="Courier New" w:cs="Courier New"/>
            <w:noProof/>
            <w:kern w:val="22"/>
          </w:rPr>
          <w:t>weld_position/&gt;</w:t>
        </w:r>
        <w:r w:rsidRPr="00DC17C3">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_Toc99614839 \h </w:instrText>
        </w:r>
        <w:r>
          <w:rPr>
            <w:noProof/>
            <w:webHidden/>
          </w:rPr>
        </w:r>
        <w:r>
          <w:rPr>
            <w:noProof/>
            <w:webHidden/>
          </w:rPr>
          <w:fldChar w:fldCharType="separate"/>
        </w:r>
        <w:r>
          <w:rPr>
            <w:noProof/>
            <w:webHidden/>
          </w:rPr>
          <w:t>106</w:t>
        </w:r>
        <w:r>
          <w:rPr>
            <w:noProof/>
            <w:webHidden/>
          </w:rPr>
          <w:fldChar w:fldCharType="end"/>
        </w:r>
      </w:hyperlink>
    </w:p>
    <w:p w14:paraId="40BF0795" w14:textId="55123233" w:rsidR="001F4D75" w:rsidRDefault="001F4D75">
      <w:pPr>
        <w:pStyle w:val="Abbildungsverzeichnis"/>
        <w:rPr>
          <w:rFonts w:asciiTheme="minorHAnsi" w:eastAsiaTheme="minorEastAsia" w:hAnsiTheme="minorHAnsi" w:cstheme="minorBidi"/>
          <w:b w:val="0"/>
          <w:noProof/>
          <w:szCs w:val="22"/>
          <w:lang w:val="de-DE"/>
        </w:rPr>
      </w:pPr>
      <w:hyperlink w:anchor="_Toc99614840" w:history="1">
        <w:r w:rsidRPr="00DC17C3">
          <w:rPr>
            <w:rStyle w:val="Hyperlink"/>
            <w:rFonts w:eastAsia="MS Mincho"/>
            <w:noProof/>
          </w:rPr>
          <w:t>Table 104: Attributes of element &lt;</w:t>
        </w:r>
        <w:r w:rsidRPr="00DC17C3">
          <w:rPr>
            <w:rStyle w:val="Hyperlink"/>
            <w:rFonts w:ascii="Courier New" w:eastAsia="MS Mincho" w:hAnsi="Courier New" w:cs="Courier New"/>
            <w:noProof/>
            <w:kern w:val="22"/>
          </w:rPr>
          <w:t>sheet_parameter/&gt;</w:t>
        </w:r>
        <w:r w:rsidRPr="00DC17C3">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_Toc99614840 \h </w:instrText>
        </w:r>
        <w:r>
          <w:rPr>
            <w:noProof/>
            <w:webHidden/>
          </w:rPr>
        </w:r>
        <w:r>
          <w:rPr>
            <w:noProof/>
            <w:webHidden/>
          </w:rPr>
          <w:fldChar w:fldCharType="separate"/>
        </w:r>
        <w:r>
          <w:rPr>
            <w:noProof/>
            <w:webHidden/>
          </w:rPr>
          <w:t>107</w:t>
        </w:r>
        <w:r>
          <w:rPr>
            <w:noProof/>
            <w:webHidden/>
          </w:rPr>
          <w:fldChar w:fldCharType="end"/>
        </w:r>
      </w:hyperlink>
    </w:p>
    <w:p w14:paraId="7B92A8EE" w14:textId="6F187CC3" w:rsidR="001F4D75" w:rsidRDefault="001F4D75">
      <w:pPr>
        <w:pStyle w:val="Abbildungsverzeichnis"/>
        <w:rPr>
          <w:rFonts w:asciiTheme="minorHAnsi" w:eastAsiaTheme="minorEastAsia" w:hAnsiTheme="minorHAnsi" w:cstheme="minorBidi"/>
          <w:b w:val="0"/>
          <w:noProof/>
          <w:szCs w:val="22"/>
          <w:lang w:val="de-DE"/>
        </w:rPr>
      </w:pPr>
      <w:hyperlink w:anchor="_Toc99614841" w:history="1">
        <w:r w:rsidRPr="00DC17C3">
          <w:rPr>
            <w:rStyle w:val="Hyperlink"/>
            <w:rFonts w:eastAsia="MS Mincho"/>
            <w:noProof/>
          </w:rPr>
          <w:t>Table 105: Parameters of Overlap Weld</w:t>
        </w:r>
        <w:r>
          <w:rPr>
            <w:noProof/>
            <w:webHidden/>
          </w:rPr>
          <w:tab/>
        </w:r>
        <w:r>
          <w:rPr>
            <w:noProof/>
            <w:webHidden/>
          </w:rPr>
          <w:fldChar w:fldCharType="begin"/>
        </w:r>
        <w:r>
          <w:rPr>
            <w:noProof/>
            <w:webHidden/>
          </w:rPr>
          <w:instrText xml:space="preserve"> PAGEREF _Toc99614841 \h </w:instrText>
        </w:r>
        <w:r>
          <w:rPr>
            <w:noProof/>
            <w:webHidden/>
          </w:rPr>
        </w:r>
        <w:r>
          <w:rPr>
            <w:noProof/>
            <w:webHidden/>
          </w:rPr>
          <w:fldChar w:fldCharType="separate"/>
        </w:r>
        <w:r>
          <w:rPr>
            <w:noProof/>
            <w:webHidden/>
          </w:rPr>
          <w:t>108</w:t>
        </w:r>
        <w:r>
          <w:rPr>
            <w:noProof/>
            <w:webHidden/>
          </w:rPr>
          <w:fldChar w:fldCharType="end"/>
        </w:r>
      </w:hyperlink>
    </w:p>
    <w:p w14:paraId="4467AF71" w14:textId="1085C320" w:rsidR="001F4D75" w:rsidRDefault="001F4D75">
      <w:pPr>
        <w:pStyle w:val="Abbildungsverzeichnis"/>
        <w:rPr>
          <w:rFonts w:asciiTheme="minorHAnsi" w:eastAsiaTheme="minorEastAsia" w:hAnsiTheme="minorHAnsi" w:cstheme="minorBidi"/>
          <w:b w:val="0"/>
          <w:noProof/>
          <w:szCs w:val="22"/>
          <w:lang w:val="de-DE"/>
        </w:rPr>
      </w:pPr>
      <w:hyperlink w:anchor="_Toc99614842" w:history="1">
        <w:r w:rsidRPr="00DC17C3">
          <w:rPr>
            <w:rStyle w:val="Hyperlink"/>
            <w:rFonts w:eastAsia="MS Mincho"/>
            <w:noProof/>
          </w:rPr>
          <w:t>Table 106: Parameters of Single Sided Double Overlap Weld</w:t>
        </w:r>
        <w:r>
          <w:rPr>
            <w:noProof/>
            <w:webHidden/>
          </w:rPr>
          <w:tab/>
        </w:r>
        <w:r>
          <w:rPr>
            <w:noProof/>
            <w:webHidden/>
          </w:rPr>
          <w:fldChar w:fldCharType="begin"/>
        </w:r>
        <w:r>
          <w:rPr>
            <w:noProof/>
            <w:webHidden/>
          </w:rPr>
          <w:instrText xml:space="preserve"> PAGEREF _Toc99614842 \h </w:instrText>
        </w:r>
        <w:r>
          <w:rPr>
            <w:noProof/>
            <w:webHidden/>
          </w:rPr>
        </w:r>
        <w:r>
          <w:rPr>
            <w:noProof/>
            <w:webHidden/>
          </w:rPr>
          <w:fldChar w:fldCharType="separate"/>
        </w:r>
        <w:r>
          <w:rPr>
            <w:noProof/>
            <w:webHidden/>
          </w:rPr>
          <w:t>109</w:t>
        </w:r>
        <w:r>
          <w:rPr>
            <w:noProof/>
            <w:webHidden/>
          </w:rPr>
          <w:fldChar w:fldCharType="end"/>
        </w:r>
      </w:hyperlink>
    </w:p>
    <w:p w14:paraId="58C25AFD" w14:textId="7BA4599B" w:rsidR="001F4D75" w:rsidRDefault="001F4D75">
      <w:pPr>
        <w:pStyle w:val="Abbildungsverzeichnis"/>
        <w:rPr>
          <w:rFonts w:asciiTheme="minorHAnsi" w:eastAsiaTheme="minorEastAsia" w:hAnsiTheme="minorHAnsi" w:cstheme="minorBidi"/>
          <w:b w:val="0"/>
          <w:noProof/>
          <w:szCs w:val="22"/>
          <w:lang w:val="de-DE"/>
        </w:rPr>
      </w:pPr>
      <w:hyperlink w:anchor="_Toc99614843" w:history="1">
        <w:r w:rsidRPr="00DC17C3">
          <w:rPr>
            <w:rStyle w:val="Hyperlink"/>
            <w:rFonts w:eastAsia="MS Mincho"/>
            <w:noProof/>
          </w:rPr>
          <w:t>Table 107: Parameters of Double Sided Double Overlap Weld</w:t>
        </w:r>
        <w:r>
          <w:rPr>
            <w:noProof/>
            <w:webHidden/>
          </w:rPr>
          <w:tab/>
        </w:r>
        <w:r>
          <w:rPr>
            <w:noProof/>
            <w:webHidden/>
          </w:rPr>
          <w:fldChar w:fldCharType="begin"/>
        </w:r>
        <w:r>
          <w:rPr>
            <w:noProof/>
            <w:webHidden/>
          </w:rPr>
          <w:instrText xml:space="preserve"> PAGEREF _Toc99614843 \h </w:instrText>
        </w:r>
        <w:r>
          <w:rPr>
            <w:noProof/>
            <w:webHidden/>
          </w:rPr>
        </w:r>
        <w:r>
          <w:rPr>
            <w:noProof/>
            <w:webHidden/>
          </w:rPr>
          <w:fldChar w:fldCharType="separate"/>
        </w:r>
        <w:r>
          <w:rPr>
            <w:noProof/>
            <w:webHidden/>
          </w:rPr>
          <w:t>110</w:t>
        </w:r>
        <w:r>
          <w:rPr>
            <w:noProof/>
            <w:webHidden/>
          </w:rPr>
          <w:fldChar w:fldCharType="end"/>
        </w:r>
      </w:hyperlink>
    </w:p>
    <w:p w14:paraId="33298D0E" w14:textId="25D75ADE" w:rsidR="001F4D75" w:rsidRDefault="001F4D75">
      <w:pPr>
        <w:pStyle w:val="Abbildungsverzeichnis"/>
        <w:rPr>
          <w:rFonts w:asciiTheme="minorHAnsi" w:eastAsiaTheme="minorEastAsia" w:hAnsiTheme="minorHAnsi" w:cstheme="minorBidi"/>
          <w:b w:val="0"/>
          <w:noProof/>
          <w:szCs w:val="22"/>
          <w:lang w:val="de-DE"/>
        </w:rPr>
      </w:pPr>
      <w:hyperlink w:anchor="_Toc99614844" w:history="1">
        <w:r w:rsidRPr="00DC17C3">
          <w:rPr>
            <w:rStyle w:val="Hyperlink"/>
            <w:rFonts w:eastAsia="MS Mincho"/>
            <w:noProof/>
          </w:rPr>
          <w:t>Table 108: Attributes of element &lt;</w:t>
        </w:r>
        <w:r w:rsidRPr="00DC17C3">
          <w:rPr>
            <w:rStyle w:val="Hyperlink"/>
            <w:rFonts w:ascii="Courier New" w:eastAsia="MS Mincho" w:hAnsi="Courier New" w:cs="Courier New"/>
            <w:noProof/>
            <w:kern w:val="22"/>
          </w:rPr>
          <w:t>weld_position/&gt;</w:t>
        </w:r>
        <w:r w:rsidRPr="00DC17C3">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_Toc99614844 \h </w:instrText>
        </w:r>
        <w:r>
          <w:rPr>
            <w:noProof/>
            <w:webHidden/>
          </w:rPr>
        </w:r>
        <w:r>
          <w:rPr>
            <w:noProof/>
            <w:webHidden/>
          </w:rPr>
          <w:fldChar w:fldCharType="separate"/>
        </w:r>
        <w:r>
          <w:rPr>
            <w:noProof/>
            <w:webHidden/>
          </w:rPr>
          <w:t>111</w:t>
        </w:r>
        <w:r>
          <w:rPr>
            <w:noProof/>
            <w:webHidden/>
          </w:rPr>
          <w:fldChar w:fldCharType="end"/>
        </w:r>
      </w:hyperlink>
    </w:p>
    <w:p w14:paraId="5C151033" w14:textId="0C82BE12" w:rsidR="001F4D75" w:rsidRDefault="001F4D75">
      <w:pPr>
        <w:pStyle w:val="Abbildungsverzeichnis"/>
        <w:rPr>
          <w:rFonts w:asciiTheme="minorHAnsi" w:eastAsiaTheme="minorEastAsia" w:hAnsiTheme="minorHAnsi" w:cstheme="minorBidi"/>
          <w:b w:val="0"/>
          <w:noProof/>
          <w:szCs w:val="22"/>
          <w:lang w:val="de-DE"/>
        </w:rPr>
      </w:pPr>
      <w:hyperlink w:anchor="_Toc99614845" w:history="1">
        <w:r w:rsidRPr="00DC17C3">
          <w:rPr>
            <w:rStyle w:val="Hyperlink"/>
            <w:rFonts w:eastAsia="MS Mincho"/>
            <w:noProof/>
          </w:rPr>
          <w:t>Table 109: Attributes of element &lt;</w:t>
        </w:r>
        <w:r w:rsidRPr="00DC17C3">
          <w:rPr>
            <w:rStyle w:val="Hyperlink"/>
            <w:rFonts w:ascii="Courier New" w:eastAsia="MS Mincho" w:hAnsi="Courier New" w:cs="Courier New"/>
            <w:noProof/>
            <w:kern w:val="22"/>
          </w:rPr>
          <w:t>sheet_parameter/&gt;</w:t>
        </w:r>
        <w:r w:rsidRPr="00DC17C3">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_Toc99614845 \h </w:instrText>
        </w:r>
        <w:r>
          <w:rPr>
            <w:noProof/>
            <w:webHidden/>
          </w:rPr>
        </w:r>
        <w:r>
          <w:rPr>
            <w:noProof/>
            <w:webHidden/>
          </w:rPr>
          <w:fldChar w:fldCharType="separate"/>
        </w:r>
        <w:r>
          <w:rPr>
            <w:noProof/>
            <w:webHidden/>
          </w:rPr>
          <w:t>112</w:t>
        </w:r>
        <w:r>
          <w:rPr>
            <w:noProof/>
            <w:webHidden/>
          </w:rPr>
          <w:fldChar w:fldCharType="end"/>
        </w:r>
      </w:hyperlink>
    </w:p>
    <w:p w14:paraId="2F1B649F" w14:textId="247D7EED" w:rsidR="001F4D75" w:rsidRDefault="001F4D75">
      <w:pPr>
        <w:pStyle w:val="Abbildungsverzeichnis"/>
        <w:rPr>
          <w:rFonts w:asciiTheme="minorHAnsi" w:eastAsiaTheme="minorEastAsia" w:hAnsiTheme="minorHAnsi" w:cstheme="minorBidi"/>
          <w:b w:val="0"/>
          <w:noProof/>
          <w:szCs w:val="22"/>
          <w:lang w:val="de-DE"/>
        </w:rPr>
      </w:pPr>
      <w:hyperlink w:anchor="_Toc99614846" w:history="1">
        <w:r w:rsidRPr="00DC17C3">
          <w:rPr>
            <w:rStyle w:val="Hyperlink"/>
            <w:rFonts w:eastAsia="MS Mincho"/>
            <w:noProof/>
          </w:rPr>
          <w:t>Table 110: Parameters of Y-Joint</w:t>
        </w:r>
        <w:r>
          <w:rPr>
            <w:noProof/>
            <w:webHidden/>
          </w:rPr>
          <w:tab/>
        </w:r>
        <w:r>
          <w:rPr>
            <w:noProof/>
            <w:webHidden/>
          </w:rPr>
          <w:fldChar w:fldCharType="begin"/>
        </w:r>
        <w:r>
          <w:rPr>
            <w:noProof/>
            <w:webHidden/>
          </w:rPr>
          <w:instrText xml:space="preserve"> PAGEREF _Toc99614846 \h </w:instrText>
        </w:r>
        <w:r>
          <w:rPr>
            <w:noProof/>
            <w:webHidden/>
          </w:rPr>
        </w:r>
        <w:r>
          <w:rPr>
            <w:noProof/>
            <w:webHidden/>
          </w:rPr>
          <w:fldChar w:fldCharType="separate"/>
        </w:r>
        <w:r>
          <w:rPr>
            <w:noProof/>
            <w:webHidden/>
          </w:rPr>
          <w:t>113</w:t>
        </w:r>
        <w:r>
          <w:rPr>
            <w:noProof/>
            <w:webHidden/>
          </w:rPr>
          <w:fldChar w:fldCharType="end"/>
        </w:r>
      </w:hyperlink>
    </w:p>
    <w:p w14:paraId="48EFF769" w14:textId="6344F053" w:rsidR="001F4D75" w:rsidRDefault="001F4D75">
      <w:pPr>
        <w:pStyle w:val="Abbildungsverzeichnis"/>
        <w:rPr>
          <w:rFonts w:asciiTheme="minorHAnsi" w:eastAsiaTheme="minorEastAsia" w:hAnsiTheme="minorHAnsi" w:cstheme="minorBidi"/>
          <w:b w:val="0"/>
          <w:noProof/>
          <w:szCs w:val="22"/>
          <w:lang w:val="de-DE"/>
        </w:rPr>
      </w:pPr>
      <w:hyperlink w:anchor="_Toc99614847" w:history="1">
        <w:r w:rsidRPr="00DC17C3">
          <w:rPr>
            <w:rStyle w:val="Hyperlink"/>
            <w:rFonts w:eastAsia="MS Mincho"/>
            <w:noProof/>
          </w:rPr>
          <w:t>Table 111: Attributes of element &lt;</w:t>
        </w:r>
        <w:r w:rsidRPr="00DC17C3">
          <w:rPr>
            <w:rStyle w:val="Hyperlink"/>
            <w:rFonts w:ascii="Courier New" w:eastAsia="MS Mincho" w:hAnsi="Courier New" w:cs="Courier New"/>
            <w:noProof/>
            <w:kern w:val="22"/>
          </w:rPr>
          <w:t>weld_position/&gt;</w:t>
        </w:r>
        <w:r w:rsidRPr="00DC17C3">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_Toc99614847 \h </w:instrText>
        </w:r>
        <w:r>
          <w:rPr>
            <w:noProof/>
            <w:webHidden/>
          </w:rPr>
        </w:r>
        <w:r>
          <w:rPr>
            <w:noProof/>
            <w:webHidden/>
          </w:rPr>
          <w:fldChar w:fldCharType="separate"/>
        </w:r>
        <w:r>
          <w:rPr>
            <w:noProof/>
            <w:webHidden/>
          </w:rPr>
          <w:t>114</w:t>
        </w:r>
        <w:r>
          <w:rPr>
            <w:noProof/>
            <w:webHidden/>
          </w:rPr>
          <w:fldChar w:fldCharType="end"/>
        </w:r>
      </w:hyperlink>
    </w:p>
    <w:p w14:paraId="38F35435" w14:textId="60B97AC6" w:rsidR="001F4D75" w:rsidRDefault="001F4D75">
      <w:pPr>
        <w:pStyle w:val="Abbildungsverzeichnis"/>
        <w:rPr>
          <w:rFonts w:asciiTheme="minorHAnsi" w:eastAsiaTheme="minorEastAsia" w:hAnsiTheme="minorHAnsi" w:cstheme="minorBidi"/>
          <w:b w:val="0"/>
          <w:noProof/>
          <w:szCs w:val="22"/>
          <w:lang w:val="de-DE"/>
        </w:rPr>
      </w:pPr>
      <w:hyperlink w:anchor="_Toc99614848" w:history="1">
        <w:r w:rsidRPr="00DC17C3">
          <w:rPr>
            <w:rStyle w:val="Hyperlink"/>
            <w:rFonts w:eastAsia="MS Mincho"/>
            <w:noProof/>
          </w:rPr>
          <w:t xml:space="preserve">Table 112: Value Dependency of Attribute </w:t>
        </w:r>
        <w:r w:rsidRPr="00DC17C3">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_Toc99614848 \h </w:instrText>
        </w:r>
        <w:r>
          <w:rPr>
            <w:noProof/>
            <w:webHidden/>
          </w:rPr>
        </w:r>
        <w:r>
          <w:rPr>
            <w:noProof/>
            <w:webHidden/>
          </w:rPr>
          <w:fldChar w:fldCharType="separate"/>
        </w:r>
        <w:r>
          <w:rPr>
            <w:noProof/>
            <w:webHidden/>
          </w:rPr>
          <w:t>115</w:t>
        </w:r>
        <w:r>
          <w:rPr>
            <w:noProof/>
            <w:webHidden/>
          </w:rPr>
          <w:fldChar w:fldCharType="end"/>
        </w:r>
      </w:hyperlink>
    </w:p>
    <w:p w14:paraId="69F23FA8" w14:textId="081D0C86" w:rsidR="001F4D75" w:rsidRDefault="001F4D75">
      <w:pPr>
        <w:pStyle w:val="Abbildungsverzeichnis"/>
        <w:rPr>
          <w:rFonts w:asciiTheme="minorHAnsi" w:eastAsiaTheme="minorEastAsia" w:hAnsiTheme="minorHAnsi" w:cstheme="minorBidi"/>
          <w:b w:val="0"/>
          <w:noProof/>
          <w:szCs w:val="22"/>
          <w:lang w:val="de-DE"/>
        </w:rPr>
      </w:pPr>
      <w:hyperlink w:anchor="_Toc99614849" w:history="1">
        <w:r w:rsidRPr="00DC17C3">
          <w:rPr>
            <w:rStyle w:val="Hyperlink"/>
            <w:rFonts w:eastAsia="MS Mincho"/>
            <w:noProof/>
          </w:rPr>
          <w:t xml:space="preserve">Table 113: Attributes of element </w:t>
        </w:r>
        <w:r w:rsidRPr="00DC17C3">
          <w:rPr>
            <w:rStyle w:val="Hyperlink"/>
            <w:rFonts w:ascii="Courier New" w:eastAsia="MS Mincho" w:hAnsi="Courier New" w:cs="Courier New"/>
            <w:bCs/>
            <w:noProof/>
          </w:rPr>
          <w:t>&lt;</w:t>
        </w:r>
        <w:r w:rsidRPr="00DC17C3">
          <w:rPr>
            <w:rStyle w:val="Hyperlink"/>
            <w:rFonts w:ascii="Courier New" w:eastAsia="MS Mincho" w:hAnsi="Courier New" w:cs="Courier New"/>
            <w:noProof/>
            <w:kern w:val="22"/>
          </w:rPr>
          <w:t>sheet_parameter/&gt;</w:t>
        </w:r>
        <w:r w:rsidRPr="00DC17C3">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_Toc99614849 \h </w:instrText>
        </w:r>
        <w:r>
          <w:rPr>
            <w:noProof/>
            <w:webHidden/>
          </w:rPr>
        </w:r>
        <w:r>
          <w:rPr>
            <w:noProof/>
            <w:webHidden/>
          </w:rPr>
          <w:fldChar w:fldCharType="separate"/>
        </w:r>
        <w:r>
          <w:rPr>
            <w:noProof/>
            <w:webHidden/>
          </w:rPr>
          <w:t>116</w:t>
        </w:r>
        <w:r>
          <w:rPr>
            <w:noProof/>
            <w:webHidden/>
          </w:rPr>
          <w:fldChar w:fldCharType="end"/>
        </w:r>
      </w:hyperlink>
    </w:p>
    <w:p w14:paraId="0D80F809" w14:textId="4A524C92" w:rsidR="001F4D75" w:rsidRDefault="001F4D75">
      <w:pPr>
        <w:pStyle w:val="Abbildungsverzeichnis"/>
        <w:rPr>
          <w:rFonts w:asciiTheme="minorHAnsi" w:eastAsiaTheme="minorEastAsia" w:hAnsiTheme="minorHAnsi" w:cstheme="minorBidi"/>
          <w:b w:val="0"/>
          <w:noProof/>
          <w:szCs w:val="22"/>
          <w:lang w:val="de-DE"/>
        </w:rPr>
      </w:pPr>
      <w:hyperlink w:anchor="_Toc99614850" w:history="1">
        <w:r w:rsidRPr="00DC17C3">
          <w:rPr>
            <w:rStyle w:val="Hyperlink"/>
            <w:rFonts w:eastAsia="MS Mincho"/>
            <w:noProof/>
          </w:rPr>
          <w:t>Table 114: Parameters of K-Joint</w:t>
        </w:r>
        <w:r>
          <w:rPr>
            <w:noProof/>
            <w:webHidden/>
          </w:rPr>
          <w:tab/>
        </w:r>
        <w:r>
          <w:rPr>
            <w:noProof/>
            <w:webHidden/>
          </w:rPr>
          <w:fldChar w:fldCharType="begin"/>
        </w:r>
        <w:r>
          <w:rPr>
            <w:noProof/>
            <w:webHidden/>
          </w:rPr>
          <w:instrText xml:space="preserve"> PAGEREF _Toc99614850 \h </w:instrText>
        </w:r>
        <w:r>
          <w:rPr>
            <w:noProof/>
            <w:webHidden/>
          </w:rPr>
        </w:r>
        <w:r>
          <w:rPr>
            <w:noProof/>
            <w:webHidden/>
          </w:rPr>
          <w:fldChar w:fldCharType="separate"/>
        </w:r>
        <w:r>
          <w:rPr>
            <w:noProof/>
            <w:webHidden/>
          </w:rPr>
          <w:t>117</w:t>
        </w:r>
        <w:r>
          <w:rPr>
            <w:noProof/>
            <w:webHidden/>
          </w:rPr>
          <w:fldChar w:fldCharType="end"/>
        </w:r>
      </w:hyperlink>
    </w:p>
    <w:p w14:paraId="27B8293E" w14:textId="1D0B2EDE" w:rsidR="001F4D75" w:rsidRDefault="001F4D75">
      <w:pPr>
        <w:pStyle w:val="Abbildungsverzeichnis"/>
        <w:rPr>
          <w:rFonts w:asciiTheme="minorHAnsi" w:eastAsiaTheme="minorEastAsia" w:hAnsiTheme="minorHAnsi" w:cstheme="minorBidi"/>
          <w:b w:val="0"/>
          <w:noProof/>
          <w:szCs w:val="22"/>
          <w:lang w:val="de-DE"/>
        </w:rPr>
      </w:pPr>
      <w:hyperlink w:anchor="_Toc99614851" w:history="1">
        <w:r w:rsidRPr="00DC17C3">
          <w:rPr>
            <w:rStyle w:val="Hyperlink"/>
            <w:rFonts w:eastAsia="MS Mincho"/>
            <w:noProof/>
          </w:rPr>
          <w:t xml:space="preserve">Table 115: Attributes of element </w:t>
        </w:r>
        <w:r w:rsidRPr="00DC17C3">
          <w:rPr>
            <w:rStyle w:val="Hyperlink"/>
            <w:rFonts w:ascii="Courier New" w:eastAsia="MS Mincho" w:hAnsi="Courier New" w:cs="Courier New"/>
            <w:bCs/>
            <w:noProof/>
          </w:rPr>
          <w:t>&lt;</w:t>
        </w:r>
        <w:r w:rsidRPr="00DC17C3">
          <w:rPr>
            <w:rStyle w:val="Hyperlink"/>
            <w:rFonts w:ascii="Courier New" w:eastAsia="MS Mincho" w:hAnsi="Courier New" w:cs="Courier New"/>
            <w:noProof/>
            <w:kern w:val="22"/>
          </w:rPr>
          <w:t>weld_position/&gt;</w:t>
        </w:r>
        <w:r w:rsidRPr="00DC17C3">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_Toc99614851 \h </w:instrText>
        </w:r>
        <w:r>
          <w:rPr>
            <w:noProof/>
            <w:webHidden/>
          </w:rPr>
        </w:r>
        <w:r>
          <w:rPr>
            <w:noProof/>
            <w:webHidden/>
          </w:rPr>
          <w:fldChar w:fldCharType="separate"/>
        </w:r>
        <w:r>
          <w:rPr>
            <w:noProof/>
            <w:webHidden/>
          </w:rPr>
          <w:t>118</w:t>
        </w:r>
        <w:r>
          <w:rPr>
            <w:noProof/>
            <w:webHidden/>
          </w:rPr>
          <w:fldChar w:fldCharType="end"/>
        </w:r>
      </w:hyperlink>
    </w:p>
    <w:p w14:paraId="5F12FD4C" w14:textId="43E7E6C9" w:rsidR="001F4D75" w:rsidRDefault="001F4D75">
      <w:pPr>
        <w:pStyle w:val="Abbildungsverzeichnis"/>
        <w:rPr>
          <w:rFonts w:asciiTheme="minorHAnsi" w:eastAsiaTheme="minorEastAsia" w:hAnsiTheme="minorHAnsi" w:cstheme="minorBidi"/>
          <w:b w:val="0"/>
          <w:noProof/>
          <w:szCs w:val="22"/>
          <w:lang w:val="de-DE"/>
        </w:rPr>
      </w:pPr>
      <w:hyperlink w:anchor="_Toc99614852" w:history="1">
        <w:r w:rsidRPr="00DC17C3">
          <w:rPr>
            <w:rStyle w:val="Hyperlink"/>
            <w:rFonts w:eastAsia="MS Mincho"/>
            <w:noProof/>
          </w:rPr>
          <w:t xml:space="preserve">Table 116: Value Dependency of Attribute </w:t>
        </w:r>
        <w:r w:rsidRPr="00DC17C3">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_Toc99614852 \h </w:instrText>
        </w:r>
        <w:r>
          <w:rPr>
            <w:noProof/>
            <w:webHidden/>
          </w:rPr>
        </w:r>
        <w:r>
          <w:rPr>
            <w:noProof/>
            <w:webHidden/>
          </w:rPr>
          <w:fldChar w:fldCharType="separate"/>
        </w:r>
        <w:r>
          <w:rPr>
            <w:noProof/>
            <w:webHidden/>
          </w:rPr>
          <w:t>118</w:t>
        </w:r>
        <w:r>
          <w:rPr>
            <w:noProof/>
            <w:webHidden/>
          </w:rPr>
          <w:fldChar w:fldCharType="end"/>
        </w:r>
      </w:hyperlink>
    </w:p>
    <w:p w14:paraId="768C3B47" w14:textId="6C89E05E" w:rsidR="001F4D75" w:rsidRDefault="001F4D75">
      <w:pPr>
        <w:pStyle w:val="Abbildungsverzeichnis"/>
        <w:rPr>
          <w:rFonts w:asciiTheme="minorHAnsi" w:eastAsiaTheme="minorEastAsia" w:hAnsiTheme="minorHAnsi" w:cstheme="minorBidi"/>
          <w:b w:val="0"/>
          <w:noProof/>
          <w:szCs w:val="22"/>
          <w:lang w:val="de-DE"/>
        </w:rPr>
      </w:pPr>
      <w:hyperlink w:anchor="_Toc99614853" w:history="1">
        <w:r w:rsidRPr="00DC17C3">
          <w:rPr>
            <w:rStyle w:val="Hyperlink"/>
            <w:rFonts w:eastAsia="MS Mincho"/>
            <w:noProof/>
          </w:rPr>
          <w:t>Table 117: Attributes of element &lt;</w:t>
        </w:r>
        <w:r w:rsidRPr="00DC17C3">
          <w:rPr>
            <w:rStyle w:val="Hyperlink"/>
            <w:rFonts w:ascii="Courier New" w:eastAsia="MS Mincho" w:hAnsi="Courier New" w:cs="Courier New"/>
            <w:noProof/>
            <w:kern w:val="22"/>
          </w:rPr>
          <w:t>sheet_parameter/&gt;</w:t>
        </w:r>
        <w:r w:rsidRPr="00DC17C3">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_Toc99614853 \h </w:instrText>
        </w:r>
        <w:r>
          <w:rPr>
            <w:noProof/>
            <w:webHidden/>
          </w:rPr>
        </w:r>
        <w:r>
          <w:rPr>
            <w:noProof/>
            <w:webHidden/>
          </w:rPr>
          <w:fldChar w:fldCharType="separate"/>
        </w:r>
        <w:r>
          <w:rPr>
            <w:noProof/>
            <w:webHidden/>
          </w:rPr>
          <w:t>119</w:t>
        </w:r>
        <w:r>
          <w:rPr>
            <w:noProof/>
            <w:webHidden/>
          </w:rPr>
          <w:fldChar w:fldCharType="end"/>
        </w:r>
      </w:hyperlink>
    </w:p>
    <w:p w14:paraId="7CCAF77E" w14:textId="56608B80" w:rsidR="001F4D75" w:rsidRDefault="001F4D75">
      <w:pPr>
        <w:pStyle w:val="Abbildungsverzeichnis"/>
        <w:rPr>
          <w:rFonts w:asciiTheme="minorHAnsi" w:eastAsiaTheme="minorEastAsia" w:hAnsiTheme="minorHAnsi" w:cstheme="minorBidi"/>
          <w:b w:val="0"/>
          <w:noProof/>
          <w:szCs w:val="22"/>
          <w:lang w:val="de-DE"/>
        </w:rPr>
      </w:pPr>
      <w:hyperlink w:anchor="_Toc99614854" w:history="1">
        <w:r w:rsidRPr="00DC17C3">
          <w:rPr>
            <w:rStyle w:val="Hyperlink"/>
            <w:rFonts w:eastAsia="MS Mincho"/>
            <w:noProof/>
          </w:rPr>
          <w:t>Table 118: Parameters of Cruciform Joint</w:t>
        </w:r>
        <w:r>
          <w:rPr>
            <w:noProof/>
            <w:webHidden/>
          </w:rPr>
          <w:tab/>
        </w:r>
        <w:r>
          <w:rPr>
            <w:noProof/>
            <w:webHidden/>
          </w:rPr>
          <w:fldChar w:fldCharType="begin"/>
        </w:r>
        <w:r>
          <w:rPr>
            <w:noProof/>
            <w:webHidden/>
          </w:rPr>
          <w:instrText xml:space="preserve"> PAGEREF _Toc99614854 \h </w:instrText>
        </w:r>
        <w:r>
          <w:rPr>
            <w:noProof/>
            <w:webHidden/>
          </w:rPr>
        </w:r>
        <w:r>
          <w:rPr>
            <w:noProof/>
            <w:webHidden/>
          </w:rPr>
          <w:fldChar w:fldCharType="separate"/>
        </w:r>
        <w:r>
          <w:rPr>
            <w:noProof/>
            <w:webHidden/>
          </w:rPr>
          <w:t>120</w:t>
        </w:r>
        <w:r>
          <w:rPr>
            <w:noProof/>
            <w:webHidden/>
          </w:rPr>
          <w:fldChar w:fldCharType="end"/>
        </w:r>
      </w:hyperlink>
    </w:p>
    <w:p w14:paraId="1185A1C6" w14:textId="4D6D0C1A" w:rsidR="001F4D75" w:rsidRDefault="001F4D75">
      <w:pPr>
        <w:pStyle w:val="Abbildungsverzeichnis"/>
        <w:rPr>
          <w:rFonts w:asciiTheme="minorHAnsi" w:eastAsiaTheme="minorEastAsia" w:hAnsiTheme="minorHAnsi" w:cstheme="minorBidi"/>
          <w:b w:val="0"/>
          <w:noProof/>
          <w:szCs w:val="22"/>
          <w:lang w:val="de-DE"/>
        </w:rPr>
      </w:pPr>
      <w:hyperlink w:anchor="_Toc99614855" w:history="1">
        <w:r w:rsidRPr="00DC17C3">
          <w:rPr>
            <w:rStyle w:val="Hyperlink"/>
            <w:rFonts w:eastAsia="MS Mincho"/>
            <w:noProof/>
          </w:rPr>
          <w:t xml:space="preserve">Table 119: Attributes of element </w:t>
        </w:r>
        <w:r w:rsidRPr="00DC17C3">
          <w:rPr>
            <w:rStyle w:val="Hyperlink"/>
            <w:rFonts w:ascii="Courier New" w:eastAsia="MS Mincho" w:hAnsi="Courier New" w:cs="Courier New"/>
            <w:bCs/>
            <w:noProof/>
          </w:rPr>
          <w:t>&lt;</w:t>
        </w:r>
        <w:r w:rsidRPr="00DC17C3">
          <w:rPr>
            <w:rStyle w:val="Hyperlink"/>
            <w:rFonts w:ascii="Courier New" w:eastAsia="MS Mincho" w:hAnsi="Courier New" w:cs="Courier New"/>
            <w:noProof/>
            <w:kern w:val="22"/>
          </w:rPr>
          <w:t>weld_position/&gt;</w:t>
        </w:r>
        <w:r w:rsidRPr="00DC17C3">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_Toc99614855 \h </w:instrText>
        </w:r>
        <w:r>
          <w:rPr>
            <w:noProof/>
            <w:webHidden/>
          </w:rPr>
        </w:r>
        <w:r>
          <w:rPr>
            <w:noProof/>
            <w:webHidden/>
          </w:rPr>
          <w:fldChar w:fldCharType="separate"/>
        </w:r>
        <w:r>
          <w:rPr>
            <w:noProof/>
            <w:webHidden/>
          </w:rPr>
          <w:t>121</w:t>
        </w:r>
        <w:r>
          <w:rPr>
            <w:noProof/>
            <w:webHidden/>
          </w:rPr>
          <w:fldChar w:fldCharType="end"/>
        </w:r>
      </w:hyperlink>
    </w:p>
    <w:p w14:paraId="4E9BEC4A" w14:textId="11204EF9" w:rsidR="001F4D75" w:rsidRDefault="001F4D75">
      <w:pPr>
        <w:pStyle w:val="Abbildungsverzeichnis"/>
        <w:rPr>
          <w:rFonts w:asciiTheme="minorHAnsi" w:eastAsiaTheme="minorEastAsia" w:hAnsiTheme="minorHAnsi" w:cstheme="minorBidi"/>
          <w:b w:val="0"/>
          <w:noProof/>
          <w:szCs w:val="22"/>
          <w:lang w:val="de-DE"/>
        </w:rPr>
      </w:pPr>
      <w:hyperlink w:anchor="_Toc99614856" w:history="1">
        <w:r w:rsidRPr="00DC17C3">
          <w:rPr>
            <w:rStyle w:val="Hyperlink"/>
            <w:rFonts w:eastAsia="MS Mincho"/>
            <w:noProof/>
          </w:rPr>
          <w:t xml:space="preserve">Table 120: Value Dependency of Attribute </w:t>
        </w:r>
        <w:r w:rsidRPr="00DC17C3">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_Toc99614856 \h </w:instrText>
        </w:r>
        <w:r>
          <w:rPr>
            <w:noProof/>
            <w:webHidden/>
          </w:rPr>
        </w:r>
        <w:r>
          <w:rPr>
            <w:noProof/>
            <w:webHidden/>
          </w:rPr>
          <w:fldChar w:fldCharType="separate"/>
        </w:r>
        <w:r>
          <w:rPr>
            <w:noProof/>
            <w:webHidden/>
          </w:rPr>
          <w:t>122</w:t>
        </w:r>
        <w:r>
          <w:rPr>
            <w:noProof/>
            <w:webHidden/>
          </w:rPr>
          <w:fldChar w:fldCharType="end"/>
        </w:r>
      </w:hyperlink>
    </w:p>
    <w:p w14:paraId="4EC4B809" w14:textId="1476564E" w:rsidR="001F4D75" w:rsidRDefault="001F4D75">
      <w:pPr>
        <w:pStyle w:val="Abbildungsverzeichnis"/>
        <w:rPr>
          <w:rFonts w:asciiTheme="minorHAnsi" w:eastAsiaTheme="minorEastAsia" w:hAnsiTheme="minorHAnsi" w:cstheme="minorBidi"/>
          <w:b w:val="0"/>
          <w:noProof/>
          <w:szCs w:val="22"/>
          <w:lang w:val="de-DE"/>
        </w:rPr>
      </w:pPr>
      <w:hyperlink w:anchor="_Toc99614857" w:history="1">
        <w:r w:rsidRPr="00DC17C3">
          <w:rPr>
            <w:rStyle w:val="Hyperlink"/>
            <w:rFonts w:eastAsia="MS Mincho"/>
            <w:noProof/>
          </w:rPr>
          <w:t xml:space="preserve">Table 121: Attributes of element </w:t>
        </w:r>
        <w:r w:rsidRPr="00DC17C3">
          <w:rPr>
            <w:rStyle w:val="Hyperlink"/>
            <w:rFonts w:ascii="Courier New" w:eastAsia="MS Mincho" w:hAnsi="Courier New" w:cs="Courier New"/>
            <w:bCs/>
            <w:noProof/>
          </w:rPr>
          <w:t>&lt;</w:t>
        </w:r>
        <w:r w:rsidRPr="00DC17C3">
          <w:rPr>
            <w:rStyle w:val="Hyperlink"/>
            <w:rFonts w:ascii="Courier New" w:eastAsia="MS Mincho" w:hAnsi="Courier New" w:cs="Courier New"/>
            <w:noProof/>
            <w:kern w:val="22"/>
          </w:rPr>
          <w:t>sheet_parameter/&gt;</w:t>
        </w:r>
        <w:r w:rsidRPr="00DC17C3">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_Toc99614857 \h </w:instrText>
        </w:r>
        <w:r>
          <w:rPr>
            <w:noProof/>
            <w:webHidden/>
          </w:rPr>
        </w:r>
        <w:r>
          <w:rPr>
            <w:noProof/>
            <w:webHidden/>
          </w:rPr>
          <w:fldChar w:fldCharType="separate"/>
        </w:r>
        <w:r>
          <w:rPr>
            <w:noProof/>
            <w:webHidden/>
          </w:rPr>
          <w:t>123</w:t>
        </w:r>
        <w:r>
          <w:rPr>
            <w:noProof/>
            <w:webHidden/>
          </w:rPr>
          <w:fldChar w:fldCharType="end"/>
        </w:r>
      </w:hyperlink>
    </w:p>
    <w:p w14:paraId="6BD51359" w14:textId="535101D2" w:rsidR="001F4D75" w:rsidRDefault="001F4D75">
      <w:pPr>
        <w:pStyle w:val="Abbildungsverzeichnis"/>
        <w:rPr>
          <w:rFonts w:asciiTheme="minorHAnsi" w:eastAsiaTheme="minorEastAsia" w:hAnsiTheme="minorHAnsi" w:cstheme="minorBidi"/>
          <w:b w:val="0"/>
          <w:noProof/>
          <w:szCs w:val="22"/>
          <w:lang w:val="de-DE"/>
        </w:rPr>
      </w:pPr>
      <w:hyperlink w:anchor="_Toc99614858" w:history="1">
        <w:r w:rsidRPr="00DC17C3">
          <w:rPr>
            <w:rStyle w:val="Hyperlink"/>
            <w:rFonts w:eastAsia="MS Mincho"/>
            <w:noProof/>
          </w:rPr>
          <w:t>Table 122: Parameters of Flared joint</w:t>
        </w:r>
        <w:r>
          <w:rPr>
            <w:noProof/>
            <w:webHidden/>
          </w:rPr>
          <w:tab/>
        </w:r>
        <w:r>
          <w:rPr>
            <w:noProof/>
            <w:webHidden/>
          </w:rPr>
          <w:fldChar w:fldCharType="begin"/>
        </w:r>
        <w:r>
          <w:rPr>
            <w:noProof/>
            <w:webHidden/>
          </w:rPr>
          <w:instrText xml:space="preserve"> PAGEREF _Toc99614858 \h </w:instrText>
        </w:r>
        <w:r>
          <w:rPr>
            <w:noProof/>
            <w:webHidden/>
          </w:rPr>
        </w:r>
        <w:r>
          <w:rPr>
            <w:noProof/>
            <w:webHidden/>
          </w:rPr>
          <w:fldChar w:fldCharType="separate"/>
        </w:r>
        <w:r>
          <w:rPr>
            <w:noProof/>
            <w:webHidden/>
          </w:rPr>
          <w:t>124</w:t>
        </w:r>
        <w:r>
          <w:rPr>
            <w:noProof/>
            <w:webHidden/>
          </w:rPr>
          <w:fldChar w:fldCharType="end"/>
        </w:r>
      </w:hyperlink>
    </w:p>
    <w:p w14:paraId="6854349E" w14:textId="6D5E3762" w:rsidR="001F4D75" w:rsidRDefault="001F4D75">
      <w:pPr>
        <w:pStyle w:val="Abbildungsverzeichnis"/>
        <w:rPr>
          <w:rFonts w:asciiTheme="minorHAnsi" w:eastAsiaTheme="minorEastAsia" w:hAnsiTheme="minorHAnsi" w:cstheme="minorBidi"/>
          <w:b w:val="0"/>
          <w:noProof/>
          <w:szCs w:val="22"/>
          <w:lang w:val="de-DE"/>
        </w:rPr>
      </w:pPr>
      <w:hyperlink w:anchor="_Toc99614859" w:history="1">
        <w:r w:rsidRPr="00DC17C3">
          <w:rPr>
            <w:rStyle w:val="Hyperlink"/>
            <w:rFonts w:eastAsia="MS Mincho"/>
            <w:noProof/>
          </w:rPr>
          <w:t xml:space="preserve">Table 123: Attributes of element </w:t>
        </w:r>
        <w:r w:rsidRPr="00DC17C3">
          <w:rPr>
            <w:rStyle w:val="Hyperlink"/>
            <w:rFonts w:ascii="Courier New" w:eastAsia="MS Mincho" w:hAnsi="Courier New" w:cs="Courier New"/>
            <w:bCs/>
            <w:noProof/>
          </w:rPr>
          <w:t>&lt;</w:t>
        </w:r>
        <w:r w:rsidRPr="00DC17C3">
          <w:rPr>
            <w:rStyle w:val="Hyperlink"/>
            <w:rFonts w:ascii="Courier New" w:eastAsia="MS Mincho" w:hAnsi="Courier New" w:cs="Courier New"/>
            <w:noProof/>
            <w:kern w:val="22"/>
          </w:rPr>
          <w:t>weld_position/&gt;</w:t>
        </w:r>
        <w:r w:rsidRPr="00DC17C3">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_Toc99614859 \h </w:instrText>
        </w:r>
        <w:r>
          <w:rPr>
            <w:noProof/>
            <w:webHidden/>
          </w:rPr>
        </w:r>
        <w:r>
          <w:rPr>
            <w:noProof/>
            <w:webHidden/>
          </w:rPr>
          <w:fldChar w:fldCharType="separate"/>
        </w:r>
        <w:r>
          <w:rPr>
            <w:noProof/>
            <w:webHidden/>
          </w:rPr>
          <w:t>124</w:t>
        </w:r>
        <w:r>
          <w:rPr>
            <w:noProof/>
            <w:webHidden/>
          </w:rPr>
          <w:fldChar w:fldCharType="end"/>
        </w:r>
      </w:hyperlink>
    </w:p>
    <w:p w14:paraId="017371D6" w14:textId="522B4B04" w:rsidR="001F4D75" w:rsidRDefault="001F4D75">
      <w:pPr>
        <w:pStyle w:val="Abbildungsverzeichnis"/>
        <w:rPr>
          <w:rFonts w:asciiTheme="minorHAnsi" w:eastAsiaTheme="minorEastAsia" w:hAnsiTheme="minorHAnsi" w:cstheme="minorBidi"/>
          <w:b w:val="0"/>
          <w:noProof/>
          <w:szCs w:val="22"/>
          <w:lang w:val="de-DE"/>
        </w:rPr>
      </w:pPr>
      <w:hyperlink w:anchor="_Toc99614860" w:history="1">
        <w:r w:rsidRPr="00DC17C3">
          <w:rPr>
            <w:rStyle w:val="Hyperlink"/>
            <w:rFonts w:eastAsia="MS Mincho"/>
            <w:noProof/>
          </w:rPr>
          <w:t xml:space="preserve">Table 124: Attributes of element </w:t>
        </w:r>
        <w:r w:rsidRPr="00DC17C3">
          <w:rPr>
            <w:rStyle w:val="Hyperlink"/>
            <w:rFonts w:ascii="Courier New" w:eastAsia="MS Mincho" w:hAnsi="Courier New" w:cs="Courier New"/>
            <w:bCs/>
            <w:noProof/>
          </w:rPr>
          <w:t>&lt;</w:t>
        </w:r>
        <w:r w:rsidRPr="00DC17C3">
          <w:rPr>
            <w:rStyle w:val="Hyperlink"/>
            <w:rFonts w:ascii="Courier New" w:eastAsia="MS Mincho" w:hAnsi="Courier New" w:cs="Courier New"/>
            <w:noProof/>
            <w:kern w:val="22"/>
          </w:rPr>
          <w:t>sheet_parameter/&gt;</w:t>
        </w:r>
        <w:r w:rsidRPr="00DC17C3">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_Toc99614860 \h </w:instrText>
        </w:r>
        <w:r>
          <w:rPr>
            <w:noProof/>
            <w:webHidden/>
          </w:rPr>
        </w:r>
        <w:r>
          <w:rPr>
            <w:noProof/>
            <w:webHidden/>
          </w:rPr>
          <w:fldChar w:fldCharType="separate"/>
        </w:r>
        <w:r>
          <w:rPr>
            <w:noProof/>
            <w:webHidden/>
          </w:rPr>
          <w:t>125</w:t>
        </w:r>
        <w:r>
          <w:rPr>
            <w:noProof/>
            <w:webHidden/>
          </w:rPr>
          <w:fldChar w:fldCharType="end"/>
        </w:r>
      </w:hyperlink>
    </w:p>
    <w:p w14:paraId="44E2C974" w14:textId="1E3B2AD8" w:rsidR="001F4D75" w:rsidRDefault="001F4D75">
      <w:pPr>
        <w:pStyle w:val="Abbildungsverzeichnis"/>
        <w:rPr>
          <w:rFonts w:asciiTheme="minorHAnsi" w:eastAsiaTheme="minorEastAsia" w:hAnsiTheme="minorHAnsi" w:cstheme="minorBidi"/>
          <w:b w:val="0"/>
          <w:noProof/>
          <w:szCs w:val="22"/>
          <w:lang w:val="de-DE"/>
        </w:rPr>
      </w:pPr>
      <w:hyperlink w:anchor="_Toc99614861" w:history="1">
        <w:r w:rsidRPr="00DC17C3">
          <w:rPr>
            <w:rStyle w:val="Hyperlink"/>
            <w:rFonts w:eastAsia="MS Mincho"/>
            <w:noProof/>
          </w:rPr>
          <w:t xml:space="preserve">Table 125: Nested elements of </w:t>
        </w:r>
        <w:r w:rsidRPr="00DC17C3">
          <w:rPr>
            <w:rStyle w:val="Hyperlink"/>
            <w:rFonts w:ascii="Courier New" w:eastAsia="MS Mincho" w:hAnsi="Courier New" w:cs="Courier New"/>
            <w:bCs/>
            <w:noProof/>
          </w:rPr>
          <w:t>&lt;connection_1d/&gt;</w:t>
        </w:r>
        <w:r>
          <w:rPr>
            <w:noProof/>
            <w:webHidden/>
          </w:rPr>
          <w:tab/>
        </w:r>
        <w:r>
          <w:rPr>
            <w:noProof/>
            <w:webHidden/>
          </w:rPr>
          <w:fldChar w:fldCharType="begin"/>
        </w:r>
        <w:r>
          <w:rPr>
            <w:noProof/>
            <w:webHidden/>
          </w:rPr>
          <w:instrText xml:space="preserve"> PAGEREF _Toc99614861 \h </w:instrText>
        </w:r>
        <w:r>
          <w:rPr>
            <w:noProof/>
            <w:webHidden/>
          </w:rPr>
        </w:r>
        <w:r>
          <w:rPr>
            <w:noProof/>
            <w:webHidden/>
          </w:rPr>
          <w:fldChar w:fldCharType="separate"/>
        </w:r>
        <w:r>
          <w:rPr>
            <w:noProof/>
            <w:webHidden/>
          </w:rPr>
          <w:t>125</w:t>
        </w:r>
        <w:r>
          <w:rPr>
            <w:noProof/>
            <w:webHidden/>
          </w:rPr>
          <w:fldChar w:fldCharType="end"/>
        </w:r>
      </w:hyperlink>
    </w:p>
    <w:p w14:paraId="4B572F26" w14:textId="090E830A" w:rsidR="001F4D75" w:rsidRDefault="001F4D75">
      <w:pPr>
        <w:pStyle w:val="Abbildungsverzeichnis"/>
        <w:rPr>
          <w:rFonts w:asciiTheme="minorHAnsi" w:eastAsiaTheme="minorEastAsia" w:hAnsiTheme="minorHAnsi" w:cstheme="minorBidi"/>
          <w:b w:val="0"/>
          <w:noProof/>
          <w:szCs w:val="22"/>
          <w:lang w:val="de-DE"/>
        </w:rPr>
      </w:pPr>
      <w:hyperlink w:anchor="_Toc99614862" w:history="1">
        <w:r w:rsidRPr="00DC17C3">
          <w:rPr>
            <w:rStyle w:val="Hyperlink"/>
            <w:rFonts w:eastAsia="MS Mincho"/>
            <w:noProof/>
          </w:rPr>
          <w:t xml:space="preserve">Table 126: Attributes of element </w:t>
        </w:r>
        <w:r w:rsidRPr="00DC17C3">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_Toc99614862 \h </w:instrText>
        </w:r>
        <w:r>
          <w:rPr>
            <w:noProof/>
            <w:webHidden/>
          </w:rPr>
        </w:r>
        <w:r>
          <w:rPr>
            <w:noProof/>
            <w:webHidden/>
          </w:rPr>
          <w:fldChar w:fldCharType="separate"/>
        </w:r>
        <w:r>
          <w:rPr>
            <w:noProof/>
            <w:webHidden/>
          </w:rPr>
          <w:t>126</w:t>
        </w:r>
        <w:r>
          <w:rPr>
            <w:noProof/>
            <w:webHidden/>
          </w:rPr>
          <w:fldChar w:fldCharType="end"/>
        </w:r>
      </w:hyperlink>
    </w:p>
    <w:p w14:paraId="6AB89919" w14:textId="599739D3" w:rsidR="001F4D75" w:rsidRDefault="001F4D75">
      <w:pPr>
        <w:pStyle w:val="Abbildungsverzeichnis"/>
        <w:rPr>
          <w:rFonts w:asciiTheme="minorHAnsi" w:eastAsiaTheme="minorEastAsia" w:hAnsiTheme="minorHAnsi" w:cstheme="minorBidi"/>
          <w:b w:val="0"/>
          <w:noProof/>
          <w:szCs w:val="22"/>
          <w:lang w:val="de-DE"/>
        </w:rPr>
      </w:pPr>
      <w:hyperlink w:anchor="_Toc99614863" w:history="1">
        <w:r w:rsidRPr="00DC17C3">
          <w:rPr>
            <w:rStyle w:val="Hyperlink"/>
            <w:rFonts w:eastAsia="MS Mincho"/>
            <w:noProof/>
          </w:rPr>
          <w:t xml:space="preserve">Table 127: Nested elements of </w:t>
        </w:r>
        <w:r w:rsidRPr="00DC17C3">
          <w:rPr>
            <w:rStyle w:val="Hyperlink"/>
            <w:rFonts w:ascii="Courier New" w:eastAsia="MS Mincho" w:hAnsi="Courier New" w:cs="Courier New"/>
            <w:bCs/>
            <w:noProof/>
          </w:rPr>
          <w:t>&lt;connection_1d/&gt;</w:t>
        </w:r>
        <w:r w:rsidRPr="00DC17C3">
          <w:rPr>
            <w:rStyle w:val="Hyperlink"/>
            <w:rFonts w:ascii="Courier New" w:eastAsia="MS Mincho" w:hAnsi="Courier New" w:cs="Courier New"/>
            <w:noProof/>
          </w:rPr>
          <w:t xml:space="preserve"> </w:t>
        </w:r>
        <w:r w:rsidRPr="00DC17C3">
          <w:rPr>
            <w:rStyle w:val="Hyperlink"/>
            <w:rFonts w:eastAsia="MS Mincho"/>
            <w:noProof/>
          </w:rPr>
          <w:t xml:space="preserve">for </w:t>
        </w:r>
        <w:r w:rsidRPr="00DC17C3">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_Toc99614863 \h </w:instrText>
        </w:r>
        <w:r>
          <w:rPr>
            <w:noProof/>
            <w:webHidden/>
          </w:rPr>
        </w:r>
        <w:r>
          <w:rPr>
            <w:noProof/>
            <w:webHidden/>
          </w:rPr>
          <w:fldChar w:fldCharType="separate"/>
        </w:r>
        <w:r>
          <w:rPr>
            <w:noProof/>
            <w:webHidden/>
          </w:rPr>
          <w:t>129</w:t>
        </w:r>
        <w:r>
          <w:rPr>
            <w:noProof/>
            <w:webHidden/>
          </w:rPr>
          <w:fldChar w:fldCharType="end"/>
        </w:r>
      </w:hyperlink>
    </w:p>
    <w:p w14:paraId="46D63B2F" w14:textId="4F0FF376" w:rsidR="001F4D75" w:rsidRDefault="001F4D75">
      <w:pPr>
        <w:pStyle w:val="Abbildungsverzeichnis"/>
        <w:rPr>
          <w:rFonts w:asciiTheme="minorHAnsi" w:eastAsiaTheme="minorEastAsia" w:hAnsiTheme="minorHAnsi" w:cstheme="minorBidi"/>
          <w:b w:val="0"/>
          <w:noProof/>
          <w:szCs w:val="22"/>
          <w:lang w:val="de-DE"/>
        </w:rPr>
      </w:pPr>
      <w:hyperlink w:anchor="_Toc99614864" w:history="1">
        <w:r w:rsidRPr="00DC17C3">
          <w:rPr>
            <w:rStyle w:val="Hyperlink"/>
            <w:rFonts w:eastAsia="MS Mincho"/>
            <w:noProof/>
          </w:rPr>
          <w:t xml:space="preserve">Table 128: Attributes of element </w:t>
        </w:r>
        <w:r w:rsidRPr="00DC17C3">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_Toc99614864 \h </w:instrText>
        </w:r>
        <w:r>
          <w:rPr>
            <w:noProof/>
            <w:webHidden/>
          </w:rPr>
        </w:r>
        <w:r>
          <w:rPr>
            <w:noProof/>
            <w:webHidden/>
          </w:rPr>
          <w:fldChar w:fldCharType="separate"/>
        </w:r>
        <w:r>
          <w:rPr>
            <w:noProof/>
            <w:webHidden/>
          </w:rPr>
          <w:t>129</w:t>
        </w:r>
        <w:r>
          <w:rPr>
            <w:noProof/>
            <w:webHidden/>
          </w:rPr>
          <w:fldChar w:fldCharType="end"/>
        </w:r>
      </w:hyperlink>
    </w:p>
    <w:p w14:paraId="23A95185" w14:textId="66B8DDD6" w:rsidR="001F4D75" w:rsidRDefault="001F4D75">
      <w:pPr>
        <w:pStyle w:val="Abbildungsverzeichnis"/>
        <w:rPr>
          <w:rFonts w:asciiTheme="minorHAnsi" w:eastAsiaTheme="minorEastAsia" w:hAnsiTheme="minorHAnsi" w:cstheme="minorBidi"/>
          <w:b w:val="0"/>
          <w:noProof/>
          <w:szCs w:val="22"/>
          <w:lang w:val="de-DE"/>
        </w:rPr>
      </w:pPr>
      <w:hyperlink w:anchor="_Toc99614865" w:history="1">
        <w:r w:rsidRPr="00DC17C3">
          <w:rPr>
            <w:rStyle w:val="Hyperlink"/>
            <w:rFonts w:eastAsia="MS Mincho"/>
            <w:noProof/>
          </w:rPr>
          <w:t xml:space="preserve">Table 129: Nested elements of element </w:t>
        </w:r>
        <w:r w:rsidRPr="00DC17C3">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_Toc99614865 \h </w:instrText>
        </w:r>
        <w:r>
          <w:rPr>
            <w:noProof/>
            <w:webHidden/>
          </w:rPr>
        </w:r>
        <w:r>
          <w:rPr>
            <w:noProof/>
            <w:webHidden/>
          </w:rPr>
          <w:fldChar w:fldCharType="separate"/>
        </w:r>
        <w:r>
          <w:rPr>
            <w:noProof/>
            <w:webHidden/>
          </w:rPr>
          <w:t>129</w:t>
        </w:r>
        <w:r>
          <w:rPr>
            <w:noProof/>
            <w:webHidden/>
          </w:rPr>
          <w:fldChar w:fldCharType="end"/>
        </w:r>
      </w:hyperlink>
    </w:p>
    <w:p w14:paraId="31A90DD2" w14:textId="7057616E" w:rsidR="001F4D75" w:rsidRDefault="001F4D75">
      <w:pPr>
        <w:pStyle w:val="Abbildungsverzeichnis"/>
        <w:rPr>
          <w:rFonts w:asciiTheme="minorHAnsi" w:eastAsiaTheme="minorEastAsia" w:hAnsiTheme="minorHAnsi" w:cstheme="minorBidi"/>
          <w:b w:val="0"/>
          <w:noProof/>
          <w:szCs w:val="22"/>
          <w:lang w:val="de-DE"/>
        </w:rPr>
      </w:pPr>
      <w:hyperlink w:anchor="_Toc99614866" w:history="1">
        <w:r w:rsidRPr="00DC17C3">
          <w:rPr>
            <w:rStyle w:val="Hyperlink"/>
            <w:rFonts w:eastAsia="MS Mincho"/>
            <w:noProof/>
          </w:rPr>
          <w:t xml:space="preserve">Table 130: Attributes of element </w:t>
        </w:r>
        <w:r w:rsidRPr="00DC17C3">
          <w:rPr>
            <w:rStyle w:val="Hyperlink"/>
            <w:rFonts w:ascii="Courier New" w:eastAsia="MS Mincho" w:hAnsi="Courier New" w:cs="Courier New"/>
            <w:bCs/>
            <w:noProof/>
          </w:rPr>
          <w:t>&lt;region/&gt;</w:t>
        </w:r>
        <w:r>
          <w:rPr>
            <w:noProof/>
            <w:webHidden/>
          </w:rPr>
          <w:tab/>
        </w:r>
        <w:r>
          <w:rPr>
            <w:noProof/>
            <w:webHidden/>
          </w:rPr>
          <w:fldChar w:fldCharType="begin"/>
        </w:r>
        <w:r>
          <w:rPr>
            <w:noProof/>
            <w:webHidden/>
          </w:rPr>
          <w:instrText xml:space="preserve"> PAGEREF _Toc99614866 \h </w:instrText>
        </w:r>
        <w:r>
          <w:rPr>
            <w:noProof/>
            <w:webHidden/>
          </w:rPr>
        </w:r>
        <w:r>
          <w:rPr>
            <w:noProof/>
            <w:webHidden/>
          </w:rPr>
          <w:fldChar w:fldCharType="separate"/>
        </w:r>
        <w:r>
          <w:rPr>
            <w:noProof/>
            <w:webHidden/>
          </w:rPr>
          <w:t>130</w:t>
        </w:r>
        <w:r>
          <w:rPr>
            <w:noProof/>
            <w:webHidden/>
          </w:rPr>
          <w:fldChar w:fldCharType="end"/>
        </w:r>
      </w:hyperlink>
    </w:p>
    <w:p w14:paraId="3D83F51A" w14:textId="6E0A8ECB" w:rsidR="001F4D75" w:rsidRDefault="001F4D75">
      <w:pPr>
        <w:pStyle w:val="Abbildungsverzeichnis"/>
        <w:rPr>
          <w:rFonts w:asciiTheme="minorHAnsi" w:eastAsiaTheme="minorEastAsia" w:hAnsiTheme="minorHAnsi" w:cstheme="minorBidi"/>
          <w:b w:val="0"/>
          <w:noProof/>
          <w:szCs w:val="22"/>
          <w:lang w:val="de-DE"/>
        </w:rPr>
      </w:pPr>
      <w:hyperlink w:anchor="_Toc99614867" w:history="1">
        <w:r w:rsidRPr="00DC17C3">
          <w:rPr>
            <w:rStyle w:val="Hyperlink"/>
            <w:rFonts w:eastAsia="MS Mincho"/>
            <w:noProof/>
          </w:rPr>
          <w:t xml:space="preserve">Table 131: Nested elements of element </w:t>
        </w:r>
        <w:r w:rsidRPr="00DC17C3">
          <w:rPr>
            <w:rStyle w:val="Hyperlink"/>
            <w:rFonts w:ascii="Courier New" w:eastAsia="MS Mincho" w:hAnsi="Courier New" w:cs="Courier New"/>
            <w:bCs/>
            <w:noProof/>
          </w:rPr>
          <w:t>&lt;region/&gt;</w:t>
        </w:r>
        <w:r>
          <w:rPr>
            <w:noProof/>
            <w:webHidden/>
          </w:rPr>
          <w:tab/>
        </w:r>
        <w:r>
          <w:rPr>
            <w:noProof/>
            <w:webHidden/>
          </w:rPr>
          <w:fldChar w:fldCharType="begin"/>
        </w:r>
        <w:r>
          <w:rPr>
            <w:noProof/>
            <w:webHidden/>
          </w:rPr>
          <w:instrText xml:space="preserve"> PAGEREF _Toc99614867 \h </w:instrText>
        </w:r>
        <w:r>
          <w:rPr>
            <w:noProof/>
            <w:webHidden/>
          </w:rPr>
        </w:r>
        <w:r>
          <w:rPr>
            <w:noProof/>
            <w:webHidden/>
          </w:rPr>
          <w:fldChar w:fldCharType="separate"/>
        </w:r>
        <w:r>
          <w:rPr>
            <w:noProof/>
            <w:webHidden/>
          </w:rPr>
          <w:t>130</w:t>
        </w:r>
        <w:r>
          <w:rPr>
            <w:noProof/>
            <w:webHidden/>
          </w:rPr>
          <w:fldChar w:fldCharType="end"/>
        </w:r>
      </w:hyperlink>
    </w:p>
    <w:p w14:paraId="0A5EA8AF" w14:textId="4D1360BE" w:rsidR="001F4D75" w:rsidRDefault="001F4D75">
      <w:pPr>
        <w:pStyle w:val="Abbildungsverzeichnis"/>
        <w:rPr>
          <w:rFonts w:asciiTheme="minorHAnsi" w:eastAsiaTheme="minorEastAsia" w:hAnsiTheme="minorHAnsi" w:cstheme="minorBidi"/>
          <w:b w:val="0"/>
          <w:noProof/>
          <w:szCs w:val="22"/>
          <w:lang w:val="de-DE"/>
        </w:rPr>
      </w:pPr>
      <w:hyperlink w:anchor="_Toc99614868" w:history="1">
        <w:r w:rsidRPr="00DC17C3">
          <w:rPr>
            <w:rStyle w:val="Hyperlink"/>
            <w:rFonts w:eastAsia="MS Mincho"/>
            <w:noProof/>
          </w:rPr>
          <w:t xml:space="preserve">Table 132: Nested elements of </w:t>
        </w:r>
        <w:r w:rsidRPr="00DC17C3">
          <w:rPr>
            <w:rStyle w:val="Hyperlink"/>
            <w:rFonts w:ascii="Courier New" w:eastAsia="MS Mincho" w:hAnsi="Courier New" w:cs="Courier New"/>
            <w:bCs/>
            <w:noProof/>
          </w:rPr>
          <w:t>&lt;connection_1d/&gt;</w:t>
        </w:r>
        <w:r w:rsidRPr="00DC17C3">
          <w:rPr>
            <w:rStyle w:val="Hyperlink"/>
            <w:rFonts w:eastAsia="MS Mincho"/>
            <w:noProof/>
          </w:rPr>
          <w:t xml:space="preserve"> for </w:t>
        </w:r>
        <w:r w:rsidRPr="00DC17C3">
          <w:rPr>
            <w:rStyle w:val="Hyperlink"/>
            <w:rFonts w:ascii="Courier New" w:eastAsia="MS Mincho" w:hAnsi="Courier New" w:cs="Courier New"/>
            <w:bCs/>
            <w:noProof/>
          </w:rPr>
          <w:t>&lt;sequence_connection_0d/&gt;</w:t>
        </w:r>
        <w:r>
          <w:rPr>
            <w:noProof/>
            <w:webHidden/>
          </w:rPr>
          <w:tab/>
        </w:r>
        <w:r>
          <w:rPr>
            <w:noProof/>
            <w:webHidden/>
          </w:rPr>
          <w:fldChar w:fldCharType="begin"/>
        </w:r>
        <w:r>
          <w:rPr>
            <w:noProof/>
            <w:webHidden/>
          </w:rPr>
          <w:instrText xml:space="preserve"> PAGEREF _Toc99614868 \h </w:instrText>
        </w:r>
        <w:r>
          <w:rPr>
            <w:noProof/>
            <w:webHidden/>
          </w:rPr>
        </w:r>
        <w:r>
          <w:rPr>
            <w:noProof/>
            <w:webHidden/>
          </w:rPr>
          <w:fldChar w:fldCharType="separate"/>
        </w:r>
        <w:r>
          <w:rPr>
            <w:noProof/>
            <w:webHidden/>
          </w:rPr>
          <w:t>133</w:t>
        </w:r>
        <w:r>
          <w:rPr>
            <w:noProof/>
            <w:webHidden/>
          </w:rPr>
          <w:fldChar w:fldCharType="end"/>
        </w:r>
      </w:hyperlink>
    </w:p>
    <w:p w14:paraId="6C7A0AED" w14:textId="2533D07C" w:rsidR="001F4D75" w:rsidRDefault="001F4D75">
      <w:pPr>
        <w:pStyle w:val="Abbildungsverzeichnis"/>
        <w:rPr>
          <w:rFonts w:asciiTheme="minorHAnsi" w:eastAsiaTheme="minorEastAsia" w:hAnsiTheme="minorHAnsi" w:cstheme="minorBidi"/>
          <w:b w:val="0"/>
          <w:noProof/>
          <w:szCs w:val="22"/>
          <w:lang w:val="de-DE"/>
        </w:rPr>
      </w:pPr>
      <w:hyperlink w:anchor="_Toc99614869" w:history="1">
        <w:r w:rsidRPr="00DC17C3">
          <w:rPr>
            <w:rStyle w:val="Hyperlink"/>
            <w:rFonts w:eastAsia="MS Mincho"/>
            <w:noProof/>
          </w:rPr>
          <w:t xml:space="preserve">Table 133: Nested elements of </w:t>
        </w:r>
        <w:r w:rsidRPr="00DC17C3">
          <w:rPr>
            <w:rStyle w:val="Hyperlink"/>
            <w:rFonts w:ascii="Courier New" w:eastAsia="MS Mincho" w:hAnsi="Courier New" w:cs="Courier New"/>
            <w:bCs/>
            <w:noProof/>
          </w:rPr>
          <w:t>&lt;sequence_connection_0d/&gt;</w:t>
        </w:r>
        <w:r>
          <w:rPr>
            <w:noProof/>
            <w:webHidden/>
          </w:rPr>
          <w:tab/>
        </w:r>
        <w:r>
          <w:rPr>
            <w:noProof/>
            <w:webHidden/>
          </w:rPr>
          <w:fldChar w:fldCharType="begin"/>
        </w:r>
        <w:r>
          <w:rPr>
            <w:noProof/>
            <w:webHidden/>
          </w:rPr>
          <w:instrText xml:space="preserve"> PAGEREF _Toc99614869 \h </w:instrText>
        </w:r>
        <w:r>
          <w:rPr>
            <w:noProof/>
            <w:webHidden/>
          </w:rPr>
        </w:r>
        <w:r>
          <w:rPr>
            <w:noProof/>
            <w:webHidden/>
          </w:rPr>
          <w:fldChar w:fldCharType="separate"/>
        </w:r>
        <w:r>
          <w:rPr>
            <w:noProof/>
            <w:webHidden/>
          </w:rPr>
          <w:t>133</w:t>
        </w:r>
        <w:r>
          <w:rPr>
            <w:noProof/>
            <w:webHidden/>
          </w:rPr>
          <w:fldChar w:fldCharType="end"/>
        </w:r>
      </w:hyperlink>
    </w:p>
    <w:p w14:paraId="21021FA2" w14:textId="09830ECC" w:rsidR="001F4D75" w:rsidRDefault="001F4D75">
      <w:pPr>
        <w:pStyle w:val="Abbildungsverzeichnis"/>
        <w:rPr>
          <w:rFonts w:asciiTheme="minorHAnsi" w:eastAsiaTheme="minorEastAsia" w:hAnsiTheme="minorHAnsi" w:cstheme="minorBidi"/>
          <w:b w:val="0"/>
          <w:noProof/>
          <w:szCs w:val="22"/>
          <w:lang w:val="de-DE"/>
        </w:rPr>
      </w:pPr>
      <w:hyperlink w:anchor="_Toc99614870" w:history="1">
        <w:r w:rsidRPr="00DC17C3">
          <w:rPr>
            <w:rStyle w:val="Hyperlink"/>
            <w:rFonts w:eastAsia="MS Mincho"/>
            <w:noProof/>
          </w:rPr>
          <w:t xml:space="preserve">Table 134: Attributes of element </w:t>
        </w:r>
        <w:r w:rsidRPr="00DC17C3">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_Toc99614870 \h </w:instrText>
        </w:r>
        <w:r>
          <w:rPr>
            <w:noProof/>
            <w:webHidden/>
          </w:rPr>
        </w:r>
        <w:r>
          <w:rPr>
            <w:noProof/>
            <w:webHidden/>
          </w:rPr>
          <w:fldChar w:fldCharType="separate"/>
        </w:r>
        <w:r>
          <w:rPr>
            <w:noProof/>
            <w:webHidden/>
          </w:rPr>
          <w:t>134</w:t>
        </w:r>
        <w:r>
          <w:rPr>
            <w:noProof/>
            <w:webHidden/>
          </w:rPr>
          <w:fldChar w:fldCharType="end"/>
        </w:r>
      </w:hyperlink>
    </w:p>
    <w:p w14:paraId="6984554D" w14:textId="1C6BDFD5" w:rsidR="001F4D75" w:rsidRDefault="001F4D75">
      <w:pPr>
        <w:pStyle w:val="Abbildungsverzeichnis"/>
        <w:rPr>
          <w:rFonts w:asciiTheme="minorHAnsi" w:eastAsiaTheme="minorEastAsia" w:hAnsiTheme="minorHAnsi" w:cstheme="minorBidi"/>
          <w:b w:val="0"/>
          <w:noProof/>
          <w:szCs w:val="22"/>
          <w:lang w:val="de-DE"/>
        </w:rPr>
      </w:pPr>
      <w:hyperlink w:anchor="_Toc99614871" w:history="1">
        <w:r w:rsidRPr="00DC17C3">
          <w:rPr>
            <w:rStyle w:val="Hyperlink"/>
            <w:rFonts w:eastAsia="MS Mincho"/>
            <w:noProof/>
          </w:rPr>
          <w:t xml:space="preserve">Table 135: Nested elements of </w:t>
        </w:r>
        <w:r w:rsidRPr="00DC17C3">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_Toc99614871 \h </w:instrText>
        </w:r>
        <w:r>
          <w:rPr>
            <w:noProof/>
            <w:webHidden/>
          </w:rPr>
        </w:r>
        <w:r>
          <w:rPr>
            <w:noProof/>
            <w:webHidden/>
          </w:rPr>
          <w:fldChar w:fldCharType="separate"/>
        </w:r>
        <w:r>
          <w:rPr>
            <w:noProof/>
            <w:webHidden/>
          </w:rPr>
          <w:t>134</w:t>
        </w:r>
        <w:r>
          <w:rPr>
            <w:noProof/>
            <w:webHidden/>
          </w:rPr>
          <w:fldChar w:fldCharType="end"/>
        </w:r>
      </w:hyperlink>
    </w:p>
    <w:p w14:paraId="14C967CE" w14:textId="5B67E5C2" w:rsidR="001F4D75" w:rsidRDefault="001F4D75">
      <w:pPr>
        <w:pStyle w:val="Abbildungsverzeichnis"/>
        <w:rPr>
          <w:rFonts w:asciiTheme="minorHAnsi" w:eastAsiaTheme="minorEastAsia" w:hAnsiTheme="minorHAnsi" w:cstheme="minorBidi"/>
          <w:b w:val="0"/>
          <w:noProof/>
          <w:szCs w:val="22"/>
          <w:lang w:val="de-DE"/>
        </w:rPr>
      </w:pPr>
      <w:hyperlink w:anchor="_Toc99614872" w:history="1">
        <w:r w:rsidRPr="00DC17C3">
          <w:rPr>
            <w:rStyle w:val="Hyperlink"/>
            <w:rFonts w:eastAsia="MS Mincho"/>
            <w:noProof/>
          </w:rPr>
          <w:t xml:space="preserve">Table 136: Attributes of element </w:t>
        </w:r>
        <w:r w:rsidRPr="00DC17C3">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_Toc99614872 \h </w:instrText>
        </w:r>
        <w:r>
          <w:rPr>
            <w:noProof/>
            <w:webHidden/>
          </w:rPr>
        </w:r>
        <w:r>
          <w:rPr>
            <w:noProof/>
            <w:webHidden/>
          </w:rPr>
          <w:fldChar w:fldCharType="separate"/>
        </w:r>
        <w:r>
          <w:rPr>
            <w:noProof/>
            <w:webHidden/>
          </w:rPr>
          <w:t>134</w:t>
        </w:r>
        <w:r>
          <w:rPr>
            <w:noProof/>
            <w:webHidden/>
          </w:rPr>
          <w:fldChar w:fldCharType="end"/>
        </w:r>
      </w:hyperlink>
    </w:p>
    <w:p w14:paraId="0DA014D8" w14:textId="7FCE906B" w:rsidR="001F4D75" w:rsidRDefault="001F4D75">
      <w:pPr>
        <w:pStyle w:val="Abbildungsverzeichnis"/>
        <w:rPr>
          <w:rFonts w:asciiTheme="minorHAnsi" w:eastAsiaTheme="minorEastAsia" w:hAnsiTheme="minorHAnsi" w:cstheme="minorBidi"/>
          <w:b w:val="0"/>
          <w:noProof/>
          <w:szCs w:val="22"/>
          <w:lang w:val="de-DE"/>
        </w:rPr>
      </w:pPr>
      <w:hyperlink w:anchor="_Toc99614873" w:history="1">
        <w:r w:rsidRPr="00DC17C3">
          <w:rPr>
            <w:rStyle w:val="Hyperlink"/>
            <w:rFonts w:eastAsia="MS Mincho"/>
            <w:noProof/>
          </w:rPr>
          <w:t xml:space="preserve">Table 137: Nested elements of element </w:t>
        </w:r>
        <w:r w:rsidRPr="00DC17C3">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_Toc99614873 \h </w:instrText>
        </w:r>
        <w:r>
          <w:rPr>
            <w:noProof/>
            <w:webHidden/>
          </w:rPr>
        </w:r>
        <w:r>
          <w:rPr>
            <w:noProof/>
            <w:webHidden/>
          </w:rPr>
          <w:fldChar w:fldCharType="separate"/>
        </w:r>
        <w:r>
          <w:rPr>
            <w:noProof/>
            <w:webHidden/>
          </w:rPr>
          <w:t>135</w:t>
        </w:r>
        <w:r>
          <w:rPr>
            <w:noProof/>
            <w:webHidden/>
          </w:rPr>
          <w:fldChar w:fldCharType="end"/>
        </w:r>
      </w:hyperlink>
    </w:p>
    <w:p w14:paraId="514C4F20" w14:textId="36E47251" w:rsidR="001F4D75" w:rsidRDefault="001F4D75">
      <w:pPr>
        <w:pStyle w:val="Abbildungsverzeichnis"/>
        <w:rPr>
          <w:rFonts w:asciiTheme="minorHAnsi" w:eastAsiaTheme="minorEastAsia" w:hAnsiTheme="minorHAnsi" w:cstheme="minorBidi"/>
          <w:b w:val="0"/>
          <w:noProof/>
          <w:szCs w:val="22"/>
          <w:lang w:val="de-DE"/>
        </w:rPr>
      </w:pPr>
      <w:hyperlink w:anchor="_Toc99614874" w:history="1">
        <w:r w:rsidRPr="00DC17C3">
          <w:rPr>
            <w:rStyle w:val="Hyperlink"/>
            <w:rFonts w:eastAsia="MS Mincho"/>
            <w:noProof/>
          </w:rPr>
          <w:t xml:space="preserve">Table 138: Attributes of element </w:t>
        </w:r>
        <w:r w:rsidRPr="00DC17C3">
          <w:rPr>
            <w:rStyle w:val="Hyperlink"/>
            <w:rFonts w:ascii="Courier New" w:eastAsia="MS Mincho" w:hAnsi="Courier New" w:cs="Courier New"/>
            <w:bCs/>
            <w:noProof/>
          </w:rPr>
          <w:t>&lt;face/&gt;</w:t>
        </w:r>
        <w:r>
          <w:rPr>
            <w:noProof/>
            <w:webHidden/>
          </w:rPr>
          <w:tab/>
        </w:r>
        <w:r>
          <w:rPr>
            <w:noProof/>
            <w:webHidden/>
          </w:rPr>
          <w:fldChar w:fldCharType="begin"/>
        </w:r>
        <w:r>
          <w:rPr>
            <w:noProof/>
            <w:webHidden/>
          </w:rPr>
          <w:instrText xml:space="preserve"> PAGEREF _Toc99614874 \h </w:instrText>
        </w:r>
        <w:r>
          <w:rPr>
            <w:noProof/>
            <w:webHidden/>
          </w:rPr>
        </w:r>
        <w:r>
          <w:rPr>
            <w:noProof/>
            <w:webHidden/>
          </w:rPr>
          <w:fldChar w:fldCharType="separate"/>
        </w:r>
        <w:r>
          <w:rPr>
            <w:noProof/>
            <w:webHidden/>
          </w:rPr>
          <w:t>135</w:t>
        </w:r>
        <w:r>
          <w:rPr>
            <w:noProof/>
            <w:webHidden/>
          </w:rPr>
          <w:fldChar w:fldCharType="end"/>
        </w:r>
      </w:hyperlink>
    </w:p>
    <w:p w14:paraId="7784625A" w14:textId="4D10405E" w:rsidR="001F4D75" w:rsidRDefault="001F4D75">
      <w:pPr>
        <w:pStyle w:val="Abbildungsverzeichnis"/>
        <w:rPr>
          <w:rFonts w:asciiTheme="minorHAnsi" w:eastAsiaTheme="minorEastAsia" w:hAnsiTheme="minorHAnsi" w:cstheme="minorBidi"/>
          <w:b w:val="0"/>
          <w:noProof/>
          <w:szCs w:val="22"/>
          <w:lang w:val="de-DE"/>
        </w:rPr>
      </w:pPr>
      <w:hyperlink w:anchor="_Toc99614875" w:history="1">
        <w:r w:rsidRPr="00DC17C3">
          <w:rPr>
            <w:rStyle w:val="Hyperlink"/>
            <w:rFonts w:eastAsia="MS Mincho"/>
            <w:noProof/>
          </w:rPr>
          <w:t xml:space="preserve">Table 139: Nested elements of </w:t>
        </w:r>
        <w:r w:rsidRPr="00DC17C3">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_Toc99614875 \h </w:instrText>
        </w:r>
        <w:r>
          <w:rPr>
            <w:noProof/>
            <w:webHidden/>
          </w:rPr>
        </w:r>
        <w:r>
          <w:rPr>
            <w:noProof/>
            <w:webHidden/>
          </w:rPr>
          <w:fldChar w:fldCharType="separate"/>
        </w:r>
        <w:r>
          <w:rPr>
            <w:noProof/>
            <w:webHidden/>
          </w:rPr>
          <w:t>136</w:t>
        </w:r>
        <w:r>
          <w:rPr>
            <w:noProof/>
            <w:webHidden/>
          </w:rPr>
          <w:fldChar w:fldCharType="end"/>
        </w:r>
      </w:hyperlink>
    </w:p>
    <w:p w14:paraId="2CBE0DD5" w14:textId="6577F67A" w:rsidR="001F4D75" w:rsidRDefault="001F4D75">
      <w:pPr>
        <w:pStyle w:val="Abbildungsverzeichnis"/>
        <w:rPr>
          <w:rFonts w:asciiTheme="minorHAnsi" w:eastAsiaTheme="minorEastAsia" w:hAnsiTheme="minorHAnsi" w:cstheme="minorBidi"/>
          <w:b w:val="0"/>
          <w:noProof/>
          <w:szCs w:val="22"/>
          <w:lang w:val="de-DE"/>
        </w:rPr>
      </w:pPr>
      <w:hyperlink w:anchor="_Toc99614876" w:history="1">
        <w:r w:rsidRPr="00DC17C3">
          <w:rPr>
            <w:rStyle w:val="Hyperlink"/>
            <w:rFonts w:eastAsia="MS Mincho"/>
            <w:noProof/>
          </w:rPr>
          <w:t xml:space="preserve">Table 140: Nested elements of element </w:t>
        </w:r>
        <w:r w:rsidRPr="00DC17C3">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_Toc99614876 \h </w:instrText>
        </w:r>
        <w:r>
          <w:rPr>
            <w:noProof/>
            <w:webHidden/>
          </w:rPr>
        </w:r>
        <w:r>
          <w:rPr>
            <w:noProof/>
            <w:webHidden/>
          </w:rPr>
          <w:fldChar w:fldCharType="separate"/>
        </w:r>
        <w:r>
          <w:rPr>
            <w:noProof/>
            <w:webHidden/>
          </w:rPr>
          <w:t>136</w:t>
        </w:r>
        <w:r>
          <w:rPr>
            <w:noProof/>
            <w:webHidden/>
          </w:rPr>
          <w:fldChar w:fldCharType="end"/>
        </w:r>
      </w:hyperlink>
    </w:p>
    <w:p w14:paraId="12257707" w14:textId="01B33811" w:rsidR="001F4D75" w:rsidRDefault="001F4D75">
      <w:pPr>
        <w:pStyle w:val="Abbildungsverzeichnis"/>
        <w:rPr>
          <w:rFonts w:asciiTheme="minorHAnsi" w:eastAsiaTheme="minorEastAsia" w:hAnsiTheme="minorHAnsi" w:cstheme="minorBidi"/>
          <w:b w:val="0"/>
          <w:noProof/>
          <w:szCs w:val="22"/>
          <w:lang w:val="de-DE"/>
        </w:rPr>
      </w:pPr>
      <w:hyperlink w:anchor="_Toc99614877" w:history="1">
        <w:r w:rsidRPr="00DC17C3">
          <w:rPr>
            <w:rStyle w:val="Hyperlink"/>
            <w:rFonts w:eastAsia="MS Mincho"/>
            <w:noProof/>
          </w:rPr>
          <w:t xml:space="preserve">Table 141: Attributes of element </w:t>
        </w:r>
        <w:r w:rsidRPr="00DC17C3">
          <w:rPr>
            <w:rStyle w:val="Hyperlink"/>
            <w:rFonts w:ascii="Courier New" w:eastAsia="MS Mincho" w:hAnsi="Courier New" w:cs="Courier New"/>
            <w:bCs/>
            <w:noProof/>
          </w:rPr>
          <w:t>&lt;adhesive_face/&gt;</w:t>
        </w:r>
        <w:r>
          <w:rPr>
            <w:noProof/>
            <w:webHidden/>
          </w:rPr>
          <w:tab/>
        </w:r>
        <w:r>
          <w:rPr>
            <w:noProof/>
            <w:webHidden/>
          </w:rPr>
          <w:fldChar w:fldCharType="begin"/>
        </w:r>
        <w:r>
          <w:rPr>
            <w:noProof/>
            <w:webHidden/>
          </w:rPr>
          <w:instrText xml:space="preserve"> PAGEREF _Toc99614877 \h </w:instrText>
        </w:r>
        <w:r>
          <w:rPr>
            <w:noProof/>
            <w:webHidden/>
          </w:rPr>
        </w:r>
        <w:r>
          <w:rPr>
            <w:noProof/>
            <w:webHidden/>
          </w:rPr>
          <w:fldChar w:fldCharType="separate"/>
        </w:r>
        <w:r>
          <w:rPr>
            <w:noProof/>
            <w:webHidden/>
          </w:rPr>
          <w:t>137</w:t>
        </w:r>
        <w:r>
          <w:rPr>
            <w:noProof/>
            <w:webHidden/>
          </w:rPr>
          <w:fldChar w:fldCharType="end"/>
        </w:r>
      </w:hyperlink>
    </w:p>
    <w:p w14:paraId="4254086E" w14:textId="342E582E" w:rsidR="001F4D75" w:rsidRDefault="001F4D75">
      <w:pPr>
        <w:pStyle w:val="Abbildungsverzeichnis"/>
        <w:rPr>
          <w:rFonts w:asciiTheme="minorHAnsi" w:eastAsiaTheme="minorEastAsia" w:hAnsiTheme="minorHAnsi" w:cstheme="minorBidi"/>
          <w:b w:val="0"/>
          <w:noProof/>
          <w:szCs w:val="22"/>
          <w:lang w:val="de-DE"/>
        </w:rPr>
      </w:pPr>
      <w:hyperlink w:anchor="_Toc99614878" w:history="1">
        <w:r w:rsidRPr="00DC17C3">
          <w:rPr>
            <w:rStyle w:val="Hyperlink"/>
            <w:rFonts w:eastAsia="MS Mincho"/>
            <w:noProof/>
          </w:rPr>
          <w:t>Table 142 Cross-Reference Table between ISO 10303-242 and χMCF</w:t>
        </w:r>
        <w:r>
          <w:rPr>
            <w:noProof/>
            <w:webHidden/>
          </w:rPr>
          <w:tab/>
        </w:r>
        <w:r>
          <w:rPr>
            <w:noProof/>
            <w:webHidden/>
          </w:rPr>
          <w:fldChar w:fldCharType="begin"/>
        </w:r>
        <w:r>
          <w:rPr>
            <w:noProof/>
            <w:webHidden/>
          </w:rPr>
          <w:instrText xml:space="preserve"> PAGEREF _Toc99614878 \h </w:instrText>
        </w:r>
        <w:r>
          <w:rPr>
            <w:noProof/>
            <w:webHidden/>
          </w:rPr>
        </w:r>
        <w:r>
          <w:rPr>
            <w:noProof/>
            <w:webHidden/>
          </w:rPr>
          <w:fldChar w:fldCharType="separate"/>
        </w:r>
        <w:r>
          <w:rPr>
            <w:noProof/>
            <w:webHidden/>
          </w:rPr>
          <w:t>144</w:t>
        </w:r>
        <w:r>
          <w:rPr>
            <w:noProof/>
            <w:webHidden/>
          </w:rPr>
          <w:fldChar w:fldCharType="end"/>
        </w:r>
      </w:hyperlink>
    </w:p>
    <w:p w14:paraId="14C888BF" w14:textId="2CD44957" w:rsidR="003336DF" w:rsidRPr="003336DF" w:rsidRDefault="00E70F03" w:rsidP="008116BB">
      <w:pPr>
        <w:pStyle w:val="Verzeichnis1"/>
      </w:pPr>
      <w:r>
        <w:rPr>
          <w:rFonts w:ascii="Calibri" w:eastAsia="Times New Roman" w:hAnsi="Calibri"/>
          <w:szCs w:val="24"/>
          <w:lang w:val="en-US" w:eastAsia="de-DE"/>
        </w:rPr>
        <w:fldChar w:fldCharType="end"/>
      </w:r>
    </w:p>
    <w:p w14:paraId="0AC83DBF" w14:textId="77777777" w:rsidR="0055799E" w:rsidRPr="0055799E" w:rsidRDefault="0055799E" w:rsidP="00F1218D"/>
    <w:p w14:paraId="2751C5F6" w14:textId="77777777" w:rsidR="001A33D0" w:rsidRPr="00BC394B" w:rsidRDefault="001A33D0" w:rsidP="001A33D0">
      <w:pPr>
        <w:pStyle w:val="ForewordTitle"/>
      </w:pPr>
      <w:bookmarkStart w:id="0" w:name="_Toc353342667"/>
      <w:bookmarkStart w:id="1" w:name="_Toc99614538"/>
      <w:r w:rsidRPr="00BC394B">
        <w:lastRenderedPageBreak/>
        <w:t>Foreword</w:t>
      </w:r>
      <w:bookmarkEnd w:id="0"/>
      <w:bookmarkEnd w:id="1"/>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0096BBF3"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36" w:history="1">
        <w:r w:rsidRPr="00BC394B">
          <w:rPr>
            <w:rStyle w:val="Hyperlink"/>
            <w:lang w:val="en-GB"/>
          </w:rPr>
          <w:t>www.iso.org/directives</w:t>
        </w:r>
      </w:hyperlink>
      <w:r w:rsidRPr="00DF6AAF">
        <w:rPr>
          <w:lang w:val="en-GB"/>
        </w:rPr>
        <w:t>).</w:t>
      </w:r>
    </w:p>
    <w:p w14:paraId="7229BC9B" w14:textId="31B51C57"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37"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0C0CFEE4"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38"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699B222B"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 xml:space="preserve">This document was prepared by the German Association of the Automotive Industry (VDA), FAT-AK25 </w:t>
      </w:r>
      <w:proofErr w:type="spellStart"/>
      <w:r w:rsidRPr="00FA392C">
        <w:rPr>
          <w:rFonts w:ascii="Calibri" w:eastAsia="Times New Roman" w:hAnsi="Calibri"/>
          <w:sz w:val="20"/>
          <w:szCs w:val="20"/>
          <w:lang w:val="en-GB" w:eastAsia="x-none"/>
        </w:rPr>
        <w:t>Fügetechnik</w:t>
      </w:r>
      <w:proofErr w:type="spellEnd"/>
      <w:r w:rsidRPr="00FA392C">
        <w:rPr>
          <w:rFonts w:ascii="Calibri" w:eastAsia="Times New Roman" w:hAnsi="Calibri"/>
          <w:sz w:val="20"/>
          <w:szCs w:val="20"/>
          <w:lang w:val="en-GB" w:eastAsia="x-none"/>
        </w:rPr>
        <w:t xml:space="preserve">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39"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2" w:name="_Toc353342668"/>
      <w:bookmarkStart w:id="3" w:name="_Toc99614539"/>
      <w:r w:rsidRPr="00BC394B">
        <w:lastRenderedPageBreak/>
        <w:t>Introduction</w:t>
      </w:r>
      <w:bookmarkEnd w:id="2"/>
      <w:bookmarkEnd w:id="3"/>
    </w:p>
    <w:p w14:paraId="4AF7AA33" w14:textId="69733A42" w:rsidR="000F23F7" w:rsidRPr="005160E8" w:rsidRDefault="009D1189" w:rsidP="00ED5FAB">
      <w:pPr>
        <w:pStyle w:val="Textkrper"/>
      </w:pPr>
      <w:r w:rsidRPr="005160E8">
        <w:t xml:space="preserve">ISO 8329 </w:t>
      </w:r>
      <w:r w:rsidR="002D5F2B" w:rsidRPr="005160E8">
        <w:t>(</w:t>
      </w:r>
      <w:proofErr w:type="spellStart"/>
      <w:r w:rsidR="007836EA" w:rsidRPr="005160E8">
        <w:t>χ</w:t>
      </w:r>
      <w:r w:rsidR="002D5F2B" w:rsidRPr="005160E8">
        <w:t>MCF</w:t>
      </w:r>
      <w:proofErr w:type="spellEnd"/>
      <w:r w:rsidR="002D5F2B" w:rsidRPr="005160E8">
        <w:t xml:space="preserve">) </w:t>
      </w:r>
      <w:r w:rsidR="00F00F2D" w:rsidRPr="005160E8">
        <w:t xml:space="preserve">aims at describing connections or joints related to </w:t>
      </w:r>
      <w:r w:rsidR="00657B4B" w:rsidRPr="005160E8">
        <w:t>mechanical</w:t>
      </w:r>
      <w:r w:rsidR="00F00F2D" w:rsidRPr="005160E8">
        <w:t xml:space="preserve"> systems</w:t>
      </w:r>
      <w:r w:rsidR="00657B4B" w:rsidRPr="005160E8">
        <w:t xml:space="preserve"> or structures</w:t>
      </w:r>
      <w:r w:rsidR="00F00F2D" w:rsidRPr="005160E8">
        <w:t xml:space="preserve">. The demand for such a standard has grown from the observation that modern PLM systems </w:t>
      </w:r>
      <w:r w:rsidR="00657B4B" w:rsidRPr="005160E8">
        <w:t xml:space="preserve">- while working well with part information, like geometry, material, weight etc.  - </w:t>
      </w:r>
      <w:r w:rsidR="000F23F7" w:rsidRPr="005160E8">
        <w:t xml:space="preserve">are lacking a consistent handling of logical and process related connection information (e.g. like parts </w:t>
      </w:r>
      <w:r w:rsidR="00657B4B" w:rsidRPr="005160E8">
        <w:t xml:space="preserve">being </w:t>
      </w:r>
      <w:r w:rsidR="000F23F7" w:rsidRPr="005160E8">
        <w:t>connected, orientation</w:t>
      </w:r>
      <w:r w:rsidR="00657B4B" w:rsidRPr="005160E8">
        <w:t xml:space="preserve"> of point connections</w:t>
      </w:r>
      <w:r w:rsidR="000F23F7" w:rsidRPr="005160E8">
        <w:t>, assembly process parameter etc.)</w:t>
      </w:r>
      <w:r w:rsidR="00657B4B" w:rsidRPr="005160E8">
        <w:t>.</w:t>
      </w:r>
      <w:r w:rsidR="000F23F7" w:rsidRPr="005160E8">
        <w:t xml:space="preserve"> </w:t>
      </w:r>
    </w:p>
    <w:p w14:paraId="71A4619C" w14:textId="00725E32" w:rsidR="000F23F7" w:rsidRPr="005160E8" w:rsidRDefault="00F00F2D" w:rsidP="00ED5FAB">
      <w:pPr>
        <w:pStyle w:val="Textkrper"/>
      </w:pPr>
      <w:r w:rsidRPr="005160E8">
        <w:t xml:space="preserve">In order to automate development processes </w:t>
      </w:r>
      <w:r w:rsidR="000F23F7" w:rsidRPr="005160E8">
        <w:t xml:space="preserve">and enable seamless data flows between engineering functions, </w:t>
      </w:r>
      <w:r w:rsidR="009D1189" w:rsidRPr="005160E8">
        <w:t xml:space="preserve">PLM workstreams need to include </w:t>
      </w:r>
      <w:r w:rsidR="000F23F7" w:rsidRPr="005160E8">
        <w:t xml:space="preserve">connection data. </w:t>
      </w:r>
      <w:proofErr w:type="spellStart"/>
      <w:r w:rsidR="007836EA" w:rsidRPr="005160E8">
        <w:t>χ</w:t>
      </w:r>
      <w:r w:rsidR="000F23F7" w:rsidRPr="005160E8">
        <w:t>MCF</w:t>
      </w:r>
      <w:proofErr w:type="spellEnd"/>
      <w:r w:rsidR="007836EA" w:rsidRPr="005160E8">
        <w:t xml:space="preserve"> </w:t>
      </w:r>
      <w:r w:rsidR="000F23F7" w:rsidRPr="005160E8">
        <w:t xml:space="preserve">is intended to be the </w:t>
      </w:r>
      <w:r w:rsidR="002B5C06" w:rsidRPr="005160E8">
        <w:t>“</w:t>
      </w:r>
      <w:r w:rsidR="000F23F7" w:rsidRPr="005160E8">
        <w:t>language</w:t>
      </w:r>
      <w:r w:rsidR="002B5C06" w:rsidRPr="005160E8">
        <w:t>”</w:t>
      </w:r>
      <w:r w:rsidR="000F23F7" w:rsidRPr="005160E8">
        <w:t xml:space="preserve"> that </w:t>
      </w:r>
      <w:r w:rsidR="005E56D0" w:rsidRPr="005160E8">
        <w:t xml:space="preserve">is </w:t>
      </w:r>
      <w:r w:rsidR="00763022" w:rsidRPr="005160E8">
        <w:t xml:space="preserve">understood and used by </w:t>
      </w:r>
      <w:r w:rsidR="000F23F7" w:rsidRPr="005160E8">
        <w:t xml:space="preserve">the various tools </w:t>
      </w:r>
      <w:r w:rsidR="002B5C06" w:rsidRPr="005160E8">
        <w:t xml:space="preserve">to exchange connection data </w:t>
      </w:r>
      <w:r w:rsidR="000F23F7" w:rsidRPr="005160E8">
        <w:t>along the development chain</w:t>
      </w:r>
      <w:r w:rsidR="002B5C06" w:rsidRPr="005160E8">
        <w:t>.</w:t>
      </w:r>
      <w:r w:rsidR="007836EA" w:rsidRPr="005160E8">
        <w:t xml:space="preserve"> </w:t>
      </w:r>
    </w:p>
    <w:p w14:paraId="095F92FE" w14:textId="6777DCCF" w:rsidR="001C6575" w:rsidRPr="005160E8" w:rsidRDefault="000F23F7" w:rsidP="00ED5FAB">
      <w:pPr>
        <w:pStyle w:val="Textkrper"/>
      </w:pPr>
      <w:r w:rsidRPr="005160E8">
        <w:t>The initial motivation to develop this standard has come from the automotive industry</w:t>
      </w:r>
      <w:r w:rsidR="00AB5C7F" w:rsidRPr="005160E8">
        <w:t>.</w:t>
      </w:r>
      <w:r w:rsidRPr="005160E8">
        <w:t xml:space="preserve"> </w:t>
      </w:r>
      <w:r w:rsidR="00AB5C7F" w:rsidRPr="005160E8">
        <w:t>H</w:t>
      </w:r>
      <w:r w:rsidRPr="005160E8">
        <w:t xml:space="preserve">owever, there is no element </w:t>
      </w:r>
      <w:r w:rsidR="00AB23E5" w:rsidRPr="005160E8">
        <w:t xml:space="preserve">in the standard </w:t>
      </w:r>
      <w:r w:rsidRPr="005160E8">
        <w:t xml:space="preserve">that limits </w:t>
      </w:r>
      <w:r w:rsidR="00AB23E5" w:rsidRPr="005160E8">
        <w:t>it</w:t>
      </w:r>
      <w:r w:rsidRPr="005160E8">
        <w:t xml:space="preserve"> to this industry. </w:t>
      </w:r>
      <w:r w:rsidR="00AB23E5" w:rsidRPr="005160E8">
        <w:t xml:space="preserve">It </w:t>
      </w:r>
      <w:r w:rsidR="00AB5C7F" w:rsidRPr="005160E8">
        <w:t>is</w:t>
      </w:r>
      <w:r w:rsidR="00AB23E5" w:rsidRPr="005160E8">
        <w:t xml:space="preserve"> clearly </w:t>
      </w:r>
      <w:r w:rsidR="00AB5C7F" w:rsidRPr="005160E8">
        <w:t xml:space="preserve">targeted to </w:t>
      </w:r>
      <w:r w:rsidR="00AB23E5" w:rsidRPr="005160E8">
        <w:t>support virtual development processes</w:t>
      </w:r>
      <w:r w:rsidR="00AB5C7F" w:rsidRPr="005160E8">
        <w:t xml:space="preserve"> for mechanical systems</w:t>
      </w:r>
      <w:r w:rsidR="00AB23E5" w:rsidRPr="005160E8">
        <w:t xml:space="preserve"> </w:t>
      </w:r>
      <w:r w:rsidR="00AB5C7F" w:rsidRPr="005160E8">
        <w:t xml:space="preserve">or structures </w:t>
      </w:r>
      <w:r w:rsidR="00AB23E5" w:rsidRPr="005160E8">
        <w:t>in any industrial area.</w:t>
      </w:r>
    </w:p>
    <w:p w14:paraId="18F2528E" w14:textId="344B7FD0" w:rsidR="0018659B" w:rsidRPr="005160E8" w:rsidRDefault="0018659B" w:rsidP="0018659B">
      <w:r w:rsidRPr="005160E8">
        <w:t xml:space="preserve">Regardless of the actual industry, complex technical systems such as vehicles, planes, ships etc. typically consist of thousands of individual parts which are </w:t>
      </w:r>
      <w:r w:rsidRPr="005160E8">
        <w:rPr>
          <w:rStyle w:val="trans"/>
        </w:rPr>
        <w:t>assembled</w:t>
      </w:r>
      <w:r w:rsidRPr="005160E8" w:rsidDel="00645997">
        <w:t xml:space="preserve"> </w:t>
      </w:r>
      <w:r w:rsidRPr="005160E8">
        <w:t>by joints. Depending on the involved materials and the manufacturing process</w:t>
      </w:r>
      <w:r w:rsidR="00F678EE" w:rsidRPr="005160E8">
        <w:t>es</w:t>
      </w:r>
      <w:r w:rsidRPr="005160E8">
        <w:t xml:space="preserve">, a wide range of joining types are used within an individual technical structure or system. It ranges from welds, bolt connections, adhesives, rivets, clips, etc. </w:t>
      </w:r>
      <w:r w:rsidR="00F678EE" w:rsidRPr="005160E8">
        <w:t xml:space="preserve">The efficient and reliable data management of this connection data is not only required for the actual design &amp; verification process (CAD &amp; CAE) but also for manufacturing planning and even cost estimations. </w:t>
      </w:r>
      <w:r w:rsidR="003779B4" w:rsidRPr="005160E8">
        <w:t xml:space="preserve">Various design, material and manufacturing parameters are required to </w:t>
      </w:r>
      <w:r w:rsidR="003B19A0" w:rsidRPr="005160E8">
        <w:t xml:space="preserve">be </w:t>
      </w:r>
      <w:r w:rsidR="003779B4" w:rsidRPr="005160E8">
        <w:t>manage</w:t>
      </w:r>
      <w:r w:rsidR="003B19A0" w:rsidRPr="005160E8">
        <w:t>d</w:t>
      </w:r>
      <w:r w:rsidR="003779B4" w:rsidRPr="005160E8">
        <w:t xml:space="preserve"> for each connection. </w:t>
      </w:r>
    </w:p>
    <w:p w14:paraId="26290167" w14:textId="1C79B7D5" w:rsidR="003779B4" w:rsidRPr="005160E8" w:rsidRDefault="003779B4" w:rsidP="0018659B">
      <w:r w:rsidRPr="005160E8">
        <w:t xml:space="preserve">The </w:t>
      </w:r>
      <w:r w:rsidR="005E56D0" w:rsidRPr="005160E8">
        <w:t>a</w:t>
      </w:r>
      <w:r w:rsidRPr="005160E8">
        <w:t>vailable details for connections or joints grow along the development process. At different stages (concept</w:t>
      </w:r>
      <w:r w:rsidR="005E56D0" w:rsidRPr="005160E8">
        <w:t xml:space="preserve"> phase</w:t>
      </w:r>
      <w:r w:rsidRPr="005160E8">
        <w:t xml:space="preserve">, detailed design, verification, manufacturing planning, …) and in different functions (CAD, CAE, Manufacturing, …) data will be added and consumed. So, a database </w:t>
      </w:r>
      <w:r w:rsidR="005E56D0" w:rsidRPr="005160E8">
        <w:t xml:space="preserve">for connection data is </w:t>
      </w:r>
      <w:r w:rsidRPr="005160E8">
        <w:t>required</w:t>
      </w:r>
      <w:r w:rsidR="005E56D0" w:rsidRPr="005160E8">
        <w:t>.</w:t>
      </w:r>
      <w:r w:rsidRPr="005160E8">
        <w:t xml:space="preserve"> </w:t>
      </w:r>
      <w:r w:rsidR="005E56D0" w:rsidRPr="005160E8">
        <w:t xml:space="preserve">But </w:t>
      </w:r>
      <w:r w:rsidR="00502DF5" w:rsidRPr="005160E8">
        <w:t xml:space="preserve">also </w:t>
      </w:r>
      <w:r w:rsidR="005E56D0" w:rsidRPr="005160E8">
        <w:t xml:space="preserve">the </w:t>
      </w:r>
      <w:r w:rsidRPr="005160E8">
        <w:t>tools adding or</w:t>
      </w:r>
      <w:r w:rsidR="00502DF5" w:rsidRPr="005160E8">
        <w:t xml:space="preserve"> extracting data need to understand the data structure and use a common description language. </w:t>
      </w:r>
      <w:proofErr w:type="spellStart"/>
      <w:r w:rsidR="007836EA" w:rsidRPr="005160E8">
        <w:t>χ</w:t>
      </w:r>
      <w:r w:rsidR="00502DF5" w:rsidRPr="005160E8">
        <w:t>MCF</w:t>
      </w:r>
      <w:proofErr w:type="spellEnd"/>
      <w:r w:rsidR="00502DF5" w:rsidRPr="005160E8">
        <w:t xml:space="preserve">, </w:t>
      </w:r>
      <w:r w:rsidR="00E935CD" w:rsidRPr="005160E8">
        <w:t>defined in this document</w:t>
      </w:r>
      <w:r w:rsidR="003B19A0" w:rsidRPr="005160E8">
        <w:t>,</w:t>
      </w:r>
      <w:r w:rsidR="00502DF5" w:rsidRPr="005160E8">
        <w:t xml:space="preserve"> serves as this language.</w:t>
      </w:r>
    </w:p>
    <w:p w14:paraId="21927984" w14:textId="4713857E" w:rsidR="00502DF5" w:rsidRPr="005160E8" w:rsidRDefault="00502DF5" w:rsidP="00502DF5">
      <w:r w:rsidRPr="005160E8">
        <w:t>The advantage is evident, integrating connection data into the PLM structure and using a common language (</w:t>
      </w:r>
      <w:proofErr w:type="spellStart"/>
      <w:r w:rsidR="007836EA" w:rsidRPr="005160E8">
        <w:t>χ</w:t>
      </w:r>
      <w:r w:rsidRPr="005160E8">
        <w:t>MCF</w:t>
      </w:r>
      <w:proofErr w:type="spellEnd"/>
      <w:r w:rsidRPr="005160E8">
        <w:t>) for data exchange</w:t>
      </w:r>
      <w:r w:rsidR="00CC65E4" w:rsidRPr="005160E8">
        <w:t>,</w:t>
      </w:r>
      <w:r w:rsidRPr="005160E8">
        <w:t xml:space="preserve"> avoid data conversions or re-generations and, hence, avoid inconsistencies and flaws</w:t>
      </w:r>
      <w:r w:rsidR="001E0F2A" w:rsidRPr="005160E8">
        <w:t xml:space="preserve"> </w:t>
      </w:r>
      <w:r w:rsidR="008D3B96" w:rsidRPr="005160E8">
        <w:t>during</w:t>
      </w:r>
      <w:r w:rsidRPr="005160E8">
        <w:t xml:space="preserve"> </w:t>
      </w:r>
      <w:r w:rsidR="008D3B96" w:rsidRPr="005160E8">
        <w:t xml:space="preserve">system </w:t>
      </w:r>
      <w:r w:rsidRPr="005160E8">
        <w:t>development.</w:t>
      </w:r>
      <w:r w:rsidR="00890EE2" w:rsidRPr="005160E8">
        <w:t xml:space="preserve"> </w:t>
      </w:r>
    </w:p>
    <w:p w14:paraId="370BBA90" w14:textId="77777777" w:rsidR="00502DF5" w:rsidRPr="005160E8" w:rsidRDefault="00502DF5" w:rsidP="00502DF5"/>
    <w:p w14:paraId="7C15FF61" w14:textId="658F022A" w:rsidR="00502DF5" w:rsidRPr="005160E8" w:rsidRDefault="00502DF5" w:rsidP="00502DF5">
      <w:pPr>
        <w:sectPr w:rsidR="00502DF5" w:rsidRPr="005160E8" w:rsidSect="00C845B4">
          <w:headerReference w:type="even" r:id="rId40"/>
          <w:headerReference w:type="default" r:id="rId41"/>
          <w:footerReference w:type="even" r:id="rId42"/>
          <w:footerReference w:type="default" r:id="rId43"/>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proofErr w:type="spellStart"/>
      <w:r w:rsidRPr="007836EA">
        <w:rPr>
          <w:color w:val="auto"/>
          <w:szCs w:val="32"/>
        </w:rPr>
        <w:lastRenderedPageBreak/>
        <w:t>χ</w:t>
      </w:r>
      <w:r w:rsidR="00A434AD" w:rsidRPr="00A434AD">
        <w:rPr>
          <w:color w:val="auto"/>
          <w:szCs w:val="32"/>
        </w:rPr>
        <w:t>MCF</w:t>
      </w:r>
      <w:proofErr w:type="spellEnd"/>
      <w:r w:rsidR="00A434AD" w:rsidRPr="00A434AD">
        <w:rPr>
          <w:color w:val="auto"/>
          <w:szCs w:val="32"/>
        </w:rPr>
        <w:t xml:space="preserve">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4" w:name="_Toc353342669"/>
      <w:bookmarkStart w:id="5" w:name="_Toc99614540"/>
      <w:r w:rsidRPr="00BC394B">
        <w:t>Scope</w:t>
      </w:r>
      <w:bookmarkEnd w:id="4"/>
      <w:bookmarkEnd w:id="5"/>
    </w:p>
    <w:p w14:paraId="5EDFED28" w14:textId="0030CBB3" w:rsidR="001A33D0" w:rsidRPr="00B82346" w:rsidRDefault="00657B4B" w:rsidP="00ED5FAB">
      <w:pPr>
        <w:pStyle w:val="Textkrper"/>
      </w:pPr>
      <w:r w:rsidRPr="00B82346">
        <w:t xml:space="preserve">This document specifies </w:t>
      </w:r>
      <w:r w:rsidR="0096693D" w:rsidRPr="00B82346">
        <w:t xml:space="preserve">XML </w:t>
      </w:r>
      <w:r w:rsidRPr="00B82346">
        <w:t>definitions that are being used to describe data and information related to connections or joints in mechanical systems or structures.</w:t>
      </w:r>
      <w:r w:rsidR="00B36FF2" w:rsidRPr="00B82346">
        <w:t xml:space="preserve"> This data can be logical data, process related data or other properties of a connection.</w:t>
      </w:r>
    </w:p>
    <w:p w14:paraId="55955898" w14:textId="6CB176A9" w:rsidR="00B36FF2" w:rsidRPr="00B82346" w:rsidRDefault="00B36FF2" w:rsidP="00ED5FAB">
      <w:pPr>
        <w:pStyle w:val="Textkrper"/>
      </w:pPr>
      <w:r w:rsidRPr="00B82346">
        <w:t>It does not specify geometry of fasteners or other parts.</w:t>
      </w:r>
      <w:r w:rsidR="009163AD" w:rsidRPr="00B82346">
        <w:t xml:space="preserve"> </w:t>
      </w:r>
    </w:p>
    <w:p w14:paraId="6F221858" w14:textId="29CE83EF" w:rsidR="009163AD" w:rsidRPr="00B82346" w:rsidRDefault="00D57FE1" w:rsidP="00ED5FAB">
      <w:pPr>
        <w:pStyle w:val="Textkrper"/>
      </w:pPr>
      <w:r>
        <w:t>O</w:t>
      </w:r>
      <w:r w:rsidR="009163AD" w:rsidRPr="00B82346">
        <w:t xml:space="preserve">ut of scope is </w:t>
      </w:r>
      <w:r>
        <w:t xml:space="preserve">also </w:t>
      </w:r>
      <w:r w:rsidR="009163AD" w:rsidRPr="00B82346">
        <w:t xml:space="preserve">the handling of </w:t>
      </w:r>
      <w:proofErr w:type="spellStart"/>
      <w:r w:rsidR="009163AD" w:rsidRPr="00B82346">
        <w:t>χMCF</w:t>
      </w:r>
      <w:proofErr w:type="spellEnd"/>
      <w:r w:rsidR="009163AD" w:rsidRPr="00B82346">
        <w:t xml:space="preserve"> data in PDM-, SDM- and other data management systems. </w:t>
      </w:r>
    </w:p>
    <w:p w14:paraId="4F99F2DE" w14:textId="1EA16368" w:rsidR="001A33D0" w:rsidRPr="00B82346" w:rsidRDefault="001A33D0" w:rsidP="001A33D0">
      <w:pPr>
        <w:pStyle w:val="berschrift1"/>
        <w:numPr>
          <w:ilvl w:val="0"/>
          <w:numId w:val="1"/>
        </w:numPr>
        <w:tabs>
          <w:tab w:val="clear" w:pos="432"/>
        </w:tabs>
        <w:ind w:left="0" w:firstLine="0"/>
      </w:pPr>
      <w:bookmarkStart w:id="6" w:name="_Toc353342670"/>
      <w:bookmarkStart w:id="7" w:name="_Toc99614541"/>
      <w:r w:rsidRPr="00B82346">
        <w:t>Normative references</w:t>
      </w:r>
      <w:bookmarkEnd w:id="6"/>
      <w:bookmarkEnd w:id="7"/>
    </w:p>
    <w:p w14:paraId="50046E83" w14:textId="77777777" w:rsidR="001A33D0" w:rsidRPr="00B82346" w:rsidRDefault="001A33D0" w:rsidP="00ED5FAB">
      <w:pPr>
        <w:pStyle w:val="Textkrper"/>
      </w:pPr>
      <w:r w:rsidRPr="00B82346">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6AA85C16" w14:textId="01174C64" w:rsidR="00F2523E" w:rsidRDefault="001A33D0" w:rsidP="00F2523E">
      <w:pPr>
        <w:pStyle w:val="Textkrper"/>
        <w:rPr>
          <w:i/>
        </w:rPr>
      </w:pPr>
      <w:r w:rsidRPr="00B82346">
        <w:t>ISO </w:t>
      </w:r>
      <w:r w:rsidR="00A434AD" w:rsidRPr="00B82346">
        <w:t>10303</w:t>
      </w:r>
      <w:r w:rsidRPr="00B82346">
        <w:noBreakHyphen/>
      </w:r>
      <w:r w:rsidR="00A434AD" w:rsidRPr="00B82346">
        <w:t>242</w:t>
      </w:r>
      <w:r w:rsidR="004A1371">
        <w:t xml:space="preserve"> -</w:t>
      </w:r>
      <w:r w:rsidRPr="00B82346">
        <w:t xml:space="preserve"> </w:t>
      </w:r>
      <w:r w:rsidR="00A434AD" w:rsidRPr="00B82346">
        <w:rPr>
          <w:i/>
        </w:rPr>
        <w:t>Industrial automation systems and integration — Product data representation and exchange — Part 242: Application protocol: Managed model-based 3D engineering</w:t>
      </w:r>
    </w:p>
    <w:p w14:paraId="10865513" w14:textId="2E4C8894" w:rsidR="004A1371" w:rsidRDefault="004A1371" w:rsidP="00ED5FAB">
      <w:pPr>
        <w:pStyle w:val="Textkrper"/>
        <w:rPr>
          <w:i/>
          <w:iCs/>
        </w:rPr>
      </w:pPr>
      <w:r w:rsidRPr="00750B1C">
        <w:t xml:space="preserve">ISO 8601 - </w:t>
      </w:r>
      <w:r w:rsidRPr="00750B1C">
        <w:rPr>
          <w:i/>
          <w:iCs/>
        </w:rPr>
        <w:t>Data elements and interchange formats – Information interchange – Representation of dates and times</w:t>
      </w:r>
    </w:p>
    <w:p w14:paraId="499A5FE7" w14:textId="77777777" w:rsidR="004A1371" w:rsidRDefault="004A1371" w:rsidP="00ED5FAB">
      <w:pPr>
        <w:pStyle w:val="Textkrper"/>
      </w:pPr>
    </w:p>
    <w:p w14:paraId="33CF8D00" w14:textId="165EE4CB" w:rsidR="001A33D0" w:rsidRPr="00BC394B" w:rsidRDefault="001A33D0" w:rsidP="001A33D0">
      <w:pPr>
        <w:pStyle w:val="berschrift1"/>
        <w:numPr>
          <w:ilvl w:val="0"/>
          <w:numId w:val="1"/>
        </w:numPr>
        <w:tabs>
          <w:tab w:val="clear" w:pos="432"/>
        </w:tabs>
        <w:ind w:left="0" w:firstLine="0"/>
      </w:pPr>
      <w:bookmarkStart w:id="8" w:name="_Toc353342671"/>
      <w:bookmarkStart w:id="9" w:name="_Toc99614542"/>
      <w:r w:rsidRPr="00BC394B">
        <w:t>Terms and definitions</w:t>
      </w:r>
      <w:bookmarkEnd w:id="8"/>
      <w:bookmarkEnd w:id="9"/>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7F7AA9B1"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44" w:history="1">
        <w:r w:rsidRPr="00A4141A">
          <w:rPr>
            <w:color w:val="0000FF"/>
            <w:u w:val="single"/>
            <w:lang w:eastAsia="fr-FR"/>
          </w:rPr>
          <w:t>https://www.iso.org/obp</w:t>
        </w:r>
      </w:hyperlink>
    </w:p>
    <w:p w14:paraId="47303398" w14:textId="1FCCDA32"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45"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10" w:name="_Toc3556920"/>
      <w:bookmarkStart w:id="11" w:name="_Toc34747170"/>
      <w:bookmarkStart w:id="12" w:name="_Toc77101983"/>
      <w:bookmarkStart w:id="13" w:name="_Toc353798250"/>
      <w:r>
        <w:br w:type="page"/>
      </w:r>
    </w:p>
    <w:p w14:paraId="1DED046F" w14:textId="77777777" w:rsidR="00FC68DB" w:rsidRPr="007055D9" w:rsidRDefault="00FC68DB" w:rsidP="00B202D2">
      <w:pPr>
        <w:pStyle w:val="berschrift1"/>
      </w:pPr>
      <w:bookmarkStart w:id="14" w:name="_Toc334183503"/>
      <w:bookmarkStart w:id="15" w:name="_Toc338938871"/>
      <w:bookmarkStart w:id="16" w:name="_Toc338939051"/>
      <w:bookmarkStart w:id="17" w:name="_Toc3556924"/>
      <w:bookmarkStart w:id="18" w:name="_Toc34747174"/>
      <w:bookmarkStart w:id="19" w:name="_Toc77101987"/>
      <w:bookmarkStart w:id="20" w:name="_Toc288196434"/>
      <w:bookmarkStart w:id="21" w:name="_Toc288200732"/>
      <w:bookmarkStart w:id="22" w:name="_Toc99614543"/>
      <w:bookmarkEnd w:id="10"/>
      <w:bookmarkEnd w:id="11"/>
      <w:bookmarkEnd w:id="12"/>
      <w:r w:rsidRPr="007055D9">
        <w:lastRenderedPageBreak/>
        <w:t xml:space="preserve">Design Principles and Basic Features of </w:t>
      </w:r>
      <w:proofErr w:type="spellStart"/>
      <w:r w:rsidRPr="00A5126C">
        <w:t>χ</w:t>
      </w:r>
      <w:r w:rsidRPr="007055D9">
        <w:t>MCF</w:t>
      </w:r>
      <w:bookmarkEnd w:id="14"/>
      <w:bookmarkEnd w:id="15"/>
      <w:bookmarkEnd w:id="16"/>
      <w:bookmarkEnd w:id="17"/>
      <w:bookmarkEnd w:id="18"/>
      <w:bookmarkEnd w:id="19"/>
      <w:bookmarkEnd w:id="22"/>
      <w:proofErr w:type="spellEnd"/>
    </w:p>
    <w:p w14:paraId="28CFE9A6" w14:textId="2F8FD613" w:rsidR="00FC68DB" w:rsidRPr="007055D9" w:rsidRDefault="00FC68DB" w:rsidP="00B202D2">
      <w:r w:rsidRPr="007055D9">
        <w:t>The Extended Master Connection File (</w:t>
      </w:r>
      <w:proofErr w:type="spellStart"/>
      <w:r w:rsidRPr="00A5126C">
        <w:t>χ</w:t>
      </w:r>
      <w:r w:rsidRPr="007055D9">
        <w:t>MCF</w:t>
      </w:r>
      <w:proofErr w:type="spellEnd"/>
      <w:r w:rsidRPr="007055D9">
        <w:t xml:space="preserve">)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proofErr w:type="spellStart"/>
      <w:r w:rsidRPr="00A5126C">
        <w:t>χ</w:t>
      </w:r>
      <w:r w:rsidRPr="007055D9">
        <w:t>MCF</w:t>
      </w:r>
      <w:proofErr w:type="spellEnd"/>
      <w:r w:rsidRPr="007055D9">
        <w:t xml:space="preserve"> to become an industry standard in the long term. This demands certain rigorousness of </w:t>
      </w:r>
      <w:proofErr w:type="spellStart"/>
      <w:r w:rsidRPr="00A5126C">
        <w:t>χ</w:t>
      </w:r>
      <w:r w:rsidRPr="007055D9">
        <w:t>MCF</w:t>
      </w:r>
      <w:proofErr w:type="spellEnd"/>
      <w:r w:rsidRPr="007055D9">
        <w:t xml:space="preserve">. On the other hand, some flexibility is desired in order to enable an easy integration of </w:t>
      </w:r>
      <w:proofErr w:type="spellStart"/>
      <w:r w:rsidRPr="00A5126C">
        <w:t>χ</w:t>
      </w:r>
      <w:r w:rsidRPr="007055D9">
        <w:t>MCF</w:t>
      </w:r>
      <w:proofErr w:type="spellEnd"/>
      <w:r w:rsidRPr="007055D9">
        <w:t xml:space="preserve"> into different processes. This makes clear that </w:t>
      </w:r>
      <w:proofErr w:type="spellStart"/>
      <w:r w:rsidRPr="00A5126C">
        <w:t>χ</w:t>
      </w:r>
      <w:r w:rsidRPr="007055D9">
        <w:t>MCF</w:t>
      </w:r>
      <w:proofErr w:type="spellEnd"/>
      <w:r w:rsidRPr="007055D9">
        <w:t xml:space="preserve"> needs a sophisticated design.</w:t>
      </w:r>
    </w:p>
    <w:p w14:paraId="1FFD7737" w14:textId="77777777" w:rsidR="00FC68DB" w:rsidRPr="007055D9" w:rsidRDefault="00FC68DB" w:rsidP="00B202D2">
      <w:r w:rsidRPr="007055D9">
        <w:t xml:space="preserve">This chapter explains the design principles and some basic features of </w:t>
      </w:r>
      <w:proofErr w:type="spellStart"/>
      <w:r w:rsidRPr="00A5126C">
        <w:t>χ</w:t>
      </w:r>
      <w:r w:rsidRPr="007055D9">
        <w:t>MCF</w:t>
      </w:r>
      <w:proofErr w:type="spellEnd"/>
      <w:r w:rsidRPr="007055D9">
        <w:t>, which are important for a proper understanding and straight-forward future extensions.</w:t>
      </w:r>
    </w:p>
    <w:p w14:paraId="59D34422" w14:textId="77777777" w:rsidR="00FC68DB" w:rsidRPr="007055D9" w:rsidRDefault="00FC68DB" w:rsidP="00B202D2">
      <w:pPr>
        <w:pStyle w:val="berschrift2"/>
      </w:pPr>
      <w:bookmarkStart w:id="23" w:name="_Toc338938872"/>
      <w:bookmarkStart w:id="24" w:name="_Toc338939052"/>
      <w:bookmarkStart w:id="25" w:name="_Toc3556925"/>
      <w:bookmarkStart w:id="26" w:name="_Toc34747175"/>
      <w:bookmarkStart w:id="27" w:name="_Toc77101988"/>
      <w:bookmarkStart w:id="28" w:name="_Toc99614544"/>
      <w:r w:rsidRPr="007055D9">
        <w:t>Design Principles</w:t>
      </w:r>
      <w:bookmarkEnd w:id="20"/>
      <w:bookmarkEnd w:id="21"/>
      <w:bookmarkEnd w:id="23"/>
      <w:bookmarkEnd w:id="24"/>
      <w:bookmarkEnd w:id="25"/>
      <w:bookmarkEnd w:id="26"/>
      <w:bookmarkEnd w:id="27"/>
      <w:bookmarkEnd w:id="28"/>
    </w:p>
    <w:p w14:paraId="18E9AD50" w14:textId="77777777" w:rsidR="00FC68DB" w:rsidRPr="007055D9" w:rsidRDefault="00FC68DB" w:rsidP="00B202D2">
      <w:r w:rsidRPr="007055D9">
        <w:t xml:space="preserve">The design of </w:t>
      </w:r>
      <w:proofErr w:type="spellStart"/>
      <w:r w:rsidRPr="00A5126C">
        <w:t>χ</w:t>
      </w:r>
      <w:r w:rsidRPr="007055D9">
        <w:t>MCF</w:t>
      </w:r>
      <w:proofErr w:type="spellEnd"/>
      <w:r w:rsidRPr="007055D9">
        <w:t xml:space="preserve"> is guided by the following principles:</w:t>
      </w:r>
    </w:p>
    <w:p w14:paraId="57AA8B2F" w14:textId="4A8E79F6" w:rsidR="00FC68DB" w:rsidRPr="007055D9" w:rsidRDefault="00FC68DB" w:rsidP="001B01D6">
      <w:pPr>
        <w:pStyle w:val="Aufzhlungszeichen"/>
        <w:numPr>
          <w:ilvl w:val="0"/>
          <w:numId w:val="12"/>
        </w:numPr>
        <w:jc w:val="both"/>
      </w:pPr>
      <w:proofErr w:type="spellStart"/>
      <w:r w:rsidRPr="00A5126C">
        <w:t>χ</w:t>
      </w:r>
      <w:r w:rsidRPr="007055D9">
        <w:t>MCF</w:t>
      </w:r>
      <w:proofErr w:type="spellEnd"/>
      <w:r w:rsidRPr="007055D9">
        <w:t xml:space="preserve">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w:t>
      </w:r>
      <w:r w:rsidR="00E4541E">
        <w:t xml:space="preserve"> or other</w:t>
      </w:r>
      <w:r w:rsidRPr="007055D9">
        <w:t xml:space="preserve"> industr</w:t>
      </w:r>
      <w:r w:rsidR="00E4541E">
        <w:t>ies</w:t>
      </w:r>
      <w:r w:rsidRPr="007055D9">
        <w:t>. These include spot welds, seam welds, rivets and adhesives, and so on.</w:t>
      </w:r>
    </w:p>
    <w:p w14:paraId="44AA81F6" w14:textId="77777777" w:rsidR="00FC68DB" w:rsidRPr="007055D9" w:rsidRDefault="00FC68DB" w:rsidP="001B01D6">
      <w:pPr>
        <w:pStyle w:val="Aufzhlungszeichen"/>
        <w:numPr>
          <w:ilvl w:val="0"/>
          <w:numId w:val="12"/>
        </w:numPr>
        <w:jc w:val="both"/>
      </w:pPr>
      <w:r w:rsidRPr="007055D9">
        <w:t xml:space="preserve">It should be able to address all kind of processes, let it be in CAD, CAE and CAM, on the long run.  </w:t>
      </w:r>
    </w:p>
    <w:p w14:paraId="5C4885D2" w14:textId="77777777" w:rsidR="00FC68DB" w:rsidRDefault="00FC68DB" w:rsidP="001B01D6">
      <w:pPr>
        <w:pStyle w:val="Aufzhlungszeichen"/>
        <w:numPr>
          <w:ilvl w:val="0"/>
          <w:numId w:val="12"/>
        </w:numPr>
        <w:jc w:val="both"/>
      </w:pPr>
      <w:bookmarkStart w:id="29" w:name="_Ref373503402"/>
      <w:proofErr w:type="spellStart"/>
      <w:r w:rsidRPr="00A5126C">
        <w:t>χ</w:t>
      </w:r>
      <w:r w:rsidRPr="007055D9">
        <w:t>MCF</w:t>
      </w:r>
      <w:proofErr w:type="spellEnd"/>
      <w:r w:rsidRPr="007055D9">
        <w:t xml:space="preserve">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proofErr w:type="spellStart"/>
      <w:r w:rsidRPr="00A5126C">
        <w:t>χ</w:t>
      </w:r>
      <w:r w:rsidRPr="007055D9">
        <w:t>MCF</w:t>
      </w:r>
      <w:proofErr w:type="spellEnd"/>
      <w:r w:rsidRPr="007055D9">
        <w:t xml:space="preserve">. Such kind of information needs different vessels for propagation. However, </w:t>
      </w:r>
      <w:proofErr w:type="spellStart"/>
      <w:r w:rsidRPr="00A5126C">
        <w:t>χ</w:t>
      </w:r>
      <w:r w:rsidRPr="007055D9">
        <w:t>MCF</w:t>
      </w:r>
      <w:proofErr w:type="spellEnd"/>
      <w:r w:rsidRPr="007055D9">
        <w:t xml:space="preserve">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principle grants </w:t>
      </w:r>
      <w:proofErr w:type="spellStart"/>
      <w:r w:rsidRPr="00A5126C">
        <w:t>χ</w:t>
      </w:r>
      <w:r w:rsidRPr="007055D9">
        <w:t>MCF’s</w:t>
      </w:r>
      <w:proofErr w:type="spellEnd"/>
      <w:r w:rsidRPr="007055D9">
        <w:t xml:space="preserve"> flexibility for application to any kind of process variants, established at different automotive OEMs.</w:t>
      </w:r>
      <w:bookmarkEnd w:id="29"/>
      <w:r w:rsidRPr="007055D9">
        <w:t xml:space="preserve"> </w:t>
      </w:r>
    </w:p>
    <w:p w14:paraId="47F7A07B" w14:textId="77777777" w:rsidR="00FC68DB" w:rsidRPr="007055D9" w:rsidRDefault="00FC68DB" w:rsidP="001B01D6">
      <w:pPr>
        <w:pStyle w:val="Aufzhlungszeichen"/>
        <w:numPr>
          <w:ilvl w:val="0"/>
          <w:numId w:val="12"/>
        </w:numPr>
        <w:jc w:val="both"/>
      </w:pPr>
      <w:r w:rsidRPr="007055D9">
        <w:t>The format has to be flexible and easy to extend to any future joint types and applications.</w:t>
      </w:r>
    </w:p>
    <w:p w14:paraId="01D461B5" w14:textId="77777777" w:rsidR="00FC68DB" w:rsidRPr="007055D9" w:rsidRDefault="00FC68DB" w:rsidP="001B01D6">
      <w:pPr>
        <w:pStyle w:val="Aufzhlungszeichen"/>
        <w:numPr>
          <w:ilvl w:val="0"/>
          <w:numId w:val="12"/>
        </w:numPr>
        <w:jc w:val="both"/>
      </w:pPr>
      <w:proofErr w:type="spellStart"/>
      <w:r w:rsidRPr="00A5126C">
        <w:t>χ</w:t>
      </w:r>
      <w:r w:rsidRPr="007055D9">
        <w:t>MCF</w:t>
      </w:r>
      <w:proofErr w:type="spellEnd"/>
      <w:r w:rsidRPr="007055D9">
        <w:t xml:space="preserve"> is built upon the industry standard XML.</w:t>
      </w:r>
    </w:p>
    <w:p w14:paraId="4BB51A1F" w14:textId="77777777" w:rsidR="00FC68DB" w:rsidRPr="007055D9" w:rsidRDefault="00FC68DB" w:rsidP="001B01D6">
      <w:pPr>
        <w:pStyle w:val="Aufzhlungszeichen"/>
        <w:numPr>
          <w:ilvl w:val="0"/>
          <w:numId w:val="12"/>
        </w:numPr>
        <w:jc w:val="both"/>
      </w:pPr>
      <w:r w:rsidRPr="007055D9">
        <w:t>Connection data are unique.</w:t>
      </w:r>
    </w:p>
    <w:p w14:paraId="7DB7E809" w14:textId="77777777" w:rsidR="00FC68DB" w:rsidRPr="007055D9" w:rsidRDefault="00FC68DB" w:rsidP="001B01D6">
      <w:pPr>
        <w:pStyle w:val="Aufzhlungszeichen"/>
        <w:numPr>
          <w:ilvl w:val="0"/>
          <w:numId w:val="12"/>
        </w:numPr>
        <w:jc w:val="both"/>
      </w:pPr>
      <w:r w:rsidRPr="007055D9">
        <w:t xml:space="preserve">The content of </w:t>
      </w:r>
      <w:proofErr w:type="spellStart"/>
      <w:r w:rsidRPr="00A5126C">
        <w:t>χ</w:t>
      </w:r>
      <w:r w:rsidRPr="007055D9">
        <w:t>MCF</w:t>
      </w:r>
      <w:proofErr w:type="spellEnd"/>
      <w:r w:rsidRPr="007055D9">
        <w:t xml:space="preserve"> may be incomplete to a certain extend. This addresses the fact that new data is created and needs to be stored throughout the course of </w:t>
      </w:r>
      <w:proofErr w:type="spellStart"/>
      <w:r w:rsidRPr="007055D9">
        <w:t>CAx</w:t>
      </w:r>
      <w:proofErr w:type="spellEnd"/>
      <w:r w:rsidRPr="007055D9">
        <w:t xml:space="preserve"> processes, without changing its vessel. </w:t>
      </w:r>
    </w:p>
    <w:p w14:paraId="134D8AC6" w14:textId="77777777" w:rsidR="00FC68DB" w:rsidRPr="007055D9" w:rsidRDefault="00FC68DB" w:rsidP="001B01D6">
      <w:pPr>
        <w:pStyle w:val="Aufzhlungszeichen"/>
        <w:numPr>
          <w:ilvl w:val="0"/>
          <w:numId w:val="12"/>
        </w:numPr>
        <w:jc w:val="both"/>
      </w:pPr>
      <w:proofErr w:type="spellStart"/>
      <w:r w:rsidRPr="00A5126C">
        <w:t>χ</w:t>
      </w:r>
      <w:r w:rsidRPr="007055D9">
        <w:t>MCF</w:t>
      </w:r>
      <w:proofErr w:type="spellEnd"/>
      <w:r w:rsidRPr="007055D9">
        <w:t xml:space="preserve"> follows the max-min principle: It contains information as much as necessary, at the same time, as little as possible. </w:t>
      </w:r>
    </w:p>
    <w:p w14:paraId="20D177D1" w14:textId="77777777" w:rsidR="00FC68DB" w:rsidRPr="007055D9" w:rsidRDefault="00FC68DB" w:rsidP="001B01D6">
      <w:pPr>
        <w:pStyle w:val="Aufzhlungszeichen"/>
        <w:numPr>
          <w:ilvl w:val="0"/>
          <w:numId w:val="12"/>
        </w:numPr>
        <w:jc w:val="both"/>
      </w:pPr>
      <w:r w:rsidRPr="007055D9">
        <w:t xml:space="preserve">At any certain stage of any involved process, connectors can be reconstructed from </w:t>
      </w:r>
      <w:proofErr w:type="spellStart"/>
      <w:r w:rsidRPr="00A5126C">
        <w:t>χ</w:t>
      </w:r>
      <w:r w:rsidRPr="007055D9">
        <w:t>MCF</w:t>
      </w:r>
      <w:proofErr w:type="spellEnd"/>
      <w:r w:rsidRPr="007055D9">
        <w:t xml:space="preserve"> without loss of data or ambiguities. </w:t>
      </w:r>
    </w:p>
    <w:p w14:paraId="1EEE5502" w14:textId="77777777" w:rsidR="00FC68DB" w:rsidRPr="007055D9" w:rsidRDefault="00FC68DB" w:rsidP="001B01D6">
      <w:pPr>
        <w:pStyle w:val="Aufzhlungszeichen"/>
        <w:numPr>
          <w:ilvl w:val="0"/>
          <w:numId w:val="12"/>
        </w:numPr>
        <w:jc w:val="both"/>
      </w:pPr>
      <w:r w:rsidRPr="007055D9">
        <w:t>The format description is kept compact. Elements are reused, whenever possible.</w:t>
      </w:r>
    </w:p>
    <w:p w14:paraId="383FFD87" w14:textId="77777777" w:rsidR="00FC68DB" w:rsidRPr="007055D9" w:rsidRDefault="00FC68DB" w:rsidP="001B01D6">
      <w:pPr>
        <w:pStyle w:val="Aufzhlungszeichen"/>
        <w:numPr>
          <w:ilvl w:val="0"/>
          <w:numId w:val="12"/>
        </w:numPr>
        <w:jc w:val="both"/>
      </w:pPr>
      <w:r w:rsidRPr="007055D9">
        <w:t xml:space="preserve">Application specific data can be stored in </w:t>
      </w:r>
      <w:proofErr w:type="spellStart"/>
      <w:r w:rsidRPr="00A5126C">
        <w:t>χ</w:t>
      </w:r>
      <w:r w:rsidRPr="007055D9">
        <w:t>MCF</w:t>
      </w:r>
      <w:proofErr w:type="spellEnd"/>
      <w:r w:rsidRPr="007055D9">
        <w:t xml:space="preserve"> even without standardization: </w:t>
      </w:r>
      <w:proofErr w:type="spellStart"/>
      <w:r w:rsidRPr="00A5126C">
        <w:t>χ</w:t>
      </w:r>
      <w:r w:rsidRPr="007055D9">
        <w:t>MCF</w:t>
      </w:r>
      <w:proofErr w:type="spellEnd"/>
      <w:r w:rsidRPr="007055D9">
        <w:t xml:space="preserve">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1B01D6">
      <w:pPr>
        <w:pStyle w:val="Aufzhlungszeichen"/>
        <w:numPr>
          <w:ilvl w:val="0"/>
          <w:numId w:val="12"/>
        </w:numPr>
        <w:jc w:val="both"/>
      </w:pPr>
      <w:r w:rsidRPr="007055D9">
        <w:t xml:space="preserve">Due to its simplicity and extensibility, </w:t>
      </w:r>
      <w:proofErr w:type="spellStart"/>
      <w:r w:rsidRPr="00A5126C">
        <w:t>χ</w:t>
      </w:r>
      <w:r w:rsidRPr="007055D9">
        <w:t>MCF</w:t>
      </w:r>
      <w:proofErr w:type="spellEnd"/>
      <w:r w:rsidRPr="007055D9">
        <w:t xml:space="preserve"> forms a good candidate for long-term archiving connector information. </w:t>
      </w:r>
    </w:p>
    <w:p w14:paraId="07041D60" w14:textId="77777777" w:rsidR="00FC68DB" w:rsidRPr="007055D9" w:rsidRDefault="00FC68DB" w:rsidP="00B202D2">
      <w:bookmarkStart w:id="30" w:name="_Toc288196435"/>
      <w:bookmarkStart w:id="31"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32" w:name="_Ref338930849"/>
      <w:bookmarkStart w:id="33" w:name="_Toc338938873"/>
      <w:bookmarkStart w:id="34" w:name="_Toc338939053"/>
      <w:bookmarkStart w:id="35" w:name="_Toc3556926"/>
      <w:bookmarkStart w:id="36" w:name="_Toc34747176"/>
      <w:bookmarkStart w:id="37" w:name="_Toc77101989"/>
      <w:bookmarkStart w:id="38" w:name="_Toc99614545"/>
      <w:r w:rsidRPr="007055D9">
        <w:t xml:space="preserve">Idealization of </w:t>
      </w:r>
      <w:bookmarkEnd w:id="32"/>
      <w:bookmarkEnd w:id="33"/>
      <w:bookmarkEnd w:id="34"/>
      <w:r w:rsidRPr="007055D9">
        <w:t>Joints</w:t>
      </w:r>
      <w:bookmarkEnd w:id="35"/>
      <w:bookmarkEnd w:id="36"/>
      <w:bookmarkEnd w:id="37"/>
      <w:bookmarkEnd w:id="38"/>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lastRenderedPageBreak/>
        <w:t xml:space="preserve">To allow an efficient description of joints, some simplifications and idealizations are necessary. The way chosen by </w:t>
      </w:r>
      <w:proofErr w:type="spellStart"/>
      <w:r w:rsidRPr="00A5126C">
        <w:t>χ</w:t>
      </w:r>
      <w:r w:rsidRPr="007055D9">
        <w:t>MCF</w:t>
      </w:r>
      <w:proofErr w:type="spellEnd"/>
      <w:r w:rsidRPr="007055D9">
        <w:t xml:space="preserve"> is to classify joints by their most basic and mandatory attribute, namely its geometrical dimensions. Thus, there are 0-, 1- and 2-dimensional joints in </w:t>
      </w:r>
      <w:proofErr w:type="spellStart"/>
      <w:r w:rsidRPr="00A5126C">
        <w:t>χ</w:t>
      </w:r>
      <w:r w:rsidRPr="007055D9">
        <w:t>MCF</w:t>
      </w:r>
      <w:proofErr w:type="spellEnd"/>
      <w:r w:rsidRPr="007055D9">
        <w:t>.</w:t>
      </w:r>
    </w:p>
    <w:p w14:paraId="3DB200B5" w14:textId="77777777" w:rsidR="00FC68DB" w:rsidRPr="007055D9" w:rsidRDefault="00FC68DB" w:rsidP="00B202D2">
      <w:r>
        <w:rPr>
          <w:noProof/>
          <w:lang w:val="en-US"/>
        </w:rPr>
        <w:drawing>
          <wp:anchor distT="0" distB="0" distL="114300" distR="114300" simplePos="0" relativeHeight="251661824"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79F0F92E" w:rsidR="00FC68DB" w:rsidRPr="007055D9" w:rsidRDefault="00FC68DB" w:rsidP="00B202D2">
      <w:pPr>
        <w:pStyle w:val="Beschriftung"/>
      </w:pPr>
      <w:bookmarkStart w:id="39" w:name="_Ref428531162"/>
      <w:bookmarkStart w:id="40" w:name="_Toc3557081"/>
      <w:bookmarkStart w:id="41" w:name="_Toc34747331"/>
      <w:bookmarkStart w:id="42" w:name="_Toc76030522"/>
      <w:bookmarkStart w:id="43" w:name="_Toc94530808"/>
      <w:bookmarkStart w:id="44" w:name="_Toc99614651"/>
      <w:r>
        <w:t xml:space="preserve">Figure </w:t>
      </w:r>
      <w:r>
        <w:fldChar w:fldCharType="begin"/>
      </w:r>
      <w:r>
        <w:instrText xml:space="preserve"> SEQ Figure \* ARABIC </w:instrText>
      </w:r>
      <w:r>
        <w:fldChar w:fldCharType="separate"/>
      </w:r>
      <w:r w:rsidR="001F4D75">
        <w:rPr>
          <w:noProof/>
        </w:rPr>
        <w:t>1</w:t>
      </w:r>
      <w:r>
        <w:fldChar w:fldCharType="end"/>
      </w:r>
      <w:bookmarkEnd w:id="39"/>
      <w:r>
        <w:t>: Seam weld as 1</w:t>
      </w:r>
      <w:r>
        <w:noBreakHyphen/>
        <w:t>dimensional joint</w:t>
      </w:r>
      <w:bookmarkEnd w:id="40"/>
      <w:bookmarkEnd w:id="41"/>
      <w:bookmarkEnd w:id="42"/>
      <w:bookmarkEnd w:id="43"/>
      <w:bookmarkEnd w:id="44"/>
    </w:p>
    <w:p w14:paraId="265AD66F" w14:textId="77777777" w:rsidR="00FC68DB" w:rsidRPr="007055D9" w:rsidRDefault="00FC68DB" w:rsidP="00B202D2">
      <w:r w:rsidRPr="007055D9">
        <w:t xml:space="preserve">A spot weld is treated as a 0-dimensional joint in </w:t>
      </w:r>
      <w:proofErr w:type="spellStart"/>
      <w:r w:rsidRPr="00A5126C">
        <w:t>χ</w:t>
      </w:r>
      <w:r w:rsidRPr="007055D9">
        <w:t>MCF</w:t>
      </w:r>
      <w:proofErr w:type="spellEnd"/>
      <w:r w:rsidRPr="007055D9">
        <w:t xml:space="preserve">.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035D1CE0" w14:textId="479B83EE" w:rsidR="00E4541E" w:rsidRPr="007055D9" w:rsidRDefault="00FC68DB" w:rsidP="00B202D2">
      <w:r w:rsidRPr="007055D9">
        <w:t xml:space="preserve">Similarly, adhesive joints </w:t>
      </w:r>
      <w:r w:rsidR="00E4541E">
        <w:t>can be</w:t>
      </w:r>
      <w:r w:rsidRPr="007055D9">
        <w:t xml:space="preserve"> </w:t>
      </w:r>
      <w:r w:rsidR="00E4541E">
        <w:t>modelled</w:t>
      </w:r>
      <w:r w:rsidRPr="007055D9">
        <w:t xml:space="preserve"> as 2-dimensional surfaces.</w:t>
      </w:r>
    </w:p>
    <w:p w14:paraId="0179995F" w14:textId="77777777" w:rsidR="00FC68DB" w:rsidRPr="007055D9" w:rsidRDefault="00FC68DB" w:rsidP="00B202D2">
      <w:pPr>
        <w:pStyle w:val="berschrift2"/>
      </w:pPr>
      <w:bookmarkStart w:id="45" w:name="_Toc338938874"/>
      <w:bookmarkStart w:id="46" w:name="_Toc338939054"/>
      <w:bookmarkStart w:id="47" w:name="_Toc3556927"/>
      <w:bookmarkStart w:id="48" w:name="_Toc34747177"/>
      <w:bookmarkStart w:id="49" w:name="_Toc77101990"/>
      <w:bookmarkStart w:id="50" w:name="_Toc99614546"/>
      <w:r w:rsidRPr="007055D9">
        <w:t xml:space="preserve">Reconstruction of Joints from </w:t>
      </w:r>
      <w:proofErr w:type="spellStart"/>
      <w:r w:rsidRPr="00A5126C">
        <w:t>χ</w:t>
      </w:r>
      <w:r w:rsidRPr="007055D9">
        <w:t>MCF</w:t>
      </w:r>
      <w:bookmarkEnd w:id="45"/>
      <w:bookmarkEnd w:id="46"/>
      <w:bookmarkEnd w:id="47"/>
      <w:bookmarkEnd w:id="48"/>
      <w:bookmarkEnd w:id="49"/>
      <w:bookmarkEnd w:id="50"/>
      <w:proofErr w:type="spellEnd"/>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proofErr w:type="spellStart"/>
      <w:r w:rsidRPr="00A5126C">
        <w:t>χ</w:t>
      </w:r>
      <w:r w:rsidRPr="007055D9">
        <w:t>MCF</w:t>
      </w:r>
      <w:proofErr w:type="spellEnd"/>
      <w:r w:rsidRPr="007055D9">
        <w:t xml:space="preserve"> (recall </w:t>
      </w:r>
      <w:proofErr w:type="spellStart"/>
      <w:r w:rsidRPr="00A5126C">
        <w:t>χ</w:t>
      </w:r>
      <w:r w:rsidRPr="007055D9">
        <w:t>MCF</w:t>
      </w:r>
      <w:proofErr w:type="spellEnd"/>
      <w:r w:rsidRPr="007055D9">
        <w:t xml:space="preserve"> contains only information relevant to joints), but of the corresponding CAD or CAE model.</w:t>
      </w:r>
    </w:p>
    <w:p w14:paraId="07CCDC22" w14:textId="77777777" w:rsidR="00FC68DB" w:rsidRPr="007055D9" w:rsidRDefault="00FC68DB" w:rsidP="00B202D2">
      <w:pPr>
        <w:pStyle w:val="berschrift2"/>
      </w:pPr>
      <w:bookmarkStart w:id="51" w:name="_Toc338938875"/>
      <w:bookmarkStart w:id="52" w:name="_Toc338939055"/>
      <w:bookmarkStart w:id="53" w:name="_Ref371678646"/>
      <w:bookmarkStart w:id="54" w:name="_Toc3556928"/>
      <w:bookmarkStart w:id="55" w:name="_Toc34747178"/>
      <w:bookmarkStart w:id="56" w:name="_Toc77101991"/>
      <w:bookmarkStart w:id="57" w:name="_Toc99614547"/>
      <w:r w:rsidRPr="007055D9">
        <w:t xml:space="preserve">Description of </w:t>
      </w:r>
      <w:bookmarkEnd w:id="51"/>
      <w:bookmarkEnd w:id="52"/>
      <w:bookmarkEnd w:id="53"/>
      <w:r w:rsidRPr="007055D9">
        <w:t>Topology</w:t>
      </w:r>
      <w:bookmarkEnd w:id="54"/>
      <w:bookmarkEnd w:id="55"/>
      <w:bookmarkEnd w:id="56"/>
      <w:bookmarkEnd w:id="57"/>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proofErr w:type="spellStart"/>
      <w:r w:rsidRPr="006D5F67">
        <w:t>χMCF</w:t>
      </w:r>
      <w:proofErr w:type="spellEnd"/>
      <w:r>
        <w:t xml:space="preserve"> adopted to describe the topology: </w:t>
      </w:r>
    </w:p>
    <w:p w14:paraId="155C5506" w14:textId="77777777" w:rsidR="00FC68DB" w:rsidRPr="00D977AB" w:rsidRDefault="00FC68DB" w:rsidP="001B01D6">
      <w:pPr>
        <w:pStyle w:val="Listenabsatz"/>
        <w:numPr>
          <w:ilvl w:val="0"/>
          <w:numId w:val="51"/>
        </w:numPr>
        <w:tabs>
          <w:tab w:val="clear" w:pos="403"/>
        </w:tabs>
        <w:spacing w:after="0" w:line="240" w:lineRule="auto"/>
        <w:contextualSpacing w:val="0"/>
        <w:jc w:val="left"/>
        <w:rPr>
          <w:lang w:val="en-US"/>
        </w:rPr>
      </w:pPr>
      <w:bookmarkStart w:id="58"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1B01D6">
      <w:pPr>
        <w:pStyle w:val="Listenabsatz"/>
        <w:numPr>
          <w:ilvl w:val="0"/>
          <w:numId w:val="51"/>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etc..</w:t>
      </w:r>
      <w:bookmarkEnd w:id="58"/>
    </w:p>
    <w:p w14:paraId="52340C5D" w14:textId="77777777" w:rsidR="00FC68DB" w:rsidRPr="007055D9" w:rsidRDefault="00FC68DB" w:rsidP="005C352C">
      <w:pPr>
        <w:jc w:val="center"/>
      </w:pPr>
      <w:r>
        <w:rPr>
          <w:noProof/>
          <w:lang w:val="en-US"/>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2D53902B" w:rsidR="00FC68DB" w:rsidRPr="007055D9" w:rsidRDefault="00FC68DB" w:rsidP="00B202D2">
      <w:pPr>
        <w:pStyle w:val="Beschriftung"/>
      </w:pPr>
      <w:bookmarkStart w:id="59" w:name="_Ref97731124"/>
      <w:bookmarkStart w:id="60" w:name="_Ref334010986"/>
      <w:bookmarkStart w:id="61" w:name="_Toc3557082"/>
      <w:bookmarkStart w:id="62" w:name="_Toc34747332"/>
      <w:bookmarkStart w:id="63" w:name="_Toc76030523"/>
      <w:bookmarkStart w:id="64" w:name="_Toc94530809"/>
      <w:bookmarkStart w:id="65" w:name="_Toc99614652"/>
      <w:r>
        <w:t xml:space="preserve">Figure </w:t>
      </w:r>
      <w:r>
        <w:fldChar w:fldCharType="begin"/>
      </w:r>
      <w:r>
        <w:instrText xml:space="preserve"> SEQ Figure \* ARABIC </w:instrText>
      </w:r>
      <w:r>
        <w:fldChar w:fldCharType="separate"/>
      </w:r>
      <w:r w:rsidR="001F4D75">
        <w:rPr>
          <w:noProof/>
        </w:rPr>
        <w:t>2</w:t>
      </w:r>
      <w:r>
        <w:fldChar w:fldCharType="end"/>
      </w:r>
      <w:bookmarkEnd w:id="59"/>
      <w:r>
        <w:t>:</w:t>
      </w:r>
      <w:bookmarkEnd w:id="60"/>
      <w:r w:rsidRPr="007055D9">
        <w:t xml:space="preserve"> Topological Relations between Parts and Assemblies</w:t>
      </w:r>
      <w:bookmarkEnd w:id="61"/>
      <w:bookmarkEnd w:id="62"/>
      <w:bookmarkEnd w:id="63"/>
      <w:bookmarkEnd w:id="64"/>
      <w:bookmarkEnd w:id="65"/>
    </w:p>
    <w:p w14:paraId="584CE9DC" w14:textId="77777777" w:rsidR="00FC68DB" w:rsidRPr="007055D9" w:rsidRDefault="00FC68DB" w:rsidP="00B202D2"/>
    <w:p w14:paraId="19B4708B" w14:textId="77777777" w:rsidR="00FC68DB" w:rsidRPr="007055D9" w:rsidRDefault="00FC68DB" w:rsidP="00B202D2">
      <w:r w:rsidRPr="007055D9">
        <w:t xml:space="preserve">The description is mapped into XML by using an element tagged </w:t>
      </w:r>
      <w:r w:rsidRPr="00137032">
        <w:rPr>
          <w:rFonts w:ascii="Courier New" w:hAnsi="Courier New" w:cs="Courier New"/>
          <w:b/>
          <w:i/>
          <w:sz w:val="18"/>
          <w:szCs w:val="18"/>
        </w:rPr>
        <w:t>&lt;</w:t>
      </w:r>
      <w:proofErr w:type="spellStart"/>
      <w:r w:rsidRPr="00137032">
        <w:rPr>
          <w:rFonts w:ascii="Courier New" w:hAnsi="Courier New" w:cs="Courier New"/>
          <w:b/>
          <w:i/>
          <w:sz w:val="18"/>
          <w:szCs w:val="18"/>
        </w:rPr>
        <w:t>connection_group</w:t>
      </w:r>
      <w:proofErr w:type="spellEnd"/>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w:t>
      </w:r>
      <w:proofErr w:type="spellStart"/>
      <w:r w:rsidRPr="00137032">
        <w:rPr>
          <w:rFonts w:ascii="Courier New" w:hAnsi="Courier New" w:cs="Courier New"/>
          <w:b/>
          <w:i/>
          <w:sz w:val="18"/>
          <w:szCs w:val="18"/>
        </w:rPr>
        <w:t>connection_group</w:t>
      </w:r>
      <w:proofErr w:type="spellEnd"/>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e.g. join three sheets, a screw even more. Such situations have to be taken into account, too. </w:t>
      </w:r>
    </w:p>
    <w:p w14:paraId="69DC6E0D" w14:textId="15701B74"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1F4D75">
        <w:t>3)</w:t>
      </w:r>
      <w:r w:rsidRPr="007055D9">
        <w:fldChar w:fldCharType="end"/>
      </w:r>
      <w:r w:rsidRPr="007055D9">
        <w:t xml:space="preserve">, overall product structure cannot be reproduced from </w:t>
      </w:r>
      <w:proofErr w:type="spellStart"/>
      <w:r w:rsidRPr="00A5126C">
        <w:t>χ</w:t>
      </w:r>
      <w:r w:rsidRPr="007055D9">
        <w:t>MCF</w:t>
      </w:r>
      <w:proofErr w:type="spellEnd"/>
      <w:r w:rsidRPr="007055D9">
        <w:t xml:space="preserve">.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1F4D75">
        <w:t xml:space="preserve">Figure </w:t>
      </w:r>
      <w:r w:rsidR="001F4D75">
        <w:rPr>
          <w:noProof/>
        </w:rPr>
        <w:t>2</w:t>
      </w:r>
      <w:r w:rsidR="001F4D75">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pt" o:ole="">
            <v:imagedata r:id="rId48" o:title="" cropbottom="43024f" cropright="10402f"/>
          </v:shape>
          <o:OLEObject Type="Embed" ProgID="PowerPoint.Slide.8" ShapeID="_x0000_i1025" DrawAspect="Content" ObjectID="_1710228284" r:id="rId49"/>
        </w:object>
      </w:r>
    </w:p>
    <w:p w14:paraId="142BE546" w14:textId="2919E44B" w:rsidR="00FC68DB" w:rsidRPr="007055D9" w:rsidRDefault="00FC68DB" w:rsidP="00B202D2">
      <w:pPr>
        <w:pStyle w:val="Beschriftung"/>
      </w:pPr>
      <w:bookmarkStart w:id="66" w:name="_Toc3557083"/>
      <w:bookmarkStart w:id="67" w:name="_Toc34747333"/>
      <w:bookmarkStart w:id="68" w:name="_Toc76030524"/>
      <w:bookmarkStart w:id="69" w:name="_Toc94530810"/>
      <w:bookmarkStart w:id="70" w:name="_Toc99614653"/>
      <w:r w:rsidRPr="007055D9">
        <w:t xml:space="preserve">Figure </w:t>
      </w:r>
      <w:r>
        <w:fldChar w:fldCharType="begin"/>
      </w:r>
      <w:r>
        <w:instrText xml:space="preserve"> SEQ Figure \* ARABIC </w:instrText>
      </w:r>
      <w:r>
        <w:fldChar w:fldCharType="separate"/>
      </w:r>
      <w:r w:rsidR="001F4D75">
        <w:rPr>
          <w:noProof/>
        </w:rPr>
        <w:t>3</w:t>
      </w:r>
      <w:r>
        <w:fldChar w:fldCharType="end"/>
      </w:r>
      <w:r w:rsidRPr="007055D9">
        <w:t>: Product Structures Fitting to Previous Figure.</w:t>
      </w:r>
      <w:bookmarkEnd w:id="66"/>
      <w:bookmarkEnd w:id="67"/>
      <w:bookmarkEnd w:id="68"/>
      <w:bookmarkEnd w:id="69"/>
      <w:bookmarkEnd w:id="70"/>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71" w:name="_Toc338938876"/>
      <w:bookmarkStart w:id="72" w:name="_Toc338939056"/>
      <w:bookmarkStart w:id="73" w:name="_Toc3556929"/>
      <w:bookmarkStart w:id="74" w:name="_Toc34747179"/>
      <w:bookmarkStart w:id="75" w:name="_Toc77101992"/>
      <w:bookmarkStart w:id="76" w:name="_Toc288196436"/>
      <w:bookmarkStart w:id="77" w:name="_Toc288200734"/>
      <w:bookmarkStart w:id="78" w:name="_Toc99614548"/>
      <w:bookmarkEnd w:id="30"/>
      <w:bookmarkEnd w:id="31"/>
      <w:proofErr w:type="spellStart"/>
      <w:r w:rsidRPr="007055D9">
        <w:t>χMCF</w:t>
      </w:r>
      <w:proofErr w:type="spellEnd"/>
      <w:r w:rsidRPr="007055D9">
        <w:t xml:space="preserve"> in the Development </w:t>
      </w:r>
      <w:bookmarkEnd w:id="71"/>
      <w:bookmarkEnd w:id="72"/>
      <w:r w:rsidRPr="007055D9">
        <w:t>Processes</w:t>
      </w:r>
      <w:bookmarkEnd w:id="73"/>
      <w:bookmarkEnd w:id="74"/>
      <w:bookmarkEnd w:id="75"/>
      <w:bookmarkEnd w:id="78"/>
    </w:p>
    <w:p w14:paraId="6CCF07EF" w14:textId="0FA3B07B"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1F4D75" w:rsidRPr="007055D9">
        <w:t xml:space="preserve">Figure </w:t>
      </w:r>
      <w:r w:rsidR="001F4D75">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1F4D75" w:rsidRPr="007055D9">
        <w:t xml:space="preserve">Figure </w:t>
      </w:r>
      <w:r w:rsidR="001F4D75">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w:t>
      </w:r>
      <w:proofErr w:type="spellStart"/>
      <w:r w:rsidRPr="007055D9">
        <w:t>χMCF</w:t>
      </w:r>
      <w:proofErr w:type="spellEnd"/>
      <w:r w:rsidRPr="007055D9">
        <w:t xml:space="preserve">. </w:t>
      </w:r>
    </w:p>
    <w:p w14:paraId="5D703BA8" w14:textId="77777777" w:rsidR="00FC68DB" w:rsidRPr="007055D9" w:rsidRDefault="00FC68DB" w:rsidP="00B202D2"/>
    <w:p w14:paraId="35AD8229" w14:textId="77777777" w:rsidR="00FC68DB" w:rsidRPr="007055D9" w:rsidRDefault="00FC68DB" w:rsidP="00B202D2">
      <w:pPr>
        <w:keepNext/>
        <w:jc w:val="center"/>
      </w:pPr>
      <w:r>
        <w:rPr>
          <w:noProof/>
          <w:lang w:val="en-US"/>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1D03BAD5" w:rsidR="00FC68DB" w:rsidRPr="007055D9" w:rsidRDefault="00FC68DB" w:rsidP="00B202D2">
      <w:pPr>
        <w:pStyle w:val="Beschriftung"/>
      </w:pPr>
      <w:bookmarkStart w:id="79" w:name="_Ref333842518"/>
      <w:bookmarkStart w:id="80" w:name="_Ref333842510"/>
      <w:bookmarkStart w:id="81" w:name="_Toc3557084"/>
      <w:bookmarkStart w:id="82" w:name="_Toc34747334"/>
      <w:bookmarkStart w:id="83" w:name="_Toc76030525"/>
      <w:bookmarkStart w:id="84" w:name="_Toc94530811"/>
      <w:bookmarkStart w:id="85" w:name="_Toc99614654"/>
      <w:r w:rsidRPr="007055D9">
        <w:t xml:space="preserve">Figure </w:t>
      </w:r>
      <w:r>
        <w:fldChar w:fldCharType="begin"/>
      </w:r>
      <w:r>
        <w:instrText xml:space="preserve"> SEQ Figure \* ARABIC </w:instrText>
      </w:r>
      <w:r>
        <w:fldChar w:fldCharType="separate"/>
      </w:r>
      <w:r w:rsidR="001F4D75">
        <w:rPr>
          <w:noProof/>
        </w:rPr>
        <w:t>4</w:t>
      </w:r>
      <w:r>
        <w:fldChar w:fldCharType="end"/>
      </w:r>
      <w:bookmarkEnd w:id="79"/>
      <w:r w:rsidRPr="007055D9">
        <w:t xml:space="preserve">: The Development </w:t>
      </w:r>
      <w:bookmarkEnd w:id="80"/>
      <w:r w:rsidRPr="007055D9">
        <w:t>Process</w:t>
      </w:r>
      <w:bookmarkEnd w:id="81"/>
      <w:bookmarkEnd w:id="82"/>
      <w:bookmarkEnd w:id="83"/>
      <w:bookmarkEnd w:id="84"/>
      <w:bookmarkEnd w:id="85"/>
      <w:r w:rsidRPr="007055D9">
        <w:t xml:space="preserve"> </w:t>
      </w:r>
    </w:p>
    <w:p w14:paraId="0FC83B46" w14:textId="77777777" w:rsidR="00FC68DB" w:rsidRPr="007055D9" w:rsidRDefault="00FC68DB" w:rsidP="00906586">
      <w:bookmarkStart w:id="86" w:name="_Ref334015195"/>
    </w:p>
    <w:p w14:paraId="0F96B51D" w14:textId="77777777" w:rsidR="00FC68DB" w:rsidRPr="007055D9" w:rsidRDefault="00FC68DB" w:rsidP="005C352C">
      <w:pPr>
        <w:pStyle w:val="Beschriftung"/>
        <w:jc w:val="center"/>
      </w:pPr>
      <w:r>
        <w:rPr>
          <w:noProof/>
          <w:lang w:val="en-US"/>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157C1112" w:rsidR="00FC68DB" w:rsidRPr="007055D9" w:rsidRDefault="00FC68DB" w:rsidP="00B202D2">
      <w:pPr>
        <w:pStyle w:val="Beschriftung"/>
        <w:spacing w:before="120"/>
      </w:pPr>
      <w:bookmarkStart w:id="87" w:name="_Ref334482085"/>
      <w:bookmarkStart w:id="88" w:name="_Ref334482078"/>
      <w:bookmarkStart w:id="89" w:name="_Toc3557085"/>
      <w:bookmarkStart w:id="90" w:name="_Toc34747335"/>
      <w:bookmarkStart w:id="91" w:name="_Toc76030526"/>
      <w:bookmarkStart w:id="92" w:name="_Toc94530812"/>
      <w:bookmarkStart w:id="93" w:name="_Toc99614655"/>
      <w:r w:rsidRPr="007055D9">
        <w:t xml:space="preserve">Figure </w:t>
      </w:r>
      <w:r>
        <w:fldChar w:fldCharType="begin"/>
      </w:r>
      <w:r>
        <w:instrText xml:space="preserve"> SEQ Figure \* ARABIC </w:instrText>
      </w:r>
      <w:r>
        <w:fldChar w:fldCharType="separate"/>
      </w:r>
      <w:r w:rsidR="001F4D75">
        <w:rPr>
          <w:noProof/>
        </w:rPr>
        <w:t>5</w:t>
      </w:r>
      <w:r>
        <w:fldChar w:fldCharType="end"/>
      </w:r>
      <w:bookmarkEnd w:id="86"/>
      <w:bookmarkEnd w:id="87"/>
      <w:r w:rsidRPr="007055D9">
        <w:t xml:space="preserve">: </w:t>
      </w:r>
      <w:proofErr w:type="spellStart"/>
      <w:r w:rsidRPr="007055D9">
        <w:t>χMCF</w:t>
      </w:r>
      <w:proofErr w:type="spellEnd"/>
      <w:r w:rsidRPr="007055D9">
        <w:t xml:space="preserve"> as a Platform for Connection Information</w:t>
      </w:r>
      <w:r w:rsidR="00BA7029">
        <w:t xml:space="preserve"> </w:t>
      </w:r>
      <w:r w:rsidRPr="007055D9">
        <w:t>in the</w:t>
      </w:r>
      <w:r>
        <w:t xml:space="preserve"> Complete</w:t>
      </w:r>
      <w:r w:rsidRPr="007055D9">
        <w:t xml:space="preserve"> Development </w:t>
      </w:r>
      <w:bookmarkEnd w:id="88"/>
      <w:r w:rsidRPr="007055D9">
        <w:t>Process</w:t>
      </w:r>
      <w:bookmarkEnd w:id="89"/>
      <w:bookmarkEnd w:id="90"/>
      <w:bookmarkEnd w:id="91"/>
      <w:bookmarkEnd w:id="92"/>
      <w:bookmarkEnd w:id="93"/>
    </w:p>
    <w:p w14:paraId="05157117" w14:textId="525E241A"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1F4D75" w:rsidRPr="007055D9">
        <w:t xml:space="preserve">Figure </w:t>
      </w:r>
      <w:r w:rsidR="001F4D75">
        <w:rPr>
          <w:noProof/>
        </w:rPr>
        <w:t>5</w:t>
      </w:r>
      <w:r w:rsidRPr="007055D9">
        <w:fldChar w:fldCharType="end"/>
      </w:r>
      <w:r w:rsidRPr="007055D9">
        <w:t xml:space="preserve"> enables one to get more feeling and understanding about how the work with </w:t>
      </w:r>
      <w:proofErr w:type="spellStart"/>
      <w:r w:rsidRPr="007055D9">
        <w:t>χMCF</w:t>
      </w:r>
      <w:proofErr w:type="spellEnd"/>
      <w:r w:rsidRPr="007055D9">
        <w:t xml:space="preserve"> in a real process could look like: </w:t>
      </w:r>
      <w:proofErr w:type="spellStart"/>
      <w:r w:rsidRPr="007055D9">
        <w:t>χMCF</w:t>
      </w:r>
      <w:proofErr w:type="spellEnd"/>
      <w:r w:rsidRPr="007055D9">
        <w:t xml:space="preserve">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02933ED7" w:rsidR="00FC68DB" w:rsidRPr="007055D9" w:rsidRDefault="00FC68DB" w:rsidP="00B202D2">
      <w:r w:rsidRPr="007055D9">
        <w:t xml:space="preserve">As mentioned before, the information contained in </w:t>
      </w:r>
      <w:proofErr w:type="spellStart"/>
      <w:r w:rsidRPr="007055D9">
        <w:t>χMCF</w:t>
      </w:r>
      <w:proofErr w:type="spellEnd"/>
      <w:r w:rsidRPr="007055D9">
        <w:t xml:space="preserve">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1F4D75" w:rsidRPr="007055D9">
        <w:t xml:space="preserve">Figure </w:t>
      </w:r>
      <w:r w:rsidR="001F4D75">
        <w:rPr>
          <w:noProof/>
        </w:rPr>
        <w:t>5</w:t>
      </w:r>
      <w:r w:rsidRPr="007055D9">
        <w:fldChar w:fldCharType="end"/>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w:t>
      </w:r>
      <w:proofErr w:type="spellStart"/>
      <w:r w:rsidRPr="007055D9">
        <w:t>χMCF</w:t>
      </w:r>
      <w:proofErr w:type="spellEnd"/>
      <w:r w:rsidRPr="007055D9">
        <w:t xml:space="preserve"> is an ideal tool to enable this dynamic process since filling up </w:t>
      </w:r>
      <w:proofErr w:type="spellStart"/>
      <w:r w:rsidRPr="007055D9">
        <w:t>χMCF</w:t>
      </w:r>
      <w:proofErr w:type="spellEnd"/>
      <w:r w:rsidRPr="007055D9">
        <w:t xml:space="preserve"> means merging information.</w:t>
      </w:r>
    </w:p>
    <w:p w14:paraId="79714887" w14:textId="0C18A74B"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1F4D75" w:rsidRPr="007055D9">
        <w:t xml:space="preserve">Figure </w:t>
      </w:r>
      <w:r w:rsidR="001F4D75">
        <w:rPr>
          <w:noProof/>
        </w:rPr>
        <w:t>5</w:t>
      </w:r>
      <w:r w:rsidRPr="007055D9">
        <w:fldChar w:fldCharType="end"/>
      </w:r>
      <w:r w:rsidRPr="007055D9">
        <w:t xml:space="preserve"> makes also clear that connection information (full or partial) is available to everyone once it is defined and stored in </w:t>
      </w:r>
      <w:proofErr w:type="spellStart"/>
      <w:r w:rsidRPr="007055D9">
        <w:t>χMCF</w:t>
      </w:r>
      <w:proofErr w:type="spellEnd"/>
      <w:r w:rsidRPr="007055D9">
        <w:t xml:space="preserve">. Thus, unnecessary duplication of effort is avoided automatically. </w:t>
      </w:r>
      <w:r>
        <w:t xml:space="preserve">Typically, </w:t>
      </w:r>
      <w:r w:rsidRPr="007055D9">
        <w:t xml:space="preserve">different parties work in different environments using different software tools. Provided all systems support </w:t>
      </w:r>
      <w:proofErr w:type="spellStart"/>
      <w:r w:rsidRPr="007055D9">
        <w:t>χMCF</w:t>
      </w:r>
      <w:proofErr w:type="spellEnd"/>
      <w:r w:rsidRPr="007055D9">
        <w:t>,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 xml:space="preserve">Information contained in </w:t>
      </w:r>
      <w:proofErr w:type="spellStart"/>
      <w:r w:rsidRPr="007055D9">
        <w:t>χMCF</w:t>
      </w:r>
      <w:proofErr w:type="spellEnd"/>
      <w:r w:rsidRPr="007055D9">
        <w:t xml:space="preserve"> can be used to automate many tasks in the development and thus to enhance efficiency:</w:t>
      </w:r>
    </w:p>
    <w:p w14:paraId="16ED91B1" w14:textId="77777777" w:rsidR="00FC68DB" w:rsidRPr="00E75DD5" w:rsidRDefault="00FC68DB" w:rsidP="001B01D6">
      <w:pPr>
        <w:pStyle w:val="Aufzhlungszeichen"/>
        <w:keepNext/>
        <w:numPr>
          <w:ilvl w:val="0"/>
          <w:numId w:val="15"/>
        </w:numPr>
        <w:ind w:left="426" w:hanging="284"/>
        <w:jc w:val="both"/>
      </w:pPr>
      <w:r w:rsidRPr="007055D9">
        <w:rPr>
          <w:b/>
          <w:bCs/>
        </w:rPr>
        <w:t>Automatic CAE assembly</w:t>
      </w:r>
    </w:p>
    <w:p w14:paraId="32FAEC8C" w14:textId="51F4A750" w:rsidR="00FC68DB" w:rsidRDefault="00FC68DB" w:rsidP="00B202D2">
      <w:pPr>
        <w:pStyle w:val="Aufzhlungszeichen"/>
        <w:tabs>
          <w:tab w:val="clear" w:pos="454"/>
        </w:tabs>
        <w:ind w:left="426" w:firstLine="0"/>
        <w:jc w:val="both"/>
      </w:pPr>
      <w:r w:rsidRPr="007055D9">
        <w:t>Meanwhile</w:t>
      </w:r>
      <w:r w:rsidR="00A4138B">
        <w:t>,</w:t>
      </w:r>
      <w:r w:rsidRPr="007055D9">
        <w:t xml:space="preserve"> most FE-preprocessors are able to mesh parts automatically in the batch-meshing mode. An automated assembly can be realized by the connection information contained in </w:t>
      </w:r>
      <w:proofErr w:type="spellStart"/>
      <w:r w:rsidRPr="007055D9">
        <w:t>χMCF</w:t>
      </w:r>
      <w:proofErr w:type="spellEnd"/>
      <w:r w:rsidRPr="007055D9">
        <w:t>.</w:t>
      </w:r>
    </w:p>
    <w:p w14:paraId="5F518801" w14:textId="77777777" w:rsidR="00FC68DB" w:rsidRPr="00792275" w:rsidRDefault="00FC68DB" w:rsidP="001B01D6">
      <w:pPr>
        <w:pStyle w:val="Aufzhlungszeichen"/>
        <w:numPr>
          <w:ilvl w:val="0"/>
          <w:numId w:val="11"/>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 xml:space="preserve">Based on </w:t>
      </w:r>
      <w:proofErr w:type="spellStart"/>
      <w:r w:rsidRPr="007055D9">
        <w:t>χMCF</w:t>
      </w:r>
      <w:proofErr w:type="spellEnd"/>
      <w:r w:rsidRPr="007055D9">
        <w:t>, welding robots can be programmed automatically.</w:t>
      </w:r>
    </w:p>
    <w:p w14:paraId="61585519" w14:textId="77777777" w:rsidR="00FC68DB" w:rsidRPr="007055D9" w:rsidRDefault="00FC68DB" w:rsidP="00B202D2">
      <w:r w:rsidRPr="007055D9">
        <w:t xml:space="preserve">An essential feature of </w:t>
      </w:r>
      <w:proofErr w:type="spellStart"/>
      <w:r w:rsidRPr="007055D9">
        <w:t>χMCF</w:t>
      </w:r>
      <w:proofErr w:type="spellEnd"/>
      <w:r w:rsidRPr="007055D9">
        <w:t xml:space="preserve"> is that it contains only information relevant to the joints. No data are included which are dependent on the process. Hence it is relatively easy to implement </w:t>
      </w:r>
      <w:proofErr w:type="spellStart"/>
      <w:r w:rsidRPr="007055D9">
        <w:t>χMCF</w:t>
      </w:r>
      <w:proofErr w:type="spellEnd"/>
      <w:r w:rsidRPr="007055D9">
        <w:t xml:space="preserve"> into any real process. Depending on the application, it is possible to use </w:t>
      </w:r>
      <w:proofErr w:type="spellStart"/>
      <w:r w:rsidRPr="007055D9">
        <w:t>χMCF</w:t>
      </w:r>
      <w:proofErr w:type="spellEnd"/>
      <w:r w:rsidRPr="007055D9">
        <w:t xml:space="preserve"> as a stand-alone database or integrate </w:t>
      </w:r>
      <w:proofErr w:type="spellStart"/>
      <w:r w:rsidRPr="007055D9">
        <w:t>χMCF</w:t>
      </w:r>
      <w:proofErr w:type="spellEnd"/>
      <w:r w:rsidRPr="007055D9">
        <w:t xml:space="preserve"> into an even more comprehensive database. </w:t>
      </w:r>
    </w:p>
    <w:p w14:paraId="14C58F94" w14:textId="77777777" w:rsidR="00FC68DB" w:rsidRPr="007055D9" w:rsidRDefault="00FC68DB" w:rsidP="00B202D2">
      <w:pPr>
        <w:pStyle w:val="berschrift1"/>
      </w:pPr>
      <w:bookmarkStart w:id="94" w:name="_Toc3556930"/>
      <w:bookmarkStart w:id="95" w:name="_Toc34747180"/>
      <w:bookmarkStart w:id="96" w:name="_Toc77101993"/>
      <w:bookmarkStart w:id="97" w:name="_Toc99614549"/>
      <w:r w:rsidRPr="007055D9">
        <w:lastRenderedPageBreak/>
        <w:t>Keywords of XML specification</w:t>
      </w:r>
      <w:bookmarkEnd w:id="94"/>
      <w:bookmarkEnd w:id="95"/>
      <w:bookmarkEnd w:id="96"/>
      <w:bookmarkEnd w:id="97"/>
    </w:p>
    <w:p w14:paraId="7A21DF07" w14:textId="77777777" w:rsidR="00FC68DB" w:rsidRPr="007055D9" w:rsidRDefault="00FC68DB" w:rsidP="00B202D2">
      <w:pPr>
        <w:pStyle w:val="berschrift2"/>
      </w:pPr>
      <w:bookmarkStart w:id="98" w:name="_Toc34747181"/>
      <w:bookmarkStart w:id="99" w:name="_Toc77101994"/>
      <w:bookmarkStart w:id="100" w:name="_Toc99614550"/>
      <w:r w:rsidRPr="007055D9">
        <w:t>Keywords</w:t>
      </w:r>
      <w:bookmarkEnd w:id="98"/>
      <w:bookmarkEnd w:id="99"/>
      <w:bookmarkEnd w:id="100"/>
    </w:p>
    <w:p w14:paraId="00760D94" w14:textId="77777777" w:rsidR="00FC68DB" w:rsidRPr="007055D9" w:rsidRDefault="00FC68DB" w:rsidP="00B202D2">
      <w:r w:rsidRPr="007055D9">
        <w:t xml:space="preserve">The carrier of information in a </w:t>
      </w:r>
      <w:proofErr w:type="spellStart"/>
      <w:r w:rsidRPr="007055D9">
        <w:t>χMCF</w:t>
      </w:r>
      <w:proofErr w:type="spellEnd"/>
      <w:r w:rsidRPr="007055D9">
        <w:t xml:space="preserve">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proofErr w:type="spellStart"/>
      <w:r w:rsidRPr="00137032">
        <w:rPr>
          <w:rFonts w:ascii="Courier New" w:hAnsi="Courier New" w:cs="Courier New"/>
          <w:i/>
          <w:sz w:val="18"/>
          <w:szCs w:val="18"/>
        </w:rPr>
        <w:t>maxOccurs</w:t>
      </w:r>
      <w:proofErr w:type="spellEnd"/>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proofErr w:type="spellStart"/>
      <w:r w:rsidRPr="00137032">
        <w:rPr>
          <w:rFonts w:ascii="Courier New" w:hAnsi="Courier New" w:cs="Courier New"/>
          <w:i/>
          <w:sz w:val="18"/>
          <w:szCs w:val="18"/>
        </w:rPr>
        <w:t>maxOccurs</w:t>
      </w:r>
      <w:proofErr w:type="spellEnd"/>
      <w:r w:rsidRPr="007055D9">
        <w:t xml:space="preserve"> of the element </w:t>
      </w:r>
      <w:r w:rsidRPr="00137032">
        <w:rPr>
          <w:rFonts w:ascii="Courier New" w:hAnsi="Courier New" w:cs="Courier New"/>
          <w:b/>
          <w:i/>
          <w:sz w:val="18"/>
          <w:szCs w:val="18"/>
        </w:rPr>
        <w:t>&lt;</w:t>
      </w:r>
      <w:proofErr w:type="spellStart"/>
      <w:r w:rsidRPr="00137032">
        <w:rPr>
          <w:rFonts w:ascii="Courier New" w:hAnsi="Courier New" w:cs="Courier New"/>
          <w:b/>
          <w:i/>
          <w:sz w:val="18"/>
          <w:szCs w:val="18"/>
        </w:rPr>
        <w:t>xs:element</w:t>
      </w:r>
      <w:proofErr w:type="spell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spellStart"/>
      <w:r w:rsidRPr="00D977AB">
        <w:rPr>
          <w:lang w:val="en-US"/>
        </w:rPr>
        <w:t>xs:</w:t>
      </w:r>
      <w:r w:rsidRPr="00D977AB">
        <w:rPr>
          <w:i/>
          <w:lang w:val="en-US"/>
        </w:rPr>
        <w:t>string</w:t>
      </w:r>
      <w:proofErr w:type="spellEnd"/>
    </w:p>
    <w:p w14:paraId="584B720D"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spellStart"/>
      <w:r w:rsidRPr="00D977AB">
        <w:rPr>
          <w:lang w:val="en-US"/>
        </w:rPr>
        <w:t>xs:</w:t>
      </w:r>
      <w:r w:rsidRPr="00D977AB">
        <w:rPr>
          <w:i/>
          <w:lang w:val="en-US"/>
        </w:rPr>
        <w:t>decimal</w:t>
      </w:r>
      <w:proofErr w:type="spellEnd"/>
    </w:p>
    <w:p w14:paraId="61634E9D"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spellStart"/>
      <w:r w:rsidRPr="00D977AB">
        <w:rPr>
          <w:lang w:val="en-US"/>
        </w:rPr>
        <w:t>xs:</w:t>
      </w:r>
      <w:r w:rsidRPr="00D977AB">
        <w:rPr>
          <w:i/>
          <w:lang w:val="en-US"/>
        </w:rPr>
        <w:t>integer</w:t>
      </w:r>
      <w:proofErr w:type="spellEnd"/>
    </w:p>
    <w:p w14:paraId="39CBC8DC"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spellStart"/>
      <w:r w:rsidRPr="00D977AB">
        <w:rPr>
          <w:lang w:val="en-US"/>
        </w:rPr>
        <w:t>xs:</w:t>
      </w:r>
      <w:r w:rsidRPr="00D977AB">
        <w:rPr>
          <w:i/>
          <w:lang w:val="en-US"/>
        </w:rPr>
        <w:t>float</w:t>
      </w:r>
      <w:proofErr w:type="spellEnd"/>
    </w:p>
    <w:p w14:paraId="59E56202"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spellStart"/>
      <w:r w:rsidRPr="00D977AB">
        <w:rPr>
          <w:lang w:val="en-US"/>
        </w:rPr>
        <w:t>xs:</w:t>
      </w:r>
      <w:r w:rsidRPr="00D977AB">
        <w:rPr>
          <w:i/>
          <w:lang w:val="en-US"/>
        </w:rPr>
        <w:t>boolean</w:t>
      </w:r>
      <w:proofErr w:type="spellEnd"/>
    </w:p>
    <w:p w14:paraId="4FEDC882"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spellStart"/>
      <w:r w:rsidRPr="00D977AB">
        <w:rPr>
          <w:lang w:val="en-US"/>
        </w:rPr>
        <w:t>xs:</w:t>
      </w:r>
      <w:r w:rsidRPr="00D977AB">
        <w:rPr>
          <w:i/>
          <w:lang w:val="en-US"/>
        </w:rPr>
        <w:t>date</w:t>
      </w:r>
      <w:proofErr w:type="spellEnd"/>
    </w:p>
    <w:p w14:paraId="7031FEA3" w14:textId="77777777" w:rsidR="00FC68DB" w:rsidRPr="00D977AB" w:rsidRDefault="00FC68DB" w:rsidP="001B01D6">
      <w:pPr>
        <w:pStyle w:val="Listenabsatz"/>
        <w:numPr>
          <w:ilvl w:val="0"/>
          <w:numId w:val="15"/>
        </w:numPr>
        <w:tabs>
          <w:tab w:val="clear" w:pos="403"/>
        </w:tabs>
        <w:spacing w:line="240" w:lineRule="auto"/>
        <w:ind w:left="1173" w:hanging="357"/>
        <w:contextualSpacing w:val="0"/>
        <w:rPr>
          <w:lang w:val="en-US"/>
        </w:rPr>
      </w:pPr>
      <w:proofErr w:type="spellStart"/>
      <w:r w:rsidRPr="00D977AB">
        <w:rPr>
          <w:lang w:val="en-US"/>
        </w:rPr>
        <w:t>xs:</w:t>
      </w:r>
      <w:r w:rsidRPr="00D977AB">
        <w:rPr>
          <w:i/>
          <w:lang w:val="en-US"/>
        </w:rPr>
        <w:t>time</w:t>
      </w:r>
      <w:proofErr w:type="spell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type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 or a set defined explicitly. E.g.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w:t>
      </w:r>
      <w:proofErr w:type="spellStart"/>
      <w:r w:rsidRPr="007055D9">
        <w:t>χMCF</w:t>
      </w:r>
      <w:proofErr w:type="spellEnd"/>
      <w:r w:rsidRPr="007055D9">
        <w:t xml:space="preserve"> file. The default values adopted are specified by the keyword </w:t>
      </w:r>
      <w:r w:rsidRPr="004506CA">
        <w:rPr>
          <w:rFonts w:ascii="Courier New" w:hAnsi="Courier New" w:cs="Courier New"/>
          <w:i/>
          <w:sz w:val="18"/>
          <w:szCs w:val="18"/>
        </w:rPr>
        <w:t>Default</w:t>
      </w:r>
      <w:r w:rsidRPr="007055D9">
        <w:t>.</w:t>
      </w:r>
    </w:p>
    <w:p w14:paraId="120DD538" w14:textId="4827DDE6"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w:t>
      </w:r>
      <w:r w:rsidRPr="007055D9">
        <w:lastRenderedPageBreak/>
        <w:t xml:space="preserve">like </w:t>
      </w:r>
      <w:r>
        <w:t>"</w:t>
      </w:r>
      <w:r w:rsidRPr="007055D9">
        <w:t>[-_.$#±]</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 xml:space="preserve">Nevertheless, as sort of general recommendation, labels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e.g.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proofErr w:type="spellStart"/>
      <w:r w:rsidRPr="005400BC">
        <w:rPr>
          <w:rFonts w:ascii="Courier New" w:hAnsi="Courier New" w:cs="Courier New"/>
          <w:i/>
          <w:sz w:val="18"/>
          <w:szCs w:val="18"/>
        </w:rPr>
        <w:t>maxOccurs</w:t>
      </w:r>
      <w:proofErr w:type="spellEnd"/>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element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2F9DDE07" w14:textId="77777777" w:rsidR="00FC68DB" w:rsidRPr="00A4138B" w:rsidRDefault="00FC68DB" w:rsidP="00B202D2"/>
    <w:p w14:paraId="565B70E2" w14:textId="77777777" w:rsidR="00FC68DB" w:rsidRPr="007055D9" w:rsidRDefault="00FC68DB" w:rsidP="00B202D2">
      <w:pPr>
        <w:pStyle w:val="berschrift1"/>
      </w:pPr>
      <w:bookmarkStart w:id="101" w:name="_Ref371679978"/>
      <w:bookmarkStart w:id="102" w:name="_Ref371939247"/>
      <w:bookmarkStart w:id="103" w:name="_Toc3556933"/>
      <w:bookmarkStart w:id="104" w:name="_Toc34747182"/>
      <w:bookmarkStart w:id="105" w:name="_Toc77101995"/>
      <w:bookmarkStart w:id="106" w:name="_Toc288196441"/>
      <w:bookmarkStart w:id="107" w:name="_Toc288200739"/>
      <w:bookmarkStart w:id="108" w:name="_Toc99614551"/>
      <w:bookmarkEnd w:id="76"/>
      <w:bookmarkEnd w:id="77"/>
      <w:r w:rsidRPr="007055D9">
        <w:t>Parts, Properties and Assemblies</w:t>
      </w:r>
      <w:bookmarkEnd w:id="101"/>
      <w:bookmarkEnd w:id="102"/>
      <w:bookmarkEnd w:id="103"/>
      <w:bookmarkEnd w:id="104"/>
      <w:bookmarkEnd w:id="105"/>
      <w:bookmarkEnd w:id="108"/>
    </w:p>
    <w:p w14:paraId="0D066CBD" w14:textId="77777777" w:rsidR="00FC68DB" w:rsidRPr="007055D9" w:rsidRDefault="00FC68DB" w:rsidP="00B202D2">
      <w:proofErr w:type="spellStart"/>
      <w:r w:rsidRPr="007055D9">
        <w:t>χMCF</w:t>
      </w:r>
      <w:proofErr w:type="spellEnd"/>
      <w:r w:rsidRPr="007055D9">
        <w:t xml:space="preserve"> describes, how parts, properties and assemblies are connected by joints in a pre-defined way. Hence, we need a clear understanding about what a part, property or assembly actually is in our context. </w:t>
      </w:r>
    </w:p>
    <w:p w14:paraId="4A8651F2" w14:textId="77777777" w:rsidR="00FC68DB" w:rsidRPr="007055D9" w:rsidRDefault="00FC68DB" w:rsidP="00B202D2">
      <w:pPr>
        <w:pStyle w:val="berschrift2"/>
      </w:pPr>
      <w:bookmarkStart w:id="109" w:name="_Toc3556934"/>
      <w:bookmarkStart w:id="110" w:name="_Toc34747183"/>
      <w:bookmarkStart w:id="111" w:name="_Toc77101996"/>
      <w:bookmarkStart w:id="112" w:name="_Toc99614552"/>
      <w:r w:rsidRPr="007055D9">
        <w:t>Parts</w:t>
      </w:r>
      <w:bookmarkEnd w:id="109"/>
      <w:bookmarkEnd w:id="110"/>
      <w:bookmarkEnd w:id="111"/>
      <w:bookmarkEnd w:id="112"/>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doors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13" w:name="_Toc3556935"/>
      <w:bookmarkStart w:id="114" w:name="_Toc34747184"/>
      <w:bookmarkStart w:id="115" w:name="_Toc77101997"/>
      <w:bookmarkStart w:id="116" w:name="_Toc99614553"/>
      <w:r w:rsidRPr="007055D9">
        <w:t>Part Labels</w:t>
      </w:r>
      <w:bookmarkEnd w:id="113"/>
      <w:bookmarkEnd w:id="114"/>
      <w:bookmarkEnd w:id="115"/>
      <w:bookmarkEnd w:id="116"/>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5B781E96" w14:textId="2A3A4E90" w:rsidR="004D6D98" w:rsidRDefault="00FC68DB" w:rsidP="00B202D2">
      <w:r w:rsidRPr="00792275">
        <w:rPr>
          <w:b/>
        </w:rPr>
        <w:t>Note:</w:t>
      </w:r>
      <w:r w:rsidRPr="007055D9">
        <w:t xml:space="preserve"> In most </w:t>
      </w:r>
      <w:proofErr w:type="spellStart"/>
      <w:r w:rsidRPr="007055D9">
        <w:t>CAx</w:t>
      </w:r>
      <w:proofErr w:type="spellEnd"/>
      <w:r w:rsidRPr="007055D9">
        <w:t xml:space="preserve"> processes, parts actually have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resembles more to a number than to a name, and hence is not human readable. In our context, we refer to the latter one, if we say </w:t>
      </w:r>
      <w:r>
        <w:t>"</w:t>
      </w:r>
      <w:r w:rsidRPr="007055D9">
        <w:t>part label</w:t>
      </w:r>
      <w:r>
        <w:t>"</w:t>
      </w:r>
      <w:r w:rsidRPr="007055D9">
        <w:t xml:space="preserve">. </w:t>
      </w:r>
    </w:p>
    <w:p w14:paraId="5180482E" w14:textId="6A41F256" w:rsidR="004D6D98" w:rsidRDefault="004D6D98" w:rsidP="00A4138B">
      <w:pPr>
        <w:pStyle w:val="berschrift3"/>
      </w:pPr>
      <w:bookmarkStart w:id="117" w:name="_Toc99614554"/>
      <w:r>
        <w:lastRenderedPageBreak/>
        <w:t>Part Instances</w:t>
      </w:r>
      <w:bookmarkEnd w:id="117"/>
      <w:r w:rsidR="0000546C">
        <w:t xml:space="preserve"> </w:t>
      </w:r>
    </w:p>
    <w:p w14:paraId="15803839" w14:textId="42FA422A" w:rsidR="004D6D98" w:rsidRPr="004D6D98" w:rsidRDefault="00A4138B" w:rsidP="00A236DA">
      <w:r>
        <w:t>Instances of parts</w:t>
      </w:r>
      <w:r w:rsidR="004D6D98">
        <w:t xml:space="preserve">, </w:t>
      </w:r>
      <w:r>
        <w:t>also known as</w:t>
      </w:r>
      <w:r w:rsidR="00A959C3">
        <w:t xml:space="preserve"> </w:t>
      </w:r>
      <w:r w:rsidR="004D6D98">
        <w:t xml:space="preserve">ditto-parts, </w:t>
      </w:r>
      <w:r w:rsidR="00A959C3">
        <w:t xml:space="preserve">typically have </w:t>
      </w:r>
      <w:r w:rsidR="004D6D98">
        <w:t xml:space="preserve">the same </w:t>
      </w:r>
      <w:r w:rsidR="004D6D98" w:rsidRPr="00A4138B">
        <w:rPr>
          <w:i/>
        </w:rPr>
        <w:t>label</w:t>
      </w:r>
      <w:r w:rsidR="004D6D98">
        <w:t xml:space="preserve"> </w:t>
      </w:r>
      <w:r w:rsidR="00A959C3">
        <w:t xml:space="preserve">as </w:t>
      </w:r>
      <w:r w:rsidR="004D6D98">
        <w:t xml:space="preserve">their "base" parts. Stating their </w:t>
      </w:r>
      <w:r w:rsidR="004D6D98" w:rsidRPr="00A4138B">
        <w:rPr>
          <w:i/>
        </w:rPr>
        <w:t>instance</w:t>
      </w:r>
      <w:r w:rsidR="004D6D98">
        <w:t xml:space="preserve"> makes such parts </w:t>
      </w:r>
      <w:r w:rsidR="00A959C3">
        <w:t xml:space="preserve">uniquely </w:t>
      </w:r>
      <w:r w:rsidR="004D6D98">
        <w:t>distinguishable, without resort to their geometrical location.</w:t>
      </w:r>
      <w:r>
        <w:t xml:space="preserve"> Stating an </w:t>
      </w:r>
      <w:r w:rsidRPr="00A4138B">
        <w:rPr>
          <w:i/>
        </w:rPr>
        <w:t>instance</w:t>
      </w:r>
      <w:r>
        <w:t xml:space="preserve"> without a </w:t>
      </w:r>
      <w:r w:rsidRPr="00A4138B">
        <w:rPr>
          <w:i/>
        </w:rPr>
        <w:t>part</w:t>
      </w:r>
      <w:r>
        <w:t xml:space="preserve"> is meaningless, however. </w:t>
      </w:r>
    </w:p>
    <w:p w14:paraId="4E76B120" w14:textId="77777777" w:rsidR="00FC68DB" w:rsidRPr="007055D9" w:rsidRDefault="00FC68DB" w:rsidP="00B202D2">
      <w:pPr>
        <w:pStyle w:val="berschrift2"/>
      </w:pPr>
      <w:bookmarkStart w:id="118" w:name="_Toc3556936"/>
      <w:bookmarkStart w:id="119" w:name="_Toc34747185"/>
      <w:bookmarkStart w:id="120" w:name="_Toc77101998"/>
      <w:bookmarkStart w:id="121" w:name="_Toc99614555"/>
      <w:r w:rsidRPr="007055D9">
        <w:t>Properties</w:t>
      </w:r>
      <w:bookmarkEnd w:id="118"/>
      <w:bookmarkEnd w:id="119"/>
      <w:bookmarkEnd w:id="120"/>
      <w:bookmarkEnd w:id="121"/>
    </w:p>
    <w:p w14:paraId="3A76086B" w14:textId="15C92E76"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w:t>
      </w:r>
      <w:r w:rsidR="002926E1" w:rsidRPr="007055D9">
        <w:t>several</w:t>
      </w:r>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7055D9" w:rsidRDefault="00FC68DB" w:rsidP="00B202D2">
      <w:r w:rsidRPr="007055D9">
        <w:t xml:space="preserve">However, for </w:t>
      </w:r>
      <w:proofErr w:type="spellStart"/>
      <w:r w:rsidRPr="007055D9">
        <w:t>χMCF</w:t>
      </w:r>
      <w:proofErr w:type="spellEnd"/>
      <w:r w:rsidRPr="007055D9">
        <w:t xml:space="preserve">,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1B01D6">
      <w:pPr>
        <w:numPr>
          <w:ilvl w:val="0"/>
          <w:numId w:val="14"/>
        </w:numPr>
        <w:tabs>
          <w:tab w:val="clear" w:pos="403"/>
        </w:tabs>
        <w:spacing w:line="240" w:lineRule="auto"/>
      </w:pPr>
      <w:r w:rsidRPr="007055D9">
        <w:t xml:space="preserve">A tailored blank is a metal sheet which consists of several pieces of simple sheets joined together. Both, the thicknesses and the materials of the individual sheets, may differ. Nevertheless, a tailored blank is one single part from the </w:t>
      </w:r>
      <w:proofErr w:type="spellStart"/>
      <w:r w:rsidRPr="007055D9">
        <w:t>χMCF</w:t>
      </w:r>
      <w:proofErr w:type="spellEnd"/>
      <w:r w:rsidRPr="007055D9">
        <w:t xml:space="preserve"> point of view. Since one PID would not provide a name for the </w:t>
      </w:r>
      <w:r w:rsidRPr="007055D9">
        <w:rPr>
          <w:i/>
        </w:rPr>
        <w:t>complete</w:t>
      </w:r>
      <w:r w:rsidRPr="007055D9">
        <w:t xml:space="preserve"> part, the part label has to be used, or else an assembly of several PIDs. </w:t>
      </w:r>
    </w:p>
    <w:p w14:paraId="7B8964C2" w14:textId="77777777" w:rsidR="00FC68DB" w:rsidRPr="007055D9" w:rsidRDefault="00FC68DB" w:rsidP="001B01D6">
      <w:pPr>
        <w:numPr>
          <w:ilvl w:val="0"/>
          <w:numId w:val="14"/>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1B01D6">
      <w:pPr>
        <w:numPr>
          <w:ilvl w:val="0"/>
          <w:numId w:val="14"/>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1B01D6">
      <w:pPr>
        <w:numPr>
          <w:ilvl w:val="0"/>
          <w:numId w:val="14"/>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22" w:name="_Toc428456056"/>
      <w:bookmarkStart w:id="123" w:name="_Toc428537020"/>
      <w:bookmarkStart w:id="124" w:name="_Toc428969339"/>
      <w:bookmarkStart w:id="125" w:name="_Toc429052730"/>
      <w:bookmarkStart w:id="126" w:name="_Toc3556937"/>
      <w:bookmarkStart w:id="127" w:name="_Toc34747186"/>
      <w:bookmarkStart w:id="128" w:name="_Toc77101999"/>
      <w:bookmarkStart w:id="129" w:name="_Toc99614556"/>
      <w:bookmarkEnd w:id="122"/>
      <w:bookmarkEnd w:id="123"/>
      <w:bookmarkEnd w:id="124"/>
      <w:bookmarkEnd w:id="125"/>
      <w:r w:rsidRPr="007055D9">
        <w:t>Assemblies</w:t>
      </w:r>
      <w:bookmarkEnd w:id="126"/>
      <w:bookmarkEnd w:id="127"/>
      <w:bookmarkEnd w:id="128"/>
      <w:bookmarkEnd w:id="129"/>
    </w:p>
    <w:p w14:paraId="6C273BDB" w14:textId="77777777" w:rsidR="00FC68DB" w:rsidRPr="007055D9" w:rsidRDefault="00FC68DB" w:rsidP="00B202D2">
      <w:r w:rsidRPr="007055D9">
        <w:t xml:space="preserve">In many </w:t>
      </w:r>
      <w:proofErr w:type="spellStart"/>
      <w:r w:rsidRPr="007055D9">
        <w:t>CAx</w:t>
      </w:r>
      <w:proofErr w:type="spellEnd"/>
      <w:r w:rsidRPr="007055D9">
        <w:t xml:space="preserve">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w:t>
      </w:r>
      <w:proofErr w:type="spellStart"/>
      <w:r w:rsidRPr="007055D9">
        <w:t>χMCF</w:t>
      </w:r>
      <w:proofErr w:type="spellEnd"/>
      <w:r w:rsidRPr="007055D9">
        <w:t xml:space="preserve">, an assembly is just a set of parts and/or properties, denoted by their part labels and PIDs. They do not need to possess any special relation respective to the part graph. The opposite is true: </w:t>
      </w:r>
      <w:proofErr w:type="spellStart"/>
      <w:r w:rsidRPr="007055D9">
        <w:t>χMCF</w:t>
      </w:r>
      <w:proofErr w:type="spellEnd"/>
      <w:r w:rsidRPr="007055D9">
        <w:t xml:space="preserve">-assemblies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52">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7A0CC6E" w:rsidR="00FC68DB" w:rsidRPr="007055D9" w:rsidRDefault="00FC68DB" w:rsidP="00B202D2">
      <w:pPr>
        <w:pStyle w:val="Beschriftung"/>
      </w:pPr>
      <w:bookmarkStart w:id="130" w:name="_Toc3557086"/>
      <w:bookmarkStart w:id="131" w:name="_Toc34747336"/>
      <w:bookmarkStart w:id="132" w:name="_Toc76030527"/>
      <w:bookmarkStart w:id="133" w:name="_Toc94530813"/>
      <w:bookmarkStart w:id="134" w:name="_Toc99614656"/>
      <w:r w:rsidRPr="007055D9">
        <w:t xml:space="preserve">Figure </w:t>
      </w:r>
      <w:r>
        <w:fldChar w:fldCharType="begin"/>
      </w:r>
      <w:r>
        <w:instrText xml:space="preserve"> SEQ Figure \* ARABIC </w:instrText>
      </w:r>
      <w:r>
        <w:fldChar w:fldCharType="separate"/>
      </w:r>
      <w:r w:rsidR="001F4D75">
        <w:rPr>
          <w:noProof/>
        </w:rPr>
        <w:t>6</w:t>
      </w:r>
      <w:r>
        <w:fldChar w:fldCharType="end"/>
      </w:r>
      <w:r w:rsidRPr="007055D9">
        <w:t>: Weld line crossing tailored blank vs. weld line crossing physical gap</w:t>
      </w:r>
      <w:bookmarkEnd w:id="130"/>
      <w:bookmarkEnd w:id="131"/>
      <w:bookmarkEnd w:id="132"/>
      <w:bookmarkEnd w:id="133"/>
      <w:bookmarkEnd w:id="134"/>
    </w:p>
    <w:p w14:paraId="04A0388C" w14:textId="77777777" w:rsidR="00FC68DB" w:rsidRPr="007055D9" w:rsidRDefault="00FC68DB" w:rsidP="00B202D2">
      <w:r w:rsidRPr="007055D9">
        <w:lastRenderedPageBreak/>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35" w:name="_Toc3556938"/>
      <w:bookmarkStart w:id="136" w:name="_Toc34747187"/>
      <w:bookmarkStart w:id="137" w:name="_Toc77102000"/>
      <w:bookmarkStart w:id="138" w:name="_Toc99614557"/>
      <w:r w:rsidRPr="007055D9">
        <w:t xml:space="preserve">File Structure of </w:t>
      </w:r>
      <w:proofErr w:type="spellStart"/>
      <w:r w:rsidRPr="007055D9">
        <w:t>χMCF</w:t>
      </w:r>
      <w:bookmarkEnd w:id="135"/>
      <w:bookmarkEnd w:id="136"/>
      <w:bookmarkEnd w:id="137"/>
      <w:bookmarkEnd w:id="138"/>
      <w:proofErr w:type="spellEnd"/>
    </w:p>
    <w:p w14:paraId="279BD672" w14:textId="77777777" w:rsidR="00FC68DB" w:rsidRPr="007055D9" w:rsidRDefault="00FC68DB" w:rsidP="00B202D2">
      <w:r w:rsidRPr="007055D9">
        <w:t xml:space="preserve">As mentioned before, </w:t>
      </w:r>
      <w:proofErr w:type="spellStart"/>
      <w:r w:rsidRPr="00C10429">
        <w:t>χ</w:t>
      </w:r>
      <w:r w:rsidRPr="007055D9">
        <w:t>MCF</w:t>
      </w:r>
      <w:proofErr w:type="spellEnd"/>
      <w:r w:rsidRPr="007055D9">
        <w:t xml:space="preserve"> is built upon XML. This eases </w:t>
      </w:r>
      <w:proofErr w:type="spellStart"/>
      <w:r w:rsidRPr="00C10429">
        <w:t>χ</w:t>
      </w:r>
      <w:r w:rsidRPr="007055D9">
        <w:t>MCF</w:t>
      </w:r>
      <w:proofErr w:type="spellEnd"/>
      <w:r w:rsidRPr="007055D9">
        <w:t xml:space="preserve"> to possess a clear logical structure.</w:t>
      </w:r>
    </w:p>
    <w:p w14:paraId="207E8EE9" w14:textId="77777777" w:rsidR="00FC68DB" w:rsidRPr="007055D9" w:rsidRDefault="00FC68DB" w:rsidP="00B202D2">
      <w:r w:rsidRPr="007055D9">
        <w:t xml:space="preserve">The root/document element of </w:t>
      </w:r>
      <w:proofErr w:type="spellStart"/>
      <w:r w:rsidRPr="007055D9">
        <w:t>χMCF</w:t>
      </w:r>
      <w:proofErr w:type="spellEnd"/>
      <w:r w:rsidRPr="007055D9">
        <w:t xml:space="preserve">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1B01D6">
      <w:pPr>
        <w:numPr>
          <w:ilvl w:val="0"/>
          <w:numId w:val="13"/>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1B01D6">
      <w:pPr>
        <w:numPr>
          <w:ilvl w:val="0"/>
          <w:numId w:val="13"/>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1B01D6">
      <w:pPr>
        <w:numPr>
          <w:ilvl w:val="0"/>
          <w:numId w:val="13"/>
        </w:numPr>
        <w:tabs>
          <w:tab w:val="clear" w:pos="403"/>
        </w:tabs>
        <w:spacing w:line="240" w:lineRule="auto"/>
        <w:jc w:val="left"/>
      </w:pPr>
      <w:r w:rsidRPr="007055D9">
        <w:t>Variant declaration</w:t>
      </w:r>
      <w:r>
        <w:t xml:space="preserve">. </w:t>
      </w:r>
    </w:p>
    <w:p w14:paraId="03A02F66" w14:textId="77777777" w:rsidR="00FC68DB" w:rsidRPr="007055D9" w:rsidRDefault="00FC68DB" w:rsidP="001B01D6">
      <w:pPr>
        <w:numPr>
          <w:ilvl w:val="0"/>
          <w:numId w:val="13"/>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connection_group</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1B01D6">
      <w:pPr>
        <w:numPr>
          <w:ilvl w:val="0"/>
          <w:numId w:val="13"/>
        </w:numPr>
        <w:tabs>
          <w:tab w:val="clear" w:pos="403"/>
        </w:tabs>
        <w:spacing w:line="240" w:lineRule="auto"/>
        <w:jc w:val="left"/>
      </w:pPr>
      <w:r w:rsidRPr="007055D9">
        <w:t xml:space="preserve">Element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appdata</w:t>
      </w:r>
      <w:proofErr w:type="spellEnd"/>
      <w:r w:rsidRPr="00AC2B0C">
        <w:rPr>
          <w:rFonts w:ascii="Courier New" w:hAnsi="Courier New" w:cs="Courier New"/>
          <w:b/>
          <w:i/>
          <w:sz w:val="18"/>
          <w:szCs w:val="18"/>
        </w:rPr>
        <w:t>&gt;</w:t>
      </w:r>
      <w:r w:rsidRPr="007055D9">
        <w:t xml:space="preserve"> containing data specific for individual applications </w:t>
      </w:r>
    </w:p>
    <w:p w14:paraId="4A2E2EEE" w14:textId="77777777" w:rsidR="00FC68DB" w:rsidRDefault="00FC68DB" w:rsidP="001B01D6">
      <w:pPr>
        <w:numPr>
          <w:ilvl w:val="0"/>
          <w:numId w:val="13"/>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39" w:name="_Toc428279323"/>
      <w:bookmarkStart w:id="140" w:name="_Toc428456059"/>
      <w:bookmarkStart w:id="141" w:name="_Toc428537023"/>
      <w:bookmarkStart w:id="142" w:name="_Toc428969342"/>
      <w:bookmarkStart w:id="143" w:name="_Toc429052733"/>
      <w:bookmarkStart w:id="144" w:name="_Toc3556939"/>
      <w:bookmarkStart w:id="145" w:name="_Toc34747188"/>
      <w:bookmarkStart w:id="146" w:name="_Toc77102001"/>
      <w:bookmarkStart w:id="147" w:name="_Toc99614558"/>
      <w:bookmarkEnd w:id="139"/>
      <w:bookmarkEnd w:id="140"/>
      <w:bookmarkEnd w:id="141"/>
      <w:bookmarkEnd w:id="142"/>
      <w:bookmarkEnd w:id="143"/>
      <w:r w:rsidRPr="007055D9">
        <w:t>Elements containing general information</w:t>
      </w:r>
      <w:bookmarkEnd w:id="144"/>
      <w:bookmarkEnd w:id="145"/>
      <w:bookmarkEnd w:id="146"/>
      <w:bookmarkEnd w:id="147"/>
      <w:r w:rsidRPr="007055D9">
        <w:t xml:space="preserve"> </w:t>
      </w:r>
    </w:p>
    <w:p w14:paraId="5626DD8D" w14:textId="77777777" w:rsidR="00FC68DB" w:rsidRPr="007055D9" w:rsidRDefault="00FC68DB" w:rsidP="00B202D2">
      <w:proofErr w:type="spellStart"/>
      <w:r w:rsidRPr="007055D9">
        <w:t>χMCF</w:t>
      </w:r>
      <w:proofErr w:type="spellEnd"/>
      <w:r w:rsidRPr="007055D9">
        <w:t xml:space="preserve">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proofErr w:type="spellStart"/>
            <w:r>
              <w:rPr>
                <w:sz w:val="20"/>
                <w:szCs w:val="20"/>
              </w:rPr>
              <w:t>appdata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189B0825"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1F4D75">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67ADF41F"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1F4D75">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proofErr w:type="spellStart"/>
            <w:r>
              <w:rPr>
                <w:sz w:val="20"/>
                <w:szCs w:val="20"/>
              </w:rPr>
              <w:t>connection_group</w:t>
            </w:r>
            <w:proofErr w:type="spellEnd"/>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6FA72CEF"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1F4D75">
              <w:rPr>
                <w:sz w:val="20"/>
                <w:szCs w:val="20"/>
              </w:rPr>
              <w:t>7.3</w:t>
            </w:r>
            <w:r>
              <w:rPr>
                <w:sz w:val="20"/>
                <w:szCs w:val="20"/>
                <w:lang w:val="de-DE"/>
              </w:rPr>
              <w:fldChar w:fldCharType="end"/>
            </w:r>
          </w:p>
        </w:tc>
      </w:tr>
    </w:tbl>
    <w:p w14:paraId="0DACDB1A" w14:textId="756B8EAE" w:rsidR="00FC68DB" w:rsidRDefault="00FC68DB" w:rsidP="00B202D2">
      <w:pPr>
        <w:pStyle w:val="Beschriftung"/>
        <w:spacing w:before="120"/>
      </w:pPr>
      <w:bookmarkStart w:id="148" w:name="_Toc3566409"/>
      <w:bookmarkStart w:id="149" w:name="_Toc34747411"/>
      <w:bookmarkStart w:id="150" w:name="_Toc77095859"/>
      <w:bookmarkStart w:id="151" w:name="_Toc99614737"/>
      <w:r>
        <w:t xml:space="preserve">Table </w:t>
      </w:r>
      <w:r>
        <w:fldChar w:fldCharType="begin"/>
      </w:r>
      <w:r>
        <w:instrText xml:space="preserve"> SEQ Table \* ARABIC </w:instrText>
      </w:r>
      <w:r>
        <w:fldChar w:fldCharType="separate"/>
      </w:r>
      <w:r w:rsidR="001F4D75">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148"/>
      <w:bookmarkEnd w:id="149"/>
      <w:bookmarkEnd w:id="150"/>
      <w:bookmarkEnd w:id="151"/>
    </w:p>
    <w:p w14:paraId="3B5E3F13" w14:textId="77777777" w:rsidR="00FC68DB" w:rsidRPr="007055D9" w:rsidRDefault="00FC68DB" w:rsidP="00B202D2">
      <w:pPr>
        <w:pStyle w:val="berschrift3"/>
      </w:pPr>
      <w:bookmarkStart w:id="152" w:name="_Toc3556940"/>
      <w:bookmarkStart w:id="153" w:name="_Toc34747189"/>
      <w:bookmarkStart w:id="154" w:name="_Toc77102002"/>
      <w:bookmarkStart w:id="155" w:name="_Toc99614559"/>
      <w:r w:rsidRPr="007055D9">
        <w:t>Date</w:t>
      </w:r>
      <w:bookmarkEnd w:id="152"/>
      <w:bookmarkEnd w:id="153"/>
      <w:bookmarkEnd w:id="154"/>
      <w:bookmarkEnd w:id="155"/>
    </w:p>
    <w:p w14:paraId="29A69272" w14:textId="3B22FECE"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53"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lastRenderedPageBreak/>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 ?&gt;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r>
        <w:t>xmlns:xsi</w:t>
      </w:r>
      <w:proofErr w:type="spellEnd"/>
      <w:r>
        <w:t xml:space="preserve">="http://www.w3.org/2001/XMLSchema-instance"          </w:t>
      </w:r>
    </w:p>
    <w:p w14:paraId="44631369" w14:textId="366DA2B8" w:rsidR="00FC68DB" w:rsidRDefault="00FC68DB" w:rsidP="00B202D2">
      <w:pPr>
        <w:pStyle w:val="XMLCode"/>
        <w:keepNext/>
        <w:keepLines/>
      </w:pPr>
      <w:proofErr w:type="spellStart"/>
      <w:r>
        <w:t>xsi:noNamespaceSchemaLocation</w:t>
      </w:r>
      <w:proofErr w:type="spellEnd"/>
      <w:r>
        <w:t>="</w:t>
      </w:r>
      <w:r>
        <w:rPr>
          <w:b/>
          <w:bCs/>
          <w:color w:val="8000FF"/>
        </w:rPr>
        <w:t>xmcf_3_</w:t>
      </w:r>
      <w:r w:rsidR="0095483F">
        <w:rPr>
          <w:b/>
          <w:bCs/>
          <w:color w:val="8000FF"/>
        </w:rPr>
        <w:t>1</w:t>
      </w:r>
      <w:r>
        <w:rPr>
          <w:b/>
          <w:bCs/>
          <w:color w:val="8000FF"/>
        </w:rPr>
        <w:t>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05FA97B8" w:rsidR="00FC68DB" w:rsidRDefault="00FC68DB" w:rsidP="00B202D2">
      <w:pPr>
        <w:pStyle w:val="XMLCode"/>
        <w:keepNext/>
        <w:keepLines/>
      </w:pPr>
      <w:r>
        <w:rPr>
          <w:b/>
          <w:color w:val="0070C0"/>
        </w:rPr>
        <w:t xml:space="preserve">    </w:t>
      </w:r>
      <w:r w:rsidRPr="00BA120B">
        <w:t xml:space="preserve">&lt;version&gt; </w:t>
      </w:r>
      <w:r w:rsidR="0095483F">
        <w:t>3.1.1</w:t>
      </w:r>
      <w:r w:rsidRPr="00BA120B">
        <w:t xml:space="preserve"> &lt;/version&gt;</w:t>
      </w:r>
    </w:p>
    <w:p w14:paraId="490950CA" w14:textId="77777777" w:rsidR="00FC68DB" w:rsidRPr="00BA120B" w:rsidRDefault="00FC68DB" w:rsidP="00B202D2">
      <w:pPr>
        <w:pStyle w:val="XMLCode"/>
        <w:keepNext/>
        <w:keepLines/>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56" w:name="_Toc3556941"/>
      <w:bookmarkStart w:id="157" w:name="_Toc34747190"/>
      <w:bookmarkStart w:id="158" w:name="_Toc77102003"/>
      <w:bookmarkStart w:id="159" w:name="_Toc99614560"/>
      <w:r w:rsidRPr="007055D9">
        <w:t>Version</w:t>
      </w:r>
      <w:bookmarkEnd w:id="156"/>
      <w:bookmarkEnd w:id="157"/>
      <w:bookmarkEnd w:id="158"/>
      <w:bookmarkEnd w:id="159"/>
    </w:p>
    <w:p w14:paraId="2B51203D" w14:textId="77777777" w:rsidR="00FC68DB" w:rsidRPr="007055D9" w:rsidRDefault="00FC68DB" w:rsidP="00B202D2">
      <w:r w:rsidRPr="007055D9">
        <w:t xml:space="preserve">The version code of the </w:t>
      </w:r>
      <w:proofErr w:type="spellStart"/>
      <w:r w:rsidRPr="007055D9">
        <w:t>χMCF</w:t>
      </w:r>
      <w:proofErr w:type="spellEnd"/>
      <w:r w:rsidRPr="007055D9">
        <w:t xml:space="preserve">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w:t>
      </w:r>
      <w:proofErr w:type="spellStart"/>
      <w:r w:rsidRPr="007055D9">
        <w:t>χMCF</w:t>
      </w:r>
      <w:proofErr w:type="spellEnd"/>
      <w:r w:rsidRPr="007055D9">
        <w:t xml:space="preserve">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 ?&gt;</w:t>
      </w:r>
    </w:p>
    <w:p w14:paraId="078C2394" w14:textId="77777777" w:rsidR="00FC68DB" w:rsidRDefault="00FC68DB" w:rsidP="00B202D2">
      <w:pPr>
        <w:pStyle w:val="XMLCode"/>
        <w:keepNext/>
      </w:pPr>
      <w:r>
        <w:t>&lt;</w:t>
      </w:r>
      <w:proofErr w:type="spellStart"/>
      <w:r>
        <w:t>xmcf</w:t>
      </w:r>
      <w:proofErr w:type="spellEnd"/>
      <w:r>
        <w:t xml:space="preserve"> </w:t>
      </w:r>
      <w:proofErr w:type="spellStart"/>
      <w:r>
        <w:t>xmlns:xsi</w:t>
      </w:r>
      <w:proofErr w:type="spellEnd"/>
      <w:r>
        <w:t xml:space="preserve">="http://www.w3.org/2001/XMLSchema-instance"          </w:t>
      </w:r>
    </w:p>
    <w:p w14:paraId="263D8FB4" w14:textId="7BF1348E" w:rsidR="00FC68DB" w:rsidRDefault="00FC68DB" w:rsidP="00B202D2">
      <w:pPr>
        <w:pStyle w:val="XMLCode"/>
      </w:pPr>
      <w:proofErr w:type="spellStart"/>
      <w:r>
        <w:t>xsi:noNamespaceSchemaLocation</w:t>
      </w:r>
      <w:proofErr w:type="spellEnd"/>
      <w:r>
        <w:t>="</w:t>
      </w:r>
      <w:r w:rsidR="0095483F">
        <w:rPr>
          <w:b/>
          <w:bCs/>
          <w:color w:val="8000FF"/>
        </w:rPr>
        <w:t>xmcf_3_1</w:t>
      </w:r>
      <w:r>
        <w:rPr>
          <w:b/>
          <w:bCs/>
          <w:color w:val="8000FF"/>
        </w:rPr>
        <w:t>_1.xsd</w:t>
      </w:r>
      <w:r>
        <w:t>"&gt;</w:t>
      </w:r>
    </w:p>
    <w:p w14:paraId="22BEA2F1" w14:textId="77777777" w:rsidR="00FC68DB" w:rsidRDefault="00FC68DB" w:rsidP="00B202D2">
      <w:pPr>
        <w:pStyle w:val="XMLCode"/>
      </w:pPr>
      <w:r>
        <w:t xml:space="preserve">    &lt;date&gt; 2015-08-27 &lt;/date&gt;</w:t>
      </w:r>
    </w:p>
    <w:p w14:paraId="067DB406" w14:textId="20A9E966"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rsidR="0095483F">
        <w:t>3.1.1</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60" w:name="_Toc3556942"/>
      <w:bookmarkStart w:id="161" w:name="_Ref34739722"/>
      <w:bookmarkStart w:id="162" w:name="_Ref34739734"/>
      <w:bookmarkStart w:id="163" w:name="_Toc34747191"/>
      <w:bookmarkStart w:id="164" w:name="_Toc77102004"/>
      <w:bookmarkStart w:id="165" w:name="_Toc99614561"/>
      <w:r w:rsidRPr="007055D9">
        <w:t>Unit System</w:t>
      </w:r>
      <w:bookmarkEnd w:id="160"/>
      <w:bookmarkEnd w:id="161"/>
      <w:bookmarkEnd w:id="162"/>
      <w:bookmarkEnd w:id="163"/>
      <w:bookmarkEnd w:id="164"/>
      <w:bookmarkEnd w:id="165"/>
    </w:p>
    <w:p w14:paraId="096E5E57" w14:textId="77777777" w:rsidR="00FC68DB" w:rsidRPr="007055D9" w:rsidRDefault="00FC68DB" w:rsidP="00B202D2">
      <w:r w:rsidRPr="007055D9">
        <w:t xml:space="preserve">The unit system used by </w:t>
      </w:r>
      <w:proofErr w:type="spellStart"/>
      <w:r w:rsidRPr="007055D9">
        <w:t>χMCF</w:t>
      </w:r>
      <w:proofErr w:type="spellEnd"/>
      <w:r w:rsidRPr="007055D9">
        <w:t xml:space="preserve">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2C2FE4EE" w:rsidR="00FC68DB" w:rsidRDefault="00FC68DB" w:rsidP="00B202D2">
      <w:pPr>
        <w:pStyle w:val="Beschriftung"/>
        <w:spacing w:before="120"/>
      </w:pPr>
      <w:bookmarkStart w:id="166" w:name="_Toc3566410"/>
      <w:bookmarkStart w:id="167" w:name="_Toc34747412"/>
      <w:bookmarkStart w:id="168" w:name="_Toc77095860"/>
      <w:bookmarkStart w:id="169" w:name="_Toc99614738"/>
      <w:r>
        <w:t xml:space="preserve">Table </w:t>
      </w:r>
      <w:r>
        <w:fldChar w:fldCharType="begin"/>
      </w:r>
      <w:r>
        <w:instrText xml:space="preserve"> SEQ Table \* ARABIC </w:instrText>
      </w:r>
      <w:r>
        <w:fldChar w:fldCharType="separate"/>
      </w:r>
      <w:r w:rsidR="001F4D75">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166"/>
      <w:bookmarkEnd w:id="167"/>
      <w:bookmarkEnd w:id="168"/>
      <w:bookmarkEnd w:id="169"/>
    </w:p>
    <w:p w14:paraId="046A04CF" w14:textId="77777777" w:rsidR="00FC68DB" w:rsidRPr="007055D9" w:rsidRDefault="00FC68DB" w:rsidP="00B202D2">
      <w:pPr>
        <w:keepNext/>
        <w:keepLines/>
        <w:spacing w:before="240"/>
        <w:rPr>
          <w:b/>
          <w:sz w:val="24"/>
        </w:rPr>
      </w:pPr>
      <w:r w:rsidRPr="007055D9">
        <w:rPr>
          <w:b/>
          <w:sz w:val="24"/>
        </w:rPr>
        <w:lastRenderedPageBreak/>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 ?&gt;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r>
        <w:t>xmlns:xsi</w:t>
      </w:r>
      <w:proofErr w:type="spellEnd"/>
      <w:r>
        <w:t xml:space="preserve">="http://www.w3.org/2001/XMLSchema-instance"          </w:t>
      </w:r>
    </w:p>
    <w:p w14:paraId="7DB4DCE9" w14:textId="1659784F" w:rsidR="00FC68DB" w:rsidRDefault="00FC68DB" w:rsidP="00B202D2">
      <w:pPr>
        <w:pStyle w:val="XMLCode"/>
        <w:keepNext/>
        <w:keepLines/>
      </w:pPr>
      <w:proofErr w:type="spellStart"/>
      <w:r>
        <w:t>xsi:noNamespaceSchemaLocation</w:t>
      </w:r>
      <w:proofErr w:type="spellEnd"/>
      <w:r>
        <w:t>="</w:t>
      </w:r>
      <w:r w:rsidR="0095483F">
        <w:rPr>
          <w:b/>
          <w:bCs/>
          <w:color w:val="8000FF"/>
        </w:rPr>
        <w:t>xmcf_3_1</w:t>
      </w:r>
      <w:r>
        <w:rPr>
          <w:b/>
          <w:bCs/>
          <w:color w:val="8000FF"/>
        </w:rPr>
        <w:t>_1.xsd</w:t>
      </w:r>
      <w:r>
        <w:t>"&gt;</w:t>
      </w:r>
    </w:p>
    <w:p w14:paraId="1E8BD726" w14:textId="77777777" w:rsidR="00FC68DB" w:rsidRDefault="00FC68DB" w:rsidP="00B202D2">
      <w:pPr>
        <w:pStyle w:val="XMLCode"/>
        <w:keepNext/>
        <w:keepLines/>
      </w:pPr>
      <w:r>
        <w:t xml:space="preserve">    &lt;date&gt; 2015-08-27 &lt;/date&gt;</w:t>
      </w:r>
    </w:p>
    <w:p w14:paraId="75C9940F" w14:textId="23555C5E" w:rsidR="00FC68DB" w:rsidRDefault="0095483F" w:rsidP="00B202D2">
      <w:pPr>
        <w:pStyle w:val="XMLCode"/>
        <w:keepNext/>
        <w:keepLines/>
      </w:pPr>
      <w:r>
        <w:t xml:space="preserve">    &lt;version&gt; 3.1.1</w:t>
      </w:r>
      <w:r w:rsidR="00FC68DB">
        <w:t xml:space="preserve">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&lt;units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170" w:name="_Toc339013871"/>
      <w:bookmarkStart w:id="171" w:name="_Toc3556943"/>
      <w:bookmarkStart w:id="172" w:name="_Toc34747192"/>
      <w:bookmarkStart w:id="173" w:name="_Toc77102005"/>
      <w:bookmarkStart w:id="174" w:name="_Toc99614562"/>
      <w:r w:rsidRPr="007055D9">
        <w:t>Application, User and Process Specific Data</w:t>
      </w:r>
      <w:bookmarkEnd w:id="170"/>
      <w:bookmarkEnd w:id="171"/>
      <w:bookmarkEnd w:id="172"/>
      <w:bookmarkEnd w:id="173"/>
      <w:bookmarkEnd w:id="174"/>
    </w:p>
    <w:p w14:paraId="4157BAB9" w14:textId="77777777" w:rsidR="00FC68DB" w:rsidRPr="007055D9" w:rsidRDefault="00FC68DB" w:rsidP="00B202D2">
      <w:r w:rsidRPr="007055D9">
        <w:t xml:space="preserve">The user/application software can store additional information into a </w:t>
      </w:r>
      <w:proofErr w:type="spellStart"/>
      <w:r w:rsidRPr="007055D9">
        <w:t>χMCF</w:t>
      </w:r>
      <w:proofErr w:type="spellEnd"/>
      <w:r w:rsidRPr="007055D9">
        <w:t xml:space="preserve"> file.  In this way, flexibility is introduced which enables an easy integration of </w:t>
      </w:r>
      <w:proofErr w:type="spellStart"/>
      <w:r w:rsidRPr="007055D9">
        <w:t>χMCF</w:t>
      </w:r>
      <w:proofErr w:type="spellEnd"/>
      <w:r w:rsidRPr="007055D9">
        <w:t xml:space="preserve"> into an existing development process.</w:t>
      </w:r>
    </w:p>
    <w:p w14:paraId="5DA324F8" w14:textId="77777777" w:rsidR="00FC68DB" w:rsidRPr="007055D9" w:rsidRDefault="00FC68DB" w:rsidP="00B202D2">
      <w:r w:rsidRPr="007055D9">
        <w:t xml:space="preserve">The current </w:t>
      </w:r>
      <w:proofErr w:type="spellStart"/>
      <w:r w:rsidRPr="00C10429">
        <w:t>χ</w:t>
      </w:r>
      <w:r w:rsidRPr="007055D9">
        <w:t>MCF</w:t>
      </w:r>
      <w:proofErr w:type="spellEnd"/>
      <w:r w:rsidRPr="007055D9">
        <w:t xml:space="preserve"> definition allows two such data elements:</w:t>
      </w:r>
    </w:p>
    <w:p w14:paraId="56CE2F29" w14:textId="77777777" w:rsidR="00FC68DB" w:rsidRPr="007055D9" w:rsidRDefault="00FC68DB" w:rsidP="001B01D6">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appdata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w:t>
      </w:r>
      <w:proofErr w:type="spellStart"/>
      <w:r w:rsidRPr="007055D9">
        <w:t>χMCF</w:t>
      </w:r>
      <w:proofErr w:type="spellEnd"/>
      <w:r w:rsidRPr="007055D9">
        <w:t xml:space="preserve"> standard. </w:t>
      </w:r>
    </w:p>
    <w:p w14:paraId="3EF41568" w14:textId="4E21648D" w:rsidR="00FC68DB" w:rsidRPr="007055D9" w:rsidRDefault="00FC68DB" w:rsidP="001B01D6">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sdt>
        <w:sdtPr>
          <w:id w:val="-1449694303"/>
          <w:citation/>
        </w:sdtPr>
        <w:sdtContent>
          <w:r w:rsidR="001F4D75">
            <w:fldChar w:fldCharType="begin"/>
          </w:r>
          <w:r w:rsidR="001F4D75" w:rsidRPr="001F4D75">
            <w:instrText xml:space="preserve"> CITATION Nor20 \l 1031 </w:instrText>
          </w:r>
          <w:r w:rsidR="001F4D75">
            <w:fldChar w:fldCharType="separate"/>
          </w:r>
          <w:r w:rsidR="001F4D75">
            <w:rPr>
              <w:noProof/>
            </w:rPr>
            <w:t>[3]</w:t>
          </w:r>
          <w:r w:rsidR="001F4D75">
            <w:fldChar w:fldCharType="end"/>
          </w:r>
        </w:sdtContent>
      </w:sdt>
      <w:r w:rsidR="001F4D75">
        <w:t xml:space="preserve"> </w:t>
      </w:r>
      <w:r w:rsidRPr="007055D9">
        <w:t xml:space="preserve">and hence does not need to be described, here. </w:t>
      </w:r>
    </w:p>
    <w:p w14:paraId="34E604A2" w14:textId="77777777" w:rsidR="00FC68DB" w:rsidRPr="007055D9" w:rsidRDefault="00FC68DB" w:rsidP="00B202D2">
      <w:pPr>
        <w:pStyle w:val="berschrift3"/>
      </w:pPr>
      <w:bookmarkStart w:id="175" w:name="_Toc413359565"/>
      <w:bookmarkStart w:id="176" w:name="_Ref414560122"/>
      <w:bookmarkStart w:id="177" w:name="_Ref414563183"/>
      <w:bookmarkStart w:id="178" w:name="_Ref414571476"/>
      <w:bookmarkStart w:id="179" w:name="_Ref428530906"/>
      <w:bookmarkStart w:id="180" w:name="_Ref429050591"/>
      <w:bookmarkStart w:id="181" w:name="_Ref429053268"/>
      <w:bookmarkStart w:id="182" w:name="_Toc3556944"/>
      <w:bookmarkStart w:id="183" w:name="_Toc34747193"/>
      <w:bookmarkStart w:id="184" w:name="_Toc77102006"/>
      <w:bookmarkStart w:id="185" w:name="_Toc99614563"/>
      <w:r w:rsidRPr="007055D9">
        <w:t xml:space="preserve">User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appdata</w:t>
      </w:r>
      <w:proofErr w:type="spellEnd"/>
      <w:r w:rsidRPr="00F54521">
        <w:rPr>
          <w:rFonts w:ascii="Courier New" w:hAnsi="Courier New" w:cs="Courier New"/>
          <w:b w:val="0"/>
          <w:i/>
          <w:sz w:val="26"/>
          <w:szCs w:val="28"/>
          <w:lang w:eastAsia="de-DE"/>
        </w:rPr>
        <w:t>/&gt;</w:t>
      </w:r>
      <w:bookmarkEnd w:id="175"/>
      <w:bookmarkEnd w:id="176"/>
      <w:bookmarkEnd w:id="177"/>
      <w:bookmarkEnd w:id="178"/>
      <w:bookmarkEnd w:id="179"/>
      <w:bookmarkEnd w:id="180"/>
      <w:bookmarkEnd w:id="181"/>
      <w:bookmarkEnd w:id="182"/>
      <w:bookmarkEnd w:id="183"/>
      <w:bookmarkEnd w:id="184"/>
      <w:bookmarkEnd w:id="185"/>
    </w:p>
    <w:p w14:paraId="774C8A1F" w14:textId="39B501D3" w:rsidR="00FC68DB" w:rsidRDefault="00FC68DB" w:rsidP="00B202D2">
      <w:r w:rsidRPr="00271590">
        <w:rPr>
          <w:rFonts w:ascii="Courier New" w:hAnsi="Courier New" w:cs="Courier New"/>
          <w:b/>
          <w:i/>
          <w:sz w:val="18"/>
          <w:szCs w:val="18"/>
        </w:rPr>
        <w:t>&lt;</w:t>
      </w:r>
      <w:proofErr w:type="spellStart"/>
      <w:r w:rsidRPr="00271590">
        <w:rPr>
          <w:rFonts w:ascii="Courier New" w:hAnsi="Courier New" w:cs="Courier New"/>
          <w:b/>
          <w:i/>
          <w:sz w:val="18"/>
          <w:szCs w:val="18"/>
        </w:rPr>
        <w:t>appdata</w:t>
      </w:r>
      <w:proofErr w:type="spellEnd"/>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w:t>
      </w:r>
      <w:r w:rsidR="00A44CE4">
        <w:rPr>
          <w:rFonts w:ascii="Courier New" w:hAnsi="Courier New" w:cs="Courier New"/>
          <w:b/>
          <w:i/>
          <w:sz w:val="18"/>
          <w:szCs w:val="18"/>
        </w:rPr>
        <w:t>mcf</w:t>
      </w:r>
      <w:proofErr w:type="spellEnd"/>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w:t>
      </w:r>
      <w:proofErr w:type="spellStart"/>
      <w:r w:rsidRPr="00266DB5">
        <w:rPr>
          <w:rFonts w:ascii="Courier New" w:hAnsi="Courier New" w:cs="Courier New"/>
          <w:b/>
          <w:i/>
          <w:sz w:val="18"/>
          <w:szCs w:val="18"/>
        </w:rPr>
        <w:t>connection_group</w:t>
      </w:r>
      <w:proofErr w:type="spellEnd"/>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0D00FAF5" w14:textId="5BA53955" w:rsidR="00DD5EBC" w:rsidRDefault="00FC68DB" w:rsidP="00B202D2">
      <w:r w:rsidRPr="00271590">
        <w:rPr>
          <w:rFonts w:ascii="Courier New" w:hAnsi="Courier New" w:cs="Courier New"/>
          <w:b/>
          <w:i/>
          <w:sz w:val="18"/>
          <w:szCs w:val="18"/>
        </w:rPr>
        <w:t>&lt;</w:t>
      </w:r>
      <w:proofErr w:type="spellStart"/>
      <w:r w:rsidRPr="00271590">
        <w:rPr>
          <w:rFonts w:ascii="Courier New" w:hAnsi="Courier New" w:cs="Courier New"/>
          <w:b/>
          <w:i/>
          <w:sz w:val="18"/>
          <w:szCs w:val="18"/>
        </w:rPr>
        <w:t>appdata</w:t>
      </w:r>
      <w:proofErr w:type="spellEnd"/>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must contain at least one nested element named after the application or user that is intended to interpret the dat</w:t>
      </w:r>
      <w:r w:rsidRPr="00437B8D">
        <w:t xml:space="preserve">a. </w:t>
      </w:r>
      <w:r w:rsidR="00DD5EBC" w:rsidRPr="00437B8D">
        <w:t>In the examples A and B, the associated application is MEDINA, hence the nested element is &lt;MEDINA/&gt;.</w:t>
      </w:r>
      <w:r w:rsidR="00DD5EBC">
        <w:t xml:space="preserve">  </w:t>
      </w:r>
    </w:p>
    <w:p w14:paraId="3302A657" w14:textId="45906AC8" w:rsidR="00FC68DB" w:rsidRDefault="00FC68DB" w:rsidP="00B202D2">
      <w:r>
        <w:t xml:space="preserve">Content of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appdata</w:t>
      </w:r>
      <w:proofErr w:type="spellEnd"/>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t is recommended, but not required,</w:t>
      </w:r>
    </w:p>
    <w:p w14:paraId="07B41E57" w14:textId="77777777" w:rsidR="00FC68DB" w:rsidRDefault="00FC68DB" w:rsidP="001B01D6">
      <w:pPr>
        <w:numPr>
          <w:ilvl w:val="0"/>
          <w:numId w:val="17"/>
        </w:numPr>
        <w:tabs>
          <w:tab w:val="clear" w:pos="403"/>
        </w:tabs>
        <w:spacing w:line="240" w:lineRule="auto"/>
      </w:pPr>
      <w:r w:rsidRPr="007055D9">
        <w:t>to place application specific tags into a separate namespace</w:t>
      </w:r>
      <w:r>
        <w:t>,</w:t>
      </w:r>
      <w:r w:rsidRPr="007055D9">
        <w:t xml:space="preserve"> </w:t>
      </w:r>
    </w:p>
    <w:p w14:paraId="23FCB511" w14:textId="24F5BB0A" w:rsidR="00FC68DB" w:rsidRDefault="00FC68DB" w:rsidP="001B01D6">
      <w:pPr>
        <w:numPr>
          <w:ilvl w:val="0"/>
          <w:numId w:val="17"/>
        </w:numPr>
        <w:tabs>
          <w:tab w:val="clear" w:pos="403"/>
        </w:tabs>
        <w:spacing w:line="240" w:lineRule="auto"/>
      </w:pPr>
      <w:r w:rsidRPr="007055D9">
        <w:t>to provide a</w:t>
      </w:r>
      <w:r>
        <w:t>n</w:t>
      </w:r>
      <w:r w:rsidRPr="007055D9">
        <w:t xml:space="preserve"> XML schema for its content</w:t>
      </w:r>
      <w:r w:rsidR="005138AF">
        <w:t>.</w:t>
      </w:r>
      <w:r>
        <w:t xml:space="preserve"> </w:t>
      </w:r>
    </w:p>
    <w:p w14:paraId="675F03AC" w14:textId="77777777" w:rsidR="00FC68DB" w:rsidRDefault="00FC68DB" w:rsidP="00B202D2">
      <w:pPr>
        <w:rPr>
          <w:rFonts w:cs="Arial"/>
        </w:rPr>
      </w:pPr>
      <w:r w:rsidRPr="000F259A">
        <w:t>The user must be aware that d</w:t>
      </w:r>
      <w:r w:rsidRPr="000F259A">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w:t>
      </w:r>
      <w:proofErr w:type="spellStart"/>
      <w:r w:rsidRPr="00EB4BFC">
        <w:rPr>
          <w:rStyle w:val="elementdeftypeChar"/>
          <w:rFonts w:eastAsia="Calibri"/>
        </w:rPr>
        <w:t>appdata</w:t>
      </w:r>
      <w:proofErr w:type="spellEnd"/>
      <w:r w:rsidRPr="00EB4BFC">
        <w:rPr>
          <w:rStyle w:val="elementdeftypeChar"/>
          <w:rFonts w:eastAsia="Calibri"/>
        </w:rPr>
        <w:t>&gt;</w:t>
      </w:r>
      <w:r w:rsidRPr="000F259A">
        <w:rPr>
          <w:rFonts w:cs="Arial"/>
        </w:rPr>
        <w:t xml:space="preserve"> blocks of the same </w:t>
      </w:r>
      <w:proofErr w:type="spellStart"/>
      <w:r w:rsidRPr="000F259A">
        <w:rPr>
          <w:rFonts w:cs="Arial"/>
        </w:rPr>
        <w:t>χMCF</w:t>
      </w:r>
      <w:proofErr w:type="spellEnd"/>
      <w:r w:rsidRPr="000F259A">
        <w:rPr>
          <w:rFonts w:cs="Arial"/>
        </w:rPr>
        <w:t xml:space="preserve"> file.</w:t>
      </w:r>
      <w:r w:rsidRPr="000F259A">
        <w:rPr>
          <w:rFonts w:cs="Arial"/>
          <w:sz w:val="20"/>
          <w:szCs w:val="20"/>
        </w:rPr>
        <w:t xml:space="preserve"> </w:t>
      </w:r>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w:t>
      </w:r>
      <w:proofErr w:type="spellStart"/>
      <w:r>
        <w:rPr>
          <w:rFonts w:ascii="Courier New" w:hAnsi="Courier New" w:cs="Courier New"/>
          <w:b/>
          <w:i/>
          <w:sz w:val="18"/>
        </w:rPr>
        <w:t>a</w:t>
      </w:r>
      <w:r w:rsidRPr="003E7CFB">
        <w:rPr>
          <w:rFonts w:ascii="Courier New" w:hAnsi="Courier New" w:cs="Courier New"/>
          <w:b/>
          <w:i/>
          <w:sz w:val="18"/>
        </w:rPr>
        <w:t>ppdata</w:t>
      </w:r>
      <w:proofErr w:type="spellEnd"/>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r w:rsidRPr="00F475E1">
        <w:t>xmlns:xsi</w:t>
      </w:r>
      <w:proofErr w:type="spellEnd"/>
      <w:r w:rsidRPr="00F475E1">
        <w:t xml:space="preserve">="http://www.w3.org/2001/XMLSchema-instance" </w:t>
      </w:r>
    </w:p>
    <w:p w14:paraId="6C1D76AB" w14:textId="77777777" w:rsidR="00FC68DB" w:rsidRPr="00F475E1" w:rsidRDefault="00FC68DB" w:rsidP="00B202D2">
      <w:pPr>
        <w:pStyle w:val="XMLCode"/>
      </w:pPr>
      <w:proofErr w:type="spellStart"/>
      <w:r w:rsidRPr="00F475E1">
        <w:t>xmlns:MEDINA</w:t>
      </w:r>
      <w:proofErr w:type="spellEnd"/>
      <w:r w:rsidRPr="00F475E1">
        <w:t>="http://servicenet.t-systems.com/medina/xMCF"</w:t>
      </w:r>
    </w:p>
    <w:p w14:paraId="415E7329" w14:textId="77777777" w:rsidR="00FC68DB" w:rsidRPr="00F475E1" w:rsidRDefault="00FC68DB" w:rsidP="00B202D2">
      <w:pPr>
        <w:pStyle w:val="XMLCode"/>
      </w:pPr>
      <w:proofErr w:type="spellStart"/>
      <w:r w:rsidRPr="00F475E1">
        <w:t>xsi:schemaLocation</w:t>
      </w:r>
      <w:proofErr w:type="spellEnd"/>
      <w:r w:rsidRPr="00F475E1">
        <w:t xml:space="preserve">="http://servicenet.t-systems.com/medina/xMCF mcf_MEDINA.xsd" </w:t>
      </w:r>
    </w:p>
    <w:p w14:paraId="5F74BB3E" w14:textId="4AD7B981" w:rsidR="00FC68DB" w:rsidRPr="00F475E1" w:rsidRDefault="00FC68DB" w:rsidP="00B202D2">
      <w:pPr>
        <w:pStyle w:val="XMLCode"/>
      </w:pPr>
      <w:proofErr w:type="spellStart"/>
      <w:r w:rsidRPr="00F475E1">
        <w:t>xsi:noNamespace</w:t>
      </w:r>
      <w:r w:rsidR="0095483F">
        <w:t>SchemaLocation</w:t>
      </w:r>
      <w:proofErr w:type="spellEnd"/>
      <w:r w:rsidR="0095483F">
        <w:t>="xmcf_3_1</w:t>
      </w:r>
      <w:r w:rsidRPr="00F475E1">
        <w:t>_1.xsd"&gt;</w:t>
      </w:r>
    </w:p>
    <w:p w14:paraId="1C402114" w14:textId="77777777" w:rsidR="00FC68DB" w:rsidRPr="00F475E1" w:rsidRDefault="00FC68DB" w:rsidP="00B202D2">
      <w:pPr>
        <w:pStyle w:val="XMLCode"/>
      </w:pPr>
      <w:r w:rsidRPr="00F475E1">
        <w:t xml:space="preserve">    &lt;date&gt; 2014-08-07 &lt;/date&gt;</w:t>
      </w:r>
    </w:p>
    <w:p w14:paraId="6341B0CA" w14:textId="19318E28" w:rsidR="00FC68DB" w:rsidRDefault="00FC68DB" w:rsidP="00B202D2">
      <w:pPr>
        <w:pStyle w:val="XMLCode"/>
      </w:pPr>
      <w:r w:rsidRPr="00F475E1">
        <w:t xml:space="preserve">    </w:t>
      </w:r>
      <w:r w:rsidR="0095483F">
        <w:t>&lt;version&gt; 3.1.1</w:t>
      </w:r>
      <w:r>
        <w:t xml:space="preserve"> &lt;/version&gt;</w:t>
      </w:r>
    </w:p>
    <w:p w14:paraId="6A281BE2" w14:textId="77777777" w:rsidR="00FC68DB" w:rsidRPr="00901447" w:rsidRDefault="00FC68DB" w:rsidP="00B202D2">
      <w:pPr>
        <w:pStyle w:val="XMLCode"/>
      </w:pPr>
      <w:r w:rsidRPr="00901447">
        <w:t xml:space="preserve">    &lt;units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w:t>
      </w:r>
      <w:proofErr w:type="spellStart"/>
      <w:r w:rsidRPr="00966BAF">
        <w:rPr>
          <w:b/>
          <w:color w:val="0070C0"/>
          <w:lang w:val="it-IT"/>
        </w:rPr>
        <w:t>appdata</w:t>
      </w:r>
      <w:proofErr w:type="spellEnd"/>
      <w:r w:rsidRPr="00966BAF">
        <w:rPr>
          <w:b/>
          <w:color w:val="0070C0"/>
          <w:lang w:val="it-IT"/>
        </w:rPr>
        <w:t>&gt;</w:t>
      </w:r>
    </w:p>
    <w:p w14:paraId="07887D27" w14:textId="4646159B" w:rsidR="00FC68DB" w:rsidRPr="00BA120B" w:rsidRDefault="00FC68DB" w:rsidP="00B202D2">
      <w:pPr>
        <w:pStyle w:val="XMLCode"/>
        <w:rPr>
          <w:b/>
          <w:color w:val="0070C0"/>
          <w:lang w:val="it-IT"/>
        </w:rPr>
      </w:pPr>
      <w:r w:rsidRPr="00BA120B">
        <w:rPr>
          <w:b/>
          <w:color w:val="0070C0"/>
          <w:lang w:val="it-IT"/>
        </w:rPr>
        <w:t xml:space="preserve">        &lt;MEDINA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lastRenderedPageBreak/>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appdata</w:t>
      </w:r>
      <w:proofErr w:type="spellEnd"/>
      <w:r w:rsidRPr="00BA120B">
        <w:rPr>
          <w:b/>
          <w:color w:val="0070C0"/>
        </w:rPr>
        <w:t>&gt;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551453">
      <w:pPr>
        <w:keepNext/>
        <w:rPr>
          <w:b/>
        </w:rPr>
      </w:pPr>
      <w:r w:rsidRPr="00966BAF">
        <w:rPr>
          <w:b/>
          <w:sz w:val="24"/>
        </w:rPr>
        <w:t xml:space="preserve">Example B </w:t>
      </w:r>
      <w:r>
        <w:rPr>
          <w:b/>
        </w:rPr>
        <w:t>(</w:t>
      </w:r>
      <w:r>
        <w:rPr>
          <w:rFonts w:ascii="Courier New" w:hAnsi="Courier New" w:cs="Courier New"/>
          <w:b/>
          <w:i/>
          <w:sz w:val="18"/>
        </w:rPr>
        <w:t>&lt;</w:t>
      </w:r>
      <w:proofErr w:type="spellStart"/>
      <w:r>
        <w:rPr>
          <w:rFonts w:ascii="Courier New" w:hAnsi="Courier New" w:cs="Courier New"/>
          <w:b/>
          <w:i/>
          <w:sz w:val="18"/>
        </w:rPr>
        <w:t>a</w:t>
      </w:r>
      <w:r w:rsidRPr="003E7CFB">
        <w:rPr>
          <w:rFonts w:ascii="Courier New" w:hAnsi="Courier New" w:cs="Courier New"/>
          <w:b/>
          <w:i/>
          <w:sz w:val="18"/>
        </w:rPr>
        <w:t>ppdata</w:t>
      </w:r>
      <w:proofErr w:type="spellEnd"/>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551453">
      <w:pPr>
        <w:pStyle w:val="XMLCode"/>
        <w:keepNext/>
      </w:pPr>
    </w:p>
    <w:p w14:paraId="55EE28AC" w14:textId="77777777" w:rsidR="00FC68DB" w:rsidRDefault="00FC68DB" w:rsidP="00551453">
      <w:pPr>
        <w:pStyle w:val="XMLCode"/>
        <w:keepNext/>
      </w:pPr>
      <w:r>
        <w:t>&lt;?xml version="1.0" encoding="iso-8859-1" standalone="no"?&gt;</w:t>
      </w:r>
    </w:p>
    <w:p w14:paraId="2C9B2A93" w14:textId="77777777" w:rsidR="00FC68DB" w:rsidRPr="00F475E1" w:rsidRDefault="00FC68DB" w:rsidP="00551453">
      <w:pPr>
        <w:pStyle w:val="XMLCode"/>
        <w:keepNext/>
      </w:pPr>
      <w:r w:rsidRPr="00F475E1">
        <w:t>&lt;</w:t>
      </w:r>
      <w:proofErr w:type="spellStart"/>
      <w:r w:rsidRPr="00F475E1">
        <w:t>xmcf</w:t>
      </w:r>
      <w:proofErr w:type="spellEnd"/>
      <w:r w:rsidRPr="00F475E1">
        <w:t xml:space="preserve"> </w:t>
      </w:r>
      <w:proofErr w:type="spellStart"/>
      <w:r w:rsidRPr="00F475E1">
        <w:t>xmlns:xsi</w:t>
      </w:r>
      <w:proofErr w:type="spellEnd"/>
      <w:r w:rsidRPr="00F475E1">
        <w:t xml:space="preserve">="http://www.w3.org/2001/XMLSchema-instance" </w:t>
      </w:r>
    </w:p>
    <w:p w14:paraId="57BD05F1" w14:textId="77777777" w:rsidR="00FC68DB" w:rsidRPr="00F475E1" w:rsidRDefault="00FC68DB" w:rsidP="00551453">
      <w:pPr>
        <w:pStyle w:val="XMLCode"/>
        <w:keepNext/>
        <w:rPr>
          <w:b/>
          <w:color w:val="0070C0"/>
        </w:rPr>
      </w:pPr>
      <w:proofErr w:type="spellStart"/>
      <w:r w:rsidRPr="00F475E1">
        <w:rPr>
          <w:b/>
          <w:color w:val="0070C0"/>
        </w:rPr>
        <w:t>xmlns:MEDINA</w:t>
      </w:r>
      <w:proofErr w:type="spell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r w:rsidRPr="00F475E1">
        <w:rPr>
          <w:b/>
          <w:color w:val="0070C0"/>
        </w:rPr>
        <w:t>xsi:schemaLocation</w:t>
      </w:r>
      <w:proofErr w:type="spellEnd"/>
      <w:r w:rsidRPr="00F475E1">
        <w:rPr>
          <w:b/>
          <w:color w:val="0070C0"/>
        </w:rPr>
        <w:t xml:space="preserve">="http://servicenet.t-systems.com/medina/xMCF mcf_MEDINA.xsd" </w:t>
      </w:r>
    </w:p>
    <w:p w14:paraId="7010434D" w14:textId="1E63642C" w:rsidR="00FC68DB" w:rsidRPr="00F475E1" w:rsidRDefault="00FC68DB" w:rsidP="00B202D2">
      <w:pPr>
        <w:pStyle w:val="XMLCode"/>
      </w:pPr>
      <w:proofErr w:type="spellStart"/>
      <w:r w:rsidRPr="00F475E1">
        <w:t>xsi:noN</w:t>
      </w:r>
      <w:r w:rsidR="0095483F">
        <w:t>amespaceSchemaLocation</w:t>
      </w:r>
      <w:proofErr w:type="spellEnd"/>
      <w:r w:rsidR="0095483F">
        <w:t>="xmcf_3_1</w:t>
      </w:r>
      <w:r w:rsidRPr="00F475E1">
        <w:t>_1.xsd"&gt;</w:t>
      </w:r>
    </w:p>
    <w:p w14:paraId="3AF2DC88" w14:textId="77777777" w:rsidR="00FC68DB" w:rsidRPr="00F475E1" w:rsidRDefault="00FC68DB" w:rsidP="00B202D2">
      <w:pPr>
        <w:pStyle w:val="XMLCode"/>
      </w:pPr>
      <w:r w:rsidRPr="00F475E1">
        <w:t xml:space="preserve">    &lt;date&gt; 2014-08-07 &lt;/date&gt;</w:t>
      </w:r>
    </w:p>
    <w:p w14:paraId="1203151E" w14:textId="6FA51C15" w:rsidR="00FC68DB" w:rsidRDefault="00FC68DB" w:rsidP="00B202D2">
      <w:pPr>
        <w:pStyle w:val="XMLCode"/>
      </w:pPr>
      <w:r w:rsidRPr="00F475E1">
        <w:t xml:space="preserve">    </w:t>
      </w:r>
      <w:r w:rsidR="0095483F">
        <w:t>&lt;version&gt; 3.1.1</w:t>
      </w:r>
      <w:r>
        <w:t xml:space="preserve"> &lt;/version&gt;</w:t>
      </w:r>
    </w:p>
    <w:p w14:paraId="1B4DCCDC" w14:textId="77777777" w:rsidR="00FC68DB" w:rsidRPr="00901447" w:rsidRDefault="00FC68DB" w:rsidP="00B202D2">
      <w:pPr>
        <w:pStyle w:val="XMLCode"/>
      </w:pPr>
      <w:r>
        <w:rPr>
          <w:b/>
        </w:rPr>
        <w:t xml:space="preserve">    </w:t>
      </w:r>
      <w:r w:rsidRPr="00901447">
        <w:t>&lt;units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w:t>
      </w:r>
      <w:proofErr w:type="spellStart"/>
      <w:r>
        <w:t>connection_group</w:t>
      </w:r>
      <w:proofErr w:type="spellEnd"/>
      <w:r>
        <w:t xml:space="preserve"> id="1"&gt;</w:t>
      </w:r>
    </w:p>
    <w:p w14:paraId="45061AD6" w14:textId="77777777" w:rsidR="00FC68DB" w:rsidRDefault="00FC68DB" w:rsidP="00B202D2">
      <w:pPr>
        <w:pStyle w:val="XMLCode"/>
      </w:pPr>
      <w:r>
        <w:t xml:space="preserve">        &lt;</w:t>
      </w:r>
      <w:proofErr w:type="spellStart"/>
      <w:r>
        <w:t>connected_to</w:t>
      </w:r>
      <w:proofErr w:type="spellEnd"/>
      <w:r>
        <w:t>&gt;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w:t>
      </w:r>
      <w:proofErr w:type="spellStart"/>
      <w:r>
        <w:t>connected_to</w:t>
      </w:r>
      <w:proofErr w:type="spellEnd"/>
      <w:r>
        <w:t>&gt;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w:t>
      </w:r>
      <w:proofErr w:type="spellStart"/>
      <w:r w:rsidRPr="00966BAF">
        <w:rPr>
          <w:b/>
          <w:color w:val="0070C0"/>
          <w:lang w:val="it-IT"/>
        </w:rPr>
        <w:t>appdata</w:t>
      </w:r>
      <w:proofErr w:type="spellEnd"/>
      <w:r w:rsidRPr="00966BAF">
        <w:rPr>
          <w:b/>
          <w:color w:val="0070C0"/>
          <w:lang w:val="it-IT"/>
        </w:rPr>
        <w:t>&gt;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appdata</w:t>
      </w:r>
      <w:proofErr w:type="spellEnd"/>
      <w:r w:rsidRPr="007A0F9F">
        <w:rPr>
          <w:b/>
          <w:color w:val="0070C0"/>
        </w:rPr>
        <w:t>&gt;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w:t>
      </w:r>
      <w:proofErr w:type="spellStart"/>
      <w:r>
        <w:t>connection_group</w:t>
      </w:r>
      <w:proofErr w:type="spellEnd"/>
      <w:r>
        <w:t>&gt;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186" w:name="_Finite_Element_Specific"/>
      <w:bookmarkStart w:id="187" w:name="_Ref414560131"/>
      <w:bookmarkStart w:id="188" w:name="_Toc3556945"/>
      <w:bookmarkStart w:id="189" w:name="_Toc34747194"/>
      <w:bookmarkStart w:id="190" w:name="_Toc77102007"/>
      <w:bookmarkStart w:id="191" w:name="_Toc99614564"/>
      <w:bookmarkEnd w:id="186"/>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187"/>
      <w:bookmarkEnd w:id="188"/>
      <w:bookmarkEnd w:id="189"/>
      <w:bookmarkEnd w:id="190"/>
      <w:bookmarkEnd w:id="191"/>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4"/>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i.e.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e.g. element IDs </w:t>
      </w:r>
      <w:r>
        <w:t xml:space="preserve">in this model </w:t>
      </w:r>
      <w:r w:rsidRPr="003D7A47">
        <w:t xml:space="preserve">get renumbered, </w:t>
      </w:r>
      <w:r>
        <w:t>a</w:t>
      </w:r>
      <w:r w:rsidRPr="003D7A47">
        <w:t xml:space="preserve"> </w:t>
      </w:r>
      <w:proofErr w:type="spellStart"/>
      <w:r w:rsidRPr="003D7A47">
        <w:t>χMCF</w:t>
      </w:r>
      <w:proofErr w:type="spellEnd"/>
      <w:r w:rsidRPr="003D7A47">
        <w:t xml:space="preserve">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w:t>
      </w:r>
      <w:proofErr w:type="spellStart"/>
      <w:r>
        <w:t>χMCF</w:t>
      </w:r>
      <w:proofErr w:type="spellEnd"/>
      <w:r>
        <w:t xml:space="preserve">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5F498F65" w:rsidR="00FC68DB" w:rsidRDefault="00FC68DB" w:rsidP="00B202D2">
      <w:r>
        <w:lastRenderedPageBreak/>
        <w:t xml:space="preserve">This solver naming should be taken from </w:t>
      </w:r>
      <w:r w:rsidR="000F5BB4">
        <w:t xml:space="preserve">the current </w:t>
      </w:r>
      <w:r>
        <w:t>FATXML</w:t>
      </w:r>
      <w:r w:rsidR="000F5BB4">
        <w:t xml:space="preserve"> version</w:t>
      </w:r>
      <w:r w:rsidR="00F96B31">
        <w:t>.</w:t>
      </w:r>
      <w:r>
        <w:t xml:space="preserve"> </w:t>
      </w:r>
      <w:r w:rsidR="00F96B31">
        <w:t xml:space="preserve">Examples are </w:t>
      </w:r>
      <w:r>
        <w:t>the following:</w:t>
      </w:r>
    </w:p>
    <w:p w14:paraId="4E1A0DFF" w14:textId="77777777" w:rsidR="00FC68DB" w:rsidRDefault="00FC68DB" w:rsidP="001B01D6">
      <w:pPr>
        <w:numPr>
          <w:ilvl w:val="0"/>
          <w:numId w:val="15"/>
        </w:numPr>
        <w:tabs>
          <w:tab w:val="clear" w:pos="403"/>
        </w:tabs>
        <w:spacing w:line="240" w:lineRule="auto"/>
        <w:ind w:left="1135" w:hanging="284"/>
        <w:contextualSpacing/>
        <w:jc w:val="left"/>
      </w:pPr>
      <w:r>
        <w:t>PAM-CRASH</w:t>
      </w:r>
    </w:p>
    <w:p w14:paraId="5897D936" w14:textId="77777777" w:rsidR="00FC68DB" w:rsidRDefault="00FC68DB" w:rsidP="001B01D6">
      <w:pPr>
        <w:numPr>
          <w:ilvl w:val="0"/>
          <w:numId w:val="15"/>
        </w:numPr>
        <w:tabs>
          <w:tab w:val="clear" w:pos="403"/>
        </w:tabs>
        <w:spacing w:line="240" w:lineRule="auto"/>
        <w:ind w:left="1135" w:hanging="284"/>
        <w:contextualSpacing/>
        <w:jc w:val="left"/>
      </w:pPr>
      <w:r>
        <w:t>LS-DYNA</w:t>
      </w:r>
    </w:p>
    <w:p w14:paraId="5474C3D5" w14:textId="77777777" w:rsidR="00FC68DB" w:rsidRDefault="00FC68DB" w:rsidP="001B01D6">
      <w:pPr>
        <w:numPr>
          <w:ilvl w:val="0"/>
          <w:numId w:val="15"/>
        </w:numPr>
        <w:tabs>
          <w:tab w:val="clear" w:pos="403"/>
        </w:tabs>
        <w:spacing w:line="240" w:lineRule="auto"/>
        <w:ind w:left="1135" w:hanging="284"/>
        <w:contextualSpacing/>
        <w:jc w:val="left"/>
      </w:pPr>
      <w:r>
        <w:t>RADIOSS</w:t>
      </w:r>
    </w:p>
    <w:p w14:paraId="1E89ACB4" w14:textId="77777777" w:rsidR="00FC68DB" w:rsidRDefault="00FC68DB" w:rsidP="001B01D6">
      <w:pPr>
        <w:numPr>
          <w:ilvl w:val="0"/>
          <w:numId w:val="15"/>
        </w:numPr>
        <w:tabs>
          <w:tab w:val="clear" w:pos="403"/>
        </w:tabs>
        <w:spacing w:line="240" w:lineRule="auto"/>
        <w:ind w:left="1135" w:hanging="284"/>
        <w:contextualSpacing/>
        <w:jc w:val="left"/>
      </w:pPr>
      <w:r>
        <w:t>OPTISTRUCT</w:t>
      </w:r>
    </w:p>
    <w:p w14:paraId="22B34591" w14:textId="2A3EDAE4" w:rsidR="00FC68DB" w:rsidRDefault="00FC68DB" w:rsidP="001B01D6">
      <w:pPr>
        <w:numPr>
          <w:ilvl w:val="0"/>
          <w:numId w:val="15"/>
        </w:numPr>
        <w:tabs>
          <w:tab w:val="clear" w:pos="403"/>
        </w:tabs>
        <w:spacing w:line="240" w:lineRule="auto"/>
        <w:ind w:left="1135" w:hanging="284"/>
        <w:contextualSpacing/>
        <w:jc w:val="left"/>
      </w:pPr>
      <w:r>
        <w:t>NASTRAN</w:t>
      </w:r>
    </w:p>
    <w:p w14:paraId="52808CCA" w14:textId="77777777" w:rsidR="00FC68DB" w:rsidRDefault="00FC68DB" w:rsidP="001B01D6">
      <w:pPr>
        <w:numPr>
          <w:ilvl w:val="0"/>
          <w:numId w:val="15"/>
        </w:numPr>
        <w:tabs>
          <w:tab w:val="clear" w:pos="403"/>
        </w:tabs>
        <w:spacing w:line="240" w:lineRule="auto"/>
        <w:ind w:left="1135" w:hanging="284"/>
        <w:contextualSpacing/>
        <w:jc w:val="left"/>
      </w:pPr>
      <w:r>
        <w:t>PERMAS</w:t>
      </w:r>
    </w:p>
    <w:p w14:paraId="28A5F54E" w14:textId="77777777" w:rsidR="00FC68DB" w:rsidRDefault="00FC68DB" w:rsidP="001B01D6">
      <w:pPr>
        <w:numPr>
          <w:ilvl w:val="0"/>
          <w:numId w:val="15"/>
        </w:numPr>
        <w:tabs>
          <w:tab w:val="clear" w:pos="403"/>
        </w:tabs>
        <w:spacing w:after="240" w:line="240" w:lineRule="auto"/>
        <w:ind w:left="1135" w:hanging="284"/>
        <w:jc w:val="left"/>
      </w:pPr>
      <w:r>
        <w:t>ABAQUS</w:t>
      </w:r>
    </w:p>
    <w:p w14:paraId="3F973D39" w14:textId="48D6F66F"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w:t>
      </w:r>
      <w:r w:rsidR="001F4D75">
        <w:t xml:space="preserve"> </w:t>
      </w:r>
      <w:sdt>
        <w:sdtPr>
          <w:id w:val="-171874011"/>
          <w:citation/>
        </w:sdtPr>
        <w:sdtContent>
          <w:r w:rsidR="001F4D75">
            <w:fldChar w:fldCharType="begin"/>
          </w:r>
          <w:r w:rsidR="001F4D75" w:rsidRPr="001F4D75">
            <w:rPr>
              <w:lang w:val="en-US"/>
            </w:rPr>
            <w:instrText xml:space="preserve"> CITATION Nor20 \l 1031 </w:instrText>
          </w:r>
          <w:r w:rsidR="001F4D75">
            <w:fldChar w:fldCharType="separate"/>
          </w:r>
          <w:r w:rsidR="001F4D75" w:rsidRPr="001F4D75">
            <w:rPr>
              <w:noProof/>
              <w:lang w:val="en-US"/>
            </w:rPr>
            <w:t>[3]</w:t>
          </w:r>
          <w:r w:rsidR="001F4D75">
            <w:fldChar w:fldCharType="end"/>
          </w:r>
        </w:sdtContent>
      </w:sdt>
      <w:r w:rsidR="001F4D75">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5E1875D4"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 xml:space="preserve">defined in </w:t>
            </w:r>
            <w:sdt>
              <w:sdtPr>
                <w:id w:val="-2076657097"/>
                <w:citation/>
              </w:sdtPr>
              <w:sdtContent>
                <w:r w:rsidR="001F4D75">
                  <w:fldChar w:fldCharType="begin"/>
                </w:r>
                <w:r w:rsidR="001F4D75" w:rsidRPr="001F4D75">
                  <w:rPr>
                    <w:lang w:val="en-US"/>
                  </w:rPr>
                  <w:instrText xml:space="preserve"> CITATION Nor20 \l 1031 </w:instrText>
                </w:r>
                <w:r w:rsidR="001F4D75">
                  <w:fldChar w:fldCharType="separate"/>
                </w:r>
                <w:r w:rsidR="001F4D75" w:rsidRPr="001F4D75">
                  <w:rPr>
                    <w:noProof/>
                    <w:lang w:val="en-US"/>
                  </w:rPr>
                  <w:t>[3]</w:t>
                </w:r>
                <w:r w:rsidR="001F4D75">
                  <w:fldChar w:fldCharType="end"/>
                </w:r>
              </w:sdtContent>
            </w:sdt>
            <w:r w:rsidRPr="007055D9">
              <w:t>.</w:t>
            </w:r>
          </w:p>
        </w:tc>
      </w:tr>
    </w:tbl>
    <w:p w14:paraId="59FED278" w14:textId="11E07FE5" w:rsidR="00FC68DB" w:rsidRDefault="00FC68DB" w:rsidP="00B202D2">
      <w:pPr>
        <w:pStyle w:val="Beschriftung"/>
        <w:spacing w:before="120"/>
      </w:pPr>
      <w:bookmarkStart w:id="192" w:name="_Toc3566413"/>
      <w:bookmarkStart w:id="193" w:name="_Toc34747415"/>
      <w:bookmarkStart w:id="194" w:name="_Toc77095863"/>
      <w:bookmarkStart w:id="195" w:name="_Toc99614739"/>
      <w:r>
        <w:t xml:space="preserve">Table </w:t>
      </w:r>
      <w:r>
        <w:fldChar w:fldCharType="begin"/>
      </w:r>
      <w:r>
        <w:instrText xml:space="preserve"> SEQ Table \* ARABIC </w:instrText>
      </w:r>
      <w:r>
        <w:fldChar w:fldCharType="separate"/>
      </w:r>
      <w:r w:rsidR="001F4D75">
        <w:rPr>
          <w:noProof/>
        </w:rPr>
        <w:t>3</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192"/>
      <w:bookmarkEnd w:id="193"/>
      <w:bookmarkEnd w:id="194"/>
      <w:bookmarkEnd w:id="195"/>
    </w:p>
    <w:p w14:paraId="1FDD3E61" w14:textId="756EB485" w:rsidR="00FC68DB" w:rsidRDefault="00FC68DB" w:rsidP="00B202D2">
      <w:r w:rsidRPr="00FE3D90">
        <w:t xml:space="preserve">For further definition of </w:t>
      </w:r>
      <w:r>
        <w:rPr>
          <w:rFonts w:ascii="Courier New" w:hAnsi="Courier New" w:cs="Courier New"/>
          <w:i/>
          <w:sz w:val="18"/>
        </w:rPr>
        <w:t xml:space="preserve">ENTITY </w:t>
      </w:r>
      <w:r w:rsidRPr="00FE3D90">
        <w:t xml:space="preserve">see the document source website for FATXML </w:t>
      </w:r>
      <w:sdt>
        <w:sdtPr>
          <w:id w:val="1962764940"/>
          <w:citation/>
        </w:sdtPr>
        <w:sdtContent>
          <w:r w:rsidR="001F4D75">
            <w:fldChar w:fldCharType="begin"/>
          </w:r>
          <w:r w:rsidR="001F4D75" w:rsidRPr="001F4D75">
            <w:rPr>
              <w:lang w:val="en-US"/>
            </w:rPr>
            <w:instrText xml:space="preserve"> CITATION Nor20 \l 1031 </w:instrText>
          </w:r>
          <w:r w:rsidR="001F4D75">
            <w:fldChar w:fldCharType="separate"/>
          </w:r>
          <w:r w:rsidR="001F4D75" w:rsidRPr="001F4D75">
            <w:rPr>
              <w:noProof/>
              <w:lang w:val="en-US"/>
            </w:rPr>
            <w:t>[3]</w:t>
          </w:r>
          <w:r w:rsidR="001F4D75">
            <w:fldChar w:fldCharType="end"/>
          </w:r>
        </w:sdtContent>
      </w:sdt>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t xml:space="preserve">Like FATXML, </w:t>
      </w:r>
      <w:proofErr w:type="spellStart"/>
      <w:r w:rsidRPr="00A5126C">
        <w:t>χ</w:t>
      </w:r>
      <w:r w:rsidRPr="007055D9">
        <w:t>MCF</w:t>
      </w:r>
      <w:proofErr w:type="spellEnd"/>
      <w:r w:rsidRPr="007055D9">
        <w:t xml:space="preserve"> data can be </w:t>
      </w:r>
      <w:r>
        <w:t>e</w:t>
      </w:r>
      <w:r w:rsidRPr="007055D9">
        <w:t xml:space="preserve">mbedded into solver decks by this means: Any receiving system can easily detect and remove discretization objects, created by a sending system, in order to substitute them by its own new discretization objects. </w:t>
      </w:r>
    </w:p>
    <w:p w14:paraId="16763EE8" w14:textId="77777777" w:rsidR="00FC68DB" w:rsidRDefault="00FC68DB" w:rsidP="00B202D2">
      <w:pPr>
        <w:pStyle w:val="berschrift4"/>
      </w:pPr>
      <w:bookmarkStart w:id="196" w:name="_Toc77102008"/>
      <w:r w:rsidRPr="004A2BA7">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196"/>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e.g. between </w:t>
      </w:r>
      <w:proofErr w:type="spellStart"/>
      <w:r w:rsidRPr="0043793E">
        <w:t>preprocessor</w:t>
      </w:r>
      <w:proofErr w:type="spellEnd"/>
      <w:r w:rsidRPr="0043793E">
        <w:t xml:space="preserve"> and solver/postprocessor can be made to support specific use cases.</w:t>
      </w:r>
      <w:r>
        <w:t xml:space="preserve"> </w:t>
      </w:r>
    </w:p>
    <w:p w14:paraId="4CC07D4C" w14:textId="77777777" w:rsidR="00FC68DB" w:rsidRPr="007055D9" w:rsidRDefault="00FC68DB" w:rsidP="00B202D2">
      <w:pPr>
        <w:pStyle w:val="berschrift2"/>
      </w:pPr>
      <w:bookmarkStart w:id="197" w:name="_Toc373504790"/>
      <w:bookmarkStart w:id="198" w:name="_Toc373505008"/>
      <w:bookmarkStart w:id="199" w:name="_Toc339013872"/>
      <w:bookmarkStart w:id="200" w:name="_Ref414560151"/>
      <w:bookmarkStart w:id="201" w:name="_Toc3556946"/>
      <w:bookmarkStart w:id="202" w:name="_Toc34747195"/>
      <w:bookmarkStart w:id="203" w:name="_Toc77102009"/>
      <w:bookmarkStart w:id="204" w:name="_Toc99614565"/>
      <w:bookmarkEnd w:id="197"/>
      <w:bookmarkEnd w:id="198"/>
      <w:r w:rsidRPr="007055D9">
        <w:t>Connection Data</w:t>
      </w:r>
      <w:bookmarkEnd w:id="199"/>
      <w:r w:rsidRPr="007055D9">
        <w:t xml:space="preserve"> </w:t>
      </w:r>
      <w:r w:rsidRPr="00E366F9">
        <w:rPr>
          <w:rFonts w:ascii="Courier New" w:hAnsi="Courier New" w:cs="Courier New"/>
          <w:b w:val="0"/>
          <w:sz w:val="26"/>
        </w:rPr>
        <w:t>&lt;</w:t>
      </w:r>
      <w:proofErr w:type="spellStart"/>
      <w:r w:rsidRPr="00E366F9">
        <w:rPr>
          <w:rFonts w:ascii="Courier New" w:hAnsi="Courier New" w:cs="Courier New"/>
          <w:b w:val="0"/>
          <w:sz w:val="26"/>
        </w:rPr>
        <w:t>connection_group</w:t>
      </w:r>
      <w:proofErr w:type="spellEnd"/>
      <w:r>
        <w:rPr>
          <w:rFonts w:ascii="Courier New" w:hAnsi="Courier New" w:cs="Courier New"/>
          <w:b w:val="0"/>
          <w:sz w:val="26"/>
        </w:rPr>
        <w:t>/</w:t>
      </w:r>
      <w:r w:rsidRPr="00E366F9">
        <w:rPr>
          <w:rFonts w:ascii="Courier New" w:hAnsi="Courier New" w:cs="Courier New"/>
          <w:b w:val="0"/>
          <w:sz w:val="26"/>
        </w:rPr>
        <w:t>&gt;</w:t>
      </w:r>
      <w:bookmarkEnd w:id="200"/>
      <w:bookmarkEnd w:id="201"/>
      <w:bookmarkEnd w:id="202"/>
      <w:bookmarkEnd w:id="203"/>
      <w:bookmarkEnd w:id="204"/>
    </w:p>
    <w:p w14:paraId="0F93AA46" w14:textId="5D29748F" w:rsidR="00FC68DB" w:rsidRPr="007055D9" w:rsidRDefault="00FC68DB" w:rsidP="00B202D2">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connection_group</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1F4D75">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1F4D75">
        <w:t>4.4</w:t>
      </w:r>
      <w:r w:rsidRPr="007055D9">
        <w:fldChar w:fldCharType="end"/>
      </w:r>
      <w:r w:rsidRPr="007055D9">
        <w:t xml:space="preserve">, joints are grouped together by the parts or assemblies which they commonly connect. </w:t>
      </w:r>
    </w:p>
    <w:p w14:paraId="2EF7F4DB" w14:textId="58A6BE12" w:rsidR="00FC68DB" w:rsidRPr="007055D9" w:rsidRDefault="00FC68DB" w:rsidP="00B202D2">
      <w:r w:rsidRPr="007055D9">
        <w:lastRenderedPageBreak/>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proofErr w:type="spellStart"/>
      <w:r w:rsidRPr="00504BAD">
        <w:rPr>
          <w:rFonts w:ascii="Courier New" w:hAnsi="Courier New" w:cs="Courier New"/>
          <w:b/>
          <w:i/>
          <w:sz w:val="18"/>
          <w:szCs w:val="18"/>
        </w:rPr>
        <w:t>connected</w:t>
      </w:r>
      <w:r w:rsidRPr="00446313">
        <w:rPr>
          <w:rFonts w:ascii="Courier New" w:hAnsi="Courier New" w:cs="Courier New"/>
          <w:b/>
          <w:i/>
          <w:sz w:val="18"/>
          <w:szCs w:val="18"/>
        </w:rPr>
        <w:t>_to</w:t>
      </w:r>
      <w:proofErr w:type="spellEnd"/>
      <w:r w:rsidRPr="00446313">
        <w:rPr>
          <w:rFonts w:ascii="Courier New" w:hAnsi="Courier New" w:cs="Courier New"/>
          <w:b/>
          <w:i/>
          <w:sz w:val="18"/>
          <w:szCs w:val="18"/>
        </w:rPr>
        <w:t>&gt;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1F4D75">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connection_group</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w:t>
      </w:r>
      <w:proofErr w:type="spellStart"/>
      <w:r w:rsidRPr="007055D9">
        <w:t>χMCF</w:t>
      </w:r>
      <w:proofErr w:type="spellEnd"/>
      <w:r w:rsidRPr="007055D9">
        <w:t xml:space="preserve">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connection_group</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 xml:space="preserve">unique within a </w:t>
            </w:r>
            <w:proofErr w:type="spellStart"/>
            <w:r w:rsidRPr="001D404C">
              <w:rPr>
                <w:sz w:val="18"/>
                <w:szCs w:val="20"/>
              </w:rPr>
              <w:t>χMCF</w:t>
            </w:r>
            <w:proofErr w:type="spellEnd"/>
            <w:r w:rsidRPr="001D404C">
              <w:rPr>
                <w:sz w:val="18"/>
                <w:szCs w:val="20"/>
              </w:rPr>
              <w:t xml:space="preserve"> file</w:t>
            </w:r>
          </w:p>
        </w:tc>
      </w:tr>
    </w:tbl>
    <w:p w14:paraId="011240B5" w14:textId="40A4E2D0" w:rsidR="00FC68DB" w:rsidRPr="007055D9" w:rsidRDefault="00FC68DB" w:rsidP="00B202D2">
      <w:pPr>
        <w:pStyle w:val="Beschriftung"/>
        <w:spacing w:before="120"/>
      </w:pPr>
      <w:bookmarkStart w:id="205" w:name="_Toc3566416"/>
      <w:bookmarkStart w:id="206" w:name="_Toc34747416"/>
      <w:bookmarkStart w:id="207" w:name="_Toc77095864"/>
      <w:bookmarkStart w:id="208" w:name="_Toc99614740"/>
      <w:r>
        <w:t xml:space="preserve">Table </w:t>
      </w:r>
      <w:r>
        <w:fldChar w:fldCharType="begin"/>
      </w:r>
      <w:r>
        <w:instrText xml:space="preserve"> SEQ Table \* ARABIC </w:instrText>
      </w:r>
      <w:r>
        <w:fldChar w:fldCharType="separate"/>
      </w:r>
      <w:r w:rsidR="001F4D75">
        <w:rPr>
          <w:noProof/>
        </w:rPr>
        <w:t>4</w:t>
      </w:r>
      <w:r>
        <w:fldChar w:fldCharType="end"/>
      </w:r>
      <w:r>
        <w:t xml:space="preserve">: Attributes of element </w:t>
      </w:r>
      <w:r>
        <w:rPr>
          <w:rFonts w:ascii="Courier New" w:hAnsi="Courier New" w:cs="Courier New"/>
        </w:rPr>
        <w:t>&lt;</w:t>
      </w:r>
      <w:proofErr w:type="spellStart"/>
      <w:r>
        <w:rPr>
          <w:rFonts w:ascii="Courier New" w:hAnsi="Courier New" w:cs="Courier New"/>
        </w:rPr>
        <w:t>connection_group</w:t>
      </w:r>
      <w:proofErr w:type="spellEnd"/>
      <w:r>
        <w:rPr>
          <w:rFonts w:ascii="Courier New" w:hAnsi="Courier New" w:cs="Courier New"/>
        </w:rPr>
        <w:t>/</w:t>
      </w:r>
      <w:r w:rsidRPr="00206E87">
        <w:rPr>
          <w:rFonts w:ascii="Courier New" w:hAnsi="Courier New" w:cs="Courier New"/>
        </w:rPr>
        <w:t>&gt;</w:t>
      </w:r>
      <w:bookmarkEnd w:id="205"/>
      <w:bookmarkEnd w:id="206"/>
      <w:bookmarkEnd w:id="207"/>
      <w:bookmarkEnd w:id="20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proofErr w:type="spellStart"/>
            <w:r w:rsidRPr="001D404C">
              <w:rPr>
                <w:sz w:val="18"/>
                <w:szCs w:val="20"/>
              </w:rPr>
              <w:t>connected_to</w:t>
            </w:r>
            <w:proofErr w:type="spellEnd"/>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6F8A60D5" w:rsidR="00FC68DB" w:rsidRDefault="00FC68DB" w:rsidP="00B202D2">
      <w:pPr>
        <w:pStyle w:val="Beschriftung"/>
        <w:spacing w:before="120"/>
        <w:rPr>
          <w:b/>
          <w:lang w:eastAsia="x-none"/>
        </w:rPr>
      </w:pPr>
      <w:bookmarkStart w:id="209" w:name="_Toc3566417"/>
      <w:bookmarkStart w:id="210" w:name="_Toc34747417"/>
      <w:bookmarkStart w:id="211" w:name="_Toc77095865"/>
      <w:bookmarkStart w:id="212" w:name="_Toc99614741"/>
      <w:r>
        <w:t xml:space="preserve">Table </w:t>
      </w:r>
      <w:r>
        <w:fldChar w:fldCharType="begin"/>
      </w:r>
      <w:r>
        <w:instrText xml:space="preserve"> SEQ Table \* ARABIC </w:instrText>
      </w:r>
      <w:r>
        <w:fldChar w:fldCharType="separate"/>
      </w:r>
      <w:r w:rsidR="001F4D75">
        <w:rPr>
          <w:noProof/>
        </w:rPr>
        <w:t>5</w:t>
      </w:r>
      <w:r>
        <w:fldChar w:fldCharType="end"/>
      </w:r>
      <w:r>
        <w:t xml:space="preserve">: Nested elements of element </w:t>
      </w:r>
      <w:r>
        <w:rPr>
          <w:rFonts w:ascii="Courier New" w:hAnsi="Courier New" w:cs="Courier New"/>
        </w:rPr>
        <w:t>&lt;</w:t>
      </w:r>
      <w:proofErr w:type="spellStart"/>
      <w:r>
        <w:rPr>
          <w:rFonts w:ascii="Courier New" w:hAnsi="Courier New" w:cs="Courier New"/>
        </w:rPr>
        <w:t>connection_group</w:t>
      </w:r>
      <w:proofErr w:type="spellEnd"/>
      <w:r>
        <w:rPr>
          <w:rFonts w:ascii="Courier New" w:hAnsi="Courier New" w:cs="Courier New"/>
        </w:rPr>
        <w:t>/</w:t>
      </w:r>
      <w:r w:rsidRPr="00206E87">
        <w:rPr>
          <w:rFonts w:ascii="Courier New" w:hAnsi="Courier New" w:cs="Courier New"/>
        </w:rPr>
        <w:t>&gt;</w:t>
      </w:r>
      <w:bookmarkEnd w:id="209"/>
      <w:bookmarkEnd w:id="210"/>
      <w:bookmarkEnd w:id="211"/>
      <w:bookmarkEnd w:id="212"/>
    </w:p>
    <w:p w14:paraId="67D166DE" w14:textId="77777777" w:rsidR="00FC68DB" w:rsidRPr="00FD64A6" w:rsidRDefault="00FC68DB" w:rsidP="00B202D2">
      <w:pPr>
        <w:keepNext/>
        <w:rPr>
          <w:b/>
          <w:i/>
          <w:lang w:eastAsia="x-none"/>
        </w:rPr>
      </w:pPr>
      <w:r w:rsidRPr="00FD64A6">
        <w:rPr>
          <w:b/>
          <w:i/>
          <w:lang w:eastAsia="x-none"/>
        </w:rPr>
        <w:t xml:space="preserve">Remarks: </w:t>
      </w:r>
    </w:p>
    <w:p w14:paraId="67645146" w14:textId="77777777" w:rsidR="00FC68DB" w:rsidRPr="00BD4394" w:rsidRDefault="00FC68DB" w:rsidP="001B01D6">
      <w:pPr>
        <w:pStyle w:val="Listenabsatz"/>
        <w:numPr>
          <w:ilvl w:val="0"/>
          <w:numId w:val="18"/>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connected_to</w:t>
      </w:r>
      <w:proofErr w:type="spellEnd"/>
      <w:r w:rsidRPr="00D977AB">
        <w:rPr>
          <w:rFonts w:ascii="Courier New" w:hAnsi="Courier New" w:cs="Courier New"/>
          <w:b/>
          <w:i/>
          <w:sz w:val="18"/>
          <w:szCs w:val="18"/>
          <w:lang w:val="en-US"/>
        </w:rPr>
        <w:t>&gt;</w:t>
      </w:r>
      <w:r w:rsidRPr="00D977AB">
        <w:rPr>
          <w:rFonts w:cs="Arial"/>
          <w:lang w:val="en-US"/>
        </w:rPr>
        <w:t xml:space="preserve"> means a connection according to geometric neighborhood, alone</w:t>
      </w:r>
      <w:r w:rsidRPr="00D977AB">
        <w:rPr>
          <w:rStyle w:val="Funotenzeichen"/>
          <w:rFonts w:cs="Arial"/>
          <w:lang w:val="en-US"/>
        </w:rPr>
        <w:footnoteReference w:id="5"/>
      </w:r>
      <w:r w:rsidRPr="00D977AB">
        <w:rPr>
          <w:rFonts w:cs="Arial"/>
          <w:lang w:val="en-US"/>
        </w:rPr>
        <w:t xml:space="preserve">. However, if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connected_to</w:t>
      </w:r>
      <w:proofErr w:type="spellEnd"/>
      <w:r w:rsidRPr="00D977AB">
        <w:rPr>
          <w:rFonts w:ascii="Courier New" w:hAnsi="Courier New" w:cs="Courier New"/>
          <w:b/>
          <w:i/>
          <w:sz w:val="18"/>
          <w:szCs w:val="18"/>
          <w:lang w:val="en-US"/>
        </w:rPr>
        <w:t>&gt;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i.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1B01D6">
      <w:pPr>
        <w:pStyle w:val="Listenabsatz"/>
        <w:numPr>
          <w:ilvl w:val="0"/>
          <w:numId w:val="18"/>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1BA3DC56" w14:textId="77777777" w:rsidR="00FC68DB" w:rsidRPr="007055D9" w:rsidRDefault="00FC68DB" w:rsidP="00B202D2">
      <w:pPr>
        <w:pStyle w:val="berschrift3"/>
      </w:pPr>
      <w:bookmarkStart w:id="213" w:name="_Ref432343981"/>
      <w:bookmarkStart w:id="214" w:name="_Toc3556947"/>
      <w:bookmarkStart w:id="215" w:name="_Toc34747196"/>
      <w:bookmarkStart w:id="216" w:name="_Toc77102010"/>
      <w:bookmarkStart w:id="217" w:name="_Toc99614566"/>
      <w:r w:rsidRPr="007055D9">
        <w:t>Connected Objects</w:t>
      </w:r>
      <w:bookmarkEnd w:id="213"/>
      <w:bookmarkEnd w:id="214"/>
      <w:bookmarkEnd w:id="215"/>
      <w:bookmarkEnd w:id="216"/>
      <w:bookmarkEnd w:id="217"/>
      <w:r w:rsidRPr="007055D9">
        <w:t xml:space="preserve"> </w:t>
      </w:r>
    </w:p>
    <w:p w14:paraId="78489599" w14:textId="7DC593F2"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1F4D75">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connected_to</w:t>
      </w:r>
      <w:proofErr w:type="spellEnd"/>
      <w:r w:rsidRPr="00446313">
        <w:rPr>
          <w:rFonts w:ascii="Courier New" w:hAnsi="Courier New" w:cs="Courier New"/>
          <w:b/>
          <w:i/>
          <w:sz w:val="18"/>
          <w:szCs w:val="18"/>
        </w:rPr>
        <w:t>&gt;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connected_to</w:t>
      </w:r>
      <w:proofErr w:type="spellEnd"/>
      <w:r w:rsidRPr="00446313">
        <w:rPr>
          <w:rFonts w:ascii="Courier New" w:hAnsi="Courier New" w:cs="Courier New"/>
          <w:b/>
          <w:i/>
          <w:sz w:val="18"/>
          <w:szCs w:val="18"/>
        </w:rPr>
        <w:t>&gt;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1B836328" w:rsidR="00FC68DB" w:rsidRDefault="00FC68DB" w:rsidP="00B202D2">
      <w:pPr>
        <w:pStyle w:val="Beschriftung"/>
        <w:spacing w:before="120"/>
      </w:pPr>
      <w:bookmarkStart w:id="218" w:name="_Toc3566418"/>
      <w:bookmarkStart w:id="219" w:name="_Toc34747418"/>
      <w:bookmarkStart w:id="220" w:name="_Toc77095866"/>
      <w:bookmarkStart w:id="221" w:name="_Ref371942385"/>
      <w:bookmarkStart w:id="222" w:name="_Toc99614742"/>
      <w:r>
        <w:t xml:space="preserve">Table </w:t>
      </w:r>
      <w:r>
        <w:fldChar w:fldCharType="begin"/>
      </w:r>
      <w:r>
        <w:instrText xml:space="preserve"> SEQ Table \* ARABIC </w:instrText>
      </w:r>
      <w:r>
        <w:fldChar w:fldCharType="separate"/>
      </w:r>
      <w:r w:rsidR="001F4D75">
        <w:rPr>
          <w:noProof/>
        </w:rPr>
        <w:t>6</w:t>
      </w:r>
      <w:r>
        <w:fldChar w:fldCharType="end"/>
      </w:r>
      <w:r>
        <w:t xml:space="preserve">: Nested elements of </w:t>
      </w:r>
      <w:r w:rsidRPr="00F92FB3">
        <w:rPr>
          <w:rStyle w:val="elementdeftypeChar"/>
          <w:rFonts w:eastAsia="Calibri"/>
          <w:b w:val="0"/>
        </w:rPr>
        <w:t>&lt;</w:t>
      </w:r>
      <w:proofErr w:type="spellStart"/>
      <w:r w:rsidRPr="00F92FB3">
        <w:rPr>
          <w:rStyle w:val="elementdeftypeChar"/>
          <w:rFonts w:eastAsia="Calibri"/>
          <w:b w:val="0"/>
        </w:rPr>
        <w:t>connected_to</w:t>
      </w:r>
      <w:proofErr w:type="spellEnd"/>
      <w:r w:rsidRPr="00F92FB3">
        <w:rPr>
          <w:rStyle w:val="elementdeftypeChar"/>
          <w:rFonts w:eastAsia="Calibri"/>
          <w:b w:val="0"/>
        </w:rPr>
        <w:t>&gt;</w:t>
      </w:r>
      <w:bookmarkEnd w:id="218"/>
      <w:bookmarkEnd w:id="219"/>
      <w:bookmarkEnd w:id="220"/>
      <w:bookmarkEnd w:id="222"/>
    </w:p>
    <w:p w14:paraId="02FFFAE8" w14:textId="77777777" w:rsidR="00FC68DB" w:rsidRPr="007055D9" w:rsidRDefault="00FC68DB" w:rsidP="00B202D2">
      <w:pPr>
        <w:pStyle w:val="berschrift4"/>
      </w:pPr>
      <w:bookmarkStart w:id="223" w:name="_Ref428791371"/>
      <w:bookmarkStart w:id="224" w:name="_Ref428891357"/>
      <w:bookmarkStart w:id="225" w:name="_Ref428892751"/>
      <w:bookmarkStart w:id="226" w:name="_Toc3556948"/>
      <w:bookmarkStart w:id="227" w:name="_Toc34747197"/>
      <w:bookmarkStart w:id="228"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21"/>
      <w:bookmarkEnd w:id="223"/>
      <w:bookmarkEnd w:id="224"/>
      <w:bookmarkEnd w:id="225"/>
      <w:bookmarkEnd w:id="226"/>
      <w:bookmarkEnd w:id="227"/>
      <w:bookmarkEnd w:id="228"/>
    </w:p>
    <w:p w14:paraId="31493DFF" w14:textId="77777777" w:rsidR="00FC68DB" w:rsidRPr="007055D9" w:rsidRDefault="00FC68DB" w:rsidP="00B202D2">
      <w:r w:rsidRPr="007055D9">
        <w:t xml:space="preserve">In </w:t>
      </w:r>
      <w:proofErr w:type="spellStart"/>
      <w:r w:rsidRPr="007055D9">
        <w:t>χMCF</w:t>
      </w:r>
      <w:proofErr w:type="spellEnd"/>
      <w:r w:rsidRPr="007055D9">
        <w:t xml:space="preserve">, a part may refer to one </w:t>
      </w:r>
      <w:proofErr w:type="spellStart"/>
      <w:r w:rsidRPr="007055D9">
        <w:t>CAx</w:t>
      </w:r>
      <w:proofErr w:type="spellEnd"/>
      <w:r w:rsidRPr="007055D9">
        <w:t xml:space="preserve">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6"/>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lastRenderedPageBreak/>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connected_to</w:t>
      </w:r>
      <w:proofErr w:type="spellEnd"/>
      <w:r w:rsidRPr="00446313">
        <w:rPr>
          <w:rFonts w:ascii="Courier New" w:hAnsi="Courier New" w:cs="Courier New"/>
          <w:b/>
          <w:i/>
          <w:sz w:val="18"/>
          <w:szCs w:val="18"/>
        </w:rPr>
        <w:t>&gt;.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w:t>
      </w:r>
      <w:proofErr w:type="spellStart"/>
      <w:r w:rsidRPr="008041BF">
        <w:rPr>
          <w:rStyle w:val="elementdeftypeChar"/>
          <w:rFonts w:eastAsia="Calibri"/>
        </w:rPr>
        <w:t>connected_to</w:t>
      </w:r>
      <w:proofErr w:type="spellEnd"/>
      <w:r w:rsidRPr="008041BF">
        <w:rPr>
          <w:rStyle w:val="elementdeftypeChar"/>
          <w:rFonts w:eastAsia="Calibri"/>
        </w:rPr>
        <w:t>&gt;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proofErr w:type="spellStart"/>
            <w:r w:rsidRPr="0026407E">
              <w:rPr>
                <w:rFonts w:ascii="Courier New" w:hAnsi="Courier New" w:cs="Courier New"/>
                <w:b/>
                <w:i/>
                <w:sz w:val="16"/>
                <w:szCs w:val="20"/>
              </w:rPr>
              <w:t>connected_to</w:t>
            </w:r>
            <w:proofErr w:type="spellEnd"/>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4406EE">
            <w:pPr>
              <w:keepNext/>
              <w:jc w:val="lef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541575">
            <w:pPr>
              <w:keepNext/>
              <w:jc w:val="left"/>
              <w:rPr>
                <w:sz w:val="20"/>
                <w:szCs w:val="20"/>
              </w:rPr>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541575">
            <w:pPr>
              <w:keepNext/>
              <w:jc w:val="left"/>
              <w:rPr>
                <w:sz w:val="20"/>
                <w:szCs w:val="20"/>
              </w:rPr>
            </w:pPr>
          </w:p>
        </w:tc>
      </w:tr>
      <w:tr w:rsidR="004D6D98" w:rsidRPr="007055D9" w14:paraId="03912493" w14:textId="77777777" w:rsidTr="00FC68DB">
        <w:trPr>
          <w:trHeight w:val="363"/>
        </w:trPr>
        <w:tc>
          <w:tcPr>
            <w:tcW w:w="1258" w:type="dxa"/>
            <w:shd w:val="clear" w:color="auto" w:fill="auto"/>
          </w:tcPr>
          <w:p w14:paraId="77B65A8E" w14:textId="7234CCC7" w:rsidR="004D6D98" w:rsidRDefault="004D6D98" w:rsidP="00B202D2">
            <w:pPr>
              <w:keepNext/>
              <w:rPr>
                <w:sz w:val="20"/>
                <w:szCs w:val="20"/>
              </w:rPr>
            </w:pPr>
            <w:r>
              <w:rPr>
                <w:sz w:val="20"/>
                <w:szCs w:val="20"/>
              </w:rPr>
              <w:t>instance</w:t>
            </w:r>
          </w:p>
        </w:tc>
        <w:tc>
          <w:tcPr>
            <w:tcW w:w="1855" w:type="dxa"/>
          </w:tcPr>
          <w:p w14:paraId="29BD0315" w14:textId="6EA0E307" w:rsidR="004D6D98" w:rsidRDefault="004D6D98" w:rsidP="00B202D2">
            <w:pPr>
              <w:keepNext/>
              <w:rPr>
                <w:sz w:val="20"/>
                <w:szCs w:val="20"/>
              </w:rPr>
            </w:pPr>
            <w:r>
              <w:rPr>
                <w:sz w:val="20"/>
                <w:szCs w:val="20"/>
              </w:rPr>
              <w:t>Alphanumeric</w:t>
            </w:r>
          </w:p>
        </w:tc>
        <w:tc>
          <w:tcPr>
            <w:tcW w:w="1560" w:type="dxa"/>
            <w:shd w:val="clear" w:color="auto" w:fill="auto"/>
          </w:tcPr>
          <w:p w14:paraId="532BFC18" w14:textId="1C4006D6" w:rsidR="004D6D98" w:rsidRDefault="004D6D98" w:rsidP="00B202D2">
            <w:pPr>
              <w:keepNext/>
              <w:rPr>
                <w:sz w:val="20"/>
                <w:szCs w:val="20"/>
              </w:rPr>
            </w:pPr>
            <w:r>
              <w:rPr>
                <w:sz w:val="20"/>
                <w:szCs w:val="20"/>
              </w:rPr>
              <w:t>non-empty</w:t>
            </w:r>
          </w:p>
        </w:tc>
        <w:tc>
          <w:tcPr>
            <w:tcW w:w="1134" w:type="dxa"/>
            <w:shd w:val="clear" w:color="auto" w:fill="auto"/>
          </w:tcPr>
          <w:p w14:paraId="5972F8C9" w14:textId="05F50823" w:rsidR="004D6D98" w:rsidRDefault="004D6D98" w:rsidP="00B202D2">
            <w:pPr>
              <w:keepNext/>
              <w:rPr>
                <w:sz w:val="20"/>
                <w:szCs w:val="20"/>
              </w:rPr>
            </w:pPr>
            <w:r>
              <w:rPr>
                <w:sz w:val="20"/>
                <w:szCs w:val="20"/>
              </w:rPr>
              <w:t>Optional</w:t>
            </w:r>
          </w:p>
        </w:tc>
        <w:tc>
          <w:tcPr>
            <w:tcW w:w="2693" w:type="dxa"/>
            <w:shd w:val="clear" w:color="auto" w:fill="auto"/>
          </w:tcPr>
          <w:p w14:paraId="2ABF2F95" w14:textId="769E5039" w:rsidR="004D6D98" w:rsidRPr="003103A4" w:rsidRDefault="004D6D98" w:rsidP="004406EE">
            <w:pPr>
              <w:keepNext/>
              <w:jc w:val="left"/>
              <w:rPr>
                <w:sz w:val="20"/>
                <w:szCs w:val="20"/>
              </w:rPr>
            </w:pPr>
            <w:r w:rsidRPr="004406EE">
              <w:rPr>
                <w:rFonts w:ascii="Courier New" w:hAnsi="Courier New" w:cs="Courier New"/>
                <w:i/>
                <w:sz w:val="18"/>
                <w:szCs w:val="18"/>
              </w:rPr>
              <w:t>label</w:t>
            </w:r>
            <w:r>
              <w:rPr>
                <w:sz w:val="20"/>
                <w:szCs w:val="20"/>
              </w:rPr>
              <w:t xml:space="preserve"> must exist</w:t>
            </w:r>
            <w:r w:rsidR="004406EE">
              <w:rPr>
                <w:sz w:val="20"/>
                <w:szCs w:val="20"/>
              </w:rPr>
              <w:t xml:space="preserve">, if </w:t>
            </w:r>
            <w:r w:rsidR="004406EE" w:rsidRPr="004406EE">
              <w:rPr>
                <w:rFonts w:ascii="Courier New" w:hAnsi="Courier New" w:cs="Courier New"/>
                <w:i/>
                <w:sz w:val="18"/>
                <w:szCs w:val="18"/>
              </w:rPr>
              <w:t>instance</w:t>
            </w:r>
            <w:r w:rsidR="004406EE">
              <w:rPr>
                <w:sz w:val="20"/>
                <w:szCs w:val="20"/>
              </w:rPr>
              <w:t xml:space="preserve"> is used</w:t>
            </w:r>
            <w:r>
              <w:rPr>
                <w:sz w:val="20"/>
                <w:szCs w:val="20"/>
              </w:rPr>
              <w:t>.</w:t>
            </w:r>
            <w:r w:rsidR="004406EE">
              <w:rPr>
                <w:sz w:val="20"/>
                <w:szCs w:val="20"/>
              </w:rPr>
              <w:t xml:space="preserve"> </w:t>
            </w:r>
          </w:p>
        </w:tc>
      </w:tr>
    </w:tbl>
    <w:p w14:paraId="6515197B" w14:textId="45F5DD7D" w:rsidR="00FC68DB" w:rsidRDefault="00FC68DB" w:rsidP="00B202D2">
      <w:pPr>
        <w:pStyle w:val="Beschriftung"/>
        <w:spacing w:before="120"/>
      </w:pPr>
      <w:bookmarkStart w:id="229" w:name="_Toc3566419"/>
      <w:bookmarkStart w:id="230" w:name="_Toc34747419"/>
      <w:bookmarkStart w:id="231" w:name="_Toc77095867"/>
      <w:bookmarkStart w:id="232" w:name="_Toc99614743"/>
      <w:r>
        <w:t xml:space="preserve">Table </w:t>
      </w:r>
      <w:r>
        <w:fldChar w:fldCharType="begin"/>
      </w:r>
      <w:r>
        <w:instrText xml:space="preserve"> SEQ Table \* ARABIC </w:instrText>
      </w:r>
      <w:r>
        <w:fldChar w:fldCharType="separate"/>
      </w:r>
      <w:r w:rsidR="001F4D75">
        <w:rPr>
          <w:noProof/>
        </w:rPr>
        <w:t>7</w:t>
      </w:r>
      <w:r>
        <w:fldChar w:fldCharType="end"/>
      </w:r>
      <w:r>
        <w:t xml:space="preserve">: Attributes of element </w:t>
      </w:r>
      <w:r w:rsidRPr="002A02AE">
        <w:rPr>
          <w:rStyle w:val="elementdeftypeChar"/>
          <w:rFonts w:eastAsia="Calibri"/>
          <w:b w:val="0"/>
        </w:rPr>
        <w:t>&lt;part/&gt;</w:t>
      </w:r>
      <w:bookmarkEnd w:id="229"/>
      <w:bookmarkEnd w:id="230"/>
      <w:bookmarkEnd w:id="231"/>
      <w:bookmarkEnd w:id="232"/>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w:t>
      </w:r>
      <w:proofErr w:type="spellStart"/>
      <w:r>
        <w:t>connected_to</w:t>
      </w:r>
      <w:proofErr w:type="spellEnd"/>
      <w:r>
        <w:t>&gt;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w:t>
      </w:r>
      <w:proofErr w:type="spellStart"/>
      <w:r>
        <w:t>connected_to</w:t>
      </w:r>
      <w:proofErr w:type="spellEnd"/>
      <w:r>
        <w:t>&gt;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w:t>
      </w:r>
      <w:proofErr w:type="spellStart"/>
      <w:r>
        <w:t>connected_to</w:t>
      </w:r>
      <w:proofErr w:type="spellEnd"/>
      <w:r>
        <w:t>&gt;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w:t>
      </w:r>
      <w:proofErr w:type="spellStart"/>
      <w:r>
        <w:t>connected_to</w:t>
      </w:r>
      <w:proofErr w:type="spellEnd"/>
      <w:r>
        <w:t>&gt;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w:t>
      </w:r>
      <w:proofErr w:type="spellStart"/>
      <w:r>
        <w:t>connected_to</w:t>
      </w:r>
      <w:proofErr w:type="spellEnd"/>
      <w:r>
        <w:t>&gt;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E3566D">
      <w:pPr>
        <w:pStyle w:val="XMLCode"/>
      </w:pPr>
      <w:r>
        <w:t>&lt;/</w:t>
      </w:r>
      <w:proofErr w:type="spellStart"/>
      <w:r>
        <w:t>connected_to</w:t>
      </w:r>
      <w:proofErr w:type="spellEnd"/>
      <w:r>
        <w:t>&gt;</w:t>
      </w:r>
    </w:p>
    <w:p w14:paraId="4026C162" w14:textId="1E169CE1" w:rsidR="004D6D98" w:rsidRPr="007055D9" w:rsidRDefault="004D6D98" w:rsidP="004D6D98">
      <w:pPr>
        <w:keepNext/>
        <w:rPr>
          <w:b/>
          <w:sz w:val="24"/>
        </w:rPr>
      </w:pPr>
      <w:r w:rsidRPr="007055D9">
        <w:rPr>
          <w:b/>
          <w:sz w:val="24"/>
        </w:rPr>
        <w:lastRenderedPageBreak/>
        <w:t>Example</w:t>
      </w:r>
      <w:r>
        <w:rPr>
          <w:b/>
          <w:sz w:val="24"/>
        </w:rPr>
        <w:t xml:space="preserve"> D </w:t>
      </w:r>
      <w:r w:rsidRPr="00497FD8">
        <w:rPr>
          <w:b/>
        </w:rPr>
        <w:t>(</w:t>
      </w:r>
      <w:r>
        <w:t xml:space="preserve">using </w:t>
      </w:r>
      <w:r>
        <w:rPr>
          <w:rFonts w:ascii="Courier New" w:hAnsi="Courier New"/>
          <w:sz w:val="16"/>
        </w:rPr>
        <w:t>instance</w:t>
      </w:r>
      <w:r>
        <w:t xml:space="preserve"> to identify a part</w:t>
      </w:r>
      <w:r w:rsidRPr="00497FD8">
        <w:rPr>
          <w:b/>
        </w:rPr>
        <w:t>)</w:t>
      </w:r>
      <w:r w:rsidRPr="007055D9">
        <w:rPr>
          <w:b/>
          <w:sz w:val="24"/>
        </w:rPr>
        <w:t>:</w:t>
      </w:r>
    </w:p>
    <w:p w14:paraId="29D5A5FE" w14:textId="77777777" w:rsidR="004D6D98" w:rsidRDefault="004D6D98" w:rsidP="004D6D98">
      <w:pPr>
        <w:pStyle w:val="XMLCode"/>
        <w:keepNext/>
      </w:pPr>
    </w:p>
    <w:p w14:paraId="044DCF81" w14:textId="77777777" w:rsidR="004D6D98" w:rsidRDefault="004D6D98" w:rsidP="004D6D98">
      <w:pPr>
        <w:pStyle w:val="XMLCode"/>
        <w:keepNext/>
      </w:pPr>
      <w:r>
        <w:t>&lt;</w:t>
      </w:r>
      <w:proofErr w:type="spellStart"/>
      <w:r>
        <w:t>connected_to</w:t>
      </w:r>
      <w:proofErr w:type="spellEnd"/>
      <w:r>
        <w:t>&gt;</w:t>
      </w:r>
    </w:p>
    <w:p w14:paraId="14FF5A95" w14:textId="4A931AF4" w:rsidR="004D6D98" w:rsidRPr="006B3C5E" w:rsidRDefault="004D6D98" w:rsidP="004D6D98">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"PART_WHEEL_900" instance="4"</w:t>
      </w:r>
      <w:r w:rsidRPr="006B3C5E">
        <w:rPr>
          <w:b/>
          <w:color w:val="0070C0"/>
        </w:rPr>
        <w:t>/&gt;</w:t>
      </w:r>
    </w:p>
    <w:p w14:paraId="34939BBD" w14:textId="51F0DAE5" w:rsidR="004D6D98" w:rsidRDefault="004D6D98" w:rsidP="00E3566D">
      <w:pPr>
        <w:pStyle w:val="XMLCode"/>
        <w:keepNext/>
      </w:pPr>
      <w:r>
        <w:t>&lt;/</w:t>
      </w:r>
      <w:proofErr w:type="spellStart"/>
      <w:r>
        <w:t>connected_to</w:t>
      </w:r>
      <w:proofErr w:type="spellEnd"/>
      <w:r>
        <w:t>&gt;</w:t>
      </w:r>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33" w:name="_Toc3556949"/>
      <w:bookmarkStart w:id="234" w:name="_Toc34747198"/>
      <w:bookmarkStart w:id="235"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233"/>
      <w:bookmarkEnd w:id="234"/>
      <w:bookmarkEnd w:id="235"/>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1E3281F4" w:rsidR="00FC68DB" w:rsidRDefault="00FC68DB" w:rsidP="00B202D2">
      <w:pPr>
        <w:pStyle w:val="Beschriftung"/>
        <w:spacing w:before="120"/>
      </w:pPr>
      <w:bookmarkStart w:id="236" w:name="_Toc3566420"/>
      <w:bookmarkStart w:id="237" w:name="_Toc34747420"/>
      <w:bookmarkStart w:id="238" w:name="_Toc77095868"/>
      <w:bookmarkStart w:id="239" w:name="_Toc99614744"/>
      <w:r>
        <w:t xml:space="preserve">Table </w:t>
      </w:r>
      <w:r>
        <w:fldChar w:fldCharType="begin"/>
      </w:r>
      <w:r>
        <w:instrText xml:space="preserve"> SEQ Table \* ARABIC </w:instrText>
      </w:r>
      <w:r>
        <w:fldChar w:fldCharType="separate"/>
      </w:r>
      <w:r w:rsidR="001F4D75">
        <w:rPr>
          <w:noProof/>
        </w:rPr>
        <w:t>8</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236"/>
      <w:bookmarkEnd w:id="237"/>
      <w:bookmarkEnd w:id="238"/>
      <w:bookmarkEnd w:id="239"/>
    </w:p>
    <w:p w14:paraId="5C981FC5" w14:textId="77777777" w:rsidR="00FC68DB" w:rsidRPr="007055D9" w:rsidRDefault="00FC68DB" w:rsidP="00B202D2">
      <w:pPr>
        <w:keepNext/>
        <w:spacing w:before="240"/>
        <w:rPr>
          <w:b/>
        </w:rPr>
      </w:pPr>
      <w:r w:rsidRPr="007055D9">
        <w:rPr>
          <w:b/>
          <w:sz w:val="24"/>
        </w:rPr>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w:t>
      </w:r>
      <w:proofErr w:type="spellStart"/>
      <w:r>
        <w:rPr>
          <w:rFonts w:ascii="Courier New" w:hAnsi="Courier New" w:cs="Courier New"/>
          <w:b/>
          <w:i/>
          <w:sz w:val="18"/>
        </w:rPr>
        <w:t>c</w:t>
      </w:r>
      <w:r w:rsidRPr="00497FD8">
        <w:rPr>
          <w:rFonts w:ascii="Courier New" w:hAnsi="Courier New" w:cs="Courier New"/>
          <w:b/>
          <w:i/>
          <w:sz w:val="18"/>
        </w:rPr>
        <w:t>onnected_to</w:t>
      </w:r>
      <w:proofErr w:type="spellEnd"/>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w:t>
      </w:r>
      <w:proofErr w:type="spellStart"/>
      <w:r>
        <w:t>connected_to</w:t>
      </w:r>
      <w:proofErr w:type="spellEnd"/>
      <w:r>
        <w:t>&gt;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w:t>
      </w:r>
      <w:proofErr w:type="spellStart"/>
      <w:r>
        <w:t>connected_to</w:t>
      </w:r>
      <w:proofErr w:type="spellEnd"/>
      <w:r>
        <w:t>&gt;</w:t>
      </w:r>
    </w:p>
    <w:p w14:paraId="2BBE44DD" w14:textId="77777777" w:rsidR="00FC68DB" w:rsidRDefault="00FC68DB" w:rsidP="00B202D2">
      <w:pPr>
        <w:pStyle w:val="XMLCode"/>
      </w:pPr>
    </w:p>
    <w:p w14:paraId="3D648DA1" w14:textId="77777777" w:rsidR="00FC68DB" w:rsidRDefault="00FC68DB" w:rsidP="0051622F">
      <w:pPr>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w:t>
      </w:r>
      <w:proofErr w:type="spellStart"/>
      <w:r>
        <w:rPr>
          <w:rFonts w:cs="Courier New"/>
          <w:b/>
          <w:i/>
          <w:sz w:val="18"/>
        </w:rPr>
        <w:t>c</w:t>
      </w:r>
      <w:r w:rsidRPr="00497FD8">
        <w:rPr>
          <w:rFonts w:cs="Courier New"/>
          <w:b/>
          <w:i/>
          <w:sz w:val="18"/>
        </w:rPr>
        <w:t>onnected_to</w:t>
      </w:r>
      <w:proofErr w:type="spellEnd"/>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w:t>
      </w:r>
      <w:proofErr w:type="spellStart"/>
      <w:r>
        <w:t>connected_to</w:t>
      </w:r>
      <w:proofErr w:type="spellEnd"/>
      <w:r>
        <w:t>&gt;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w:t>
      </w:r>
      <w:proofErr w:type="spellStart"/>
      <w:r>
        <w:t>connected_to</w:t>
      </w:r>
      <w:proofErr w:type="spellEnd"/>
      <w:r>
        <w:t>&gt;</w:t>
      </w:r>
    </w:p>
    <w:p w14:paraId="5AADC289" w14:textId="77777777" w:rsidR="00FC68DB" w:rsidRDefault="00FC68DB" w:rsidP="00B202D2">
      <w:pPr>
        <w:pStyle w:val="XMLCode"/>
      </w:pPr>
    </w:p>
    <w:p w14:paraId="4AF52191" w14:textId="77777777" w:rsidR="004D6D98" w:rsidRDefault="004D6D98" w:rsidP="0051622F">
      <w:pPr>
        <w:rPr>
          <w:b/>
          <w:sz w:val="24"/>
        </w:rPr>
      </w:pPr>
    </w:p>
    <w:p w14:paraId="7C2D5CDF" w14:textId="43CA905C" w:rsidR="004D6D98" w:rsidRPr="008508D9" w:rsidRDefault="004D6D98" w:rsidP="004D6D98">
      <w:pPr>
        <w:keepNext/>
        <w:rPr>
          <w:b/>
        </w:rPr>
      </w:pPr>
      <w:r w:rsidRPr="007055D9">
        <w:rPr>
          <w:b/>
          <w:sz w:val="24"/>
        </w:rPr>
        <w:t>Example</w:t>
      </w:r>
      <w:r>
        <w:rPr>
          <w:b/>
          <w:sz w:val="24"/>
        </w:rPr>
        <w:t xml:space="preserve"> C </w:t>
      </w:r>
      <w:r w:rsidRPr="00497FD8">
        <w:rPr>
          <w:b/>
        </w:rPr>
        <w:t>(</w:t>
      </w:r>
      <w:r w:rsidRPr="0051622F">
        <w:rPr>
          <w:rStyle w:val="elementdeftypeChar"/>
          <w:rFonts w:eastAsia="Calibri"/>
        </w:rPr>
        <w:t>instance</w:t>
      </w:r>
      <w:r w:rsidRPr="0051622F">
        <w:t xml:space="preserve"> of a</w:t>
      </w:r>
      <w:r>
        <w:rPr>
          <w:b/>
        </w:rPr>
        <w:t xml:space="preserve"> </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w:t>
      </w:r>
      <w:r>
        <w:t>within an</w:t>
      </w:r>
      <w:r w:rsidRPr="00497FD8">
        <w:t xml:space="preserve">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t>element</w:t>
      </w:r>
      <w:r w:rsidRPr="00497FD8">
        <w:rPr>
          <w:b/>
        </w:rPr>
        <w:t>)</w:t>
      </w:r>
      <w:r>
        <w:rPr>
          <w:sz w:val="24"/>
        </w:rPr>
        <w:t>:</w:t>
      </w:r>
    </w:p>
    <w:p w14:paraId="7350D50A" w14:textId="77777777" w:rsidR="004D6D98" w:rsidRDefault="004D6D98" w:rsidP="004D6D98">
      <w:pPr>
        <w:pStyle w:val="XMLCode"/>
        <w:keepNext/>
      </w:pPr>
      <w:r w:rsidRPr="007055D9">
        <w:t xml:space="preserve">    </w:t>
      </w:r>
    </w:p>
    <w:p w14:paraId="7F09CE8D" w14:textId="77777777" w:rsidR="004D6D98" w:rsidRDefault="004D6D98" w:rsidP="004D6D98">
      <w:pPr>
        <w:pStyle w:val="XMLCode"/>
        <w:keepNext/>
      </w:pPr>
      <w:r>
        <w:t>&lt;</w:t>
      </w:r>
      <w:proofErr w:type="spellStart"/>
      <w:r>
        <w:t>connected_to</w:t>
      </w:r>
      <w:proofErr w:type="spellEnd"/>
      <w:r>
        <w:t>&gt;</w:t>
      </w:r>
    </w:p>
    <w:p w14:paraId="3645E30C" w14:textId="77777777" w:rsidR="004D6D98" w:rsidRPr="00CC7960" w:rsidRDefault="004D6D98" w:rsidP="004D6D98">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2240586" w14:textId="77777777" w:rsidR="004D6D98" w:rsidRPr="008A760C" w:rsidRDefault="004D6D98" w:rsidP="004D6D98">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2AF4A811" w14:textId="52261260" w:rsidR="004D6D98" w:rsidRPr="008A760C" w:rsidRDefault="004D6D98" w:rsidP="004D6D98">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r w:rsidRPr="004D6D98">
        <w:rPr>
          <w:b/>
          <w:color w:val="0070C0"/>
        </w:rPr>
        <w:t>instance="</w:t>
      </w:r>
      <w:r>
        <w:rPr>
          <w:b/>
          <w:color w:val="0070C0"/>
        </w:rPr>
        <w:t>2</w:t>
      </w:r>
      <w:r w:rsidRPr="004D6D98">
        <w:rPr>
          <w:b/>
          <w:color w:val="0070C0"/>
        </w:rPr>
        <w:t>"</w:t>
      </w:r>
      <w:r>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06E06B79" w14:textId="77777777" w:rsidR="004D6D98" w:rsidRPr="008A760C" w:rsidRDefault="004D6D98" w:rsidP="004D6D98">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A87A585" w14:textId="77777777" w:rsidR="004D6D98" w:rsidRPr="008A760C" w:rsidRDefault="004D6D98" w:rsidP="004D6D9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70E5D1BB" w14:textId="77777777" w:rsidR="004D6D98" w:rsidRDefault="004D6D98" w:rsidP="004D6D98">
      <w:pPr>
        <w:pStyle w:val="XMLCode"/>
      </w:pPr>
      <w:r>
        <w:t>&lt;/</w:t>
      </w:r>
      <w:proofErr w:type="spellStart"/>
      <w:r>
        <w:t>connected_to</w:t>
      </w:r>
      <w:proofErr w:type="spellEnd"/>
      <w:r>
        <w:t>&gt;</w:t>
      </w:r>
    </w:p>
    <w:p w14:paraId="3BABDAC9" w14:textId="77777777" w:rsidR="004D6D98" w:rsidRDefault="004D6D98" w:rsidP="004D6D98">
      <w:pPr>
        <w:pStyle w:val="XMLCode"/>
      </w:pPr>
    </w:p>
    <w:p w14:paraId="570CEBB8" w14:textId="77777777" w:rsidR="00FC68DB" w:rsidRPr="0051622F" w:rsidRDefault="00FC68DB" w:rsidP="0051622F">
      <w:pPr>
        <w:rPr>
          <w:b/>
          <w:sz w:val="24"/>
          <w:lang w:val="en-US"/>
        </w:rPr>
      </w:pPr>
    </w:p>
    <w:p w14:paraId="25BBC58A" w14:textId="45FC5732" w:rsidR="00FC68DB" w:rsidRPr="007055D9" w:rsidRDefault="00FC68DB" w:rsidP="00B202D2">
      <w:pPr>
        <w:keepNext/>
        <w:rPr>
          <w:b/>
        </w:rPr>
      </w:pPr>
      <w:r w:rsidRPr="007055D9">
        <w:rPr>
          <w:b/>
          <w:sz w:val="24"/>
        </w:rPr>
        <w:lastRenderedPageBreak/>
        <w:t>Example</w:t>
      </w:r>
      <w:r>
        <w:rPr>
          <w:b/>
          <w:sz w:val="24"/>
        </w:rPr>
        <w:t xml:space="preserve"> </w:t>
      </w:r>
      <w:r w:rsidR="004D6D98">
        <w:rPr>
          <w:b/>
          <w:sz w:val="24"/>
        </w:rPr>
        <w:t xml:space="preserve">D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w:t>
      </w:r>
      <w:proofErr w:type="spellStart"/>
      <w:r>
        <w:rPr>
          <w:rFonts w:ascii="Courier New" w:hAnsi="Courier New" w:cs="Courier New"/>
          <w:b/>
          <w:i/>
          <w:sz w:val="18"/>
        </w:rPr>
        <w:t>c</w:t>
      </w:r>
      <w:r w:rsidRPr="00497FD8">
        <w:rPr>
          <w:rFonts w:ascii="Courier New" w:hAnsi="Courier New" w:cs="Courier New"/>
          <w:b/>
          <w:i/>
          <w:sz w:val="18"/>
        </w:rPr>
        <w:t>onnected_to</w:t>
      </w:r>
      <w:proofErr w:type="spellEnd"/>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w:t>
      </w:r>
      <w:proofErr w:type="spellStart"/>
      <w:r>
        <w:t>connected_to</w:t>
      </w:r>
      <w:proofErr w:type="spellEnd"/>
      <w:r>
        <w:t>&gt;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w:t>
      </w:r>
      <w:proofErr w:type="spellStart"/>
      <w:r>
        <w:t>connected_to</w:t>
      </w:r>
      <w:proofErr w:type="spellEnd"/>
      <w:r>
        <w:t>&gt;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w:t>
      </w:r>
      <w:proofErr w:type="spellStart"/>
      <w:r>
        <w:t>connected_to</w:t>
      </w:r>
      <w:proofErr w:type="spellEnd"/>
      <w:r>
        <w:t>&gt;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w:t>
      </w:r>
      <w:proofErr w:type="spellStart"/>
      <w:r>
        <w:t>connected_to</w:t>
      </w:r>
      <w:proofErr w:type="spellEnd"/>
      <w:r>
        <w:t>&gt;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connected_to</w:t>
      </w:r>
      <w:proofErr w:type="spellEnd"/>
      <w:r w:rsidRPr="00702EBE">
        <w:rPr>
          <w:rFonts w:ascii="Courier New" w:hAnsi="Courier New" w:cs="Courier New"/>
          <w:b/>
          <w:i/>
          <w:sz w:val="18"/>
          <w:szCs w:val="18"/>
        </w:rPr>
        <w:t>&gt;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connected_to</w:t>
      </w:r>
      <w:proofErr w:type="spellEnd"/>
      <w:r w:rsidRPr="00702EBE">
        <w:rPr>
          <w:rFonts w:ascii="Courier New" w:hAnsi="Courier New" w:cs="Courier New"/>
          <w:b/>
          <w:i/>
          <w:sz w:val="18"/>
          <w:szCs w:val="18"/>
        </w:rPr>
        <w:t>&gt;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t>Recursion, i.</w:t>
      </w:r>
      <w:r w:rsidRPr="007055D9">
        <w:t xml:space="preserve">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11BC93BC" w:rsidR="00FC68DB" w:rsidRPr="007055D9" w:rsidRDefault="00FC68DB" w:rsidP="00B202D2">
      <w:pPr>
        <w:pStyle w:val="berschrift4"/>
      </w:pPr>
      <w:bookmarkStart w:id="240" w:name="_Toc21650806"/>
      <w:bookmarkStart w:id="241" w:name="_Ref21651717"/>
      <w:bookmarkStart w:id="242" w:name="_Toc34747199"/>
      <w:bookmarkStart w:id="243" w:name="_Toc77102013"/>
      <w:r>
        <w:t>Special Topological situations</w:t>
      </w:r>
      <w:bookmarkEnd w:id="240"/>
      <w:bookmarkEnd w:id="241"/>
      <w:bookmarkEnd w:id="242"/>
      <w:bookmarkEnd w:id="243"/>
      <w:r>
        <w:t xml:space="preserve"> </w:t>
      </w:r>
    </w:p>
    <w:p w14:paraId="0C29ACEF" w14:textId="634884F9" w:rsidR="00FC68DB" w:rsidRDefault="001F504E" w:rsidP="00B202D2">
      <w:r>
        <w:rPr>
          <w:noProof/>
          <w:lang w:val="en-US"/>
        </w:rPr>
        <w:drawing>
          <wp:anchor distT="0" distB="0" distL="114300" distR="114300" simplePos="0" relativeHeight="251600384" behindDoc="1" locked="0" layoutInCell="1" allowOverlap="1" wp14:anchorId="2E4F52AD" wp14:editId="64C7D253">
            <wp:simplePos x="0" y="0"/>
            <wp:positionH relativeFrom="column">
              <wp:posOffset>3894455</wp:posOffset>
            </wp:positionH>
            <wp:positionV relativeFrom="paragraph">
              <wp:posOffset>8255</wp:posOffset>
            </wp:positionV>
            <wp:extent cx="2158365" cy="160591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58365" cy="1605915"/>
                    </a:xfrm>
                    <a:prstGeom prst="rect">
                      <a:avLst/>
                    </a:prstGeom>
                  </pic:spPr>
                </pic:pic>
              </a:graphicData>
            </a:graphic>
          </wp:anchor>
        </w:drawing>
      </w:r>
      <w:r w:rsidR="00FC68DB">
        <w:t xml:space="preserve">The aim of the </w:t>
      </w:r>
      <w:r w:rsidR="00FC68DB" w:rsidRPr="00DD77AB">
        <w:rPr>
          <w:rFonts w:ascii="Courier New" w:hAnsi="Courier New" w:cs="Courier New"/>
          <w:b/>
          <w:i/>
          <w:sz w:val="18"/>
          <w:szCs w:val="18"/>
        </w:rPr>
        <w:t>&lt;</w:t>
      </w:r>
      <w:proofErr w:type="spellStart"/>
      <w:r w:rsidR="00FC68DB" w:rsidRPr="00DD77AB">
        <w:rPr>
          <w:rFonts w:ascii="Courier New" w:hAnsi="Courier New" w:cs="Courier New"/>
          <w:b/>
          <w:i/>
          <w:sz w:val="18"/>
          <w:szCs w:val="18"/>
        </w:rPr>
        <w:t>connection_group</w:t>
      </w:r>
      <w:proofErr w:type="spellEnd"/>
      <w:r w:rsidR="00FC68DB" w:rsidRPr="00DD77AB">
        <w:rPr>
          <w:rFonts w:ascii="Courier New" w:hAnsi="Courier New" w:cs="Courier New"/>
          <w:b/>
          <w:i/>
          <w:sz w:val="18"/>
          <w:szCs w:val="18"/>
        </w:rPr>
        <w:t>/&gt;</w:t>
      </w:r>
      <w:r w:rsidR="00FC68DB">
        <w:t xml:space="preserve"> element is to group up all the joints that connect the same parts.</w:t>
      </w:r>
    </w:p>
    <w:p w14:paraId="35DC120F" w14:textId="582F0885" w:rsidR="00FC68DB" w:rsidRDefault="00FC68DB" w:rsidP="00B202D2">
      <w:r>
        <w:t xml:space="preserve">Therefore, </w:t>
      </w:r>
      <w:r w:rsidRPr="00004037">
        <w:rPr>
          <w:rFonts w:ascii="Courier New" w:hAnsi="Courier New" w:cs="Courier New"/>
          <w:b/>
          <w:i/>
          <w:sz w:val="18"/>
          <w:szCs w:val="18"/>
        </w:rPr>
        <w:t>&lt;</w:t>
      </w:r>
      <w:proofErr w:type="spellStart"/>
      <w:r w:rsidRPr="00004037">
        <w:rPr>
          <w:rFonts w:ascii="Courier New" w:hAnsi="Courier New" w:cs="Courier New"/>
          <w:b/>
          <w:i/>
          <w:sz w:val="18"/>
          <w:szCs w:val="18"/>
        </w:rPr>
        <w:t>connected_to</w:t>
      </w:r>
      <w:proofErr w:type="spellEnd"/>
      <w:r w:rsidRPr="00004037">
        <w:rPr>
          <w:rFonts w:ascii="Courier New" w:hAnsi="Courier New" w:cs="Courier New"/>
          <w:b/>
          <w:i/>
          <w:sz w:val="18"/>
          <w:szCs w:val="18"/>
        </w:rPr>
        <w:t>/&gt;</w:t>
      </w:r>
      <w:r>
        <w:t xml:space="preserve"> contains each part connected in the joint only once. However, it may be important to explicitly define in which order some parts of the group are connected.</w:t>
      </w:r>
    </w:p>
    <w:p w14:paraId="56AD9CFE" w14:textId="729F2679" w:rsidR="00FC68DB" w:rsidRDefault="00FC68DB" w:rsidP="00B202D2">
      <w:r>
        <w:t>This includes the following scenarios:</w:t>
      </w:r>
    </w:p>
    <w:p w14:paraId="5D6CAA6B" w14:textId="77777777" w:rsidR="00FC68DB" w:rsidRPr="0033379A" w:rsidRDefault="00FC68DB" w:rsidP="001B01D6">
      <w:pPr>
        <w:pStyle w:val="Listenabsatz"/>
        <w:numPr>
          <w:ilvl w:val="0"/>
          <w:numId w:val="50"/>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6A25593D" w:rsidR="00FC68DB" w:rsidRPr="0033379A" w:rsidRDefault="001F504E" w:rsidP="001B01D6">
      <w:pPr>
        <w:pStyle w:val="Listenabsatz"/>
        <w:numPr>
          <w:ilvl w:val="0"/>
          <w:numId w:val="50"/>
        </w:numPr>
        <w:tabs>
          <w:tab w:val="clear" w:pos="403"/>
        </w:tabs>
        <w:spacing w:after="0" w:line="240" w:lineRule="auto"/>
        <w:contextualSpacing w:val="0"/>
        <w:jc w:val="left"/>
        <w:rPr>
          <w:lang w:val="en-US"/>
        </w:rPr>
      </w:pPr>
      <w:r>
        <w:rPr>
          <w:noProof/>
          <w:lang w:val="en-US"/>
        </w:rPr>
        <mc:AlternateContent>
          <mc:Choice Requires="wps">
            <w:drawing>
              <wp:anchor distT="0" distB="0" distL="114300" distR="114300" simplePos="0" relativeHeight="251609600" behindDoc="0" locked="0" layoutInCell="1" allowOverlap="1" wp14:anchorId="3B07ECE2" wp14:editId="07A7C6EC">
                <wp:simplePos x="0" y="0"/>
                <wp:positionH relativeFrom="column">
                  <wp:posOffset>3890645</wp:posOffset>
                </wp:positionH>
                <wp:positionV relativeFrom="paragraph">
                  <wp:posOffset>293370</wp:posOffset>
                </wp:positionV>
                <wp:extent cx="2158365" cy="635"/>
                <wp:effectExtent l="0" t="0" r="0" b="5715"/>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D84859F" w:rsidR="001F4D75" w:rsidRPr="003A0545" w:rsidRDefault="001F4D75" w:rsidP="00FC68DB">
                            <w:pPr>
                              <w:pStyle w:val="Beschriftung"/>
                              <w:rPr>
                                <w:noProof/>
                                <w:szCs w:val="24"/>
                              </w:rPr>
                            </w:pPr>
                            <w:bookmarkStart w:id="244" w:name="_Ref21650472"/>
                            <w:bookmarkStart w:id="245" w:name="_Toc21650945"/>
                            <w:bookmarkStart w:id="246" w:name="_Toc34747337"/>
                            <w:bookmarkStart w:id="247" w:name="_Toc76030528"/>
                            <w:bookmarkStart w:id="248" w:name="_Toc94530814"/>
                            <w:bookmarkStart w:id="249" w:name="_Toc99614657"/>
                            <w:r>
                              <w:t xml:space="preserve">Figure </w:t>
                            </w:r>
                            <w:r>
                              <w:fldChar w:fldCharType="begin"/>
                            </w:r>
                            <w:r>
                              <w:instrText xml:space="preserve"> SEQ Figure \* ARABIC </w:instrText>
                            </w:r>
                            <w:r>
                              <w:fldChar w:fldCharType="separate"/>
                            </w:r>
                            <w:r>
                              <w:rPr>
                                <w:noProof/>
                              </w:rPr>
                              <w:t>7</w:t>
                            </w:r>
                            <w:r>
                              <w:fldChar w:fldCharType="end"/>
                            </w:r>
                            <w:bookmarkEnd w:id="244"/>
                            <w:r>
                              <w:t>: special topologies</w:t>
                            </w:r>
                            <w:bookmarkEnd w:id="245"/>
                            <w:bookmarkEnd w:id="246"/>
                            <w:bookmarkEnd w:id="247"/>
                            <w:bookmarkEnd w:id="248"/>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306.35pt;margin-top:23.1pt;width:169.95pt;height:.05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" stroked="f">
                <v:textbox style="mso-fit-shape-to-text:t" inset="0,0,0,0">
                  <w:txbxContent>
                    <w:p w14:paraId="5F72A7E8" w14:textId="7D84859F" w:rsidR="001F4D75" w:rsidRPr="003A0545" w:rsidRDefault="001F4D75" w:rsidP="00FC68DB">
                      <w:pPr>
                        <w:pStyle w:val="Beschriftung"/>
                        <w:rPr>
                          <w:noProof/>
                          <w:szCs w:val="24"/>
                        </w:rPr>
                      </w:pPr>
                      <w:bookmarkStart w:id="250" w:name="_Ref21650472"/>
                      <w:bookmarkStart w:id="251" w:name="_Toc21650945"/>
                      <w:bookmarkStart w:id="252" w:name="_Toc34747337"/>
                      <w:bookmarkStart w:id="253" w:name="_Toc76030528"/>
                      <w:bookmarkStart w:id="254" w:name="_Toc94530814"/>
                      <w:bookmarkStart w:id="255" w:name="_Toc99614657"/>
                      <w:r>
                        <w:t xml:space="preserve">Figure </w:t>
                      </w:r>
                      <w:r>
                        <w:fldChar w:fldCharType="begin"/>
                      </w:r>
                      <w:r>
                        <w:instrText xml:space="preserve"> SEQ Figure \* ARABIC </w:instrText>
                      </w:r>
                      <w:r>
                        <w:fldChar w:fldCharType="separate"/>
                      </w:r>
                      <w:r>
                        <w:rPr>
                          <w:noProof/>
                        </w:rPr>
                        <w:t>7</w:t>
                      </w:r>
                      <w:r>
                        <w:fldChar w:fldCharType="end"/>
                      </w:r>
                      <w:bookmarkEnd w:id="250"/>
                      <w:r>
                        <w:t>: special topologies</w:t>
                      </w:r>
                      <w:bookmarkEnd w:id="251"/>
                      <w:bookmarkEnd w:id="252"/>
                      <w:bookmarkEnd w:id="253"/>
                      <w:bookmarkEnd w:id="254"/>
                      <w:bookmarkEnd w:id="255"/>
                    </w:p>
                  </w:txbxContent>
                </v:textbox>
                <w10:wrap type="square"/>
              </v:shape>
            </w:pict>
          </mc:Fallback>
        </mc:AlternateContent>
      </w:r>
      <w:r w:rsidR="00FC68DB" w:rsidRPr="0033379A">
        <w:rPr>
          <w:lang w:val="en-US"/>
        </w:rPr>
        <w:t xml:space="preserve">some parts may be involved more than once in </w:t>
      </w:r>
      <w:r w:rsidR="00FC68DB">
        <w:rPr>
          <w:lang w:val="en-US"/>
        </w:rPr>
        <w:t>the same</w:t>
      </w:r>
      <w:r w:rsidR="00CC6D79">
        <w:rPr>
          <w:lang w:val="en-US"/>
        </w:rPr>
        <w:t xml:space="preserve"> </w:t>
      </w:r>
      <w:r w:rsidR="00FC68DB" w:rsidRPr="0033379A">
        <w:rPr>
          <w:lang w:val="en-US"/>
        </w:rPr>
        <w:t>joint (self-connected joint).</w:t>
      </w:r>
    </w:p>
    <w:p w14:paraId="2816EB04" w14:textId="0B1B193A" w:rsidR="00FC68DB" w:rsidRPr="0033379A" w:rsidRDefault="00FC68DB" w:rsidP="001B01D6">
      <w:pPr>
        <w:pStyle w:val="Listenabsatz"/>
        <w:numPr>
          <w:ilvl w:val="1"/>
          <w:numId w:val="50"/>
        </w:numPr>
        <w:tabs>
          <w:tab w:val="clear" w:pos="403"/>
        </w:tabs>
        <w:spacing w:after="0" w:line="240" w:lineRule="auto"/>
        <w:contextualSpacing w:val="0"/>
        <w:jc w:val="left"/>
        <w:rPr>
          <w:lang w:val="en-US"/>
        </w:rPr>
      </w:pPr>
      <w:r w:rsidRPr="0033379A">
        <w:rPr>
          <w:lang w:val="en-US"/>
        </w:rPr>
        <w:t>each part involved in a self-connected joint</w:t>
      </w:r>
      <w:r w:rsidR="001F504E">
        <w:rPr>
          <w:lang w:val="en-US"/>
        </w:rPr>
        <w:t xml:space="preserve"> </w:t>
      </w:r>
      <w:r w:rsidRPr="0033379A">
        <w:rPr>
          <w:lang w:val="en-US"/>
        </w:rPr>
        <w:t>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1B01D6">
      <w:pPr>
        <w:pStyle w:val="Listenabsatz"/>
        <w:numPr>
          <w:ilvl w:val="1"/>
          <w:numId w:val="50"/>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2170D80" w14:textId="36A7F8C5" w:rsidR="00FC68DB" w:rsidRDefault="00FC68DB" w:rsidP="00B202D2">
      <w:pPr>
        <w:pStyle w:val="Listenabsatz"/>
        <w:numPr>
          <w:ilvl w:val="1"/>
          <w:numId w:val="50"/>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64FF6F16" w14:textId="77777777" w:rsidR="005C352C" w:rsidRPr="005C352C" w:rsidRDefault="005C352C" w:rsidP="005C352C">
      <w:pPr>
        <w:pStyle w:val="Listenabsatz"/>
        <w:tabs>
          <w:tab w:val="clear" w:pos="403"/>
        </w:tabs>
        <w:spacing w:after="0" w:line="240" w:lineRule="auto"/>
        <w:ind w:left="1080"/>
        <w:contextualSpacing w:val="0"/>
        <w:jc w:val="left"/>
        <w:rPr>
          <w:lang w:val="en-US"/>
        </w:rPr>
      </w:pPr>
    </w:p>
    <w:p w14:paraId="696DAAEF" w14:textId="3DA196D0" w:rsidR="00FC68DB" w:rsidRDefault="00FC68DB" w:rsidP="00B202D2">
      <w:r>
        <w:t xml:space="preserve">In </w:t>
      </w:r>
      <w:r>
        <w:fldChar w:fldCharType="begin"/>
      </w:r>
      <w:r>
        <w:instrText xml:space="preserve"> REF _Ref21650472 \h </w:instrText>
      </w:r>
      <w:r>
        <w:fldChar w:fldCharType="separate"/>
      </w:r>
      <w:r w:rsidR="001F4D75">
        <w:t xml:space="preserve">Figure </w:t>
      </w:r>
      <w:r w:rsidR="001F4D75">
        <w:rPr>
          <w:noProof/>
        </w:rPr>
        <w:t>7</w:t>
      </w:r>
      <w:r>
        <w:fldChar w:fldCharType="end"/>
      </w:r>
      <w:r>
        <w:t xml:space="preserve">, all joints, A, B, C, exist within the same </w:t>
      </w:r>
      <w:r w:rsidRPr="009F6133">
        <w:rPr>
          <w:rFonts w:ascii="Courier New" w:hAnsi="Courier New" w:cs="Courier New"/>
          <w:b/>
          <w:i/>
          <w:sz w:val="18"/>
          <w:szCs w:val="18"/>
        </w:rPr>
        <w:t>&lt;</w:t>
      </w:r>
      <w:proofErr w:type="spellStart"/>
      <w:r w:rsidRPr="009F6133">
        <w:rPr>
          <w:rFonts w:ascii="Courier New" w:hAnsi="Courier New" w:cs="Courier New"/>
          <w:b/>
          <w:i/>
          <w:sz w:val="18"/>
          <w:szCs w:val="18"/>
        </w:rPr>
        <w:t>connection_group</w:t>
      </w:r>
      <w:proofErr w:type="spellEnd"/>
      <w:r w:rsidRPr="009F6133">
        <w:rPr>
          <w:rFonts w:ascii="Courier New" w:hAnsi="Courier New" w:cs="Courier New"/>
          <w:b/>
          <w:i/>
          <w:sz w:val="18"/>
          <w:szCs w:val="18"/>
        </w:rPr>
        <w:t>&gt;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w:t>
      </w:r>
      <w:proofErr w:type="spellStart"/>
      <w:r>
        <w:t>connection_group</w:t>
      </w:r>
      <w:proofErr w:type="spellEnd"/>
      <w:r>
        <w:t>&gt;</w:t>
      </w:r>
    </w:p>
    <w:p w14:paraId="38F14DAC" w14:textId="77777777" w:rsidR="00FC68DB" w:rsidRDefault="00FC68DB" w:rsidP="00B202D2">
      <w:pPr>
        <w:pStyle w:val="XMLCode"/>
        <w:ind w:firstLine="0"/>
      </w:pPr>
      <w:r>
        <w:t xml:space="preserve">    </w:t>
      </w:r>
      <w:r w:rsidRPr="00C3027A">
        <w:t>&lt;</w:t>
      </w:r>
      <w:proofErr w:type="spellStart"/>
      <w:r w:rsidRPr="00C3027A">
        <w:t>connected_to</w:t>
      </w:r>
      <w:proofErr w:type="spellEnd"/>
      <w:r w:rsidRPr="00C3027A">
        <w:t>&gt;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&lt;!--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&lt;!-- red   --&gt;</w:t>
      </w:r>
    </w:p>
    <w:p w14:paraId="29982B90" w14:textId="77777777" w:rsidR="00FC68DB" w:rsidRDefault="00FC68DB" w:rsidP="00B202D2">
      <w:pPr>
        <w:pStyle w:val="XMLCode"/>
        <w:ind w:firstLine="0"/>
      </w:pPr>
      <w:r>
        <w:t xml:space="preserve">    </w:t>
      </w:r>
      <w:r w:rsidRPr="00C3027A">
        <w:t>&lt;/</w:t>
      </w:r>
      <w:proofErr w:type="spellStart"/>
      <w:r w:rsidRPr="00C3027A">
        <w:t>connected_to</w:t>
      </w:r>
      <w:proofErr w:type="spellEnd"/>
      <w:r w:rsidRPr="00C3027A">
        <w:t>&gt;</w:t>
      </w:r>
    </w:p>
    <w:p w14:paraId="4DCBEA89" w14:textId="77777777" w:rsidR="00FC68DB" w:rsidRDefault="00FC68DB" w:rsidP="00B202D2">
      <w:pPr>
        <w:pStyle w:val="XMLCode"/>
        <w:ind w:firstLine="0"/>
      </w:pPr>
      <w:r>
        <w:t>&lt;/</w:t>
      </w:r>
      <w:proofErr w:type="spellStart"/>
      <w:r>
        <w:t>connection_group</w:t>
      </w:r>
      <w:proofErr w:type="spellEnd"/>
      <w:r>
        <w:t>&gt;</w:t>
      </w:r>
    </w:p>
    <w:p w14:paraId="22F17598" w14:textId="77777777" w:rsidR="00FC68DB" w:rsidRDefault="00FC68DB" w:rsidP="00B202D2">
      <w:pPr>
        <w:pStyle w:val="XMLCode"/>
        <w:ind w:firstLine="0"/>
      </w:pPr>
    </w:p>
    <w:p w14:paraId="24390A4F" w14:textId="77777777" w:rsidR="00FC68DB" w:rsidRDefault="00FC68DB" w:rsidP="00B202D2">
      <w:r>
        <w:t>For joints A and C the number of flanges connected is more than the number of parts in &lt;</w:t>
      </w:r>
      <w:proofErr w:type="spellStart"/>
      <w:r>
        <w:t>connected_to</w:t>
      </w:r>
      <w:proofErr w:type="spellEnd"/>
      <w:r>
        <w:t>&gt;.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lastRenderedPageBreak/>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08EFD436" w:rsidR="00FC68DB" w:rsidRDefault="00FC68DB" w:rsidP="00B202D2">
      <w:pPr>
        <w:pStyle w:val="Beschriftung"/>
        <w:spacing w:before="120"/>
        <w:rPr>
          <w:rStyle w:val="elementdeftypeChar"/>
          <w:rFonts w:eastAsia="Calibri"/>
          <w:b w:val="0"/>
        </w:rPr>
      </w:pPr>
      <w:bookmarkStart w:id="256" w:name="_Toc21651031"/>
      <w:bookmarkStart w:id="257" w:name="_Toc34747421"/>
      <w:bookmarkStart w:id="258" w:name="_Toc77095869"/>
      <w:bookmarkStart w:id="259" w:name="_Toc99614745"/>
      <w:r>
        <w:t xml:space="preserve">Table </w:t>
      </w:r>
      <w:r>
        <w:fldChar w:fldCharType="begin"/>
      </w:r>
      <w:r>
        <w:instrText xml:space="preserve"> SEQ Table \* ARABIC </w:instrText>
      </w:r>
      <w:r>
        <w:fldChar w:fldCharType="separate"/>
      </w:r>
      <w:r w:rsidR="001F4D75">
        <w:rPr>
          <w:noProof/>
        </w:rPr>
        <w:t>9</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256"/>
      <w:bookmarkEnd w:id="257"/>
      <w:bookmarkEnd w:id="258"/>
      <w:bookmarkEnd w:id="259"/>
    </w:p>
    <w:p w14:paraId="5EEA7151" w14:textId="77777777" w:rsidR="00FC68DB" w:rsidRPr="007055D9" w:rsidRDefault="00FC68DB" w:rsidP="00B202D2">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w:t>
            </w:r>
            <w:proofErr w:type="spellStart"/>
            <w:r w:rsidRPr="00636782">
              <w:rPr>
                <w:rFonts w:ascii="Courier New" w:hAnsi="Courier New" w:cs="Courier New"/>
                <w:b/>
                <w:i/>
                <w:sz w:val="16"/>
                <w:szCs w:val="20"/>
              </w:rPr>
              <w:t>connected_to</w:t>
            </w:r>
            <w:proofErr w:type="spellEnd"/>
            <w:r w:rsidRPr="00636782">
              <w:rPr>
                <w:rFonts w:ascii="Courier New" w:hAnsi="Courier New" w:cs="Courier New"/>
                <w:b/>
                <w:i/>
                <w:sz w:val="16"/>
                <w:szCs w:val="20"/>
              </w:rPr>
              <w:t>/&gt;</w:t>
            </w:r>
          </w:p>
        </w:tc>
      </w:tr>
    </w:tbl>
    <w:p w14:paraId="42F02752" w14:textId="71E99FE0" w:rsidR="00FC68DB" w:rsidRDefault="00FC68DB" w:rsidP="00B202D2">
      <w:pPr>
        <w:pStyle w:val="Beschriftung"/>
      </w:pPr>
      <w:bookmarkStart w:id="260" w:name="_Toc21651032"/>
      <w:bookmarkStart w:id="261" w:name="_Toc34747422"/>
      <w:bookmarkStart w:id="262" w:name="_Toc77095870"/>
      <w:bookmarkStart w:id="263" w:name="_Toc99614746"/>
      <w:r>
        <w:t xml:space="preserve">Table </w:t>
      </w:r>
      <w:r>
        <w:fldChar w:fldCharType="begin"/>
      </w:r>
      <w:r>
        <w:instrText xml:space="preserve"> SEQ Table \* ARABIC </w:instrText>
      </w:r>
      <w:r>
        <w:fldChar w:fldCharType="separate"/>
      </w:r>
      <w:r w:rsidR="001F4D75">
        <w:rPr>
          <w:noProof/>
        </w:rPr>
        <w:t>10</w:t>
      </w:r>
      <w:r>
        <w:fldChar w:fldCharType="end"/>
      </w:r>
      <w:r>
        <w:t>: Attributes of &lt;stacking&gt;</w:t>
      </w:r>
      <w:bookmarkEnd w:id="260"/>
      <w:bookmarkEnd w:id="261"/>
      <w:bookmarkEnd w:id="262"/>
      <w:bookmarkEnd w:id="263"/>
    </w:p>
    <w:p w14:paraId="12215526" w14:textId="77777777" w:rsidR="00FC68DB" w:rsidRDefault="00FC68DB" w:rsidP="001B01D6">
      <w:pPr>
        <w:numPr>
          <w:ilvl w:val="0"/>
          <w:numId w:val="23"/>
        </w:numPr>
        <w:tabs>
          <w:tab w:val="clear" w:pos="403"/>
        </w:tabs>
        <w:spacing w:before="120" w:line="240" w:lineRule="auto"/>
      </w:pPr>
      <w:proofErr w:type="spellStart"/>
      <w:r>
        <w:rPr>
          <w:rFonts w:ascii="Courier New" w:hAnsi="Courier New" w:cs="Courier New"/>
          <w:b/>
          <w:i/>
          <w:sz w:val="18"/>
        </w:rPr>
        <w:t>nr_levels</w:t>
      </w:r>
      <w:proofErr w:type="spellEnd"/>
      <w:r>
        <w:t>: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4256D0D8" w:rsidR="00FC68DB" w:rsidRDefault="00FC68DB" w:rsidP="00B202D2">
      <w:pPr>
        <w:pStyle w:val="Beschriftung"/>
      </w:pPr>
      <w:bookmarkStart w:id="264" w:name="_Toc21651033"/>
      <w:bookmarkStart w:id="265" w:name="_Toc34747423"/>
      <w:bookmarkStart w:id="266" w:name="_Toc77095871"/>
      <w:bookmarkStart w:id="267" w:name="_Toc99614747"/>
      <w:r>
        <w:t xml:space="preserve">Table </w:t>
      </w:r>
      <w:r>
        <w:fldChar w:fldCharType="begin"/>
      </w:r>
      <w:r>
        <w:instrText xml:space="preserve"> SEQ Table \* ARABIC </w:instrText>
      </w:r>
      <w:r>
        <w:fldChar w:fldCharType="separate"/>
      </w:r>
      <w:r w:rsidR="001F4D75">
        <w:rPr>
          <w:noProof/>
        </w:rPr>
        <w:t>11</w:t>
      </w:r>
      <w:r>
        <w:fldChar w:fldCharType="end"/>
      </w:r>
      <w:r>
        <w:t>: Attributes of &lt;level&gt;</w:t>
      </w:r>
      <w:bookmarkEnd w:id="264"/>
      <w:bookmarkEnd w:id="265"/>
      <w:bookmarkEnd w:id="266"/>
      <w:bookmarkEnd w:id="267"/>
    </w:p>
    <w:p w14:paraId="7737673E" w14:textId="0C648956" w:rsidR="00FC68DB" w:rsidRDefault="00FC68DB" w:rsidP="001B01D6">
      <w:pPr>
        <w:numPr>
          <w:ilvl w:val="0"/>
          <w:numId w:val="23"/>
        </w:numPr>
        <w:tabs>
          <w:tab w:val="clear" w:pos="403"/>
        </w:tabs>
        <w:spacing w:before="120" w:line="240" w:lineRule="auto"/>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1F4D75">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w:t>
      </w:r>
      <w:proofErr w:type="spellStart"/>
      <w:r>
        <w:rPr>
          <w:rStyle w:val="XMLElement"/>
        </w:rPr>
        <w:t>c</w:t>
      </w:r>
      <w:r w:rsidRPr="007055D9">
        <w:rPr>
          <w:rStyle w:val="XMLElement"/>
        </w:rPr>
        <w:t>onnected_to</w:t>
      </w:r>
      <w:proofErr w:type="spellEnd"/>
      <w:r>
        <w:rPr>
          <w:rStyle w:val="XMLElement"/>
        </w:rPr>
        <w:t>&gt;</w:t>
      </w:r>
      <w:r w:rsidRPr="007055D9">
        <w:rPr>
          <w:rStyle w:val="XMLElement"/>
        </w:rPr>
        <w:t xml:space="preserve"> </w:t>
      </w:r>
      <w:r w:rsidRPr="007055D9">
        <w:t>element.</w:t>
      </w:r>
    </w:p>
    <w:p w14:paraId="2380B5E1" w14:textId="77777777" w:rsidR="00FC68DB" w:rsidRDefault="00FC68DB" w:rsidP="001B01D6">
      <w:pPr>
        <w:numPr>
          <w:ilvl w:val="0"/>
          <w:numId w:val="23"/>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w:t>
      </w:r>
      <w:proofErr w:type="spellStart"/>
      <w:r w:rsidRPr="00C20A54">
        <w:rPr>
          <w:rFonts w:ascii="Courier New" w:hAnsi="Courier New" w:cs="Courier New"/>
          <w:b/>
          <w:i/>
          <w:sz w:val="18"/>
        </w:rPr>
        <w:t>connected_to</w:t>
      </w:r>
      <w:proofErr w:type="spellEnd"/>
      <w:r w:rsidRPr="00C20A54">
        <w:rPr>
          <w:rFonts w:ascii="Courier New" w:hAnsi="Courier New" w:cs="Courier New"/>
          <w:b/>
          <w:i/>
          <w:sz w:val="18"/>
        </w:rPr>
        <w:t>/&gt;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11494">
      <w:pPr>
        <w:spacing w:before="240"/>
      </w:pPr>
    </w:p>
    <w:p w14:paraId="16D22762" w14:textId="77777777" w:rsidR="00FC68DB" w:rsidRDefault="00FC68DB" w:rsidP="00B202D2">
      <w:pPr>
        <w:keepNext/>
        <w:spacing w:before="120"/>
        <w:rPr>
          <w:b/>
          <w:sz w:val="24"/>
        </w:rPr>
      </w:pPr>
      <w:r w:rsidRPr="007055D9">
        <w:rPr>
          <w:b/>
          <w:sz w:val="24"/>
        </w:rPr>
        <w:lastRenderedPageBreak/>
        <w:t>Example</w:t>
      </w:r>
      <w:r>
        <w:rPr>
          <w:b/>
          <w:sz w:val="24"/>
        </w:rPr>
        <w:t xml:space="preserve"> A:</w:t>
      </w:r>
    </w:p>
    <w:p w14:paraId="173DAAB4" w14:textId="08CD9EBB" w:rsidR="00FC68DB" w:rsidRPr="0003690A" w:rsidRDefault="00FC68DB" w:rsidP="00B11494">
      <w:pPr>
        <w:keepLines/>
        <w:spacing w:before="120"/>
      </w:pPr>
      <w:r>
        <w:t xml:space="preserve">The situations in </w:t>
      </w:r>
      <w:r>
        <w:fldChar w:fldCharType="begin"/>
      </w:r>
      <w:r>
        <w:instrText xml:space="preserve"> REF _Ref21650472 \h </w:instrText>
      </w:r>
      <w:r>
        <w:fldChar w:fldCharType="separate"/>
      </w:r>
      <w:r w:rsidR="001F4D75">
        <w:t xml:space="preserve">Figure </w:t>
      </w:r>
      <w:r w:rsidR="001F4D75">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in order to explicitly define the stacking of the part flanges involved.</w:t>
      </w:r>
    </w:p>
    <w:p w14:paraId="33CA7589" w14:textId="77777777" w:rsidR="00FC68DB" w:rsidRDefault="00FC68DB" w:rsidP="00B202D2">
      <w:pPr>
        <w:pStyle w:val="XMLCode"/>
        <w:keepNext/>
        <w:keepLines/>
        <w:ind w:firstLine="0"/>
      </w:pPr>
      <w:r>
        <w:t>&lt;</w:t>
      </w:r>
      <w:proofErr w:type="spellStart"/>
      <w:r>
        <w:t>connection_group</w:t>
      </w:r>
      <w:proofErr w:type="spellEnd"/>
      <w:r>
        <w:t>&gt;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w:t>
      </w:r>
      <w:proofErr w:type="spellStart"/>
      <w:r w:rsidRPr="009E34EC">
        <w:rPr>
          <w:b/>
          <w:color w:val="0070C0"/>
        </w:rPr>
        <w:t>connected_to</w:t>
      </w:r>
      <w:proofErr w:type="spellEnd"/>
      <w:r w:rsidRPr="009E34EC">
        <w:rPr>
          <w:b/>
          <w:color w:val="0070C0"/>
        </w:rPr>
        <w:t>&gt;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&lt;!--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 xml:space="preserve">&lt;!--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w:t>
      </w:r>
      <w:proofErr w:type="spellStart"/>
      <w:r w:rsidRPr="009E34EC">
        <w:rPr>
          <w:b/>
          <w:color w:val="0070C0"/>
        </w:rPr>
        <w:t>connected_to</w:t>
      </w:r>
      <w:proofErr w:type="spellEnd"/>
      <w:r w:rsidRPr="009E34EC">
        <w:rPr>
          <w:b/>
          <w:color w:val="0070C0"/>
        </w:rPr>
        <w:t>&gt;</w:t>
      </w:r>
    </w:p>
    <w:p w14:paraId="06D769D3" w14:textId="77777777" w:rsidR="00FC68DB" w:rsidRDefault="00FC68DB" w:rsidP="00B11494">
      <w:pPr>
        <w:pStyle w:val="XMLCode"/>
        <w:ind w:firstLine="0"/>
      </w:pPr>
    </w:p>
    <w:p w14:paraId="1103684C" w14:textId="77777777" w:rsidR="00FC68DB" w:rsidRPr="001E6C77" w:rsidRDefault="00FC68DB" w:rsidP="00B202D2">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11494">
      <w:pPr>
        <w:pStyle w:val="XMLCode"/>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&lt;!--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11494">
      <w:pPr>
        <w:pStyle w:val="XMLCode"/>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w:t>
      </w:r>
      <w:proofErr w:type="spellStart"/>
      <w:r>
        <w:t>connection_group</w:t>
      </w:r>
      <w:proofErr w:type="spellEnd"/>
      <w:r>
        <w:t>&gt;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t>Example</w:t>
      </w:r>
      <w:r>
        <w:rPr>
          <w:b/>
          <w:sz w:val="24"/>
        </w:rPr>
        <w:t xml:space="preserve"> B</w:t>
      </w:r>
      <w:r w:rsidRPr="007055D9">
        <w:rPr>
          <w:b/>
          <w:sz w:val="24"/>
        </w:rPr>
        <w:t>:</w:t>
      </w:r>
    </w:p>
    <w:p w14:paraId="141132A2" w14:textId="3C301093" w:rsidR="00FC68DB" w:rsidRPr="0003690A" w:rsidRDefault="00FC68DB" w:rsidP="00B202D2">
      <w:pPr>
        <w:keepNext/>
        <w:keepLines/>
        <w:spacing w:before="120"/>
      </w:pPr>
      <w:r>
        <w:fldChar w:fldCharType="begin"/>
      </w:r>
      <w:r>
        <w:instrText xml:space="preserve"> REF _Ref21650472 \h </w:instrText>
      </w:r>
      <w:r>
        <w:fldChar w:fldCharType="separate"/>
      </w:r>
      <w:r w:rsidR="001F4D75">
        <w:t xml:space="preserve">Figure </w:t>
      </w:r>
      <w:r w:rsidR="001F4D75">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w:t>
      </w:r>
      <w:proofErr w:type="spellStart"/>
      <w:r>
        <w:rPr>
          <w:rFonts w:ascii="Courier New" w:hAnsi="Courier New" w:cs="Courier New"/>
          <w:b/>
          <w:i/>
          <w:sz w:val="18"/>
          <w:szCs w:val="18"/>
        </w:rPr>
        <w:t>c</w:t>
      </w:r>
      <w:r w:rsidRPr="00F479B7">
        <w:rPr>
          <w:rFonts w:ascii="Courier New" w:hAnsi="Courier New" w:cs="Courier New"/>
          <w:b/>
          <w:i/>
          <w:sz w:val="18"/>
          <w:szCs w:val="18"/>
        </w:rPr>
        <w:t>onnected_to</w:t>
      </w:r>
      <w:proofErr w:type="spellEnd"/>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w:t>
      </w:r>
      <w:proofErr w:type="spellStart"/>
      <w:r>
        <w:t>connection_group</w:t>
      </w:r>
      <w:proofErr w:type="spellEnd"/>
      <w:r>
        <w:t>&gt;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w:t>
      </w:r>
      <w:proofErr w:type="spellStart"/>
      <w:r w:rsidRPr="00C3027A">
        <w:t>connected_to</w:t>
      </w:r>
      <w:proofErr w:type="spellEnd"/>
      <w:r w:rsidRPr="00C3027A">
        <w:t>&gt;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r w:rsidRPr="000E2A23">
        <w:rPr>
          <w:rFonts w:cs="Courier New"/>
          <w:color w:val="FF0000"/>
          <w:sz w:val="15"/>
          <w:szCs w:val="15"/>
        </w:rPr>
        <w:t>&lt;!--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w:t>
      </w:r>
      <w:proofErr w:type="spellStart"/>
      <w:r w:rsidRPr="00C3027A">
        <w:t>connected_to</w:t>
      </w:r>
      <w:proofErr w:type="spellEnd"/>
      <w:r w:rsidRPr="00C3027A">
        <w:t>&gt;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lastRenderedPageBreak/>
        <w:t>&lt;/</w:t>
      </w:r>
      <w:proofErr w:type="spellStart"/>
      <w:r>
        <w:t>connection_group</w:t>
      </w:r>
      <w:proofErr w:type="spellEnd"/>
      <w:r>
        <w:t>&gt;</w:t>
      </w:r>
    </w:p>
    <w:p w14:paraId="0AD02062" w14:textId="77777777" w:rsidR="00FC68DB" w:rsidRDefault="00FC68DB" w:rsidP="00B202D2"/>
    <w:p w14:paraId="6D76F896" w14:textId="77777777" w:rsidR="00FC68DB" w:rsidRPr="007055D9" w:rsidRDefault="00FC68DB" w:rsidP="00B202D2">
      <w:pPr>
        <w:pStyle w:val="berschrift3"/>
      </w:pPr>
      <w:bookmarkStart w:id="268" w:name="_Ref414608310"/>
      <w:bookmarkStart w:id="269" w:name="_Toc3556950"/>
      <w:bookmarkStart w:id="270" w:name="_Toc34747200"/>
      <w:bookmarkStart w:id="271" w:name="_Toc77102014"/>
      <w:bookmarkStart w:id="272" w:name="_Toc99614567"/>
      <w:r>
        <w:t>Contacts and F</w:t>
      </w:r>
      <w:r w:rsidRPr="004B7C8B">
        <w:t>riction</w:t>
      </w:r>
      <w:bookmarkEnd w:id="268"/>
      <w:bookmarkEnd w:id="269"/>
      <w:bookmarkEnd w:id="270"/>
      <w:bookmarkEnd w:id="271"/>
      <w:bookmarkEnd w:id="272"/>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friction coefficients, is homogenous. Nevertheless</w:t>
      </w:r>
      <w:r>
        <w:t>,</w:t>
      </w:r>
      <w:r w:rsidRPr="0030552A">
        <w:t xml:space="preserve"> friction propert</w:t>
      </w:r>
      <w:r>
        <w:t>ies must allow for</w:t>
      </w:r>
      <w:r w:rsidRPr="0030552A">
        <w:t xml:space="preserve"> local </w:t>
      </w:r>
      <w:r>
        <w:t xml:space="preserve">modification of an individual connection </w:t>
      </w:r>
      <w:r w:rsidRPr="0030552A">
        <w:t xml:space="preserve">in order to enhance the service </w:t>
      </w:r>
      <w:proofErr w:type="spellStart"/>
      <w:r w:rsidRPr="0030552A">
        <w:t>behavior</w:t>
      </w:r>
      <w:proofErr w:type="spellEnd"/>
      <w:r w:rsidRPr="0030552A">
        <w:t>.</w:t>
      </w:r>
    </w:p>
    <w:p w14:paraId="1FADCE59" w14:textId="77777777" w:rsidR="00FC68DB" w:rsidRDefault="00FC68DB" w:rsidP="00B202D2">
      <w:r w:rsidRPr="0030552A">
        <w:t xml:space="preserve">In </w:t>
      </w:r>
      <w:proofErr w:type="spellStart"/>
      <w:r w:rsidRPr="0030552A">
        <w:t>χMCF</w:t>
      </w:r>
      <w:proofErr w:type="spellEnd"/>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connected_to</w:t>
      </w:r>
      <w:proofErr w:type="spellEnd"/>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273" w:name="_Ref414841585"/>
      <w:bookmarkStart w:id="274" w:name="_Toc3556951"/>
      <w:bookmarkStart w:id="275" w:name="_Toc34747201"/>
      <w:bookmarkStart w:id="276"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273"/>
      <w:bookmarkEnd w:id="274"/>
      <w:bookmarkEnd w:id="275"/>
      <w:bookmarkEnd w:id="276"/>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connection_group</w:t>
      </w:r>
      <w:proofErr w:type="spellEnd"/>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0D1947EB" w:rsidR="00FC68DB" w:rsidRDefault="00FC68DB" w:rsidP="00B202D2">
      <w:pPr>
        <w:pStyle w:val="Beschriftung"/>
        <w:spacing w:before="120"/>
      </w:pPr>
      <w:bookmarkStart w:id="277" w:name="_Toc414573794"/>
      <w:bookmarkStart w:id="278" w:name="_Toc3566421"/>
      <w:bookmarkStart w:id="279" w:name="_Toc34747424"/>
      <w:bookmarkStart w:id="280" w:name="_Toc77095872"/>
      <w:bookmarkStart w:id="281" w:name="_Toc99614748"/>
      <w:r>
        <w:t xml:space="preserve">Table </w:t>
      </w:r>
      <w:r>
        <w:fldChar w:fldCharType="begin"/>
      </w:r>
      <w:r>
        <w:instrText xml:space="preserve"> SEQ Table \* ARABIC </w:instrText>
      </w:r>
      <w:r>
        <w:fldChar w:fldCharType="separate"/>
      </w:r>
      <w:r w:rsidR="001F4D75">
        <w:rPr>
          <w:noProof/>
        </w:rPr>
        <w:t>12</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277"/>
      <w:bookmarkEnd w:id="278"/>
      <w:bookmarkEnd w:id="279"/>
      <w:bookmarkEnd w:id="280"/>
      <w:bookmarkEnd w:id="281"/>
      <w:r>
        <w:t xml:space="preserve"> </w:t>
      </w:r>
    </w:p>
    <w:p w14:paraId="4E0671D2" w14:textId="77777777" w:rsidR="00FC68DB" w:rsidRPr="00D63D88" w:rsidRDefault="00FC68DB" w:rsidP="00B202D2">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282" w:name="_Toc3556952"/>
      <w:bookmarkStart w:id="283" w:name="_Toc34747202"/>
      <w:bookmarkStart w:id="284"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282"/>
      <w:bookmarkEnd w:id="283"/>
      <w:bookmarkEnd w:id="284"/>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51B57A1C" w:rsidR="00FC68DB" w:rsidRDefault="00FC68DB" w:rsidP="00B202D2">
      <w:pPr>
        <w:pStyle w:val="Beschriftung"/>
        <w:spacing w:before="120"/>
      </w:pPr>
      <w:bookmarkStart w:id="285" w:name="_Toc3566422"/>
      <w:bookmarkStart w:id="286" w:name="_Toc34747425"/>
      <w:bookmarkStart w:id="287" w:name="_Toc77095873"/>
      <w:bookmarkStart w:id="288" w:name="_Toc99614749"/>
      <w:r>
        <w:t xml:space="preserve">Table </w:t>
      </w:r>
      <w:r>
        <w:fldChar w:fldCharType="begin"/>
      </w:r>
      <w:r>
        <w:instrText xml:space="preserve"> SEQ Table \* ARABIC </w:instrText>
      </w:r>
      <w:r>
        <w:fldChar w:fldCharType="separate"/>
      </w:r>
      <w:r w:rsidR="001F4D75">
        <w:rPr>
          <w:noProof/>
        </w:rPr>
        <w:t>13</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285"/>
      <w:bookmarkEnd w:id="286"/>
      <w:bookmarkEnd w:id="287"/>
      <w:bookmarkEnd w:id="288"/>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289" w:name="_Toc3556953"/>
      <w:bookmarkStart w:id="290" w:name="_Toc34747203"/>
      <w:bookmarkStart w:id="291" w:name="_Toc77102017"/>
      <w:r w:rsidRPr="00880D5C">
        <w:rPr>
          <w:szCs w:val="26"/>
        </w:rPr>
        <w:lastRenderedPageBreak/>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289"/>
      <w:bookmarkEnd w:id="290"/>
      <w:bookmarkEnd w:id="291"/>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connected_to</w:t>
      </w:r>
      <w:proofErr w:type="spellEnd"/>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438EF9EB" w:rsidR="00FC68DB" w:rsidRDefault="00FC68DB" w:rsidP="00B202D2">
      <w:pPr>
        <w:pStyle w:val="Beschriftung"/>
        <w:spacing w:before="120"/>
      </w:pPr>
      <w:bookmarkStart w:id="292" w:name="_Toc414573795"/>
      <w:bookmarkStart w:id="293" w:name="_Toc3566423"/>
      <w:bookmarkStart w:id="294" w:name="_Toc34747426"/>
      <w:bookmarkStart w:id="295" w:name="_Toc77095874"/>
      <w:bookmarkStart w:id="296" w:name="_Toc99614750"/>
      <w:r>
        <w:t xml:space="preserve">Table </w:t>
      </w:r>
      <w:r>
        <w:fldChar w:fldCharType="begin"/>
      </w:r>
      <w:r>
        <w:instrText xml:space="preserve"> SEQ Table \* ARABIC </w:instrText>
      </w:r>
      <w:r>
        <w:fldChar w:fldCharType="separate"/>
      </w:r>
      <w:r w:rsidR="001F4D75">
        <w:rPr>
          <w:noProof/>
        </w:rPr>
        <w:t>14</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292"/>
      <w:bookmarkEnd w:id="293"/>
      <w:bookmarkEnd w:id="294"/>
      <w:bookmarkEnd w:id="295"/>
      <w:bookmarkEnd w:id="296"/>
      <w:r>
        <w:t xml:space="preserve"> </w:t>
      </w:r>
    </w:p>
    <w:p w14:paraId="31E737BB" w14:textId="77777777" w:rsidR="00FC68DB" w:rsidRPr="000B11EA" w:rsidRDefault="00FC68DB" w:rsidP="00B202D2">
      <w:r w:rsidRPr="000B11EA">
        <w:t xml:space="preserve">These attributes have following semantics: </w:t>
      </w:r>
    </w:p>
    <w:p w14:paraId="0E51CB7E" w14:textId="7CEB6583" w:rsidR="00FC68DB" w:rsidRDefault="00FC68DB" w:rsidP="001B01D6">
      <w:pPr>
        <w:numPr>
          <w:ilvl w:val="0"/>
          <w:numId w:val="23"/>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1F4D75">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w:t>
      </w:r>
      <w:proofErr w:type="spellStart"/>
      <w:r>
        <w:rPr>
          <w:rStyle w:val="XMLElement"/>
        </w:rPr>
        <w:t>c</w:t>
      </w:r>
      <w:r w:rsidRPr="007055D9">
        <w:rPr>
          <w:rStyle w:val="XMLElement"/>
        </w:rPr>
        <w:t>onnected_to</w:t>
      </w:r>
      <w:proofErr w:type="spellEnd"/>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297" w:name="_Toc3556954"/>
      <w:bookmarkStart w:id="298" w:name="_Toc34747204"/>
      <w:bookmarkStart w:id="299"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297"/>
      <w:bookmarkEnd w:id="298"/>
      <w:bookmarkEnd w:id="299"/>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w:t>
      </w:r>
      <w:proofErr w:type="spellStart"/>
      <w:r w:rsidRPr="002E3D68">
        <w:rPr>
          <w:rFonts w:cs="Courier New"/>
          <w:b/>
          <w:szCs w:val="16"/>
        </w:rPr>
        <w:t>connected_to</w:t>
      </w:r>
      <w:proofErr w:type="spellEnd"/>
      <w:r w:rsidRPr="002E3D68">
        <w:rPr>
          <w:rFonts w:cs="Courier New"/>
          <w:b/>
          <w:szCs w:val="16"/>
        </w:rPr>
        <w:t>&gt;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w:t>
      </w:r>
      <w:proofErr w:type="spellStart"/>
      <w:r w:rsidRPr="002E3D68">
        <w:rPr>
          <w:rFonts w:cs="Courier New"/>
          <w:b/>
          <w:szCs w:val="16"/>
        </w:rPr>
        <w:t>connected_to</w:t>
      </w:r>
      <w:proofErr w:type="spellEnd"/>
      <w:r w:rsidRPr="002E3D68">
        <w:rPr>
          <w:rFonts w:cs="Courier New"/>
          <w:b/>
          <w:szCs w:val="16"/>
        </w:rPr>
        <w:t>&gt;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300" w:name="_Ref414837767"/>
      <w:bookmarkStart w:id="301" w:name="_Toc3556955"/>
      <w:bookmarkStart w:id="302" w:name="_Toc34747205"/>
      <w:bookmarkStart w:id="303" w:name="_Toc77102019"/>
      <w:r>
        <w:t>Local Contact</w:t>
      </w:r>
      <w:r w:rsidRPr="0030552A">
        <w:t xml:space="preserve"> </w:t>
      </w:r>
      <w:r>
        <w:t>Properties</w:t>
      </w:r>
      <w:bookmarkEnd w:id="300"/>
      <w:bookmarkEnd w:id="301"/>
      <w:bookmarkEnd w:id="302"/>
      <w:bookmarkEnd w:id="303"/>
      <w:r w:rsidRPr="00F54FFD">
        <w:t xml:space="preserve"> </w:t>
      </w:r>
    </w:p>
    <w:p w14:paraId="3CCC72BD" w14:textId="2464B3DE" w:rsidR="00FC68DB" w:rsidRDefault="00FC68DB" w:rsidP="00B202D2">
      <w:pPr>
        <w:rPr>
          <w:rFonts w:cs="Courier New"/>
        </w:rPr>
      </w:pPr>
      <w:r w:rsidRPr="006D1277">
        <w:t xml:space="preserve">If necessary, local </w:t>
      </w:r>
      <w:r>
        <w:t xml:space="preserve">contact properties can 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r w:rsidR="003167A5">
        <w:t xml:space="preserve"> or</w:t>
      </w:r>
      <w:r w:rsidRPr="008706FB">
        <w:t xml:space="preserve"> </w:t>
      </w:r>
      <w:r>
        <w:t xml:space="preserve"> </w:t>
      </w:r>
      <w:r w:rsidRPr="00446313">
        <w:rPr>
          <w:rFonts w:ascii="Courier New" w:hAnsi="Courier New" w:cs="Courier New"/>
          <w:b/>
          <w:i/>
          <w:sz w:val="18"/>
          <w:szCs w:val="18"/>
        </w:rPr>
        <w:t>&lt;c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rsidRPr="003670A5">
        <w:t>respectively</w:t>
      </w:r>
      <w:r w:rsidR="002A4B3F">
        <w:rPr>
          <w:rStyle w:val="Funotenzeichen"/>
        </w:rPr>
        <w:footnoteReference w:id="7"/>
      </w:r>
      <w:r>
        <w:t xml:space="preserve"> (see section </w:t>
      </w:r>
      <w:r>
        <w:fldChar w:fldCharType="begin"/>
      </w:r>
      <w:r>
        <w:instrText xml:space="preserve"> REF _Ref414836574 \r \h </w:instrText>
      </w:r>
      <w:r>
        <w:fldChar w:fldCharType="separate"/>
      </w:r>
      <w:r w:rsidR="001F4D75">
        <w:t>7.3.3</w:t>
      </w:r>
      <w:r>
        <w:fldChar w:fldCharType="end"/>
      </w:r>
      <w:r>
        <w:t xml:space="preserve"> </w:t>
      </w:r>
      <w:r>
        <w:fldChar w:fldCharType="begin"/>
      </w:r>
      <w:r>
        <w:instrText xml:space="preserve"> REF _Ref414836574 \h </w:instrText>
      </w:r>
      <w:r>
        <w:fldChar w:fldCharType="separate"/>
      </w:r>
      <w:r w:rsidR="001F4D75"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lastRenderedPageBreak/>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5312FCFA" w:rsidR="00FC68DB" w:rsidRDefault="00FC68DB" w:rsidP="00B202D2">
      <w:pPr>
        <w:pStyle w:val="Beschriftung"/>
        <w:spacing w:before="120"/>
      </w:pPr>
      <w:bookmarkStart w:id="304" w:name="_Toc3566424"/>
      <w:bookmarkStart w:id="305" w:name="_Toc34747427"/>
      <w:bookmarkStart w:id="306" w:name="_Toc77095875"/>
      <w:bookmarkStart w:id="307" w:name="_Toc99614751"/>
      <w:r>
        <w:t xml:space="preserve">Table </w:t>
      </w:r>
      <w:r>
        <w:fldChar w:fldCharType="begin"/>
      </w:r>
      <w:r>
        <w:instrText xml:space="preserve"> SEQ Table \* ARABIC </w:instrText>
      </w:r>
      <w:r>
        <w:fldChar w:fldCharType="separate"/>
      </w:r>
      <w:r w:rsidR="001F4D75">
        <w:rPr>
          <w:noProof/>
        </w:rPr>
        <w:t>15</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304"/>
      <w:bookmarkEnd w:id="305"/>
      <w:bookmarkEnd w:id="306"/>
      <w:bookmarkEnd w:id="307"/>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BBDEDA7" w14:textId="77777777" w:rsidR="00FC68DB" w:rsidRPr="007055D9" w:rsidRDefault="00FC68DB" w:rsidP="00B202D2">
      <w:pPr>
        <w:pStyle w:val="berschrift3"/>
      </w:pPr>
      <w:bookmarkStart w:id="308" w:name="_Ref414836574"/>
      <w:bookmarkStart w:id="309" w:name="_Toc3556956"/>
      <w:bookmarkStart w:id="310" w:name="_Toc34747206"/>
      <w:bookmarkStart w:id="311" w:name="_Toc77102020"/>
      <w:bookmarkStart w:id="312" w:name="_Toc99614568"/>
      <w:r w:rsidRPr="007055D9">
        <w:t>Joints</w:t>
      </w:r>
      <w:bookmarkEnd w:id="308"/>
      <w:bookmarkEnd w:id="309"/>
      <w:bookmarkEnd w:id="310"/>
      <w:bookmarkEnd w:id="311"/>
      <w:bookmarkEnd w:id="312"/>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connected_to</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w:t>
      </w:r>
      <w:proofErr w:type="spellStart"/>
      <w:r w:rsidRPr="007055D9">
        <w:t>χMCF</w:t>
      </w:r>
      <w:proofErr w:type="spellEnd"/>
      <w:r w:rsidRPr="007055D9">
        <w:t xml:space="preserve"> file. </w:t>
      </w:r>
    </w:p>
    <w:p w14:paraId="530B14AB" w14:textId="36918D72" w:rsidR="00FC68DB" w:rsidRPr="007055D9" w:rsidRDefault="00FC68DB" w:rsidP="00B202D2">
      <w:r w:rsidRPr="007055D9">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1F4D75">
        <w:t>4.2</w:t>
      </w:r>
      <w:r w:rsidRPr="007055D9">
        <w:fldChar w:fldCharType="end"/>
      </w:r>
      <w:r w:rsidRPr="007055D9">
        <w:t xml:space="preserve">, </w:t>
      </w:r>
      <w:proofErr w:type="spellStart"/>
      <w:r w:rsidRPr="007055D9">
        <w:t>χMCF</w:t>
      </w:r>
      <w:proofErr w:type="spellEnd"/>
      <w:r w:rsidRPr="007055D9">
        <w:t xml:space="preserve">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1AD4AAD8" w:rsidR="00FC68DB" w:rsidRDefault="00FC68DB" w:rsidP="00B202D2">
      <w:pPr>
        <w:pStyle w:val="Beschriftung"/>
        <w:spacing w:before="120"/>
      </w:pPr>
      <w:bookmarkStart w:id="313" w:name="_Toc3566425"/>
      <w:bookmarkStart w:id="314" w:name="_Toc34747428"/>
      <w:bookmarkStart w:id="315" w:name="_Toc77095876"/>
      <w:bookmarkStart w:id="316" w:name="_Toc99614752"/>
      <w:r>
        <w:t xml:space="preserve">Table </w:t>
      </w:r>
      <w:r>
        <w:fldChar w:fldCharType="begin"/>
      </w:r>
      <w:r>
        <w:instrText xml:space="preserve"> SEQ Table \* ARABIC </w:instrText>
      </w:r>
      <w:r>
        <w:fldChar w:fldCharType="separate"/>
      </w:r>
      <w:r w:rsidR="001F4D75">
        <w:rPr>
          <w:noProof/>
        </w:rPr>
        <w:t>16</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313"/>
      <w:bookmarkEnd w:id="314"/>
      <w:bookmarkEnd w:id="315"/>
      <w:bookmarkEnd w:id="316"/>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That means, at least 1 connection has to be defined.</w:t>
      </w:r>
    </w:p>
    <w:p w14:paraId="36546676" w14:textId="77777777" w:rsidR="00FC68DB" w:rsidRPr="007055D9" w:rsidRDefault="00FC68DB" w:rsidP="00B202D2">
      <w:pPr>
        <w:pStyle w:val="berschrift2"/>
      </w:pPr>
      <w:bookmarkStart w:id="317" w:name="_Toc428456083"/>
      <w:bookmarkStart w:id="318" w:name="_Toc428537047"/>
      <w:bookmarkStart w:id="319" w:name="_Toc428969366"/>
      <w:bookmarkStart w:id="320" w:name="_Toc429052757"/>
      <w:bookmarkStart w:id="321" w:name="_Toc3556957"/>
      <w:bookmarkStart w:id="322" w:name="_Toc34747207"/>
      <w:bookmarkStart w:id="323" w:name="_Toc77102021"/>
      <w:bookmarkStart w:id="324" w:name="_Toc99614569"/>
      <w:bookmarkEnd w:id="317"/>
      <w:bookmarkEnd w:id="318"/>
      <w:bookmarkEnd w:id="319"/>
      <w:bookmarkEnd w:id="320"/>
      <w:r w:rsidRPr="007055D9">
        <w:t xml:space="preserve">A Minimalistic Example of a </w:t>
      </w:r>
      <w:proofErr w:type="spellStart"/>
      <w:r w:rsidRPr="007055D9">
        <w:t>χMCF</w:t>
      </w:r>
      <w:proofErr w:type="spellEnd"/>
      <w:r w:rsidRPr="007055D9">
        <w:t xml:space="preserve"> file</w:t>
      </w:r>
      <w:bookmarkEnd w:id="321"/>
      <w:bookmarkEnd w:id="322"/>
      <w:bookmarkEnd w:id="323"/>
      <w:bookmarkEnd w:id="324"/>
    </w:p>
    <w:p w14:paraId="5EEB94D5" w14:textId="7013E047" w:rsidR="00FC68DB" w:rsidRDefault="00FC68DB" w:rsidP="00B202D2">
      <w:pPr>
        <w:keepNext/>
      </w:pPr>
      <w:r w:rsidRPr="007055D9">
        <w:t>In the following</w:t>
      </w:r>
      <w:r>
        <w:t>,</w:t>
      </w:r>
      <w:r w:rsidRPr="007055D9">
        <w:t xml:space="preserve"> </w:t>
      </w:r>
      <w:r>
        <w:t xml:space="preserve">an example shows how the </w:t>
      </w:r>
      <w:proofErr w:type="spellStart"/>
      <w:r w:rsidR="00A44CE4">
        <w:t>χMCF</w:t>
      </w:r>
      <w:proofErr w:type="spellEnd"/>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r w:rsidRPr="00F475E1">
        <w:rPr>
          <w:rFonts w:cs="Courier New"/>
          <w:sz w:val="15"/>
          <w:szCs w:val="15"/>
        </w:rPr>
        <w:t>xmlns:xsi</w:t>
      </w:r>
      <w:proofErr w:type="spell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r w:rsidRPr="00F475E1">
        <w:rPr>
          <w:rFonts w:cs="Courier New"/>
          <w:sz w:val="15"/>
          <w:szCs w:val="15"/>
        </w:rPr>
        <w:t>xmlns:MEDINA</w:t>
      </w:r>
      <w:proofErr w:type="spell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r w:rsidRPr="00F475E1">
        <w:rPr>
          <w:rFonts w:cs="Courier New"/>
          <w:sz w:val="15"/>
          <w:szCs w:val="15"/>
        </w:rPr>
        <w:t>xsi:schemaLocation</w:t>
      </w:r>
      <w:proofErr w:type="spellEnd"/>
      <w:r w:rsidRPr="00F475E1">
        <w:rPr>
          <w:rFonts w:cs="Courier New"/>
          <w:sz w:val="15"/>
          <w:szCs w:val="15"/>
        </w:rPr>
        <w:t xml:space="preserve">="http://servicenet.t-systems.com/medina/xMCF mcf_MEDINA.xsd" </w:t>
      </w:r>
    </w:p>
    <w:p w14:paraId="6071F34D" w14:textId="360770B9" w:rsidR="00FC68DB" w:rsidRPr="00F475E1" w:rsidRDefault="00FC68DB" w:rsidP="00B202D2">
      <w:pPr>
        <w:pStyle w:val="XMLCode"/>
        <w:rPr>
          <w:rFonts w:cs="Courier New"/>
          <w:sz w:val="15"/>
          <w:szCs w:val="15"/>
        </w:rPr>
      </w:pPr>
      <w:proofErr w:type="spellStart"/>
      <w:r w:rsidRPr="00F475E1">
        <w:rPr>
          <w:rFonts w:cs="Courier New"/>
          <w:sz w:val="15"/>
          <w:szCs w:val="15"/>
        </w:rPr>
        <w:t>xsi:noNamespaceSchemaLocation</w:t>
      </w:r>
      <w:proofErr w:type="spellEnd"/>
      <w:r w:rsidRPr="00F475E1">
        <w:rPr>
          <w:rFonts w:cs="Courier New"/>
          <w:sz w:val="15"/>
          <w:szCs w:val="15"/>
        </w:rPr>
        <w:t>="</w:t>
      </w:r>
      <w:r w:rsidR="00B91B32">
        <w:t>xmcf_3_1</w:t>
      </w:r>
      <w:r w:rsidRPr="00F475E1">
        <w:t>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r w:rsidRPr="00F475E1">
        <w:rPr>
          <w:rFonts w:cs="Courier New"/>
          <w:color w:val="FF0000"/>
          <w:sz w:val="15"/>
          <w:szCs w:val="15"/>
        </w:rPr>
        <w:t>&lt;!--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5CBCAB99" w:rsidR="00FC68DB" w:rsidRPr="001E6C77" w:rsidRDefault="00FC68DB" w:rsidP="00B202D2">
      <w:pPr>
        <w:pStyle w:val="XMLCode"/>
        <w:rPr>
          <w:sz w:val="15"/>
          <w:szCs w:val="15"/>
        </w:rPr>
      </w:pPr>
      <w:r w:rsidRPr="001E6C77">
        <w:rPr>
          <w:sz w:val="15"/>
          <w:szCs w:val="15"/>
        </w:rPr>
        <w:t xml:space="preserve">    &lt;version&gt; </w:t>
      </w:r>
      <w:r w:rsidR="00B91B32">
        <w:t>3.1.1</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&lt;units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appdata</w:t>
      </w:r>
      <w:proofErr w:type="spellEnd"/>
      <w:r w:rsidRPr="001E6C77">
        <w:rPr>
          <w:sz w:val="15"/>
          <w:szCs w:val="15"/>
        </w:rPr>
        <w:t xml:space="preserve">&gt; </w:t>
      </w:r>
      <w:r w:rsidRPr="001E6C77">
        <w:rPr>
          <w:color w:val="FF0000"/>
          <w:sz w:val="15"/>
          <w:szCs w:val="15"/>
        </w:rPr>
        <w:t>&lt;!—</w:t>
      </w:r>
      <w:proofErr w:type="spellStart"/>
      <w:r w:rsidRPr="001E6C77">
        <w:rPr>
          <w:color w:val="FF0000"/>
          <w:sz w:val="15"/>
          <w:szCs w:val="15"/>
        </w:rPr>
        <w:t>appdata</w:t>
      </w:r>
      <w:proofErr w:type="spellEnd"/>
      <w:r w:rsidRPr="001E6C77">
        <w:rPr>
          <w:color w:val="FF0000"/>
          <w:sz w:val="15"/>
          <w:szCs w:val="15"/>
        </w:rPr>
        <w:t xml:space="preserve">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appdata</w:t>
      </w:r>
      <w:proofErr w:type="spellEnd"/>
      <w:r w:rsidRPr="001E6C77">
        <w:rPr>
          <w:sz w:val="15"/>
          <w:szCs w:val="15"/>
        </w:rPr>
        <w:t>&gt;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connection_group</w:t>
      </w:r>
      <w:proofErr w:type="spellEnd"/>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connected_to</w:t>
      </w:r>
      <w:proofErr w:type="spellEnd"/>
      <w:r w:rsidRPr="001E6C77">
        <w:rPr>
          <w:sz w:val="15"/>
          <w:szCs w:val="15"/>
        </w:rPr>
        <w:t>&gt;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connected_to</w:t>
      </w:r>
      <w:proofErr w:type="spellEnd"/>
      <w:r w:rsidRPr="001E6C77">
        <w:rPr>
          <w:sz w:val="15"/>
          <w:szCs w:val="15"/>
        </w:rPr>
        <w:t>&gt;</w:t>
      </w:r>
    </w:p>
    <w:p w14:paraId="704E130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appdata</w:t>
      </w:r>
      <w:proofErr w:type="spellEnd"/>
      <w:r w:rsidRPr="001E6C77">
        <w:rPr>
          <w:sz w:val="15"/>
          <w:szCs w:val="15"/>
        </w:rPr>
        <w:t xml:space="preserve">&gt; </w:t>
      </w:r>
      <w:r w:rsidRPr="001E6C77">
        <w:rPr>
          <w:rFonts w:cs="Courier New"/>
          <w:color w:val="FF0000"/>
          <w:sz w:val="15"/>
          <w:szCs w:val="15"/>
        </w:rPr>
        <w:t>&lt;!—</w:t>
      </w:r>
      <w:proofErr w:type="spellStart"/>
      <w:r w:rsidRPr="001E6C77">
        <w:rPr>
          <w:rFonts w:cs="Courier New"/>
          <w:color w:val="FF0000"/>
          <w:sz w:val="15"/>
          <w:szCs w:val="15"/>
        </w:rPr>
        <w:t>appdata</w:t>
      </w:r>
      <w:proofErr w:type="spellEnd"/>
      <w:r w:rsidRPr="001E6C77">
        <w:rPr>
          <w:rFonts w:cs="Courier New"/>
          <w:color w:val="FF0000"/>
          <w:sz w:val="15"/>
          <w:szCs w:val="15"/>
        </w:rPr>
        <w:t xml:space="preserve"> at </w:t>
      </w:r>
      <w:proofErr w:type="spellStart"/>
      <w:r w:rsidRPr="001E6C77">
        <w:rPr>
          <w:rFonts w:cs="Courier New"/>
          <w:color w:val="FF0000"/>
          <w:sz w:val="15"/>
          <w:szCs w:val="15"/>
        </w:rPr>
        <w:t>connection_group</w:t>
      </w:r>
      <w:proofErr w:type="spellEnd"/>
      <w:r w:rsidRPr="001E6C77">
        <w:rPr>
          <w:rFonts w:cs="Courier New"/>
          <w:color w:val="FF0000"/>
          <w:sz w:val="15"/>
          <w:szCs w:val="15"/>
        </w:rPr>
        <w:t xml:space="preserve">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lastRenderedPageBreak/>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appdata</w:t>
      </w:r>
      <w:proofErr w:type="spellEnd"/>
      <w:r w:rsidRPr="001E6C77">
        <w:rPr>
          <w:sz w:val="15"/>
          <w:szCs w:val="15"/>
        </w:rPr>
        <w:t>&gt;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w:t>
      </w:r>
      <w:proofErr w:type="spellStart"/>
      <w:r w:rsidRPr="00E67362">
        <w:rPr>
          <w:sz w:val="15"/>
          <w:szCs w:val="15"/>
          <w:lang w:val="it-IT"/>
        </w:rPr>
        <w:t>appdata</w:t>
      </w:r>
      <w:proofErr w:type="spellEnd"/>
      <w:r w:rsidRPr="00E67362">
        <w:rPr>
          <w:sz w:val="15"/>
          <w:szCs w:val="15"/>
          <w:lang w:val="it-IT"/>
        </w:rPr>
        <w:t>&gt;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appdata</w:t>
      </w:r>
      <w:proofErr w:type="spellEnd"/>
      <w:r w:rsidRPr="001E6C77">
        <w:rPr>
          <w:sz w:val="15"/>
          <w:szCs w:val="15"/>
        </w:rPr>
        <w:t>&gt;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connection_group</w:t>
      </w:r>
      <w:proofErr w:type="spellEnd"/>
      <w:r w:rsidRPr="001E6C77">
        <w:rPr>
          <w:sz w:val="15"/>
          <w:szCs w:val="15"/>
        </w:rPr>
        <w:t>&gt;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325" w:name="_Toc428279348"/>
      <w:bookmarkStart w:id="326" w:name="_Toc428456085"/>
      <w:bookmarkStart w:id="327" w:name="_Toc428537049"/>
      <w:bookmarkStart w:id="328" w:name="_Toc428969368"/>
      <w:bookmarkStart w:id="329" w:name="_Toc429052759"/>
      <w:bookmarkStart w:id="330" w:name="_Toc3556958"/>
      <w:bookmarkStart w:id="331" w:name="_Toc34747208"/>
      <w:bookmarkStart w:id="332" w:name="_Toc77102022"/>
      <w:bookmarkStart w:id="333" w:name="_Toc99614570"/>
      <w:bookmarkEnd w:id="325"/>
      <w:bookmarkEnd w:id="326"/>
      <w:bookmarkEnd w:id="327"/>
      <w:bookmarkEnd w:id="328"/>
      <w:bookmarkEnd w:id="329"/>
      <w:r w:rsidRPr="007055D9">
        <w:t>XML Schema Definition</w:t>
      </w:r>
      <w:bookmarkEnd w:id="330"/>
      <w:bookmarkEnd w:id="331"/>
      <w:bookmarkEnd w:id="332"/>
      <w:bookmarkEnd w:id="333"/>
    </w:p>
    <w:p w14:paraId="76832F23" w14:textId="1303C9DA" w:rsidR="00A97D1B" w:rsidRPr="00BA6895" w:rsidRDefault="00A97D1B" w:rsidP="00B202D2">
      <w:commentRangeStart w:id="334"/>
      <w:commentRangeStart w:id="335"/>
      <w:r w:rsidRPr="00BA6895">
        <w:t>The XML Schema definition (XSD) can be found in computer-interpretable form at the following URL:</w:t>
      </w:r>
    </w:p>
    <w:p w14:paraId="6F14D713" w14:textId="60C1B67F" w:rsidR="003D4CC2" w:rsidRPr="009B4364" w:rsidRDefault="008A1D7C" w:rsidP="00B202D2">
      <w:pPr>
        <w:rPr>
          <w:rFonts w:asciiTheme="minorHAnsi" w:hAnsiTheme="minorHAnsi" w:cstheme="minorBidi"/>
          <w:lang w:val="en-US"/>
        </w:rPr>
      </w:pPr>
      <w:hyperlink r:id="rId55" w:history="1">
        <w:r w:rsidR="00BA6895" w:rsidRPr="00BA6895">
          <w:rPr>
            <w:rStyle w:val="Hyperlink"/>
            <w:rFonts w:asciiTheme="minorHAnsi" w:hAnsiTheme="minorHAnsi" w:cstheme="minorBidi"/>
            <w:lang w:val="en-US"/>
          </w:rPr>
          <w:t>https://standards.iso.org/iso/8329/ed-1/en/xmcf_3_1_1.xsd</w:t>
        </w:r>
      </w:hyperlink>
      <w:r w:rsidR="00BA6895">
        <w:rPr>
          <w:rFonts w:asciiTheme="minorHAnsi" w:hAnsiTheme="minorHAnsi" w:cstheme="minorBidi"/>
          <w:lang w:val="en-US"/>
        </w:rPr>
        <w:t xml:space="preserve"> </w:t>
      </w:r>
      <w:commentRangeEnd w:id="334"/>
      <w:r w:rsidR="00BA6895">
        <w:rPr>
          <w:rStyle w:val="Kommentarzeichen"/>
          <w:rFonts w:ascii="Calibri" w:eastAsia="Times New Roman" w:hAnsi="Calibri"/>
          <w:lang w:val="en-US" w:eastAsia="x-none"/>
        </w:rPr>
        <w:commentReference w:id="334"/>
      </w:r>
      <w:commentRangeEnd w:id="335"/>
      <w:r w:rsidR="004F5C99">
        <w:rPr>
          <w:rStyle w:val="Kommentarzeichen"/>
          <w:rFonts w:ascii="Calibri" w:eastAsia="Times New Roman" w:hAnsi="Calibri"/>
          <w:lang w:val="en-US" w:eastAsia="x-none"/>
        </w:rPr>
        <w:commentReference w:id="335"/>
      </w:r>
    </w:p>
    <w:p w14:paraId="1DD4C38F" w14:textId="77777777" w:rsidR="00FC68DB" w:rsidRPr="007055D9" w:rsidRDefault="00FC68DB" w:rsidP="00B202D2">
      <w:pPr>
        <w:pStyle w:val="berschrift1"/>
      </w:pPr>
      <w:bookmarkStart w:id="336" w:name="_Toc334484488"/>
      <w:bookmarkStart w:id="337" w:name="_Toc334486133"/>
      <w:bookmarkStart w:id="338" w:name="XMLStructureConnectionGroups"/>
      <w:bookmarkStart w:id="339" w:name="SeamweldConnectionGroupPart"/>
      <w:bookmarkStart w:id="340" w:name="XMLStructurePartsPIDs"/>
      <w:bookmarkStart w:id="341" w:name="XMLStructureConnections"/>
      <w:bookmarkStart w:id="342" w:name="XMLStructurePointConnections"/>
      <w:bookmarkStart w:id="343" w:name="XMLStructureLineConnections"/>
      <w:bookmarkStart w:id="344" w:name="XMLStructurePlaneConnections"/>
      <w:bookmarkStart w:id="345" w:name="_Toc338938892"/>
      <w:bookmarkStart w:id="346" w:name="_Toc338939088"/>
      <w:bookmarkStart w:id="347" w:name="_Toc3556959"/>
      <w:bookmarkStart w:id="348" w:name="_Toc34747209"/>
      <w:bookmarkStart w:id="349" w:name="_Toc77102023"/>
      <w:bookmarkStart w:id="350" w:name="_Toc99614571"/>
      <w:bookmarkEnd w:id="106"/>
      <w:bookmarkEnd w:id="107"/>
      <w:bookmarkEnd w:id="336"/>
      <w:bookmarkEnd w:id="337"/>
      <w:bookmarkEnd w:id="338"/>
      <w:bookmarkEnd w:id="339"/>
      <w:bookmarkEnd w:id="340"/>
      <w:bookmarkEnd w:id="341"/>
      <w:bookmarkEnd w:id="342"/>
      <w:bookmarkEnd w:id="343"/>
      <w:bookmarkEnd w:id="344"/>
      <w:r w:rsidRPr="007055D9">
        <w:t>Data Common to any Connection</w:t>
      </w:r>
      <w:bookmarkEnd w:id="345"/>
      <w:bookmarkEnd w:id="346"/>
      <w:bookmarkEnd w:id="347"/>
      <w:bookmarkEnd w:id="348"/>
      <w:bookmarkEnd w:id="349"/>
      <w:bookmarkEnd w:id="350"/>
      <w:r w:rsidRPr="007055D9">
        <w:t xml:space="preserve"> </w:t>
      </w:r>
    </w:p>
    <w:p w14:paraId="065EFE33" w14:textId="77777777" w:rsidR="00FC68DB" w:rsidRDefault="00FC68DB" w:rsidP="00B202D2">
      <w:pPr>
        <w:pStyle w:val="berschrift2"/>
      </w:pPr>
      <w:bookmarkStart w:id="351" w:name="_Ref448911656"/>
      <w:bookmarkStart w:id="352" w:name="_Toc3556960"/>
      <w:bookmarkStart w:id="353" w:name="_Toc34747210"/>
      <w:bookmarkStart w:id="354" w:name="_Toc77102024"/>
      <w:bookmarkStart w:id="355" w:name="_Toc413359574"/>
      <w:bookmarkStart w:id="356" w:name="_Toc338938893"/>
      <w:bookmarkStart w:id="357" w:name="_Toc338939089"/>
      <w:bookmarkStart w:id="358" w:name="_Toc288196462"/>
      <w:bookmarkStart w:id="359" w:name="_Toc288200760"/>
      <w:bookmarkStart w:id="360" w:name="_Toc99614572"/>
      <w:r>
        <w:t>Indices and their properties</w:t>
      </w:r>
      <w:bookmarkEnd w:id="351"/>
      <w:bookmarkEnd w:id="352"/>
      <w:bookmarkEnd w:id="353"/>
      <w:bookmarkEnd w:id="354"/>
      <w:bookmarkEnd w:id="360"/>
    </w:p>
    <w:p w14:paraId="054A9551" w14:textId="7FF97572" w:rsidR="00FC68DB" w:rsidRDefault="007836EA" w:rsidP="00B202D2">
      <w:pPr>
        <w:rPr>
          <w:lang w:eastAsia="x-none"/>
        </w:rPr>
      </w:pPr>
      <w:proofErr w:type="spellStart"/>
      <w:r w:rsidRPr="007836EA">
        <w:rPr>
          <w:rFonts w:cs="Arial"/>
          <w:lang w:eastAsia="x-none"/>
        </w:rPr>
        <w:t>χ</w:t>
      </w:r>
      <w:r w:rsidR="00FC68DB">
        <w:rPr>
          <w:lang w:eastAsia="x-none"/>
        </w:rPr>
        <w:t>MCF</w:t>
      </w:r>
      <w:proofErr w:type="spellEnd"/>
      <w:r w:rsidR="00FC68DB">
        <w:rPr>
          <w:lang w:eastAsia="x-none"/>
        </w:rPr>
        <w:t xml:space="preserve"> provides several elements which are </w:t>
      </w:r>
      <w:r w:rsidR="00FC68DB" w:rsidRPr="00B459CB">
        <w:rPr>
          <w:lang w:eastAsia="x-none"/>
        </w:rPr>
        <w:t>essentially</w:t>
      </w:r>
      <w:r w:rsidR="00FC68DB">
        <w:rPr>
          <w:lang w:eastAsia="x-none"/>
        </w:rPr>
        <w:t xml:space="preserve"> ordered sets of the same data type (strings, integers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order of the elements in a set is essential. E.g.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proofErr w:type="spellStart"/>
      <w:r w:rsidR="007836EA" w:rsidRPr="007836EA">
        <w:rPr>
          <w:rFonts w:cs="Arial"/>
          <w:lang w:eastAsia="x-none"/>
        </w:rPr>
        <w:t>χ</w:t>
      </w:r>
      <w:r>
        <w:rPr>
          <w:lang w:eastAsia="x-none"/>
        </w:rPr>
        <w:t>MCF</w:t>
      </w:r>
      <w:proofErr w:type="spellEnd"/>
      <w:r>
        <w:rPr>
          <w:lang w:eastAsia="x-none"/>
        </w:rPr>
        <w:t xml:space="preserve">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361" w:name="_Toc99614573"/>
      <w:bookmarkEnd w:id="355"/>
      <w:r>
        <w:rPr>
          <w:szCs w:val="34"/>
        </w:rPr>
        <w:t>Connection Referencing</w:t>
      </w:r>
      <w:bookmarkEnd w:id="361"/>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362" w:name="_Toc99614574"/>
      <w:r>
        <w:lastRenderedPageBreak/>
        <w:t xml:space="preserve">Attribute </w:t>
      </w:r>
      <w:r w:rsidRPr="00430FB1">
        <w:rPr>
          <w:rFonts w:ascii="Courier New" w:hAnsi="Courier New" w:cs="Courier New"/>
          <w:szCs w:val="34"/>
          <w:highlight w:val="white"/>
        </w:rPr>
        <w:t>label</w:t>
      </w:r>
      <w:bookmarkEnd w:id="362"/>
    </w:p>
    <w:p w14:paraId="6D9B346C" w14:textId="11A0A106"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r w:rsidR="00E65B74">
        <w:t>identifies</w:t>
      </w:r>
      <w:r w:rsidR="00E65B74" w:rsidRPr="007055D9">
        <w:t xml:space="preserve"> </w:t>
      </w:r>
      <w:r w:rsidRPr="007055D9">
        <w:t xml:space="preserve">it throughout the entire </w:t>
      </w:r>
      <w:proofErr w:type="spellStart"/>
      <w:r w:rsidR="00FD65D3" w:rsidRPr="007055D9">
        <w:t>CA</w:t>
      </w:r>
      <w:r w:rsidR="00FD65D3">
        <w:t>x</w:t>
      </w:r>
      <w:proofErr w:type="spellEnd"/>
      <w:r w:rsidR="00FD65D3" w:rsidRPr="007055D9">
        <w:t xml:space="preserve"> </w:t>
      </w:r>
      <w:r w:rsidRPr="007055D9">
        <w:t>process</w:t>
      </w:r>
      <w:r w:rsidR="00E65B74">
        <w:t>, maybe even the complete product lifecycle including manufacturing</w:t>
      </w:r>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(e.</w:t>
      </w:r>
      <w:r w:rsidRPr="007055D9">
        <w:t xml:space="preserve">g.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w:t>
      </w:r>
      <w:proofErr w:type="spellStart"/>
      <w:r>
        <w:rPr>
          <w:rFonts w:ascii="Courier New" w:hAnsi="Courier New" w:cs="Courier New"/>
          <w:b/>
          <w:i/>
          <w:sz w:val="18"/>
          <w:szCs w:val="18"/>
        </w:rPr>
        <w:t>a</w:t>
      </w:r>
      <w:r w:rsidRPr="008510E0">
        <w:rPr>
          <w:rFonts w:ascii="Courier New" w:hAnsi="Courier New" w:cs="Courier New"/>
          <w:b/>
          <w:i/>
          <w:sz w:val="18"/>
          <w:szCs w:val="18"/>
        </w:rPr>
        <w:t>ppdata</w:t>
      </w:r>
      <w:proofErr w:type="spellEnd"/>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363" w:name="_Toc77102026"/>
      <w:bookmarkStart w:id="364" w:name="_Toc99614575"/>
      <w:r>
        <w:t xml:space="preserve">Attribute </w:t>
      </w:r>
      <w:r w:rsidRPr="00430FB1">
        <w:rPr>
          <w:rFonts w:ascii="Courier New" w:hAnsi="Courier New" w:cs="Courier New"/>
          <w:szCs w:val="34"/>
          <w:highlight w:val="white"/>
        </w:rPr>
        <w:t>ident</w:t>
      </w:r>
      <w:r w:rsidRPr="00BD20ED">
        <w:t xml:space="preserve"> </w:t>
      </w:r>
      <w:bookmarkEnd w:id="363"/>
      <w:bookmarkEnd w:id="364"/>
    </w:p>
    <w:p w14:paraId="55906C17" w14:textId="4B3FAE31"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t>,</w:t>
      </w:r>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650A7068" w:rsidR="00BD4F32" w:rsidRPr="00CC4839" w:rsidRDefault="00BD4F32" w:rsidP="00B202D2">
      <w:pPr>
        <w:rPr>
          <w:lang w:val="en-US"/>
        </w:rPr>
      </w:pPr>
      <w:r w:rsidRPr="00CC4839">
        <w:rPr>
          <w:rFonts w:ascii="Courier New" w:hAnsi="Courier New" w:cs="Courier New"/>
          <w:b/>
          <w:i/>
          <w:sz w:val="18"/>
          <w:szCs w:val="18"/>
        </w:rPr>
        <w:t>ident</w:t>
      </w:r>
      <w:r>
        <w:t xml:space="preserve"> is </w:t>
      </w:r>
      <w:r w:rsidR="00CC4839">
        <w:t xml:space="preserve">a </w:t>
      </w:r>
      <w:r>
        <w:t>positive</w:t>
      </w:r>
      <w:r w:rsidR="00CC4839">
        <w:t xml:space="preserve"> integer</w:t>
      </w:r>
      <w:r>
        <w:t xml:space="preserve"> and unique within the </w:t>
      </w:r>
      <w:r>
        <w:rPr>
          <w:lang w:val="el-GR"/>
        </w:rPr>
        <w:t>χ</w:t>
      </w:r>
      <w:r>
        <w:rPr>
          <w:lang w:val="en-US"/>
        </w:rPr>
        <w:t>MCF file.</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w:t>
      </w:r>
      <w:proofErr w:type="spellStart"/>
      <w:r w:rsidRPr="00D977AB">
        <w:t>connection_list</w:t>
      </w:r>
      <w:proofErr w:type="spellEnd"/>
      <w:r w:rsidRPr="00D977AB">
        <w: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&lt;loc&gt;  ...</w:t>
      </w:r>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365" w:name="_Ref413329202"/>
      <w:bookmarkStart w:id="366" w:name="_Toc413359575"/>
      <w:bookmarkStart w:id="367" w:name="_Toc3556962"/>
      <w:bookmarkStart w:id="368" w:name="_Toc34747212"/>
      <w:bookmarkStart w:id="369" w:name="_Toc77102027"/>
      <w:bookmarkStart w:id="370" w:name="_Toc99614576"/>
      <w:r>
        <w:rPr>
          <w:szCs w:val="34"/>
        </w:rPr>
        <w:t>Dimensions and Coordinates</w:t>
      </w:r>
      <w:bookmarkEnd w:id="365"/>
      <w:bookmarkEnd w:id="366"/>
      <w:bookmarkEnd w:id="367"/>
      <w:bookmarkEnd w:id="368"/>
      <w:bookmarkEnd w:id="369"/>
      <w:bookmarkEnd w:id="370"/>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371" w:name="_Toc413359576"/>
      <w:bookmarkStart w:id="372" w:name="_Ref440360308"/>
      <w:bookmarkStart w:id="373" w:name="_Ref440360312"/>
      <w:bookmarkStart w:id="374" w:name="_Ref440360851"/>
      <w:bookmarkStart w:id="375" w:name="_Ref440360857"/>
      <w:bookmarkStart w:id="376" w:name="_Ref440453613"/>
      <w:bookmarkStart w:id="377" w:name="_Ref440453616"/>
      <w:bookmarkStart w:id="378" w:name="_Ref440454500"/>
      <w:bookmarkStart w:id="379" w:name="_Ref440454502"/>
      <w:bookmarkStart w:id="380" w:name="_Toc3556963"/>
      <w:bookmarkStart w:id="381" w:name="_Toc34747213"/>
      <w:bookmarkStart w:id="382" w:name="_Toc77102028"/>
      <w:bookmarkStart w:id="383" w:name="_Toc99614577"/>
      <w:r w:rsidRPr="00BD20ED">
        <w:rPr>
          <w:szCs w:val="34"/>
        </w:rPr>
        <w:t xml:space="preserve">Attribute </w:t>
      </w:r>
      <w:proofErr w:type="spellStart"/>
      <w:r>
        <w:rPr>
          <w:rFonts w:ascii="Courier New" w:hAnsi="Courier New" w:cs="Courier New"/>
          <w:b w:val="0"/>
          <w:szCs w:val="34"/>
          <w:highlight w:val="white"/>
        </w:rPr>
        <w:t>quality_control</w:t>
      </w:r>
      <w:bookmarkEnd w:id="371"/>
      <w:bookmarkEnd w:id="372"/>
      <w:bookmarkEnd w:id="373"/>
      <w:bookmarkEnd w:id="374"/>
      <w:bookmarkEnd w:id="375"/>
      <w:bookmarkEnd w:id="376"/>
      <w:bookmarkEnd w:id="377"/>
      <w:bookmarkEnd w:id="378"/>
      <w:bookmarkEnd w:id="379"/>
      <w:bookmarkEnd w:id="380"/>
      <w:bookmarkEnd w:id="381"/>
      <w:bookmarkEnd w:id="382"/>
      <w:bookmarkEnd w:id="383"/>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proofErr w:type="spellStart"/>
      <w:r>
        <w:rPr>
          <w:rFonts w:ascii="Arial" w:hAnsi="Arial" w:cs="Arial"/>
          <w:lang w:eastAsia="x-none"/>
        </w:rPr>
        <w:t>χ</w:t>
      </w:r>
      <w:r>
        <w:rPr>
          <w:lang w:eastAsia="x-none"/>
        </w:rPr>
        <w:t>MCF</w:t>
      </w:r>
      <w:proofErr w:type="spellEnd"/>
      <w:r>
        <w:rPr>
          <w:lang w:eastAsia="x-none"/>
        </w:rPr>
        <w:t xml:space="preserve">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384" w:name="_Ref428442251"/>
      <w:bookmarkStart w:id="385" w:name="_Toc3556964"/>
      <w:bookmarkStart w:id="386" w:name="_Toc34747214"/>
      <w:bookmarkStart w:id="387" w:name="_Toc77102029"/>
      <w:bookmarkStart w:id="388" w:name="_Toc99614578"/>
      <w:r w:rsidRPr="007331A4">
        <w:t>Custom Attributes list</w:t>
      </w:r>
      <w:bookmarkEnd w:id="384"/>
      <w:bookmarkEnd w:id="385"/>
      <w:bookmarkEnd w:id="386"/>
      <w:bookmarkEnd w:id="387"/>
      <w:bookmarkEnd w:id="388"/>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w:t>
      </w:r>
      <w:proofErr w:type="spellStart"/>
      <w:r>
        <w:t>χMCF</w:t>
      </w:r>
      <w:proofErr w:type="spellEnd"/>
      <w:r>
        <w:t xml:space="preserve">. Exceptions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appdata</w:t>
      </w:r>
      <w:proofErr w:type="spellEnd"/>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appdata</w:t>
      </w:r>
      <w:proofErr w:type="spellEnd"/>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appdata</w:t>
      </w:r>
      <w:proofErr w:type="spellEnd"/>
      <w:r w:rsidRPr="00CA65D9">
        <w:rPr>
          <w:rFonts w:ascii="Courier New" w:hAnsi="Courier New" w:cs="Courier New"/>
          <w:b/>
          <w:i/>
          <w:sz w:val="18"/>
          <w:szCs w:val="18"/>
        </w:rPr>
        <w:t>&gt;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lastRenderedPageBreak/>
        <w:t xml:space="preserve">There are </w:t>
      </w:r>
      <w:r w:rsidRPr="000E540D">
        <w:t>frequently</w:t>
      </w:r>
      <w:r>
        <w:t xml:space="preserve"> situations where a user of </w:t>
      </w:r>
      <w:proofErr w:type="spellStart"/>
      <w:r>
        <w:t>χMCF</w:t>
      </w:r>
      <w:proofErr w:type="spellEnd"/>
      <w:r>
        <w:t xml:space="preserve"> wishes to introduce </w:t>
      </w:r>
      <w:r w:rsidRPr="00715044">
        <w:t>supplementary</w:t>
      </w:r>
      <w:r>
        <w:t xml:space="preserve"> information (attributes) to enrich the standard attributes defined by </w:t>
      </w:r>
      <w:proofErr w:type="spellStart"/>
      <w:r>
        <w:t>χMCF</w:t>
      </w:r>
      <w:proofErr w:type="spellEnd"/>
      <w:r>
        <w:t xml:space="preserve">. In principle, the </w:t>
      </w:r>
      <w:r w:rsidRPr="00715044">
        <w:t>supplementary</w:t>
      </w:r>
      <w:r>
        <w:t xml:space="preserve"> information could also be placed in an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appdata</w:t>
      </w:r>
      <w:proofErr w:type="spellEnd"/>
      <w:r w:rsidRPr="00CA65D9">
        <w:rPr>
          <w:rFonts w:ascii="Courier New" w:hAnsi="Courier New" w:cs="Courier New"/>
          <w:b/>
          <w:i/>
          <w:sz w:val="18"/>
          <w:szCs w:val="18"/>
        </w:rPr>
        <w:t>&gt;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proofErr w:type="spellStart"/>
      <w:r>
        <w:t>χMCF</w:t>
      </w:r>
      <w:proofErr w:type="spellEnd"/>
      <w:r>
        <w:t xml:space="preserve">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B202D2">
      <w:pPr>
        <w:spacing w:before="240" w:after="0"/>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w:t>
      </w:r>
      <w:proofErr w:type="spellStart"/>
      <w:r>
        <w:t>χMCF</w:t>
      </w:r>
      <w:proofErr w:type="spellEnd"/>
      <w:r>
        <w:t xml:space="preserve">.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B202D2">
      <w:pPr>
        <w:spacing w:before="240" w:after="0"/>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w:t>
      </w:r>
      <w:proofErr w:type="spellStart"/>
      <w:r>
        <w:t>custom_attributes_list</w:t>
      </w:r>
      <w:proofErr w:type="spellEnd"/>
      <w:r>
        <w:t>&gt;</w:t>
      </w:r>
    </w:p>
    <w:p w14:paraId="1523B38C" w14:textId="77777777" w:rsidR="00FC68DB" w:rsidRDefault="00FC68DB" w:rsidP="002B3B7D">
      <w:pPr>
        <w:pStyle w:val="XMLCode"/>
        <w:keepNext/>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w:t>
      </w:r>
      <w:proofErr w:type="spellStart"/>
      <w:r>
        <w:t>custom_attributes</w:t>
      </w:r>
      <w:proofErr w:type="spellEnd"/>
      <w:r>
        <w:t>&gt;</w:t>
      </w:r>
    </w:p>
    <w:p w14:paraId="064BFE2F" w14:textId="77777777" w:rsidR="00FC68DB" w:rsidRDefault="00FC68DB" w:rsidP="00B202D2">
      <w:pPr>
        <w:pStyle w:val="XMLCode"/>
      </w:pPr>
      <w:r>
        <w:lastRenderedPageBreak/>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B202D2">
      <w:pPr>
        <w:spacing w:before="240" w:after="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109EC883" w:rsidR="00FC68DB" w:rsidRDefault="00FC68DB" w:rsidP="00B202D2">
      <w:pPr>
        <w:pStyle w:val="Beschriftung"/>
        <w:spacing w:before="120"/>
        <w:rPr>
          <w:rFonts w:ascii="Courier New" w:hAnsi="Courier New" w:cs="Courier New"/>
          <w:b/>
          <w:i w:val="0"/>
        </w:rPr>
      </w:pPr>
      <w:bookmarkStart w:id="389" w:name="_Toc440039075"/>
      <w:bookmarkStart w:id="390" w:name="_Toc3566426"/>
      <w:bookmarkStart w:id="391" w:name="_Toc34747429"/>
      <w:bookmarkStart w:id="392" w:name="_Toc77095877"/>
      <w:bookmarkStart w:id="393" w:name="_Toc99614753"/>
      <w:r>
        <w:t xml:space="preserve">Table </w:t>
      </w:r>
      <w:r>
        <w:fldChar w:fldCharType="begin"/>
      </w:r>
      <w:r>
        <w:instrText xml:space="preserve"> SEQ Table \* ARABIC </w:instrText>
      </w:r>
      <w:r>
        <w:fldChar w:fldCharType="separate"/>
      </w:r>
      <w:r w:rsidR="001F4D75">
        <w:rPr>
          <w:noProof/>
        </w:rPr>
        <w:t>17</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389"/>
      <w:bookmarkEnd w:id="390"/>
      <w:bookmarkEnd w:id="391"/>
      <w:bookmarkEnd w:id="392"/>
      <w:bookmarkEnd w:id="393"/>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509FBA92" w:rsidR="00FC68DB" w:rsidRDefault="00FC68DB" w:rsidP="00B202D2">
      <w:pPr>
        <w:pStyle w:val="Beschriftung"/>
        <w:spacing w:before="120"/>
      </w:pPr>
      <w:bookmarkStart w:id="394" w:name="_Toc440039076"/>
      <w:bookmarkStart w:id="395" w:name="_Toc3566427"/>
      <w:bookmarkStart w:id="396" w:name="_Toc34747430"/>
      <w:bookmarkStart w:id="397" w:name="_Toc77095878"/>
      <w:bookmarkStart w:id="398" w:name="_Toc99614754"/>
      <w:r>
        <w:t xml:space="preserve">Table </w:t>
      </w:r>
      <w:r>
        <w:fldChar w:fldCharType="begin"/>
      </w:r>
      <w:r>
        <w:instrText xml:space="preserve"> SEQ Table \* ARABIC </w:instrText>
      </w:r>
      <w:r>
        <w:fldChar w:fldCharType="separate"/>
      </w:r>
      <w:r w:rsidR="001F4D75">
        <w:rPr>
          <w:noProof/>
        </w:rPr>
        <w:t>18</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394"/>
      <w:bookmarkEnd w:id="395"/>
      <w:bookmarkEnd w:id="396"/>
      <w:bookmarkEnd w:id="397"/>
      <w:bookmarkEnd w:id="398"/>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25FD5ECD" w:rsidR="00FC68DB" w:rsidRDefault="00FC68DB" w:rsidP="00B202D2">
      <w:pPr>
        <w:pStyle w:val="Beschriftung"/>
        <w:spacing w:before="120"/>
        <w:rPr>
          <w:rFonts w:ascii="Courier New" w:hAnsi="Courier New" w:cs="Courier New"/>
          <w:b/>
          <w:i w:val="0"/>
        </w:rPr>
      </w:pPr>
      <w:bookmarkStart w:id="399" w:name="_Toc440039077"/>
      <w:bookmarkStart w:id="400" w:name="_Toc3566428"/>
      <w:bookmarkStart w:id="401" w:name="_Toc34747431"/>
      <w:bookmarkStart w:id="402" w:name="_Toc77095879"/>
      <w:bookmarkStart w:id="403" w:name="_Toc99614755"/>
      <w:r>
        <w:t xml:space="preserve">Table </w:t>
      </w:r>
      <w:r>
        <w:fldChar w:fldCharType="begin"/>
      </w:r>
      <w:r>
        <w:instrText xml:space="preserve"> SEQ Table \* ARABIC </w:instrText>
      </w:r>
      <w:r>
        <w:fldChar w:fldCharType="separate"/>
      </w:r>
      <w:r w:rsidR="001F4D75">
        <w:rPr>
          <w:noProof/>
        </w:rPr>
        <w:t>19</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399"/>
      <w:bookmarkEnd w:id="400"/>
      <w:bookmarkEnd w:id="401"/>
      <w:bookmarkEnd w:id="402"/>
      <w:bookmarkEnd w:id="403"/>
    </w:p>
    <w:p w14:paraId="46ECFB5A" w14:textId="77777777" w:rsidR="00FC68DB" w:rsidRDefault="00FC68DB" w:rsidP="00B202D2">
      <w:pPr>
        <w:keepNext/>
        <w:spacing w:before="120"/>
      </w:pPr>
      <w:r>
        <w:lastRenderedPageBreak/>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1B01D6">
      <w:pPr>
        <w:pStyle w:val="Listenabsatz"/>
        <w:keepNext/>
        <w:numPr>
          <w:ilvl w:val="0"/>
          <w:numId w:val="47"/>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1B01D6">
      <w:pPr>
        <w:pStyle w:val="Listenabsatz"/>
        <w:numPr>
          <w:ilvl w:val="0"/>
          <w:numId w:val="47"/>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1B01D6">
      <w:pPr>
        <w:pStyle w:val="Listenabsatz"/>
        <w:numPr>
          <w:ilvl w:val="0"/>
          <w:numId w:val="47"/>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701ACEA3" w:rsidR="00FC68DB" w:rsidRDefault="00FC68DB" w:rsidP="00B202D2">
      <w:pPr>
        <w:pStyle w:val="Beschriftung"/>
        <w:spacing w:before="120"/>
      </w:pPr>
      <w:bookmarkStart w:id="404" w:name="_Toc440039078"/>
      <w:bookmarkStart w:id="405" w:name="_Toc3566429"/>
      <w:bookmarkStart w:id="406" w:name="_Toc34747432"/>
      <w:bookmarkStart w:id="407" w:name="_Toc77095880"/>
      <w:bookmarkStart w:id="408" w:name="_Toc99614756"/>
      <w:r>
        <w:t xml:space="preserve">Table </w:t>
      </w:r>
      <w:r>
        <w:fldChar w:fldCharType="begin"/>
      </w:r>
      <w:r>
        <w:instrText xml:space="preserve"> SEQ Table \* ARABIC </w:instrText>
      </w:r>
      <w:r>
        <w:fldChar w:fldCharType="separate"/>
      </w:r>
      <w:r w:rsidR="001F4D75">
        <w:rPr>
          <w:noProof/>
        </w:rPr>
        <w:t>20</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404"/>
      <w:bookmarkEnd w:id="405"/>
      <w:bookmarkEnd w:id="406"/>
      <w:bookmarkEnd w:id="407"/>
      <w:bookmarkEnd w:id="408"/>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5E83DC07" w:rsidR="00FC68DB" w:rsidRDefault="00FC68DB" w:rsidP="00B202D2">
      <w:pPr>
        <w:pStyle w:val="Beschriftung"/>
        <w:spacing w:before="120"/>
      </w:pPr>
      <w:bookmarkStart w:id="409" w:name="_Toc440039079"/>
      <w:bookmarkStart w:id="410" w:name="_Toc3566430"/>
      <w:bookmarkStart w:id="411" w:name="_Toc34747433"/>
      <w:bookmarkStart w:id="412" w:name="_Toc77095881"/>
      <w:bookmarkStart w:id="413" w:name="_Toc99614757"/>
      <w:r>
        <w:t xml:space="preserve">Table </w:t>
      </w:r>
      <w:r>
        <w:fldChar w:fldCharType="begin"/>
      </w:r>
      <w:r>
        <w:instrText xml:space="preserve"> SEQ Table \* ARABIC </w:instrText>
      </w:r>
      <w:r>
        <w:fldChar w:fldCharType="separate"/>
      </w:r>
      <w:r w:rsidR="001F4D75">
        <w:rPr>
          <w:noProof/>
        </w:rPr>
        <w:t>21</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409"/>
      <w:bookmarkEnd w:id="410"/>
      <w:bookmarkEnd w:id="411"/>
      <w:bookmarkEnd w:id="412"/>
      <w:bookmarkEnd w:id="413"/>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1CC5CF00" w:rsidR="00FC68DB" w:rsidRDefault="00FC68DB" w:rsidP="00B202D2">
      <w:pPr>
        <w:pStyle w:val="Beschriftung"/>
        <w:spacing w:before="120"/>
      </w:pPr>
      <w:bookmarkStart w:id="414" w:name="_Toc440039080"/>
      <w:bookmarkStart w:id="415" w:name="_Toc3566431"/>
      <w:bookmarkStart w:id="416" w:name="_Toc34747434"/>
      <w:bookmarkStart w:id="417" w:name="_Toc77095882"/>
      <w:bookmarkStart w:id="418" w:name="_Toc99614758"/>
      <w:r>
        <w:t xml:space="preserve">Table </w:t>
      </w:r>
      <w:r>
        <w:fldChar w:fldCharType="begin"/>
      </w:r>
      <w:r>
        <w:instrText xml:space="preserve"> SEQ Table \* ARABIC </w:instrText>
      </w:r>
      <w:r>
        <w:fldChar w:fldCharType="separate"/>
      </w:r>
      <w:r w:rsidR="001F4D75">
        <w:rPr>
          <w:noProof/>
        </w:rPr>
        <w:t>22</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414"/>
      <w:bookmarkEnd w:id="415"/>
      <w:bookmarkEnd w:id="416"/>
      <w:bookmarkEnd w:id="417"/>
      <w:bookmarkEnd w:id="418"/>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0926E5AF" w:rsidR="00FC68DB" w:rsidRDefault="00FC68DB" w:rsidP="00B202D2">
      <w:pPr>
        <w:pStyle w:val="Beschriftung"/>
        <w:spacing w:before="120"/>
      </w:pPr>
      <w:bookmarkStart w:id="419" w:name="_Toc440039081"/>
      <w:bookmarkStart w:id="420" w:name="_Toc3566432"/>
      <w:bookmarkStart w:id="421" w:name="_Toc34747435"/>
      <w:bookmarkStart w:id="422" w:name="_Toc77095883"/>
      <w:bookmarkStart w:id="423" w:name="_Toc99614759"/>
      <w:r>
        <w:t xml:space="preserve">Table </w:t>
      </w:r>
      <w:r>
        <w:fldChar w:fldCharType="begin"/>
      </w:r>
      <w:r>
        <w:instrText xml:space="preserve"> SEQ Table \* ARABIC </w:instrText>
      </w:r>
      <w:r>
        <w:fldChar w:fldCharType="separate"/>
      </w:r>
      <w:r w:rsidR="001F4D75">
        <w:rPr>
          <w:noProof/>
        </w:rPr>
        <w:t>23</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419"/>
      <w:bookmarkEnd w:id="420"/>
      <w:bookmarkEnd w:id="421"/>
      <w:bookmarkEnd w:id="422"/>
      <w:bookmarkEnd w:id="423"/>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530FB775" w:rsidR="00FC68DB" w:rsidRDefault="00FC68DB" w:rsidP="00B202D2">
      <w:pPr>
        <w:pStyle w:val="Beschriftung"/>
        <w:spacing w:before="120"/>
      </w:pPr>
      <w:bookmarkStart w:id="424" w:name="_Toc440039082"/>
      <w:bookmarkStart w:id="425" w:name="_Toc3566433"/>
      <w:bookmarkStart w:id="426" w:name="_Toc34747436"/>
      <w:bookmarkStart w:id="427" w:name="_Toc77095884"/>
      <w:bookmarkStart w:id="428" w:name="_Toc99614760"/>
      <w:r>
        <w:lastRenderedPageBreak/>
        <w:t xml:space="preserve">Table </w:t>
      </w:r>
      <w:r>
        <w:fldChar w:fldCharType="begin"/>
      </w:r>
      <w:r>
        <w:instrText xml:space="preserve"> SEQ Table \* ARABIC </w:instrText>
      </w:r>
      <w:r>
        <w:fldChar w:fldCharType="separate"/>
      </w:r>
      <w:r w:rsidR="001F4D75">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424"/>
      <w:bookmarkEnd w:id="425"/>
      <w:bookmarkEnd w:id="426"/>
      <w:bookmarkEnd w:id="427"/>
      <w:bookmarkEnd w:id="428"/>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10AEA9EB" w:rsidR="00FC68DB" w:rsidRDefault="00FC68DB" w:rsidP="00B202D2">
      <w:pPr>
        <w:pStyle w:val="Beschriftung"/>
        <w:spacing w:before="120"/>
      </w:pPr>
      <w:bookmarkStart w:id="429" w:name="_Toc440039083"/>
      <w:bookmarkStart w:id="430" w:name="_Toc3566434"/>
      <w:bookmarkStart w:id="431" w:name="_Toc34747437"/>
      <w:bookmarkStart w:id="432" w:name="_Toc77095885"/>
      <w:bookmarkStart w:id="433" w:name="_Toc99614761"/>
      <w:r>
        <w:t xml:space="preserve">Table </w:t>
      </w:r>
      <w:r>
        <w:fldChar w:fldCharType="begin"/>
      </w:r>
      <w:r>
        <w:instrText xml:space="preserve"> SEQ Table \* ARABIC </w:instrText>
      </w:r>
      <w:r>
        <w:fldChar w:fldCharType="separate"/>
      </w:r>
      <w:r w:rsidR="001F4D75">
        <w:rPr>
          <w:noProof/>
        </w:rPr>
        <w:t>25</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429"/>
      <w:bookmarkEnd w:id="430"/>
      <w:bookmarkEnd w:id="431"/>
      <w:bookmarkEnd w:id="432"/>
      <w:bookmarkEnd w:id="433"/>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A11911">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A11911">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A11911">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A11911">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A11911">
            <w:pPr>
              <w:keepNext/>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6388084B" w:rsidR="00FC68DB" w:rsidRDefault="00FC68DB" w:rsidP="00B202D2">
      <w:pPr>
        <w:pStyle w:val="Beschriftung"/>
        <w:spacing w:before="120"/>
      </w:pPr>
      <w:bookmarkStart w:id="434" w:name="_Toc440039084"/>
      <w:bookmarkStart w:id="435" w:name="_Toc3566435"/>
      <w:bookmarkStart w:id="436" w:name="_Toc34747438"/>
      <w:bookmarkStart w:id="437" w:name="_Toc77095886"/>
      <w:bookmarkStart w:id="438" w:name="_Toc99614762"/>
      <w:r>
        <w:t xml:space="preserve">Table </w:t>
      </w:r>
      <w:r>
        <w:fldChar w:fldCharType="begin"/>
      </w:r>
      <w:r>
        <w:instrText xml:space="preserve"> SEQ Table \* ARABIC </w:instrText>
      </w:r>
      <w:r>
        <w:fldChar w:fldCharType="separate"/>
      </w:r>
      <w:r w:rsidR="001F4D75">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434"/>
      <w:bookmarkEnd w:id="435"/>
      <w:bookmarkEnd w:id="436"/>
      <w:bookmarkEnd w:id="437"/>
      <w:bookmarkEnd w:id="438"/>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6A1E50F2" w:rsidR="00FC68DB" w:rsidRDefault="00FC68DB" w:rsidP="00B202D2">
      <w:pPr>
        <w:pStyle w:val="Beschriftung"/>
        <w:spacing w:before="120"/>
      </w:pPr>
      <w:bookmarkStart w:id="439" w:name="_Toc440039085"/>
      <w:bookmarkStart w:id="440" w:name="_Toc3566436"/>
      <w:bookmarkStart w:id="441" w:name="_Toc34747439"/>
      <w:bookmarkStart w:id="442" w:name="_Toc77095887"/>
      <w:bookmarkStart w:id="443" w:name="_Toc99614763"/>
      <w:r>
        <w:t xml:space="preserve">Table </w:t>
      </w:r>
      <w:r>
        <w:fldChar w:fldCharType="begin"/>
      </w:r>
      <w:r>
        <w:instrText xml:space="preserve"> SEQ Table \* ARABIC </w:instrText>
      </w:r>
      <w:r>
        <w:fldChar w:fldCharType="separate"/>
      </w:r>
      <w:r w:rsidR="001F4D75">
        <w:rPr>
          <w:noProof/>
        </w:rPr>
        <w:t>27</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439"/>
      <w:bookmarkEnd w:id="440"/>
      <w:bookmarkEnd w:id="441"/>
      <w:bookmarkEnd w:id="442"/>
      <w:bookmarkEnd w:id="443"/>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4E788A6F" w:rsidR="00FC68DB" w:rsidRDefault="00FC68DB" w:rsidP="00B202D2">
      <w:pPr>
        <w:pStyle w:val="Beschriftung"/>
        <w:spacing w:before="120"/>
      </w:pPr>
      <w:bookmarkStart w:id="444" w:name="_Toc440039086"/>
      <w:bookmarkStart w:id="445" w:name="_Toc3566437"/>
      <w:bookmarkStart w:id="446" w:name="_Toc34747440"/>
      <w:bookmarkStart w:id="447" w:name="_Toc77095888"/>
      <w:bookmarkStart w:id="448" w:name="_Toc99614764"/>
      <w:r>
        <w:t xml:space="preserve">Table </w:t>
      </w:r>
      <w:r>
        <w:fldChar w:fldCharType="begin"/>
      </w:r>
      <w:r>
        <w:instrText xml:space="preserve"> SEQ Table \* ARABIC </w:instrText>
      </w:r>
      <w:r>
        <w:fldChar w:fldCharType="separate"/>
      </w:r>
      <w:r w:rsidR="001F4D75">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444"/>
      <w:bookmarkEnd w:id="445"/>
      <w:bookmarkEnd w:id="446"/>
      <w:bookmarkEnd w:id="447"/>
      <w:bookmarkEnd w:id="448"/>
    </w:p>
    <w:p w14:paraId="46FEABA1" w14:textId="28303EBD" w:rsidR="00FC68DB" w:rsidRPr="003C3D20" w:rsidRDefault="00FC68DB" w:rsidP="00B202D2">
      <w:pPr>
        <w:spacing w:before="240"/>
        <w:rPr>
          <w:b/>
        </w:rPr>
      </w:pPr>
      <w:r w:rsidRPr="003C3D20">
        <w:rPr>
          <w:b/>
        </w:rPr>
        <w:t>Remarks:</w:t>
      </w:r>
    </w:p>
    <w:p w14:paraId="330B205F" w14:textId="77777777" w:rsidR="00FC68DB" w:rsidRDefault="00FC68DB" w:rsidP="001B01D6">
      <w:pPr>
        <w:numPr>
          <w:ilvl w:val="0"/>
          <w:numId w:val="48"/>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1B01D6">
      <w:pPr>
        <w:numPr>
          <w:ilvl w:val="0"/>
          <w:numId w:val="48"/>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1B01D6">
      <w:pPr>
        <w:numPr>
          <w:ilvl w:val="0"/>
          <w:numId w:val="48"/>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5DE3A469" w:rsidR="00FC68DB" w:rsidRPr="00BA647F" w:rsidRDefault="00FC68DB" w:rsidP="00B202D2">
      <w:pPr>
        <w:keepNext/>
        <w:spacing w:before="120"/>
        <w:rPr>
          <w:b/>
          <w:sz w:val="24"/>
        </w:rPr>
      </w:pPr>
      <w:r w:rsidRPr="00BA647F">
        <w:rPr>
          <w:b/>
          <w:sz w:val="24"/>
        </w:rPr>
        <w:lastRenderedPageBreak/>
        <w:t>Example:</w:t>
      </w:r>
    </w:p>
    <w:p w14:paraId="6723DCF6" w14:textId="77777777" w:rsidR="00FC68DB" w:rsidRDefault="00FC68DB" w:rsidP="00A11911">
      <w:pPr>
        <w:pStyle w:val="XMLCode"/>
        <w:keepNext/>
      </w:pPr>
    </w:p>
    <w:p w14:paraId="65E0A8F9" w14:textId="77777777" w:rsidR="00FC68DB" w:rsidRDefault="00FC68DB" w:rsidP="00A11911">
      <w:pPr>
        <w:pStyle w:val="XMLCode"/>
        <w:keepNext/>
      </w:pPr>
      <w:r>
        <w:t>&lt;</w:t>
      </w:r>
      <w:proofErr w:type="spellStart"/>
      <w:r>
        <w:t>custom_attributes_list</w:t>
      </w:r>
      <w:proofErr w:type="spellEnd"/>
      <w:r>
        <w:t>&gt;</w:t>
      </w:r>
    </w:p>
    <w:p w14:paraId="76BF4FF7" w14:textId="77777777" w:rsidR="00FC68DB" w:rsidRDefault="00FC68DB" w:rsidP="00A11911">
      <w:pPr>
        <w:pStyle w:val="XMLCode"/>
        <w:keepNext/>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449" w:name="_Toc440038865"/>
      <w:bookmarkStart w:id="450" w:name="_Toc3556965"/>
      <w:bookmarkStart w:id="451" w:name="_Toc34747215"/>
      <w:bookmarkStart w:id="452" w:name="_Toc77102030"/>
      <w:bookmarkStart w:id="453" w:name="_Toc99614579"/>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w:t>
      </w:r>
      <w:proofErr w:type="spellStart"/>
      <w:r w:rsidRPr="004F4C2F">
        <w:rPr>
          <w:rFonts w:ascii="Courier New" w:hAnsi="Courier New" w:cs="Courier New"/>
        </w:rPr>
        <w:t>appdata</w:t>
      </w:r>
      <w:proofErr w:type="spellEnd"/>
      <w:r w:rsidRPr="004F4C2F">
        <w:rPr>
          <w:rFonts w:ascii="Courier New" w:hAnsi="Courier New" w:cs="Courier New"/>
        </w:rPr>
        <w:t>/&gt;</w:t>
      </w:r>
      <w:bookmarkEnd w:id="449"/>
      <w:bookmarkEnd w:id="450"/>
      <w:bookmarkEnd w:id="451"/>
      <w:bookmarkEnd w:id="452"/>
      <w:bookmarkEnd w:id="453"/>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appdata</w:t>
      </w:r>
      <w:proofErr w:type="spellEnd"/>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454" w:name="_Toc440038866"/>
      <w:bookmarkStart w:id="455" w:name="_Toc3556966"/>
      <w:bookmarkStart w:id="456" w:name="_Toc34747216"/>
      <w:bookmarkStart w:id="457" w:name="_Toc77102031"/>
      <w:bookmarkStart w:id="458" w:name="_Toc99614580"/>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w:t>
      </w:r>
      <w:proofErr w:type="spellStart"/>
      <w:r w:rsidRPr="00575FF1">
        <w:rPr>
          <w:rFonts w:ascii="Courier New" w:hAnsi="Courier New" w:cs="Courier New"/>
          <w:i/>
          <w:iCs/>
          <w:sz w:val="24"/>
        </w:rPr>
        <w:t>appdata</w:t>
      </w:r>
      <w:proofErr w:type="spellEnd"/>
      <w:r w:rsidRPr="00575FF1">
        <w:rPr>
          <w:rFonts w:ascii="Courier New" w:hAnsi="Courier New" w:cs="Courier New"/>
          <w:i/>
          <w:iCs/>
          <w:sz w:val="24"/>
        </w:rPr>
        <w:t>/&gt;</w:t>
      </w:r>
      <w:bookmarkEnd w:id="454"/>
      <w:bookmarkEnd w:id="455"/>
      <w:bookmarkEnd w:id="456"/>
      <w:bookmarkEnd w:id="457"/>
      <w:bookmarkEnd w:id="458"/>
      <w:r>
        <w:t xml:space="preserve"> </w:t>
      </w:r>
    </w:p>
    <w:p w14:paraId="26CE682F" w14:textId="77777777" w:rsidR="00FC68DB" w:rsidRDefault="00FC68DB" w:rsidP="00B202D2">
      <w:r>
        <w:t xml:space="preserve">In context of </w:t>
      </w:r>
      <w:proofErr w:type="spellStart"/>
      <w:r>
        <w:t>χMCF</w:t>
      </w:r>
      <w:proofErr w:type="spellEnd"/>
      <w:r>
        <w:t>,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appdata</w:t>
      </w:r>
      <w:proofErr w:type="spellEnd"/>
      <w:r w:rsidRPr="00402B6A">
        <w:rPr>
          <w:rFonts w:ascii="Courier New" w:hAnsi="Courier New" w:cs="Courier New"/>
          <w:b/>
          <w:i/>
          <w:sz w:val="18"/>
          <w:szCs w:val="18"/>
        </w:rPr>
        <w:t>/&gt;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appdata</w:t>
      </w:r>
      <w:proofErr w:type="spellEnd"/>
      <w:r w:rsidRPr="00402B6A">
        <w:rPr>
          <w:rFonts w:ascii="Courier New" w:hAnsi="Courier New" w:cs="Courier New"/>
          <w:b/>
          <w:i/>
          <w:sz w:val="18"/>
          <w:szCs w:val="18"/>
        </w:rPr>
        <w:t>/&gt;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appdata</w:t>
      </w:r>
      <w:proofErr w:type="spellEnd"/>
      <w:r w:rsidRPr="00402B6A">
        <w:rPr>
          <w:rFonts w:ascii="Courier New" w:hAnsi="Courier New" w:cs="Courier New"/>
          <w:b/>
          <w:i/>
          <w:sz w:val="18"/>
          <w:szCs w:val="18"/>
        </w:rPr>
        <w:t>/&gt;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appdata</w:t>
      </w:r>
      <w:proofErr w:type="spellEnd"/>
      <w:r w:rsidRPr="00402B6A">
        <w:rPr>
          <w:rFonts w:ascii="Courier New" w:hAnsi="Courier New" w:cs="Courier New"/>
          <w:b/>
          <w:i/>
          <w:sz w:val="18"/>
          <w:szCs w:val="18"/>
        </w:rPr>
        <w:t>/&gt;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459" w:name="_Toc440038867"/>
      <w:bookmarkStart w:id="460" w:name="_Toc3556967"/>
      <w:bookmarkStart w:id="461" w:name="_Toc34747217"/>
      <w:bookmarkStart w:id="462" w:name="_Toc77102032"/>
      <w:bookmarkStart w:id="463" w:name="_Toc99614581"/>
      <w:r>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w:t>
      </w:r>
      <w:proofErr w:type="spellStart"/>
      <w:r w:rsidRPr="00575FF1">
        <w:rPr>
          <w:rFonts w:ascii="Courier New" w:hAnsi="Courier New" w:cs="Courier New"/>
          <w:i/>
          <w:iCs/>
          <w:sz w:val="24"/>
        </w:rPr>
        <w:t>appdata</w:t>
      </w:r>
      <w:proofErr w:type="spellEnd"/>
      <w:r w:rsidRPr="00575FF1">
        <w:rPr>
          <w:rFonts w:ascii="Courier New" w:hAnsi="Courier New" w:cs="Courier New"/>
          <w:i/>
          <w:iCs/>
          <w:sz w:val="24"/>
        </w:rPr>
        <w:t>/&gt;</w:t>
      </w:r>
      <w:bookmarkEnd w:id="459"/>
      <w:bookmarkEnd w:id="460"/>
      <w:bookmarkEnd w:id="461"/>
      <w:bookmarkEnd w:id="462"/>
      <w:bookmarkEnd w:id="463"/>
      <w:r>
        <w:t xml:space="preserve"> </w:t>
      </w:r>
    </w:p>
    <w:p w14:paraId="2203C7C2"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appdata</w:t>
      </w:r>
      <w:proofErr w:type="spellEnd"/>
      <w:r w:rsidRPr="00402B6A">
        <w:rPr>
          <w:rFonts w:ascii="Courier New" w:hAnsi="Courier New" w:cs="Courier New"/>
          <w:b/>
          <w:i/>
          <w:sz w:val="18"/>
          <w:szCs w:val="18"/>
        </w:rPr>
        <w:t>/&gt;</w:t>
      </w:r>
      <w:r w:rsidRPr="009C29E3">
        <w:t xml:space="preserve"> may be used as means of intercommunication between different applications. In this case, the format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appdata</w:t>
      </w:r>
      <w:proofErr w:type="spellEnd"/>
      <w:r w:rsidRPr="00402B6A">
        <w:rPr>
          <w:rFonts w:ascii="Courier New" w:hAnsi="Courier New" w:cs="Courier New"/>
          <w:b/>
          <w:i/>
          <w:sz w:val="18"/>
          <w:szCs w:val="18"/>
        </w:rPr>
        <w:t>/&gt;</w:t>
      </w:r>
      <w:r w:rsidRPr="009C29E3">
        <w:t xml:space="preserve"> needs to be standardized and publi</w:t>
      </w:r>
      <w:r>
        <w:t>sh</w:t>
      </w:r>
      <w:r w:rsidRPr="009C29E3">
        <w:t xml:space="preserve">ed by the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appdata</w:t>
      </w:r>
      <w:proofErr w:type="spellEnd"/>
      <w:r w:rsidRPr="00402B6A">
        <w:rPr>
          <w:rFonts w:ascii="Courier New" w:hAnsi="Courier New" w:cs="Courier New"/>
          <w:b/>
          <w:i/>
          <w:sz w:val="18"/>
          <w:szCs w:val="18"/>
        </w:rPr>
        <w:t>/&gt;</w:t>
      </w:r>
      <w:r w:rsidRPr="009C29E3">
        <w:t xml:space="preserve"> owner. Of course, </w:t>
      </w:r>
      <w:r w:rsidRPr="009C29E3">
        <w:lastRenderedPageBreak/>
        <w:t xml:space="preserve">information stored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appdata</w:t>
      </w:r>
      <w:proofErr w:type="spellEnd"/>
      <w:r w:rsidRPr="00402B6A">
        <w:rPr>
          <w:rFonts w:ascii="Courier New" w:hAnsi="Courier New" w:cs="Courier New"/>
          <w:b/>
          <w:i/>
          <w:sz w:val="18"/>
          <w:szCs w:val="18"/>
        </w:rPr>
        <w:t>/&gt;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appdata</w:t>
      </w:r>
      <w:proofErr w:type="spellEnd"/>
      <w:r w:rsidRPr="00402B6A">
        <w:rPr>
          <w:rFonts w:ascii="Courier New" w:hAnsi="Courier New" w:cs="Courier New"/>
          <w:b/>
          <w:i/>
          <w:sz w:val="18"/>
          <w:szCs w:val="18"/>
        </w:rPr>
        <w:t>/&gt;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appdata</w:t>
      </w:r>
      <w:proofErr w:type="spellEnd"/>
      <w:r w:rsidRPr="00402B6A">
        <w:rPr>
          <w:rFonts w:ascii="Courier New" w:hAnsi="Courier New" w:cs="Courier New"/>
          <w:b/>
          <w:i/>
          <w:sz w:val="18"/>
          <w:szCs w:val="18"/>
        </w:rPr>
        <w:t>/&gt;</w:t>
      </w:r>
      <w:r>
        <w:t xml:space="preserve"> in a way that cause e.g.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appdata</w:t>
      </w:r>
      <w:proofErr w:type="spellEnd"/>
      <w:r w:rsidRPr="00740225">
        <w:rPr>
          <w:rFonts w:ascii="Courier New" w:hAnsi="Courier New" w:cs="Courier New"/>
          <w:b/>
          <w:i/>
          <w:sz w:val="18"/>
          <w:szCs w:val="18"/>
        </w:rPr>
        <w:t>/&gt;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appdata</w:t>
      </w:r>
      <w:proofErr w:type="spellEnd"/>
      <w:r w:rsidRPr="00740225">
        <w:rPr>
          <w:rFonts w:ascii="Courier New" w:hAnsi="Courier New" w:cs="Courier New"/>
          <w:b/>
          <w:i/>
          <w:sz w:val="18"/>
          <w:szCs w:val="18"/>
        </w:rPr>
        <w:t>/&gt;</w:t>
      </w:r>
      <w:r w:rsidRPr="00740225">
        <w:t>, but its content is easier to be preserved across system boundaries.</w:t>
      </w:r>
    </w:p>
    <w:p w14:paraId="245E93BD" w14:textId="77777777" w:rsidR="00FC68DB" w:rsidRDefault="00FC68DB" w:rsidP="00B202D2">
      <w:pPr>
        <w:pStyle w:val="berschrift3"/>
      </w:pPr>
      <w:bookmarkStart w:id="464" w:name="_Toc440038868"/>
      <w:bookmarkStart w:id="465" w:name="_Toc3556968"/>
      <w:bookmarkStart w:id="466" w:name="_Toc34747218"/>
      <w:bookmarkStart w:id="467" w:name="_Toc77102033"/>
      <w:bookmarkStart w:id="468" w:name="_Toc99614582"/>
      <w:r>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w:t>
      </w:r>
      <w:proofErr w:type="spellStart"/>
      <w:r w:rsidRPr="00575FF1">
        <w:rPr>
          <w:rFonts w:ascii="Courier New" w:hAnsi="Courier New" w:cs="Courier New"/>
          <w:i/>
          <w:iCs/>
          <w:sz w:val="24"/>
        </w:rPr>
        <w:t>appdata</w:t>
      </w:r>
      <w:proofErr w:type="spellEnd"/>
      <w:r w:rsidRPr="00575FF1">
        <w:rPr>
          <w:rFonts w:ascii="Courier New" w:hAnsi="Courier New" w:cs="Courier New"/>
          <w:i/>
          <w:iCs/>
          <w:sz w:val="24"/>
        </w:rPr>
        <w:t>/&gt;</w:t>
      </w:r>
      <w:r>
        <w:t xml:space="preserve"> within </w:t>
      </w:r>
      <w:proofErr w:type="spellStart"/>
      <w:r w:rsidRPr="00BC64D4">
        <w:t>χ</w:t>
      </w:r>
      <w:r>
        <w:t>MCF</w:t>
      </w:r>
      <w:proofErr w:type="spellEnd"/>
      <w:r>
        <w:t xml:space="preserve"> data model</w:t>
      </w:r>
      <w:bookmarkEnd w:id="464"/>
      <w:bookmarkEnd w:id="465"/>
      <w:bookmarkEnd w:id="466"/>
      <w:bookmarkEnd w:id="467"/>
      <w:bookmarkEnd w:id="468"/>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w:t>
      </w:r>
      <w:proofErr w:type="spellStart"/>
      <w:r w:rsidRPr="00055F54">
        <w:rPr>
          <w:rFonts w:ascii="Courier New" w:hAnsi="Courier New" w:cs="Courier New"/>
          <w:b/>
          <w:i/>
          <w:sz w:val="18"/>
          <w:szCs w:val="18"/>
        </w:rPr>
        <w:t>appdata</w:t>
      </w:r>
      <w:proofErr w:type="spellEnd"/>
      <w:r w:rsidRPr="00055F54">
        <w:rPr>
          <w:rFonts w:ascii="Courier New" w:hAnsi="Courier New" w:cs="Courier New"/>
          <w:b/>
          <w:i/>
          <w:sz w:val="18"/>
          <w:szCs w:val="18"/>
        </w:rPr>
        <w:t>/&gt;</w:t>
      </w:r>
      <w:r w:rsidRPr="00055F54">
        <w:t xml:space="preserve"> may be used on d</w:t>
      </w:r>
      <w:r>
        <w:t xml:space="preserve">ifferent levels of a </w:t>
      </w:r>
      <w:proofErr w:type="spellStart"/>
      <w:r>
        <w:t>χMCF</w:t>
      </w:r>
      <w:proofErr w:type="spellEnd"/>
      <w:r>
        <w:t xml:space="preserve"> file:</w:t>
      </w:r>
    </w:p>
    <w:p w14:paraId="1E9FBE23" w14:textId="77777777" w:rsidR="00FC68DB" w:rsidRPr="00CF44EB" w:rsidRDefault="00FC68DB" w:rsidP="001B01D6">
      <w:pPr>
        <w:pStyle w:val="Listenabsatz"/>
        <w:keepNext/>
        <w:keepLines/>
        <w:numPr>
          <w:ilvl w:val="0"/>
          <w:numId w:val="45"/>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1B01D6">
      <w:pPr>
        <w:pStyle w:val="Listenabsatz"/>
        <w:numPr>
          <w:ilvl w:val="0"/>
          <w:numId w:val="45"/>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 xml:space="preserve">Consider the common scenario, where many </w:t>
      </w:r>
      <w:proofErr w:type="spellStart"/>
      <w:r w:rsidRPr="00BF1CAA">
        <w:t>χMCF</w:t>
      </w:r>
      <w:proofErr w:type="spellEnd"/>
      <w:r w:rsidRPr="00BF1CAA">
        <w:t xml:space="preserve">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1B01D6">
      <w:pPr>
        <w:pStyle w:val="Listenabsatz"/>
        <w:numPr>
          <w:ilvl w:val="0"/>
          <w:numId w:val="44"/>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appdata</w:t>
      </w:r>
      <w:proofErr w:type="spellEnd"/>
      <w:r w:rsidRPr="00561192">
        <w:rPr>
          <w:rFonts w:ascii="Courier New" w:eastAsia="Times New Roman" w:hAnsi="Courier New" w:cs="Courier New"/>
          <w:i/>
          <w:sz w:val="18"/>
          <w:szCs w:val="18"/>
          <w:lang w:val="en-US"/>
        </w:rPr>
        <w:t>/&gt;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1B01D6">
      <w:pPr>
        <w:pStyle w:val="Listenabsatz"/>
        <w:numPr>
          <w:ilvl w:val="0"/>
          <w:numId w:val="44"/>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1B01D6">
      <w:pPr>
        <w:pStyle w:val="Listenabsatz"/>
        <w:numPr>
          <w:ilvl w:val="0"/>
          <w:numId w:val="44"/>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appdata</w:t>
      </w:r>
      <w:proofErr w:type="spellEnd"/>
      <w:r w:rsidRPr="00561192">
        <w:rPr>
          <w:rFonts w:ascii="Courier New" w:eastAsia="Times New Roman" w:hAnsi="Courier New" w:cs="Courier New"/>
          <w:i/>
          <w:sz w:val="18"/>
          <w:szCs w:val="18"/>
          <w:lang w:val="en-US"/>
        </w:rPr>
        <w:t>/&gt;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469" w:name="_Toc3556969"/>
      <w:bookmarkStart w:id="470" w:name="_Toc34747219"/>
      <w:bookmarkStart w:id="471" w:name="_Toc77102034"/>
      <w:bookmarkStart w:id="472" w:name="_Toc99614583"/>
      <w:r w:rsidRPr="007055D9">
        <w:t>0D connections</w:t>
      </w:r>
      <w:bookmarkEnd w:id="469"/>
      <w:bookmarkEnd w:id="470"/>
      <w:bookmarkEnd w:id="471"/>
      <w:bookmarkEnd w:id="472"/>
    </w:p>
    <w:p w14:paraId="7BFE46E1" w14:textId="77777777" w:rsidR="00FC68DB" w:rsidRPr="00226A3F" w:rsidRDefault="00FC68DB" w:rsidP="00B202D2">
      <w:pPr>
        <w:pStyle w:val="berschrift2"/>
      </w:pPr>
      <w:bookmarkStart w:id="473" w:name="_Toc413359578"/>
      <w:bookmarkStart w:id="474" w:name="_Toc3556970"/>
      <w:bookmarkStart w:id="475" w:name="_Toc34747220"/>
      <w:bookmarkStart w:id="476" w:name="_Toc77102035"/>
      <w:bookmarkStart w:id="477" w:name="_Toc99614584"/>
      <w:r w:rsidRPr="00226A3F">
        <w:t>Generic Definitions</w:t>
      </w:r>
      <w:bookmarkEnd w:id="473"/>
      <w:bookmarkEnd w:id="474"/>
      <w:bookmarkEnd w:id="475"/>
      <w:bookmarkEnd w:id="476"/>
      <w:bookmarkEnd w:id="477"/>
    </w:p>
    <w:p w14:paraId="64F211EF" w14:textId="77777777" w:rsidR="00FC68DB" w:rsidRPr="00226A3F" w:rsidRDefault="00FC68DB" w:rsidP="00B202D2">
      <w:pPr>
        <w:pStyle w:val="berschrift3"/>
      </w:pPr>
      <w:bookmarkStart w:id="478" w:name="_Toc413359579"/>
      <w:bookmarkStart w:id="479" w:name="_Ref428958711"/>
      <w:bookmarkStart w:id="480" w:name="_Toc3556971"/>
      <w:bookmarkStart w:id="481" w:name="_Toc34747221"/>
      <w:bookmarkStart w:id="482" w:name="_Toc77102036"/>
      <w:bookmarkStart w:id="483" w:name="_Toc99614585"/>
      <w:r w:rsidRPr="00226A3F">
        <w:t>Identification</w:t>
      </w:r>
      <w:bookmarkEnd w:id="478"/>
      <w:bookmarkEnd w:id="479"/>
      <w:bookmarkEnd w:id="480"/>
      <w:bookmarkEnd w:id="481"/>
      <w:bookmarkEnd w:id="482"/>
      <w:bookmarkEnd w:id="483"/>
    </w:p>
    <w:p w14:paraId="35A6E2C1" w14:textId="1D25F8EB"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w:t>
      </w:r>
      <w:r w:rsidR="00BD4F32">
        <w:t xml:space="preserve">or its </w:t>
      </w:r>
      <w:r w:rsidR="00BD4F32" w:rsidRPr="008B5A82">
        <w:rPr>
          <w:rFonts w:ascii="Courier New" w:hAnsi="Courier New" w:cs="Courier New"/>
          <w:b/>
          <w:i/>
          <w:sz w:val="18"/>
          <w:szCs w:val="18"/>
        </w:rPr>
        <w:t>ident</w:t>
      </w:r>
      <w:r w:rsidR="00BD4F32">
        <w:t xml:space="preserve">. </w:t>
      </w:r>
      <w:r>
        <w:t xml:space="preserve">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i.e.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8B5A82">
        <w:trPr>
          <w:jc w:val="center"/>
        </w:trPr>
        <w:tc>
          <w:tcPr>
            <w:tcW w:w="1716" w:type="dxa"/>
            <w:shd w:val="clear" w:color="auto" w:fill="auto"/>
            <w:vAlign w:val="bottom"/>
          </w:tcPr>
          <w:p w14:paraId="7C81823D" w14:textId="5C6EB35A" w:rsidR="00BD4F32" w:rsidRPr="00A04202" w:rsidRDefault="00BD4F32" w:rsidP="00B202D2">
            <w:pPr>
              <w:rPr>
                <w:sz w:val="20"/>
                <w:szCs w:val="20"/>
              </w:rPr>
            </w:pPr>
            <w:r>
              <w:rPr>
                <w:sz w:val="20"/>
                <w:szCs w:val="20"/>
              </w:rPr>
              <w:t>ident</w:t>
            </w:r>
          </w:p>
        </w:tc>
        <w:tc>
          <w:tcPr>
            <w:tcW w:w="1559" w:type="dxa"/>
            <w:shd w:val="clear" w:color="auto" w:fill="auto"/>
            <w:vAlign w:val="bottom"/>
          </w:tcPr>
          <w:p w14:paraId="0F6E591F" w14:textId="39F3299E" w:rsidR="00BD4F32" w:rsidRPr="00A04202" w:rsidRDefault="00BD4F32" w:rsidP="00B202D2">
            <w:pPr>
              <w:rPr>
                <w:sz w:val="20"/>
                <w:szCs w:val="20"/>
              </w:rPr>
            </w:pPr>
            <w:r>
              <w:rPr>
                <w:sz w:val="20"/>
                <w:szCs w:val="20"/>
              </w:rPr>
              <w:t>Integer</w:t>
            </w:r>
          </w:p>
        </w:tc>
        <w:tc>
          <w:tcPr>
            <w:tcW w:w="1276" w:type="dxa"/>
            <w:shd w:val="clear" w:color="auto" w:fill="auto"/>
            <w:vAlign w:val="bottom"/>
          </w:tcPr>
          <w:p w14:paraId="175DB096" w14:textId="002527C7" w:rsidR="00BD4F32" w:rsidRPr="005D5977" w:rsidRDefault="00BD4F32" w:rsidP="00B202D2">
            <w:pPr>
              <w:rPr>
                <w:sz w:val="20"/>
                <w:szCs w:val="20"/>
              </w:rPr>
            </w:pPr>
            <w:r w:rsidRPr="005D5977">
              <w:rPr>
                <w:sz w:val="20"/>
                <w:szCs w:val="20"/>
              </w:rPr>
              <w:t>Optional</w:t>
            </w:r>
          </w:p>
        </w:tc>
        <w:tc>
          <w:tcPr>
            <w:tcW w:w="3980" w:type="dxa"/>
            <w:shd w:val="clear" w:color="auto" w:fill="auto"/>
          </w:tcPr>
          <w:p w14:paraId="004C386C" w14:textId="02382AA6" w:rsidR="00BD4F32" w:rsidRPr="005D5977" w:rsidRDefault="00BD4F32" w:rsidP="00B202D2">
            <w:pPr>
              <w:rPr>
                <w:sz w:val="20"/>
                <w:szCs w:val="20"/>
              </w:rPr>
            </w:pPr>
            <w:r w:rsidRPr="005D5977">
              <w:rPr>
                <w:sz w:val="20"/>
                <w:szCs w:val="20"/>
              </w:rPr>
              <w:t xml:space="preserve">positive, unique within a </w:t>
            </w:r>
            <w:proofErr w:type="spellStart"/>
            <w:r w:rsidRPr="005D5977">
              <w:rPr>
                <w:sz w:val="20"/>
                <w:szCs w:val="20"/>
              </w:rPr>
              <w:t>χMCF</w:t>
            </w:r>
            <w:proofErr w:type="spellEnd"/>
            <w:r w:rsidRPr="005D5977">
              <w:rPr>
                <w:sz w:val="20"/>
                <w:szCs w:val="20"/>
              </w:rPr>
              <w:t xml:space="preserve"> file</w:t>
            </w:r>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proofErr w:type="spellStart"/>
            <w:r>
              <w:rPr>
                <w:sz w:val="20"/>
                <w:szCs w:val="20"/>
              </w:rPr>
              <w:lastRenderedPageBreak/>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C81BD0D"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1F4D75">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1F4D75" w:rsidRPr="00BD20ED">
              <w:rPr>
                <w:szCs w:val="34"/>
              </w:rPr>
              <w:t xml:space="preserve">Attribute </w:t>
            </w:r>
            <w:proofErr w:type="spellStart"/>
            <w:r w:rsidR="001F4D75" w:rsidRPr="001F4D75">
              <w:rPr>
                <w:rFonts w:ascii="Courier New" w:hAnsi="Courier New" w:cs="Courier New"/>
                <w:b/>
                <w:sz w:val="18"/>
                <w:szCs w:val="34"/>
                <w:highlight w:val="white"/>
              </w:rPr>
              <w:t>quality_control</w:t>
            </w:r>
            <w:proofErr w:type="spellEnd"/>
            <w:r>
              <w:rPr>
                <w:sz w:val="20"/>
                <w:szCs w:val="20"/>
              </w:rPr>
              <w:fldChar w:fldCharType="end"/>
            </w:r>
          </w:p>
        </w:tc>
      </w:tr>
    </w:tbl>
    <w:p w14:paraId="3DD776DB" w14:textId="68AD5440" w:rsidR="00FC68DB" w:rsidRDefault="00FC68DB" w:rsidP="00B202D2">
      <w:pPr>
        <w:pStyle w:val="Beschriftung"/>
        <w:spacing w:before="120"/>
      </w:pPr>
      <w:bookmarkStart w:id="484" w:name="_Toc3566438"/>
      <w:bookmarkStart w:id="485" w:name="_Toc34747441"/>
      <w:bookmarkStart w:id="486" w:name="_Toc77095889"/>
      <w:bookmarkStart w:id="487" w:name="_Toc99614765"/>
      <w:r>
        <w:t xml:space="preserve">Table </w:t>
      </w:r>
      <w:r>
        <w:fldChar w:fldCharType="begin"/>
      </w:r>
      <w:r>
        <w:instrText xml:space="preserve"> SEQ Table \* ARABIC </w:instrText>
      </w:r>
      <w:r>
        <w:fldChar w:fldCharType="separate"/>
      </w:r>
      <w:r w:rsidR="001F4D75">
        <w:rPr>
          <w:noProof/>
        </w:rPr>
        <w:t>29</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484"/>
      <w:bookmarkEnd w:id="485"/>
      <w:bookmarkEnd w:id="486"/>
      <w:bookmarkEnd w:id="487"/>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5BA156F0" w:rsidR="00FC68DB" w:rsidRDefault="00FC68DB" w:rsidP="00B202D2">
      <w:r w:rsidRPr="007055D9">
        <w:t xml:space="preserve">The label defines the human readable identification of </w:t>
      </w:r>
      <w:r w:rsidR="0023324B">
        <w:t xml:space="preserve">a </w:t>
      </w:r>
      <w:r w:rsidRPr="007055D9">
        <w:t>connection.</w:t>
      </w:r>
      <w:r>
        <w:t xml:space="preserve"> It might contain a description of the connection or simply an index as an integer.</w:t>
      </w:r>
    </w:p>
    <w:p w14:paraId="6B2772A2" w14:textId="77777777" w:rsidR="00FC68DB" w:rsidRPr="00497FD8" w:rsidRDefault="00FC68DB" w:rsidP="005D5977">
      <w:pPr>
        <w:keepNext/>
        <w:rPr>
          <w:b/>
          <w:sz w:val="24"/>
        </w:rPr>
      </w:pPr>
      <w:r w:rsidRPr="00497FD8">
        <w:rPr>
          <w:b/>
          <w:sz w:val="24"/>
        </w:rPr>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5D5977">
      <w:pPr>
        <w:keepNext/>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w:t>
      </w:r>
      <w:proofErr w:type="spellStart"/>
      <w:r>
        <w:t>connection_list</w:t>
      </w:r>
      <w:proofErr w:type="spellEnd"/>
      <w:r>
        <w:t>&gt;</w:t>
      </w:r>
      <w:r w:rsidR="00BD4F32">
        <w:br/>
      </w:r>
    </w:p>
    <w:p w14:paraId="79295975" w14:textId="5E07C9D2" w:rsidR="00BD4F32" w:rsidRPr="007055D9" w:rsidRDefault="00BD4F32" w:rsidP="00BD4F32">
      <w:pPr>
        <w:pStyle w:val="berschrift5"/>
      </w:pPr>
      <w:r w:rsidRPr="007055D9">
        <w:t xml:space="preserve">Attribute </w:t>
      </w:r>
      <w:r>
        <w:t>"ident"</w:t>
      </w:r>
    </w:p>
    <w:p w14:paraId="1F7A2436" w14:textId="0D6E5AA2" w:rsidR="00BD4F32" w:rsidRPr="00226A3F" w:rsidRDefault="00BD4F32" w:rsidP="00BD4F32">
      <w:r w:rsidRPr="00226A3F">
        <w:t>The</w:t>
      </w:r>
      <w:r w:rsidR="008B5A82">
        <w:t xml:space="preserve"> attribute</w:t>
      </w:r>
      <w:r w:rsidRPr="00226A3F">
        <w:t xml:space="preserve"> </w:t>
      </w:r>
      <w:r w:rsidRPr="004076DC">
        <w:rPr>
          <w:rStyle w:val="elementdeftypeChar"/>
          <w:rFonts w:eastAsia="Calibri"/>
        </w:rPr>
        <w:t>ident</w:t>
      </w:r>
      <w:r w:rsidRPr="00226A3F">
        <w:t xml:space="preserve"> </w:t>
      </w:r>
      <w:r w:rsidR="00B33791">
        <w:t>provides</w:t>
      </w:r>
      <w:r w:rsidRPr="00226A3F">
        <w:t xml:space="preserve"> </w:t>
      </w:r>
      <w:r>
        <w:t xml:space="preserve">an alternative </w:t>
      </w:r>
      <w:r w:rsidRPr="00226A3F">
        <w:t xml:space="preserve">identification </w:t>
      </w:r>
      <w:r w:rsidR="00B33791">
        <w:t xml:space="preserve">to </w:t>
      </w:r>
      <w:r w:rsidRPr="00226A3F">
        <w:t>the connection</w:t>
      </w:r>
      <w:r>
        <w:t xml:space="preserve">. The value of </w:t>
      </w:r>
      <w:r w:rsidRPr="004076DC">
        <w:rPr>
          <w:rStyle w:val="elementdeftypeChar"/>
          <w:rFonts w:eastAsia="Calibri"/>
        </w:rPr>
        <w:t>ident</w:t>
      </w:r>
      <w:r>
        <w:t xml:space="preserve"> is a positive integer</w:t>
      </w:r>
      <w:r w:rsidR="004076DC">
        <w:t xml:space="preserve"> and</w:t>
      </w:r>
      <w:r>
        <w:t xml:space="preserve"> unique within the </w:t>
      </w:r>
      <w:r>
        <w:rPr>
          <w:lang w:val="el-GR"/>
        </w:rPr>
        <w:t>χ</w:t>
      </w:r>
      <w:r>
        <w:rPr>
          <w:lang w:val="en-US"/>
        </w:rPr>
        <w:t xml:space="preserve">MCF </w:t>
      </w:r>
      <w:r w:rsidR="00550DB2">
        <w:rPr>
          <w:lang w:val="en-US"/>
        </w:rPr>
        <w:t>file.</w:t>
      </w:r>
    </w:p>
    <w:p w14:paraId="6C2D4B34" w14:textId="48BF57D9" w:rsidR="00BD4F32" w:rsidRPr="002F65DE" w:rsidRDefault="00BD4F32" w:rsidP="004076DC">
      <w:pPr>
        <w:keepNext/>
        <w:rPr>
          <w:b/>
          <w:sz w:val="24"/>
        </w:rPr>
      </w:pPr>
      <w:r w:rsidRPr="002F65DE">
        <w:rPr>
          <w:b/>
          <w:sz w:val="24"/>
        </w:rPr>
        <w:t>Example:</w:t>
      </w:r>
    </w:p>
    <w:p w14:paraId="20AAF890" w14:textId="77777777" w:rsidR="00BD4F32" w:rsidRPr="00D977AB" w:rsidRDefault="00BD4F32" w:rsidP="004076DC">
      <w:pPr>
        <w:pStyle w:val="XMLCode"/>
        <w:keepNext/>
      </w:pPr>
    </w:p>
    <w:p w14:paraId="5A0E6ABA" w14:textId="77777777" w:rsidR="00BD4F32" w:rsidRPr="00D977AB" w:rsidRDefault="00BD4F32" w:rsidP="004076DC">
      <w:pPr>
        <w:pStyle w:val="XMLCode"/>
        <w:keepNext/>
      </w:pPr>
      <w:r w:rsidRPr="00D977AB">
        <w:t>&lt;</w:t>
      </w:r>
      <w:proofErr w:type="spellStart"/>
      <w:r w:rsidRPr="00D977AB">
        <w:t>connection_list</w:t>
      </w:r>
      <w:proofErr w:type="spellEnd"/>
      <w:r w:rsidRPr="00D977AB">
        <w:t>&gt;</w:t>
      </w:r>
    </w:p>
    <w:p w14:paraId="7621472C" w14:textId="49FAADB5" w:rsidR="00BD4F32" w:rsidRPr="00D977AB" w:rsidRDefault="00BD4F32" w:rsidP="004076DC">
      <w:pPr>
        <w:pStyle w:val="XMLCode"/>
        <w:keepNext/>
        <w:rPr>
          <w:b/>
          <w:color w:val="0070C0"/>
        </w:rPr>
      </w:pPr>
      <w:r w:rsidRPr="00D977AB">
        <w:t xml:space="preserve">    </w:t>
      </w:r>
      <w:r w:rsidRPr="00D977AB">
        <w:rPr>
          <w:b/>
          <w:color w:val="0070C0"/>
        </w:rPr>
        <w:t xml:space="preserve">&lt;connection_0d </w:t>
      </w:r>
      <w:r>
        <w:rPr>
          <w:b/>
          <w:color w:val="0070C0"/>
        </w:rPr>
        <w:t>ident</w:t>
      </w:r>
      <w:r w:rsidRPr="00D977AB">
        <w:rPr>
          <w:b/>
          <w:color w:val="0070C0"/>
        </w:rPr>
        <w:t>="</w:t>
      </w:r>
      <w:r>
        <w:rPr>
          <w:b/>
          <w:color w:val="0070C0"/>
        </w:rPr>
        <w:t>3490</w:t>
      </w:r>
      <w:r w:rsidRPr="00D977AB">
        <w:rPr>
          <w:b/>
          <w:color w:val="0070C0"/>
        </w:rPr>
        <w:t>"&gt;</w:t>
      </w:r>
    </w:p>
    <w:p w14:paraId="75B44882" w14:textId="77777777" w:rsidR="00BD4F32" w:rsidRPr="00D977AB" w:rsidRDefault="00BD4F32" w:rsidP="00BD4F32">
      <w:pPr>
        <w:pStyle w:val="XMLCode"/>
      </w:pPr>
      <w:r w:rsidRPr="00D977AB">
        <w:t xml:space="preserve">        &lt;loc&gt;</w:t>
      </w:r>
    </w:p>
    <w:p w14:paraId="204EA83A" w14:textId="77777777" w:rsidR="00BD4F32" w:rsidRPr="00D977AB" w:rsidRDefault="00BD4F32" w:rsidP="00BD4F32">
      <w:pPr>
        <w:pStyle w:val="XMLCode"/>
      </w:pPr>
      <w:r w:rsidRPr="00D977AB">
        <w:t xml:space="preserve">            ...</w:t>
      </w:r>
    </w:p>
    <w:p w14:paraId="04987C6F" w14:textId="77777777" w:rsidR="00BD4F32" w:rsidRPr="00D977AB" w:rsidRDefault="00BD4F32" w:rsidP="00BD4F32">
      <w:pPr>
        <w:pStyle w:val="XMLCode"/>
      </w:pPr>
      <w:r w:rsidRPr="00D977AB">
        <w:t xml:space="preserve">        &lt;/loc&gt;</w:t>
      </w:r>
    </w:p>
    <w:p w14:paraId="68EA6D1D" w14:textId="77777777" w:rsidR="00BD4F32" w:rsidRPr="00D977AB" w:rsidRDefault="00BD4F32" w:rsidP="00BD4F32">
      <w:pPr>
        <w:pStyle w:val="XMLCode"/>
      </w:pPr>
      <w:r w:rsidRPr="00D977AB">
        <w:t xml:space="preserve">        &lt;spotweld&gt;</w:t>
      </w:r>
    </w:p>
    <w:p w14:paraId="0468D39F" w14:textId="77777777" w:rsidR="00BD4F32" w:rsidRPr="00D977AB" w:rsidRDefault="00BD4F32" w:rsidP="00BD4F32">
      <w:pPr>
        <w:pStyle w:val="XMLCode"/>
      </w:pPr>
      <w:r w:rsidRPr="00D977AB">
        <w:t xml:space="preserve">            ...</w:t>
      </w:r>
    </w:p>
    <w:p w14:paraId="448B2552" w14:textId="77777777" w:rsidR="00BD4F32" w:rsidRPr="00D977AB" w:rsidRDefault="00BD4F32" w:rsidP="00BD4F32">
      <w:pPr>
        <w:pStyle w:val="XMLCode"/>
      </w:pPr>
      <w:r w:rsidRPr="00D977AB">
        <w:t xml:space="preserve">        &lt;/spotweld&gt;</w:t>
      </w:r>
    </w:p>
    <w:p w14:paraId="29239B39" w14:textId="77777777" w:rsidR="00BD4F32" w:rsidRPr="00497FD8" w:rsidRDefault="00BD4F32" w:rsidP="00BD4F32">
      <w:pPr>
        <w:pStyle w:val="XMLCode"/>
        <w:rPr>
          <w:b/>
          <w:color w:val="0070C0"/>
        </w:rPr>
      </w:pPr>
      <w:r>
        <w:t xml:space="preserve">   </w:t>
      </w:r>
      <w:r w:rsidRPr="00497FD8">
        <w:rPr>
          <w:b/>
          <w:color w:val="0070C0"/>
        </w:rPr>
        <w:t xml:space="preserve"> &lt;/connection_0d&gt;</w:t>
      </w:r>
    </w:p>
    <w:p w14:paraId="58D282A9" w14:textId="313B7D3E" w:rsidR="00BD4F32" w:rsidRPr="007055D9" w:rsidRDefault="00BD4F32" w:rsidP="00BD4F32">
      <w:pPr>
        <w:pStyle w:val="XMLCode"/>
      </w:pPr>
      <w:r>
        <w:t>&lt;/</w:t>
      </w:r>
      <w:proofErr w:type="spellStart"/>
      <w:r>
        <w:t>connection_list</w:t>
      </w:r>
      <w:proofErr w:type="spellEnd"/>
      <w:r>
        <w: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488" w:name="_Ref414563154"/>
      <w:bookmarkStart w:id="489" w:name="_Toc3556972"/>
      <w:bookmarkStart w:id="490" w:name="_Toc34747222"/>
      <w:bookmarkStart w:id="491" w:name="_Toc77102037"/>
      <w:bookmarkStart w:id="492" w:name="_Toc99614586"/>
      <w:r w:rsidRPr="007055D9">
        <w:lastRenderedPageBreak/>
        <w:t>Location</w:t>
      </w:r>
      <w:bookmarkEnd w:id="488"/>
      <w:bookmarkEnd w:id="489"/>
      <w:bookmarkEnd w:id="490"/>
      <w:bookmarkEnd w:id="491"/>
      <w:bookmarkEnd w:id="492"/>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contains three values specifying the x, y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764DA4D8" w:rsidR="00FC68DB" w:rsidRDefault="00FC68DB" w:rsidP="00B202D2">
      <w:pPr>
        <w:pStyle w:val="Beschriftung"/>
        <w:spacing w:before="120"/>
      </w:pPr>
      <w:bookmarkStart w:id="493" w:name="_Toc3566439"/>
      <w:bookmarkStart w:id="494" w:name="_Toc34747442"/>
      <w:bookmarkStart w:id="495" w:name="_Toc77095890"/>
      <w:bookmarkStart w:id="496" w:name="_Toc99614766"/>
      <w:r>
        <w:t xml:space="preserve">Table </w:t>
      </w:r>
      <w:r>
        <w:fldChar w:fldCharType="begin"/>
      </w:r>
      <w:r>
        <w:instrText xml:space="preserve"> SEQ Table \* ARABIC </w:instrText>
      </w:r>
      <w:r>
        <w:fldChar w:fldCharType="separate"/>
      </w:r>
      <w:r w:rsidR="001F4D75">
        <w:rPr>
          <w:noProof/>
        </w:rPr>
        <w:t>30</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493"/>
      <w:bookmarkEnd w:id="494"/>
      <w:bookmarkEnd w:id="495"/>
      <w:bookmarkEnd w:id="496"/>
    </w:p>
    <w:p w14:paraId="61B9BD97" w14:textId="77777777" w:rsidR="00FC68DB" w:rsidRPr="007055D9" w:rsidRDefault="00FC68DB" w:rsidP="00B202D2">
      <w:pPr>
        <w:pStyle w:val="Example"/>
        <w:keepNext/>
      </w:pPr>
      <w:r w:rsidRPr="004076DC">
        <w:rPr>
          <w:sz w:val="22"/>
          <w:szCs w:val="22"/>
        </w:rPr>
        <w:t>Example (with minimum</w:t>
      </w:r>
      <w:r w:rsidRPr="008C08CA">
        <w:rPr>
          <w:sz w:val="22"/>
          <w:szCs w:val="22"/>
        </w:rPr>
        <w:t xml:space="preserve">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497" w:name="_Toc428279359"/>
      <w:bookmarkStart w:id="498" w:name="_Toc428456096"/>
      <w:bookmarkStart w:id="499" w:name="_Toc428537060"/>
      <w:bookmarkStart w:id="500" w:name="_Toc428969379"/>
      <w:bookmarkStart w:id="501" w:name="_Toc429052770"/>
      <w:bookmarkStart w:id="502" w:name="_Direction"/>
      <w:bookmarkStart w:id="503" w:name="_Ref400880511"/>
      <w:bookmarkStart w:id="504" w:name="_Toc413359581"/>
      <w:bookmarkStart w:id="505" w:name="_Toc3556973"/>
      <w:bookmarkStart w:id="506" w:name="_Toc34747223"/>
      <w:bookmarkStart w:id="507" w:name="_Toc77102038"/>
      <w:bookmarkStart w:id="508" w:name="_Toc99614587"/>
      <w:bookmarkEnd w:id="497"/>
      <w:bookmarkEnd w:id="498"/>
      <w:bookmarkEnd w:id="499"/>
      <w:bookmarkEnd w:id="500"/>
      <w:bookmarkEnd w:id="501"/>
      <w:bookmarkEnd w:id="502"/>
      <w:r>
        <w:t>Direc</w:t>
      </w:r>
      <w:r w:rsidRPr="00226A3F">
        <w:t>tion</w:t>
      </w:r>
      <w:bookmarkEnd w:id="503"/>
      <w:bookmarkEnd w:id="504"/>
      <w:bookmarkEnd w:id="505"/>
      <w:bookmarkEnd w:id="506"/>
      <w:bookmarkEnd w:id="507"/>
      <w:bookmarkEnd w:id="508"/>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proofErr w:type="spellStart"/>
      <w:r w:rsidRPr="001074B9">
        <w:rPr>
          <w:highlight w:val="white"/>
        </w:rPr>
        <w:t>normal_direction</w:t>
      </w:r>
      <w:proofErr w:type="spellEnd"/>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8"/>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i.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1B01D6">
      <w:pPr>
        <w:numPr>
          <w:ilvl w:val="0"/>
          <w:numId w:val="19"/>
        </w:numPr>
        <w:tabs>
          <w:tab w:val="clear" w:pos="403"/>
        </w:tabs>
        <w:spacing w:line="240" w:lineRule="auto"/>
        <w:ind w:left="714" w:hanging="357"/>
        <w:contextualSpacing/>
        <w:jc w:val="left"/>
      </w:pPr>
      <w:r>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1B01D6">
      <w:pPr>
        <w:numPr>
          <w:ilvl w:val="0"/>
          <w:numId w:val="19"/>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1B01D6">
      <w:pPr>
        <w:numPr>
          <w:ilvl w:val="0"/>
          <w:numId w:val="19"/>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1B01D6">
      <w:pPr>
        <w:numPr>
          <w:ilvl w:val="0"/>
          <w:numId w:val="19"/>
        </w:numPr>
        <w:tabs>
          <w:tab w:val="clear" w:pos="403"/>
        </w:tabs>
        <w:spacing w:line="240" w:lineRule="auto"/>
        <w:ind w:left="714" w:hanging="357"/>
        <w:contextualSpacing/>
        <w:jc w:val="left"/>
      </w:pPr>
      <w:r>
        <w:t>y-axis is given by cross product</w:t>
      </w:r>
      <w:r>
        <w:rPr>
          <w:rStyle w:val="Funotenzeichen"/>
        </w:rPr>
        <w:footnoteReference w:id="9"/>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7792DCFE" w:rsidR="00FC68DB" w:rsidRPr="009366C1" w:rsidRDefault="00FC68DB" w:rsidP="00B202D2">
      <w:pPr>
        <w:pStyle w:val="Beschriftung"/>
        <w:spacing w:before="120"/>
      </w:pPr>
      <w:bookmarkStart w:id="509" w:name="_Toc3566440"/>
      <w:bookmarkStart w:id="510" w:name="_Toc34747443"/>
      <w:bookmarkStart w:id="511" w:name="_Toc77095891"/>
      <w:bookmarkStart w:id="512" w:name="_Toc99614767"/>
      <w:r w:rsidRPr="009366C1">
        <w:t xml:space="preserve">Table </w:t>
      </w:r>
      <w:r>
        <w:fldChar w:fldCharType="begin"/>
      </w:r>
      <w:r>
        <w:instrText xml:space="preserve"> SEQ Table \* ARABIC </w:instrText>
      </w:r>
      <w:r>
        <w:fldChar w:fldCharType="separate"/>
      </w:r>
      <w:r w:rsidR="001F4D75">
        <w:rPr>
          <w:noProof/>
        </w:rPr>
        <w:t>31</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509"/>
      <w:bookmarkEnd w:id="510"/>
      <w:bookmarkEnd w:id="511"/>
      <w:bookmarkEnd w:id="512"/>
      <w:r w:rsidRPr="009366C1">
        <w:t xml:space="preserve"> </w:t>
      </w:r>
    </w:p>
    <w:p w14:paraId="13C60C39" w14:textId="77777777" w:rsidR="00FC68DB" w:rsidRPr="00337162" w:rsidRDefault="00FC68DB" w:rsidP="00B202D2">
      <w:pPr>
        <w:spacing w:before="120"/>
      </w:pPr>
      <w:r w:rsidRPr="00337162">
        <w:lastRenderedPageBreak/>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w:t>
      </w:r>
      <w:proofErr w:type="spellStart"/>
      <w:r>
        <w:t>Robscan</w:t>
      </w:r>
      <w:proofErr w:type="spellEnd"/>
      <w:r>
        <w:t xml:space="preserve">) in receiving system. Hence, it is recommended for a receiving system to issue a warning, at least. </w:t>
      </w:r>
    </w:p>
    <w:p w14:paraId="4B40C466" w14:textId="3A7F3357" w:rsidR="00FC68DB" w:rsidRPr="00D613A8" w:rsidRDefault="001E635D" w:rsidP="00B202D2">
      <w:pPr>
        <w:pStyle w:val="Example"/>
        <w:keepNext/>
        <w:rPr>
          <w:b/>
          <w:sz w:val="24"/>
          <w:szCs w:val="24"/>
          <w:lang w:val="fr-FR"/>
        </w:rPr>
      </w:pPr>
      <w:r w:rsidRPr="00D613A8">
        <w:rPr>
          <w:b/>
          <w:sz w:val="24"/>
          <w:szCs w:val="24"/>
          <w:lang w:val="fr-FR"/>
        </w:rPr>
        <w:t>Example</w:t>
      </w:r>
      <w:r w:rsidR="00FC68DB" w:rsidRPr="00D613A8">
        <w:rPr>
          <w:b/>
          <w:sz w:val="24"/>
          <w:szCs w:val="24"/>
          <w:lang w:val="fr-FR"/>
        </w:rPr>
        <w:t xml:space="preserve">: </w:t>
      </w:r>
    </w:p>
    <w:p w14:paraId="0EBB6608" w14:textId="77777777" w:rsidR="00FC68DB" w:rsidRPr="00795D4D" w:rsidRDefault="00FC68DB" w:rsidP="001E635D">
      <w:pPr>
        <w:pStyle w:val="XMLCode"/>
        <w:keepNext/>
        <w:rPr>
          <w:lang w:val="fr-FR"/>
        </w:rPr>
      </w:pPr>
    </w:p>
    <w:p w14:paraId="464606BD" w14:textId="77777777" w:rsidR="00FC68DB" w:rsidRPr="0033379A" w:rsidRDefault="00FC68DB" w:rsidP="001E635D">
      <w:pPr>
        <w:pStyle w:val="XMLCode"/>
        <w:keepNext/>
        <w:rPr>
          <w:lang w:val="fr-FR"/>
        </w:rPr>
      </w:pPr>
      <w:r w:rsidRPr="0033379A">
        <w:rPr>
          <w:b/>
          <w:bCs/>
          <w:lang w:val="fr-FR"/>
        </w:rPr>
        <w:t>&lt;</w:t>
      </w:r>
      <w:proofErr w:type="spellStart"/>
      <w:r w:rsidRPr="0033379A">
        <w:rPr>
          <w:b/>
          <w:bCs/>
          <w:lang w:val="fr-FR"/>
        </w:rPr>
        <w:t>normal_direction</w:t>
      </w:r>
      <w:proofErr w:type="spellEnd"/>
      <w:r w:rsidRPr="0033379A">
        <w:rPr>
          <w:b/>
          <w:bCs/>
          <w:lang w:val="fr-FR"/>
        </w:rPr>
        <w:t xml:space="preserve">     x="0.0"  y="0.0"  z="-1.0" /&gt;</w:t>
      </w:r>
    </w:p>
    <w:p w14:paraId="077D6598" w14:textId="77777777" w:rsidR="00FC68DB" w:rsidRPr="0033379A" w:rsidRDefault="00FC68DB" w:rsidP="001E635D">
      <w:pPr>
        <w:pStyle w:val="XMLCode"/>
        <w:keepNext/>
        <w:rPr>
          <w:lang w:val="fr-FR"/>
        </w:rPr>
      </w:pPr>
      <w:r w:rsidRPr="0033379A">
        <w:rPr>
          <w:b/>
          <w:bCs/>
          <w:lang w:val="fr-FR"/>
        </w:rPr>
        <w:t>&lt;</w:t>
      </w:r>
      <w:proofErr w:type="spellStart"/>
      <w:r w:rsidRPr="0033379A">
        <w:rPr>
          <w:b/>
          <w:bCs/>
          <w:lang w:val="fr-FR"/>
        </w:rPr>
        <w:t>tangential_direction</w:t>
      </w:r>
      <w:proofErr w:type="spellEnd"/>
      <w:r w:rsidRPr="0033379A">
        <w:rPr>
          <w:b/>
          <w:bCs/>
          <w:lang w:val="fr-FR"/>
        </w:rPr>
        <w:t xml:space="preserve">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513" w:name="_Toc428279361"/>
      <w:bookmarkStart w:id="514" w:name="_Toc428456098"/>
      <w:bookmarkStart w:id="515" w:name="_Toc3556974"/>
      <w:bookmarkStart w:id="516" w:name="_Toc34747224"/>
      <w:bookmarkStart w:id="517" w:name="_Toc77102039"/>
      <w:bookmarkStart w:id="518" w:name="_Toc99614588"/>
      <w:bookmarkEnd w:id="513"/>
      <w:bookmarkEnd w:id="514"/>
      <w:r w:rsidRPr="00736820">
        <w:t>Type</w:t>
      </w:r>
      <w:r w:rsidRPr="007055D9">
        <w:t xml:space="preserve"> Specification</w:t>
      </w:r>
      <w:bookmarkEnd w:id="515"/>
      <w:bookmarkEnd w:id="516"/>
      <w:bookmarkEnd w:id="517"/>
      <w:bookmarkEnd w:id="518"/>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040E82C3"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1F4D75">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17774F0E"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1F4D75">
              <w:rPr>
                <w:sz w:val="20"/>
                <w:szCs w:val="20"/>
              </w:rPr>
              <w:t>7.3.1.3</w:t>
            </w:r>
            <w:r>
              <w:rPr>
                <w:sz w:val="20"/>
                <w:szCs w:val="20"/>
              </w:rPr>
              <w:fldChar w:fldCharType="end"/>
            </w:r>
          </w:p>
        </w:tc>
      </w:tr>
    </w:tbl>
    <w:p w14:paraId="0BB6E762" w14:textId="0BBA6C7F" w:rsidR="00FC68DB" w:rsidRPr="00226A3F" w:rsidRDefault="00FC68DB" w:rsidP="00B202D2">
      <w:pPr>
        <w:pStyle w:val="Beschriftung"/>
        <w:spacing w:before="120"/>
      </w:pPr>
      <w:bookmarkStart w:id="519" w:name="_Toc3566441"/>
      <w:bookmarkStart w:id="520" w:name="_Toc34747444"/>
      <w:bookmarkStart w:id="521" w:name="_Toc77095892"/>
      <w:bookmarkStart w:id="522" w:name="_Toc99614768"/>
      <w:r>
        <w:t xml:space="preserve">Table </w:t>
      </w:r>
      <w:r>
        <w:fldChar w:fldCharType="begin"/>
      </w:r>
      <w:r>
        <w:instrText xml:space="preserve"> SEQ Table \* ARABIC </w:instrText>
      </w:r>
      <w:r>
        <w:fldChar w:fldCharType="separate"/>
      </w:r>
      <w:r w:rsidR="001F4D75">
        <w:rPr>
          <w:noProof/>
        </w:rPr>
        <w:t>32</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519"/>
      <w:bookmarkEnd w:id="520"/>
      <w:bookmarkEnd w:id="521"/>
      <w:bookmarkEnd w:id="522"/>
    </w:p>
    <w:p w14:paraId="17E6D1EF" w14:textId="5ABCCADC" w:rsidR="00FC68DB" w:rsidRPr="00226A3F" w:rsidRDefault="00FC68DB" w:rsidP="00D613A8">
      <w:pPr>
        <w:keepNext/>
        <w:rPr>
          <w:noProof/>
        </w:rPr>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0D1075E0" w14:textId="77777777" w:rsidR="00FC68DB" w:rsidRPr="007055D9" w:rsidRDefault="00FC68DB" w:rsidP="00B202D2">
      <w:pPr>
        <w:pStyle w:val="berschrift2"/>
      </w:pPr>
      <w:bookmarkStart w:id="523" w:name="_Ref428355238"/>
      <w:bookmarkStart w:id="524" w:name="_Toc3556975"/>
      <w:bookmarkStart w:id="525" w:name="_Toc34747225"/>
      <w:bookmarkStart w:id="526" w:name="_Toc77102040"/>
      <w:bookmarkStart w:id="527" w:name="_Toc99614589"/>
      <w:r w:rsidRPr="007055D9">
        <w:t xml:space="preserve">Spot </w:t>
      </w:r>
      <w:r>
        <w:t>W</w:t>
      </w:r>
      <w:r w:rsidRPr="007055D9">
        <w:t>elds</w:t>
      </w:r>
      <w:bookmarkEnd w:id="523"/>
      <w:bookmarkEnd w:id="524"/>
      <w:bookmarkEnd w:id="525"/>
      <w:bookmarkEnd w:id="526"/>
      <w:bookmarkEnd w:id="527"/>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proofErr w:type="spellStart"/>
            <w:r w:rsidRPr="00226A3F">
              <w:rPr>
                <w:sz w:val="20"/>
                <w:szCs w:val="20"/>
              </w:rPr>
              <w:t>appdata</w:t>
            </w:r>
            <w:proofErr w:type="spellEnd"/>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77734C3B"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5B74D22D" w14:textId="74FDD7BD" w:rsidR="00FC68DB" w:rsidRPr="00226A3F" w:rsidRDefault="00FC68DB" w:rsidP="00B202D2">
      <w:pPr>
        <w:pStyle w:val="Beschriftung"/>
        <w:spacing w:before="120"/>
      </w:pPr>
      <w:bookmarkStart w:id="528" w:name="_Toc3566442"/>
      <w:bookmarkStart w:id="529" w:name="_Toc34747445"/>
      <w:bookmarkStart w:id="530" w:name="_Toc77095893"/>
      <w:bookmarkStart w:id="531" w:name="_Toc99614769"/>
      <w:r>
        <w:t xml:space="preserve">Table </w:t>
      </w:r>
      <w:r>
        <w:fldChar w:fldCharType="begin"/>
      </w:r>
      <w:r>
        <w:instrText xml:space="preserve"> SEQ Table \* ARABIC </w:instrText>
      </w:r>
      <w:r>
        <w:fldChar w:fldCharType="separate"/>
      </w:r>
      <w:r w:rsidR="001F4D75">
        <w:rPr>
          <w:noProof/>
        </w:rPr>
        <w:t>33</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528"/>
      <w:bookmarkEnd w:id="529"/>
      <w:bookmarkEnd w:id="530"/>
      <w:bookmarkEnd w:id="531"/>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D613A8">
            <w:pPr>
              <w:keepNext/>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D613A8">
            <w:pPr>
              <w:keepNext/>
              <w:rPr>
                <w:sz w:val="20"/>
                <w:szCs w:val="20"/>
              </w:rPr>
            </w:pPr>
            <w:r w:rsidRPr="00137032">
              <w:rPr>
                <w:sz w:val="20"/>
                <w:szCs w:val="20"/>
              </w:rPr>
              <w:t>Selection</w:t>
            </w:r>
          </w:p>
        </w:tc>
        <w:tc>
          <w:tcPr>
            <w:tcW w:w="1559" w:type="dxa"/>
          </w:tcPr>
          <w:p w14:paraId="19854646" w14:textId="77777777" w:rsidR="00FC68DB" w:rsidRPr="00226A3F" w:rsidRDefault="00FC68DB" w:rsidP="00D613A8">
            <w:pPr>
              <w:keepNext/>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D613A8">
            <w:pPr>
              <w:keepNext/>
              <w:rPr>
                <w:sz w:val="20"/>
                <w:szCs w:val="20"/>
              </w:rPr>
            </w:pPr>
            <w:r w:rsidRPr="00137032">
              <w:rPr>
                <w:sz w:val="20"/>
                <w:szCs w:val="20"/>
              </w:rPr>
              <w:t>Optional</w:t>
            </w:r>
          </w:p>
        </w:tc>
        <w:tc>
          <w:tcPr>
            <w:tcW w:w="3118" w:type="dxa"/>
            <w:shd w:val="clear" w:color="auto" w:fill="auto"/>
          </w:tcPr>
          <w:p w14:paraId="0F60D5AD" w14:textId="77777777" w:rsidR="00FC68DB" w:rsidRPr="00226A3F" w:rsidRDefault="00FC68DB" w:rsidP="00D613A8">
            <w:pPr>
              <w:keepNext/>
              <w:rPr>
                <w:sz w:val="20"/>
                <w:szCs w:val="20"/>
              </w:rPr>
            </w:pPr>
            <w:r w:rsidRPr="00226A3F">
              <w:rPr>
                <w:sz w:val="20"/>
                <w:szCs w:val="20"/>
              </w:rPr>
              <w:t>-</w:t>
            </w:r>
          </w:p>
        </w:tc>
      </w:tr>
    </w:tbl>
    <w:p w14:paraId="30435227" w14:textId="54981CDF" w:rsidR="00FC68DB" w:rsidRDefault="00FC68DB" w:rsidP="00B202D2">
      <w:pPr>
        <w:pStyle w:val="Beschriftung"/>
        <w:spacing w:before="120"/>
      </w:pPr>
      <w:bookmarkStart w:id="532" w:name="_Toc3566443"/>
      <w:bookmarkStart w:id="533" w:name="_Toc34747446"/>
      <w:bookmarkStart w:id="534" w:name="_Toc77095894"/>
      <w:bookmarkStart w:id="535" w:name="_Toc99614770"/>
      <w:r>
        <w:t xml:space="preserve">Table </w:t>
      </w:r>
      <w:r>
        <w:fldChar w:fldCharType="begin"/>
      </w:r>
      <w:r>
        <w:instrText xml:space="preserve"> SEQ Table \* ARABIC </w:instrText>
      </w:r>
      <w:r>
        <w:fldChar w:fldCharType="separate"/>
      </w:r>
      <w:r w:rsidR="001F4D75">
        <w:rPr>
          <w:noProof/>
        </w:rPr>
        <w:t>34</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532"/>
      <w:bookmarkEnd w:id="533"/>
      <w:bookmarkEnd w:id="534"/>
      <w:bookmarkEnd w:id="535"/>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1B01D6">
      <w:pPr>
        <w:pStyle w:val="Aufzhlungszeichen"/>
        <w:numPr>
          <w:ilvl w:val="0"/>
          <w:numId w:val="11"/>
        </w:numPr>
      </w:pPr>
      <w:r w:rsidRPr="002E74A6">
        <w:t>Resistance welding</w:t>
      </w:r>
    </w:p>
    <w:p w14:paraId="0F5C33C7" w14:textId="77777777" w:rsidR="00FC68DB" w:rsidRPr="002E74A6" w:rsidRDefault="00FC68DB" w:rsidP="001B01D6">
      <w:pPr>
        <w:pStyle w:val="Aufzhlungszeichen"/>
        <w:numPr>
          <w:ilvl w:val="0"/>
          <w:numId w:val="11"/>
        </w:numPr>
      </w:pPr>
      <w:r>
        <w:t>Laser</w:t>
      </w:r>
      <w:r w:rsidRPr="002E74A6">
        <w:t xml:space="preserve"> welding</w:t>
      </w:r>
    </w:p>
    <w:p w14:paraId="5F3B1A41" w14:textId="77777777" w:rsidR="00FC68DB" w:rsidRDefault="00FC68DB" w:rsidP="001B01D6">
      <w:pPr>
        <w:pStyle w:val="Aufzhlungszeichen"/>
        <w:numPr>
          <w:ilvl w:val="0"/>
          <w:numId w:val="11"/>
        </w:numPr>
      </w:pPr>
      <w:r>
        <w:t>Projection</w:t>
      </w:r>
      <w:r w:rsidRPr="002E74A6">
        <w:t xml:space="preserve"> welding </w:t>
      </w:r>
    </w:p>
    <w:p w14:paraId="796B1BF5" w14:textId="77777777" w:rsidR="00FC68DB" w:rsidRPr="002E74A6" w:rsidRDefault="00FC68DB" w:rsidP="001B01D6">
      <w:pPr>
        <w:pStyle w:val="Aufzhlungszeichen"/>
        <w:numPr>
          <w:ilvl w:val="0"/>
          <w:numId w:val="11"/>
        </w:numPr>
      </w:pPr>
      <w:r>
        <w:t xml:space="preserve">Friction </w:t>
      </w:r>
      <w:r w:rsidRPr="002E74A6">
        <w:t>welding</w:t>
      </w:r>
      <w:r>
        <w:t xml:space="preserve"> </w:t>
      </w:r>
    </w:p>
    <w:p w14:paraId="1D1C78DF" w14:textId="77777777" w:rsidR="00FC68DB" w:rsidRPr="00D613A8" w:rsidRDefault="00FC68DB" w:rsidP="00B202D2">
      <w:pPr>
        <w:rPr>
          <w:rFonts w:cs="Calibri"/>
          <w:lang w:eastAsia="en-GB"/>
        </w:rPr>
      </w:pPr>
      <w:r w:rsidRPr="00D613A8">
        <w:rPr>
          <w:rFonts w:cs="Calibri"/>
          <w:lang w:eastAsia="en-GB"/>
        </w:rPr>
        <w:t xml:space="preserve">The element </w:t>
      </w:r>
      <w:r w:rsidRPr="00D613A8">
        <w:rPr>
          <w:rStyle w:val="elementdeftypeChar"/>
          <w:rFonts w:eastAsia="Calibri"/>
        </w:rPr>
        <w:t>&lt;spotweld/&gt;</w:t>
      </w:r>
      <w:r w:rsidRPr="00D613A8">
        <w:rPr>
          <w:rFonts w:ascii="Courier" w:hAnsi="Courier" w:cs="Courier"/>
          <w:b/>
          <w:bCs/>
          <w:i/>
          <w:iCs/>
          <w:sz w:val="18"/>
          <w:szCs w:val="18"/>
          <w:lang w:eastAsia="en-GB"/>
        </w:rPr>
        <w:t xml:space="preserve"> </w:t>
      </w:r>
      <w:r w:rsidRPr="00D613A8">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E1367D"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613A8" w:rsidRDefault="00FC68DB" w:rsidP="00B202D2">
            <w:pPr>
              <w:keepNext/>
              <w:rPr>
                <w:b/>
                <w:i/>
              </w:rPr>
            </w:pPr>
            <w:r w:rsidRPr="00D613A8">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613A8" w:rsidRDefault="00FC68DB" w:rsidP="00B202D2">
            <w:pPr>
              <w:keepNext/>
              <w:rPr>
                <w:b/>
                <w:i/>
              </w:rPr>
            </w:pPr>
            <w:r w:rsidRPr="00D613A8">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613A8" w:rsidRDefault="00FC68DB" w:rsidP="00B202D2">
            <w:pPr>
              <w:keepNext/>
              <w:rPr>
                <w:b/>
                <w:i/>
              </w:rPr>
            </w:pPr>
            <w:r w:rsidRPr="00D613A8">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613A8" w:rsidRDefault="00FC68DB" w:rsidP="00B202D2">
            <w:pPr>
              <w:keepNext/>
              <w:rPr>
                <w:b/>
                <w:i/>
              </w:rPr>
            </w:pPr>
            <w:r w:rsidRPr="00D613A8">
              <w:rPr>
                <w:b/>
                <w:i/>
              </w:rPr>
              <w:t>Constraint</w:t>
            </w:r>
          </w:p>
        </w:tc>
      </w:tr>
      <w:tr w:rsidR="00FC68DB" w:rsidRPr="00E1367D" w14:paraId="662714C5" w14:textId="77777777" w:rsidTr="00FC68DB">
        <w:trPr>
          <w:jc w:val="center"/>
        </w:trPr>
        <w:tc>
          <w:tcPr>
            <w:tcW w:w="2111" w:type="dxa"/>
            <w:shd w:val="clear" w:color="auto" w:fill="auto"/>
            <w:vAlign w:val="bottom"/>
          </w:tcPr>
          <w:p w14:paraId="5A2E9A93" w14:textId="77777777" w:rsidR="00FC68DB" w:rsidRPr="00D613A8" w:rsidRDefault="00FC68DB" w:rsidP="00B202D2">
            <w:pPr>
              <w:rPr>
                <w:sz w:val="20"/>
                <w:szCs w:val="20"/>
              </w:rPr>
            </w:pPr>
            <w:proofErr w:type="spellStart"/>
            <w:r w:rsidRPr="00D613A8">
              <w:rPr>
                <w:sz w:val="20"/>
                <w:szCs w:val="20"/>
              </w:rPr>
              <w:t>normal_direction</w:t>
            </w:r>
            <w:proofErr w:type="spellEnd"/>
          </w:p>
        </w:tc>
        <w:tc>
          <w:tcPr>
            <w:tcW w:w="1559" w:type="dxa"/>
            <w:shd w:val="clear" w:color="auto" w:fill="auto"/>
            <w:vAlign w:val="bottom"/>
          </w:tcPr>
          <w:p w14:paraId="48ECE260"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42B56912"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448CBC78" w14:textId="77777777" w:rsidR="00FC68DB" w:rsidRPr="00D613A8" w:rsidRDefault="00FC68DB" w:rsidP="00B202D2">
            <w:pPr>
              <w:rPr>
                <w:sz w:val="20"/>
                <w:szCs w:val="20"/>
              </w:rPr>
            </w:pPr>
            <w:r w:rsidRPr="00D613A8">
              <w:rPr>
                <w:sz w:val="20"/>
                <w:szCs w:val="20"/>
              </w:rPr>
              <w:t>-</w:t>
            </w:r>
          </w:p>
        </w:tc>
      </w:tr>
      <w:tr w:rsidR="00FC68DB" w:rsidRPr="00E1367D" w14:paraId="491341BA" w14:textId="77777777" w:rsidTr="00FC68DB">
        <w:trPr>
          <w:jc w:val="center"/>
        </w:trPr>
        <w:tc>
          <w:tcPr>
            <w:tcW w:w="2111" w:type="dxa"/>
            <w:shd w:val="clear" w:color="auto" w:fill="auto"/>
            <w:vAlign w:val="bottom"/>
          </w:tcPr>
          <w:p w14:paraId="0454A6DB" w14:textId="77777777" w:rsidR="00FC68DB" w:rsidRPr="00D613A8" w:rsidRDefault="00FC68DB" w:rsidP="00B202D2">
            <w:pPr>
              <w:rPr>
                <w:sz w:val="20"/>
                <w:szCs w:val="20"/>
              </w:rPr>
            </w:pPr>
            <w:proofErr w:type="spellStart"/>
            <w:r w:rsidRPr="00D613A8">
              <w:rPr>
                <w:sz w:val="20"/>
                <w:szCs w:val="20"/>
              </w:rPr>
              <w:t>tangential_direction</w:t>
            </w:r>
            <w:proofErr w:type="spellEnd"/>
          </w:p>
        </w:tc>
        <w:tc>
          <w:tcPr>
            <w:tcW w:w="1559" w:type="dxa"/>
            <w:shd w:val="clear" w:color="auto" w:fill="auto"/>
            <w:vAlign w:val="bottom"/>
          </w:tcPr>
          <w:p w14:paraId="3E91D881"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7C2BA87F"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31EC15F6" w14:textId="77777777" w:rsidR="00FC68DB" w:rsidRPr="00D613A8" w:rsidRDefault="00FC68DB" w:rsidP="00B202D2">
            <w:pPr>
              <w:rPr>
                <w:sz w:val="20"/>
                <w:szCs w:val="20"/>
              </w:rPr>
            </w:pPr>
            <w:r w:rsidRPr="00D613A8">
              <w:rPr>
                <w:sz w:val="20"/>
                <w:szCs w:val="20"/>
              </w:rPr>
              <w:t>-</w:t>
            </w:r>
          </w:p>
        </w:tc>
      </w:tr>
    </w:tbl>
    <w:p w14:paraId="02CD61BA" w14:textId="253D7625" w:rsidR="00FC68DB" w:rsidRDefault="00FC68DB" w:rsidP="00B202D2">
      <w:pPr>
        <w:pStyle w:val="Beschriftung"/>
        <w:tabs>
          <w:tab w:val="center" w:pos="4535"/>
          <w:tab w:val="left" w:pos="7349"/>
        </w:tabs>
        <w:spacing w:before="120"/>
        <w:jc w:val="left"/>
        <w:rPr>
          <w:rStyle w:val="elementdeftypeChar"/>
          <w:rFonts w:eastAsia="Calibri"/>
          <w:b w:val="0"/>
        </w:rPr>
      </w:pPr>
      <w:r w:rsidRPr="00D613A8">
        <w:tab/>
      </w:r>
      <w:bookmarkStart w:id="536" w:name="_Toc77095895"/>
      <w:bookmarkStart w:id="537" w:name="_Toc99614771"/>
      <w:r w:rsidRPr="00D613A8">
        <w:t xml:space="preserve">Table </w:t>
      </w:r>
      <w:r w:rsidRPr="00D613A8">
        <w:fldChar w:fldCharType="begin"/>
      </w:r>
      <w:r w:rsidRPr="00D613A8">
        <w:instrText xml:space="preserve"> SEQ Table \* ARABIC </w:instrText>
      </w:r>
      <w:r w:rsidRPr="00D613A8">
        <w:fldChar w:fldCharType="separate"/>
      </w:r>
      <w:r w:rsidR="001F4D75">
        <w:rPr>
          <w:noProof/>
        </w:rPr>
        <w:t>35</w:t>
      </w:r>
      <w:r w:rsidRPr="00D613A8">
        <w:fldChar w:fldCharType="end"/>
      </w:r>
      <w:r w:rsidRPr="00D613A8">
        <w:t xml:space="preserve">: Nested elements of element </w:t>
      </w:r>
      <w:r w:rsidRPr="00D613A8">
        <w:rPr>
          <w:rStyle w:val="elementdeftypeChar"/>
          <w:rFonts w:eastAsia="Calibri"/>
          <w:b w:val="0"/>
        </w:rPr>
        <w:t>&lt;spotweld/&gt;</w:t>
      </w:r>
      <w:bookmarkEnd w:id="536"/>
      <w:bookmarkEnd w:id="537"/>
    </w:p>
    <w:p w14:paraId="1C2AD84A" w14:textId="77777777" w:rsidR="00FC68DB" w:rsidRDefault="00FC68DB" w:rsidP="00D613A8">
      <w:pPr>
        <w:pStyle w:val="Example"/>
        <w:spacing w:before="120"/>
      </w:pPr>
    </w:p>
    <w:p w14:paraId="32B85FCF" w14:textId="77777777" w:rsidR="00FC68DB" w:rsidRPr="00D613A8" w:rsidRDefault="00FC68DB" w:rsidP="00B202D2">
      <w:pPr>
        <w:pStyle w:val="Example"/>
        <w:keepNext/>
        <w:spacing w:before="120"/>
        <w:rPr>
          <w:sz w:val="24"/>
          <w:szCs w:val="24"/>
        </w:rPr>
      </w:pPr>
      <w:r w:rsidRPr="00D613A8">
        <w:rPr>
          <w:sz w:val="24"/>
          <w:szCs w:val="24"/>
        </w:rPr>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w:t>
      </w:r>
      <w:proofErr w:type="spellStart"/>
      <w:r w:rsidRPr="00226A3F">
        <w:t>appdata</w:t>
      </w:r>
      <w:proofErr w:type="spellEnd"/>
      <w:r w:rsidRPr="00226A3F">
        <w:t>&gt;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w:t>
      </w:r>
      <w:proofErr w:type="spellStart"/>
      <w:r w:rsidRPr="00226A3F">
        <w:t>appdata</w:t>
      </w:r>
      <w:proofErr w:type="spellEnd"/>
      <w:r w:rsidRPr="00226A3F">
        <w:t>&gt;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538" w:name="_Toc3556976"/>
      <w:bookmarkStart w:id="539" w:name="_Toc34747226"/>
      <w:bookmarkStart w:id="540" w:name="_Toc77102041"/>
      <w:bookmarkStart w:id="541" w:name="_Toc99614590"/>
      <w:proofErr w:type="spellStart"/>
      <w:r w:rsidRPr="007055D9">
        <w:lastRenderedPageBreak/>
        <w:t>Robscans</w:t>
      </w:r>
      <w:bookmarkEnd w:id="538"/>
      <w:bookmarkEnd w:id="539"/>
      <w:bookmarkEnd w:id="540"/>
      <w:bookmarkEnd w:id="541"/>
      <w:proofErr w:type="spellEnd"/>
    </w:p>
    <w:bookmarkEnd w:id="356"/>
    <w:bookmarkEnd w:id="357"/>
    <w:p w14:paraId="5B9910F6" w14:textId="77777777" w:rsidR="00FC68DB" w:rsidRPr="00226A3F" w:rsidRDefault="00FC68DB" w:rsidP="00B202D2">
      <w:r w:rsidRPr="00226A3F">
        <w:t xml:space="preserve">A </w:t>
      </w:r>
      <w:proofErr w:type="spellStart"/>
      <w:r w:rsidRPr="00226A3F">
        <w:t>Robscan</w:t>
      </w:r>
      <w:proofErr w:type="spellEnd"/>
      <w:r w:rsidRPr="00226A3F">
        <w:t xml:space="preserve">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lang w:val="en-US"/>
        </w:rPr>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6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112AA5E8" w:rsidR="00FC68DB" w:rsidRPr="00226A3F" w:rsidRDefault="00FC68DB" w:rsidP="00B202D2">
      <w:pPr>
        <w:pStyle w:val="Beschriftung"/>
      </w:pPr>
      <w:bookmarkStart w:id="542" w:name="_Ref401160011"/>
      <w:bookmarkStart w:id="543" w:name="_Toc413359628"/>
      <w:bookmarkStart w:id="544" w:name="_Toc3557087"/>
      <w:bookmarkStart w:id="545" w:name="_Toc34747338"/>
      <w:bookmarkStart w:id="546" w:name="_Toc76030529"/>
      <w:bookmarkStart w:id="547" w:name="_Toc94530815"/>
      <w:bookmarkStart w:id="548" w:name="_Toc99614658"/>
      <w:r w:rsidRPr="00226A3F">
        <w:t xml:space="preserve">Figure </w:t>
      </w:r>
      <w:r>
        <w:fldChar w:fldCharType="begin"/>
      </w:r>
      <w:r>
        <w:instrText xml:space="preserve"> SEQ Figure \* ARABIC </w:instrText>
      </w:r>
      <w:r>
        <w:fldChar w:fldCharType="separate"/>
      </w:r>
      <w:r w:rsidR="001F4D75">
        <w:rPr>
          <w:noProof/>
        </w:rPr>
        <w:t>8</w:t>
      </w:r>
      <w:r>
        <w:fldChar w:fldCharType="end"/>
      </w:r>
      <w:bookmarkEnd w:id="542"/>
      <w:r w:rsidRPr="00226A3F">
        <w:t xml:space="preserve">: </w:t>
      </w:r>
      <w:proofErr w:type="spellStart"/>
      <w:r w:rsidRPr="00226A3F">
        <w:t>Robscans</w:t>
      </w:r>
      <w:proofErr w:type="spellEnd"/>
      <w:r w:rsidRPr="00226A3F">
        <w:t xml:space="preserve">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43"/>
      <w:bookmarkEnd w:id="544"/>
      <w:bookmarkEnd w:id="545"/>
      <w:bookmarkEnd w:id="546"/>
      <w:bookmarkEnd w:id="547"/>
      <w:bookmarkEnd w:id="548"/>
    </w:p>
    <w:p w14:paraId="5D67B394" w14:textId="77777777" w:rsidR="00FC68DB" w:rsidRDefault="00FC68DB" w:rsidP="00B202D2">
      <w:r w:rsidRPr="00226A3F">
        <w:t xml:space="preserve">The pattern </w:t>
      </w:r>
      <w:r>
        <w:t xml:space="preserve">of the </w:t>
      </w:r>
      <w:r w:rsidRPr="00226A3F">
        <w:t xml:space="preserve">bottom left </w:t>
      </w:r>
      <w:proofErr w:type="spellStart"/>
      <w:r w:rsidRPr="00226A3F">
        <w:t>Robscan</w:t>
      </w:r>
      <w:proofErr w:type="spellEnd"/>
      <w:r w:rsidRPr="00226A3F">
        <w:t xml:space="preserve"> is oriented with no rotation and no mirroring with respect to its own coordinate system (yellow). The next instance has 30° rotation. The two </w:t>
      </w:r>
      <w:proofErr w:type="spellStart"/>
      <w:r w:rsidRPr="00226A3F">
        <w:t>Robscans</w:t>
      </w:r>
      <w:proofErr w:type="spellEnd"/>
      <w:r w:rsidRPr="00226A3F">
        <w:t xml:space="preserve">,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w:t>
      </w:r>
      <w:proofErr w:type="spellStart"/>
      <w:r>
        <w:t>Robscans</w:t>
      </w:r>
      <w:proofErr w:type="spellEnd"/>
      <w:r>
        <w:t xml:space="preserve">. Each one which shall be used at assembly line needs to be verified (by simulation plus test) in advance. This is expensive. Some implications are: </w:t>
      </w:r>
    </w:p>
    <w:p w14:paraId="1FEC9A48" w14:textId="77777777" w:rsidR="00FC68DB" w:rsidRDefault="00FC68DB" w:rsidP="001B01D6">
      <w:pPr>
        <w:numPr>
          <w:ilvl w:val="0"/>
          <w:numId w:val="22"/>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1B01D6">
      <w:pPr>
        <w:numPr>
          <w:ilvl w:val="0"/>
          <w:numId w:val="22"/>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1B01D6">
      <w:pPr>
        <w:numPr>
          <w:ilvl w:val="0"/>
          <w:numId w:val="22"/>
        </w:numPr>
        <w:tabs>
          <w:tab w:val="clear" w:pos="403"/>
        </w:tabs>
        <w:spacing w:line="240" w:lineRule="auto"/>
        <w:ind w:left="709" w:hanging="349"/>
      </w:pPr>
      <w:r>
        <w:t xml:space="preserve">Validated </w:t>
      </w:r>
      <w:proofErr w:type="spellStart"/>
      <w:r>
        <w:t>Robscan</w:t>
      </w:r>
      <w:proofErr w:type="spellEnd"/>
      <w:r>
        <w:t xml:space="preserve"> patterns are usually not part of distributions of FE processors. </w:t>
      </w:r>
    </w:p>
    <w:p w14:paraId="547A486A" w14:textId="111407F9" w:rsidR="00FC68DB" w:rsidRDefault="00FC68DB" w:rsidP="001B01D6">
      <w:pPr>
        <w:numPr>
          <w:ilvl w:val="0"/>
          <w:numId w:val="22"/>
        </w:numPr>
        <w:tabs>
          <w:tab w:val="clear" w:pos="403"/>
        </w:tabs>
        <w:spacing w:line="240" w:lineRule="auto"/>
        <w:ind w:left="709" w:hanging="349"/>
      </w:pPr>
      <w:r>
        <w:t xml:space="preserve">However, subcontractors shall have access to the position and "bounding box" of the </w:t>
      </w:r>
      <w:proofErr w:type="spellStart"/>
      <w:r>
        <w:t>Robscan</w:t>
      </w:r>
      <w:proofErr w:type="spellEnd"/>
      <w:r>
        <w:t>, e</w:t>
      </w:r>
      <w:r w:rsidR="0049420D">
        <w:t>. </w:t>
      </w:r>
      <w:r>
        <w:t>g.</w:t>
      </w:r>
    </w:p>
    <w:p w14:paraId="7238DAFA" w14:textId="77777777" w:rsidR="00FC68DB" w:rsidRDefault="00FC68DB" w:rsidP="001B01D6">
      <w:pPr>
        <w:numPr>
          <w:ilvl w:val="0"/>
          <w:numId w:val="22"/>
        </w:numPr>
        <w:tabs>
          <w:tab w:val="clear" w:pos="403"/>
        </w:tabs>
        <w:spacing w:line="240" w:lineRule="auto"/>
        <w:ind w:left="709" w:hanging="349"/>
      </w:pPr>
      <w:r>
        <w:t xml:space="preserve">Hence, </w:t>
      </w:r>
      <w:proofErr w:type="spellStart"/>
      <w:r w:rsidRPr="00C10429">
        <w:t>χ</w:t>
      </w:r>
      <w:r w:rsidRPr="00226A3F">
        <w:t>MCF</w:t>
      </w:r>
      <w:proofErr w:type="spellEnd"/>
      <w:r w:rsidRPr="00226A3F">
        <w:t xml:space="preserve"> definition</w:t>
      </w:r>
      <w:r>
        <w:t xml:space="preserve"> shall contain some "abstract" data. </w:t>
      </w:r>
    </w:p>
    <w:p w14:paraId="0A35AC2C" w14:textId="77777777" w:rsidR="00FC68DB" w:rsidRDefault="00FC68DB" w:rsidP="001B01D6">
      <w:pPr>
        <w:numPr>
          <w:ilvl w:val="0"/>
          <w:numId w:val="22"/>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 xml:space="preserve">he exact shape of the </w:t>
      </w:r>
      <w:proofErr w:type="spellStart"/>
      <w:r w:rsidRPr="00226A3F">
        <w:t>Robscan</w:t>
      </w:r>
      <w:proofErr w:type="spellEnd"/>
      <w:r w:rsidRPr="00226A3F">
        <w:t xml:space="preserve"> pattern is 3</w:t>
      </w:r>
      <w:r w:rsidRPr="00261505">
        <w:rPr>
          <w:vertAlign w:val="superscript"/>
        </w:rPr>
        <w:t>rd</w:t>
      </w:r>
      <w:r w:rsidRPr="00226A3F">
        <w:t xml:space="preserve"> party intellectual property</w:t>
      </w:r>
      <w:r>
        <w:t>, it</w:t>
      </w:r>
      <w:r w:rsidRPr="00226A3F">
        <w:t xml:space="preserve"> cannot be part of </w:t>
      </w:r>
      <w:proofErr w:type="spellStart"/>
      <w:r w:rsidRPr="00C10429">
        <w:t>χ</w:t>
      </w:r>
      <w:r w:rsidRPr="00226A3F">
        <w:t>MCF</w:t>
      </w:r>
      <w:proofErr w:type="spellEnd"/>
      <w:r w:rsidRPr="00226A3F">
        <w:t xml:space="preserve">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w:t>
      </w:r>
      <w:proofErr w:type="spellStart"/>
      <w:r w:rsidRPr="00226A3F">
        <w:t>Robscan</w:t>
      </w:r>
      <w:proofErr w:type="spellEnd"/>
      <w:r w:rsidRPr="00226A3F">
        <w:t xml:space="preserve">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proofErr w:type="spellStart"/>
            <w:r>
              <w:rPr>
                <w:sz w:val="20"/>
                <w:szCs w:val="20"/>
              </w:rPr>
              <w:t>a</w:t>
            </w:r>
            <w:r w:rsidRPr="00226A3F">
              <w:rPr>
                <w:sz w:val="20"/>
                <w:szCs w:val="20"/>
              </w:rPr>
              <w:t>ppdata</w:t>
            </w:r>
            <w:proofErr w:type="spellEnd"/>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12F5DF04"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52ACB231" w14:textId="171EBABC" w:rsidR="00FC68DB" w:rsidRPr="00226A3F" w:rsidRDefault="00FC68DB" w:rsidP="00B202D2">
      <w:pPr>
        <w:pStyle w:val="Beschriftung"/>
        <w:spacing w:before="120"/>
      </w:pPr>
      <w:bookmarkStart w:id="549" w:name="_Toc3566444"/>
      <w:bookmarkStart w:id="550" w:name="_Toc34747447"/>
      <w:bookmarkStart w:id="551" w:name="_Toc77095896"/>
      <w:bookmarkStart w:id="552" w:name="_Toc99614772"/>
      <w:r>
        <w:t xml:space="preserve">Table </w:t>
      </w:r>
      <w:r>
        <w:fldChar w:fldCharType="begin"/>
      </w:r>
      <w:r>
        <w:instrText xml:space="preserve"> SEQ Table \* ARABIC </w:instrText>
      </w:r>
      <w:r>
        <w:fldChar w:fldCharType="separate"/>
      </w:r>
      <w:r w:rsidR="001F4D75">
        <w:rPr>
          <w:noProof/>
        </w:rPr>
        <w:t>36</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549"/>
      <w:bookmarkEnd w:id="550"/>
      <w:bookmarkEnd w:id="551"/>
      <w:bookmarkEnd w:id="552"/>
    </w:p>
    <w:p w14:paraId="463CEBD3" w14:textId="77777777" w:rsidR="00FC68DB" w:rsidRPr="00226A3F" w:rsidRDefault="00FC68DB" w:rsidP="00B202D2">
      <w:pPr>
        <w:keepNext/>
        <w:spacing w:before="120"/>
        <w:rPr>
          <w:rFonts w:cs="Courier New"/>
        </w:rPr>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50777B">
            <w:pPr>
              <w:keepNext/>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50777B">
            <w:pPr>
              <w:keepNext/>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50777B">
            <w:pPr>
              <w:keepNext/>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50777B">
            <w:pPr>
              <w:keepNext/>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50777B">
            <w:pPr>
              <w:keepNext/>
              <w:rPr>
                <w:sz w:val="20"/>
                <w:szCs w:val="20"/>
              </w:rPr>
            </w:pPr>
            <w:r w:rsidRPr="00A20C5C">
              <w:rPr>
                <w:sz w:val="20"/>
                <w:szCs w:val="20"/>
              </w:rPr>
              <w:t>-</w:t>
            </w:r>
          </w:p>
        </w:tc>
      </w:tr>
    </w:tbl>
    <w:p w14:paraId="79300345" w14:textId="05AB73EB" w:rsidR="00FC68DB" w:rsidRDefault="00FC68DB" w:rsidP="00B202D2">
      <w:pPr>
        <w:pStyle w:val="Beschriftung"/>
        <w:spacing w:before="120"/>
      </w:pPr>
      <w:bookmarkStart w:id="553" w:name="_Toc3566445"/>
      <w:bookmarkStart w:id="554" w:name="_Toc34747448"/>
      <w:bookmarkStart w:id="555" w:name="_Toc77095897"/>
      <w:bookmarkStart w:id="556" w:name="_Toc99614773"/>
      <w:r>
        <w:t xml:space="preserve">Table </w:t>
      </w:r>
      <w:r>
        <w:fldChar w:fldCharType="begin"/>
      </w:r>
      <w:r>
        <w:instrText xml:space="preserve"> SEQ Table \* ARABIC </w:instrText>
      </w:r>
      <w:r>
        <w:fldChar w:fldCharType="separate"/>
      </w:r>
      <w:r w:rsidR="001F4D75">
        <w:rPr>
          <w:noProof/>
        </w:rPr>
        <w:t>37</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553"/>
      <w:bookmarkEnd w:id="554"/>
      <w:bookmarkEnd w:id="555"/>
      <w:bookmarkEnd w:id="556"/>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are</w:t>
      </w:r>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1B01D6">
      <w:pPr>
        <w:numPr>
          <w:ilvl w:val="0"/>
          <w:numId w:val="23"/>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1B01D6">
      <w:pPr>
        <w:numPr>
          <w:ilvl w:val="0"/>
          <w:numId w:val="23"/>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1B01D6">
      <w:pPr>
        <w:numPr>
          <w:ilvl w:val="0"/>
          <w:numId w:val="23"/>
        </w:numPr>
        <w:tabs>
          <w:tab w:val="clear" w:pos="403"/>
        </w:tabs>
        <w:spacing w:before="120" w:line="240" w:lineRule="auto"/>
      </w:pPr>
      <w:r>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1B01D6">
      <w:pPr>
        <w:numPr>
          <w:ilvl w:val="0"/>
          <w:numId w:val="23"/>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has to be mirrored along its length-axis x, i. e. local y coordinate has to be inverted.</w:t>
      </w:r>
      <w:r w:rsidRPr="0038208C">
        <w:t xml:space="preserve"> </w:t>
      </w:r>
    </w:p>
    <w:p w14:paraId="43E995CD" w14:textId="7E7E37EE" w:rsidR="00FC68DB" w:rsidRDefault="00FC68DB" w:rsidP="001B01D6">
      <w:pPr>
        <w:numPr>
          <w:ilvl w:val="0"/>
          <w:numId w:val="23"/>
        </w:numPr>
        <w:tabs>
          <w:tab w:val="clear" w:pos="403"/>
        </w:tabs>
        <w:spacing w:before="120" w:line="240" w:lineRule="auto"/>
      </w:pPr>
      <w:proofErr w:type="spellStart"/>
      <w:r w:rsidRPr="00174031">
        <w:rPr>
          <w:rStyle w:val="elementdeftypeChar"/>
          <w:rFonts w:eastAsia="Calibri"/>
        </w:rPr>
        <w:t>orientation_angle</w:t>
      </w:r>
      <w:proofErr w:type="spellEnd"/>
      <w:r>
        <w:t>:</w:t>
      </w:r>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r w:rsidR="0050777B">
        <w:t>an</w:t>
      </w:r>
      <w:r w:rsidRPr="001C0495">
        <w:t>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50777B">
            <w:pPr>
              <w:keepNext/>
              <w:rPr>
                <w:sz w:val="20"/>
                <w:szCs w:val="20"/>
              </w:rPr>
            </w:pPr>
            <w:proofErr w:type="spellStart"/>
            <w:r>
              <w:rPr>
                <w:sz w:val="20"/>
                <w:szCs w:val="20"/>
              </w:rPr>
              <w:lastRenderedPageBreak/>
              <w:t>tangential_direction</w:t>
            </w:r>
            <w:proofErr w:type="spellEnd"/>
          </w:p>
        </w:tc>
        <w:tc>
          <w:tcPr>
            <w:tcW w:w="2268" w:type="dxa"/>
            <w:shd w:val="clear" w:color="auto" w:fill="auto"/>
            <w:vAlign w:val="bottom"/>
          </w:tcPr>
          <w:p w14:paraId="6E582C4E" w14:textId="77777777" w:rsidR="00FC68DB" w:rsidRPr="0001308F" w:rsidRDefault="00FC68DB" w:rsidP="0050777B">
            <w:pPr>
              <w:keepNext/>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50777B">
            <w:pPr>
              <w:keepNext/>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50777B">
            <w:pPr>
              <w:keepNext/>
              <w:rPr>
                <w:sz w:val="20"/>
                <w:szCs w:val="20"/>
              </w:rPr>
            </w:pPr>
            <w:r>
              <w:rPr>
                <w:sz w:val="20"/>
                <w:szCs w:val="20"/>
              </w:rPr>
              <w:t>-</w:t>
            </w:r>
          </w:p>
        </w:tc>
      </w:tr>
    </w:tbl>
    <w:p w14:paraId="13AE7485" w14:textId="07EFACBC" w:rsidR="00FC68DB" w:rsidRDefault="00FC68DB" w:rsidP="00B202D2">
      <w:pPr>
        <w:pStyle w:val="Beschriftung"/>
        <w:spacing w:before="120"/>
      </w:pPr>
      <w:bookmarkStart w:id="557" w:name="_Toc3566446"/>
      <w:bookmarkStart w:id="558" w:name="_Toc34747449"/>
      <w:bookmarkStart w:id="559" w:name="_Toc77095898"/>
      <w:bookmarkStart w:id="560" w:name="_Toc99614774"/>
      <w:r>
        <w:t xml:space="preserve">Table </w:t>
      </w:r>
      <w:r>
        <w:fldChar w:fldCharType="begin"/>
      </w:r>
      <w:r>
        <w:instrText xml:space="preserve"> SEQ Table \* ARABIC </w:instrText>
      </w:r>
      <w:r>
        <w:fldChar w:fldCharType="separate"/>
      </w:r>
      <w:r w:rsidR="001F4D75">
        <w:rPr>
          <w:noProof/>
        </w:rPr>
        <w:t>38</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557"/>
      <w:bookmarkEnd w:id="558"/>
      <w:bookmarkEnd w:id="559"/>
      <w:bookmarkEnd w:id="560"/>
    </w:p>
    <w:p w14:paraId="26B8D7B4" w14:textId="77777777" w:rsidR="00FC68DB" w:rsidRPr="00226A3F" w:rsidRDefault="00FC68DB" w:rsidP="001B01D6">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1B01D6">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094DA35E" w:rsidR="00FC68DB" w:rsidRDefault="00FC68DB" w:rsidP="00084345">
      <w:pPr>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1F4D75">
        <w:t>9.1.3</w:t>
      </w:r>
      <w:r>
        <w:fldChar w:fldCharType="end"/>
      </w:r>
      <w:r>
        <w:t>.</w:t>
      </w:r>
    </w:p>
    <w:p w14:paraId="10DF9108" w14:textId="77777777" w:rsidR="00FC68DB" w:rsidRPr="00084345" w:rsidRDefault="00FC68DB" w:rsidP="00B202D2">
      <w:pPr>
        <w:pStyle w:val="Example"/>
        <w:keepNext/>
        <w:rPr>
          <w:sz w:val="24"/>
          <w:szCs w:val="24"/>
        </w:rPr>
      </w:pPr>
      <w:r w:rsidRPr="00084345">
        <w:rPr>
          <w:sz w:val="24"/>
          <w:szCs w:val="24"/>
        </w:rPr>
        <w:t xml:space="preserve">Example: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w:t>
      </w:r>
      <w:proofErr w:type="spellStart"/>
      <w:r w:rsidRPr="00226A3F">
        <w:t>appdata</w:t>
      </w:r>
      <w:proofErr w:type="spellEnd"/>
      <w:r w:rsidRPr="00226A3F">
        <w:t>&gt;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w:t>
      </w:r>
      <w:proofErr w:type="spellStart"/>
      <w:r w:rsidRPr="00226A3F">
        <w:t>appdata</w:t>
      </w:r>
      <w:proofErr w:type="spellEnd"/>
      <w:r w:rsidRPr="00226A3F">
        <w:t>&gt;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561" w:name="_Toc428279365"/>
      <w:bookmarkStart w:id="562" w:name="_Toc428456102"/>
      <w:bookmarkStart w:id="563" w:name="_Toc428537065"/>
      <w:bookmarkStart w:id="564" w:name="_Toc428969384"/>
      <w:bookmarkStart w:id="565" w:name="_Toc429052775"/>
      <w:bookmarkStart w:id="566" w:name="_Toc413359585"/>
      <w:bookmarkStart w:id="567" w:name="_Toc3556977"/>
      <w:bookmarkStart w:id="568" w:name="_Toc34747227"/>
      <w:bookmarkStart w:id="569" w:name="_Toc77102042"/>
      <w:bookmarkStart w:id="570" w:name="_Toc99614591"/>
      <w:bookmarkEnd w:id="561"/>
      <w:bookmarkEnd w:id="562"/>
      <w:bookmarkEnd w:id="563"/>
      <w:bookmarkEnd w:id="564"/>
      <w:bookmarkEnd w:id="565"/>
      <w:r w:rsidRPr="00226A3F">
        <w:t>Rivets</w:t>
      </w:r>
      <w:bookmarkEnd w:id="566"/>
      <w:bookmarkEnd w:id="567"/>
      <w:bookmarkEnd w:id="568"/>
      <w:bookmarkEnd w:id="569"/>
      <w:bookmarkEnd w:id="570"/>
    </w:p>
    <w:p w14:paraId="3116417C" w14:textId="10A2DD91"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w:t>
      </w:r>
      <w:r w:rsidR="00084345">
        <w:t>,</w:t>
      </w:r>
      <w:r w:rsidRPr="00226A3F">
        <w:t xml:space="preserve">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proofErr w:type="spellStart"/>
            <w:r w:rsidRPr="00226A3F">
              <w:rPr>
                <w:sz w:val="20"/>
                <w:szCs w:val="20"/>
              </w:rPr>
              <w:t>appdata</w:t>
            </w:r>
            <w:proofErr w:type="spellEnd"/>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08434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084345">
            <w:pPr>
              <w:keepNext/>
              <w:rPr>
                <w:sz w:val="20"/>
                <w:szCs w:val="20"/>
              </w:rPr>
            </w:pPr>
            <w:r>
              <w:rPr>
                <w:sz w:val="20"/>
                <w:szCs w:val="20"/>
              </w:rPr>
              <w:t>1</w:t>
            </w:r>
          </w:p>
        </w:tc>
        <w:tc>
          <w:tcPr>
            <w:tcW w:w="1276" w:type="dxa"/>
            <w:shd w:val="clear" w:color="auto" w:fill="auto"/>
          </w:tcPr>
          <w:p w14:paraId="279196E8" w14:textId="77777777" w:rsidR="00FC68DB" w:rsidRPr="00226A3F" w:rsidRDefault="00FC68DB" w:rsidP="00084345">
            <w:pPr>
              <w:keepNext/>
              <w:rPr>
                <w:sz w:val="20"/>
                <w:szCs w:val="20"/>
              </w:rPr>
            </w:pPr>
            <w:r>
              <w:rPr>
                <w:rFonts w:cs="Calibri"/>
                <w:sz w:val="20"/>
                <w:szCs w:val="20"/>
                <w:lang w:eastAsia="en-GB"/>
              </w:rPr>
              <w:t>Optional</w:t>
            </w:r>
          </w:p>
        </w:tc>
        <w:tc>
          <w:tcPr>
            <w:tcW w:w="3384" w:type="dxa"/>
            <w:shd w:val="clear" w:color="auto" w:fill="auto"/>
          </w:tcPr>
          <w:p w14:paraId="175713BB" w14:textId="70DDE89D" w:rsidR="00FC68DB" w:rsidRPr="00226A3F" w:rsidRDefault="00FC68DB" w:rsidP="0008434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504F3075" w14:textId="046CC47B" w:rsidR="00FC68DB" w:rsidRDefault="00FC68DB" w:rsidP="00B202D2">
      <w:pPr>
        <w:pStyle w:val="Beschriftung"/>
        <w:spacing w:before="120"/>
      </w:pPr>
      <w:bookmarkStart w:id="571" w:name="_Toc3566447"/>
      <w:bookmarkStart w:id="572" w:name="_Toc34747450"/>
      <w:bookmarkStart w:id="573" w:name="_Toc77095899"/>
      <w:bookmarkStart w:id="574" w:name="_Toc99614775"/>
      <w:r>
        <w:t xml:space="preserve">Table </w:t>
      </w:r>
      <w:r>
        <w:fldChar w:fldCharType="begin"/>
      </w:r>
      <w:r>
        <w:instrText xml:space="preserve"> SEQ Table \* ARABIC </w:instrText>
      </w:r>
      <w:r>
        <w:fldChar w:fldCharType="separate"/>
      </w:r>
      <w:r w:rsidR="001F4D75">
        <w:rPr>
          <w:noProof/>
        </w:rPr>
        <w:t>39</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571"/>
      <w:bookmarkEnd w:id="572"/>
      <w:bookmarkEnd w:id="573"/>
      <w:bookmarkEnd w:id="574"/>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lastRenderedPageBreak/>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084345">
            <w:pPr>
              <w:keepNext/>
              <w:rPr>
                <w:sz w:val="20"/>
                <w:szCs w:val="20"/>
              </w:rPr>
            </w:pPr>
            <w:proofErr w:type="spellStart"/>
            <w:r>
              <w:rPr>
                <w:sz w:val="20"/>
                <w:szCs w:val="20"/>
              </w:rPr>
              <w:t>part_code</w:t>
            </w:r>
            <w:proofErr w:type="spellEnd"/>
          </w:p>
        </w:tc>
        <w:tc>
          <w:tcPr>
            <w:tcW w:w="1440" w:type="dxa"/>
            <w:shd w:val="clear" w:color="auto" w:fill="auto"/>
          </w:tcPr>
          <w:p w14:paraId="45F8C24A" w14:textId="77777777" w:rsidR="00FC68DB" w:rsidRPr="00460A9F" w:rsidRDefault="00FC68DB" w:rsidP="00084345">
            <w:pPr>
              <w:keepNext/>
              <w:rPr>
                <w:sz w:val="20"/>
                <w:szCs w:val="20"/>
              </w:rPr>
            </w:pPr>
            <w:r w:rsidRPr="00226A3F">
              <w:rPr>
                <w:sz w:val="20"/>
                <w:szCs w:val="20"/>
              </w:rPr>
              <w:t>Alphanumeric</w:t>
            </w:r>
          </w:p>
        </w:tc>
        <w:tc>
          <w:tcPr>
            <w:tcW w:w="1440" w:type="dxa"/>
          </w:tcPr>
          <w:p w14:paraId="73425D9B" w14:textId="77777777" w:rsidR="00FC68DB" w:rsidRPr="00460A9F" w:rsidDel="00460A9F" w:rsidRDefault="00FC68DB" w:rsidP="00084345">
            <w:pPr>
              <w:keepNext/>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084345">
            <w:pPr>
              <w:keepNext/>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084345">
            <w:pPr>
              <w:keepNext/>
              <w:rPr>
                <w:sz w:val="20"/>
                <w:szCs w:val="20"/>
              </w:rPr>
            </w:pPr>
            <w:r w:rsidRPr="00226A3F">
              <w:rPr>
                <w:sz w:val="20"/>
                <w:szCs w:val="20"/>
              </w:rPr>
              <w:t>-</w:t>
            </w:r>
          </w:p>
        </w:tc>
      </w:tr>
    </w:tbl>
    <w:p w14:paraId="64710F0C" w14:textId="4EA0CC5F" w:rsidR="00FC68DB" w:rsidRDefault="00FC68DB" w:rsidP="00B202D2">
      <w:pPr>
        <w:pStyle w:val="Beschriftung"/>
        <w:spacing w:before="120"/>
        <w:rPr>
          <w:rFonts w:ascii="Courier New" w:hAnsi="Courier New" w:cs="Courier New"/>
          <w:bCs/>
          <w:i w:val="0"/>
        </w:rPr>
      </w:pPr>
      <w:bookmarkStart w:id="575" w:name="_Toc3566448"/>
      <w:bookmarkStart w:id="576" w:name="_Toc34747451"/>
      <w:bookmarkStart w:id="577" w:name="_Toc77095900"/>
      <w:bookmarkStart w:id="578" w:name="_Toc99614776"/>
      <w:r>
        <w:t xml:space="preserve">Table </w:t>
      </w:r>
      <w:r>
        <w:fldChar w:fldCharType="begin"/>
      </w:r>
      <w:r>
        <w:instrText xml:space="preserve"> SEQ Table \* ARABIC </w:instrText>
      </w:r>
      <w:r>
        <w:fldChar w:fldCharType="separate"/>
      </w:r>
      <w:r w:rsidR="001F4D75">
        <w:rPr>
          <w:noProof/>
        </w:rPr>
        <w:t>40</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575"/>
      <w:bookmarkEnd w:id="576"/>
      <w:bookmarkEnd w:id="577"/>
      <w:bookmarkEnd w:id="578"/>
    </w:p>
    <w:p w14:paraId="605B31D9" w14:textId="0792205B" w:rsidR="00FC68DB" w:rsidRDefault="00D65EAA" w:rsidP="00BA423A">
      <w:pPr>
        <w:jc w:val="left"/>
        <w:rPr>
          <w:noProof/>
        </w:rPr>
      </w:pPr>
      <w:r>
        <w:rPr>
          <w:noProof/>
          <w:lang w:val="en-US"/>
        </w:rPr>
        <w:t xml:space="preserve"> </w:t>
      </w:r>
      <w:r w:rsidR="00FC68DB" w:rsidRPr="00894B86">
        <w:rPr>
          <w:noProof/>
        </w:rPr>
        <w:t xml:space="preserve"> </w:t>
      </w:r>
      <w:r w:rsidR="00863A82">
        <w:rPr>
          <w:noProof/>
        </w:rPr>
        <w:t xml:space="preserve">          </w:t>
      </w:r>
      <w:r>
        <w:rPr>
          <w:noProof/>
          <w:lang w:val="en-US"/>
        </w:rPr>
        <w:t xml:space="preserve"> </w:t>
      </w:r>
      <w:r w:rsidR="00FC68DB" w:rsidRPr="00894B86">
        <w:rPr>
          <w:noProof/>
        </w:rPr>
        <w:t xml:space="preserve"> </w:t>
      </w:r>
      <w:r w:rsidR="00863A82">
        <w:rPr>
          <w:noProof/>
        </w:rPr>
        <w:t xml:space="preserve">         </w:t>
      </w:r>
      <w:r w:rsidR="00BA423A">
        <w:rPr>
          <w:noProof/>
        </w:rPr>
        <w:drawing>
          <wp:anchor distT="0" distB="0" distL="114300" distR="114300" simplePos="0" relativeHeight="251717120" behindDoc="0" locked="0" layoutInCell="1" allowOverlap="1" wp14:anchorId="607D8DEA" wp14:editId="2B1C6DD2">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37FCB8DA" w:rsidR="00FC68DB" w:rsidRPr="00894B86" w:rsidRDefault="00FC68DB" w:rsidP="00B202D2">
      <w:pPr>
        <w:pStyle w:val="Beschriftung"/>
      </w:pPr>
      <w:bookmarkStart w:id="579" w:name="_Toc3557088"/>
      <w:bookmarkStart w:id="580" w:name="_Toc34747339"/>
      <w:bookmarkStart w:id="581" w:name="_Toc76030530"/>
      <w:bookmarkStart w:id="582" w:name="_Toc94530816"/>
      <w:bookmarkStart w:id="583" w:name="_Toc99614659"/>
      <w:r>
        <w:t xml:space="preserve">Figure </w:t>
      </w:r>
      <w:r>
        <w:fldChar w:fldCharType="begin"/>
      </w:r>
      <w:r>
        <w:instrText xml:space="preserve"> SEQ Figure \* ARABIC </w:instrText>
      </w:r>
      <w:r>
        <w:fldChar w:fldCharType="separate"/>
      </w:r>
      <w:r w:rsidR="001F4D75">
        <w:rPr>
          <w:noProof/>
        </w:rPr>
        <w:t>9</w:t>
      </w:r>
      <w:r>
        <w:fldChar w:fldCharType="end"/>
      </w:r>
      <w:r>
        <w:t>: Rivet head types</w:t>
      </w:r>
      <w:bookmarkEnd w:id="579"/>
      <w:bookmarkEnd w:id="580"/>
      <w:bookmarkEnd w:id="581"/>
      <w:bookmarkEnd w:id="582"/>
      <w:r w:rsidR="00D65EAA">
        <w:t xml:space="preserve"> (Dome, Large Flange, Countersunk)</w:t>
      </w:r>
      <w:bookmarkEnd w:id="583"/>
    </w:p>
    <w:p w14:paraId="19D8172A" w14:textId="36D9AC50" w:rsidR="00FC68DB" w:rsidRPr="0033379A" w:rsidRDefault="00FC68DB" w:rsidP="001B01D6">
      <w:pPr>
        <w:pStyle w:val="Listenabsatz"/>
        <w:numPr>
          <w:ilvl w:val="0"/>
          <w:numId w:val="23"/>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Vickers hardness HV of the rivet material.</w:t>
      </w:r>
      <w:r w:rsidR="00B11124">
        <w:rPr>
          <w:rStyle w:val="Funotenzeichen"/>
          <w:lang w:val="en-US"/>
        </w:rPr>
        <w:footnoteReference w:id="10"/>
      </w:r>
      <w:r w:rsidRPr="0033379A">
        <w:rPr>
          <w:lang w:val="en-US"/>
        </w:rPr>
        <w:t xml:space="preserve"> </w:t>
      </w:r>
    </w:p>
    <w:p w14:paraId="11FD62E1" w14:textId="77777777" w:rsidR="00FC68DB" w:rsidRPr="000B11EA" w:rsidRDefault="00FC68DB" w:rsidP="001B01D6">
      <w:pPr>
        <w:numPr>
          <w:ilvl w:val="0"/>
          <w:numId w:val="23"/>
        </w:numPr>
        <w:tabs>
          <w:tab w:val="clear" w:pos="403"/>
        </w:tabs>
        <w:spacing w:before="120"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1B01D6">
      <w:pPr>
        <w:numPr>
          <w:ilvl w:val="0"/>
          <w:numId w:val="23"/>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1B01D6">
      <w:pPr>
        <w:numPr>
          <w:ilvl w:val="0"/>
          <w:numId w:val="23"/>
        </w:numPr>
        <w:tabs>
          <w:tab w:val="clear" w:pos="403"/>
        </w:tabs>
        <w:spacing w:before="120"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1B01D6">
      <w:pPr>
        <w:numPr>
          <w:ilvl w:val="0"/>
          <w:numId w:val="23"/>
        </w:numPr>
        <w:tabs>
          <w:tab w:val="clear" w:pos="403"/>
        </w:tabs>
        <w:spacing w:before="120"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1B01D6">
      <w:pPr>
        <w:numPr>
          <w:ilvl w:val="0"/>
          <w:numId w:val="23"/>
        </w:numPr>
        <w:tabs>
          <w:tab w:val="clear" w:pos="403"/>
        </w:tabs>
        <w:spacing w:before="120"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1B01D6">
      <w:pPr>
        <w:numPr>
          <w:ilvl w:val="0"/>
          <w:numId w:val="23"/>
        </w:numPr>
        <w:tabs>
          <w:tab w:val="clear" w:pos="403"/>
        </w:tabs>
        <w:spacing w:before="120"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1B01D6">
      <w:pPr>
        <w:numPr>
          <w:ilvl w:val="0"/>
          <w:numId w:val="23"/>
        </w:numPr>
        <w:tabs>
          <w:tab w:val="clear" w:pos="403"/>
        </w:tabs>
        <w:spacing w:before="120" w:line="240" w:lineRule="auto"/>
        <w:jc w:val="left"/>
      </w:pPr>
      <w:proofErr w:type="spellStart"/>
      <w:r w:rsidRPr="00E75E50">
        <w:rPr>
          <w:rStyle w:val="elementdeftypeChar"/>
          <w:rFonts w:eastAsia="Calibri"/>
        </w:rPr>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1B01D6">
      <w:pPr>
        <w:numPr>
          <w:ilvl w:val="0"/>
          <w:numId w:val="23"/>
        </w:numPr>
        <w:tabs>
          <w:tab w:val="clear" w:pos="403"/>
        </w:tabs>
        <w:spacing w:before="120"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0D82F4FB" w:rsidR="00FC68DB" w:rsidRDefault="00FC68DB" w:rsidP="00B202D2">
      <w:r>
        <w:t xml:space="preserve">If possible, a rivet should know the direction of fixation, i.e.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1F4D75">
        <w:t>9.1.3</w:t>
      </w:r>
      <w:r>
        <w:fldChar w:fldCharType="end"/>
      </w:r>
      <w:r>
        <w:t>.</w:t>
      </w:r>
    </w:p>
    <w:p w14:paraId="14692DA6" w14:textId="77777777" w:rsidR="00FC68DB" w:rsidRDefault="00FC68DB" w:rsidP="00B202D2">
      <w:r w:rsidRPr="00084345">
        <w:t xml:space="preserve">A </w:t>
      </w:r>
      <w:r w:rsidRPr="00E1367D">
        <w:rPr>
          <w:rFonts w:ascii="Courier New" w:hAnsi="Courier New" w:cs="Courier New"/>
          <w:b/>
          <w:i/>
          <w:sz w:val="18"/>
          <w:szCs w:val="18"/>
        </w:rPr>
        <w:t>&lt;</w:t>
      </w:r>
      <w:proofErr w:type="spellStart"/>
      <w:r w:rsidRPr="00E1367D">
        <w:rPr>
          <w:rFonts w:ascii="Courier New" w:hAnsi="Courier New" w:cs="Courier New"/>
          <w:b/>
          <w:i/>
          <w:sz w:val="18"/>
          <w:szCs w:val="18"/>
        </w:rPr>
        <w:t>tangential_direction</w:t>
      </w:r>
      <w:proofErr w:type="spellEnd"/>
      <w:r w:rsidRPr="00E1367D">
        <w:rPr>
          <w:rFonts w:ascii="Courier New" w:hAnsi="Courier New" w:cs="Courier New"/>
          <w:b/>
          <w:i/>
          <w:sz w:val="18"/>
          <w:szCs w:val="18"/>
        </w:rPr>
        <w:t>&gt;</w:t>
      </w:r>
      <w:r w:rsidRPr="00084345">
        <w:t xml:space="preserve"> can be provided for rivets that are not axis-symmetric and require a special orientation.</w:t>
      </w:r>
    </w:p>
    <w:p w14:paraId="2208FD1E" w14:textId="77777777" w:rsidR="00FC68DB" w:rsidRDefault="00FC68DB" w:rsidP="00B202D2">
      <w:r>
        <w:lastRenderedPageBreak/>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4112BB" w:rsidRDefault="00FC68DB" w:rsidP="00B202D2">
            <w:pPr>
              <w:keepNext/>
              <w:keepLines/>
              <w:rPr>
                <w:sz w:val="20"/>
                <w:szCs w:val="20"/>
              </w:rPr>
            </w:pPr>
            <w:proofErr w:type="spellStart"/>
            <w:r w:rsidRPr="004112BB">
              <w:rPr>
                <w:sz w:val="20"/>
                <w:szCs w:val="20"/>
              </w:rPr>
              <w:t>tangential_direction</w:t>
            </w:r>
            <w:proofErr w:type="spellEnd"/>
          </w:p>
        </w:tc>
        <w:tc>
          <w:tcPr>
            <w:tcW w:w="2268" w:type="dxa"/>
            <w:shd w:val="clear" w:color="auto" w:fill="auto"/>
            <w:vAlign w:val="bottom"/>
          </w:tcPr>
          <w:p w14:paraId="2CA1A1C8" w14:textId="77777777" w:rsidR="00FC68DB" w:rsidRPr="004112BB" w:rsidRDefault="00FC68DB" w:rsidP="00B202D2">
            <w:pPr>
              <w:keepNext/>
              <w:keepLines/>
              <w:rPr>
                <w:sz w:val="20"/>
                <w:szCs w:val="20"/>
              </w:rPr>
            </w:pPr>
            <w:r w:rsidRPr="004112BB">
              <w:rPr>
                <w:sz w:val="20"/>
                <w:szCs w:val="20"/>
              </w:rPr>
              <w:t>1</w:t>
            </w:r>
          </w:p>
        </w:tc>
        <w:tc>
          <w:tcPr>
            <w:tcW w:w="1276" w:type="dxa"/>
            <w:shd w:val="clear" w:color="auto" w:fill="auto"/>
            <w:vAlign w:val="bottom"/>
          </w:tcPr>
          <w:p w14:paraId="4FC835A5" w14:textId="77777777" w:rsidR="00FC68DB" w:rsidRPr="004112BB" w:rsidRDefault="00FC68DB" w:rsidP="00B202D2">
            <w:pPr>
              <w:keepNext/>
              <w:keepLines/>
              <w:rPr>
                <w:sz w:val="20"/>
                <w:szCs w:val="20"/>
              </w:rPr>
            </w:pPr>
            <w:r w:rsidRPr="004112BB">
              <w:rPr>
                <w:sz w:val="20"/>
                <w:szCs w:val="20"/>
              </w:rPr>
              <w:t>Optional</w:t>
            </w:r>
          </w:p>
        </w:tc>
        <w:tc>
          <w:tcPr>
            <w:tcW w:w="2817" w:type="dxa"/>
            <w:shd w:val="clear" w:color="auto" w:fill="auto"/>
            <w:vAlign w:val="bottom"/>
          </w:tcPr>
          <w:p w14:paraId="4EBED96D" w14:textId="77777777" w:rsidR="00FC68DB" w:rsidRPr="004112BB" w:rsidRDefault="00FC68DB" w:rsidP="00B202D2">
            <w:pPr>
              <w:keepNext/>
              <w:keepLines/>
              <w:rPr>
                <w:sz w:val="20"/>
                <w:szCs w:val="20"/>
              </w:rPr>
            </w:pPr>
            <w:r w:rsidRPr="004112BB">
              <w:rPr>
                <w:sz w:val="20"/>
                <w:szCs w:val="20"/>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51EAFB3B" w:rsidR="00FC68DB" w:rsidRDefault="00FC68DB" w:rsidP="00B202D2">
      <w:pPr>
        <w:pStyle w:val="Beschriftung"/>
        <w:keepNext/>
        <w:keepLines/>
        <w:spacing w:before="120"/>
      </w:pPr>
      <w:bookmarkStart w:id="591" w:name="_Toc3566449"/>
      <w:bookmarkStart w:id="592" w:name="_Toc34747452"/>
      <w:bookmarkStart w:id="593" w:name="_Toc77095901"/>
      <w:bookmarkStart w:id="594" w:name="_Toc99614777"/>
      <w:r>
        <w:t xml:space="preserve">Table </w:t>
      </w:r>
      <w:r>
        <w:fldChar w:fldCharType="begin"/>
      </w:r>
      <w:r>
        <w:instrText xml:space="preserve"> SEQ Table \* ARABIC </w:instrText>
      </w:r>
      <w:r>
        <w:fldChar w:fldCharType="separate"/>
      </w:r>
      <w:r w:rsidR="001F4D75">
        <w:rPr>
          <w:noProof/>
        </w:rPr>
        <w:t>41</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591"/>
      <w:bookmarkEnd w:id="592"/>
      <w:bookmarkEnd w:id="593"/>
      <w:bookmarkEnd w:id="594"/>
    </w:p>
    <w:p w14:paraId="1CE0AC6A" w14:textId="77777777" w:rsidR="00FC68DB" w:rsidRDefault="00FC68DB" w:rsidP="00B202D2">
      <w:r>
        <w:t xml:space="preserve">The subtypes are described in detail in the following sections. </w:t>
      </w:r>
    </w:p>
    <w:p w14:paraId="72431115" w14:textId="77777777" w:rsidR="00FC68DB" w:rsidRPr="004112BB" w:rsidRDefault="00FC68DB" w:rsidP="00B202D2">
      <w:pPr>
        <w:pStyle w:val="Example"/>
        <w:keepNext/>
        <w:spacing w:before="120"/>
        <w:rPr>
          <w:sz w:val="24"/>
          <w:szCs w:val="24"/>
        </w:rPr>
      </w:pPr>
      <w:r w:rsidRPr="004112BB">
        <w:rPr>
          <w:sz w:val="24"/>
          <w:szCs w:val="24"/>
        </w:rPr>
        <w:t xml:space="preserve">Example: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w:t>
      </w:r>
      <w:proofErr w:type="spellStart"/>
      <w:r w:rsidRPr="00E67362">
        <w:rPr>
          <w:lang w:val="fr-FR"/>
        </w:rPr>
        <w:t>normal_direction</w:t>
      </w:r>
      <w:proofErr w:type="spellEnd"/>
      <w:r w:rsidRPr="00E67362">
        <w:rPr>
          <w:lang w:val="fr-FR"/>
        </w:rPr>
        <w:t>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w:t>
      </w:r>
      <w:proofErr w:type="spellStart"/>
      <w:r w:rsidRPr="00226A3F">
        <w:t>appdata</w:t>
      </w:r>
      <w:proofErr w:type="spellEnd"/>
      <w:r w:rsidRPr="00226A3F">
        <w:t>&gt;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w:t>
      </w:r>
      <w:proofErr w:type="spellStart"/>
      <w:r w:rsidRPr="00226A3F">
        <w:t>appdata</w:t>
      </w:r>
      <w:proofErr w:type="spellEnd"/>
      <w:r w:rsidRPr="00226A3F">
        <w:t>&gt;</w:t>
      </w:r>
    </w:p>
    <w:p w14:paraId="1E06C9F2" w14:textId="77777777" w:rsidR="00FC68DB" w:rsidRDefault="00FC68DB" w:rsidP="00B202D2">
      <w:pPr>
        <w:pStyle w:val="XMLCode"/>
      </w:pPr>
      <w:r w:rsidRPr="00226A3F">
        <w:t>&lt;/connection_0d&gt;</w:t>
      </w:r>
    </w:p>
    <w:p w14:paraId="057DFB32" w14:textId="77777777" w:rsidR="00FC68DB" w:rsidRPr="004112BB" w:rsidRDefault="00FC68DB" w:rsidP="00B202D2">
      <w:pPr>
        <w:pStyle w:val="Example"/>
        <w:keepNext/>
        <w:spacing w:before="120"/>
        <w:rPr>
          <w:sz w:val="24"/>
          <w:szCs w:val="24"/>
        </w:rPr>
      </w:pPr>
      <w:r w:rsidRPr="004112BB">
        <w:rPr>
          <w:sz w:val="24"/>
          <w:szCs w:val="24"/>
        </w:rPr>
        <w:t xml:space="preserve">Example (with tangential direction):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4112BB">
        <w:rPr>
          <w:b/>
          <w:color w:val="0070C0"/>
          <w:lang w:val="fr-FR"/>
        </w:rPr>
        <w:t>&lt;</w:t>
      </w:r>
      <w:proofErr w:type="spellStart"/>
      <w:r w:rsidRPr="004112BB">
        <w:rPr>
          <w:b/>
          <w:color w:val="0070C0"/>
          <w:lang w:val="fr-FR"/>
        </w:rPr>
        <w:t>tangential</w:t>
      </w:r>
      <w:r w:rsidRPr="004112BB">
        <w:rPr>
          <w:b/>
          <w:bCs/>
          <w:color w:val="0070C0"/>
          <w:lang w:val="fr-FR"/>
        </w:rPr>
        <w:t>_direction</w:t>
      </w:r>
      <w:proofErr w:type="spellEnd"/>
      <w:r w:rsidRPr="004112BB">
        <w:rPr>
          <w:b/>
          <w:color w:val="0070C0"/>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w:t>
      </w:r>
      <w:proofErr w:type="spellStart"/>
      <w:r w:rsidRPr="00226A3F">
        <w:t>appdata</w:t>
      </w:r>
      <w:proofErr w:type="spellEnd"/>
      <w:r w:rsidRPr="00226A3F">
        <w:t>&gt;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w:t>
      </w:r>
      <w:proofErr w:type="spellStart"/>
      <w:r w:rsidRPr="00226A3F">
        <w:t>appdata</w:t>
      </w:r>
      <w:proofErr w:type="spellEnd"/>
      <w:r w:rsidRPr="00226A3F">
        <w:t>&gt;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595" w:name="_Toc428279367"/>
      <w:bookmarkStart w:id="596" w:name="_Toc428456104"/>
      <w:bookmarkStart w:id="597" w:name="_Toc428537067"/>
      <w:bookmarkStart w:id="598" w:name="_Toc428969386"/>
      <w:bookmarkStart w:id="599" w:name="_Toc429052777"/>
      <w:bookmarkStart w:id="600" w:name="_Toc413359586"/>
      <w:bookmarkStart w:id="601" w:name="_Toc3556978"/>
      <w:bookmarkStart w:id="602" w:name="_Toc34747228"/>
      <w:bookmarkStart w:id="603" w:name="_Toc77102043"/>
      <w:bookmarkStart w:id="604" w:name="_Toc99614592"/>
      <w:bookmarkEnd w:id="595"/>
      <w:bookmarkEnd w:id="596"/>
      <w:bookmarkEnd w:id="597"/>
      <w:bookmarkEnd w:id="598"/>
      <w:bookmarkEnd w:id="599"/>
      <w:r>
        <w:t>Blind</w:t>
      </w:r>
      <w:r w:rsidRPr="00942FED">
        <w:t xml:space="preserve"> Rivets</w:t>
      </w:r>
      <w:bookmarkEnd w:id="600"/>
      <w:bookmarkEnd w:id="601"/>
      <w:bookmarkEnd w:id="602"/>
      <w:bookmarkEnd w:id="603"/>
      <w:bookmarkEnd w:id="604"/>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226A3F"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lastRenderedPageBreak/>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4112BB">
        <w:trPr>
          <w:jc w:val="center"/>
        </w:trPr>
        <w:tc>
          <w:tcPr>
            <w:tcW w:w="1487"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56"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4112BB">
            <w:pPr>
              <w:keepNext/>
              <w:rPr>
                <w:sz w:val="20"/>
                <w:szCs w:val="20"/>
              </w:rPr>
            </w:pPr>
            <w:r>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4112BB">
            <w:pPr>
              <w:keepNext/>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4112BB">
            <w:pPr>
              <w:keepNext/>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4112BB">
            <w:pPr>
              <w:keepNext/>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4112BB">
            <w:pPr>
              <w:keepNext/>
              <w:rPr>
                <w:sz w:val="20"/>
                <w:szCs w:val="20"/>
              </w:rPr>
            </w:pPr>
            <w:r>
              <w:rPr>
                <w:sz w:val="20"/>
                <w:szCs w:val="20"/>
              </w:rPr>
              <w:t>Material of the rivet body</w:t>
            </w:r>
          </w:p>
        </w:tc>
      </w:tr>
    </w:tbl>
    <w:p w14:paraId="58BDBC8B" w14:textId="1AD595EE" w:rsidR="00FC68DB" w:rsidRDefault="00FC68DB" w:rsidP="00B202D2">
      <w:pPr>
        <w:pStyle w:val="Beschriftung"/>
        <w:spacing w:before="120"/>
      </w:pPr>
      <w:bookmarkStart w:id="605" w:name="_Toc3566450"/>
      <w:bookmarkStart w:id="606" w:name="_Toc34747453"/>
      <w:bookmarkStart w:id="607" w:name="_Toc77095902"/>
      <w:bookmarkStart w:id="608" w:name="_Toc99614778"/>
      <w:r>
        <w:t xml:space="preserve">Table </w:t>
      </w:r>
      <w:r>
        <w:fldChar w:fldCharType="begin"/>
      </w:r>
      <w:r>
        <w:instrText xml:space="preserve"> SEQ Table \* ARABIC </w:instrText>
      </w:r>
      <w:r>
        <w:fldChar w:fldCharType="separate"/>
      </w:r>
      <w:r w:rsidR="001F4D75">
        <w:rPr>
          <w:noProof/>
        </w:rPr>
        <w:t>42</w:t>
      </w:r>
      <w:r>
        <w:fldChar w:fldCharType="end"/>
      </w:r>
      <w:r>
        <w:t xml:space="preserve">: Attributes of element </w:t>
      </w:r>
      <w:r w:rsidRPr="00753389">
        <w:rPr>
          <w:rStyle w:val="elementdeftypeChar"/>
          <w:rFonts w:eastAsia="Calibri"/>
          <w:b w:val="0"/>
        </w:rPr>
        <w:t>&lt;blind/&gt;</w:t>
      </w:r>
      <w:bookmarkEnd w:id="605"/>
      <w:bookmarkEnd w:id="606"/>
      <w:bookmarkEnd w:id="607"/>
      <w:bookmarkEnd w:id="608"/>
    </w:p>
    <w:p w14:paraId="01F71769" w14:textId="4D567F0E" w:rsidR="00FC68DB" w:rsidRDefault="0049275F" w:rsidP="00B202D2">
      <w:pPr>
        <w:jc w:val="center"/>
      </w:pPr>
      <w:r>
        <w:rPr>
          <w:noProof/>
          <w:lang w:val="en-US"/>
        </w:rPr>
        <w:drawing>
          <wp:inline distT="0" distB="0" distL="0" distR="0" wp14:anchorId="5B1267E9" wp14:editId="7C98DDE1">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Pr>
          <w:noProof/>
          <w:lang w:val="en-US"/>
        </w:rPr>
        <w:t xml:space="preserve"> </w:t>
      </w:r>
    </w:p>
    <w:p w14:paraId="7F49D4BB" w14:textId="0A5511CF" w:rsidR="00FC68DB" w:rsidRDefault="00FC68DB" w:rsidP="00B202D2">
      <w:pPr>
        <w:jc w:val="center"/>
      </w:pPr>
    </w:p>
    <w:p w14:paraId="301EF4F5" w14:textId="635A9F9D" w:rsidR="00FC68DB" w:rsidRDefault="00FC68DB" w:rsidP="00B202D2">
      <w:pPr>
        <w:pStyle w:val="Beschriftung"/>
      </w:pPr>
      <w:bookmarkStart w:id="609" w:name="_Toc3557089"/>
      <w:bookmarkStart w:id="610" w:name="_Toc34747340"/>
      <w:bookmarkStart w:id="611" w:name="_Toc76030531"/>
      <w:bookmarkStart w:id="612" w:name="_Toc94530817"/>
      <w:bookmarkStart w:id="613" w:name="_Toc99614660"/>
      <w:r>
        <w:t xml:space="preserve">Figure </w:t>
      </w:r>
      <w:r>
        <w:fldChar w:fldCharType="begin"/>
      </w:r>
      <w:r>
        <w:instrText xml:space="preserve"> SEQ Figure \* ARABIC </w:instrText>
      </w:r>
      <w:r>
        <w:fldChar w:fldCharType="separate"/>
      </w:r>
      <w:r w:rsidR="001F4D75">
        <w:rPr>
          <w:noProof/>
        </w:rPr>
        <w:t>10</w:t>
      </w:r>
      <w:r>
        <w:fldChar w:fldCharType="end"/>
      </w:r>
      <w:r w:rsidRPr="00F15D19">
        <w:t xml:space="preserve">: </w:t>
      </w:r>
      <w:bookmarkEnd w:id="609"/>
      <w:bookmarkEnd w:id="610"/>
      <w:bookmarkEnd w:id="611"/>
      <w:bookmarkEnd w:id="612"/>
      <w:r w:rsidR="0049275F">
        <w:t>Blind rivet – key attributes</w:t>
      </w:r>
      <w:bookmarkEnd w:id="613"/>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(usual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69AFCBDC" w:rsidR="00FC68DB" w:rsidRDefault="00C04088" w:rsidP="00B202D2">
      <w:pPr>
        <w:pStyle w:val="Listenabsatz"/>
        <w:autoSpaceDE w:val="0"/>
        <w:autoSpaceDN w:val="0"/>
        <w:adjustRightInd w:val="0"/>
        <w:ind w:left="0"/>
        <w:jc w:val="center"/>
        <w:rPr>
          <w:rFonts w:cs="Calibri"/>
          <w:lang w:val="en-US" w:eastAsia="en-GB"/>
        </w:rPr>
      </w:pPr>
      <w:r>
        <w:rPr>
          <w:rFonts w:cs="Calibri"/>
          <w:noProof/>
          <w:lang w:val="en-US" w:eastAsia="en-GB"/>
        </w:rPr>
        <w:lastRenderedPageBreak/>
        <w:drawing>
          <wp:inline distT="0" distB="0" distL="0" distR="0" wp14:anchorId="65E5F319" wp14:editId="353B56E3">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49C0B98E" w:rsidR="00C04088" w:rsidRPr="00C04088" w:rsidRDefault="00FC68DB" w:rsidP="00C04088">
      <w:pPr>
        <w:pStyle w:val="Beschriftung"/>
        <w:spacing w:before="120"/>
      </w:pPr>
      <w:bookmarkStart w:id="614" w:name="_Toc3557090"/>
      <w:bookmarkStart w:id="615" w:name="_Toc34747341"/>
      <w:bookmarkStart w:id="616" w:name="_Toc76030532"/>
      <w:bookmarkStart w:id="617" w:name="_Toc94530818"/>
      <w:bookmarkStart w:id="618" w:name="_Toc99614661"/>
      <w:r>
        <w:t xml:space="preserve">Figure </w:t>
      </w:r>
      <w:r>
        <w:fldChar w:fldCharType="begin"/>
      </w:r>
      <w:r>
        <w:instrText xml:space="preserve"> SEQ Figure \* ARABIC </w:instrText>
      </w:r>
      <w:r>
        <w:fldChar w:fldCharType="separate"/>
      </w:r>
      <w:r w:rsidR="001F4D75">
        <w:rPr>
          <w:noProof/>
        </w:rPr>
        <w:t>11</w:t>
      </w:r>
      <w:r>
        <w:fldChar w:fldCharType="end"/>
      </w:r>
      <w:r>
        <w:t xml:space="preserve">: </w:t>
      </w:r>
      <w:bookmarkEnd w:id="614"/>
      <w:bookmarkEnd w:id="615"/>
      <w:bookmarkEnd w:id="616"/>
      <w:bookmarkEnd w:id="617"/>
      <w:r w:rsidR="00C04088">
        <w:t>Assembly Recommendations for Blind Rivets</w:t>
      </w:r>
      <w:bookmarkEnd w:id="618"/>
    </w:p>
    <w:p w14:paraId="635B8D5F" w14:textId="1383C48E"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w:t>
      </w:r>
      <w:proofErr w:type="spellStart"/>
      <w:r>
        <w:t>appdata</w:t>
      </w:r>
      <w:proofErr w:type="spellEnd"/>
      <w:r>
        <w:t>&gt;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w:t>
      </w:r>
      <w:proofErr w:type="spellStart"/>
      <w:r>
        <w:t>appdata</w:t>
      </w:r>
      <w:proofErr w:type="spellEnd"/>
      <w:r>
        <w:t>&gt;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76A9ABE8" w14:textId="019A17F8" w:rsidR="00FC68DB" w:rsidRPr="00942FED" w:rsidRDefault="00FC68DB" w:rsidP="00B202D2">
      <w:pPr>
        <w:pStyle w:val="berschrift3"/>
      </w:pPr>
      <w:bookmarkStart w:id="619" w:name="_Toc428279369"/>
      <w:bookmarkStart w:id="620" w:name="_Toc428965611"/>
      <w:bookmarkStart w:id="621" w:name="_Toc413359587"/>
      <w:bookmarkStart w:id="622" w:name="_Toc3556979"/>
      <w:bookmarkStart w:id="623" w:name="_Toc34747229"/>
      <w:bookmarkStart w:id="624" w:name="_Toc77102044"/>
      <w:bookmarkStart w:id="625" w:name="_Toc99614593"/>
      <w:bookmarkEnd w:id="619"/>
      <w:bookmarkEnd w:id="620"/>
      <w:r w:rsidRPr="00942FED">
        <w:t>Self</w:t>
      </w:r>
      <w:r>
        <w:t>-</w:t>
      </w:r>
      <w:r w:rsidRPr="00942FED">
        <w:t>Piercing Rivets</w:t>
      </w:r>
      <w:bookmarkEnd w:id="621"/>
      <w:bookmarkEnd w:id="622"/>
      <w:bookmarkEnd w:id="623"/>
      <w:bookmarkEnd w:id="624"/>
      <w:bookmarkEnd w:id="625"/>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Default="00716FAE" w:rsidP="00716FAE">
      <w:pPr>
        <w:keepNext/>
        <w:jc w:val="center"/>
      </w:pPr>
      <w:r>
        <w:rPr>
          <w:noProof/>
        </w:rPr>
        <w:drawing>
          <wp:inline distT="0" distB="0" distL="0" distR="0" wp14:anchorId="3BA40319" wp14:editId="20EF471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69D32418" w:rsidR="00FC68DB" w:rsidRDefault="00FC68DB" w:rsidP="001F0AF7">
      <w:pPr>
        <w:pStyle w:val="Beschriftung"/>
        <w:keepNext/>
      </w:pPr>
      <w:bookmarkStart w:id="626" w:name="_Toc413359629"/>
      <w:bookmarkStart w:id="627" w:name="_Toc3557092"/>
      <w:bookmarkStart w:id="628" w:name="_Toc34747343"/>
      <w:bookmarkStart w:id="629" w:name="_Toc76030534"/>
      <w:bookmarkStart w:id="630" w:name="_Toc94530820"/>
      <w:bookmarkStart w:id="631" w:name="_Toc99614662"/>
      <w:r>
        <w:t xml:space="preserve">Figure </w:t>
      </w:r>
      <w:r>
        <w:fldChar w:fldCharType="begin"/>
      </w:r>
      <w:r>
        <w:instrText xml:space="preserve"> SEQ Figure \* ARABIC </w:instrText>
      </w:r>
      <w:r>
        <w:fldChar w:fldCharType="separate"/>
      </w:r>
      <w:r w:rsidR="001F4D75">
        <w:rPr>
          <w:noProof/>
        </w:rPr>
        <w:t>12</w:t>
      </w:r>
      <w:r>
        <w:fldChar w:fldCharType="end"/>
      </w:r>
      <w:r>
        <w:t xml:space="preserve">: Cross </w:t>
      </w:r>
      <w:r w:rsidR="001F0AF7">
        <w:t>s</w:t>
      </w:r>
      <w:r>
        <w:t xml:space="preserve">ection of a </w:t>
      </w:r>
      <w:r w:rsidR="001F0AF7">
        <w:t>s</w:t>
      </w:r>
      <w:r>
        <w:t>elf-</w:t>
      </w:r>
      <w:r w:rsidR="001F0AF7">
        <w:t>p</w:t>
      </w:r>
      <w:r>
        <w:t xml:space="preserve">iercing </w:t>
      </w:r>
      <w:r w:rsidR="001F0AF7">
        <w:t>r</w:t>
      </w:r>
      <w:r>
        <w:t>ivet</w:t>
      </w:r>
      <w:bookmarkEnd w:id="626"/>
      <w:bookmarkEnd w:id="627"/>
      <w:bookmarkEnd w:id="628"/>
      <w:bookmarkEnd w:id="629"/>
      <w:bookmarkEnd w:id="630"/>
      <w:r w:rsidR="001F0AF7">
        <w:t xml:space="preserve"> &amp; riveting machine</w:t>
      </w:r>
      <w:bookmarkEnd w:id="631"/>
    </w:p>
    <w:p w14:paraId="4FAE9D0C" w14:textId="39D0E697" w:rsidR="00FC68DB" w:rsidRDefault="00FC68DB" w:rsidP="00B202D2">
      <w:r>
        <w:t>There is a wide range of such rivets available on the market. They can be used with different rivet dies</w:t>
      </w:r>
      <w:r w:rsidR="001F0AF7">
        <w:t xml:space="preserve"> in </w:t>
      </w:r>
      <w:proofErr w:type="spellStart"/>
      <w:r w:rsidR="001F0AF7">
        <w:t>oder</w:t>
      </w:r>
      <w:proofErr w:type="spellEnd"/>
      <w:r w:rsidR="001F0AF7">
        <w:t xml:space="preserve"> to optimize the riveting process</w:t>
      </w:r>
      <w:r>
        <w:t xml:space="preserve">. Such combinations have to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proofErr w:type="spellStart"/>
      <w:r w:rsidRPr="00C10429">
        <w:t>χ</w:t>
      </w:r>
      <w:r w:rsidRPr="00226A3F">
        <w:t>MCF</w:t>
      </w:r>
      <w:proofErr w:type="spellEnd"/>
      <w:r w:rsidRPr="00226A3F">
        <w:t xml:space="preserve"> definition. It is referred to by string </w:t>
      </w:r>
      <w:r>
        <w:t xml:space="preserve">attributes for </w:t>
      </w:r>
      <w:r>
        <w:lastRenderedPageBreak/>
        <w:t xml:space="preserve">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23245B">
            <w:pPr>
              <w:keepNext/>
              <w:rPr>
                <w:sz w:val="20"/>
                <w:szCs w:val="20"/>
              </w:rPr>
            </w:pPr>
            <w:proofErr w:type="spellStart"/>
            <w:r>
              <w:rPr>
                <w:sz w:val="20"/>
                <w:szCs w:val="20"/>
              </w:rPr>
              <w:t>die_depth</w:t>
            </w:r>
            <w:proofErr w:type="spellEnd"/>
          </w:p>
        </w:tc>
        <w:tc>
          <w:tcPr>
            <w:tcW w:w="1558" w:type="dxa"/>
            <w:shd w:val="clear" w:color="auto" w:fill="auto"/>
          </w:tcPr>
          <w:p w14:paraId="13DDA3E2" w14:textId="77777777" w:rsidR="00FC68DB" w:rsidRPr="00226A3F" w:rsidRDefault="00FC68DB" w:rsidP="0023245B">
            <w:pPr>
              <w:keepNext/>
              <w:rPr>
                <w:sz w:val="20"/>
                <w:szCs w:val="20"/>
              </w:rPr>
            </w:pPr>
            <w:r w:rsidRPr="00226A3F">
              <w:rPr>
                <w:sz w:val="20"/>
                <w:szCs w:val="20"/>
              </w:rPr>
              <w:t>Floating point</w:t>
            </w:r>
          </w:p>
        </w:tc>
        <w:tc>
          <w:tcPr>
            <w:tcW w:w="1558" w:type="dxa"/>
          </w:tcPr>
          <w:p w14:paraId="38E4C92D" w14:textId="77777777" w:rsidR="00FC68DB" w:rsidRPr="00226A3F" w:rsidRDefault="00FC68DB" w:rsidP="0023245B">
            <w:pPr>
              <w:keepNext/>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23245B">
            <w:pPr>
              <w:keepNext/>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23245B">
            <w:pPr>
              <w:keepNext/>
              <w:rPr>
                <w:sz w:val="20"/>
                <w:szCs w:val="20"/>
              </w:rPr>
            </w:pPr>
            <w:r w:rsidRPr="00226A3F">
              <w:rPr>
                <w:sz w:val="20"/>
                <w:szCs w:val="20"/>
              </w:rPr>
              <w:t>-</w:t>
            </w:r>
          </w:p>
        </w:tc>
      </w:tr>
    </w:tbl>
    <w:p w14:paraId="1156567B" w14:textId="6A1F8ECE" w:rsidR="00FC68DB" w:rsidRDefault="00FC68DB" w:rsidP="00B202D2">
      <w:pPr>
        <w:pStyle w:val="Beschriftung"/>
        <w:spacing w:before="120"/>
      </w:pPr>
      <w:bookmarkStart w:id="632" w:name="_Toc3566451"/>
      <w:bookmarkStart w:id="633" w:name="_Toc34747454"/>
      <w:bookmarkStart w:id="634" w:name="_Toc77095903"/>
      <w:bookmarkStart w:id="635" w:name="_Toc99614779"/>
      <w:r>
        <w:t xml:space="preserve">Table </w:t>
      </w:r>
      <w:r>
        <w:fldChar w:fldCharType="begin"/>
      </w:r>
      <w:r>
        <w:instrText xml:space="preserve"> SEQ Table \* ARABIC </w:instrText>
      </w:r>
      <w:r>
        <w:fldChar w:fldCharType="separate"/>
      </w:r>
      <w:r w:rsidR="001F4D75">
        <w:rPr>
          <w:noProof/>
        </w:rPr>
        <w:t>43</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632"/>
      <w:bookmarkEnd w:id="633"/>
      <w:bookmarkEnd w:id="634"/>
      <w:bookmarkEnd w:id="635"/>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w:t>
      </w:r>
      <w:proofErr w:type="spellStart"/>
      <w:r>
        <w:rPr>
          <w:rFonts w:cs="Calibri"/>
          <w:lang w:eastAsia="en-GB"/>
        </w:rPr>
        <w:t>χMCF</w:t>
      </w:r>
      <w:proofErr w:type="spellEnd"/>
      <w:r>
        <w:rPr>
          <w:rFonts w:cs="Calibri"/>
          <w:lang w:eastAsia="en-GB"/>
        </w:rPr>
        <w:t xml:space="preserve"> file, if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w:t>
      </w:r>
      <w:proofErr w:type="spellStart"/>
      <w:r w:rsidRPr="00835EA5">
        <w:rPr>
          <w:rFonts w:cs="Calibri"/>
          <w:lang w:eastAsia="en-GB"/>
        </w:rPr>
        <w:t>χMCF</w:t>
      </w:r>
      <w:proofErr w:type="spellEnd"/>
      <w:r w:rsidRPr="00835EA5">
        <w:rPr>
          <w:rFonts w:cs="Calibri"/>
          <w:lang w:eastAsia="en-GB"/>
        </w:rPr>
        <w:t xml:space="preserve">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3245B" w:rsidRDefault="00FC68DB" w:rsidP="00B202D2">
      <w:pPr>
        <w:pStyle w:val="Example"/>
        <w:spacing w:before="120"/>
        <w:rPr>
          <w:b/>
          <w:bCs/>
          <w:sz w:val="24"/>
          <w:szCs w:val="24"/>
        </w:rPr>
      </w:pPr>
      <w:r w:rsidRPr="0023245B">
        <w:rPr>
          <w:b/>
          <w:bCs/>
          <w:sz w:val="24"/>
          <w:szCs w:val="24"/>
        </w:rPr>
        <w:t xml:space="preserve">Example: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w:t>
      </w:r>
      <w:proofErr w:type="spellStart"/>
      <w:r w:rsidRPr="00966BAF">
        <w:rPr>
          <w:lang w:val="it-IT"/>
        </w:rPr>
        <w:t>appdata</w:t>
      </w:r>
      <w:proofErr w:type="spellEnd"/>
      <w:r w:rsidRPr="00966BAF">
        <w:rPr>
          <w:lang w:val="it-IT"/>
        </w:rPr>
        <w:t>&gt;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w:t>
      </w:r>
      <w:proofErr w:type="spellStart"/>
      <w:r w:rsidRPr="00966BAF">
        <w:rPr>
          <w:lang w:val="it-IT"/>
        </w:rPr>
        <w:t>appdata</w:t>
      </w:r>
      <w:proofErr w:type="spellEnd"/>
      <w:r w:rsidRPr="00966BAF">
        <w:rPr>
          <w:lang w:val="it-IT"/>
        </w:rPr>
        <w:t>&gt;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636" w:name="_Toc428456108"/>
      <w:bookmarkStart w:id="637" w:name="_Toc428537071"/>
      <w:bookmarkStart w:id="638" w:name="_Toc428969390"/>
      <w:bookmarkStart w:id="639" w:name="_Toc429052781"/>
      <w:bookmarkStart w:id="640" w:name="_Toc428279372"/>
      <w:bookmarkStart w:id="641" w:name="_Toc428456109"/>
      <w:bookmarkStart w:id="642" w:name="_Toc428537072"/>
      <w:bookmarkStart w:id="643" w:name="_Toc428969391"/>
      <w:bookmarkStart w:id="644" w:name="_Toc429052782"/>
      <w:bookmarkStart w:id="645" w:name="_Toc428279374"/>
      <w:bookmarkStart w:id="646" w:name="_Toc428456111"/>
      <w:bookmarkStart w:id="647" w:name="_Toc428537074"/>
      <w:bookmarkStart w:id="648" w:name="_Toc428969393"/>
      <w:bookmarkStart w:id="649" w:name="_Toc429052784"/>
      <w:bookmarkStart w:id="650" w:name="_Toc428279378"/>
      <w:bookmarkStart w:id="651" w:name="_Toc428456115"/>
      <w:bookmarkStart w:id="652" w:name="_Toc428537078"/>
      <w:bookmarkStart w:id="653" w:name="_Toc428969397"/>
      <w:bookmarkStart w:id="654" w:name="_Toc429052788"/>
      <w:bookmarkStart w:id="655" w:name="_Toc428279380"/>
      <w:bookmarkStart w:id="656" w:name="_Toc428456117"/>
      <w:bookmarkStart w:id="657" w:name="_Toc428537080"/>
      <w:bookmarkStart w:id="658" w:name="_Toc428969399"/>
      <w:bookmarkStart w:id="659" w:name="_Toc429052790"/>
      <w:bookmarkStart w:id="660" w:name="_Toc428279387"/>
      <w:bookmarkStart w:id="661" w:name="_Toc428456124"/>
      <w:bookmarkStart w:id="662" w:name="_Toc428537087"/>
      <w:bookmarkStart w:id="663" w:name="_Toc428969406"/>
      <w:bookmarkStart w:id="664" w:name="_Toc429052797"/>
      <w:bookmarkStart w:id="665" w:name="_Toc428279388"/>
      <w:bookmarkStart w:id="666" w:name="_Toc428456125"/>
      <w:bookmarkStart w:id="667" w:name="_Toc428537088"/>
      <w:bookmarkStart w:id="668" w:name="_Toc428969407"/>
      <w:bookmarkStart w:id="669" w:name="_Toc429052798"/>
      <w:bookmarkStart w:id="670" w:name="_Toc428279389"/>
      <w:bookmarkStart w:id="671" w:name="_Toc428456126"/>
      <w:bookmarkStart w:id="672" w:name="_Toc428537089"/>
      <w:bookmarkStart w:id="673" w:name="_Toc428969408"/>
      <w:bookmarkStart w:id="674" w:name="_Toc429052799"/>
      <w:bookmarkStart w:id="675" w:name="_Toc413359588"/>
      <w:bookmarkStart w:id="676" w:name="_Toc3556980"/>
      <w:bookmarkStart w:id="677" w:name="_Toc34747230"/>
      <w:bookmarkStart w:id="678" w:name="_Toc77102045"/>
      <w:bookmarkStart w:id="679" w:name="_Toc99614594"/>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r>
        <w:lastRenderedPageBreak/>
        <w:t>Solid</w:t>
      </w:r>
      <w:r w:rsidRPr="00942FED">
        <w:t xml:space="preserve"> Rivets</w:t>
      </w:r>
      <w:bookmarkEnd w:id="675"/>
      <w:bookmarkEnd w:id="676"/>
      <w:bookmarkEnd w:id="677"/>
      <w:bookmarkEnd w:id="678"/>
      <w:bookmarkEnd w:id="679"/>
    </w:p>
    <w:p w14:paraId="5DE7E30A" w14:textId="455219F8" w:rsidR="00FC68DB" w:rsidRDefault="00FC68DB" w:rsidP="00900301">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r w:rsidR="00900301">
        <w:rPr>
          <w:rFonts w:cs="Calibri"/>
          <w:lang w:eastAsia="en-GB"/>
        </w:rPr>
        <w:t xml:space="preserve"> S</w:t>
      </w:r>
      <w:r>
        <w:rPr>
          <w:rFonts w:cs="Calibri"/>
          <w:lang w:eastAsia="en-GB"/>
        </w:rPr>
        <w:t>hafts of solid rivets are typically solid, but for all rivets that have similar shapes, this type will be used:</w:t>
      </w:r>
    </w:p>
    <w:p w14:paraId="79BB1FAC" w14:textId="77777777" w:rsidR="00900301" w:rsidRDefault="00900301" w:rsidP="00900301">
      <w:pPr>
        <w:keepNext/>
        <w:keepLines/>
        <w:autoSpaceDE w:val="0"/>
        <w:autoSpaceDN w:val="0"/>
        <w:adjustRightInd w:val="0"/>
        <w:spacing w:after="0"/>
        <w:rPr>
          <w:rFonts w:cs="Calibri"/>
          <w:lang w:eastAsia="en-GB"/>
        </w:rPr>
      </w:pPr>
    </w:p>
    <w:p w14:paraId="5F9A3B8E" w14:textId="77777777" w:rsidR="00402A20" w:rsidRDefault="00402A20" w:rsidP="00402A20">
      <w:pPr>
        <w:keepNext/>
        <w:autoSpaceDE w:val="0"/>
        <w:autoSpaceDN w:val="0"/>
        <w:adjustRightInd w:val="0"/>
        <w:jc w:val="center"/>
      </w:pPr>
      <w:r>
        <w:rPr>
          <w:rFonts w:cs="Calibri"/>
          <w:noProof/>
          <w:lang w:eastAsia="en-GB"/>
        </w:rPr>
        <w:drawing>
          <wp:inline distT="0" distB="0" distL="0" distR="0" wp14:anchorId="4438E8CE" wp14:editId="281606E8">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27C63EEB" w:rsidR="00402A20" w:rsidRDefault="00402A20" w:rsidP="00402A20">
      <w:pPr>
        <w:pStyle w:val="Beschriftung"/>
        <w:rPr>
          <w:rFonts w:cs="Calibri"/>
          <w:lang w:eastAsia="en-GB"/>
        </w:rPr>
      </w:pPr>
      <w:bookmarkStart w:id="680" w:name="_Toc99614663"/>
      <w:r>
        <w:t xml:space="preserve">Figure </w:t>
      </w:r>
      <w:r>
        <w:fldChar w:fldCharType="begin"/>
      </w:r>
      <w:r>
        <w:instrText xml:space="preserve"> SEQ Figure \* ARABIC </w:instrText>
      </w:r>
      <w:r>
        <w:fldChar w:fldCharType="separate"/>
      </w:r>
      <w:r w:rsidR="001F4D75">
        <w:rPr>
          <w:noProof/>
        </w:rPr>
        <w:t>13</w:t>
      </w:r>
      <w:r>
        <w:fldChar w:fldCharType="end"/>
      </w:r>
      <w:r>
        <w:t>: Pictures of characteristic rivet types before and after mounting</w:t>
      </w:r>
      <w:bookmarkEnd w:id="680"/>
    </w:p>
    <w:p w14:paraId="5D11ED90" w14:textId="4E62C0D2" w:rsidR="00FC68DB" w:rsidRDefault="00EF0F82" w:rsidP="00B202D2">
      <w:pPr>
        <w:autoSpaceDE w:val="0"/>
        <w:autoSpaceDN w:val="0"/>
        <w:adjustRightInd w:val="0"/>
        <w:spacing w:before="120" w:after="0"/>
        <w:rPr>
          <w:rFonts w:cs="Calibri"/>
          <w:lang w:eastAsia="en-GB"/>
        </w:rPr>
      </w:pPr>
      <w:r>
        <w:rPr>
          <w:rFonts w:cs="Calibri"/>
          <w:lang w:eastAsia="en-GB"/>
        </w:rPr>
        <w:t>Key</w:t>
      </w:r>
      <w:r w:rsidR="00FC68DB">
        <w:rPr>
          <w:rFonts w:cs="Calibri"/>
          <w:lang w:eastAsia="en-GB"/>
        </w:rPr>
        <w:t xml:space="preserve"> dimensions of all these rivets generalize into the following diagram:</w:t>
      </w:r>
    </w:p>
    <w:p w14:paraId="13D3A786" w14:textId="7C641EA4" w:rsidR="00FC68DB" w:rsidRDefault="00EF0F82" w:rsidP="00EF0F82">
      <w:pPr>
        <w:autoSpaceDE w:val="0"/>
        <w:autoSpaceDN w:val="0"/>
        <w:adjustRightInd w:val="0"/>
        <w:spacing w:before="120" w:after="0"/>
        <w:ind w:left="284"/>
        <w:jc w:val="center"/>
        <w:rPr>
          <w:rFonts w:cs="Calibri"/>
          <w:lang w:eastAsia="en-GB"/>
        </w:rPr>
      </w:pPr>
      <w:r>
        <w:rPr>
          <w:rFonts w:cs="Calibri"/>
          <w:noProof/>
          <w:lang w:eastAsia="en-GB"/>
        </w:rPr>
        <w:drawing>
          <wp:inline distT="0" distB="0" distL="0" distR="0" wp14:anchorId="6AAA9D91" wp14:editId="11DBCB9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7B915679" w:rsidR="00FC68DB" w:rsidRDefault="00FC68DB" w:rsidP="00B202D2">
      <w:pPr>
        <w:pStyle w:val="Beschriftung"/>
        <w:spacing w:before="120"/>
        <w:rPr>
          <w:rFonts w:cs="Calibri"/>
          <w:szCs w:val="22"/>
          <w:lang w:eastAsia="en-GB"/>
        </w:rPr>
      </w:pPr>
      <w:bookmarkStart w:id="681" w:name="_Ref3565285"/>
      <w:bookmarkStart w:id="682" w:name="_Toc3557094"/>
      <w:bookmarkStart w:id="683" w:name="_Toc34747345"/>
      <w:bookmarkStart w:id="684" w:name="_Toc76030536"/>
      <w:bookmarkStart w:id="685" w:name="_Toc94530822"/>
      <w:bookmarkStart w:id="686" w:name="_Toc99614664"/>
      <w:r>
        <w:t xml:space="preserve">Figure </w:t>
      </w:r>
      <w:r>
        <w:fldChar w:fldCharType="begin"/>
      </w:r>
      <w:r>
        <w:instrText xml:space="preserve"> SEQ Figure \* ARABIC </w:instrText>
      </w:r>
      <w:r>
        <w:fldChar w:fldCharType="separate"/>
      </w:r>
      <w:r w:rsidR="001F4D75">
        <w:rPr>
          <w:noProof/>
        </w:rPr>
        <w:t>14</w:t>
      </w:r>
      <w:r>
        <w:fldChar w:fldCharType="end"/>
      </w:r>
      <w:bookmarkEnd w:id="681"/>
      <w:r>
        <w:t xml:space="preserve">: </w:t>
      </w:r>
      <w:r w:rsidR="00EF0F82">
        <w:t>Key d</w:t>
      </w:r>
      <w:r>
        <w:t xml:space="preserve">imensions of </w:t>
      </w:r>
      <w:r w:rsidR="00EF0F82">
        <w:t>s</w:t>
      </w:r>
      <w:r>
        <w:t xml:space="preserve">olid </w:t>
      </w:r>
      <w:r w:rsidR="00EF0F82">
        <w:t>r</w:t>
      </w:r>
      <w:r>
        <w:t>ivets</w:t>
      </w:r>
      <w:bookmarkEnd w:id="682"/>
      <w:bookmarkEnd w:id="683"/>
      <w:bookmarkEnd w:id="684"/>
      <w:bookmarkEnd w:id="685"/>
      <w:bookmarkEnd w:id="686"/>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lastRenderedPageBreak/>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proofErr w:type="spellEnd"/>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1D46C2">
            <w:pPr>
              <w:keepNext/>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1D46C2">
            <w:pPr>
              <w:keepNext/>
              <w:rPr>
                <w:sz w:val="20"/>
                <w:szCs w:val="20"/>
              </w:rPr>
            </w:pPr>
            <w:r w:rsidRPr="005B1B92">
              <w:rPr>
                <w:sz w:val="20"/>
                <w:szCs w:val="20"/>
              </w:rPr>
              <w:t>Floating point</w:t>
            </w:r>
          </w:p>
        </w:tc>
        <w:tc>
          <w:tcPr>
            <w:tcW w:w="1276" w:type="dxa"/>
          </w:tcPr>
          <w:p w14:paraId="4A847EB1" w14:textId="77777777" w:rsidR="00FC68DB" w:rsidRPr="005B1B92" w:rsidRDefault="00FC68DB" w:rsidP="001D46C2">
            <w:pPr>
              <w:keepNext/>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1D46C2">
            <w:pPr>
              <w:keepNext/>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1D46C2">
            <w:pPr>
              <w:keepNext/>
              <w:rPr>
                <w:sz w:val="20"/>
                <w:szCs w:val="20"/>
              </w:rPr>
            </w:pPr>
            <w:r>
              <w:rPr>
                <w:sz w:val="20"/>
                <w:szCs w:val="20"/>
              </w:rPr>
              <w:t>-</w:t>
            </w:r>
          </w:p>
        </w:tc>
      </w:tr>
    </w:tbl>
    <w:p w14:paraId="6E6A2260" w14:textId="671D437B" w:rsidR="00FC68DB" w:rsidRDefault="00FC68DB" w:rsidP="00B202D2">
      <w:pPr>
        <w:pStyle w:val="Beschriftung"/>
        <w:spacing w:before="120"/>
        <w:rPr>
          <w:rFonts w:cs="Calibri"/>
          <w:szCs w:val="22"/>
          <w:lang w:eastAsia="en-GB"/>
        </w:rPr>
      </w:pPr>
      <w:bookmarkStart w:id="687" w:name="_Toc3566453"/>
      <w:bookmarkStart w:id="688" w:name="_Toc34747456"/>
      <w:bookmarkStart w:id="689" w:name="_Toc77095905"/>
      <w:bookmarkStart w:id="690" w:name="_Toc99614780"/>
      <w:r>
        <w:t xml:space="preserve">Table </w:t>
      </w:r>
      <w:r>
        <w:fldChar w:fldCharType="begin"/>
      </w:r>
      <w:r>
        <w:instrText xml:space="preserve"> SEQ Table \* ARABIC </w:instrText>
      </w:r>
      <w:r>
        <w:fldChar w:fldCharType="separate"/>
      </w:r>
      <w:r w:rsidR="001F4D75">
        <w:rPr>
          <w:noProof/>
        </w:rPr>
        <w:t>44</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687"/>
      <w:bookmarkEnd w:id="688"/>
      <w:bookmarkEnd w:id="689"/>
      <w:bookmarkEnd w:id="690"/>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1B01D6">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1B01D6">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5F0C6AE3" w:rsidR="00FC68DB" w:rsidRPr="00D977AB" w:rsidRDefault="00A2134E" w:rsidP="00B202D2">
      <w:pPr>
        <w:pStyle w:val="Listenabsatz"/>
        <w:keepNext/>
        <w:autoSpaceDE w:val="0"/>
        <w:autoSpaceDN w:val="0"/>
        <w:adjustRightInd w:val="0"/>
        <w:ind w:left="0"/>
        <w:jc w:val="center"/>
        <w:rPr>
          <w:lang w:val="en-US"/>
        </w:rPr>
      </w:pPr>
      <w:r>
        <w:rPr>
          <w:noProof/>
          <w:lang w:val="en-US"/>
        </w:rPr>
        <w:drawing>
          <wp:inline distT="0" distB="0" distL="0" distR="0" wp14:anchorId="10267A0E" wp14:editId="7C799314">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7593F4FE" w:rsidR="00FC68DB" w:rsidRPr="001B51BC" w:rsidRDefault="00FC68DB" w:rsidP="00B202D2">
      <w:pPr>
        <w:pStyle w:val="Beschriftung"/>
        <w:spacing w:before="120"/>
        <w:rPr>
          <w:rFonts w:cs="Calibri"/>
          <w:lang w:eastAsia="en-GB"/>
        </w:rPr>
      </w:pPr>
      <w:bookmarkStart w:id="691" w:name="_Toc3557095"/>
      <w:bookmarkStart w:id="692" w:name="_Toc34747346"/>
      <w:bookmarkStart w:id="693" w:name="_Toc76030537"/>
      <w:bookmarkStart w:id="694" w:name="_Toc94530823"/>
      <w:bookmarkStart w:id="695" w:name="_Toc99614665"/>
      <w:r>
        <w:t xml:space="preserve">Figure </w:t>
      </w:r>
      <w:r>
        <w:fldChar w:fldCharType="begin"/>
      </w:r>
      <w:r>
        <w:instrText xml:space="preserve"> SEQ Figure \* ARABIC </w:instrText>
      </w:r>
      <w:r>
        <w:fldChar w:fldCharType="separate"/>
      </w:r>
      <w:r w:rsidR="001F4D75">
        <w:rPr>
          <w:noProof/>
        </w:rPr>
        <w:t>15</w:t>
      </w:r>
      <w:r>
        <w:fldChar w:fldCharType="end"/>
      </w:r>
      <w:r>
        <w:t xml:space="preserve">: </w:t>
      </w:r>
      <w:bookmarkEnd w:id="691"/>
      <w:bookmarkEnd w:id="692"/>
      <w:bookmarkEnd w:id="693"/>
      <w:bookmarkEnd w:id="694"/>
      <w:r w:rsidR="00A2134E">
        <w:t>Relation of working thickness (T1+T2) to max and min values of grip</w:t>
      </w:r>
      <w:bookmarkEnd w:id="695"/>
    </w:p>
    <w:p w14:paraId="673C000D" w14:textId="77777777" w:rsidR="00FC68DB" w:rsidRPr="001B51BC" w:rsidRDefault="00FC68DB" w:rsidP="001B01D6">
      <w:pPr>
        <w:pStyle w:val="Listenabsatz"/>
        <w:numPr>
          <w:ilvl w:val="0"/>
          <w:numId w:val="29"/>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w:t>
      </w:r>
      <w:proofErr w:type="spellStart"/>
      <w:r>
        <w:rPr>
          <w:rFonts w:cs="Calibri"/>
          <w:lang w:eastAsia="en-GB"/>
        </w:rPr>
        <w:t>χMCF</w:t>
      </w:r>
      <w:proofErr w:type="spellEnd"/>
      <w:r>
        <w:rPr>
          <w:rFonts w:cs="Calibri"/>
          <w:lang w:eastAsia="en-GB"/>
        </w:rPr>
        <w:t>.</w:t>
      </w:r>
    </w:p>
    <w:p w14:paraId="7F88A4DF" w14:textId="77777777" w:rsidR="00FC68DB" w:rsidRPr="001D46C2" w:rsidRDefault="00FC68DB" w:rsidP="00B202D2">
      <w:pPr>
        <w:pStyle w:val="Example"/>
        <w:keepNext/>
        <w:spacing w:before="120" w:after="0"/>
        <w:rPr>
          <w:b/>
          <w:bCs/>
          <w:sz w:val="24"/>
          <w:szCs w:val="24"/>
        </w:rPr>
      </w:pPr>
      <w:r w:rsidRPr="001D46C2">
        <w:rPr>
          <w:b/>
          <w:bCs/>
          <w:sz w:val="24"/>
          <w:szCs w:val="24"/>
        </w:rP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lastRenderedPageBreak/>
        <w:tab/>
      </w:r>
      <w:r w:rsidRPr="0009532E">
        <w:rPr>
          <w:color w:val="0070C0"/>
        </w:rPr>
        <w:t>&lt;/rivet&gt;</w:t>
      </w:r>
    </w:p>
    <w:p w14:paraId="03972840" w14:textId="77777777" w:rsidR="00FC68DB" w:rsidRDefault="00FC68DB" w:rsidP="00B202D2">
      <w:pPr>
        <w:pStyle w:val="XMLCode"/>
      </w:pPr>
      <w:r>
        <w:tab/>
        <w:t>&lt;</w:t>
      </w:r>
      <w:proofErr w:type="spellStart"/>
      <w:r>
        <w:t>appdata</w:t>
      </w:r>
      <w:proofErr w:type="spellEnd"/>
      <w:r>
        <w:t>&gt;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w:t>
      </w:r>
      <w:proofErr w:type="spellStart"/>
      <w:r>
        <w:t>appdata</w:t>
      </w:r>
      <w:proofErr w:type="spellEnd"/>
      <w:r>
        <w:t>&gt;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24998452" w:rsidR="00FC68DB" w:rsidRPr="00F90632" w:rsidRDefault="00FC68DB" w:rsidP="004D106E">
      <w:pPr>
        <w:pStyle w:val="berschrift3"/>
      </w:pPr>
      <w:bookmarkStart w:id="696" w:name="_Toc428279391"/>
      <w:bookmarkStart w:id="697" w:name="_Toc428456128"/>
      <w:bookmarkStart w:id="698" w:name="_Toc428537091"/>
      <w:bookmarkStart w:id="699" w:name="_Toc428969410"/>
      <w:bookmarkStart w:id="700" w:name="_Toc429052801"/>
      <w:bookmarkStart w:id="701" w:name="_Toc413359589"/>
      <w:bookmarkStart w:id="702" w:name="_Toc3556981"/>
      <w:bookmarkStart w:id="703" w:name="_Toc34747231"/>
      <w:bookmarkStart w:id="704" w:name="_Toc77102046"/>
      <w:bookmarkStart w:id="705" w:name="_Toc99614595"/>
      <w:bookmarkEnd w:id="696"/>
      <w:bookmarkEnd w:id="697"/>
      <w:bookmarkEnd w:id="698"/>
      <w:bookmarkEnd w:id="699"/>
      <w:bookmarkEnd w:id="700"/>
      <w:r w:rsidRPr="00F90632">
        <w:t>Swop Rivets</w:t>
      </w:r>
      <w:bookmarkEnd w:id="701"/>
      <w:bookmarkEnd w:id="702"/>
      <w:bookmarkEnd w:id="703"/>
      <w:bookmarkEnd w:id="704"/>
      <w:bookmarkEnd w:id="705"/>
    </w:p>
    <w:p w14:paraId="1A50AB46" w14:textId="741F915F"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25A33309" w14:textId="58C41B34" w:rsidR="004D106E" w:rsidRDefault="004D106E" w:rsidP="004D106E">
      <w:pPr>
        <w:pStyle w:val="Beschriftung"/>
        <w:jc w:val="center"/>
      </w:pPr>
      <w:bookmarkStart w:id="706" w:name="_Toc3557096"/>
      <w:bookmarkStart w:id="707" w:name="_Toc34747347"/>
      <w:bookmarkStart w:id="708" w:name="_Toc76030538"/>
      <w:bookmarkStart w:id="709" w:name="_Toc94530824"/>
      <w:r>
        <w:rPr>
          <w:noProof/>
        </w:rPr>
        <w:drawing>
          <wp:inline distT="0" distB="0" distL="0" distR="0" wp14:anchorId="1CB04E3B" wp14:editId="6F883E1F">
            <wp:extent cx="5401310" cy="268224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1310" cy="2682240"/>
                    </a:xfrm>
                    <a:prstGeom prst="rect">
                      <a:avLst/>
                    </a:prstGeom>
                    <a:noFill/>
                  </pic:spPr>
                </pic:pic>
              </a:graphicData>
            </a:graphic>
          </wp:inline>
        </w:drawing>
      </w:r>
    </w:p>
    <w:p w14:paraId="187B90D6" w14:textId="743527DC" w:rsidR="00FC68DB" w:rsidRDefault="00FC68DB" w:rsidP="00B202D2">
      <w:pPr>
        <w:pStyle w:val="Beschriftung"/>
      </w:pPr>
      <w:bookmarkStart w:id="710" w:name="_Toc99614666"/>
      <w:r>
        <w:t xml:space="preserve">Figure </w:t>
      </w:r>
      <w:r>
        <w:fldChar w:fldCharType="begin"/>
      </w:r>
      <w:r>
        <w:instrText xml:space="preserve"> SEQ Figure \* ARABIC </w:instrText>
      </w:r>
      <w:r>
        <w:fldChar w:fldCharType="separate"/>
      </w:r>
      <w:r w:rsidR="001F4D75">
        <w:rPr>
          <w:noProof/>
        </w:rPr>
        <w:t>16</w:t>
      </w:r>
      <w:r>
        <w:fldChar w:fldCharType="end"/>
      </w:r>
      <w:r>
        <w:t>: Cross section of a SWOP Rivet</w:t>
      </w:r>
      <w:bookmarkEnd w:id="706"/>
      <w:bookmarkEnd w:id="707"/>
      <w:bookmarkEnd w:id="708"/>
      <w:bookmarkEnd w:id="709"/>
      <w:bookmarkEnd w:id="710"/>
    </w:p>
    <w:p w14:paraId="5770294C" w14:textId="201D3D4A" w:rsidR="00FC68DB" w:rsidRDefault="00FC68DB" w:rsidP="00B202D2">
      <w:pPr>
        <w:spacing w:before="120"/>
      </w:pPr>
      <w:r>
        <w:t xml:space="preserve">The following description is quoted from the Patent documented under </w:t>
      </w:r>
      <w:r w:rsidRPr="000411B0">
        <w:rPr>
          <w:b/>
        </w:rPr>
        <w:t>EP 0967044 A2</w:t>
      </w:r>
      <w:r w:rsidR="000411B0" w:rsidRPr="000411B0">
        <w:rPr>
          <w:b/>
        </w:rPr>
        <w:t xml:space="preserve"> </w:t>
      </w:r>
      <w:sdt>
        <w:sdtPr>
          <w:rPr>
            <w:b/>
          </w:rPr>
          <w:id w:val="2040005867"/>
          <w:citation/>
        </w:sdtPr>
        <w:sdtContent>
          <w:r w:rsidR="000411B0" w:rsidRPr="000411B0">
            <w:rPr>
              <w:b/>
            </w:rPr>
            <w:fldChar w:fldCharType="begin"/>
          </w:r>
          <w:r w:rsidR="000411B0" w:rsidRPr="000411B0">
            <w:rPr>
              <w:b/>
              <w:lang w:val="en-US"/>
            </w:rPr>
            <w:instrText xml:space="preserve"> CITATION Gar99 \l 1031 </w:instrText>
          </w:r>
          <w:r w:rsidR="000411B0" w:rsidRPr="000411B0">
            <w:rPr>
              <w:b/>
            </w:rPr>
            <w:fldChar w:fldCharType="separate"/>
          </w:r>
          <w:r w:rsidR="001F4D75" w:rsidRPr="001F4D75">
            <w:rPr>
              <w:noProof/>
              <w:lang w:val="en-US"/>
            </w:rPr>
            <w:t>[4]</w:t>
          </w:r>
          <w:r w:rsidR="000411B0" w:rsidRPr="000411B0">
            <w:rPr>
              <w:b/>
            </w:rPr>
            <w:fldChar w:fldCharType="end"/>
          </w:r>
        </w:sdtContent>
      </w:sdt>
      <w:r>
        <w:t>:</w:t>
      </w:r>
    </w:p>
    <w:p w14:paraId="04ED345C" w14:textId="759B9210" w:rsidR="00FC68DB" w:rsidRDefault="00FC68DB" w:rsidP="00B202D2">
      <w:pPr>
        <w:spacing w:before="120"/>
      </w:pPr>
      <w:r>
        <w:t>"</w:t>
      </w:r>
      <w:r w:rsidRPr="00C5224D">
        <w:t xml:space="preserve">A sheet </w:t>
      </w:r>
      <w:r w:rsidRPr="00CF5010">
        <w:t>(1) of a material which cannot be electrically welded is connected to a second sheet (2) of a weldable material by providing a through hole in the first sheet having a transverse dimension substantially greater than the transverse dimension of the tips of the electrodes (</w:t>
      </w:r>
      <w:r w:rsidR="00CF5010" w:rsidRPr="00CF5010">
        <w:t>4</w:t>
      </w:r>
      <w:r w:rsidRPr="00CF5010">
        <w:t>) which are used for carrying out the electric welding spot. Within the hole there is provided an insert (</w:t>
      </w:r>
      <w:r w:rsidR="00CF5010" w:rsidRPr="00CF5010">
        <w:t>3</w:t>
      </w:r>
      <w:r w:rsidRPr="00CF5010">
        <w:t>) of a material which can be electrically welded. The two electrodes are applied so as to cause welding of the insert</w:t>
      </w:r>
      <w:r w:rsidR="00CF5010" w:rsidRPr="00CF5010">
        <w:t xml:space="preserve"> </w:t>
      </w:r>
      <w:r w:rsidRPr="00CF5010">
        <w:t>to the second sheet. The insert has a stop surface (</w:t>
      </w:r>
      <w:r w:rsidR="00CF5010" w:rsidRPr="00CF5010">
        <w:t>5</w:t>
      </w:r>
      <w:r w:rsidRPr="00CF5010">
        <w:t>) which prevents the first sheet (1) from separating from the second sheet (2) after welding. The difference of the transverse dimensions</w:t>
      </w:r>
      <w:r w:rsidRPr="00C5224D">
        <w:t xml:space="preserve"> of the tip of each electrode</w:t>
      </w:r>
      <w:r w:rsidR="00CF5010">
        <w:t xml:space="preserve"> </w:t>
      </w:r>
      <w:r w:rsidRPr="00C5224D">
        <w:t>and the insert avoids any possible overheating up to the melting point of the material constituting the first sheet</w:t>
      </w:r>
      <w:r w:rsidR="00CF5010">
        <w:t xml:space="preserve"> (1)</w:t>
      </w:r>
      <w:r w:rsidRPr="00C5224D">
        <w:t xml:space="preserve">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proofErr w:type="spellStart"/>
      <w:r>
        <w:rPr>
          <w:rFonts w:cs="Calibri"/>
        </w:rPr>
        <w:t>χ</w:t>
      </w:r>
      <w:r>
        <w:t>MCF</w:t>
      </w:r>
      <w:proofErr w:type="spellEnd"/>
      <w:r>
        <w:t xml:space="preserve">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226A3F"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lastRenderedPageBreak/>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541575">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3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559" w:type="dxa"/>
          </w:tcPr>
          <w:p w14:paraId="65956CF4" w14:textId="77777777" w:rsidR="00FC68DB" w:rsidRPr="005B1B92" w:rsidRDefault="00FC68DB" w:rsidP="00B202D2">
            <w:pPr>
              <w:rPr>
                <w:sz w:val="20"/>
                <w:szCs w:val="20"/>
              </w:rPr>
            </w:pPr>
            <w:r>
              <w:rPr>
                <w:sz w:val="20"/>
                <w:szCs w:val="20"/>
              </w:rPr>
              <w:t>Alphanumeric</w:t>
            </w:r>
          </w:p>
        </w:tc>
        <w:tc>
          <w:tcPr>
            <w:tcW w:w="1002"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541575">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3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559" w:type="dxa"/>
          </w:tcPr>
          <w:p w14:paraId="27A48C76" w14:textId="77777777" w:rsidR="00FC68DB" w:rsidRPr="005B1B92" w:rsidRDefault="00FC68DB" w:rsidP="00B202D2">
            <w:pPr>
              <w:rPr>
                <w:sz w:val="20"/>
                <w:szCs w:val="20"/>
              </w:rPr>
            </w:pPr>
            <w:r w:rsidRPr="005B1B92">
              <w:rPr>
                <w:sz w:val="20"/>
                <w:szCs w:val="20"/>
              </w:rPr>
              <w:t>&gt; 0.0</w:t>
            </w:r>
          </w:p>
        </w:tc>
        <w:tc>
          <w:tcPr>
            <w:tcW w:w="1002"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541575">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3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559" w:type="dxa"/>
          </w:tcPr>
          <w:p w14:paraId="20F3E4B0" w14:textId="77777777" w:rsidR="00FC68DB" w:rsidRPr="005B1B92" w:rsidRDefault="00FC68DB" w:rsidP="00B202D2">
            <w:pPr>
              <w:rPr>
                <w:sz w:val="20"/>
                <w:szCs w:val="20"/>
              </w:rPr>
            </w:pPr>
            <w:r w:rsidRPr="005B1B92">
              <w:rPr>
                <w:sz w:val="20"/>
                <w:szCs w:val="20"/>
              </w:rPr>
              <w:t>&gt; 0.0</w:t>
            </w:r>
          </w:p>
        </w:tc>
        <w:tc>
          <w:tcPr>
            <w:tcW w:w="1002"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541575">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3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559"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002"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3F196495" w:rsidR="00FC68DB" w:rsidRDefault="00FC68DB" w:rsidP="00B202D2">
      <w:pPr>
        <w:pStyle w:val="Beschriftung"/>
        <w:spacing w:before="120"/>
      </w:pPr>
      <w:bookmarkStart w:id="711" w:name="_Toc3566454"/>
      <w:bookmarkStart w:id="712" w:name="_Toc34747457"/>
      <w:bookmarkStart w:id="713" w:name="_Toc77095906"/>
      <w:bookmarkStart w:id="714" w:name="_Toc99614781"/>
      <w:r>
        <w:t xml:space="preserve">Table </w:t>
      </w:r>
      <w:r>
        <w:fldChar w:fldCharType="begin"/>
      </w:r>
      <w:r>
        <w:instrText xml:space="preserve"> SEQ Table \* ARABIC </w:instrText>
      </w:r>
      <w:r>
        <w:fldChar w:fldCharType="separate"/>
      </w:r>
      <w:r w:rsidR="001F4D75">
        <w:rPr>
          <w:noProof/>
        </w:rPr>
        <w:t>45</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711"/>
      <w:bookmarkEnd w:id="712"/>
      <w:bookmarkEnd w:id="713"/>
      <w:bookmarkEnd w:id="714"/>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1B01D6">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1E81CCE7" w14:textId="77777777" w:rsidR="00FC68DB" w:rsidRDefault="00FC68DB" w:rsidP="001B01D6">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5369014F" w:rsidR="00FC68DB" w:rsidRDefault="00FC68DB" w:rsidP="001B01D6">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1F4D75">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1F4D75" w:rsidRPr="007055D9">
        <w:t xml:space="preserve">Spot </w:t>
      </w:r>
      <w:r w:rsidR="001F4D75">
        <w:t>W</w:t>
      </w:r>
      <w:r w:rsidR="001F4D75" w:rsidRPr="007055D9">
        <w:t>elds</w:t>
      </w:r>
      <w:r>
        <w:rPr>
          <w:lang w:val="en-US"/>
        </w:rPr>
        <w:fldChar w:fldCharType="end"/>
      </w:r>
      <w:r>
        <w:rPr>
          <w:lang w:val="en-US"/>
        </w:rPr>
        <w:t>.</w:t>
      </w:r>
    </w:p>
    <w:p w14:paraId="7FCB8B59" w14:textId="3F46F99C" w:rsidR="00FC68DB" w:rsidRDefault="00FC68DB" w:rsidP="001B01D6">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1F4D75">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1F4D75" w:rsidRPr="007055D9">
        <w:t xml:space="preserve">Spot </w:t>
      </w:r>
      <w:r w:rsidR="001F4D75">
        <w:t>W</w:t>
      </w:r>
      <w:r w:rsidR="001F4D75" w:rsidRPr="007055D9">
        <w:t>elds</w:t>
      </w:r>
      <w:r>
        <w:rPr>
          <w:lang w:val="en-US"/>
        </w:rPr>
        <w:fldChar w:fldCharType="end"/>
      </w:r>
      <w:r>
        <w:rPr>
          <w:lang w:val="en-US"/>
        </w:rPr>
        <w:t>.</w:t>
      </w:r>
    </w:p>
    <w:p w14:paraId="3EADCB7F" w14:textId="77777777" w:rsidR="00FC68DB" w:rsidRPr="001D46C2" w:rsidRDefault="00FC68DB" w:rsidP="001D46C2">
      <w:pPr>
        <w:spacing w:before="120"/>
      </w:pPr>
      <w:r w:rsidRPr="001D46C2">
        <w:t xml:space="preserve">The element of </w:t>
      </w:r>
      <w:r w:rsidRPr="001D46C2">
        <w:rPr>
          <w:b/>
          <w:bCs/>
          <w:i/>
        </w:rPr>
        <w:t>&lt;swop/&gt;</w:t>
      </w:r>
      <w:r w:rsidRPr="001D46C2">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w:t>
      </w:r>
      <w:proofErr w:type="spellStart"/>
      <w:r>
        <w:t>appdata</w:t>
      </w:r>
      <w:proofErr w:type="spellEnd"/>
      <w:r>
        <w:t>&gt;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w:t>
      </w:r>
      <w:proofErr w:type="spellStart"/>
      <w:r>
        <w:t>appdata</w:t>
      </w:r>
      <w:proofErr w:type="spellEnd"/>
      <w:r>
        <w:t>&gt;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715" w:name="_Toc77102047"/>
      <w:bookmarkStart w:id="716" w:name="_Toc99614596"/>
      <w:r>
        <w:t>Clinch Rivet Studs</w:t>
      </w:r>
      <w:bookmarkEnd w:id="715"/>
      <w:bookmarkEnd w:id="716"/>
    </w:p>
    <w:p w14:paraId="77308E72" w14:textId="77777777" w:rsidR="00FC68DB" w:rsidRDefault="00FC68DB" w:rsidP="00B202D2">
      <w:pPr>
        <w:autoSpaceDE w:val="0"/>
        <w:autoSpaceDN w:val="0"/>
        <w:adjustRightInd w:val="0"/>
        <w:spacing w:after="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t>One or more panels, typically of different material, are attached to the stud and fastened using a counterpart (a coarse nut, or a Tucker plastic nut).</w:t>
      </w:r>
    </w:p>
    <w:p w14:paraId="2B2D0ABE" w14:textId="77777777" w:rsidR="00B57008" w:rsidRDefault="00B57008" w:rsidP="00B57008">
      <w:pPr>
        <w:pStyle w:val="Beschriftung"/>
        <w:rPr>
          <w:i w:val="0"/>
        </w:rPr>
      </w:pPr>
    </w:p>
    <w:p w14:paraId="7CD3CE32" w14:textId="74884787" w:rsidR="00FC68DB" w:rsidRPr="00B57008" w:rsidRDefault="00B57008" w:rsidP="00B57008">
      <w:pPr>
        <w:pStyle w:val="Beschriftung"/>
        <w:jc w:val="center"/>
        <w:rPr>
          <w:i w:val="0"/>
        </w:rPr>
      </w:pPr>
      <w:r>
        <w:rPr>
          <w:i w:val="0"/>
          <w:noProof/>
        </w:rPr>
        <w:lastRenderedPageBreak/>
        <w:drawing>
          <wp:inline distT="0" distB="0" distL="0" distR="0" wp14:anchorId="55299EAF" wp14:editId="164C5F25">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042E02D2" w:rsidR="00FC68DB" w:rsidRDefault="00FC68DB" w:rsidP="00B57008">
      <w:pPr>
        <w:pStyle w:val="Beschriftung"/>
      </w:pPr>
      <w:bookmarkStart w:id="717" w:name="_Toc76030540"/>
      <w:bookmarkStart w:id="718" w:name="_Toc94530826"/>
      <w:bookmarkStart w:id="719" w:name="_Toc99614667"/>
      <w:r>
        <w:t xml:space="preserve">Figure </w:t>
      </w:r>
      <w:r>
        <w:fldChar w:fldCharType="begin"/>
      </w:r>
      <w:r>
        <w:instrText xml:space="preserve"> SEQ Figure \* ARABIC </w:instrText>
      </w:r>
      <w:r>
        <w:fldChar w:fldCharType="separate"/>
      </w:r>
      <w:r w:rsidR="001F4D75">
        <w:rPr>
          <w:noProof/>
        </w:rPr>
        <w:t>17</w:t>
      </w:r>
      <w:r>
        <w:fldChar w:fldCharType="end"/>
      </w:r>
      <w:r>
        <w:t xml:space="preserve"> Clinch Rivet Stud</w:t>
      </w:r>
      <w:r w:rsidR="004D106E">
        <w:t>s</w:t>
      </w:r>
      <w:r>
        <w:t xml:space="preserve">: </w:t>
      </w:r>
      <w:r w:rsidR="004D106E">
        <w:t xml:space="preserve">Threaded variant and </w:t>
      </w:r>
      <w:r>
        <w:t>Ball stud</w:t>
      </w:r>
      <w:bookmarkEnd w:id="717"/>
      <w:bookmarkEnd w:id="718"/>
      <w:bookmarkEnd w:id="719"/>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5132CE">
            <w:pPr>
              <w:keepNext/>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5132CE">
            <w:pPr>
              <w:keepNext/>
              <w:rPr>
                <w:sz w:val="20"/>
                <w:szCs w:val="20"/>
              </w:rPr>
            </w:pPr>
            <w:r w:rsidRPr="005B1B92">
              <w:rPr>
                <w:sz w:val="20"/>
                <w:szCs w:val="20"/>
              </w:rPr>
              <w:t>Floating point</w:t>
            </w:r>
          </w:p>
        </w:tc>
        <w:tc>
          <w:tcPr>
            <w:tcW w:w="1418" w:type="dxa"/>
          </w:tcPr>
          <w:p w14:paraId="7B09287D" w14:textId="77777777" w:rsidR="00FC68DB" w:rsidRPr="005B1B92" w:rsidRDefault="00FC68DB" w:rsidP="005132CE">
            <w:pPr>
              <w:keepNext/>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5132CE">
            <w:pPr>
              <w:keepNext/>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5132CE">
            <w:pPr>
              <w:keepNext/>
              <w:rPr>
                <w:sz w:val="20"/>
                <w:szCs w:val="20"/>
              </w:rPr>
            </w:pPr>
            <w:r w:rsidRPr="005B1B92">
              <w:rPr>
                <w:sz w:val="20"/>
                <w:szCs w:val="20"/>
              </w:rPr>
              <w:t>-</w:t>
            </w:r>
          </w:p>
        </w:tc>
      </w:tr>
    </w:tbl>
    <w:p w14:paraId="4952499F" w14:textId="695C2163" w:rsidR="00FC68DB" w:rsidRDefault="00FC68DB" w:rsidP="00B202D2">
      <w:pPr>
        <w:pStyle w:val="Beschriftung"/>
        <w:spacing w:before="120"/>
      </w:pPr>
      <w:bookmarkStart w:id="720" w:name="_Toc77095907"/>
      <w:bookmarkStart w:id="721" w:name="_Toc99614782"/>
      <w:r>
        <w:t xml:space="preserve">Table </w:t>
      </w:r>
      <w:r>
        <w:fldChar w:fldCharType="begin"/>
      </w:r>
      <w:r>
        <w:instrText xml:space="preserve"> SEQ Table \* ARABIC </w:instrText>
      </w:r>
      <w:r>
        <w:fldChar w:fldCharType="separate"/>
      </w:r>
      <w:r w:rsidR="001F4D75">
        <w:rPr>
          <w:noProof/>
        </w:rPr>
        <w:t>46</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720"/>
      <w:bookmarkEnd w:id="721"/>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625F2D1D" w:rsidR="00FC68DB" w:rsidRDefault="00FC68DB" w:rsidP="001B01D6">
      <w:pPr>
        <w:pStyle w:val="Listenabsatz"/>
        <w:numPr>
          <w:ilvl w:val="0"/>
          <w:numId w:val="29"/>
        </w:numPr>
        <w:tabs>
          <w:tab w:val="clear" w:pos="403"/>
        </w:tabs>
        <w:spacing w:before="120" w:after="0"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1F4D75">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1F4D75"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w:t>
      </w:r>
      <w:proofErr w:type="spellStart"/>
      <w:r>
        <w:t>appdata</w:t>
      </w:r>
      <w:proofErr w:type="spellEnd"/>
      <w:r>
        <w:t>&gt;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w:t>
      </w:r>
      <w:proofErr w:type="spellStart"/>
      <w:r>
        <w:t>appdata</w:t>
      </w:r>
      <w:proofErr w:type="spellEnd"/>
      <w:r>
        <w:t>&gt;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722" w:name="_Toc428456130"/>
      <w:bookmarkStart w:id="723" w:name="_Toc428537093"/>
      <w:bookmarkStart w:id="724" w:name="_Toc428969412"/>
      <w:bookmarkStart w:id="725" w:name="_Toc429052803"/>
      <w:bookmarkStart w:id="726" w:name="_Toc413359590"/>
      <w:bookmarkStart w:id="727" w:name="_Toc3556982"/>
      <w:bookmarkStart w:id="728" w:name="_Toc34747232"/>
      <w:bookmarkStart w:id="729" w:name="_Toc77102048"/>
      <w:bookmarkStart w:id="730" w:name="_Toc99614597"/>
      <w:bookmarkEnd w:id="722"/>
      <w:bookmarkEnd w:id="723"/>
      <w:bookmarkEnd w:id="724"/>
      <w:bookmarkEnd w:id="725"/>
      <w:r>
        <w:lastRenderedPageBreak/>
        <w:t xml:space="preserve">Threaded Connections: </w:t>
      </w:r>
      <w:r w:rsidRPr="00226A3F">
        <w:t>Bolts and Screws</w:t>
      </w:r>
      <w:bookmarkEnd w:id="726"/>
      <w:bookmarkEnd w:id="727"/>
      <w:bookmarkEnd w:id="728"/>
      <w:bookmarkEnd w:id="729"/>
      <w:bookmarkEnd w:id="730"/>
    </w:p>
    <w:p w14:paraId="4CF9BB2A" w14:textId="77777777" w:rsidR="00FC68DB" w:rsidRPr="00942FED" w:rsidRDefault="00FC68DB" w:rsidP="00B202D2">
      <w:pPr>
        <w:pStyle w:val="berschrift3"/>
      </w:pPr>
      <w:bookmarkStart w:id="731" w:name="_Toc413359591"/>
      <w:bookmarkStart w:id="732" w:name="_Toc3556983"/>
      <w:bookmarkStart w:id="733" w:name="_Toc34747233"/>
      <w:bookmarkStart w:id="734" w:name="_Toc77102049"/>
      <w:bookmarkStart w:id="735" w:name="_Toc99614598"/>
      <w:r>
        <w:t>Introduction</w:t>
      </w:r>
      <w:bookmarkEnd w:id="731"/>
      <w:bookmarkEnd w:id="732"/>
      <w:bookmarkEnd w:id="733"/>
      <w:bookmarkEnd w:id="734"/>
      <w:bookmarkEnd w:id="735"/>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1"/>
      </w:r>
      <w:r>
        <w:t>:</w:t>
      </w:r>
    </w:p>
    <w:p w14:paraId="1D4C8D41" w14:textId="61EBEC83" w:rsidR="00FC68DB" w:rsidRPr="00F256DA" w:rsidRDefault="00FC68DB" w:rsidP="001B01D6">
      <w:pPr>
        <w:pStyle w:val="Aufzhlungszeichen"/>
        <w:numPr>
          <w:ilvl w:val="0"/>
          <w:numId w:val="20"/>
        </w:numPr>
      </w:pPr>
      <w:r w:rsidRPr="00F256DA">
        <w:t>Bolts are for the assembly of unthreaded components, with the aid of a </w:t>
      </w:r>
      <w:hyperlink r:id="rId70" w:tooltip="Nut (hardware)" w:history="1">
        <w:r w:rsidRPr="00F256DA">
          <w:t>nut</w:t>
        </w:r>
      </w:hyperlink>
      <w:r w:rsidRPr="00F256DA">
        <w:t>.</w:t>
      </w:r>
    </w:p>
    <w:p w14:paraId="1CD3C72A" w14:textId="77777777" w:rsidR="00FC68DB" w:rsidRDefault="00FC68DB" w:rsidP="001B01D6">
      <w:pPr>
        <w:pStyle w:val="Aufzhlungszeichen"/>
        <w:numPr>
          <w:ilvl w:val="0"/>
          <w:numId w:val="20"/>
        </w:numPr>
      </w:pPr>
      <w:r w:rsidRPr="0059233A">
        <w:t>Screws are used in components which contain their own thread, and the screw may even cut its own internal thread into them. </w:t>
      </w:r>
      <w:r>
        <w:t xml:space="preserve">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1B192C2F" w:rsidR="00FC68DB" w:rsidRPr="00226A3F" w:rsidRDefault="00FC68DB" w:rsidP="00B202D2">
      <w:pPr>
        <w:pStyle w:val="Beschriftung"/>
        <w:spacing w:before="120"/>
      </w:pPr>
      <w:bookmarkStart w:id="736" w:name="_Toc413359630"/>
      <w:bookmarkStart w:id="737" w:name="_Toc3557097"/>
      <w:bookmarkStart w:id="738" w:name="_Toc34747348"/>
      <w:bookmarkStart w:id="739" w:name="_Toc76030541"/>
      <w:bookmarkStart w:id="740" w:name="_Toc94530827"/>
      <w:bookmarkStart w:id="741" w:name="_Toc99614668"/>
      <w:r>
        <w:t xml:space="preserve">Figure </w:t>
      </w:r>
      <w:r>
        <w:fldChar w:fldCharType="begin"/>
      </w:r>
      <w:r>
        <w:instrText xml:space="preserve"> SEQ Figure \* ARABIC </w:instrText>
      </w:r>
      <w:r>
        <w:fldChar w:fldCharType="separate"/>
      </w:r>
      <w:r w:rsidR="001F4D75">
        <w:rPr>
          <w:noProof/>
        </w:rPr>
        <w:t>18</w:t>
      </w:r>
      <w:r>
        <w:fldChar w:fldCharType="end"/>
      </w:r>
      <w:r>
        <w:t>: Bolts and Screws</w:t>
      </w:r>
      <w:bookmarkEnd w:id="736"/>
      <w:bookmarkEnd w:id="737"/>
      <w:bookmarkEnd w:id="738"/>
      <w:bookmarkEnd w:id="739"/>
      <w:bookmarkEnd w:id="740"/>
      <w:bookmarkEnd w:id="741"/>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240F0782">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73" r:link="rId74"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4F414EAC"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75"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 </w:t>
      </w:r>
      <w:hyperlink r:id="rId76" w:tooltip="w:en:Creative Commons" w:history="1">
        <w:r w:rsidRPr="00E15A9B">
          <w:rPr>
            <w:rStyle w:val="Hyperlink"/>
            <w:i/>
            <w:sz w:val="18"/>
          </w:rPr>
          <w:t>Creative Commons</w:t>
        </w:r>
      </w:hyperlink>
      <w:r w:rsidRPr="00E15A9B">
        <w:rPr>
          <w:i/>
          <w:sz w:val="18"/>
        </w:rPr>
        <w:t xml:space="preserve"> </w:t>
      </w:r>
      <w:hyperlink r:id="rId77" w:history="1">
        <w:r w:rsidRPr="00E15A9B">
          <w:rPr>
            <w:rStyle w:val="Hyperlink"/>
            <w:i/>
            <w:sz w:val="18"/>
          </w:rPr>
          <w:t xml:space="preserve">Attribution-Share </w:t>
        </w:r>
        <w:proofErr w:type="spellStart"/>
        <w:r w:rsidRPr="00E15A9B">
          <w:rPr>
            <w:rStyle w:val="Hyperlink"/>
            <w:i/>
            <w:sz w:val="18"/>
          </w:rPr>
          <w:t>Alike</w:t>
        </w:r>
        <w:proofErr w:type="spellEnd"/>
        <w:r w:rsidRPr="00E15A9B">
          <w:rPr>
            <w:rStyle w:val="Hyperlink"/>
            <w:i/>
            <w:sz w:val="18"/>
          </w:rPr>
          <w:t xml:space="preserve"> 3.0 </w:t>
        </w:r>
        <w:proofErr w:type="spellStart"/>
        <w:r w:rsidRPr="00E15A9B">
          <w:rPr>
            <w:rStyle w:val="Hyperlink"/>
            <w:i/>
            <w:sz w:val="18"/>
          </w:rPr>
          <w:t>Unported</w:t>
        </w:r>
        <w:proofErr w:type="spellEnd"/>
      </w:hyperlink>
      <w:r w:rsidRPr="00E15A9B">
        <w:rPr>
          <w:i/>
          <w:sz w:val="18"/>
        </w:rPr>
        <w:t xml:space="preserve"> license</w:t>
      </w:r>
      <w:r>
        <w:rPr>
          <w:i/>
          <w:sz w:val="18"/>
        </w:rPr>
        <w:t>"</w:t>
      </w:r>
      <w:r w:rsidRPr="00E15A9B">
        <w:rPr>
          <w:i/>
          <w:sz w:val="18"/>
        </w:rPr>
        <w:t>.</w:t>
      </w:r>
      <w:r>
        <w:t xml:space="preserve"> </w:t>
      </w:r>
    </w:p>
    <w:p w14:paraId="3F1AD072" w14:textId="257A78F9" w:rsidR="00FC68DB" w:rsidRDefault="00FC68DB" w:rsidP="00B202D2">
      <w:pPr>
        <w:pStyle w:val="Beschriftung"/>
        <w:rPr>
          <w:highlight w:val="cyan"/>
        </w:rPr>
      </w:pPr>
      <w:bookmarkStart w:id="742" w:name="_Ref401160020"/>
      <w:bookmarkStart w:id="743" w:name="_Toc413359631"/>
      <w:bookmarkStart w:id="744" w:name="_Toc3557098"/>
      <w:bookmarkStart w:id="745" w:name="_Toc34747349"/>
      <w:bookmarkStart w:id="746" w:name="_Toc76030542"/>
      <w:bookmarkStart w:id="747" w:name="_Toc94530828"/>
      <w:bookmarkStart w:id="748" w:name="_Toc99614669"/>
      <w:r>
        <w:t xml:space="preserve">Figure </w:t>
      </w:r>
      <w:r>
        <w:fldChar w:fldCharType="begin"/>
      </w:r>
      <w:r>
        <w:instrText xml:space="preserve"> SEQ Figure \* ARABIC </w:instrText>
      </w:r>
      <w:r>
        <w:fldChar w:fldCharType="separate"/>
      </w:r>
      <w:r w:rsidR="001F4D75">
        <w:rPr>
          <w:noProof/>
        </w:rPr>
        <w:t>19</w:t>
      </w:r>
      <w:r>
        <w:fldChar w:fldCharType="end"/>
      </w:r>
      <w:bookmarkEnd w:id="742"/>
      <w:r>
        <w:t>: Different Screw Forms</w:t>
      </w:r>
      <w:bookmarkEnd w:id="743"/>
      <w:bookmarkEnd w:id="744"/>
      <w:bookmarkEnd w:id="745"/>
      <w:bookmarkEnd w:id="746"/>
      <w:bookmarkEnd w:id="747"/>
      <w:bookmarkEnd w:id="748"/>
    </w:p>
    <w:p w14:paraId="02BB6CC0" w14:textId="77777777" w:rsidR="00FC68DB" w:rsidRDefault="00FC68DB" w:rsidP="00B202D2">
      <w:pPr>
        <w:keepNext/>
        <w:jc w:val="center"/>
      </w:pPr>
      <w:r>
        <w:rPr>
          <w:noProof/>
          <w:lang w:val="en-US"/>
        </w:rPr>
        <w:lastRenderedPageBreak/>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6B23F8DA" w:rsidR="00FC68DB" w:rsidRPr="001948D2" w:rsidRDefault="00FC68DB" w:rsidP="00B202D2">
      <w:pPr>
        <w:pStyle w:val="Beschriftung"/>
        <w:rPr>
          <w:noProof/>
          <w:lang w:eastAsia="en-GB"/>
        </w:rPr>
      </w:pPr>
      <w:bookmarkStart w:id="749" w:name="_Ref401160136"/>
      <w:bookmarkStart w:id="750" w:name="_Toc413359632"/>
      <w:bookmarkStart w:id="751" w:name="_Ref428364733"/>
      <w:bookmarkStart w:id="752" w:name="_Ref428531136"/>
      <w:bookmarkStart w:id="753" w:name="_Toc3557099"/>
      <w:bookmarkStart w:id="754" w:name="_Toc34747350"/>
      <w:bookmarkStart w:id="755" w:name="_Toc76030543"/>
      <w:bookmarkStart w:id="756" w:name="_Toc94530829"/>
      <w:bookmarkStart w:id="757" w:name="_Toc99614670"/>
      <w:r>
        <w:t xml:space="preserve">Figure </w:t>
      </w:r>
      <w:r>
        <w:fldChar w:fldCharType="begin"/>
      </w:r>
      <w:r>
        <w:instrText xml:space="preserve"> SEQ Figure \* ARABIC </w:instrText>
      </w:r>
      <w:r>
        <w:fldChar w:fldCharType="separate"/>
      </w:r>
      <w:r w:rsidR="001F4D75">
        <w:rPr>
          <w:noProof/>
        </w:rPr>
        <w:t>20</w:t>
      </w:r>
      <w:r>
        <w:fldChar w:fldCharType="end"/>
      </w:r>
      <w:bookmarkEnd w:id="749"/>
      <w:r>
        <w:t xml:space="preserve">: </w:t>
      </w:r>
      <w:r w:rsidRPr="001B293E">
        <w:t xml:space="preserve">Definition of </w:t>
      </w:r>
      <w:r>
        <w:t>L</w:t>
      </w:r>
      <w:r w:rsidRPr="001B293E">
        <w:t xml:space="preserve">ength and </w:t>
      </w:r>
      <w:r>
        <w:t>H</w:t>
      </w:r>
      <w:r w:rsidRPr="001B293E">
        <w:t xml:space="preserve">ead </w:t>
      </w:r>
      <w:r>
        <w:t>S</w:t>
      </w:r>
      <w:r w:rsidRPr="001B293E">
        <w:t>izes</w:t>
      </w:r>
      <w:bookmarkEnd w:id="750"/>
      <w:bookmarkEnd w:id="751"/>
      <w:bookmarkEnd w:id="752"/>
      <w:bookmarkEnd w:id="753"/>
      <w:bookmarkEnd w:id="754"/>
      <w:bookmarkEnd w:id="755"/>
      <w:bookmarkEnd w:id="756"/>
      <w:bookmarkEnd w:id="757"/>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11CD4D62" w:rsidR="00FC68DB" w:rsidRPr="00A03317" w:rsidRDefault="00FC68DB" w:rsidP="00B202D2">
      <w:pPr>
        <w:keepNext/>
        <w:jc w:val="center"/>
        <w:rPr>
          <w:i/>
          <w:sz w:val="18"/>
          <w:szCs w:val="18"/>
        </w:rPr>
      </w:pPr>
      <w:r w:rsidRPr="00A03317">
        <w:rPr>
          <w:i/>
          <w:sz w:val="18"/>
          <w:szCs w:val="18"/>
        </w:rPr>
        <w:t xml:space="preserve">Source of image: </w:t>
      </w:r>
      <w:hyperlink r:id="rId80" w:history="1">
        <w:r w:rsidRPr="00A03317">
          <w:rPr>
            <w:rStyle w:val="Hyperlink"/>
            <w:i/>
            <w:sz w:val="18"/>
            <w:szCs w:val="18"/>
          </w:rPr>
          <w:t>http://upload.wikimedia.org/wikipedia/commons/0/00/Lead_and_pitch.png</w:t>
        </w:r>
      </w:hyperlink>
      <w:r w:rsidRPr="00A03317">
        <w:rPr>
          <w:i/>
          <w:sz w:val="18"/>
          <w:szCs w:val="18"/>
        </w:rPr>
        <w:t>.</w:t>
      </w:r>
    </w:p>
    <w:p w14:paraId="679F589D" w14:textId="15B0F937" w:rsidR="00FC68DB" w:rsidRPr="00F81409" w:rsidRDefault="00FC68DB" w:rsidP="00B202D2">
      <w:pPr>
        <w:pStyle w:val="Beschriftung"/>
      </w:pPr>
      <w:bookmarkStart w:id="758" w:name="_Ref413315993"/>
      <w:bookmarkStart w:id="759" w:name="_Toc413359633"/>
      <w:bookmarkStart w:id="760" w:name="_Toc3557100"/>
      <w:bookmarkStart w:id="761" w:name="_Toc34747351"/>
      <w:bookmarkStart w:id="762" w:name="_Toc76030544"/>
      <w:bookmarkStart w:id="763" w:name="_Toc94530830"/>
      <w:bookmarkStart w:id="764" w:name="_Toc99614671"/>
      <w:r w:rsidRPr="00F81409">
        <w:t xml:space="preserve">Figure </w:t>
      </w:r>
      <w:r>
        <w:fldChar w:fldCharType="begin"/>
      </w:r>
      <w:r>
        <w:instrText xml:space="preserve"> SEQ Figure \* ARABIC </w:instrText>
      </w:r>
      <w:r>
        <w:fldChar w:fldCharType="separate"/>
      </w:r>
      <w:r w:rsidR="001F4D75">
        <w:rPr>
          <w:noProof/>
        </w:rPr>
        <w:t>21</w:t>
      </w:r>
      <w:r>
        <w:fldChar w:fldCharType="end"/>
      </w:r>
      <w:bookmarkEnd w:id="758"/>
      <w:r w:rsidRPr="00F81409">
        <w:t>: Definition of lead</w:t>
      </w:r>
      <w:r>
        <w:t>,</w:t>
      </w:r>
      <w:r w:rsidRPr="00F81409">
        <w:t xml:space="preserve"> pitch and</w:t>
      </w:r>
      <w:r>
        <w:t xml:space="preserve"> starts</w:t>
      </w:r>
      <w:r w:rsidRPr="00F81409">
        <w:t xml:space="preserve"> of a thread.</w:t>
      </w:r>
      <w:bookmarkEnd w:id="759"/>
      <w:bookmarkEnd w:id="760"/>
      <w:bookmarkEnd w:id="761"/>
      <w:bookmarkEnd w:id="762"/>
      <w:bookmarkEnd w:id="763"/>
      <w:bookmarkEnd w:id="764"/>
      <w:r w:rsidRPr="00F81409">
        <w:t xml:space="preserve"> </w:t>
      </w:r>
    </w:p>
    <w:p w14:paraId="67175DE4" w14:textId="77777777" w:rsidR="00FC68DB" w:rsidRPr="00942FED" w:rsidRDefault="00FC68DB" w:rsidP="00B202D2">
      <w:pPr>
        <w:pStyle w:val="berschrift3"/>
      </w:pPr>
      <w:bookmarkStart w:id="765" w:name="_Toc428279395"/>
      <w:bookmarkStart w:id="766" w:name="_Toc428456133"/>
      <w:bookmarkStart w:id="767" w:name="_Toc428537096"/>
      <w:bookmarkStart w:id="768" w:name="_Toc428969415"/>
      <w:bookmarkStart w:id="769" w:name="_Toc429052806"/>
      <w:bookmarkStart w:id="770" w:name="_Toc3556984"/>
      <w:bookmarkStart w:id="771" w:name="_Ref3566661"/>
      <w:bookmarkStart w:id="772" w:name="_Ref4272362"/>
      <w:bookmarkStart w:id="773" w:name="_Toc34747234"/>
      <w:bookmarkStart w:id="774" w:name="_Toc77102050"/>
      <w:bookmarkStart w:id="775" w:name="_Toc99614599"/>
      <w:bookmarkEnd w:id="765"/>
      <w:bookmarkEnd w:id="766"/>
      <w:bookmarkEnd w:id="767"/>
      <w:bookmarkEnd w:id="768"/>
      <w:bookmarkEnd w:id="769"/>
      <w:r w:rsidRPr="00A947CD">
        <w:t>Contacts and Friction</w:t>
      </w:r>
      <w:bookmarkEnd w:id="770"/>
      <w:bookmarkEnd w:id="771"/>
      <w:bookmarkEnd w:id="772"/>
      <w:bookmarkEnd w:id="773"/>
      <w:bookmarkEnd w:id="774"/>
      <w:bookmarkEnd w:id="775"/>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 xml:space="preserve">Self-loosening of screws and bolts has to be prevented. Static friction, together with pretension, is a major means against self-loosening. However, kinetic (or dynamic) friction also has some meaning in CAE processes. Hence, both friction types need to be supported by </w:t>
      </w:r>
      <w:proofErr w:type="spellStart"/>
      <w:r>
        <w:rPr>
          <w:rFonts w:cs="Calibri"/>
          <w:lang w:eastAsia="en-GB"/>
        </w:rPr>
        <w:t>χMCF</w:t>
      </w:r>
      <w:proofErr w:type="spellEnd"/>
      <w:r>
        <w:rPr>
          <w:rFonts w:cs="Calibri"/>
          <w:lang w:eastAsia="en-GB"/>
        </w:rPr>
        <w:t>.</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1B01D6">
      <w:pPr>
        <w:pStyle w:val="Listenabsatz"/>
        <w:keepNext/>
        <w:numPr>
          <w:ilvl w:val="0"/>
          <w:numId w:val="30"/>
        </w:numPr>
        <w:tabs>
          <w:tab w:val="clear" w:pos="403"/>
        </w:tabs>
        <w:autoSpaceDE w:val="0"/>
        <w:autoSpaceDN w:val="0"/>
        <w:adjustRightInd w:val="0"/>
        <w:spacing w:after="0" w:line="240" w:lineRule="auto"/>
        <w:ind w:left="1066" w:hanging="357"/>
        <w:contextualSpacing w:val="0"/>
        <w:rPr>
          <w:rFonts w:cs="Calibri"/>
          <w:lang w:val="en-US" w:eastAsia="en-GB"/>
        </w:rPr>
      </w:pPr>
      <w:r w:rsidRPr="00147227">
        <w:rPr>
          <w:rFonts w:cs="Calibri"/>
          <w:lang w:val="en-US" w:eastAsia="en-GB"/>
        </w:rPr>
        <w:t xml:space="preserve">head and washer (if there is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5E1116">
      <w:pPr>
        <w:keepNext/>
        <w:autoSpaceDE w:val="0"/>
        <w:autoSpaceDN w:val="0"/>
        <w:adjustRightInd w:val="0"/>
        <w:spacing w:before="120"/>
        <w:rPr>
          <w:rFonts w:cs="Calibri"/>
          <w:lang w:eastAsia="en-GB"/>
        </w:rPr>
      </w:pPr>
      <w:r>
        <w:rPr>
          <w:rFonts w:cs="Calibri"/>
          <w:lang w:eastAsia="en-GB"/>
        </w:rPr>
        <w:t xml:space="preserve">Consequently, </w:t>
      </w:r>
      <w:proofErr w:type="spellStart"/>
      <w:r>
        <w:rPr>
          <w:rFonts w:cs="Calibri"/>
          <w:lang w:eastAsia="en-GB"/>
        </w:rPr>
        <w:t>χMCF</w:t>
      </w:r>
      <w:proofErr w:type="spellEnd"/>
      <w:r>
        <w:rPr>
          <w:rFonts w:cs="Calibri"/>
          <w:lang w:eastAsia="en-GB"/>
        </w:rPr>
        <w:t xml:space="preserve"> assigns friction attributes to</w:t>
      </w:r>
    </w:p>
    <w:p w14:paraId="3DDDC3F6"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bookmarkStart w:id="776" w:name="_Ref3566632"/>
      <w:r>
        <w:rPr>
          <w:rFonts w:cs="Calibri"/>
          <w:lang w:val="en-US" w:eastAsia="en-GB"/>
        </w:rPr>
        <w:t>the thread</w:t>
      </w:r>
      <w:r w:rsidRPr="00147227">
        <w:rPr>
          <w:rFonts w:cs="Calibri"/>
          <w:lang w:val="en-US" w:eastAsia="en-GB"/>
        </w:rPr>
        <w:t>.</w:t>
      </w:r>
      <w:bookmarkEnd w:id="776"/>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lastRenderedPageBreak/>
        <w:t xml:space="preserve">For heads (as a constituent part of a screw or bolt), nuts and washers, there are specific XML elements in </w:t>
      </w:r>
      <w:proofErr w:type="spellStart"/>
      <w:r>
        <w:rPr>
          <w:rFonts w:cs="Calibri"/>
          <w:lang w:eastAsia="en-GB"/>
        </w:rPr>
        <w:t>χMCF</w:t>
      </w:r>
      <w:proofErr w:type="spellEnd"/>
      <w:r>
        <w:rPr>
          <w:rFonts w:cs="Calibri"/>
          <w:lang w:eastAsia="en-GB"/>
        </w:rPr>
        <w:t>. Corresponding friction attributes are located, there.</w:t>
      </w:r>
    </w:p>
    <w:p w14:paraId="6C66CE9E" w14:textId="4CCB7066"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1F4D75">
        <w:t>Contacts and F</w:t>
      </w:r>
      <w:r w:rsidR="001F4D75"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1F4D75">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1F4D75">
        <w:t>Local Contact</w:t>
      </w:r>
      <w:r w:rsidR="001F4D75" w:rsidRPr="0030552A">
        <w:t xml:space="preserve"> </w:t>
      </w:r>
      <w:r w:rsidR="001F4D75">
        <w:t>Properties</w:t>
      </w:r>
      <w:r>
        <w:rPr>
          <w:rFonts w:cs="Calibri"/>
          <w:lang w:eastAsia="en-GB"/>
        </w:rPr>
        <w:fldChar w:fldCharType="end"/>
      </w:r>
      <w:r>
        <w:rPr>
          <w:rFonts w:cs="Calibri"/>
          <w:lang w:eastAsia="en-GB"/>
        </w:rPr>
        <w:t>).</w:t>
      </w:r>
    </w:p>
    <w:p w14:paraId="3F1178E3" w14:textId="778C5F01"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1F4D75">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1F4D75">
        <w:t xml:space="preserve">Definition </w:t>
      </w:r>
      <w:r w:rsidR="001F4D75" w:rsidRPr="00287A00">
        <w:rPr>
          <w:szCs w:val="30"/>
        </w:rPr>
        <w:t xml:space="preserve">of </w:t>
      </w:r>
      <w:r w:rsidR="001F4D75">
        <w:rPr>
          <w:szCs w:val="30"/>
        </w:rPr>
        <w:t>e</w:t>
      </w:r>
      <w:r w:rsidR="001F4D75" w:rsidRPr="00287A00">
        <w:rPr>
          <w:szCs w:val="30"/>
        </w:rPr>
        <w:t xml:space="preserve">lement </w:t>
      </w:r>
      <w:r w:rsidR="001F4D75" w:rsidRPr="00287A00">
        <w:rPr>
          <w:rFonts w:ascii="Courier New" w:hAnsi="Courier New" w:cs="Courier New"/>
          <w:b/>
          <w:i/>
          <w:szCs w:val="30"/>
        </w:rPr>
        <w:t>&lt;</w:t>
      </w:r>
      <w:proofErr w:type="spellStart"/>
      <w:r w:rsidR="001F4D75" w:rsidRPr="00287A00">
        <w:rPr>
          <w:rFonts w:ascii="Courier New" w:hAnsi="Courier New" w:cs="Courier New"/>
          <w:b/>
          <w:i/>
          <w:szCs w:val="30"/>
        </w:rPr>
        <w:t>threaded_connection</w:t>
      </w:r>
      <w:proofErr w:type="spellEnd"/>
      <w:r w:rsidR="001F4D75">
        <w:rPr>
          <w:rFonts w:ascii="Courier New" w:hAnsi="Courier New" w:cs="Courier New"/>
          <w:b/>
          <w:i/>
          <w:szCs w:val="30"/>
        </w:rPr>
        <w:t>/</w:t>
      </w:r>
      <w:r w:rsidR="001F4D75" w:rsidRPr="00287A00">
        <w:rPr>
          <w:rFonts w:ascii="Courier New" w:hAnsi="Courier New" w:cs="Courier New"/>
          <w:b/>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w:t>
      </w:r>
      <w:proofErr w:type="spellStart"/>
      <w:r w:rsidRPr="00F20EA0">
        <w:t>connection_group</w:t>
      </w:r>
      <w:proofErr w:type="spellEnd"/>
      <w:r w:rsidRPr="00F20EA0">
        <w:t xml:space="preserve"> id=</w:t>
      </w:r>
      <w:r>
        <w:t>"</w:t>
      </w:r>
      <w:r w:rsidRPr="00F20EA0">
        <w:t>1</w:t>
      </w:r>
      <w:r>
        <w:t>"</w:t>
      </w:r>
      <w:r w:rsidRPr="00F20EA0">
        <w:t>&gt;</w:t>
      </w:r>
    </w:p>
    <w:p w14:paraId="25FB67A9" w14:textId="77777777" w:rsidR="00FC68DB" w:rsidRDefault="00FC68DB" w:rsidP="00B202D2">
      <w:pPr>
        <w:pStyle w:val="XMLCode"/>
        <w:keepNext/>
        <w:keepLines/>
      </w:pPr>
      <w:r>
        <w:t xml:space="preserve">   &lt;</w:t>
      </w:r>
      <w:proofErr w:type="spellStart"/>
      <w:r>
        <w:t>connected_to</w:t>
      </w:r>
      <w:proofErr w:type="spellEnd"/>
      <w:r>
        <w:t>&gt;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5E1116">
      <w:pPr>
        <w:pStyle w:val="XMLCode"/>
      </w:pPr>
      <w:r>
        <w:t xml:space="preserve">   &lt;/</w:t>
      </w:r>
      <w:proofErr w:type="spellStart"/>
      <w:r>
        <w:t>connected_to</w:t>
      </w:r>
      <w:proofErr w:type="spellEnd"/>
      <w:r>
        <w:t>&gt;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r w:rsidRPr="00F20EA0">
        <w:rPr>
          <w:color w:val="FF0000"/>
        </w:rPr>
        <w:t>&lt;!--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r w:rsidRPr="00F20EA0">
        <w:rPr>
          <w:color w:val="FF0000"/>
        </w:rPr>
        <w:t xml:space="preserve">&lt;!--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r w:rsidRPr="002C46F8">
        <w:rPr>
          <w:color w:val="FF0000"/>
        </w:rPr>
        <w:t>&lt;!--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r w:rsidRPr="002C46F8">
        <w:rPr>
          <w:color w:val="FF0000"/>
        </w:rPr>
        <w:t xml:space="preserve">&lt;!--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r w:rsidRPr="002C46F8">
        <w:rPr>
          <w:color w:val="FF0000"/>
        </w:rPr>
        <w:t>&lt;!--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5E1116">
      <w:pPr>
        <w:pStyle w:val="XMLCode"/>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5E1116">
      <w:pPr>
        <w:pStyle w:val="XMLCode"/>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5E1116">
      <w:pPr>
        <w:pStyle w:val="XMLCode"/>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5E1116">
      <w:pPr>
        <w:pStyle w:val="XMLCode"/>
        <w:rPr>
          <w:b/>
          <w:color w:val="0070C0"/>
        </w:rPr>
      </w:pPr>
      <w:r w:rsidRPr="00C86B06">
        <w:rPr>
          <w:b/>
          <w:color w:val="0070C0"/>
        </w:rPr>
        <w:t xml:space="preserve">           &lt;/contact&gt;</w:t>
      </w:r>
    </w:p>
    <w:p w14:paraId="2AA918C0" w14:textId="77777777" w:rsidR="00FC68DB" w:rsidRPr="00C86B06" w:rsidRDefault="00FC68DB" w:rsidP="005E1116">
      <w:pPr>
        <w:pStyle w:val="XMLCode"/>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5E1116">
      <w:pPr>
        <w:pStyle w:val="XMLCode"/>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w:t>
      </w:r>
      <w:proofErr w:type="spellStart"/>
      <w:r>
        <w:t>connection_group</w:t>
      </w:r>
      <w:proofErr w:type="spellEnd"/>
      <w:r>
        <w:t>&gt;</w:t>
      </w:r>
    </w:p>
    <w:p w14:paraId="26096D04" w14:textId="77777777" w:rsidR="00FC68DB" w:rsidRDefault="00FC68DB" w:rsidP="00A122BE">
      <w:pPr>
        <w:pStyle w:val="XMLCode"/>
      </w:pPr>
    </w:p>
    <w:p w14:paraId="52A7FC55" w14:textId="77777777" w:rsidR="00FC68DB" w:rsidRPr="006E5172" w:rsidRDefault="00FC68DB" w:rsidP="00A122BE">
      <w:pPr>
        <w:keepNext/>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w:t>
      </w:r>
      <w:proofErr w:type="spellStart"/>
      <w:r w:rsidRPr="00F20EA0">
        <w:t>connection_group</w:t>
      </w:r>
      <w:proofErr w:type="spellEnd"/>
      <w:r w:rsidRPr="00F20EA0">
        <w:t xml:space="preserve"> id=</w:t>
      </w:r>
      <w:r>
        <w:t>"</w:t>
      </w:r>
      <w:r w:rsidRPr="00F20EA0">
        <w:t>1</w:t>
      </w:r>
      <w:r>
        <w:t>"</w:t>
      </w:r>
      <w:r w:rsidRPr="00F20EA0">
        <w:t>&gt;</w:t>
      </w:r>
    </w:p>
    <w:p w14:paraId="246255E1" w14:textId="77777777" w:rsidR="00FC68DB" w:rsidRDefault="00FC68DB" w:rsidP="00A122BE">
      <w:pPr>
        <w:pStyle w:val="XMLCode"/>
      </w:pPr>
    </w:p>
    <w:p w14:paraId="6B855354" w14:textId="77777777" w:rsidR="00FC68DB" w:rsidRDefault="00FC68DB" w:rsidP="00B202D2">
      <w:pPr>
        <w:pStyle w:val="XMLCode"/>
        <w:keepNext/>
      </w:pPr>
      <w:r>
        <w:lastRenderedPageBreak/>
        <w:t xml:space="preserve">   &lt;</w:t>
      </w:r>
      <w:proofErr w:type="spellStart"/>
      <w:r>
        <w:t>connected_to</w:t>
      </w:r>
      <w:proofErr w:type="spellEnd"/>
      <w:r>
        <w:t>&gt;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w:t>
      </w:r>
      <w:proofErr w:type="spellStart"/>
      <w:r>
        <w:t>connected_to</w:t>
      </w:r>
      <w:proofErr w:type="spellEnd"/>
      <w:r>
        <w:t>&gt;</w:t>
      </w:r>
    </w:p>
    <w:p w14:paraId="1CF79FDD" w14:textId="77777777" w:rsidR="00FC68DB" w:rsidRDefault="00FC68DB" w:rsidP="00A122BE">
      <w:pPr>
        <w:pStyle w:val="XMLCode"/>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&lt;!</w:t>
      </w:r>
      <w:r>
        <w:rPr>
          <w:color w:val="FF0000"/>
        </w:rPr>
        <w:t xml:space="preserve">-- Global </w:t>
      </w:r>
      <w:r w:rsidRPr="002A49E1">
        <w:rPr>
          <w:color w:val="FF0000"/>
        </w:rPr>
        <w:t xml:space="preserve">Contact </w:t>
      </w:r>
      <w:r>
        <w:rPr>
          <w:color w:val="FF0000"/>
        </w:rPr>
        <w:t xml:space="preserve">Properties, for the whole </w:t>
      </w:r>
      <w:proofErr w:type="spellStart"/>
      <w:r>
        <w:rPr>
          <w:color w:val="FF0000"/>
        </w:rPr>
        <w:t>connection_group</w:t>
      </w:r>
      <w:proofErr w:type="spellEnd"/>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A122BE">
      <w:pPr>
        <w:pStyle w:val="XMLCode"/>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r w:rsidRPr="00F20EA0">
        <w:rPr>
          <w:color w:val="FF0000"/>
        </w:rPr>
        <w:t>&lt;!--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r w:rsidRPr="006E5172">
        <w:rPr>
          <w:color w:val="FF0000"/>
        </w:rPr>
        <w:t xml:space="preserve">&lt;!--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r w:rsidRPr="002C46F8">
        <w:rPr>
          <w:color w:val="FF0000"/>
        </w:rPr>
        <w:t xml:space="preserve">&lt;!--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A122BE">
      <w:pPr>
        <w:pStyle w:val="XMLCode"/>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A122BE">
      <w:pPr>
        <w:pStyle w:val="XMLCode"/>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w:t>
      </w:r>
      <w:proofErr w:type="spellStart"/>
      <w:r>
        <w:t>connection_group</w:t>
      </w:r>
      <w:proofErr w:type="spellEnd"/>
      <w:r>
        <w:t>&gt;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777" w:name="_Toc428279398"/>
      <w:bookmarkStart w:id="778" w:name="_Toc428456136"/>
      <w:bookmarkStart w:id="779" w:name="_Toc428537099"/>
      <w:bookmarkStart w:id="780" w:name="_Toc428969418"/>
      <w:bookmarkStart w:id="781" w:name="_Toc429052809"/>
      <w:bookmarkStart w:id="782" w:name="_Toc428279400"/>
      <w:bookmarkStart w:id="783" w:name="_Toc428456138"/>
      <w:bookmarkStart w:id="784" w:name="_Toc428537101"/>
      <w:bookmarkStart w:id="785" w:name="_Toc428969420"/>
      <w:bookmarkStart w:id="786" w:name="_Toc429052811"/>
      <w:bookmarkStart w:id="787" w:name="_Toc428279401"/>
      <w:bookmarkStart w:id="788" w:name="_Toc428456139"/>
      <w:bookmarkStart w:id="789" w:name="_Toc428537102"/>
      <w:bookmarkStart w:id="790" w:name="_Toc428969421"/>
      <w:bookmarkStart w:id="791" w:name="_Toc429052812"/>
      <w:bookmarkStart w:id="792" w:name="_Toc428279402"/>
      <w:bookmarkStart w:id="793" w:name="_Toc428456140"/>
      <w:bookmarkStart w:id="794" w:name="_Toc428537103"/>
      <w:bookmarkStart w:id="795" w:name="_Toc428969422"/>
      <w:bookmarkStart w:id="796" w:name="_Toc429052813"/>
      <w:bookmarkStart w:id="797" w:name="_Toc428279403"/>
      <w:bookmarkStart w:id="798" w:name="_Toc428456141"/>
      <w:bookmarkStart w:id="799" w:name="_Toc428537104"/>
      <w:bookmarkStart w:id="800" w:name="_Toc428969423"/>
      <w:bookmarkStart w:id="801" w:name="_Toc429052814"/>
      <w:bookmarkStart w:id="802" w:name="_Toc428279404"/>
      <w:bookmarkStart w:id="803" w:name="_Toc428456142"/>
      <w:bookmarkStart w:id="804" w:name="_Toc428537105"/>
      <w:bookmarkStart w:id="805" w:name="_Toc428969424"/>
      <w:bookmarkStart w:id="806" w:name="_Toc429052815"/>
      <w:bookmarkStart w:id="807" w:name="_Toc428279405"/>
      <w:bookmarkStart w:id="808" w:name="_Toc428456143"/>
      <w:bookmarkStart w:id="809" w:name="_Toc428537106"/>
      <w:bookmarkStart w:id="810" w:name="_Toc428969425"/>
      <w:bookmarkStart w:id="811" w:name="_Toc429052816"/>
      <w:bookmarkStart w:id="812" w:name="_Toc428279406"/>
      <w:bookmarkStart w:id="813" w:name="_Toc428456144"/>
      <w:bookmarkStart w:id="814" w:name="_Toc428537107"/>
      <w:bookmarkStart w:id="815" w:name="_Toc428969426"/>
      <w:bookmarkStart w:id="816" w:name="_Toc429052817"/>
      <w:bookmarkStart w:id="817" w:name="_Toc428279408"/>
      <w:bookmarkStart w:id="818" w:name="_Toc428456146"/>
      <w:bookmarkStart w:id="819" w:name="_Toc428537109"/>
      <w:bookmarkStart w:id="820" w:name="_Toc428969428"/>
      <w:bookmarkStart w:id="821" w:name="_Toc429052819"/>
      <w:bookmarkStart w:id="822" w:name="_Toc428279409"/>
      <w:bookmarkStart w:id="823" w:name="_Toc428456147"/>
      <w:bookmarkStart w:id="824" w:name="_Toc428537110"/>
      <w:bookmarkStart w:id="825" w:name="_Toc428969429"/>
      <w:bookmarkStart w:id="826" w:name="_Toc429052820"/>
      <w:bookmarkStart w:id="827" w:name="_Toc428279410"/>
      <w:bookmarkStart w:id="828" w:name="_Toc428456148"/>
      <w:bookmarkStart w:id="829" w:name="_Toc428537111"/>
      <w:bookmarkStart w:id="830" w:name="_Toc428969430"/>
      <w:bookmarkStart w:id="831" w:name="_Toc429052821"/>
      <w:bookmarkStart w:id="832" w:name="_Toc428279411"/>
      <w:bookmarkStart w:id="833" w:name="_Toc428456149"/>
      <w:bookmarkStart w:id="834" w:name="_Toc428537112"/>
      <w:bookmarkStart w:id="835" w:name="_Toc428969431"/>
      <w:bookmarkStart w:id="836" w:name="_Toc429052822"/>
      <w:bookmarkStart w:id="837" w:name="_Toc428279413"/>
      <w:bookmarkStart w:id="838" w:name="_Toc428456151"/>
      <w:bookmarkStart w:id="839" w:name="_Toc428537114"/>
      <w:bookmarkStart w:id="840" w:name="_Toc428969433"/>
      <w:bookmarkStart w:id="841" w:name="_Toc429052824"/>
      <w:bookmarkStart w:id="842" w:name="_Toc428279414"/>
      <w:bookmarkStart w:id="843" w:name="_Toc428456152"/>
      <w:bookmarkStart w:id="844" w:name="_Toc428537115"/>
      <w:bookmarkStart w:id="845" w:name="_Toc428969434"/>
      <w:bookmarkStart w:id="846" w:name="_Toc429052825"/>
      <w:bookmarkStart w:id="847" w:name="_Toc428279416"/>
      <w:bookmarkStart w:id="848" w:name="_Toc428456154"/>
      <w:bookmarkStart w:id="849" w:name="_Toc428537117"/>
      <w:bookmarkStart w:id="850" w:name="_Toc428969436"/>
      <w:bookmarkStart w:id="851" w:name="_Toc429052827"/>
      <w:bookmarkStart w:id="852" w:name="_Toc428279417"/>
      <w:bookmarkStart w:id="853" w:name="_Toc428456155"/>
      <w:bookmarkStart w:id="854" w:name="_Toc428537118"/>
      <w:bookmarkStart w:id="855" w:name="_Toc428969437"/>
      <w:bookmarkStart w:id="856" w:name="_Toc429052828"/>
      <w:bookmarkStart w:id="857" w:name="_Toc428279419"/>
      <w:bookmarkStart w:id="858" w:name="_Toc428456157"/>
      <w:bookmarkStart w:id="859" w:name="_Toc428537120"/>
      <w:bookmarkStart w:id="860" w:name="_Toc428969439"/>
      <w:bookmarkStart w:id="861" w:name="_Toc429052830"/>
      <w:bookmarkStart w:id="862" w:name="_Toc428279421"/>
      <w:bookmarkStart w:id="863" w:name="_Toc428456159"/>
      <w:bookmarkStart w:id="864" w:name="_Toc428537122"/>
      <w:bookmarkStart w:id="865" w:name="_Toc428969441"/>
      <w:bookmarkStart w:id="866" w:name="_Toc429052832"/>
      <w:bookmarkStart w:id="867" w:name="_Toc428279422"/>
      <w:bookmarkStart w:id="868" w:name="_Toc428456160"/>
      <w:bookmarkStart w:id="869" w:name="_Toc428537123"/>
      <w:bookmarkStart w:id="870" w:name="_Toc428969442"/>
      <w:bookmarkStart w:id="871" w:name="_Toc429052833"/>
      <w:bookmarkStart w:id="872" w:name="_Toc428279423"/>
      <w:bookmarkStart w:id="873" w:name="_Toc428456161"/>
      <w:bookmarkStart w:id="874" w:name="_Toc428537124"/>
      <w:bookmarkStart w:id="875" w:name="_Toc428969443"/>
      <w:bookmarkStart w:id="876" w:name="_Toc429052834"/>
      <w:bookmarkStart w:id="877" w:name="_Toc428279424"/>
      <w:bookmarkStart w:id="878" w:name="_Toc428456162"/>
      <w:bookmarkStart w:id="879" w:name="_Toc428537125"/>
      <w:bookmarkStart w:id="880" w:name="_Toc428969444"/>
      <w:bookmarkStart w:id="881" w:name="_Toc429052835"/>
      <w:bookmarkStart w:id="882" w:name="_Toc428279426"/>
      <w:bookmarkStart w:id="883" w:name="_Toc428456164"/>
      <w:bookmarkStart w:id="884" w:name="_Toc428537127"/>
      <w:bookmarkStart w:id="885" w:name="_Toc428969446"/>
      <w:bookmarkStart w:id="886" w:name="_Toc429052837"/>
      <w:bookmarkStart w:id="887" w:name="_Toc428279427"/>
      <w:bookmarkStart w:id="888" w:name="_Toc428456165"/>
      <w:bookmarkStart w:id="889" w:name="_Toc428537128"/>
      <w:bookmarkStart w:id="890" w:name="_Toc428969447"/>
      <w:bookmarkStart w:id="891" w:name="_Toc429052838"/>
      <w:bookmarkStart w:id="892" w:name="_Toc428279431"/>
      <w:bookmarkStart w:id="893" w:name="_Toc428456169"/>
      <w:bookmarkStart w:id="894" w:name="_Toc428537132"/>
      <w:bookmarkStart w:id="895" w:name="_Toc428969451"/>
      <w:bookmarkStart w:id="896" w:name="_Toc429052842"/>
      <w:bookmarkStart w:id="897" w:name="_Toc428279432"/>
      <w:bookmarkStart w:id="898" w:name="_Toc428456170"/>
      <w:bookmarkStart w:id="899" w:name="_Toc428537133"/>
      <w:bookmarkStart w:id="900" w:name="_Toc428969452"/>
      <w:bookmarkStart w:id="901" w:name="_Toc429052843"/>
      <w:bookmarkStart w:id="902" w:name="_Toc428279434"/>
      <w:bookmarkStart w:id="903" w:name="_Toc428456172"/>
      <w:bookmarkStart w:id="904" w:name="_Toc428537135"/>
      <w:bookmarkStart w:id="905" w:name="_Toc428969454"/>
      <w:bookmarkStart w:id="906" w:name="_Toc429052845"/>
      <w:bookmarkStart w:id="907" w:name="_Toc428279435"/>
      <w:bookmarkStart w:id="908" w:name="_Toc428456173"/>
      <w:bookmarkStart w:id="909" w:name="_Toc428537136"/>
      <w:bookmarkStart w:id="910" w:name="_Toc428969455"/>
      <w:bookmarkStart w:id="911" w:name="_Toc429052846"/>
      <w:bookmarkStart w:id="912" w:name="_Toc428279439"/>
      <w:bookmarkStart w:id="913" w:name="_Toc428456177"/>
      <w:bookmarkStart w:id="914" w:name="_Toc428537140"/>
      <w:bookmarkStart w:id="915" w:name="_Toc428969459"/>
      <w:bookmarkStart w:id="916" w:name="_Toc429052850"/>
      <w:bookmarkStart w:id="917" w:name="_Toc428279440"/>
      <w:bookmarkStart w:id="918" w:name="_Toc428456178"/>
      <w:bookmarkStart w:id="919" w:name="_Toc428537141"/>
      <w:bookmarkStart w:id="920" w:name="_Toc428969460"/>
      <w:bookmarkStart w:id="921" w:name="_Toc429052851"/>
      <w:bookmarkStart w:id="922" w:name="_Toc428279441"/>
      <w:bookmarkStart w:id="923" w:name="_Toc428456179"/>
      <w:bookmarkStart w:id="924" w:name="_Toc428537142"/>
      <w:bookmarkStart w:id="925" w:name="_Toc428969461"/>
      <w:bookmarkStart w:id="926" w:name="_Toc429052852"/>
      <w:bookmarkStart w:id="927" w:name="_Toc428279442"/>
      <w:bookmarkStart w:id="928" w:name="_Toc428456180"/>
      <w:bookmarkStart w:id="929" w:name="_Toc428537143"/>
      <w:bookmarkStart w:id="930" w:name="_Toc428969462"/>
      <w:bookmarkStart w:id="931" w:name="_Toc429052853"/>
      <w:bookmarkStart w:id="932" w:name="_Toc428279444"/>
      <w:bookmarkStart w:id="933" w:name="_Toc428456182"/>
      <w:bookmarkStart w:id="934" w:name="_Toc428537145"/>
      <w:bookmarkStart w:id="935" w:name="_Toc428969464"/>
      <w:bookmarkStart w:id="936" w:name="_Toc429052855"/>
      <w:bookmarkStart w:id="937" w:name="_Toc428279445"/>
      <w:bookmarkStart w:id="938" w:name="_Toc428456183"/>
      <w:bookmarkStart w:id="939" w:name="_Toc428537146"/>
      <w:bookmarkStart w:id="940" w:name="_Toc428969465"/>
      <w:bookmarkStart w:id="941" w:name="_Toc429052856"/>
      <w:bookmarkStart w:id="942" w:name="_Toc428279449"/>
      <w:bookmarkStart w:id="943" w:name="_Toc428456187"/>
      <w:bookmarkStart w:id="944" w:name="_Toc428537150"/>
      <w:bookmarkStart w:id="945" w:name="_Toc428969469"/>
      <w:bookmarkStart w:id="946" w:name="_Toc429052860"/>
      <w:bookmarkStart w:id="947" w:name="_Toc428279450"/>
      <w:bookmarkStart w:id="948" w:name="_Toc428456188"/>
      <w:bookmarkStart w:id="949" w:name="_Toc428537151"/>
      <w:bookmarkStart w:id="950" w:name="_Toc428969470"/>
      <w:bookmarkStart w:id="951" w:name="_Toc429052861"/>
      <w:bookmarkStart w:id="952" w:name="_Toc428279452"/>
      <w:bookmarkStart w:id="953" w:name="_Toc428456190"/>
      <w:bookmarkStart w:id="954" w:name="_Toc428537153"/>
      <w:bookmarkStart w:id="955" w:name="_Toc428969472"/>
      <w:bookmarkStart w:id="956" w:name="_Toc429052863"/>
      <w:bookmarkStart w:id="957" w:name="_Toc428279453"/>
      <w:bookmarkStart w:id="958" w:name="_Toc428456191"/>
      <w:bookmarkStart w:id="959" w:name="_Toc428537154"/>
      <w:bookmarkStart w:id="960" w:name="_Toc428969473"/>
      <w:bookmarkStart w:id="961" w:name="_Toc429052864"/>
      <w:bookmarkStart w:id="962" w:name="_Toc428279457"/>
      <w:bookmarkStart w:id="963" w:name="_Toc428456195"/>
      <w:bookmarkStart w:id="964" w:name="_Toc428537158"/>
      <w:bookmarkStart w:id="965" w:name="_Toc428969477"/>
      <w:bookmarkStart w:id="966" w:name="_Toc429052868"/>
      <w:bookmarkStart w:id="967" w:name="_Toc428279458"/>
      <w:bookmarkStart w:id="968" w:name="_Toc428456196"/>
      <w:bookmarkStart w:id="969" w:name="_Toc428537159"/>
      <w:bookmarkStart w:id="970" w:name="_Toc428969478"/>
      <w:bookmarkStart w:id="971" w:name="_Toc429052869"/>
      <w:bookmarkStart w:id="972" w:name="_Toc428279459"/>
      <w:bookmarkStart w:id="973" w:name="_Toc428456197"/>
      <w:bookmarkStart w:id="974" w:name="_Toc428537160"/>
      <w:bookmarkStart w:id="975" w:name="_Toc428969479"/>
      <w:bookmarkStart w:id="976" w:name="_Toc429052870"/>
      <w:bookmarkStart w:id="977" w:name="_Toc428279461"/>
      <w:bookmarkStart w:id="978" w:name="_Toc428456199"/>
      <w:bookmarkStart w:id="979" w:name="_Toc428537162"/>
      <w:bookmarkStart w:id="980" w:name="_Toc428969481"/>
      <w:bookmarkStart w:id="981" w:name="_Toc429052872"/>
      <w:bookmarkStart w:id="982" w:name="_Toc428279462"/>
      <w:bookmarkStart w:id="983" w:name="_Toc428456200"/>
      <w:bookmarkStart w:id="984" w:name="_Toc428537163"/>
      <w:bookmarkStart w:id="985" w:name="_Toc428969482"/>
      <w:bookmarkStart w:id="986" w:name="_Toc429052873"/>
      <w:bookmarkStart w:id="987" w:name="_Toc428279463"/>
      <w:bookmarkStart w:id="988" w:name="_Toc428456201"/>
      <w:bookmarkStart w:id="989" w:name="_Toc428537164"/>
      <w:bookmarkStart w:id="990" w:name="_Toc428969483"/>
      <w:bookmarkStart w:id="991" w:name="_Toc429052874"/>
      <w:bookmarkStart w:id="992" w:name="_Toc428279464"/>
      <w:bookmarkStart w:id="993" w:name="_Toc428456202"/>
      <w:bookmarkStart w:id="994" w:name="_Toc428537165"/>
      <w:bookmarkStart w:id="995" w:name="_Toc428969484"/>
      <w:bookmarkStart w:id="996" w:name="_Toc429052875"/>
      <w:bookmarkStart w:id="997" w:name="_Toc428279465"/>
      <w:bookmarkStart w:id="998" w:name="_Toc428456203"/>
      <w:bookmarkStart w:id="999" w:name="_Toc428537166"/>
      <w:bookmarkStart w:id="1000" w:name="_Toc428969485"/>
      <w:bookmarkStart w:id="1001" w:name="_Toc429052876"/>
      <w:bookmarkStart w:id="1002" w:name="_Toc428279467"/>
      <w:bookmarkStart w:id="1003" w:name="_Toc428456205"/>
      <w:bookmarkStart w:id="1004" w:name="_Toc428537168"/>
      <w:bookmarkStart w:id="1005" w:name="_Toc428969487"/>
      <w:bookmarkStart w:id="1006" w:name="_Toc429052878"/>
      <w:bookmarkStart w:id="1007" w:name="_Toc428279470"/>
      <w:bookmarkStart w:id="1008" w:name="_Toc428456208"/>
      <w:bookmarkStart w:id="1009" w:name="_Toc428537171"/>
      <w:bookmarkStart w:id="1010" w:name="_Toc428969490"/>
      <w:bookmarkStart w:id="1011" w:name="_Toc429052881"/>
      <w:bookmarkStart w:id="1012" w:name="_Toc428279471"/>
      <w:bookmarkStart w:id="1013" w:name="_Toc428456209"/>
      <w:bookmarkStart w:id="1014" w:name="_Toc428537172"/>
      <w:bookmarkStart w:id="1015" w:name="_Toc428969491"/>
      <w:bookmarkStart w:id="1016" w:name="_Toc429052882"/>
      <w:bookmarkStart w:id="1017" w:name="_Toc428279472"/>
      <w:bookmarkStart w:id="1018" w:name="_Toc428456210"/>
      <w:bookmarkStart w:id="1019" w:name="_Toc428537173"/>
      <w:bookmarkStart w:id="1020" w:name="_Toc428969492"/>
      <w:bookmarkStart w:id="1021" w:name="_Toc429052883"/>
      <w:bookmarkStart w:id="1022" w:name="_Toc428279473"/>
      <w:bookmarkStart w:id="1023" w:name="_Toc428456211"/>
      <w:bookmarkStart w:id="1024" w:name="_Toc428537174"/>
      <w:bookmarkStart w:id="1025" w:name="_Toc428969493"/>
      <w:bookmarkStart w:id="1026" w:name="_Toc429052884"/>
      <w:bookmarkStart w:id="1027" w:name="_Toc428279474"/>
      <w:bookmarkStart w:id="1028" w:name="_Toc428456212"/>
      <w:bookmarkStart w:id="1029" w:name="_Toc428537175"/>
      <w:bookmarkStart w:id="1030" w:name="_Toc428969494"/>
      <w:bookmarkStart w:id="1031" w:name="_Toc429052885"/>
      <w:bookmarkStart w:id="1032" w:name="_Toc428279475"/>
      <w:bookmarkStart w:id="1033" w:name="_Toc428456213"/>
      <w:bookmarkStart w:id="1034" w:name="_Toc428537176"/>
      <w:bookmarkStart w:id="1035" w:name="_Toc428969495"/>
      <w:bookmarkStart w:id="1036" w:name="_Toc429052886"/>
      <w:bookmarkStart w:id="1037" w:name="_Toc428279476"/>
      <w:bookmarkStart w:id="1038" w:name="_Toc428456214"/>
      <w:bookmarkStart w:id="1039" w:name="_Toc428537177"/>
      <w:bookmarkStart w:id="1040" w:name="_Toc428969496"/>
      <w:bookmarkStart w:id="1041" w:name="_Toc429052887"/>
      <w:bookmarkStart w:id="1042" w:name="_Toc428279481"/>
      <w:bookmarkStart w:id="1043" w:name="_Toc428456219"/>
      <w:bookmarkStart w:id="1044" w:name="_Toc428537182"/>
      <w:bookmarkStart w:id="1045" w:name="_Toc428969501"/>
      <w:bookmarkStart w:id="1046" w:name="_Toc429052892"/>
      <w:bookmarkStart w:id="1047" w:name="_Toc428279482"/>
      <w:bookmarkStart w:id="1048" w:name="_Toc428456220"/>
      <w:bookmarkStart w:id="1049" w:name="_Toc428537183"/>
      <w:bookmarkStart w:id="1050" w:name="_Toc428969502"/>
      <w:bookmarkStart w:id="1051" w:name="_Toc429052893"/>
      <w:bookmarkStart w:id="1052" w:name="_Toc428279490"/>
      <w:bookmarkStart w:id="1053" w:name="_Toc428456228"/>
      <w:bookmarkStart w:id="1054" w:name="_Toc428537191"/>
      <w:bookmarkStart w:id="1055" w:name="_Toc428969510"/>
      <w:bookmarkStart w:id="1056" w:name="_Toc429052901"/>
      <w:bookmarkStart w:id="1057" w:name="_Toc428279504"/>
      <w:bookmarkStart w:id="1058" w:name="_Toc428456242"/>
      <w:bookmarkStart w:id="1059" w:name="_Toc428537205"/>
      <w:bookmarkStart w:id="1060" w:name="_Toc428969524"/>
      <w:bookmarkStart w:id="1061" w:name="_Toc429052915"/>
      <w:bookmarkStart w:id="1062" w:name="_Toc428279508"/>
      <w:bookmarkStart w:id="1063" w:name="_Toc428456246"/>
      <w:bookmarkStart w:id="1064" w:name="_Toc428537209"/>
      <w:bookmarkStart w:id="1065" w:name="_Toc428969528"/>
      <w:bookmarkStart w:id="1066" w:name="_Toc429052919"/>
      <w:bookmarkStart w:id="1067" w:name="_Toc428279509"/>
      <w:bookmarkStart w:id="1068" w:name="_Toc428456247"/>
      <w:bookmarkStart w:id="1069" w:name="_Toc428537210"/>
      <w:bookmarkStart w:id="1070" w:name="_Toc428969529"/>
      <w:bookmarkStart w:id="1071" w:name="_Toc429052920"/>
      <w:bookmarkStart w:id="1072" w:name="_Toc428279510"/>
      <w:bookmarkStart w:id="1073" w:name="_Toc428456248"/>
      <w:bookmarkStart w:id="1074" w:name="_Toc428537211"/>
      <w:bookmarkStart w:id="1075" w:name="_Toc428969530"/>
      <w:bookmarkStart w:id="1076" w:name="_Toc429052921"/>
      <w:bookmarkStart w:id="1077" w:name="_Toc428279512"/>
      <w:bookmarkStart w:id="1078" w:name="_Toc428456250"/>
      <w:bookmarkStart w:id="1079" w:name="_Toc428537213"/>
      <w:bookmarkStart w:id="1080" w:name="_Toc428969532"/>
      <w:bookmarkStart w:id="1081" w:name="_Toc429052923"/>
      <w:bookmarkStart w:id="1082" w:name="_Toc428279516"/>
      <w:bookmarkStart w:id="1083" w:name="_Toc428456254"/>
      <w:bookmarkStart w:id="1084" w:name="_Toc428537217"/>
      <w:bookmarkStart w:id="1085" w:name="_Toc428969536"/>
      <w:bookmarkStart w:id="1086" w:name="_Toc429052927"/>
      <w:bookmarkStart w:id="1087" w:name="_Toc428279517"/>
      <w:bookmarkStart w:id="1088" w:name="_Toc428456255"/>
      <w:bookmarkStart w:id="1089" w:name="_Toc428537218"/>
      <w:bookmarkStart w:id="1090" w:name="_Toc428969537"/>
      <w:bookmarkStart w:id="1091" w:name="_Toc429052928"/>
      <w:bookmarkStart w:id="1092" w:name="_Toc428279521"/>
      <w:bookmarkStart w:id="1093" w:name="_Toc428456259"/>
      <w:bookmarkStart w:id="1094" w:name="_Toc428537222"/>
      <w:bookmarkStart w:id="1095" w:name="_Toc428969541"/>
      <w:bookmarkStart w:id="1096" w:name="_Toc429052932"/>
      <w:bookmarkStart w:id="1097" w:name="_Toc428279522"/>
      <w:bookmarkStart w:id="1098" w:name="_Toc428456260"/>
      <w:bookmarkStart w:id="1099" w:name="_Toc428537223"/>
      <w:bookmarkStart w:id="1100" w:name="_Toc428969542"/>
      <w:bookmarkStart w:id="1101" w:name="_Toc429052933"/>
      <w:bookmarkStart w:id="1102" w:name="_Toc428279523"/>
      <w:bookmarkStart w:id="1103" w:name="_Toc428456261"/>
      <w:bookmarkStart w:id="1104" w:name="_Toc428537224"/>
      <w:bookmarkStart w:id="1105" w:name="_Toc428969543"/>
      <w:bookmarkStart w:id="1106" w:name="_Toc429052934"/>
      <w:bookmarkStart w:id="1107" w:name="_Toc428279524"/>
      <w:bookmarkStart w:id="1108" w:name="_Toc428456262"/>
      <w:bookmarkStart w:id="1109" w:name="_Toc428537225"/>
      <w:bookmarkStart w:id="1110" w:name="_Toc428969544"/>
      <w:bookmarkStart w:id="1111" w:name="_Toc429052935"/>
      <w:bookmarkStart w:id="1112" w:name="_Toc428279525"/>
      <w:bookmarkStart w:id="1113" w:name="_Toc428456263"/>
      <w:bookmarkStart w:id="1114" w:name="_Toc428537226"/>
      <w:bookmarkStart w:id="1115" w:name="_Toc428969545"/>
      <w:bookmarkStart w:id="1116" w:name="_Toc429052936"/>
      <w:bookmarkStart w:id="1117" w:name="_Toc428279526"/>
      <w:bookmarkStart w:id="1118" w:name="_Toc428456264"/>
      <w:bookmarkStart w:id="1119" w:name="_Toc428537227"/>
      <w:bookmarkStart w:id="1120" w:name="_Toc428969546"/>
      <w:bookmarkStart w:id="1121" w:name="_Toc429052937"/>
      <w:bookmarkStart w:id="1122" w:name="_Toc413359593"/>
      <w:bookmarkStart w:id="1123" w:name="_Toc3556985"/>
      <w:bookmarkStart w:id="1124" w:name="_Ref27683404"/>
      <w:bookmarkStart w:id="1125" w:name="_Ref34740002"/>
      <w:bookmarkStart w:id="1126" w:name="_Ref34740021"/>
      <w:bookmarkStart w:id="1127" w:name="_Ref34652201"/>
      <w:bookmarkStart w:id="1128" w:name="_Ref34652251"/>
      <w:bookmarkStart w:id="1129" w:name="_Toc34747235"/>
      <w:bookmarkStart w:id="1130" w:name="_Toc77102051"/>
      <w:bookmarkStart w:id="1131" w:name="_Toc99614600"/>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1122"/>
      <w:bookmarkEnd w:id="1123"/>
      <w:bookmarkEnd w:id="1124"/>
      <w:bookmarkEnd w:id="1125"/>
      <w:bookmarkEnd w:id="1126"/>
      <w:bookmarkEnd w:id="1127"/>
      <w:bookmarkEnd w:id="1128"/>
      <w:bookmarkEnd w:id="1129"/>
      <w:bookmarkEnd w:id="1130"/>
      <w:bookmarkEnd w:id="1131"/>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proofErr w:type="spellStart"/>
            <w:r w:rsidRPr="00226A3F">
              <w:rPr>
                <w:sz w:val="20"/>
                <w:szCs w:val="20"/>
              </w:rPr>
              <w:t>appdata</w:t>
            </w:r>
            <w:proofErr w:type="spellEnd"/>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5A485AA1"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50DC8F3B" w14:textId="49F4CBEA" w:rsidR="00FC68DB" w:rsidRPr="00656253" w:rsidRDefault="00FC68DB" w:rsidP="00B202D2">
      <w:pPr>
        <w:pStyle w:val="Beschriftung"/>
        <w:spacing w:before="120"/>
        <w:rPr>
          <w:b/>
          <w:i w:val="0"/>
          <w:kern w:val="22"/>
          <w:sz w:val="22"/>
        </w:rPr>
      </w:pPr>
      <w:bookmarkStart w:id="1132" w:name="_Toc3566457"/>
      <w:bookmarkStart w:id="1133" w:name="_Toc34747458"/>
      <w:bookmarkStart w:id="1134" w:name="_Toc77095908"/>
      <w:bookmarkStart w:id="1135" w:name="_Toc99614783"/>
      <w:r>
        <w:t xml:space="preserve">Table </w:t>
      </w:r>
      <w:r>
        <w:fldChar w:fldCharType="begin"/>
      </w:r>
      <w:r>
        <w:instrText xml:space="preserve"> SEQ Table \* ARABIC </w:instrText>
      </w:r>
      <w:r>
        <w:fldChar w:fldCharType="separate"/>
      </w:r>
      <w:r w:rsidR="001F4D75">
        <w:rPr>
          <w:noProof/>
        </w:rPr>
        <w:t>47</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1132"/>
      <w:bookmarkEnd w:id="1133"/>
      <w:bookmarkEnd w:id="1134"/>
      <w:bookmarkEnd w:id="1135"/>
    </w:p>
    <w:p w14:paraId="386FB0F0" w14:textId="77777777" w:rsidR="00FC68DB" w:rsidRPr="00226A3F" w:rsidRDefault="00FC68DB" w:rsidP="00B202D2">
      <w:pPr>
        <w:pStyle w:val="berschrift5"/>
        <w:rPr>
          <w:kern w:val="22"/>
        </w:rPr>
      </w:pPr>
      <w:r w:rsidRPr="00226A3F">
        <w:rPr>
          <w:kern w:val="22"/>
        </w:rPr>
        <w:lastRenderedPageBreak/>
        <w:t xml:space="preserve">Element </w:t>
      </w:r>
      <w:r>
        <w:rPr>
          <w:kern w:val="22"/>
        </w:rPr>
        <w:t>"</w:t>
      </w:r>
      <w:proofErr w:type="spellStart"/>
      <w:r w:rsidRPr="00226A3F">
        <w:rPr>
          <w:kern w:val="22"/>
        </w:rPr>
        <w:t>loc</w:t>
      </w:r>
      <w:proofErr w:type="spellEnd"/>
      <w:r>
        <w:rPr>
          <w:kern w:val="22"/>
        </w:rPr>
        <w:t>"</w:t>
      </w:r>
    </w:p>
    <w:p w14:paraId="2FE3AD3F" w14:textId="79BD31E4"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1F4D75">
        <w:t>9.1.2</w:t>
      </w:r>
      <w:r>
        <w:fldChar w:fldCharType="end"/>
      </w:r>
      <w:r>
        <w:t xml:space="preserve">  </w:t>
      </w:r>
      <w:r>
        <w:fldChar w:fldCharType="begin"/>
      </w:r>
      <w:r>
        <w:instrText xml:space="preserve"> REF _Ref414563154 \h </w:instrText>
      </w:r>
      <w:r>
        <w:fldChar w:fldCharType="separate"/>
      </w:r>
      <w:r w:rsidR="001F4D75"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proofErr w:type="spellStart"/>
      <w:r w:rsidRPr="00226A3F">
        <w:rPr>
          <w:kern w:val="22"/>
        </w:rPr>
        <w:t>appdata</w:t>
      </w:r>
      <w:proofErr w:type="spellEnd"/>
      <w:r>
        <w:rPr>
          <w:kern w:val="22"/>
        </w:rPr>
        <w:t>"</w:t>
      </w:r>
    </w:p>
    <w:p w14:paraId="03C5133D" w14:textId="2C7C97EF"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1F4D75">
        <w:t>7.2.1</w:t>
      </w:r>
      <w:r>
        <w:fldChar w:fldCharType="end"/>
      </w:r>
      <w:r>
        <w:t> </w:t>
      </w:r>
      <w:r>
        <w:fldChar w:fldCharType="begin"/>
      </w:r>
      <w:r>
        <w:instrText xml:space="preserve"> REF _Ref428530906 \h  \* MERGEFORMAT </w:instrText>
      </w:r>
      <w:r>
        <w:fldChar w:fldCharType="separate"/>
      </w:r>
      <w:r w:rsidR="001F4D75" w:rsidRPr="007055D9">
        <w:t xml:space="preserve">User Specific Data </w:t>
      </w:r>
      <w:r w:rsidR="001F4D75" w:rsidRPr="001F4D75">
        <w:rPr>
          <w:rStyle w:val="elementdeftypeChar"/>
          <w:rFonts w:eastAsia="Calibri"/>
        </w:rPr>
        <w:t>&lt;</w:t>
      </w:r>
      <w:proofErr w:type="spellStart"/>
      <w:r w:rsidR="001F4D75" w:rsidRPr="001F4D75">
        <w:rPr>
          <w:rStyle w:val="elementdeftypeChar"/>
          <w:rFonts w:eastAsia="Calibri"/>
        </w:rPr>
        <w:t>appdata</w:t>
      </w:r>
      <w:proofErr w:type="spellEnd"/>
      <w:r w:rsidR="001F4D75" w:rsidRPr="001F4D75">
        <w:rPr>
          <w:rStyle w:val="elementdeftypeChar"/>
          <w:rFonts w:eastAsia="Calibri"/>
        </w:rPr>
        <w:t>/</w:t>
      </w:r>
      <w:r w:rsidR="001F4D75" w:rsidRPr="001F4D75">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proofErr w:type="spellStart"/>
      <w:r>
        <w:rPr>
          <w:kern w:val="22"/>
          <w:lang w:val="en-US"/>
        </w:rPr>
        <w:t>fem</w:t>
      </w:r>
      <w:r w:rsidRPr="00226A3F">
        <w:rPr>
          <w:kern w:val="22"/>
        </w:rPr>
        <w:t>data</w:t>
      </w:r>
      <w:proofErr w:type="spellEnd"/>
      <w:r>
        <w:rPr>
          <w:kern w:val="22"/>
        </w:rPr>
        <w:t>"</w:t>
      </w:r>
    </w:p>
    <w:p w14:paraId="52709CFF" w14:textId="552CFDF6"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1F4D75">
        <w:t>7.2.2</w:t>
      </w:r>
      <w:r>
        <w:fldChar w:fldCharType="end"/>
      </w:r>
      <w:r>
        <w:t> </w:t>
      </w:r>
      <w:r>
        <w:fldChar w:fldCharType="begin"/>
      </w:r>
      <w:r>
        <w:instrText xml:space="preserve"> REF _Ref414560131 \h  \* MERGEFORMAT </w:instrText>
      </w:r>
      <w:r>
        <w:fldChar w:fldCharType="separate"/>
      </w:r>
      <w:r w:rsidR="001F4D75" w:rsidRPr="007055D9">
        <w:t xml:space="preserve">Finite Element Specific Data </w:t>
      </w:r>
      <w:r w:rsidR="001F4D75" w:rsidRPr="001F4D75">
        <w:rPr>
          <w:rFonts w:ascii="Courier New" w:hAnsi="Courier New" w:cs="Courier New"/>
          <w:b/>
          <w:i/>
        </w:rPr>
        <w:t>&lt;</w:t>
      </w:r>
      <w:proofErr w:type="spellStart"/>
      <w:r w:rsidR="001F4D75" w:rsidRPr="001F4D75">
        <w:rPr>
          <w:rFonts w:ascii="Courier New" w:hAnsi="Courier New" w:cs="Courier New"/>
          <w:b/>
          <w:i/>
        </w:rPr>
        <w:t>femdata</w:t>
      </w:r>
      <w:proofErr w:type="spellEnd"/>
      <w:r w:rsidR="001F4D75" w:rsidRPr="001F4D75">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single-start,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7344AB95" w:rsidR="00FC68DB" w:rsidRDefault="00FC68DB" w:rsidP="00B202D2">
      <w:pPr>
        <w:pStyle w:val="Beschriftung"/>
        <w:spacing w:before="120"/>
      </w:pPr>
      <w:bookmarkStart w:id="1136" w:name="_Ref409694950"/>
      <w:bookmarkStart w:id="1137" w:name="_Toc3566458"/>
      <w:bookmarkStart w:id="1138" w:name="_Toc34747459"/>
      <w:bookmarkStart w:id="1139" w:name="_Toc77095909"/>
      <w:bookmarkStart w:id="1140" w:name="_Toc99614784"/>
      <w:r>
        <w:t xml:space="preserve">Table </w:t>
      </w:r>
      <w:r>
        <w:fldChar w:fldCharType="begin"/>
      </w:r>
      <w:r>
        <w:instrText xml:space="preserve"> SEQ Table \* ARABIC </w:instrText>
      </w:r>
      <w:r>
        <w:fldChar w:fldCharType="separate"/>
      </w:r>
      <w:r w:rsidR="001F4D75">
        <w:rPr>
          <w:noProof/>
        </w:rPr>
        <w:t>48</w:t>
      </w:r>
      <w:r>
        <w:fldChar w:fldCharType="end"/>
      </w:r>
      <w:bookmarkEnd w:id="1136"/>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137"/>
      <w:bookmarkEnd w:id="1138"/>
      <w:bookmarkEnd w:id="1139"/>
      <w:bookmarkEnd w:id="1140"/>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lastRenderedPageBreak/>
        <w:t>diameter</w:t>
      </w:r>
      <w:r w:rsidRPr="000B11EA">
        <w:t>: the diameter of the bolt or screw</w:t>
      </w:r>
      <w:r>
        <w:t>. It should</w:t>
      </w:r>
      <w:r w:rsidRPr="00FF5B0E">
        <w:t xml:space="preserve"> be provided, </w:t>
      </w:r>
      <w:r>
        <w:t xml:space="preserve">since e. g. only few CAE simulation types can live without it. </w:t>
      </w:r>
    </w:p>
    <w:p w14:paraId="64C816CF" w14:textId="4949FDE9"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1F4D75">
        <w:t xml:space="preserve">Figure </w:t>
      </w:r>
      <w:r w:rsidR="001F4D75">
        <w:rPr>
          <w:noProof/>
        </w:rPr>
        <w:t>20</w:t>
      </w:r>
      <w:r w:rsidR="001F4D75">
        <w:t xml:space="preserve">: </w:t>
      </w:r>
      <w:r w:rsidR="001F4D75" w:rsidRPr="001B293E">
        <w:t xml:space="preserve">Definition of </w:t>
      </w:r>
      <w:r w:rsidR="001F4D75">
        <w:t>L</w:t>
      </w:r>
      <w:r w:rsidR="001F4D75" w:rsidRPr="001B293E">
        <w:t xml:space="preserve">ength and </w:t>
      </w:r>
      <w:r w:rsidR="001F4D75">
        <w:t>H</w:t>
      </w:r>
      <w:r w:rsidR="001F4D75" w:rsidRPr="001B293E">
        <w:t xml:space="preserve">ead </w:t>
      </w:r>
      <w:r w:rsidR="001F4D75">
        <w:t>S</w:t>
      </w:r>
      <w:r w:rsidR="001F4D75" w:rsidRPr="001B293E">
        <w:t>izes</w:t>
      </w:r>
      <w:r>
        <w:fldChar w:fldCharType="end"/>
      </w:r>
      <w:r w:rsidRPr="000B11EA">
        <w:t xml:space="preserve">. </w:t>
      </w:r>
    </w:p>
    <w:p w14:paraId="6B1FE714"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2"/>
      </w:r>
      <w:r>
        <w:t xml:space="preserve"> </w:t>
      </w:r>
    </w:p>
    <w:p w14:paraId="409652EB" w14:textId="2991A224" w:rsidR="00FC68DB" w:rsidRPr="00B36A94" w:rsidRDefault="00FC68DB" w:rsidP="001B01D6">
      <w:pPr>
        <w:numPr>
          <w:ilvl w:val="0"/>
          <w:numId w:val="23"/>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81"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1B01D6">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1B01D6">
      <w:pPr>
        <w:numPr>
          <w:ilvl w:val="0"/>
          <w:numId w:val="23"/>
        </w:numPr>
        <w:tabs>
          <w:tab w:val="clear" w:pos="403"/>
        </w:tabs>
        <w:spacing w:before="120" w:line="240" w:lineRule="auto"/>
        <w:rPr>
          <w:rFonts w:cs="Courier New"/>
        </w:rPr>
      </w:pPr>
      <w:r w:rsidRPr="00CD36CA">
        <w:rPr>
          <w:rFonts w:cs="Courier New"/>
        </w:rPr>
        <w:t xml:space="preserve">Torque is only applied, if no pretension is given. </w:t>
      </w:r>
    </w:p>
    <w:p w14:paraId="57F78586" w14:textId="77777777" w:rsidR="00FC68DB" w:rsidRPr="00CD36CA" w:rsidRDefault="00FC68DB" w:rsidP="001B01D6">
      <w:pPr>
        <w:numPr>
          <w:ilvl w:val="0"/>
          <w:numId w:val="23"/>
        </w:numPr>
        <w:tabs>
          <w:tab w:val="clear" w:pos="403"/>
        </w:tabs>
        <w:spacing w:before="120" w:line="240" w:lineRule="auto"/>
        <w:rPr>
          <w:rFonts w:cs="Courier New"/>
        </w:rPr>
      </w:pPr>
      <w:r w:rsidRPr="00CD36CA">
        <w:rPr>
          <w:rFonts w:cs="Courier New"/>
        </w:rPr>
        <w:t xml:space="preserve">Angle is only applied, if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9F4BBF" w:rsidRDefault="00FC68DB" w:rsidP="00B202D2">
            <w:pPr>
              <w:suppressAutoHyphens/>
              <w:rPr>
                <w:sz w:val="20"/>
                <w:szCs w:val="20"/>
              </w:rPr>
            </w:pPr>
            <w:proofErr w:type="spellStart"/>
            <w:r w:rsidRPr="009F4BBF">
              <w:rPr>
                <w:sz w:val="20"/>
                <w:szCs w:val="20"/>
              </w:rPr>
              <w:lastRenderedPageBreak/>
              <w:t>tangential_direction</w:t>
            </w:r>
            <w:proofErr w:type="spellEnd"/>
          </w:p>
        </w:tc>
        <w:tc>
          <w:tcPr>
            <w:tcW w:w="2268" w:type="dxa"/>
            <w:tcBorders>
              <w:left w:val="single" w:sz="4" w:space="0" w:color="000000"/>
              <w:right w:val="nil"/>
            </w:tcBorders>
          </w:tcPr>
          <w:p w14:paraId="36EA1023" w14:textId="77777777" w:rsidR="00FC68DB" w:rsidRPr="009F4BBF" w:rsidRDefault="00FC68DB" w:rsidP="00B202D2">
            <w:pPr>
              <w:suppressAutoHyphens/>
              <w:rPr>
                <w:sz w:val="20"/>
                <w:szCs w:val="20"/>
              </w:rPr>
            </w:pPr>
            <w:r w:rsidRPr="009F4BBF">
              <w:rPr>
                <w:sz w:val="20"/>
                <w:szCs w:val="20"/>
              </w:rPr>
              <w:t>1</w:t>
            </w:r>
          </w:p>
        </w:tc>
        <w:tc>
          <w:tcPr>
            <w:tcW w:w="1276" w:type="dxa"/>
            <w:tcBorders>
              <w:left w:val="single" w:sz="4" w:space="0" w:color="000000"/>
              <w:right w:val="nil"/>
            </w:tcBorders>
          </w:tcPr>
          <w:p w14:paraId="4C79D12D" w14:textId="77777777" w:rsidR="00FC68DB" w:rsidRPr="009F4BBF" w:rsidRDefault="00FC68DB" w:rsidP="00B202D2">
            <w:pPr>
              <w:suppressAutoHyphens/>
              <w:rPr>
                <w:sz w:val="20"/>
                <w:szCs w:val="20"/>
              </w:rPr>
            </w:pPr>
            <w:r w:rsidRPr="009F4BBF">
              <w:rPr>
                <w:sz w:val="20"/>
                <w:szCs w:val="20"/>
              </w:rPr>
              <w:t>Optional</w:t>
            </w:r>
          </w:p>
        </w:tc>
        <w:tc>
          <w:tcPr>
            <w:tcW w:w="2837" w:type="dxa"/>
            <w:tcBorders>
              <w:left w:val="single" w:sz="4" w:space="0" w:color="000000"/>
              <w:right w:val="single" w:sz="8" w:space="0" w:color="000000"/>
            </w:tcBorders>
          </w:tcPr>
          <w:p w14:paraId="785A899B" w14:textId="77777777" w:rsidR="00FC68DB" w:rsidRPr="009F4BBF" w:rsidRDefault="00FC68DB" w:rsidP="00B202D2">
            <w:pPr>
              <w:keepNext/>
              <w:suppressAutoHyphens/>
              <w:rPr>
                <w:sz w:val="20"/>
                <w:szCs w:val="20"/>
              </w:rPr>
            </w:pPr>
            <w:r w:rsidRPr="009F4BBF">
              <w:rPr>
                <w:sz w:val="20"/>
                <w:szCs w:val="20"/>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56E391A8" w:rsidR="00FC68DB" w:rsidRDefault="00FC68DB" w:rsidP="00B202D2">
      <w:pPr>
        <w:pStyle w:val="Beschriftung"/>
        <w:spacing w:before="120"/>
      </w:pPr>
      <w:bookmarkStart w:id="1141" w:name="_Toc3566459"/>
      <w:bookmarkStart w:id="1142" w:name="_Toc34747460"/>
      <w:bookmarkStart w:id="1143" w:name="_Toc77095910"/>
      <w:bookmarkStart w:id="1144" w:name="_Toc99614785"/>
      <w:r>
        <w:t xml:space="preserve">Table </w:t>
      </w:r>
      <w:r>
        <w:fldChar w:fldCharType="begin"/>
      </w:r>
      <w:r>
        <w:instrText xml:space="preserve"> SEQ Table \* ARABIC </w:instrText>
      </w:r>
      <w:r>
        <w:fldChar w:fldCharType="separate"/>
      </w:r>
      <w:r w:rsidR="001F4D75">
        <w:rPr>
          <w:noProof/>
        </w:rPr>
        <w:t>49</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141"/>
      <w:bookmarkEnd w:id="1142"/>
      <w:bookmarkEnd w:id="1143"/>
      <w:bookmarkEnd w:id="1144"/>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0ADAD2CD"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1F4D75">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145" w:name="_Toc428279528"/>
      <w:bookmarkStart w:id="1146" w:name="_Toc428456266"/>
      <w:bookmarkStart w:id="1147" w:name="_Toc428537229"/>
      <w:bookmarkStart w:id="1148" w:name="_Toc428969548"/>
      <w:bookmarkStart w:id="1149" w:name="_Toc429052939"/>
      <w:bookmarkStart w:id="1150" w:name="_Toc413359594"/>
      <w:bookmarkStart w:id="1151" w:name="_Toc3556986"/>
      <w:bookmarkStart w:id="1152" w:name="_Toc34747236"/>
      <w:bookmarkStart w:id="1153" w:name="_Toc77102052"/>
      <w:bookmarkStart w:id="1154" w:name="_Toc99614601"/>
      <w:bookmarkEnd w:id="1145"/>
      <w:bookmarkEnd w:id="1146"/>
      <w:bookmarkEnd w:id="1147"/>
      <w:bookmarkEnd w:id="1148"/>
      <w:bookmarkEnd w:id="1149"/>
      <w:r>
        <w:t>Washer</w:t>
      </w:r>
      <w:bookmarkEnd w:id="1150"/>
      <w:bookmarkEnd w:id="1151"/>
      <w:bookmarkEnd w:id="1152"/>
      <w:bookmarkEnd w:id="1153"/>
      <w:bookmarkEnd w:id="1154"/>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0F7EEA"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9F4BBF">
            <w:pPr>
              <w:suppressAutoHyphens/>
              <w:jc w:val="left"/>
              <w:rPr>
                <w:rFonts w:cs="Calibri"/>
                <w:lang w:eastAsia="zh-CN"/>
              </w:rPr>
            </w:pPr>
            <w:r>
              <w:rPr>
                <w:sz w:val="20"/>
                <w:szCs w:val="20"/>
              </w:rPr>
              <w:t xml:space="preserve">Usually NO inner diameter, if attached. </w:t>
            </w:r>
          </w:p>
        </w:tc>
      </w:tr>
      <w:tr w:rsidR="00FC68DB" w:rsidRPr="000F7EEA"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604E26">
            <w:pPr>
              <w:keepNext/>
              <w:suppressAutoHyphens/>
              <w:rPr>
                <w:sz w:val="20"/>
                <w:szCs w:val="20"/>
              </w:rPr>
            </w:pPr>
            <w:proofErr w:type="spellStart"/>
            <w:r>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604E26">
            <w:pPr>
              <w:keepNext/>
              <w:suppressAutoHyphens/>
              <w:rPr>
                <w:sz w:val="20"/>
                <w:szCs w:val="20"/>
              </w:rPr>
            </w:pPr>
            <w:r>
              <w:rPr>
                <w:sz w:val="20"/>
                <w:szCs w:val="20"/>
              </w:rPr>
              <w:t xml:space="preserve">NO part code, if attached. </w:t>
            </w:r>
          </w:p>
        </w:tc>
      </w:tr>
    </w:tbl>
    <w:p w14:paraId="16745527" w14:textId="55360916" w:rsidR="00FC68DB" w:rsidRDefault="00FC68DB" w:rsidP="00B202D2">
      <w:pPr>
        <w:pStyle w:val="Beschriftung"/>
        <w:spacing w:before="120"/>
      </w:pPr>
      <w:bookmarkStart w:id="1155" w:name="_Toc3566460"/>
      <w:bookmarkStart w:id="1156" w:name="_Toc34747461"/>
      <w:bookmarkStart w:id="1157" w:name="_Toc77095911"/>
      <w:bookmarkStart w:id="1158" w:name="_Toc99614786"/>
      <w:r>
        <w:t xml:space="preserve">Table </w:t>
      </w:r>
      <w:r>
        <w:fldChar w:fldCharType="begin"/>
      </w:r>
      <w:r>
        <w:instrText xml:space="preserve"> SEQ Table \* ARABIC </w:instrText>
      </w:r>
      <w:r>
        <w:fldChar w:fldCharType="separate"/>
      </w:r>
      <w:r w:rsidR="001F4D75">
        <w:rPr>
          <w:noProof/>
        </w:rPr>
        <w:t>50</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155"/>
      <w:bookmarkEnd w:id="1156"/>
      <w:bookmarkEnd w:id="1157"/>
      <w:bookmarkEnd w:id="1158"/>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lastRenderedPageBreak/>
        <w:t>static_friction</w:t>
      </w:r>
      <w:proofErr w:type="spellEnd"/>
      <w:r w:rsidRPr="000B11EA">
        <w:t>: t</w:t>
      </w:r>
      <w:r>
        <w:t xml:space="preserve">he static friction between this washer and its adjacent part (not head or nut) </w:t>
      </w:r>
    </w:p>
    <w:p w14:paraId="23E37C8C" w14:textId="77777777"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159" w:name="_Toc428456268"/>
      <w:bookmarkStart w:id="1160" w:name="_Toc428537231"/>
      <w:bookmarkStart w:id="1161" w:name="_Toc428969550"/>
      <w:bookmarkStart w:id="1162" w:name="_Toc429052941"/>
      <w:bookmarkStart w:id="1163" w:name="_Toc413359595"/>
      <w:bookmarkStart w:id="1164" w:name="_Toc3556987"/>
      <w:bookmarkStart w:id="1165" w:name="_Toc34747237"/>
      <w:bookmarkStart w:id="1166" w:name="_Toc77102053"/>
      <w:bookmarkStart w:id="1167" w:name="_Toc99614602"/>
      <w:bookmarkEnd w:id="1159"/>
      <w:bookmarkEnd w:id="1160"/>
      <w:bookmarkEnd w:id="1161"/>
      <w:bookmarkEnd w:id="1162"/>
      <w:r>
        <w:t>Nut</w:t>
      </w:r>
      <w:bookmarkEnd w:id="1163"/>
      <w:bookmarkEnd w:id="1164"/>
      <w:bookmarkEnd w:id="1165"/>
      <w:bookmarkEnd w:id="1166"/>
      <w:bookmarkEnd w:id="1167"/>
      <w:r w:rsidRPr="00226A3F">
        <w:t xml:space="preserve"> </w:t>
      </w:r>
    </w:p>
    <w:p w14:paraId="02888C05" w14:textId="77777777" w:rsidR="00FC68DB" w:rsidRDefault="00FC68DB" w:rsidP="00B202D2">
      <w:pPr>
        <w:keepNext/>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604E26">
            <w:pPr>
              <w:keepNext/>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604E26">
            <w:pPr>
              <w:keepNext/>
              <w:suppressAutoHyphens/>
              <w:rPr>
                <w:sz w:val="20"/>
                <w:szCs w:val="20"/>
              </w:rPr>
            </w:pPr>
            <w:r>
              <w:rPr>
                <w:sz w:val="20"/>
                <w:szCs w:val="20"/>
              </w:rPr>
              <w:t>-</w:t>
            </w:r>
          </w:p>
        </w:tc>
      </w:tr>
    </w:tbl>
    <w:p w14:paraId="64124BEC" w14:textId="4E1E7C44" w:rsidR="00FC68DB" w:rsidRDefault="00FC68DB" w:rsidP="00B202D2">
      <w:pPr>
        <w:pStyle w:val="Beschriftung"/>
        <w:spacing w:before="120"/>
        <w:rPr>
          <w:rStyle w:val="elementdeftypeChar"/>
          <w:rFonts w:eastAsia="Calibri"/>
          <w:b w:val="0"/>
        </w:rPr>
      </w:pPr>
      <w:bookmarkStart w:id="1168" w:name="_Toc3566461"/>
      <w:bookmarkStart w:id="1169" w:name="_Toc34747462"/>
      <w:bookmarkStart w:id="1170" w:name="_Toc77095912"/>
      <w:bookmarkStart w:id="1171" w:name="_Toc99614787"/>
      <w:r w:rsidRPr="009158D1">
        <w:t xml:space="preserve">Table </w:t>
      </w:r>
      <w:r>
        <w:fldChar w:fldCharType="begin"/>
      </w:r>
      <w:r>
        <w:instrText xml:space="preserve"> SEQ Table \* ARABIC </w:instrText>
      </w:r>
      <w:r>
        <w:fldChar w:fldCharType="separate"/>
      </w:r>
      <w:r w:rsidR="001F4D75">
        <w:rPr>
          <w:noProof/>
        </w:rPr>
        <w:t>51</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168"/>
      <w:bookmarkEnd w:id="1169"/>
      <w:bookmarkEnd w:id="1170"/>
      <w:bookmarkEnd w:id="1171"/>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1B01D6">
      <w:pPr>
        <w:numPr>
          <w:ilvl w:val="0"/>
          <w:numId w:val="24"/>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1B01D6">
      <w:pPr>
        <w:numPr>
          <w:ilvl w:val="0"/>
          <w:numId w:val="24"/>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torque</w:t>
      </w:r>
      <w:r w:rsidRPr="000B11EA">
        <w:t xml:space="preserve">: The torque which should be applied when fastening the </w:t>
      </w:r>
      <w:r>
        <w:t>nut</w:t>
      </w:r>
      <w:r w:rsidRPr="000B11EA">
        <w:t xml:space="preserve">. </w:t>
      </w:r>
    </w:p>
    <w:p w14:paraId="7397E4B9"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3C7A0182"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clip or it is clinched or it is a clip itself. It is clipped to the flange partner with this index (see section </w:t>
      </w:r>
      <w:r>
        <w:fldChar w:fldCharType="begin"/>
      </w:r>
      <w:r>
        <w:instrText xml:space="preserve"> REF _Ref428791371 \r \h </w:instrText>
      </w:r>
      <w:r>
        <w:fldChar w:fldCharType="separate"/>
      </w:r>
      <w:r w:rsidR="001F4D75">
        <w:t>7.3.1.1</w:t>
      </w:r>
      <w:r>
        <w:fldChar w:fldCharType="end"/>
      </w:r>
      <w:r>
        <w:t xml:space="preserve">). If attribute is missing, nut is not clipped. Nut and clip share a common part code, i. e. they are regarded to be one single part. </w:t>
      </w:r>
    </w:p>
    <w:p w14:paraId="2418E236" w14:textId="111951AA"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xml:space="preserve">: The nut is firmly fixed (e.g. welded) to the flange partner with this index (see section </w:t>
      </w:r>
      <w:r>
        <w:fldChar w:fldCharType="begin"/>
      </w:r>
      <w:r>
        <w:instrText xml:space="preserve"> REF _Ref428791371 \r \h </w:instrText>
      </w:r>
      <w:r>
        <w:fldChar w:fldCharType="separate"/>
      </w:r>
      <w:r w:rsidR="001F4D75">
        <w:t>7.3.1.1</w:t>
      </w:r>
      <w:r>
        <w:fldChar w:fldCharType="end"/>
      </w:r>
      <w:r>
        <w:t xml:space="preserve">). If attribute is missing, nut is not fixed. </w:t>
      </w:r>
    </w:p>
    <w:p w14:paraId="69AAF474"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lastRenderedPageBreak/>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There are other means of fixating nuts to sheets, as well, e.g.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34AC397C" w:rsidR="00FC68DB" w:rsidRDefault="00FC68DB" w:rsidP="00B202D2">
      <w:pPr>
        <w:pStyle w:val="Beschriftung"/>
        <w:spacing w:before="120"/>
      </w:pPr>
      <w:bookmarkStart w:id="1172" w:name="_Toc3566462"/>
      <w:bookmarkStart w:id="1173" w:name="_Toc34747463"/>
      <w:bookmarkStart w:id="1174" w:name="_Toc77095913"/>
      <w:bookmarkStart w:id="1175" w:name="_Toc99614788"/>
      <w:r w:rsidRPr="009158D1">
        <w:t xml:space="preserve">Table </w:t>
      </w:r>
      <w:r>
        <w:fldChar w:fldCharType="begin"/>
      </w:r>
      <w:r>
        <w:instrText xml:space="preserve"> SEQ Table \* ARABIC </w:instrText>
      </w:r>
      <w:r>
        <w:fldChar w:fldCharType="separate"/>
      </w:r>
      <w:r w:rsidR="001F4D75">
        <w:rPr>
          <w:noProof/>
        </w:rPr>
        <w:t>52</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172"/>
      <w:bookmarkEnd w:id="1173"/>
      <w:bookmarkEnd w:id="1174"/>
      <w:bookmarkEnd w:id="1175"/>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176" w:name="_Toc428456270"/>
      <w:bookmarkStart w:id="1177" w:name="_Toc428537233"/>
      <w:bookmarkStart w:id="1178" w:name="_Toc428969552"/>
      <w:bookmarkStart w:id="1179" w:name="_Toc429052943"/>
      <w:bookmarkStart w:id="1180" w:name="_Toc413359596"/>
      <w:bookmarkStart w:id="1181" w:name="_Toc3556988"/>
      <w:bookmarkStart w:id="1182" w:name="_Toc34747238"/>
      <w:bookmarkStart w:id="1183" w:name="_Toc77102054"/>
      <w:bookmarkStart w:id="1184" w:name="_Ref401160443"/>
      <w:bookmarkStart w:id="1185" w:name="_Ref401160449"/>
      <w:bookmarkStart w:id="1186" w:name="_Ref401160453"/>
      <w:bookmarkStart w:id="1187" w:name="_Toc99614603"/>
      <w:bookmarkEnd w:id="1176"/>
      <w:bookmarkEnd w:id="1177"/>
      <w:bookmarkEnd w:id="1178"/>
      <w:bookmarkEnd w:id="1179"/>
      <w:r w:rsidRPr="00226A3F">
        <w:t>Bolt</w:t>
      </w:r>
      <w:bookmarkEnd w:id="1180"/>
      <w:bookmarkEnd w:id="1181"/>
      <w:bookmarkEnd w:id="1182"/>
      <w:bookmarkEnd w:id="1183"/>
      <w:bookmarkEnd w:id="1187"/>
      <w:r w:rsidRPr="00226A3F">
        <w:t xml:space="preserve"> </w:t>
      </w:r>
      <w:bookmarkEnd w:id="1184"/>
      <w:bookmarkEnd w:id="1185"/>
      <w:bookmarkEnd w:id="1186"/>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604E26">
            <w:pPr>
              <w:keepNext/>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604E26">
            <w:pPr>
              <w:keepNext/>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604E26">
            <w:pPr>
              <w:keepNext/>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604E26">
            <w:pPr>
              <w:keepNext/>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604E26">
            <w:pPr>
              <w:keepNext/>
              <w:rPr>
                <w:sz w:val="20"/>
                <w:szCs w:val="20"/>
              </w:rPr>
            </w:pPr>
            <w:r>
              <w:rPr>
                <w:sz w:val="20"/>
                <w:szCs w:val="20"/>
              </w:rPr>
              <w:t>-</w:t>
            </w:r>
          </w:p>
        </w:tc>
      </w:tr>
    </w:tbl>
    <w:p w14:paraId="2207ADA6" w14:textId="12DD6B68" w:rsidR="00FC68DB" w:rsidRDefault="00FC68DB" w:rsidP="00B202D2">
      <w:pPr>
        <w:pStyle w:val="Beschriftung"/>
        <w:spacing w:before="120"/>
      </w:pPr>
      <w:bookmarkStart w:id="1188" w:name="_Toc3566463"/>
      <w:bookmarkStart w:id="1189" w:name="_Toc34747464"/>
      <w:bookmarkStart w:id="1190" w:name="_Toc77095914"/>
      <w:bookmarkStart w:id="1191" w:name="_Toc99614789"/>
      <w:r>
        <w:t xml:space="preserve">Table </w:t>
      </w:r>
      <w:r>
        <w:fldChar w:fldCharType="begin"/>
      </w:r>
      <w:r>
        <w:instrText xml:space="preserve"> SEQ Table \* ARABIC </w:instrText>
      </w:r>
      <w:r>
        <w:fldChar w:fldCharType="separate"/>
      </w:r>
      <w:r w:rsidR="001F4D75">
        <w:rPr>
          <w:noProof/>
        </w:rPr>
        <w:t>53</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188"/>
      <w:bookmarkEnd w:id="1189"/>
      <w:bookmarkEnd w:id="1190"/>
      <w:bookmarkEnd w:id="1191"/>
    </w:p>
    <w:p w14:paraId="1B9D78C6" w14:textId="4350660E" w:rsidR="00FC68DB" w:rsidRDefault="00FC68DB" w:rsidP="001B01D6">
      <w:pPr>
        <w:numPr>
          <w:ilvl w:val="0"/>
          <w:numId w:val="23"/>
        </w:numPr>
        <w:tabs>
          <w:tab w:val="clear" w:pos="403"/>
        </w:tabs>
        <w:spacing w:before="120" w:line="240" w:lineRule="auto"/>
      </w:pPr>
      <w:proofErr w:type="spellStart"/>
      <w:r w:rsidRPr="00B142AC">
        <w:rPr>
          <w:rFonts w:ascii="Courier New" w:hAnsi="Courier New" w:cs="Courier New"/>
          <w:b/>
          <w:i/>
          <w:sz w:val="18"/>
        </w:rPr>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1F4D75">
        <w:t>7.3.1.1</w:t>
      </w:r>
      <w:r>
        <w:fldChar w:fldCharType="end"/>
      </w:r>
      <w:r>
        <w:t xml:space="preserve">). If attribute is missing, bolt is not clipped. Bolt and clip share a common part code, i.e. they are regarded to be one single part. </w:t>
      </w:r>
    </w:p>
    <w:p w14:paraId="032EF1A4" w14:textId="76CD37B5" w:rsidR="00FC68DB" w:rsidRPr="000B11EA" w:rsidRDefault="00FC68DB" w:rsidP="001B01D6">
      <w:pPr>
        <w:numPr>
          <w:ilvl w:val="0"/>
          <w:numId w:val="23"/>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1F4D75">
        <w:t>7.3.1.1</w:t>
      </w:r>
      <w:r>
        <w:fldChar w:fldCharType="end"/>
      </w:r>
      <w:r>
        <w:t xml:space="preserve">). Also applies if there is no screw head at all, e.g.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bolts, since this information can be derived from connection direction.</w:t>
      </w:r>
    </w:p>
    <w:p w14:paraId="75C6BBF3" w14:textId="77777777" w:rsidR="00FC68DB" w:rsidRDefault="00FC68DB" w:rsidP="00B202D2">
      <w:r>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B202D2">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45FDAAE9" w:rsidR="00FC68DB" w:rsidRDefault="00FC68DB" w:rsidP="00B202D2">
      <w:pPr>
        <w:pStyle w:val="Beschriftung"/>
        <w:spacing w:before="120"/>
      </w:pPr>
      <w:bookmarkStart w:id="1192" w:name="_Toc3566464"/>
      <w:bookmarkStart w:id="1193" w:name="_Toc34747465"/>
      <w:bookmarkStart w:id="1194" w:name="_Toc77095915"/>
      <w:bookmarkStart w:id="1195" w:name="_Toc99614790"/>
      <w:r>
        <w:t xml:space="preserve">Table </w:t>
      </w:r>
      <w:r>
        <w:fldChar w:fldCharType="begin"/>
      </w:r>
      <w:r>
        <w:instrText xml:space="preserve"> SEQ Table \* ARABIC </w:instrText>
      </w:r>
      <w:r>
        <w:fldChar w:fldCharType="separate"/>
      </w:r>
      <w:r w:rsidR="001F4D75">
        <w:rPr>
          <w:noProof/>
        </w:rPr>
        <w:t>54</w:t>
      </w:r>
      <w:r>
        <w:fldChar w:fldCharType="end"/>
      </w:r>
      <w:r>
        <w:t xml:space="preserve">: </w:t>
      </w:r>
      <w:r w:rsidRPr="005C6CF1">
        <w:t>Nested elements of element</w:t>
      </w:r>
      <w:r>
        <w:t xml:space="preserve"> </w:t>
      </w:r>
      <w:r w:rsidRPr="002474EA">
        <w:rPr>
          <w:rStyle w:val="elementdeftypeChar"/>
          <w:rFonts w:eastAsia="Calibri"/>
          <w:b w:val="0"/>
        </w:rPr>
        <w:t>&lt;bolt/&gt;</w:t>
      </w:r>
      <w:bookmarkEnd w:id="1192"/>
      <w:bookmarkEnd w:id="1193"/>
      <w:bookmarkEnd w:id="1194"/>
      <w:bookmarkEnd w:id="1195"/>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w:t>
      </w:r>
      <w:proofErr w:type="spellStart"/>
      <w:r w:rsidRPr="002E4CF5">
        <w:rPr>
          <w:rFonts w:ascii="Courier New" w:hAnsi="Courier New" w:cs="Courier New"/>
          <w:b/>
          <w:bCs/>
          <w:i/>
          <w:sz w:val="18"/>
          <w:szCs w:val="18"/>
        </w:rPr>
        <w:t>connected_to</w:t>
      </w:r>
      <w:proofErr w:type="spellEnd"/>
      <w:r w:rsidRPr="002E4CF5">
        <w:rPr>
          <w:rFonts w:ascii="Courier New" w:hAnsi="Courier New" w:cs="Courier New"/>
          <w:b/>
          <w:bCs/>
          <w:i/>
          <w:sz w:val="18"/>
          <w:szCs w:val="18"/>
        </w:rPr>
        <w:t>&gt;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w:t>
      </w:r>
      <w:proofErr w:type="spellStart"/>
      <w:r w:rsidRPr="002E4CF5">
        <w:rPr>
          <w:rFonts w:ascii="Courier New" w:hAnsi="Courier New" w:cs="Courier New"/>
          <w:b/>
          <w:bCs/>
          <w:i/>
          <w:sz w:val="18"/>
          <w:szCs w:val="18"/>
        </w:rPr>
        <w:t>connection_group</w:t>
      </w:r>
      <w:proofErr w:type="spellEnd"/>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w:t>
      </w:r>
      <w:proofErr w:type="spellStart"/>
      <w:r w:rsidRPr="002E4CF5">
        <w:rPr>
          <w:rFonts w:ascii="Courier New" w:hAnsi="Courier New" w:cs="Courier New"/>
          <w:b/>
          <w:bCs/>
          <w:i/>
          <w:sz w:val="18"/>
          <w:szCs w:val="18"/>
        </w:rPr>
        <w:t>connection_group</w:t>
      </w:r>
      <w:proofErr w:type="spellEnd"/>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604E26" w:rsidRDefault="00FC68DB" w:rsidP="00B202D2">
      <w:pPr>
        <w:pStyle w:val="Example"/>
        <w:keepNext/>
        <w:spacing w:before="120"/>
        <w:rPr>
          <w:b/>
          <w:bCs/>
          <w:sz w:val="24"/>
          <w:szCs w:val="24"/>
        </w:rPr>
      </w:pPr>
      <w:r w:rsidRPr="00604E26">
        <w:rPr>
          <w:b/>
          <w:bCs/>
          <w:sz w:val="24"/>
          <w:szCs w:val="24"/>
        </w:rPr>
        <w:lastRenderedPageBreak/>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 xml:space="preserve">&gt; x="3.0" y="0.0"  z="0.0"/&gt;   </w:t>
      </w:r>
    </w:p>
    <w:p w14:paraId="39282459" w14:textId="77777777" w:rsidR="00FC68DB" w:rsidRDefault="00FC68DB" w:rsidP="00B202D2">
      <w:pPr>
        <w:pStyle w:val="XMLCode"/>
        <w:keepNext/>
      </w:pPr>
      <w:r w:rsidRPr="00966BAF">
        <w:tab/>
        <w:t xml:space="preserve">    </w:t>
      </w:r>
      <w:r w:rsidRPr="004F5A65">
        <w:rPr>
          <w:color w:val="FF0000"/>
        </w:rPr>
        <w:t>&lt;!--magnitude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w:t>
      </w:r>
      <w:proofErr w:type="spellStart"/>
      <w:r>
        <w:t>appdata</w:t>
      </w:r>
      <w:proofErr w:type="spellEnd"/>
      <w:r>
        <w:t>&gt;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w:t>
      </w:r>
      <w:proofErr w:type="spellStart"/>
      <w:r>
        <w:t>appdata</w:t>
      </w:r>
      <w:proofErr w:type="spellEnd"/>
      <w:r>
        <w:t>&gt;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604E26" w:rsidRDefault="00FC68DB" w:rsidP="00604E26">
      <w:pPr>
        <w:pStyle w:val="Example"/>
        <w:keepNext/>
        <w:spacing w:before="120"/>
        <w:rPr>
          <w:b/>
          <w:bCs/>
          <w:sz w:val="24"/>
          <w:szCs w:val="24"/>
        </w:rPr>
      </w:pPr>
      <w:r w:rsidRPr="00604E26">
        <w:rPr>
          <w:b/>
          <w:bCs/>
          <w:sz w:val="24"/>
          <w:szCs w:val="24"/>
        </w:rPr>
        <w:t xml:space="preserve">Example B: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r w:rsidRPr="004F5A65">
        <w:rPr>
          <w:color w:val="FF0000"/>
        </w:rPr>
        <w:t>&lt;!--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r w:rsidRPr="004F5A65">
        <w:rPr>
          <w:color w:val="FF0000"/>
        </w:rPr>
        <w:t>&lt;!--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w:t>
      </w:r>
      <w:proofErr w:type="spellStart"/>
      <w:r>
        <w:t>appdata</w:t>
      </w:r>
      <w:proofErr w:type="spellEnd"/>
      <w:r>
        <w:t>&gt;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w:t>
      </w:r>
      <w:proofErr w:type="spellStart"/>
      <w:r>
        <w:t>appdata</w:t>
      </w:r>
      <w:proofErr w:type="spellEnd"/>
      <w:r>
        <w:t>&gt;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604E26" w:rsidRDefault="00FC68DB" w:rsidP="00604E26">
      <w:pPr>
        <w:pStyle w:val="Example"/>
        <w:keepNext/>
        <w:spacing w:before="120"/>
        <w:rPr>
          <w:b/>
          <w:bCs/>
          <w:sz w:val="24"/>
          <w:szCs w:val="24"/>
        </w:rPr>
      </w:pPr>
      <w:r w:rsidRPr="00604E26">
        <w:rPr>
          <w:b/>
          <w:bCs/>
          <w:sz w:val="24"/>
          <w:szCs w:val="24"/>
        </w:rPr>
        <w:t>Example C:</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r w:rsidRPr="004F5A65">
        <w:rPr>
          <w:color w:val="FF0000"/>
        </w:rPr>
        <w:t xml:space="preserve">&lt;!--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w:t>
      </w:r>
      <w:proofErr w:type="spellStart"/>
      <w:r>
        <w:t>appdata</w:t>
      </w:r>
      <w:proofErr w:type="spellEnd"/>
      <w:r>
        <w:t>&gt;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w:t>
      </w:r>
      <w:proofErr w:type="spellStart"/>
      <w:r>
        <w:t>appdata</w:t>
      </w:r>
      <w:proofErr w:type="spellEnd"/>
      <w:r>
        <w:t>&gt;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604E26" w:rsidRDefault="00FC68DB" w:rsidP="00604E26">
      <w:pPr>
        <w:pStyle w:val="Example"/>
        <w:keepNext/>
        <w:spacing w:before="120"/>
        <w:rPr>
          <w:b/>
          <w:bCs/>
          <w:sz w:val="24"/>
          <w:szCs w:val="24"/>
        </w:rPr>
      </w:pPr>
      <w:r w:rsidRPr="00604E26">
        <w:rPr>
          <w:b/>
          <w:bCs/>
          <w:sz w:val="24"/>
          <w:szCs w:val="24"/>
        </w:rPr>
        <w:lastRenderedPageBreak/>
        <w:t xml:space="preserve">Example D (using every attribute, as many as possible):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66EABB22"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r w:rsidRPr="00DB0BEF">
        <w:t>xmlns:xsi</w:t>
      </w:r>
      <w:proofErr w:type="spell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82319D">
        <w:rPr>
          <w:b/>
          <w:bCs/>
          <w:color w:val="8000FF"/>
        </w:rPr>
        <w:t>"xmcf_3_1</w:t>
      </w:r>
      <w:r>
        <w:rPr>
          <w:b/>
          <w:bCs/>
          <w:color w:val="8000FF"/>
        </w:rPr>
        <w:t>_1.xsd"</w:t>
      </w:r>
      <w:r w:rsidRPr="00DB0BEF">
        <w:rPr>
          <w:color w:val="0000FF"/>
        </w:rPr>
        <w:t>&gt;</w:t>
      </w:r>
    </w:p>
    <w:p w14:paraId="0FB97665" w14:textId="3E19B5D9"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w:t>
      </w:r>
      <w:r w:rsidR="0082319D">
        <w:t>1</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&lt;units</w:t>
      </w:r>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connection_group</w:t>
      </w:r>
      <w:proofErr w:type="spellEnd"/>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connected_to</w:t>
      </w:r>
      <w:proofErr w:type="spellEnd"/>
      <w:r w:rsidRPr="00DB0BEF">
        <w:rPr>
          <w:color w:val="0000FF"/>
        </w:rPr>
        <w:t>&gt;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604E26">
      <w:pPr>
        <w:pStyle w:val="XMLCode"/>
        <w:rPr>
          <w:b/>
          <w:bCs/>
          <w:color w:val="000000"/>
        </w:rPr>
      </w:pPr>
      <w:r>
        <w:rPr>
          <w:b/>
          <w:bCs/>
          <w:color w:val="000000"/>
        </w:rPr>
        <w:t xml:space="preserve">      </w:t>
      </w:r>
      <w:r w:rsidRPr="00DB0BEF">
        <w:rPr>
          <w:color w:val="0000FF"/>
        </w:rPr>
        <w:t>&lt;/</w:t>
      </w:r>
      <w:proofErr w:type="spellStart"/>
      <w:r w:rsidRPr="00DB0BEF">
        <w:rPr>
          <w:color w:val="0000FF"/>
        </w:rPr>
        <w:t>connected_to</w:t>
      </w:r>
      <w:proofErr w:type="spellEnd"/>
      <w:r w:rsidRPr="00DB0BEF">
        <w:rPr>
          <w:color w:val="0000FF"/>
        </w:rPr>
        <w:t>&gt;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r w:rsidRPr="00DB0BEF">
        <w:rPr>
          <w:color w:val="008000"/>
        </w:rPr>
        <w:t>&lt;!--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r w:rsidRPr="009117CB">
        <w:rPr>
          <w:color w:val="008000"/>
        </w:rPr>
        <w:t>&lt;!--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connection_group</w:t>
      </w:r>
      <w:proofErr w:type="spellEnd"/>
      <w:r w:rsidRPr="00DB0BEF">
        <w:rPr>
          <w:color w:val="0000FF"/>
        </w:rPr>
        <w:t>&gt;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196" w:name="_Toc428456272"/>
      <w:bookmarkStart w:id="1197" w:name="_Toc428537235"/>
      <w:bookmarkStart w:id="1198" w:name="_Toc428969554"/>
      <w:bookmarkStart w:id="1199" w:name="_Toc429052945"/>
      <w:bookmarkStart w:id="1200" w:name="_Toc3556989"/>
      <w:bookmarkStart w:id="1201" w:name="_Toc34747239"/>
      <w:bookmarkStart w:id="1202" w:name="_Toc77102055"/>
      <w:bookmarkEnd w:id="1196"/>
      <w:bookmarkEnd w:id="1197"/>
      <w:bookmarkEnd w:id="1198"/>
      <w:bookmarkEnd w:id="1199"/>
      <w:r>
        <w:lastRenderedPageBreak/>
        <w:t>Possible Bolt and Screw Assemblies</w:t>
      </w:r>
      <w:bookmarkEnd w:id="1200"/>
      <w:bookmarkEnd w:id="1201"/>
      <w:bookmarkEnd w:id="1202"/>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82">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1316EEC8" w:rsidR="00FC68DB" w:rsidRDefault="00FC68DB" w:rsidP="00B202D2">
      <w:pPr>
        <w:pStyle w:val="Beschriftung"/>
      </w:pPr>
      <w:bookmarkStart w:id="1203" w:name="_Toc3557101"/>
      <w:bookmarkStart w:id="1204" w:name="_Toc34747352"/>
      <w:bookmarkStart w:id="1205" w:name="_Toc76030545"/>
      <w:bookmarkStart w:id="1206" w:name="_Toc94530831"/>
      <w:bookmarkStart w:id="1207" w:name="_Toc99614672"/>
      <w:r>
        <w:t xml:space="preserve">Figure </w:t>
      </w:r>
      <w:r>
        <w:fldChar w:fldCharType="begin"/>
      </w:r>
      <w:r>
        <w:instrText xml:space="preserve"> SEQ Figure \* ARABIC </w:instrText>
      </w:r>
      <w:r>
        <w:fldChar w:fldCharType="separate"/>
      </w:r>
      <w:r w:rsidR="001F4D75">
        <w:rPr>
          <w:noProof/>
        </w:rPr>
        <w:t>22</w:t>
      </w:r>
      <w:r>
        <w:fldChar w:fldCharType="end"/>
      </w:r>
      <w:r>
        <w:t>: Bolt with welded nut</w:t>
      </w:r>
      <w:bookmarkEnd w:id="1203"/>
      <w:bookmarkEnd w:id="1204"/>
      <w:bookmarkEnd w:id="1205"/>
      <w:bookmarkEnd w:id="1206"/>
      <w:bookmarkEnd w:id="1207"/>
    </w:p>
    <w:p w14:paraId="2D3BF1A6" w14:textId="77777777" w:rsidR="00FC68DB" w:rsidRPr="00604E26" w:rsidRDefault="00FC68DB" w:rsidP="00B202D2">
      <w:pPr>
        <w:pStyle w:val="Example"/>
        <w:keepNext/>
        <w:spacing w:before="120"/>
        <w:rPr>
          <w:b/>
          <w:bCs/>
          <w:sz w:val="24"/>
          <w:szCs w:val="24"/>
        </w:rPr>
      </w:pPr>
      <w:r w:rsidRPr="00604E26">
        <w:rPr>
          <w:b/>
          <w:bCs/>
          <w:sz w:val="24"/>
          <w:szCs w:val="24"/>
        </w:rPr>
        <w:t xml:space="preserve">Example: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&lt;loc&gt; 1500.3809  838.75885  730.6529 &lt;/loc&gt;</w:t>
      </w:r>
    </w:p>
    <w:p w14:paraId="1EC87AD7" w14:textId="77777777" w:rsidR="00FC68DB" w:rsidRDefault="00FC68DB" w:rsidP="00B202D2">
      <w:pPr>
        <w:pStyle w:val="XMLCode"/>
        <w:keepNext/>
      </w:pPr>
      <w:r>
        <w:t xml:space="preserve">    &lt;</w:t>
      </w:r>
      <w:proofErr w:type="spellStart"/>
      <w:r>
        <w:t>appdata</w:t>
      </w:r>
      <w:proofErr w:type="spellEnd"/>
      <w:r>
        <w:t>&gt;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w:t>
      </w:r>
      <w:proofErr w:type="spellStart"/>
      <w:r>
        <w:t>appdata</w:t>
      </w:r>
      <w:proofErr w:type="spellEnd"/>
      <w:r>
        <w:t>&gt;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1B01D6">
      <w:pPr>
        <w:pStyle w:val="Listenabsatz"/>
        <w:numPr>
          <w:ilvl w:val="0"/>
          <w:numId w:val="32"/>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1B01D6">
      <w:pPr>
        <w:pStyle w:val="Listenabsatz"/>
        <w:keepNext/>
        <w:numPr>
          <w:ilvl w:val="0"/>
          <w:numId w:val="32"/>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83">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16F05335" w:rsidR="00FC68DB" w:rsidRDefault="00FC68DB" w:rsidP="00B202D2">
      <w:pPr>
        <w:pStyle w:val="Beschriftung"/>
      </w:pPr>
      <w:bookmarkStart w:id="1208" w:name="_Ref3568949"/>
      <w:bookmarkStart w:id="1209" w:name="_Toc3557102"/>
      <w:bookmarkStart w:id="1210" w:name="_Ref3568942"/>
      <w:bookmarkStart w:id="1211" w:name="_Toc34747353"/>
      <w:bookmarkStart w:id="1212" w:name="_Toc76030546"/>
      <w:bookmarkStart w:id="1213" w:name="_Toc94530832"/>
      <w:bookmarkStart w:id="1214" w:name="_Toc99614673"/>
      <w:r>
        <w:t xml:space="preserve">Figure </w:t>
      </w:r>
      <w:r>
        <w:fldChar w:fldCharType="begin"/>
      </w:r>
      <w:r>
        <w:instrText xml:space="preserve"> SEQ Figure \* ARABIC </w:instrText>
      </w:r>
      <w:r>
        <w:fldChar w:fldCharType="separate"/>
      </w:r>
      <w:r w:rsidR="001F4D75">
        <w:rPr>
          <w:noProof/>
        </w:rPr>
        <w:t>23</w:t>
      </w:r>
      <w:r>
        <w:fldChar w:fldCharType="end"/>
      </w:r>
      <w:bookmarkEnd w:id="1208"/>
      <w:r>
        <w:t>: Bolt with free nut</w:t>
      </w:r>
      <w:bookmarkEnd w:id="1209"/>
      <w:bookmarkEnd w:id="1210"/>
      <w:bookmarkEnd w:id="1211"/>
      <w:bookmarkEnd w:id="1212"/>
      <w:bookmarkEnd w:id="1213"/>
      <w:bookmarkEnd w:id="1214"/>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84">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46842F0" w:rsidR="00FC68DB" w:rsidRDefault="00FC68DB" w:rsidP="00B202D2">
      <w:pPr>
        <w:pStyle w:val="Beschriftung"/>
        <w:rPr>
          <w:b/>
          <w:bCs/>
        </w:rPr>
      </w:pPr>
      <w:bookmarkStart w:id="1215" w:name="_Ref3568964"/>
      <w:bookmarkStart w:id="1216" w:name="_Toc3557103"/>
      <w:bookmarkStart w:id="1217" w:name="_Toc34747354"/>
      <w:bookmarkStart w:id="1218" w:name="_Toc76030547"/>
      <w:bookmarkStart w:id="1219" w:name="_Toc94530833"/>
      <w:bookmarkStart w:id="1220" w:name="_Toc99614674"/>
      <w:r>
        <w:t xml:space="preserve">Figure </w:t>
      </w:r>
      <w:r>
        <w:fldChar w:fldCharType="begin"/>
      </w:r>
      <w:r>
        <w:instrText xml:space="preserve"> SEQ Figure \* ARABIC </w:instrText>
      </w:r>
      <w:r>
        <w:fldChar w:fldCharType="separate"/>
      </w:r>
      <w:r w:rsidR="001F4D75">
        <w:rPr>
          <w:noProof/>
        </w:rPr>
        <w:t>24</w:t>
      </w:r>
      <w:r>
        <w:fldChar w:fldCharType="end"/>
      </w:r>
      <w:bookmarkEnd w:id="1215"/>
      <w:r>
        <w:t>: Screw</w:t>
      </w:r>
      <w:bookmarkEnd w:id="1216"/>
      <w:bookmarkEnd w:id="1217"/>
      <w:bookmarkEnd w:id="1218"/>
      <w:bookmarkEnd w:id="1219"/>
      <w:bookmarkEnd w:id="1220"/>
    </w:p>
    <w:p w14:paraId="4D550B19" w14:textId="77777777" w:rsidR="00FC68DB" w:rsidRPr="00226A3F" w:rsidRDefault="00FC68DB" w:rsidP="00B202D2">
      <w:pPr>
        <w:pStyle w:val="Example"/>
        <w:keepNext/>
        <w:spacing w:before="120"/>
      </w:pPr>
      <w:r>
        <w:lastRenderedPageBreak/>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&lt;loc&gt; 1500.3809  838.75885  730.6529 &lt;/loc&gt;</w:t>
      </w:r>
    </w:p>
    <w:p w14:paraId="7D130863" w14:textId="77777777" w:rsidR="00FC68DB" w:rsidRDefault="00FC68DB" w:rsidP="00B202D2">
      <w:pPr>
        <w:pStyle w:val="XMLCode"/>
        <w:keepNext/>
      </w:pPr>
      <w:r>
        <w:t xml:space="preserve">    &lt;</w:t>
      </w:r>
      <w:proofErr w:type="spellStart"/>
      <w:r>
        <w:t>appdata</w:t>
      </w:r>
      <w:proofErr w:type="spellEnd"/>
      <w:r>
        <w:t>&gt;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w:t>
      </w:r>
      <w:proofErr w:type="spellStart"/>
      <w:r>
        <w:t>appdata</w:t>
      </w:r>
      <w:proofErr w:type="spellEnd"/>
      <w:r>
        <w:t>&gt;</w:t>
      </w:r>
    </w:p>
    <w:p w14:paraId="19898B2A" w14:textId="77777777" w:rsidR="00FC68DB" w:rsidRDefault="00FC68DB" w:rsidP="00B202D2">
      <w:pPr>
        <w:pStyle w:val="XMLCode"/>
        <w:keepNext/>
      </w:pPr>
      <w:r>
        <w:t>&lt;/connection_0d&gt;</w:t>
      </w:r>
    </w:p>
    <w:p w14:paraId="4CAC8F91" w14:textId="77777777" w:rsidR="00FC68DB" w:rsidRPr="004F3E0A" w:rsidRDefault="00FC68DB" w:rsidP="008760F0">
      <w:pPr>
        <w:pStyle w:val="XMLCode"/>
        <w:spacing w:before="120" w:after="120"/>
      </w:pPr>
    </w:p>
    <w:p w14:paraId="130C8831" w14:textId="77777777" w:rsidR="00FC68DB" w:rsidRPr="00A03929" w:rsidRDefault="00FC68DB" w:rsidP="001B01D6">
      <w:pPr>
        <w:pStyle w:val="Listenabsatz"/>
        <w:keepNext/>
        <w:numPr>
          <w:ilvl w:val="0"/>
          <w:numId w:val="32"/>
        </w:numPr>
        <w:tabs>
          <w:tab w:val="clear" w:pos="403"/>
        </w:tabs>
        <w:spacing w:before="120"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3EFB1F4F" w:rsidR="00FC68DB" w:rsidRDefault="00FC68DB" w:rsidP="00B202D2">
      <w:pPr>
        <w:pStyle w:val="Beschriftung"/>
        <w:spacing w:before="120"/>
      </w:pPr>
      <w:bookmarkStart w:id="1221" w:name="_Toc3557104"/>
      <w:bookmarkStart w:id="1222" w:name="_Toc34747355"/>
      <w:bookmarkStart w:id="1223" w:name="_Toc76030548"/>
      <w:bookmarkStart w:id="1224" w:name="_Toc94530834"/>
      <w:bookmarkStart w:id="1225" w:name="_Toc99614675"/>
      <w:r>
        <w:t xml:space="preserve">Figure </w:t>
      </w:r>
      <w:r>
        <w:fldChar w:fldCharType="begin"/>
      </w:r>
      <w:r>
        <w:instrText xml:space="preserve"> SEQ Figure \* ARABIC </w:instrText>
      </w:r>
      <w:r>
        <w:fldChar w:fldCharType="separate"/>
      </w:r>
      <w:r w:rsidR="001F4D75">
        <w:rPr>
          <w:noProof/>
        </w:rPr>
        <w:t>25</w:t>
      </w:r>
      <w:r>
        <w:fldChar w:fldCharType="end"/>
      </w:r>
      <w:r>
        <w:t>: Welded stud with free nut</w:t>
      </w:r>
      <w:bookmarkEnd w:id="1221"/>
      <w:bookmarkEnd w:id="1222"/>
      <w:bookmarkEnd w:id="1223"/>
      <w:bookmarkEnd w:id="1224"/>
      <w:bookmarkEnd w:id="1225"/>
    </w:p>
    <w:p w14:paraId="7EC5D300" w14:textId="77777777" w:rsidR="00FC68DB" w:rsidRPr="008760F0" w:rsidRDefault="00FC68DB" w:rsidP="00B202D2">
      <w:pPr>
        <w:pStyle w:val="Example"/>
        <w:rPr>
          <w:b/>
          <w:bCs/>
          <w:sz w:val="24"/>
          <w:szCs w:val="24"/>
        </w:rPr>
      </w:pPr>
      <w:r w:rsidRPr="008760F0">
        <w:rPr>
          <w:b/>
          <w:bCs/>
          <w:sz w:val="24"/>
          <w:szCs w:val="24"/>
        </w:rPr>
        <w:t xml:space="preserve">Example: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proofErr w:type="spellStart"/>
      <w:r w:rsidRPr="0033379A">
        <w:rPr>
          <w:color w:val="0070C0"/>
          <w:lang w:val="fr-FR"/>
        </w:rPr>
        <w:t>part_code</w:t>
      </w:r>
      <w:proofErr w:type="spellEnd"/>
      <w:r w:rsidRPr="0033379A">
        <w:rPr>
          <w:color w:val="0070C0"/>
          <w:lang w:val="fr-FR"/>
        </w:rPr>
        <w:t>="M10x50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w:t>
      </w:r>
      <w:proofErr w:type="spellStart"/>
      <w:r w:rsidRPr="0033379A">
        <w:rPr>
          <w:lang w:val="fr-FR"/>
        </w:rPr>
        <w:t>normal_direction</w:t>
      </w:r>
      <w:proofErr w:type="spellEnd"/>
      <w:r w:rsidRPr="0033379A">
        <w:rPr>
          <w:lang w:val="fr-FR"/>
        </w:rPr>
        <w:t xml:space="preserve"> x="0" y="0" z="-10"/&gt;</w:t>
      </w:r>
    </w:p>
    <w:p w14:paraId="08191069" w14:textId="77777777" w:rsidR="00FC68DB" w:rsidRDefault="00FC68DB" w:rsidP="00B202D2">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&lt;loc&gt; 1500.3809  838.75885  730.6529 &lt;/loc&gt;</w:t>
      </w:r>
    </w:p>
    <w:p w14:paraId="635CF41F" w14:textId="77777777" w:rsidR="00FC68DB" w:rsidRDefault="00FC68DB" w:rsidP="00B202D2">
      <w:pPr>
        <w:pStyle w:val="XMLCode"/>
      </w:pPr>
      <w:r>
        <w:t xml:space="preserve">    &lt;</w:t>
      </w:r>
      <w:proofErr w:type="spellStart"/>
      <w:r>
        <w:t>appdata</w:t>
      </w:r>
      <w:proofErr w:type="spellEnd"/>
      <w:r>
        <w:t>&gt;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w:t>
      </w:r>
      <w:proofErr w:type="spellStart"/>
      <w:r>
        <w:t>appdata</w:t>
      </w:r>
      <w:proofErr w:type="spellEnd"/>
      <w:r>
        <w:t>&gt;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3735876E" w:rsidR="00FC68DB" w:rsidRPr="00D977AB" w:rsidRDefault="003A3808" w:rsidP="00B202D2">
      <w:pPr>
        <w:pStyle w:val="Listenabsatz"/>
        <w:keepNext/>
        <w:spacing w:before="120"/>
        <w:ind w:left="0"/>
        <w:jc w:val="center"/>
        <w:rPr>
          <w:lang w:val="en-US"/>
        </w:rPr>
      </w:pPr>
      <w:r>
        <w:rPr>
          <w:noProof/>
          <w:lang w:val="en-US"/>
        </w:rPr>
        <w:drawing>
          <wp:inline distT="0" distB="0" distL="0" distR="0" wp14:anchorId="2E2088B7" wp14:editId="7E03B537">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8F0E4D5" w:rsidR="00FC68DB" w:rsidRDefault="00FC68DB" w:rsidP="00B202D2">
      <w:pPr>
        <w:pStyle w:val="Beschriftung"/>
        <w:rPr>
          <w:lang w:eastAsia="x-none"/>
        </w:rPr>
      </w:pPr>
      <w:bookmarkStart w:id="1226" w:name="_Toc3557105"/>
      <w:bookmarkStart w:id="1227" w:name="_Toc34747356"/>
      <w:bookmarkStart w:id="1228" w:name="_Toc76030549"/>
      <w:bookmarkStart w:id="1229" w:name="_Toc94530835"/>
      <w:bookmarkStart w:id="1230" w:name="_Toc99614676"/>
      <w:r>
        <w:t xml:space="preserve">Figure </w:t>
      </w:r>
      <w:r>
        <w:fldChar w:fldCharType="begin"/>
      </w:r>
      <w:r>
        <w:instrText xml:space="preserve"> SEQ Figure \* ARABIC </w:instrText>
      </w:r>
      <w:r>
        <w:fldChar w:fldCharType="separate"/>
      </w:r>
      <w:r w:rsidR="001F4D75">
        <w:rPr>
          <w:noProof/>
        </w:rPr>
        <w:t>26</w:t>
      </w:r>
      <w:r>
        <w:fldChar w:fldCharType="end"/>
      </w:r>
      <w:r>
        <w:t>: Plain stud</w:t>
      </w:r>
      <w:bookmarkEnd w:id="1226"/>
      <w:bookmarkEnd w:id="1227"/>
      <w:bookmarkEnd w:id="1228"/>
      <w:bookmarkEnd w:id="1229"/>
      <w:bookmarkEnd w:id="1230"/>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proofErr w:type="spellStart"/>
      <w:r w:rsidRPr="0033379A">
        <w:rPr>
          <w:lang w:val="en-US" w:eastAsia="x-none"/>
        </w:rPr>
        <w:t>χ</w:t>
      </w:r>
      <w:r w:rsidRPr="007B3BC4">
        <w:rPr>
          <w:lang w:val="en-US" w:eastAsia="x-none"/>
        </w:rPr>
        <w:t>MCF</w:t>
      </w:r>
      <w:proofErr w:type="spellEnd"/>
      <w:r w:rsidRPr="007B3BC4">
        <w:rPr>
          <w:lang w:val="en-US" w:eastAsia="x-none"/>
        </w:rPr>
        <w:t xml:space="preserve"> version </w:t>
      </w:r>
      <w:r>
        <w:rPr>
          <w:lang w:val="en-US" w:eastAsia="x-none"/>
        </w:rPr>
        <w:t>3.1</w:t>
      </w:r>
      <w:r w:rsidRPr="007B3BC4">
        <w:rPr>
          <w:lang w:val="en-US" w:eastAsia="x-none"/>
        </w:rPr>
        <w:t xml:space="preserve">. </w:t>
      </w:r>
      <w:r w:rsidRPr="00A03929">
        <w:rPr>
          <w:lang w:val="en-US" w:eastAsia="x-none"/>
        </w:rPr>
        <w:t>They can be modeled according to case </w:t>
      </w:r>
      <w:r>
        <w:rPr>
          <w:lang w:val="en-US" w:eastAsia="x-none"/>
        </w:rPr>
        <w:t>4,</w:t>
      </w:r>
      <w:r w:rsidRPr="00A03929">
        <w:rPr>
          <w:lang w:val="en-US" w:eastAsia="x-none"/>
        </w:rPr>
        <w:t xml:space="preserve"> but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w:t>
      </w:r>
      <w:proofErr w:type="spellStart"/>
      <w:r w:rsidRPr="00AE3187">
        <w:rPr>
          <w:rFonts w:ascii="Courier New" w:hAnsi="Courier New" w:cs="Courier New"/>
          <w:b/>
          <w:bCs/>
          <w:i/>
          <w:sz w:val="18"/>
          <w:szCs w:val="18"/>
        </w:rPr>
        <w:t>connected_to</w:t>
      </w:r>
      <w:proofErr w:type="spellEnd"/>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231" w:name="_Toc428456274"/>
      <w:bookmarkStart w:id="1232" w:name="_Toc428537237"/>
      <w:bookmarkStart w:id="1233" w:name="_Toc428969556"/>
      <w:bookmarkStart w:id="1234" w:name="_Toc429052947"/>
      <w:bookmarkStart w:id="1235" w:name="_Toc428456275"/>
      <w:bookmarkStart w:id="1236" w:name="_Toc428537238"/>
      <w:bookmarkStart w:id="1237" w:name="_Toc428969557"/>
      <w:bookmarkStart w:id="1238" w:name="_Toc429052948"/>
      <w:bookmarkStart w:id="1239" w:name="_Toc413359597"/>
      <w:bookmarkStart w:id="1240" w:name="_Toc3556990"/>
      <w:bookmarkStart w:id="1241" w:name="_Toc34747240"/>
      <w:bookmarkStart w:id="1242" w:name="_Toc77102056"/>
      <w:bookmarkStart w:id="1243" w:name="_Toc99614604"/>
      <w:bookmarkEnd w:id="1231"/>
      <w:bookmarkEnd w:id="1232"/>
      <w:bookmarkEnd w:id="1233"/>
      <w:bookmarkEnd w:id="1234"/>
      <w:bookmarkEnd w:id="1235"/>
      <w:bookmarkEnd w:id="1236"/>
      <w:bookmarkEnd w:id="1237"/>
      <w:bookmarkEnd w:id="1238"/>
      <w:r w:rsidRPr="00226A3F">
        <w:lastRenderedPageBreak/>
        <w:t>Screw</w:t>
      </w:r>
      <w:bookmarkEnd w:id="1239"/>
      <w:bookmarkEnd w:id="1240"/>
      <w:bookmarkEnd w:id="1241"/>
      <w:bookmarkEnd w:id="1242"/>
      <w:bookmarkEnd w:id="1243"/>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8760F0">
            <w:pPr>
              <w:keepNext/>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8760F0">
            <w:pPr>
              <w:keepNext/>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8760F0">
            <w:pPr>
              <w:keepNext/>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8760F0">
            <w:pPr>
              <w:keepNext/>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8760F0">
            <w:pPr>
              <w:keepNext/>
              <w:suppressAutoHyphens/>
              <w:rPr>
                <w:rFonts w:cs="Calibri"/>
                <w:lang w:eastAsia="zh-CN"/>
              </w:rPr>
            </w:pPr>
            <w:r w:rsidRPr="00226A3F">
              <w:rPr>
                <w:sz w:val="20"/>
                <w:szCs w:val="20"/>
              </w:rPr>
              <w:t>-</w:t>
            </w:r>
          </w:p>
        </w:tc>
      </w:tr>
    </w:tbl>
    <w:p w14:paraId="5B2FD4D4" w14:textId="5F054983" w:rsidR="00FC68DB" w:rsidRDefault="00FC68DB" w:rsidP="00B202D2">
      <w:pPr>
        <w:pStyle w:val="Beschriftung"/>
        <w:spacing w:before="120"/>
      </w:pPr>
      <w:bookmarkStart w:id="1244" w:name="_Toc3566465"/>
      <w:bookmarkStart w:id="1245" w:name="_Toc34747466"/>
      <w:bookmarkStart w:id="1246" w:name="_Toc77095916"/>
      <w:bookmarkStart w:id="1247" w:name="_Toc99614791"/>
      <w:r>
        <w:t xml:space="preserve">Table </w:t>
      </w:r>
      <w:r>
        <w:fldChar w:fldCharType="begin"/>
      </w:r>
      <w:r>
        <w:instrText xml:space="preserve"> SEQ Table \* ARABIC </w:instrText>
      </w:r>
      <w:r>
        <w:fldChar w:fldCharType="separate"/>
      </w:r>
      <w:r w:rsidR="001F4D75">
        <w:rPr>
          <w:noProof/>
        </w:rPr>
        <w:t>55</w:t>
      </w:r>
      <w:r>
        <w:fldChar w:fldCharType="end"/>
      </w:r>
      <w:r>
        <w:t xml:space="preserve">: Attributes of element </w:t>
      </w:r>
      <w:r w:rsidRPr="00514F9C">
        <w:rPr>
          <w:rFonts w:ascii="Courier New" w:hAnsi="Courier New" w:cs="Courier New"/>
        </w:rPr>
        <w:t>&lt;screw/&gt;</w:t>
      </w:r>
      <w:bookmarkEnd w:id="1244"/>
      <w:bookmarkEnd w:id="1245"/>
      <w:bookmarkEnd w:id="1246"/>
      <w:bookmarkEnd w:id="1247"/>
    </w:p>
    <w:p w14:paraId="5504B68F" w14:textId="428A7E5F" w:rsidR="00FC68DB" w:rsidRPr="00A747C6" w:rsidRDefault="00FC68DB" w:rsidP="001B01D6">
      <w:pPr>
        <w:pStyle w:val="Listenabsatz"/>
        <w:numPr>
          <w:ilvl w:val="0"/>
          <w:numId w:val="33"/>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1F4D75">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has to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06CDF9E1" w:rsidR="00FC68DB" w:rsidRDefault="00FC68DB" w:rsidP="00B202D2">
      <w:pPr>
        <w:pStyle w:val="Beschriftung"/>
        <w:spacing w:before="120"/>
        <w:rPr>
          <w:rStyle w:val="elementdeftypeChar"/>
          <w:rFonts w:eastAsia="Calibri"/>
          <w:b w:val="0"/>
        </w:rPr>
      </w:pPr>
      <w:bookmarkStart w:id="1248" w:name="_Toc3566466"/>
      <w:bookmarkStart w:id="1249" w:name="_Toc34747467"/>
      <w:bookmarkStart w:id="1250" w:name="_Toc77095917"/>
      <w:bookmarkStart w:id="1251" w:name="_Toc99614792"/>
      <w:r>
        <w:t xml:space="preserve">Table </w:t>
      </w:r>
      <w:r>
        <w:fldChar w:fldCharType="begin"/>
      </w:r>
      <w:r>
        <w:instrText xml:space="preserve"> SEQ Table \* ARABIC </w:instrText>
      </w:r>
      <w:r>
        <w:fldChar w:fldCharType="separate"/>
      </w:r>
      <w:r w:rsidR="001F4D75">
        <w:rPr>
          <w:noProof/>
        </w:rPr>
        <w:t>56</w:t>
      </w:r>
      <w:r>
        <w:fldChar w:fldCharType="end"/>
      </w:r>
      <w:r>
        <w:t xml:space="preserve">: </w:t>
      </w:r>
      <w:r w:rsidRPr="00003FF9">
        <w:t xml:space="preserve">Nested elements of element </w:t>
      </w:r>
      <w:r w:rsidRPr="00003FF9">
        <w:rPr>
          <w:rStyle w:val="elementdeftypeChar"/>
          <w:rFonts w:eastAsia="Calibri"/>
          <w:b w:val="0"/>
        </w:rPr>
        <w:t>&lt;screw/&gt;</w:t>
      </w:r>
      <w:bookmarkEnd w:id="1248"/>
      <w:bookmarkEnd w:id="1249"/>
      <w:bookmarkEnd w:id="1250"/>
      <w:bookmarkEnd w:id="1251"/>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56585E" w:rsidRDefault="00FC68DB" w:rsidP="0056585E">
      <w:pPr>
        <w:keepNext/>
        <w:spacing w:before="120"/>
        <w:rPr>
          <w:b/>
          <w:sz w:val="24"/>
          <w:szCs w:val="24"/>
        </w:rPr>
      </w:pPr>
      <w:r w:rsidRPr="0056585E">
        <w:rPr>
          <w:b/>
          <w:sz w:val="24"/>
          <w:szCs w:val="24"/>
        </w:rPr>
        <w:t>Example A (</w:t>
      </w:r>
      <w:r w:rsidRPr="0056585E">
        <w:rPr>
          <w:rStyle w:val="elementdeftypeChar"/>
          <w:rFonts w:eastAsia="Calibri"/>
          <w:sz w:val="24"/>
          <w:szCs w:val="24"/>
        </w:rPr>
        <w:t>screw</w:t>
      </w:r>
      <w:r w:rsidRPr="0056585E">
        <w:rPr>
          <w:sz w:val="24"/>
          <w:szCs w:val="24"/>
        </w:rPr>
        <w:t xml:space="preserve"> with no attributes</w:t>
      </w:r>
      <w:r w:rsidRPr="0056585E">
        <w:rPr>
          <w:b/>
          <w:sz w:val="24"/>
          <w:szCs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r>
        <w:rPr>
          <w:color w:val="FF0000"/>
        </w:rPr>
        <w:t xml:space="preserve">&lt;!--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r w:rsidRPr="00A13FE4">
        <w:rPr>
          <w:color w:val="FF0000"/>
        </w:rPr>
        <w:t>&lt;!</w:t>
      </w:r>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w:t>
      </w:r>
      <w:proofErr w:type="spellStart"/>
      <w:r w:rsidRPr="00226A3F">
        <w:t>appdata</w:t>
      </w:r>
      <w:proofErr w:type="spellEnd"/>
      <w:r w:rsidRPr="00226A3F">
        <w:t>&gt;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w:t>
      </w:r>
      <w:proofErr w:type="spellStart"/>
      <w:r w:rsidRPr="00226A3F">
        <w:t>appdata</w:t>
      </w:r>
      <w:proofErr w:type="spellEnd"/>
      <w:r w:rsidRPr="00226A3F">
        <w:t>&gt;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56585E" w:rsidRDefault="00FC68DB" w:rsidP="00B202D2">
      <w:pPr>
        <w:pStyle w:val="Example"/>
        <w:keepNext/>
        <w:spacing w:before="120"/>
        <w:rPr>
          <w:b/>
          <w:bCs/>
          <w:sz w:val="24"/>
          <w:szCs w:val="24"/>
        </w:rPr>
      </w:pPr>
      <w:r w:rsidRPr="0056585E">
        <w:rPr>
          <w:b/>
          <w:bCs/>
          <w:sz w:val="24"/>
          <w:szCs w:val="24"/>
        </w:rPr>
        <w:t>Example B (</w:t>
      </w:r>
      <w:r w:rsidRPr="0056585E">
        <w:rPr>
          <w:rStyle w:val="elementdeftypeChar"/>
          <w:rFonts w:eastAsia="Calibri"/>
          <w:b w:val="0"/>
          <w:bCs w:val="0"/>
          <w:sz w:val="24"/>
          <w:szCs w:val="24"/>
        </w:rPr>
        <w:t>screw</w:t>
      </w:r>
      <w:r w:rsidRPr="0056585E">
        <w:rPr>
          <w:b/>
          <w:bCs/>
          <w:sz w:val="24"/>
          <w:szCs w:val="24"/>
        </w:rPr>
        <w:t xml:space="preserve"> with "base" attribute with </w:t>
      </w:r>
      <w:r w:rsidRPr="0056585E">
        <w:rPr>
          <w:rStyle w:val="elementdeftypeChar"/>
          <w:rFonts w:eastAsia="Calibri"/>
          <w:b w:val="0"/>
          <w:bCs w:val="0"/>
          <w:sz w:val="24"/>
          <w:szCs w:val="24"/>
        </w:rPr>
        <w:t>washer</w:t>
      </w:r>
      <w:r w:rsidRPr="0056585E">
        <w:rPr>
          <w:b/>
          <w:bCs/>
          <w:sz w:val="24"/>
          <w:szCs w:val="24"/>
        </w:rPr>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r w:rsidRPr="009B5969">
        <w:rPr>
          <w:color w:val="FF0000"/>
        </w:rPr>
        <w:t>&lt;!--</w:t>
      </w:r>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w:t>
      </w:r>
      <w:proofErr w:type="spellStart"/>
      <w:r>
        <w:t>appdata</w:t>
      </w:r>
      <w:proofErr w:type="spellEnd"/>
      <w:r>
        <w:t>&gt;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w:t>
      </w:r>
      <w:proofErr w:type="spellStart"/>
      <w:r>
        <w:t>appdata</w:t>
      </w:r>
      <w:proofErr w:type="spellEnd"/>
      <w:r>
        <w:t>&gt;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56585E" w:rsidRDefault="00FC68DB" w:rsidP="00B202D2">
      <w:pPr>
        <w:pStyle w:val="Example"/>
        <w:keepNext/>
        <w:rPr>
          <w:b/>
          <w:bCs/>
          <w:sz w:val="24"/>
          <w:szCs w:val="24"/>
        </w:rPr>
      </w:pPr>
      <w:r w:rsidRPr="0056585E">
        <w:rPr>
          <w:b/>
          <w:bCs/>
          <w:sz w:val="24"/>
          <w:szCs w:val="24"/>
        </w:rPr>
        <w:lastRenderedPageBreak/>
        <w:t>Example C (</w:t>
      </w:r>
      <w:r w:rsidRPr="0056585E">
        <w:rPr>
          <w:rStyle w:val="elementdeftypeChar"/>
          <w:rFonts w:eastAsia="Calibri"/>
          <w:b w:val="0"/>
          <w:bCs w:val="0"/>
          <w:sz w:val="24"/>
          <w:szCs w:val="24"/>
        </w:rPr>
        <w:t>screw</w:t>
      </w:r>
      <w:r w:rsidRPr="0056585E">
        <w:rPr>
          <w:b/>
          <w:bCs/>
          <w:sz w:val="24"/>
          <w:szCs w:val="24"/>
        </w:rPr>
        <w:t xml:space="preserve"> with no attributes without </w:t>
      </w:r>
      <w:r w:rsidRPr="0056585E">
        <w:rPr>
          <w:rStyle w:val="elementdeftypeChar"/>
          <w:rFonts w:eastAsia="Calibri"/>
          <w:b w:val="0"/>
          <w:bCs w:val="0"/>
          <w:sz w:val="24"/>
          <w:szCs w:val="24"/>
        </w:rPr>
        <w:t>washer</w:t>
      </w:r>
      <w:r w:rsidRPr="0056585E">
        <w:rPr>
          <w:b/>
          <w:bCs/>
          <w:sz w:val="24"/>
          <w:szCs w:val="24"/>
        </w:rPr>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w:t>
      </w:r>
      <w:proofErr w:type="spellStart"/>
      <w:r>
        <w:t>appdata</w:t>
      </w:r>
      <w:proofErr w:type="spellEnd"/>
      <w:r>
        <w:t>&gt;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w:t>
      </w:r>
      <w:proofErr w:type="spellStart"/>
      <w:r>
        <w:t>appdata</w:t>
      </w:r>
      <w:proofErr w:type="spellEnd"/>
      <w:r>
        <w:t>&gt;</w:t>
      </w:r>
    </w:p>
    <w:p w14:paraId="15D79FFB" w14:textId="77777777" w:rsidR="00FC68DB" w:rsidRDefault="00FC68DB" w:rsidP="00B202D2">
      <w:pPr>
        <w:pStyle w:val="XMLCode"/>
        <w:keepNext/>
      </w:pPr>
      <w:r>
        <w:t>&lt;/connection_0d&gt;</w:t>
      </w:r>
    </w:p>
    <w:p w14:paraId="0C212C50" w14:textId="77777777" w:rsidR="00FC68DB" w:rsidRDefault="00FC68DB" w:rsidP="0056585E">
      <w:pPr>
        <w:pStyle w:val="XMLCode"/>
      </w:pPr>
    </w:p>
    <w:p w14:paraId="6FADC184" w14:textId="77777777" w:rsidR="00FC68DB" w:rsidRDefault="00FC68DB" w:rsidP="00B202D2">
      <w:pPr>
        <w:pStyle w:val="berschrift4"/>
      </w:pPr>
      <w:bookmarkStart w:id="1252" w:name="_Toc3556991"/>
      <w:bookmarkStart w:id="1253" w:name="_Toc34747241"/>
      <w:bookmarkStart w:id="1254" w:name="_Toc77102057"/>
      <w:r>
        <w:t>7.5.7.1 Flow Drilled Screws (FDS)</w:t>
      </w:r>
      <w:bookmarkEnd w:id="1252"/>
      <w:bookmarkEnd w:id="1253"/>
      <w:bookmarkEnd w:id="1254"/>
    </w:p>
    <w:p w14:paraId="7C98E2E2" w14:textId="7861020F"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For details, see e.g</w:t>
      </w:r>
      <w:r w:rsidR="00727322">
        <w:rPr>
          <w:rFonts w:asciiTheme="minorHAnsi" w:hAnsiTheme="minorHAnsi" w:cstheme="minorHAnsi"/>
          <w:sz w:val="22"/>
          <w:szCs w:val="22"/>
        </w:rPr>
        <w:t xml:space="preserve">. </w:t>
      </w:r>
      <w:hyperlink r:id="rId87" w:history="1">
        <w:r w:rsidR="00727322" w:rsidRPr="00702278">
          <w:rPr>
            <w:rStyle w:val="Hyperlink"/>
            <w:rFonts w:asciiTheme="minorHAnsi" w:hAnsiTheme="minorHAnsi" w:cstheme="minorHAnsi"/>
            <w:sz w:val="22"/>
            <w:szCs w:val="22"/>
          </w:rPr>
          <w:t>http://en.wikipedia.org/wiki/Friction_drilling</w:t>
        </w:r>
      </w:hyperlink>
      <w:r w:rsidR="00CF2339">
        <w:rPr>
          <w:rFonts w:asciiTheme="minorHAnsi" w:hAnsiTheme="minorHAnsi" w:cstheme="minorHAnsi"/>
          <w:sz w:val="22"/>
          <w:szCs w:val="22"/>
        </w:rPr>
        <w:t>.</w:t>
      </w:r>
    </w:p>
    <w:p w14:paraId="1044F456" w14:textId="2CDBF299" w:rsidR="00FC68DB" w:rsidRPr="00D977AB" w:rsidRDefault="00CF2339" w:rsidP="00B202D2">
      <w:pPr>
        <w:pStyle w:val="StandardWeb"/>
        <w:keepNext/>
        <w:spacing w:before="120" w:beforeAutospacing="0" w:after="120" w:afterAutospacing="0"/>
        <w:jc w:val="center"/>
      </w:pPr>
      <w:r>
        <w:rPr>
          <w:noProof/>
        </w:rPr>
        <w:drawing>
          <wp:inline distT="0" distB="0" distL="0" distR="0" wp14:anchorId="7F4943A3" wp14:editId="65A95983">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77E4F1DA" w:rsidR="00FC68DB" w:rsidRPr="005C50FA" w:rsidRDefault="00FC68DB" w:rsidP="00B202D2">
      <w:pPr>
        <w:pStyle w:val="Beschriftung"/>
        <w:rPr>
          <w:color w:val="676F76"/>
          <w:sz w:val="21"/>
          <w:szCs w:val="21"/>
          <w:lang w:val="en"/>
        </w:rPr>
      </w:pPr>
      <w:bookmarkStart w:id="1255" w:name="_Toc3557106"/>
      <w:bookmarkStart w:id="1256" w:name="_Toc34747357"/>
      <w:bookmarkStart w:id="1257" w:name="_Toc76030550"/>
      <w:bookmarkStart w:id="1258" w:name="_Toc94530836"/>
      <w:bookmarkStart w:id="1259" w:name="_Toc99614677"/>
      <w:r>
        <w:t xml:space="preserve">Figure </w:t>
      </w:r>
      <w:r>
        <w:fldChar w:fldCharType="begin"/>
      </w:r>
      <w:r>
        <w:instrText xml:space="preserve"> SEQ Figure \* ARABIC </w:instrText>
      </w:r>
      <w:r>
        <w:fldChar w:fldCharType="separate"/>
      </w:r>
      <w:r w:rsidR="001F4D75">
        <w:rPr>
          <w:noProof/>
        </w:rPr>
        <w:t>27</w:t>
      </w:r>
      <w:r>
        <w:fldChar w:fldCharType="end"/>
      </w:r>
      <w:r>
        <w:t>: Process of Flow Drill Screwing</w:t>
      </w:r>
      <w:bookmarkEnd w:id="1255"/>
      <w:bookmarkEnd w:id="1256"/>
      <w:bookmarkEnd w:id="1257"/>
      <w:bookmarkEnd w:id="1258"/>
      <w:bookmarkEnd w:id="1259"/>
    </w:p>
    <w:p w14:paraId="48C78A26" w14:textId="7A7939B8" w:rsidR="00FC68DB" w:rsidRDefault="00D52E08" w:rsidP="00B202D2">
      <w:pPr>
        <w:keepNext/>
        <w:jc w:val="center"/>
      </w:pPr>
      <w:r>
        <w:rPr>
          <w:noProof/>
        </w:rPr>
        <w:drawing>
          <wp:inline distT="0" distB="0" distL="0" distR="0" wp14:anchorId="1ED46EB0" wp14:editId="3A473F47">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03F172EC" w:rsidR="00FC68DB" w:rsidRDefault="00FC68DB" w:rsidP="00B202D2">
      <w:pPr>
        <w:pStyle w:val="Beschriftung"/>
      </w:pPr>
      <w:bookmarkStart w:id="1260" w:name="_Toc3557107"/>
      <w:bookmarkStart w:id="1261" w:name="_Toc34747358"/>
      <w:bookmarkStart w:id="1262" w:name="_Toc76030551"/>
      <w:bookmarkStart w:id="1263" w:name="_Toc94530837"/>
      <w:bookmarkStart w:id="1264" w:name="_Toc99614678"/>
      <w:r>
        <w:t xml:space="preserve">Figure </w:t>
      </w:r>
      <w:r>
        <w:fldChar w:fldCharType="begin"/>
      </w:r>
      <w:r>
        <w:instrText xml:space="preserve"> SEQ Figure \* ARABIC </w:instrText>
      </w:r>
      <w:r>
        <w:fldChar w:fldCharType="separate"/>
      </w:r>
      <w:r w:rsidR="001F4D75">
        <w:rPr>
          <w:noProof/>
        </w:rPr>
        <w:t>28</w:t>
      </w:r>
      <w:r>
        <w:fldChar w:fldCharType="end"/>
      </w:r>
      <w:r>
        <w:t>: Measures of applied FDS</w:t>
      </w:r>
      <w:bookmarkEnd w:id="1260"/>
      <w:bookmarkEnd w:id="1261"/>
      <w:bookmarkEnd w:id="1262"/>
      <w:bookmarkEnd w:id="1263"/>
      <w:bookmarkEnd w:id="1264"/>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1B01D6">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lastRenderedPageBreak/>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203EA9">
            <w:pPr>
              <w:jc w:val="left"/>
              <w:rPr>
                <w:sz w:val="18"/>
                <w:szCs w:val="18"/>
              </w:rPr>
            </w:pPr>
            <w:r>
              <w:rPr>
                <w:sz w:val="18"/>
                <w:szCs w:val="18"/>
              </w:rPr>
              <w:t xml:space="preserve">Exists only if </w:t>
            </w:r>
            <w:r>
              <w:rPr>
                <w:rStyle w:val="elementdeftypeChar"/>
                <w:rFonts w:eastAsia="Calibri"/>
                <w:sz w:val="16"/>
              </w:rPr>
              <w:t>&lt;</w:t>
            </w:r>
            <w:proofErr w:type="spellStart"/>
            <w:r>
              <w:rPr>
                <w:rStyle w:val="elementdeftypeChar"/>
                <w:rFonts w:eastAsia="Calibri"/>
                <w:sz w:val="16"/>
              </w:rPr>
              <w:t>co</w:t>
            </w:r>
            <w:r w:rsidRPr="00013B01">
              <w:rPr>
                <w:rStyle w:val="elementdeftypeChar"/>
                <w:rFonts w:eastAsia="Calibri"/>
                <w:sz w:val="16"/>
              </w:rPr>
              <w:t>nnected_to</w:t>
            </w:r>
            <w:proofErr w:type="spellEnd"/>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203EA9">
            <w:pPr>
              <w:keepNext/>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203EA9">
            <w:pPr>
              <w:keepNext/>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203EA9">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203EA9">
            <w:pPr>
              <w:keepNext/>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203EA9">
            <w:pPr>
              <w:keepNext/>
              <w:rPr>
                <w:sz w:val="18"/>
                <w:szCs w:val="18"/>
              </w:rPr>
            </w:pPr>
            <w:r>
              <w:rPr>
                <w:sz w:val="18"/>
                <w:szCs w:val="18"/>
              </w:rPr>
              <w:t>Its definition depends on the applied FDS type.</w:t>
            </w:r>
          </w:p>
        </w:tc>
      </w:tr>
    </w:tbl>
    <w:p w14:paraId="29F52B35" w14:textId="70BB161F" w:rsidR="00FC68DB" w:rsidRDefault="00FC68DB" w:rsidP="00B202D2">
      <w:pPr>
        <w:pStyle w:val="Beschriftung"/>
        <w:spacing w:before="120"/>
        <w:rPr>
          <w:rFonts w:cs="Calibri"/>
          <w:szCs w:val="22"/>
          <w:lang w:eastAsia="en-GB"/>
        </w:rPr>
      </w:pPr>
      <w:bookmarkStart w:id="1265" w:name="_Toc3566467"/>
      <w:bookmarkStart w:id="1266" w:name="_Toc34747468"/>
      <w:bookmarkStart w:id="1267" w:name="_Toc77095918"/>
      <w:bookmarkStart w:id="1268" w:name="_Toc99614793"/>
      <w:r>
        <w:t xml:space="preserve">Table </w:t>
      </w:r>
      <w:r>
        <w:fldChar w:fldCharType="begin"/>
      </w:r>
      <w:r>
        <w:instrText xml:space="preserve"> SEQ Table \* ARABIC </w:instrText>
      </w:r>
      <w:r>
        <w:fldChar w:fldCharType="separate"/>
      </w:r>
      <w:r w:rsidR="001F4D75">
        <w:rPr>
          <w:noProof/>
        </w:rPr>
        <w:t>57</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1265"/>
      <w:bookmarkEnd w:id="1266"/>
      <w:bookmarkEnd w:id="1267"/>
      <w:bookmarkEnd w:id="1268"/>
    </w:p>
    <w:p w14:paraId="3D874F45" w14:textId="77777777" w:rsidR="00FC68DB" w:rsidRPr="0059565B" w:rsidRDefault="00FC68DB" w:rsidP="001B01D6">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In order to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part‘s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1D25325D" w:rsidR="00FC68DB" w:rsidRPr="00D977AB" w:rsidRDefault="00070B46" w:rsidP="00B202D2">
      <w:pPr>
        <w:pStyle w:val="Listenabsatz"/>
        <w:keepNext/>
        <w:autoSpaceDE w:val="0"/>
        <w:autoSpaceDN w:val="0"/>
        <w:adjustRightInd w:val="0"/>
        <w:ind w:left="0"/>
        <w:jc w:val="center"/>
        <w:rPr>
          <w:lang w:val="en-US"/>
        </w:rPr>
      </w:pPr>
      <w:r>
        <w:rPr>
          <w:noProof/>
          <w:lang w:val="en-US"/>
        </w:rPr>
        <w:drawing>
          <wp:inline distT="0" distB="0" distL="0" distR="0" wp14:anchorId="0F7CDBA5" wp14:editId="0792932F">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4D81D20F" w:rsidR="00FC68DB" w:rsidRPr="001E3E2A" w:rsidRDefault="00FC68DB" w:rsidP="00B202D2">
      <w:pPr>
        <w:pStyle w:val="Beschriftung"/>
        <w:rPr>
          <w:rFonts w:cs="Calibri"/>
          <w:lang w:eastAsia="en-GB"/>
        </w:rPr>
      </w:pPr>
      <w:bookmarkStart w:id="1269" w:name="_Toc3557108"/>
      <w:bookmarkStart w:id="1270" w:name="_Toc34747359"/>
      <w:bookmarkStart w:id="1271" w:name="_Toc76030552"/>
      <w:bookmarkStart w:id="1272" w:name="_Toc94530838"/>
      <w:bookmarkStart w:id="1273" w:name="_Toc99614679"/>
      <w:r>
        <w:t xml:space="preserve">Figure </w:t>
      </w:r>
      <w:r>
        <w:fldChar w:fldCharType="begin"/>
      </w:r>
      <w:r>
        <w:instrText xml:space="preserve"> SEQ Figure \* ARABIC </w:instrText>
      </w:r>
      <w:r>
        <w:fldChar w:fldCharType="separate"/>
      </w:r>
      <w:r w:rsidR="001F4D75">
        <w:rPr>
          <w:noProof/>
        </w:rPr>
        <w:t>29</w:t>
      </w:r>
      <w:r>
        <w:fldChar w:fldCharType="end"/>
      </w:r>
      <w:r>
        <w:t>: Pre-machined or clearance hole in FDS connection</w:t>
      </w:r>
      <w:bookmarkEnd w:id="1269"/>
      <w:bookmarkEnd w:id="1270"/>
      <w:bookmarkEnd w:id="1271"/>
      <w:bookmarkEnd w:id="1272"/>
      <w:bookmarkEnd w:id="1273"/>
    </w:p>
    <w:p w14:paraId="49C4E57A" w14:textId="0F41B40C" w:rsidR="00FC68DB"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1F4D75">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3DDA76C6" w:rsidR="00FC68DB" w:rsidRPr="00DD7B9C" w:rsidRDefault="001B10EA" w:rsidP="00B202D2">
      <w:pPr>
        <w:pStyle w:val="Listenabsatz"/>
        <w:autoSpaceDE w:val="0"/>
        <w:autoSpaceDN w:val="0"/>
        <w:adjustRightInd w:val="0"/>
        <w:ind w:left="0"/>
        <w:jc w:val="center"/>
        <w:rPr>
          <w:rFonts w:cs="Calibri"/>
          <w:lang w:val="en-US" w:eastAsia="en-GB"/>
        </w:rPr>
      </w:pPr>
      <w:r>
        <w:rPr>
          <w:rFonts w:cs="Calibri"/>
          <w:noProof/>
          <w:lang w:val="en-US" w:eastAsia="en-GB"/>
        </w:rPr>
        <w:drawing>
          <wp:inline distT="0" distB="0" distL="0" distR="0" wp14:anchorId="1CD2D72C" wp14:editId="6FD447FC">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4D0F7B2F" w:rsidR="00FC68DB" w:rsidRPr="00B50C53" w:rsidRDefault="00FC68DB" w:rsidP="00B202D2">
      <w:pPr>
        <w:pStyle w:val="Beschriftung"/>
        <w:rPr>
          <w:rFonts w:cs="Calibri"/>
          <w:lang w:eastAsia="en-GB"/>
        </w:rPr>
      </w:pPr>
      <w:bookmarkStart w:id="1274" w:name="_Toc3557109"/>
      <w:bookmarkStart w:id="1275" w:name="_Toc34747360"/>
      <w:bookmarkStart w:id="1276" w:name="_Toc76030553"/>
      <w:bookmarkStart w:id="1277" w:name="_Toc94530839"/>
      <w:bookmarkStart w:id="1278" w:name="_Toc99614680"/>
      <w:r>
        <w:t xml:space="preserve">Figure </w:t>
      </w:r>
      <w:r>
        <w:fldChar w:fldCharType="begin"/>
      </w:r>
      <w:r>
        <w:instrText xml:space="preserve"> SEQ Figure \* ARABIC </w:instrText>
      </w:r>
      <w:r>
        <w:fldChar w:fldCharType="separate"/>
      </w:r>
      <w:r w:rsidR="001F4D75">
        <w:rPr>
          <w:noProof/>
        </w:rPr>
        <w:t>30</w:t>
      </w:r>
      <w:r>
        <w:fldChar w:fldCharType="end"/>
      </w:r>
      <w:r>
        <w:t>: Pilot hole on sheet metal</w:t>
      </w:r>
      <w:bookmarkEnd w:id="1274"/>
      <w:bookmarkEnd w:id="1275"/>
      <w:bookmarkEnd w:id="1276"/>
      <w:bookmarkEnd w:id="1277"/>
      <w:bookmarkEnd w:id="1278"/>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E15B74" w:rsidRDefault="00FC68DB" w:rsidP="00B202D2">
      <w:pPr>
        <w:pStyle w:val="Example"/>
        <w:keepNext/>
        <w:rPr>
          <w:b/>
          <w:bCs/>
          <w:sz w:val="24"/>
          <w:szCs w:val="24"/>
        </w:rPr>
      </w:pPr>
      <w:r w:rsidRPr="00E15B74">
        <w:rPr>
          <w:b/>
          <w:bCs/>
          <w:sz w:val="24"/>
          <w:szCs w:val="24"/>
        </w:rPr>
        <w:lastRenderedPageBreak/>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E15B74">
      <w:pPr>
        <w:pStyle w:val="XMLCode"/>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w:t>
      </w:r>
      <w:proofErr w:type="spellStart"/>
      <w:r>
        <w:t>appdata</w:t>
      </w:r>
      <w:proofErr w:type="spellEnd"/>
      <w:r>
        <w:t>&gt;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w:t>
      </w:r>
      <w:proofErr w:type="spellStart"/>
      <w:r>
        <w:t>appdata</w:t>
      </w:r>
      <w:proofErr w:type="spellEnd"/>
      <w:r>
        <w:t>&gt;</w:t>
      </w:r>
    </w:p>
    <w:p w14:paraId="619AEF0F" w14:textId="77777777" w:rsidR="00FC68DB" w:rsidRDefault="00FC68DB" w:rsidP="00B202D2">
      <w:pPr>
        <w:pStyle w:val="XMLCode"/>
        <w:keepNext/>
      </w:pPr>
      <w:r>
        <w:t>&lt;/connection_0d&gt;</w:t>
      </w:r>
    </w:p>
    <w:p w14:paraId="0FD20E29" w14:textId="77777777" w:rsidR="00FC68DB" w:rsidRDefault="00FC68DB" w:rsidP="00F54C0D">
      <w:pPr>
        <w:pStyle w:val="XMLCode"/>
      </w:pPr>
    </w:p>
    <w:p w14:paraId="0875EA1A" w14:textId="77777777" w:rsidR="00FC68DB" w:rsidRPr="00226A3F" w:rsidRDefault="00FC68DB" w:rsidP="00B202D2">
      <w:pPr>
        <w:pStyle w:val="berschrift2"/>
      </w:pPr>
      <w:bookmarkStart w:id="1279" w:name="_Toc413359598"/>
      <w:bookmarkStart w:id="1280" w:name="_Toc3556992"/>
      <w:bookmarkStart w:id="1281" w:name="_Toc34747242"/>
      <w:bookmarkStart w:id="1282" w:name="_Toc77102058"/>
      <w:bookmarkStart w:id="1283" w:name="_Toc99614605"/>
      <w:r w:rsidRPr="000F30B3">
        <w:t>Gum Drops</w:t>
      </w:r>
      <w:bookmarkEnd w:id="1279"/>
      <w:bookmarkEnd w:id="1280"/>
      <w:bookmarkEnd w:id="1281"/>
      <w:bookmarkEnd w:id="1282"/>
      <w:bookmarkEnd w:id="1283"/>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proofErr w:type="spellStart"/>
            <w:r w:rsidRPr="00226A3F">
              <w:rPr>
                <w:sz w:val="20"/>
                <w:szCs w:val="20"/>
              </w:rPr>
              <w:t>appdata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1F112B">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1F112B">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1F112B">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1A29049" w:rsidR="00FC68DB" w:rsidRPr="00226A3F" w:rsidRDefault="00FC68DB" w:rsidP="001F112B">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3FC34079" w14:textId="2115F2C6" w:rsidR="00FC68DB" w:rsidRPr="00226A3F" w:rsidRDefault="00FC68DB" w:rsidP="00B202D2">
      <w:pPr>
        <w:pStyle w:val="Beschriftung"/>
        <w:spacing w:before="120" w:after="60"/>
      </w:pPr>
      <w:bookmarkStart w:id="1284" w:name="_Toc3566468"/>
      <w:bookmarkStart w:id="1285" w:name="_Toc34747469"/>
      <w:bookmarkStart w:id="1286" w:name="_Toc77095919"/>
      <w:bookmarkStart w:id="1287" w:name="_Toc99614794"/>
      <w:r>
        <w:t xml:space="preserve">Table </w:t>
      </w:r>
      <w:r>
        <w:fldChar w:fldCharType="begin"/>
      </w:r>
      <w:r>
        <w:instrText xml:space="preserve"> SEQ Table \* ARABIC </w:instrText>
      </w:r>
      <w:r>
        <w:fldChar w:fldCharType="separate"/>
      </w:r>
      <w:r w:rsidR="001F4D75">
        <w:rPr>
          <w:noProof/>
        </w:rPr>
        <w:t>58</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284"/>
      <w:bookmarkEnd w:id="1285"/>
      <w:bookmarkEnd w:id="1286"/>
      <w:bookmarkEnd w:id="1287"/>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1F112B">
            <w:pPr>
              <w:keepNext/>
              <w:rPr>
                <w:sz w:val="20"/>
                <w:szCs w:val="20"/>
              </w:rPr>
            </w:pPr>
            <w:r>
              <w:rPr>
                <w:sz w:val="20"/>
                <w:szCs w:val="20"/>
              </w:rPr>
              <w:t>material</w:t>
            </w:r>
          </w:p>
        </w:tc>
        <w:tc>
          <w:tcPr>
            <w:tcW w:w="1559" w:type="dxa"/>
            <w:shd w:val="clear" w:color="auto" w:fill="auto"/>
          </w:tcPr>
          <w:p w14:paraId="0761E48C" w14:textId="77777777" w:rsidR="00FC68DB" w:rsidRPr="00226A3F" w:rsidRDefault="00FC68DB" w:rsidP="001F112B">
            <w:pPr>
              <w:keepNext/>
              <w:rPr>
                <w:sz w:val="20"/>
                <w:szCs w:val="20"/>
              </w:rPr>
            </w:pPr>
            <w:r>
              <w:rPr>
                <w:sz w:val="20"/>
                <w:szCs w:val="20"/>
              </w:rPr>
              <w:t>Alphanumeric</w:t>
            </w:r>
          </w:p>
        </w:tc>
        <w:tc>
          <w:tcPr>
            <w:tcW w:w="1559" w:type="dxa"/>
          </w:tcPr>
          <w:p w14:paraId="51898C00" w14:textId="77777777" w:rsidR="00FC68DB" w:rsidRPr="00226A3F" w:rsidRDefault="00FC68DB" w:rsidP="001F112B">
            <w:pPr>
              <w:keepNext/>
              <w:rPr>
                <w:sz w:val="20"/>
                <w:szCs w:val="20"/>
              </w:rPr>
            </w:pPr>
            <w:r>
              <w:rPr>
                <w:sz w:val="20"/>
                <w:szCs w:val="20"/>
              </w:rPr>
              <w:t>Alphanumeric</w:t>
            </w:r>
          </w:p>
        </w:tc>
        <w:tc>
          <w:tcPr>
            <w:tcW w:w="1276" w:type="dxa"/>
            <w:shd w:val="clear" w:color="auto" w:fill="auto"/>
          </w:tcPr>
          <w:p w14:paraId="24CCBE3C" w14:textId="77777777" w:rsidR="00FC68DB" w:rsidRPr="00226A3F" w:rsidRDefault="00FC68DB" w:rsidP="001F112B">
            <w:pPr>
              <w:keepNext/>
              <w:rPr>
                <w:sz w:val="20"/>
                <w:szCs w:val="20"/>
              </w:rPr>
            </w:pPr>
            <w:r>
              <w:rPr>
                <w:sz w:val="20"/>
                <w:szCs w:val="20"/>
              </w:rPr>
              <w:t>Optional</w:t>
            </w:r>
          </w:p>
        </w:tc>
        <w:tc>
          <w:tcPr>
            <w:tcW w:w="2980" w:type="dxa"/>
            <w:shd w:val="clear" w:color="auto" w:fill="auto"/>
          </w:tcPr>
          <w:p w14:paraId="5DAABC4B" w14:textId="77777777" w:rsidR="00FC68DB" w:rsidRPr="00226A3F" w:rsidRDefault="00FC68DB" w:rsidP="001F112B">
            <w:pPr>
              <w:keepNext/>
              <w:rPr>
                <w:sz w:val="20"/>
                <w:szCs w:val="20"/>
              </w:rPr>
            </w:pPr>
            <w:r>
              <w:rPr>
                <w:sz w:val="20"/>
                <w:szCs w:val="20"/>
              </w:rPr>
              <w:t>-</w:t>
            </w:r>
          </w:p>
        </w:tc>
      </w:tr>
    </w:tbl>
    <w:p w14:paraId="61D4D782" w14:textId="19C3C319" w:rsidR="00FC68DB" w:rsidRDefault="00FC68DB" w:rsidP="00B202D2">
      <w:pPr>
        <w:pStyle w:val="Beschriftung"/>
        <w:spacing w:before="60"/>
      </w:pPr>
      <w:bookmarkStart w:id="1288" w:name="_Toc3566469"/>
      <w:bookmarkStart w:id="1289" w:name="_Toc34747470"/>
      <w:bookmarkStart w:id="1290" w:name="_Toc77095920"/>
      <w:bookmarkStart w:id="1291" w:name="_Toc99614795"/>
      <w:r>
        <w:t xml:space="preserve">Table </w:t>
      </w:r>
      <w:r>
        <w:fldChar w:fldCharType="begin"/>
      </w:r>
      <w:r>
        <w:instrText xml:space="preserve"> SEQ Table \* ARABIC </w:instrText>
      </w:r>
      <w:r>
        <w:fldChar w:fldCharType="separate"/>
      </w:r>
      <w:r w:rsidR="001F4D75">
        <w:rPr>
          <w:noProof/>
        </w:rPr>
        <w:t>59</w:t>
      </w:r>
      <w:r>
        <w:fldChar w:fldCharType="end"/>
      </w:r>
      <w:r>
        <w:t>: Attributes</w:t>
      </w:r>
      <w:r>
        <w:rPr>
          <w:noProof/>
        </w:rPr>
        <w:t xml:space="preserve"> of element </w:t>
      </w:r>
      <w:r w:rsidRPr="00611340">
        <w:rPr>
          <w:rFonts w:ascii="Courier New" w:hAnsi="Courier New" w:cs="Courier New"/>
        </w:rPr>
        <w:t>&lt;gumdrop/&gt;</w:t>
      </w:r>
      <w:bookmarkEnd w:id="1288"/>
      <w:bookmarkEnd w:id="1289"/>
      <w:bookmarkEnd w:id="1290"/>
      <w:bookmarkEnd w:id="1291"/>
    </w:p>
    <w:p w14:paraId="3D5C7D8E" w14:textId="77777777" w:rsidR="00FC68DB" w:rsidRPr="005D241A" w:rsidRDefault="00FC68DB" w:rsidP="001B01D6">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1B01D6">
      <w:pPr>
        <w:pStyle w:val="Listenabsatz"/>
        <w:numPr>
          <w:ilvl w:val="0"/>
          <w:numId w:val="35"/>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1B01D6">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w:t>
      </w:r>
      <w:proofErr w:type="spellStart"/>
      <w:r w:rsidRPr="00E02A74">
        <w:rPr>
          <w:rStyle w:val="elementdeftypeChar"/>
          <w:rFonts w:eastAsia="Calibri"/>
        </w:rPr>
        <w:t>appdata</w:t>
      </w:r>
      <w:proofErr w:type="spellEnd"/>
      <w:r w:rsidRPr="00E02A74">
        <w:rPr>
          <w:rStyle w:val="elementdeftypeChar"/>
          <w:rFonts w:eastAsia="Calibri"/>
        </w:rPr>
        <w:t>/&gt;</w:t>
      </w:r>
      <w:r w:rsidRPr="00D977AB">
        <w:rPr>
          <w:lang w:val="en-US"/>
        </w:rPr>
        <w:t>.</w:t>
      </w:r>
    </w:p>
    <w:p w14:paraId="359A11FF" w14:textId="77777777" w:rsidR="00FC68DB" w:rsidRPr="001F112B" w:rsidRDefault="00FC68DB" w:rsidP="00B202D2">
      <w:pPr>
        <w:rPr>
          <w:rFonts w:cs="Calibri"/>
          <w:lang w:eastAsia="en-GB"/>
        </w:rPr>
      </w:pPr>
      <w:r w:rsidRPr="001F112B">
        <w:rPr>
          <w:rFonts w:cs="Calibri"/>
          <w:lang w:eastAsia="en-GB"/>
        </w:rPr>
        <w:t xml:space="preserve">The element </w:t>
      </w:r>
      <w:r w:rsidRPr="001F112B">
        <w:rPr>
          <w:rStyle w:val="elementdeftypeChar"/>
          <w:rFonts w:eastAsia="Calibri"/>
        </w:rPr>
        <w:t>&lt;gumdrop/&gt;</w:t>
      </w:r>
      <w:r w:rsidRPr="001F112B">
        <w:rPr>
          <w:rFonts w:ascii="Courier" w:hAnsi="Courier" w:cs="Courier"/>
          <w:b/>
          <w:bCs/>
          <w:i/>
          <w:iCs/>
          <w:sz w:val="18"/>
          <w:szCs w:val="18"/>
          <w:lang w:eastAsia="en-GB"/>
        </w:rPr>
        <w:t xml:space="preserve"> </w:t>
      </w:r>
      <w:r w:rsidRPr="001F112B">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B0AC2"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1F112B" w:rsidRDefault="00FC68DB" w:rsidP="00B202D2">
            <w:pPr>
              <w:keepNext/>
              <w:rPr>
                <w:b/>
                <w:i/>
              </w:rPr>
            </w:pPr>
            <w:r w:rsidRPr="001F112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1F112B" w:rsidRDefault="00FC68DB" w:rsidP="00B202D2">
            <w:pPr>
              <w:keepNext/>
              <w:rPr>
                <w:b/>
                <w:i/>
              </w:rPr>
            </w:pPr>
            <w:r w:rsidRPr="001F112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1F112B" w:rsidRDefault="00FC68DB" w:rsidP="00B202D2">
            <w:pPr>
              <w:keepNext/>
              <w:rPr>
                <w:b/>
                <w:i/>
              </w:rPr>
            </w:pPr>
            <w:r w:rsidRPr="001F112B">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1F112B" w:rsidRDefault="00FC68DB" w:rsidP="00B202D2">
            <w:pPr>
              <w:keepNext/>
              <w:rPr>
                <w:b/>
                <w:i/>
              </w:rPr>
            </w:pPr>
            <w:r w:rsidRPr="001F112B">
              <w:rPr>
                <w:b/>
                <w:i/>
              </w:rPr>
              <w:t>Constraint</w:t>
            </w:r>
          </w:p>
        </w:tc>
      </w:tr>
      <w:tr w:rsidR="00FC68DB" w:rsidRPr="00DB0AC2" w14:paraId="2EEFB030" w14:textId="77777777" w:rsidTr="00FC68DB">
        <w:trPr>
          <w:jc w:val="center"/>
        </w:trPr>
        <w:tc>
          <w:tcPr>
            <w:tcW w:w="2111" w:type="dxa"/>
            <w:shd w:val="clear" w:color="auto" w:fill="auto"/>
            <w:vAlign w:val="bottom"/>
          </w:tcPr>
          <w:p w14:paraId="0A6C4A1F" w14:textId="77777777" w:rsidR="00FC68DB" w:rsidRPr="001F112B" w:rsidRDefault="00FC68DB" w:rsidP="00B202D2">
            <w:pPr>
              <w:rPr>
                <w:sz w:val="20"/>
                <w:szCs w:val="20"/>
              </w:rPr>
            </w:pPr>
            <w:proofErr w:type="spellStart"/>
            <w:r w:rsidRPr="001F112B">
              <w:rPr>
                <w:sz w:val="20"/>
                <w:szCs w:val="20"/>
              </w:rPr>
              <w:t>normal_direction</w:t>
            </w:r>
            <w:proofErr w:type="spellEnd"/>
          </w:p>
        </w:tc>
        <w:tc>
          <w:tcPr>
            <w:tcW w:w="1559" w:type="dxa"/>
            <w:shd w:val="clear" w:color="auto" w:fill="auto"/>
            <w:vAlign w:val="bottom"/>
          </w:tcPr>
          <w:p w14:paraId="77643D48" w14:textId="77777777" w:rsidR="00FC68DB" w:rsidRPr="001F112B" w:rsidRDefault="00FC68DB" w:rsidP="00B202D2">
            <w:pPr>
              <w:rPr>
                <w:sz w:val="20"/>
                <w:szCs w:val="20"/>
              </w:rPr>
            </w:pPr>
            <w:r w:rsidRPr="001F112B">
              <w:rPr>
                <w:sz w:val="20"/>
                <w:szCs w:val="20"/>
              </w:rPr>
              <w:t>1</w:t>
            </w:r>
          </w:p>
        </w:tc>
        <w:tc>
          <w:tcPr>
            <w:tcW w:w="1276" w:type="dxa"/>
            <w:shd w:val="clear" w:color="auto" w:fill="auto"/>
            <w:vAlign w:val="bottom"/>
          </w:tcPr>
          <w:p w14:paraId="5B8FF1EF" w14:textId="77777777" w:rsidR="00FC68DB" w:rsidRPr="001F112B" w:rsidRDefault="00FC68DB" w:rsidP="00B202D2">
            <w:pPr>
              <w:rPr>
                <w:sz w:val="20"/>
                <w:szCs w:val="20"/>
              </w:rPr>
            </w:pPr>
            <w:r w:rsidRPr="001F112B">
              <w:rPr>
                <w:sz w:val="20"/>
                <w:szCs w:val="20"/>
              </w:rPr>
              <w:t>Optional</w:t>
            </w:r>
          </w:p>
        </w:tc>
        <w:tc>
          <w:tcPr>
            <w:tcW w:w="3526" w:type="dxa"/>
            <w:shd w:val="clear" w:color="auto" w:fill="auto"/>
            <w:vAlign w:val="bottom"/>
          </w:tcPr>
          <w:p w14:paraId="3C41448D" w14:textId="77777777" w:rsidR="00FC68DB" w:rsidRPr="001F112B" w:rsidRDefault="00FC68DB" w:rsidP="00B202D2">
            <w:pPr>
              <w:rPr>
                <w:sz w:val="20"/>
                <w:szCs w:val="20"/>
              </w:rPr>
            </w:pPr>
            <w:r w:rsidRPr="001F112B">
              <w:rPr>
                <w:sz w:val="20"/>
                <w:szCs w:val="20"/>
              </w:rPr>
              <w:t>-</w:t>
            </w:r>
          </w:p>
        </w:tc>
      </w:tr>
      <w:tr w:rsidR="00FC68DB" w:rsidRPr="00DB0AC2" w14:paraId="20AEB26A" w14:textId="77777777" w:rsidTr="00FC68DB">
        <w:trPr>
          <w:jc w:val="center"/>
        </w:trPr>
        <w:tc>
          <w:tcPr>
            <w:tcW w:w="2111" w:type="dxa"/>
            <w:shd w:val="clear" w:color="auto" w:fill="auto"/>
            <w:vAlign w:val="bottom"/>
          </w:tcPr>
          <w:p w14:paraId="3C46E88C" w14:textId="77777777" w:rsidR="00FC68DB" w:rsidRPr="001F112B" w:rsidRDefault="00FC68DB" w:rsidP="001F112B">
            <w:pPr>
              <w:keepNext/>
              <w:rPr>
                <w:sz w:val="20"/>
                <w:szCs w:val="20"/>
              </w:rPr>
            </w:pPr>
            <w:proofErr w:type="spellStart"/>
            <w:r w:rsidRPr="001F112B">
              <w:rPr>
                <w:sz w:val="20"/>
                <w:szCs w:val="20"/>
              </w:rPr>
              <w:t>tangential_direction</w:t>
            </w:r>
            <w:proofErr w:type="spellEnd"/>
          </w:p>
        </w:tc>
        <w:tc>
          <w:tcPr>
            <w:tcW w:w="1559" w:type="dxa"/>
            <w:shd w:val="clear" w:color="auto" w:fill="auto"/>
            <w:vAlign w:val="bottom"/>
          </w:tcPr>
          <w:p w14:paraId="075404CD" w14:textId="77777777" w:rsidR="00FC68DB" w:rsidRPr="001F112B" w:rsidRDefault="00FC68DB" w:rsidP="001F112B">
            <w:pPr>
              <w:keepNext/>
              <w:rPr>
                <w:sz w:val="20"/>
                <w:szCs w:val="20"/>
              </w:rPr>
            </w:pPr>
            <w:r w:rsidRPr="001F112B">
              <w:rPr>
                <w:sz w:val="20"/>
                <w:szCs w:val="20"/>
              </w:rPr>
              <w:t>1</w:t>
            </w:r>
          </w:p>
        </w:tc>
        <w:tc>
          <w:tcPr>
            <w:tcW w:w="1276" w:type="dxa"/>
            <w:shd w:val="clear" w:color="auto" w:fill="auto"/>
            <w:vAlign w:val="bottom"/>
          </w:tcPr>
          <w:p w14:paraId="3D48D9F4" w14:textId="77777777" w:rsidR="00FC68DB" w:rsidRPr="001F112B" w:rsidRDefault="00FC68DB" w:rsidP="001F112B">
            <w:pPr>
              <w:keepNext/>
              <w:rPr>
                <w:sz w:val="20"/>
                <w:szCs w:val="20"/>
              </w:rPr>
            </w:pPr>
            <w:r w:rsidRPr="001F112B">
              <w:rPr>
                <w:sz w:val="20"/>
                <w:szCs w:val="20"/>
              </w:rPr>
              <w:t>Optional</w:t>
            </w:r>
          </w:p>
        </w:tc>
        <w:tc>
          <w:tcPr>
            <w:tcW w:w="3526" w:type="dxa"/>
            <w:shd w:val="clear" w:color="auto" w:fill="auto"/>
            <w:vAlign w:val="bottom"/>
          </w:tcPr>
          <w:p w14:paraId="2EDE494C" w14:textId="77777777" w:rsidR="00FC68DB" w:rsidRPr="001F112B" w:rsidRDefault="00FC68DB" w:rsidP="001F112B">
            <w:pPr>
              <w:keepNext/>
              <w:rPr>
                <w:sz w:val="20"/>
                <w:szCs w:val="20"/>
              </w:rPr>
            </w:pPr>
            <w:r w:rsidRPr="001F112B">
              <w:rPr>
                <w:sz w:val="20"/>
                <w:szCs w:val="20"/>
              </w:rPr>
              <w:t>-</w:t>
            </w:r>
          </w:p>
        </w:tc>
      </w:tr>
    </w:tbl>
    <w:p w14:paraId="68FF631F" w14:textId="0B9CAB87" w:rsidR="00FC68DB" w:rsidRDefault="00FC68DB" w:rsidP="00B202D2">
      <w:pPr>
        <w:pStyle w:val="Beschriftung"/>
        <w:tabs>
          <w:tab w:val="center" w:pos="4535"/>
          <w:tab w:val="left" w:pos="7349"/>
        </w:tabs>
        <w:spacing w:before="120"/>
        <w:jc w:val="left"/>
        <w:rPr>
          <w:rStyle w:val="elementdeftypeChar"/>
          <w:rFonts w:eastAsia="Calibri"/>
          <w:b w:val="0"/>
        </w:rPr>
      </w:pPr>
      <w:r w:rsidRPr="001F112B">
        <w:tab/>
      </w:r>
      <w:bookmarkStart w:id="1292" w:name="_Toc77095921"/>
      <w:bookmarkStart w:id="1293" w:name="_Toc99614796"/>
      <w:r w:rsidRPr="001F112B">
        <w:t xml:space="preserve">Table </w:t>
      </w:r>
      <w:r w:rsidRPr="001F112B">
        <w:fldChar w:fldCharType="begin"/>
      </w:r>
      <w:r w:rsidRPr="001F112B">
        <w:instrText xml:space="preserve"> SEQ Table \* ARABIC </w:instrText>
      </w:r>
      <w:r w:rsidRPr="001F112B">
        <w:fldChar w:fldCharType="separate"/>
      </w:r>
      <w:r w:rsidR="001F4D75">
        <w:rPr>
          <w:noProof/>
        </w:rPr>
        <w:t>60</w:t>
      </w:r>
      <w:r w:rsidRPr="001F112B">
        <w:fldChar w:fldCharType="end"/>
      </w:r>
      <w:r w:rsidRPr="001F112B">
        <w:t xml:space="preserve">: Nested elements of element </w:t>
      </w:r>
      <w:r w:rsidRPr="001F112B">
        <w:rPr>
          <w:rStyle w:val="elementdeftypeChar"/>
          <w:rFonts w:eastAsia="Calibri"/>
          <w:b w:val="0"/>
        </w:rPr>
        <w:t>&lt;gumdrop/&gt;</w:t>
      </w:r>
      <w:bookmarkEnd w:id="1292"/>
      <w:bookmarkEnd w:id="1293"/>
    </w:p>
    <w:p w14:paraId="687ED474" w14:textId="77777777" w:rsidR="00FC68DB" w:rsidRPr="001F112B" w:rsidRDefault="00FC68DB" w:rsidP="00B202D2">
      <w:pPr>
        <w:pStyle w:val="Example"/>
        <w:keepNext/>
        <w:keepLines/>
        <w:spacing w:before="120"/>
        <w:rPr>
          <w:b/>
          <w:bCs/>
          <w:sz w:val="24"/>
          <w:szCs w:val="24"/>
        </w:rPr>
      </w:pPr>
      <w:r w:rsidRPr="001F112B">
        <w:rPr>
          <w:b/>
          <w:bCs/>
          <w:sz w:val="24"/>
          <w:szCs w:val="24"/>
        </w:rPr>
        <w:lastRenderedPageBreak/>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r w:rsidRPr="00B6367A">
        <w:rPr>
          <w:color w:val="FF0000"/>
        </w:rPr>
        <w:t>&lt;!--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w:t>
      </w:r>
      <w:proofErr w:type="spellStart"/>
      <w:r w:rsidRPr="00226A3F">
        <w:t>appdata</w:t>
      </w:r>
      <w:proofErr w:type="spellEnd"/>
      <w:r w:rsidRPr="00226A3F">
        <w:t>&gt;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w:t>
      </w:r>
      <w:proofErr w:type="spellStart"/>
      <w:r w:rsidRPr="00226A3F">
        <w:t>appdata</w:t>
      </w:r>
      <w:proofErr w:type="spellEnd"/>
      <w:r w:rsidRPr="00226A3F">
        <w:t>&gt;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294" w:name="_Toc428456279"/>
      <w:bookmarkStart w:id="1295" w:name="_Toc3556993"/>
      <w:bookmarkStart w:id="1296" w:name="_Toc34747243"/>
      <w:bookmarkStart w:id="1297" w:name="_Toc77102059"/>
      <w:bookmarkStart w:id="1298" w:name="_Toc99614606"/>
      <w:bookmarkEnd w:id="1294"/>
      <w:r>
        <w:t>Clinches</w:t>
      </w:r>
      <w:bookmarkEnd w:id="1295"/>
      <w:bookmarkEnd w:id="1296"/>
      <w:bookmarkEnd w:id="1297"/>
      <w:bookmarkEnd w:id="1298"/>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3"/>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17AF7D97" w:rsidR="00FC68DB" w:rsidRDefault="00FC68DB" w:rsidP="00B202D2">
      <w:pPr>
        <w:keepNext/>
        <w:spacing w:before="120" w:after="0"/>
        <w:jc w:val="center"/>
      </w:pPr>
    </w:p>
    <w:p w14:paraId="76C1D173" w14:textId="18174428" w:rsidR="00FC68DB" w:rsidRDefault="00AD27E7" w:rsidP="00B202D2">
      <w:pPr>
        <w:keepNext/>
        <w:spacing w:after="0"/>
        <w:ind w:left="-851"/>
        <w:jc w:val="center"/>
      </w:pPr>
      <w:r>
        <w:rPr>
          <w:noProof/>
        </w:rPr>
        <w:drawing>
          <wp:inline distT="0" distB="0" distL="0" distR="0" wp14:anchorId="03FF0731" wp14:editId="221844E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Default="00FC68DB" w:rsidP="00B202D2">
      <w:pPr>
        <w:keepNext/>
        <w:spacing w:after="0"/>
        <w:ind w:left="-851"/>
        <w:jc w:val="center"/>
      </w:pPr>
    </w:p>
    <w:p w14:paraId="3308BDEF" w14:textId="675F0930" w:rsidR="00FC68DB" w:rsidRDefault="00FC68DB" w:rsidP="00B202D2">
      <w:pPr>
        <w:pStyle w:val="Beschriftung"/>
      </w:pPr>
      <w:bookmarkStart w:id="1299" w:name="_Ref428794448"/>
      <w:bookmarkStart w:id="1300" w:name="_Ref428794398"/>
      <w:bookmarkStart w:id="1301" w:name="_Toc3557111"/>
      <w:bookmarkStart w:id="1302" w:name="_Toc34747362"/>
      <w:bookmarkStart w:id="1303" w:name="_Toc76030555"/>
      <w:bookmarkStart w:id="1304" w:name="_Toc94530841"/>
      <w:bookmarkStart w:id="1305" w:name="_Toc99614681"/>
      <w:r>
        <w:t xml:space="preserve">Figure </w:t>
      </w:r>
      <w:r>
        <w:fldChar w:fldCharType="begin"/>
      </w:r>
      <w:r>
        <w:instrText xml:space="preserve"> SEQ Figure \* ARABIC </w:instrText>
      </w:r>
      <w:r>
        <w:fldChar w:fldCharType="separate"/>
      </w:r>
      <w:r w:rsidR="001F4D75">
        <w:rPr>
          <w:noProof/>
        </w:rPr>
        <w:t>31</w:t>
      </w:r>
      <w:r>
        <w:fldChar w:fldCharType="end"/>
      </w:r>
      <w:bookmarkEnd w:id="1299"/>
      <w:r>
        <w:t xml:space="preserve">: </w:t>
      </w:r>
      <w:r w:rsidRPr="00D67DC2">
        <w:t>Clinch Joint Dimensions</w:t>
      </w:r>
      <w:bookmarkEnd w:id="1300"/>
      <w:bookmarkEnd w:id="1301"/>
      <w:bookmarkEnd w:id="1302"/>
      <w:bookmarkEnd w:id="1303"/>
      <w:bookmarkEnd w:id="1304"/>
      <w:bookmarkEnd w:id="1305"/>
    </w:p>
    <w:p w14:paraId="716B4799" w14:textId="12303281" w:rsidR="00FC68DB" w:rsidRDefault="00E64A65" w:rsidP="00B202D2">
      <w:pPr>
        <w:keepNext/>
        <w:autoSpaceDE w:val="0"/>
        <w:autoSpaceDN w:val="0"/>
        <w:adjustRightInd w:val="0"/>
        <w:spacing w:after="0"/>
        <w:jc w:val="center"/>
      </w:pPr>
      <w:r>
        <w:rPr>
          <w:noProof/>
        </w:rPr>
        <w:drawing>
          <wp:inline distT="0" distB="0" distL="0" distR="0" wp14:anchorId="43DFEAAA" wp14:editId="0204DE8F">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62184D81" w:rsidR="00FC68DB" w:rsidRDefault="00FC68DB" w:rsidP="00B202D2">
      <w:pPr>
        <w:pStyle w:val="Beschriftung"/>
        <w:spacing w:before="120"/>
        <w:rPr>
          <w:rFonts w:cs="Calibri"/>
          <w:szCs w:val="22"/>
          <w:lang w:eastAsia="en-GB"/>
        </w:rPr>
      </w:pPr>
      <w:bookmarkStart w:id="1306" w:name="_Ref428798660"/>
      <w:bookmarkStart w:id="1307" w:name="_Toc3557112"/>
      <w:bookmarkStart w:id="1308" w:name="_Toc34747363"/>
      <w:bookmarkStart w:id="1309" w:name="_Toc76030556"/>
      <w:bookmarkStart w:id="1310" w:name="_Toc94530842"/>
      <w:bookmarkStart w:id="1311" w:name="_Toc99614682"/>
      <w:r>
        <w:t xml:space="preserve">Figure </w:t>
      </w:r>
      <w:r>
        <w:fldChar w:fldCharType="begin"/>
      </w:r>
      <w:r>
        <w:instrText xml:space="preserve"> SEQ Figure \* ARABIC </w:instrText>
      </w:r>
      <w:r>
        <w:fldChar w:fldCharType="separate"/>
      </w:r>
      <w:r w:rsidR="001F4D75">
        <w:rPr>
          <w:noProof/>
        </w:rPr>
        <w:t>32</w:t>
      </w:r>
      <w:r>
        <w:fldChar w:fldCharType="end"/>
      </w:r>
      <w:bookmarkEnd w:id="1306"/>
      <w:r>
        <w:t xml:space="preserve">: </w:t>
      </w:r>
      <w:r w:rsidR="00E64A65">
        <w:t xml:space="preserve">Two example clinch systems </w:t>
      </w:r>
      <w:sdt>
        <w:sdtPr>
          <w:id w:val="-1725829850"/>
          <w:citation/>
        </w:sdtPr>
        <w:sdtContent>
          <w:r w:rsidR="00E64A65">
            <w:fldChar w:fldCharType="begin"/>
          </w:r>
          <w:r w:rsidR="00E64A65" w:rsidRPr="00E64A65">
            <w:rPr>
              <w:lang w:val="en-US"/>
            </w:rPr>
            <w:instrText xml:space="preserve"> CITATION OHa98 \l 1031 </w:instrText>
          </w:r>
          <w:r w:rsidR="00E64A65">
            <w:fldChar w:fldCharType="separate"/>
          </w:r>
          <w:r w:rsidR="001F4D75" w:rsidRPr="001F4D75">
            <w:rPr>
              <w:noProof/>
              <w:lang w:val="en-US"/>
            </w:rPr>
            <w:t>[5]</w:t>
          </w:r>
          <w:r w:rsidR="00E64A65">
            <w:fldChar w:fldCharType="end"/>
          </w:r>
        </w:sdtContent>
      </w:sdt>
      <w:r w:rsidR="00E64A65">
        <w:t xml:space="preserve"> (</w:t>
      </w:r>
      <w:r>
        <w:t>TOX (left) and BTM’s Tog-L-</w:t>
      </w:r>
      <w:proofErr w:type="spellStart"/>
      <w:r>
        <w:t>Loc</w:t>
      </w:r>
      <w:proofErr w:type="spellEnd"/>
      <w:r>
        <w:t xml:space="preserve"> system</w:t>
      </w:r>
      <w:bookmarkEnd w:id="1307"/>
      <w:bookmarkEnd w:id="1308"/>
      <w:bookmarkEnd w:id="1309"/>
      <w:bookmarkEnd w:id="1310"/>
      <w:r w:rsidR="00E64A65">
        <w:t>)</w:t>
      </w:r>
      <w:bookmarkEnd w:id="1311"/>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proofErr w:type="spellStart"/>
            <w:r w:rsidRPr="00226A3F">
              <w:rPr>
                <w:sz w:val="20"/>
                <w:szCs w:val="20"/>
              </w:rPr>
              <w:t>appdata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9D2B6D">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9D2B6D">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9D2B6D">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07D3AD2" w:rsidR="00FC68DB" w:rsidRPr="00226A3F" w:rsidRDefault="00FC68DB" w:rsidP="009D2B6D">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2B133A93" w14:textId="30F58CD5" w:rsidR="00FC68DB" w:rsidRDefault="00FC68DB" w:rsidP="00B202D2">
      <w:pPr>
        <w:pStyle w:val="Beschriftung"/>
        <w:spacing w:before="120"/>
        <w:rPr>
          <w:rStyle w:val="elementdeftypeChar"/>
          <w:rFonts w:eastAsia="Calibri"/>
          <w:b w:val="0"/>
        </w:rPr>
      </w:pPr>
      <w:bookmarkStart w:id="1312" w:name="_Toc3566470"/>
      <w:bookmarkStart w:id="1313" w:name="_Toc34747471"/>
      <w:bookmarkStart w:id="1314" w:name="_Toc77095922"/>
      <w:bookmarkStart w:id="1315" w:name="_Toc99614797"/>
      <w:r>
        <w:t xml:space="preserve">Table </w:t>
      </w:r>
      <w:r>
        <w:fldChar w:fldCharType="begin"/>
      </w:r>
      <w:r>
        <w:instrText xml:space="preserve"> SEQ Table \* ARABIC </w:instrText>
      </w:r>
      <w:r>
        <w:fldChar w:fldCharType="separate"/>
      </w:r>
      <w:r w:rsidR="001F4D75">
        <w:rPr>
          <w:noProof/>
        </w:rPr>
        <w:t>61</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312"/>
      <w:bookmarkEnd w:id="1313"/>
      <w:bookmarkEnd w:id="1314"/>
      <w:bookmarkEnd w:id="1315"/>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226A3F"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9D2B6D">
        <w:trPr>
          <w:jc w:val="center"/>
        </w:trPr>
        <w:tc>
          <w:tcPr>
            <w:tcW w:w="1871"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531"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74"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270B570B" w14:textId="77777777" w:rsidR="00FC68DB" w:rsidRPr="00226A3F" w:rsidRDefault="00FC68DB" w:rsidP="009D2B6D">
            <w:pPr>
              <w:jc w:val="left"/>
              <w:rPr>
                <w:sz w:val="20"/>
                <w:szCs w:val="20"/>
              </w:rPr>
            </w:pPr>
            <w:r>
              <w:rPr>
                <w:sz w:val="20"/>
                <w:szCs w:val="20"/>
              </w:rPr>
              <w:t>-</w:t>
            </w:r>
          </w:p>
        </w:tc>
      </w:tr>
      <w:tr w:rsidR="00FC68DB" w:rsidRPr="00226A3F" w14:paraId="0DF0881F" w14:textId="77777777" w:rsidTr="009D2B6D">
        <w:trPr>
          <w:jc w:val="center"/>
        </w:trPr>
        <w:tc>
          <w:tcPr>
            <w:tcW w:w="1871"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531"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74"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04495FE5" w14:textId="77777777" w:rsidR="00FC68DB" w:rsidRPr="00226A3F" w:rsidRDefault="00FC68DB" w:rsidP="009D2B6D">
            <w:pPr>
              <w:jc w:val="left"/>
              <w:rPr>
                <w:sz w:val="20"/>
                <w:szCs w:val="20"/>
              </w:rPr>
            </w:pPr>
            <w:r>
              <w:rPr>
                <w:sz w:val="20"/>
                <w:szCs w:val="20"/>
              </w:rPr>
              <w:t>It is dependent from the applied punch diameter and part materials</w:t>
            </w:r>
          </w:p>
        </w:tc>
      </w:tr>
      <w:tr w:rsidR="00FC68DB" w:rsidRPr="00226A3F" w14:paraId="1A9C44D4" w14:textId="77777777" w:rsidTr="009D2B6D">
        <w:trPr>
          <w:jc w:val="center"/>
        </w:trPr>
        <w:tc>
          <w:tcPr>
            <w:tcW w:w="1871"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531"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74"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3C4ABF5E" w14:textId="77777777" w:rsidR="00FC68DB" w:rsidRDefault="00FC68DB" w:rsidP="009D2B6D">
            <w:pPr>
              <w:jc w:val="left"/>
              <w:rPr>
                <w:sz w:val="20"/>
                <w:szCs w:val="20"/>
              </w:rPr>
            </w:pPr>
            <w:r>
              <w:rPr>
                <w:sz w:val="20"/>
                <w:szCs w:val="20"/>
              </w:rPr>
              <w:t>-</w:t>
            </w:r>
          </w:p>
        </w:tc>
      </w:tr>
      <w:tr w:rsidR="00FC68DB" w:rsidRPr="00226A3F" w14:paraId="23A3D5D6" w14:textId="77777777" w:rsidTr="009D2B6D">
        <w:trPr>
          <w:jc w:val="center"/>
        </w:trPr>
        <w:tc>
          <w:tcPr>
            <w:tcW w:w="1871"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531"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74"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7E7D2FE8" w14:textId="77777777" w:rsidR="00FC68DB" w:rsidRDefault="00FC68DB" w:rsidP="009D2B6D">
            <w:pPr>
              <w:jc w:val="left"/>
              <w:rPr>
                <w:sz w:val="20"/>
                <w:szCs w:val="20"/>
              </w:rPr>
            </w:pPr>
            <w:r>
              <w:rPr>
                <w:sz w:val="20"/>
                <w:szCs w:val="20"/>
              </w:rPr>
              <w:t>-</w:t>
            </w:r>
          </w:p>
        </w:tc>
      </w:tr>
      <w:tr w:rsidR="00FC68DB" w:rsidRPr="00226A3F" w14:paraId="2C37FCC1" w14:textId="77777777" w:rsidTr="009D2B6D">
        <w:trPr>
          <w:jc w:val="center"/>
        </w:trPr>
        <w:tc>
          <w:tcPr>
            <w:tcW w:w="1871"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531"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74"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231" w:type="dxa"/>
            <w:shd w:val="clear" w:color="auto" w:fill="auto"/>
          </w:tcPr>
          <w:p w14:paraId="6E6B7A19" w14:textId="77777777" w:rsidR="00FC68DB" w:rsidRPr="00226A3F" w:rsidRDefault="00FC68DB" w:rsidP="009D2B6D">
            <w:pPr>
              <w:keepNext/>
              <w:jc w:val="left"/>
              <w:rPr>
                <w:sz w:val="20"/>
                <w:szCs w:val="20"/>
              </w:rPr>
            </w:pPr>
            <w:r>
              <w:rPr>
                <w:sz w:val="20"/>
                <w:szCs w:val="20"/>
              </w:rPr>
              <w:t>Dependent of punch diameter and sheet thicknesses</w:t>
            </w:r>
          </w:p>
        </w:tc>
      </w:tr>
      <w:tr w:rsidR="00FC68DB" w:rsidRPr="00226A3F" w14:paraId="3E75A0F6" w14:textId="77777777" w:rsidTr="009D2B6D">
        <w:trPr>
          <w:jc w:val="center"/>
        </w:trPr>
        <w:tc>
          <w:tcPr>
            <w:tcW w:w="1871" w:type="dxa"/>
            <w:shd w:val="clear" w:color="auto" w:fill="auto"/>
          </w:tcPr>
          <w:p w14:paraId="7AE852B3" w14:textId="77777777" w:rsidR="00FC68DB" w:rsidRDefault="00FC68DB" w:rsidP="009D2B6D">
            <w:pPr>
              <w:keepNext/>
              <w:rPr>
                <w:sz w:val="20"/>
                <w:szCs w:val="20"/>
              </w:rPr>
            </w:pPr>
            <w:proofErr w:type="spellStart"/>
            <w:r>
              <w:rPr>
                <w:sz w:val="20"/>
                <w:szCs w:val="20"/>
              </w:rPr>
              <w:t>die_type</w:t>
            </w:r>
            <w:proofErr w:type="spellEnd"/>
          </w:p>
        </w:tc>
        <w:tc>
          <w:tcPr>
            <w:tcW w:w="1531" w:type="dxa"/>
            <w:shd w:val="clear" w:color="auto" w:fill="auto"/>
          </w:tcPr>
          <w:p w14:paraId="3DB98E05" w14:textId="77777777" w:rsidR="00FC68DB" w:rsidRPr="00226A3F" w:rsidRDefault="00FC68DB" w:rsidP="009D2B6D">
            <w:pPr>
              <w:keepNext/>
              <w:rPr>
                <w:sz w:val="20"/>
                <w:szCs w:val="20"/>
              </w:rPr>
            </w:pPr>
            <w:r>
              <w:rPr>
                <w:sz w:val="20"/>
                <w:szCs w:val="20"/>
              </w:rPr>
              <w:t>Alphanumeric</w:t>
            </w:r>
          </w:p>
        </w:tc>
        <w:tc>
          <w:tcPr>
            <w:tcW w:w="1474" w:type="dxa"/>
          </w:tcPr>
          <w:p w14:paraId="128A2C5D" w14:textId="77777777" w:rsidR="00FC68DB" w:rsidRDefault="00FC68DB" w:rsidP="009D2B6D">
            <w:pPr>
              <w:keepNext/>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9D2B6D">
            <w:pPr>
              <w:keepNext/>
              <w:rPr>
                <w:sz w:val="20"/>
                <w:szCs w:val="20"/>
              </w:rPr>
            </w:pPr>
            <w:r w:rsidRPr="00226A3F">
              <w:rPr>
                <w:sz w:val="20"/>
                <w:szCs w:val="20"/>
              </w:rPr>
              <w:t>Optional</w:t>
            </w:r>
          </w:p>
        </w:tc>
        <w:tc>
          <w:tcPr>
            <w:tcW w:w="3231" w:type="dxa"/>
            <w:shd w:val="clear" w:color="auto" w:fill="auto"/>
          </w:tcPr>
          <w:p w14:paraId="4BC0CC97" w14:textId="77777777" w:rsidR="00FC68DB" w:rsidRDefault="00FC68DB" w:rsidP="009D2B6D">
            <w:pPr>
              <w:keepNext/>
              <w:jc w:val="left"/>
              <w:rPr>
                <w:sz w:val="20"/>
                <w:szCs w:val="20"/>
              </w:rPr>
            </w:pPr>
            <w:r>
              <w:rPr>
                <w:sz w:val="20"/>
                <w:szCs w:val="20"/>
              </w:rPr>
              <w:t>"round" or "rectangular"</w:t>
            </w:r>
          </w:p>
        </w:tc>
      </w:tr>
    </w:tbl>
    <w:p w14:paraId="41ACCA9E" w14:textId="461E42D1" w:rsidR="00FC68DB" w:rsidRDefault="00FC68DB" w:rsidP="00B202D2">
      <w:pPr>
        <w:pStyle w:val="Beschriftung"/>
        <w:spacing w:before="120"/>
      </w:pPr>
      <w:bookmarkStart w:id="1316" w:name="_Toc3566471"/>
      <w:bookmarkStart w:id="1317" w:name="_Toc34747472"/>
      <w:bookmarkStart w:id="1318" w:name="_Toc77095923"/>
      <w:bookmarkStart w:id="1319" w:name="_Toc99614798"/>
      <w:r>
        <w:t xml:space="preserve">Table </w:t>
      </w:r>
      <w:r>
        <w:fldChar w:fldCharType="begin"/>
      </w:r>
      <w:r>
        <w:instrText xml:space="preserve"> SEQ Table \* ARABIC </w:instrText>
      </w:r>
      <w:r>
        <w:fldChar w:fldCharType="separate"/>
      </w:r>
      <w:r w:rsidR="001F4D75">
        <w:rPr>
          <w:noProof/>
        </w:rPr>
        <w:t>62</w:t>
      </w:r>
      <w:r>
        <w:fldChar w:fldCharType="end"/>
      </w:r>
      <w:r>
        <w:t xml:space="preserve">: Attributes of element </w:t>
      </w:r>
      <w:r w:rsidRPr="006239BA">
        <w:rPr>
          <w:rStyle w:val="elementdeftypeChar"/>
          <w:rFonts w:eastAsia="Calibri"/>
          <w:b w:val="0"/>
        </w:rPr>
        <w:t>&lt;clinch/&gt;</w:t>
      </w:r>
      <w:bookmarkEnd w:id="1316"/>
      <w:bookmarkEnd w:id="1317"/>
      <w:bookmarkEnd w:id="1318"/>
      <w:bookmarkEnd w:id="1319"/>
    </w:p>
    <w:p w14:paraId="1CE5F3A8" w14:textId="3367EC94"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sidR="00E64A65">
        <w:rPr>
          <w:rFonts w:cs="Calibri"/>
          <w:lang w:val="en-US" w:eastAsia="en-GB"/>
        </w:rPr>
        <w:t xml:space="preserve"> </w:t>
      </w:r>
      <w:sdt>
        <w:sdtPr>
          <w:rPr>
            <w:rFonts w:cs="Calibri"/>
            <w:lang w:val="en-US" w:eastAsia="en-GB"/>
          </w:rPr>
          <w:id w:val="352159656"/>
          <w:citation/>
        </w:sdtPr>
        <w:sdtContent>
          <w:r w:rsidR="00E64A65">
            <w:rPr>
              <w:rFonts w:cs="Calibri"/>
              <w:lang w:val="en-US" w:eastAsia="en-GB"/>
            </w:rPr>
            <w:fldChar w:fldCharType="begin"/>
          </w:r>
          <w:r w:rsidR="00E64A65" w:rsidRPr="00E64A65">
            <w:rPr>
              <w:rFonts w:cs="Calibri"/>
              <w:lang w:val="en-US" w:eastAsia="en-GB"/>
            </w:rPr>
            <w:instrText xml:space="preserve"> CITATION OHa98 \l 1031 </w:instrText>
          </w:r>
          <w:r w:rsidR="00E64A65">
            <w:rPr>
              <w:rFonts w:cs="Calibri"/>
              <w:lang w:val="en-US" w:eastAsia="en-GB"/>
            </w:rPr>
            <w:fldChar w:fldCharType="separate"/>
          </w:r>
          <w:r w:rsidR="001F4D75" w:rsidRPr="001F4D75">
            <w:rPr>
              <w:rFonts w:cs="Calibri"/>
              <w:noProof/>
              <w:lang w:val="en-US" w:eastAsia="en-GB"/>
            </w:rPr>
            <w:t>[5]</w:t>
          </w:r>
          <w:r w:rsidR="00E64A65">
            <w:rPr>
              <w:rFonts w:cs="Calibri"/>
              <w:lang w:val="en-US" w:eastAsia="en-GB"/>
            </w:rPr>
            <w:fldChar w:fldCharType="end"/>
          </w:r>
        </w:sdtContent>
      </w:sdt>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1F4D75">
        <w:t xml:space="preserve">Figure </w:t>
      </w:r>
      <w:r w:rsidR="001F4D75">
        <w:rPr>
          <w:noProof/>
        </w:rPr>
        <w:t>32</w:t>
      </w:r>
      <w:r>
        <w:rPr>
          <w:rFonts w:cs="Calibri"/>
          <w:lang w:val="en-US" w:eastAsia="en-GB"/>
        </w:rPr>
        <w:fldChar w:fldCharType="end"/>
      </w:r>
      <w:r>
        <w:rPr>
          <w:rFonts w:cs="Calibri"/>
          <w:lang w:val="en-US" w:eastAsia="en-GB"/>
        </w:rPr>
        <w:t>).</w:t>
      </w:r>
      <w:r w:rsidR="00315EB8">
        <w:rPr>
          <w:rFonts w:cs="Calibri"/>
          <w:lang w:val="en-US" w:eastAsia="en-GB"/>
        </w:rPr>
        <w:t xml:space="preserve"> For more process and system details, refer to the documentation and website information of the specific clinch equipment supplier. </w:t>
      </w:r>
    </w:p>
    <w:p w14:paraId="6898FDF9" w14:textId="77777777"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Due to the fact that the manufacturer of the applied clinching process has a specific tooling die diameter it can be defined the strength as 3 different classes. Such as:</w:t>
      </w:r>
    </w:p>
    <w:p w14:paraId="505434CA" w14:textId="77777777" w:rsidR="00FC68DB" w:rsidRPr="000A05DE" w:rsidRDefault="00FC68DB" w:rsidP="001B01D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1B01D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1B01D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7435F80F" w:rsidR="00FC68DB" w:rsidRPr="004B1D32"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 xml:space="preserve">The applied </w:t>
      </w:r>
      <w:r w:rsidR="00A42A70">
        <w:rPr>
          <w:rFonts w:cs="Calibri"/>
          <w:lang w:val="en-US" w:eastAsia="en-GB"/>
        </w:rPr>
        <w:t>button</w:t>
      </w:r>
      <w:r>
        <w:rPr>
          <w:rFonts w:cs="Calibri"/>
          <w:lang w:val="en-US" w:eastAsia="en-GB"/>
        </w:rPr>
        <w:t xml:space="preserve"> diameter to create this joint.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lastRenderedPageBreak/>
        <w:t xml:space="preserve">If possible, a clinch should know the direction of fixation, i.e.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in order to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is from punch to die, i.e. the direction in which metal</w:t>
      </w:r>
    </w:p>
    <w:p w14:paraId="56D446D9" w14:textId="5040CB12" w:rsidR="00FC68DB" w:rsidRDefault="00FC68DB" w:rsidP="00B202D2">
      <w:pPr>
        <w:autoSpaceDE w:val="0"/>
        <w:autoSpaceDN w:val="0"/>
        <w:adjustRightInd w:val="0"/>
        <w:spacing w:after="0"/>
        <w:rPr>
          <w:rFonts w:cs="Calibri"/>
          <w:lang w:eastAsia="en-GB"/>
        </w:rPr>
      </w:pPr>
      <w:r>
        <w:rPr>
          <w:rFonts w:cs="Calibri"/>
          <w:lang w:eastAsia="en-GB"/>
        </w:rPr>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1F4D75">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clinches, since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B842C9" w:rsidRDefault="00FC68DB" w:rsidP="00B842C9">
            <w:pPr>
              <w:keepLines/>
              <w:rPr>
                <w:sz w:val="20"/>
                <w:szCs w:val="20"/>
              </w:rPr>
            </w:pPr>
            <w:proofErr w:type="spellStart"/>
            <w:r w:rsidRPr="00B842C9">
              <w:rPr>
                <w:sz w:val="20"/>
                <w:szCs w:val="20"/>
              </w:rPr>
              <w:t>tangential_direction</w:t>
            </w:r>
            <w:proofErr w:type="spellEnd"/>
          </w:p>
        </w:tc>
        <w:tc>
          <w:tcPr>
            <w:tcW w:w="1559" w:type="dxa"/>
            <w:shd w:val="clear" w:color="auto" w:fill="auto"/>
            <w:vAlign w:val="bottom"/>
          </w:tcPr>
          <w:p w14:paraId="6B69CE32" w14:textId="77777777" w:rsidR="00FC68DB" w:rsidRPr="00B842C9" w:rsidRDefault="00FC68DB" w:rsidP="00B842C9">
            <w:pPr>
              <w:keepLines/>
              <w:rPr>
                <w:sz w:val="20"/>
                <w:szCs w:val="20"/>
              </w:rPr>
            </w:pPr>
            <w:r w:rsidRPr="00B842C9">
              <w:rPr>
                <w:sz w:val="20"/>
                <w:szCs w:val="20"/>
              </w:rPr>
              <w:t>1</w:t>
            </w:r>
          </w:p>
        </w:tc>
        <w:tc>
          <w:tcPr>
            <w:tcW w:w="1276" w:type="dxa"/>
            <w:shd w:val="clear" w:color="auto" w:fill="auto"/>
            <w:vAlign w:val="bottom"/>
          </w:tcPr>
          <w:p w14:paraId="55183F03" w14:textId="77777777" w:rsidR="00FC68DB" w:rsidRPr="00B842C9" w:rsidRDefault="00FC68DB" w:rsidP="00B842C9">
            <w:pPr>
              <w:keepLines/>
              <w:rPr>
                <w:sz w:val="20"/>
                <w:szCs w:val="20"/>
              </w:rPr>
            </w:pPr>
            <w:r w:rsidRPr="00B842C9">
              <w:rPr>
                <w:sz w:val="20"/>
                <w:szCs w:val="20"/>
              </w:rPr>
              <w:t>Optional</w:t>
            </w:r>
          </w:p>
        </w:tc>
        <w:tc>
          <w:tcPr>
            <w:tcW w:w="3526" w:type="dxa"/>
            <w:shd w:val="clear" w:color="auto" w:fill="auto"/>
            <w:vAlign w:val="bottom"/>
          </w:tcPr>
          <w:p w14:paraId="1E3630D5" w14:textId="77777777" w:rsidR="00FC68DB" w:rsidRPr="00B842C9" w:rsidRDefault="00FC68DB" w:rsidP="00B842C9">
            <w:pPr>
              <w:keepLines/>
              <w:rPr>
                <w:sz w:val="20"/>
                <w:szCs w:val="20"/>
              </w:rPr>
            </w:pPr>
            <w:r w:rsidRPr="00B842C9">
              <w:rPr>
                <w:sz w:val="20"/>
                <w:szCs w:val="20"/>
              </w:rPr>
              <w:t>-</w:t>
            </w:r>
          </w:p>
        </w:tc>
      </w:tr>
    </w:tbl>
    <w:p w14:paraId="23A1DB6E" w14:textId="21CADA82"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320" w:name="_Toc3566472"/>
      <w:bookmarkStart w:id="1321" w:name="_Toc34747473"/>
      <w:bookmarkStart w:id="1322" w:name="_Toc77095924"/>
      <w:bookmarkStart w:id="1323" w:name="_Toc99614799"/>
      <w:r>
        <w:t xml:space="preserve">Table </w:t>
      </w:r>
      <w:r>
        <w:fldChar w:fldCharType="begin"/>
      </w:r>
      <w:r>
        <w:instrText xml:space="preserve"> SEQ Table \* ARABIC </w:instrText>
      </w:r>
      <w:r>
        <w:fldChar w:fldCharType="separate"/>
      </w:r>
      <w:r w:rsidR="001F4D75">
        <w:rPr>
          <w:noProof/>
        </w:rPr>
        <w:t>63</w:t>
      </w:r>
      <w:r>
        <w:fldChar w:fldCharType="end"/>
      </w:r>
      <w:r>
        <w:t xml:space="preserve">: </w:t>
      </w:r>
      <w:r w:rsidRPr="0097183B">
        <w:t xml:space="preserve">Nested elements of element </w:t>
      </w:r>
      <w:r w:rsidRPr="0097183B">
        <w:rPr>
          <w:rStyle w:val="elementdeftypeChar"/>
          <w:rFonts w:eastAsia="Calibri"/>
          <w:b w:val="0"/>
        </w:rPr>
        <w:t>&lt;clinch/&gt;</w:t>
      </w:r>
      <w:bookmarkEnd w:id="1320"/>
      <w:bookmarkEnd w:id="1321"/>
      <w:bookmarkEnd w:id="1322"/>
      <w:bookmarkEnd w:id="1323"/>
    </w:p>
    <w:p w14:paraId="136BDDAF" w14:textId="77777777" w:rsidR="00FC68DB" w:rsidRPr="00D31953" w:rsidRDefault="00FC68DB" w:rsidP="00B202D2">
      <w:pPr>
        <w:pStyle w:val="Example"/>
        <w:keepNext/>
        <w:keepLines/>
        <w:spacing w:before="120"/>
        <w:rPr>
          <w:b/>
          <w:bCs/>
          <w:sz w:val="24"/>
          <w:szCs w:val="24"/>
        </w:rPr>
      </w:pPr>
      <w:r w:rsidRPr="00D31953">
        <w:rPr>
          <w:b/>
          <w:bCs/>
          <w:sz w:val="24"/>
          <w:szCs w:val="24"/>
        </w:rPr>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r w:rsidRPr="00B6367A">
        <w:rPr>
          <w:color w:val="FF0000"/>
        </w:rPr>
        <w:t>&lt;!</w:t>
      </w:r>
      <w:r>
        <w:rPr>
          <w:color w:val="FF0000"/>
        </w:rPr>
        <w:t>--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w:t>
      </w:r>
      <w:proofErr w:type="spellStart"/>
      <w:r w:rsidRPr="00226A3F">
        <w:t>appdata</w:t>
      </w:r>
      <w:proofErr w:type="spellEnd"/>
      <w:r w:rsidRPr="00226A3F">
        <w:t>&gt;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w:t>
      </w:r>
      <w:proofErr w:type="spellStart"/>
      <w:r w:rsidRPr="00226A3F">
        <w:t>appdata</w:t>
      </w:r>
      <w:proofErr w:type="spellEnd"/>
      <w:r w:rsidRPr="00226A3F">
        <w:t>&gt;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842C9">
      <w:pPr>
        <w:pStyle w:val="XMLCode"/>
      </w:pPr>
    </w:p>
    <w:p w14:paraId="1666AF29" w14:textId="77777777" w:rsidR="00FC68DB" w:rsidRDefault="00FC68DB" w:rsidP="00B202D2">
      <w:pPr>
        <w:pStyle w:val="berschrift2"/>
      </w:pPr>
      <w:bookmarkStart w:id="1324" w:name="_Toc3556994"/>
      <w:bookmarkStart w:id="1325" w:name="_Toc34747244"/>
      <w:bookmarkStart w:id="1326" w:name="_Toc77102060"/>
      <w:bookmarkStart w:id="1327" w:name="_Toc99614607"/>
      <w:r w:rsidRPr="00BF4695">
        <w:t>Heat Stakes / Thermal Stakes</w:t>
      </w:r>
      <w:bookmarkEnd w:id="1324"/>
      <w:bookmarkEnd w:id="1325"/>
      <w:bookmarkEnd w:id="1326"/>
      <w:bookmarkEnd w:id="1327"/>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1247F4C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6D8642B8" w14:textId="77777777" w:rsidR="00F56BFA" w:rsidRDefault="00F56BFA" w:rsidP="00B202D2">
      <w:pPr>
        <w:autoSpaceDE w:val="0"/>
        <w:autoSpaceDN w:val="0"/>
        <w:adjustRightInd w:val="0"/>
        <w:spacing w:after="0"/>
        <w:rPr>
          <w:rFonts w:cs="Calibri"/>
          <w:lang w:eastAsia="en-GB"/>
        </w:rPr>
      </w:pPr>
    </w:p>
    <w:p w14:paraId="038C8F20" w14:textId="000BC5E1" w:rsidR="00FC68DB" w:rsidRDefault="008B7504" w:rsidP="00F56BFA">
      <w:pPr>
        <w:autoSpaceDE w:val="0"/>
        <w:autoSpaceDN w:val="0"/>
        <w:adjustRightInd w:val="0"/>
        <w:spacing w:after="0"/>
        <w:jc w:val="center"/>
        <w:rPr>
          <w:rFonts w:cs="Calibri"/>
          <w:lang w:eastAsia="en-GB"/>
        </w:rPr>
      </w:pPr>
      <w:r>
        <w:rPr>
          <w:rFonts w:cs="Calibri"/>
          <w:noProof/>
          <w:lang w:eastAsia="en-GB"/>
        </w:rPr>
        <w:drawing>
          <wp:inline distT="0" distB="0" distL="0" distR="0" wp14:anchorId="3ABEBB25" wp14:editId="6CE3F3C5">
            <wp:extent cx="582803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28030" cy="3432175"/>
                    </a:xfrm>
                    <a:prstGeom prst="rect">
                      <a:avLst/>
                    </a:prstGeom>
                    <a:noFill/>
                  </pic:spPr>
                </pic:pic>
              </a:graphicData>
            </a:graphic>
          </wp:inline>
        </w:drawing>
      </w:r>
    </w:p>
    <w:p w14:paraId="1E3D3CDE" w14:textId="342603B9" w:rsidR="00FC68DB" w:rsidRDefault="00FC68DB" w:rsidP="00B202D2">
      <w:pPr>
        <w:pStyle w:val="Beschriftung"/>
        <w:spacing w:before="120"/>
      </w:pPr>
      <w:bookmarkStart w:id="1328" w:name="_Toc3557113"/>
      <w:bookmarkStart w:id="1329" w:name="_Toc34747364"/>
      <w:bookmarkStart w:id="1330" w:name="_Toc76030557"/>
      <w:bookmarkStart w:id="1331" w:name="_Toc94530843"/>
      <w:bookmarkStart w:id="1332" w:name="_Toc99614683"/>
      <w:r>
        <w:t xml:space="preserve">Figure </w:t>
      </w:r>
      <w:r>
        <w:fldChar w:fldCharType="begin"/>
      </w:r>
      <w:r>
        <w:instrText xml:space="preserve"> SEQ Figure \* ARABIC </w:instrText>
      </w:r>
      <w:r>
        <w:fldChar w:fldCharType="separate"/>
      </w:r>
      <w:r w:rsidR="001F4D75">
        <w:rPr>
          <w:noProof/>
        </w:rPr>
        <w:t>33</w:t>
      </w:r>
      <w:r>
        <w:fldChar w:fldCharType="end"/>
      </w:r>
      <w:r>
        <w:t xml:space="preserve">: </w:t>
      </w:r>
      <w:r w:rsidR="00F56BFA">
        <w:t>Heat Stakes: Process steps &amp; Design recommendations</w:t>
      </w:r>
      <w:bookmarkEnd w:id="1328"/>
      <w:bookmarkEnd w:id="1329"/>
      <w:bookmarkEnd w:id="1330"/>
      <w:bookmarkEnd w:id="1331"/>
      <w:bookmarkEnd w:id="1332"/>
    </w:p>
    <w:p w14:paraId="2E54CBC5" w14:textId="77777777" w:rsidR="00FC68DB" w:rsidRDefault="00FC68DB" w:rsidP="00B202D2">
      <w:r>
        <w:lastRenderedPageBreak/>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proofErr w:type="spellStart"/>
            <w:r w:rsidRPr="00226A3F">
              <w:rPr>
                <w:sz w:val="20"/>
                <w:szCs w:val="20"/>
              </w:rPr>
              <w:t>appdata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3168E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3168E5">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3168E5">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127F1E5" w:rsidR="00FC68DB" w:rsidRPr="00226A3F" w:rsidRDefault="00FC68DB" w:rsidP="003168E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3DD1847B" w14:textId="7E443032" w:rsidR="00FC68DB" w:rsidRDefault="00FC68DB" w:rsidP="00B202D2">
      <w:pPr>
        <w:pStyle w:val="Beschriftung"/>
        <w:spacing w:before="120"/>
        <w:rPr>
          <w:rStyle w:val="elementdeftypeChar"/>
          <w:rFonts w:eastAsia="Calibri"/>
          <w:b w:val="0"/>
        </w:rPr>
      </w:pPr>
      <w:bookmarkStart w:id="1333" w:name="_Toc3566473"/>
      <w:bookmarkStart w:id="1334" w:name="_Toc34747474"/>
      <w:bookmarkStart w:id="1335" w:name="_Toc77095925"/>
      <w:bookmarkStart w:id="1336" w:name="_Toc99614800"/>
      <w:r>
        <w:t xml:space="preserve">Table </w:t>
      </w:r>
      <w:r>
        <w:fldChar w:fldCharType="begin"/>
      </w:r>
      <w:r>
        <w:instrText xml:space="preserve"> SEQ Table \* ARABIC </w:instrText>
      </w:r>
      <w:r>
        <w:fldChar w:fldCharType="separate"/>
      </w:r>
      <w:r w:rsidR="001F4D75">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1333"/>
      <w:bookmarkEnd w:id="1334"/>
      <w:bookmarkEnd w:id="1335"/>
      <w:bookmarkEnd w:id="1336"/>
    </w:p>
    <w:p w14:paraId="29D42812" w14:textId="77777777" w:rsidR="00FC68DB" w:rsidRDefault="00FC68DB" w:rsidP="003168E5">
      <w:pPr>
        <w:keepNext/>
      </w:pPr>
      <w:r>
        <w:rPr>
          <w:rFonts w:cs="Calibri"/>
          <w:lang w:eastAsia="en-GB"/>
        </w:rPr>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3168E5">
        <w:trPr>
          <w:cantSplit/>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3168E5">
        <w:trPr>
          <w:cantSplit/>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3168E5">
        <w:trPr>
          <w:cantSplit/>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3168E5">
        <w:trPr>
          <w:cantSplit/>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3168E5">
        <w:trPr>
          <w:cantSplit/>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3168E5">
        <w:trPr>
          <w:cantSplit/>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3168E5">
        <w:trPr>
          <w:cantSplit/>
          <w:jc w:val="center"/>
        </w:trPr>
        <w:tc>
          <w:tcPr>
            <w:tcW w:w="1826" w:type="dxa"/>
            <w:shd w:val="clear" w:color="auto" w:fill="auto"/>
          </w:tcPr>
          <w:p w14:paraId="482866DB" w14:textId="77777777" w:rsidR="00FC68DB" w:rsidRDefault="00FC68DB" w:rsidP="003168E5">
            <w:pPr>
              <w:keepNext/>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3168E5">
            <w:pPr>
              <w:keepNext/>
              <w:rPr>
                <w:sz w:val="20"/>
                <w:szCs w:val="20"/>
              </w:rPr>
            </w:pPr>
            <w:r w:rsidRPr="00226A3F">
              <w:rPr>
                <w:sz w:val="20"/>
                <w:szCs w:val="20"/>
              </w:rPr>
              <w:t>Floating point</w:t>
            </w:r>
          </w:p>
        </w:tc>
        <w:tc>
          <w:tcPr>
            <w:tcW w:w="1417" w:type="dxa"/>
          </w:tcPr>
          <w:p w14:paraId="56A29528" w14:textId="77777777" w:rsidR="00FC68DB" w:rsidRDefault="00FC68DB" w:rsidP="003168E5">
            <w:pPr>
              <w:keepNext/>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3168E5">
            <w:pPr>
              <w:keepNext/>
              <w:rPr>
                <w:sz w:val="20"/>
                <w:szCs w:val="20"/>
              </w:rPr>
            </w:pPr>
            <w:r w:rsidRPr="00226A3F">
              <w:rPr>
                <w:sz w:val="20"/>
                <w:szCs w:val="20"/>
              </w:rPr>
              <w:t>Optional</w:t>
            </w:r>
          </w:p>
        </w:tc>
        <w:tc>
          <w:tcPr>
            <w:tcW w:w="3382" w:type="dxa"/>
            <w:shd w:val="clear" w:color="auto" w:fill="auto"/>
          </w:tcPr>
          <w:p w14:paraId="788B6213" w14:textId="77777777" w:rsidR="00FC68DB" w:rsidRDefault="00FC68DB" w:rsidP="003168E5">
            <w:pPr>
              <w:keepNext/>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1FA26613" w:rsidR="00FC68DB" w:rsidRDefault="00FC68DB" w:rsidP="00B202D2">
      <w:pPr>
        <w:pStyle w:val="Beschriftung"/>
        <w:spacing w:before="120"/>
      </w:pPr>
      <w:bookmarkStart w:id="1337" w:name="_Toc3566474"/>
      <w:bookmarkStart w:id="1338" w:name="_Toc34747475"/>
      <w:bookmarkStart w:id="1339" w:name="_Toc77095926"/>
      <w:bookmarkStart w:id="1340" w:name="_Toc99614801"/>
      <w:r>
        <w:t xml:space="preserve">Table </w:t>
      </w:r>
      <w:r>
        <w:fldChar w:fldCharType="begin"/>
      </w:r>
      <w:r>
        <w:instrText xml:space="preserve"> SEQ Table \* ARABIC </w:instrText>
      </w:r>
      <w:r>
        <w:fldChar w:fldCharType="separate"/>
      </w:r>
      <w:r w:rsidR="001F4D75">
        <w:rPr>
          <w:noProof/>
        </w:rPr>
        <w:t>65</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1337"/>
      <w:bookmarkEnd w:id="1338"/>
      <w:bookmarkEnd w:id="1339"/>
      <w:bookmarkEnd w:id="1340"/>
    </w:p>
    <w:p w14:paraId="73EF5C96" w14:textId="77777777" w:rsidR="00FC68DB" w:rsidRPr="00D4274D"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16E00FD1"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i.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in order to allow for importing incomplete data. 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1F4D75">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heat stakes, since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 xml:space="preserve">The initial height of the stake (above base part) is not represented in </w:t>
      </w:r>
      <w:proofErr w:type="spellStart"/>
      <w:r>
        <w:rPr>
          <w:rFonts w:cs="Calibri"/>
          <w:lang w:eastAsia="en-GB"/>
        </w:rPr>
        <w:t>χMCF</w:t>
      </w:r>
      <w:proofErr w:type="spellEnd"/>
      <w:r>
        <w:rPr>
          <w:rFonts w:cs="Calibri"/>
          <w:lang w:eastAsia="en-GB"/>
        </w:rPr>
        <w:t>: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3455CD" w:rsidRDefault="00FC68DB" w:rsidP="00B202D2">
            <w:pPr>
              <w:rPr>
                <w:sz w:val="20"/>
                <w:szCs w:val="20"/>
              </w:rPr>
            </w:pPr>
            <w:proofErr w:type="spellStart"/>
            <w:r w:rsidRPr="003455CD">
              <w:rPr>
                <w:sz w:val="20"/>
                <w:szCs w:val="20"/>
              </w:rPr>
              <w:t>normal_direction</w:t>
            </w:r>
            <w:proofErr w:type="spellEnd"/>
          </w:p>
        </w:tc>
        <w:tc>
          <w:tcPr>
            <w:tcW w:w="1559" w:type="dxa"/>
            <w:shd w:val="clear" w:color="auto" w:fill="auto"/>
            <w:vAlign w:val="bottom"/>
          </w:tcPr>
          <w:p w14:paraId="61497427" w14:textId="77777777" w:rsidR="00FC68DB" w:rsidRPr="00CC4839" w:rsidRDefault="00FC68DB" w:rsidP="00B202D2">
            <w:pPr>
              <w:rPr>
                <w:sz w:val="20"/>
                <w:szCs w:val="20"/>
              </w:rPr>
            </w:pPr>
            <w:r w:rsidRPr="00CC4839">
              <w:rPr>
                <w:sz w:val="20"/>
                <w:szCs w:val="20"/>
              </w:rPr>
              <w:t>1</w:t>
            </w:r>
          </w:p>
        </w:tc>
        <w:tc>
          <w:tcPr>
            <w:tcW w:w="1276" w:type="dxa"/>
            <w:shd w:val="clear" w:color="auto" w:fill="auto"/>
            <w:vAlign w:val="bottom"/>
          </w:tcPr>
          <w:p w14:paraId="59F9E2F8" w14:textId="77777777" w:rsidR="00FC68DB" w:rsidRPr="0049420D" w:rsidRDefault="00FC68DB" w:rsidP="00B202D2">
            <w:pPr>
              <w:rPr>
                <w:sz w:val="20"/>
                <w:szCs w:val="20"/>
              </w:rPr>
            </w:pPr>
            <w:r w:rsidRPr="008B5A82">
              <w:rPr>
                <w:sz w:val="20"/>
                <w:szCs w:val="20"/>
              </w:rPr>
              <w:t>Optional</w:t>
            </w:r>
          </w:p>
        </w:tc>
        <w:tc>
          <w:tcPr>
            <w:tcW w:w="3526" w:type="dxa"/>
            <w:shd w:val="clear" w:color="auto" w:fill="auto"/>
            <w:vAlign w:val="bottom"/>
          </w:tcPr>
          <w:p w14:paraId="62852606" w14:textId="77777777" w:rsidR="00FC68DB" w:rsidRPr="004076DC" w:rsidRDefault="00FC68DB" w:rsidP="00B202D2">
            <w:pPr>
              <w:rPr>
                <w:sz w:val="20"/>
                <w:szCs w:val="20"/>
              </w:rPr>
            </w:pPr>
            <w:r w:rsidRPr="004076DC">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802A75" w:rsidRDefault="00FC68DB" w:rsidP="00802A75">
            <w:pPr>
              <w:keepNext/>
              <w:rPr>
                <w:sz w:val="20"/>
                <w:szCs w:val="20"/>
              </w:rPr>
            </w:pPr>
            <w:proofErr w:type="spellStart"/>
            <w:r w:rsidRPr="00802A75">
              <w:rPr>
                <w:sz w:val="20"/>
                <w:szCs w:val="20"/>
              </w:rPr>
              <w:t>tangential_direction</w:t>
            </w:r>
            <w:proofErr w:type="spellEnd"/>
          </w:p>
        </w:tc>
        <w:tc>
          <w:tcPr>
            <w:tcW w:w="1559" w:type="dxa"/>
            <w:shd w:val="clear" w:color="auto" w:fill="auto"/>
            <w:vAlign w:val="bottom"/>
          </w:tcPr>
          <w:p w14:paraId="06585F2C" w14:textId="77777777" w:rsidR="00FC68DB" w:rsidRPr="00802A75" w:rsidRDefault="00FC68DB" w:rsidP="00802A75">
            <w:pPr>
              <w:keepNext/>
              <w:rPr>
                <w:sz w:val="20"/>
                <w:szCs w:val="20"/>
              </w:rPr>
            </w:pPr>
            <w:r w:rsidRPr="00802A75">
              <w:rPr>
                <w:sz w:val="20"/>
                <w:szCs w:val="20"/>
              </w:rPr>
              <w:t>1</w:t>
            </w:r>
          </w:p>
        </w:tc>
        <w:tc>
          <w:tcPr>
            <w:tcW w:w="1276" w:type="dxa"/>
            <w:shd w:val="clear" w:color="auto" w:fill="auto"/>
            <w:vAlign w:val="bottom"/>
          </w:tcPr>
          <w:p w14:paraId="0747C3AD" w14:textId="77777777" w:rsidR="00FC68DB" w:rsidRPr="00802A75" w:rsidRDefault="00FC68DB" w:rsidP="00802A75">
            <w:pPr>
              <w:keepNext/>
              <w:rPr>
                <w:sz w:val="20"/>
                <w:szCs w:val="20"/>
              </w:rPr>
            </w:pPr>
            <w:r w:rsidRPr="00802A75">
              <w:rPr>
                <w:sz w:val="20"/>
                <w:szCs w:val="20"/>
              </w:rPr>
              <w:t>Optional</w:t>
            </w:r>
          </w:p>
        </w:tc>
        <w:tc>
          <w:tcPr>
            <w:tcW w:w="3526" w:type="dxa"/>
            <w:shd w:val="clear" w:color="auto" w:fill="auto"/>
            <w:vAlign w:val="bottom"/>
          </w:tcPr>
          <w:p w14:paraId="672A6929" w14:textId="77777777" w:rsidR="00FC68DB" w:rsidRPr="00802A75" w:rsidRDefault="00FC68DB" w:rsidP="00802A75">
            <w:pPr>
              <w:keepNext/>
              <w:rPr>
                <w:sz w:val="20"/>
                <w:szCs w:val="20"/>
              </w:rPr>
            </w:pPr>
            <w:r w:rsidRPr="00802A75">
              <w:rPr>
                <w:sz w:val="20"/>
                <w:szCs w:val="20"/>
              </w:rPr>
              <w:t>-</w:t>
            </w:r>
          </w:p>
        </w:tc>
      </w:tr>
    </w:tbl>
    <w:p w14:paraId="6C3556B4" w14:textId="0A62EAC2"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341" w:name="_Toc77095927"/>
      <w:bookmarkStart w:id="1342" w:name="_Toc99614802"/>
      <w:r>
        <w:t xml:space="preserve">Table </w:t>
      </w:r>
      <w:r>
        <w:fldChar w:fldCharType="begin"/>
      </w:r>
      <w:r>
        <w:instrText xml:space="preserve"> SEQ Table \* ARABIC </w:instrText>
      </w:r>
      <w:r>
        <w:fldChar w:fldCharType="separate"/>
      </w:r>
      <w:r w:rsidR="001F4D75">
        <w:rPr>
          <w:noProof/>
        </w:rPr>
        <w:t>66</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1341"/>
      <w:bookmarkEnd w:id="1342"/>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17421C" w:rsidRDefault="00FC68DB" w:rsidP="00B202D2">
      <w:pPr>
        <w:pStyle w:val="Example"/>
        <w:keepNext/>
        <w:keepLines/>
        <w:rPr>
          <w:b/>
          <w:bCs/>
          <w:sz w:val="24"/>
          <w:szCs w:val="24"/>
        </w:rPr>
      </w:pPr>
      <w:r w:rsidRPr="0017421C">
        <w:rPr>
          <w:b/>
          <w:bCs/>
          <w:sz w:val="24"/>
          <w:szCs w:val="24"/>
        </w:rPr>
        <w:t xml:space="preserve">Example: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17421C">
      <w:pPr>
        <w:pStyle w:val="XMLCode"/>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w:t>
      </w:r>
      <w:proofErr w:type="spellStart"/>
      <w:r w:rsidRPr="00226A3F">
        <w:t>appdata</w:t>
      </w:r>
      <w:proofErr w:type="spellEnd"/>
      <w:r w:rsidRPr="00226A3F">
        <w:t>&gt;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w:t>
      </w:r>
      <w:proofErr w:type="spellStart"/>
      <w:r w:rsidRPr="00226A3F">
        <w:t>appdata</w:t>
      </w:r>
      <w:proofErr w:type="spellEnd"/>
      <w:r w:rsidRPr="00226A3F">
        <w:t>&gt;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17421C">
      <w:pPr>
        <w:pStyle w:val="XMLCode"/>
      </w:pPr>
    </w:p>
    <w:p w14:paraId="37E627B4" w14:textId="77777777" w:rsidR="00FC68DB" w:rsidRDefault="00FC68DB" w:rsidP="00B202D2">
      <w:pPr>
        <w:pStyle w:val="berschrift2"/>
      </w:pPr>
      <w:bookmarkStart w:id="1343" w:name="_Toc3556995"/>
      <w:bookmarkStart w:id="1344" w:name="_Toc34747245"/>
      <w:bookmarkStart w:id="1345" w:name="_Toc77102061"/>
      <w:bookmarkStart w:id="1346" w:name="_Toc99614608"/>
      <w:r>
        <w:t>Clips/</w:t>
      </w:r>
      <w:r w:rsidRPr="00BF4695">
        <w:t>Snap Joints</w:t>
      </w:r>
      <w:bookmarkEnd w:id="1343"/>
      <w:bookmarkEnd w:id="1344"/>
      <w:bookmarkEnd w:id="1345"/>
      <w:bookmarkEnd w:id="1346"/>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but uses some wire instead of a metal band.</w:t>
      </w:r>
    </w:p>
    <w:p w14:paraId="2A7EF779"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also known as a C-Clip, Seeger ring, snap ring or Jesus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1B01D6">
      <w:pPr>
        <w:pStyle w:val="Listenabsatz"/>
        <w:numPr>
          <w:ilvl w:val="0"/>
          <w:numId w:val="39"/>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0B6EDA">
      <w:pPr>
        <w:pStyle w:val="Listenabsatz"/>
        <w:keepNext/>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95"/>
                    </pic:cNvPr>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0575E30B" w:rsidR="00FC68DB" w:rsidRPr="0042625C" w:rsidRDefault="00FC68DB" w:rsidP="000B6EDA">
      <w:pPr>
        <w:pStyle w:val="Listenabsatz"/>
        <w:keepNext/>
        <w:ind w:left="0"/>
        <w:jc w:val="center"/>
        <w:rPr>
          <w:sz w:val="18"/>
          <w:lang w:val="en-US"/>
        </w:rPr>
      </w:pPr>
      <w:r w:rsidRPr="0042625C">
        <w:rPr>
          <w:i/>
          <w:sz w:val="18"/>
          <w:lang w:val="en-US"/>
        </w:rPr>
        <w:t>Source of image</w:t>
      </w:r>
      <w:r w:rsidRPr="0042625C">
        <w:rPr>
          <w:sz w:val="18"/>
          <w:lang w:val="en-US"/>
        </w:rPr>
        <w:t xml:space="preserve">: </w:t>
      </w:r>
      <w:hyperlink r:id="rId97" w:history="1">
        <w:r w:rsidRPr="0042625C">
          <w:rPr>
            <w:rStyle w:val="Hyperlink"/>
            <w:sz w:val="18"/>
            <w:lang w:val="en-US"/>
          </w:rPr>
          <w:t>http://en.wikipedia.org/wiki/File:Hairpin_clip.png</w:t>
        </w:r>
      </w:hyperlink>
    </w:p>
    <w:p w14:paraId="023289B0" w14:textId="6F3F9039" w:rsidR="00FC68DB" w:rsidRDefault="00FC68DB" w:rsidP="00B202D2">
      <w:pPr>
        <w:pStyle w:val="Beschriftung"/>
        <w:spacing w:before="120"/>
      </w:pPr>
      <w:bookmarkStart w:id="1347" w:name="_Toc3557114"/>
      <w:bookmarkStart w:id="1348" w:name="_Toc34747365"/>
      <w:bookmarkStart w:id="1349" w:name="_Toc76030558"/>
      <w:bookmarkStart w:id="1350" w:name="_Toc94530844"/>
      <w:bookmarkStart w:id="1351" w:name="_Toc99614684"/>
      <w:r>
        <w:t xml:space="preserve">Figure </w:t>
      </w:r>
      <w:r>
        <w:fldChar w:fldCharType="begin"/>
      </w:r>
      <w:r>
        <w:instrText xml:space="preserve"> SEQ Figure \* ARABIC </w:instrText>
      </w:r>
      <w:r>
        <w:fldChar w:fldCharType="separate"/>
      </w:r>
      <w:r w:rsidR="001F4D75">
        <w:rPr>
          <w:noProof/>
        </w:rPr>
        <w:t>34</w:t>
      </w:r>
      <w:r>
        <w:fldChar w:fldCharType="end"/>
      </w:r>
      <w:r w:rsidRPr="0042625C">
        <w:t xml:space="preserve">: A </w:t>
      </w:r>
      <w:r>
        <w:t>"</w:t>
      </w:r>
      <w:r w:rsidRPr="0042625C">
        <w:t>Hairpin Clip</w:t>
      </w:r>
      <w:bookmarkEnd w:id="1347"/>
      <w:r>
        <w:t>"</w:t>
      </w:r>
      <w:bookmarkEnd w:id="1348"/>
      <w:bookmarkEnd w:id="1349"/>
      <w:bookmarkEnd w:id="1350"/>
      <w:bookmarkEnd w:id="1351"/>
    </w:p>
    <w:p w14:paraId="67D8D8DC" w14:textId="77777777" w:rsidR="00FC68DB" w:rsidRDefault="00FC68DB" w:rsidP="000B6EDA">
      <w:pPr>
        <w:pStyle w:val="Listenabsatz"/>
        <w:keepNext/>
        <w:ind w:left="0"/>
        <w:jc w:val="center"/>
        <w:rPr>
          <w:lang w:val="en-US"/>
        </w:rPr>
      </w:pPr>
      <w:r>
        <w:rPr>
          <w:noProof/>
          <w:lang w:val="en-US"/>
        </w:rPr>
        <w:lastRenderedPageBreak/>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1846802" cy="959488"/>
                    </a:xfrm>
                    <a:prstGeom prst="rect">
                      <a:avLst/>
                    </a:prstGeom>
                  </pic:spPr>
                </pic:pic>
              </a:graphicData>
            </a:graphic>
          </wp:inline>
        </w:drawing>
      </w:r>
    </w:p>
    <w:p w14:paraId="05046B69" w14:textId="16BE1393" w:rsidR="00FC68DB" w:rsidRDefault="00FC68DB" w:rsidP="000B6EDA">
      <w:pPr>
        <w:pStyle w:val="Listenabsatz"/>
        <w:keepNext/>
        <w:ind w:left="0"/>
        <w:jc w:val="center"/>
        <w:rPr>
          <w:lang w:val="en-US"/>
        </w:rPr>
      </w:pPr>
      <w:r w:rsidRPr="0042625C">
        <w:rPr>
          <w:i/>
          <w:sz w:val="18"/>
          <w:lang w:val="en-US"/>
        </w:rPr>
        <w:t>Source of image</w:t>
      </w:r>
      <w:r w:rsidRPr="0042625C">
        <w:rPr>
          <w:sz w:val="18"/>
          <w:lang w:val="en-US"/>
        </w:rPr>
        <w:t xml:space="preserve">: </w:t>
      </w:r>
      <w:hyperlink r:id="rId99" w:history="1">
        <w:r>
          <w:rPr>
            <w:rStyle w:val="Hyperlink"/>
            <w:sz w:val="18"/>
            <w:lang w:val="en-US"/>
          </w:rPr>
          <w:t>http://commons.wikimedia.org/wiki/File:Circlips_interieur.png</w:t>
        </w:r>
      </w:hyperlink>
    </w:p>
    <w:p w14:paraId="15994C73" w14:textId="574C900C" w:rsidR="00FC68DB" w:rsidRDefault="00FC68DB" w:rsidP="00B202D2">
      <w:pPr>
        <w:pStyle w:val="Beschriftung"/>
        <w:spacing w:before="120"/>
      </w:pPr>
      <w:bookmarkStart w:id="1352" w:name="_Toc3557115"/>
      <w:bookmarkStart w:id="1353" w:name="_Toc34747366"/>
      <w:bookmarkStart w:id="1354" w:name="_Toc76030559"/>
      <w:bookmarkStart w:id="1355" w:name="_Toc94530845"/>
      <w:bookmarkStart w:id="1356" w:name="_Toc99614685"/>
      <w:r>
        <w:t xml:space="preserve">Figure </w:t>
      </w:r>
      <w:r>
        <w:fldChar w:fldCharType="begin"/>
      </w:r>
      <w:r>
        <w:instrText xml:space="preserve"> SEQ Figure \* ARABIC </w:instrText>
      </w:r>
      <w:r>
        <w:fldChar w:fldCharType="separate"/>
      </w:r>
      <w:r w:rsidR="001F4D75">
        <w:rPr>
          <w:noProof/>
        </w:rPr>
        <w:t>35</w:t>
      </w:r>
      <w:r>
        <w:fldChar w:fldCharType="end"/>
      </w:r>
      <w:r>
        <w:t xml:space="preserve">: </w:t>
      </w:r>
      <w:r w:rsidRPr="008F3E40">
        <w:t>Internal and External Circlips</w:t>
      </w:r>
      <w:bookmarkEnd w:id="1352"/>
      <w:bookmarkEnd w:id="1353"/>
      <w:bookmarkEnd w:id="1354"/>
      <w:bookmarkEnd w:id="1355"/>
      <w:bookmarkEnd w:id="1356"/>
    </w:p>
    <w:p w14:paraId="35169F2F" w14:textId="77777777" w:rsidR="00FC68DB" w:rsidRDefault="00FC68DB" w:rsidP="000B6EDA">
      <w:pPr>
        <w:pStyle w:val="Listenabsatz"/>
        <w:keepNext/>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3D457958" w:rsidR="00FC68DB" w:rsidRDefault="00FC68DB" w:rsidP="00B202D2">
      <w:pPr>
        <w:pStyle w:val="Beschriftung"/>
      </w:pPr>
      <w:bookmarkStart w:id="1357" w:name="_Toc3557116"/>
      <w:bookmarkStart w:id="1358" w:name="_Ref7727027"/>
      <w:bookmarkStart w:id="1359" w:name="_Toc34747367"/>
      <w:bookmarkStart w:id="1360" w:name="_Toc76030560"/>
      <w:bookmarkStart w:id="1361" w:name="_Toc94530846"/>
      <w:bookmarkStart w:id="1362" w:name="_Toc99614686"/>
      <w:r>
        <w:t xml:space="preserve">Figure </w:t>
      </w:r>
      <w:r>
        <w:fldChar w:fldCharType="begin"/>
      </w:r>
      <w:r>
        <w:instrText xml:space="preserve"> SEQ Figure \* ARABIC </w:instrText>
      </w:r>
      <w:r>
        <w:fldChar w:fldCharType="separate"/>
      </w:r>
      <w:r w:rsidR="001F4D75">
        <w:rPr>
          <w:noProof/>
        </w:rPr>
        <w:t>36</w:t>
      </w:r>
      <w:r>
        <w:fldChar w:fldCharType="end"/>
      </w:r>
      <w:r w:rsidRPr="004A2BBC">
        <w:t>: Clips Pushed into a Hole</w:t>
      </w:r>
      <w:bookmarkEnd w:id="1357"/>
      <w:bookmarkEnd w:id="1358"/>
      <w:bookmarkEnd w:id="1359"/>
      <w:bookmarkEnd w:id="1360"/>
      <w:bookmarkEnd w:id="1361"/>
      <w:bookmarkEnd w:id="1362"/>
    </w:p>
    <w:p w14:paraId="3C4711CE" w14:textId="77777777" w:rsidR="00FC68DB" w:rsidRDefault="00FC68DB" w:rsidP="000B6EDA">
      <w:pPr>
        <w:pStyle w:val="Listenabsatz"/>
        <w:keepNext/>
        <w:ind w:left="0"/>
        <w:jc w:val="center"/>
        <w:rPr>
          <w:lang w:val="en-US"/>
        </w:rPr>
      </w:pPr>
      <w:r w:rsidRPr="00D2720D">
        <w:rPr>
          <w:noProof/>
          <w:lang w:val="en-US"/>
        </w:rPr>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0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0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0B6EDA">
      <w:pPr>
        <w:pStyle w:val="Listenabsatz"/>
        <w:keepNext/>
        <w:ind w:left="0"/>
        <w:rPr>
          <w:lang w:val="en-US"/>
        </w:rPr>
      </w:pPr>
    </w:p>
    <w:p w14:paraId="34801AAE" w14:textId="171C7DE8" w:rsidR="00FC68DB" w:rsidRDefault="00FC68DB" w:rsidP="00B202D2">
      <w:pPr>
        <w:pStyle w:val="Beschriftung"/>
      </w:pPr>
      <w:bookmarkStart w:id="1363" w:name="_Toc3557117"/>
      <w:bookmarkStart w:id="1364" w:name="_Toc34747368"/>
      <w:bookmarkStart w:id="1365" w:name="_Toc76030561"/>
      <w:bookmarkStart w:id="1366" w:name="_Toc94530847"/>
      <w:bookmarkStart w:id="1367" w:name="_Toc99614687"/>
      <w:r>
        <w:t xml:space="preserve">Figure </w:t>
      </w:r>
      <w:r>
        <w:fldChar w:fldCharType="begin"/>
      </w:r>
      <w:r>
        <w:instrText xml:space="preserve"> SEQ Figure \* ARABIC </w:instrText>
      </w:r>
      <w:r>
        <w:fldChar w:fldCharType="separate"/>
      </w:r>
      <w:r w:rsidR="001F4D75">
        <w:rPr>
          <w:noProof/>
        </w:rPr>
        <w:t>37</w:t>
      </w:r>
      <w:r>
        <w:fldChar w:fldCharType="end"/>
      </w:r>
      <w:r w:rsidRPr="004A2BBC">
        <w:t xml:space="preserve">: </w:t>
      </w:r>
      <w:r w:rsidRPr="00D2720D">
        <w:t>Clips Sliding onto a Flat Surface</w:t>
      </w:r>
      <w:bookmarkEnd w:id="1363"/>
      <w:bookmarkEnd w:id="1364"/>
      <w:bookmarkEnd w:id="1365"/>
      <w:bookmarkEnd w:id="1366"/>
      <w:bookmarkEnd w:id="1367"/>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proofErr w:type="spellStart"/>
            <w:r w:rsidRPr="00226A3F">
              <w:rPr>
                <w:sz w:val="20"/>
                <w:szCs w:val="20"/>
              </w:rPr>
              <w:t>appdata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0B6EDA">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0B6EDA">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0B6EDA">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3745FAB2" w:rsidR="00FC68DB" w:rsidRPr="00226A3F" w:rsidRDefault="00FC68DB" w:rsidP="000B6EDA">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117ADED6" w14:textId="7FD02420" w:rsidR="00FC68DB" w:rsidRDefault="00FC68DB" w:rsidP="00B202D2">
      <w:pPr>
        <w:pStyle w:val="Beschriftung"/>
        <w:spacing w:before="120"/>
        <w:rPr>
          <w:rStyle w:val="elementdeftypeChar"/>
          <w:rFonts w:eastAsia="Calibri"/>
          <w:b w:val="0"/>
        </w:rPr>
      </w:pPr>
      <w:bookmarkStart w:id="1368" w:name="_Toc3566475"/>
      <w:bookmarkStart w:id="1369" w:name="_Toc34747476"/>
      <w:bookmarkStart w:id="1370" w:name="_Toc77095928"/>
      <w:bookmarkStart w:id="1371" w:name="_Toc99614803"/>
      <w:r>
        <w:t xml:space="preserve">Table </w:t>
      </w:r>
      <w:r>
        <w:fldChar w:fldCharType="begin"/>
      </w:r>
      <w:r>
        <w:instrText xml:space="preserve"> SEQ Table \* ARABIC </w:instrText>
      </w:r>
      <w:r>
        <w:fldChar w:fldCharType="separate"/>
      </w:r>
      <w:r w:rsidR="001F4D75">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368"/>
      <w:bookmarkEnd w:id="1369"/>
      <w:bookmarkEnd w:id="1370"/>
      <w:bookmarkEnd w:id="1371"/>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226A3F"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0B6EDA">
        <w:trPr>
          <w:jc w:val="center"/>
        </w:trPr>
        <w:tc>
          <w:tcPr>
            <w:tcW w:w="1769"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75"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501" w:type="dxa"/>
          </w:tcPr>
          <w:p w14:paraId="0E41856B"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0B6EDA">
        <w:trPr>
          <w:jc w:val="center"/>
        </w:trPr>
        <w:tc>
          <w:tcPr>
            <w:tcW w:w="1769"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75"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501" w:type="dxa"/>
          </w:tcPr>
          <w:p w14:paraId="31085E51"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0B6EDA">
        <w:trPr>
          <w:jc w:val="center"/>
        </w:trPr>
        <w:tc>
          <w:tcPr>
            <w:tcW w:w="1769"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75"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501"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0B6EDA">
        <w:trPr>
          <w:jc w:val="center"/>
        </w:trPr>
        <w:tc>
          <w:tcPr>
            <w:tcW w:w="1769"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75"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501"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0B6EDA">
        <w:trPr>
          <w:jc w:val="center"/>
        </w:trPr>
        <w:tc>
          <w:tcPr>
            <w:tcW w:w="1769"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t>pin_diameter</w:t>
            </w:r>
            <w:proofErr w:type="spellEnd"/>
          </w:p>
        </w:tc>
        <w:tc>
          <w:tcPr>
            <w:tcW w:w="1475"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501"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0B6EDA">
        <w:trPr>
          <w:jc w:val="center"/>
        </w:trPr>
        <w:tc>
          <w:tcPr>
            <w:tcW w:w="1769"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75"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501"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0B6EDA">
        <w:trPr>
          <w:jc w:val="center"/>
        </w:trPr>
        <w:tc>
          <w:tcPr>
            <w:tcW w:w="1769"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75"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501"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0B6EDA">
        <w:trPr>
          <w:jc w:val="center"/>
        </w:trPr>
        <w:tc>
          <w:tcPr>
            <w:tcW w:w="1769"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75"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501"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0B6EDA">
        <w:trPr>
          <w:jc w:val="center"/>
        </w:trPr>
        <w:tc>
          <w:tcPr>
            <w:tcW w:w="1769"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lastRenderedPageBreak/>
              <w:t>clipped_to</w:t>
            </w:r>
            <w:proofErr w:type="spellEnd"/>
          </w:p>
        </w:tc>
        <w:tc>
          <w:tcPr>
            <w:tcW w:w="1475"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501"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3"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0B6EDA">
        <w:trPr>
          <w:jc w:val="center"/>
        </w:trPr>
        <w:tc>
          <w:tcPr>
            <w:tcW w:w="1769"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75"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501" w:type="dxa"/>
          </w:tcPr>
          <w:p w14:paraId="67F2A65A"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0B6EDA">
        <w:trPr>
          <w:jc w:val="center"/>
        </w:trPr>
        <w:tc>
          <w:tcPr>
            <w:tcW w:w="1769" w:type="dxa"/>
            <w:shd w:val="clear" w:color="auto" w:fill="auto"/>
          </w:tcPr>
          <w:p w14:paraId="7BC0BA7A" w14:textId="77777777" w:rsidR="00FC68DB" w:rsidRDefault="00FC68DB" w:rsidP="000B6EDA">
            <w:pPr>
              <w:keepNext/>
              <w:rPr>
                <w:sz w:val="20"/>
                <w:szCs w:val="20"/>
              </w:rPr>
            </w:pPr>
            <w:proofErr w:type="spellStart"/>
            <w:r>
              <w:rPr>
                <w:rFonts w:cs="Calibri"/>
                <w:sz w:val="20"/>
                <w:szCs w:val="20"/>
                <w:lang w:eastAsia="en-GB"/>
              </w:rPr>
              <w:t>part_code</w:t>
            </w:r>
            <w:proofErr w:type="spellEnd"/>
          </w:p>
        </w:tc>
        <w:tc>
          <w:tcPr>
            <w:tcW w:w="1475" w:type="dxa"/>
            <w:shd w:val="clear" w:color="auto" w:fill="auto"/>
          </w:tcPr>
          <w:p w14:paraId="2BBEE3BE" w14:textId="77777777" w:rsidR="00FC68DB" w:rsidRPr="00226A3F" w:rsidRDefault="00FC68DB" w:rsidP="000B6EDA">
            <w:pPr>
              <w:keepNext/>
              <w:rPr>
                <w:sz w:val="20"/>
                <w:szCs w:val="20"/>
              </w:rPr>
            </w:pPr>
            <w:r>
              <w:rPr>
                <w:sz w:val="20"/>
                <w:szCs w:val="20"/>
              </w:rPr>
              <w:t>Alphanumeric</w:t>
            </w:r>
          </w:p>
        </w:tc>
        <w:tc>
          <w:tcPr>
            <w:tcW w:w="1501" w:type="dxa"/>
          </w:tcPr>
          <w:p w14:paraId="5533A898" w14:textId="77777777" w:rsidR="00FC68DB" w:rsidRPr="00226A3F" w:rsidRDefault="00FC68DB" w:rsidP="000B6EDA">
            <w:pPr>
              <w:keepNext/>
              <w:rPr>
                <w:sz w:val="20"/>
                <w:szCs w:val="20"/>
              </w:rPr>
            </w:pPr>
            <w:r>
              <w:rPr>
                <w:sz w:val="20"/>
                <w:szCs w:val="20"/>
              </w:rPr>
              <w:t>Alphanumeric</w:t>
            </w:r>
          </w:p>
        </w:tc>
        <w:tc>
          <w:tcPr>
            <w:tcW w:w="993" w:type="dxa"/>
            <w:shd w:val="clear" w:color="auto" w:fill="auto"/>
          </w:tcPr>
          <w:p w14:paraId="39D7AE61" w14:textId="77777777" w:rsidR="00FC68DB" w:rsidRPr="00226A3F" w:rsidRDefault="00FC68DB" w:rsidP="000B6EDA">
            <w:pPr>
              <w:keepNext/>
              <w:rPr>
                <w:sz w:val="20"/>
                <w:szCs w:val="20"/>
              </w:rPr>
            </w:pPr>
            <w:r w:rsidRPr="00226A3F">
              <w:rPr>
                <w:sz w:val="20"/>
                <w:szCs w:val="20"/>
              </w:rPr>
              <w:t>Optional</w:t>
            </w:r>
          </w:p>
        </w:tc>
        <w:tc>
          <w:tcPr>
            <w:tcW w:w="3297" w:type="dxa"/>
            <w:shd w:val="clear" w:color="auto" w:fill="auto"/>
          </w:tcPr>
          <w:p w14:paraId="22498CF1" w14:textId="77777777" w:rsidR="00FC68DB" w:rsidRDefault="00FC68DB" w:rsidP="000B6EDA">
            <w:pPr>
              <w:keepNext/>
              <w:rPr>
                <w:sz w:val="20"/>
                <w:szCs w:val="20"/>
              </w:rPr>
            </w:pPr>
            <w:r>
              <w:rPr>
                <w:sz w:val="20"/>
                <w:szCs w:val="20"/>
              </w:rPr>
              <w:t>-</w:t>
            </w:r>
          </w:p>
        </w:tc>
      </w:tr>
    </w:tbl>
    <w:p w14:paraId="68FE7F4A" w14:textId="7AE858D0" w:rsidR="00FC68DB" w:rsidRDefault="00FC68DB" w:rsidP="00B202D2">
      <w:pPr>
        <w:pStyle w:val="Beschriftung"/>
        <w:spacing w:before="120"/>
        <w:rPr>
          <w:rStyle w:val="elementdeftypeChar"/>
          <w:rFonts w:eastAsia="Calibri"/>
          <w:b w:val="0"/>
        </w:rPr>
      </w:pPr>
      <w:bookmarkStart w:id="1372" w:name="_Toc3566476"/>
      <w:bookmarkStart w:id="1373" w:name="_Toc34747477"/>
      <w:bookmarkStart w:id="1374" w:name="_Toc77095929"/>
      <w:bookmarkStart w:id="1375" w:name="_Toc99614804"/>
      <w:r>
        <w:t xml:space="preserve">Table </w:t>
      </w:r>
      <w:r>
        <w:fldChar w:fldCharType="begin"/>
      </w:r>
      <w:r>
        <w:instrText xml:space="preserve"> SEQ Table \* ARABIC </w:instrText>
      </w:r>
      <w:r>
        <w:fldChar w:fldCharType="separate"/>
      </w:r>
      <w:r w:rsidR="001F4D75">
        <w:rPr>
          <w:noProof/>
        </w:rPr>
        <w:t>68</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372"/>
      <w:bookmarkEnd w:id="1373"/>
      <w:bookmarkEnd w:id="1374"/>
      <w:bookmarkEnd w:id="1375"/>
    </w:p>
    <w:p w14:paraId="06661839" w14:textId="77777777" w:rsidR="00FC68DB" w:rsidRPr="0010140C"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e.g.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69307E7E" w:rsidR="00FC68DB" w:rsidRPr="00252424"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1F4D75">
        <w:t xml:space="preserve">Figure </w:t>
      </w:r>
      <w:r w:rsidR="001F4D75">
        <w:rPr>
          <w:noProof/>
        </w:rPr>
        <w:t>36</w:t>
      </w:r>
      <w:r w:rsidR="001F4D75"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12B9C7DF"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1F4D75">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1B01D6">
      <w:pPr>
        <w:pStyle w:val="Listenabsatz"/>
        <w:numPr>
          <w:ilvl w:val="0"/>
          <w:numId w:val="40"/>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clips, since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i.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in order to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2AF3F15D"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1F4D75">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FA353C">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FA353C">
            <w:pPr>
              <w:keepNext/>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FA353C">
            <w:pPr>
              <w:keepNext/>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FA353C">
            <w:pPr>
              <w:keepNext/>
              <w:rPr>
                <w:sz w:val="20"/>
                <w:szCs w:val="20"/>
              </w:rPr>
            </w:pPr>
            <w:r>
              <w:rPr>
                <w:sz w:val="20"/>
                <w:szCs w:val="20"/>
              </w:rPr>
              <w:t>-</w:t>
            </w:r>
          </w:p>
        </w:tc>
      </w:tr>
    </w:tbl>
    <w:p w14:paraId="2CE8B5DC" w14:textId="149E9901" w:rsidR="00FC68DB" w:rsidRDefault="00FC68DB" w:rsidP="00B202D2">
      <w:pPr>
        <w:pStyle w:val="Beschriftung"/>
        <w:spacing w:before="120"/>
        <w:rPr>
          <w:rStyle w:val="elementdeftypeChar"/>
          <w:rFonts w:eastAsia="Calibri"/>
          <w:b w:val="0"/>
        </w:rPr>
      </w:pPr>
      <w:bookmarkStart w:id="1376" w:name="_Toc3566477"/>
      <w:bookmarkStart w:id="1377" w:name="_Toc34747478"/>
      <w:bookmarkStart w:id="1378" w:name="_Toc77095930"/>
      <w:bookmarkStart w:id="1379" w:name="_Toc99614805"/>
      <w:r w:rsidRPr="00BB135A">
        <w:t xml:space="preserve">Table </w:t>
      </w:r>
      <w:r>
        <w:fldChar w:fldCharType="begin"/>
      </w:r>
      <w:r>
        <w:instrText xml:space="preserve"> SEQ Table \* ARABIC </w:instrText>
      </w:r>
      <w:r>
        <w:fldChar w:fldCharType="separate"/>
      </w:r>
      <w:r w:rsidR="001F4D75">
        <w:rPr>
          <w:noProof/>
        </w:rPr>
        <w:t>69</w:t>
      </w:r>
      <w:r>
        <w:fldChar w:fldCharType="end"/>
      </w:r>
      <w:r w:rsidRPr="00BB135A">
        <w:t xml:space="preserve">: Nested elements of element </w:t>
      </w:r>
      <w:r w:rsidRPr="00BB135A">
        <w:rPr>
          <w:rStyle w:val="elementdeftypeChar"/>
          <w:rFonts w:eastAsia="Calibri"/>
          <w:b w:val="0"/>
        </w:rPr>
        <w:t>&lt;clip/&gt;</w:t>
      </w:r>
      <w:bookmarkEnd w:id="1376"/>
      <w:bookmarkEnd w:id="1377"/>
      <w:bookmarkEnd w:id="1378"/>
      <w:bookmarkEnd w:id="1379"/>
    </w:p>
    <w:p w14:paraId="769596BB" w14:textId="77777777" w:rsidR="00FC68DB" w:rsidRPr="00FA353C" w:rsidRDefault="00FC68DB" w:rsidP="00B202D2">
      <w:pPr>
        <w:pStyle w:val="Example"/>
        <w:keepNext/>
        <w:keepLines/>
        <w:rPr>
          <w:b/>
          <w:bCs/>
          <w:sz w:val="24"/>
          <w:szCs w:val="24"/>
        </w:rPr>
      </w:pPr>
      <w:r w:rsidRPr="00FA353C">
        <w:rPr>
          <w:b/>
          <w:bCs/>
          <w:sz w:val="24"/>
          <w:szCs w:val="24"/>
        </w:rPr>
        <w:lastRenderedPageBreak/>
        <w:t xml:space="preserve">Example: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w:t>
      </w:r>
      <w:proofErr w:type="spellStart"/>
      <w:r w:rsidRPr="00966BAF">
        <w:rPr>
          <w:lang w:val="fr-FR"/>
        </w:rPr>
        <w:t>loc</w:t>
      </w:r>
      <w:proofErr w:type="spellEnd"/>
      <w:r w:rsidRPr="00966BAF">
        <w:rPr>
          <w:lang w:val="fr-FR"/>
        </w:rPr>
        <w:t>&gt; 1645.83 821.145 616.585 &lt;/</w:t>
      </w:r>
      <w:proofErr w:type="spellStart"/>
      <w:r w:rsidRPr="00966BAF">
        <w:rPr>
          <w:lang w:val="fr-FR"/>
        </w:rPr>
        <w:t>loc</w:t>
      </w:r>
      <w:proofErr w:type="spellEnd"/>
      <w:r w:rsidRPr="00966BAF">
        <w:rPr>
          <w:lang w:val="fr-FR"/>
        </w:rPr>
        <w:t>&gt;</w:t>
      </w:r>
    </w:p>
    <w:p w14:paraId="41D684CA" w14:textId="77777777" w:rsidR="00FC68DB" w:rsidRPr="00226A3F" w:rsidRDefault="00FC68DB" w:rsidP="00B202D2">
      <w:pPr>
        <w:pStyle w:val="XMLCode"/>
        <w:keepNext/>
        <w:keepLines/>
      </w:pPr>
      <w:r w:rsidRPr="00966BAF">
        <w:rPr>
          <w:lang w:val="fr-FR"/>
        </w:rPr>
        <w:t xml:space="preserve">    </w:t>
      </w:r>
      <w:r w:rsidRPr="00226A3F">
        <w:t>&lt;</w:t>
      </w:r>
      <w:proofErr w:type="spellStart"/>
      <w:r w:rsidRPr="00226A3F">
        <w:t>appdata</w:t>
      </w:r>
      <w:proofErr w:type="spellEnd"/>
      <w:r w:rsidRPr="00226A3F">
        <w:t>&gt;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w:t>
      </w:r>
      <w:proofErr w:type="spellStart"/>
      <w:r w:rsidRPr="00226A3F">
        <w:t>appdata</w:t>
      </w:r>
      <w:proofErr w:type="spellEnd"/>
      <w:r w:rsidRPr="00226A3F">
        <w:t>&gt;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380" w:name="_Toc3556996"/>
      <w:bookmarkStart w:id="1381" w:name="_Toc34747246"/>
      <w:bookmarkStart w:id="1382" w:name="_Toc77102062"/>
      <w:bookmarkStart w:id="1383" w:name="_Toc99614609"/>
      <w:r w:rsidRPr="00BF4695">
        <w:t>Nails</w:t>
      </w:r>
      <w:bookmarkEnd w:id="1380"/>
      <w:bookmarkEnd w:id="1381"/>
      <w:bookmarkEnd w:id="1382"/>
      <w:bookmarkEnd w:id="1383"/>
    </w:p>
    <w:p w14:paraId="0AD7641F" w14:textId="11062FCE" w:rsidR="00FC68DB" w:rsidRPr="002E2954" w:rsidRDefault="00FC68DB" w:rsidP="00541575">
      <w:pPr>
        <w:autoSpaceDE w:val="0"/>
        <w:autoSpaceDN w:val="0"/>
        <w:adjustRightInd w:val="0"/>
      </w:pPr>
      <w:r>
        <w:rPr>
          <w:rFonts w:cs="Calibri"/>
          <w:lang w:eastAsia="en-GB"/>
        </w:rPr>
        <w:t>Nailing is a rather old joining method. However, with optimized nail shapes and high velocity application, it still addresses modern requirements, especially if non-steel materials are involved.</w:t>
      </w:r>
      <w:r w:rsidR="001013FB">
        <w:rPr>
          <w:noProof/>
          <w:lang w:val="en-US"/>
        </w:rPr>
        <w:t xml:space="preserve"> </w:t>
      </w:r>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3564AEAE" w:rsidR="00FC68DB" w:rsidRPr="00FA353C" w:rsidRDefault="001013FB" w:rsidP="00FA353C">
      <w:pPr>
        <w:keepNext/>
        <w:autoSpaceDE w:val="0"/>
        <w:autoSpaceDN w:val="0"/>
        <w:adjustRightInd w:val="0"/>
        <w:spacing w:after="0"/>
        <w:jc w:val="center"/>
        <w:rPr>
          <w:rFonts w:cs="Calibri"/>
          <w:lang w:eastAsia="en-GB"/>
        </w:rPr>
      </w:pPr>
      <w:r>
        <w:rPr>
          <w:rFonts w:cs="Calibri"/>
          <w:noProof/>
          <w:lang w:eastAsia="en-GB"/>
        </w:rPr>
        <w:drawing>
          <wp:inline distT="0" distB="0" distL="0" distR="0" wp14:anchorId="1E5BC5E8" wp14:editId="459F12A1">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520955BA" w:rsidR="00FC68DB" w:rsidRDefault="00FC68DB" w:rsidP="00B202D2">
      <w:pPr>
        <w:pStyle w:val="Beschriftung"/>
        <w:spacing w:before="120"/>
      </w:pPr>
      <w:bookmarkStart w:id="1384" w:name="_Toc3557119"/>
      <w:bookmarkStart w:id="1385" w:name="_Toc34747370"/>
      <w:bookmarkStart w:id="1386" w:name="_Toc76030563"/>
      <w:bookmarkStart w:id="1387" w:name="_Toc94530849"/>
      <w:bookmarkStart w:id="1388" w:name="_Toc99614688"/>
      <w:r>
        <w:t xml:space="preserve">Figure </w:t>
      </w:r>
      <w:r>
        <w:fldChar w:fldCharType="begin"/>
      </w:r>
      <w:r>
        <w:instrText xml:space="preserve"> SEQ Figure \* ARABIC </w:instrText>
      </w:r>
      <w:r>
        <w:fldChar w:fldCharType="separate"/>
      </w:r>
      <w:r w:rsidR="001F4D75">
        <w:rPr>
          <w:noProof/>
        </w:rPr>
        <w:t>38</w:t>
      </w:r>
      <w:r>
        <w:fldChar w:fldCharType="end"/>
      </w:r>
      <w:r>
        <w:t xml:space="preserve">: </w:t>
      </w:r>
      <w:r w:rsidRPr="00037BF9">
        <w:t xml:space="preserve">Cross Section of a </w:t>
      </w:r>
      <w:r w:rsidR="002F1570">
        <w:t>n</w:t>
      </w:r>
      <w:r w:rsidRPr="00037BF9">
        <w:t>ail</w:t>
      </w:r>
      <w:r w:rsidR="002F1570">
        <w:t xml:space="preserve"> joint</w:t>
      </w:r>
      <w:r w:rsidRPr="00037BF9">
        <w:t xml:space="preserve"> </w:t>
      </w:r>
      <w:r w:rsidR="002F1570">
        <w:t>c</w:t>
      </w:r>
      <w:r w:rsidRPr="00037BF9">
        <w:t xml:space="preserve">onnecting </w:t>
      </w:r>
      <w:r w:rsidR="002F1570">
        <w:t>t</w:t>
      </w:r>
      <w:r w:rsidRPr="00037BF9">
        <w:t>wo Sheets</w:t>
      </w:r>
      <w:bookmarkEnd w:id="1384"/>
      <w:bookmarkEnd w:id="1385"/>
      <w:bookmarkEnd w:id="1386"/>
      <w:bookmarkEnd w:id="1387"/>
      <w:bookmarkEnd w:id="1388"/>
    </w:p>
    <w:p w14:paraId="3B6F1FAE" w14:textId="77777777" w:rsidR="00FC68DB" w:rsidRDefault="00FC68DB" w:rsidP="00B202D2">
      <w:pPr>
        <w:autoSpaceDE w:val="0"/>
        <w:autoSpaceDN w:val="0"/>
        <w:adjustRightInd w:val="0"/>
        <w:rPr>
          <w:rFonts w:cs="Calibri"/>
          <w:lang w:eastAsia="en-GB"/>
        </w:rPr>
      </w:pPr>
      <w:r>
        <w:rPr>
          <w:rFonts w:cs="Calibri"/>
          <w:lang w:eastAsia="en-GB"/>
        </w:rPr>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proofErr w:type="spellStart"/>
            <w:r w:rsidRPr="00226A3F">
              <w:rPr>
                <w:sz w:val="20"/>
                <w:szCs w:val="20"/>
              </w:rPr>
              <w:t>appdata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FA353C">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FA353C">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FA353C">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0D15BD5" w:rsidR="00FC68DB" w:rsidRPr="00226A3F" w:rsidRDefault="00FC68DB" w:rsidP="00FA353C">
            <w:pPr>
              <w:keepNext/>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1F4D75">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079FE174" w14:textId="3EA7FCC7" w:rsidR="00FC68DB" w:rsidRDefault="00FC68DB" w:rsidP="00B202D2">
      <w:pPr>
        <w:pStyle w:val="Beschriftung"/>
        <w:spacing w:before="120"/>
        <w:rPr>
          <w:rStyle w:val="elementdeftypeChar"/>
          <w:rFonts w:eastAsia="Calibri"/>
          <w:b w:val="0"/>
        </w:rPr>
      </w:pPr>
      <w:bookmarkStart w:id="1389" w:name="_Toc3566478"/>
      <w:bookmarkStart w:id="1390" w:name="_Toc34747479"/>
      <w:bookmarkStart w:id="1391" w:name="_Toc77095931"/>
      <w:bookmarkStart w:id="1392" w:name="_Toc99614806"/>
      <w:r>
        <w:t xml:space="preserve">Table </w:t>
      </w:r>
      <w:r>
        <w:fldChar w:fldCharType="begin"/>
      </w:r>
      <w:r>
        <w:instrText xml:space="preserve"> SEQ Table \* ARABIC </w:instrText>
      </w:r>
      <w:r>
        <w:fldChar w:fldCharType="separate"/>
      </w:r>
      <w:r w:rsidR="001F4D75">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389"/>
      <w:bookmarkEnd w:id="1390"/>
      <w:bookmarkEnd w:id="1391"/>
      <w:bookmarkEnd w:id="1392"/>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226A3F"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A353C">
        <w:trPr>
          <w:cantSplit/>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74"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74"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A353C">
        <w:trPr>
          <w:cantSplit/>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t>shaft_diameter</w:t>
            </w:r>
            <w:proofErr w:type="spellEnd"/>
          </w:p>
        </w:tc>
        <w:tc>
          <w:tcPr>
            <w:tcW w:w="1474"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74"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A353C">
        <w:trPr>
          <w:cantSplit/>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74"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74"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A353C">
        <w:trPr>
          <w:cantSplit/>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74"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74"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A353C">
        <w:trPr>
          <w:cantSplit/>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74"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74"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A353C">
        <w:trPr>
          <w:cantSplit/>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lastRenderedPageBreak/>
              <w:t>head_height</w:t>
            </w:r>
            <w:proofErr w:type="spellEnd"/>
          </w:p>
        </w:tc>
        <w:tc>
          <w:tcPr>
            <w:tcW w:w="1474"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74"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A353C">
        <w:trPr>
          <w:cantSplit/>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74"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74"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A353C">
        <w:trPr>
          <w:cantSplit/>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74"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74"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A353C">
        <w:trPr>
          <w:cantSplit/>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74"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74"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A353C">
        <w:trPr>
          <w:cantSplit/>
          <w:jc w:val="center"/>
        </w:trPr>
        <w:tc>
          <w:tcPr>
            <w:tcW w:w="1826" w:type="dxa"/>
            <w:shd w:val="clear" w:color="auto" w:fill="auto"/>
          </w:tcPr>
          <w:p w14:paraId="60A0F961" w14:textId="77777777" w:rsidR="00FC68DB" w:rsidRDefault="00FC68DB" w:rsidP="00FA353C">
            <w:pPr>
              <w:keepNext/>
              <w:rPr>
                <w:rFonts w:cs="Calibri"/>
                <w:sz w:val="20"/>
                <w:szCs w:val="20"/>
                <w:lang w:eastAsia="en-GB"/>
              </w:rPr>
            </w:pPr>
            <w:proofErr w:type="spellStart"/>
            <w:r>
              <w:rPr>
                <w:rFonts w:cs="Calibri"/>
                <w:sz w:val="20"/>
                <w:szCs w:val="20"/>
                <w:lang w:eastAsia="en-GB"/>
              </w:rPr>
              <w:t>part_code</w:t>
            </w:r>
            <w:proofErr w:type="spellEnd"/>
          </w:p>
        </w:tc>
        <w:tc>
          <w:tcPr>
            <w:tcW w:w="1474" w:type="dxa"/>
            <w:shd w:val="clear" w:color="auto" w:fill="auto"/>
          </w:tcPr>
          <w:p w14:paraId="1A8BDC6D" w14:textId="77777777" w:rsidR="00FC68DB" w:rsidRPr="00226A3F" w:rsidRDefault="00FC68DB" w:rsidP="00FA353C">
            <w:pPr>
              <w:keepNext/>
              <w:rPr>
                <w:sz w:val="20"/>
                <w:szCs w:val="20"/>
              </w:rPr>
            </w:pPr>
            <w:r>
              <w:rPr>
                <w:sz w:val="20"/>
                <w:szCs w:val="20"/>
              </w:rPr>
              <w:t>Alphanumeric</w:t>
            </w:r>
          </w:p>
        </w:tc>
        <w:tc>
          <w:tcPr>
            <w:tcW w:w="1474" w:type="dxa"/>
          </w:tcPr>
          <w:p w14:paraId="02940171" w14:textId="77777777" w:rsidR="00FC68DB" w:rsidRPr="00226A3F" w:rsidRDefault="00FC68DB" w:rsidP="00FA353C">
            <w:pPr>
              <w:keepNext/>
              <w:rPr>
                <w:sz w:val="20"/>
                <w:szCs w:val="20"/>
              </w:rPr>
            </w:pPr>
            <w:r>
              <w:rPr>
                <w:sz w:val="20"/>
                <w:szCs w:val="20"/>
              </w:rPr>
              <w:t>Alphanumeric</w:t>
            </w:r>
          </w:p>
        </w:tc>
        <w:tc>
          <w:tcPr>
            <w:tcW w:w="992" w:type="dxa"/>
            <w:shd w:val="clear" w:color="auto" w:fill="auto"/>
          </w:tcPr>
          <w:p w14:paraId="0307F63D" w14:textId="77777777" w:rsidR="00FC68DB" w:rsidRPr="00226A3F" w:rsidRDefault="00FC68DB" w:rsidP="00FA353C">
            <w:pPr>
              <w:keepNext/>
              <w:rPr>
                <w:sz w:val="20"/>
                <w:szCs w:val="20"/>
              </w:rPr>
            </w:pPr>
            <w:r w:rsidRPr="00226A3F">
              <w:rPr>
                <w:sz w:val="20"/>
                <w:szCs w:val="20"/>
              </w:rPr>
              <w:t>Optional</w:t>
            </w:r>
          </w:p>
        </w:tc>
        <w:tc>
          <w:tcPr>
            <w:tcW w:w="3382" w:type="dxa"/>
            <w:shd w:val="clear" w:color="auto" w:fill="auto"/>
          </w:tcPr>
          <w:p w14:paraId="637E3FC0" w14:textId="77777777" w:rsidR="00FC68DB" w:rsidRDefault="00FC68DB" w:rsidP="00FA353C">
            <w:pPr>
              <w:keepNext/>
              <w:rPr>
                <w:sz w:val="20"/>
                <w:szCs w:val="20"/>
              </w:rPr>
            </w:pPr>
            <w:r>
              <w:rPr>
                <w:sz w:val="20"/>
                <w:szCs w:val="20"/>
              </w:rPr>
              <w:t>-</w:t>
            </w:r>
          </w:p>
        </w:tc>
      </w:tr>
    </w:tbl>
    <w:p w14:paraId="7FB72262" w14:textId="3E8B99B9" w:rsidR="00FC68DB" w:rsidRDefault="00FC68DB" w:rsidP="00B202D2">
      <w:pPr>
        <w:pStyle w:val="Beschriftung"/>
        <w:spacing w:before="120"/>
        <w:rPr>
          <w:rStyle w:val="elementdeftypeChar"/>
          <w:rFonts w:eastAsia="Calibri"/>
          <w:b w:val="0"/>
        </w:rPr>
      </w:pPr>
      <w:bookmarkStart w:id="1393" w:name="_Toc3566479"/>
      <w:bookmarkStart w:id="1394" w:name="_Toc34747480"/>
      <w:bookmarkStart w:id="1395" w:name="_Toc77095932"/>
      <w:bookmarkStart w:id="1396" w:name="_Toc99614807"/>
      <w:r>
        <w:t xml:space="preserve">Table </w:t>
      </w:r>
      <w:r>
        <w:fldChar w:fldCharType="begin"/>
      </w:r>
      <w:r>
        <w:instrText xml:space="preserve"> SEQ Table \* ARABIC </w:instrText>
      </w:r>
      <w:r>
        <w:fldChar w:fldCharType="separate"/>
      </w:r>
      <w:r w:rsidR="001F4D75">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393"/>
      <w:bookmarkEnd w:id="1394"/>
      <w:bookmarkEnd w:id="1395"/>
      <w:bookmarkEnd w:id="1396"/>
    </w:p>
    <w:p w14:paraId="1F761A7E" w14:textId="111F88F6" w:rsidR="006D1F06"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val="en-US" w:eastAsia="en-GB"/>
        </w:rPr>
      </w:pPr>
    </w:p>
    <w:p w14:paraId="06FD9C10" w14:textId="1E5AA31D" w:rsidR="006D1F06" w:rsidRDefault="006D1F06" w:rsidP="006D1F06">
      <w:pPr>
        <w:keepNext/>
        <w:autoSpaceDE w:val="0"/>
        <w:autoSpaceDN w:val="0"/>
        <w:adjustRightInd w:val="0"/>
      </w:pPr>
      <w:r>
        <w:rPr>
          <w:noProof/>
        </w:rPr>
        <w:drawing>
          <wp:inline distT="0" distB="0" distL="0" distR="0" wp14:anchorId="093FF345" wp14:editId="5406A7A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4A58B34F" w14:textId="43A52632" w:rsidR="006D1F06" w:rsidRDefault="006D1F06" w:rsidP="006D1F06">
      <w:pPr>
        <w:pStyle w:val="Beschriftung"/>
        <w:rPr>
          <w:rFonts w:cs="Calibri"/>
          <w:lang w:val="en-US" w:eastAsia="en-GB"/>
        </w:rPr>
      </w:pPr>
      <w:bookmarkStart w:id="1397" w:name="_Toc99614689"/>
      <w:r>
        <w:t xml:space="preserve">Figure </w:t>
      </w:r>
      <w:r>
        <w:fldChar w:fldCharType="begin"/>
      </w:r>
      <w:r>
        <w:instrText xml:space="preserve"> SEQ Figure \* ARABIC </w:instrText>
      </w:r>
      <w:r>
        <w:fldChar w:fldCharType="separate"/>
      </w:r>
      <w:r w:rsidR="001F4D75">
        <w:rPr>
          <w:noProof/>
        </w:rPr>
        <w:t>39</w:t>
      </w:r>
      <w:r>
        <w:fldChar w:fldCharType="end"/>
      </w:r>
      <w:r>
        <w:t>: Key measures of a nail &amp; examples of different nail types</w:t>
      </w:r>
      <w:bookmarkEnd w:id="1397"/>
    </w:p>
    <w:p w14:paraId="01D5ED4F" w14:textId="77777777" w:rsidR="006D1F06"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val="en-US" w:eastAsia="en-GB"/>
        </w:rPr>
      </w:pPr>
    </w:p>
    <w:p w14:paraId="72E332C4" w14:textId="77777777" w:rsidR="006D1F06" w:rsidRPr="006D1F06"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val="en-US" w:eastAsia="en-GB"/>
        </w:rPr>
      </w:pPr>
    </w:p>
    <w:p w14:paraId="062A24A6" w14:textId="299DA2AA" w:rsidR="006D1F06" w:rsidRPr="006D1F06" w:rsidRDefault="00FC68DB" w:rsidP="006D1F0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nail_type</w:t>
      </w:r>
      <w:proofErr w:type="spellEnd"/>
      <w:r w:rsidRPr="00EA5B23">
        <w:rPr>
          <w:rFonts w:cs="Calibri"/>
          <w:lang w:val="en-US" w:eastAsia="en-GB"/>
        </w:rPr>
        <w:t>: the alphanumeric name of the nail</w:t>
      </w:r>
      <w:r>
        <w:rPr>
          <w:rStyle w:val="Funotenzeichen"/>
          <w:rFonts w:cs="Calibri"/>
          <w:lang w:val="en-US" w:eastAsia="en-GB"/>
        </w:rPr>
        <w:footnoteReference w:id="14"/>
      </w:r>
      <w:r w:rsidRPr="00EA5B23">
        <w:rPr>
          <w:rFonts w:cs="Calibri"/>
          <w:lang w:val="en-US" w:eastAsia="en-GB"/>
        </w:rPr>
        <w:t>. (</w:t>
      </w:r>
      <w:r>
        <w:rPr>
          <w:rFonts w:cs="Calibri"/>
          <w:lang w:val="en-US" w:eastAsia="en-GB"/>
        </w:rPr>
        <w:t>Naming convention based on supplier nail codes)</w:t>
      </w:r>
    </w:p>
    <w:p w14:paraId="043B1D16"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t>head_diameter</w:t>
      </w:r>
      <w:proofErr w:type="spellEnd"/>
      <w:r w:rsidRPr="00C83561">
        <w:rPr>
          <w:rFonts w:cs="Calibri"/>
          <w:lang w:val="en-US" w:eastAsia="en-GB"/>
        </w:rPr>
        <w:t>: the diameter of the head of the nail.</w:t>
      </w:r>
    </w:p>
    <w:p w14:paraId="058B9763" w14:textId="77777777" w:rsidR="00FC68DB" w:rsidRPr="00C83561"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nails, since this information can be derived from connection direction.</w:t>
      </w:r>
    </w:p>
    <w:p w14:paraId="4D61E828" w14:textId="5793648E"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i.e.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in order to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1F4D75">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7B49E1">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7B49E1">
            <w:pPr>
              <w:keepNext/>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7B49E1">
            <w:pPr>
              <w:keepNext/>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7B49E1">
            <w:pPr>
              <w:keepNext/>
              <w:rPr>
                <w:sz w:val="20"/>
                <w:szCs w:val="20"/>
              </w:rPr>
            </w:pPr>
            <w:r>
              <w:rPr>
                <w:sz w:val="20"/>
                <w:szCs w:val="20"/>
              </w:rPr>
              <w:t>-</w:t>
            </w:r>
          </w:p>
        </w:tc>
      </w:tr>
    </w:tbl>
    <w:p w14:paraId="61F0BC13" w14:textId="3B3B3203" w:rsidR="00FC68DB" w:rsidRDefault="00FC68DB" w:rsidP="00B202D2">
      <w:pPr>
        <w:pStyle w:val="Beschriftung"/>
        <w:spacing w:before="120"/>
      </w:pPr>
      <w:bookmarkStart w:id="1398" w:name="_Toc3566480"/>
      <w:bookmarkStart w:id="1399" w:name="_Toc34747481"/>
      <w:bookmarkStart w:id="1400" w:name="_Toc77095933"/>
      <w:bookmarkStart w:id="1401" w:name="_Toc99614808"/>
      <w:r>
        <w:t xml:space="preserve">Table </w:t>
      </w:r>
      <w:r>
        <w:fldChar w:fldCharType="begin"/>
      </w:r>
      <w:r>
        <w:instrText xml:space="preserve"> SEQ Table \* ARABIC </w:instrText>
      </w:r>
      <w:r>
        <w:fldChar w:fldCharType="separate"/>
      </w:r>
      <w:r w:rsidR="001F4D75">
        <w:rPr>
          <w:noProof/>
        </w:rPr>
        <w:t>72</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398"/>
      <w:bookmarkEnd w:id="1399"/>
      <w:bookmarkEnd w:id="1400"/>
      <w:bookmarkEnd w:id="1401"/>
    </w:p>
    <w:p w14:paraId="6B6C17C4" w14:textId="77777777" w:rsidR="00FC68DB" w:rsidRPr="00AB49A4" w:rsidRDefault="00FC68DB" w:rsidP="00B202D2">
      <w:pPr>
        <w:pStyle w:val="Example"/>
        <w:keepNext/>
        <w:keepLines/>
        <w:rPr>
          <w:b/>
          <w:bCs/>
          <w:sz w:val="24"/>
          <w:szCs w:val="24"/>
        </w:rPr>
      </w:pPr>
      <w:r w:rsidRPr="00AB49A4">
        <w:rPr>
          <w:b/>
          <w:bCs/>
          <w:sz w:val="24"/>
          <w:szCs w:val="24"/>
        </w:rPr>
        <w:t xml:space="preserve">Example: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w:t>
      </w:r>
      <w:proofErr w:type="spellStart"/>
      <w:r w:rsidRPr="00966BAF">
        <w:rPr>
          <w:color w:val="0070C0"/>
          <w:lang w:val="fr-FR"/>
        </w:rPr>
        <w:t>nail</w:t>
      </w:r>
      <w:proofErr w:type="spellEnd"/>
      <w:r w:rsidRPr="00966BAF">
        <w:rPr>
          <w:color w:val="0070C0"/>
          <w:lang w:val="fr-FR"/>
        </w:rPr>
        <w:t>&gt;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w:t>
      </w:r>
      <w:proofErr w:type="spellStart"/>
      <w:r w:rsidRPr="00226A3F">
        <w:t>appdata</w:t>
      </w:r>
      <w:proofErr w:type="spellEnd"/>
      <w:r w:rsidRPr="00226A3F">
        <w:t>&gt;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w:t>
      </w:r>
      <w:proofErr w:type="spellStart"/>
      <w:r w:rsidRPr="00226A3F">
        <w:t>appdata</w:t>
      </w:r>
      <w:proofErr w:type="spellEnd"/>
      <w:r w:rsidRPr="00226A3F">
        <w:t>&gt;</w:t>
      </w:r>
    </w:p>
    <w:p w14:paraId="78DEAB4B" w14:textId="77777777" w:rsidR="00FC68DB" w:rsidRDefault="00FC68DB" w:rsidP="007B49E1">
      <w:pPr>
        <w:pStyle w:val="XMLCode"/>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402" w:name="_Toc77102063"/>
      <w:bookmarkStart w:id="1403" w:name="_Toc27753609"/>
      <w:bookmarkStart w:id="1404" w:name="_Toc99614610"/>
      <w:r>
        <w:t>Rotation Joints</w:t>
      </w:r>
      <w:bookmarkEnd w:id="1402"/>
      <w:bookmarkEnd w:id="1404"/>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proofErr w:type="spellStart"/>
            <w:r w:rsidRPr="00226A3F">
              <w:rPr>
                <w:sz w:val="20"/>
                <w:szCs w:val="20"/>
              </w:rPr>
              <w:t>appdata</w:t>
            </w:r>
            <w:proofErr w:type="spellEnd"/>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7B49E1">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7B49E1">
            <w:pPr>
              <w:keepNext/>
              <w:rPr>
                <w:sz w:val="20"/>
                <w:szCs w:val="20"/>
              </w:rPr>
            </w:pPr>
            <w:r>
              <w:rPr>
                <w:sz w:val="20"/>
                <w:szCs w:val="20"/>
              </w:rPr>
              <w:t>1</w:t>
            </w:r>
          </w:p>
        </w:tc>
        <w:tc>
          <w:tcPr>
            <w:tcW w:w="1276" w:type="dxa"/>
            <w:shd w:val="clear" w:color="auto" w:fill="auto"/>
          </w:tcPr>
          <w:p w14:paraId="3AC4DDC8" w14:textId="77777777" w:rsidR="00FC68DB" w:rsidRPr="00226A3F" w:rsidRDefault="00FC68DB" w:rsidP="007B49E1">
            <w:pPr>
              <w:keepNext/>
              <w:rPr>
                <w:sz w:val="20"/>
                <w:szCs w:val="20"/>
              </w:rPr>
            </w:pPr>
            <w:r>
              <w:rPr>
                <w:rFonts w:cs="Calibri"/>
                <w:sz w:val="20"/>
                <w:szCs w:val="20"/>
                <w:lang w:eastAsia="en-GB"/>
              </w:rPr>
              <w:t>Optional</w:t>
            </w:r>
          </w:p>
        </w:tc>
        <w:tc>
          <w:tcPr>
            <w:tcW w:w="3384" w:type="dxa"/>
            <w:shd w:val="clear" w:color="auto" w:fill="auto"/>
          </w:tcPr>
          <w:p w14:paraId="2D7D0FF5" w14:textId="0AD55DA0" w:rsidR="00FC68DB" w:rsidRPr="00226A3F" w:rsidRDefault="00FC68DB" w:rsidP="007B49E1">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12C1336E" w14:textId="0D98E31A" w:rsidR="00FC68DB" w:rsidRDefault="00FC68DB" w:rsidP="00B202D2">
      <w:pPr>
        <w:pStyle w:val="Beschriftung"/>
        <w:spacing w:before="120"/>
      </w:pPr>
      <w:bookmarkStart w:id="1405" w:name="_Toc77095934"/>
      <w:bookmarkStart w:id="1406" w:name="_Toc99614809"/>
      <w:r>
        <w:t xml:space="preserve">Table </w:t>
      </w:r>
      <w:r>
        <w:fldChar w:fldCharType="begin"/>
      </w:r>
      <w:r>
        <w:instrText xml:space="preserve"> SEQ Table \* ARABIC </w:instrText>
      </w:r>
      <w:r>
        <w:fldChar w:fldCharType="separate"/>
      </w:r>
      <w:r w:rsidR="001F4D75">
        <w:rPr>
          <w:noProof/>
        </w:rPr>
        <w:t>73</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1405"/>
      <w:bookmarkEnd w:id="1406"/>
    </w:p>
    <w:p w14:paraId="18DEBDDB"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6A220B93" w:rsidR="00FC68DB" w:rsidRDefault="00FC68DB" w:rsidP="00B202D2">
      <w:pPr>
        <w:pStyle w:val="Beschriftung"/>
      </w:pPr>
      <w:bookmarkStart w:id="1407" w:name="_Toc77095935"/>
      <w:bookmarkStart w:id="1408" w:name="_Toc99614810"/>
      <w:r>
        <w:t xml:space="preserve">Table </w:t>
      </w:r>
      <w:r>
        <w:fldChar w:fldCharType="begin"/>
      </w:r>
      <w:r>
        <w:instrText xml:space="preserve"> SEQ Table \* ARABIC </w:instrText>
      </w:r>
      <w:r>
        <w:fldChar w:fldCharType="separate"/>
      </w:r>
      <w:r w:rsidR="001F4D75">
        <w:rPr>
          <w:noProof/>
        </w:rPr>
        <w:t>74</w:t>
      </w:r>
      <w:r>
        <w:fldChar w:fldCharType="end"/>
      </w:r>
      <w:r w:rsidRPr="00501F7D">
        <w:t>: Attributes of element &lt;</w:t>
      </w:r>
      <w:proofErr w:type="spellStart"/>
      <w:r w:rsidRPr="00501F7D">
        <w:t>rotation_joint</w:t>
      </w:r>
      <w:proofErr w:type="spellEnd"/>
      <w:r w:rsidRPr="00501F7D">
        <w:t>/&gt;</w:t>
      </w:r>
      <w:bookmarkEnd w:id="1407"/>
      <w:bookmarkEnd w:id="1408"/>
      <w:r>
        <w:t xml:space="preserve"> </w:t>
      </w:r>
    </w:p>
    <w:p w14:paraId="093850D5" w14:textId="77777777" w:rsidR="00FC68DB" w:rsidRPr="000B11EA" w:rsidRDefault="00FC68DB" w:rsidP="001B01D6">
      <w:pPr>
        <w:numPr>
          <w:ilvl w:val="0"/>
          <w:numId w:val="23"/>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557C3D15" w:rsidR="00FC68DB" w:rsidRDefault="00FC68DB" w:rsidP="00B202D2">
      <w:pPr>
        <w:rPr>
          <w:noProof/>
        </w:rPr>
      </w:pPr>
      <w:r>
        <w:t xml:space="preserve">If possible, a rotation joint should know the direction of fixation, i.e.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1F4D75">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3066A0BF" w:rsidR="00FC68DB" w:rsidRDefault="00FC68DB" w:rsidP="00B202D2">
      <w:pPr>
        <w:pStyle w:val="Beschriftung"/>
        <w:keepNext/>
        <w:keepLines/>
        <w:spacing w:before="120"/>
      </w:pPr>
      <w:bookmarkStart w:id="1409" w:name="_Toc77095936"/>
      <w:bookmarkStart w:id="1410" w:name="_Toc99614811"/>
      <w:r>
        <w:t xml:space="preserve">Table </w:t>
      </w:r>
      <w:r>
        <w:fldChar w:fldCharType="begin"/>
      </w:r>
      <w:r>
        <w:instrText xml:space="preserve"> SEQ Table \* ARABIC </w:instrText>
      </w:r>
      <w:r>
        <w:fldChar w:fldCharType="separate"/>
      </w:r>
      <w:r w:rsidR="001F4D75">
        <w:rPr>
          <w:noProof/>
        </w:rPr>
        <w:t>75</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1409"/>
      <w:bookmarkEnd w:id="1410"/>
    </w:p>
    <w:p w14:paraId="7DE85BEF" w14:textId="77777777" w:rsidR="00FC68DB" w:rsidRDefault="00FC68DB" w:rsidP="00B202D2">
      <w:r>
        <w:t xml:space="preserve">The subtypes are described in detail in the following sections. </w:t>
      </w:r>
    </w:p>
    <w:p w14:paraId="561BE100" w14:textId="77777777" w:rsidR="00FC68DB" w:rsidRPr="007B49E1" w:rsidRDefault="00FC68DB" w:rsidP="00B202D2">
      <w:pPr>
        <w:pStyle w:val="Example"/>
        <w:keepNext/>
        <w:spacing w:before="120"/>
        <w:rPr>
          <w:b/>
          <w:bCs/>
          <w:sz w:val="24"/>
          <w:szCs w:val="24"/>
        </w:rPr>
      </w:pPr>
      <w:r w:rsidRPr="007B49E1">
        <w:rPr>
          <w:b/>
          <w:bCs/>
          <w:sz w:val="24"/>
          <w:szCs w:val="24"/>
        </w:rPr>
        <w:t xml:space="preserve">Example: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w:t>
      </w:r>
      <w:proofErr w:type="spellStart"/>
      <w:r w:rsidRPr="00226A3F">
        <w:t>appdata</w:t>
      </w:r>
      <w:proofErr w:type="spellEnd"/>
      <w:r w:rsidRPr="00226A3F">
        <w:t>&gt;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w:t>
      </w:r>
      <w:proofErr w:type="spellStart"/>
      <w:r w:rsidRPr="00226A3F">
        <w:t>appdata</w:t>
      </w:r>
      <w:proofErr w:type="spellEnd"/>
      <w:r w:rsidRPr="00226A3F">
        <w:t>&gt;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411" w:name="_Toc77102064"/>
      <w:bookmarkStart w:id="1412" w:name="_Toc99614611"/>
      <w:r>
        <w:t>ROTAV</w:t>
      </w:r>
      <w:bookmarkEnd w:id="1411"/>
      <w:bookmarkEnd w:id="1412"/>
    </w:p>
    <w:p w14:paraId="5A854863" w14:textId="457DC96A"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r w:rsidR="00BD7FCF">
        <w:rPr>
          <w:rFonts w:asciiTheme="minorHAnsi" w:hAnsiTheme="minorHAnsi" w:cstheme="minorHAnsi"/>
          <w:sz w:val="22"/>
          <w:szCs w:val="22"/>
        </w:rPr>
        <w:t xml:space="preserve">A description of this technology can be found in </w:t>
      </w:r>
      <w:sdt>
        <w:sdtPr>
          <w:rPr>
            <w:rFonts w:asciiTheme="minorHAnsi" w:hAnsiTheme="minorHAnsi" w:cstheme="minorHAnsi"/>
            <w:sz w:val="22"/>
            <w:szCs w:val="22"/>
          </w:rPr>
          <w:id w:val="-1035114488"/>
          <w:citation/>
        </w:sdtPr>
        <w:sdtContent>
          <w:r w:rsidR="00BD7FCF">
            <w:rPr>
              <w:rFonts w:asciiTheme="minorHAnsi" w:hAnsiTheme="minorHAnsi" w:cstheme="minorHAnsi"/>
              <w:sz w:val="22"/>
              <w:szCs w:val="22"/>
            </w:rPr>
            <w:fldChar w:fldCharType="begin"/>
          </w:r>
          <w:r w:rsidR="00BD7FCF" w:rsidRPr="00F86DD8">
            <w:rPr>
              <w:rFonts w:asciiTheme="minorHAnsi" w:hAnsiTheme="minorHAnsi" w:cstheme="minorHAnsi"/>
              <w:sz w:val="22"/>
              <w:szCs w:val="22"/>
            </w:rPr>
            <w:instrText xml:space="preserve"> CITATION Zie19 \l 1031 </w:instrText>
          </w:r>
          <w:r w:rsidR="00BD7FCF">
            <w:rPr>
              <w:rFonts w:asciiTheme="minorHAnsi" w:hAnsiTheme="minorHAnsi" w:cstheme="minorHAnsi"/>
              <w:sz w:val="22"/>
              <w:szCs w:val="22"/>
            </w:rPr>
            <w:fldChar w:fldCharType="separate"/>
          </w:r>
          <w:r w:rsidR="001F4D75" w:rsidRPr="001F4D75">
            <w:rPr>
              <w:rFonts w:asciiTheme="minorHAnsi" w:hAnsiTheme="minorHAnsi" w:cstheme="minorHAnsi"/>
              <w:noProof/>
              <w:sz w:val="22"/>
              <w:szCs w:val="22"/>
            </w:rPr>
            <w:t>[6]</w:t>
          </w:r>
          <w:r w:rsidR="00BD7FCF">
            <w:rPr>
              <w:rFonts w:asciiTheme="minorHAnsi" w:hAnsiTheme="minorHAnsi" w:cstheme="minorHAnsi"/>
              <w:sz w:val="22"/>
              <w:szCs w:val="22"/>
            </w:rPr>
            <w:fldChar w:fldCharType="end"/>
          </w:r>
        </w:sdtContent>
      </w:sdt>
      <w:r w:rsidR="00BD7FCF">
        <w:rPr>
          <w:rFonts w:asciiTheme="minorHAnsi" w:hAnsiTheme="minorHAnsi" w:cstheme="minorHAnsi"/>
          <w:sz w:val="22"/>
          <w:szCs w:val="22"/>
        </w:rPr>
        <w:t>.</w:t>
      </w:r>
    </w:p>
    <w:p w14:paraId="0E5D1A02" w14:textId="77777777" w:rsidR="00D147E8" w:rsidRDefault="00D147E8" w:rsidP="00D147E8">
      <w:pPr>
        <w:pStyle w:val="StandardWeb"/>
        <w:spacing w:before="0" w:beforeAutospacing="0" w:after="0" w:afterAutospacing="0" w:line="315" w:lineRule="atLeast"/>
        <w:rPr>
          <w:rFonts w:asciiTheme="minorHAnsi" w:hAnsiTheme="minorHAnsi" w:cstheme="minorHAnsi"/>
          <w:sz w:val="22"/>
          <w:szCs w:val="22"/>
        </w:rPr>
      </w:pPr>
    </w:p>
    <w:p w14:paraId="203D22BB" w14:textId="7A14E333" w:rsidR="00FC68DB" w:rsidRPr="00995F54" w:rsidRDefault="00E913A8" w:rsidP="00D147E8">
      <w:pPr>
        <w:pStyle w:val="Note"/>
        <w:jc w:val="center"/>
      </w:pPr>
      <w:r>
        <w:rPr>
          <w:noProof/>
        </w:rPr>
        <w:drawing>
          <wp:inline distT="0" distB="0" distL="0" distR="0" wp14:anchorId="58DDEB2C" wp14:editId="56EA889D">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73B32C65" w:rsidR="00FC68DB" w:rsidRPr="005C50FA" w:rsidRDefault="00FC68DB" w:rsidP="00B202D2">
      <w:pPr>
        <w:pStyle w:val="Beschriftung"/>
        <w:rPr>
          <w:color w:val="676F76"/>
          <w:sz w:val="21"/>
          <w:szCs w:val="21"/>
          <w:lang w:val="en"/>
        </w:rPr>
      </w:pPr>
      <w:bookmarkStart w:id="1413" w:name="_Toc76030564"/>
      <w:bookmarkStart w:id="1414" w:name="_Toc94530850"/>
      <w:bookmarkStart w:id="1415" w:name="_Toc99614690"/>
      <w:r>
        <w:t xml:space="preserve">Figure </w:t>
      </w:r>
      <w:r>
        <w:fldChar w:fldCharType="begin"/>
      </w:r>
      <w:r>
        <w:instrText xml:space="preserve"> SEQ Figure \* ARABIC </w:instrText>
      </w:r>
      <w:r>
        <w:fldChar w:fldCharType="separate"/>
      </w:r>
      <w:r w:rsidR="001F4D75">
        <w:rPr>
          <w:noProof/>
        </w:rPr>
        <w:t>40</w:t>
      </w:r>
      <w:r>
        <w:fldChar w:fldCharType="end"/>
      </w:r>
      <w:r>
        <w:t>: Process of Rotation Joining (ROTAV)</w:t>
      </w:r>
      <w:bookmarkEnd w:id="1413"/>
      <w:bookmarkEnd w:id="1414"/>
      <w:r w:rsidR="00345B93">
        <w:t xml:space="preserve"> </w:t>
      </w:r>
      <w:sdt>
        <w:sdtPr>
          <w:id w:val="99845575"/>
          <w:citation/>
        </w:sdtPr>
        <w:sdtContent>
          <w:r w:rsidR="00345B93">
            <w:fldChar w:fldCharType="begin"/>
          </w:r>
          <w:r w:rsidR="00345B93">
            <w:rPr>
              <w:lang w:val="en-US"/>
            </w:rPr>
            <w:instrText xml:space="preserve">CITATION Zie19 \l 1031 </w:instrText>
          </w:r>
          <w:r w:rsidR="00345B93">
            <w:fldChar w:fldCharType="separate"/>
          </w:r>
          <w:r w:rsidR="001F4D75" w:rsidRPr="001F4D75">
            <w:rPr>
              <w:noProof/>
              <w:lang w:val="en-US"/>
            </w:rPr>
            <w:t>[6]</w:t>
          </w:r>
          <w:r w:rsidR="00345B93">
            <w:fldChar w:fldCharType="end"/>
          </w:r>
        </w:sdtContent>
      </w:sdt>
      <w:bookmarkEnd w:id="1415"/>
    </w:p>
    <w:p w14:paraId="45B2311D" w14:textId="54751747" w:rsidR="00FC68DB" w:rsidRDefault="00345B93" w:rsidP="00B202D2">
      <w:pPr>
        <w:keepNext/>
        <w:jc w:val="center"/>
      </w:pPr>
      <w:r>
        <w:rPr>
          <w:noProof/>
        </w:rPr>
        <w:drawing>
          <wp:inline distT="0" distB="0" distL="0" distR="0" wp14:anchorId="112A2A02" wp14:editId="712EE050">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07">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20C91E19" w:rsidR="00FC68DB" w:rsidRDefault="00FC68DB" w:rsidP="00B202D2">
      <w:pPr>
        <w:pStyle w:val="Beschriftung"/>
      </w:pPr>
      <w:bookmarkStart w:id="1416" w:name="_Toc76030565"/>
      <w:bookmarkStart w:id="1417" w:name="_Toc94530851"/>
      <w:bookmarkStart w:id="1418" w:name="_Toc99614691"/>
      <w:r>
        <w:t xml:space="preserve">Figure </w:t>
      </w:r>
      <w:r>
        <w:fldChar w:fldCharType="begin"/>
      </w:r>
      <w:r>
        <w:instrText xml:space="preserve"> SEQ Figure \* ARABIC </w:instrText>
      </w:r>
      <w:r>
        <w:fldChar w:fldCharType="separate"/>
      </w:r>
      <w:r w:rsidR="001F4D75">
        <w:rPr>
          <w:noProof/>
        </w:rPr>
        <w:t>41</w:t>
      </w:r>
      <w:r>
        <w:fldChar w:fldCharType="end"/>
      </w:r>
      <w:r>
        <w:t xml:space="preserve">: ROTAV connecting </w:t>
      </w:r>
      <w:proofErr w:type="spellStart"/>
      <w:r>
        <w:t>aluminum</w:t>
      </w:r>
      <w:proofErr w:type="spellEnd"/>
      <w:r>
        <w:t xml:space="preserve"> and steel sheets</w:t>
      </w:r>
      <w:bookmarkEnd w:id="1416"/>
      <w:bookmarkEnd w:id="1417"/>
      <w:r w:rsidR="00345B93">
        <w:t xml:space="preserve"> </w:t>
      </w:r>
      <w:sdt>
        <w:sdtPr>
          <w:id w:val="1488972495"/>
          <w:citation/>
        </w:sdtPr>
        <w:sdtContent>
          <w:r w:rsidR="00345B93">
            <w:fldChar w:fldCharType="begin"/>
          </w:r>
          <w:r w:rsidR="00345B93">
            <w:rPr>
              <w:lang w:val="en-US"/>
            </w:rPr>
            <w:instrText xml:space="preserve">CITATION Zie19 \l 1031 </w:instrText>
          </w:r>
          <w:r w:rsidR="00345B93">
            <w:fldChar w:fldCharType="separate"/>
          </w:r>
          <w:r w:rsidR="001F4D75" w:rsidRPr="001F4D75">
            <w:rPr>
              <w:noProof/>
              <w:lang w:val="en-US"/>
            </w:rPr>
            <w:t>[6]</w:t>
          </w:r>
          <w:r w:rsidR="00345B93">
            <w:fldChar w:fldCharType="end"/>
          </w:r>
        </w:sdtContent>
      </w:sdt>
      <w:bookmarkEnd w:id="1418"/>
    </w:p>
    <w:p w14:paraId="69FF8704" w14:textId="77777777" w:rsidR="00FC68DB" w:rsidRDefault="00FC68DB" w:rsidP="007B49E1">
      <w:pPr>
        <w:rPr>
          <w:rFonts w:cs="Calibri"/>
          <w:lang w:eastAsia="en-GB"/>
        </w:rPr>
      </w:pPr>
      <w:r>
        <w:rPr>
          <w:rFonts w:cs="Calibri"/>
          <w:lang w:eastAsia="en-GB"/>
        </w:rPr>
        <w:t>The basic steps in the ROTAV process consist of:</w:t>
      </w:r>
    </w:p>
    <w:p w14:paraId="0AEB9C31" w14:textId="77777777" w:rsidR="00FC68DB" w:rsidRPr="00B50C53"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lastRenderedPageBreak/>
        <w:t>Applying rotational velocity and pressure</w:t>
      </w:r>
      <w:r>
        <w:rPr>
          <w:rFonts w:cs="Calibri"/>
          <w:lang w:val="en-US" w:eastAsia="en-GB"/>
        </w:rPr>
        <w:t xml:space="preserve"> to the ROTAV plug.</w:t>
      </w:r>
    </w:p>
    <w:p w14:paraId="0BD3C152" w14:textId="77777777" w:rsidR="00FC68DB"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1B01D6">
      <w:pPr>
        <w:pStyle w:val="Listenabsatz"/>
        <w:numPr>
          <w:ilvl w:val="0"/>
          <w:numId w:val="52"/>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49BDCB33" w14:textId="240CF29D" w:rsidR="00FC68DB" w:rsidRPr="007B49E1" w:rsidRDefault="00FC68DB" w:rsidP="007B49E1">
      <w:pPr>
        <w:rPr>
          <w:rFonts w:cs="Calibri"/>
          <w:lang w:eastAsia="en-GB"/>
        </w:rPr>
      </w:pPr>
      <w:r w:rsidRPr="007B49E1">
        <w:rPr>
          <w:rFonts w:cs="Calibri"/>
          <w:lang w:eastAsia="en-GB"/>
        </w:rPr>
        <w:t xml:space="preserve">A ROTAV connection is denoted by an element </w:t>
      </w:r>
      <w:r w:rsidR="00F84930" w:rsidRPr="00F84930">
        <w:rPr>
          <w:rStyle w:val="elementdeftypeChar"/>
          <w:rFonts w:eastAsia="Calibri"/>
          <w:lang w:eastAsia="en-GB"/>
        </w:rPr>
        <w:t>&lt;</w:t>
      </w:r>
      <w:proofErr w:type="spellStart"/>
      <w:r w:rsidR="00F84930" w:rsidRPr="00F84930">
        <w:rPr>
          <w:rStyle w:val="elementdeftypeChar"/>
          <w:rFonts w:eastAsia="Calibri"/>
          <w:lang w:eastAsia="en-GB"/>
        </w:rPr>
        <w:t>rotav</w:t>
      </w:r>
      <w:proofErr w:type="spellEnd"/>
      <w:r w:rsidR="00F84930" w:rsidRPr="00F84930">
        <w:rPr>
          <w:rStyle w:val="elementdeftypeChar"/>
          <w:rFonts w:eastAsia="Calibri"/>
          <w:lang w:eastAsia="en-GB"/>
        </w:rPr>
        <w:t>/&gt;</w:t>
      </w:r>
      <w:r w:rsidRPr="007B49E1">
        <w:rPr>
          <w:rFonts w:cs="Calibri"/>
          <w:lang w:eastAsia="en-GB"/>
        </w:rPr>
        <w:t xml:space="preserve">. </w:t>
      </w:r>
    </w:p>
    <w:p w14:paraId="112932E1" w14:textId="1D965A13"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00F84930" w:rsidRPr="00F84930">
        <w:rPr>
          <w:rStyle w:val="elementdeftypeChar"/>
          <w:rFonts w:eastAsia="Calibri"/>
          <w:lang w:eastAsia="en-GB"/>
        </w:rPr>
        <w:t>&lt;</w:t>
      </w:r>
      <w:proofErr w:type="spellStart"/>
      <w:r w:rsidR="00F84930" w:rsidRPr="00F84930">
        <w:rPr>
          <w:rStyle w:val="elementdeftypeChar"/>
          <w:rFonts w:eastAsia="Calibri"/>
          <w:lang w:eastAsia="en-GB"/>
        </w:rPr>
        <w:t>rotav</w:t>
      </w:r>
      <w:proofErr w:type="spellEnd"/>
      <w:r w:rsidR="00F84930" w:rsidRPr="00F84930">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7B49E1">
            <w:pPr>
              <w:keepNext/>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7B49E1">
            <w:pPr>
              <w:keepNext/>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7B49E1">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7B49E1">
            <w:pPr>
              <w:keepNext/>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7B49E1">
            <w:pPr>
              <w:keepNext/>
              <w:rPr>
                <w:sz w:val="18"/>
                <w:szCs w:val="18"/>
              </w:rPr>
            </w:pPr>
            <w:r>
              <w:rPr>
                <w:sz w:val="18"/>
                <w:szCs w:val="18"/>
              </w:rPr>
              <w:t>-</w:t>
            </w:r>
          </w:p>
        </w:tc>
      </w:tr>
    </w:tbl>
    <w:p w14:paraId="4FDC2F63" w14:textId="5466266E" w:rsidR="00FC68DB" w:rsidRPr="00F84930" w:rsidRDefault="00FC68DB" w:rsidP="00B202D2">
      <w:pPr>
        <w:pStyle w:val="Beschriftung"/>
        <w:spacing w:before="120"/>
        <w:rPr>
          <w:rFonts w:cs="Calibri"/>
          <w:szCs w:val="22"/>
          <w:lang w:eastAsia="en-GB"/>
        </w:rPr>
      </w:pPr>
      <w:bookmarkStart w:id="1419" w:name="_Toc77095937"/>
      <w:bookmarkStart w:id="1420" w:name="_Toc99614812"/>
      <w:r>
        <w:t xml:space="preserve">Table </w:t>
      </w:r>
      <w:r>
        <w:fldChar w:fldCharType="begin"/>
      </w:r>
      <w:r>
        <w:instrText xml:space="preserve"> SEQ Table \* ARABIC </w:instrText>
      </w:r>
      <w:r>
        <w:fldChar w:fldCharType="separate"/>
      </w:r>
      <w:r w:rsidR="001F4D75">
        <w:rPr>
          <w:noProof/>
        </w:rPr>
        <w:t>76</w:t>
      </w:r>
      <w:r>
        <w:fldChar w:fldCharType="end"/>
      </w:r>
      <w:r>
        <w:t xml:space="preserve">: </w:t>
      </w:r>
      <w:r w:rsidRPr="001E3E2A">
        <w:t>Attr</w:t>
      </w:r>
      <w:r>
        <w:t xml:space="preserve">ibutes of </w:t>
      </w:r>
      <w:r w:rsidRPr="00F84930">
        <w:t xml:space="preserve">element </w:t>
      </w:r>
      <w:r w:rsidRPr="00F84930">
        <w:rPr>
          <w:rStyle w:val="elementdeftypeChar"/>
          <w:rFonts w:eastAsia="Calibri"/>
          <w:i/>
          <w:iCs w:val="0"/>
          <w:lang w:eastAsia="en-GB"/>
        </w:rPr>
        <w:t>&lt;</w:t>
      </w:r>
      <w:proofErr w:type="spellStart"/>
      <w:r w:rsidRPr="00F84930">
        <w:rPr>
          <w:rStyle w:val="elementdeftypeChar"/>
          <w:rFonts w:eastAsia="Calibri"/>
          <w:i/>
          <w:iCs w:val="0"/>
          <w:lang w:eastAsia="en-GB"/>
        </w:rPr>
        <w:t>rotav</w:t>
      </w:r>
      <w:proofErr w:type="spellEnd"/>
      <w:r w:rsidRPr="00F84930">
        <w:rPr>
          <w:rStyle w:val="elementdeftypeChar"/>
          <w:rFonts w:eastAsia="Calibri"/>
          <w:i/>
          <w:iCs w:val="0"/>
          <w:lang w:eastAsia="en-GB"/>
        </w:rPr>
        <w:t>/&gt;</w:t>
      </w:r>
      <w:bookmarkEnd w:id="1419"/>
      <w:bookmarkEnd w:id="1420"/>
    </w:p>
    <w:p w14:paraId="4D12CAAC" w14:textId="77777777" w:rsidR="00FC68DB" w:rsidRDefault="00FC68DB" w:rsidP="001B01D6">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 xml:space="preserve">achieve the fastening properties, the ROTAV is compressed with a vertical force. </w:t>
      </w:r>
    </w:p>
    <w:p w14:paraId="46A249EC" w14:textId="1A7E9E40" w:rsidR="00FC68DB" w:rsidRPr="007B49E1" w:rsidRDefault="00FC68DB" w:rsidP="007B49E1">
      <w:pPr>
        <w:rPr>
          <w:rFonts w:cs="Calibri"/>
          <w:lang w:eastAsia="en-GB"/>
        </w:rPr>
      </w:pPr>
      <w:r>
        <w:rPr>
          <w:rFonts w:cs="Calibri"/>
          <w:lang w:eastAsia="en-GB"/>
        </w:rPr>
        <w:t xml:space="preserve">The element </w:t>
      </w:r>
      <w:r w:rsidRPr="00F84930">
        <w:rPr>
          <w:rStyle w:val="elementdeftypeChar"/>
          <w:rFonts w:eastAsia="Calibri"/>
          <w:lang w:eastAsia="en-GB"/>
        </w:rPr>
        <w:t>&lt;</w:t>
      </w:r>
      <w:proofErr w:type="spellStart"/>
      <w:r w:rsidRPr="00F84930">
        <w:rPr>
          <w:rStyle w:val="elementdeftypeChar"/>
          <w:rFonts w:eastAsia="Calibri"/>
          <w:lang w:eastAsia="en-GB"/>
        </w:rPr>
        <w:t>rotav</w:t>
      </w:r>
      <w:proofErr w:type="spellEnd"/>
      <w:r w:rsidRPr="00F84930">
        <w:rPr>
          <w:rStyle w:val="elementdeftypeChar"/>
          <w:rFonts w:eastAsia="Calibri"/>
          <w:lang w:eastAsia="en-GB"/>
        </w:rPr>
        <w:t>/&gt;</w:t>
      </w:r>
      <w:r w:rsidR="00F84930">
        <w:rPr>
          <w:rFonts w:cs="Calibri"/>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w:t>
      </w:r>
      <w:proofErr w:type="spellStart"/>
      <w:r w:rsidRPr="00966BAF">
        <w:rPr>
          <w:color w:val="0070C0"/>
          <w:lang w:val="fr-FR"/>
        </w:rPr>
        <w:t>rotation_joint</w:t>
      </w:r>
      <w:proofErr w:type="spellEnd"/>
      <w:r w:rsidRPr="00966BAF">
        <w:rPr>
          <w:color w:val="0070C0"/>
          <w:lang w:val="fr-FR"/>
        </w:rPr>
        <w: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w:t>
      </w:r>
      <w:proofErr w:type="spellStart"/>
      <w:r>
        <w:t>appdata</w:t>
      </w:r>
      <w:proofErr w:type="spellEnd"/>
      <w:r>
        <w:t>&gt;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w:t>
      </w:r>
      <w:proofErr w:type="spellStart"/>
      <w:r>
        <w:t>appdata</w:t>
      </w:r>
      <w:proofErr w:type="spellEnd"/>
      <w:r>
        <w:t>&gt;</w:t>
      </w:r>
    </w:p>
    <w:p w14:paraId="2447B689" w14:textId="77777777" w:rsidR="00FC68DB" w:rsidRDefault="00FC68DB" w:rsidP="00B202D2">
      <w:pPr>
        <w:pStyle w:val="XMLCode"/>
        <w:keepNext/>
      </w:pPr>
      <w:r>
        <w:t>&lt;/connection_0d&gt;</w:t>
      </w:r>
      <w:bookmarkEnd w:id="1403"/>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421" w:name="_Toc428537246"/>
      <w:bookmarkStart w:id="1422" w:name="_Toc428969565"/>
      <w:bookmarkStart w:id="1423" w:name="_Toc429052956"/>
      <w:bookmarkStart w:id="1424" w:name="_Toc428537247"/>
      <w:bookmarkStart w:id="1425" w:name="_Toc428965632"/>
      <w:bookmarkStart w:id="1426" w:name="_Toc428969566"/>
      <w:bookmarkStart w:id="1427" w:name="_Toc429052957"/>
      <w:bookmarkStart w:id="1428" w:name="_Toc428456280"/>
      <w:bookmarkStart w:id="1429" w:name="_Toc428537248"/>
      <w:bookmarkStart w:id="1430" w:name="_Toc428969567"/>
      <w:bookmarkStart w:id="1431" w:name="_Toc429052958"/>
      <w:bookmarkStart w:id="1432" w:name="_Toc338938901"/>
      <w:bookmarkStart w:id="1433" w:name="_Toc338939097"/>
      <w:bookmarkStart w:id="1434" w:name="_Toc3556997"/>
      <w:bookmarkStart w:id="1435" w:name="_Toc34747247"/>
      <w:bookmarkStart w:id="1436" w:name="_Toc77102065"/>
      <w:bookmarkStart w:id="1437" w:name="_Toc99614612"/>
      <w:bookmarkEnd w:id="1421"/>
      <w:bookmarkEnd w:id="1422"/>
      <w:bookmarkEnd w:id="1423"/>
      <w:bookmarkEnd w:id="1424"/>
      <w:bookmarkEnd w:id="1425"/>
      <w:bookmarkEnd w:id="1426"/>
      <w:bookmarkEnd w:id="1427"/>
      <w:bookmarkEnd w:id="1428"/>
      <w:bookmarkEnd w:id="1429"/>
      <w:bookmarkEnd w:id="1430"/>
      <w:bookmarkEnd w:id="1431"/>
      <w:r w:rsidRPr="007055D9">
        <w:t>1D connections</w:t>
      </w:r>
      <w:bookmarkEnd w:id="1432"/>
      <w:bookmarkEnd w:id="1433"/>
      <w:bookmarkEnd w:id="1434"/>
      <w:bookmarkEnd w:id="1435"/>
      <w:bookmarkEnd w:id="1436"/>
      <w:bookmarkEnd w:id="1437"/>
    </w:p>
    <w:p w14:paraId="249DECC1" w14:textId="77777777" w:rsidR="00FC68DB" w:rsidRDefault="00FC68DB" w:rsidP="00B202D2">
      <w:pPr>
        <w:pStyle w:val="berschrift2"/>
      </w:pPr>
      <w:bookmarkStart w:id="1438" w:name="_Toc3556998"/>
      <w:bookmarkStart w:id="1439" w:name="_Toc34747248"/>
      <w:bookmarkStart w:id="1440" w:name="_Toc77102066"/>
      <w:bookmarkStart w:id="1441" w:name="_Toc338938902"/>
      <w:bookmarkStart w:id="1442" w:name="_Toc338939098"/>
      <w:bookmarkStart w:id="1443" w:name="_Toc99614613"/>
      <w:r w:rsidRPr="00246BE4">
        <w:t>Generic Definitions</w:t>
      </w:r>
      <w:bookmarkEnd w:id="1438"/>
      <w:bookmarkEnd w:id="1439"/>
      <w:bookmarkEnd w:id="1440"/>
      <w:bookmarkEnd w:id="1443"/>
    </w:p>
    <w:p w14:paraId="59908147" w14:textId="77777777" w:rsidR="00FC68DB" w:rsidRDefault="00FC68DB" w:rsidP="00B202D2">
      <w:pPr>
        <w:pStyle w:val="berschrift3"/>
      </w:pPr>
      <w:bookmarkStart w:id="1444" w:name="_Toc3556999"/>
      <w:bookmarkStart w:id="1445" w:name="_Toc34747249"/>
      <w:bookmarkStart w:id="1446" w:name="_Toc77102067"/>
      <w:bookmarkStart w:id="1447" w:name="_Toc99614614"/>
      <w:r>
        <w:t>Identification</w:t>
      </w:r>
      <w:bookmarkEnd w:id="1444"/>
      <w:bookmarkEnd w:id="1445"/>
      <w:bookmarkEnd w:id="1446"/>
      <w:bookmarkEnd w:id="1447"/>
    </w:p>
    <w:p w14:paraId="17BC607B" w14:textId="5A738175"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1F4D75">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448" w:name="_Ref414571413"/>
      <w:bookmarkStart w:id="1449" w:name="_Ref429050458"/>
      <w:bookmarkStart w:id="1450" w:name="_Toc3557000"/>
      <w:bookmarkStart w:id="1451" w:name="_Toc34747250"/>
      <w:bookmarkStart w:id="1452" w:name="_Toc77102068"/>
      <w:bookmarkStart w:id="1453" w:name="_Toc99614615"/>
      <w:r w:rsidRPr="007055D9">
        <w:lastRenderedPageBreak/>
        <w:t>L</w:t>
      </w:r>
      <w:bookmarkEnd w:id="1448"/>
      <w:r>
        <w:t>ocation</w:t>
      </w:r>
      <w:bookmarkEnd w:id="1449"/>
      <w:bookmarkEnd w:id="1450"/>
      <w:bookmarkEnd w:id="1451"/>
      <w:bookmarkEnd w:id="1452"/>
      <w:bookmarkEnd w:id="1453"/>
    </w:p>
    <w:p w14:paraId="69F3938A" w14:textId="4BD12206" w:rsidR="00FC68DB" w:rsidRDefault="00FC68DB" w:rsidP="00B202D2">
      <w:r w:rsidRPr="007055D9">
        <w:t xml:space="preserve">The definition of the connection line is </w:t>
      </w:r>
      <w:r w:rsidR="00256EF4">
        <w:t xml:space="preserve">one or multiple polylines. Each of the polylines is </w:t>
      </w:r>
      <w:r w:rsidRPr="007055D9">
        <w:t xml:space="preserve">described as </w:t>
      </w:r>
      <w:r w:rsidRPr="00F84930">
        <w:t>a series of points (vertices). All other curves can also be represent</w:t>
      </w:r>
      <w:r w:rsidRPr="007055D9">
        <w:t>ed with this type of representation by adding necessary points and thus approximating to the needed accuracy.</w:t>
      </w:r>
    </w:p>
    <w:p w14:paraId="40700095" w14:textId="637D7757" w:rsidR="00FC68DB" w:rsidRPr="00F105D5" w:rsidRDefault="00FC68DB" w:rsidP="00B202D2">
      <w:r w:rsidRPr="00F105D5">
        <w:rPr>
          <w:rFonts w:cs="Calibri"/>
          <w:lang w:eastAsia="en-GB"/>
        </w:rPr>
        <w:t xml:space="preserve">The </w:t>
      </w:r>
      <w:r w:rsidR="00F105D5" w:rsidRPr="00541575">
        <w:rPr>
          <w:rFonts w:cs="Calibri"/>
          <w:lang w:eastAsia="en-GB"/>
        </w:rPr>
        <w:t>poly</w:t>
      </w:r>
      <w:r w:rsidR="00256EF4">
        <w:rPr>
          <w:rFonts w:cs="Calibri"/>
          <w:lang w:eastAsia="en-GB"/>
        </w:rPr>
        <w:t>line</w:t>
      </w:r>
      <w:r w:rsidR="00F105D5" w:rsidRPr="00541575">
        <w:rPr>
          <w:rFonts w:cs="Calibri"/>
          <w:lang w:eastAsia="en-GB"/>
        </w:rPr>
        <w:t>s</w:t>
      </w:r>
      <w:r w:rsidR="00270CC3" w:rsidRPr="00541575">
        <w:rPr>
          <w:rFonts w:cs="Calibri"/>
          <w:lang w:eastAsia="en-GB"/>
        </w:rPr>
        <w:t xml:space="preserve"> do not</w:t>
      </w:r>
      <w:r w:rsidRPr="00B60994">
        <w:rPr>
          <w:rFonts w:cs="Calibri"/>
          <w:lang w:eastAsia="en-GB"/>
        </w:rPr>
        <w:t xml:space="preserve"> need </w:t>
      </w:r>
      <w:r w:rsidRPr="00F105D5">
        <w:rPr>
          <w:rFonts w:cs="Calibri"/>
          <w:lang w:eastAsia="en-GB"/>
        </w:rPr>
        <w:t>be joined to each other. This is to simulate gaps along the application of a seam or an adhesive, due to crossing another weld, or an obstacle, like a hole in the connected sheets.</w:t>
      </w:r>
    </w:p>
    <w:p w14:paraId="748F37AE" w14:textId="77777777" w:rsidR="00FC68DB" w:rsidRPr="004E5916" w:rsidRDefault="00FC68DB" w:rsidP="00B202D2">
      <w:r w:rsidRPr="00256EF4">
        <w:t xml:space="preserve">The </w:t>
      </w:r>
      <w:proofErr w:type="spellStart"/>
      <w:r w:rsidRPr="00256EF4">
        <w:t>χMCF</w:t>
      </w:r>
      <w:proofErr w:type="spellEnd"/>
      <w:r w:rsidRPr="00256EF4">
        <w:t xml:space="preserve"> specifies the order of line sections, as well as the order of the locations within each section.</w:t>
      </w:r>
    </w:p>
    <w:p w14:paraId="35580E1D" w14:textId="77777777" w:rsidR="00FC68DB" w:rsidRPr="007055D9" w:rsidRDefault="00FC68DB" w:rsidP="00B202D2">
      <w:pPr>
        <w:pStyle w:val="berschrift5"/>
      </w:pPr>
      <w:r w:rsidRPr="007055D9">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49B5868" w14:textId="77777777" w:rsidR="00FC68DB" w:rsidRPr="007055D9" w:rsidRDefault="00FC68DB" w:rsidP="00F84930">
      <w:pPr>
        <w:keepNext/>
      </w:pPr>
      <w:r w:rsidRPr="007055D9">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F84930">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F84930">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F84930">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F84930">
            <w:pPr>
              <w:keepNext/>
              <w:rPr>
                <w:b/>
                <w:i/>
              </w:rPr>
            </w:pPr>
            <w:r w:rsidRPr="007055D9">
              <w:rPr>
                <w:b/>
                <w:i/>
              </w:rPr>
              <w:t>Constraint</w:t>
            </w:r>
          </w:p>
        </w:tc>
      </w:tr>
      <w:tr w:rsidR="00FC68DB" w:rsidRPr="007055D9" w14:paraId="1ACF5389" w14:textId="77777777" w:rsidTr="00F84930">
        <w:trPr>
          <w:cantSplit/>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28E0FE13" w:rsidR="00FC68DB" w:rsidRDefault="00FC68DB" w:rsidP="00B202D2">
      <w:pPr>
        <w:pStyle w:val="Beschriftung"/>
        <w:spacing w:before="120"/>
      </w:pPr>
      <w:bookmarkStart w:id="1454" w:name="_Toc3566481"/>
      <w:bookmarkStart w:id="1455" w:name="_Toc34747482"/>
      <w:bookmarkStart w:id="1456" w:name="_Toc77095938"/>
      <w:bookmarkStart w:id="1457" w:name="_Toc99614813"/>
      <w:r>
        <w:t xml:space="preserve">Table </w:t>
      </w:r>
      <w:r>
        <w:fldChar w:fldCharType="begin"/>
      </w:r>
      <w:r>
        <w:instrText xml:space="preserve"> SEQ Table \* ARABIC </w:instrText>
      </w:r>
      <w:r>
        <w:fldChar w:fldCharType="separate"/>
      </w:r>
      <w:r w:rsidR="001F4D75">
        <w:rPr>
          <w:noProof/>
        </w:rPr>
        <w:t>77</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1454"/>
      <w:bookmarkEnd w:id="1455"/>
      <w:bookmarkEnd w:id="1456"/>
      <w:bookmarkEnd w:id="1457"/>
    </w:p>
    <w:p w14:paraId="71278377" w14:textId="77777777" w:rsidR="00FC68DB" w:rsidRDefault="00FC68DB" w:rsidP="00B202D2">
      <w:r>
        <w:t>A connection line with sharp corners</w:t>
      </w:r>
      <w:r>
        <w:rPr>
          <w:rStyle w:val="Funotenzeichen"/>
        </w:rPr>
        <w:footnoteReference w:id="15"/>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4553E53F" w:rsidR="00FC68DB" w:rsidRDefault="00FC68DB" w:rsidP="00B202D2">
      <w:pPr>
        <w:pStyle w:val="Beschriftung"/>
        <w:spacing w:before="120"/>
      </w:pPr>
      <w:bookmarkStart w:id="1458" w:name="_Toc3566482"/>
      <w:bookmarkStart w:id="1459" w:name="_Toc34747483"/>
      <w:bookmarkStart w:id="1460" w:name="_Toc77095939"/>
      <w:bookmarkStart w:id="1461" w:name="_Toc99614814"/>
      <w:r>
        <w:t xml:space="preserve">Table </w:t>
      </w:r>
      <w:r>
        <w:fldChar w:fldCharType="begin"/>
      </w:r>
      <w:r>
        <w:instrText xml:space="preserve"> SEQ Table \* ARABIC </w:instrText>
      </w:r>
      <w:r>
        <w:fldChar w:fldCharType="separate"/>
      </w:r>
      <w:r w:rsidR="001F4D75">
        <w:rPr>
          <w:noProof/>
        </w:rPr>
        <w:t>78</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1458"/>
      <w:bookmarkEnd w:id="1459"/>
      <w:bookmarkEnd w:id="1460"/>
      <w:bookmarkEnd w:id="1461"/>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y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2E301FBB" w:rsidR="00FC68DB" w:rsidRDefault="00FC68DB" w:rsidP="00B202D2">
      <w:pPr>
        <w:pStyle w:val="Beschriftung"/>
        <w:spacing w:before="120"/>
      </w:pPr>
      <w:bookmarkStart w:id="1462" w:name="_Toc3566483"/>
      <w:bookmarkStart w:id="1463" w:name="_Toc34747484"/>
      <w:bookmarkStart w:id="1464" w:name="_Toc77095940"/>
      <w:bookmarkStart w:id="1465" w:name="_Toc99614815"/>
      <w:r>
        <w:t xml:space="preserve">Table </w:t>
      </w:r>
      <w:r>
        <w:fldChar w:fldCharType="begin"/>
      </w:r>
      <w:r>
        <w:instrText xml:space="preserve"> SEQ Table \* ARABIC </w:instrText>
      </w:r>
      <w:r>
        <w:fldChar w:fldCharType="separate"/>
      </w:r>
      <w:r w:rsidR="001F4D75">
        <w:rPr>
          <w:noProof/>
        </w:rPr>
        <w:t>79</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1462"/>
      <w:bookmarkEnd w:id="1463"/>
      <w:bookmarkEnd w:id="1464"/>
      <w:bookmarkEnd w:id="1465"/>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AD2CFA" w:rsidRDefault="00FC68DB" w:rsidP="00AD2CFA">
      <w:pPr>
        <w:pStyle w:val="Example"/>
        <w:keepNext/>
        <w:rPr>
          <w:b/>
          <w:bCs/>
          <w:sz w:val="24"/>
          <w:szCs w:val="24"/>
        </w:rPr>
      </w:pPr>
      <w:r w:rsidRPr="00AD2CFA">
        <w:rPr>
          <w:b/>
          <w:bCs/>
          <w:sz w:val="24"/>
          <w:szCs w:val="24"/>
        </w:rPr>
        <w:lastRenderedPageBreak/>
        <w:t>Example A (a connection line with a single section):</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r w:rsidRPr="00486010">
        <w:rPr>
          <w:color w:val="FF0000"/>
        </w:rPr>
        <w:t>&lt;!--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r>
        <w:rPr>
          <w:color w:val="FF0000"/>
        </w:rPr>
        <w:t xml:space="preserve">&lt;!-- last </w:t>
      </w:r>
      <w:r w:rsidRPr="00486010">
        <w:rPr>
          <w:color w:val="FF0000"/>
        </w:rPr>
        <w:t xml:space="preserve"> point --&gt;</w:t>
      </w:r>
    </w:p>
    <w:p w14:paraId="384227AC" w14:textId="77777777" w:rsidR="00FC68DB" w:rsidRDefault="00FC68DB" w:rsidP="00B202D2">
      <w:pPr>
        <w:pStyle w:val="XMLCode"/>
      </w:pPr>
      <w:r w:rsidRPr="007055D9">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AD2CFA" w:rsidRDefault="00FC68DB" w:rsidP="00AD2CFA">
      <w:pPr>
        <w:pStyle w:val="Example"/>
        <w:keepNext/>
        <w:rPr>
          <w:b/>
          <w:bCs/>
          <w:sz w:val="24"/>
          <w:szCs w:val="24"/>
        </w:rPr>
      </w:pPr>
      <w:r w:rsidRPr="00AD2CFA">
        <w:rPr>
          <w:b/>
          <w:bCs/>
          <w:sz w:val="24"/>
          <w:szCs w:val="24"/>
        </w:rPr>
        <w:t>Example B (a connection line consisting of two disjoint sections):</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r w:rsidRPr="00486010">
        <w:rPr>
          <w:color w:val="FF0000"/>
        </w:rPr>
        <w:t>&lt;!--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r w:rsidRPr="00486010">
        <w:rPr>
          <w:color w:val="FF0000"/>
        </w:rPr>
        <w:t>&lt;!--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r w:rsidRPr="00486010">
        <w:rPr>
          <w:color w:val="FF0000"/>
        </w:rPr>
        <w:t xml:space="preserve">&lt;!--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AD2CFA">
      <w:pPr>
        <w:pStyle w:val="XMLCode"/>
        <w:keepNext/>
      </w:pPr>
      <w:r w:rsidRPr="00486010">
        <w:t>&lt;</w:t>
      </w:r>
      <w:proofErr w:type="spellStart"/>
      <w:r w:rsidRPr="00486010">
        <w:t>loc_list</w:t>
      </w:r>
      <w:proofErr w:type="spellEnd"/>
      <w:r w:rsidRPr="00486010">
        <w:t xml:space="preserve"> index=</w:t>
      </w:r>
      <w:r>
        <w:t>"</w:t>
      </w:r>
      <w:r w:rsidRPr="00486010">
        <w:t>2</w:t>
      </w:r>
      <w:r>
        <w:t>"</w:t>
      </w:r>
      <w:r w:rsidRPr="00486010">
        <w:t xml:space="preserve">&gt; </w:t>
      </w:r>
      <w:r w:rsidRPr="00486010">
        <w:rPr>
          <w:color w:val="FF0000"/>
        </w:rPr>
        <w:t>&lt;!--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 xml:space="preserve">&gt;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 xml:space="preserve">&gt; 2581.05 -708.302 48.5300 &lt;/loc&gt; </w:t>
      </w:r>
      <w:r>
        <w:rPr>
          <w:color w:val="0070C0"/>
        </w:rPr>
        <w:t xml:space="preserve"> </w:t>
      </w:r>
      <w:r w:rsidRPr="00486010">
        <w:rPr>
          <w:color w:val="FF0000"/>
        </w:rPr>
        <w:t xml:space="preserve">&lt;!--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466" w:name="_Toc432343680"/>
      <w:bookmarkStart w:id="1467" w:name="_Ref69114607"/>
      <w:bookmarkStart w:id="1468" w:name="_Ref69114623"/>
      <w:bookmarkStart w:id="1469" w:name="_Toc77102069"/>
      <w:bookmarkStart w:id="1470" w:name="_Toc3557001"/>
      <w:bookmarkStart w:id="1471" w:name="_Toc34747251"/>
      <w:r w:rsidRPr="00037F3D">
        <w:t>Intermittent Connection Lines</w:t>
      </w:r>
      <w:bookmarkEnd w:id="1466"/>
      <w:bookmarkEnd w:id="1467"/>
      <w:bookmarkEnd w:id="1468"/>
      <w:bookmarkEnd w:id="1469"/>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16"/>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 xml:space="preserve">Intermittent connection lines were introduced with </w:t>
      </w:r>
      <w:proofErr w:type="spellStart"/>
      <w:r w:rsidRPr="00037F3D">
        <w:t>χMCF</w:t>
      </w:r>
      <w:proofErr w:type="spellEnd"/>
      <w:r w:rsidRPr="00037F3D">
        <w:t xml:space="preserve">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17"/>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w:t>
      </w:r>
      <w:proofErr w:type="spellStart"/>
      <w:r>
        <w:t>χMCF</w:t>
      </w:r>
      <w:proofErr w:type="spellEnd"/>
      <w:r>
        <w:t xml:space="preserve"> format to take these responsibilities since additional external information would be required. </w:t>
      </w:r>
    </w:p>
    <w:p w14:paraId="68A1D4FC" w14:textId="77777777" w:rsidR="00FC68DB" w:rsidRPr="00037F3D" w:rsidRDefault="00FC68DB" w:rsidP="00B202D2">
      <w:pPr>
        <w:spacing w:before="120"/>
      </w:pPr>
      <w:r w:rsidRPr="00037F3D">
        <w:lastRenderedPageBreak/>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proofErr w:type="spellStart"/>
      <w:r>
        <w:t>χMCF</w:t>
      </w:r>
      <w:proofErr w:type="spellEnd"/>
      <w:r>
        <w:t xml:space="preserve">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1B01D6">
      <w:pPr>
        <w:pStyle w:val="Listenabsatz"/>
        <w:numPr>
          <w:ilvl w:val="0"/>
          <w:numId w:val="54"/>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1B01D6">
      <w:pPr>
        <w:pStyle w:val="Listenabsatz"/>
        <w:numPr>
          <w:ilvl w:val="0"/>
          <w:numId w:val="54"/>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r w:rsidRPr="00966BAF">
        <w:rPr>
          <w:lang w:val="en-US"/>
        </w:rPr>
        <w:t xml:space="preserve">has to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1B01D6">
      <w:pPr>
        <w:pStyle w:val="Listenabsatz"/>
        <w:numPr>
          <w:ilvl w:val="0"/>
          <w:numId w:val="54"/>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08">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52042811" w:rsidR="00FC68DB" w:rsidRDefault="00FC68DB" w:rsidP="00B202D2">
      <w:pPr>
        <w:pStyle w:val="Beschriftung"/>
      </w:pPr>
      <w:bookmarkStart w:id="1474" w:name="_Toc76030566"/>
      <w:bookmarkStart w:id="1475" w:name="_Toc94530852"/>
      <w:bookmarkStart w:id="1476" w:name="_Toc99614692"/>
      <w:r>
        <w:t xml:space="preserve">Figure </w:t>
      </w:r>
      <w:r>
        <w:fldChar w:fldCharType="begin"/>
      </w:r>
      <w:r>
        <w:instrText xml:space="preserve"> SEQ Figure \* ARABIC </w:instrText>
      </w:r>
      <w:r>
        <w:fldChar w:fldCharType="separate"/>
      </w:r>
      <w:r w:rsidR="001F4D75">
        <w:rPr>
          <w:noProof/>
        </w:rPr>
        <w:t>42</w:t>
      </w:r>
      <w:r>
        <w:fldChar w:fldCharType="end"/>
      </w:r>
      <w:r>
        <w:t>: Terminology of a regular intermittent weld</w:t>
      </w:r>
      <w:bookmarkEnd w:id="1474"/>
      <w:bookmarkEnd w:id="1475"/>
      <w:bookmarkEnd w:id="1476"/>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09">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337427C8" w:rsidR="00FC68DB" w:rsidRDefault="00FC68DB" w:rsidP="00B202D2">
      <w:pPr>
        <w:pStyle w:val="Beschriftung"/>
      </w:pPr>
      <w:bookmarkStart w:id="1477" w:name="_Toc76030567"/>
      <w:bookmarkStart w:id="1478" w:name="_Toc94530853"/>
      <w:bookmarkStart w:id="1479" w:name="_Toc99614693"/>
      <w:r>
        <w:t xml:space="preserve">Figure </w:t>
      </w:r>
      <w:r>
        <w:fldChar w:fldCharType="begin"/>
      </w:r>
      <w:r>
        <w:instrText xml:space="preserve"> SEQ Figure \* ARABIC </w:instrText>
      </w:r>
      <w:r>
        <w:fldChar w:fldCharType="separate"/>
      </w:r>
      <w:r w:rsidR="001F4D75">
        <w:rPr>
          <w:noProof/>
        </w:rPr>
        <w:t>43</w:t>
      </w:r>
      <w:r>
        <w:fldChar w:fldCharType="end"/>
      </w:r>
      <w:r>
        <w:t>: Regular intermittent weld with first spacing and last spacing</w:t>
      </w:r>
      <w:bookmarkEnd w:id="1477"/>
      <w:bookmarkEnd w:id="1478"/>
      <w:bookmarkEnd w:id="1479"/>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lastRenderedPageBreak/>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10">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6CB8905A" w:rsidR="00FC68DB" w:rsidRPr="00F41434" w:rsidRDefault="00FC68DB" w:rsidP="00B202D2">
      <w:pPr>
        <w:keepNext/>
        <w:jc w:val="center"/>
      </w:pPr>
      <w:bookmarkStart w:id="1480" w:name="_Toc76030568"/>
      <w:bookmarkStart w:id="1481" w:name="_Toc94530854"/>
      <w:bookmarkStart w:id="1482" w:name="_Toc99614694"/>
      <w:r>
        <w:t xml:space="preserve">Figure </w:t>
      </w:r>
      <w:r>
        <w:fldChar w:fldCharType="begin"/>
      </w:r>
      <w:r>
        <w:instrText xml:space="preserve"> SEQ Figure \* ARABIC </w:instrText>
      </w:r>
      <w:r>
        <w:fldChar w:fldCharType="separate"/>
      </w:r>
      <w:r w:rsidR="001F4D75">
        <w:rPr>
          <w:noProof/>
        </w:rPr>
        <w:t>44</w:t>
      </w:r>
      <w:r>
        <w:fldChar w:fldCharType="end"/>
      </w:r>
      <w:r>
        <w:t>: Irregular intermittent welds</w:t>
      </w:r>
      <w:bookmarkEnd w:id="1480"/>
      <w:bookmarkEnd w:id="1481"/>
      <w:bookmarkEnd w:id="1482"/>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B202D2">
      <w:pPr>
        <w:keepNext/>
        <w:spacing w:before="120"/>
      </w:pPr>
      <w:r w:rsidRPr="00A20CFE">
        <w:rPr>
          <w:b/>
        </w:rPr>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1B01D6">
      <w:pPr>
        <w:pStyle w:val="Listenabsatz"/>
        <w:numPr>
          <w:ilvl w:val="0"/>
          <w:numId w:val="23"/>
        </w:numPr>
        <w:tabs>
          <w:tab w:val="clear" w:pos="403"/>
        </w:tabs>
        <w:spacing w:before="120" w:after="0"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1B01D6">
      <w:pPr>
        <w:pStyle w:val="Listenabsatz"/>
        <w:keepNext/>
        <w:numPr>
          <w:ilvl w:val="0"/>
          <w:numId w:val="23"/>
        </w:numPr>
        <w:tabs>
          <w:tab w:val="clear" w:pos="403"/>
        </w:tabs>
        <w:spacing w:before="120" w:after="0"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483"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483"/>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AD2CFA">
            <w:pPr>
              <w:keepNext/>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AD2CFA">
            <w:pPr>
              <w:keepNext/>
              <w:rPr>
                <w:sz w:val="20"/>
                <w:szCs w:val="20"/>
              </w:rPr>
            </w:pPr>
            <w:r>
              <w:rPr>
                <w:sz w:val="20"/>
                <w:szCs w:val="20"/>
              </w:rPr>
              <w:t xml:space="preserve">Floating point </w:t>
            </w:r>
          </w:p>
        </w:tc>
        <w:tc>
          <w:tcPr>
            <w:tcW w:w="1418" w:type="dxa"/>
          </w:tcPr>
          <w:p w14:paraId="0B051F0B" w14:textId="77777777" w:rsidR="00FC68DB" w:rsidRPr="005B1B92" w:rsidRDefault="00FC68DB" w:rsidP="00AD2CFA">
            <w:pPr>
              <w:keepNext/>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AD2CFA">
            <w:pPr>
              <w:keepNext/>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AD2CFA">
            <w:pPr>
              <w:keepNext/>
              <w:rPr>
                <w:sz w:val="20"/>
                <w:szCs w:val="20"/>
              </w:rPr>
            </w:pPr>
          </w:p>
        </w:tc>
      </w:tr>
    </w:tbl>
    <w:p w14:paraId="44FED6DE" w14:textId="3EC0BF8D" w:rsidR="00FC68DB" w:rsidRDefault="00FC68DB" w:rsidP="00B202D2">
      <w:pPr>
        <w:pStyle w:val="Beschriftung"/>
        <w:spacing w:before="120"/>
      </w:pPr>
      <w:bookmarkStart w:id="1484" w:name="_Ref68888312"/>
      <w:bookmarkStart w:id="1485" w:name="_Toc77095941"/>
      <w:bookmarkStart w:id="1486" w:name="_Toc99614816"/>
      <w:r>
        <w:t xml:space="preserve">Table </w:t>
      </w:r>
      <w:r>
        <w:fldChar w:fldCharType="begin"/>
      </w:r>
      <w:r>
        <w:instrText xml:space="preserve"> SEQ Table \* ARABIC </w:instrText>
      </w:r>
      <w:r>
        <w:fldChar w:fldCharType="separate"/>
      </w:r>
      <w:r w:rsidR="001F4D75">
        <w:rPr>
          <w:noProof/>
        </w:rPr>
        <w:t>80</w:t>
      </w:r>
      <w:r>
        <w:fldChar w:fldCharType="end"/>
      </w:r>
      <w:bookmarkEnd w:id="1484"/>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485"/>
      <w:bookmarkEnd w:id="1486"/>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226A3F"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AD2CFA">
        <w:trPr>
          <w:cantSplit/>
          <w:jc w:val="center"/>
        </w:trPr>
        <w:tc>
          <w:tcPr>
            <w:tcW w:w="1701"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3288" w:type="dxa"/>
            <w:shd w:val="clear" w:color="auto" w:fill="auto"/>
            <w:vAlign w:val="center"/>
          </w:tcPr>
          <w:p w14:paraId="096E93E6" w14:textId="77777777" w:rsidR="00FC68DB" w:rsidRPr="00AE50EC" w:rsidDel="00144CA8" w:rsidRDefault="00FC68DB" w:rsidP="00AD2CFA">
            <w:pPr>
              <w:jc w:val="left"/>
              <w:rPr>
                <w:sz w:val="20"/>
                <w:szCs w:val="20"/>
              </w:rPr>
            </w:pPr>
          </w:p>
        </w:tc>
      </w:tr>
      <w:tr w:rsidR="00FC68DB" w:rsidRPr="00226A3F" w14:paraId="526C5E3A" w14:textId="77777777" w:rsidTr="00AD2CFA">
        <w:trPr>
          <w:cantSplit/>
          <w:jc w:val="center"/>
        </w:trPr>
        <w:tc>
          <w:tcPr>
            <w:tcW w:w="1701"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3288" w:type="dxa"/>
            <w:vMerge w:val="restart"/>
            <w:shd w:val="clear" w:color="auto" w:fill="auto"/>
            <w:vAlign w:val="center"/>
          </w:tcPr>
          <w:p w14:paraId="75D04823" w14:textId="77777777" w:rsidR="00FC68DB" w:rsidRPr="00AE50EC" w:rsidRDefault="00FC68DB" w:rsidP="00AD2CFA">
            <w:pPr>
              <w:jc w:val="left"/>
              <w:rPr>
                <w:sz w:val="20"/>
                <w:szCs w:val="20"/>
              </w:rPr>
            </w:pPr>
          </w:p>
        </w:tc>
      </w:tr>
      <w:tr w:rsidR="00FC68DB" w:rsidRPr="00226A3F" w14:paraId="7964A012" w14:textId="77777777" w:rsidTr="00AD2CFA">
        <w:trPr>
          <w:cantSplit/>
          <w:jc w:val="center"/>
        </w:trPr>
        <w:tc>
          <w:tcPr>
            <w:tcW w:w="1701"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3288" w:type="dxa"/>
            <w:vMerge/>
            <w:shd w:val="clear" w:color="auto" w:fill="auto"/>
          </w:tcPr>
          <w:p w14:paraId="1E5336A8" w14:textId="77777777" w:rsidR="00FC68DB" w:rsidRPr="00AE50EC" w:rsidRDefault="00FC68DB" w:rsidP="00AD2CFA">
            <w:pPr>
              <w:jc w:val="left"/>
              <w:rPr>
                <w:sz w:val="20"/>
                <w:szCs w:val="20"/>
              </w:rPr>
            </w:pPr>
          </w:p>
        </w:tc>
      </w:tr>
      <w:tr w:rsidR="00FC68DB" w:rsidRPr="00226A3F" w14:paraId="7088F6DF" w14:textId="77777777" w:rsidTr="00AD2CFA">
        <w:trPr>
          <w:cantSplit/>
          <w:jc w:val="center"/>
        </w:trPr>
        <w:tc>
          <w:tcPr>
            <w:tcW w:w="1701"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43641D9" w14:textId="77777777" w:rsidR="00FC68DB" w:rsidRPr="00AE50EC" w:rsidRDefault="00FC68DB" w:rsidP="00AD2CFA">
            <w:pPr>
              <w:jc w:val="left"/>
              <w:rPr>
                <w:sz w:val="20"/>
                <w:szCs w:val="20"/>
              </w:rPr>
            </w:pPr>
          </w:p>
        </w:tc>
      </w:tr>
      <w:tr w:rsidR="00FC68DB" w:rsidRPr="00226A3F" w14:paraId="0E1D00E6" w14:textId="77777777" w:rsidTr="00AD2CFA">
        <w:trPr>
          <w:cantSplit/>
          <w:jc w:val="center"/>
        </w:trPr>
        <w:tc>
          <w:tcPr>
            <w:tcW w:w="1701"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lastRenderedPageBreak/>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CEF29A2" w14:textId="77777777" w:rsidR="00FC68DB" w:rsidRPr="00AE50EC" w:rsidRDefault="00FC68DB" w:rsidP="00AD2CFA">
            <w:pPr>
              <w:jc w:val="left"/>
              <w:rPr>
                <w:sz w:val="20"/>
                <w:szCs w:val="20"/>
              </w:rPr>
            </w:pPr>
          </w:p>
        </w:tc>
      </w:tr>
      <w:tr w:rsidR="00FC68DB" w:rsidRPr="00226A3F" w14:paraId="5D103C84" w14:textId="77777777" w:rsidTr="00AD2CFA">
        <w:trPr>
          <w:cantSplit/>
          <w:jc w:val="center"/>
        </w:trPr>
        <w:tc>
          <w:tcPr>
            <w:tcW w:w="1701"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3288" w:type="dxa"/>
            <w:shd w:val="clear" w:color="auto" w:fill="auto"/>
          </w:tcPr>
          <w:p w14:paraId="74257BEE" w14:textId="77777777" w:rsidR="00FC68DB" w:rsidRPr="00AE50EC" w:rsidRDefault="00FC68DB" w:rsidP="00AD2CFA">
            <w:pPr>
              <w:jc w:val="left"/>
              <w:rPr>
                <w:sz w:val="20"/>
                <w:szCs w:val="20"/>
              </w:rPr>
            </w:pPr>
            <w:r w:rsidRPr="00AE50EC">
              <w:rPr>
                <w:sz w:val="20"/>
                <w:szCs w:val="20"/>
              </w:rPr>
              <w:t xml:space="preserve"> </w:t>
            </w:r>
          </w:p>
        </w:tc>
      </w:tr>
      <w:tr w:rsidR="00FC68DB" w:rsidRPr="00226A3F" w14:paraId="7E4ABB92" w14:textId="77777777" w:rsidTr="00AD2CFA">
        <w:trPr>
          <w:cantSplit/>
          <w:jc w:val="center"/>
        </w:trPr>
        <w:tc>
          <w:tcPr>
            <w:tcW w:w="1701"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3288" w:type="dxa"/>
            <w:vMerge w:val="restart"/>
            <w:shd w:val="clear" w:color="auto" w:fill="auto"/>
          </w:tcPr>
          <w:p w14:paraId="2CC1D386" w14:textId="77777777" w:rsidR="00FC68DB" w:rsidRPr="00AE50EC" w:rsidRDefault="00FC68DB" w:rsidP="00AD2CFA">
            <w:pPr>
              <w:jc w:val="left"/>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AD2CFA">
            <w:pPr>
              <w:jc w:val="left"/>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AD2CFA">
        <w:trPr>
          <w:cantSplit/>
          <w:jc w:val="center"/>
        </w:trPr>
        <w:tc>
          <w:tcPr>
            <w:tcW w:w="1701" w:type="dxa"/>
            <w:shd w:val="clear" w:color="auto" w:fill="auto"/>
          </w:tcPr>
          <w:p w14:paraId="140AC2D5" w14:textId="77777777" w:rsidR="00FC68DB" w:rsidRDefault="00FC68DB" w:rsidP="00AD2CFA">
            <w:pPr>
              <w:keepNext/>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AD2CFA">
            <w:pPr>
              <w:keepNext/>
              <w:rPr>
                <w:sz w:val="20"/>
                <w:szCs w:val="20"/>
              </w:rPr>
            </w:pPr>
            <w:r w:rsidRPr="00AE50EC">
              <w:rPr>
                <w:sz w:val="20"/>
                <w:szCs w:val="20"/>
              </w:rPr>
              <w:t>Floating point</w:t>
            </w:r>
          </w:p>
        </w:tc>
        <w:tc>
          <w:tcPr>
            <w:tcW w:w="1811" w:type="dxa"/>
          </w:tcPr>
          <w:p w14:paraId="0715C921" w14:textId="77777777" w:rsidR="00FC68DB" w:rsidRPr="00AE50EC" w:rsidRDefault="00FC68DB" w:rsidP="00AD2CFA">
            <w:pPr>
              <w:keepNext/>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AD2CFA">
            <w:pPr>
              <w:keepNext/>
              <w:rPr>
                <w:sz w:val="20"/>
                <w:szCs w:val="20"/>
              </w:rPr>
            </w:pPr>
            <w:r w:rsidRPr="00AE50EC">
              <w:rPr>
                <w:sz w:val="20"/>
                <w:szCs w:val="20"/>
              </w:rPr>
              <w:t>Optional</w:t>
            </w:r>
          </w:p>
        </w:tc>
        <w:tc>
          <w:tcPr>
            <w:tcW w:w="3288" w:type="dxa"/>
            <w:vMerge/>
            <w:shd w:val="clear" w:color="auto" w:fill="auto"/>
          </w:tcPr>
          <w:p w14:paraId="2B406C02" w14:textId="77777777" w:rsidR="00FC68DB" w:rsidRDefault="00FC68DB" w:rsidP="00AD2CFA">
            <w:pPr>
              <w:keepNext/>
              <w:rPr>
                <w:sz w:val="20"/>
                <w:szCs w:val="20"/>
              </w:rPr>
            </w:pPr>
          </w:p>
        </w:tc>
      </w:tr>
    </w:tbl>
    <w:p w14:paraId="7960030E" w14:textId="14400F77" w:rsidR="00FC68DB" w:rsidRDefault="00FC68DB" w:rsidP="00B202D2">
      <w:pPr>
        <w:pStyle w:val="Beschriftung"/>
        <w:spacing w:before="120"/>
      </w:pPr>
      <w:bookmarkStart w:id="1487" w:name="_Toc77095942"/>
      <w:bookmarkStart w:id="1488" w:name="_Toc99614817"/>
      <w:r>
        <w:t xml:space="preserve">Table </w:t>
      </w:r>
      <w:r>
        <w:fldChar w:fldCharType="begin"/>
      </w:r>
      <w:r>
        <w:instrText xml:space="preserve"> SEQ Table \* ARABIC </w:instrText>
      </w:r>
      <w:r>
        <w:fldChar w:fldCharType="separate"/>
      </w:r>
      <w:r w:rsidR="001F4D75">
        <w:rPr>
          <w:noProof/>
        </w:rPr>
        <w:t>81</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1487"/>
      <w:bookmarkEnd w:id="1488"/>
    </w:p>
    <w:p w14:paraId="736229FE" w14:textId="329526ED" w:rsidR="00FC68DB" w:rsidRPr="0009568A" w:rsidRDefault="00FC68DB" w:rsidP="00B202D2">
      <w:pPr>
        <w:spacing w:before="120"/>
        <w:rPr>
          <w:rFonts w:asciiTheme="minorHAnsi" w:hAnsiTheme="minorHAnsi" w:cstheme="minorHAnsi"/>
        </w:rPr>
      </w:pPr>
      <w:r>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1F4D75">
        <w:t xml:space="preserve">Table </w:t>
      </w:r>
      <w:r w:rsidR="001F4D75">
        <w:rPr>
          <w:noProof/>
        </w:rPr>
        <w:t>80</w:t>
      </w:r>
      <w:r>
        <w:fldChar w:fldCharType="end"/>
      </w:r>
      <w:r>
        <w:t xml:space="preserve">: </w:t>
      </w:r>
    </w:p>
    <w:p w14:paraId="17F1E37F" w14:textId="77777777" w:rsidR="00FC68DB" w:rsidRPr="00966BAF" w:rsidRDefault="00FC68DB" w:rsidP="001B01D6">
      <w:pPr>
        <w:pStyle w:val="Listenabsatz"/>
        <w:numPr>
          <w:ilvl w:val="0"/>
          <w:numId w:val="55"/>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i.e. a spacing between two segments. </w:t>
      </w:r>
    </w:p>
    <w:p w14:paraId="37F79036"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rPr>
      </w:pP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has to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has to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1B01D6">
      <w:pPr>
        <w:pStyle w:val="Listenabsatz"/>
        <w:numPr>
          <w:ilvl w:val="0"/>
          <w:numId w:val="56"/>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1B01D6">
      <w:pPr>
        <w:pStyle w:val="Listenabsatz"/>
        <w:numPr>
          <w:ilvl w:val="0"/>
          <w:numId w:val="56"/>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1B01D6">
      <w:pPr>
        <w:pStyle w:val="Listenabsatz"/>
        <w:numPr>
          <w:ilvl w:val="0"/>
          <w:numId w:val="56"/>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lastRenderedPageBreak/>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18"/>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8A1D7C"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8A1D7C"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8A1D7C"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8A1D7C"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8A1D7C"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r w:rsidRPr="00966BAF">
        <w:rPr>
          <w:lang w:val="en-US"/>
        </w:rPr>
        <w:t xml:space="preserve">where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Pr="00AD2CFA" w:rsidRDefault="00FC68DB" w:rsidP="00B202D2">
      <w:pPr>
        <w:pStyle w:val="Example"/>
        <w:keepNext/>
        <w:rPr>
          <w:b/>
          <w:bCs/>
          <w:sz w:val="24"/>
          <w:szCs w:val="24"/>
        </w:rPr>
      </w:pPr>
      <w:r w:rsidRPr="00AD2CFA">
        <w:rPr>
          <w:b/>
          <w:bCs/>
          <w:sz w:val="24"/>
          <w:szCs w:val="24"/>
        </w:rPr>
        <w:t xml:space="preserve">Example A </w:t>
      </w:r>
      <w:r w:rsidRPr="00AD2CFA">
        <w:rPr>
          <w:sz w:val="24"/>
          <w:szCs w:val="24"/>
        </w:rPr>
        <w:t xml:space="preserve">(a </w:t>
      </w:r>
      <w:r w:rsidRPr="00AD2CFA">
        <w:rPr>
          <w:rStyle w:val="elementdeftypeChar"/>
          <w:rFonts w:eastAsia="Calibri"/>
          <w:sz w:val="24"/>
          <w:szCs w:val="24"/>
        </w:rPr>
        <w:t>&lt;</w:t>
      </w:r>
      <w:proofErr w:type="spellStart"/>
      <w:r w:rsidRPr="00AD2CFA">
        <w:rPr>
          <w:rStyle w:val="elementdeftypeChar"/>
          <w:rFonts w:eastAsia="Calibri"/>
          <w:sz w:val="24"/>
          <w:szCs w:val="24"/>
        </w:rPr>
        <w:t>corner_weld</w:t>
      </w:r>
      <w:proofErr w:type="spellEnd"/>
      <w:r w:rsidRPr="00AD2CFA">
        <w:rPr>
          <w:rStyle w:val="elementdeftypeChar"/>
          <w:rFonts w:eastAsia="Calibri"/>
          <w:sz w:val="24"/>
          <w:szCs w:val="24"/>
        </w:rPr>
        <w:t>/&gt;</w:t>
      </w:r>
      <w:r w:rsidRPr="00AD2CFA">
        <w:rPr>
          <w:sz w:val="24"/>
          <w:szCs w:val="24"/>
        </w:rPr>
        <w:t xml:space="preserve"> with </w:t>
      </w:r>
      <w:bookmarkStart w:id="1492" w:name="_Hlk66958266"/>
      <w:r w:rsidRPr="00AD2CFA">
        <w:rPr>
          <w:rStyle w:val="elementdeftypeChar"/>
          <w:rFonts w:eastAsia="Calibri"/>
          <w:sz w:val="24"/>
          <w:szCs w:val="24"/>
        </w:rPr>
        <w:t>&lt;</w:t>
      </w:r>
      <w:proofErr w:type="spellStart"/>
      <w:r w:rsidRPr="00AD2CFA">
        <w:rPr>
          <w:rStyle w:val="elementdeftypeChar"/>
          <w:rFonts w:eastAsia="Calibri"/>
          <w:sz w:val="24"/>
          <w:szCs w:val="24"/>
        </w:rPr>
        <w:t>regular_segments</w:t>
      </w:r>
      <w:proofErr w:type="spellEnd"/>
      <w:r w:rsidRPr="00AD2CFA">
        <w:rPr>
          <w:rStyle w:val="elementdeftypeChar"/>
          <w:rFonts w:eastAsia="Calibri"/>
          <w:sz w:val="24"/>
          <w:szCs w:val="24"/>
        </w:rPr>
        <w:t>/&gt;</w:t>
      </w:r>
      <w:r w:rsidRPr="00AD2CFA">
        <w:rPr>
          <w:sz w:val="24"/>
          <w:szCs w:val="24"/>
        </w:rPr>
        <w:t xml:space="preserve"> </w:t>
      </w:r>
      <w:bookmarkEnd w:id="1492"/>
      <w:r w:rsidRPr="00AD2CFA">
        <w:rPr>
          <w:sz w:val="24"/>
          <w:szCs w:val="24"/>
        </w:rPr>
        <w:t>and “Required” attributes, only)</w:t>
      </w:r>
      <w:r w:rsidRPr="00AD2CFA">
        <w:rPr>
          <w:b/>
          <w:bCs/>
          <w:sz w:val="24"/>
          <w:szCs w:val="24"/>
        </w:rPr>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t>
      </w:r>
      <w:proofErr w:type="spellStart"/>
      <w:r w:rsidRPr="00966BAF">
        <w:rPr>
          <w:b/>
          <w:color w:val="0070C0"/>
          <w:lang w:val="es-ES"/>
        </w:rPr>
        <w:t>weld_position</w:t>
      </w:r>
      <w:proofErr w:type="spellEnd"/>
      <w:r w:rsidRPr="00966BAF">
        <w:rPr>
          <w:b/>
          <w:color w:val="0070C0"/>
          <w:lang w:val="es-ES"/>
        </w:rPr>
        <w:t xml:space="preserve">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lastRenderedPageBreak/>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Pr="00AD2CFA" w:rsidRDefault="00FC68DB" w:rsidP="00B202D2">
      <w:pPr>
        <w:pStyle w:val="Example"/>
        <w:keepNext/>
        <w:rPr>
          <w:b/>
          <w:bCs/>
          <w:sz w:val="24"/>
          <w:szCs w:val="24"/>
        </w:rPr>
      </w:pPr>
      <w:r w:rsidRPr="00AD2CFA">
        <w:rPr>
          <w:b/>
          <w:bCs/>
          <w:sz w:val="24"/>
          <w:szCs w:val="24"/>
        </w:rPr>
        <w:t xml:space="preserve">Example B </w:t>
      </w:r>
      <w:r w:rsidRPr="00AD2CFA">
        <w:rPr>
          <w:bCs/>
          <w:sz w:val="24"/>
          <w:szCs w:val="24"/>
        </w:rPr>
        <w:t xml:space="preserve">(a </w:t>
      </w:r>
      <w:r w:rsidRPr="00AD2CFA">
        <w:rPr>
          <w:rStyle w:val="elementdeftypeChar"/>
          <w:rFonts w:eastAsia="Calibri"/>
          <w:bCs w:val="0"/>
          <w:sz w:val="24"/>
          <w:szCs w:val="24"/>
        </w:rPr>
        <w:t>&lt;</w:t>
      </w:r>
      <w:proofErr w:type="spellStart"/>
      <w:r w:rsidRPr="00AD2CFA">
        <w:rPr>
          <w:rStyle w:val="elementdeftypeChar"/>
          <w:rFonts w:eastAsia="Calibri"/>
          <w:bCs w:val="0"/>
          <w:sz w:val="24"/>
          <w:szCs w:val="24"/>
        </w:rPr>
        <w:t>corner_weld</w:t>
      </w:r>
      <w:proofErr w:type="spellEnd"/>
      <w:r w:rsidRPr="00AD2CFA">
        <w:rPr>
          <w:rStyle w:val="elementdeftypeChar"/>
          <w:rFonts w:eastAsia="Calibri"/>
          <w:bCs w:val="0"/>
          <w:sz w:val="24"/>
          <w:szCs w:val="24"/>
        </w:rPr>
        <w:t>/&gt;</w:t>
      </w:r>
      <w:r w:rsidRPr="00AD2CFA">
        <w:rPr>
          <w:bCs/>
          <w:sz w:val="24"/>
          <w:szCs w:val="24"/>
        </w:rPr>
        <w:t xml:space="preserve"> with </w:t>
      </w:r>
      <w:r w:rsidRPr="00AD2CFA">
        <w:rPr>
          <w:rStyle w:val="elementdeftypeChar"/>
          <w:rFonts w:eastAsia="Calibri"/>
          <w:bCs w:val="0"/>
          <w:sz w:val="24"/>
          <w:szCs w:val="24"/>
        </w:rPr>
        <w:t>&lt;</w:t>
      </w:r>
      <w:proofErr w:type="spellStart"/>
      <w:r w:rsidRPr="00AD2CFA">
        <w:rPr>
          <w:rStyle w:val="elementdeftypeChar"/>
          <w:rFonts w:eastAsia="Calibri"/>
          <w:bCs w:val="0"/>
          <w:sz w:val="24"/>
          <w:szCs w:val="24"/>
        </w:rPr>
        <w:t>regular_segments</w:t>
      </w:r>
      <w:proofErr w:type="spellEnd"/>
      <w:r w:rsidRPr="00AD2CFA">
        <w:rPr>
          <w:rStyle w:val="elementdeftypeChar"/>
          <w:rFonts w:eastAsia="Calibri"/>
          <w:bCs w:val="0"/>
          <w:sz w:val="24"/>
          <w:szCs w:val="24"/>
        </w:rPr>
        <w:t>/&gt;</w:t>
      </w:r>
      <w:r w:rsidRPr="00AD2CFA">
        <w:rPr>
          <w:bCs/>
          <w:sz w:val="24"/>
          <w:szCs w:val="24"/>
        </w:rPr>
        <w:t xml:space="preserve"> and all attributes)</w:t>
      </w:r>
      <w:r w:rsidRPr="00AD2CFA">
        <w:rPr>
          <w:b/>
          <w:bCs/>
          <w:sz w:val="24"/>
          <w:szCs w:val="24"/>
        </w:rPr>
        <w:t xml:space="preserve">: </w:t>
      </w:r>
    </w:p>
    <w:p w14:paraId="0E644D2F" w14:textId="77777777" w:rsidR="00FC68DB" w:rsidRPr="00D977AB" w:rsidRDefault="00FC68DB" w:rsidP="00B202D2">
      <w:pPr>
        <w:pStyle w:val="Example"/>
        <w:keepNext/>
      </w:pPr>
      <w:r>
        <w:rPr>
          <w:noProof/>
          <w:lang w:val="en-US"/>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t>
      </w:r>
      <w:proofErr w:type="spellStart"/>
      <w:r w:rsidRPr="00966BAF">
        <w:rPr>
          <w:b/>
          <w:color w:val="0070C0"/>
          <w:lang w:val="es-ES"/>
        </w:rPr>
        <w:t>weld_position</w:t>
      </w:r>
      <w:proofErr w:type="spellEnd"/>
      <w:r w:rsidRPr="00966BAF">
        <w:rPr>
          <w:b/>
          <w:color w:val="0070C0"/>
          <w:lang w:val="es-ES"/>
        </w:rPr>
        <w:t xml:space="preserve">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t>
      </w:r>
      <w:proofErr w:type="spellStart"/>
      <w:r w:rsidRPr="00966BAF">
        <w:rPr>
          <w:b/>
          <w:color w:val="0070C0"/>
          <w:lang w:val="es-ES"/>
        </w:rPr>
        <w:t>weld_position</w:t>
      </w:r>
      <w:proofErr w:type="spellEnd"/>
      <w:r w:rsidRPr="00966BAF">
        <w:rPr>
          <w:b/>
          <w:color w:val="0070C0"/>
          <w:lang w:val="es-ES"/>
        </w:rPr>
        <w:t xml:space="preserve">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t>
      </w:r>
      <w:proofErr w:type="spellStart"/>
      <w:r w:rsidRPr="00966BAF">
        <w:rPr>
          <w:b/>
          <w:color w:val="0070C0"/>
          <w:lang w:val="es-ES"/>
        </w:rPr>
        <w:t>weld_position</w:t>
      </w:r>
      <w:proofErr w:type="spellEnd"/>
      <w:r w:rsidRPr="00966BAF">
        <w:rPr>
          <w:b/>
          <w:color w:val="0070C0"/>
          <w:lang w:val="es-ES"/>
        </w:rPr>
        <w:t xml:space="preserve">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lastRenderedPageBreak/>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1493"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1493"/>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t>
      </w:r>
      <w:proofErr w:type="spellStart"/>
      <w:r w:rsidRPr="00966BAF">
        <w:rPr>
          <w:b/>
          <w:color w:val="0070C0"/>
          <w:lang w:val="es-ES"/>
        </w:rPr>
        <w:t>weld_position</w:t>
      </w:r>
      <w:proofErr w:type="spellEnd"/>
      <w:r w:rsidRPr="00966BAF">
        <w:rPr>
          <w:b/>
          <w:color w:val="0070C0"/>
          <w:lang w:val="es-ES"/>
        </w:rPr>
        <w:t xml:space="preserve">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is arbitrary, sinc</w:t>
      </w:r>
      <w:r w:rsidRPr="00AB3269">
        <w:t xml:space="preserve">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494" w:name="_Toc77102070"/>
      <w:bookmarkStart w:id="1495" w:name="_Toc99614616"/>
      <w:r>
        <w:t>Type Specification</w:t>
      </w:r>
      <w:bookmarkEnd w:id="1470"/>
      <w:bookmarkEnd w:id="1471"/>
      <w:bookmarkEnd w:id="1494"/>
      <w:bookmarkEnd w:id="1495"/>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3B50DC">
            <w:pPr>
              <w:keepNext/>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3B50DC">
            <w:pPr>
              <w:keepNext/>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3B50DC">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3B50DC">
            <w:pPr>
              <w:keepNext/>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566BF6DC"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1F4D75">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3B50DC">
            <w:pPr>
              <w:keepNext/>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3B50DC">
            <w:pPr>
              <w:keepNext/>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3B50DC">
            <w:pPr>
              <w:keepNext/>
              <w:rPr>
                <w:sz w:val="20"/>
                <w:szCs w:val="20"/>
              </w:rPr>
            </w:pPr>
            <w:r>
              <w:rPr>
                <w:sz w:val="20"/>
                <w:szCs w:val="20"/>
              </w:rPr>
              <w:t>Optional</w:t>
            </w:r>
          </w:p>
        </w:tc>
        <w:tc>
          <w:tcPr>
            <w:tcW w:w="2708" w:type="dxa"/>
            <w:shd w:val="clear" w:color="auto" w:fill="auto"/>
            <w:vAlign w:val="bottom"/>
          </w:tcPr>
          <w:p w14:paraId="6C26672E" w14:textId="63CC3FC4" w:rsidR="00FC68DB" w:rsidRDefault="00FC68DB" w:rsidP="003B50DC">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1F4D75">
              <w:rPr>
                <w:sz w:val="20"/>
                <w:szCs w:val="20"/>
              </w:rPr>
              <w:t>7.3.1.3</w:t>
            </w:r>
            <w:r>
              <w:rPr>
                <w:sz w:val="20"/>
                <w:szCs w:val="20"/>
              </w:rPr>
              <w:fldChar w:fldCharType="end"/>
            </w:r>
          </w:p>
        </w:tc>
      </w:tr>
    </w:tbl>
    <w:p w14:paraId="0214BA1A" w14:textId="44A77D03" w:rsidR="00FC68DB" w:rsidRPr="003038C9" w:rsidRDefault="00FC68DB" w:rsidP="00B202D2">
      <w:pPr>
        <w:pStyle w:val="Beschriftung"/>
        <w:spacing w:before="120"/>
        <w:rPr>
          <w:lang w:eastAsia="x-none"/>
        </w:rPr>
      </w:pPr>
      <w:bookmarkStart w:id="1496" w:name="_Toc3566484"/>
      <w:bookmarkStart w:id="1497" w:name="_Toc34747485"/>
      <w:bookmarkStart w:id="1498" w:name="_Toc77095943"/>
      <w:bookmarkStart w:id="1499" w:name="_Toc99614818"/>
      <w:r>
        <w:t xml:space="preserve">Table </w:t>
      </w:r>
      <w:r>
        <w:fldChar w:fldCharType="begin"/>
      </w:r>
      <w:r>
        <w:instrText xml:space="preserve"> SEQ Table \* ARABIC </w:instrText>
      </w:r>
      <w:r>
        <w:fldChar w:fldCharType="separate"/>
      </w:r>
      <w:r w:rsidR="001F4D75">
        <w:rPr>
          <w:noProof/>
        </w:rPr>
        <w:t>82</w:t>
      </w:r>
      <w:r>
        <w:fldChar w:fldCharType="end"/>
      </w:r>
      <w:r>
        <w:t xml:space="preserve">: Nested elements of element </w:t>
      </w:r>
      <w:r w:rsidRPr="00271D68">
        <w:rPr>
          <w:rFonts w:ascii="Courier New" w:hAnsi="Courier New" w:cs="Courier New"/>
          <w:kern w:val="22"/>
        </w:rPr>
        <w:t>&lt;connection_1d/&gt;</w:t>
      </w:r>
      <w:bookmarkEnd w:id="1496"/>
      <w:bookmarkEnd w:id="1497"/>
      <w:bookmarkEnd w:id="1498"/>
      <w:bookmarkEnd w:id="1499"/>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500" w:name="_Toc3557002"/>
      <w:bookmarkStart w:id="1501" w:name="_Toc34747252"/>
      <w:bookmarkStart w:id="1502" w:name="_Toc77102071"/>
      <w:bookmarkStart w:id="1503" w:name="_Toc99614617"/>
      <w:r w:rsidRPr="007055D9">
        <w:t>Seam Weld</w:t>
      </w:r>
      <w:bookmarkEnd w:id="358"/>
      <w:r w:rsidRPr="007055D9">
        <w:t>s</w:t>
      </w:r>
      <w:bookmarkEnd w:id="1441"/>
      <w:bookmarkEnd w:id="1442"/>
      <w:bookmarkEnd w:id="1500"/>
      <w:bookmarkEnd w:id="1501"/>
      <w:bookmarkEnd w:id="1502"/>
      <w:bookmarkEnd w:id="1503"/>
    </w:p>
    <w:p w14:paraId="3FFAA6F8" w14:textId="77777777" w:rsidR="00FC68DB" w:rsidRPr="007055D9" w:rsidRDefault="00FC68DB" w:rsidP="00B202D2">
      <w:pPr>
        <w:pStyle w:val="berschrift3"/>
      </w:pPr>
      <w:bookmarkStart w:id="1504" w:name="_Toc338938903"/>
      <w:bookmarkStart w:id="1505" w:name="_Toc338939099"/>
      <w:bookmarkStart w:id="1506" w:name="_Toc3557003"/>
      <w:bookmarkStart w:id="1507" w:name="_Toc34747253"/>
      <w:bookmarkStart w:id="1508" w:name="_Toc77102072"/>
      <w:bookmarkStart w:id="1509" w:name="_Toc99614618"/>
      <w:r w:rsidRPr="007055D9">
        <w:t xml:space="preserve">Description and </w:t>
      </w:r>
      <w:proofErr w:type="spellStart"/>
      <w:r w:rsidRPr="007055D9">
        <w:t>Modeling</w:t>
      </w:r>
      <w:proofErr w:type="spellEnd"/>
      <w:r w:rsidRPr="007055D9">
        <w:t xml:space="preserve"> Parameters</w:t>
      </w:r>
      <w:bookmarkEnd w:id="359"/>
      <w:bookmarkEnd w:id="1504"/>
      <w:bookmarkEnd w:id="1505"/>
      <w:bookmarkEnd w:id="1506"/>
      <w:bookmarkEnd w:id="1507"/>
      <w:bookmarkEnd w:id="1508"/>
      <w:bookmarkEnd w:id="1509"/>
    </w:p>
    <w:p w14:paraId="0DE44FC3" w14:textId="77777777" w:rsidR="00FC68DB" w:rsidRPr="007055D9" w:rsidRDefault="00FC68DB" w:rsidP="00B202D2">
      <w:r w:rsidRPr="007055D9">
        <w:t xml:space="preserve">To be able to use the </w:t>
      </w:r>
      <w:proofErr w:type="spellStart"/>
      <w:r w:rsidRPr="007055D9">
        <w:t>χMCF</w:t>
      </w:r>
      <w:proofErr w:type="spellEnd"/>
      <w:r w:rsidRPr="007055D9">
        <w:t xml:space="preserve">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lastRenderedPageBreak/>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395663" cy="1908416"/>
                    </a:xfrm>
                    <a:prstGeom prst="rect">
                      <a:avLst/>
                    </a:prstGeom>
                  </pic:spPr>
                </pic:pic>
              </a:graphicData>
            </a:graphic>
          </wp:inline>
        </w:drawing>
      </w:r>
    </w:p>
    <w:p w14:paraId="7A54EB98" w14:textId="1CEE243D" w:rsidR="00FC68DB" w:rsidRDefault="00FC68DB" w:rsidP="00B202D2">
      <w:pPr>
        <w:pStyle w:val="Beschriftung"/>
      </w:pPr>
      <w:bookmarkStart w:id="1510" w:name="_Toc3557121"/>
      <w:bookmarkStart w:id="1511" w:name="_Toc34747372"/>
      <w:bookmarkStart w:id="1512" w:name="_Toc76030570"/>
      <w:bookmarkStart w:id="1513" w:name="_Toc94530855"/>
      <w:bookmarkStart w:id="1514" w:name="_Toc99614695"/>
      <w:r w:rsidRPr="00E24A0B">
        <w:t xml:space="preserve">Figure </w:t>
      </w:r>
      <w:r w:rsidRPr="00E24A0B">
        <w:fldChar w:fldCharType="begin"/>
      </w:r>
      <w:r w:rsidRPr="00E24A0B">
        <w:instrText xml:space="preserve"> SEQ Figure \* ARABIC </w:instrText>
      </w:r>
      <w:r w:rsidRPr="00E24A0B">
        <w:fldChar w:fldCharType="separate"/>
      </w:r>
      <w:r w:rsidR="001F4D75">
        <w:rPr>
          <w:noProof/>
        </w:rPr>
        <w:t>45</w:t>
      </w:r>
      <w:r w:rsidRPr="00E24A0B">
        <w:fldChar w:fldCharType="end"/>
      </w:r>
      <w:r w:rsidRPr="00E24A0B">
        <w:t>: Longitudinal stiffener</w:t>
      </w:r>
      <w:r w:rsidR="0067674E">
        <w:t xml:space="preserve"> (</w:t>
      </w:r>
      <w:r w:rsidRPr="00E24A0B">
        <w:t>top view</w:t>
      </w:r>
      <w:bookmarkEnd w:id="1510"/>
      <w:bookmarkEnd w:id="1511"/>
      <w:bookmarkEnd w:id="1512"/>
      <w:bookmarkEnd w:id="1513"/>
      <w:r w:rsidR="0067674E">
        <w:t>)</w:t>
      </w:r>
      <w:bookmarkEnd w:id="1514"/>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t xml:space="preserve">Standard conform polygons may well exceed the contact area. However, </w:t>
      </w:r>
      <w:proofErr w:type="spellStart"/>
      <w:r>
        <w:rPr>
          <w:rFonts w:cs="Calibri"/>
          <w:lang w:eastAsia="en-GB"/>
        </w:rPr>
        <w:t>χMCF</w:t>
      </w:r>
      <w:proofErr w:type="spellEnd"/>
      <w:r>
        <w:rPr>
          <w:rFonts w:cs="Calibri"/>
          <w:lang w:eastAsia="en-GB"/>
        </w:rPr>
        <w:t xml:space="preserve"> version 3.1 does not state anything about the physical meaning or the implications for CAE and CAM. Hence, later versions of </w:t>
      </w:r>
      <w:proofErr w:type="spellStart"/>
      <w:r>
        <w:rPr>
          <w:rFonts w:cs="Calibri"/>
          <w:lang w:eastAsia="en-GB"/>
        </w:rPr>
        <w:t>χMCF</w:t>
      </w:r>
      <w:proofErr w:type="spellEnd"/>
      <w:r>
        <w:rPr>
          <w:rFonts w:cs="Calibri"/>
          <w:lang w:eastAsia="en-GB"/>
        </w:rPr>
        <w:t xml:space="preserve">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 xml:space="preserve">It is well known that several welding technologies produce material structures which are oriented. In especially, there is a difference between the start and the end of a weld line. </w:t>
      </w:r>
      <w:proofErr w:type="spellStart"/>
      <w:r>
        <w:rPr>
          <w:rFonts w:cs="Calibri"/>
          <w:lang w:eastAsia="en-GB"/>
        </w:rPr>
        <w:t>χMCF</w:t>
      </w:r>
      <w:proofErr w:type="spellEnd"/>
      <w:r>
        <w:rPr>
          <w:rFonts w:cs="Calibri"/>
          <w:lang w:eastAsia="en-GB"/>
        </w:rPr>
        <w:t xml:space="preserve">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515" w:name="_Toc288196463"/>
      <w:bookmarkStart w:id="1516" w:name="_Toc288200761"/>
      <w:bookmarkStart w:id="1517" w:name="_Toc338938907"/>
      <w:bookmarkStart w:id="1518" w:name="_Toc338939104"/>
      <w:bookmarkStart w:id="1519" w:name="_Toc3557004"/>
      <w:bookmarkStart w:id="1520" w:name="_Toc34747254"/>
      <w:bookmarkStart w:id="1521" w:name="_Toc77102073"/>
      <w:bookmarkStart w:id="1522" w:name="_Toc288196487"/>
      <w:bookmarkStart w:id="1523" w:name="_Toc288200789"/>
      <w:bookmarkStart w:id="1524" w:name="_Toc338938910"/>
      <w:bookmarkStart w:id="1525" w:name="_Toc338939129"/>
      <w:bookmarkStart w:id="1526" w:name="_Toc99614619"/>
      <w:r w:rsidRPr="007055D9">
        <w:t>Seam Weld Definition</w:t>
      </w:r>
      <w:bookmarkEnd w:id="1515"/>
      <w:bookmarkEnd w:id="1516"/>
      <w:bookmarkEnd w:id="1517"/>
      <w:bookmarkEnd w:id="1518"/>
      <w:r w:rsidRPr="007055D9">
        <w:t xml:space="preserve"> Overview</w:t>
      </w:r>
      <w:bookmarkEnd w:id="1519"/>
      <w:bookmarkEnd w:id="1520"/>
      <w:bookmarkEnd w:id="1521"/>
      <w:bookmarkEnd w:id="1526"/>
    </w:p>
    <w:p w14:paraId="06E53558" w14:textId="78BFFFF1" w:rsidR="00FC68DB" w:rsidRPr="007055D9" w:rsidRDefault="00FC68DB" w:rsidP="00B202D2">
      <w:r w:rsidRPr="007055D9">
        <w:t>The weld definition depends on the type of the weld. For each of the different</w:t>
      </w:r>
      <w:r w:rsidR="0067674E">
        <w:t xml:space="preserve"> weld</w:t>
      </w:r>
      <w:r w:rsidRPr="007055D9">
        <w:t xml:space="preserve">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1B01D6">
      <w:pPr>
        <w:pStyle w:val="Aufzhlungszeichen"/>
        <w:numPr>
          <w:ilvl w:val="0"/>
          <w:numId w:val="11"/>
        </w:numPr>
        <w:tabs>
          <w:tab w:val="left" w:pos="567"/>
        </w:tabs>
      </w:pPr>
      <w:r w:rsidRPr="007055D9">
        <w:t>Type of the weld</w:t>
      </w:r>
    </w:p>
    <w:p w14:paraId="1B9BA4B9" w14:textId="77777777" w:rsidR="00FC68DB" w:rsidRPr="007055D9" w:rsidRDefault="00FC68DB" w:rsidP="001B01D6">
      <w:pPr>
        <w:pStyle w:val="Aufzhlungszeichen"/>
        <w:numPr>
          <w:ilvl w:val="0"/>
          <w:numId w:val="11"/>
        </w:numPr>
      </w:pPr>
      <w:r w:rsidRPr="007055D9">
        <w:t>Number of weld positions for the type</w:t>
      </w:r>
    </w:p>
    <w:p w14:paraId="3D0B1763" w14:textId="77777777" w:rsidR="00FC68DB" w:rsidRPr="007055D9" w:rsidRDefault="00FC68DB" w:rsidP="001B01D6">
      <w:pPr>
        <w:pStyle w:val="Aufzhlungszeichen"/>
        <w:numPr>
          <w:ilvl w:val="0"/>
          <w:numId w:val="11"/>
        </w:numPr>
      </w:pPr>
      <w:r w:rsidRPr="007055D9">
        <w:t>Supported technology</w:t>
      </w:r>
    </w:p>
    <w:p w14:paraId="6D8D040F" w14:textId="7D704BBE" w:rsidR="00FC68DB" w:rsidRPr="007055D9" w:rsidRDefault="003959AA" w:rsidP="001B01D6">
      <w:pPr>
        <w:pStyle w:val="Aufzhlungszeichen"/>
        <w:numPr>
          <w:ilvl w:val="0"/>
          <w:numId w:val="11"/>
        </w:numPr>
      </w:pPr>
      <w:r>
        <w:t xml:space="preserve">Widely used </w:t>
      </w:r>
      <w:r w:rsidR="00FC68DB" w:rsidRPr="007055D9">
        <w:t>weld sections</w:t>
      </w:r>
      <w:r>
        <w:t xml:space="preserve"> for the respective weld type</w:t>
      </w:r>
      <w:r>
        <w:br/>
        <w:t>(other section are generally enabled by the standard, but feasibility and compatibility has to be ensured by the designer)</w:t>
      </w:r>
    </w:p>
    <w:p w14:paraId="55E19E25" w14:textId="77777777" w:rsidR="00FC68DB" w:rsidRPr="007055D9" w:rsidRDefault="00FC68DB" w:rsidP="001B01D6">
      <w:pPr>
        <w:pStyle w:val="Aufzhlungszeichen"/>
        <w:numPr>
          <w:ilvl w:val="0"/>
          <w:numId w:val="11"/>
        </w:numPr>
      </w:pPr>
      <w:r w:rsidRPr="007055D9">
        <w:t>Required parameters</w:t>
      </w:r>
    </w:p>
    <w:p w14:paraId="4B7CE475" w14:textId="77777777" w:rsidR="00FC68DB" w:rsidRPr="007055D9" w:rsidRDefault="00FC68DB" w:rsidP="001B01D6">
      <w:pPr>
        <w:pStyle w:val="Aufzhlungszeichen"/>
        <w:numPr>
          <w:ilvl w:val="0"/>
          <w:numId w:val="11"/>
        </w:numPr>
      </w:pPr>
      <w:r w:rsidRPr="007055D9">
        <w:t>Optional parameters with their default values</w:t>
      </w:r>
    </w:p>
    <w:p w14:paraId="11552F61" w14:textId="77777777" w:rsidR="00FC68DB" w:rsidRPr="007055D9" w:rsidRDefault="00FC68DB" w:rsidP="001B01D6">
      <w:pPr>
        <w:pStyle w:val="Aufzhlungszeichen"/>
        <w:numPr>
          <w:ilvl w:val="0"/>
          <w:numId w:val="11"/>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 xml:space="preserve">The sheet parameters describing the sheet thickness in the following document sections are not part of the </w:t>
      </w:r>
      <w:proofErr w:type="spellStart"/>
      <w:r w:rsidRPr="007055D9">
        <w:t>χMCF</w:t>
      </w:r>
      <w:proofErr w:type="spellEnd"/>
      <w:r w:rsidRPr="007055D9">
        <w:t xml:space="preserve"> file contents. They are used in the weld specific sections to describe parameters stored in the </w:t>
      </w:r>
      <w:proofErr w:type="spellStart"/>
      <w:r w:rsidRPr="007055D9">
        <w:t>χMCF</w:t>
      </w:r>
      <w:proofErr w:type="spellEnd"/>
      <w:r w:rsidRPr="007055D9">
        <w:t xml:space="preserve"> file and their relations.</w:t>
      </w:r>
    </w:p>
    <w:p w14:paraId="1EC50C12" w14:textId="14BD62EA" w:rsidR="00F16E77" w:rsidRDefault="00FC68DB" w:rsidP="00F16E77">
      <w:r w:rsidRPr="007055D9">
        <w:t xml:space="preserve">The variety is to be handled by the application using the </w:t>
      </w:r>
      <w:proofErr w:type="spellStart"/>
      <w:r w:rsidRPr="007055D9">
        <w:t>χMCF</w:t>
      </w:r>
      <w:proofErr w:type="spellEnd"/>
      <w:r w:rsidRPr="007055D9">
        <w:t xml:space="preserve"> file inside the process. All the information stored for the weld together with the model is sufficient to determine the specific type of connection.</w:t>
      </w:r>
    </w:p>
    <w:p w14:paraId="40886394" w14:textId="4B6103ED" w:rsidR="00F16E77" w:rsidRDefault="00F16E77" w:rsidP="00F16E77"/>
    <w:p w14:paraId="63E068CC" w14:textId="5816A6FE" w:rsidR="00F16E77" w:rsidRPr="00F16E77" w:rsidRDefault="00B60994" w:rsidP="00541575">
      <w:pPr>
        <w:jc w:val="center"/>
      </w:pPr>
      <w:bookmarkStart w:id="1527" w:name="_MON_1364796837"/>
      <w:bookmarkStart w:id="1528" w:name="_MON_1364796880"/>
      <w:bookmarkStart w:id="1529" w:name="_MON_1364796906"/>
      <w:bookmarkStart w:id="1530" w:name="_MON_1364797126"/>
      <w:bookmarkStart w:id="1531" w:name="_MON_1364797186"/>
      <w:bookmarkStart w:id="1532" w:name="_MON_1364797218"/>
      <w:bookmarkStart w:id="1533" w:name="_MON_1364797858"/>
      <w:bookmarkStart w:id="1534" w:name="_MON_1364798353"/>
      <w:bookmarkStart w:id="1535" w:name="_MON_1364798519"/>
      <w:bookmarkStart w:id="1536" w:name="_MON_1364798747"/>
      <w:bookmarkStart w:id="1537" w:name="_MON_1364798771"/>
      <w:bookmarkStart w:id="1538" w:name="_MON_1364799011"/>
      <w:bookmarkStart w:id="1539" w:name="_MON_1364801153"/>
      <w:bookmarkStart w:id="1540" w:name="_MON_1364801290"/>
      <w:bookmarkStart w:id="1541" w:name="_MON_1364801615"/>
      <w:bookmarkStart w:id="1542" w:name="_MON_1364801624"/>
      <w:bookmarkStart w:id="1543" w:name="_MON_1364801706"/>
      <w:bookmarkStart w:id="1544" w:name="_MON_1364801789"/>
      <w:bookmarkStart w:id="1545" w:name="_MON_1364801849"/>
      <w:bookmarkStart w:id="1546" w:name="_MON_1364801901"/>
      <w:bookmarkStart w:id="1547" w:name="_MON_1364804394"/>
      <w:bookmarkStart w:id="1548" w:name="_MON_1364804536"/>
      <w:bookmarkStart w:id="1549" w:name="_MON_1364804660"/>
      <w:bookmarkStart w:id="1550" w:name="_MON_1364804697"/>
      <w:bookmarkStart w:id="1551" w:name="_MON_1364804737"/>
      <w:bookmarkStart w:id="1552" w:name="_MON_1364804801"/>
      <w:bookmarkStart w:id="1553" w:name="_MON_1364805030"/>
      <w:bookmarkStart w:id="1554" w:name="_MON_1364805461"/>
      <w:bookmarkStart w:id="1555" w:name="_MON_1364819404"/>
      <w:bookmarkStart w:id="1556" w:name="_MON_1364908755"/>
      <w:bookmarkStart w:id="1557" w:name="_MON_1364925659"/>
      <w:bookmarkStart w:id="1558" w:name="_MON_1364928250"/>
      <w:bookmarkStart w:id="1559" w:name="_MON_1365309185"/>
      <w:bookmarkStart w:id="1560" w:name="_MON_1365312010"/>
      <w:bookmarkStart w:id="1561" w:name="_MON_1365319861"/>
      <w:bookmarkStart w:id="1562" w:name="_MON_1365320347"/>
      <w:bookmarkStart w:id="1563" w:name="_MON_1365320586"/>
      <w:bookmarkStart w:id="1564" w:name="_MON_1365322967"/>
      <w:bookmarkStart w:id="1565" w:name="_MON_1376134054"/>
      <w:bookmarkStart w:id="1566" w:name="_MON_1376234613"/>
      <w:bookmarkStart w:id="1567" w:name="_MON_1378813652"/>
      <w:bookmarkStart w:id="1568" w:name="_MON_1378813684"/>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r w:rsidRPr="00B60994">
        <w:rPr>
          <w:noProof/>
        </w:rPr>
        <w:lastRenderedPageBreak/>
        <w:drawing>
          <wp:inline distT="0" distB="0" distL="0" distR="0" wp14:anchorId="66055034" wp14:editId="0BFFE9D5">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5E54D739" w14:textId="7811388F" w:rsidR="00FC68DB" w:rsidRDefault="00FC68DB" w:rsidP="00B202D2">
      <w:pPr>
        <w:jc w:val="center"/>
      </w:pPr>
    </w:p>
    <w:p w14:paraId="77D19652" w14:textId="5E937F5E" w:rsidR="00FC68DB" w:rsidRPr="00EB74AE" w:rsidRDefault="00FC68DB" w:rsidP="00B202D2">
      <w:pPr>
        <w:pStyle w:val="Beschriftung"/>
      </w:pPr>
      <w:bookmarkStart w:id="1569" w:name="_Toc3557122"/>
      <w:bookmarkStart w:id="1570" w:name="_Toc34747373"/>
      <w:bookmarkStart w:id="1571" w:name="_Toc76030571"/>
      <w:bookmarkStart w:id="1572" w:name="_Toc94530856"/>
      <w:bookmarkStart w:id="1573" w:name="_Toc99614696"/>
      <w:r>
        <w:t xml:space="preserve">Figure </w:t>
      </w:r>
      <w:r>
        <w:fldChar w:fldCharType="begin"/>
      </w:r>
      <w:r>
        <w:instrText xml:space="preserve"> SEQ Figure \* ARABIC </w:instrText>
      </w:r>
      <w:r>
        <w:fldChar w:fldCharType="separate"/>
      </w:r>
      <w:r w:rsidR="001F4D75">
        <w:rPr>
          <w:noProof/>
        </w:rPr>
        <w:t>46</w:t>
      </w:r>
      <w:r>
        <w:fldChar w:fldCharType="end"/>
      </w:r>
      <w:r w:rsidRPr="00EB74AE">
        <w:t>: Seam weld types and attributes</w:t>
      </w:r>
      <w:bookmarkEnd w:id="1569"/>
      <w:bookmarkEnd w:id="1570"/>
      <w:bookmarkEnd w:id="1571"/>
      <w:bookmarkEnd w:id="1572"/>
      <w:bookmarkEnd w:id="1573"/>
    </w:p>
    <w:p w14:paraId="3E80C837" w14:textId="77777777" w:rsidR="00FC68DB" w:rsidRPr="007055D9" w:rsidRDefault="00FC68DB" w:rsidP="00B202D2">
      <w:pPr>
        <w:pStyle w:val="berschrift3"/>
      </w:pPr>
      <w:bookmarkStart w:id="1574" w:name="_Toc3557005"/>
      <w:bookmarkStart w:id="1575" w:name="_Toc34747255"/>
      <w:bookmarkStart w:id="1576" w:name="_Toc77102074"/>
      <w:bookmarkStart w:id="1577" w:name="_Toc99614620"/>
      <w:r w:rsidRPr="007055D9">
        <w:lastRenderedPageBreak/>
        <w:t>Specific XML Realization</w:t>
      </w:r>
      <w:bookmarkEnd w:id="1574"/>
      <w:bookmarkEnd w:id="1575"/>
      <w:bookmarkEnd w:id="1576"/>
      <w:bookmarkEnd w:id="1577"/>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578" w:name="XMLStructureSeamWelds"/>
      <w:bookmarkEnd w:id="1578"/>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45B3663A" w:rsidR="00FC68DB" w:rsidRPr="002A57F0" w:rsidRDefault="00FC68DB" w:rsidP="00B202D2">
      <w:pPr>
        <w:pStyle w:val="Beschriftung"/>
      </w:pPr>
      <w:bookmarkStart w:id="1579" w:name="_Toc3557123"/>
      <w:bookmarkStart w:id="1580" w:name="_Toc34747374"/>
      <w:bookmarkStart w:id="1581" w:name="_Toc76030572"/>
      <w:bookmarkStart w:id="1582" w:name="_Toc94530857"/>
      <w:bookmarkStart w:id="1583" w:name="_Toc99614697"/>
      <w:r>
        <w:t xml:space="preserve">Figure </w:t>
      </w:r>
      <w:r>
        <w:fldChar w:fldCharType="begin"/>
      </w:r>
      <w:r>
        <w:instrText xml:space="preserve"> SEQ Figure \* ARABIC </w:instrText>
      </w:r>
      <w:r>
        <w:fldChar w:fldCharType="separate"/>
      </w:r>
      <w:r w:rsidR="001F4D75">
        <w:rPr>
          <w:noProof/>
        </w:rPr>
        <w:t>47</w:t>
      </w:r>
      <w:r>
        <w:fldChar w:fldCharType="end"/>
      </w:r>
      <w:r>
        <w:t xml:space="preserve">: </w:t>
      </w:r>
      <w:proofErr w:type="spellStart"/>
      <w:r w:rsidRPr="002A57F0">
        <w:t>χMCF</w:t>
      </w:r>
      <w:proofErr w:type="spellEnd"/>
      <w:r w:rsidRPr="002A57F0">
        <w:t xml:space="preserve"> Structure of a Seam Weld (connection_1d)</w:t>
      </w:r>
      <w:bookmarkEnd w:id="1579"/>
      <w:bookmarkEnd w:id="1580"/>
      <w:bookmarkEnd w:id="1581"/>
      <w:bookmarkEnd w:id="1582"/>
      <w:bookmarkEnd w:id="1583"/>
    </w:p>
    <w:p w14:paraId="7D1BCE42" w14:textId="77777777" w:rsidR="00FC68DB" w:rsidRPr="007055D9" w:rsidRDefault="00FC68DB" w:rsidP="00B202D2">
      <w:pPr>
        <w:pStyle w:val="berschrift3"/>
      </w:pPr>
      <w:bookmarkStart w:id="1584" w:name="_Toc3557006"/>
      <w:bookmarkStart w:id="1585" w:name="_Toc34747256"/>
      <w:bookmarkStart w:id="1586" w:name="_Toc77102075"/>
      <w:bookmarkStart w:id="1587" w:name="_Toc99614621"/>
      <w:r w:rsidRPr="007055D9">
        <w:t>Generic Seam Weld Definition</w:t>
      </w:r>
      <w:bookmarkEnd w:id="1522"/>
      <w:bookmarkEnd w:id="1523"/>
      <w:bookmarkEnd w:id="1524"/>
      <w:bookmarkEnd w:id="1525"/>
      <w:bookmarkEnd w:id="1584"/>
      <w:bookmarkEnd w:id="1585"/>
      <w:bookmarkEnd w:id="1586"/>
      <w:bookmarkEnd w:id="1587"/>
    </w:p>
    <w:p w14:paraId="066381A2" w14:textId="77777777" w:rsidR="00FC68DB" w:rsidRPr="007055D9" w:rsidRDefault="00FC68DB" w:rsidP="00B202D2">
      <w:pPr>
        <w:pStyle w:val="berschrift4"/>
      </w:pPr>
      <w:bookmarkStart w:id="1588" w:name="_Ref414571756"/>
      <w:bookmarkStart w:id="1589" w:name="_Toc3557008"/>
      <w:bookmarkStart w:id="1590" w:name="_Toc34747258"/>
      <w:bookmarkStart w:id="1591" w:name="_Toc77102077"/>
      <w:r w:rsidRPr="007055D9">
        <w:t>Type Specification</w:t>
      </w:r>
      <w:bookmarkEnd w:id="1588"/>
      <w:bookmarkEnd w:id="1589"/>
      <w:bookmarkEnd w:id="1590"/>
      <w:bookmarkEnd w:id="1591"/>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3A4064">
      <w:pPr>
        <w:keepNext/>
      </w:pPr>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2A6C1348" w:rsidR="00FC68DB" w:rsidRPr="006F4AA5" w:rsidRDefault="00FC68DB" w:rsidP="00541575">
            <w:pPr>
              <w:tabs>
                <w:tab w:val="clear" w:pos="403"/>
                <w:tab w:val="left" w:pos="1367"/>
              </w:tabs>
              <w:rPr>
                <w:sz w:val="20"/>
                <w:szCs w:val="20"/>
              </w:rPr>
            </w:pPr>
            <w:r w:rsidRPr="006F4AA5">
              <w:rPr>
                <w:sz w:val="20"/>
                <w:szCs w:val="20"/>
              </w:rPr>
              <w:t>1</w:t>
            </w:r>
            <w:r w:rsidR="00E134BA">
              <w:rPr>
                <w:sz w:val="20"/>
                <w:szCs w:val="20"/>
              </w:rPr>
              <w:tab/>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3B3D92">
            <w:pPr>
              <w:keepNext/>
            </w:pPr>
            <w:proofErr w:type="spellStart"/>
            <w:r>
              <w:t>flared_joint</w:t>
            </w:r>
            <w:proofErr w:type="spellEnd"/>
          </w:p>
        </w:tc>
        <w:tc>
          <w:tcPr>
            <w:tcW w:w="1842" w:type="dxa"/>
            <w:shd w:val="clear" w:color="auto" w:fill="auto"/>
          </w:tcPr>
          <w:p w14:paraId="6B393435" w14:textId="77777777" w:rsidR="00FC68DB" w:rsidRPr="006F4AA5" w:rsidRDefault="00FC68DB" w:rsidP="003B3D92">
            <w:pPr>
              <w:keepNext/>
              <w:rPr>
                <w:sz w:val="20"/>
                <w:szCs w:val="20"/>
              </w:rPr>
            </w:pPr>
            <w:r>
              <w:rPr>
                <w:sz w:val="20"/>
                <w:szCs w:val="20"/>
              </w:rPr>
              <w:t>1</w:t>
            </w:r>
          </w:p>
        </w:tc>
        <w:tc>
          <w:tcPr>
            <w:tcW w:w="1701" w:type="dxa"/>
            <w:shd w:val="clear" w:color="auto" w:fill="auto"/>
          </w:tcPr>
          <w:p w14:paraId="0C94CB6B" w14:textId="77777777" w:rsidR="00FC68DB" w:rsidRPr="00394C8A" w:rsidRDefault="00FC68DB" w:rsidP="003B3D92">
            <w:pPr>
              <w:keepNext/>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3B3D92">
            <w:pPr>
              <w:keepNext/>
              <w:rPr>
                <w:sz w:val="20"/>
                <w:szCs w:val="20"/>
              </w:rPr>
            </w:pPr>
            <w:r w:rsidRPr="00A66F40">
              <w:rPr>
                <w:sz w:val="20"/>
                <w:szCs w:val="20"/>
              </w:rPr>
              <w:t>-</w:t>
            </w:r>
          </w:p>
        </w:tc>
      </w:tr>
    </w:tbl>
    <w:p w14:paraId="7B9C3D9A" w14:textId="1666B1B4" w:rsidR="00FC68DB" w:rsidRDefault="00FC68DB" w:rsidP="00B202D2">
      <w:pPr>
        <w:pStyle w:val="Beschriftung"/>
        <w:spacing w:before="120"/>
      </w:pPr>
      <w:bookmarkStart w:id="1592" w:name="_Toc3566486"/>
      <w:bookmarkStart w:id="1593" w:name="_Toc34747487"/>
      <w:bookmarkStart w:id="1594" w:name="_Toc77095945"/>
      <w:bookmarkStart w:id="1595" w:name="_Toc338939134"/>
      <w:bookmarkStart w:id="1596" w:name="_Toc288196488"/>
      <w:bookmarkStart w:id="1597" w:name="_Toc288200790"/>
      <w:bookmarkStart w:id="1598" w:name="_Toc338939130"/>
      <w:bookmarkStart w:id="1599" w:name="_Toc99614819"/>
      <w:r>
        <w:t xml:space="preserve">Table </w:t>
      </w:r>
      <w:r>
        <w:fldChar w:fldCharType="begin"/>
      </w:r>
      <w:r>
        <w:instrText xml:space="preserve"> SEQ Table \* ARABIC </w:instrText>
      </w:r>
      <w:r>
        <w:fldChar w:fldCharType="separate"/>
      </w:r>
      <w:r w:rsidR="001F4D75">
        <w:rPr>
          <w:noProof/>
        </w:rPr>
        <w:t>83</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1592"/>
      <w:bookmarkEnd w:id="1593"/>
      <w:bookmarkEnd w:id="1594"/>
      <w:bookmarkEnd w:id="1599"/>
    </w:p>
    <w:p w14:paraId="33F43AFA" w14:textId="77777777" w:rsidR="00FC68DB" w:rsidRPr="007055D9" w:rsidRDefault="00FC68DB" w:rsidP="00B202D2">
      <w:pPr>
        <w:pStyle w:val="Example"/>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595"/>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1B01D6">
      <w:pPr>
        <w:pStyle w:val="Aufzhlungszeichen"/>
        <w:numPr>
          <w:ilvl w:val="0"/>
          <w:numId w:val="11"/>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54D1CFC6" w:rsidR="00FC68DB" w:rsidRPr="006A21C5" w:rsidRDefault="00FC68DB" w:rsidP="001B01D6">
      <w:pPr>
        <w:pStyle w:val="Aufzhlungszeichen"/>
        <w:numPr>
          <w:ilvl w:val="0"/>
          <w:numId w:val="11"/>
        </w:numPr>
        <w:rPr>
          <w:rStyle w:val="XMLElement"/>
        </w:rPr>
      </w:pPr>
      <w:proofErr w:type="spellStart"/>
      <w:r w:rsidRPr="006A21C5">
        <w:rPr>
          <w:rStyle w:val="XMLElement"/>
        </w:rPr>
        <w:t>i</w:t>
      </w:r>
      <w:r>
        <w:rPr>
          <w:rStyle w:val="XMLElement"/>
        </w:rPr>
        <w:t>_</w:t>
      </w:r>
      <w:r w:rsidRPr="006A21C5">
        <w:rPr>
          <w:rStyle w:val="XMLElement"/>
        </w:rPr>
        <w:t>weld</w:t>
      </w:r>
      <w:proofErr w:type="spellEnd"/>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1F4D75">
        <w:t>10.2.4.4</w:t>
      </w:r>
      <w:r>
        <w:fldChar w:fldCharType="end"/>
      </w:r>
      <w:r>
        <w:t>!</w:t>
      </w:r>
      <w:r w:rsidRPr="002B7246">
        <w:t>)</w:t>
      </w:r>
      <w:r>
        <w:rPr>
          <w:rStyle w:val="XMLElement"/>
        </w:rPr>
        <w:t xml:space="preserve"> </w:t>
      </w:r>
    </w:p>
    <w:p w14:paraId="2B60629E"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1B01D6">
      <w:pPr>
        <w:pStyle w:val="Aufzhlungszeichen"/>
        <w:numPr>
          <w:ilvl w:val="0"/>
          <w:numId w:val="11"/>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1B01D6">
      <w:pPr>
        <w:pStyle w:val="Aufzhlungszeichen"/>
        <w:numPr>
          <w:ilvl w:val="0"/>
          <w:numId w:val="11"/>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B202D2">
      <w:bookmarkStart w:id="1600" w:name="_Toc288196490"/>
      <w:bookmarkStart w:id="1601" w:name="_Toc288200792"/>
      <w:bookmarkStart w:id="1602" w:name="_Toc338939132"/>
      <w:bookmarkStart w:id="1603" w:name="_Toc288196468"/>
      <w:bookmarkStart w:id="1604" w:name="_Toc288200771"/>
      <w:bookmarkStart w:id="1605" w:name="_Toc338938904"/>
      <w:bookmarkStart w:id="1606" w:name="_Toc338939100"/>
      <w:bookmarkEnd w:id="1596"/>
      <w:bookmarkEnd w:id="1597"/>
      <w:bookmarkEnd w:id="1598"/>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56274ACD" w:rsidR="00FC68DB" w:rsidRDefault="00FC68DB" w:rsidP="00B202D2">
      <w:pPr>
        <w:pStyle w:val="Beschriftung"/>
        <w:spacing w:before="120"/>
      </w:pPr>
      <w:bookmarkStart w:id="1607" w:name="_Toc3566487"/>
      <w:bookmarkStart w:id="1608" w:name="_Toc34747488"/>
      <w:bookmarkStart w:id="1609" w:name="_Toc77095946"/>
      <w:bookmarkStart w:id="1610" w:name="_Toc99614820"/>
      <w:r>
        <w:t xml:space="preserve">Table </w:t>
      </w:r>
      <w:r>
        <w:fldChar w:fldCharType="begin"/>
      </w:r>
      <w:r>
        <w:instrText xml:space="preserve"> SEQ Table \* ARABIC </w:instrText>
      </w:r>
      <w:r>
        <w:fldChar w:fldCharType="separate"/>
      </w:r>
      <w:r w:rsidR="001F4D75">
        <w:rPr>
          <w:noProof/>
        </w:rPr>
        <w:t>84</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07"/>
      <w:bookmarkEnd w:id="1608"/>
      <w:bookmarkEnd w:id="1609"/>
      <w:bookmarkEnd w:id="1610"/>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643DF442" w:rsidR="00FC68DB" w:rsidRDefault="00FC68DB" w:rsidP="00B202D2">
      <w:pPr>
        <w:pStyle w:val="Beschriftung"/>
        <w:spacing w:before="120"/>
      </w:pPr>
      <w:bookmarkStart w:id="1611" w:name="_Toc3566488"/>
      <w:bookmarkStart w:id="1612" w:name="_Toc34747489"/>
      <w:bookmarkStart w:id="1613" w:name="_Toc77095947"/>
      <w:bookmarkStart w:id="1614" w:name="_Toc99614821"/>
      <w:r>
        <w:t xml:space="preserve">Table </w:t>
      </w:r>
      <w:r>
        <w:fldChar w:fldCharType="begin"/>
      </w:r>
      <w:r>
        <w:instrText xml:space="preserve"> SEQ Table \* ARABIC </w:instrText>
      </w:r>
      <w:r>
        <w:fldChar w:fldCharType="separate"/>
      </w:r>
      <w:r w:rsidR="001F4D75">
        <w:rPr>
          <w:noProof/>
        </w:rPr>
        <w:t>85</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11"/>
      <w:bookmarkEnd w:id="1612"/>
      <w:bookmarkEnd w:id="1613"/>
      <w:bookmarkEnd w:id="1614"/>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w:t>
      </w:r>
      <w:proofErr w:type="spellStart"/>
      <w:r>
        <w:rPr>
          <w:rStyle w:val="XMLElement"/>
        </w:rPr>
        <w:t>c</w:t>
      </w:r>
      <w:r w:rsidRPr="007055D9">
        <w:rPr>
          <w:rStyle w:val="XMLElement"/>
        </w:rPr>
        <w:t>onnected_to</w:t>
      </w:r>
      <w:proofErr w:type="spellEnd"/>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lastRenderedPageBreak/>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1B01D6">
      <w:pPr>
        <w:pStyle w:val="Aufzhlungszeichen"/>
        <w:numPr>
          <w:ilvl w:val="0"/>
          <w:numId w:val="11"/>
        </w:numPr>
      </w:pPr>
      <w:r w:rsidRPr="007A0587">
        <w:t>Resistance welding</w:t>
      </w:r>
    </w:p>
    <w:p w14:paraId="20CC47BA" w14:textId="77777777" w:rsidR="00FC68DB" w:rsidRPr="007A0587" w:rsidRDefault="00FC68DB" w:rsidP="001B01D6">
      <w:pPr>
        <w:pStyle w:val="Aufzhlungszeichen"/>
        <w:numPr>
          <w:ilvl w:val="0"/>
          <w:numId w:val="11"/>
        </w:numPr>
      </w:pPr>
      <w:r w:rsidRPr="007A0587">
        <w:t>Arc welding</w:t>
      </w:r>
    </w:p>
    <w:p w14:paraId="57E87AF8" w14:textId="77777777" w:rsidR="00FC68DB" w:rsidRDefault="00FC68DB" w:rsidP="001B01D6">
      <w:pPr>
        <w:pStyle w:val="Aufzhlungszeichen"/>
        <w:numPr>
          <w:ilvl w:val="0"/>
          <w:numId w:val="11"/>
        </w:numPr>
      </w:pPr>
      <w:r w:rsidRPr="007A0587">
        <w:t>Energy beam welding (e.g. laser)</w:t>
      </w:r>
    </w:p>
    <w:p w14:paraId="0CC2521D" w14:textId="77777777" w:rsidR="00FC68DB" w:rsidRPr="007A0587" w:rsidRDefault="00FC68DB" w:rsidP="001B01D6">
      <w:pPr>
        <w:pStyle w:val="Aufzhlungszeichen"/>
        <w:numPr>
          <w:ilvl w:val="0"/>
          <w:numId w:val="11"/>
        </w:numPr>
      </w:pPr>
      <w:r>
        <w:t>Friction welding</w:t>
      </w:r>
    </w:p>
    <w:p w14:paraId="15D4EA18" w14:textId="77777777" w:rsidR="00FC68DB" w:rsidRPr="007A0587" w:rsidRDefault="00FC68DB" w:rsidP="001B01D6">
      <w:pPr>
        <w:pStyle w:val="Aufzhlungszeichen"/>
        <w:numPr>
          <w:ilvl w:val="0"/>
          <w:numId w:val="11"/>
        </w:numPr>
      </w:pPr>
      <w:r>
        <w:t xml:space="preserve">Brazing </w:t>
      </w:r>
      <w:r>
        <w:tab/>
      </w:r>
      <w:r>
        <w:tab/>
      </w:r>
      <w:r>
        <w:tab/>
        <w:t>(Not allowed for I-Welds, for technical reasons.)</w:t>
      </w:r>
    </w:p>
    <w:p w14:paraId="2425601B" w14:textId="77777777" w:rsidR="00FC68DB" w:rsidRPr="007055D9" w:rsidRDefault="00FC68DB" w:rsidP="00B202D2">
      <w:r w:rsidRPr="007055D9">
        <w:t>Additionally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1B01D6">
      <w:pPr>
        <w:pStyle w:val="Aufzhlungszeichen"/>
        <w:numPr>
          <w:ilvl w:val="0"/>
          <w:numId w:val="11"/>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t>Example</w:t>
      </w:r>
      <w:r>
        <w:t xml:space="preserve"> A (main type as </w:t>
      </w:r>
      <w:proofErr w:type="spellStart"/>
      <w:r w:rsidRPr="009C4769">
        <w:rPr>
          <w:rFonts w:ascii="Courier New" w:hAnsi="Courier New" w:cs="Courier New"/>
          <w:i/>
          <w:sz w:val="18"/>
        </w:rPr>
        <w:t>seamweld</w:t>
      </w:r>
      <w:proofErr w:type="spellEnd"/>
      <w:r>
        <w:rPr>
          <w:rFonts w:ascii="Courier New" w:hAnsi="Courier New" w:cs="Courier New"/>
          <w:i/>
          <w:sz w:val="18"/>
        </w:rPr>
        <w:t xml:space="preserve"> </w:t>
      </w:r>
      <w:r w:rsidRPr="000D2C8E">
        <w:t>and subtype as</w:t>
      </w:r>
      <w:r>
        <w:rPr>
          <w:rFonts w:ascii="Courier New" w:hAnsi="Courier New" w:cs="Courier New"/>
          <w:i/>
          <w:sz w:val="18"/>
        </w:rPr>
        <w:t xml:space="preserve"> </w:t>
      </w:r>
      <w:proofErr w:type="spellStart"/>
      <w:r>
        <w:rPr>
          <w:rFonts w:ascii="Courier New" w:hAnsi="Courier New" w:cs="Courier New"/>
          <w:i/>
          <w:sz w:val="18"/>
        </w:rPr>
        <w:t>butt_joint</w:t>
      </w:r>
      <w:proofErr w:type="spellEnd"/>
      <w:r>
        <w:t>)</w:t>
      </w:r>
      <w:r w:rsidRPr="007055D9">
        <w:t>:</w:t>
      </w:r>
      <w:r>
        <w:t xml:space="preserve"> </w:t>
      </w:r>
    </w:p>
    <w:p w14:paraId="189D18B8" w14:textId="77777777" w:rsidR="00FC68DB" w:rsidRPr="007055D9" w:rsidRDefault="00FC68DB" w:rsidP="00B202D2">
      <w:pPr>
        <w:pStyle w:val="XMLCode"/>
        <w:keepNext/>
      </w:pPr>
      <w:bookmarkStart w:id="1615" w:name="_Toc288196493"/>
      <w:bookmarkStart w:id="1616"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3A4064">
      <w:pPr>
        <w:pStyle w:val="XMLCode"/>
        <w:tabs>
          <w:tab w:val="right" w:pos="8900"/>
        </w:tabs>
      </w:pPr>
      <w:r>
        <w:t xml:space="preserve">  </w:t>
      </w:r>
      <w:r>
        <w:tab/>
      </w:r>
    </w:p>
    <w:p w14:paraId="30999A3D" w14:textId="77777777" w:rsidR="00FC68DB" w:rsidRDefault="00FC68DB" w:rsidP="00B202D2">
      <w:pPr>
        <w:pStyle w:val="berschrift4"/>
      </w:pPr>
      <w:bookmarkStart w:id="1617" w:name="GenericSeamWeldWeldPosition"/>
      <w:bookmarkStart w:id="1618" w:name="GenericSeamWelParameters"/>
      <w:bookmarkStart w:id="1619" w:name="GenericSeamWeldSubType"/>
      <w:bookmarkStart w:id="1620" w:name="GenericSeamWeldWeldingPosition"/>
      <w:bookmarkStart w:id="1621" w:name="_Toc3557009"/>
      <w:bookmarkStart w:id="1622" w:name="_Toc34747259"/>
      <w:bookmarkStart w:id="1623" w:name="_Toc77102078"/>
      <w:bookmarkStart w:id="1624" w:name="_Toc338938905"/>
      <w:bookmarkStart w:id="1625" w:name="_Toc338939101"/>
      <w:bookmarkStart w:id="1626" w:name="_Toc338939136"/>
      <w:bookmarkEnd w:id="1600"/>
      <w:bookmarkEnd w:id="1601"/>
      <w:bookmarkEnd w:id="1602"/>
      <w:bookmarkEnd w:id="1603"/>
      <w:bookmarkEnd w:id="1604"/>
      <w:bookmarkEnd w:id="1605"/>
      <w:bookmarkEnd w:id="1606"/>
      <w:bookmarkEnd w:id="1615"/>
      <w:bookmarkEnd w:id="1616"/>
      <w:bookmarkEnd w:id="1617"/>
      <w:bookmarkEnd w:id="1618"/>
      <w:bookmarkEnd w:id="1619"/>
      <w:bookmarkEnd w:id="1620"/>
      <w:r>
        <w:t>Weld Position and Sheet Metal Parameters</w:t>
      </w:r>
      <w:bookmarkEnd w:id="1621"/>
      <w:bookmarkEnd w:id="1622"/>
      <w:bookmarkEnd w:id="1623"/>
    </w:p>
    <w:p w14:paraId="0FBEF09A" w14:textId="77777777" w:rsidR="00FC68DB" w:rsidRDefault="00FC68DB" w:rsidP="00B202D2">
      <w:pPr>
        <w:spacing w:before="240"/>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713DA096" w:rsidR="00FC68DB" w:rsidRPr="00433A07" w:rsidRDefault="00FC68DB" w:rsidP="00B202D2">
      <w:pPr>
        <w:spacing w:before="120"/>
      </w:pPr>
      <w:r>
        <w:t xml:space="preserve">On the other hand, we can distinguish the parameters that are mentioned in terms of the welding process has been made i.e. the weld itself is present. The detailed description of these parameters can be seen for Sheet Parameters in chapter </w:t>
      </w:r>
      <w:r>
        <w:fldChar w:fldCharType="begin"/>
      </w:r>
      <w:r>
        <w:instrText xml:space="preserve"> REF _Ref397525982 \r \h </w:instrText>
      </w:r>
      <w:r>
        <w:fldChar w:fldCharType="separate"/>
      </w:r>
      <w:r w:rsidR="001F4D75">
        <w:t>10.2.4.3</w:t>
      </w:r>
      <w:r>
        <w:fldChar w:fldCharType="end"/>
      </w:r>
      <w:r>
        <w:t xml:space="preserve"> and for Weld Position Parameters in chapter </w:t>
      </w:r>
      <w:r>
        <w:fldChar w:fldCharType="begin"/>
      </w:r>
      <w:r>
        <w:instrText xml:space="preserve"> REF _Ref397524978 \r \h </w:instrText>
      </w:r>
      <w:r>
        <w:fldChar w:fldCharType="separate"/>
      </w:r>
      <w:r w:rsidR="001F4D75">
        <w:t>10.2.4.4</w:t>
      </w:r>
      <w:r>
        <w:fldChar w:fldCharType="end"/>
      </w:r>
      <w:r>
        <w:t>.</w:t>
      </w:r>
    </w:p>
    <w:p w14:paraId="2C224C00" w14:textId="77777777" w:rsidR="00FC68DB" w:rsidRPr="007055D9" w:rsidRDefault="00FC68DB" w:rsidP="00B202D2">
      <w:pPr>
        <w:keepNext/>
        <w:jc w:val="center"/>
      </w:pPr>
      <w:r>
        <w:rPr>
          <w:noProof/>
          <w:lang w:val="en-US"/>
        </w:rPr>
        <w:lastRenderedPageBreak/>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1BAB08C2" w:rsidR="00FC68DB" w:rsidRPr="007055D9" w:rsidRDefault="00FC68DB" w:rsidP="00B202D2">
      <w:pPr>
        <w:pStyle w:val="Beschriftung"/>
      </w:pPr>
      <w:bookmarkStart w:id="1627" w:name="_Ref397587838"/>
      <w:bookmarkStart w:id="1628" w:name="_Toc3557124"/>
      <w:bookmarkStart w:id="1629" w:name="_Toc34747375"/>
      <w:bookmarkStart w:id="1630" w:name="_Toc76030573"/>
      <w:bookmarkStart w:id="1631" w:name="_Toc94530858"/>
      <w:bookmarkStart w:id="1632" w:name="_Toc99614698"/>
      <w:r w:rsidRPr="007055D9">
        <w:t xml:space="preserve">Figure </w:t>
      </w:r>
      <w:r>
        <w:fldChar w:fldCharType="begin"/>
      </w:r>
      <w:r>
        <w:instrText xml:space="preserve"> SEQ Figure \* ARABIC </w:instrText>
      </w:r>
      <w:r>
        <w:fldChar w:fldCharType="separate"/>
      </w:r>
      <w:r w:rsidR="001F4D75">
        <w:rPr>
          <w:noProof/>
        </w:rPr>
        <w:t>48</w:t>
      </w:r>
      <w:r>
        <w:fldChar w:fldCharType="end"/>
      </w:r>
      <w:bookmarkEnd w:id="1627"/>
      <w:r w:rsidRPr="007055D9">
        <w:t xml:space="preserve">: Sheet Parameters vs. </w:t>
      </w:r>
      <w:r w:rsidRPr="007055D9">
        <w:rPr>
          <w:noProof/>
        </w:rPr>
        <w:t xml:space="preserve"> Weld Position Parameters</w:t>
      </w:r>
      <w:bookmarkEnd w:id="1628"/>
      <w:bookmarkEnd w:id="1629"/>
      <w:bookmarkEnd w:id="1630"/>
      <w:bookmarkEnd w:id="1631"/>
      <w:bookmarkEnd w:id="1632"/>
    </w:p>
    <w:p w14:paraId="02CCF9A7" w14:textId="77777777" w:rsidR="00FC68DB" w:rsidRDefault="00FC68DB" w:rsidP="00B202D2">
      <w:pPr>
        <w:pStyle w:val="berschrift4"/>
      </w:pPr>
      <w:bookmarkStart w:id="1633" w:name="_Toc3557010"/>
      <w:bookmarkStart w:id="1634" w:name="_Toc34747260"/>
      <w:bookmarkStart w:id="1635" w:name="_Toc77102079"/>
      <w:bookmarkStart w:id="1636" w:name="_Ref397525982"/>
      <w:r w:rsidRPr="007055D9">
        <w:t>Parameters Assigned to a Specific Sheet of the Flange</w:t>
      </w:r>
      <w:bookmarkEnd w:id="1633"/>
      <w:bookmarkEnd w:id="1634"/>
      <w:bookmarkEnd w:id="1635"/>
      <w:r w:rsidRPr="007055D9">
        <w:t xml:space="preserve"> </w:t>
      </w:r>
      <w:bookmarkEnd w:id="1636"/>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have to be assigned to either welded sheet metal or the created weld itself. Thus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the sheet in order to identify the correct sheet when multiple sheets are connected.</w:t>
      </w:r>
      <w:r>
        <w:t xml:space="preserve"> Furthermore, it defines as an attribute the corresponding gap applied between the welded sheet and the base sheet, i.e. in general the applied gap between the welded sheets involved in the welding process.</w:t>
      </w:r>
    </w:p>
    <w:p w14:paraId="25F8FF18" w14:textId="77777777" w:rsidR="00FC68DB" w:rsidRDefault="00FC68DB" w:rsidP="00B202D2">
      <w:pPr>
        <w:keepNext/>
      </w:pPr>
      <w:r w:rsidRPr="007055D9">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3A4064">
            <w:pPr>
              <w:keepNext/>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3A4064">
            <w:pPr>
              <w:keepNext/>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3A4064">
            <w:pPr>
              <w:keepNext/>
              <w:rPr>
                <w:sz w:val="20"/>
                <w:szCs w:val="20"/>
              </w:rPr>
            </w:pPr>
            <w:r>
              <w:rPr>
                <w:sz w:val="20"/>
                <w:szCs w:val="20"/>
              </w:rPr>
              <w:t>Optional</w:t>
            </w:r>
          </w:p>
        </w:tc>
        <w:tc>
          <w:tcPr>
            <w:tcW w:w="3240" w:type="dxa"/>
            <w:shd w:val="clear" w:color="auto" w:fill="auto"/>
          </w:tcPr>
          <w:p w14:paraId="71B5D305" w14:textId="77777777" w:rsidR="00FC68DB" w:rsidRPr="002D6B99" w:rsidRDefault="00FC68DB" w:rsidP="003A4064">
            <w:pPr>
              <w:keepNext/>
              <w:rPr>
                <w:sz w:val="20"/>
                <w:szCs w:val="20"/>
              </w:rPr>
            </w:pPr>
            <w:r>
              <w:rPr>
                <w:sz w:val="20"/>
                <w:szCs w:val="20"/>
              </w:rPr>
              <w:t>-</w:t>
            </w:r>
          </w:p>
        </w:tc>
      </w:tr>
    </w:tbl>
    <w:p w14:paraId="6ABA00B3" w14:textId="23B67AEF" w:rsidR="00FC68DB" w:rsidRDefault="00FC68DB" w:rsidP="00B202D2">
      <w:pPr>
        <w:pStyle w:val="Beschriftung"/>
        <w:spacing w:before="120"/>
      </w:pPr>
      <w:bookmarkStart w:id="1637" w:name="_Toc3566489"/>
      <w:bookmarkStart w:id="1638" w:name="_Toc34747490"/>
      <w:bookmarkStart w:id="1639" w:name="_Toc77095948"/>
      <w:bookmarkStart w:id="1640" w:name="_Toc99614822"/>
      <w:r>
        <w:t xml:space="preserve">Table </w:t>
      </w:r>
      <w:r>
        <w:fldChar w:fldCharType="begin"/>
      </w:r>
      <w:r>
        <w:instrText xml:space="preserve"> SEQ Table \* ARABIC </w:instrText>
      </w:r>
      <w:r>
        <w:fldChar w:fldCharType="separate"/>
      </w:r>
      <w:r w:rsidR="001F4D75">
        <w:rPr>
          <w:noProof/>
        </w:rPr>
        <w:t>86</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1637"/>
      <w:bookmarkEnd w:id="1638"/>
      <w:bookmarkEnd w:id="1639"/>
      <w:bookmarkEnd w:id="1640"/>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connected_to</w:t>
      </w:r>
      <w:proofErr w:type="spellEnd"/>
      <w:r w:rsidRPr="00446313">
        <w:rPr>
          <w:rFonts w:ascii="Courier New" w:hAnsi="Courier New" w:cs="Courier New"/>
          <w:b/>
          <w:i/>
          <w:sz w:val="18"/>
          <w:szCs w:val="18"/>
        </w:rPr>
        <w:t>&gt;.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31BBE065"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1F4D75" w:rsidRPr="007055D9">
        <w:t xml:space="preserve">Figure </w:t>
      </w:r>
      <w:r w:rsidR="001F4D75">
        <w:rPr>
          <w:noProof/>
        </w:rPr>
        <w:t>48</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1F4D75">
        <w:t>10.2.11.5</w:t>
      </w:r>
      <w:r>
        <w:fldChar w:fldCharType="end"/>
      </w:r>
      <w:r>
        <w:t>.</w:t>
      </w:r>
    </w:p>
    <w:p w14:paraId="7DE1E19B" w14:textId="77777777" w:rsidR="00FC68DB" w:rsidRPr="007055D9" w:rsidRDefault="00FC68DB" w:rsidP="00B202D2">
      <w:pPr>
        <w:pStyle w:val="berschrift5"/>
      </w:pPr>
      <w:r w:rsidRPr="007055D9">
        <w:lastRenderedPageBreak/>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3A4064">
      <w:pPr>
        <w:pStyle w:val="XMLCode"/>
        <w:rPr>
          <w:rFonts w:cs="Courier New"/>
        </w:rPr>
      </w:pPr>
    </w:p>
    <w:p w14:paraId="260E5717" w14:textId="77777777" w:rsidR="00FC68DB" w:rsidRPr="007055D9" w:rsidRDefault="00FC68DB" w:rsidP="00B202D2">
      <w:pPr>
        <w:pStyle w:val="berschrift4"/>
      </w:pPr>
      <w:bookmarkStart w:id="1641" w:name="_Welding_Position"/>
      <w:bookmarkStart w:id="1642" w:name="_Ref397524978"/>
      <w:bookmarkStart w:id="1643" w:name="_Toc3557011"/>
      <w:bookmarkStart w:id="1644" w:name="_Toc34747261"/>
      <w:bookmarkStart w:id="1645" w:name="_Toc77102080"/>
      <w:bookmarkEnd w:id="1641"/>
      <w:r w:rsidRPr="007055D9">
        <w:t>Welding Position</w:t>
      </w:r>
      <w:bookmarkEnd w:id="1624"/>
      <w:bookmarkEnd w:id="1625"/>
      <w:bookmarkEnd w:id="1642"/>
      <w:bookmarkEnd w:id="1643"/>
      <w:bookmarkEnd w:id="1644"/>
      <w:bookmarkEnd w:id="1645"/>
    </w:p>
    <w:p w14:paraId="0F2FE194" w14:textId="3C5A1972"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1F4D75" w:rsidRPr="007055D9">
        <w:t xml:space="preserve">Figure </w:t>
      </w:r>
      <w:r w:rsidR="001F4D75">
        <w:rPr>
          <w:noProof/>
        </w:rPr>
        <w:t>49</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742D2896" w:rsidR="00FC68DB" w:rsidRPr="007055D9" w:rsidRDefault="00FC68DB" w:rsidP="00B202D2">
      <w:r w:rsidRPr="007055D9">
        <w:t>Details for each seam weld type are described inside the specific chapter (</w:t>
      </w:r>
      <w:r>
        <w:t xml:space="preserve">e.g.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1F4D75">
        <w:t>10.2.5</w:t>
      </w:r>
      <w:r w:rsidRPr="007055D9">
        <w:fldChar w:fldCharType="end"/>
      </w:r>
      <w:r w:rsidRPr="007055D9">
        <w:t>).</w:t>
      </w:r>
    </w:p>
    <w:p w14:paraId="0A9613D9" w14:textId="77777777" w:rsidR="00FC68DB" w:rsidRPr="007055D9" w:rsidRDefault="00FC68DB" w:rsidP="00B202D2">
      <w:pPr>
        <w:keepNext/>
        <w:jc w:val="center"/>
      </w:pPr>
      <w:bookmarkStart w:id="1646" w:name="_Toc338939102"/>
      <w:r>
        <w:rPr>
          <w:noProof/>
          <w:lang w:val="en-US"/>
        </w:rPr>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10F83461" w:rsidR="00FC68DB" w:rsidRPr="007055D9" w:rsidRDefault="00FC68DB" w:rsidP="00B202D2">
      <w:pPr>
        <w:pStyle w:val="Beschriftung"/>
      </w:pPr>
      <w:bookmarkStart w:id="1647" w:name="_Ref397529286"/>
      <w:bookmarkStart w:id="1648" w:name="_Toc3557125"/>
      <w:bookmarkStart w:id="1649" w:name="_Toc34747376"/>
      <w:bookmarkStart w:id="1650" w:name="_Toc76030574"/>
      <w:bookmarkStart w:id="1651" w:name="_Toc94530859"/>
      <w:bookmarkStart w:id="1652" w:name="_Toc99614699"/>
      <w:r w:rsidRPr="007055D9">
        <w:t xml:space="preserve">Figure </w:t>
      </w:r>
      <w:bookmarkStart w:id="1653" w:name="Figure10"/>
      <w:r>
        <w:fldChar w:fldCharType="begin"/>
      </w:r>
      <w:r>
        <w:instrText xml:space="preserve"> SEQ Figure \* ARABIC </w:instrText>
      </w:r>
      <w:r>
        <w:fldChar w:fldCharType="separate"/>
      </w:r>
      <w:r w:rsidR="001F4D75">
        <w:rPr>
          <w:noProof/>
        </w:rPr>
        <w:t>49</w:t>
      </w:r>
      <w:r>
        <w:fldChar w:fldCharType="end"/>
      </w:r>
      <w:bookmarkEnd w:id="1647"/>
      <w:bookmarkEnd w:id="1653"/>
      <w:r w:rsidRPr="007055D9">
        <w:t>: Welding Position of a Y-Joint</w:t>
      </w:r>
      <w:bookmarkEnd w:id="1648"/>
      <w:bookmarkEnd w:id="1649"/>
      <w:bookmarkEnd w:id="1650"/>
      <w:bookmarkEnd w:id="1651"/>
      <w:bookmarkEnd w:id="1652"/>
    </w:p>
    <w:p w14:paraId="793EF08A" w14:textId="77777777" w:rsidR="00FC68DB" w:rsidRPr="007055D9" w:rsidRDefault="00FC68DB" w:rsidP="00B202D2">
      <w:pPr>
        <w:pStyle w:val="berschrift5"/>
      </w:pPr>
      <w:r w:rsidRPr="007055D9">
        <w:t>Primary and Secondary Sides</w:t>
      </w:r>
      <w:bookmarkEnd w:id="1646"/>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654" w:name="_Toc288196495"/>
      <w:bookmarkStart w:id="1655" w:name="_Toc288200797"/>
      <w:bookmarkStart w:id="1656" w:name="_Toc338939138"/>
      <w:bookmarkEnd w:id="1626"/>
      <w:r w:rsidRPr="007055D9">
        <w:t xml:space="preserve">Element </w:t>
      </w:r>
      <w:r>
        <w:t>"</w:t>
      </w:r>
      <w:proofErr w:type="spellStart"/>
      <w:r w:rsidRPr="007055D9">
        <w:t>weld_position</w:t>
      </w:r>
      <w:bookmarkEnd w:id="1654"/>
      <w:bookmarkEnd w:id="1655"/>
      <w:bookmarkEnd w:id="1656"/>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lastRenderedPageBreak/>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7EF8E3E3"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1F4D75">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1F4D75" w:rsidRPr="001F4D75">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7C75C184" w:rsidR="00FC68DB" w:rsidRDefault="00FC68DB" w:rsidP="00B202D2">
      <w:pPr>
        <w:pStyle w:val="Beschriftung"/>
        <w:spacing w:before="120"/>
      </w:pPr>
      <w:bookmarkStart w:id="1657" w:name="_Toc77095949"/>
      <w:bookmarkStart w:id="1658" w:name="_Toc99614823"/>
      <w:r>
        <w:t xml:space="preserve">Table </w:t>
      </w:r>
      <w:r>
        <w:fldChar w:fldCharType="begin"/>
      </w:r>
      <w:r>
        <w:instrText xml:space="preserve"> SEQ Table \* ARABIC </w:instrText>
      </w:r>
      <w:r>
        <w:fldChar w:fldCharType="separate"/>
      </w:r>
      <w:r w:rsidR="001F4D75">
        <w:rPr>
          <w:noProof/>
        </w:rPr>
        <w:t>87</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57"/>
      <w:bookmarkEnd w:id="1658"/>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3FE4EAF8" w:rsidR="00FC68DB" w:rsidRPr="007055D9" w:rsidRDefault="00FC68DB" w:rsidP="00B202D2">
      <w:pPr>
        <w:pStyle w:val="Beschriftung"/>
        <w:spacing w:before="120"/>
      </w:pPr>
      <w:bookmarkStart w:id="1659" w:name="_Toc3566490"/>
      <w:bookmarkStart w:id="1660" w:name="_Toc34747491"/>
      <w:bookmarkStart w:id="1661" w:name="_Toc77095950"/>
      <w:bookmarkStart w:id="1662" w:name="_Toc99614824"/>
      <w:r>
        <w:t xml:space="preserve">Table </w:t>
      </w:r>
      <w:r>
        <w:fldChar w:fldCharType="begin"/>
      </w:r>
      <w:r>
        <w:instrText xml:space="preserve"> SEQ Table \* ARABIC </w:instrText>
      </w:r>
      <w:r>
        <w:fldChar w:fldCharType="separate"/>
      </w:r>
      <w:r w:rsidR="001F4D75">
        <w:rPr>
          <w:noProof/>
        </w:rPr>
        <w:t>88</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1659"/>
      <w:bookmarkEnd w:id="1660"/>
      <w:bookmarkEnd w:id="1661"/>
      <w:bookmarkEnd w:id="1662"/>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t>
      </w:r>
      <w:proofErr w:type="spellStart"/>
      <w:r w:rsidRPr="00966BAF">
        <w:rPr>
          <w:rFonts w:cs="Courier New"/>
          <w:b/>
          <w:color w:val="0070C0"/>
          <w:lang w:val="es-ES"/>
        </w:rPr>
        <w:t>weld_position</w:t>
      </w:r>
      <w:proofErr w:type="spellEnd"/>
      <w:r w:rsidRPr="00966BAF">
        <w:rPr>
          <w:rFonts w:cs="Courier New"/>
          <w:b/>
          <w:color w:val="0070C0"/>
          <w:lang w:val="es-ES"/>
        </w:rPr>
        <w:t xml:space="preserve">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lastRenderedPageBreak/>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663"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663"/>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76D8EB9A"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1F4D75">
        <w:t xml:space="preserve">Figure </w:t>
      </w:r>
      <w:r w:rsidR="001F4D75">
        <w:rPr>
          <w:noProof/>
        </w:rPr>
        <w:t>50</w:t>
      </w:r>
      <w:r>
        <w:fldChar w:fldCharType="end"/>
      </w:r>
      <w:r>
        <w:t>.</w:t>
      </w:r>
    </w:p>
    <w:p w14:paraId="662E3DE0" w14:textId="19973B81" w:rsidR="00FC68DB" w:rsidRDefault="003E2EDD" w:rsidP="003A4064">
      <w:pPr>
        <w:keepNext/>
        <w:jc w:val="center"/>
      </w:pPr>
      <w:r>
        <w:rPr>
          <w:noProof/>
          <w:lang w:val="en-US"/>
        </w:rPr>
        <mc:AlternateContent>
          <mc:Choice Requires="wps">
            <w:drawing>
              <wp:anchor distT="0" distB="0" distL="114300" distR="114300" simplePos="0" relativeHeight="251718144" behindDoc="0" locked="0" layoutInCell="1" allowOverlap="1" wp14:anchorId="558F0998" wp14:editId="59D289D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B707DC"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" strokecolor="red" strokeweight=".5pt">
                <v:stroke endarrow="block" joinstyle="miter"/>
              </v:shape>
            </w:pict>
          </mc:Fallback>
        </mc:AlternateContent>
      </w:r>
      <w:r w:rsidR="00FC68DB">
        <w:rPr>
          <w:noProof/>
          <w:lang w:val="en-US"/>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0B878381" w:rsidR="00FC68DB" w:rsidRPr="007055D9" w:rsidRDefault="00FC68DB" w:rsidP="00B202D2">
      <w:pPr>
        <w:pStyle w:val="Beschriftung"/>
      </w:pPr>
      <w:bookmarkStart w:id="1664" w:name="_Ref397529572"/>
      <w:bookmarkStart w:id="1665" w:name="Figure11"/>
      <w:bookmarkStart w:id="1666" w:name="_Toc3557126"/>
      <w:bookmarkStart w:id="1667" w:name="_Toc34747377"/>
      <w:bookmarkStart w:id="1668" w:name="_Toc76030575"/>
      <w:bookmarkStart w:id="1669" w:name="_Toc94530860"/>
      <w:bookmarkStart w:id="1670" w:name="_Toc99614700"/>
      <w:r>
        <w:t xml:space="preserve">Figure </w:t>
      </w:r>
      <w:r>
        <w:fldChar w:fldCharType="begin"/>
      </w:r>
      <w:r>
        <w:instrText xml:space="preserve"> SEQ Figure \* ARABIC </w:instrText>
      </w:r>
      <w:r>
        <w:fldChar w:fldCharType="separate"/>
      </w:r>
      <w:r w:rsidR="001F4D75">
        <w:rPr>
          <w:noProof/>
        </w:rPr>
        <w:t>50</w:t>
      </w:r>
      <w:r>
        <w:fldChar w:fldCharType="end"/>
      </w:r>
      <w:bookmarkEnd w:id="1664"/>
      <w:bookmarkEnd w:id="1665"/>
      <w:r w:rsidRPr="007055D9">
        <w:t xml:space="preserve">: Welding Position </w:t>
      </w:r>
      <w:r>
        <w:t>vector direction and length</w:t>
      </w:r>
      <w:bookmarkEnd w:id="1666"/>
      <w:bookmarkEnd w:id="1667"/>
      <w:bookmarkEnd w:id="1668"/>
      <w:bookmarkEnd w:id="1669"/>
      <w:bookmarkEnd w:id="1670"/>
    </w:p>
    <w:p w14:paraId="3FD74BE5" w14:textId="77777777" w:rsidR="00FC68DB" w:rsidRPr="007055D9" w:rsidRDefault="00FC68DB" w:rsidP="00B202D2">
      <w:pPr>
        <w:pStyle w:val="berschrift5"/>
      </w:pPr>
      <w:bookmarkStart w:id="1671" w:name="_Toc338939140"/>
      <w:bookmarkStart w:id="1672" w:name="_Toc338939137"/>
      <w:bookmarkStart w:id="1673" w:name="_Toc338938906"/>
      <w:bookmarkStart w:id="1674" w:name="_Toc338939103"/>
      <w:r w:rsidRPr="007055D9">
        <w:t xml:space="preserve">Attribute </w:t>
      </w:r>
      <w:r>
        <w:t>"</w:t>
      </w:r>
      <w:r w:rsidRPr="007055D9">
        <w:t>reference</w:t>
      </w:r>
      <w:bookmarkEnd w:id="1671"/>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47B3C16E" w:rsidR="00FC68DB" w:rsidRPr="007055D9" w:rsidRDefault="00B60994" w:rsidP="00B202D2">
      <w:pPr>
        <w:keepNext/>
      </w:pPr>
      <w:r>
        <w:t>Widely used</w:t>
      </w:r>
      <w:r w:rsidRPr="007055D9">
        <w:t xml:space="preserve"> </w:t>
      </w:r>
      <w:r w:rsidR="00FC68DB" w:rsidRPr="007055D9">
        <w:t>values are</w:t>
      </w:r>
      <w:r w:rsidR="00FC68DB">
        <w:t>:</w:t>
      </w:r>
    </w:p>
    <w:p w14:paraId="67B5BD79" w14:textId="77777777" w:rsidR="00FC68DB" w:rsidRPr="007055D9" w:rsidRDefault="00FC68DB" w:rsidP="001B01D6">
      <w:pPr>
        <w:pStyle w:val="Aufzhlungszeichen"/>
        <w:keepNext/>
        <w:numPr>
          <w:ilvl w:val="0"/>
          <w:numId w:val="11"/>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1B01D6">
      <w:pPr>
        <w:pStyle w:val="Aufzhlungszeichen"/>
        <w:keepNext/>
        <w:numPr>
          <w:ilvl w:val="0"/>
          <w:numId w:val="11"/>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Fillet</w:t>
      </w:r>
    </w:p>
    <w:p w14:paraId="5965DEA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lastRenderedPageBreak/>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7FABA1E4"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1F4D75">
        <w:t>10.2.4.1</w:t>
      </w:r>
      <w:r>
        <w:fldChar w:fldCharType="end"/>
      </w:r>
      <w:r>
        <w:t xml:space="preserve"> </w:t>
      </w:r>
      <w:r>
        <w:fldChar w:fldCharType="begin"/>
      </w:r>
      <w:r>
        <w:instrText xml:space="preserve"> REF _Ref414571756 \h </w:instrText>
      </w:r>
      <w:r>
        <w:fldChar w:fldCharType="separate"/>
      </w:r>
      <w:r w:rsidR="001F4D75"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weld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lastRenderedPageBreak/>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779BD670" w:rsidR="00FC68DB" w:rsidRDefault="00FC68DB" w:rsidP="00B202D2">
      <w:pPr>
        <w:pStyle w:val="Beschriftung"/>
        <w:spacing w:before="120"/>
      </w:pPr>
      <w:bookmarkStart w:id="1675" w:name="_Toc3566491"/>
      <w:bookmarkStart w:id="1676" w:name="_Toc34747492"/>
      <w:bookmarkStart w:id="1677" w:name="_Toc77095951"/>
      <w:bookmarkStart w:id="1678" w:name="_Toc338939148"/>
      <w:bookmarkStart w:id="1679" w:name="_Toc288196499"/>
      <w:bookmarkStart w:id="1680" w:name="_Toc288200801"/>
      <w:bookmarkStart w:id="1681" w:name="_Toc99614825"/>
      <w:bookmarkEnd w:id="1672"/>
      <w:bookmarkEnd w:id="1673"/>
      <w:bookmarkEnd w:id="1674"/>
      <w:r>
        <w:t xml:space="preserve">Table </w:t>
      </w:r>
      <w:r>
        <w:fldChar w:fldCharType="begin"/>
      </w:r>
      <w:r>
        <w:instrText xml:space="preserve"> SEQ Table \* ARABIC </w:instrText>
      </w:r>
      <w:r>
        <w:fldChar w:fldCharType="separate"/>
      </w:r>
      <w:r w:rsidR="001F4D75">
        <w:rPr>
          <w:noProof/>
        </w:rPr>
        <w:t>89</w:t>
      </w:r>
      <w:r>
        <w:fldChar w:fldCharType="end"/>
      </w:r>
      <w:r>
        <w:t>: Default values of attribute "filler", dependent from attribute "technology</w:t>
      </w:r>
      <w:bookmarkEnd w:id="1675"/>
      <w:r>
        <w:t>"</w:t>
      </w:r>
      <w:bookmarkEnd w:id="1676"/>
      <w:bookmarkEnd w:id="1677"/>
      <w:bookmarkEnd w:id="1681"/>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678"/>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1B01D6">
      <w:pPr>
        <w:pStyle w:val="Aufzhlungszeichen"/>
        <w:numPr>
          <w:ilvl w:val="0"/>
          <w:numId w:val="11"/>
        </w:numPr>
        <w:rPr>
          <w:rStyle w:val="XMLAttribute"/>
        </w:rPr>
      </w:pPr>
      <w:r w:rsidRPr="007055D9">
        <w:rPr>
          <w:rStyle w:val="XMLAttribute"/>
        </w:rPr>
        <w:t>straight</w:t>
      </w:r>
    </w:p>
    <w:p w14:paraId="489174E4" w14:textId="77777777" w:rsidR="00FC68DB" w:rsidRPr="007055D9" w:rsidRDefault="00FC68DB" w:rsidP="001B01D6">
      <w:pPr>
        <w:pStyle w:val="Aufzhlungszeichen"/>
        <w:numPr>
          <w:ilvl w:val="0"/>
          <w:numId w:val="11"/>
        </w:numPr>
        <w:rPr>
          <w:rStyle w:val="XMLAttribute"/>
        </w:rPr>
      </w:pPr>
      <w:r w:rsidRPr="007055D9">
        <w:rPr>
          <w:rStyle w:val="XMLAttribute"/>
        </w:rPr>
        <w:t>convex</w:t>
      </w:r>
    </w:p>
    <w:p w14:paraId="0F3E2171" w14:textId="77777777" w:rsidR="00FC68DB" w:rsidRDefault="00FC68DB" w:rsidP="001B01D6">
      <w:pPr>
        <w:pStyle w:val="Aufzhlungszeichen"/>
        <w:numPr>
          <w:ilvl w:val="0"/>
          <w:numId w:val="11"/>
        </w:numPr>
        <w:rPr>
          <w:rStyle w:val="XMLAttribute"/>
        </w:rPr>
      </w:pPr>
      <w:r w:rsidRPr="007055D9">
        <w:rPr>
          <w:rStyle w:val="XMLAttribute"/>
        </w:rPr>
        <w:t>concave</w:t>
      </w:r>
    </w:p>
    <w:p w14:paraId="5D95964F" w14:textId="77777777" w:rsidR="00FC68DB" w:rsidRDefault="00FC68DB" w:rsidP="003A4064">
      <w:pPr>
        <w:autoSpaceDE w:val="0"/>
        <w:autoSpaceDN w:val="0"/>
        <w:adjustRightInd w:val="0"/>
        <w:contextualSpacing/>
        <w:rPr>
          <w:rStyle w:val="XMLAttribute"/>
        </w:rPr>
      </w:pPr>
      <w:r>
        <w:rPr>
          <w:rFonts w:cs="Calibri"/>
          <w:lang w:eastAsia="en-GB"/>
        </w:rPr>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provide an exact definition whether convex or concave mean e.g. "segment of a circle", "parabolic" etc., nor how big the deviation from straight shape is.</w:t>
      </w:r>
    </w:p>
    <w:p w14:paraId="4EB43F9F" w14:textId="77777777" w:rsidR="00FC68DB" w:rsidRPr="007055D9" w:rsidRDefault="00FC68DB" w:rsidP="00B202D2">
      <w:pPr>
        <w:pStyle w:val="berschrift5"/>
      </w:pPr>
      <w:bookmarkStart w:id="1682" w:name="_Toc338939149"/>
      <w:r w:rsidRPr="007055D9">
        <w:t xml:space="preserve">Attribute </w:t>
      </w:r>
      <w:r>
        <w:t>"</w:t>
      </w:r>
      <w:r w:rsidRPr="007055D9">
        <w:t>penetration</w:t>
      </w:r>
      <w:bookmarkEnd w:id="1679"/>
      <w:bookmarkEnd w:id="1680"/>
      <w:bookmarkEnd w:id="1682"/>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(e.g.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683" w:name="ModelizationWeldDefinition"/>
      <w:bookmarkStart w:id="1684" w:name="WeldDefinition"/>
      <w:bookmarkStart w:id="1685" w:name="WeldDefinitionButtWeld"/>
      <w:bookmarkStart w:id="1686" w:name="_Toc288200762"/>
      <w:bookmarkStart w:id="1687" w:name="_Toc338939106"/>
      <w:bookmarkStart w:id="1688" w:name="_Toc3557012"/>
      <w:bookmarkStart w:id="1689" w:name="_Toc34747262"/>
      <w:bookmarkStart w:id="1690" w:name="_Toc77102081"/>
      <w:bookmarkStart w:id="1691" w:name="_Toc288196464"/>
      <w:bookmarkStart w:id="1692" w:name="_Toc99614622"/>
      <w:bookmarkEnd w:id="1683"/>
      <w:bookmarkEnd w:id="1684"/>
      <w:bookmarkEnd w:id="1685"/>
      <w:r w:rsidRPr="007055D9">
        <w:t xml:space="preserve">Butt </w:t>
      </w:r>
      <w:bookmarkEnd w:id="1686"/>
      <w:r w:rsidRPr="007055D9">
        <w:t>Joint</w:t>
      </w:r>
      <w:bookmarkEnd w:id="1687"/>
      <w:bookmarkEnd w:id="1688"/>
      <w:bookmarkEnd w:id="1689"/>
      <w:bookmarkEnd w:id="1690"/>
      <w:bookmarkEnd w:id="1692"/>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 xml:space="preserve">oints for </w:t>
      </w:r>
      <w:proofErr w:type="spellStart"/>
      <w:r w:rsidRPr="007055D9">
        <w:t>χMCF</w:t>
      </w:r>
      <w:proofErr w:type="spellEnd"/>
      <w:r w:rsidRPr="007055D9">
        <w:t xml:space="preserve">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6FA05CFB" w:rsidR="00FC68DB" w:rsidRPr="00654684" w:rsidRDefault="00B46AF4" w:rsidP="00B202D2">
      <w:pPr>
        <w:pStyle w:val="berschrift4"/>
      </w:pPr>
      <w:bookmarkStart w:id="1693" w:name="_Toc3557013"/>
      <w:bookmarkStart w:id="1694" w:name="_Toc34747263"/>
      <w:bookmarkStart w:id="1695" w:name="_Toc77102082"/>
      <w:r>
        <w:rPr>
          <w:noProof/>
          <w:lang w:val="en-US"/>
        </w:rPr>
        <mc:AlternateContent>
          <mc:Choice Requires="wpg">
            <w:drawing>
              <wp:anchor distT="0" distB="0" distL="114300" distR="114300" simplePos="0" relativeHeight="251664896" behindDoc="0" locked="0" layoutInCell="1" allowOverlap="1" wp14:anchorId="4820C3DE" wp14:editId="067196CE">
                <wp:simplePos x="0" y="0"/>
                <wp:positionH relativeFrom="column">
                  <wp:posOffset>3574415</wp:posOffset>
                </wp:positionH>
                <wp:positionV relativeFrom="paragraph">
                  <wp:posOffset>122749</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18138EFC" w:rsidR="001F4D75" w:rsidRPr="00362FDC" w:rsidRDefault="001F4D75" w:rsidP="00FC68DB">
                              <w:pPr>
                                <w:pStyle w:val="Beschriftung"/>
                                <w:rPr>
                                  <w:noProof/>
                                  <w:szCs w:val="24"/>
                                </w:rPr>
                              </w:pPr>
                              <w:bookmarkStart w:id="1696" w:name="_Toc3557127"/>
                              <w:bookmarkStart w:id="1697" w:name="_Toc34747378"/>
                              <w:bookmarkStart w:id="1698" w:name="_Toc76030576"/>
                              <w:bookmarkStart w:id="1699" w:name="_Toc94530861"/>
                              <w:bookmarkStart w:id="1700" w:name="_Toc99614701"/>
                              <w:r>
                                <w:t xml:space="preserve">Figure </w:t>
                              </w:r>
                              <w:r>
                                <w:fldChar w:fldCharType="begin"/>
                              </w:r>
                              <w:r>
                                <w:instrText xml:space="preserve"> SEQ Figure \* ARABIC </w:instrText>
                              </w:r>
                              <w:r>
                                <w:fldChar w:fldCharType="separate"/>
                              </w:r>
                              <w:ins w:id="1701" w:author="Weinert, Matthias (M.)" w:date="2022-02-21T10:55:00Z">
                                <w:r>
                                  <w:rPr>
                                    <w:noProof/>
                                  </w:rPr>
                                  <w:t>51</w:t>
                                </w:r>
                              </w:ins>
                              <w:del w:id="1702" w:author="Weinert, Matthias (M.)" w:date="2022-02-21T10:53:00Z">
                                <w:r w:rsidDel="006344F0">
                                  <w:rPr>
                                    <w:noProof/>
                                  </w:rPr>
                                  <w:delText>52</w:delText>
                                </w:r>
                              </w:del>
                              <w:r>
                                <w:fldChar w:fldCharType="end"/>
                              </w:r>
                              <w:r>
                                <w:t>: Butt Joint Sheet Layout</w:t>
                              </w:r>
                              <w:bookmarkEnd w:id="1696"/>
                              <w:bookmarkEnd w:id="1697"/>
                              <w:bookmarkEnd w:id="1698"/>
                              <w:bookmarkEnd w:id="1699"/>
                              <w:bookmarkEnd w:id="17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81.45pt;margin-top:9.65pt;width:192.9pt;height:68.55pt;z-index:251664896"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23"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18138EFC" w:rsidR="001F4D75" w:rsidRPr="00362FDC" w:rsidRDefault="001F4D75" w:rsidP="00FC68DB">
                        <w:pPr>
                          <w:pStyle w:val="Beschriftung"/>
                          <w:rPr>
                            <w:noProof/>
                            <w:szCs w:val="24"/>
                          </w:rPr>
                        </w:pPr>
                        <w:bookmarkStart w:id="1703" w:name="_Toc3557127"/>
                        <w:bookmarkStart w:id="1704" w:name="_Toc34747378"/>
                        <w:bookmarkStart w:id="1705" w:name="_Toc76030576"/>
                        <w:bookmarkStart w:id="1706" w:name="_Toc94530861"/>
                        <w:bookmarkStart w:id="1707" w:name="_Toc99614701"/>
                        <w:r>
                          <w:t xml:space="preserve">Figure </w:t>
                        </w:r>
                        <w:r>
                          <w:fldChar w:fldCharType="begin"/>
                        </w:r>
                        <w:r>
                          <w:instrText xml:space="preserve"> SEQ Figure \* ARABIC </w:instrText>
                        </w:r>
                        <w:r>
                          <w:fldChar w:fldCharType="separate"/>
                        </w:r>
                        <w:ins w:id="1708" w:author="Weinert, Matthias (M.)" w:date="2022-02-21T10:55:00Z">
                          <w:r>
                            <w:rPr>
                              <w:noProof/>
                            </w:rPr>
                            <w:t>51</w:t>
                          </w:r>
                        </w:ins>
                        <w:del w:id="1709" w:author="Weinert, Matthias (M.)" w:date="2022-02-21T10:53:00Z">
                          <w:r w:rsidDel="006344F0">
                            <w:rPr>
                              <w:noProof/>
                            </w:rPr>
                            <w:delText>52</w:delText>
                          </w:r>
                        </w:del>
                        <w:r>
                          <w:fldChar w:fldCharType="end"/>
                        </w:r>
                        <w:r>
                          <w:t>: Butt Joint Sheet Layout</w:t>
                        </w:r>
                        <w:bookmarkEnd w:id="1703"/>
                        <w:bookmarkEnd w:id="1704"/>
                        <w:bookmarkEnd w:id="1705"/>
                        <w:bookmarkEnd w:id="1706"/>
                        <w:bookmarkEnd w:id="1707"/>
                      </w:p>
                    </w:txbxContent>
                  </v:textbox>
                </v:shape>
              </v:group>
            </w:pict>
          </mc:Fallback>
        </mc:AlternateContent>
      </w:r>
      <w:r w:rsidR="00FC68DB" w:rsidRPr="00654684">
        <w:rPr>
          <w:sz w:val="24"/>
        </w:rPr>
        <w:t>Sheet Parameters</w:t>
      </w:r>
      <w:bookmarkEnd w:id="1693"/>
      <w:bookmarkEnd w:id="1694"/>
      <w:bookmarkEnd w:id="1695"/>
    </w:p>
    <w:p w14:paraId="53BD6606" w14:textId="581D1AF7" w:rsidR="00FC68DB" w:rsidRPr="007055D9" w:rsidRDefault="00FC68DB" w:rsidP="00B202D2">
      <w:r w:rsidRPr="007055D9">
        <w:t>The parameters to describe the connection are:</w:t>
      </w:r>
    </w:p>
    <w:p w14:paraId="23FFDA9C" w14:textId="77777777" w:rsidR="00FC68DB" w:rsidRPr="007055D9" w:rsidRDefault="00FC68DB" w:rsidP="001B01D6">
      <w:pPr>
        <w:pStyle w:val="Aufzhlungszeichen"/>
        <w:numPr>
          <w:ilvl w:val="0"/>
          <w:numId w:val="11"/>
        </w:numPr>
      </w:pPr>
      <w:proofErr w:type="spellStart"/>
      <w:r w:rsidRPr="00B56603">
        <w:rPr>
          <w:sz w:val="24"/>
          <w:szCs w:val="28"/>
        </w:rPr>
        <w:lastRenderedPageBreak/>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97251C3" w14:textId="06B9A392" w:rsidR="00FC68DB" w:rsidRPr="007055D9" w:rsidRDefault="00B46AF4" w:rsidP="001B01D6">
      <w:pPr>
        <w:pStyle w:val="Aufzhlungszeichen"/>
        <w:numPr>
          <w:ilvl w:val="0"/>
          <w:numId w:val="11"/>
        </w:numPr>
        <w:spacing w:after="120"/>
      </w:pPr>
      <w:r>
        <w:rPr>
          <w:noProof/>
          <w:sz w:val="24"/>
          <w:lang w:eastAsia="en-US"/>
        </w:rPr>
        <mc:AlternateContent>
          <mc:Choice Requires="wpg">
            <w:drawing>
              <wp:anchor distT="0" distB="0" distL="114300" distR="114300" simplePos="0" relativeHeight="251677184" behindDoc="0" locked="0" layoutInCell="1" allowOverlap="1" wp14:anchorId="20A01E1F" wp14:editId="45520C92">
                <wp:simplePos x="0" y="0"/>
                <wp:positionH relativeFrom="column">
                  <wp:posOffset>3631565</wp:posOffset>
                </wp:positionH>
                <wp:positionV relativeFrom="paragraph">
                  <wp:posOffset>197679</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4A068924" w:rsidR="001F4D75" w:rsidRPr="006C6D3C" w:rsidRDefault="001F4D75" w:rsidP="00FC68DB">
                              <w:pPr>
                                <w:pStyle w:val="Beschriftung"/>
                                <w:rPr>
                                  <w:noProof/>
                                  <w:szCs w:val="24"/>
                                </w:rPr>
                              </w:pPr>
                              <w:bookmarkStart w:id="1710" w:name="_Toc3557128"/>
                              <w:bookmarkStart w:id="1711" w:name="_Toc34747379"/>
                              <w:bookmarkStart w:id="1712" w:name="_Toc76030577"/>
                              <w:bookmarkStart w:id="1713" w:name="_Toc94530862"/>
                              <w:bookmarkStart w:id="1714" w:name="_Toc99614702"/>
                              <w:r>
                                <w:t xml:space="preserve">Figure </w:t>
                              </w:r>
                              <w:r>
                                <w:fldChar w:fldCharType="begin"/>
                              </w:r>
                              <w:r>
                                <w:instrText xml:space="preserve"> SEQ Figure \* ARABIC </w:instrText>
                              </w:r>
                              <w:r>
                                <w:fldChar w:fldCharType="separate"/>
                              </w:r>
                              <w:ins w:id="1715" w:author="Weinert, Matthias (M.)" w:date="2022-02-21T10:55:00Z">
                                <w:r>
                                  <w:rPr>
                                    <w:noProof/>
                                  </w:rPr>
                                  <w:t>52</w:t>
                                </w:r>
                              </w:ins>
                              <w:del w:id="1716" w:author="Weinert, Matthias (M.)" w:date="2022-02-21T10:53:00Z">
                                <w:r w:rsidDel="006344F0">
                                  <w:rPr>
                                    <w:noProof/>
                                  </w:rPr>
                                  <w:delText>53</w:delText>
                                </w:r>
                              </w:del>
                              <w:r>
                                <w:fldChar w:fldCharType="end"/>
                              </w:r>
                              <w:r>
                                <w:t>: Butt Joint Weld parameters</w:t>
                              </w:r>
                              <w:bookmarkEnd w:id="1710"/>
                              <w:bookmarkEnd w:id="1711"/>
                              <w:bookmarkEnd w:id="1712"/>
                              <w:bookmarkEnd w:id="1713"/>
                              <w:bookmarkEnd w:id="17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85.95pt;margin-top:15.55pt;width:184.1pt;height:104.55pt;z-index:251677184"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25"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4A068924" w:rsidR="001F4D75" w:rsidRPr="006C6D3C" w:rsidRDefault="001F4D75" w:rsidP="00FC68DB">
                        <w:pPr>
                          <w:pStyle w:val="Beschriftung"/>
                          <w:rPr>
                            <w:noProof/>
                            <w:szCs w:val="24"/>
                          </w:rPr>
                        </w:pPr>
                        <w:bookmarkStart w:id="1717" w:name="_Toc3557128"/>
                        <w:bookmarkStart w:id="1718" w:name="_Toc34747379"/>
                        <w:bookmarkStart w:id="1719" w:name="_Toc76030577"/>
                        <w:bookmarkStart w:id="1720" w:name="_Toc94530862"/>
                        <w:bookmarkStart w:id="1721" w:name="_Toc99614702"/>
                        <w:r>
                          <w:t xml:space="preserve">Figure </w:t>
                        </w:r>
                        <w:r>
                          <w:fldChar w:fldCharType="begin"/>
                        </w:r>
                        <w:r>
                          <w:instrText xml:space="preserve"> SEQ Figure \* ARABIC </w:instrText>
                        </w:r>
                        <w:r>
                          <w:fldChar w:fldCharType="separate"/>
                        </w:r>
                        <w:ins w:id="1722" w:author="Weinert, Matthias (M.)" w:date="2022-02-21T10:55:00Z">
                          <w:r>
                            <w:rPr>
                              <w:noProof/>
                            </w:rPr>
                            <w:t>52</w:t>
                          </w:r>
                        </w:ins>
                        <w:del w:id="1723" w:author="Weinert, Matthias (M.)" w:date="2022-02-21T10:53:00Z">
                          <w:r w:rsidDel="006344F0">
                            <w:rPr>
                              <w:noProof/>
                            </w:rPr>
                            <w:delText>53</w:delText>
                          </w:r>
                        </w:del>
                        <w:r>
                          <w:fldChar w:fldCharType="end"/>
                        </w:r>
                        <w:r>
                          <w:t>: Butt Joint Weld parameters</w:t>
                        </w:r>
                        <w:bookmarkEnd w:id="1717"/>
                        <w:bookmarkEnd w:id="1718"/>
                        <w:bookmarkEnd w:id="1719"/>
                        <w:bookmarkEnd w:id="1720"/>
                        <w:bookmarkEnd w:id="1721"/>
                      </w:p>
                    </w:txbxContent>
                  </v:textbox>
                </v:shape>
              </v:group>
            </w:pict>
          </mc:Fallback>
        </mc:AlternateContent>
      </w:r>
      <w:r w:rsidR="00FC68DB" w:rsidRPr="00B56603">
        <w:rPr>
          <w:sz w:val="24"/>
          <w:szCs w:val="28"/>
        </w:rPr>
        <w:t>t</w:t>
      </w:r>
      <w:r w:rsidR="00FC68DB" w:rsidRPr="00B56603">
        <w:rPr>
          <w:sz w:val="24"/>
          <w:szCs w:val="28"/>
          <w:vertAlign w:val="subscript"/>
        </w:rPr>
        <w:t>1</w:t>
      </w:r>
      <w:r w:rsidR="00FC68DB" w:rsidRPr="007055D9">
        <w:tab/>
      </w:r>
      <w:r w:rsidR="00FC68DB" w:rsidRPr="007055D9">
        <w:tab/>
        <w:t>Thickness of welded sheet</w:t>
      </w:r>
    </w:p>
    <w:p w14:paraId="21B77D6F" w14:textId="15DE2838" w:rsidR="00FC68DB" w:rsidRPr="00654684" w:rsidRDefault="00FC68DB" w:rsidP="00B202D2">
      <w:pPr>
        <w:pStyle w:val="berschrift4"/>
      </w:pPr>
      <w:bookmarkStart w:id="1724" w:name="_Toc3557014"/>
      <w:bookmarkStart w:id="1725" w:name="_Toc34747264"/>
      <w:bookmarkStart w:id="1726" w:name="_Toc77102083"/>
      <w:r w:rsidRPr="00654684">
        <w:rPr>
          <w:sz w:val="24"/>
        </w:rPr>
        <w:t>Weld Parameters</w:t>
      </w:r>
      <w:bookmarkEnd w:id="1724"/>
      <w:bookmarkEnd w:id="1725"/>
      <w:bookmarkEnd w:id="1726"/>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1B01D6">
      <w:pPr>
        <w:pStyle w:val="Aufzhlungszeichen"/>
        <w:numPr>
          <w:ilvl w:val="0"/>
          <w:numId w:val="11"/>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1B01D6">
      <w:pPr>
        <w:pStyle w:val="Aufzhlungszeichen"/>
        <w:numPr>
          <w:ilvl w:val="0"/>
          <w:numId w:val="11"/>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1B01D6">
      <w:pPr>
        <w:pStyle w:val="Aufzhlungszeichen"/>
        <w:numPr>
          <w:ilvl w:val="0"/>
          <w:numId w:val="11"/>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1B01D6">
      <w:pPr>
        <w:pStyle w:val="Aufzhlungszeichen"/>
        <w:numPr>
          <w:ilvl w:val="0"/>
          <w:numId w:val="11"/>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 xml:space="preserve">Inside the </w:t>
      </w:r>
      <w:proofErr w:type="spellStart"/>
      <w:r w:rsidRPr="007055D9">
        <w:t>χMCF</w:t>
      </w:r>
      <w:proofErr w:type="spellEnd"/>
      <w:r w:rsidRPr="007055D9">
        <w:t xml:space="preserve">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proofErr w:type="spellStart"/>
            <w:r w:rsidRPr="007055D9">
              <w:rPr>
                <w:b/>
                <w:i/>
              </w:rPr>
              <w:t>χMCF</w:t>
            </w:r>
            <w:proofErr w:type="spellEnd"/>
            <w:r w:rsidRPr="007055D9">
              <w:rPr>
                <w:b/>
                <w:i/>
              </w:rPr>
              <w:t>-Key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21EA3430" w:rsidR="00FC68DB" w:rsidRDefault="00FC68DB" w:rsidP="00B202D2">
      <w:pPr>
        <w:pStyle w:val="Beschriftung"/>
        <w:spacing w:before="120"/>
      </w:pPr>
      <w:bookmarkStart w:id="1727" w:name="_Toc3566492"/>
      <w:bookmarkStart w:id="1728" w:name="_Toc34747493"/>
      <w:bookmarkStart w:id="1729" w:name="_Toc77095952"/>
      <w:bookmarkStart w:id="1730" w:name="_Toc99614826"/>
      <w:r>
        <w:t xml:space="preserve">Table </w:t>
      </w:r>
      <w:r>
        <w:fldChar w:fldCharType="begin"/>
      </w:r>
      <w:r>
        <w:instrText xml:space="preserve"> SEQ Table \* ARABIC </w:instrText>
      </w:r>
      <w:r>
        <w:fldChar w:fldCharType="separate"/>
      </w:r>
      <w:r w:rsidR="001F4D75">
        <w:rPr>
          <w:noProof/>
        </w:rPr>
        <w:t>90</w:t>
      </w:r>
      <w:r>
        <w:fldChar w:fldCharType="end"/>
      </w:r>
      <w:r>
        <w:t>: Parameters of Butt Joint Weld</w:t>
      </w:r>
      <w:bookmarkEnd w:id="1727"/>
      <w:bookmarkEnd w:id="1728"/>
      <w:bookmarkEnd w:id="1729"/>
      <w:bookmarkEnd w:id="1730"/>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731" w:name="_Toc338939151"/>
      <w:bookmarkStart w:id="1732" w:name="_Toc3557015"/>
      <w:bookmarkStart w:id="1733" w:name="_Toc34747265"/>
      <w:bookmarkStart w:id="1734" w:name="_Toc77102084"/>
      <w:r w:rsidRPr="007055D9">
        <w:t>Attributes</w:t>
      </w:r>
      <w:bookmarkEnd w:id="1731"/>
      <w:bookmarkEnd w:id="1732"/>
      <w:bookmarkEnd w:id="1733"/>
      <w:bookmarkEnd w:id="1734"/>
    </w:p>
    <w:p w14:paraId="75987F07" w14:textId="77777777" w:rsidR="00FC68DB" w:rsidRPr="007055D9" w:rsidRDefault="00FC68DB" w:rsidP="00B202D2">
      <w:pPr>
        <w:pStyle w:val="berschrift5"/>
      </w:pPr>
      <w:bookmarkStart w:id="1735" w:name="_Toc338939153"/>
      <w:r w:rsidRPr="007055D9">
        <w:t xml:space="preserve">Attribute </w:t>
      </w:r>
      <w:r>
        <w:t>"</w:t>
      </w:r>
      <w:r w:rsidRPr="007055D9">
        <w:t>base</w:t>
      </w:r>
      <w:bookmarkEnd w:id="1735"/>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736" w:name="_Toc338939154"/>
      <w:r w:rsidRPr="007055D9">
        <w:t xml:space="preserve">Attribute </w:t>
      </w:r>
      <w:r>
        <w:t>"</w:t>
      </w:r>
      <w:r w:rsidRPr="007055D9">
        <w:t>technology</w:t>
      </w:r>
      <w:bookmarkEnd w:id="1736"/>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1B01D6">
      <w:pPr>
        <w:pStyle w:val="Aufzhlungszeichen"/>
        <w:keepLines/>
        <w:numPr>
          <w:ilvl w:val="0"/>
          <w:numId w:val="11"/>
        </w:numPr>
        <w:rPr>
          <w:rStyle w:val="XMLElement"/>
        </w:rPr>
      </w:pPr>
      <w:r w:rsidRPr="007055D9">
        <w:rPr>
          <w:rStyle w:val="XMLElement"/>
        </w:rPr>
        <w:t>resistance</w:t>
      </w:r>
    </w:p>
    <w:p w14:paraId="19F35D0C" w14:textId="77777777" w:rsidR="00FC68DB" w:rsidRPr="007055D9" w:rsidRDefault="00FC68DB" w:rsidP="001B01D6">
      <w:pPr>
        <w:pStyle w:val="Aufzhlungszeichen"/>
        <w:keepLines/>
        <w:numPr>
          <w:ilvl w:val="0"/>
          <w:numId w:val="11"/>
        </w:numPr>
        <w:rPr>
          <w:rStyle w:val="XMLElement"/>
        </w:rPr>
      </w:pPr>
      <w:r w:rsidRPr="007055D9">
        <w:rPr>
          <w:rStyle w:val="XMLElement"/>
        </w:rPr>
        <w:t>arc</w:t>
      </w:r>
    </w:p>
    <w:p w14:paraId="28454C35" w14:textId="77777777" w:rsidR="00FC68DB" w:rsidRPr="00604BF1" w:rsidRDefault="00FC68DB" w:rsidP="001B01D6">
      <w:pPr>
        <w:pStyle w:val="Aufzhlungszeichen"/>
        <w:keepLines/>
        <w:numPr>
          <w:ilvl w:val="0"/>
          <w:numId w:val="11"/>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1B01D6">
      <w:pPr>
        <w:pStyle w:val="Aufzhlungszeichen"/>
        <w:keepLines/>
        <w:numPr>
          <w:ilvl w:val="0"/>
          <w:numId w:val="11"/>
        </w:numPr>
        <w:rPr>
          <w:rStyle w:val="XMLElement"/>
        </w:rPr>
      </w:pPr>
      <w:r>
        <w:rPr>
          <w:rStyle w:val="XMLElement"/>
        </w:rPr>
        <w:t>friction</w:t>
      </w:r>
    </w:p>
    <w:p w14:paraId="030B57FB" w14:textId="77777777" w:rsidR="00FC68DB" w:rsidRPr="007055D9" w:rsidRDefault="00FC68DB" w:rsidP="001B01D6">
      <w:pPr>
        <w:pStyle w:val="Aufzhlungszeichen"/>
        <w:numPr>
          <w:ilvl w:val="0"/>
          <w:numId w:val="11"/>
        </w:numPr>
        <w:rPr>
          <w:rStyle w:val="XMLElement"/>
        </w:rPr>
      </w:pPr>
      <w:r>
        <w:rPr>
          <w:rStyle w:val="XMLElement"/>
        </w:rPr>
        <w:t>brazing</w:t>
      </w:r>
    </w:p>
    <w:p w14:paraId="653AF0E7" w14:textId="77777777" w:rsidR="00FC68DB" w:rsidRPr="007055D9" w:rsidRDefault="00FC68DB" w:rsidP="00B202D2">
      <w:pPr>
        <w:pStyle w:val="berschrift4"/>
      </w:pPr>
      <w:bookmarkStart w:id="1737" w:name="_Toc288196505"/>
      <w:bookmarkStart w:id="1738" w:name="_Toc288200807"/>
      <w:bookmarkStart w:id="1739" w:name="_Toc338939155"/>
      <w:bookmarkStart w:id="1740" w:name="_Toc3557016"/>
      <w:bookmarkStart w:id="1741" w:name="_Toc34747266"/>
      <w:bookmarkStart w:id="1742" w:name="_Toc77102085"/>
      <w:r w:rsidRPr="007055D9">
        <w:t xml:space="preserve">Element </w:t>
      </w:r>
      <w:r>
        <w:t>"</w:t>
      </w:r>
      <w:proofErr w:type="spellStart"/>
      <w:r w:rsidRPr="007055D9">
        <w:t>weld_position</w:t>
      </w:r>
      <w:bookmarkEnd w:id="1737"/>
      <w:bookmarkEnd w:id="1738"/>
      <w:bookmarkEnd w:id="1739"/>
      <w:bookmarkEnd w:id="1740"/>
      <w:proofErr w:type="spellEnd"/>
      <w:r>
        <w:t>"</w:t>
      </w:r>
      <w:bookmarkEnd w:id="1741"/>
      <w:bookmarkEnd w:id="1742"/>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3A4064">
            <w:pPr>
              <w:keepNext/>
              <w:rPr>
                <w:sz w:val="20"/>
                <w:szCs w:val="20"/>
              </w:rPr>
            </w:pPr>
            <w:proofErr w:type="spellStart"/>
            <w:r>
              <w:rPr>
                <w:sz w:val="20"/>
                <w:szCs w:val="20"/>
              </w:rPr>
              <w:lastRenderedPageBreak/>
              <w:t>filler_material</w:t>
            </w:r>
            <w:proofErr w:type="spellEnd"/>
          </w:p>
        </w:tc>
        <w:tc>
          <w:tcPr>
            <w:tcW w:w="1800" w:type="dxa"/>
            <w:shd w:val="clear" w:color="auto" w:fill="auto"/>
          </w:tcPr>
          <w:p w14:paraId="3DFA8466" w14:textId="77777777" w:rsidR="00FC68DB" w:rsidRPr="002D6B99" w:rsidRDefault="00FC68DB" w:rsidP="003A4064">
            <w:pPr>
              <w:keepNext/>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3A4064">
            <w:pPr>
              <w:keepNext/>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3A4064">
            <w:pPr>
              <w:keepNext/>
              <w:rPr>
                <w:sz w:val="20"/>
                <w:szCs w:val="20"/>
              </w:rPr>
            </w:pPr>
            <w:r>
              <w:rPr>
                <w:sz w:val="20"/>
                <w:szCs w:val="20"/>
              </w:rPr>
              <w:t>-</w:t>
            </w:r>
          </w:p>
        </w:tc>
      </w:tr>
    </w:tbl>
    <w:p w14:paraId="69E9C100" w14:textId="4E9B1CB0" w:rsidR="00FC68DB" w:rsidRDefault="00FC68DB" w:rsidP="00B202D2">
      <w:pPr>
        <w:pStyle w:val="Beschriftung"/>
        <w:spacing w:before="120"/>
      </w:pPr>
      <w:bookmarkStart w:id="1743" w:name="_Toc3566493"/>
      <w:bookmarkStart w:id="1744" w:name="_Toc34747494"/>
      <w:bookmarkStart w:id="1745" w:name="_Toc77095953"/>
      <w:bookmarkStart w:id="1746" w:name="_Toc288196507"/>
      <w:bookmarkStart w:id="1747" w:name="_Toc288200809"/>
      <w:bookmarkStart w:id="1748" w:name="_Toc338939157"/>
      <w:bookmarkStart w:id="1749" w:name="_Toc99614827"/>
      <w:r>
        <w:t xml:space="preserve">Table </w:t>
      </w:r>
      <w:r>
        <w:fldChar w:fldCharType="begin"/>
      </w:r>
      <w:r>
        <w:instrText xml:space="preserve"> SEQ Table \* ARABIC </w:instrText>
      </w:r>
      <w:r>
        <w:fldChar w:fldCharType="separate"/>
      </w:r>
      <w:r w:rsidR="001F4D75">
        <w:rPr>
          <w:noProof/>
        </w:rPr>
        <w:t>91</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1743"/>
      <w:bookmarkEnd w:id="1744"/>
      <w:bookmarkEnd w:id="1745"/>
      <w:bookmarkEnd w:id="1749"/>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69837E67"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1F4D75">
        <w:t>10.2.4.4</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746"/>
      <w:bookmarkEnd w:id="1747"/>
      <w:bookmarkEnd w:id="1748"/>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1A3CD1B0" w:rsidR="00FC68DB" w:rsidRPr="007055D9" w:rsidRDefault="00FC68DB" w:rsidP="001B01D6">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1F4D75">
        <w:t>10.2.4.1</w:t>
      </w:r>
      <w:r>
        <w:fldChar w:fldCharType="end"/>
      </w:r>
      <w:r>
        <w:t xml:space="preserve">!) </w:t>
      </w:r>
    </w:p>
    <w:p w14:paraId="5EBF829B" w14:textId="77777777" w:rsidR="00FC68DB" w:rsidRPr="007055D9" w:rsidRDefault="00FC68DB" w:rsidP="001B01D6">
      <w:pPr>
        <w:pStyle w:val="Aufzhlungszeichen"/>
        <w:numPr>
          <w:ilvl w:val="0"/>
          <w:numId w:val="11"/>
        </w:numPr>
        <w:rPr>
          <w:rStyle w:val="XMLAttribute"/>
        </w:rPr>
      </w:pPr>
      <w:r w:rsidRPr="007055D9">
        <w:rPr>
          <w:rStyle w:val="XMLAttribute"/>
        </w:rPr>
        <w:t>U</w:t>
      </w:r>
    </w:p>
    <w:p w14:paraId="74025C9B" w14:textId="77777777" w:rsidR="00FC68DB" w:rsidRPr="007055D9" w:rsidRDefault="00FC68DB" w:rsidP="001B01D6">
      <w:pPr>
        <w:pStyle w:val="Aufzhlungszeichen"/>
        <w:numPr>
          <w:ilvl w:val="0"/>
          <w:numId w:val="11"/>
        </w:numPr>
        <w:rPr>
          <w:rStyle w:val="XMLAttribute"/>
        </w:rPr>
      </w:pPr>
      <w:r w:rsidRPr="007055D9">
        <w:rPr>
          <w:rStyle w:val="XMLAttribute"/>
        </w:rPr>
        <w:t>V</w:t>
      </w:r>
    </w:p>
    <w:p w14:paraId="19A7A085" w14:textId="77777777" w:rsidR="00FC68DB" w:rsidRPr="007055D9" w:rsidRDefault="00FC68DB" w:rsidP="001B01D6">
      <w:pPr>
        <w:pStyle w:val="Aufzhlungszeichen"/>
        <w:numPr>
          <w:ilvl w:val="0"/>
          <w:numId w:val="11"/>
        </w:numPr>
        <w:rPr>
          <w:rStyle w:val="XMLAttribute"/>
        </w:rPr>
      </w:pPr>
      <w:r w:rsidRPr="007055D9">
        <w:rPr>
          <w:rStyle w:val="XMLAttribute"/>
        </w:rPr>
        <w:t>X</w:t>
      </w:r>
    </w:p>
    <w:p w14:paraId="4EC5CBAF" w14:textId="77777777" w:rsidR="00FC68DB" w:rsidRPr="007055D9" w:rsidRDefault="00FC68DB" w:rsidP="001B01D6">
      <w:pPr>
        <w:pStyle w:val="Aufzhlungszeichen"/>
        <w:numPr>
          <w:ilvl w:val="0"/>
          <w:numId w:val="11"/>
        </w:numPr>
        <w:rPr>
          <w:rStyle w:val="XMLAttribute"/>
        </w:rPr>
      </w:pPr>
      <w:r w:rsidRPr="007055D9">
        <w:rPr>
          <w:rStyle w:val="XMLAttribute"/>
        </w:rPr>
        <w:t>Y</w:t>
      </w:r>
    </w:p>
    <w:p w14:paraId="1523C95A" w14:textId="77777777" w:rsidR="00FC68DB" w:rsidRPr="007055D9" w:rsidRDefault="00FC68DB" w:rsidP="001B01D6">
      <w:pPr>
        <w:pStyle w:val="Aufzhlungszeichen"/>
        <w:numPr>
          <w:ilvl w:val="0"/>
          <w:numId w:val="11"/>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750" w:name="_Toc338939158"/>
      <w:r w:rsidRPr="007055D9">
        <w:t xml:space="preserve">Attribute </w:t>
      </w:r>
      <w:r>
        <w:t>"</w:t>
      </w:r>
      <w:r w:rsidRPr="007055D9">
        <w:t>width</w:t>
      </w:r>
      <w:bookmarkEnd w:id="1750"/>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751" w:name="_Toc338939159"/>
      <w:r w:rsidRPr="007055D9">
        <w:t xml:space="preserve">Attribute </w:t>
      </w:r>
      <w:r>
        <w:t>"</w:t>
      </w:r>
      <w:r w:rsidRPr="007055D9">
        <w:t>filler</w:t>
      </w:r>
      <w:bookmarkEnd w:id="1751"/>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738BE1E8"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Pr="003A4064" w:rsidRDefault="00FC68DB" w:rsidP="00B202D2">
      <w:pPr>
        <w:pStyle w:val="Example"/>
        <w:keepNext/>
        <w:widowControl w:val="0"/>
        <w:rPr>
          <w:b/>
          <w:bCs/>
          <w:sz w:val="24"/>
          <w:szCs w:val="24"/>
        </w:rPr>
      </w:pPr>
      <w:r w:rsidRPr="003A4064">
        <w:rPr>
          <w:b/>
          <w:bCs/>
          <w:sz w:val="24"/>
          <w:szCs w:val="24"/>
        </w:rPr>
        <w:t xml:space="preserve">Example A (within only necessary </w:t>
      </w:r>
      <w:r w:rsidRPr="003A4064">
        <w:rPr>
          <w:rFonts w:ascii="Courier New" w:hAnsi="Courier New" w:cs="Courier New"/>
          <w:b/>
          <w:bCs/>
          <w:i/>
          <w:sz w:val="24"/>
          <w:szCs w:val="24"/>
        </w:rPr>
        <w:t>attributes</w:t>
      </w:r>
      <w:r w:rsidRPr="003A4064">
        <w:rPr>
          <w:b/>
          <w:bCs/>
          <w:sz w:val="24"/>
          <w:szCs w:val="24"/>
        </w:rPr>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t>
      </w:r>
      <w:proofErr w:type="spellStart"/>
      <w:r w:rsidRPr="00966BAF">
        <w:rPr>
          <w:b/>
          <w:i/>
          <w:color w:val="0070C0"/>
          <w:lang w:val="es-ES"/>
        </w:rPr>
        <w:t>weld_position</w:t>
      </w:r>
      <w:proofErr w:type="spellEnd"/>
      <w:r w:rsidRPr="00966BAF">
        <w:rPr>
          <w:b/>
          <w:i/>
          <w:color w:val="0070C0"/>
          <w:lang w:val="es-ES"/>
        </w:rPr>
        <w:t xml:space="preserve">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Pr="003A4064" w:rsidRDefault="00FC68DB" w:rsidP="00B202D2">
      <w:pPr>
        <w:pStyle w:val="Example"/>
        <w:keepNext/>
        <w:keepLines/>
        <w:rPr>
          <w:b/>
          <w:bCs/>
          <w:sz w:val="24"/>
          <w:szCs w:val="24"/>
        </w:rPr>
      </w:pPr>
      <w:bookmarkStart w:id="1752" w:name="WeldDefinitionCornerWeld"/>
      <w:bookmarkStart w:id="1753" w:name="_Toc288200763"/>
      <w:bookmarkStart w:id="1754" w:name="_Toc338939107"/>
      <w:bookmarkEnd w:id="1752"/>
      <w:r w:rsidRPr="003A4064">
        <w:rPr>
          <w:b/>
          <w:bCs/>
          <w:sz w:val="24"/>
          <w:szCs w:val="24"/>
        </w:rPr>
        <w:t xml:space="preserve">Example B (within every </w:t>
      </w:r>
      <w:r w:rsidRPr="003A4064">
        <w:rPr>
          <w:rFonts w:ascii="Courier New" w:hAnsi="Courier New" w:cs="Courier New"/>
          <w:b/>
          <w:bCs/>
          <w:i/>
          <w:sz w:val="24"/>
          <w:szCs w:val="24"/>
        </w:rPr>
        <w:t>attribute</w:t>
      </w:r>
      <w:r w:rsidRPr="003A4064">
        <w:rPr>
          <w:b/>
          <w:bCs/>
          <w:sz w:val="24"/>
          <w:szCs w:val="24"/>
        </w:rPr>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t>
      </w:r>
      <w:proofErr w:type="spellStart"/>
      <w:r w:rsidRPr="00966BAF">
        <w:rPr>
          <w:b/>
          <w:i/>
          <w:color w:val="0070C0"/>
          <w:lang w:val="es-ES"/>
        </w:rPr>
        <w:t>weld_position</w:t>
      </w:r>
      <w:proofErr w:type="spellEnd"/>
      <w:r w:rsidRPr="00966BAF">
        <w:rPr>
          <w:b/>
          <w:i/>
          <w:color w:val="0070C0"/>
          <w:lang w:val="es-ES"/>
        </w:rPr>
        <w:t xml:space="preserve">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22EE9B6D" w:rsidR="00FC68DB" w:rsidRPr="00B05B76" w:rsidRDefault="003A4064" w:rsidP="00B202D2">
      <w:pPr>
        <w:pStyle w:val="XMLCode"/>
        <w:keepNext/>
        <w:keepLines/>
        <w:rPr>
          <w:b/>
          <w:color w:val="0070C0"/>
        </w:rPr>
      </w:pPr>
      <w:r w:rsidRPr="00B05B76">
        <w:rPr>
          <w:b/>
          <w:color w:val="0070C0"/>
        </w:rPr>
        <w:t xml:space="preserve">            </w:t>
      </w:r>
      <w:r>
        <w:rPr>
          <w:b/>
          <w:color w:val="0070C0"/>
        </w:rPr>
        <w:t xml:space="preserve">           </w:t>
      </w:r>
      <w:r w:rsidR="00FC68DB">
        <w:rPr>
          <w:b/>
          <w:color w:val="0070C0"/>
        </w:rPr>
        <w:t>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3A406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lastRenderedPageBreak/>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755" w:name="_Toc414263397"/>
      <w:bookmarkStart w:id="1756" w:name="_Toc3557017"/>
      <w:bookmarkStart w:id="1757" w:name="_Toc34747267"/>
      <w:bookmarkStart w:id="1758" w:name="_Toc77102086"/>
      <w:bookmarkEnd w:id="1755"/>
      <w:r w:rsidRPr="007055D9">
        <w:t xml:space="preserve">Element </w:t>
      </w:r>
      <w:r>
        <w:t>"</w:t>
      </w:r>
      <w:proofErr w:type="spellStart"/>
      <w:r>
        <w:t>sheet_parameter</w:t>
      </w:r>
      <w:bookmarkEnd w:id="1756"/>
      <w:proofErr w:type="spellEnd"/>
      <w:r>
        <w:t>"</w:t>
      </w:r>
      <w:bookmarkEnd w:id="1757"/>
      <w:bookmarkEnd w:id="1758"/>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3A4064">
            <w:pPr>
              <w:keepNext/>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3A4064">
            <w:pPr>
              <w:keepNext/>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3A4064">
            <w:pPr>
              <w:keepNext/>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3A4064">
            <w:pPr>
              <w:keepNext/>
              <w:rPr>
                <w:sz w:val="20"/>
                <w:szCs w:val="20"/>
              </w:rPr>
            </w:pPr>
            <w:r>
              <w:rPr>
                <w:sz w:val="20"/>
                <w:szCs w:val="20"/>
              </w:rPr>
              <w:t>-</w:t>
            </w:r>
          </w:p>
        </w:tc>
      </w:tr>
    </w:tbl>
    <w:p w14:paraId="7E28A07B" w14:textId="187CF08D" w:rsidR="00FC68DB" w:rsidRDefault="00FC68DB" w:rsidP="00B202D2">
      <w:pPr>
        <w:pStyle w:val="Beschriftung"/>
        <w:spacing w:before="120"/>
      </w:pPr>
      <w:bookmarkStart w:id="1759" w:name="_Toc3566494"/>
      <w:bookmarkStart w:id="1760" w:name="_Toc34747495"/>
      <w:bookmarkStart w:id="1761" w:name="_Toc77095954"/>
      <w:bookmarkStart w:id="1762" w:name="_Toc99614828"/>
      <w:r>
        <w:t xml:space="preserve">Table </w:t>
      </w:r>
      <w:r>
        <w:fldChar w:fldCharType="begin"/>
      </w:r>
      <w:r>
        <w:instrText xml:space="preserve"> SEQ Table \* ARABIC </w:instrText>
      </w:r>
      <w:r>
        <w:fldChar w:fldCharType="separate"/>
      </w:r>
      <w:r w:rsidR="001F4D75">
        <w:rPr>
          <w:noProof/>
        </w:rPr>
        <w:t>92</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1759"/>
      <w:bookmarkEnd w:id="1760"/>
      <w:bookmarkEnd w:id="1761"/>
      <w:bookmarkEnd w:id="1762"/>
    </w:p>
    <w:p w14:paraId="77A182D2" w14:textId="77777777" w:rsidR="00FC68DB" w:rsidRPr="003A4064" w:rsidRDefault="00FC68DB" w:rsidP="00B202D2">
      <w:pPr>
        <w:pStyle w:val="Example"/>
        <w:keepNext/>
        <w:rPr>
          <w:b/>
          <w:bCs/>
          <w:sz w:val="24"/>
          <w:szCs w:val="24"/>
        </w:rPr>
      </w:pPr>
      <w:r w:rsidRPr="003A4064">
        <w:rPr>
          <w:b/>
          <w:bCs/>
          <w:sz w:val="24"/>
          <w:szCs w:val="24"/>
        </w:rPr>
        <w:t xml:space="preserve">Example A (within only required </w:t>
      </w:r>
      <w:r w:rsidRPr="003A4064">
        <w:rPr>
          <w:rFonts w:ascii="Courier New" w:hAnsi="Courier New" w:cs="Courier New"/>
          <w:b/>
          <w:bCs/>
          <w:i/>
          <w:sz w:val="24"/>
          <w:szCs w:val="24"/>
        </w:rPr>
        <w:t>attributes</w:t>
      </w:r>
      <w:r w:rsidRPr="003A4064">
        <w:rPr>
          <w:b/>
          <w:bCs/>
          <w:sz w:val="24"/>
          <w:szCs w:val="24"/>
        </w:rPr>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t>
      </w:r>
      <w:proofErr w:type="spellStart"/>
      <w:r w:rsidRPr="00966BAF">
        <w:rPr>
          <w:i/>
          <w:lang w:val="es-ES"/>
        </w:rPr>
        <w:t>weld_position</w:t>
      </w:r>
      <w:proofErr w:type="spellEnd"/>
      <w:r w:rsidRPr="00966BAF">
        <w:rPr>
          <w:i/>
          <w:lang w:val="es-ES"/>
        </w:rPr>
        <w:t xml:space="preserve">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763" w:name="_Toc3557018"/>
      <w:bookmarkStart w:id="1764" w:name="_Toc34747268"/>
      <w:bookmarkStart w:id="1765" w:name="_Toc77102087"/>
      <w:bookmarkStart w:id="1766" w:name="_Toc99614623"/>
      <w:r w:rsidRPr="007055D9">
        <w:t>Corner Weld</w:t>
      </w:r>
      <w:bookmarkEnd w:id="1753"/>
      <w:bookmarkEnd w:id="1754"/>
      <w:bookmarkEnd w:id="1763"/>
      <w:bookmarkEnd w:id="1764"/>
      <w:bookmarkEnd w:id="1765"/>
      <w:bookmarkEnd w:id="1766"/>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w:t>
      </w:r>
      <w:proofErr w:type="spellStart"/>
      <w:r w:rsidRPr="007055D9">
        <w:t>χMCF</w:t>
      </w:r>
      <w:proofErr w:type="spellEnd"/>
      <w:r w:rsidRPr="007055D9">
        <w:t xml:space="preserve"> are described in this section. A corner weld describes a connection between two or three sheets welded together.</w:t>
      </w:r>
    </w:p>
    <w:p w14:paraId="40256FB3" w14:textId="66EBC781" w:rsidR="00FC68DB" w:rsidRDefault="00FC68DB" w:rsidP="00B202D2">
      <w:r w:rsidRPr="007055D9">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3B027C" w14:textId="77777777" w:rsidR="00FC68DB" w:rsidRDefault="00FC68DB" w:rsidP="00B202D2">
      <w:pPr>
        <w:pStyle w:val="berschrift4"/>
      </w:pPr>
      <w:bookmarkStart w:id="1767" w:name="_Toc34747269"/>
      <w:bookmarkStart w:id="1768" w:name="_Toc77102088"/>
      <w:bookmarkStart w:id="1769" w:name="_Toc3557019"/>
      <w:r>
        <w:rPr>
          <w:noProof/>
          <w:lang w:val="en-US" w:eastAsia="en-US"/>
        </w:rPr>
        <mc:AlternateContent>
          <mc:Choice Requires="wpg">
            <w:drawing>
              <wp:anchor distT="0" distB="0" distL="114300" distR="114300" simplePos="0" relativeHeight="251658752"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032A63FD" w:rsidR="001F4D75" w:rsidRPr="00796AD7" w:rsidRDefault="001F4D75" w:rsidP="00FC68DB">
                              <w:pPr>
                                <w:pStyle w:val="Beschriftung"/>
                                <w:rPr>
                                  <w:noProof/>
                                  <w:szCs w:val="24"/>
                                </w:rPr>
                              </w:pPr>
                              <w:bookmarkStart w:id="1770" w:name="_Toc3557129"/>
                              <w:bookmarkStart w:id="1771" w:name="_Toc34747380"/>
                              <w:bookmarkStart w:id="1772" w:name="_Toc76030578"/>
                              <w:bookmarkStart w:id="1773" w:name="_Toc94530863"/>
                              <w:bookmarkStart w:id="1774" w:name="_Toc99614703"/>
                              <w:r>
                                <w:t xml:space="preserve">Figure </w:t>
                              </w:r>
                              <w:r>
                                <w:fldChar w:fldCharType="begin"/>
                              </w:r>
                              <w:r>
                                <w:instrText xml:space="preserve"> SEQ Figure \* ARABIC </w:instrText>
                              </w:r>
                              <w:r>
                                <w:fldChar w:fldCharType="separate"/>
                              </w:r>
                              <w:ins w:id="1775" w:author="Weinert, Matthias (M.)" w:date="2022-02-21T10:55:00Z">
                                <w:r>
                                  <w:rPr>
                                    <w:noProof/>
                                  </w:rPr>
                                  <w:t>53</w:t>
                                </w:r>
                              </w:ins>
                              <w:del w:id="1776" w:author="Weinert, Matthias (M.)" w:date="2022-02-21T10:53:00Z">
                                <w:r w:rsidDel="006344F0">
                                  <w:rPr>
                                    <w:noProof/>
                                  </w:rPr>
                                  <w:delText>54</w:delText>
                                </w:r>
                              </w:del>
                              <w:r>
                                <w:fldChar w:fldCharType="end"/>
                              </w:r>
                              <w:r>
                                <w:t>: Corner Weld Sheet Layout</w:t>
                              </w:r>
                              <w:bookmarkEnd w:id="1770"/>
                              <w:bookmarkEnd w:id="1771"/>
                              <w:bookmarkEnd w:id="1772"/>
                              <w:bookmarkEnd w:id="1773"/>
                              <w:bookmarkEnd w:id="17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58752"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27"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032A63FD" w:rsidR="001F4D75" w:rsidRPr="00796AD7" w:rsidRDefault="001F4D75" w:rsidP="00FC68DB">
                        <w:pPr>
                          <w:pStyle w:val="Beschriftung"/>
                          <w:rPr>
                            <w:noProof/>
                            <w:szCs w:val="24"/>
                          </w:rPr>
                        </w:pPr>
                        <w:bookmarkStart w:id="1777" w:name="_Toc3557129"/>
                        <w:bookmarkStart w:id="1778" w:name="_Toc34747380"/>
                        <w:bookmarkStart w:id="1779" w:name="_Toc76030578"/>
                        <w:bookmarkStart w:id="1780" w:name="_Toc94530863"/>
                        <w:bookmarkStart w:id="1781" w:name="_Toc99614703"/>
                        <w:r>
                          <w:t xml:space="preserve">Figure </w:t>
                        </w:r>
                        <w:r>
                          <w:fldChar w:fldCharType="begin"/>
                        </w:r>
                        <w:r>
                          <w:instrText xml:space="preserve"> SEQ Figure \* ARABIC </w:instrText>
                        </w:r>
                        <w:r>
                          <w:fldChar w:fldCharType="separate"/>
                        </w:r>
                        <w:ins w:id="1782" w:author="Weinert, Matthias (M.)" w:date="2022-02-21T10:55:00Z">
                          <w:r>
                            <w:rPr>
                              <w:noProof/>
                            </w:rPr>
                            <w:t>53</w:t>
                          </w:r>
                        </w:ins>
                        <w:del w:id="1783" w:author="Weinert, Matthias (M.)" w:date="2022-02-21T10:53:00Z">
                          <w:r w:rsidDel="006344F0">
                            <w:rPr>
                              <w:noProof/>
                            </w:rPr>
                            <w:delText>54</w:delText>
                          </w:r>
                        </w:del>
                        <w:r>
                          <w:fldChar w:fldCharType="end"/>
                        </w:r>
                        <w:r>
                          <w:t>: Corner Weld Sheet Layout</w:t>
                        </w:r>
                        <w:bookmarkEnd w:id="1777"/>
                        <w:bookmarkEnd w:id="1778"/>
                        <w:bookmarkEnd w:id="1779"/>
                        <w:bookmarkEnd w:id="1780"/>
                        <w:bookmarkEnd w:id="1781"/>
                      </w:p>
                    </w:txbxContent>
                  </v:textbox>
                </v:shape>
              </v:group>
            </w:pict>
          </mc:Fallback>
        </mc:AlternateContent>
      </w:r>
      <w:r>
        <w:t>Simple Corner Weld</w:t>
      </w:r>
      <w:bookmarkEnd w:id="1767"/>
      <w:bookmarkEnd w:id="1768"/>
    </w:p>
    <w:p w14:paraId="2DDB54CC" w14:textId="77777777" w:rsidR="00FC68DB" w:rsidRPr="007055D9" w:rsidRDefault="00FC68DB" w:rsidP="00B202D2">
      <w:pPr>
        <w:pStyle w:val="berschrift5"/>
      </w:pPr>
      <w:r w:rsidRPr="007055D9">
        <w:t>Sheet Parameters</w:t>
      </w:r>
      <w:bookmarkEnd w:id="1769"/>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1B01D6">
      <w:pPr>
        <w:pStyle w:val="Aufzhlungszeichen"/>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1B01D6">
      <w:pPr>
        <w:pStyle w:val="Aufzhlungszeichen"/>
        <w:numPr>
          <w:ilvl w:val="0"/>
          <w:numId w:val="11"/>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1B01D6">
      <w:pPr>
        <w:pStyle w:val="Aufzhlungszeichen"/>
        <w:numPr>
          <w:ilvl w:val="0"/>
          <w:numId w:val="11"/>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1B01D6">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1784" w:name="_Toc3557020"/>
      <w:r w:rsidRPr="007055D9">
        <w:t>Weld Parameters</w:t>
      </w:r>
      <w:bookmarkEnd w:id="1784"/>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683328"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28">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25320C17" w:rsidR="001F4D75" w:rsidRPr="00067927" w:rsidRDefault="001F4D75" w:rsidP="00FC68DB">
                              <w:pPr>
                                <w:pStyle w:val="Beschriftung"/>
                                <w:rPr>
                                  <w:noProof/>
                                  <w:szCs w:val="24"/>
                                </w:rPr>
                              </w:pPr>
                              <w:bookmarkStart w:id="1785" w:name="_Toc3557130"/>
                              <w:bookmarkStart w:id="1786" w:name="_Toc34747381"/>
                              <w:bookmarkStart w:id="1787" w:name="_Toc76030579"/>
                              <w:bookmarkStart w:id="1788" w:name="_Toc94530864"/>
                              <w:bookmarkStart w:id="1789" w:name="_Toc99614704"/>
                              <w:r>
                                <w:t xml:space="preserve">Figure </w:t>
                              </w:r>
                              <w:r>
                                <w:fldChar w:fldCharType="begin"/>
                              </w:r>
                              <w:r>
                                <w:instrText xml:space="preserve"> SEQ Figure \* ARABIC </w:instrText>
                              </w:r>
                              <w:r>
                                <w:fldChar w:fldCharType="separate"/>
                              </w:r>
                              <w:ins w:id="1790" w:author="Weinert, Matthias (M.)" w:date="2022-02-21T10:55:00Z">
                                <w:r>
                                  <w:rPr>
                                    <w:noProof/>
                                  </w:rPr>
                                  <w:t>54</w:t>
                                </w:r>
                              </w:ins>
                              <w:del w:id="1791" w:author="Weinert, Matthias (M.)" w:date="2022-02-21T10:53:00Z">
                                <w:r w:rsidDel="006344F0">
                                  <w:rPr>
                                    <w:noProof/>
                                  </w:rPr>
                                  <w:delText>55</w:delText>
                                </w:r>
                              </w:del>
                              <w:r>
                                <w:fldChar w:fldCharType="end"/>
                              </w:r>
                              <w:r>
                                <w:t>: Corner Weld Parameters</w:t>
                              </w:r>
                              <w:bookmarkEnd w:id="1785"/>
                              <w:bookmarkEnd w:id="1786"/>
                              <w:bookmarkEnd w:id="1787"/>
                              <w:bookmarkEnd w:id="1788"/>
                              <w:bookmarkEnd w:id="17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683328"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29"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25320C17" w:rsidR="001F4D75" w:rsidRPr="00067927" w:rsidRDefault="001F4D75" w:rsidP="00FC68DB">
                        <w:pPr>
                          <w:pStyle w:val="Beschriftung"/>
                          <w:rPr>
                            <w:noProof/>
                            <w:szCs w:val="24"/>
                          </w:rPr>
                        </w:pPr>
                        <w:bookmarkStart w:id="1792" w:name="_Toc3557130"/>
                        <w:bookmarkStart w:id="1793" w:name="_Toc34747381"/>
                        <w:bookmarkStart w:id="1794" w:name="_Toc76030579"/>
                        <w:bookmarkStart w:id="1795" w:name="_Toc94530864"/>
                        <w:bookmarkStart w:id="1796" w:name="_Toc99614704"/>
                        <w:r>
                          <w:t xml:space="preserve">Figure </w:t>
                        </w:r>
                        <w:r>
                          <w:fldChar w:fldCharType="begin"/>
                        </w:r>
                        <w:r>
                          <w:instrText xml:space="preserve"> SEQ Figure \* ARABIC </w:instrText>
                        </w:r>
                        <w:r>
                          <w:fldChar w:fldCharType="separate"/>
                        </w:r>
                        <w:ins w:id="1797" w:author="Weinert, Matthias (M.)" w:date="2022-02-21T10:55:00Z">
                          <w:r>
                            <w:rPr>
                              <w:noProof/>
                            </w:rPr>
                            <w:t>54</w:t>
                          </w:r>
                        </w:ins>
                        <w:del w:id="1798" w:author="Weinert, Matthias (M.)" w:date="2022-02-21T10:53:00Z">
                          <w:r w:rsidDel="006344F0">
                            <w:rPr>
                              <w:noProof/>
                            </w:rPr>
                            <w:delText>55</w:delText>
                          </w:r>
                        </w:del>
                        <w:r>
                          <w:fldChar w:fldCharType="end"/>
                        </w:r>
                        <w:r>
                          <w:t>: Corner Weld Parameters</w:t>
                        </w:r>
                        <w:bookmarkEnd w:id="1792"/>
                        <w:bookmarkEnd w:id="1793"/>
                        <w:bookmarkEnd w:id="1794"/>
                        <w:bookmarkEnd w:id="1795"/>
                        <w:bookmarkEnd w:id="1796"/>
                      </w:p>
                    </w:txbxContent>
                  </v:textbox>
                </v:shape>
              </v:group>
            </w:pict>
          </mc:Fallback>
        </mc:AlternateContent>
      </w:r>
      <w:r w:rsidRPr="007055D9">
        <w:t>The parameters of the welds are the same for all of the potential welds on the connection:</w:t>
      </w:r>
    </w:p>
    <w:p w14:paraId="6B9E8487" w14:textId="77777777" w:rsidR="00FC68DB" w:rsidRPr="007055D9" w:rsidRDefault="00FC68DB" w:rsidP="001B01D6">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1B01D6">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1B01D6">
      <w:pPr>
        <w:pStyle w:val="Aufzhlungszeichen"/>
        <w:keepNext/>
        <w:keepLines/>
        <w:numPr>
          <w:ilvl w:val="0"/>
          <w:numId w:val="11"/>
        </w:numPr>
      </w:pPr>
      <w:r w:rsidRPr="006174AF">
        <w:rPr>
          <w:rFonts w:cs="Arial"/>
        </w:rPr>
        <w:t>β</w:t>
      </w:r>
      <w:r w:rsidRPr="000816DA">
        <w:rPr>
          <w:sz w:val="24"/>
          <w:szCs w:val="28"/>
          <w:vertAlign w:val="subscript"/>
        </w:rPr>
        <w:t>i</w:t>
      </w:r>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lastRenderedPageBreak/>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w:t>
      </w:r>
      <w:proofErr w:type="spellStart"/>
      <w:r w:rsidRPr="007055D9">
        <w:t>χMCF</w:t>
      </w:r>
      <w:proofErr w:type="spellEnd"/>
      <w:r w:rsidRPr="007055D9">
        <w:t xml:space="preserve">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6.25pt;height:33.75pt" o:ole="">
            <v:imagedata r:id="rId130" o:title=""/>
          </v:shape>
          <o:OLEObject Type="Embed" ProgID="Equation.3" ShapeID="_x0000_i1026" DrawAspect="Content" ObjectID="_1710228285" r:id="rId131"/>
        </w:object>
      </w:r>
      <w:r w:rsidRPr="007055D9">
        <w:t xml:space="preserve"> where </w:t>
      </w:r>
      <w:r>
        <w:t xml:space="preserve">variable </w:t>
      </w:r>
      <w:r w:rsidRPr="007055D9">
        <w:rPr>
          <w:rStyle w:val="TextZchn"/>
          <w:rFonts w:eastAsia="Calibri"/>
          <w:i/>
        </w:rPr>
        <w:t>i</w:t>
      </w:r>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 xml:space="preserve">Inside the </w:t>
      </w:r>
      <w:proofErr w:type="spellStart"/>
      <w:r w:rsidRPr="007055D9">
        <w:t>χMCF</w:t>
      </w:r>
      <w:proofErr w:type="spellEnd"/>
      <w:r w:rsidRPr="007055D9">
        <w:t xml:space="preserve">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proofErr w:type="spellStart"/>
            <w:r w:rsidRPr="007055D9">
              <w:rPr>
                <w:b/>
                <w:i/>
              </w:rPr>
              <w:t>χMCF</w:t>
            </w:r>
            <w:proofErr w:type="spellEnd"/>
            <w:r w:rsidRPr="007055D9">
              <w:rPr>
                <w:b/>
                <w:i/>
              </w:rPr>
              <w:t>-Key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03820975"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28029B">
            <w:pPr>
              <w:keepNext/>
              <w:rPr>
                <w:sz w:val="20"/>
                <w:szCs w:val="18"/>
              </w:rPr>
            </w:pPr>
            <w:r w:rsidRPr="00790993">
              <w:rPr>
                <w:sz w:val="20"/>
                <w:szCs w:val="18"/>
              </w:rPr>
              <w:t>0</w:t>
            </w:r>
          </w:p>
        </w:tc>
      </w:tr>
    </w:tbl>
    <w:p w14:paraId="290499E2" w14:textId="3A421AE1" w:rsidR="00FC68DB" w:rsidRDefault="00FC68DB" w:rsidP="00B202D2">
      <w:pPr>
        <w:pStyle w:val="Beschriftung"/>
        <w:spacing w:before="120"/>
      </w:pPr>
      <w:bookmarkStart w:id="1799" w:name="_Toc3566495"/>
      <w:bookmarkStart w:id="1800" w:name="_Toc34747496"/>
      <w:bookmarkStart w:id="1801" w:name="_Toc77095955"/>
      <w:bookmarkStart w:id="1802" w:name="_Toc99614829"/>
      <w:r>
        <w:t xml:space="preserve">Table </w:t>
      </w:r>
      <w:r>
        <w:fldChar w:fldCharType="begin"/>
      </w:r>
      <w:r>
        <w:instrText xml:space="preserve"> SEQ Table \* ARABIC </w:instrText>
      </w:r>
      <w:r>
        <w:fldChar w:fldCharType="separate"/>
      </w:r>
      <w:r w:rsidR="001F4D75">
        <w:rPr>
          <w:noProof/>
        </w:rPr>
        <w:t>93</w:t>
      </w:r>
      <w:r>
        <w:fldChar w:fldCharType="end"/>
      </w:r>
      <w:r>
        <w:t>: Parameters of Simple Corner Weld</w:t>
      </w:r>
      <w:bookmarkEnd w:id="1799"/>
      <w:bookmarkEnd w:id="1800"/>
      <w:bookmarkEnd w:id="1801"/>
      <w:bookmarkEnd w:id="1802"/>
    </w:p>
    <w:p w14:paraId="25F983DF" w14:textId="7E519F63" w:rsidR="00FC68DB" w:rsidRPr="00E36602" w:rsidRDefault="00FC68DB" w:rsidP="00B202D2">
      <w:pPr>
        <w:spacing w:before="120"/>
      </w:pPr>
      <w:r w:rsidRPr="007055D9">
        <w:t>All other parameters are provided by the model itself.</w:t>
      </w:r>
      <w:r>
        <w:t xml:space="preserve"> </w:t>
      </w:r>
    </w:p>
    <w:p w14:paraId="7044B6FC" w14:textId="77777777" w:rsidR="00FC68DB" w:rsidRDefault="00FC68DB" w:rsidP="00B202D2">
      <w:pPr>
        <w:pStyle w:val="berschrift4"/>
      </w:pPr>
      <w:bookmarkStart w:id="1803" w:name="_Toc34747270"/>
      <w:bookmarkStart w:id="1804" w:name="_Toc77102089"/>
      <w:r>
        <w:t>Double Corner Weld</w:t>
      </w:r>
      <w:bookmarkEnd w:id="1803"/>
      <w:bookmarkEnd w:id="1804"/>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1B01D6">
      <w:pPr>
        <w:pStyle w:val="Aufzhlungszeichen"/>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1B01D6">
      <w:pPr>
        <w:pStyle w:val="Aufzhlungszeichen"/>
        <w:keepLines/>
        <w:numPr>
          <w:ilvl w:val="0"/>
          <w:numId w:val="11"/>
        </w:numPr>
      </w:pPr>
      <w:r w:rsidRPr="000816DA">
        <w:rPr>
          <w:sz w:val="24"/>
          <w:szCs w:val="28"/>
        </w:rPr>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1B01D6">
      <w:pPr>
        <w:pStyle w:val="Aufzhlungszeichen"/>
        <w:keepLines/>
        <w:numPr>
          <w:ilvl w:val="0"/>
          <w:numId w:val="11"/>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1B01D6">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1B01D6">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1B01D6">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1B01D6">
      <w:pPr>
        <w:pStyle w:val="Aufzhlungszeichen"/>
        <w:numPr>
          <w:ilvl w:val="0"/>
          <w:numId w:val="11"/>
        </w:numPr>
      </w:pPr>
      <w:r w:rsidRPr="006174AF">
        <w:rPr>
          <w:rFonts w:cs="Arial"/>
        </w:rPr>
        <w:t>β</w:t>
      </w:r>
      <w:r w:rsidRPr="000816DA">
        <w:rPr>
          <w:sz w:val="24"/>
          <w:szCs w:val="28"/>
          <w:vertAlign w:val="subscript"/>
        </w:rPr>
        <w:t>i</w:t>
      </w:r>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lastRenderedPageBreak/>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498AF17D" w:rsidR="00FC68DB" w:rsidRPr="00C330B4" w:rsidRDefault="00FC68DB" w:rsidP="00B202D2">
            <w:pPr>
              <w:jc w:val="center"/>
              <w:rPr>
                <w:sz w:val="20"/>
                <w:szCs w:val="20"/>
              </w:rPr>
            </w:pPr>
            <w:bookmarkStart w:id="1805" w:name="_Toc76030580"/>
            <w:bookmarkStart w:id="1806" w:name="_Toc94530865"/>
            <w:bookmarkStart w:id="1807" w:name="_Toc99614705"/>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1F4D75">
              <w:rPr>
                <w:noProof/>
                <w:sz w:val="20"/>
                <w:szCs w:val="20"/>
              </w:rPr>
              <w:t>55</w:t>
            </w:r>
            <w:r w:rsidRPr="00C330B4">
              <w:rPr>
                <w:sz w:val="20"/>
                <w:szCs w:val="20"/>
              </w:rPr>
              <w:fldChar w:fldCharType="end"/>
            </w:r>
            <w:r w:rsidRPr="00C330B4">
              <w:rPr>
                <w:sz w:val="20"/>
                <w:szCs w:val="20"/>
              </w:rPr>
              <w:t>: Corner Weld Sheet Layout</w:t>
            </w:r>
            <w:bookmarkEnd w:id="1805"/>
            <w:bookmarkEnd w:id="1806"/>
            <w:bookmarkEnd w:id="1807"/>
          </w:p>
        </w:tc>
        <w:tc>
          <w:tcPr>
            <w:tcW w:w="4605" w:type="dxa"/>
            <w:shd w:val="clear" w:color="auto" w:fill="auto"/>
          </w:tcPr>
          <w:p w14:paraId="37E17878" w14:textId="44EA701B" w:rsidR="00FC68DB" w:rsidRPr="00C330B4" w:rsidRDefault="00FC68DB" w:rsidP="00B202D2">
            <w:pPr>
              <w:jc w:val="center"/>
              <w:rPr>
                <w:sz w:val="20"/>
                <w:szCs w:val="20"/>
              </w:rPr>
            </w:pPr>
            <w:bookmarkStart w:id="1808" w:name="_Toc76030581"/>
            <w:bookmarkStart w:id="1809" w:name="_Toc94530866"/>
            <w:bookmarkStart w:id="1810" w:name="_Toc99614706"/>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1F4D75">
              <w:rPr>
                <w:noProof/>
                <w:sz w:val="20"/>
                <w:szCs w:val="20"/>
              </w:rPr>
              <w:t>56</w:t>
            </w:r>
            <w:r w:rsidRPr="00C330B4">
              <w:rPr>
                <w:sz w:val="20"/>
                <w:szCs w:val="20"/>
              </w:rPr>
              <w:fldChar w:fldCharType="end"/>
            </w:r>
            <w:r w:rsidRPr="00C330B4">
              <w:rPr>
                <w:sz w:val="20"/>
                <w:szCs w:val="20"/>
              </w:rPr>
              <w:t>: Double Corner Weld Parameters</w:t>
            </w:r>
            <w:bookmarkEnd w:id="1808"/>
            <w:bookmarkEnd w:id="1809"/>
            <w:bookmarkEnd w:id="1810"/>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w:t>
      </w:r>
      <w:proofErr w:type="spellStart"/>
      <w:r w:rsidRPr="007055D9">
        <w:t>χMCF</w:t>
      </w:r>
      <w:proofErr w:type="spellEnd"/>
      <w:r w:rsidRPr="007055D9">
        <w:t xml:space="preserve">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6.25pt;height:33.75pt" o:ole="">
            <v:imagedata r:id="rId130" o:title=""/>
          </v:shape>
          <o:OLEObject Type="Embed" ProgID="Equation.3" ShapeID="_x0000_i1027" DrawAspect="Content" ObjectID="_1710228286" r:id="rId134"/>
        </w:object>
      </w:r>
      <w:r w:rsidRPr="007055D9">
        <w:t xml:space="preserve"> where </w:t>
      </w:r>
      <w:r>
        <w:t xml:space="preserve">variable </w:t>
      </w:r>
      <w:r w:rsidRPr="007055D9">
        <w:rPr>
          <w:rStyle w:val="TextZchn"/>
          <w:rFonts w:eastAsia="Calibri"/>
          <w:i/>
        </w:rPr>
        <w:t>i</w:t>
      </w:r>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28029B">
      <w:pPr>
        <w:keepNext/>
      </w:pPr>
      <w:r w:rsidRPr="007055D9">
        <w:t xml:space="preserve">Inside the </w:t>
      </w:r>
      <w:proofErr w:type="spellStart"/>
      <w:r w:rsidRPr="007055D9">
        <w:t>χMCF</w:t>
      </w:r>
      <w:proofErr w:type="spellEnd"/>
      <w:r w:rsidRPr="007055D9">
        <w:t xml:space="preserve">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proofErr w:type="spellStart"/>
            <w:r w:rsidRPr="007055D9">
              <w:rPr>
                <w:b/>
                <w:i/>
              </w:rPr>
              <w:t>χMCF</w:t>
            </w:r>
            <w:proofErr w:type="spellEnd"/>
            <w:r w:rsidRPr="007055D9">
              <w:rPr>
                <w:b/>
                <w:i/>
              </w:rPr>
              <w:t>-Key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6F1C537E"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28029B">
            <w:pPr>
              <w:keepNext/>
              <w:rPr>
                <w:sz w:val="20"/>
                <w:szCs w:val="18"/>
              </w:rPr>
            </w:pPr>
            <w:r w:rsidRPr="00790993">
              <w:rPr>
                <w:sz w:val="20"/>
                <w:szCs w:val="18"/>
              </w:rPr>
              <w:t>0</w:t>
            </w:r>
          </w:p>
        </w:tc>
      </w:tr>
    </w:tbl>
    <w:p w14:paraId="7A518C3F" w14:textId="3A0FE88B" w:rsidR="00FC68DB" w:rsidRDefault="00FC68DB" w:rsidP="00B202D2">
      <w:pPr>
        <w:pStyle w:val="Beschriftung"/>
        <w:spacing w:before="120"/>
      </w:pPr>
      <w:bookmarkStart w:id="1811" w:name="_Toc34747497"/>
      <w:bookmarkStart w:id="1812" w:name="_Toc77095956"/>
      <w:bookmarkStart w:id="1813" w:name="_Toc99614830"/>
      <w:r>
        <w:t xml:space="preserve">Table </w:t>
      </w:r>
      <w:r>
        <w:fldChar w:fldCharType="begin"/>
      </w:r>
      <w:r>
        <w:instrText xml:space="preserve"> SEQ Table \* ARABIC </w:instrText>
      </w:r>
      <w:r>
        <w:fldChar w:fldCharType="separate"/>
      </w:r>
      <w:r w:rsidR="001F4D75">
        <w:rPr>
          <w:noProof/>
        </w:rPr>
        <w:t>94</w:t>
      </w:r>
      <w:r>
        <w:fldChar w:fldCharType="end"/>
      </w:r>
      <w:r>
        <w:t>: Parameters of Double Corner Weld</w:t>
      </w:r>
      <w:bookmarkEnd w:id="1811"/>
      <w:bookmarkEnd w:id="1812"/>
      <w:bookmarkEnd w:id="1813"/>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814" w:name="_Toc338939161"/>
      <w:bookmarkStart w:id="1815" w:name="_Toc3557021"/>
      <w:bookmarkStart w:id="1816" w:name="_Toc34747271"/>
      <w:bookmarkStart w:id="1817" w:name="_Toc77102090"/>
      <w:r w:rsidRPr="007055D9">
        <w:t>Attributes</w:t>
      </w:r>
      <w:bookmarkEnd w:id="1814"/>
      <w:bookmarkEnd w:id="1815"/>
      <w:bookmarkEnd w:id="1816"/>
      <w:bookmarkEnd w:id="1817"/>
    </w:p>
    <w:p w14:paraId="117D2FF0" w14:textId="77777777" w:rsidR="00FC68DB" w:rsidRPr="007055D9" w:rsidRDefault="00FC68DB" w:rsidP="00B202D2">
      <w:pPr>
        <w:pStyle w:val="berschrift5"/>
      </w:pPr>
      <w:bookmarkStart w:id="1818" w:name="_Toc338939163"/>
      <w:r w:rsidRPr="007055D9">
        <w:t xml:space="preserve">Attribute </w:t>
      </w:r>
      <w:r>
        <w:t>"</w:t>
      </w:r>
      <w:r w:rsidRPr="007055D9">
        <w:t>base</w:t>
      </w:r>
      <w:bookmarkEnd w:id="1818"/>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819" w:name="_Toc338939164"/>
      <w:r w:rsidRPr="007055D9">
        <w:t xml:space="preserve">Attribute </w:t>
      </w:r>
      <w:r>
        <w:t>"</w:t>
      </w:r>
      <w:r w:rsidRPr="007055D9">
        <w:t>technology</w:t>
      </w:r>
      <w:bookmarkEnd w:id="1819"/>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1B01D6">
      <w:pPr>
        <w:pStyle w:val="Aufzhlungszeichen"/>
        <w:keepNext/>
        <w:keepLines/>
        <w:numPr>
          <w:ilvl w:val="0"/>
          <w:numId w:val="11"/>
        </w:numPr>
        <w:rPr>
          <w:rStyle w:val="XMLElement"/>
        </w:rPr>
      </w:pPr>
      <w:r>
        <w:rPr>
          <w:rStyle w:val="XMLElement"/>
        </w:rPr>
        <w:t>r</w:t>
      </w:r>
      <w:r w:rsidRPr="007055D9">
        <w:rPr>
          <w:rStyle w:val="XMLElement"/>
        </w:rPr>
        <w:t>esistance</w:t>
      </w:r>
    </w:p>
    <w:p w14:paraId="0A43C59A" w14:textId="77777777" w:rsidR="00FC68DB" w:rsidRPr="007055D9" w:rsidRDefault="00FC68DB" w:rsidP="001B01D6">
      <w:pPr>
        <w:pStyle w:val="Aufzhlungszeichen"/>
        <w:keepNext/>
        <w:keepLines/>
        <w:numPr>
          <w:ilvl w:val="0"/>
          <w:numId w:val="11"/>
        </w:numPr>
        <w:rPr>
          <w:rStyle w:val="XMLElement"/>
        </w:rPr>
      </w:pPr>
      <w:r>
        <w:rPr>
          <w:rStyle w:val="XMLElement"/>
        </w:rPr>
        <w:t>a</w:t>
      </w:r>
      <w:r w:rsidRPr="007055D9">
        <w:rPr>
          <w:rStyle w:val="XMLElement"/>
        </w:rPr>
        <w:t>rc</w:t>
      </w:r>
    </w:p>
    <w:p w14:paraId="65005905" w14:textId="77777777" w:rsidR="00FC68DB" w:rsidRPr="00604BF1" w:rsidRDefault="00FC68DB" w:rsidP="001B01D6">
      <w:pPr>
        <w:pStyle w:val="Aufzhlungszeichen"/>
        <w:keepNext/>
        <w:keepLines/>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1B01D6">
      <w:pPr>
        <w:pStyle w:val="Aufzhlungszeichen"/>
        <w:keepNext/>
        <w:keepLines/>
        <w:numPr>
          <w:ilvl w:val="0"/>
          <w:numId w:val="11"/>
        </w:numPr>
        <w:rPr>
          <w:rStyle w:val="XMLElement"/>
        </w:rPr>
      </w:pPr>
      <w:r>
        <w:rPr>
          <w:rStyle w:val="XMLElement"/>
        </w:rPr>
        <w:t>friction</w:t>
      </w:r>
    </w:p>
    <w:p w14:paraId="6B2904CB" w14:textId="77777777" w:rsidR="00FC68DB" w:rsidRPr="007055D9" w:rsidRDefault="00FC68DB" w:rsidP="001B01D6">
      <w:pPr>
        <w:pStyle w:val="Aufzhlungszeichen"/>
        <w:numPr>
          <w:ilvl w:val="0"/>
          <w:numId w:val="11"/>
        </w:numPr>
        <w:rPr>
          <w:rStyle w:val="XMLElement"/>
        </w:rPr>
      </w:pPr>
      <w:r>
        <w:rPr>
          <w:rStyle w:val="XMLElement"/>
        </w:rPr>
        <w:t>brazing</w:t>
      </w:r>
    </w:p>
    <w:p w14:paraId="1FA9D755" w14:textId="77777777" w:rsidR="00FC68DB" w:rsidRPr="007055D9" w:rsidRDefault="00FC68DB" w:rsidP="00B202D2">
      <w:pPr>
        <w:pStyle w:val="berschrift4"/>
      </w:pPr>
      <w:bookmarkStart w:id="1820" w:name="_Toc338939165"/>
      <w:bookmarkStart w:id="1821" w:name="_Toc3557022"/>
      <w:bookmarkStart w:id="1822" w:name="_Toc34747272"/>
      <w:bookmarkStart w:id="1823" w:name="_Toc77102091"/>
      <w:r w:rsidRPr="007055D9">
        <w:lastRenderedPageBreak/>
        <w:t xml:space="preserve">Element </w:t>
      </w:r>
      <w:r>
        <w:t>"</w:t>
      </w:r>
      <w:proofErr w:type="spellStart"/>
      <w:r w:rsidRPr="007055D9">
        <w:t>weld_position</w:t>
      </w:r>
      <w:bookmarkEnd w:id="1820"/>
      <w:bookmarkEnd w:id="1821"/>
      <w:proofErr w:type="spellEnd"/>
      <w:r>
        <w:t>"</w:t>
      </w:r>
      <w:bookmarkEnd w:id="1822"/>
      <w:bookmarkEnd w:id="1823"/>
    </w:p>
    <w:p w14:paraId="51B6ADD2" w14:textId="77777777" w:rsidR="00FC68DB" w:rsidRPr="007055D9" w:rsidRDefault="00FC68DB" w:rsidP="0028029B">
      <w:pPr>
        <w:keepNext/>
      </w:pPr>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28029B">
            <w:pPr>
              <w:keepNext/>
              <w:rPr>
                <w:sz w:val="20"/>
                <w:szCs w:val="18"/>
              </w:rPr>
            </w:pPr>
            <w:proofErr w:type="spellStart"/>
            <w:r>
              <w:rPr>
                <w:sz w:val="20"/>
                <w:szCs w:val="20"/>
              </w:rPr>
              <w:t>filler_material</w:t>
            </w:r>
            <w:proofErr w:type="spellEnd"/>
          </w:p>
        </w:tc>
        <w:tc>
          <w:tcPr>
            <w:tcW w:w="1800" w:type="dxa"/>
            <w:shd w:val="clear" w:color="auto" w:fill="auto"/>
          </w:tcPr>
          <w:p w14:paraId="315368D4" w14:textId="77777777" w:rsidR="00FC68DB" w:rsidRPr="002E6319" w:rsidRDefault="00FC68DB" w:rsidP="0028029B">
            <w:pPr>
              <w:keepNext/>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28029B">
            <w:pPr>
              <w:keepNext/>
              <w:rPr>
                <w:sz w:val="20"/>
                <w:szCs w:val="18"/>
              </w:rPr>
            </w:pPr>
            <w:r w:rsidRPr="00A20C5C">
              <w:rPr>
                <w:sz w:val="20"/>
                <w:szCs w:val="20"/>
              </w:rPr>
              <w:t>Optional</w:t>
            </w:r>
          </w:p>
        </w:tc>
      </w:tr>
    </w:tbl>
    <w:p w14:paraId="04C1C85A" w14:textId="52B97DAD" w:rsidR="00FC68DB" w:rsidRDefault="00FC68DB" w:rsidP="00B202D2">
      <w:pPr>
        <w:pStyle w:val="Beschriftung"/>
        <w:spacing w:before="120"/>
      </w:pPr>
      <w:bookmarkStart w:id="1824" w:name="_Toc3566496"/>
      <w:bookmarkStart w:id="1825" w:name="_Toc34747498"/>
      <w:bookmarkStart w:id="1826" w:name="_Toc77095957"/>
      <w:bookmarkStart w:id="1827" w:name="_Toc338939167"/>
      <w:bookmarkStart w:id="1828" w:name="_Toc99614831"/>
      <w:r>
        <w:t xml:space="preserve">Table </w:t>
      </w:r>
      <w:r>
        <w:fldChar w:fldCharType="begin"/>
      </w:r>
      <w:r>
        <w:instrText xml:space="preserve"> SEQ Table \* ARABIC </w:instrText>
      </w:r>
      <w:r>
        <w:fldChar w:fldCharType="separate"/>
      </w:r>
      <w:r w:rsidR="001F4D75">
        <w:rPr>
          <w:noProof/>
        </w:rPr>
        <w:t>95</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1824"/>
      <w:bookmarkEnd w:id="1825"/>
      <w:bookmarkEnd w:id="1826"/>
      <w:bookmarkEnd w:id="1828"/>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07A90F43"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1F4D75">
        <w:rPr>
          <w:b w:val="0"/>
        </w:rPr>
        <w:t>10.2.4.4</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1F4D75" w:rsidRPr="001F4D75">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827"/>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2B6594B6" w14:textId="77777777" w:rsidR="00FC68DB" w:rsidRPr="007055D9" w:rsidRDefault="00FC68DB" w:rsidP="001B01D6">
      <w:pPr>
        <w:pStyle w:val="Aufzhlungszeichen"/>
        <w:numPr>
          <w:ilvl w:val="0"/>
          <w:numId w:val="11"/>
        </w:numPr>
        <w:rPr>
          <w:rStyle w:val="XMLAttribute"/>
        </w:rPr>
      </w:pPr>
      <w:r w:rsidRPr="007055D9">
        <w:rPr>
          <w:rStyle w:val="XMLAttribute"/>
        </w:rPr>
        <w:t>U</w:t>
      </w:r>
    </w:p>
    <w:p w14:paraId="7306CBD4"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829" w:name="_Toc338939168"/>
      <w:r w:rsidRPr="007055D9">
        <w:t xml:space="preserve">Attribute </w:t>
      </w:r>
      <w:r>
        <w:t>"</w:t>
      </w:r>
      <w:r w:rsidRPr="007055D9">
        <w:t>thickness</w:t>
      </w:r>
      <w:bookmarkEnd w:id="1829"/>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28029B">
            <w:pPr>
              <w:keepNext/>
              <w:rPr>
                <w:sz w:val="20"/>
                <w:szCs w:val="18"/>
              </w:rPr>
            </w:pPr>
            <w:r w:rsidRPr="002E6319">
              <w:rPr>
                <w:sz w:val="20"/>
                <w:szCs w:val="18"/>
              </w:rPr>
              <w:t>Required</w:t>
            </w:r>
          </w:p>
        </w:tc>
      </w:tr>
    </w:tbl>
    <w:p w14:paraId="585F4BC7" w14:textId="70CB3DE9" w:rsidR="00FC68DB" w:rsidRDefault="00FC68DB" w:rsidP="00B202D2">
      <w:pPr>
        <w:pStyle w:val="Beschriftung"/>
        <w:spacing w:before="120"/>
      </w:pPr>
      <w:bookmarkStart w:id="1830" w:name="_Toc3566497"/>
      <w:bookmarkStart w:id="1831" w:name="_Toc34747499"/>
      <w:bookmarkStart w:id="1832" w:name="_Toc77095958"/>
      <w:bookmarkStart w:id="1833" w:name="_Toc338939169"/>
      <w:bookmarkStart w:id="1834" w:name="_Toc99614832"/>
      <w:r>
        <w:t xml:space="preserve">Table </w:t>
      </w:r>
      <w:r>
        <w:fldChar w:fldCharType="begin"/>
      </w:r>
      <w:r>
        <w:instrText xml:space="preserve"> SEQ Table \* ARABIC </w:instrText>
      </w:r>
      <w:r>
        <w:fldChar w:fldCharType="separate"/>
      </w:r>
      <w:r w:rsidR="001F4D75">
        <w:rPr>
          <w:noProof/>
        </w:rPr>
        <w:t>96</w:t>
      </w:r>
      <w:r>
        <w:fldChar w:fldCharType="end"/>
      </w:r>
      <w:r>
        <w:t xml:space="preserve">: Values of Attribute </w:t>
      </w:r>
      <w:r w:rsidRPr="008F3D94">
        <w:rPr>
          <w:rStyle w:val="elementdeftypeChar"/>
          <w:rFonts w:eastAsia="Calibri"/>
          <w:b w:val="0"/>
        </w:rPr>
        <w:t>section</w:t>
      </w:r>
      <w:bookmarkEnd w:id="1830"/>
      <w:bookmarkEnd w:id="1831"/>
      <w:bookmarkEnd w:id="1832"/>
      <w:bookmarkEnd w:id="1834"/>
    </w:p>
    <w:p w14:paraId="5AEAFFD0" w14:textId="77777777" w:rsidR="00FC68DB" w:rsidRPr="007055D9" w:rsidRDefault="00FC68DB" w:rsidP="00B202D2">
      <w:pPr>
        <w:pStyle w:val="berschrift5"/>
      </w:pPr>
      <w:r w:rsidRPr="007055D9">
        <w:t xml:space="preserve">Attribute </w:t>
      </w:r>
      <w:r>
        <w:t>"</w:t>
      </w:r>
      <w:r w:rsidRPr="007055D9">
        <w:t>angle</w:t>
      </w:r>
      <w:bookmarkEnd w:id="1833"/>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28029B">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28029B">
            <w:pPr>
              <w:keepNext/>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lastRenderedPageBreak/>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28029B">
            <w:pPr>
              <w:keepNext/>
              <w:rPr>
                <w:sz w:val="20"/>
                <w:szCs w:val="18"/>
              </w:rPr>
            </w:pPr>
            <w:r w:rsidRPr="002E6319">
              <w:rPr>
                <w:sz w:val="20"/>
                <w:szCs w:val="18"/>
              </w:rPr>
              <w:t>Required</w:t>
            </w:r>
          </w:p>
        </w:tc>
      </w:tr>
    </w:tbl>
    <w:p w14:paraId="46259E13" w14:textId="0D7CDB34" w:rsidR="00FC68DB" w:rsidRDefault="00FC68DB" w:rsidP="00B202D2">
      <w:pPr>
        <w:pStyle w:val="Beschriftung"/>
        <w:spacing w:before="120"/>
      </w:pPr>
      <w:bookmarkStart w:id="1835" w:name="_Toc3566498"/>
      <w:bookmarkStart w:id="1836" w:name="_Toc34747500"/>
      <w:bookmarkStart w:id="1837" w:name="_Toc77095959"/>
      <w:bookmarkStart w:id="1838" w:name="_Toc338939170"/>
      <w:bookmarkStart w:id="1839" w:name="_Toc99614833"/>
      <w:r>
        <w:t xml:space="preserve">Table </w:t>
      </w:r>
      <w:r>
        <w:fldChar w:fldCharType="begin"/>
      </w:r>
      <w:r>
        <w:instrText xml:space="preserve"> SEQ Table \* ARABIC </w:instrText>
      </w:r>
      <w:r>
        <w:fldChar w:fldCharType="separate"/>
      </w:r>
      <w:r w:rsidR="001F4D75">
        <w:rPr>
          <w:noProof/>
        </w:rPr>
        <w:t>97</w:t>
      </w:r>
      <w:r>
        <w:fldChar w:fldCharType="end"/>
      </w:r>
      <w:r>
        <w:t xml:space="preserve">: Values of Attribute </w:t>
      </w:r>
      <w:r>
        <w:rPr>
          <w:rStyle w:val="elementdeftypeChar"/>
          <w:rFonts w:eastAsia="Calibri"/>
          <w:b w:val="0"/>
        </w:rPr>
        <w:t>angle</w:t>
      </w:r>
      <w:bookmarkEnd w:id="1835"/>
      <w:bookmarkEnd w:id="1836"/>
      <w:bookmarkEnd w:id="1837"/>
      <w:bookmarkEnd w:id="1839"/>
    </w:p>
    <w:p w14:paraId="2C2E1B11" w14:textId="77777777" w:rsidR="00FC68DB" w:rsidRPr="007055D9" w:rsidRDefault="00FC68DB" w:rsidP="00B202D2">
      <w:pPr>
        <w:pStyle w:val="berschrift5"/>
      </w:pPr>
      <w:r w:rsidRPr="007055D9">
        <w:t xml:space="preserve">Attribute </w:t>
      </w:r>
      <w:r>
        <w:t>"</w:t>
      </w:r>
      <w:r w:rsidRPr="007055D9">
        <w:t>shape</w:t>
      </w:r>
      <w:bookmarkEnd w:id="1838"/>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840" w:name="_Toc338939171"/>
      <w:r w:rsidRPr="007055D9">
        <w:t xml:space="preserve">Attribute </w:t>
      </w:r>
      <w:r>
        <w:t>"</w:t>
      </w:r>
      <w:r w:rsidRPr="007055D9">
        <w:t>penetration</w:t>
      </w:r>
      <w:bookmarkEnd w:id="1840"/>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841" w:name="_Toc338939173"/>
      <w:r w:rsidRPr="007055D9">
        <w:t xml:space="preserve">Attribute </w:t>
      </w:r>
      <w:r>
        <w:t>"</w:t>
      </w:r>
      <w:r w:rsidRPr="007055D9">
        <w:t>filler</w:t>
      </w:r>
      <w:bookmarkEnd w:id="1841"/>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1740C79C"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4E71EA" w:rsidRDefault="00FC68DB" w:rsidP="00B202D2">
      <w:pPr>
        <w:pStyle w:val="Example"/>
        <w:keepNext/>
        <w:rPr>
          <w:b/>
          <w:bCs/>
          <w:sz w:val="24"/>
          <w:szCs w:val="24"/>
        </w:rPr>
      </w:pPr>
      <w:r w:rsidRPr="004E71EA">
        <w:rPr>
          <w:b/>
          <w:bCs/>
          <w:sz w:val="24"/>
          <w:szCs w:val="24"/>
        </w:rPr>
        <w:t xml:space="preserve">Example A (within each </w:t>
      </w:r>
      <w:r w:rsidRPr="004E71EA">
        <w:rPr>
          <w:rFonts w:ascii="Courier New" w:hAnsi="Courier New" w:cs="Courier New"/>
          <w:b/>
          <w:bCs/>
          <w:i/>
          <w:sz w:val="24"/>
          <w:szCs w:val="24"/>
        </w:rPr>
        <w:t>attribute</w:t>
      </w:r>
      <w:r w:rsidRPr="004E71EA">
        <w:rPr>
          <w:b/>
          <w:bCs/>
          <w:sz w:val="24"/>
          <w:szCs w:val="24"/>
        </w:rPr>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t>
      </w:r>
      <w:proofErr w:type="spellStart"/>
      <w:r w:rsidRPr="00966BAF">
        <w:rPr>
          <w:b/>
          <w:color w:val="0070C0"/>
          <w:lang w:val="es-ES"/>
        </w:rPr>
        <w:t>weld_position</w:t>
      </w:r>
      <w:proofErr w:type="spellEnd"/>
      <w:r w:rsidRPr="00966BAF">
        <w:rPr>
          <w:b/>
          <w:color w:val="0070C0"/>
          <w:lang w:val="es-ES"/>
        </w:rPr>
        <w:t xml:space="preserve">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842" w:name="WeldDefinitionEdgeWeld"/>
      <w:bookmarkStart w:id="1843" w:name="_Toc3557023"/>
      <w:bookmarkStart w:id="1844" w:name="_Toc34747273"/>
      <w:bookmarkStart w:id="1845" w:name="_Toc77102092"/>
      <w:bookmarkStart w:id="1846" w:name="_Toc288200764"/>
      <w:bookmarkStart w:id="1847" w:name="_Toc338939108"/>
      <w:bookmarkEnd w:id="1842"/>
      <w:r w:rsidRPr="007055D9">
        <w:t xml:space="preserve">Element </w:t>
      </w:r>
      <w:r>
        <w:t>"</w:t>
      </w:r>
      <w:proofErr w:type="spellStart"/>
      <w:r>
        <w:t>sheet_parameter</w:t>
      </w:r>
      <w:bookmarkEnd w:id="1843"/>
      <w:proofErr w:type="spellEnd"/>
      <w:r>
        <w:t>"</w:t>
      </w:r>
      <w:bookmarkEnd w:id="1844"/>
      <w:bookmarkEnd w:id="1845"/>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3F0B31AA" w:rsidR="00FC68DB" w:rsidRDefault="00FC68DB" w:rsidP="00B202D2">
      <w:pPr>
        <w:pStyle w:val="Beschriftung"/>
        <w:spacing w:before="120"/>
      </w:pPr>
      <w:bookmarkStart w:id="1848" w:name="_Toc3566499"/>
      <w:bookmarkStart w:id="1849" w:name="_Toc34747501"/>
      <w:bookmarkStart w:id="1850" w:name="_Toc77095960"/>
      <w:bookmarkStart w:id="1851" w:name="_Toc99614834"/>
      <w:r>
        <w:t xml:space="preserve">Table </w:t>
      </w:r>
      <w:r>
        <w:fldChar w:fldCharType="begin"/>
      </w:r>
      <w:r>
        <w:instrText xml:space="preserve"> SEQ Table \* ARABIC </w:instrText>
      </w:r>
      <w:r>
        <w:fldChar w:fldCharType="separate"/>
      </w:r>
      <w:r w:rsidR="001F4D75">
        <w:rPr>
          <w:noProof/>
        </w:rPr>
        <w:t>98</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1848"/>
      <w:bookmarkEnd w:id="1849"/>
      <w:bookmarkEnd w:id="1850"/>
      <w:bookmarkEnd w:id="1851"/>
    </w:p>
    <w:p w14:paraId="31D8F86A" w14:textId="77777777" w:rsidR="00FC68DB" w:rsidRPr="004E71EA" w:rsidRDefault="00FC68DB" w:rsidP="00B202D2">
      <w:pPr>
        <w:pStyle w:val="Example"/>
        <w:keepNext/>
        <w:rPr>
          <w:b/>
          <w:bCs/>
          <w:sz w:val="24"/>
          <w:szCs w:val="24"/>
        </w:rPr>
      </w:pPr>
      <w:r w:rsidRPr="004E71EA">
        <w:rPr>
          <w:b/>
          <w:bCs/>
          <w:sz w:val="24"/>
          <w:szCs w:val="24"/>
        </w:rPr>
        <w:lastRenderedPageBreak/>
        <w:t xml:space="preserve">Example A (within only required </w:t>
      </w:r>
      <w:r w:rsidRPr="004E71EA">
        <w:rPr>
          <w:rFonts w:ascii="Courier New" w:hAnsi="Courier New" w:cs="Courier New"/>
          <w:b/>
          <w:bCs/>
          <w:i/>
          <w:sz w:val="24"/>
          <w:szCs w:val="24"/>
        </w:rPr>
        <w:t>attributes</w:t>
      </w:r>
      <w:r w:rsidRPr="004E71EA">
        <w:rPr>
          <w:b/>
          <w:bCs/>
          <w:sz w:val="24"/>
          <w:szCs w:val="24"/>
        </w:rPr>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&lt;</w:t>
      </w:r>
      <w:proofErr w:type="spellStart"/>
      <w:r w:rsidRPr="00966BAF">
        <w:rPr>
          <w:i/>
          <w:lang w:val="es-ES"/>
        </w:rPr>
        <w:t>weld_position</w:t>
      </w:r>
      <w:proofErr w:type="spellEnd"/>
      <w:r w:rsidRPr="00966BAF">
        <w:rPr>
          <w:i/>
          <w:lang w:val="es-ES"/>
        </w:rPr>
        <w:t xml:space="preserve">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852" w:name="_Toc3557024"/>
      <w:bookmarkStart w:id="1853" w:name="_Toc34747274"/>
      <w:bookmarkStart w:id="1854" w:name="_Toc77102093"/>
      <w:bookmarkStart w:id="1855" w:name="_Toc99614624"/>
      <w:r w:rsidRPr="007055D9">
        <w:t>Edge Weld</w:t>
      </w:r>
      <w:bookmarkEnd w:id="1846"/>
      <w:bookmarkEnd w:id="1847"/>
      <w:bookmarkEnd w:id="1852"/>
      <w:bookmarkEnd w:id="1853"/>
      <w:bookmarkEnd w:id="1854"/>
      <w:bookmarkEnd w:id="1855"/>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w:t>
      </w:r>
      <w:proofErr w:type="spellStart"/>
      <w:r w:rsidRPr="007055D9">
        <w:t>χMCF</w:t>
      </w:r>
      <w:proofErr w:type="spellEnd"/>
      <w:r w:rsidRPr="007055D9">
        <w:t xml:space="preserve">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856" w:name="_Toc3557025"/>
      <w:bookmarkStart w:id="1857" w:name="_Toc34747275"/>
      <w:bookmarkStart w:id="1858" w:name="_Toc77102094"/>
      <w:r>
        <w:rPr>
          <w:b w:val="0"/>
          <w:bCs/>
          <w:noProof/>
          <w:lang w:val="en-US" w:eastAsia="en-US"/>
        </w:rPr>
        <w:drawing>
          <wp:anchor distT="0" distB="0" distL="114300" distR="114300" simplePos="0" relativeHeight="251631104"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856"/>
      <w:bookmarkEnd w:id="1857"/>
      <w:bookmarkEnd w:id="1858"/>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1B01D6">
      <w:pPr>
        <w:pStyle w:val="Aufzhlungszeichen"/>
        <w:keepNext/>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1B01D6">
      <w:pPr>
        <w:pStyle w:val="Aufzhlungszeichen"/>
        <w:keepNext/>
        <w:keepLines/>
        <w:numPr>
          <w:ilvl w:val="0"/>
          <w:numId w:val="11"/>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1B01D6">
      <w:pPr>
        <w:pStyle w:val="Aufzhlungszeichen"/>
        <w:keepNext/>
        <w:keepLines/>
        <w:numPr>
          <w:ilvl w:val="0"/>
          <w:numId w:val="11"/>
        </w:numPr>
      </w:pPr>
      <w:r>
        <w:rPr>
          <w:noProof/>
          <w:lang w:eastAsia="en-US"/>
        </w:rPr>
        <mc:AlternateContent>
          <mc:Choice Requires="wps">
            <w:drawing>
              <wp:anchor distT="0" distB="0" distL="114300" distR="114300" simplePos="0" relativeHeight="251674112"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51CB7761" w:rsidR="001F4D75" w:rsidRPr="00AF7673" w:rsidRDefault="001F4D75" w:rsidP="00FC68DB">
                            <w:pPr>
                              <w:pStyle w:val="Beschriftung"/>
                              <w:keepNext/>
                              <w:keepLines/>
                              <w:rPr>
                                <w:b/>
                                <w:bCs/>
                                <w:noProof/>
                                <w:sz w:val="26"/>
                                <w:szCs w:val="28"/>
                              </w:rPr>
                            </w:pPr>
                            <w:bookmarkStart w:id="1859" w:name="_Toc3557131"/>
                            <w:bookmarkStart w:id="1860" w:name="_Toc34747384"/>
                            <w:bookmarkStart w:id="1861" w:name="_Toc76030582"/>
                            <w:bookmarkStart w:id="1862" w:name="_Toc94530867"/>
                            <w:bookmarkStart w:id="1863" w:name="_Toc99614707"/>
                            <w:r>
                              <w:t xml:space="preserve">Figure </w:t>
                            </w:r>
                            <w:r>
                              <w:fldChar w:fldCharType="begin"/>
                            </w:r>
                            <w:r>
                              <w:instrText xml:space="preserve"> SEQ Figure \* ARABIC </w:instrText>
                            </w:r>
                            <w:r>
                              <w:fldChar w:fldCharType="separate"/>
                            </w:r>
                            <w:ins w:id="1864" w:author="Weinert, Matthias (M.)" w:date="2022-02-21T10:55:00Z">
                              <w:r>
                                <w:rPr>
                                  <w:noProof/>
                                </w:rPr>
                                <w:t>57</w:t>
                              </w:r>
                            </w:ins>
                            <w:del w:id="1865" w:author="Weinert, Matthias (M.)" w:date="2022-02-21T10:53:00Z">
                              <w:r w:rsidDel="006344F0">
                                <w:rPr>
                                  <w:noProof/>
                                </w:rPr>
                                <w:delText>58</w:delText>
                              </w:r>
                            </w:del>
                            <w:r>
                              <w:fldChar w:fldCharType="end"/>
                            </w:r>
                            <w:r>
                              <w:t>: Edge Weld Sheet Layout</w:t>
                            </w:r>
                            <w:bookmarkEnd w:id="1859"/>
                            <w:bookmarkEnd w:id="1860"/>
                            <w:bookmarkEnd w:id="1861"/>
                            <w:bookmarkEnd w:id="1862"/>
                            <w:bookmarkEnd w:id="18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51CB7761" w:rsidR="001F4D75" w:rsidRPr="00AF7673" w:rsidRDefault="001F4D75" w:rsidP="00FC68DB">
                      <w:pPr>
                        <w:pStyle w:val="Beschriftung"/>
                        <w:keepNext/>
                        <w:keepLines/>
                        <w:rPr>
                          <w:b/>
                          <w:bCs/>
                          <w:noProof/>
                          <w:sz w:val="26"/>
                          <w:szCs w:val="28"/>
                        </w:rPr>
                      </w:pPr>
                      <w:bookmarkStart w:id="1866" w:name="_Toc3557131"/>
                      <w:bookmarkStart w:id="1867" w:name="_Toc34747384"/>
                      <w:bookmarkStart w:id="1868" w:name="_Toc76030582"/>
                      <w:bookmarkStart w:id="1869" w:name="_Toc94530867"/>
                      <w:bookmarkStart w:id="1870" w:name="_Toc99614707"/>
                      <w:r>
                        <w:t xml:space="preserve">Figure </w:t>
                      </w:r>
                      <w:r>
                        <w:fldChar w:fldCharType="begin"/>
                      </w:r>
                      <w:r>
                        <w:instrText xml:space="preserve"> SEQ Figure \* ARABIC </w:instrText>
                      </w:r>
                      <w:r>
                        <w:fldChar w:fldCharType="separate"/>
                      </w:r>
                      <w:ins w:id="1871" w:author="Weinert, Matthias (M.)" w:date="2022-02-21T10:55:00Z">
                        <w:r>
                          <w:rPr>
                            <w:noProof/>
                          </w:rPr>
                          <w:t>57</w:t>
                        </w:r>
                      </w:ins>
                      <w:del w:id="1872" w:author="Weinert, Matthias (M.)" w:date="2022-02-21T10:53:00Z">
                        <w:r w:rsidDel="006344F0">
                          <w:rPr>
                            <w:noProof/>
                          </w:rPr>
                          <w:delText>58</w:delText>
                        </w:r>
                      </w:del>
                      <w:r>
                        <w:fldChar w:fldCharType="end"/>
                      </w:r>
                      <w:r>
                        <w:t>: Edge Weld Sheet Layout</w:t>
                      </w:r>
                      <w:bookmarkEnd w:id="1866"/>
                      <w:bookmarkEnd w:id="1867"/>
                      <w:bookmarkEnd w:id="1868"/>
                      <w:bookmarkEnd w:id="1869"/>
                      <w:bookmarkEnd w:id="1870"/>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1873" w:name="_Toc3557026"/>
      <w:bookmarkStart w:id="1874" w:name="_Toc34747276"/>
      <w:bookmarkStart w:id="1875" w:name="_Toc77102095"/>
      <w:r>
        <w:rPr>
          <w:b w:val="0"/>
          <w:bCs/>
          <w:noProof/>
          <w:lang w:val="en-US" w:eastAsia="en-US"/>
        </w:rPr>
        <w:drawing>
          <wp:anchor distT="0" distB="0" distL="114300" distR="114300" simplePos="0" relativeHeight="251634176"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873"/>
      <w:bookmarkEnd w:id="1874"/>
      <w:bookmarkEnd w:id="1875"/>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1B01D6">
      <w:pPr>
        <w:pStyle w:val="Aufzhlungszeichen"/>
        <w:numPr>
          <w:ilvl w:val="0"/>
          <w:numId w:val="11"/>
        </w:numPr>
      </w:pPr>
      <w:r w:rsidRPr="000816DA">
        <w:rPr>
          <w:sz w:val="24"/>
          <w:szCs w:val="28"/>
        </w:rPr>
        <w:t>b</w:t>
      </w:r>
      <w:r w:rsidRPr="007055D9">
        <w:tab/>
      </w:r>
      <w:r w:rsidRPr="007055D9">
        <w:tab/>
        <w:t>Width of the weld</w:t>
      </w:r>
    </w:p>
    <w:p w14:paraId="796CC6F5" w14:textId="77777777" w:rsidR="00FC68DB" w:rsidRPr="007055D9" w:rsidRDefault="00FC68DB" w:rsidP="001B01D6">
      <w:pPr>
        <w:pStyle w:val="Aufzhlungszeichen"/>
        <w:numPr>
          <w:ilvl w:val="0"/>
          <w:numId w:val="11"/>
        </w:numPr>
      </w:pPr>
      <w:r w:rsidRPr="000816DA">
        <w:rPr>
          <w:sz w:val="24"/>
          <w:szCs w:val="28"/>
        </w:rPr>
        <w:t>e</w:t>
      </w:r>
      <w:r w:rsidRPr="007055D9">
        <w:tab/>
      </w:r>
      <w:r w:rsidRPr="007055D9">
        <w:tab/>
        <w:t>Reinforcement</w:t>
      </w:r>
    </w:p>
    <w:p w14:paraId="5D199804" w14:textId="20A0DCA7" w:rsidR="00FC68DB" w:rsidRPr="007055D9" w:rsidRDefault="00FC68DB" w:rsidP="00B202D2"/>
    <w:p w14:paraId="39E9CAC3" w14:textId="20D44F52" w:rsidR="00FC68DB" w:rsidRPr="007055D9" w:rsidRDefault="004E71EA" w:rsidP="004E71EA">
      <w:pPr>
        <w:keepNext/>
      </w:pPr>
      <w:r w:rsidRPr="007055D9">
        <w:t>The following parameters can be specified for the edge weld:</w:t>
      </w:r>
      <w:r w:rsidR="00FC68DB">
        <w:rPr>
          <w:noProof/>
          <w:lang w:val="en-US"/>
        </w:rPr>
        <mc:AlternateContent>
          <mc:Choice Requires="wps">
            <w:drawing>
              <wp:anchor distT="0" distB="0" distL="114300" distR="114300" simplePos="0" relativeHeight="251680256"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644A82AE" w:rsidR="001F4D75" w:rsidRPr="00213139" w:rsidRDefault="001F4D75" w:rsidP="00FC68DB">
                            <w:pPr>
                              <w:pStyle w:val="Beschriftung"/>
                              <w:rPr>
                                <w:b/>
                                <w:bCs/>
                                <w:noProof/>
                                <w:sz w:val="26"/>
                                <w:szCs w:val="28"/>
                              </w:rPr>
                            </w:pPr>
                            <w:bookmarkStart w:id="1876" w:name="_Toc3557132"/>
                            <w:bookmarkStart w:id="1877" w:name="_Toc34747385"/>
                            <w:bookmarkStart w:id="1878" w:name="_Toc76030583"/>
                            <w:bookmarkStart w:id="1879" w:name="_Toc94530868"/>
                            <w:bookmarkStart w:id="1880" w:name="_Toc99614708"/>
                            <w:r>
                              <w:t xml:space="preserve">Figure </w:t>
                            </w:r>
                            <w:r>
                              <w:fldChar w:fldCharType="begin"/>
                            </w:r>
                            <w:r>
                              <w:instrText xml:space="preserve"> SEQ Figure \* ARABIC </w:instrText>
                            </w:r>
                            <w:r>
                              <w:fldChar w:fldCharType="separate"/>
                            </w:r>
                            <w:ins w:id="1881" w:author="Weinert, Matthias (M.)" w:date="2022-02-21T10:55:00Z">
                              <w:r>
                                <w:rPr>
                                  <w:noProof/>
                                </w:rPr>
                                <w:t>58</w:t>
                              </w:r>
                            </w:ins>
                            <w:del w:id="1882" w:author="Weinert, Matthias (M.)" w:date="2022-02-21T10:53:00Z">
                              <w:r w:rsidDel="006344F0">
                                <w:rPr>
                                  <w:noProof/>
                                </w:rPr>
                                <w:delText>59</w:delText>
                              </w:r>
                            </w:del>
                            <w:r>
                              <w:fldChar w:fldCharType="end"/>
                            </w:r>
                            <w:r>
                              <w:t>: Edge Weld parameters</w:t>
                            </w:r>
                            <w:bookmarkEnd w:id="1876"/>
                            <w:bookmarkEnd w:id="1877"/>
                            <w:bookmarkEnd w:id="1878"/>
                            <w:bookmarkEnd w:id="1879"/>
                            <w:bookmarkEnd w:id="18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644A82AE" w:rsidR="001F4D75" w:rsidRPr="00213139" w:rsidRDefault="001F4D75" w:rsidP="00FC68DB">
                      <w:pPr>
                        <w:pStyle w:val="Beschriftung"/>
                        <w:rPr>
                          <w:b/>
                          <w:bCs/>
                          <w:noProof/>
                          <w:sz w:val="26"/>
                          <w:szCs w:val="28"/>
                        </w:rPr>
                      </w:pPr>
                      <w:bookmarkStart w:id="1883" w:name="_Toc3557132"/>
                      <w:bookmarkStart w:id="1884" w:name="_Toc34747385"/>
                      <w:bookmarkStart w:id="1885" w:name="_Toc76030583"/>
                      <w:bookmarkStart w:id="1886" w:name="_Toc94530868"/>
                      <w:bookmarkStart w:id="1887" w:name="_Toc99614708"/>
                      <w:r>
                        <w:t xml:space="preserve">Figure </w:t>
                      </w:r>
                      <w:r>
                        <w:fldChar w:fldCharType="begin"/>
                      </w:r>
                      <w:r>
                        <w:instrText xml:space="preserve"> SEQ Figure \* ARABIC </w:instrText>
                      </w:r>
                      <w:r>
                        <w:fldChar w:fldCharType="separate"/>
                      </w:r>
                      <w:ins w:id="1888" w:author="Weinert, Matthias (M.)" w:date="2022-02-21T10:55:00Z">
                        <w:r>
                          <w:rPr>
                            <w:noProof/>
                          </w:rPr>
                          <w:t>58</w:t>
                        </w:r>
                      </w:ins>
                      <w:del w:id="1889" w:author="Weinert, Matthias (M.)" w:date="2022-02-21T10:53:00Z">
                        <w:r w:rsidDel="006344F0">
                          <w:rPr>
                            <w:noProof/>
                          </w:rPr>
                          <w:delText>59</w:delText>
                        </w:r>
                      </w:del>
                      <w:r>
                        <w:fldChar w:fldCharType="end"/>
                      </w:r>
                      <w:r>
                        <w:t>: Edge Weld parameters</w:t>
                      </w:r>
                      <w:bookmarkEnd w:id="1883"/>
                      <w:bookmarkEnd w:id="1884"/>
                      <w:bookmarkEnd w:id="1885"/>
                      <w:bookmarkEnd w:id="1886"/>
                      <w:bookmarkEnd w:id="1887"/>
                    </w:p>
                  </w:txbxContent>
                </v:textbox>
              </v:shape>
            </w:pict>
          </mc:Fallback>
        </mc:AlternateContent>
      </w:r>
      <w:r>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proofErr w:type="spellStart"/>
            <w:r w:rsidRPr="007055D9">
              <w:rPr>
                <w:b/>
                <w:i/>
              </w:rPr>
              <w:t>χMCF</w:t>
            </w:r>
            <w:proofErr w:type="spellEnd"/>
            <w:r w:rsidRPr="007055D9">
              <w:rPr>
                <w:b/>
                <w:i/>
              </w:rPr>
              <w:t>-Key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4E71EA">
            <w:pPr>
              <w:keepNext/>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4E71EA">
            <w:pPr>
              <w:keepNext/>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4E71EA">
            <w:pPr>
              <w:keepNext/>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4E71EA">
            <w:pPr>
              <w:keepNext/>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4E71EA">
            <w:pPr>
              <w:keepNext/>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4E71EA">
            <w:pPr>
              <w:keepNext/>
              <w:rPr>
                <w:sz w:val="20"/>
                <w:szCs w:val="20"/>
              </w:rPr>
            </w:pPr>
            <w:r w:rsidRPr="00E746CE">
              <w:rPr>
                <w:sz w:val="20"/>
                <w:szCs w:val="20"/>
              </w:rPr>
              <w:t>0</w:t>
            </w:r>
          </w:p>
        </w:tc>
      </w:tr>
    </w:tbl>
    <w:p w14:paraId="33BCDAD3" w14:textId="210FBA1D" w:rsidR="00FC68DB" w:rsidRDefault="00FC68DB" w:rsidP="00B202D2">
      <w:pPr>
        <w:pStyle w:val="Beschriftung"/>
        <w:spacing w:before="120"/>
      </w:pPr>
      <w:bookmarkStart w:id="1890" w:name="_Toc3566500"/>
      <w:bookmarkStart w:id="1891" w:name="_Toc34747502"/>
      <w:bookmarkStart w:id="1892" w:name="_Toc77095961"/>
      <w:bookmarkStart w:id="1893" w:name="_Toc99614835"/>
      <w:r>
        <w:t xml:space="preserve">Table </w:t>
      </w:r>
      <w:r>
        <w:fldChar w:fldCharType="begin"/>
      </w:r>
      <w:r>
        <w:instrText xml:space="preserve"> SEQ Table \* ARABIC </w:instrText>
      </w:r>
      <w:r>
        <w:fldChar w:fldCharType="separate"/>
      </w:r>
      <w:r w:rsidR="001F4D75">
        <w:rPr>
          <w:noProof/>
        </w:rPr>
        <w:t>99</w:t>
      </w:r>
      <w:r>
        <w:fldChar w:fldCharType="end"/>
      </w:r>
      <w:r>
        <w:t>: Parameters of Edge Weld</w:t>
      </w:r>
      <w:bookmarkEnd w:id="1890"/>
      <w:bookmarkEnd w:id="1891"/>
      <w:bookmarkEnd w:id="1892"/>
      <w:bookmarkEnd w:id="1893"/>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1894" w:name="_Toc338939175"/>
      <w:bookmarkStart w:id="1895" w:name="_Toc3557027"/>
      <w:bookmarkStart w:id="1896" w:name="_Toc34747277"/>
      <w:bookmarkStart w:id="1897" w:name="_Toc77102096"/>
      <w:r w:rsidRPr="007055D9">
        <w:t>Attributes</w:t>
      </w:r>
      <w:bookmarkEnd w:id="1894"/>
      <w:bookmarkEnd w:id="1895"/>
      <w:bookmarkEnd w:id="1896"/>
      <w:bookmarkEnd w:id="1897"/>
    </w:p>
    <w:p w14:paraId="39DE4992" w14:textId="77777777" w:rsidR="00FC68DB" w:rsidRPr="007055D9" w:rsidRDefault="00FC68DB" w:rsidP="00B202D2">
      <w:pPr>
        <w:pStyle w:val="berschrift5"/>
      </w:pPr>
      <w:bookmarkStart w:id="1898" w:name="_Toc338939177"/>
      <w:r w:rsidRPr="007055D9">
        <w:t xml:space="preserve">Attribute </w:t>
      </w:r>
      <w:r>
        <w:t>"</w:t>
      </w:r>
      <w:r w:rsidRPr="007055D9">
        <w:t>base</w:t>
      </w:r>
      <w:bookmarkEnd w:id="1898"/>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1899" w:name="_Toc338939178"/>
      <w:r w:rsidRPr="007055D9">
        <w:t xml:space="preserve">Attribute </w:t>
      </w:r>
      <w:r>
        <w:t>"</w:t>
      </w:r>
      <w:r w:rsidRPr="007055D9">
        <w:t>technology</w:t>
      </w:r>
      <w:bookmarkEnd w:id="1899"/>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1B01D6">
      <w:pPr>
        <w:pStyle w:val="Aufzhlungszeichen"/>
        <w:numPr>
          <w:ilvl w:val="0"/>
          <w:numId w:val="11"/>
        </w:numPr>
        <w:rPr>
          <w:rStyle w:val="XMLElement"/>
        </w:rPr>
      </w:pPr>
      <w:r>
        <w:rPr>
          <w:rStyle w:val="XMLElement"/>
        </w:rPr>
        <w:t>re</w:t>
      </w:r>
      <w:r w:rsidRPr="007055D9">
        <w:rPr>
          <w:rStyle w:val="XMLElement"/>
        </w:rPr>
        <w:t>sistance</w:t>
      </w:r>
    </w:p>
    <w:p w14:paraId="3FA61B90"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627C355B" w14:textId="77777777" w:rsidR="00FC68DB" w:rsidRPr="00604BF1" w:rsidRDefault="00FC68DB" w:rsidP="001B01D6">
      <w:pPr>
        <w:pStyle w:val="Aufzhlungszeichen"/>
        <w:numPr>
          <w:ilvl w:val="0"/>
          <w:numId w:val="11"/>
        </w:numPr>
        <w:spacing w:after="120"/>
        <w:rPr>
          <w:rFonts w:ascii="Courier New" w:hAnsi="Courier New"/>
          <w:b/>
          <w:i/>
          <w:sz w:val="18"/>
        </w:rPr>
      </w:pPr>
      <w:r>
        <w:rPr>
          <w:rStyle w:val="XMLElement"/>
        </w:rPr>
        <w:lastRenderedPageBreak/>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1B01D6">
      <w:pPr>
        <w:pStyle w:val="Aufzhlungszeichen"/>
        <w:numPr>
          <w:ilvl w:val="0"/>
          <w:numId w:val="11"/>
        </w:numPr>
        <w:spacing w:after="120"/>
        <w:rPr>
          <w:rStyle w:val="XMLElement"/>
        </w:rPr>
      </w:pPr>
      <w:r>
        <w:rPr>
          <w:rStyle w:val="XMLElement"/>
        </w:rPr>
        <w:t>friction</w:t>
      </w:r>
    </w:p>
    <w:p w14:paraId="790456DD" w14:textId="77777777" w:rsidR="00FC68DB" w:rsidRPr="007055D9" w:rsidRDefault="00FC68DB" w:rsidP="001B01D6">
      <w:pPr>
        <w:pStyle w:val="Aufzhlungszeichen"/>
        <w:numPr>
          <w:ilvl w:val="0"/>
          <w:numId w:val="11"/>
        </w:numPr>
        <w:spacing w:after="120"/>
        <w:rPr>
          <w:rStyle w:val="XMLElement"/>
        </w:rPr>
      </w:pPr>
      <w:r>
        <w:rPr>
          <w:rStyle w:val="XMLElement"/>
        </w:rPr>
        <w:t>brazing</w:t>
      </w:r>
    </w:p>
    <w:p w14:paraId="36855046" w14:textId="77777777" w:rsidR="00FC68DB" w:rsidRPr="007055D9" w:rsidRDefault="00FC68DB" w:rsidP="00B202D2">
      <w:pPr>
        <w:pStyle w:val="berschrift4"/>
      </w:pPr>
      <w:bookmarkStart w:id="1900" w:name="_Toc338939179"/>
      <w:bookmarkStart w:id="1901" w:name="_Toc3557028"/>
      <w:bookmarkStart w:id="1902" w:name="_Toc34747278"/>
      <w:bookmarkStart w:id="1903" w:name="_Toc77102097"/>
      <w:r w:rsidRPr="007055D9">
        <w:t xml:space="preserve">Element </w:t>
      </w:r>
      <w:r>
        <w:t>"</w:t>
      </w:r>
      <w:proofErr w:type="spellStart"/>
      <w:r w:rsidRPr="007055D9">
        <w:t>weld_position</w:t>
      </w:r>
      <w:bookmarkEnd w:id="1900"/>
      <w:bookmarkEnd w:id="1901"/>
      <w:proofErr w:type="spellEnd"/>
      <w:r>
        <w:t>"</w:t>
      </w:r>
      <w:bookmarkEnd w:id="1902"/>
      <w:bookmarkEnd w:id="1903"/>
    </w:p>
    <w:p w14:paraId="33656E2A"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4A16CC">
            <w:pPr>
              <w:keepNext/>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4A16CC">
            <w:pPr>
              <w:keepNext/>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4A16CC">
            <w:pPr>
              <w:keepNext/>
              <w:rPr>
                <w:sz w:val="19"/>
                <w:szCs w:val="19"/>
              </w:rPr>
            </w:pPr>
            <w:r w:rsidRPr="00A20C5C">
              <w:rPr>
                <w:sz w:val="20"/>
                <w:szCs w:val="20"/>
              </w:rPr>
              <w:t>Optional</w:t>
            </w:r>
          </w:p>
        </w:tc>
      </w:tr>
    </w:tbl>
    <w:p w14:paraId="3672273B" w14:textId="37B8A78F" w:rsidR="00FC68DB" w:rsidRDefault="00FC68DB" w:rsidP="00B202D2">
      <w:pPr>
        <w:pStyle w:val="Beschriftung"/>
        <w:spacing w:before="120"/>
      </w:pPr>
      <w:bookmarkStart w:id="1904" w:name="_Toc3566501"/>
      <w:bookmarkStart w:id="1905" w:name="_Toc34747503"/>
      <w:bookmarkStart w:id="1906" w:name="_Toc77095962"/>
      <w:bookmarkStart w:id="1907" w:name="_Toc99614836"/>
      <w:r>
        <w:t xml:space="preserve">Table </w:t>
      </w:r>
      <w:r>
        <w:fldChar w:fldCharType="begin"/>
      </w:r>
      <w:r>
        <w:instrText xml:space="preserve"> SEQ Table \* ARABIC </w:instrText>
      </w:r>
      <w:r>
        <w:fldChar w:fldCharType="separate"/>
      </w:r>
      <w:r w:rsidR="001F4D75">
        <w:rPr>
          <w:noProof/>
        </w:rPr>
        <w:t>100</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1904"/>
      <w:bookmarkEnd w:id="1905"/>
      <w:bookmarkEnd w:id="1906"/>
      <w:bookmarkEnd w:id="1907"/>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39EB40FC"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1F4D75">
        <w:rPr>
          <w:b w:val="0"/>
        </w:rPr>
        <w:t>10.2.4.4</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1F4D75" w:rsidRPr="001F4D75">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r w:rsidRPr="007055D9">
        <w:t>a</w:t>
      </w:r>
      <w:proofErr w:type="spellEnd"/>
      <w:r w:rsidRPr="007055D9">
        <w:t xml:space="preserve"> edge weld are:</w:t>
      </w:r>
    </w:p>
    <w:p w14:paraId="0D4F45DF" w14:textId="642A1A05" w:rsidR="00FC68DB" w:rsidRPr="007055D9" w:rsidRDefault="00FC68DB" w:rsidP="001B01D6">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1F4D75">
        <w:t>10.2.4.1</w:t>
      </w:r>
      <w:r>
        <w:fldChar w:fldCharType="end"/>
      </w:r>
      <w:r>
        <w:t xml:space="preserve">!) </w:t>
      </w:r>
    </w:p>
    <w:p w14:paraId="353843DE" w14:textId="77777777" w:rsidR="00FC68DB" w:rsidRPr="007055D9" w:rsidRDefault="00FC68DB" w:rsidP="001B01D6">
      <w:pPr>
        <w:pStyle w:val="Aufzhlungszeichen"/>
        <w:numPr>
          <w:ilvl w:val="0"/>
          <w:numId w:val="11"/>
        </w:numPr>
        <w:rPr>
          <w:rStyle w:val="XMLAttribute"/>
        </w:rPr>
      </w:pPr>
    </w:p>
    <w:p w14:paraId="4A907CE8" w14:textId="77777777" w:rsidR="00FC68DB" w:rsidRPr="007055D9" w:rsidRDefault="00FC68DB" w:rsidP="001B01D6">
      <w:pPr>
        <w:pStyle w:val="Aufzhlungszeichen"/>
        <w:numPr>
          <w:ilvl w:val="0"/>
          <w:numId w:val="11"/>
        </w:numPr>
        <w:rPr>
          <w:rStyle w:val="XMLAttribute"/>
        </w:rPr>
      </w:pPr>
      <w:r w:rsidRPr="007055D9">
        <w:rPr>
          <w:rStyle w:val="XMLAttribute"/>
        </w:rPr>
        <w:t>V</w:t>
      </w:r>
    </w:p>
    <w:p w14:paraId="2414A148" w14:textId="77777777" w:rsidR="00FC68DB" w:rsidRPr="007055D9" w:rsidRDefault="00FC68DB" w:rsidP="001B01D6">
      <w:pPr>
        <w:pStyle w:val="Aufzhlungszeichen"/>
        <w:numPr>
          <w:ilvl w:val="0"/>
          <w:numId w:val="11"/>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1908" w:name="_Toc338939182"/>
      <w:r w:rsidRPr="007055D9">
        <w:t xml:space="preserve">Attribute </w:t>
      </w:r>
      <w:r>
        <w:t>"</w:t>
      </w:r>
      <w:r w:rsidRPr="007055D9">
        <w:t>width</w:t>
      </w:r>
      <w:bookmarkEnd w:id="1908"/>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1909" w:name="_Toc338939184"/>
      <w:r w:rsidRPr="007055D9">
        <w:t xml:space="preserve">Attribute </w:t>
      </w:r>
      <w:r>
        <w:t>"</w:t>
      </w:r>
      <w:r w:rsidRPr="007055D9">
        <w:t>filler</w:t>
      </w:r>
      <w:bookmarkEnd w:id="1909"/>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569B430C"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1D67FE06" w14:textId="77777777" w:rsidR="00FC68DB" w:rsidRDefault="00FC68DB" w:rsidP="00B202D2">
      <w:pPr>
        <w:pStyle w:val="Note"/>
        <w:spacing w:after="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4A16CC" w:rsidRDefault="00FC68DB" w:rsidP="00B202D2">
      <w:pPr>
        <w:pStyle w:val="Example"/>
        <w:keepNext/>
        <w:spacing w:after="0"/>
        <w:rPr>
          <w:b/>
          <w:bCs/>
          <w:sz w:val="24"/>
          <w:szCs w:val="24"/>
        </w:rPr>
      </w:pPr>
      <w:r w:rsidRPr="004A16CC">
        <w:rPr>
          <w:b/>
          <w:bCs/>
          <w:sz w:val="24"/>
          <w:szCs w:val="24"/>
        </w:rPr>
        <w:t xml:space="preserve">Example A (within each optional </w:t>
      </w:r>
      <w:r w:rsidRPr="004A16CC">
        <w:rPr>
          <w:rFonts w:ascii="Courier New" w:hAnsi="Courier New" w:cs="Courier New"/>
          <w:b/>
          <w:bCs/>
          <w:i/>
          <w:sz w:val="24"/>
          <w:szCs w:val="24"/>
        </w:rPr>
        <w:t>attribute</w:t>
      </w:r>
      <w:r w:rsidRPr="004A16CC">
        <w:rPr>
          <w:b/>
          <w:bCs/>
          <w:sz w:val="24"/>
          <w:szCs w:val="24"/>
        </w:rPr>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t>
      </w:r>
      <w:proofErr w:type="spellStart"/>
      <w:r w:rsidRPr="00966BAF">
        <w:rPr>
          <w:b/>
          <w:color w:val="0070C0"/>
          <w:lang w:val="es-ES"/>
        </w:rPr>
        <w:t>weld_position</w:t>
      </w:r>
      <w:proofErr w:type="spellEnd"/>
      <w:r w:rsidRPr="00966BAF">
        <w:rPr>
          <w:b/>
          <w:color w:val="0070C0"/>
          <w:lang w:val="es-ES"/>
        </w:rPr>
        <w:t xml:space="preserve">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lastRenderedPageBreak/>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1910" w:name="WeldDefinitionIWeld"/>
      <w:bookmarkStart w:id="1911" w:name="_Toc3557029"/>
      <w:bookmarkStart w:id="1912" w:name="_Toc34747279"/>
      <w:bookmarkStart w:id="1913" w:name="_Toc77102098"/>
      <w:bookmarkStart w:id="1914" w:name="_Toc288200765"/>
      <w:bookmarkStart w:id="1915" w:name="_Toc338939109"/>
      <w:bookmarkEnd w:id="1910"/>
      <w:r w:rsidRPr="007055D9">
        <w:t xml:space="preserve">Element </w:t>
      </w:r>
      <w:r>
        <w:t>"</w:t>
      </w:r>
      <w:proofErr w:type="spellStart"/>
      <w:r>
        <w:t>sheet_parameter</w:t>
      </w:r>
      <w:bookmarkEnd w:id="1911"/>
      <w:proofErr w:type="spellEnd"/>
      <w:r>
        <w:t>"</w:t>
      </w:r>
      <w:bookmarkEnd w:id="1912"/>
      <w:bookmarkEnd w:id="1913"/>
    </w:p>
    <w:p w14:paraId="71215E74"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5F3BFB98" w:rsidR="00FC68DB" w:rsidRDefault="00FC68DB" w:rsidP="00B202D2">
      <w:pPr>
        <w:pStyle w:val="Beschriftung"/>
        <w:spacing w:before="120"/>
      </w:pPr>
      <w:bookmarkStart w:id="1916" w:name="_Toc3566502"/>
      <w:bookmarkStart w:id="1917" w:name="_Toc34747504"/>
      <w:bookmarkStart w:id="1918" w:name="_Toc77095963"/>
      <w:bookmarkStart w:id="1919" w:name="_Toc99614837"/>
      <w:r>
        <w:t xml:space="preserve">Table </w:t>
      </w:r>
      <w:r>
        <w:fldChar w:fldCharType="begin"/>
      </w:r>
      <w:r>
        <w:instrText xml:space="preserve"> SEQ Table \* ARABIC </w:instrText>
      </w:r>
      <w:r>
        <w:fldChar w:fldCharType="separate"/>
      </w:r>
      <w:r w:rsidR="001F4D75">
        <w:rPr>
          <w:noProof/>
        </w:rPr>
        <w:t>101</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1916"/>
      <w:bookmarkEnd w:id="1917"/>
      <w:bookmarkEnd w:id="1918"/>
      <w:bookmarkEnd w:id="1919"/>
    </w:p>
    <w:p w14:paraId="72A10A1B" w14:textId="77777777" w:rsidR="00FC68DB" w:rsidRPr="004A16CC" w:rsidRDefault="00FC68DB" w:rsidP="00B202D2">
      <w:pPr>
        <w:pStyle w:val="Example"/>
        <w:keepNext/>
        <w:keepLines/>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&lt;</w:t>
      </w:r>
      <w:proofErr w:type="spellStart"/>
      <w:r w:rsidRPr="00966BAF">
        <w:rPr>
          <w:i/>
          <w:lang w:val="es-ES"/>
        </w:rPr>
        <w:t>weld_position</w:t>
      </w:r>
      <w:proofErr w:type="spellEnd"/>
      <w:r w:rsidRPr="00966BAF">
        <w:rPr>
          <w:i/>
          <w:lang w:val="es-ES"/>
        </w:rPr>
        <w:t xml:space="preserve">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1920" w:name="_Toc3557030"/>
      <w:bookmarkStart w:id="1921" w:name="_Toc34747280"/>
      <w:bookmarkStart w:id="1922" w:name="_Toc77102099"/>
      <w:bookmarkStart w:id="1923" w:name="_Toc99614625"/>
      <w:r w:rsidRPr="007055D9">
        <w:t>I-Weld</w:t>
      </w:r>
      <w:bookmarkEnd w:id="1914"/>
      <w:bookmarkEnd w:id="1915"/>
      <w:bookmarkEnd w:id="1920"/>
      <w:bookmarkEnd w:id="1921"/>
      <w:bookmarkEnd w:id="1922"/>
      <w:bookmarkEnd w:id="1923"/>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w:t>
      </w:r>
      <w:proofErr w:type="spellStart"/>
      <w:r w:rsidRPr="007055D9">
        <w:t>χMCF</w:t>
      </w:r>
      <w:proofErr w:type="spellEnd"/>
      <w:r w:rsidRPr="007055D9">
        <w:t xml:space="preserve">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1924" w:name="_Toc3557031"/>
      <w:bookmarkStart w:id="1925" w:name="_Toc34747281"/>
      <w:bookmarkStart w:id="1926" w:name="_Toc77102100"/>
      <w:r w:rsidRPr="007055D9">
        <w:t>Sheet Parameters</w:t>
      </w:r>
      <w:bookmarkEnd w:id="1924"/>
      <w:bookmarkEnd w:id="1925"/>
      <w:bookmarkEnd w:id="1926"/>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1B01D6">
      <w:pPr>
        <w:pStyle w:val="Aufzhlungszeichen"/>
        <w:numPr>
          <w:ilvl w:val="0"/>
          <w:numId w:val="11"/>
        </w:numPr>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1B01D6">
      <w:pPr>
        <w:pStyle w:val="Aufzhlungszeichen"/>
        <w:numPr>
          <w:ilvl w:val="0"/>
          <w:numId w:val="11"/>
        </w:numPr>
      </w:pPr>
      <w:r w:rsidRPr="00F20CEB">
        <w:rPr>
          <w:sz w:val="24"/>
          <w:szCs w:val="28"/>
        </w:rPr>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1B01D6">
      <w:pPr>
        <w:pStyle w:val="Aufzhlungszeichen"/>
        <w:numPr>
          <w:ilvl w:val="0"/>
          <w:numId w:val="11"/>
        </w:numPr>
      </w:pPr>
      <w:r w:rsidRPr="00F20CEB">
        <w:rPr>
          <w:sz w:val="24"/>
          <w:szCs w:val="28"/>
        </w:rPr>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1927" w:name="_Toc3557032"/>
      <w:bookmarkStart w:id="1928" w:name="_Toc34747282"/>
      <w:bookmarkStart w:id="1929" w:name="_Toc77102101"/>
      <w:r w:rsidRPr="007055D9">
        <w:t>Weld Parameters</w:t>
      </w:r>
      <w:bookmarkEnd w:id="1927"/>
      <w:bookmarkEnd w:id="1928"/>
      <w:bookmarkEnd w:id="1929"/>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1B01D6">
      <w:pPr>
        <w:pStyle w:val="Aufzhlungszeichen"/>
        <w:numPr>
          <w:ilvl w:val="0"/>
          <w:numId w:val="11"/>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lastRenderedPageBreak/>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38"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1EDF3E4B" w:rsidR="00FC68DB" w:rsidRPr="00C330B4" w:rsidRDefault="00FC68DB" w:rsidP="00B202D2">
            <w:pPr>
              <w:pStyle w:val="Beschriftung"/>
            </w:pPr>
            <w:bookmarkStart w:id="1930" w:name="_Toc76030584"/>
            <w:bookmarkStart w:id="1931" w:name="_Toc94530869"/>
            <w:bookmarkStart w:id="1932" w:name="_Toc99614709"/>
            <w:r>
              <w:t xml:space="preserve">Figure </w:t>
            </w:r>
            <w:r>
              <w:fldChar w:fldCharType="begin"/>
            </w:r>
            <w:r>
              <w:instrText xml:space="preserve"> SEQ Figure \* ARABIC </w:instrText>
            </w:r>
            <w:r>
              <w:fldChar w:fldCharType="separate"/>
            </w:r>
            <w:r w:rsidR="001F4D75">
              <w:rPr>
                <w:noProof/>
              </w:rPr>
              <w:t>59</w:t>
            </w:r>
            <w:r>
              <w:fldChar w:fldCharType="end"/>
            </w:r>
            <w:r>
              <w:t>: I-Weld Sheet Layout</w:t>
            </w:r>
            <w:bookmarkEnd w:id="1930"/>
            <w:bookmarkEnd w:id="1931"/>
            <w:bookmarkEnd w:id="1932"/>
            <w:r>
              <w:t xml:space="preserve">  </w:t>
            </w:r>
          </w:p>
        </w:tc>
        <w:tc>
          <w:tcPr>
            <w:tcW w:w="4605" w:type="dxa"/>
            <w:shd w:val="clear" w:color="auto" w:fill="auto"/>
          </w:tcPr>
          <w:p w14:paraId="2984DFB8" w14:textId="3639293B" w:rsidR="00FC68DB" w:rsidRPr="00066EE3" w:rsidRDefault="00FC68DB" w:rsidP="00B202D2">
            <w:pPr>
              <w:pStyle w:val="Beschriftung"/>
              <w:rPr>
                <w:bCs/>
              </w:rPr>
            </w:pPr>
            <w:bookmarkStart w:id="1933" w:name="_Toc76030585"/>
            <w:bookmarkStart w:id="1934" w:name="_Toc94530870"/>
            <w:bookmarkStart w:id="1935" w:name="_Toc99614710"/>
            <w:r w:rsidRPr="00D84132">
              <w:t xml:space="preserve">Figure </w:t>
            </w:r>
            <w:r w:rsidRPr="00D84132">
              <w:fldChar w:fldCharType="begin"/>
            </w:r>
            <w:r w:rsidRPr="00D84132">
              <w:instrText xml:space="preserve"> SEQ Figure \* ARABIC </w:instrText>
            </w:r>
            <w:r w:rsidRPr="00D84132">
              <w:fldChar w:fldCharType="separate"/>
            </w:r>
            <w:r w:rsidR="001F4D75">
              <w:rPr>
                <w:noProof/>
              </w:rPr>
              <w:t>60</w:t>
            </w:r>
            <w:r w:rsidRPr="00D84132">
              <w:fldChar w:fldCharType="end"/>
            </w:r>
            <w:r w:rsidRPr="00D84132">
              <w:t>: I-Weld Parameters</w:t>
            </w:r>
            <w:bookmarkEnd w:id="1933"/>
            <w:bookmarkEnd w:id="1934"/>
            <w:bookmarkEnd w:id="1935"/>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proofErr w:type="spellStart"/>
            <w:r w:rsidRPr="007055D9">
              <w:rPr>
                <w:b/>
                <w:i/>
              </w:rPr>
              <w:t>χMCF</w:t>
            </w:r>
            <w:proofErr w:type="spellEnd"/>
            <w:r w:rsidRPr="007055D9">
              <w:rPr>
                <w:b/>
                <w:i/>
              </w:rPr>
              <w:t>-Key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2B5213B5" w:rsidR="00FC68DB" w:rsidRDefault="00FC68DB" w:rsidP="00B202D2">
      <w:pPr>
        <w:pStyle w:val="Beschriftung"/>
        <w:spacing w:before="120"/>
      </w:pPr>
      <w:bookmarkStart w:id="1936" w:name="_Toc3566503"/>
      <w:bookmarkStart w:id="1937" w:name="_Toc34747505"/>
      <w:bookmarkStart w:id="1938" w:name="_Toc77095964"/>
      <w:bookmarkStart w:id="1939" w:name="_Toc99614838"/>
      <w:r>
        <w:t xml:space="preserve">Table </w:t>
      </w:r>
      <w:r>
        <w:fldChar w:fldCharType="begin"/>
      </w:r>
      <w:r>
        <w:instrText xml:space="preserve"> SEQ Table \* ARABIC </w:instrText>
      </w:r>
      <w:r>
        <w:fldChar w:fldCharType="separate"/>
      </w:r>
      <w:r w:rsidR="001F4D75">
        <w:rPr>
          <w:noProof/>
        </w:rPr>
        <w:t>102</w:t>
      </w:r>
      <w:r>
        <w:fldChar w:fldCharType="end"/>
      </w:r>
      <w:r>
        <w:t>: Parameters of I-Weld</w:t>
      </w:r>
      <w:bookmarkEnd w:id="1936"/>
      <w:bookmarkEnd w:id="1937"/>
      <w:bookmarkEnd w:id="1938"/>
      <w:bookmarkEnd w:id="1939"/>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1940" w:name="_Toc338939186"/>
      <w:bookmarkStart w:id="1941" w:name="_Toc3557033"/>
      <w:bookmarkStart w:id="1942" w:name="_Toc34747283"/>
      <w:bookmarkStart w:id="1943" w:name="_Toc77102102"/>
      <w:r w:rsidRPr="007055D9">
        <w:t>Attributes</w:t>
      </w:r>
      <w:bookmarkEnd w:id="1940"/>
      <w:bookmarkEnd w:id="1941"/>
      <w:bookmarkEnd w:id="1942"/>
      <w:bookmarkEnd w:id="1943"/>
    </w:p>
    <w:p w14:paraId="547A1CA7" w14:textId="77777777" w:rsidR="00FC68DB" w:rsidRPr="007055D9" w:rsidRDefault="00FC68DB" w:rsidP="00B202D2">
      <w:pPr>
        <w:pStyle w:val="berschrift5"/>
      </w:pPr>
      <w:bookmarkStart w:id="1944" w:name="_Toc338939188"/>
      <w:r w:rsidRPr="007055D9">
        <w:t xml:space="preserve">Attribute </w:t>
      </w:r>
      <w:r>
        <w:t>"</w:t>
      </w:r>
      <w:r w:rsidRPr="007055D9">
        <w:t>base</w:t>
      </w:r>
      <w:bookmarkEnd w:id="1944"/>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1945" w:name="_Toc338939189"/>
      <w:r w:rsidRPr="007055D9">
        <w:t xml:space="preserve">Attribute </w:t>
      </w:r>
      <w:r>
        <w:t>"</w:t>
      </w:r>
      <w:r w:rsidRPr="007055D9">
        <w:t>technology</w:t>
      </w:r>
      <w:bookmarkEnd w:id="1945"/>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5BD169D1"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0BD5690C"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1B01D6">
      <w:pPr>
        <w:pStyle w:val="Aufzhlungszeichen"/>
        <w:numPr>
          <w:ilvl w:val="0"/>
          <w:numId w:val="11"/>
        </w:numPr>
        <w:rPr>
          <w:rStyle w:val="XMLElement"/>
        </w:rPr>
      </w:pPr>
      <w:r>
        <w:rPr>
          <w:rStyle w:val="XMLElement"/>
        </w:rPr>
        <w:t>friction</w:t>
      </w:r>
    </w:p>
    <w:p w14:paraId="444BAF57" w14:textId="77777777" w:rsidR="00FC68DB" w:rsidRPr="007055D9" w:rsidRDefault="00FC68DB" w:rsidP="001B01D6">
      <w:pPr>
        <w:pStyle w:val="Aufzhlungszeichen"/>
        <w:numPr>
          <w:ilvl w:val="0"/>
          <w:numId w:val="11"/>
        </w:numPr>
        <w:rPr>
          <w:rStyle w:val="XMLElement"/>
        </w:rPr>
      </w:pPr>
      <w:r>
        <w:rPr>
          <w:rStyle w:val="XMLElement"/>
        </w:rPr>
        <w:t>brazing</w:t>
      </w:r>
    </w:p>
    <w:p w14:paraId="26927120" w14:textId="77777777" w:rsidR="00FC68DB" w:rsidRPr="007055D9" w:rsidRDefault="00FC68DB" w:rsidP="00B202D2">
      <w:pPr>
        <w:pStyle w:val="berschrift4"/>
      </w:pPr>
      <w:bookmarkStart w:id="1946" w:name="_Toc338939190"/>
      <w:bookmarkStart w:id="1947" w:name="_Toc3557034"/>
      <w:bookmarkStart w:id="1948" w:name="_Toc34747284"/>
      <w:bookmarkStart w:id="1949" w:name="_Toc77102103"/>
      <w:r w:rsidRPr="007055D9">
        <w:t xml:space="preserve">Element </w:t>
      </w:r>
      <w:r>
        <w:t>"</w:t>
      </w:r>
      <w:proofErr w:type="spellStart"/>
      <w:r w:rsidRPr="007055D9">
        <w:t>weld_position</w:t>
      </w:r>
      <w:bookmarkEnd w:id="1946"/>
      <w:bookmarkEnd w:id="1947"/>
      <w:proofErr w:type="spellEnd"/>
      <w:r>
        <w:t>"</w:t>
      </w:r>
      <w:bookmarkEnd w:id="1948"/>
      <w:bookmarkEnd w:id="1949"/>
    </w:p>
    <w:p w14:paraId="5B0AAE44"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4A16CC">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4A16CC">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4A16CC">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4A16CC">
            <w:pPr>
              <w:keepNext/>
              <w:rPr>
                <w:sz w:val="20"/>
                <w:szCs w:val="20"/>
              </w:rPr>
            </w:pPr>
            <w:proofErr w:type="spellStart"/>
            <w:r>
              <w:rPr>
                <w:sz w:val="20"/>
                <w:szCs w:val="20"/>
              </w:rPr>
              <w:t>filler_material</w:t>
            </w:r>
            <w:proofErr w:type="spellEnd"/>
          </w:p>
        </w:tc>
        <w:tc>
          <w:tcPr>
            <w:tcW w:w="1800" w:type="dxa"/>
            <w:shd w:val="clear" w:color="auto" w:fill="auto"/>
          </w:tcPr>
          <w:p w14:paraId="08403974" w14:textId="77777777" w:rsidR="00FC68DB" w:rsidRPr="00FF546F" w:rsidRDefault="00FC68DB" w:rsidP="004A16CC">
            <w:pPr>
              <w:keepNext/>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4A16CC">
            <w:pPr>
              <w:keepNext/>
              <w:rPr>
                <w:sz w:val="20"/>
                <w:szCs w:val="20"/>
              </w:rPr>
            </w:pPr>
            <w:r w:rsidRPr="00A20C5C">
              <w:rPr>
                <w:sz w:val="20"/>
                <w:szCs w:val="20"/>
              </w:rPr>
              <w:t>Optional</w:t>
            </w:r>
          </w:p>
        </w:tc>
      </w:tr>
    </w:tbl>
    <w:p w14:paraId="4AB208F8" w14:textId="786F83C3" w:rsidR="00FC68DB" w:rsidRDefault="00FC68DB" w:rsidP="00B202D2">
      <w:pPr>
        <w:pStyle w:val="Beschriftung"/>
        <w:spacing w:before="120"/>
      </w:pPr>
      <w:bookmarkStart w:id="1950" w:name="_Toc3566504"/>
      <w:bookmarkStart w:id="1951" w:name="_Toc34747506"/>
      <w:bookmarkStart w:id="1952" w:name="_Toc77095965"/>
      <w:bookmarkStart w:id="1953" w:name="_Toc338939192"/>
      <w:bookmarkStart w:id="1954" w:name="_Toc99614839"/>
      <w:r>
        <w:t xml:space="preserve">Table </w:t>
      </w:r>
      <w:r>
        <w:fldChar w:fldCharType="begin"/>
      </w:r>
      <w:r>
        <w:instrText xml:space="preserve"> SEQ Table \* ARABIC </w:instrText>
      </w:r>
      <w:r>
        <w:fldChar w:fldCharType="separate"/>
      </w:r>
      <w:r w:rsidR="001F4D75">
        <w:rPr>
          <w:noProof/>
        </w:rPr>
        <w:t>103</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1950"/>
      <w:bookmarkEnd w:id="1951"/>
      <w:bookmarkEnd w:id="1952"/>
      <w:bookmarkEnd w:id="1954"/>
      <w:r>
        <w:t xml:space="preserve"> </w:t>
      </w:r>
    </w:p>
    <w:p w14:paraId="2B0EEF3B" w14:textId="77777777" w:rsidR="00FC68DB" w:rsidRDefault="00FC68DB" w:rsidP="00B202D2">
      <w:pPr>
        <w:pStyle w:val="berschrift5"/>
      </w:pPr>
      <w:r w:rsidRPr="007055D9">
        <w:lastRenderedPageBreak/>
        <w:t>Attribute</w:t>
      </w:r>
      <w:r>
        <w:t>s</w:t>
      </w:r>
      <w:r w:rsidRPr="007055D9">
        <w:t xml:space="preserve"> </w:t>
      </w:r>
      <w:r>
        <w:t>"u, x, y, z, reference"</w:t>
      </w:r>
    </w:p>
    <w:p w14:paraId="76FC7BCD" w14:textId="5F95B6EE"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1F4D75">
        <w:rPr>
          <w:b w:val="0"/>
        </w:rPr>
        <w:t>10.2.4.4</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1953"/>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1955" w:name="_Toc338939194"/>
      <w:r w:rsidRPr="007055D9">
        <w:t xml:space="preserve">Attribute </w:t>
      </w:r>
      <w:r>
        <w:t>"</w:t>
      </w:r>
      <w:r w:rsidRPr="007055D9">
        <w:t>filler</w:t>
      </w:r>
      <w:bookmarkEnd w:id="1955"/>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28CAD900"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4A16CC" w:rsidRDefault="00FC68DB" w:rsidP="00B202D2">
      <w:pPr>
        <w:pStyle w:val="Example"/>
        <w:keepNext/>
        <w:rPr>
          <w:b/>
          <w:bCs/>
          <w:sz w:val="24"/>
          <w:szCs w:val="24"/>
        </w:rPr>
      </w:pPr>
      <w:r w:rsidRPr="004A16CC">
        <w:rPr>
          <w:b/>
          <w:bCs/>
          <w:sz w:val="24"/>
          <w:szCs w:val="24"/>
        </w:rPr>
        <w:t xml:space="preserve">Example A (within each </w:t>
      </w:r>
      <w:r w:rsidRPr="004A16CC">
        <w:rPr>
          <w:rFonts w:ascii="Courier New" w:hAnsi="Courier New" w:cs="Courier New"/>
          <w:b/>
          <w:bCs/>
          <w:i/>
          <w:sz w:val="24"/>
          <w:szCs w:val="24"/>
        </w:rPr>
        <w:t>attribute</w:t>
      </w:r>
      <w:r w:rsidRPr="004A16CC">
        <w:rPr>
          <w:b/>
          <w:bCs/>
          <w:sz w:val="24"/>
          <w:szCs w:val="24"/>
        </w:rPr>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t>
      </w:r>
      <w:proofErr w:type="spellStart"/>
      <w:r w:rsidRPr="00966BAF">
        <w:rPr>
          <w:b/>
          <w:color w:val="0070C0"/>
          <w:lang w:val="es-ES"/>
        </w:rPr>
        <w:t>weld_position</w:t>
      </w:r>
      <w:proofErr w:type="spellEnd"/>
      <w:r w:rsidRPr="00966BAF">
        <w:rPr>
          <w:b/>
          <w:color w:val="0070C0"/>
          <w:lang w:val="es-ES"/>
        </w:rPr>
        <w:t xml:space="preserve">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1956" w:name="WeldDefinitionOverlapWeld"/>
      <w:bookmarkStart w:id="1957" w:name="_Toc3557035"/>
      <w:bookmarkStart w:id="1958" w:name="_Toc34747285"/>
      <w:bookmarkStart w:id="1959" w:name="_Toc77102104"/>
      <w:bookmarkStart w:id="1960" w:name="_Toc288200766"/>
      <w:bookmarkStart w:id="1961" w:name="_Toc338939110"/>
      <w:bookmarkEnd w:id="1956"/>
      <w:r w:rsidRPr="007055D9">
        <w:t xml:space="preserve">Element </w:t>
      </w:r>
      <w:r>
        <w:t>"</w:t>
      </w:r>
      <w:proofErr w:type="spellStart"/>
      <w:r>
        <w:t>sheet_parameter</w:t>
      </w:r>
      <w:bookmarkEnd w:id="1957"/>
      <w:proofErr w:type="spellEnd"/>
      <w:r>
        <w:t>"</w:t>
      </w:r>
      <w:bookmarkEnd w:id="1958"/>
      <w:bookmarkEnd w:id="1959"/>
    </w:p>
    <w:p w14:paraId="1DFC0A5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4CB37465" w:rsidR="00FC68DB" w:rsidRDefault="00FC68DB" w:rsidP="00B202D2">
      <w:pPr>
        <w:pStyle w:val="Beschriftung"/>
        <w:spacing w:before="120"/>
      </w:pPr>
      <w:bookmarkStart w:id="1962" w:name="_Toc3566505"/>
      <w:bookmarkStart w:id="1963" w:name="_Toc34747507"/>
      <w:bookmarkStart w:id="1964" w:name="_Toc77095966"/>
      <w:bookmarkStart w:id="1965" w:name="_Toc99614840"/>
      <w:r>
        <w:t xml:space="preserve">Table </w:t>
      </w:r>
      <w:r>
        <w:fldChar w:fldCharType="begin"/>
      </w:r>
      <w:r>
        <w:instrText xml:space="preserve"> SEQ Table \* ARABIC </w:instrText>
      </w:r>
      <w:r>
        <w:fldChar w:fldCharType="separate"/>
      </w:r>
      <w:r w:rsidR="001F4D75">
        <w:rPr>
          <w:noProof/>
        </w:rPr>
        <w:t>104</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1962"/>
      <w:bookmarkEnd w:id="1963"/>
      <w:bookmarkEnd w:id="1964"/>
      <w:bookmarkEnd w:id="1965"/>
      <w:r>
        <w:t xml:space="preserve"> </w:t>
      </w:r>
    </w:p>
    <w:p w14:paraId="054B802E" w14:textId="77777777" w:rsidR="00FC68DB" w:rsidRPr="004A16CC" w:rsidRDefault="00FC68DB" w:rsidP="00B202D2">
      <w:pPr>
        <w:pStyle w:val="Example"/>
        <w:keepNext/>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t>
      </w:r>
      <w:proofErr w:type="spellStart"/>
      <w:r w:rsidRPr="00966BAF">
        <w:rPr>
          <w:i/>
          <w:lang w:val="es-ES"/>
        </w:rPr>
        <w:t>weld_position</w:t>
      </w:r>
      <w:proofErr w:type="spellEnd"/>
      <w:r w:rsidRPr="00966BAF">
        <w:rPr>
          <w:i/>
          <w:lang w:val="es-ES"/>
        </w:rPr>
        <w:t xml:space="preserve">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1966" w:name="_Toc3557036"/>
      <w:bookmarkStart w:id="1967" w:name="_Toc34747286"/>
      <w:bookmarkStart w:id="1968" w:name="_Toc77102105"/>
      <w:bookmarkStart w:id="1969" w:name="_Toc99614626"/>
      <w:r w:rsidRPr="007055D9">
        <w:lastRenderedPageBreak/>
        <w:t>Overlap Weld</w:t>
      </w:r>
      <w:bookmarkEnd w:id="1960"/>
      <w:bookmarkEnd w:id="1961"/>
      <w:bookmarkEnd w:id="1966"/>
      <w:bookmarkEnd w:id="1967"/>
      <w:bookmarkEnd w:id="1968"/>
      <w:bookmarkEnd w:id="1969"/>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w:t>
      </w:r>
      <w:proofErr w:type="spellStart"/>
      <w:r w:rsidRPr="007055D9">
        <w:t>χMCF</w:t>
      </w:r>
      <w:proofErr w:type="spellEnd"/>
      <w:r w:rsidRPr="007055D9">
        <w:t xml:space="preserve">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19"/>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1970" w:name="_Toc3557037"/>
      <w:bookmarkStart w:id="1971" w:name="_Toc34747287"/>
      <w:bookmarkStart w:id="1972" w:name="_Toc77102106"/>
      <w:r w:rsidRPr="007055D9">
        <w:t>Simple Overlap Weld</w:t>
      </w:r>
      <w:bookmarkEnd w:id="1970"/>
      <w:bookmarkEnd w:id="1971"/>
      <w:bookmarkEnd w:id="1972"/>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03456"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1B01D6">
      <w:pPr>
        <w:pStyle w:val="Aufzhlungszeichen"/>
        <w:numPr>
          <w:ilvl w:val="0"/>
          <w:numId w:val="11"/>
        </w:numPr>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1B01D6">
      <w:pPr>
        <w:pStyle w:val="Aufzhlungszeichen"/>
        <w:numPr>
          <w:ilvl w:val="0"/>
          <w:numId w:val="11"/>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1B01D6">
      <w:pPr>
        <w:pStyle w:val="Aufzhlungszeichen"/>
        <w:numPr>
          <w:ilvl w:val="0"/>
          <w:numId w:val="11"/>
        </w:numPr>
        <w:spacing w:after="120"/>
        <w:rPr>
          <w:sz w:val="20"/>
        </w:rPr>
      </w:pPr>
      <w:r>
        <w:rPr>
          <w:noProof/>
          <w:lang w:eastAsia="en-US"/>
        </w:rPr>
        <mc:AlternateContent>
          <mc:Choice Requires="wps">
            <w:drawing>
              <wp:anchor distT="0" distB="0" distL="114300" distR="114300" simplePos="0" relativeHeight="251686400"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034BEFDB" w:rsidR="001F4D75" w:rsidRPr="0079510C" w:rsidRDefault="001F4D75" w:rsidP="00FC68DB">
                            <w:pPr>
                              <w:pStyle w:val="Beschriftung"/>
                              <w:rPr>
                                <w:noProof/>
                                <w:sz w:val="24"/>
                                <w:szCs w:val="26"/>
                              </w:rPr>
                            </w:pPr>
                            <w:bookmarkStart w:id="1973" w:name="_Toc3557135"/>
                            <w:bookmarkStart w:id="1974" w:name="_Toc34747388"/>
                            <w:bookmarkStart w:id="1975" w:name="_Toc76030586"/>
                            <w:bookmarkStart w:id="1976" w:name="_Toc94530871"/>
                            <w:bookmarkStart w:id="1977" w:name="_Toc99614711"/>
                            <w:r>
                              <w:t xml:space="preserve">Figure </w:t>
                            </w:r>
                            <w:r>
                              <w:fldChar w:fldCharType="begin"/>
                            </w:r>
                            <w:r>
                              <w:instrText xml:space="preserve"> SEQ Figure \* ARABIC </w:instrText>
                            </w:r>
                            <w:r>
                              <w:fldChar w:fldCharType="separate"/>
                            </w:r>
                            <w:ins w:id="1978" w:author="Weinert, Matthias (M.)" w:date="2022-02-21T10:55:00Z">
                              <w:r>
                                <w:rPr>
                                  <w:noProof/>
                                </w:rPr>
                                <w:t>61</w:t>
                              </w:r>
                            </w:ins>
                            <w:del w:id="1979" w:author="Weinert, Matthias (M.)" w:date="2022-02-21T10:53:00Z">
                              <w:r w:rsidDel="006344F0">
                                <w:rPr>
                                  <w:noProof/>
                                </w:rPr>
                                <w:delText>62</w:delText>
                              </w:r>
                            </w:del>
                            <w:r>
                              <w:fldChar w:fldCharType="end"/>
                            </w:r>
                            <w:r>
                              <w:t>: Overlap Weld Sheet Layout</w:t>
                            </w:r>
                            <w:bookmarkEnd w:id="1973"/>
                            <w:bookmarkEnd w:id="1974"/>
                            <w:bookmarkEnd w:id="1975"/>
                            <w:bookmarkEnd w:id="1976"/>
                            <w:bookmarkEnd w:id="19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034BEFDB" w:rsidR="001F4D75" w:rsidRPr="0079510C" w:rsidRDefault="001F4D75" w:rsidP="00FC68DB">
                      <w:pPr>
                        <w:pStyle w:val="Beschriftung"/>
                        <w:rPr>
                          <w:noProof/>
                          <w:sz w:val="24"/>
                          <w:szCs w:val="26"/>
                        </w:rPr>
                      </w:pPr>
                      <w:bookmarkStart w:id="1980" w:name="_Toc3557135"/>
                      <w:bookmarkStart w:id="1981" w:name="_Toc34747388"/>
                      <w:bookmarkStart w:id="1982" w:name="_Toc76030586"/>
                      <w:bookmarkStart w:id="1983" w:name="_Toc94530871"/>
                      <w:bookmarkStart w:id="1984" w:name="_Toc99614711"/>
                      <w:r>
                        <w:t xml:space="preserve">Figure </w:t>
                      </w:r>
                      <w:r>
                        <w:fldChar w:fldCharType="begin"/>
                      </w:r>
                      <w:r>
                        <w:instrText xml:space="preserve"> SEQ Figure \* ARABIC </w:instrText>
                      </w:r>
                      <w:r>
                        <w:fldChar w:fldCharType="separate"/>
                      </w:r>
                      <w:ins w:id="1985" w:author="Weinert, Matthias (M.)" w:date="2022-02-21T10:55:00Z">
                        <w:r>
                          <w:rPr>
                            <w:noProof/>
                          </w:rPr>
                          <w:t>61</w:t>
                        </w:r>
                      </w:ins>
                      <w:del w:id="1986" w:author="Weinert, Matthias (M.)" w:date="2022-02-21T10:53:00Z">
                        <w:r w:rsidDel="006344F0">
                          <w:rPr>
                            <w:noProof/>
                          </w:rPr>
                          <w:delText>62</w:delText>
                        </w:r>
                      </w:del>
                      <w:r>
                        <w:fldChar w:fldCharType="end"/>
                      </w:r>
                      <w:r>
                        <w:t>: Overlap Weld Sheet Layout</w:t>
                      </w:r>
                      <w:bookmarkEnd w:id="1980"/>
                      <w:bookmarkEnd w:id="1981"/>
                      <w:bookmarkEnd w:id="1982"/>
                      <w:bookmarkEnd w:id="1983"/>
                      <w:bookmarkEnd w:id="1984"/>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lang w:val="en-US"/>
        </w:rPr>
        <w:drawing>
          <wp:anchor distT="0" distB="0" distL="114300" distR="114300" simplePos="0" relativeHeight="251606528"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40">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potential welds on the connection:</w:t>
      </w:r>
    </w:p>
    <w:p w14:paraId="2EF00209" w14:textId="77777777" w:rsidR="00FC68DB" w:rsidRPr="007055D9" w:rsidRDefault="00FC68DB" w:rsidP="001B01D6">
      <w:pPr>
        <w:pStyle w:val="Aufzhlungszeichen"/>
        <w:numPr>
          <w:ilvl w:val="0"/>
          <w:numId w:val="11"/>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1B01D6">
      <w:pPr>
        <w:pStyle w:val="Aufzhlungszeichen"/>
        <w:numPr>
          <w:ilvl w:val="0"/>
          <w:numId w:val="11"/>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1B01D6">
      <w:pPr>
        <w:pStyle w:val="Aufzhlungszeichen"/>
        <w:numPr>
          <w:ilvl w:val="0"/>
          <w:numId w:val="11"/>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689472"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5B563756" w:rsidR="001F4D75" w:rsidRPr="00A00F34" w:rsidRDefault="001F4D75" w:rsidP="00FC68DB">
                            <w:pPr>
                              <w:pStyle w:val="Beschriftung"/>
                              <w:rPr>
                                <w:noProof/>
                                <w:szCs w:val="24"/>
                              </w:rPr>
                            </w:pPr>
                            <w:bookmarkStart w:id="1987" w:name="_Toc3557136"/>
                            <w:bookmarkStart w:id="1988" w:name="_Toc34747389"/>
                            <w:bookmarkStart w:id="1989" w:name="_Toc76030587"/>
                            <w:bookmarkStart w:id="1990" w:name="_Toc94530872"/>
                            <w:bookmarkStart w:id="1991" w:name="_Toc99614712"/>
                            <w:r>
                              <w:t xml:space="preserve">Figure </w:t>
                            </w:r>
                            <w:r>
                              <w:fldChar w:fldCharType="begin"/>
                            </w:r>
                            <w:r>
                              <w:instrText xml:space="preserve"> SEQ Figure \* ARABIC </w:instrText>
                            </w:r>
                            <w:r>
                              <w:fldChar w:fldCharType="separate"/>
                            </w:r>
                            <w:ins w:id="1992" w:author="Weinert, Matthias (M.)" w:date="2022-02-21T10:55:00Z">
                              <w:r>
                                <w:rPr>
                                  <w:noProof/>
                                </w:rPr>
                                <w:t>62</w:t>
                              </w:r>
                            </w:ins>
                            <w:del w:id="1993" w:author="Weinert, Matthias (M.)" w:date="2022-02-21T10:53:00Z">
                              <w:r w:rsidDel="006344F0">
                                <w:rPr>
                                  <w:noProof/>
                                </w:rPr>
                                <w:delText>63</w:delText>
                              </w:r>
                            </w:del>
                            <w:r>
                              <w:fldChar w:fldCharType="end"/>
                            </w:r>
                            <w:r>
                              <w:t>: Overlap Weld Parameters</w:t>
                            </w:r>
                            <w:bookmarkEnd w:id="1987"/>
                            <w:bookmarkEnd w:id="1988"/>
                            <w:bookmarkEnd w:id="1989"/>
                            <w:bookmarkEnd w:id="1990"/>
                            <w:bookmarkEnd w:id="19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689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5B563756" w:rsidR="001F4D75" w:rsidRPr="00A00F34" w:rsidRDefault="001F4D75" w:rsidP="00FC68DB">
                      <w:pPr>
                        <w:pStyle w:val="Beschriftung"/>
                        <w:rPr>
                          <w:noProof/>
                          <w:szCs w:val="24"/>
                        </w:rPr>
                      </w:pPr>
                      <w:bookmarkStart w:id="1994" w:name="_Toc3557136"/>
                      <w:bookmarkStart w:id="1995" w:name="_Toc34747389"/>
                      <w:bookmarkStart w:id="1996" w:name="_Toc76030587"/>
                      <w:bookmarkStart w:id="1997" w:name="_Toc94530872"/>
                      <w:bookmarkStart w:id="1998" w:name="_Toc99614712"/>
                      <w:r>
                        <w:t xml:space="preserve">Figure </w:t>
                      </w:r>
                      <w:r>
                        <w:fldChar w:fldCharType="begin"/>
                      </w:r>
                      <w:r>
                        <w:instrText xml:space="preserve"> SEQ Figure \* ARABIC </w:instrText>
                      </w:r>
                      <w:r>
                        <w:fldChar w:fldCharType="separate"/>
                      </w:r>
                      <w:ins w:id="1999" w:author="Weinert, Matthias (M.)" w:date="2022-02-21T10:55:00Z">
                        <w:r>
                          <w:rPr>
                            <w:noProof/>
                          </w:rPr>
                          <w:t>62</w:t>
                        </w:r>
                      </w:ins>
                      <w:del w:id="2000" w:author="Weinert, Matthias (M.)" w:date="2022-02-21T10:53:00Z">
                        <w:r w:rsidDel="006344F0">
                          <w:rPr>
                            <w:noProof/>
                          </w:rPr>
                          <w:delText>63</w:delText>
                        </w:r>
                      </w:del>
                      <w:r>
                        <w:fldChar w:fldCharType="end"/>
                      </w:r>
                      <w:r>
                        <w:t>: Overlap Weld Parameters</w:t>
                      </w:r>
                      <w:bookmarkEnd w:id="1994"/>
                      <w:bookmarkEnd w:id="1995"/>
                      <w:bookmarkEnd w:id="1996"/>
                      <w:bookmarkEnd w:id="1997"/>
                      <w:bookmarkEnd w:id="1998"/>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w:t>
      </w:r>
      <w:proofErr w:type="spellStart"/>
      <w:r w:rsidRPr="007055D9">
        <w:t>χMCF</w:t>
      </w:r>
      <w:proofErr w:type="spellEnd"/>
      <w:r w:rsidRPr="007055D9">
        <w:t xml:space="preserve">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3.75pt;height:33.75pt" o:ole="">
            <v:imagedata r:id="rId141" o:title=""/>
          </v:shape>
          <o:OLEObject Type="Embed" ProgID="Equation.3" ShapeID="_x0000_i1028" DrawAspect="Content" ObjectID="_1710228287" r:id="rId142"/>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 xml:space="preserve">Inside the </w:t>
      </w:r>
      <w:proofErr w:type="spellStart"/>
      <w:r w:rsidRPr="007055D9">
        <w:t>χMCF</w:t>
      </w:r>
      <w:proofErr w:type="spellEnd"/>
      <w:r w:rsidRPr="007055D9">
        <w:t xml:space="preserve">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proofErr w:type="spellStart"/>
            <w:r w:rsidRPr="0026200C">
              <w:rPr>
                <w:b/>
                <w:i/>
                <w:sz w:val="20"/>
              </w:rPr>
              <w:t>χMCF</w:t>
            </w:r>
            <w:proofErr w:type="spellEnd"/>
            <w:r w:rsidRPr="0026200C">
              <w:rPr>
                <w:b/>
                <w:i/>
                <w:sz w:val="20"/>
              </w:rPr>
              <w:t>-Key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07642DA7" w:rsidR="00FC68DB" w:rsidRDefault="00FC68DB" w:rsidP="00B202D2">
      <w:pPr>
        <w:pStyle w:val="Beschriftung"/>
        <w:spacing w:before="120"/>
      </w:pPr>
      <w:bookmarkStart w:id="2001" w:name="_Toc3566506"/>
      <w:bookmarkStart w:id="2002" w:name="_Toc34747508"/>
      <w:bookmarkStart w:id="2003" w:name="_Toc77095967"/>
      <w:bookmarkStart w:id="2004" w:name="_Toc99614841"/>
      <w:r>
        <w:t xml:space="preserve">Table </w:t>
      </w:r>
      <w:r>
        <w:fldChar w:fldCharType="begin"/>
      </w:r>
      <w:r>
        <w:instrText xml:space="preserve"> SEQ Table \* ARABIC </w:instrText>
      </w:r>
      <w:r>
        <w:fldChar w:fldCharType="separate"/>
      </w:r>
      <w:r w:rsidR="001F4D75">
        <w:rPr>
          <w:noProof/>
        </w:rPr>
        <w:t>105</w:t>
      </w:r>
      <w:r>
        <w:fldChar w:fldCharType="end"/>
      </w:r>
      <w:r>
        <w:t>: Parameters of Overlap Weld</w:t>
      </w:r>
      <w:bookmarkEnd w:id="2001"/>
      <w:bookmarkEnd w:id="2002"/>
      <w:bookmarkEnd w:id="2003"/>
      <w:bookmarkEnd w:id="2004"/>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2005" w:name="_Toc338939112"/>
      <w:bookmarkStart w:id="2006" w:name="_Toc3557038"/>
      <w:bookmarkStart w:id="2007" w:name="_Toc34747288"/>
      <w:bookmarkStart w:id="2008" w:name="_Toc77102107"/>
      <w:r w:rsidRPr="007055D9">
        <w:t>Single Sided Double Overlap Weld</w:t>
      </w:r>
      <w:bookmarkEnd w:id="2005"/>
      <w:bookmarkEnd w:id="2006"/>
      <w:bookmarkEnd w:id="2007"/>
      <w:bookmarkEnd w:id="2008"/>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1B01D6">
      <w:pPr>
        <w:pStyle w:val="Aufzhlungszeichen"/>
        <w:keepNext/>
        <w:numPr>
          <w:ilvl w:val="0"/>
          <w:numId w:val="11"/>
        </w:numPr>
      </w:pPr>
      <w:r>
        <w:rPr>
          <w:b/>
          <w:bCs/>
          <w:i/>
          <w:iCs/>
          <w:noProof/>
          <w:lang w:eastAsia="en-US"/>
        </w:rPr>
        <w:drawing>
          <wp:anchor distT="0" distB="0" distL="114300" distR="114300" simplePos="0" relativeHeight="251612672"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BC4501">
        <w:rPr>
          <w:sz w:val="24"/>
          <w:szCs w:val="28"/>
        </w:rPr>
        <w:t>t</w:t>
      </w:r>
      <w:r w:rsidRPr="00BC4501">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1B01D6">
      <w:pPr>
        <w:pStyle w:val="Aufzhlungszeichen"/>
        <w:keepNext/>
        <w:numPr>
          <w:ilvl w:val="0"/>
          <w:numId w:val="11"/>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1B01D6">
      <w:pPr>
        <w:pStyle w:val="Aufzhlungszeichen"/>
        <w:numPr>
          <w:ilvl w:val="0"/>
          <w:numId w:val="11"/>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692544"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3D87918D" w:rsidR="001F4D75" w:rsidRPr="008B5970" w:rsidRDefault="001F4D75" w:rsidP="00FC68DB">
                            <w:pPr>
                              <w:pStyle w:val="Beschriftung"/>
                              <w:rPr>
                                <w:noProof/>
                                <w:sz w:val="24"/>
                                <w:szCs w:val="26"/>
                              </w:rPr>
                            </w:pPr>
                            <w:bookmarkStart w:id="2009" w:name="_Toc3557137"/>
                            <w:bookmarkStart w:id="2010" w:name="_Toc34747390"/>
                            <w:bookmarkStart w:id="2011" w:name="_Toc76030588"/>
                            <w:bookmarkStart w:id="2012" w:name="_Toc94530873"/>
                            <w:bookmarkStart w:id="2013" w:name="_Toc99614713"/>
                            <w:r>
                              <w:t xml:space="preserve">Figure </w:t>
                            </w:r>
                            <w:r>
                              <w:fldChar w:fldCharType="begin"/>
                            </w:r>
                            <w:r>
                              <w:instrText xml:space="preserve"> SEQ Figure \* ARABIC </w:instrText>
                            </w:r>
                            <w:r>
                              <w:fldChar w:fldCharType="separate"/>
                            </w:r>
                            <w:ins w:id="2014" w:author="Weinert, Matthias (M.)" w:date="2022-02-21T10:55:00Z">
                              <w:r>
                                <w:rPr>
                                  <w:noProof/>
                                </w:rPr>
                                <w:t>63</w:t>
                              </w:r>
                            </w:ins>
                            <w:del w:id="2015" w:author="Weinert, Matthias (M.)" w:date="2022-02-21T10:53:00Z">
                              <w:r w:rsidDel="006344F0">
                                <w:rPr>
                                  <w:noProof/>
                                </w:rPr>
                                <w:delText>64</w:delText>
                              </w:r>
                            </w:del>
                            <w:r>
                              <w:fldChar w:fldCharType="end"/>
                            </w:r>
                            <w:r>
                              <w:t xml:space="preserve">: </w:t>
                            </w:r>
                            <w:r w:rsidRPr="007055D9">
                              <w:t>Single Sided Double Overlap Weld</w:t>
                            </w:r>
                            <w:bookmarkEnd w:id="2009"/>
                            <w:bookmarkEnd w:id="2010"/>
                            <w:bookmarkEnd w:id="2011"/>
                            <w:bookmarkEnd w:id="2012"/>
                            <w:bookmarkEnd w:id="20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692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3D87918D" w:rsidR="001F4D75" w:rsidRPr="008B5970" w:rsidRDefault="001F4D75" w:rsidP="00FC68DB">
                      <w:pPr>
                        <w:pStyle w:val="Beschriftung"/>
                        <w:rPr>
                          <w:noProof/>
                          <w:sz w:val="24"/>
                          <w:szCs w:val="26"/>
                        </w:rPr>
                      </w:pPr>
                      <w:bookmarkStart w:id="2016" w:name="_Toc3557137"/>
                      <w:bookmarkStart w:id="2017" w:name="_Toc34747390"/>
                      <w:bookmarkStart w:id="2018" w:name="_Toc76030588"/>
                      <w:bookmarkStart w:id="2019" w:name="_Toc94530873"/>
                      <w:bookmarkStart w:id="2020" w:name="_Toc99614713"/>
                      <w:r>
                        <w:t xml:space="preserve">Figure </w:t>
                      </w:r>
                      <w:r>
                        <w:fldChar w:fldCharType="begin"/>
                      </w:r>
                      <w:r>
                        <w:instrText xml:space="preserve"> SEQ Figure \* ARABIC </w:instrText>
                      </w:r>
                      <w:r>
                        <w:fldChar w:fldCharType="separate"/>
                      </w:r>
                      <w:ins w:id="2021" w:author="Weinert, Matthias (M.)" w:date="2022-02-21T10:55:00Z">
                        <w:r>
                          <w:rPr>
                            <w:noProof/>
                          </w:rPr>
                          <w:t>63</w:t>
                        </w:r>
                      </w:ins>
                      <w:del w:id="2022" w:author="Weinert, Matthias (M.)" w:date="2022-02-21T10:53:00Z">
                        <w:r w:rsidDel="006344F0">
                          <w:rPr>
                            <w:noProof/>
                          </w:rPr>
                          <w:delText>64</w:delText>
                        </w:r>
                      </w:del>
                      <w:r>
                        <w:fldChar w:fldCharType="end"/>
                      </w:r>
                      <w:r>
                        <w:t xml:space="preserve">: </w:t>
                      </w:r>
                      <w:r w:rsidRPr="007055D9">
                        <w:t>Single Sided Double Overlap Weld</w:t>
                      </w:r>
                      <w:bookmarkEnd w:id="2016"/>
                      <w:bookmarkEnd w:id="2017"/>
                      <w:bookmarkEnd w:id="2018"/>
                      <w:bookmarkEnd w:id="2019"/>
                      <w:bookmarkEnd w:id="2020"/>
                    </w:p>
                  </w:txbxContent>
                </v:textbox>
              </v:shape>
            </w:pict>
          </mc:Fallback>
        </mc:AlternateContent>
      </w:r>
      <w:r w:rsidRPr="007055D9">
        <w:t>Weld Parameters</w:t>
      </w:r>
    </w:p>
    <w:p w14:paraId="3A5DAA53" w14:textId="77777777" w:rsidR="00FC68DB" w:rsidRPr="007055D9" w:rsidRDefault="00FC68DB" w:rsidP="00B202D2">
      <w:pPr>
        <w:keepNext/>
      </w:pPr>
      <w:r>
        <w:rPr>
          <w:noProof/>
          <w:sz w:val="20"/>
          <w:lang w:val="en-US"/>
        </w:rPr>
        <w:drawing>
          <wp:anchor distT="0" distB="0" distL="114300" distR="114300" simplePos="0" relativeHeight="251618816"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44">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15744"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44">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365BF2D1" w14:textId="77777777" w:rsidR="00FC68DB" w:rsidRPr="007055D9" w:rsidRDefault="00FC68DB" w:rsidP="001B01D6">
      <w:pPr>
        <w:pStyle w:val="Aufzhlungszeichen"/>
        <w:keepNext/>
        <w:numPr>
          <w:ilvl w:val="0"/>
          <w:numId w:val="11"/>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1B01D6">
      <w:pPr>
        <w:pStyle w:val="Aufzhlungszeichen"/>
        <w:keepNext/>
        <w:numPr>
          <w:ilvl w:val="0"/>
          <w:numId w:val="11"/>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1B01D6">
      <w:pPr>
        <w:pStyle w:val="Aufzhlungszeichen"/>
        <w:keepNext/>
        <w:numPr>
          <w:ilvl w:val="0"/>
          <w:numId w:val="11"/>
        </w:numPr>
      </w:pPr>
      <w:r w:rsidRPr="006174AF">
        <w:rPr>
          <w:rFonts w:cs="Arial"/>
        </w:rPr>
        <w:t>β</w:t>
      </w:r>
      <w:r w:rsidRPr="00BC4501">
        <w:rPr>
          <w:sz w:val="24"/>
          <w:szCs w:val="28"/>
          <w:vertAlign w:val="subscript"/>
        </w:rPr>
        <w:t>i</w:t>
      </w:r>
      <w:r w:rsidRPr="007055D9">
        <w:tab/>
      </w:r>
      <w:r w:rsidRPr="007055D9">
        <w:tab/>
        <w:t>Weld angle</w:t>
      </w:r>
    </w:p>
    <w:p w14:paraId="4588A36F" w14:textId="77777777" w:rsidR="00FC68DB" w:rsidRDefault="00FC68DB" w:rsidP="00B202D2">
      <w:r>
        <w:rPr>
          <w:noProof/>
          <w:lang w:val="en-US"/>
        </w:rPr>
        <mc:AlternateContent>
          <mc:Choice Requires="wps">
            <w:drawing>
              <wp:anchor distT="0" distB="0" distL="114300" distR="114300" simplePos="0" relativeHeight="251695616" behindDoc="0" locked="0" layoutInCell="1" allowOverlap="1" wp14:anchorId="086C8618" wp14:editId="2740F4AB">
                <wp:simplePos x="0" y="0"/>
                <wp:positionH relativeFrom="column">
                  <wp:posOffset>3023350</wp:posOffset>
                </wp:positionH>
                <wp:positionV relativeFrom="paragraph">
                  <wp:posOffset>188306</wp:posOffset>
                </wp:positionV>
                <wp:extent cx="3140191" cy="635"/>
                <wp:effectExtent l="0" t="0" r="3175" b="5080"/>
                <wp:wrapNone/>
                <wp:docPr id="1033" name="Text Box 1033"/>
                <wp:cNvGraphicFramePr/>
                <a:graphic xmlns:a="http://schemas.openxmlformats.org/drawingml/2006/main">
                  <a:graphicData uri="http://schemas.microsoft.com/office/word/2010/wordprocessingShape">
                    <wps:wsp>
                      <wps:cNvSpPr txBox="1"/>
                      <wps:spPr>
                        <a:xfrm>
                          <a:off x="0" y="0"/>
                          <a:ext cx="3140191" cy="635"/>
                        </a:xfrm>
                        <a:prstGeom prst="rect">
                          <a:avLst/>
                        </a:prstGeom>
                        <a:solidFill>
                          <a:prstClr val="white"/>
                        </a:solidFill>
                        <a:ln>
                          <a:noFill/>
                        </a:ln>
                        <a:effectLst/>
                      </wps:spPr>
                      <wps:txbx>
                        <w:txbxContent>
                          <w:p w14:paraId="059A50AF" w14:textId="2AF222FC" w:rsidR="001F4D75" w:rsidRPr="008D09AE" w:rsidRDefault="001F4D75" w:rsidP="00FC68DB">
                            <w:pPr>
                              <w:pStyle w:val="Beschriftung"/>
                              <w:rPr>
                                <w:noProof/>
                                <w:szCs w:val="24"/>
                              </w:rPr>
                            </w:pPr>
                            <w:bookmarkStart w:id="2023" w:name="_Toc3557138"/>
                            <w:bookmarkStart w:id="2024" w:name="_Toc34747391"/>
                            <w:bookmarkStart w:id="2025" w:name="_Toc76030589"/>
                            <w:bookmarkStart w:id="2026" w:name="_Toc94530874"/>
                            <w:bookmarkStart w:id="2027" w:name="_Toc99614714"/>
                            <w:r>
                              <w:t xml:space="preserve">Figure </w:t>
                            </w:r>
                            <w:r>
                              <w:fldChar w:fldCharType="begin"/>
                            </w:r>
                            <w:r>
                              <w:instrText xml:space="preserve"> SEQ Figure \* ARABIC </w:instrText>
                            </w:r>
                            <w:r>
                              <w:fldChar w:fldCharType="separate"/>
                            </w:r>
                            <w:ins w:id="2028" w:author="Weinert, Matthias (M.)" w:date="2022-02-21T10:55:00Z">
                              <w:r>
                                <w:rPr>
                                  <w:noProof/>
                                </w:rPr>
                                <w:t>64</w:t>
                              </w:r>
                            </w:ins>
                            <w:del w:id="2029" w:author="Weinert, Matthias (M.)" w:date="2022-02-21T10:53:00Z">
                              <w:r w:rsidDel="006344F0">
                                <w:rPr>
                                  <w:noProof/>
                                </w:rPr>
                                <w:delText>65</w:delText>
                              </w:r>
                            </w:del>
                            <w:r>
                              <w:fldChar w:fldCharType="end"/>
                            </w:r>
                            <w:r>
                              <w:t>: Overlap Weld Parameter</w:t>
                            </w:r>
                            <w:bookmarkEnd w:id="2023"/>
                            <w:bookmarkEnd w:id="2024"/>
                            <w:bookmarkEnd w:id="2025"/>
                            <w:bookmarkEnd w:id="2026"/>
                            <w:r>
                              <w:t xml:space="preserve"> Details for lower (left) and upper (right) Weld Section</w:t>
                            </w:r>
                            <w:bookmarkEnd w:id="20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8.05pt;margin-top:14.85pt;width:247.25pt;height:.05pt;z-index:25169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" stroked="f">
                <v:textbox style="mso-fit-shape-to-text:t" inset="0,0,0,0">
                  <w:txbxContent>
                    <w:p w14:paraId="059A50AF" w14:textId="2AF222FC" w:rsidR="001F4D75" w:rsidRPr="008D09AE" w:rsidRDefault="001F4D75" w:rsidP="00FC68DB">
                      <w:pPr>
                        <w:pStyle w:val="Beschriftung"/>
                        <w:rPr>
                          <w:noProof/>
                          <w:szCs w:val="24"/>
                        </w:rPr>
                      </w:pPr>
                      <w:bookmarkStart w:id="2030" w:name="_Toc3557138"/>
                      <w:bookmarkStart w:id="2031" w:name="_Toc34747391"/>
                      <w:bookmarkStart w:id="2032" w:name="_Toc76030589"/>
                      <w:bookmarkStart w:id="2033" w:name="_Toc94530874"/>
                      <w:bookmarkStart w:id="2034" w:name="_Toc99614714"/>
                      <w:r>
                        <w:t xml:space="preserve">Figure </w:t>
                      </w:r>
                      <w:r>
                        <w:fldChar w:fldCharType="begin"/>
                      </w:r>
                      <w:r>
                        <w:instrText xml:space="preserve"> SEQ Figure \* ARABIC </w:instrText>
                      </w:r>
                      <w:r>
                        <w:fldChar w:fldCharType="separate"/>
                      </w:r>
                      <w:ins w:id="2035" w:author="Weinert, Matthias (M.)" w:date="2022-02-21T10:55:00Z">
                        <w:r>
                          <w:rPr>
                            <w:noProof/>
                          </w:rPr>
                          <w:t>64</w:t>
                        </w:r>
                      </w:ins>
                      <w:del w:id="2036" w:author="Weinert, Matthias (M.)" w:date="2022-02-21T10:53:00Z">
                        <w:r w:rsidDel="006344F0">
                          <w:rPr>
                            <w:noProof/>
                          </w:rPr>
                          <w:delText>65</w:delText>
                        </w:r>
                      </w:del>
                      <w:r>
                        <w:fldChar w:fldCharType="end"/>
                      </w:r>
                      <w:r>
                        <w:t>: Overlap Weld Parameter</w:t>
                      </w:r>
                      <w:bookmarkEnd w:id="2030"/>
                      <w:bookmarkEnd w:id="2031"/>
                      <w:bookmarkEnd w:id="2032"/>
                      <w:bookmarkEnd w:id="2033"/>
                      <w:r>
                        <w:t xml:space="preserve"> Details for lower (left) and upper (right) Weld Section</w:t>
                      </w:r>
                      <w:bookmarkEnd w:id="2034"/>
                    </w:p>
                  </w:txbxContent>
                </v:textbox>
              </v:shape>
            </w:pict>
          </mc:Fallback>
        </mc:AlternateContent>
      </w:r>
    </w:p>
    <w:p w14:paraId="25F2AA96" w14:textId="77777777" w:rsidR="00FC68DB" w:rsidRPr="007055D9" w:rsidRDefault="00FC68DB" w:rsidP="00B202D2"/>
    <w:p w14:paraId="540FBBAB" w14:textId="77777777" w:rsidR="00707EC7" w:rsidRDefault="00707EC7" w:rsidP="00B202D2"/>
    <w:p w14:paraId="698702C6" w14:textId="2634D658"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w:t>
      </w:r>
      <w:proofErr w:type="spellStart"/>
      <w:r w:rsidRPr="007055D9">
        <w:t>χMCF</w:t>
      </w:r>
      <w:proofErr w:type="spellEnd"/>
      <w:r w:rsidRPr="007055D9">
        <w:t xml:space="preserve">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0.75pt;height:38.25pt" o:ole="">
            <v:imagedata r:id="rId130" o:title=""/>
          </v:shape>
          <o:OLEObject Type="Embed" ProgID="Equation.3" ShapeID="_x0000_i1029" DrawAspect="Content" ObjectID="_1710228288" r:id="rId145"/>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 xml:space="preserve">Inside the </w:t>
      </w:r>
      <w:proofErr w:type="spellStart"/>
      <w:r w:rsidRPr="007055D9">
        <w:t>χMCF</w:t>
      </w:r>
      <w:proofErr w:type="spellEnd"/>
      <w:r w:rsidRPr="007055D9">
        <w:t xml:space="preserve">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proofErr w:type="spellStart"/>
            <w:r w:rsidRPr="007055D9">
              <w:rPr>
                <w:b/>
                <w:i/>
              </w:rPr>
              <w:t>χMCF</w:t>
            </w:r>
            <w:proofErr w:type="spellEnd"/>
            <w:r w:rsidRPr="007055D9">
              <w:rPr>
                <w:b/>
                <w:i/>
              </w:rPr>
              <w:t>-Key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5BB6C9CB" w:rsidR="00FC68DB" w:rsidRDefault="00FC68DB" w:rsidP="00B202D2">
      <w:pPr>
        <w:pStyle w:val="Beschriftung"/>
        <w:spacing w:before="120"/>
      </w:pPr>
      <w:bookmarkStart w:id="2037" w:name="_Toc3566507"/>
      <w:bookmarkStart w:id="2038" w:name="_Toc34747509"/>
      <w:bookmarkStart w:id="2039" w:name="_Toc77095968"/>
      <w:bookmarkStart w:id="2040" w:name="_Toc99614842"/>
      <w:r>
        <w:t xml:space="preserve">Table </w:t>
      </w:r>
      <w:r>
        <w:fldChar w:fldCharType="begin"/>
      </w:r>
      <w:r>
        <w:instrText xml:space="preserve"> SEQ Table \* ARABIC </w:instrText>
      </w:r>
      <w:r>
        <w:fldChar w:fldCharType="separate"/>
      </w:r>
      <w:r w:rsidR="001F4D75">
        <w:rPr>
          <w:noProof/>
        </w:rPr>
        <w:t>106</w:t>
      </w:r>
      <w:r>
        <w:fldChar w:fldCharType="end"/>
      </w:r>
      <w:r>
        <w:t xml:space="preserve">: Parameters of </w:t>
      </w:r>
      <w:r w:rsidRPr="007055D9">
        <w:t>Single Sided Double Overlap Weld</w:t>
      </w:r>
      <w:bookmarkEnd w:id="2037"/>
      <w:bookmarkEnd w:id="2038"/>
      <w:bookmarkEnd w:id="2039"/>
      <w:bookmarkEnd w:id="2040"/>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2041" w:name="_Toc338939113"/>
      <w:bookmarkStart w:id="2042" w:name="_Toc3557039"/>
      <w:bookmarkStart w:id="2043" w:name="_Toc34747289"/>
      <w:bookmarkStart w:id="2044" w:name="_Toc77102108"/>
      <w:r w:rsidRPr="007055D9">
        <w:t>Double Sided Double Overlap Weld</w:t>
      </w:r>
      <w:bookmarkEnd w:id="2041"/>
      <w:bookmarkEnd w:id="2042"/>
      <w:bookmarkEnd w:id="2043"/>
      <w:bookmarkEnd w:id="2044"/>
    </w:p>
    <w:p w14:paraId="253D69DD" w14:textId="77777777" w:rsidR="00FC68DB" w:rsidRPr="007055D9" w:rsidRDefault="00FC68DB" w:rsidP="00B202D2">
      <w:r w:rsidRPr="007055D9">
        <w:t xml:space="preserve">A </w:t>
      </w:r>
      <w:r>
        <w:t>Double S</w:t>
      </w:r>
      <w:r w:rsidRPr="007055D9">
        <w:t xml:space="preserve">ided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21888"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1B01D6">
      <w:pPr>
        <w:pStyle w:val="Aufzhlungszeichen"/>
        <w:numPr>
          <w:ilvl w:val="0"/>
          <w:numId w:val="11"/>
        </w:numPr>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1B01D6">
      <w:pPr>
        <w:pStyle w:val="Aufzhlungszeichen"/>
        <w:numPr>
          <w:ilvl w:val="0"/>
          <w:numId w:val="11"/>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1B01D6">
      <w:pPr>
        <w:pStyle w:val="Aufzhlungszeichen"/>
        <w:numPr>
          <w:ilvl w:val="0"/>
          <w:numId w:val="11"/>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698688"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3416CA7C" w:rsidR="001F4D75" w:rsidRPr="000A25D4" w:rsidRDefault="001F4D75" w:rsidP="00FC68DB">
                            <w:pPr>
                              <w:pStyle w:val="Beschriftung"/>
                              <w:rPr>
                                <w:noProof/>
                                <w:sz w:val="24"/>
                                <w:szCs w:val="26"/>
                              </w:rPr>
                            </w:pPr>
                            <w:bookmarkStart w:id="2045" w:name="_Toc3557139"/>
                            <w:bookmarkStart w:id="2046" w:name="_Toc34747392"/>
                            <w:bookmarkStart w:id="2047" w:name="_Toc76030590"/>
                            <w:bookmarkStart w:id="2048" w:name="_Toc94530875"/>
                            <w:bookmarkStart w:id="2049" w:name="_Toc99614715"/>
                            <w:r>
                              <w:t xml:space="preserve">Figure </w:t>
                            </w:r>
                            <w:r>
                              <w:fldChar w:fldCharType="begin"/>
                            </w:r>
                            <w:r>
                              <w:instrText xml:space="preserve"> SEQ Figure \* ARABIC </w:instrText>
                            </w:r>
                            <w:r>
                              <w:fldChar w:fldCharType="separate"/>
                            </w:r>
                            <w:ins w:id="2050" w:author="Weinert, Matthias (M.)" w:date="2022-02-21T10:55:00Z">
                              <w:r>
                                <w:rPr>
                                  <w:noProof/>
                                </w:rPr>
                                <w:t>65</w:t>
                              </w:r>
                            </w:ins>
                            <w:del w:id="2051" w:author="Weinert, Matthias (M.)" w:date="2022-02-21T10:53:00Z">
                              <w:r w:rsidDel="006344F0">
                                <w:rPr>
                                  <w:noProof/>
                                </w:rPr>
                                <w:delText>66</w:delText>
                              </w:r>
                            </w:del>
                            <w:r>
                              <w:fldChar w:fldCharType="end"/>
                            </w:r>
                            <w:r>
                              <w:t xml:space="preserve">: </w:t>
                            </w:r>
                            <w:r w:rsidRPr="007055D9">
                              <w:t>Double Sided Double Overlap Weld</w:t>
                            </w:r>
                            <w:bookmarkEnd w:id="2045"/>
                            <w:bookmarkEnd w:id="2046"/>
                            <w:bookmarkEnd w:id="2047"/>
                            <w:bookmarkEnd w:id="2048"/>
                            <w:bookmarkEnd w:id="20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3416CA7C" w:rsidR="001F4D75" w:rsidRPr="000A25D4" w:rsidRDefault="001F4D75" w:rsidP="00FC68DB">
                      <w:pPr>
                        <w:pStyle w:val="Beschriftung"/>
                        <w:rPr>
                          <w:noProof/>
                          <w:sz w:val="24"/>
                          <w:szCs w:val="26"/>
                        </w:rPr>
                      </w:pPr>
                      <w:bookmarkStart w:id="2052" w:name="_Toc3557139"/>
                      <w:bookmarkStart w:id="2053" w:name="_Toc34747392"/>
                      <w:bookmarkStart w:id="2054" w:name="_Toc76030590"/>
                      <w:bookmarkStart w:id="2055" w:name="_Toc94530875"/>
                      <w:bookmarkStart w:id="2056" w:name="_Toc99614715"/>
                      <w:r>
                        <w:t xml:space="preserve">Figure </w:t>
                      </w:r>
                      <w:r>
                        <w:fldChar w:fldCharType="begin"/>
                      </w:r>
                      <w:r>
                        <w:instrText xml:space="preserve"> SEQ Figure \* ARABIC </w:instrText>
                      </w:r>
                      <w:r>
                        <w:fldChar w:fldCharType="separate"/>
                      </w:r>
                      <w:ins w:id="2057" w:author="Weinert, Matthias (M.)" w:date="2022-02-21T10:55:00Z">
                        <w:r>
                          <w:rPr>
                            <w:noProof/>
                          </w:rPr>
                          <w:t>65</w:t>
                        </w:r>
                      </w:ins>
                      <w:del w:id="2058" w:author="Weinert, Matthias (M.)" w:date="2022-02-21T10:53:00Z">
                        <w:r w:rsidDel="006344F0">
                          <w:rPr>
                            <w:noProof/>
                          </w:rPr>
                          <w:delText>66</w:delText>
                        </w:r>
                      </w:del>
                      <w:r>
                        <w:fldChar w:fldCharType="end"/>
                      </w:r>
                      <w:r>
                        <w:t xml:space="preserve">: </w:t>
                      </w:r>
                      <w:r w:rsidRPr="007055D9">
                        <w:t>Double Sided Double Overlap Weld</w:t>
                      </w:r>
                      <w:bookmarkEnd w:id="2052"/>
                      <w:bookmarkEnd w:id="2053"/>
                      <w:bookmarkEnd w:id="2054"/>
                      <w:bookmarkEnd w:id="2055"/>
                      <w:bookmarkEnd w:id="2056"/>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628032"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47">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24960"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48">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254140D9" w14:textId="77777777" w:rsidR="00FC68DB" w:rsidRPr="007055D9" w:rsidRDefault="00FC68DB" w:rsidP="001B01D6">
      <w:pPr>
        <w:pStyle w:val="Aufzhlungszeichen"/>
        <w:keepNext/>
        <w:keepLines/>
        <w:numPr>
          <w:ilvl w:val="0"/>
          <w:numId w:val="11"/>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1B01D6">
      <w:pPr>
        <w:pStyle w:val="Aufzhlungszeichen"/>
        <w:keepNext/>
        <w:keepLines/>
        <w:numPr>
          <w:ilvl w:val="0"/>
          <w:numId w:val="11"/>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1B01D6">
      <w:pPr>
        <w:pStyle w:val="Aufzhlungszeichen"/>
        <w:keepNext/>
        <w:keepLines/>
        <w:numPr>
          <w:ilvl w:val="0"/>
          <w:numId w:val="11"/>
        </w:numPr>
      </w:pPr>
      <w:r w:rsidRPr="006174AF">
        <w:rPr>
          <w:rFonts w:cs="Arial"/>
        </w:rPr>
        <w:t>β</w:t>
      </w:r>
      <w:r w:rsidRPr="00D90771">
        <w:rPr>
          <w:sz w:val="24"/>
          <w:szCs w:val="28"/>
          <w:vertAlign w:val="subscript"/>
        </w:rPr>
        <w:t>i</w:t>
      </w:r>
      <w:r w:rsidRPr="00D90771">
        <w:rPr>
          <w:sz w:val="20"/>
        </w:rPr>
        <w:tab/>
      </w:r>
      <w:r w:rsidRPr="007055D9">
        <w:tab/>
        <w:t>Weld angle</w:t>
      </w:r>
    </w:p>
    <w:p w14:paraId="6F54D388" w14:textId="77777777" w:rsidR="00FC68DB" w:rsidRDefault="00FC68DB" w:rsidP="00B202D2">
      <w:r>
        <w:rPr>
          <w:noProof/>
          <w:lang w:val="en-US"/>
        </w:rPr>
        <mc:AlternateContent>
          <mc:Choice Requires="wps">
            <w:drawing>
              <wp:anchor distT="0" distB="0" distL="114300" distR="114300" simplePos="0" relativeHeight="251701760" behindDoc="0" locked="0" layoutInCell="1" allowOverlap="1" wp14:anchorId="1E2796DC" wp14:editId="2ECDC691">
                <wp:simplePos x="0" y="0"/>
                <wp:positionH relativeFrom="column">
                  <wp:posOffset>2932661</wp:posOffset>
                </wp:positionH>
                <wp:positionV relativeFrom="paragraph">
                  <wp:posOffset>141778</wp:posOffset>
                </wp:positionV>
                <wp:extent cx="2794462" cy="635"/>
                <wp:effectExtent l="0" t="0" r="6350" b="5080"/>
                <wp:wrapNone/>
                <wp:docPr id="1035" name="Text Box 1035"/>
                <wp:cNvGraphicFramePr/>
                <a:graphic xmlns:a="http://schemas.openxmlformats.org/drawingml/2006/main">
                  <a:graphicData uri="http://schemas.microsoft.com/office/word/2010/wordprocessingShape">
                    <wps:wsp>
                      <wps:cNvSpPr txBox="1"/>
                      <wps:spPr>
                        <a:xfrm>
                          <a:off x="0" y="0"/>
                          <a:ext cx="2794462" cy="635"/>
                        </a:xfrm>
                        <a:prstGeom prst="rect">
                          <a:avLst/>
                        </a:prstGeom>
                        <a:solidFill>
                          <a:prstClr val="white"/>
                        </a:solidFill>
                        <a:ln>
                          <a:noFill/>
                        </a:ln>
                        <a:effectLst/>
                      </wps:spPr>
                      <wps:txbx>
                        <w:txbxContent>
                          <w:p w14:paraId="662B44A1" w14:textId="60870954" w:rsidR="001F4D75" w:rsidRPr="00F739B3" w:rsidRDefault="001F4D75" w:rsidP="00FC68DB">
                            <w:pPr>
                              <w:pStyle w:val="Beschriftung"/>
                              <w:rPr>
                                <w:noProof/>
                                <w:szCs w:val="24"/>
                              </w:rPr>
                            </w:pPr>
                            <w:bookmarkStart w:id="2059" w:name="_Toc3557140"/>
                            <w:bookmarkStart w:id="2060" w:name="_Toc34747393"/>
                            <w:bookmarkStart w:id="2061" w:name="_Toc76030591"/>
                            <w:bookmarkStart w:id="2062" w:name="_Toc94530876"/>
                            <w:bookmarkStart w:id="2063" w:name="_Toc99614716"/>
                            <w:r>
                              <w:t xml:space="preserve">Figure </w:t>
                            </w:r>
                            <w:r>
                              <w:fldChar w:fldCharType="begin"/>
                            </w:r>
                            <w:r>
                              <w:instrText xml:space="preserve"> SEQ Figure \* ARABIC </w:instrText>
                            </w:r>
                            <w:r>
                              <w:fldChar w:fldCharType="separate"/>
                            </w:r>
                            <w:ins w:id="2064" w:author="Weinert, Matthias (M.)" w:date="2022-02-21T10:55:00Z">
                              <w:r>
                                <w:rPr>
                                  <w:noProof/>
                                </w:rPr>
                                <w:t>66</w:t>
                              </w:r>
                            </w:ins>
                            <w:del w:id="2065" w:author="Weinert, Matthias (M.)" w:date="2022-02-21T10:53:00Z">
                              <w:r w:rsidDel="006344F0">
                                <w:rPr>
                                  <w:noProof/>
                                </w:rPr>
                                <w:delText>67</w:delText>
                              </w:r>
                            </w:del>
                            <w:r>
                              <w:fldChar w:fldCharType="end"/>
                            </w:r>
                            <w:r>
                              <w:t xml:space="preserve">: Parameters of </w:t>
                            </w:r>
                            <w:r w:rsidRPr="007055D9">
                              <w:t>Double Sided Double Overlap Weld</w:t>
                            </w:r>
                            <w:bookmarkEnd w:id="2059"/>
                            <w:bookmarkEnd w:id="2060"/>
                            <w:bookmarkEnd w:id="2061"/>
                            <w:bookmarkEnd w:id="2062"/>
                            <w:r>
                              <w:t xml:space="preserve"> (left: upper section; right: lower section)</w:t>
                            </w:r>
                            <w:bookmarkEnd w:id="20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230.9pt;margin-top:11.15pt;width:220.05pt;height:.05pt;z-index:251701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" stroked="f">
                <v:textbox style="mso-fit-shape-to-text:t" inset="0,0,0,0">
                  <w:txbxContent>
                    <w:p w14:paraId="662B44A1" w14:textId="60870954" w:rsidR="001F4D75" w:rsidRPr="00F739B3" w:rsidRDefault="001F4D75" w:rsidP="00FC68DB">
                      <w:pPr>
                        <w:pStyle w:val="Beschriftung"/>
                        <w:rPr>
                          <w:noProof/>
                          <w:szCs w:val="24"/>
                        </w:rPr>
                      </w:pPr>
                      <w:bookmarkStart w:id="2066" w:name="_Toc3557140"/>
                      <w:bookmarkStart w:id="2067" w:name="_Toc34747393"/>
                      <w:bookmarkStart w:id="2068" w:name="_Toc76030591"/>
                      <w:bookmarkStart w:id="2069" w:name="_Toc94530876"/>
                      <w:bookmarkStart w:id="2070" w:name="_Toc99614716"/>
                      <w:r>
                        <w:t xml:space="preserve">Figure </w:t>
                      </w:r>
                      <w:r>
                        <w:fldChar w:fldCharType="begin"/>
                      </w:r>
                      <w:r>
                        <w:instrText xml:space="preserve"> SEQ Figure \* ARABIC </w:instrText>
                      </w:r>
                      <w:r>
                        <w:fldChar w:fldCharType="separate"/>
                      </w:r>
                      <w:ins w:id="2071" w:author="Weinert, Matthias (M.)" w:date="2022-02-21T10:55:00Z">
                        <w:r>
                          <w:rPr>
                            <w:noProof/>
                          </w:rPr>
                          <w:t>66</w:t>
                        </w:r>
                      </w:ins>
                      <w:del w:id="2072" w:author="Weinert, Matthias (M.)" w:date="2022-02-21T10:53:00Z">
                        <w:r w:rsidDel="006344F0">
                          <w:rPr>
                            <w:noProof/>
                          </w:rPr>
                          <w:delText>67</w:delText>
                        </w:r>
                      </w:del>
                      <w:r>
                        <w:fldChar w:fldCharType="end"/>
                      </w:r>
                      <w:r>
                        <w:t xml:space="preserve">: Parameters of </w:t>
                      </w:r>
                      <w:r w:rsidRPr="007055D9">
                        <w:t>Double Sided Double Overlap Weld</w:t>
                      </w:r>
                      <w:bookmarkEnd w:id="2066"/>
                      <w:bookmarkEnd w:id="2067"/>
                      <w:bookmarkEnd w:id="2068"/>
                      <w:bookmarkEnd w:id="2069"/>
                      <w:r>
                        <w:t xml:space="preserve"> (left: upper section; right: lower section)</w:t>
                      </w:r>
                      <w:bookmarkEnd w:id="2070"/>
                    </w:p>
                  </w:txbxContent>
                </v:textbox>
              </v:shape>
            </w:pict>
          </mc:Fallback>
        </mc:AlternateContent>
      </w:r>
    </w:p>
    <w:p w14:paraId="2443EF36" w14:textId="77777777" w:rsidR="00FC68DB" w:rsidRDefault="00FC68DB" w:rsidP="00B202D2"/>
    <w:p w14:paraId="78B269CF" w14:textId="77777777" w:rsidR="00707EC7" w:rsidRDefault="00707EC7" w:rsidP="00B202D2"/>
    <w:p w14:paraId="5D3CA62F" w14:textId="2747631F"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w:t>
      </w:r>
      <w:proofErr w:type="spellStart"/>
      <w:r w:rsidRPr="007055D9">
        <w:t>χMCF</w:t>
      </w:r>
      <w:proofErr w:type="spellEnd"/>
      <w:r w:rsidRPr="007055D9">
        <w:t xml:space="preserve">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0.75pt;height:38.25pt" o:ole="">
            <v:imagedata r:id="rId130" o:title=""/>
          </v:shape>
          <o:OLEObject Type="Embed" ProgID="Equation.3" ShapeID="_x0000_i1030" DrawAspect="Content" ObjectID="_1710228289" r:id="rId149"/>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 xml:space="preserve">Inside the </w:t>
      </w:r>
      <w:proofErr w:type="spellStart"/>
      <w:r w:rsidRPr="007055D9">
        <w:t>χMCF</w:t>
      </w:r>
      <w:proofErr w:type="spellEnd"/>
      <w:r w:rsidRPr="007055D9">
        <w:t xml:space="preserve">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proofErr w:type="spellStart"/>
            <w:r w:rsidRPr="007055D9">
              <w:rPr>
                <w:b/>
                <w:i/>
              </w:rPr>
              <w:t>χMCF</w:t>
            </w:r>
            <w:proofErr w:type="spellEnd"/>
            <w:r w:rsidRPr="007055D9">
              <w:rPr>
                <w:b/>
                <w:i/>
              </w:rPr>
              <w:t>-Key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41116B0E" w:rsidR="00FC68DB" w:rsidRDefault="00FC68DB" w:rsidP="00B202D2">
      <w:pPr>
        <w:pStyle w:val="Beschriftung"/>
        <w:spacing w:before="120"/>
      </w:pPr>
      <w:bookmarkStart w:id="2073" w:name="_Toc3566508"/>
      <w:bookmarkStart w:id="2074" w:name="_Toc34747510"/>
      <w:bookmarkStart w:id="2075" w:name="_Toc77095969"/>
      <w:bookmarkStart w:id="2076" w:name="_Toc99614843"/>
      <w:r>
        <w:t xml:space="preserve">Table </w:t>
      </w:r>
      <w:r>
        <w:fldChar w:fldCharType="begin"/>
      </w:r>
      <w:r>
        <w:instrText xml:space="preserve"> SEQ Table \* ARABIC </w:instrText>
      </w:r>
      <w:r>
        <w:fldChar w:fldCharType="separate"/>
      </w:r>
      <w:r w:rsidR="001F4D75">
        <w:rPr>
          <w:noProof/>
        </w:rPr>
        <w:t>107</w:t>
      </w:r>
      <w:r>
        <w:fldChar w:fldCharType="end"/>
      </w:r>
      <w:r>
        <w:t xml:space="preserve">: Parameters of </w:t>
      </w:r>
      <w:r w:rsidRPr="007055D9">
        <w:t>Double Sided Double Overlap Weld</w:t>
      </w:r>
      <w:bookmarkEnd w:id="2073"/>
      <w:bookmarkEnd w:id="2074"/>
      <w:bookmarkEnd w:id="2075"/>
      <w:bookmarkEnd w:id="2076"/>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2077" w:name="_Toc338939196"/>
      <w:bookmarkStart w:id="2078" w:name="_Toc3557040"/>
      <w:bookmarkStart w:id="2079" w:name="_Toc34747290"/>
      <w:bookmarkStart w:id="2080" w:name="_Toc77102109"/>
      <w:r w:rsidRPr="007055D9">
        <w:t>Attributes</w:t>
      </w:r>
      <w:bookmarkEnd w:id="2077"/>
      <w:bookmarkEnd w:id="2078"/>
      <w:bookmarkEnd w:id="2079"/>
      <w:bookmarkEnd w:id="2080"/>
    </w:p>
    <w:p w14:paraId="4EF2ED14" w14:textId="77777777" w:rsidR="00FC68DB" w:rsidRPr="007055D9" w:rsidRDefault="00FC68DB" w:rsidP="00B202D2">
      <w:pPr>
        <w:pStyle w:val="berschrift5"/>
      </w:pPr>
      <w:bookmarkStart w:id="2081" w:name="_Toc338939198"/>
      <w:r w:rsidRPr="007055D9">
        <w:t xml:space="preserve">Attribute </w:t>
      </w:r>
      <w:r>
        <w:t>"</w:t>
      </w:r>
      <w:r w:rsidRPr="007055D9">
        <w:t>base</w:t>
      </w:r>
      <w:bookmarkEnd w:id="2081"/>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2082" w:name="_Toc338939199"/>
      <w:r w:rsidRPr="007055D9">
        <w:t xml:space="preserve">Attribute </w:t>
      </w:r>
      <w:r>
        <w:t>"</w:t>
      </w:r>
      <w:r w:rsidRPr="007055D9">
        <w:t>technology</w:t>
      </w:r>
      <w:bookmarkEnd w:id="2082"/>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498E4EF"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489362A4"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1B01D6">
      <w:pPr>
        <w:pStyle w:val="Aufzhlungszeichen"/>
        <w:numPr>
          <w:ilvl w:val="0"/>
          <w:numId w:val="11"/>
        </w:numPr>
        <w:rPr>
          <w:rStyle w:val="XMLElement"/>
        </w:rPr>
      </w:pPr>
      <w:r>
        <w:rPr>
          <w:rStyle w:val="XMLElement"/>
        </w:rPr>
        <w:t>friction</w:t>
      </w:r>
    </w:p>
    <w:p w14:paraId="6E1DCF3D" w14:textId="77777777" w:rsidR="00FC68DB" w:rsidRPr="007055D9" w:rsidRDefault="00FC68DB" w:rsidP="001B01D6">
      <w:pPr>
        <w:pStyle w:val="Aufzhlungszeichen"/>
        <w:numPr>
          <w:ilvl w:val="0"/>
          <w:numId w:val="11"/>
        </w:numPr>
        <w:rPr>
          <w:rStyle w:val="XMLElement"/>
        </w:rPr>
      </w:pPr>
      <w:r>
        <w:rPr>
          <w:rStyle w:val="XMLElement"/>
        </w:rPr>
        <w:t>brazing</w:t>
      </w:r>
    </w:p>
    <w:p w14:paraId="08A45917" w14:textId="77777777" w:rsidR="00FC68DB" w:rsidRPr="007055D9" w:rsidRDefault="00FC68DB" w:rsidP="00B202D2">
      <w:pPr>
        <w:pStyle w:val="berschrift4"/>
      </w:pPr>
      <w:bookmarkStart w:id="2083" w:name="_Toc338939200"/>
      <w:bookmarkStart w:id="2084" w:name="_Toc3557041"/>
      <w:bookmarkStart w:id="2085" w:name="_Toc34747291"/>
      <w:bookmarkStart w:id="2086" w:name="_Toc77102110"/>
      <w:r w:rsidRPr="007055D9">
        <w:t xml:space="preserve">Element </w:t>
      </w:r>
      <w:r>
        <w:t>"</w:t>
      </w:r>
      <w:proofErr w:type="spellStart"/>
      <w:r w:rsidRPr="007055D9">
        <w:t>weld_position</w:t>
      </w:r>
      <w:bookmarkEnd w:id="2083"/>
      <w:bookmarkEnd w:id="2084"/>
      <w:proofErr w:type="spellEnd"/>
      <w:r>
        <w:t>"</w:t>
      </w:r>
      <w:bookmarkEnd w:id="2085"/>
      <w:bookmarkEnd w:id="2086"/>
    </w:p>
    <w:p w14:paraId="23FA79A2"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lastRenderedPageBreak/>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4A16CC">
            <w:pPr>
              <w:keepNext/>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4A16CC">
            <w:pPr>
              <w:keepNext/>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4A16CC">
            <w:pPr>
              <w:keepNext/>
              <w:rPr>
                <w:sz w:val="20"/>
                <w:szCs w:val="20"/>
              </w:rPr>
            </w:pPr>
            <w:r w:rsidRPr="00A20C5C">
              <w:rPr>
                <w:sz w:val="20"/>
                <w:szCs w:val="20"/>
              </w:rPr>
              <w:t>Optional</w:t>
            </w:r>
          </w:p>
        </w:tc>
      </w:tr>
    </w:tbl>
    <w:p w14:paraId="0B5B5A3D" w14:textId="1DDB58F0" w:rsidR="00FC68DB" w:rsidRDefault="00FC68DB" w:rsidP="00B202D2">
      <w:pPr>
        <w:pStyle w:val="Beschriftung"/>
        <w:spacing w:before="120"/>
      </w:pPr>
      <w:bookmarkStart w:id="2087" w:name="_Toc3566509"/>
      <w:bookmarkStart w:id="2088" w:name="_Toc34747511"/>
      <w:bookmarkStart w:id="2089" w:name="_Toc77095970"/>
      <w:bookmarkStart w:id="2090" w:name="_Toc338939203"/>
      <w:bookmarkStart w:id="2091" w:name="_Toc99614844"/>
      <w:r>
        <w:t xml:space="preserve">Table </w:t>
      </w:r>
      <w:r>
        <w:fldChar w:fldCharType="begin"/>
      </w:r>
      <w:r>
        <w:instrText xml:space="preserve"> SEQ Table \* ARABIC </w:instrText>
      </w:r>
      <w:r>
        <w:fldChar w:fldCharType="separate"/>
      </w:r>
      <w:r w:rsidR="001F4D75">
        <w:rPr>
          <w:noProof/>
        </w:rPr>
        <w:t>108</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2087"/>
      <w:bookmarkEnd w:id="2088"/>
      <w:bookmarkEnd w:id="2089"/>
      <w:bookmarkEnd w:id="2091"/>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1CD7913E"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1F4D75">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1F4D75" w:rsidRPr="001F4D75">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5674806C" w:rsidR="00FC68DB" w:rsidRPr="007055D9" w:rsidRDefault="00FC68DB" w:rsidP="00B202D2">
      <w:r w:rsidRPr="007055D9">
        <w:t>For this type of weld</w:t>
      </w:r>
      <w:r w:rsidR="00D536CE">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2090"/>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1B01D6">
      <w:pPr>
        <w:pStyle w:val="Aufzhlungszeichen"/>
        <w:keepNext/>
        <w:keepLines/>
        <w:numPr>
          <w:ilvl w:val="0"/>
          <w:numId w:val="11"/>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2092" w:name="_Toc338939204"/>
      <w:r w:rsidRPr="007055D9">
        <w:t xml:space="preserve">Attribute </w:t>
      </w:r>
      <w:r>
        <w:t>"</w:t>
      </w:r>
      <w:r w:rsidRPr="007055D9">
        <w:t>thickness</w:t>
      </w:r>
      <w:bookmarkEnd w:id="2092"/>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2093" w:name="_Toc338939205"/>
      <w:r w:rsidRPr="007055D9">
        <w:t xml:space="preserve">Attribute </w:t>
      </w:r>
      <w:r>
        <w:t>"</w:t>
      </w:r>
      <w:r w:rsidRPr="007055D9">
        <w:t>angle</w:t>
      </w:r>
      <w:bookmarkEnd w:id="2093"/>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2094" w:name="_Toc338939206"/>
      <w:r w:rsidRPr="007055D9">
        <w:t xml:space="preserve">Attribute </w:t>
      </w:r>
      <w:r>
        <w:t>"</w:t>
      </w:r>
      <w:r w:rsidRPr="007055D9">
        <w:t>shape</w:t>
      </w:r>
      <w:bookmarkEnd w:id="2094"/>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2095" w:name="_Toc338939207"/>
      <w:r w:rsidRPr="007055D9">
        <w:t xml:space="preserve">Attribute </w:t>
      </w:r>
      <w:r>
        <w:t>"</w:t>
      </w:r>
      <w:r w:rsidRPr="007055D9">
        <w:t>penetration</w:t>
      </w:r>
      <w:bookmarkEnd w:id="2095"/>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2096" w:name="_Toc338939209"/>
      <w:r w:rsidRPr="007055D9">
        <w:t xml:space="preserve">Attribute </w:t>
      </w:r>
      <w:r>
        <w:t>"</w:t>
      </w:r>
      <w:r w:rsidRPr="007055D9">
        <w:t>filler</w:t>
      </w:r>
      <w:bookmarkEnd w:id="2096"/>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27FCAA80"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D536CE" w:rsidRDefault="00FC68DB" w:rsidP="00B202D2">
      <w:pPr>
        <w:pStyle w:val="Example"/>
        <w:keepNext/>
        <w:keepLines/>
        <w:spacing w:before="120"/>
        <w:rPr>
          <w:b/>
          <w:bCs/>
          <w:sz w:val="24"/>
          <w:szCs w:val="24"/>
        </w:rPr>
      </w:pPr>
      <w:r w:rsidRPr="00D536CE">
        <w:rPr>
          <w:b/>
          <w:bCs/>
          <w:sz w:val="24"/>
          <w:szCs w:val="24"/>
        </w:rPr>
        <w:t xml:space="preserve">Example A (within each </w:t>
      </w:r>
      <w:r w:rsidRPr="00D536CE">
        <w:rPr>
          <w:rFonts w:ascii="Courier New" w:hAnsi="Courier New" w:cs="Courier New"/>
          <w:b/>
          <w:bCs/>
          <w:i/>
          <w:sz w:val="24"/>
          <w:szCs w:val="24"/>
        </w:rPr>
        <w:t>attribute</w:t>
      </w:r>
      <w:r w:rsidRPr="00D536CE">
        <w:rPr>
          <w:b/>
          <w:bCs/>
          <w:sz w:val="24"/>
          <w:szCs w:val="24"/>
        </w:rPr>
        <w:t xml:space="preserve">, except </w:t>
      </w:r>
      <w:r w:rsidRPr="00D536CE">
        <w:rPr>
          <w:rFonts w:ascii="Courier New" w:hAnsi="Courier New" w:cs="Courier New"/>
          <w:b/>
          <w:bCs/>
          <w:i/>
          <w:sz w:val="24"/>
          <w:szCs w:val="24"/>
        </w:rPr>
        <w:t>base</w:t>
      </w:r>
      <w:r w:rsidRPr="00D536CE">
        <w:rPr>
          <w:b/>
          <w:bCs/>
          <w:sz w:val="24"/>
          <w:szCs w:val="24"/>
        </w:rPr>
        <w:t xml:space="preserve"> within </w:t>
      </w:r>
      <w:r w:rsidRPr="00D536CE">
        <w:rPr>
          <w:rStyle w:val="elementdeftypeChar"/>
          <w:rFonts w:eastAsia="Calibri"/>
          <w:b w:val="0"/>
          <w:bCs w:val="0"/>
          <w:sz w:val="24"/>
          <w:szCs w:val="24"/>
        </w:rPr>
        <w:t>&lt;</w:t>
      </w:r>
      <w:proofErr w:type="spellStart"/>
      <w:r w:rsidRPr="00D536CE">
        <w:rPr>
          <w:rStyle w:val="elementdeftypeChar"/>
          <w:rFonts w:eastAsia="Calibri"/>
          <w:b w:val="0"/>
          <w:bCs w:val="0"/>
          <w:sz w:val="24"/>
          <w:szCs w:val="24"/>
        </w:rPr>
        <w:t>weld_position</w:t>
      </w:r>
      <w:proofErr w:type="spellEnd"/>
      <w:r w:rsidRPr="00D536CE">
        <w:rPr>
          <w:rStyle w:val="elementdeftypeChar"/>
          <w:rFonts w:eastAsia="Calibri"/>
          <w:b w:val="0"/>
          <w:bCs w:val="0"/>
          <w:sz w:val="24"/>
          <w:szCs w:val="24"/>
        </w:rPr>
        <w:t>/&gt;</w:t>
      </w:r>
      <w:r w:rsidRPr="00D536CE">
        <w:rPr>
          <w:b/>
          <w:bCs/>
          <w:sz w:val="24"/>
          <w:szCs w:val="24"/>
        </w:rPr>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t>
      </w:r>
      <w:proofErr w:type="spellStart"/>
      <w:r w:rsidRPr="00966BAF">
        <w:rPr>
          <w:b/>
          <w:color w:val="0070C0"/>
          <w:lang w:val="es-ES"/>
        </w:rPr>
        <w:t>weld_position</w:t>
      </w:r>
      <w:proofErr w:type="spellEnd"/>
      <w:r w:rsidRPr="00966BAF">
        <w:rPr>
          <w:b/>
          <w:color w:val="0070C0"/>
          <w:lang w:val="es-ES"/>
        </w:rPr>
        <w:t xml:space="preserve">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D536CE">
      <w:pPr>
        <w:pStyle w:val="XMLCode"/>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2097" w:name="WeldDefinitionYJoint"/>
      <w:bookmarkStart w:id="2098" w:name="_Toc3557042"/>
      <w:bookmarkStart w:id="2099" w:name="_Toc34747292"/>
      <w:bookmarkStart w:id="2100" w:name="_Toc77102111"/>
      <w:bookmarkStart w:id="2101" w:name="_Toc288200767"/>
      <w:bookmarkStart w:id="2102" w:name="_Toc338939114"/>
      <w:bookmarkEnd w:id="2097"/>
      <w:r w:rsidRPr="007055D9">
        <w:t xml:space="preserve">Element </w:t>
      </w:r>
      <w:r>
        <w:t>"</w:t>
      </w:r>
      <w:proofErr w:type="spellStart"/>
      <w:r>
        <w:t>sheet_parameter</w:t>
      </w:r>
      <w:bookmarkEnd w:id="2098"/>
      <w:proofErr w:type="spellEnd"/>
      <w:r>
        <w:t>"</w:t>
      </w:r>
      <w:bookmarkEnd w:id="2099"/>
      <w:bookmarkEnd w:id="2100"/>
    </w:p>
    <w:p w14:paraId="45F63E8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1B1B6EFD" w:rsidR="00FC68DB" w:rsidRDefault="00FC68DB" w:rsidP="00B202D2">
      <w:pPr>
        <w:pStyle w:val="Beschriftung"/>
        <w:spacing w:before="120"/>
      </w:pPr>
      <w:bookmarkStart w:id="2103" w:name="_Toc3566510"/>
      <w:bookmarkStart w:id="2104" w:name="_Toc34747512"/>
      <w:bookmarkStart w:id="2105" w:name="_Toc77095971"/>
      <w:bookmarkStart w:id="2106" w:name="_Toc99614845"/>
      <w:r>
        <w:t xml:space="preserve">Table </w:t>
      </w:r>
      <w:r>
        <w:fldChar w:fldCharType="begin"/>
      </w:r>
      <w:r>
        <w:instrText xml:space="preserve"> SEQ Table \* ARABIC </w:instrText>
      </w:r>
      <w:r>
        <w:fldChar w:fldCharType="separate"/>
      </w:r>
      <w:r w:rsidR="001F4D75">
        <w:rPr>
          <w:noProof/>
        </w:rPr>
        <w:t>109</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2103"/>
      <w:bookmarkEnd w:id="2104"/>
      <w:bookmarkEnd w:id="2105"/>
      <w:bookmarkEnd w:id="2106"/>
    </w:p>
    <w:p w14:paraId="10CEC686" w14:textId="77777777" w:rsidR="00FC68DB" w:rsidRPr="00D536CE" w:rsidRDefault="00FC68DB" w:rsidP="00B202D2">
      <w:pPr>
        <w:pStyle w:val="Example"/>
        <w:keepNext/>
        <w:spacing w:before="120"/>
        <w:rPr>
          <w:b/>
          <w:bCs/>
          <w:sz w:val="24"/>
          <w:szCs w:val="24"/>
        </w:rPr>
      </w:pPr>
      <w:r w:rsidRPr="00D536CE">
        <w:rPr>
          <w:b/>
          <w:bCs/>
          <w:sz w:val="24"/>
          <w:szCs w:val="24"/>
        </w:rPr>
        <w:t xml:space="preserve">Example A (within only required </w:t>
      </w:r>
      <w:r w:rsidRPr="00D536CE">
        <w:rPr>
          <w:rFonts w:ascii="Courier New" w:hAnsi="Courier New" w:cs="Courier New"/>
          <w:b/>
          <w:bCs/>
          <w:i/>
          <w:sz w:val="24"/>
          <w:szCs w:val="24"/>
        </w:rPr>
        <w:t>attributes</w:t>
      </w:r>
      <w:r w:rsidRPr="00D536CE">
        <w:rPr>
          <w:b/>
          <w:bCs/>
          <w:sz w:val="24"/>
          <w:szCs w:val="24"/>
        </w:rPr>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t>
      </w:r>
      <w:proofErr w:type="spellStart"/>
      <w:r w:rsidRPr="00966BAF">
        <w:rPr>
          <w:i/>
          <w:lang w:val="es-ES"/>
        </w:rPr>
        <w:t>weld_position</w:t>
      </w:r>
      <w:proofErr w:type="spellEnd"/>
      <w:r w:rsidRPr="00966BAF">
        <w:rPr>
          <w:i/>
          <w:lang w:val="es-ES"/>
        </w:rPr>
        <w:t xml:space="preserve">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2107" w:name="_Toc3557043"/>
      <w:bookmarkStart w:id="2108" w:name="_Toc34747293"/>
      <w:bookmarkStart w:id="2109" w:name="_Toc77102112"/>
      <w:bookmarkStart w:id="2110" w:name="_Toc99614627"/>
      <w:r w:rsidRPr="007055D9">
        <w:t>Y-Joint</w:t>
      </w:r>
      <w:bookmarkEnd w:id="2101"/>
      <w:bookmarkEnd w:id="2102"/>
      <w:bookmarkEnd w:id="2107"/>
      <w:bookmarkEnd w:id="2108"/>
      <w:bookmarkEnd w:id="2109"/>
      <w:bookmarkEnd w:id="2110"/>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w:t>
      </w:r>
      <w:proofErr w:type="spellStart"/>
      <w:r w:rsidRPr="007055D9">
        <w:t>χMCF</w:t>
      </w:r>
      <w:proofErr w:type="spellEnd"/>
      <w:r w:rsidRPr="007055D9">
        <w:t xml:space="preserve">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t>The XML definition of a Y-Joint</w:t>
      </w:r>
      <w:r>
        <w:t xml:space="preserve"> </w:t>
      </w:r>
      <w:r w:rsidRPr="007055D9">
        <w:t>supports up to three</w:t>
      </w:r>
      <w:r>
        <w:rPr>
          <w:rStyle w:val="Funotenzeichen"/>
        </w:rPr>
        <w:footnoteReference w:id="20"/>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2113" w:name="_Toc3557044"/>
      <w:bookmarkStart w:id="2114" w:name="_Toc34747294"/>
      <w:bookmarkStart w:id="2115" w:name="_Toc77102113"/>
      <w:r w:rsidRPr="007055D9">
        <w:lastRenderedPageBreak/>
        <w:t>Sheet Parameters</w:t>
      </w:r>
      <w:bookmarkEnd w:id="2113"/>
      <w:bookmarkEnd w:id="2114"/>
      <w:bookmarkEnd w:id="2115"/>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1B01D6">
      <w:pPr>
        <w:pStyle w:val="Aufzhlungszeichen"/>
        <w:numPr>
          <w:ilvl w:val="0"/>
          <w:numId w:val="11"/>
        </w:numPr>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1B01D6">
      <w:pPr>
        <w:pStyle w:val="Aufzhlungszeichen"/>
        <w:numPr>
          <w:ilvl w:val="0"/>
          <w:numId w:val="11"/>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1B01D6">
      <w:pPr>
        <w:pStyle w:val="Aufzhlungszeichen"/>
        <w:numPr>
          <w:ilvl w:val="0"/>
          <w:numId w:val="11"/>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1B01D6">
      <w:pPr>
        <w:pStyle w:val="Aufzhlungszeichen"/>
        <w:numPr>
          <w:ilvl w:val="0"/>
          <w:numId w:val="11"/>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2116" w:name="_Toc3557045"/>
      <w:bookmarkStart w:id="2117" w:name="_Toc34747295"/>
      <w:bookmarkStart w:id="2118" w:name="_Toc77102114"/>
      <w:r w:rsidRPr="007055D9">
        <w:t>Weld Parameters</w:t>
      </w:r>
      <w:bookmarkEnd w:id="2116"/>
      <w:bookmarkEnd w:id="2117"/>
      <w:bookmarkEnd w:id="2118"/>
    </w:p>
    <w:p w14:paraId="0480CBD5" w14:textId="77777777" w:rsidR="00FC68DB" w:rsidRPr="007055D9" w:rsidRDefault="00FC68DB" w:rsidP="00B202D2">
      <w:pPr>
        <w:keepNext/>
        <w:keepLines/>
      </w:pPr>
      <w:r w:rsidRPr="007055D9">
        <w:t>The parameters of the welds are the same for all of the four potential welds on the connection:</w:t>
      </w:r>
    </w:p>
    <w:p w14:paraId="5C184FC4" w14:textId="77777777" w:rsidR="00FC68DB" w:rsidRPr="007055D9" w:rsidRDefault="00FC68DB" w:rsidP="001B01D6">
      <w:pPr>
        <w:pStyle w:val="Aufzhlungszeichen"/>
        <w:keepNext/>
        <w:keepLines/>
        <w:numPr>
          <w:ilvl w:val="0"/>
          <w:numId w:val="11"/>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1B01D6">
      <w:pPr>
        <w:pStyle w:val="Aufzhlungszeichen"/>
        <w:keepNext/>
        <w:keepLines/>
        <w:numPr>
          <w:ilvl w:val="0"/>
          <w:numId w:val="11"/>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1B01D6">
      <w:pPr>
        <w:pStyle w:val="Aufzhlungszeichen"/>
        <w:numPr>
          <w:ilvl w:val="0"/>
          <w:numId w:val="11"/>
        </w:numPr>
      </w:pPr>
      <w:r w:rsidRPr="007055D9">
        <w:rPr>
          <w:rFonts w:ascii="Arial" w:hAnsi="Arial" w:cs="Arial"/>
        </w:rPr>
        <w:t>β</w:t>
      </w:r>
      <w:r w:rsidRPr="007055D9">
        <w:rPr>
          <w:sz w:val="28"/>
          <w:szCs w:val="28"/>
          <w:vertAlign w:val="subscript"/>
        </w:rPr>
        <w:t>i</w:t>
      </w:r>
      <w:r w:rsidRPr="007055D9">
        <w:tab/>
      </w:r>
      <w:r w:rsidRPr="007055D9">
        <w:tab/>
        <w:t>Weld angle</w:t>
      </w:r>
    </w:p>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51">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51">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xmlns:w16sdtdh="http://schemas.microsoft.com/office/word/2020/wordml/sdtdatahash">
                  <w:pict>
                    <v:group w14:anchorId="08FFA964"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53"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53"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579CC5A4" w:rsidR="00FC68DB" w:rsidRPr="00C330B4" w:rsidRDefault="00FC68DB" w:rsidP="00B202D2">
            <w:pPr>
              <w:pStyle w:val="Beschriftung"/>
            </w:pPr>
            <w:bookmarkStart w:id="2119" w:name="_Ref7931629"/>
            <w:bookmarkStart w:id="2120" w:name="_Toc76030592"/>
            <w:bookmarkStart w:id="2121" w:name="_Toc94530877"/>
            <w:bookmarkStart w:id="2122" w:name="_Toc99614717"/>
            <w:r>
              <w:t xml:space="preserve">Figure </w:t>
            </w:r>
            <w:r>
              <w:fldChar w:fldCharType="begin"/>
            </w:r>
            <w:r>
              <w:instrText xml:space="preserve"> SEQ Figure \* ARABIC </w:instrText>
            </w:r>
            <w:r>
              <w:fldChar w:fldCharType="separate"/>
            </w:r>
            <w:r w:rsidR="001F4D75">
              <w:rPr>
                <w:noProof/>
              </w:rPr>
              <w:t>67</w:t>
            </w:r>
            <w:r>
              <w:fldChar w:fldCharType="end"/>
            </w:r>
            <w:bookmarkEnd w:id="2119"/>
            <w:r>
              <w:t>: Y-Joint Sheet Layout</w:t>
            </w:r>
            <w:bookmarkEnd w:id="2120"/>
            <w:bookmarkEnd w:id="2121"/>
            <w:bookmarkEnd w:id="2122"/>
            <w:r>
              <w:t xml:space="preserve"> </w:t>
            </w:r>
          </w:p>
        </w:tc>
        <w:tc>
          <w:tcPr>
            <w:tcW w:w="4605" w:type="dxa"/>
            <w:shd w:val="clear" w:color="auto" w:fill="auto"/>
          </w:tcPr>
          <w:p w14:paraId="0705A4F3" w14:textId="77B702C4" w:rsidR="00FC68DB" w:rsidRPr="00066EE3" w:rsidRDefault="00FC68DB" w:rsidP="00B202D2">
            <w:pPr>
              <w:pStyle w:val="Beschriftung"/>
              <w:rPr>
                <w:bCs/>
              </w:rPr>
            </w:pPr>
            <w:bookmarkStart w:id="2123" w:name="_Toc76030593"/>
            <w:bookmarkStart w:id="2124" w:name="_Toc94530878"/>
            <w:bookmarkStart w:id="2125" w:name="_Toc99614718"/>
            <w:r>
              <w:t xml:space="preserve">Figure </w:t>
            </w:r>
            <w:r>
              <w:fldChar w:fldCharType="begin"/>
            </w:r>
            <w:r>
              <w:instrText xml:space="preserve"> SEQ Figure \* ARABIC </w:instrText>
            </w:r>
            <w:r>
              <w:fldChar w:fldCharType="separate"/>
            </w:r>
            <w:r w:rsidR="001F4D75">
              <w:rPr>
                <w:noProof/>
              </w:rPr>
              <w:t>68</w:t>
            </w:r>
            <w:r>
              <w:fldChar w:fldCharType="end"/>
            </w:r>
            <w:r>
              <w:t>: Parameters of Y-Joint Weld</w:t>
            </w:r>
            <w:bookmarkEnd w:id="2123"/>
            <w:bookmarkEnd w:id="2124"/>
            <w:bookmarkEnd w:id="2125"/>
            <w:r>
              <w:t xml:space="preserve"> </w:t>
            </w:r>
          </w:p>
        </w:tc>
      </w:tr>
    </w:tbl>
    <w:p w14:paraId="4E4CFC3E" w14:textId="6DABD8DF" w:rsidR="00FC68DB" w:rsidRPr="007055D9" w:rsidRDefault="00FC68DB" w:rsidP="00B202D2">
      <w:r w:rsidRPr="007055D9">
        <w:t>For the penetration</w:t>
      </w:r>
      <w:r w:rsidR="00D536CE">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w:t>
      </w:r>
      <w:proofErr w:type="spellStart"/>
      <w:r w:rsidRPr="007055D9">
        <w:t>χMCF</w:t>
      </w:r>
      <w:proofErr w:type="spellEnd"/>
      <w:r w:rsidRPr="007055D9">
        <w:t xml:space="preserve">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1.5pt;height:38.25pt" o:ole="">
            <v:imagedata r:id="rId130" o:title=""/>
          </v:shape>
          <o:OLEObject Type="Embed" ProgID="Equation.3" ShapeID="_x0000_i1031" DrawAspect="Content" ObjectID="_1710228290" r:id="rId154"/>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1B35EF">
      <w:pPr>
        <w:keepNext/>
      </w:pPr>
      <w:r w:rsidRPr="007055D9">
        <w:t xml:space="preserve">Inside the </w:t>
      </w:r>
      <w:proofErr w:type="spellStart"/>
      <w:r w:rsidRPr="007055D9">
        <w:t>χMCF</w:t>
      </w:r>
      <w:proofErr w:type="spellEnd"/>
      <w:r w:rsidRPr="007055D9">
        <w:t xml:space="preserve">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proofErr w:type="spellStart"/>
            <w:r w:rsidRPr="007055D9">
              <w:rPr>
                <w:b/>
                <w:i/>
              </w:rPr>
              <w:t>χMCF</w:t>
            </w:r>
            <w:proofErr w:type="spellEnd"/>
            <w:r w:rsidRPr="007055D9">
              <w:rPr>
                <w:b/>
                <w:i/>
              </w:rPr>
              <w:t>-Key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1B35EF">
            <w:pPr>
              <w:keepNext/>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1B35EF">
            <w:pPr>
              <w:keepNext/>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1B35EF">
            <w:pPr>
              <w:keepNext/>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1B35EF">
            <w:pPr>
              <w:keepNext/>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1B35EF">
            <w:pPr>
              <w:keepNext/>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1B35EF">
            <w:pPr>
              <w:keepNext/>
              <w:rPr>
                <w:sz w:val="20"/>
                <w:szCs w:val="20"/>
              </w:rPr>
            </w:pPr>
            <w:r w:rsidRPr="009F0B37">
              <w:rPr>
                <w:sz w:val="20"/>
                <w:szCs w:val="20"/>
              </w:rPr>
              <w:t>0</w:t>
            </w:r>
          </w:p>
        </w:tc>
      </w:tr>
    </w:tbl>
    <w:p w14:paraId="627F3183" w14:textId="5DAAC275" w:rsidR="00FC68DB" w:rsidRDefault="00FC68DB" w:rsidP="00B202D2">
      <w:pPr>
        <w:pStyle w:val="Beschriftung"/>
        <w:spacing w:before="120"/>
      </w:pPr>
      <w:bookmarkStart w:id="2126" w:name="_Toc3566511"/>
      <w:bookmarkStart w:id="2127" w:name="_Toc34747513"/>
      <w:bookmarkStart w:id="2128" w:name="_Toc77095972"/>
      <w:bookmarkStart w:id="2129" w:name="_Toc338939211"/>
      <w:bookmarkStart w:id="2130" w:name="_Toc99614846"/>
      <w:r>
        <w:t xml:space="preserve">Table </w:t>
      </w:r>
      <w:r>
        <w:fldChar w:fldCharType="begin"/>
      </w:r>
      <w:r>
        <w:instrText xml:space="preserve"> SEQ Table \* ARABIC </w:instrText>
      </w:r>
      <w:r>
        <w:fldChar w:fldCharType="separate"/>
      </w:r>
      <w:r w:rsidR="001F4D75">
        <w:rPr>
          <w:noProof/>
        </w:rPr>
        <w:t>110</w:t>
      </w:r>
      <w:r>
        <w:fldChar w:fldCharType="end"/>
      </w:r>
      <w:r>
        <w:t>: Parameters of Y-Joint</w:t>
      </w:r>
      <w:bookmarkEnd w:id="2126"/>
      <w:bookmarkEnd w:id="2127"/>
      <w:bookmarkEnd w:id="2128"/>
      <w:bookmarkEnd w:id="2130"/>
    </w:p>
    <w:p w14:paraId="449B6B32" w14:textId="77777777" w:rsidR="00FC68DB" w:rsidRPr="007055D9" w:rsidRDefault="00FC68DB" w:rsidP="00B202D2">
      <w:pPr>
        <w:pStyle w:val="berschrift4"/>
      </w:pPr>
      <w:bookmarkStart w:id="2131" w:name="_Toc3557046"/>
      <w:bookmarkStart w:id="2132" w:name="_Toc34747296"/>
      <w:bookmarkStart w:id="2133" w:name="_Toc77102115"/>
      <w:r w:rsidRPr="007055D9">
        <w:t>Attributes</w:t>
      </w:r>
      <w:bookmarkEnd w:id="2129"/>
      <w:bookmarkEnd w:id="2131"/>
      <w:bookmarkEnd w:id="2132"/>
      <w:bookmarkEnd w:id="2133"/>
    </w:p>
    <w:p w14:paraId="196C39A1" w14:textId="77777777" w:rsidR="00FC68DB" w:rsidRPr="007055D9" w:rsidRDefault="00FC68DB" w:rsidP="00B202D2">
      <w:pPr>
        <w:pStyle w:val="berschrift5"/>
      </w:pPr>
      <w:bookmarkStart w:id="2134" w:name="_Toc338939213"/>
      <w:r w:rsidRPr="007055D9">
        <w:t xml:space="preserve">Attribute </w:t>
      </w:r>
      <w:r>
        <w:t>"</w:t>
      </w:r>
      <w:r w:rsidRPr="007055D9">
        <w:t>base</w:t>
      </w:r>
      <w:bookmarkEnd w:id="2134"/>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2135" w:name="_Toc338939214"/>
      <w:r w:rsidRPr="007055D9">
        <w:t xml:space="preserve">Attribute </w:t>
      </w:r>
      <w:r>
        <w:t>"</w:t>
      </w:r>
      <w:r w:rsidRPr="007055D9">
        <w:t>technology</w:t>
      </w:r>
      <w:bookmarkEnd w:id="2135"/>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6898C2A7"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47707CC0"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1B01D6">
      <w:pPr>
        <w:pStyle w:val="Aufzhlungszeichen"/>
        <w:numPr>
          <w:ilvl w:val="0"/>
          <w:numId w:val="11"/>
        </w:numPr>
        <w:rPr>
          <w:rStyle w:val="XMLElement"/>
        </w:rPr>
      </w:pPr>
      <w:r>
        <w:rPr>
          <w:rStyle w:val="XMLElement"/>
        </w:rPr>
        <w:lastRenderedPageBreak/>
        <w:t>friction</w:t>
      </w:r>
    </w:p>
    <w:p w14:paraId="4C8E9EFA" w14:textId="77777777" w:rsidR="00FC68DB" w:rsidRPr="007055D9" w:rsidRDefault="00FC68DB" w:rsidP="001B01D6">
      <w:pPr>
        <w:pStyle w:val="Aufzhlungszeichen"/>
        <w:numPr>
          <w:ilvl w:val="0"/>
          <w:numId w:val="11"/>
        </w:numPr>
        <w:rPr>
          <w:rStyle w:val="XMLElement"/>
        </w:rPr>
      </w:pPr>
      <w:r>
        <w:rPr>
          <w:rStyle w:val="XMLElement"/>
        </w:rPr>
        <w:t>brazing</w:t>
      </w:r>
    </w:p>
    <w:p w14:paraId="1675BCCE" w14:textId="77777777" w:rsidR="00FC68DB" w:rsidRPr="007055D9" w:rsidRDefault="00FC68DB" w:rsidP="00B202D2">
      <w:pPr>
        <w:pStyle w:val="berschrift4"/>
      </w:pPr>
      <w:bookmarkStart w:id="2136" w:name="_Toc338939215"/>
      <w:bookmarkStart w:id="2137" w:name="_Toc3557047"/>
      <w:bookmarkStart w:id="2138" w:name="_Toc34747297"/>
      <w:bookmarkStart w:id="2139" w:name="_Toc77102116"/>
      <w:r w:rsidRPr="007055D9">
        <w:t xml:space="preserve">Element </w:t>
      </w:r>
      <w:r>
        <w:t>"</w:t>
      </w:r>
      <w:proofErr w:type="spellStart"/>
      <w:r w:rsidRPr="007055D9">
        <w:t>weld_position</w:t>
      </w:r>
      <w:bookmarkEnd w:id="2136"/>
      <w:bookmarkEnd w:id="2137"/>
      <w:proofErr w:type="spellEnd"/>
      <w:r>
        <w:t>"</w:t>
      </w:r>
      <w:bookmarkEnd w:id="2138"/>
      <w:bookmarkEnd w:id="2139"/>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see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see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see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1B35EF">
            <w:pPr>
              <w:keepNext/>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1B35EF">
            <w:pPr>
              <w:keepNext/>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1B35EF">
            <w:pPr>
              <w:keepNext/>
              <w:rPr>
                <w:sz w:val="20"/>
                <w:szCs w:val="20"/>
              </w:rPr>
            </w:pPr>
            <w:r w:rsidRPr="009F236F">
              <w:rPr>
                <w:sz w:val="20"/>
                <w:szCs w:val="20"/>
              </w:rPr>
              <w:t>Optional</w:t>
            </w:r>
          </w:p>
        </w:tc>
      </w:tr>
    </w:tbl>
    <w:p w14:paraId="39ACF25F" w14:textId="22717FE2" w:rsidR="00FC68DB" w:rsidRDefault="00FC68DB" w:rsidP="00B202D2">
      <w:pPr>
        <w:pStyle w:val="Beschriftung"/>
        <w:spacing w:before="120"/>
      </w:pPr>
      <w:bookmarkStart w:id="2140" w:name="_Toc3566512"/>
      <w:bookmarkStart w:id="2141" w:name="_Toc34747514"/>
      <w:bookmarkStart w:id="2142" w:name="_Toc77095973"/>
      <w:bookmarkStart w:id="2143" w:name="_Toc338939218"/>
      <w:bookmarkStart w:id="2144" w:name="_Toc99614847"/>
      <w:r>
        <w:t xml:space="preserve">Table </w:t>
      </w:r>
      <w:r>
        <w:fldChar w:fldCharType="begin"/>
      </w:r>
      <w:r>
        <w:instrText xml:space="preserve"> SEQ Table \* ARABIC </w:instrText>
      </w:r>
      <w:r>
        <w:fldChar w:fldCharType="separate"/>
      </w:r>
      <w:r w:rsidR="001F4D75">
        <w:rPr>
          <w:noProof/>
        </w:rPr>
        <w:t>111</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2140"/>
      <w:bookmarkEnd w:id="2141"/>
      <w:bookmarkEnd w:id="2142"/>
      <w:bookmarkEnd w:id="2144"/>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7E534254"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1F4D75">
        <w:rPr>
          <w:b w:val="0"/>
        </w:rPr>
        <w:t>10.2.4.4</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weld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2143"/>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4AAF1E0E"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3B20E85C" w14:textId="77777777" w:rsidR="00FC68DB" w:rsidRPr="007055D9" w:rsidRDefault="00FC68DB" w:rsidP="001B01D6">
      <w:pPr>
        <w:pStyle w:val="Aufzhlungszeichen"/>
        <w:numPr>
          <w:ilvl w:val="0"/>
          <w:numId w:val="11"/>
        </w:numPr>
        <w:rPr>
          <w:rStyle w:val="XMLAttribute"/>
        </w:rPr>
      </w:pPr>
      <w:r w:rsidRPr="007055D9">
        <w:rPr>
          <w:rStyle w:val="XMLAttribute"/>
        </w:rPr>
        <w:t>HY</w:t>
      </w:r>
    </w:p>
    <w:p w14:paraId="787EF320" w14:textId="77777777" w:rsidR="00FC68DB" w:rsidRPr="007055D9" w:rsidRDefault="00FC68DB" w:rsidP="00B202D2">
      <w:pPr>
        <w:pStyle w:val="berschrift5"/>
      </w:pPr>
      <w:bookmarkStart w:id="2145" w:name="_Toc338939219"/>
      <w:r w:rsidRPr="007055D9">
        <w:t xml:space="preserve">Attribute </w:t>
      </w:r>
      <w:r>
        <w:t>"</w:t>
      </w:r>
      <w:r w:rsidRPr="007055D9">
        <w:t>thickness</w:t>
      </w:r>
      <w:bookmarkEnd w:id="2145"/>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1B35EF">
            <w:pPr>
              <w:keepNext/>
              <w:rPr>
                <w:sz w:val="20"/>
              </w:rPr>
            </w:pPr>
            <w:r w:rsidRPr="00B313C1">
              <w:rPr>
                <w:sz w:val="20"/>
              </w:rPr>
              <w:lastRenderedPageBreak/>
              <w:t>Fillet</w:t>
            </w:r>
          </w:p>
        </w:tc>
        <w:tc>
          <w:tcPr>
            <w:tcW w:w="4860" w:type="dxa"/>
            <w:shd w:val="clear" w:color="auto" w:fill="auto"/>
            <w:vAlign w:val="bottom"/>
          </w:tcPr>
          <w:p w14:paraId="248A8229" w14:textId="77777777" w:rsidR="00FC68DB" w:rsidRPr="00B313C1" w:rsidRDefault="00FC68DB" w:rsidP="001B35EF">
            <w:pPr>
              <w:keepNext/>
              <w:rPr>
                <w:sz w:val="20"/>
              </w:rPr>
            </w:pPr>
            <w:r w:rsidRPr="00B313C1">
              <w:rPr>
                <w:sz w:val="20"/>
              </w:rPr>
              <w:t>Required</w:t>
            </w:r>
          </w:p>
        </w:tc>
      </w:tr>
    </w:tbl>
    <w:p w14:paraId="2E0E1490" w14:textId="2B60C45E" w:rsidR="00FC68DB" w:rsidRDefault="00FC68DB" w:rsidP="00B202D2">
      <w:pPr>
        <w:pStyle w:val="Beschriftung"/>
        <w:spacing w:before="120"/>
      </w:pPr>
      <w:bookmarkStart w:id="2146" w:name="_Toc3566513"/>
      <w:bookmarkStart w:id="2147" w:name="_Toc34747515"/>
      <w:bookmarkStart w:id="2148" w:name="_Toc77095974"/>
      <w:bookmarkStart w:id="2149" w:name="_Toc338939220"/>
      <w:bookmarkStart w:id="2150" w:name="_Toc99614848"/>
      <w:r>
        <w:t xml:space="preserve">Table </w:t>
      </w:r>
      <w:r>
        <w:fldChar w:fldCharType="begin"/>
      </w:r>
      <w:r>
        <w:instrText xml:space="preserve"> SEQ Table \* ARABIC </w:instrText>
      </w:r>
      <w:r>
        <w:fldChar w:fldCharType="separate"/>
      </w:r>
      <w:r w:rsidR="001F4D75">
        <w:rPr>
          <w:noProof/>
        </w:rPr>
        <w:t>112</w:t>
      </w:r>
      <w:r>
        <w:fldChar w:fldCharType="end"/>
      </w:r>
      <w:r>
        <w:t xml:space="preserve">: Value Dependency of Attribute </w:t>
      </w:r>
      <w:r>
        <w:rPr>
          <w:rStyle w:val="elementdeftypeChar"/>
          <w:rFonts w:eastAsia="Calibri"/>
          <w:b w:val="0"/>
        </w:rPr>
        <w:t>thickness</w:t>
      </w:r>
      <w:bookmarkEnd w:id="2146"/>
      <w:bookmarkEnd w:id="2147"/>
      <w:bookmarkEnd w:id="2148"/>
      <w:bookmarkEnd w:id="2150"/>
    </w:p>
    <w:p w14:paraId="6D37B18D" w14:textId="77777777" w:rsidR="00FC68DB" w:rsidRPr="007055D9" w:rsidRDefault="00FC68DB" w:rsidP="00B202D2">
      <w:pPr>
        <w:pStyle w:val="berschrift5"/>
      </w:pPr>
      <w:r w:rsidRPr="007055D9">
        <w:t xml:space="preserve">Attribute </w:t>
      </w:r>
      <w:r>
        <w:t>"</w:t>
      </w:r>
      <w:r w:rsidRPr="007055D9">
        <w:t>angle</w:t>
      </w:r>
      <w:bookmarkEnd w:id="2149"/>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2151" w:name="_Toc338939221"/>
      <w:r w:rsidRPr="007055D9">
        <w:t xml:space="preserve">Attribute </w:t>
      </w:r>
      <w:r>
        <w:t>"</w:t>
      </w:r>
      <w:r w:rsidRPr="007055D9">
        <w:t>penetration</w:t>
      </w:r>
      <w:bookmarkEnd w:id="2151"/>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2152" w:name="_Toc338939223"/>
      <w:r w:rsidRPr="007055D9">
        <w:t xml:space="preserve">Attribute </w:t>
      </w:r>
      <w:r>
        <w:t>"</w:t>
      </w:r>
      <w:r w:rsidRPr="007055D9">
        <w:t>shape</w:t>
      </w:r>
      <w:bookmarkEnd w:id="2152"/>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2153" w:name="_Toc338939224"/>
      <w:r w:rsidRPr="007055D9">
        <w:t xml:space="preserve">Attribute </w:t>
      </w:r>
      <w:r>
        <w:t>"</w:t>
      </w:r>
      <w:r w:rsidRPr="007055D9">
        <w:t>filler</w:t>
      </w:r>
      <w:bookmarkEnd w:id="2153"/>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1011F594"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t>
      </w:r>
      <w:proofErr w:type="spellStart"/>
      <w:r w:rsidRPr="00966BAF">
        <w:rPr>
          <w:b/>
          <w:color w:val="0070C0"/>
          <w:lang w:val="es-ES"/>
        </w:rPr>
        <w:t>weld_position</w:t>
      </w:r>
      <w:proofErr w:type="spellEnd"/>
      <w:r w:rsidRPr="00966BAF">
        <w:rPr>
          <w:b/>
          <w:color w:val="0070C0"/>
          <w:lang w:val="es-ES"/>
        </w:rPr>
        <w:t xml:space="preserve">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2154" w:name="_Toc3557048"/>
      <w:bookmarkStart w:id="2155" w:name="_Toc34747298"/>
      <w:bookmarkStart w:id="2156" w:name="_Toc77102117"/>
      <w:r w:rsidRPr="007055D9">
        <w:t xml:space="preserve">Element </w:t>
      </w:r>
      <w:r>
        <w:t>"</w:t>
      </w:r>
      <w:proofErr w:type="spellStart"/>
      <w:r>
        <w:t>sheet_parameter</w:t>
      </w:r>
      <w:bookmarkEnd w:id="2154"/>
      <w:proofErr w:type="spellEnd"/>
      <w:r>
        <w:t>"</w:t>
      </w:r>
      <w:bookmarkEnd w:id="2155"/>
      <w:bookmarkEnd w:id="2156"/>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lastRenderedPageBreak/>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1B35EF">
            <w:pPr>
              <w:keepNext/>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1B35EF">
            <w:pPr>
              <w:keepNext/>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1B35EF">
            <w:pPr>
              <w:keepNext/>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1B35EF">
            <w:pPr>
              <w:keepNext/>
              <w:rPr>
                <w:sz w:val="20"/>
                <w:szCs w:val="20"/>
              </w:rPr>
            </w:pPr>
            <w:r w:rsidRPr="001B5A81">
              <w:rPr>
                <w:sz w:val="20"/>
                <w:szCs w:val="20"/>
              </w:rPr>
              <w:t>-</w:t>
            </w:r>
          </w:p>
        </w:tc>
      </w:tr>
    </w:tbl>
    <w:p w14:paraId="22D5DE65" w14:textId="330E44DA" w:rsidR="00FC68DB" w:rsidRDefault="00FC68DB" w:rsidP="00B202D2">
      <w:pPr>
        <w:pStyle w:val="Beschriftung"/>
        <w:spacing w:before="120"/>
      </w:pPr>
      <w:bookmarkStart w:id="2157" w:name="_Toc3566514"/>
      <w:bookmarkStart w:id="2158" w:name="_Toc34747516"/>
      <w:bookmarkStart w:id="2159" w:name="_Toc77095975"/>
      <w:bookmarkStart w:id="2160" w:name="_Toc99614849"/>
      <w:r>
        <w:t xml:space="preserve">Table </w:t>
      </w:r>
      <w:r>
        <w:fldChar w:fldCharType="begin"/>
      </w:r>
      <w:r>
        <w:instrText xml:space="preserve"> SEQ Table \* ARABIC </w:instrText>
      </w:r>
      <w:r>
        <w:fldChar w:fldCharType="separate"/>
      </w:r>
      <w:r w:rsidR="001F4D75">
        <w:rPr>
          <w:noProof/>
        </w:rPr>
        <w:t>113</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2157"/>
      <w:bookmarkEnd w:id="2158"/>
      <w:bookmarkEnd w:id="2159"/>
      <w:bookmarkEnd w:id="2160"/>
    </w:p>
    <w:p w14:paraId="01C182D7" w14:textId="77777777" w:rsidR="00FC68DB" w:rsidRPr="001B35EF" w:rsidRDefault="00FC68DB" w:rsidP="00B202D2">
      <w:pPr>
        <w:pStyle w:val="Example"/>
        <w:keepNext/>
        <w:keepLines/>
        <w:rPr>
          <w:b/>
          <w:bCs/>
          <w:sz w:val="24"/>
          <w:szCs w:val="24"/>
        </w:rPr>
      </w:pPr>
      <w:r w:rsidRPr="001B35EF">
        <w:rPr>
          <w:b/>
          <w:bCs/>
          <w:sz w:val="24"/>
          <w:szCs w:val="24"/>
        </w:rPr>
        <w:t xml:space="preserve">Example A (within only required </w:t>
      </w:r>
      <w:r w:rsidRPr="001B35EF">
        <w:rPr>
          <w:rFonts w:ascii="Courier New" w:hAnsi="Courier New" w:cs="Courier New"/>
          <w:b/>
          <w:bCs/>
          <w:i/>
          <w:sz w:val="24"/>
          <w:szCs w:val="24"/>
        </w:rPr>
        <w:t>attributes</w:t>
      </w:r>
      <w:r w:rsidRPr="001B35EF">
        <w:rPr>
          <w:b/>
          <w:bCs/>
          <w:sz w:val="24"/>
          <w:szCs w:val="24"/>
        </w:rPr>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t>
      </w:r>
      <w:proofErr w:type="spellStart"/>
      <w:r w:rsidRPr="00966BAF">
        <w:rPr>
          <w:i/>
          <w:lang w:val="es-ES"/>
        </w:rPr>
        <w:t>weld_position</w:t>
      </w:r>
      <w:proofErr w:type="spellEnd"/>
      <w:r w:rsidRPr="00966BAF">
        <w:rPr>
          <w:i/>
          <w:lang w:val="es-ES"/>
        </w:rPr>
        <w:t xml:space="preserve">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2161" w:name="WeldDefinitionKJoint"/>
      <w:bookmarkStart w:id="2162" w:name="_Toc338939115"/>
      <w:bookmarkStart w:id="2163" w:name="_Toc3557049"/>
      <w:bookmarkStart w:id="2164" w:name="_Toc34747299"/>
      <w:bookmarkStart w:id="2165" w:name="_Toc77102118"/>
      <w:bookmarkStart w:id="2166" w:name="_Toc99614628"/>
      <w:bookmarkEnd w:id="2161"/>
      <w:r w:rsidRPr="007055D9">
        <w:t>K-Joint</w:t>
      </w:r>
      <w:bookmarkEnd w:id="2162"/>
      <w:bookmarkEnd w:id="2163"/>
      <w:bookmarkEnd w:id="2164"/>
      <w:bookmarkEnd w:id="2165"/>
      <w:bookmarkEnd w:id="2166"/>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1"/>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637248"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2169" w:name="_Toc3557050"/>
      <w:bookmarkStart w:id="2170" w:name="_Toc34747300"/>
      <w:bookmarkStart w:id="2171" w:name="_Toc77102119"/>
      <w:r w:rsidRPr="007055D9">
        <w:t>Sheet Parameters</w:t>
      </w:r>
      <w:bookmarkEnd w:id="2169"/>
      <w:bookmarkEnd w:id="2170"/>
      <w:bookmarkEnd w:id="2171"/>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1B01D6">
      <w:pPr>
        <w:pStyle w:val="Aufzhlungszeichen"/>
        <w:numPr>
          <w:ilvl w:val="0"/>
          <w:numId w:val="11"/>
        </w:numPr>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1B01D6">
      <w:pPr>
        <w:pStyle w:val="Aufzhlungszeichen"/>
        <w:numPr>
          <w:ilvl w:val="0"/>
          <w:numId w:val="11"/>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1B01D6">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1B01D6">
      <w:pPr>
        <w:pStyle w:val="Aufzhlungszeichen"/>
        <w:numPr>
          <w:ilvl w:val="0"/>
          <w:numId w:val="11"/>
        </w:numPr>
      </w:pPr>
      <w:r>
        <w:rPr>
          <w:noProof/>
          <w:lang w:eastAsia="en-US"/>
        </w:rPr>
        <mc:AlternateContent>
          <mc:Choice Requires="wps">
            <w:drawing>
              <wp:anchor distT="0" distB="0" distL="114300" distR="114300" simplePos="0" relativeHeight="251704832"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30DC5190" w:rsidR="001F4D75" w:rsidRPr="003670AB" w:rsidRDefault="001F4D75" w:rsidP="00FC68DB">
                            <w:pPr>
                              <w:pStyle w:val="Beschriftung"/>
                              <w:rPr>
                                <w:b/>
                                <w:bCs/>
                                <w:noProof/>
                                <w:sz w:val="26"/>
                                <w:szCs w:val="28"/>
                              </w:rPr>
                            </w:pPr>
                            <w:bookmarkStart w:id="2172" w:name="_Ref7932243"/>
                            <w:bookmarkStart w:id="2173" w:name="_Toc3557143"/>
                            <w:bookmarkStart w:id="2174" w:name="_Ref7932230"/>
                            <w:bookmarkStart w:id="2175" w:name="_Toc34747396"/>
                            <w:bookmarkStart w:id="2176" w:name="_Toc76030594"/>
                            <w:bookmarkStart w:id="2177" w:name="_Toc94530879"/>
                            <w:bookmarkStart w:id="2178" w:name="_Toc99614719"/>
                            <w:r>
                              <w:t xml:space="preserve">Figure </w:t>
                            </w:r>
                            <w:r>
                              <w:fldChar w:fldCharType="begin"/>
                            </w:r>
                            <w:r>
                              <w:instrText xml:space="preserve"> SEQ Figure \* ARABIC </w:instrText>
                            </w:r>
                            <w:r>
                              <w:fldChar w:fldCharType="separate"/>
                            </w:r>
                            <w:ins w:id="2179" w:author="Weinert, Matthias (M.)" w:date="2022-02-21T10:55:00Z">
                              <w:r>
                                <w:rPr>
                                  <w:noProof/>
                                </w:rPr>
                                <w:t>69</w:t>
                              </w:r>
                            </w:ins>
                            <w:del w:id="2180" w:author="Weinert, Matthias (M.)" w:date="2022-02-21T10:53:00Z">
                              <w:r w:rsidDel="006344F0">
                                <w:rPr>
                                  <w:noProof/>
                                </w:rPr>
                                <w:delText>70</w:delText>
                              </w:r>
                            </w:del>
                            <w:r>
                              <w:fldChar w:fldCharType="end"/>
                            </w:r>
                            <w:bookmarkEnd w:id="2172"/>
                            <w:r>
                              <w:t>: K-Joint Sheet Layout</w:t>
                            </w:r>
                            <w:bookmarkEnd w:id="2173"/>
                            <w:bookmarkEnd w:id="2174"/>
                            <w:bookmarkEnd w:id="2175"/>
                            <w:bookmarkEnd w:id="2176"/>
                            <w:bookmarkEnd w:id="2177"/>
                            <w:bookmarkEnd w:id="2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30DC5190" w:rsidR="001F4D75" w:rsidRPr="003670AB" w:rsidRDefault="001F4D75" w:rsidP="00FC68DB">
                      <w:pPr>
                        <w:pStyle w:val="Beschriftung"/>
                        <w:rPr>
                          <w:b/>
                          <w:bCs/>
                          <w:noProof/>
                          <w:sz w:val="26"/>
                          <w:szCs w:val="28"/>
                        </w:rPr>
                      </w:pPr>
                      <w:bookmarkStart w:id="2181" w:name="_Ref7932243"/>
                      <w:bookmarkStart w:id="2182" w:name="_Toc3557143"/>
                      <w:bookmarkStart w:id="2183" w:name="_Ref7932230"/>
                      <w:bookmarkStart w:id="2184" w:name="_Toc34747396"/>
                      <w:bookmarkStart w:id="2185" w:name="_Toc76030594"/>
                      <w:bookmarkStart w:id="2186" w:name="_Toc94530879"/>
                      <w:bookmarkStart w:id="2187" w:name="_Toc99614719"/>
                      <w:r>
                        <w:t xml:space="preserve">Figure </w:t>
                      </w:r>
                      <w:r>
                        <w:fldChar w:fldCharType="begin"/>
                      </w:r>
                      <w:r>
                        <w:instrText xml:space="preserve"> SEQ Figure \* ARABIC </w:instrText>
                      </w:r>
                      <w:r>
                        <w:fldChar w:fldCharType="separate"/>
                      </w:r>
                      <w:ins w:id="2188" w:author="Weinert, Matthias (M.)" w:date="2022-02-21T10:55:00Z">
                        <w:r>
                          <w:rPr>
                            <w:noProof/>
                          </w:rPr>
                          <w:t>69</w:t>
                        </w:r>
                      </w:ins>
                      <w:del w:id="2189" w:author="Weinert, Matthias (M.)" w:date="2022-02-21T10:53:00Z">
                        <w:r w:rsidDel="006344F0">
                          <w:rPr>
                            <w:noProof/>
                          </w:rPr>
                          <w:delText>70</w:delText>
                        </w:r>
                      </w:del>
                      <w:r>
                        <w:fldChar w:fldCharType="end"/>
                      </w:r>
                      <w:bookmarkEnd w:id="2181"/>
                      <w:r>
                        <w:t>: K-Joint Sheet Layout</w:t>
                      </w:r>
                      <w:bookmarkEnd w:id="2182"/>
                      <w:bookmarkEnd w:id="2183"/>
                      <w:bookmarkEnd w:id="2184"/>
                      <w:bookmarkEnd w:id="2185"/>
                      <w:bookmarkEnd w:id="2186"/>
                      <w:bookmarkEnd w:id="2187"/>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2190" w:name="_Toc3557051"/>
      <w:bookmarkStart w:id="2191" w:name="_Toc34747301"/>
      <w:bookmarkStart w:id="2192" w:name="_Toc77102120"/>
      <w:r w:rsidRPr="007055D9">
        <w:t>Weld Parameters</w:t>
      </w:r>
      <w:bookmarkEnd w:id="2190"/>
      <w:bookmarkEnd w:id="2191"/>
      <w:bookmarkEnd w:id="2192"/>
    </w:p>
    <w:p w14:paraId="2E3C7F48" w14:textId="77777777" w:rsidR="00FC68DB" w:rsidRPr="007055D9" w:rsidRDefault="00FC68DB" w:rsidP="00B202D2">
      <w:pPr>
        <w:keepNext/>
      </w:pPr>
      <w:r>
        <w:rPr>
          <w:noProof/>
          <w:lang w:val="en-US"/>
        </w:rPr>
        <w:drawing>
          <wp:anchor distT="0" distB="0" distL="114300" distR="114300" simplePos="0" relativeHeight="251640320"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5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07904"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397029A" w:rsidR="001F4D75" w:rsidRPr="00C21C59" w:rsidRDefault="001F4D75" w:rsidP="00FC68DB">
                            <w:pPr>
                              <w:pStyle w:val="Beschriftung"/>
                              <w:rPr>
                                <w:noProof/>
                                <w:szCs w:val="24"/>
                              </w:rPr>
                            </w:pPr>
                            <w:bookmarkStart w:id="2193" w:name="_Toc3557144"/>
                            <w:bookmarkStart w:id="2194" w:name="_Toc34747397"/>
                            <w:bookmarkStart w:id="2195" w:name="_Toc76030595"/>
                            <w:bookmarkStart w:id="2196" w:name="_Toc94530880"/>
                            <w:bookmarkStart w:id="2197" w:name="_Toc99614720"/>
                            <w:r>
                              <w:t xml:space="preserve">Figure </w:t>
                            </w:r>
                            <w:r>
                              <w:fldChar w:fldCharType="begin"/>
                            </w:r>
                            <w:r>
                              <w:instrText xml:space="preserve"> SEQ Figure \* ARABIC </w:instrText>
                            </w:r>
                            <w:r>
                              <w:fldChar w:fldCharType="separate"/>
                            </w:r>
                            <w:ins w:id="2198" w:author="Weinert, Matthias (M.)" w:date="2022-02-21T10:55:00Z">
                              <w:r>
                                <w:rPr>
                                  <w:noProof/>
                                </w:rPr>
                                <w:t>70</w:t>
                              </w:r>
                            </w:ins>
                            <w:del w:id="2199" w:author="Weinert, Matthias (M.)" w:date="2022-02-21T10:53:00Z">
                              <w:r w:rsidDel="006344F0">
                                <w:rPr>
                                  <w:noProof/>
                                </w:rPr>
                                <w:delText>71</w:delText>
                              </w:r>
                            </w:del>
                            <w:r>
                              <w:fldChar w:fldCharType="end"/>
                            </w:r>
                            <w:r>
                              <w:t>: Parameters of K-Joint Weld</w:t>
                            </w:r>
                            <w:bookmarkEnd w:id="2193"/>
                            <w:bookmarkEnd w:id="2194"/>
                            <w:bookmarkEnd w:id="2195"/>
                            <w:bookmarkEnd w:id="2196"/>
                            <w:bookmarkEnd w:id="2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397029A" w:rsidR="001F4D75" w:rsidRPr="00C21C59" w:rsidRDefault="001F4D75" w:rsidP="00FC68DB">
                      <w:pPr>
                        <w:pStyle w:val="Beschriftung"/>
                        <w:rPr>
                          <w:noProof/>
                          <w:szCs w:val="24"/>
                        </w:rPr>
                      </w:pPr>
                      <w:bookmarkStart w:id="2200" w:name="_Toc3557144"/>
                      <w:bookmarkStart w:id="2201" w:name="_Toc34747397"/>
                      <w:bookmarkStart w:id="2202" w:name="_Toc76030595"/>
                      <w:bookmarkStart w:id="2203" w:name="_Toc94530880"/>
                      <w:bookmarkStart w:id="2204" w:name="_Toc99614720"/>
                      <w:r>
                        <w:t xml:space="preserve">Figure </w:t>
                      </w:r>
                      <w:r>
                        <w:fldChar w:fldCharType="begin"/>
                      </w:r>
                      <w:r>
                        <w:instrText xml:space="preserve"> SEQ Figure \* ARABIC </w:instrText>
                      </w:r>
                      <w:r>
                        <w:fldChar w:fldCharType="separate"/>
                      </w:r>
                      <w:ins w:id="2205" w:author="Weinert, Matthias (M.)" w:date="2022-02-21T10:55:00Z">
                        <w:r>
                          <w:rPr>
                            <w:noProof/>
                          </w:rPr>
                          <w:t>70</w:t>
                        </w:r>
                      </w:ins>
                      <w:del w:id="2206" w:author="Weinert, Matthias (M.)" w:date="2022-02-21T10:53:00Z">
                        <w:r w:rsidDel="006344F0">
                          <w:rPr>
                            <w:noProof/>
                          </w:rPr>
                          <w:delText>71</w:delText>
                        </w:r>
                      </w:del>
                      <w:r>
                        <w:fldChar w:fldCharType="end"/>
                      </w:r>
                      <w:r>
                        <w:t>: Parameters of K-Joint Weld</w:t>
                      </w:r>
                      <w:bookmarkEnd w:id="2200"/>
                      <w:bookmarkEnd w:id="2201"/>
                      <w:bookmarkEnd w:id="2202"/>
                      <w:bookmarkEnd w:id="2203"/>
                      <w:bookmarkEnd w:id="2204"/>
                    </w:p>
                  </w:txbxContent>
                </v:textbox>
              </v:shape>
            </w:pict>
          </mc:Fallback>
        </mc:AlternateContent>
      </w:r>
      <w:r w:rsidRPr="007055D9">
        <w:t>The parameters of the welds are the same for all of the three potential welds on the connection:</w:t>
      </w:r>
    </w:p>
    <w:p w14:paraId="61EBB323" w14:textId="77777777" w:rsidR="00FC68DB" w:rsidRPr="007055D9" w:rsidRDefault="00FC68DB" w:rsidP="001B01D6">
      <w:pPr>
        <w:pStyle w:val="Aufzhlungszeichen"/>
        <w:keepNext/>
        <w:numPr>
          <w:ilvl w:val="0"/>
          <w:numId w:val="11"/>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1B01D6">
      <w:pPr>
        <w:pStyle w:val="Aufzhlungszeichen"/>
        <w:keepNext/>
        <w:numPr>
          <w:ilvl w:val="0"/>
          <w:numId w:val="11"/>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1B01D6">
      <w:pPr>
        <w:pStyle w:val="Aufzhlungszeichen"/>
        <w:keepNext/>
        <w:numPr>
          <w:ilvl w:val="0"/>
          <w:numId w:val="11"/>
        </w:numPr>
      </w:pPr>
      <w:r w:rsidRPr="007055D9">
        <w:rPr>
          <w:rFonts w:ascii="Arial" w:hAnsi="Arial" w:cs="Arial"/>
        </w:rPr>
        <w:t>β</w:t>
      </w:r>
      <w:r w:rsidRPr="007055D9">
        <w:rPr>
          <w:sz w:val="28"/>
          <w:szCs w:val="28"/>
          <w:vertAlign w:val="subscript"/>
        </w:rPr>
        <w:t>i</w:t>
      </w:r>
      <w:r w:rsidRPr="007055D9">
        <w:tab/>
      </w:r>
      <w:r w:rsidRPr="007055D9">
        <w:tab/>
        <w:t>Weld angle</w:t>
      </w:r>
    </w:p>
    <w:p w14:paraId="59C36D19" w14:textId="0C545CC8" w:rsidR="00FC68DB" w:rsidRDefault="001B35EF" w:rsidP="00B202D2">
      <w:r>
        <w:br/>
      </w:r>
      <w:r>
        <w:br/>
      </w:r>
    </w:p>
    <w:p w14:paraId="393D30E0" w14:textId="1B7819DC" w:rsidR="00FC68DB" w:rsidRPr="007055D9" w:rsidRDefault="00FC68DB" w:rsidP="00B202D2">
      <w:r w:rsidRPr="007055D9">
        <w:t>For the penetration</w:t>
      </w:r>
      <w:r w:rsidR="001B35EF">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w:t>
      </w:r>
      <w:proofErr w:type="spellStart"/>
      <w:r w:rsidRPr="007055D9">
        <w:t>χMCF</w:t>
      </w:r>
      <w:proofErr w:type="spellEnd"/>
      <w:r w:rsidRPr="007055D9">
        <w:t xml:space="preserve"> file.</w:t>
      </w:r>
    </w:p>
    <w:p w14:paraId="7B88C9AD" w14:textId="77777777" w:rsidR="00FC68DB" w:rsidRPr="007055D9" w:rsidRDefault="00FC68DB" w:rsidP="00B202D2">
      <w:r w:rsidRPr="007055D9">
        <w:lastRenderedPageBreak/>
        <w:t xml:space="preserve">This is computed by </w:t>
      </w:r>
      <w:r w:rsidRPr="007055D9">
        <w:rPr>
          <w:position w:val="-32"/>
        </w:rPr>
        <w:object w:dxaOrig="1240" w:dyaOrig="700" w14:anchorId="172D5CBC">
          <v:shape id="_x0000_i1032" type="#_x0000_t75" style="width:63.1pt;height:38.6pt" o:ole="">
            <v:imagedata r:id="rId130" o:title=""/>
          </v:shape>
          <o:OLEObject Type="Embed" ProgID="Equation.3" ShapeID="_x0000_i1032" DrawAspect="Content" ObjectID="_1710228291" r:id="rId157"/>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proofErr w:type="spellStart"/>
            <w:r w:rsidRPr="007055D9">
              <w:rPr>
                <w:b/>
                <w:i/>
              </w:rPr>
              <w:t>χMCF</w:t>
            </w:r>
            <w:proofErr w:type="spellEnd"/>
            <w:r w:rsidRPr="007055D9">
              <w:rPr>
                <w:b/>
                <w:i/>
              </w:rPr>
              <w:t>-Key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1B35EF">
            <w:pPr>
              <w:keepNext/>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1B35EF">
            <w:pPr>
              <w:keepNext/>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1B35EF">
            <w:pPr>
              <w:keepNext/>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1B35EF">
            <w:pPr>
              <w:keepNext/>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1B35EF">
            <w:pPr>
              <w:keepNext/>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1B35EF">
            <w:pPr>
              <w:keepNext/>
              <w:rPr>
                <w:sz w:val="20"/>
                <w:szCs w:val="20"/>
              </w:rPr>
            </w:pPr>
            <w:r w:rsidRPr="003A532B">
              <w:rPr>
                <w:sz w:val="20"/>
                <w:szCs w:val="20"/>
              </w:rPr>
              <w:t>0</w:t>
            </w:r>
          </w:p>
        </w:tc>
      </w:tr>
    </w:tbl>
    <w:p w14:paraId="68799813" w14:textId="2AA15563" w:rsidR="00FC68DB" w:rsidRPr="007055D9" w:rsidRDefault="00FC68DB" w:rsidP="00B202D2">
      <w:pPr>
        <w:pStyle w:val="Beschriftung"/>
        <w:spacing w:before="120"/>
      </w:pPr>
      <w:bookmarkStart w:id="2207" w:name="_Toc3566515"/>
      <w:bookmarkStart w:id="2208" w:name="_Toc34747517"/>
      <w:bookmarkStart w:id="2209" w:name="_Toc77095976"/>
      <w:bookmarkStart w:id="2210" w:name="_Toc99614850"/>
      <w:r>
        <w:t xml:space="preserve">Table </w:t>
      </w:r>
      <w:r>
        <w:fldChar w:fldCharType="begin"/>
      </w:r>
      <w:r>
        <w:instrText xml:space="preserve"> SEQ Table \* ARABIC </w:instrText>
      </w:r>
      <w:r>
        <w:fldChar w:fldCharType="separate"/>
      </w:r>
      <w:r w:rsidR="001F4D75">
        <w:rPr>
          <w:noProof/>
        </w:rPr>
        <w:t>114</w:t>
      </w:r>
      <w:r>
        <w:fldChar w:fldCharType="end"/>
      </w:r>
      <w:r>
        <w:t>: Parameters of K-Joint</w:t>
      </w:r>
      <w:bookmarkEnd w:id="2207"/>
      <w:bookmarkEnd w:id="2208"/>
      <w:bookmarkEnd w:id="2209"/>
      <w:bookmarkEnd w:id="2210"/>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2211" w:name="_Toc338939226"/>
      <w:bookmarkStart w:id="2212" w:name="_Toc3557052"/>
      <w:bookmarkStart w:id="2213" w:name="_Toc34747302"/>
      <w:bookmarkStart w:id="2214" w:name="_Toc77102121"/>
      <w:r w:rsidRPr="007055D9">
        <w:t>Attributes</w:t>
      </w:r>
      <w:bookmarkEnd w:id="2211"/>
      <w:bookmarkEnd w:id="2212"/>
      <w:bookmarkEnd w:id="2213"/>
      <w:bookmarkEnd w:id="2214"/>
    </w:p>
    <w:p w14:paraId="5D24B36D" w14:textId="77777777" w:rsidR="00FC68DB" w:rsidRPr="007055D9" w:rsidRDefault="00FC68DB" w:rsidP="00B202D2">
      <w:pPr>
        <w:pStyle w:val="berschrift5"/>
      </w:pPr>
      <w:bookmarkStart w:id="2215" w:name="_Toc338939228"/>
      <w:r w:rsidRPr="007055D9">
        <w:t xml:space="preserve">Attribute </w:t>
      </w:r>
      <w:r>
        <w:t>"</w:t>
      </w:r>
      <w:r w:rsidRPr="007055D9">
        <w:t>base</w:t>
      </w:r>
      <w:bookmarkEnd w:id="2215"/>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2216" w:name="_Toc338939229"/>
      <w:r w:rsidRPr="007055D9">
        <w:t xml:space="preserve">Attribute </w:t>
      </w:r>
      <w:r>
        <w:t>"</w:t>
      </w:r>
      <w:r w:rsidRPr="007055D9">
        <w:t>technology</w:t>
      </w:r>
      <w:bookmarkEnd w:id="2216"/>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59E5A3C"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76F86C43"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1B01D6">
      <w:pPr>
        <w:pStyle w:val="Aufzhlungszeichen"/>
        <w:numPr>
          <w:ilvl w:val="0"/>
          <w:numId w:val="11"/>
        </w:numPr>
        <w:rPr>
          <w:rStyle w:val="XMLElement"/>
        </w:rPr>
      </w:pPr>
      <w:r>
        <w:rPr>
          <w:rStyle w:val="XMLElement"/>
        </w:rPr>
        <w:t>friction</w:t>
      </w:r>
    </w:p>
    <w:p w14:paraId="4060CFDD" w14:textId="77777777" w:rsidR="00FC68DB" w:rsidRPr="007055D9" w:rsidRDefault="00FC68DB" w:rsidP="001B01D6">
      <w:pPr>
        <w:pStyle w:val="Aufzhlungszeichen"/>
        <w:numPr>
          <w:ilvl w:val="0"/>
          <w:numId w:val="11"/>
        </w:numPr>
        <w:rPr>
          <w:rStyle w:val="XMLElement"/>
        </w:rPr>
      </w:pPr>
      <w:r>
        <w:rPr>
          <w:rStyle w:val="XMLElement"/>
        </w:rPr>
        <w:t>brazing</w:t>
      </w:r>
    </w:p>
    <w:p w14:paraId="5D13340A" w14:textId="77777777" w:rsidR="00FC68DB" w:rsidRPr="007055D9" w:rsidRDefault="00FC68DB" w:rsidP="00B202D2">
      <w:pPr>
        <w:pStyle w:val="berschrift4"/>
      </w:pPr>
      <w:bookmarkStart w:id="2217" w:name="_Toc338939230"/>
      <w:bookmarkStart w:id="2218" w:name="_Toc3557053"/>
      <w:bookmarkStart w:id="2219" w:name="_Toc34747303"/>
      <w:bookmarkStart w:id="2220" w:name="_Toc77102122"/>
      <w:r w:rsidRPr="007055D9">
        <w:t xml:space="preserve">Element </w:t>
      </w:r>
      <w:r>
        <w:t>"</w:t>
      </w:r>
      <w:proofErr w:type="spellStart"/>
      <w:r w:rsidRPr="007055D9">
        <w:t>weld_position</w:t>
      </w:r>
      <w:bookmarkEnd w:id="2217"/>
      <w:bookmarkEnd w:id="2218"/>
      <w:proofErr w:type="spellEnd"/>
      <w:r>
        <w:t>"</w:t>
      </w:r>
      <w:bookmarkEnd w:id="2219"/>
      <w:bookmarkEnd w:id="2220"/>
    </w:p>
    <w:p w14:paraId="44C04CE8"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see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see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see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1B35EF">
            <w:pPr>
              <w:keepNext/>
              <w:rPr>
                <w:sz w:val="20"/>
                <w:szCs w:val="20"/>
              </w:rPr>
            </w:pPr>
            <w:r>
              <w:rPr>
                <w:rStyle w:val="Kommentarzeichen"/>
                <w:sz w:val="20"/>
                <w:szCs w:val="20"/>
                <w:lang w:eastAsia="x-none"/>
              </w:rPr>
              <w:lastRenderedPageBreak/>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1B35EF">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1B35EF">
            <w:pPr>
              <w:keepNext/>
              <w:rPr>
                <w:sz w:val="20"/>
                <w:szCs w:val="20"/>
              </w:rPr>
            </w:pPr>
            <w:r w:rsidRPr="001409DA">
              <w:rPr>
                <w:sz w:val="20"/>
                <w:szCs w:val="20"/>
              </w:rPr>
              <w:t>Optional</w:t>
            </w:r>
          </w:p>
        </w:tc>
      </w:tr>
    </w:tbl>
    <w:p w14:paraId="710CF3DA" w14:textId="2078149A" w:rsidR="00FC68DB" w:rsidRDefault="00FC68DB" w:rsidP="00B202D2">
      <w:pPr>
        <w:pStyle w:val="Beschriftung"/>
        <w:spacing w:before="120"/>
      </w:pPr>
      <w:bookmarkStart w:id="2221" w:name="_Toc3566516"/>
      <w:bookmarkStart w:id="2222" w:name="_Toc34747518"/>
      <w:bookmarkStart w:id="2223" w:name="_Toc77095977"/>
      <w:bookmarkStart w:id="2224" w:name="_Toc338939233"/>
      <w:bookmarkStart w:id="2225" w:name="_Toc99614851"/>
      <w:r>
        <w:t xml:space="preserve">Table </w:t>
      </w:r>
      <w:r>
        <w:fldChar w:fldCharType="begin"/>
      </w:r>
      <w:r>
        <w:instrText xml:space="preserve"> SEQ Table \* ARABIC </w:instrText>
      </w:r>
      <w:r>
        <w:fldChar w:fldCharType="separate"/>
      </w:r>
      <w:r w:rsidR="001F4D75">
        <w:rPr>
          <w:noProof/>
        </w:rPr>
        <w:t>115</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2221"/>
      <w:bookmarkEnd w:id="2222"/>
      <w:bookmarkEnd w:id="2223"/>
      <w:bookmarkEnd w:id="2225"/>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658CD15C"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1F4D75">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1F4D75" w:rsidRPr="001F4D75">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2224"/>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6EFA61EA"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168B496B" w14:textId="77777777" w:rsidR="00FC68DB" w:rsidRPr="007055D9" w:rsidRDefault="00FC68DB" w:rsidP="001B01D6">
      <w:pPr>
        <w:pStyle w:val="Aufzhlungszeichen"/>
        <w:numPr>
          <w:ilvl w:val="0"/>
          <w:numId w:val="11"/>
        </w:numPr>
        <w:rPr>
          <w:rStyle w:val="XMLAttribute"/>
        </w:rPr>
      </w:pPr>
      <w:r w:rsidRPr="007055D9">
        <w:rPr>
          <w:rStyle w:val="XMLAttribute"/>
        </w:rPr>
        <w:t>HY</w:t>
      </w:r>
    </w:p>
    <w:p w14:paraId="788C47A3" w14:textId="77777777" w:rsidR="00FC68DB" w:rsidRPr="007055D9" w:rsidRDefault="00FC68DB" w:rsidP="00B202D2">
      <w:pPr>
        <w:pStyle w:val="berschrift5"/>
      </w:pPr>
      <w:bookmarkStart w:id="2226" w:name="_Toc338939234"/>
      <w:r w:rsidRPr="007055D9">
        <w:t xml:space="preserve">Attribute </w:t>
      </w:r>
      <w:r>
        <w:t>"</w:t>
      </w:r>
      <w:r w:rsidRPr="007055D9">
        <w:t>thickness</w:t>
      </w:r>
      <w:bookmarkEnd w:id="2226"/>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591DA022" w:rsidR="00FC68DB" w:rsidRDefault="00FC68DB" w:rsidP="00B202D2">
      <w:pPr>
        <w:pStyle w:val="Beschriftung"/>
        <w:spacing w:before="120"/>
      </w:pPr>
      <w:bookmarkStart w:id="2227" w:name="_Toc3566517"/>
      <w:bookmarkStart w:id="2228" w:name="_Toc34747519"/>
      <w:bookmarkStart w:id="2229" w:name="_Toc77095978"/>
      <w:bookmarkStart w:id="2230" w:name="_Toc338939235"/>
      <w:bookmarkStart w:id="2231" w:name="_Toc99614852"/>
      <w:r>
        <w:t xml:space="preserve">Table </w:t>
      </w:r>
      <w:r>
        <w:fldChar w:fldCharType="begin"/>
      </w:r>
      <w:r>
        <w:instrText xml:space="preserve"> SEQ Table \* ARABIC </w:instrText>
      </w:r>
      <w:r>
        <w:fldChar w:fldCharType="separate"/>
      </w:r>
      <w:r w:rsidR="001F4D75">
        <w:rPr>
          <w:noProof/>
        </w:rPr>
        <w:t>116</w:t>
      </w:r>
      <w:r>
        <w:fldChar w:fldCharType="end"/>
      </w:r>
      <w:r>
        <w:t xml:space="preserve">: Value Dependency of Attribute </w:t>
      </w:r>
      <w:r>
        <w:rPr>
          <w:rStyle w:val="elementdeftypeChar"/>
          <w:rFonts w:eastAsia="Calibri"/>
          <w:b w:val="0"/>
        </w:rPr>
        <w:t>thickness</w:t>
      </w:r>
      <w:bookmarkEnd w:id="2227"/>
      <w:bookmarkEnd w:id="2228"/>
      <w:bookmarkEnd w:id="2229"/>
      <w:bookmarkEnd w:id="2231"/>
    </w:p>
    <w:p w14:paraId="435000B6" w14:textId="77777777" w:rsidR="00FC68DB" w:rsidRPr="007055D9" w:rsidRDefault="00FC68DB" w:rsidP="00B202D2">
      <w:pPr>
        <w:pStyle w:val="berschrift5"/>
      </w:pPr>
      <w:r w:rsidRPr="007055D9">
        <w:t xml:space="preserve">Attribute </w:t>
      </w:r>
      <w:r>
        <w:t>"</w:t>
      </w:r>
      <w:r w:rsidRPr="007055D9">
        <w:t>angle</w:t>
      </w:r>
      <w:bookmarkEnd w:id="2230"/>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(i.e. 0°).</w:t>
      </w:r>
    </w:p>
    <w:p w14:paraId="565175A2" w14:textId="77777777" w:rsidR="00FC68DB" w:rsidRPr="007055D9" w:rsidRDefault="00FC68DB" w:rsidP="00B202D2">
      <w:pPr>
        <w:pStyle w:val="berschrift5"/>
      </w:pPr>
      <w:bookmarkStart w:id="2232" w:name="_Toc338939236"/>
      <w:r w:rsidRPr="007055D9">
        <w:t xml:space="preserve">Attribute </w:t>
      </w:r>
      <w:r>
        <w:t>"</w:t>
      </w:r>
      <w:r w:rsidRPr="007055D9">
        <w:t>penetration</w:t>
      </w:r>
      <w:bookmarkEnd w:id="2232"/>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2233" w:name="_Toc338939238"/>
      <w:r w:rsidRPr="007055D9">
        <w:t xml:space="preserve">Attribute </w:t>
      </w:r>
      <w:r>
        <w:t>"</w:t>
      </w:r>
      <w:r w:rsidRPr="007055D9">
        <w:t>shape</w:t>
      </w:r>
      <w:bookmarkEnd w:id="2233"/>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2234" w:name="_Toc338939239"/>
      <w:r w:rsidRPr="007055D9">
        <w:t xml:space="preserve">Attribute </w:t>
      </w:r>
      <w:r>
        <w:t>"</w:t>
      </w:r>
      <w:r w:rsidRPr="007055D9">
        <w:t>filler</w:t>
      </w:r>
      <w:bookmarkEnd w:id="2234"/>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1B01D6">
      <w:pPr>
        <w:pStyle w:val="Aufzhlungszeichen"/>
        <w:keepNext/>
        <w:numPr>
          <w:ilvl w:val="0"/>
          <w:numId w:val="11"/>
        </w:numPr>
        <w:rPr>
          <w:rStyle w:val="XMLAttribute"/>
        </w:rPr>
      </w:pPr>
      <w:r w:rsidRPr="007055D9">
        <w:rPr>
          <w:rStyle w:val="XMLAttribute"/>
        </w:rPr>
        <w:t>yes</w:t>
      </w:r>
    </w:p>
    <w:p w14:paraId="299E373B"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t>
      </w:r>
      <w:proofErr w:type="spellStart"/>
      <w:r w:rsidRPr="00966BAF">
        <w:rPr>
          <w:b/>
          <w:color w:val="0070C0"/>
          <w:lang w:val="es-ES"/>
        </w:rPr>
        <w:t>weld_position</w:t>
      </w:r>
      <w:proofErr w:type="spellEnd"/>
      <w:r w:rsidRPr="00966BAF">
        <w:rPr>
          <w:b/>
          <w:color w:val="0070C0"/>
          <w:lang w:val="es-ES"/>
        </w:rPr>
        <w:t xml:space="preserve">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t>
      </w:r>
      <w:proofErr w:type="spellStart"/>
      <w:r w:rsidRPr="00966BAF">
        <w:rPr>
          <w:b/>
          <w:color w:val="0070C0"/>
          <w:lang w:val="es-ES"/>
        </w:rPr>
        <w:t>weld_position</w:t>
      </w:r>
      <w:proofErr w:type="spellEnd"/>
      <w:r w:rsidRPr="00966BAF">
        <w:rPr>
          <w:b/>
          <w:color w:val="0070C0"/>
          <w:lang w:val="es-ES"/>
        </w:rPr>
        <w:t xml:space="preserve">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t>
      </w:r>
      <w:proofErr w:type="spellStart"/>
      <w:r w:rsidRPr="00966BAF">
        <w:rPr>
          <w:b/>
          <w:color w:val="0070C0"/>
          <w:lang w:val="es-ES"/>
        </w:rPr>
        <w:t>weld_position</w:t>
      </w:r>
      <w:proofErr w:type="spellEnd"/>
      <w:r w:rsidRPr="00966BAF">
        <w:rPr>
          <w:b/>
          <w:color w:val="0070C0"/>
          <w:lang w:val="es-ES"/>
        </w:rPr>
        <w:t xml:space="preserve">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2235" w:name="WeldDefinitionCrossJoint"/>
      <w:bookmarkStart w:id="2236" w:name="_Ref397588351"/>
      <w:bookmarkStart w:id="2237" w:name="_Toc3557054"/>
      <w:bookmarkStart w:id="2238" w:name="_Toc34747304"/>
      <w:bookmarkStart w:id="2239" w:name="_Toc77102123"/>
      <w:bookmarkStart w:id="2240" w:name="_Toc338939116"/>
      <w:bookmarkEnd w:id="2235"/>
      <w:r w:rsidRPr="007055D9">
        <w:t xml:space="preserve">Element </w:t>
      </w:r>
      <w:r>
        <w:t>"</w:t>
      </w:r>
      <w:proofErr w:type="spellStart"/>
      <w:r>
        <w:t>sheet_parameter</w:t>
      </w:r>
      <w:bookmarkEnd w:id="2236"/>
      <w:bookmarkEnd w:id="2237"/>
      <w:proofErr w:type="spellEnd"/>
      <w:r>
        <w:t>"</w:t>
      </w:r>
      <w:bookmarkEnd w:id="2238"/>
      <w:bookmarkEnd w:id="2239"/>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7051AA">
            <w:pPr>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7051AA">
            <w:pPr>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7051AA">
            <w:pPr>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7051AA">
            <w:pPr>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49EC9A93" w:rsidR="00FC68DB" w:rsidRDefault="00FC68DB" w:rsidP="00B202D2">
      <w:pPr>
        <w:pStyle w:val="Beschriftung"/>
        <w:spacing w:before="120"/>
      </w:pPr>
      <w:bookmarkStart w:id="2241" w:name="_Toc3566518"/>
      <w:bookmarkStart w:id="2242" w:name="_Toc34747520"/>
      <w:bookmarkStart w:id="2243" w:name="_Toc77095979"/>
      <w:bookmarkStart w:id="2244" w:name="_Toc99614853"/>
      <w:r>
        <w:t xml:space="preserve">Table </w:t>
      </w:r>
      <w:r>
        <w:fldChar w:fldCharType="begin"/>
      </w:r>
      <w:r>
        <w:instrText xml:space="preserve"> SEQ Table \* ARABIC </w:instrText>
      </w:r>
      <w:r>
        <w:fldChar w:fldCharType="separate"/>
      </w:r>
      <w:r w:rsidR="001F4D75">
        <w:rPr>
          <w:noProof/>
        </w:rPr>
        <w:t>117</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2241"/>
      <w:bookmarkEnd w:id="2242"/>
      <w:bookmarkEnd w:id="2243"/>
      <w:bookmarkEnd w:id="2244"/>
      <w:r>
        <w:t xml:space="preserve"> </w:t>
      </w:r>
    </w:p>
    <w:p w14:paraId="419D8F0B" w14:textId="77777777" w:rsidR="00FC68DB" w:rsidRPr="007051AA" w:rsidRDefault="00FC68DB" w:rsidP="00B202D2">
      <w:pPr>
        <w:pStyle w:val="Example"/>
        <w:keepNext/>
        <w:rPr>
          <w:b/>
          <w:bCs/>
          <w:sz w:val="24"/>
          <w:szCs w:val="24"/>
        </w:rPr>
      </w:pPr>
      <w:r w:rsidRPr="007051AA">
        <w:rPr>
          <w:b/>
          <w:bCs/>
          <w:sz w:val="24"/>
          <w:szCs w:val="24"/>
        </w:rPr>
        <w:t xml:space="preserve">Example A (within only required </w:t>
      </w:r>
      <w:r w:rsidRPr="007051AA">
        <w:rPr>
          <w:rFonts w:ascii="Courier New" w:hAnsi="Courier New" w:cs="Courier New"/>
          <w:b/>
          <w:bCs/>
          <w:i/>
          <w:sz w:val="24"/>
          <w:szCs w:val="24"/>
        </w:rPr>
        <w:t>attributes</w:t>
      </w:r>
      <w:r w:rsidRPr="007051AA">
        <w:rPr>
          <w:b/>
          <w:bCs/>
          <w:sz w:val="24"/>
          <w:szCs w:val="24"/>
        </w:rPr>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t>
      </w:r>
      <w:proofErr w:type="spellStart"/>
      <w:r w:rsidRPr="00966BAF">
        <w:rPr>
          <w:i/>
          <w:lang w:val="es-ES"/>
        </w:rPr>
        <w:t>weld_position</w:t>
      </w:r>
      <w:proofErr w:type="spellEnd"/>
      <w:r w:rsidRPr="00966BAF">
        <w:rPr>
          <w:i/>
          <w:lang w:val="es-ES"/>
        </w:rPr>
        <w:t xml:space="preserve"> u="1.0" x="2" y="0" z="1" .../&gt;</w:t>
      </w:r>
    </w:p>
    <w:p w14:paraId="4F1E9ED2" w14:textId="77777777" w:rsidR="00FC68DB" w:rsidRPr="00966BAF" w:rsidRDefault="00FC68DB" w:rsidP="00B202D2">
      <w:pPr>
        <w:pStyle w:val="XMLCode"/>
        <w:rPr>
          <w:i/>
          <w:lang w:val="es-ES"/>
        </w:rPr>
      </w:pPr>
      <w:r w:rsidRPr="00966BAF">
        <w:rPr>
          <w:i/>
          <w:lang w:val="es-ES"/>
        </w:rPr>
        <w:t xml:space="preserve">        &lt;</w:t>
      </w:r>
      <w:proofErr w:type="spellStart"/>
      <w:r w:rsidRPr="00966BAF">
        <w:rPr>
          <w:i/>
          <w:lang w:val="es-ES"/>
        </w:rPr>
        <w:t>weld_position</w:t>
      </w:r>
      <w:proofErr w:type="spellEnd"/>
      <w:r w:rsidRPr="00966BAF">
        <w:rPr>
          <w:i/>
          <w:lang w:val="es-ES"/>
        </w:rPr>
        <w:t xml:space="preserve"> u="0.0" x="1" y="0" z="2" .../&gt;</w:t>
      </w:r>
    </w:p>
    <w:p w14:paraId="64BFAD6A" w14:textId="77777777" w:rsidR="00FC68DB" w:rsidRPr="00966BAF" w:rsidRDefault="00FC68DB" w:rsidP="00B202D2">
      <w:pPr>
        <w:pStyle w:val="XMLCode"/>
        <w:rPr>
          <w:i/>
          <w:lang w:val="es-ES"/>
        </w:rPr>
      </w:pPr>
      <w:r w:rsidRPr="00966BAF">
        <w:rPr>
          <w:i/>
          <w:lang w:val="es-ES"/>
        </w:rPr>
        <w:t xml:space="preserve">        &lt;</w:t>
      </w:r>
      <w:proofErr w:type="spellStart"/>
      <w:r w:rsidRPr="00966BAF">
        <w:rPr>
          <w:i/>
          <w:lang w:val="es-ES"/>
        </w:rPr>
        <w:t>weld_position</w:t>
      </w:r>
      <w:proofErr w:type="spellEnd"/>
      <w:r w:rsidRPr="00966BAF">
        <w:rPr>
          <w:i/>
          <w:lang w:val="es-ES"/>
        </w:rPr>
        <w:t xml:space="preserve"> u="1.0" x="-2" y="0" z="1" .../&gt;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2245" w:name="_Toc3557055"/>
      <w:bookmarkStart w:id="2246" w:name="_Toc34747305"/>
      <w:bookmarkStart w:id="2247" w:name="_Toc77102124"/>
      <w:bookmarkStart w:id="2248" w:name="_Toc99614629"/>
      <w:r>
        <w:t>Cruciform Joint</w:t>
      </w:r>
      <w:bookmarkEnd w:id="2240"/>
      <w:bookmarkEnd w:id="2245"/>
      <w:bookmarkEnd w:id="2246"/>
      <w:bookmarkEnd w:id="2247"/>
      <w:bookmarkEnd w:id="2248"/>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2249" w:name="GenericSeamWeldWeldingTechnology"/>
      <w:bookmarkEnd w:id="2249"/>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2250" w:name="_Toc3557056"/>
      <w:bookmarkStart w:id="2251" w:name="_Toc34747306"/>
      <w:bookmarkStart w:id="2252" w:name="_Toc77102125"/>
      <w:r>
        <w:rPr>
          <w:noProof/>
          <w:lang w:val="en-US" w:eastAsia="en-US"/>
        </w:rPr>
        <w:drawing>
          <wp:anchor distT="0" distB="0" distL="114300" distR="114300" simplePos="0" relativeHeight="251643392"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2250"/>
      <w:bookmarkEnd w:id="2251"/>
      <w:bookmarkEnd w:id="2252"/>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1B01D6">
      <w:pPr>
        <w:pStyle w:val="Aufzhlungszeichen"/>
        <w:keepNext/>
        <w:numPr>
          <w:ilvl w:val="0"/>
          <w:numId w:val="11"/>
        </w:numPr>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1B01D6">
      <w:pPr>
        <w:pStyle w:val="Aufzhlungszeichen"/>
        <w:numPr>
          <w:ilvl w:val="0"/>
          <w:numId w:val="11"/>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1B01D6">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1B01D6">
      <w:pPr>
        <w:pStyle w:val="Aufzhlungszeichen"/>
        <w:numPr>
          <w:ilvl w:val="0"/>
          <w:numId w:val="11"/>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2253" w:name="_Toc3557057"/>
      <w:bookmarkStart w:id="2254" w:name="_Toc34747307"/>
      <w:bookmarkStart w:id="2255" w:name="_Toc77102126"/>
      <w:r>
        <w:rPr>
          <w:noProof/>
          <w:lang w:val="en-US" w:eastAsia="en-US"/>
        </w:rPr>
        <mc:AlternateContent>
          <mc:Choice Requires="wps">
            <w:drawing>
              <wp:anchor distT="0" distB="0" distL="114300" distR="114300" simplePos="0" relativeHeight="251710976"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3B6655D9" w:rsidR="001F4D75" w:rsidRPr="00412853" w:rsidRDefault="001F4D75" w:rsidP="00FC68DB">
                            <w:pPr>
                              <w:pStyle w:val="Beschriftung"/>
                              <w:rPr>
                                <w:noProof/>
                                <w:szCs w:val="24"/>
                              </w:rPr>
                            </w:pPr>
                            <w:bookmarkStart w:id="2256" w:name="_Toc3557145"/>
                            <w:bookmarkStart w:id="2257" w:name="_Toc34747398"/>
                            <w:bookmarkStart w:id="2258" w:name="_Toc76030596"/>
                            <w:bookmarkStart w:id="2259" w:name="_Toc94530881"/>
                            <w:bookmarkStart w:id="2260" w:name="_Toc99614721"/>
                            <w:r>
                              <w:t xml:space="preserve">Figure </w:t>
                            </w:r>
                            <w:r>
                              <w:fldChar w:fldCharType="begin"/>
                            </w:r>
                            <w:r>
                              <w:instrText xml:space="preserve"> SEQ Figure \* ARABIC </w:instrText>
                            </w:r>
                            <w:r>
                              <w:fldChar w:fldCharType="separate"/>
                            </w:r>
                            <w:ins w:id="2261" w:author="Weinert, Matthias (M.)" w:date="2022-02-21T10:55:00Z">
                              <w:r>
                                <w:rPr>
                                  <w:noProof/>
                                </w:rPr>
                                <w:t>71</w:t>
                              </w:r>
                            </w:ins>
                            <w:del w:id="2262" w:author="Weinert, Matthias (M.)" w:date="2022-02-21T10:53:00Z">
                              <w:r w:rsidDel="006344F0">
                                <w:rPr>
                                  <w:noProof/>
                                </w:rPr>
                                <w:delText>72</w:delText>
                              </w:r>
                            </w:del>
                            <w:r>
                              <w:fldChar w:fldCharType="end"/>
                            </w:r>
                            <w:r>
                              <w:t>: Cruciform Joint Sheet Layout</w:t>
                            </w:r>
                            <w:bookmarkEnd w:id="2256"/>
                            <w:bookmarkEnd w:id="2257"/>
                            <w:bookmarkEnd w:id="2258"/>
                            <w:bookmarkEnd w:id="2259"/>
                            <w:bookmarkEnd w:id="2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3B6655D9" w:rsidR="001F4D75" w:rsidRPr="00412853" w:rsidRDefault="001F4D75" w:rsidP="00FC68DB">
                      <w:pPr>
                        <w:pStyle w:val="Beschriftung"/>
                        <w:rPr>
                          <w:noProof/>
                          <w:szCs w:val="24"/>
                        </w:rPr>
                      </w:pPr>
                      <w:bookmarkStart w:id="2263" w:name="_Toc3557145"/>
                      <w:bookmarkStart w:id="2264" w:name="_Toc34747398"/>
                      <w:bookmarkStart w:id="2265" w:name="_Toc76030596"/>
                      <w:bookmarkStart w:id="2266" w:name="_Toc94530881"/>
                      <w:bookmarkStart w:id="2267" w:name="_Toc99614721"/>
                      <w:r>
                        <w:t xml:space="preserve">Figure </w:t>
                      </w:r>
                      <w:r>
                        <w:fldChar w:fldCharType="begin"/>
                      </w:r>
                      <w:r>
                        <w:instrText xml:space="preserve"> SEQ Figure \* ARABIC </w:instrText>
                      </w:r>
                      <w:r>
                        <w:fldChar w:fldCharType="separate"/>
                      </w:r>
                      <w:ins w:id="2268" w:author="Weinert, Matthias (M.)" w:date="2022-02-21T10:55:00Z">
                        <w:r>
                          <w:rPr>
                            <w:noProof/>
                          </w:rPr>
                          <w:t>71</w:t>
                        </w:r>
                      </w:ins>
                      <w:del w:id="2269" w:author="Weinert, Matthias (M.)" w:date="2022-02-21T10:53:00Z">
                        <w:r w:rsidDel="006344F0">
                          <w:rPr>
                            <w:noProof/>
                          </w:rPr>
                          <w:delText>72</w:delText>
                        </w:r>
                      </w:del>
                      <w:r>
                        <w:fldChar w:fldCharType="end"/>
                      </w:r>
                      <w:r>
                        <w:t>: Cruciform Joint Sheet Layout</w:t>
                      </w:r>
                      <w:bookmarkEnd w:id="2263"/>
                      <w:bookmarkEnd w:id="2264"/>
                      <w:bookmarkEnd w:id="2265"/>
                      <w:bookmarkEnd w:id="2266"/>
                      <w:bookmarkEnd w:id="2267"/>
                    </w:p>
                  </w:txbxContent>
                </v:textbox>
              </v:shape>
            </w:pict>
          </mc:Fallback>
        </mc:AlternateContent>
      </w:r>
      <w:r w:rsidRPr="007055D9">
        <w:t>Weld Parameters</w:t>
      </w:r>
      <w:bookmarkEnd w:id="2253"/>
      <w:bookmarkEnd w:id="2254"/>
      <w:bookmarkEnd w:id="2255"/>
    </w:p>
    <w:p w14:paraId="67FB726C" w14:textId="2F8F81DF" w:rsidR="00FC68DB" w:rsidRPr="007055D9" w:rsidRDefault="00707EC7" w:rsidP="00B202D2">
      <w:r>
        <w:rPr>
          <w:noProof/>
          <w:sz w:val="20"/>
          <w:lang w:val="en-US"/>
        </w:rPr>
        <w:drawing>
          <wp:anchor distT="0" distB="0" distL="114300" distR="114300" simplePos="0" relativeHeight="251649536" behindDoc="0" locked="0" layoutInCell="1" allowOverlap="1" wp14:anchorId="4BEE493E" wp14:editId="4F8EE0A8">
            <wp:simplePos x="0" y="0"/>
            <wp:positionH relativeFrom="column">
              <wp:posOffset>3534121</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59">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46464" behindDoc="0" locked="0" layoutInCell="1" allowOverlap="1" wp14:anchorId="4DF83A4C" wp14:editId="358D3431">
            <wp:simplePos x="0" y="0"/>
            <wp:positionH relativeFrom="column">
              <wp:posOffset>4468149</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59">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Pr>
          <w:noProof/>
          <w:lang w:val="en-US"/>
        </w:rPr>
        <mc:AlternateContent>
          <mc:Choice Requires="wps">
            <w:drawing>
              <wp:anchor distT="0" distB="0" distL="114300" distR="114300" simplePos="0" relativeHeight="251714048" behindDoc="0" locked="0" layoutInCell="1" allowOverlap="1" wp14:anchorId="6A4B30D4" wp14:editId="051809E1">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3173A2CF" w:rsidR="001F4D75" w:rsidRPr="006E5062" w:rsidRDefault="001F4D75" w:rsidP="00FC68DB">
                            <w:pPr>
                              <w:pStyle w:val="Beschriftung"/>
                              <w:rPr>
                                <w:noProof/>
                                <w:szCs w:val="24"/>
                              </w:rPr>
                            </w:pPr>
                            <w:bookmarkStart w:id="2270" w:name="_Toc3557146"/>
                            <w:bookmarkStart w:id="2271" w:name="_Toc34747399"/>
                            <w:bookmarkStart w:id="2272" w:name="_Toc76030597"/>
                            <w:bookmarkStart w:id="2273" w:name="_Toc94530882"/>
                            <w:bookmarkStart w:id="2274" w:name="_Toc99614722"/>
                            <w:r>
                              <w:t xml:space="preserve">Figure </w:t>
                            </w:r>
                            <w:r>
                              <w:fldChar w:fldCharType="begin"/>
                            </w:r>
                            <w:r>
                              <w:instrText xml:space="preserve"> SEQ Figure \* ARABIC </w:instrText>
                            </w:r>
                            <w:r>
                              <w:fldChar w:fldCharType="separate"/>
                            </w:r>
                            <w:ins w:id="2275" w:author="Weinert, Matthias (M.)" w:date="2022-02-21T10:55:00Z">
                              <w:r>
                                <w:rPr>
                                  <w:noProof/>
                                </w:rPr>
                                <w:t>72</w:t>
                              </w:r>
                            </w:ins>
                            <w:del w:id="2276" w:author="Weinert, Matthias (M.)" w:date="2022-02-21T10:53:00Z">
                              <w:r w:rsidDel="006344F0">
                                <w:rPr>
                                  <w:noProof/>
                                </w:rPr>
                                <w:delText>73</w:delText>
                              </w:r>
                            </w:del>
                            <w:r>
                              <w:fldChar w:fldCharType="end"/>
                            </w:r>
                            <w:r>
                              <w:t>: Parameters of Cruciform Joint</w:t>
                            </w:r>
                            <w:bookmarkEnd w:id="2270"/>
                            <w:bookmarkEnd w:id="2271"/>
                            <w:bookmarkEnd w:id="2272"/>
                            <w:bookmarkEnd w:id="2273"/>
                            <w:bookmarkEnd w:id="2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714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3173A2CF" w:rsidR="001F4D75" w:rsidRPr="006E5062" w:rsidRDefault="001F4D75" w:rsidP="00FC68DB">
                      <w:pPr>
                        <w:pStyle w:val="Beschriftung"/>
                        <w:rPr>
                          <w:noProof/>
                          <w:szCs w:val="24"/>
                        </w:rPr>
                      </w:pPr>
                      <w:bookmarkStart w:id="2277" w:name="_Toc3557146"/>
                      <w:bookmarkStart w:id="2278" w:name="_Toc34747399"/>
                      <w:bookmarkStart w:id="2279" w:name="_Toc76030597"/>
                      <w:bookmarkStart w:id="2280" w:name="_Toc94530882"/>
                      <w:bookmarkStart w:id="2281" w:name="_Toc99614722"/>
                      <w:r>
                        <w:t xml:space="preserve">Figure </w:t>
                      </w:r>
                      <w:r>
                        <w:fldChar w:fldCharType="begin"/>
                      </w:r>
                      <w:r>
                        <w:instrText xml:space="preserve"> SEQ Figure \* ARABIC </w:instrText>
                      </w:r>
                      <w:r>
                        <w:fldChar w:fldCharType="separate"/>
                      </w:r>
                      <w:ins w:id="2282" w:author="Weinert, Matthias (M.)" w:date="2022-02-21T10:55:00Z">
                        <w:r>
                          <w:rPr>
                            <w:noProof/>
                          </w:rPr>
                          <w:t>72</w:t>
                        </w:r>
                      </w:ins>
                      <w:del w:id="2283" w:author="Weinert, Matthias (M.)" w:date="2022-02-21T10:53:00Z">
                        <w:r w:rsidDel="006344F0">
                          <w:rPr>
                            <w:noProof/>
                          </w:rPr>
                          <w:delText>73</w:delText>
                        </w:r>
                      </w:del>
                      <w:r>
                        <w:fldChar w:fldCharType="end"/>
                      </w:r>
                      <w:r>
                        <w:t>: Parameters of Cruciform Joint</w:t>
                      </w:r>
                      <w:bookmarkEnd w:id="2277"/>
                      <w:bookmarkEnd w:id="2278"/>
                      <w:bookmarkEnd w:id="2279"/>
                      <w:bookmarkEnd w:id="2280"/>
                      <w:bookmarkEnd w:id="2281"/>
                    </w:p>
                  </w:txbxContent>
                </v:textbox>
              </v:shape>
            </w:pict>
          </mc:Fallback>
        </mc:AlternateContent>
      </w:r>
      <w:r w:rsidR="00FC68DB" w:rsidRPr="007055D9">
        <w:t>The parameters of the welds are the same for all the four potential welds on the connection:</w:t>
      </w:r>
    </w:p>
    <w:p w14:paraId="34619132" w14:textId="77777777" w:rsidR="00FC68DB" w:rsidRPr="007055D9" w:rsidRDefault="00FC68DB" w:rsidP="001B01D6">
      <w:pPr>
        <w:pStyle w:val="Aufzhlungszeichen"/>
        <w:numPr>
          <w:ilvl w:val="0"/>
          <w:numId w:val="11"/>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1B01D6">
      <w:pPr>
        <w:pStyle w:val="Aufzhlungszeichen"/>
        <w:numPr>
          <w:ilvl w:val="0"/>
          <w:numId w:val="11"/>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2FA2EEE5" w:rsidR="00FC68DB" w:rsidRPr="007055D9" w:rsidRDefault="00707EC7" w:rsidP="001B01D6">
      <w:pPr>
        <w:pStyle w:val="Aufzhlungszeichen"/>
        <w:numPr>
          <w:ilvl w:val="0"/>
          <w:numId w:val="11"/>
        </w:numPr>
      </w:pPr>
      <w:r>
        <w:rPr>
          <w:noProof/>
        </w:rPr>
        <w:drawing>
          <wp:anchor distT="0" distB="0" distL="114300" distR="114300" simplePos="0" relativeHeight="251652608" behindDoc="0" locked="0" layoutInCell="1" allowOverlap="1" wp14:anchorId="56C2804E" wp14:editId="063FBA8F">
            <wp:simplePos x="0" y="0"/>
            <wp:positionH relativeFrom="column">
              <wp:posOffset>4468149</wp:posOffset>
            </wp:positionH>
            <wp:positionV relativeFrom="paragraph">
              <wp:posOffset>340360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59">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7055D9">
        <w:rPr>
          <w:rFonts w:ascii="Arial" w:hAnsi="Arial" w:cs="Arial"/>
        </w:rPr>
        <w:t>β</w:t>
      </w:r>
      <w:r w:rsidR="00FC68DB" w:rsidRPr="007055D9">
        <w:rPr>
          <w:sz w:val="28"/>
          <w:szCs w:val="28"/>
          <w:vertAlign w:val="subscript"/>
        </w:rPr>
        <w:t>i</w:t>
      </w:r>
      <w:r w:rsidR="00FC68DB" w:rsidRPr="007055D9">
        <w:tab/>
      </w:r>
      <w:r w:rsidR="00FC68DB" w:rsidRPr="007055D9">
        <w:tab/>
        <w:t>Weld angle</w:t>
      </w:r>
    </w:p>
    <w:p w14:paraId="2A4B7332" w14:textId="2F760E4C" w:rsidR="00FC68DB" w:rsidRDefault="00707EC7" w:rsidP="00B202D2">
      <w:r>
        <w:rPr>
          <w:noProof/>
          <w:lang w:val="en-US"/>
        </w:rPr>
        <w:drawing>
          <wp:anchor distT="0" distB="0" distL="114300" distR="114300" simplePos="0" relativeHeight="251655680" behindDoc="0" locked="0" layoutInCell="1" allowOverlap="1" wp14:anchorId="3E29530F" wp14:editId="2F3C8D03">
            <wp:simplePos x="0" y="0"/>
            <wp:positionH relativeFrom="column">
              <wp:posOffset>3534121</wp:posOffset>
            </wp:positionH>
            <wp:positionV relativeFrom="paragraph">
              <wp:posOffset>13970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59">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7051AA">
        <w:br/>
      </w:r>
      <w:r w:rsidR="007051AA">
        <w:br/>
      </w:r>
      <w:r w:rsidR="007051AA">
        <w:br/>
      </w:r>
      <w:r w:rsidR="007051AA">
        <w:br/>
      </w:r>
      <w:r w:rsidR="007051AA">
        <w:br/>
      </w:r>
    </w:p>
    <w:p w14:paraId="2B8F060E"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w:t>
      </w:r>
      <w:proofErr w:type="spellStart"/>
      <w:r w:rsidRPr="007055D9">
        <w:t>χMCF</w:t>
      </w:r>
      <w:proofErr w:type="spellEnd"/>
      <w:r w:rsidRPr="007055D9">
        <w:t xml:space="preserve">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4.6pt;height:38.6pt" o:ole="">
            <v:imagedata r:id="rId130" o:title=""/>
          </v:shape>
          <o:OLEObject Type="Embed" ProgID="Equation.3" ShapeID="_x0000_i1033" DrawAspect="Content" ObjectID="_1710228292" r:id="rId160"/>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proofErr w:type="spellStart"/>
            <w:r w:rsidRPr="007055D9">
              <w:rPr>
                <w:b/>
                <w:i/>
              </w:rPr>
              <w:t>χMCF</w:t>
            </w:r>
            <w:proofErr w:type="spellEnd"/>
            <w:r w:rsidRPr="007055D9">
              <w:rPr>
                <w:b/>
                <w:i/>
              </w:rPr>
              <w:t>-Key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0267BBAB" w:rsidR="00FC68DB" w:rsidRDefault="00FC68DB" w:rsidP="00B202D2">
      <w:pPr>
        <w:pStyle w:val="Beschriftung"/>
        <w:spacing w:before="120"/>
      </w:pPr>
      <w:bookmarkStart w:id="2284" w:name="_Toc3566519"/>
      <w:bookmarkStart w:id="2285" w:name="_Toc34747521"/>
      <w:bookmarkStart w:id="2286" w:name="_Toc77095980"/>
      <w:bookmarkStart w:id="2287" w:name="_Toc338939241"/>
      <w:bookmarkStart w:id="2288" w:name="_Toc288196482"/>
      <w:bookmarkStart w:id="2289" w:name="_Toc288200784"/>
      <w:bookmarkStart w:id="2290" w:name="_Toc338938909"/>
      <w:bookmarkStart w:id="2291" w:name="_Toc338939128"/>
      <w:bookmarkStart w:id="2292" w:name="_Toc99614854"/>
      <w:bookmarkEnd w:id="1691"/>
      <w:r>
        <w:t xml:space="preserve">Table </w:t>
      </w:r>
      <w:r>
        <w:fldChar w:fldCharType="begin"/>
      </w:r>
      <w:r>
        <w:instrText xml:space="preserve"> SEQ Table \* ARABIC </w:instrText>
      </w:r>
      <w:r>
        <w:fldChar w:fldCharType="separate"/>
      </w:r>
      <w:r w:rsidR="001F4D75">
        <w:rPr>
          <w:noProof/>
        </w:rPr>
        <w:t>118</w:t>
      </w:r>
      <w:r>
        <w:fldChar w:fldCharType="end"/>
      </w:r>
      <w:r>
        <w:t>: Parameters of Cruciform Joint</w:t>
      </w:r>
      <w:bookmarkEnd w:id="2284"/>
      <w:bookmarkEnd w:id="2285"/>
      <w:bookmarkEnd w:id="2286"/>
      <w:bookmarkEnd w:id="2292"/>
    </w:p>
    <w:p w14:paraId="67851E1D" w14:textId="77777777" w:rsidR="00FC68DB" w:rsidRPr="007055D9" w:rsidRDefault="00FC68DB" w:rsidP="00B202D2">
      <w:pPr>
        <w:pStyle w:val="berschrift4"/>
      </w:pPr>
      <w:bookmarkStart w:id="2293" w:name="_Toc3557058"/>
      <w:bookmarkStart w:id="2294" w:name="_Toc34747308"/>
      <w:bookmarkStart w:id="2295" w:name="_Toc77102127"/>
      <w:r w:rsidRPr="007055D9">
        <w:lastRenderedPageBreak/>
        <w:t>Attributes</w:t>
      </w:r>
      <w:bookmarkEnd w:id="2287"/>
      <w:bookmarkEnd w:id="2293"/>
      <w:bookmarkEnd w:id="2294"/>
      <w:bookmarkEnd w:id="2295"/>
    </w:p>
    <w:p w14:paraId="78E13020" w14:textId="77777777" w:rsidR="00FC68DB" w:rsidRPr="007055D9" w:rsidRDefault="00FC68DB" w:rsidP="00B202D2">
      <w:pPr>
        <w:pStyle w:val="berschrift5"/>
      </w:pPr>
      <w:bookmarkStart w:id="2296" w:name="_Toc338939243"/>
      <w:r w:rsidRPr="007055D9">
        <w:t xml:space="preserve">Attribute </w:t>
      </w:r>
      <w:r>
        <w:t>"</w:t>
      </w:r>
      <w:r w:rsidRPr="007055D9">
        <w:t>base</w:t>
      </w:r>
      <w:bookmarkEnd w:id="2296"/>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2297" w:name="_Toc338939244"/>
      <w:r w:rsidRPr="007055D9">
        <w:t xml:space="preserve">Attribute </w:t>
      </w:r>
      <w:r>
        <w:t>"</w:t>
      </w:r>
      <w:r w:rsidRPr="007055D9">
        <w:t>technology</w:t>
      </w:r>
      <w:bookmarkEnd w:id="2297"/>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D199951"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7A1B8227"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1B01D6">
      <w:pPr>
        <w:pStyle w:val="Aufzhlungszeichen"/>
        <w:numPr>
          <w:ilvl w:val="0"/>
          <w:numId w:val="11"/>
        </w:numPr>
        <w:rPr>
          <w:rStyle w:val="XMLElement"/>
        </w:rPr>
      </w:pPr>
      <w:r>
        <w:rPr>
          <w:rStyle w:val="XMLElement"/>
        </w:rPr>
        <w:t>friction</w:t>
      </w:r>
    </w:p>
    <w:p w14:paraId="680FA9D8" w14:textId="77777777" w:rsidR="00FC68DB" w:rsidRPr="007055D9" w:rsidRDefault="00FC68DB" w:rsidP="001B01D6">
      <w:pPr>
        <w:pStyle w:val="Aufzhlungszeichen"/>
        <w:numPr>
          <w:ilvl w:val="0"/>
          <w:numId w:val="11"/>
        </w:numPr>
        <w:rPr>
          <w:rStyle w:val="XMLElement"/>
        </w:rPr>
      </w:pPr>
      <w:r>
        <w:rPr>
          <w:rStyle w:val="XMLElement"/>
        </w:rPr>
        <w:t>brazing</w:t>
      </w:r>
    </w:p>
    <w:p w14:paraId="3BF3BB34" w14:textId="77777777" w:rsidR="00FC68DB" w:rsidRPr="007055D9" w:rsidRDefault="00FC68DB" w:rsidP="00B202D2">
      <w:pPr>
        <w:pStyle w:val="berschrift4"/>
      </w:pPr>
      <w:bookmarkStart w:id="2298" w:name="_Toc338939245"/>
      <w:bookmarkStart w:id="2299" w:name="_Toc3557059"/>
      <w:bookmarkStart w:id="2300" w:name="_Toc34747309"/>
      <w:bookmarkStart w:id="2301" w:name="_Toc77102128"/>
      <w:r w:rsidRPr="007055D9">
        <w:t xml:space="preserve">Element </w:t>
      </w:r>
      <w:r>
        <w:t>"</w:t>
      </w:r>
      <w:proofErr w:type="spellStart"/>
      <w:r w:rsidRPr="007055D9">
        <w:t>weld_position</w:t>
      </w:r>
      <w:bookmarkEnd w:id="2298"/>
      <w:bookmarkEnd w:id="2299"/>
      <w:proofErr w:type="spellEnd"/>
      <w:r>
        <w:t>"</w:t>
      </w:r>
      <w:bookmarkEnd w:id="2300"/>
      <w:bookmarkEnd w:id="2301"/>
    </w:p>
    <w:p w14:paraId="10619DC6"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see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see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see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D0519E">
            <w:pPr>
              <w:keepNext/>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D0519E">
            <w:pPr>
              <w:keepNext/>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D0519E">
            <w:pPr>
              <w:keepNext/>
              <w:rPr>
                <w:sz w:val="20"/>
                <w:szCs w:val="20"/>
              </w:rPr>
            </w:pPr>
            <w:r w:rsidRPr="00664F44">
              <w:rPr>
                <w:sz w:val="20"/>
                <w:szCs w:val="20"/>
              </w:rPr>
              <w:t>Optional</w:t>
            </w:r>
          </w:p>
        </w:tc>
      </w:tr>
    </w:tbl>
    <w:p w14:paraId="31D1F686" w14:textId="43F185A4" w:rsidR="00FC68DB" w:rsidRDefault="00FC68DB" w:rsidP="00B202D2">
      <w:pPr>
        <w:pStyle w:val="Beschriftung"/>
        <w:spacing w:before="120"/>
      </w:pPr>
      <w:bookmarkStart w:id="2302" w:name="_Toc3566520"/>
      <w:bookmarkStart w:id="2303" w:name="_Toc34747522"/>
      <w:bookmarkStart w:id="2304" w:name="_Toc77095981"/>
      <w:bookmarkStart w:id="2305" w:name="_Toc338939248"/>
      <w:bookmarkStart w:id="2306" w:name="_Toc99614855"/>
      <w:r>
        <w:t xml:space="preserve">Table </w:t>
      </w:r>
      <w:r>
        <w:fldChar w:fldCharType="begin"/>
      </w:r>
      <w:r>
        <w:instrText xml:space="preserve"> SEQ Table \* ARABIC </w:instrText>
      </w:r>
      <w:r>
        <w:fldChar w:fldCharType="separate"/>
      </w:r>
      <w:r w:rsidR="001F4D75">
        <w:rPr>
          <w:noProof/>
        </w:rPr>
        <w:t>119</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2302"/>
      <w:bookmarkEnd w:id="2303"/>
      <w:bookmarkEnd w:id="2304"/>
      <w:bookmarkEnd w:id="2306"/>
      <w:r>
        <w:t xml:space="preserve"> </w:t>
      </w:r>
    </w:p>
    <w:p w14:paraId="5EEB48C6" w14:textId="77777777" w:rsidR="00FC68DB" w:rsidRDefault="00FC68DB" w:rsidP="00B202D2">
      <w:pPr>
        <w:pStyle w:val="berschrift5"/>
      </w:pPr>
      <w:r w:rsidRPr="007055D9">
        <w:t>Attribute</w:t>
      </w:r>
      <w:r>
        <w:t>s</w:t>
      </w:r>
      <w:r w:rsidRPr="007055D9">
        <w:t xml:space="preserve"> </w:t>
      </w:r>
      <w:r>
        <w:t>"u, x, y, z, reference"</w:t>
      </w:r>
    </w:p>
    <w:p w14:paraId="0353B976" w14:textId="4DE7492B"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1F4D75">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1F4D75" w:rsidRPr="001F4D75">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2305"/>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1B01D6">
      <w:pPr>
        <w:pStyle w:val="Aufzhlungszeichen"/>
        <w:keepNext/>
        <w:numPr>
          <w:ilvl w:val="0"/>
          <w:numId w:val="11"/>
        </w:numPr>
        <w:rPr>
          <w:rStyle w:val="XMLAttribute"/>
        </w:rPr>
      </w:pPr>
      <w:r w:rsidRPr="007055D9">
        <w:rPr>
          <w:rStyle w:val="XMLAttribute"/>
        </w:rPr>
        <w:t>Fillet</w:t>
      </w:r>
    </w:p>
    <w:p w14:paraId="15A9300F"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16A5616E" w14:textId="77777777" w:rsidR="00FC68DB" w:rsidRPr="007055D9" w:rsidRDefault="00FC68DB" w:rsidP="001B01D6">
      <w:pPr>
        <w:pStyle w:val="Aufzhlungszeichen"/>
        <w:numPr>
          <w:ilvl w:val="0"/>
          <w:numId w:val="11"/>
        </w:numPr>
        <w:rPr>
          <w:rStyle w:val="XMLAttribute"/>
        </w:rPr>
      </w:pPr>
      <w:r w:rsidRPr="007055D9">
        <w:rPr>
          <w:rStyle w:val="XMLAttribute"/>
        </w:rPr>
        <w:lastRenderedPageBreak/>
        <w:t>HY</w:t>
      </w:r>
    </w:p>
    <w:p w14:paraId="6197725B" w14:textId="77777777" w:rsidR="00FC68DB" w:rsidRPr="007055D9" w:rsidRDefault="00FC68DB" w:rsidP="00B202D2">
      <w:pPr>
        <w:pStyle w:val="berschrift5"/>
      </w:pPr>
      <w:bookmarkStart w:id="2307" w:name="_Toc338939249"/>
      <w:r w:rsidRPr="007055D9">
        <w:t xml:space="preserve">Attribute </w:t>
      </w:r>
      <w:r>
        <w:t>"</w:t>
      </w:r>
      <w:r w:rsidRPr="007055D9">
        <w:t>thickness</w:t>
      </w:r>
      <w:bookmarkEnd w:id="2307"/>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D0519E">
            <w:pPr>
              <w:keepNext/>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D0519E">
            <w:pPr>
              <w:keepNext/>
              <w:rPr>
                <w:sz w:val="20"/>
                <w:szCs w:val="20"/>
              </w:rPr>
            </w:pPr>
            <w:r w:rsidRPr="000A77EE">
              <w:rPr>
                <w:sz w:val="20"/>
                <w:szCs w:val="20"/>
              </w:rPr>
              <w:t>Required</w:t>
            </w:r>
          </w:p>
        </w:tc>
      </w:tr>
    </w:tbl>
    <w:p w14:paraId="1AE229FE" w14:textId="299B28E0" w:rsidR="00FC68DB" w:rsidRDefault="00FC68DB" w:rsidP="00B202D2">
      <w:pPr>
        <w:pStyle w:val="Beschriftung"/>
        <w:spacing w:before="120"/>
      </w:pPr>
      <w:bookmarkStart w:id="2308" w:name="_Toc3566521"/>
      <w:bookmarkStart w:id="2309" w:name="_Toc34747523"/>
      <w:bookmarkStart w:id="2310" w:name="_Toc77095982"/>
      <w:bookmarkStart w:id="2311" w:name="_Toc338939250"/>
      <w:bookmarkStart w:id="2312" w:name="_Toc99614856"/>
      <w:r>
        <w:t xml:space="preserve">Table </w:t>
      </w:r>
      <w:r>
        <w:fldChar w:fldCharType="begin"/>
      </w:r>
      <w:r>
        <w:instrText xml:space="preserve"> SEQ Table \* ARABIC </w:instrText>
      </w:r>
      <w:r>
        <w:fldChar w:fldCharType="separate"/>
      </w:r>
      <w:r w:rsidR="001F4D75">
        <w:rPr>
          <w:noProof/>
        </w:rPr>
        <w:t>120</w:t>
      </w:r>
      <w:r>
        <w:fldChar w:fldCharType="end"/>
      </w:r>
      <w:r>
        <w:t xml:space="preserve">: Value Dependency of Attribute </w:t>
      </w:r>
      <w:r>
        <w:rPr>
          <w:rStyle w:val="elementdeftypeChar"/>
          <w:rFonts w:eastAsia="Calibri"/>
          <w:b w:val="0"/>
        </w:rPr>
        <w:t>thickness</w:t>
      </w:r>
      <w:bookmarkEnd w:id="2308"/>
      <w:bookmarkEnd w:id="2309"/>
      <w:bookmarkEnd w:id="2310"/>
      <w:bookmarkEnd w:id="2312"/>
    </w:p>
    <w:p w14:paraId="7171C538" w14:textId="77777777" w:rsidR="00FC68DB" w:rsidRPr="007055D9" w:rsidRDefault="00FC68DB" w:rsidP="00B202D2">
      <w:pPr>
        <w:pStyle w:val="berschrift5"/>
      </w:pPr>
      <w:r w:rsidRPr="007055D9">
        <w:t xml:space="preserve">Attribute </w:t>
      </w:r>
      <w:r>
        <w:t>"</w:t>
      </w:r>
      <w:r w:rsidRPr="007055D9">
        <w:t>angle</w:t>
      </w:r>
      <w:bookmarkEnd w:id="2311"/>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2313" w:name="_Toc338939251"/>
      <w:r w:rsidRPr="007055D9">
        <w:t xml:space="preserve">Attribute </w:t>
      </w:r>
      <w:r>
        <w:t>"</w:t>
      </w:r>
      <w:r w:rsidRPr="007055D9">
        <w:t>penetration</w:t>
      </w:r>
      <w:bookmarkEnd w:id="2313"/>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2"/>
      </w:r>
      <w:r w:rsidRPr="007055D9">
        <w:t>.</w:t>
      </w:r>
    </w:p>
    <w:p w14:paraId="2450D773" w14:textId="77777777" w:rsidR="00FC68DB" w:rsidRPr="007055D9" w:rsidRDefault="00FC68DB" w:rsidP="00B202D2">
      <w:pPr>
        <w:pStyle w:val="berschrift5"/>
      </w:pPr>
      <w:bookmarkStart w:id="2314" w:name="_Toc338939253"/>
      <w:r w:rsidRPr="007055D9">
        <w:t xml:space="preserve">Attribute </w:t>
      </w:r>
      <w:r>
        <w:t>"</w:t>
      </w:r>
      <w:r w:rsidRPr="007055D9">
        <w:t>shape</w:t>
      </w:r>
      <w:bookmarkEnd w:id="2314"/>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2315" w:name="_Toc338939254"/>
      <w:r w:rsidRPr="007055D9">
        <w:t xml:space="preserve">Attribute </w:t>
      </w:r>
      <w:r>
        <w:t>"</w:t>
      </w:r>
      <w:r w:rsidRPr="007055D9">
        <w:t>filler</w:t>
      </w:r>
      <w:bookmarkEnd w:id="2315"/>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6F7298ED" w14:textId="77777777" w:rsidR="00FC68DB" w:rsidRPr="007055D9" w:rsidRDefault="00FC68DB" w:rsidP="001B01D6">
      <w:pPr>
        <w:pStyle w:val="Aufzhlungszeichen"/>
        <w:numPr>
          <w:ilvl w:val="0"/>
          <w:numId w:val="11"/>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t>
      </w:r>
      <w:proofErr w:type="spellStart"/>
      <w:r w:rsidRPr="00966BAF">
        <w:rPr>
          <w:b/>
          <w:color w:val="0070C0"/>
          <w:lang w:val="es-ES"/>
        </w:rPr>
        <w:t>weld_position</w:t>
      </w:r>
      <w:proofErr w:type="spellEnd"/>
      <w:r w:rsidRPr="00966BAF">
        <w:rPr>
          <w:b/>
          <w:color w:val="0070C0"/>
          <w:lang w:val="es-ES"/>
        </w:rPr>
        <w:t xml:space="preserve">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lastRenderedPageBreak/>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2316" w:name="GenericSeamWeldWeld"/>
      <w:bookmarkStart w:id="2317" w:name="_Toc3557060"/>
      <w:bookmarkStart w:id="2318" w:name="_Toc34747310"/>
      <w:bookmarkStart w:id="2319" w:name="_Toc77102129"/>
      <w:bookmarkStart w:id="2320" w:name="_Toc338938919"/>
      <w:bookmarkStart w:id="2321" w:name="_Toc338939255"/>
      <w:bookmarkEnd w:id="2288"/>
      <w:bookmarkEnd w:id="2289"/>
      <w:bookmarkEnd w:id="2290"/>
      <w:bookmarkEnd w:id="2291"/>
      <w:bookmarkEnd w:id="2316"/>
      <w:r w:rsidRPr="007055D9">
        <w:t xml:space="preserve">Element </w:t>
      </w:r>
      <w:r>
        <w:t>"</w:t>
      </w:r>
      <w:proofErr w:type="spellStart"/>
      <w:r>
        <w:t>sheet_parameter</w:t>
      </w:r>
      <w:bookmarkEnd w:id="2317"/>
      <w:proofErr w:type="spellEnd"/>
      <w:r>
        <w:t>"</w:t>
      </w:r>
      <w:bookmarkEnd w:id="2318"/>
      <w:bookmarkEnd w:id="2319"/>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2C008802" w:rsidR="00FC68DB" w:rsidRDefault="00FC68DB" w:rsidP="00B202D2">
      <w:pPr>
        <w:pStyle w:val="Beschriftung"/>
        <w:spacing w:before="120"/>
      </w:pPr>
      <w:bookmarkStart w:id="2322" w:name="_Toc3566522"/>
      <w:bookmarkStart w:id="2323" w:name="_Toc34747524"/>
      <w:bookmarkStart w:id="2324" w:name="_Toc77095983"/>
      <w:bookmarkStart w:id="2325" w:name="_Toc99614857"/>
      <w:r>
        <w:t xml:space="preserve">Table </w:t>
      </w:r>
      <w:r>
        <w:fldChar w:fldCharType="begin"/>
      </w:r>
      <w:r>
        <w:instrText xml:space="preserve"> SEQ Table \* ARABIC </w:instrText>
      </w:r>
      <w:r>
        <w:fldChar w:fldCharType="separate"/>
      </w:r>
      <w:r w:rsidR="001F4D75">
        <w:rPr>
          <w:noProof/>
        </w:rPr>
        <w:t>121</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2322"/>
      <w:bookmarkEnd w:id="2323"/>
      <w:bookmarkEnd w:id="2324"/>
      <w:bookmarkEnd w:id="2325"/>
    </w:p>
    <w:p w14:paraId="117509ED" w14:textId="77777777" w:rsidR="00FC68DB" w:rsidRPr="00D0519E" w:rsidRDefault="00FC68DB" w:rsidP="00B202D2">
      <w:pPr>
        <w:pStyle w:val="Example"/>
        <w:keepNext/>
        <w:rPr>
          <w:b/>
          <w:bCs/>
          <w:sz w:val="24"/>
          <w:szCs w:val="24"/>
        </w:rPr>
      </w:pPr>
      <w:r w:rsidRPr="00D0519E">
        <w:rPr>
          <w:b/>
          <w:bCs/>
          <w:sz w:val="24"/>
          <w:szCs w:val="24"/>
        </w:rPr>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t>
      </w:r>
      <w:proofErr w:type="spellStart"/>
      <w:r w:rsidRPr="00966BAF">
        <w:rPr>
          <w:i/>
          <w:lang w:val="es-ES"/>
        </w:rPr>
        <w:t>weld_position</w:t>
      </w:r>
      <w:proofErr w:type="spellEnd"/>
      <w:r w:rsidRPr="00966BAF">
        <w:rPr>
          <w:i/>
          <w:lang w:val="es-ES"/>
        </w:rPr>
        <w:t xml:space="preserve"> u="0.2" x="1" y="0" z="1" .../&gt;</w:t>
      </w:r>
    </w:p>
    <w:p w14:paraId="3DE059CD" w14:textId="77777777" w:rsidR="00FC68DB" w:rsidRPr="00966BAF" w:rsidRDefault="00FC68DB" w:rsidP="00B202D2">
      <w:pPr>
        <w:pStyle w:val="XMLCode"/>
        <w:keepNext/>
        <w:rPr>
          <w:i/>
          <w:lang w:val="es-ES"/>
        </w:rPr>
      </w:pPr>
      <w:r w:rsidRPr="00966BAF">
        <w:rPr>
          <w:i/>
          <w:lang w:val="es-ES"/>
        </w:rPr>
        <w:t xml:space="preserve">        &lt;</w:t>
      </w:r>
      <w:proofErr w:type="spellStart"/>
      <w:r w:rsidRPr="00966BAF">
        <w:rPr>
          <w:i/>
          <w:lang w:val="es-ES"/>
        </w:rPr>
        <w:t>weld_position</w:t>
      </w:r>
      <w:proofErr w:type="spellEnd"/>
      <w:r w:rsidRPr="00966BAF">
        <w:rPr>
          <w:i/>
          <w:lang w:val="es-ES"/>
        </w:rPr>
        <w:t xml:space="preserve"> u="0.4" x="-1" y="0" z="-1".../&gt;</w:t>
      </w:r>
    </w:p>
    <w:p w14:paraId="62E1D660" w14:textId="77777777" w:rsidR="00FC68DB" w:rsidRPr="00966BAF" w:rsidRDefault="00FC68DB" w:rsidP="00B202D2">
      <w:pPr>
        <w:pStyle w:val="XMLCode"/>
        <w:keepNext/>
        <w:rPr>
          <w:i/>
          <w:lang w:val="es-ES"/>
        </w:rPr>
      </w:pPr>
      <w:r w:rsidRPr="00966BAF">
        <w:rPr>
          <w:i/>
          <w:lang w:val="es-ES"/>
        </w:rPr>
        <w:t xml:space="preserve">        &lt;</w:t>
      </w:r>
      <w:proofErr w:type="spellStart"/>
      <w:r w:rsidRPr="00966BAF">
        <w:rPr>
          <w:i/>
          <w:lang w:val="es-ES"/>
        </w:rPr>
        <w:t>weld_position</w:t>
      </w:r>
      <w:proofErr w:type="spellEnd"/>
      <w:r w:rsidRPr="00966BAF">
        <w:rPr>
          <w:i/>
          <w:lang w:val="es-ES"/>
        </w:rPr>
        <w:t xml:space="preserve"> u="0.6" x="-1" y="0" z="1" .../&gt;</w:t>
      </w:r>
    </w:p>
    <w:p w14:paraId="0CEA16F7" w14:textId="77777777" w:rsidR="00FC68DB" w:rsidRPr="00966BAF" w:rsidRDefault="00FC68DB" w:rsidP="00D0519E">
      <w:pPr>
        <w:pStyle w:val="XMLCode"/>
        <w:rPr>
          <w:lang w:val="es-ES"/>
        </w:rPr>
      </w:pPr>
      <w:r w:rsidRPr="00966BAF">
        <w:rPr>
          <w:i/>
          <w:lang w:val="es-ES"/>
        </w:rPr>
        <w:t xml:space="preserve">        &lt;</w:t>
      </w:r>
      <w:proofErr w:type="spellStart"/>
      <w:r w:rsidRPr="00966BAF">
        <w:rPr>
          <w:i/>
          <w:lang w:val="es-ES"/>
        </w:rPr>
        <w:t>weld_position</w:t>
      </w:r>
      <w:proofErr w:type="spellEnd"/>
      <w:r w:rsidRPr="00966BAF">
        <w:rPr>
          <w:i/>
          <w:lang w:val="es-ES"/>
        </w:rPr>
        <w:t xml:space="preserve">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2326" w:name="_Toc413861928"/>
      <w:bookmarkStart w:id="2327" w:name="_Toc3557061"/>
      <w:bookmarkStart w:id="2328" w:name="_Toc34747311"/>
      <w:bookmarkStart w:id="2329" w:name="_Toc77102130"/>
      <w:bookmarkStart w:id="2330" w:name="_Toc413359615"/>
      <w:bookmarkStart w:id="2331" w:name="_Toc338938920"/>
      <w:bookmarkStart w:id="2332" w:name="_Toc338939256"/>
      <w:bookmarkStart w:id="2333" w:name="_Toc391571769"/>
      <w:bookmarkStart w:id="2334" w:name="_Toc99614630"/>
      <w:bookmarkEnd w:id="2320"/>
      <w:bookmarkEnd w:id="2321"/>
      <w:r>
        <w:rPr>
          <w:noProof/>
          <w:lang w:val="en-US" w:eastAsia="en-US"/>
        </w:rPr>
        <mc:AlternateContent>
          <mc:Choice Requires="wpg">
            <w:drawing>
              <wp:anchor distT="0" distB="0" distL="114300" distR="114300" simplePos="0" relativeHeight="251667968"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64BBF6E" w:rsidR="001F4D75" w:rsidRPr="000E4598" w:rsidRDefault="001F4D75" w:rsidP="00FC68DB">
                              <w:pPr>
                                <w:pStyle w:val="Beschriftung"/>
                                <w:rPr>
                                  <w:noProof/>
                                  <w:sz w:val="30"/>
                                  <w:szCs w:val="26"/>
                                </w:rPr>
                              </w:pPr>
                              <w:bookmarkStart w:id="2335" w:name="_Toc3557147"/>
                              <w:bookmarkStart w:id="2336" w:name="_Toc34747400"/>
                              <w:bookmarkStart w:id="2337" w:name="_Toc76030598"/>
                              <w:bookmarkStart w:id="2338" w:name="_Toc94530883"/>
                              <w:bookmarkStart w:id="2339" w:name="_Toc99614723"/>
                              <w:r>
                                <w:t xml:space="preserve">Figure </w:t>
                              </w:r>
                              <w:r>
                                <w:fldChar w:fldCharType="begin"/>
                              </w:r>
                              <w:r>
                                <w:instrText xml:space="preserve"> SEQ Figure \* ARABIC </w:instrText>
                              </w:r>
                              <w:r>
                                <w:fldChar w:fldCharType="separate"/>
                              </w:r>
                              <w:ins w:id="2340" w:author="Weinert, Matthias (M.)" w:date="2022-02-21T10:55:00Z">
                                <w:r>
                                  <w:rPr>
                                    <w:noProof/>
                                  </w:rPr>
                                  <w:t>73</w:t>
                                </w:r>
                              </w:ins>
                              <w:del w:id="2341" w:author="Weinert, Matthias (M.)" w:date="2022-02-21T10:53:00Z">
                                <w:r w:rsidDel="006344F0">
                                  <w:rPr>
                                    <w:noProof/>
                                  </w:rPr>
                                  <w:delText>74</w:delText>
                                </w:r>
                              </w:del>
                              <w:r>
                                <w:fldChar w:fldCharType="end"/>
                              </w:r>
                              <w:r>
                                <w:t>: Flared Joint Sheet Layout</w:t>
                              </w:r>
                              <w:bookmarkEnd w:id="2335"/>
                              <w:bookmarkEnd w:id="2336"/>
                              <w:bookmarkEnd w:id="2337"/>
                              <w:bookmarkEnd w:id="2338"/>
                              <w:bookmarkEnd w:id="2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67968"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62"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64BBF6E" w:rsidR="001F4D75" w:rsidRPr="000E4598" w:rsidRDefault="001F4D75" w:rsidP="00FC68DB">
                        <w:pPr>
                          <w:pStyle w:val="Beschriftung"/>
                          <w:rPr>
                            <w:noProof/>
                            <w:sz w:val="30"/>
                            <w:szCs w:val="26"/>
                          </w:rPr>
                        </w:pPr>
                        <w:bookmarkStart w:id="2342" w:name="_Toc3557147"/>
                        <w:bookmarkStart w:id="2343" w:name="_Toc34747400"/>
                        <w:bookmarkStart w:id="2344" w:name="_Toc76030598"/>
                        <w:bookmarkStart w:id="2345" w:name="_Toc94530883"/>
                        <w:bookmarkStart w:id="2346" w:name="_Toc99614723"/>
                        <w:r>
                          <w:t xml:space="preserve">Figure </w:t>
                        </w:r>
                        <w:r>
                          <w:fldChar w:fldCharType="begin"/>
                        </w:r>
                        <w:r>
                          <w:instrText xml:space="preserve"> SEQ Figure \* ARABIC </w:instrText>
                        </w:r>
                        <w:r>
                          <w:fldChar w:fldCharType="separate"/>
                        </w:r>
                        <w:ins w:id="2347" w:author="Weinert, Matthias (M.)" w:date="2022-02-21T10:55:00Z">
                          <w:r>
                            <w:rPr>
                              <w:noProof/>
                            </w:rPr>
                            <w:t>73</w:t>
                          </w:r>
                        </w:ins>
                        <w:del w:id="2348" w:author="Weinert, Matthias (M.)" w:date="2022-02-21T10:53:00Z">
                          <w:r w:rsidDel="006344F0">
                            <w:rPr>
                              <w:noProof/>
                            </w:rPr>
                            <w:delText>74</w:delText>
                          </w:r>
                        </w:del>
                        <w:r>
                          <w:fldChar w:fldCharType="end"/>
                        </w:r>
                        <w:r>
                          <w:t>: Flared Joint Sheet Layout</w:t>
                        </w:r>
                        <w:bookmarkEnd w:id="2342"/>
                        <w:bookmarkEnd w:id="2343"/>
                        <w:bookmarkEnd w:id="2344"/>
                        <w:bookmarkEnd w:id="2345"/>
                        <w:bookmarkEnd w:id="2346"/>
                      </w:p>
                    </w:txbxContent>
                  </v:textbox>
                </v:shape>
              </v:group>
            </w:pict>
          </mc:Fallback>
        </mc:AlternateContent>
      </w:r>
      <w:r w:rsidRPr="00226A3F">
        <w:t>Flared Joint</w:t>
      </w:r>
      <w:bookmarkEnd w:id="2326"/>
      <w:bookmarkEnd w:id="2327"/>
      <w:bookmarkEnd w:id="2328"/>
      <w:bookmarkEnd w:id="2329"/>
      <w:bookmarkEnd w:id="2334"/>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1B01D6">
      <w:pPr>
        <w:pStyle w:val="Aufzhlungszeichen"/>
        <w:numPr>
          <w:ilvl w:val="0"/>
          <w:numId w:val="11"/>
        </w:numPr>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1B01D6">
      <w:pPr>
        <w:pStyle w:val="Aufzhlungszeichen"/>
        <w:numPr>
          <w:ilvl w:val="0"/>
          <w:numId w:val="11"/>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1B01D6">
      <w:pPr>
        <w:pStyle w:val="Aufzhlungszeichen"/>
        <w:numPr>
          <w:ilvl w:val="0"/>
          <w:numId w:val="11"/>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mc:AlternateContent>
          <mc:Choice Requires="wpg">
            <w:drawing>
              <wp:anchor distT="0" distB="0" distL="114300" distR="114300" simplePos="0" relativeHeight="251671040"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578F0ECD" w:rsidR="001F4D75" w:rsidRPr="000C12FE" w:rsidRDefault="001F4D75" w:rsidP="00FC68DB">
                              <w:pPr>
                                <w:pStyle w:val="Beschriftung"/>
                                <w:rPr>
                                  <w:i w:val="0"/>
                                  <w:iCs w:val="0"/>
                                  <w:noProof/>
                                  <w:sz w:val="24"/>
                                  <w:szCs w:val="26"/>
                                  <w:lang w:val="x-none"/>
                                </w:rPr>
                              </w:pPr>
                              <w:bookmarkStart w:id="2349" w:name="_Toc3557148"/>
                              <w:bookmarkStart w:id="2350" w:name="_Toc34747401"/>
                              <w:bookmarkStart w:id="2351" w:name="_Toc76030599"/>
                              <w:bookmarkStart w:id="2352" w:name="_Toc94530884"/>
                              <w:bookmarkStart w:id="2353" w:name="_Toc99614724"/>
                              <w:r>
                                <w:t xml:space="preserve">Figure </w:t>
                              </w:r>
                              <w:r>
                                <w:fldChar w:fldCharType="begin"/>
                              </w:r>
                              <w:r>
                                <w:instrText xml:space="preserve"> SEQ Figure \* ARABIC </w:instrText>
                              </w:r>
                              <w:r>
                                <w:fldChar w:fldCharType="separate"/>
                              </w:r>
                              <w:ins w:id="2354" w:author="Weinert, Matthias (M.)" w:date="2022-02-21T10:55:00Z">
                                <w:r>
                                  <w:rPr>
                                    <w:noProof/>
                                  </w:rPr>
                                  <w:t>74</w:t>
                                </w:r>
                              </w:ins>
                              <w:del w:id="2355" w:author="Weinert, Matthias (M.)" w:date="2022-02-21T10:53:00Z">
                                <w:r w:rsidDel="006344F0">
                                  <w:rPr>
                                    <w:noProof/>
                                  </w:rPr>
                                  <w:delText>75</w:delText>
                                </w:r>
                              </w:del>
                              <w:r>
                                <w:fldChar w:fldCharType="end"/>
                              </w:r>
                              <w:r>
                                <w:t>: Parameters of Flared Joint Weld</w:t>
                              </w:r>
                              <w:bookmarkEnd w:id="2349"/>
                              <w:bookmarkEnd w:id="2350"/>
                              <w:bookmarkEnd w:id="2351"/>
                              <w:bookmarkEnd w:id="2352"/>
                              <w:bookmarkEnd w:id="2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671040"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64"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578F0ECD" w:rsidR="001F4D75" w:rsidRPr="000C12FE" w:rsidRDefault="001F4D75" w:rsidP="00FC68DB">
                        <w:pPr>
                          <w:pStyle w:val="Beschriftung"/>
                          <w:rPr>
                            <w:i w:val="0"/>
                            <w:iCs w:val="0"/>
                            <w:noProof/>
                            <w:sz w:val="24"/>
                            <w:szCs w:val="26"/>
                            <w:lang w:val="x-none"/>
                          </w:rPr>
                        </w:pPr>
                        <w:bookmarkStart w:id="2356" w:name="_Toc3557148"/>
                        <w:bookmarkStart w:id="2357" w:name="_Toc34747401"/>
                        <w:bookmarkStart w:id="2358" w:name="_Toc76030599"/>
                        <w:bookmarkStart w:id="2359" w:name="_Toc94530884"/>
                        <w:bookmarkStart w:id="2360" w:name="_Toc99614724"/>
                        <w:r>
                          <w:t xml:space="preserve">Figure </w:t>
                        </w:r>
                        <w:r>
                          <w:fldChar w:fldCharType="begin"/>
                        </w:r>
                        <w:r>
                          <w:instrText xml:space="preserve"> SEQ Figure \* ARABIC </w:instrText>
                        </w:r>
                        <w:r>
                          <w:fldChar w:fldCharType="separate"/>
                        </w:r>
                        <w:ins w:id="2361" w:author="Weinert, Matthias (M.)" w:date="2022-02-21T10:55:00Z">
                          <w:r>
                            <w:rPr>
                              <w:noProof/>
                            </w:rPr>
                            <w:t>74</w:t>
                          </w:r>
                        </w:ins>
                        <w:del w:id="2362" w:author="Weinert, Matthias (M.)" w:date="2022-02-21T10:53:00Z">
                          <w:r w:rsidDel="006344F0">
                            <w:rPr>
                              <w:noProof/>
                            </w:rPr>
                            <w:delText>75</w:delText>
                          </w:r>
                        </w:del>
                        <w:r>
                          <w:fldChar w:fldCharType="end"/>
                        </w:r>
                        <w:r>
                          <w:t>: Parameters of Flared Joint Weld</w:t>
                        </w:r>
                        <w:bookmarkEnd w:id="2356"/>
                        <w:bookmarkEnd w:id="2357"/>
                        <w:bookmarkEnd w:id="2358"/>
                        <w:bookmarkEnd w:id="2359"/>
                        <w:bookmarkEnd w:id="2360"/>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1B01D6">
      <w:pPr>
        <w:pStyle w:val="Aufzhlungszeichen"/>
        <w:keepNext/>
        <w:numPr>
          <w:ilvl w:val="0"/>
          <w:numId w:val="11"/>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proofErr w:type="spellStart"/>
            <w:r>
              <w:rPr>
                <w:b/>
                <w:i/>
              </w:rPr>
              <w:t>χMCF</w:t>
            </w:r>
            <w:proofErr w:type="spellEnd"/>
            <w:r>
              <w:rPr>
                <w:b/>
                <w:i/>
              </w:rPr>
              <w:t>-Key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6026D48B" w:rsidR="00FC68DB" w:rsidRDefault="00FC68DB" w:rsidP="00B202D2">
      <w:pPr>
        <w:pStyle w:val="Beschriftung"/>
        <w:spacing w:before="120"/>
      </w:pPr>
      <w:bookmarkStart w:id="2363" w:name="_Toc3566523"/>
      <w:bookmarkStart w:id="2364" w:name="_Toc34747525"/>
      <w:bookmarkStart w:id="2365" w:name="_Toc77095984"/>
      <w:bookmarkStart w:id="2366" w:name="_Toc99614858"/>
      <w:r>
        <w:t xml:space="preserve">Table </w:t>
      </w:r>
      <w:r>
        <w:fldChar w:fldCharType="begin"/>
      </w:r>
      <w:r>
        <w:instrText xml:space="preserve"> SEQ Table \* ARABIC </w:instrText>
      </w:r>
      <w:r>
        <w:fldChar w:fldCharType="separate"/>
      </w:r>
      <w:r w:rsidR="001F4D75">
        <w:rPr>
          <w:noProof/>
        </w:rPr>
        <w:t>122</w:t>
      </w:r>
      <w:r>
        <w:fldChar w:fldCharType="end"/>
      </w:r>
      <w:r>
        <w:t>: Parameters of Flared joint</w:t>
      </w:r>
      <w:bookmarkEnd w:id="2363"/>
      <w:bookmarkEnd w:id="2364"/>
      <w:bookmarkEnd w:id="2365"/>
      <w:bookmarkEnd w:id="2366"/>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2367" w:name="_Toc3557062"/>
      <w:bookmarkStart w:id="2368" w:name="_Toc34747312"/>
      <w:bookmarkStart w:id="2369" w:name="_Toc77102131"/>
      <w:r>
        <w:t>Attributes</w:t>
      </w:r>
      <w:bookmarkEnd w:id="2367"/>
      <w:bookmarkEnd w:id="2368"/>
      <w:bookmarkEnd w:id="2369"/>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0B36CF7F" w14:textId="77777777" w:rsidR="00FC68DB" w:rsidRPr="00604BF1" w:rsidRDefault="00FC68DB" w:rsidP="001B01D6">
      <w:pPr>
        <w:pStyle w:val="Aufzhlungszeichen"/>
        <w:numPr>
          <w:ilvl w:val="0"/>
          <w:numId w:val="11"/>
        </w:numPr>
        <w:rPr>
          <w:rStyle w:val="XMLElement"/>
        </w:rPr>
      </w:pPr>
      <w:r w:rsidRPr="00604BF1">
        <w:rPr>
          <w:rStyle w:val="XMLElement"/>
        </w:rPr>
        <w:t>arc</w:t>
      </w:r>
    </w:p>
    <w:p w14:paraId="50C303BE"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1B01D6">
      <w:pPr>
        <w:pStyle w:val="Aufzhlungszeichen"/>
        <w:numPr>
          <w:ilvl w:val="0"/>
          <w:numId w:val="11"/>
        </w:numPr>
        <w:rPr>
          <w:rStyle w:val="XMLElement"/>
        </w:rPr>
      </w:pPr>
      <w:r w:rsidRPr="00604BF1">
        <w:rPr>
          <w:rStyle w:val="XMLElement"/>
        </w:rPr>
        <w:t>friction</w:t>
      </w:r>
    </w:p>
    <w:p w14:paraId="3ABF7450" w14:textId="77777777" w:rsidR="00FC68DB" w:rsidRPr="00604BF1" w:rsidRDefault="00FC68DB" w:rsidP="001B01D6">
      <w:pPr>
        <w:pStyle w:val="Aufzhlungszeichen"/>
        <w:numPr>
          <w:ilvl w:val="0"/>
          <w:numId w:val="11"/>
        </w:numPr>
        <w:rPr>
          <w:rStyle w:val="XMLElement"/>
        </w:rPr>
      </w:pPr>
      <w:r w:rsidRPr="00604BF1">
        <w:rPr>
          <w:rStyle w:val="XMLElement"/>
        </w:rPr>
        <w:t>brazing</w:t>
      </w:r>
    </w:p>
    <w:p w14:paraId="5DDDE5D8" w14:textId="77777777" w:rsidR="00FC68DB" w:rsidRDefault="00FC68DB" w:rsidP="00B202D2">
      <w:pPr>
        <w:pStyle w:val="berschrift4"/>
      </w:pPr>
      <w:bookmarkStart w:id="2370" w:name="_Toc3557063"/>
      <w:bookmarkStart w:id="2371" w:name="_Toc34747313"/>
      <w:bookmarkStart w:id="2372" w:name="_Toc77102132"/>
      <w:r>
        <w:t>Element "</w:t>
      </w:r>
      <w:proofErr w:type="spellStart"/>
      <w:r>
        <w:t>weld_position</w:t>
      </w:r>
      <w:bookmarkEnd w:id="2370"/>
      <w:proofErr w:type="spellEnd"/>
      <w:r>
        <w:t>"</w:t>
      </w:r>
      <w:bookmarkEnd w:id="2371"/>
      <w:bookmarkEnd w:id="2372"/>
    </w:p>
    <w:p w14:paraId="24C785EF" w14:textId="77777777" w:rsidR="00FC68DB" w:rsidRDefault="00FC68DB" w:rsidP="00B202D2">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43F3A339" w:rsidR="00FC68DB" w:rsidRDefault="00FC68DB" w:rsidP="00B202D2">
      <w:pPr>
        <w:pStyle w:val="Beschriftung"/>
        <w:spacing w:before="120"/>
      </w:pPr>
      <w:bookmarkStart w:id="2373" w:name="_Toc3566524"/>
      <w:bookmarkStart w:id="2374" w:name="_Toc34747526"/>
      <w:bookmarkStart w:id="2375" w:name="_Toc77095985"/>
      <w:bookmarkStart w:id="2376" w:name="_Toc99614859"/>
      <w:r>
        <w:t xml:space="preserve">Table </w:t>
      </w:r>
      <w:r>
        <w:fldChar w:fldCharType="begin"/>
      </w:r>
      <w:r>
        <w:instrText xml:space="preserve"> SEQ Table \* ARABIC </w:instrText>
      </w:r>
      <w:r>
        <w:fldChar w:fldCharType="separate"/>
      </w:r>
      <w:r w:rsidR="001F4D75">
        <w:rPr>
          <w:noProof/>
        </w:rPr>
        <w:t>123</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2373"/>
      <w:bookmarkEnd w:id="2374"/>
      <w:bookmarkEnd w:id="2375"/>
      <w:bookmarkEnd w:id="2376"/>
      <w:r>
        <w:t xml:space="preserve"> </w:t>
      </w:r>
    </w:p>
    <w:p w14:paraId="789EC919" w14:textId="77777777" w:rsidR="00FC68DB" w:rsidRDefault="00FC68DB" w:rsidP="00B202D2">
      <w:pPr>
        <w:pStyle w:val="berschrift5"/>
      </w:pPr>
      <w:r>
        <w:lastRenderedPageBreak/>
        <w:t>Attributes "u, x, y, z, reference"</w:t>
      </w:r>
    </w:p>
    <w:p w14:paraId="7E95BEBC" w14:textId="2861BDD5"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proofErr w:type="spellStart"/>
        <w:r w:rsidRPr="00DA6777">
          <w:rPr>
            <w:rStyle w:val="Hyperlink"/>
            <w:b w:val="0"/>
          </w:rPr>
          <w:t>Welding</w:t>
        </w:r>
        <w:proofErr w:type="spellEnd"/>
        <w:r w:rsidRPr="00DA6777">
          <w:rPr>
            <w:rStyle w:val="Hyperlink"/>
            <w:b w:val="0"/>
          </w:rPr>
          <w:t xml:space="preserve">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t>
      </w:r>
      <w:proofErr w:type="spellStart"/>
      <w:r w:rsidRPr="00966BAF">
        <w:rPr>
          <w:b/>
          <w:color w:val="0070C0"/>
          <w:lang w:val="es-ES"/>
        </w:rPr>
        <w:t>weld_position</w:t>
      </w:r>
      <w:proofErr w:type="spellEnd"/>
      <w:r w:rsidRPr="00966BAF">
        <w:rPr>
          <w:b/>
          <w:color w:val="0070C0"/>
          <w:lang w:val="es-ES"/>
        </w:rPr>
        <w:t xml:space="preserve">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2377" w:name="_Toc3557064"/>
      <w:bookmarkStart w:id="2378" w:name="_Toc34747314"/>
      <w:bookmarkStart w:id="2379" w:name="_Toc77102133"/>
      <w:r>
        <w:t>Element "</w:t>
      </w:r>
      <w:proofErr w:type="spellStart"/>
      <w:r>
        <w:t>sheet_parameter</w:t>
      </w:r>
      <w:bookmarkEnd w:id="2377"/>
      <w:proofErr w:type="spellEnd"/>
      <w:r>
        <w:t>"</w:t>
      </w:r>
      <w:bookmarkEnd w:id="2378"/>
      <w:bookmarkEnd w:id="2379"/>
    </w:p>
    <w:p w14:paraId="0FBFF604" w14:textId="77777777" w:rsidR="00FC68DB" w:rsidRDefault="00FC68DB" w:rsidP="00B202D2">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D0519E">
            <w:pPr>
              <w:keepNext/>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D0519E">
            <w:pPr>
              <w:keepNext/>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D0519E">
            <w:pPr>
              <w:keepNext/>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D0519E">
            <w:pPr>
              <w:keepNext/>
              <w:rPr>
                <w:sz w:val="20"/>
                <w:szCs w:val="20"/>
              </w:rPr>
            </w:pPr>
            <w:r>
              <w:rPr>
                <w:sz w:val="20"/>
                <w:szCs w:val="20"/>
              </w:rPr>
              <w:t>-</w:t>
            </w:r>
          </w:p>
        </w:tc>
      </w:tr>
    </w:tbl>
    <w:p w14:paraId="7E70DB1A" w14:textId="7B9795D0" w:rsidR="00FC68DB" w:rsidRDefault="00FC68DB" w:rsidP="00B202D2">
      <w:pPr>
        <w:pStyle w:val="Beschriftung"/>
        <w:spacing w:before="120"/>
      </w:pPr>
      <w:bookmarkStart w:id="2380" w:name="_Toc3566525"/>
      <w:bookmarkStart w:id="2381" w:name="_Toc34747527"/>
      <w:bookmarkStart w:id="2382" w:name="_Toc77095986"/>
      <w:bookmarkStart w:id="2383" w:name="_Toc99614860"/>
      <w:r>
        <w:t xml:space="preserve">Table </w:t>
      </w:r>
      <w:r>
        <w:fldChar w:fldCharType="begin"/>
      </w:r>
      <w:r>
        <w:instrText xml:space="preserve"> SEQ Table \* ARABIC </w:instrText>
      </w:r>
      <w:r>
        <w:fldChar w:fldCharType="separate"/>
      </w:r>
      <w:r w:rsidR="001F4D75">
        <w:rPr>
          <w:noProof/>
        </w:rPr>
        <w:t>124</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2380"/>
      <w:bookmarkEnd w:id="2381"/>
      <w:bookmarkEnd w:id="2382"/>
      <w:bookmarkEnd w:id="2383"/>
      <w:r>
        <w:t xml:space="preserve"> </w:t>
      </w:r>
    </w:p>
    <w:p w14:paraId="4A927A31" w14:textId="77777777" w:rsidR="00FC68DB" w:rsidRPr="00D0519E" w:rsidRDefault="00FC68DB" w:rsidP="00B202D2">
      <w:pPr>
        <w:pStyle w:val="Example"/>
        <w:keepNext/>
        <w:rPr>
          <w:b/>
          <w:bCs/>
          <w:sz w:val="24"/>
          <w:szCs w:val="24"/>
        </w:rPr>
      </w:pPr>
      <w:r w:rsidRPr="00D0519E">
        <w:rPr>
          <w:b/>
          <w:bCs/>
          <w:sz w:val="24"/>
          <w:szCs w:val="24"/>
        </w:rPr>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t>
      </w:r>
      <w:proofErr w:type="spellStart"/>
      <w:r w:rsidRPr="00966BAF">
        <w:rPr>
          <w:i/>
          <w:lang w:val="es-ES"/>
        </w:rPr>
        <w:t>weld_position</w:t>
      </w:r>
      <w:proofErr w:type="spellEnd"/>
      <w:r w:rsidRPr="00966BAF">
        <w:rPr>
          <w:i/>
          <w:lang w:val="es-ES"/>
        </w:rPr>
        <w:t xml:space="preserve">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B202D2">
      <w:pPr>
        <w:pStyle w:val="XMLCode"/>
      </w:pPr>
      <w:r>
        <w:t xml:space="preserve">    &lt;/</w:t>
      </w:r>
      <w:proofErr w:type="spellStart"/>
      <w:r>
        <w:t>flared_joint</w:t>
      </w:r>
      <w:proofErr w:type="spellEnd"/>
      <w:r>
        <w:t xml:space="preserve"> &gt;</w:t>
      </w:r>
    </w:p>
    <w:p w14:paraId="408FB57D" w14:textId="77777777" w:rsidR="00FC68DB" w:rsidRDefault="00FC68DB" w:rsidP="00B202D2">
      <w:pPr>
        <w:pStyle w:val="XMLCode"/>
      </w:pPr>
      <w:r>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384" w:name="_Ref414345739"/>
      <w:bookmarkStart w:id="2385" w:name="_Ref414345749"/>
      <w:bookmarkStart w:id="2386" w:name="_Ref414345786"/>
      <w:bookmarkStart w:id="2387" w:name="_Ref414345798"/>
      <w:bookmarkStart w:id="2388" w:name="_Toc3557065"/>
      <w:bookmarkStart w:id="2389" w:name="_Toc34747315"/>
      <w:bookmarkStart w:id="2390" w:name="_Toc77102134"/>
      <w:bookmarkStart w:id="2391" w:name="_Toc99614631"/>
      <w:r w:rsidRPr="00226A3F">
        <w:t>Adhesive Lines</w:t>
      </w:r>
      <w:bookmarkEnd w:id="2330"/>
      <w:bookmarkEnd w:id="2384"/>
      <w:bookmarkEnd w:id="2385"/>
      <w:bookmarkEnd w:id="2386"/>
      <w:bookmarkEnd w:id="2387"/>
      <w:bookmarkEnd w:id="2388"/>
      <w:bookmarkEnd w:id="2389"/>
      <w:bookmarkEnd w:id="2390"/>
      <w:bookmarkEnd w:id="2391"/>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853"/>
        <w:gridCol w:w="1134"/>
        <w:gridCol w:w="3515"/>
      </w:tblGrid>
      <w:tr w:rsidR="00FC68DB" w:rsidRPr="000F7EEA"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2421899C"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sidR="00D0519E">
              <w:rPr>
                <w:sz w:val="20"/>
                <w:szCs w:val="20"/>
              </w:rPr>
              <w:instrText xml:space="preserve"> \* MERGEFORMAT </w:instrText>
            </w:r>
            <w:r>
              <w:rPr>
                <w:sz w:val="20"/>
                <w:szCs w:val="20"/>
              </w:rPr>
            </w:r>
            <w:r>
              <w:rPr>
                <w:sz w:val="20"/>
                <w:szCs w:val="20"/>
              </w:rPr>
              <w:fldChar w:fldCharType="separate"/>
            </w:r>
            <w:r w:rsidR="001F4D75">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proofErr w:type="spellStart"/>
            <w:r w:rsidRPr="00226A3F">
              <w:rPr>
                <w:sz w:val="20"/>
                <w:szCs w:val="20"/>
              </w:rPr>
              <w:t>appdata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D0519E">
            <w:pPr>
              <w:keepNext/>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D0519E">
            <w:pPr>
              <w:keepNext/>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D0519E">
            <w:pPr>
              <w:keepNext/>
              <w:suppressAutoHyphens/>
              <w:rPr>
                <w:sz w:val="20"/>
                <w:szCs w:val="20"/>
              </w:rPr>
            </w:pPr>
            <w:r>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4DD67907" w:rsidR="00FC68DB" w:rsidRPr="00226A3F" w:rsidRDefault="00FC68DB" w:rsidP="00D0519E">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44EC40B4" w14:textId="60371700" w:rsidR="00FC68DB" w:rsidRDefault="00FC68DB" w:rsidP="00B202D2">
      <w:pPr>
        <w:pStyle w:val="Beschriftung"/>
        <w:spacing w:before="120"/>
      </w:pPr>
      <w:bookmarkStart w:id="2392" w:name="_Toc3566527"/>
      <w:bookmarkStart w:id="2393" w:name="_Toc34747529"/>
      <w:bookmarkStart w:id="2394" w:name="_Toc77095988"/>
      <w:bookmarkStart w:id="2395" w:name="_Toc99614861"/>
      <w:r>
        <w:t xml:space="preserve">Table </w:t>
      </w:r>
      <w:r>
        <w:fldChar w:fldCharType="begin"/>
      </w:r>
      <w:r>
        <w:instrText xml:space="preserve"> SEQ Table \* ARABIC </w:instrText>
      </w:r>
      <w:r>
        <w:fldChar w:fldCharType="separate"/>
      </w:r>
      <w:r w:rsidR="001F4D75">
        <w:rPr>
          <w:noProof/>
        </w:rPr>
        <w:t>125</w:t>
      </w:r>
      <w:r>
        <w:fldChar w:fldCharType="end"/>
      </w:r>
      <w:r>
        <w:t xml:space="preserve">: Nested elements of </w:t>
      </w:r>
      <w:r w:rsidRPr="00AA1695">
        <w:rPr>
          <w:rStyle w:val="elementdeftypeChar"/>
          <w:rFonts w:eastAsia="Calibri"/>
          <w:b w:val="0"/>
        </w:rPr>
        <w:t>&lt;connection_1d/&gt;</w:t>
      </w:r>
      <w:bookmarkEnd w:id="2392"/>
      <w:bookmarkEnd w:id="2393"/>
      <w:bookmarkEnd w:id="2394"/>
      <w:bookmarkEnd w:id="2395"/>
    </w:p>
    <w:p w14:paraId="367B25BD" w14:textId="77777777" w:rsidR="00FC68DB" w:rsidRPr="00226A3F" w:rsidRDefault="00FC68DB" w:rsidP="00B202D2">
      <w:pPr>
        <w:pStyle w:val="berschrift5"/>
        <w:rPr>
          <w:rFonts w:cs="Calibri"/>
          <w:kern w:val="22"/>
          <w:lang w:eastAsia="zh-CN"/>
        </w:rPr>
      </w:pPr>
      <w:r w:rsidRPr="00226A3F">
        <w:rPr>
          <w:kern w:val="22"/>
        </w:rPr>
        <w:lastRenderedPageBreak/>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D0519E">
            <w:pPr>
              <w:keepNext/>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D0519E">
            <w:pPr>
              <w:keepNext/>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D0519E">
            <w:pPr>
              <w:keepNext/>
              <w:suppressAutoHyphens/>
              <w:rPr>
                <w:rFonts w:cs="Calibri"/>
                <w:sz w:val="20"/>
                <w:szCs w:val="20"/>
                <w:lang w:eastAsia="zh-CN"/>
              </w:rPr>
            </w:pPr>
            <w:r>
              <w:rPr>
                <w:rFonts w:cs="Calibri"/>
                <w:sz w:val="20"/>
                <w:szCs w:val="20"/>
                <w:lang w:eastAsia="zh-CN"/>
              </w:rPr>
              <w:t>-</w:t>
            </w:r>
          </w:p>
        </w:tc>
      </w:tr>
    </w:tbl>
    <w:p w14:paraId="7035F416" w14:textId="3C659C4C" w:rsidR="00FC68DB" w:rsidRDefault="00FC68DB" w:rsidP="00B202D2">
      <w:pPr>
        <w:pStyle w:val="Beschriftung"/>
        <w:spacing w:before="120"/>
        <w:rPr>
          <w:rFonts w:ascii="Courier New" w:hAnsi="Courier New"/>
        </w:rPr>
      </w:pPr>
      <w:bookmarkStart w:id="2396" w:name="_Toc3566528"/>
      <w:bookmarkStart w:id="2397" w:name="_Toc34747530"/>
      <w:bookmarkStart w:id="2398" w:name="_Toc77095989"/>
      <w:bookmarkStart w:id="2399" w:name="_Toc99614862"/>
      <w:r>
        <w:t xml:space="preserve">Table </w:t>
      </w:r>
      <w:r>
        <w:fldChar w:fldCharType="begin"/>
      </w:r>
      <w:r>
        <w:instrText xml:space="preserve"> SEQ Table \* ARABIC </w:instrText>
      </w:r>
      <w:r>
        <w:fldChar w:fldCharType="separate"/>
      </w:r>
      <w:r w:rsidR="001F4D75">
        <w:rPr>
          <w:noProof/>
        </w:rPr>
        <w:t>126</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2396"/>
      <w:bookmarkEnd w:id="2397"/>
      <w:bookmarkEnd w:id="2398"/>
      <w:bookmarkEnd w:id="2399"/>
    </w:p>
    <w:p w14:paraId="60E1F07E" w14:textId="77777777" w:rsidR="00FC68DB" w:rsidRPr="006C220A" w:rsidRDefault="00FC68DB" w:rsidP="001B01D6">
      <w:pPr>
        <w:pStyle w:val="Listenabsatz"/>
        <w:numPr>
          <w:ilvl w:val="0"/>
          <w:numId w:val="42"/>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1B01D6">
      <w:pPr>
        <w:pStyle w:val="Listenabsatz"/>
        <w:numPr>
          <w:ilvl w:val="0"/>
          <w:numId w:val="42"/>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1B01D6">
      <w:pPr>
        <w:pStyle w:val="Listenabsatz"/>
        <w:numPr>
          <w:ilvl w:val="0"/>
          <w:numId w:val="42"/>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1B01D6">
      <w:pPr>
        <w:pStyle w:val="Listenabsatz"/>
        <w:numPr>
          <w:ilvl w:val="0"/>
          <w:numId w:val="42"/>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This is to be stored in &lt;</w:t>
      </w:r>
      <w:proofErr w:type="spellStart"/>
      <w:r w:rsidRPr="00D977AB">
        <w:rPr>
          <w:lang w:val="en-US"/>
        </w:rPr>
        <w:t>appdata</w:t>
      </w:r>
      <w:proofErr w:type="spellEnd"/>
      <w:r w:rsidRPr="00D977AB">
        <w:rPr>
          <w:lang w:val="en-US"/>
        </w:rPr>
        <w:t xml:space="preserve">/&gt;,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2682E265"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1F4D75">
        <w:t>10.1.2</w:t>
      </w:r>
      <w:r>
        <w:fldChar w:fldCharType="end"/>
      </w:r>
      <w:r>
        <w:t> </w:t>
      </w:r>
      <w:r>
        <w:fldChar w:fldCharType="begin"/>
      </w:r>
      <w:r>
        <w:instrText xml:space="preserve"> REF _Ref429050458 \h </w:instrText>
      </w:r>
      <w:r>
        <w:fldChar w:fldCharType="separate"/>
      </w:r>
      <w:r w:rsidR="001F4D75" w:rsidRPr="007055D9">
        <w:t>L</w:t>
      </w:r>
      <w:r w:rsidR="001F4D75">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proofErr w:type="spellStart"/>
      <w:r w:rsidRPr="00226A3F">
        <w:rPr>
          <w:kern w:val="22"/>
        </w:rPr>
        <w:t>appdata</w:t>
      </w:r>
      <w:proofErr w:type="spellEnd"/>
      <w:r>
        <w:rPr>
          <w:kern w:val="22"/>
        </w:rPr>
        <w:t>"</w:t>
      </w:r>
    </w:p>
    <w:p w14:paraId="648064CA" w14:textId="1C32D99F"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1F4D75">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1F4D75" w:rsidRPr="001F4D75">
        <w:rPr>
          <w:rStyle w:val="Hervorhebung"/>
        </w:rPr>
        <w:t>User Specific Data &lt;</w:t>
      </w:r>
      <w:proofErr w:type="spellStart"/>
      <w:r w:rsidR="001F4D75" w:rsidRPr="001F4D75">
        <w:rPr>
          <w:rStyle w:val="Hervorhebung"/>
        </w:rPr>
        <w:t>appdata</w:t>
      </w:r>
      <w:proofErr w:type="spellEnd"/>
      <w:r w:rsidR="001F4D75" w:rsidRPr="001F4D75">
        <w:rPr>
          <w:rStyle w:val="Hervorhebung"/>
        </w:rPr>
        <w:t>/</w:t>
      </w:r>
      <w:r w:rsidR="001F4D75" w:rsidRPr="001F4D75">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t>Element "</w:t>
      </w:r>
      <w:proofErr w:type="spellStart"/>
      <w:r>
        <w:rPr>
          <w:kern w:val="22"/>
          <w:lang w:val="en-US"/>
        </w:rPr>
        <w:t>fem</w:t>
      </w:r>
      <w:r w:rsidRPr="00226A3F">
        <w:rPr>
          <w:kern w:val="22"/>
        </w:rPr>
        <w:t>data</w:t>
      </w:r>
      <w:proofErr w:type="spellEnd"/>
      <w:r>
        <w:rPr>
          <w:kern w:val="22"/>
        </w:rPr>
        <w:t>"</w:t>
      </w:r>
    </w:p>
    <w:p w14:paraId="2F60BEDB" w14:textId="467C03A0"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1F4D75">
        <w:t>7.2.2</w:t>
      </w:r>
      <w:r>
        <w:fldChar w:fldCharType="end"/>
      </w:r>
      <w:r>
        <w:t> </w:t>
      </w:r>
      <w:r>
        <w:fldChar w:fldCharType="begin"/>
      </w:r>
      <w:r>
        <w:instrText xml:space="preserve"> REF _Ref414560131 \h  \* MERGEFORMAT </w:instrText>
      </w:r>
      <w:r>
        <w:fldChar w:fldCharType="separate"/>
      </w:r>
      <w:r w:rsidR="001F4D75" w:rsidRPr="007055D9">
        <w:t xml:space="preserve">Finite Element Specific Data </w:t>
      </w:r>
      <w:r w:rsidR="001F4D75" w:rsidRPr="001F4D75">
        <w:rPr>
          <w:rFonts w:ascii="Courier New" w:hAnsi="Courier New" w:cs="Courier New"/>
          <w:b/>
          <w:i/>
        </w:rPr>
        <w:t>&lt;</w:t>
      </w:r>
      <w:proofErr w:type="spellStart"/>
      <w:r w:rsidR="001F4D75" w:rsidRPr="001F4D75">
        <w:rPr>
          <w:rFonts w:ascii="Courier New" w:hAnsi="Courier New" w:cs="Courier New"/>
          <w:b/>
          <w:i/>
        </w:rPr>
        <w:t>femdata</w:t>
      </w:r>
      <w:proofErr w:type="spellEnd"/>
      <w:r w:rsidR="001F4D75" w:rsidRPr="001F4D75">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2169.300  -489.495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2165.593  -480.000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appdata</w:t>
      </w:r>
      <w:proofErr w:type="spellEnd"/>
      <w:r w:rsidRPr="00226A3F">
        <w:rPr>
          <w:rFonts w:ascii="Courier New" w:hAnsi="Courier New" w:cs="Courier New"/>
          <w:sz w:val="16"/>
        </w:rPr>
        <w:t>&gt;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appdata</w:t>
      </w:r>
      <w:proofErr w:type="spellEnd"/>
      <w:r w:rsidRPr="00226A3F">
        <w:rPr>
          <w:rFonts w:ascii="Courier New" w:hAnsi="Courier New" w:cs="Courier New"/>
          <w:sz w:val="16"/>
        </w:rPr>
        <w:t>&gt;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appdata</w:t>
      </w:r>
      <w:proofErr w:type="spellEnd"/>
      <w:r w:rsidRPr="00F76AFE">
        <w:rPr>
          <w:rFonts w:ascii="Courier New" w:hAnsi="Courier New" w:cs="Courier New"/>
          <w:sz w:val="16"/>
        </w:rPr>
        <w:t>&gt;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appdata</w:t>
      </w:r>
      <w:proofErr w:type="spellEnd"/>
      <w:r w:rsidRPr="00F76AFE">
        <w:rPr>
          <w:rFonts w:ascii="Courier New" w:hAnsi="Courier New" w:cs="Courier New"/>
          <w:sz w:val="16"/>
        </w:rPr>
        <w:t>&gt;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400" w:name="_Toc428279602"/>
      <w:bookmarkStart w:id="2401" w:name="_Toc428456348"/>
      <w:bookmarkStart w:id="2402" w:name="_Toc428537316"/>
      <w:bookmarkStart w:id="2403" w:name="_Toc428969638"/>
      <w:bookmarkStart w:id="2404" w:name="_Toc429053029"/>
      <w:bookmarkStart w:id="2405" w:name="_Toc413861930"/>
      <w:bookmarkStart w:id="2406" w:name="_Toc3557066"/>
      <w:bookmarkStart w:id="2407" w:name="_Toc34747316"/>
      <w:bookmarkStart w:id="2408" w:name="_Toc77102135"/>
      <w:bookmarkStart w:id="2409" w:name="_Toc413359617"/>
      <w:bookmarkStart w:id="2410" w:name="_Toc99614632"/>
      <w:bookmarkEnd w:id="2400"/>
      <w:bookmarkEnd w:id="2401"/>
      <w:bookmarkEnd w:id="2402"/>
      <w:bookmarkEnd w:id="2403"/>
      <w:bookmarkEnd w:id="2404"/>
      <w:r w:rsidRPr="00226A3F">
        <w:t>Hemming Flanges</w:t>
      </w:r>
      <w:bookmarkEnd w:id="2405"/>
      <w:bookmarkEnd w:id="2406"/>
      <w:bookmarkEnd w:id="2407"/>
      <w:bookmarkEnd w:id="2408"/>
      <w:bookmarkEnd w:id="2410"/>
    </w:p>
    <w:p w14:paraId="7D310584" w14:textId="77777777" w:rsidR="00FC68DB" w:rsidRDefault="00FC68DB" w:rsidP="00B202D2">
      <w:pPr>
        <w:pStyle w:val="berschrift3"/>
      </w:pPr>
      <w:bookmarkStart w:id="2411" w:name="_Toc413861931"/>
      <w:bookmarkStart w:id="2412" w:name="_Toc3557067"/>
      <w:bookmarkStart w:id="2413" w:name="_Toc34747317"/>
      <w:bookmarkStart w:id="2414" w:name="_Toc77102136"/>
      <w:bookmarkStart w:id="2415" w:name="_Toc99614633"/>
      <w:r>
        <w:t>Introduction</w:t>
      </w:r>
      <w:bookmarkEnd w:id="2411"/>
      <w:bookmarkEnd w:id="2412"/>
      <w:bookmarkEnd w:id="2413"/>
      <w:bookmarkEnd w:id="2414"/>
      <w:bookmarkEnd w:id="2415"/>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33E249A2" w:rsidR="00FC68DB" w:rsidRDefault="00FC68DB" w:rsidP="00B202D2">
      <w:pPr>
        <w:pStyle w:val="Beschriftung"/>
        <w:rPr>
          <w:b/>
          <w:u w:val="single"/>
        </w:rPr>
      </w:pPr>
      <w:bookmarkStart w:id="2416" w:name="_Ref413858805"/>
      <w:bookmarkStart w:id="2417" w:name="_Toc413861952"/>
      <w:bookmarkStart w:id="2418" w:name="_Toc3557149"/>
      <w:bookmarkStart w:id="2419" w:name="_Toc34747402"/>
      <w:bookmarkStart w:id="2420" w:name="_Toc76030600"/>
      <w:bookmarkStart w:id="2421" w:name="_Toc94530885"/>
      <w:bookmarkStart w:id="2422" w:name="_Toc99614725"/>
      <w:r>
        <w:t xml:space="preserve">Figure </w:t>
      </w:r>
      <w:r>
        <w:fldChar w:fldCharType="begin"/>
      </w:r>
      <w:r>
        <w:instrText xml:space="preserve"> SEQ Figure \* ARABIC </w:instrText>
      </w:r>
      <w:r>
        <w:fldChar w:fldCharType="separate"/>
      </w:r>
      <w:r w:rsidR="001F4D75">
        <w:rPr>
          <w:noProof/>
        </w:rPr>
        <w:t>75</w:t>
      </w:r>
      <w:r>
        <w:fldChar w:fldCharType="end"/>
      </w:r>
      <w:bookmarkEnd w:id="2416"/>
      <w:r>
        <w:t>: The Three Regions of a Hemming</w:t>
      </w:r>
      <w:bookmarkEnd w:id="2417"/>
      <w:bookmarkEnd w:id="2418"/>
      <w:bookmarkEnd w:id="2419"/>
      <w:bookmarkEnd w:id="2420"/>
      <w:bookmarkEnd w:id="2421"/>
      <w:bookmarkEnd w:id="2422"/>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1B01D6">
      <w:pPr>
        <w:numPr>
          <w:ilvl w:val="0"/>
          <w:numId w:val="26"/>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1B01D6">
      <w:pPr>
        <w:numPr>
          <w:ilvl w:val="0"/>
          <w:numId w:val="26"/>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1B01D6">
      <w:pPr>
        <w:numPr>
          <w:ilvl w:val="0"/>
          <w:numId w:val="26"/>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lastRenderedPageBreak/>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7AFC55E6" w:rsidR="00FC68DB" w:rsidRPr="00EB3687" w:rsidRDefault="00FC68DB" w:rsidP="00B202D2">
      <w:pPr>
        <w:pStyle w:val="Beschriftung"/>
        <w:rPr>
          <w:noProof/>
          <w:lang w:eastAsia="en-GB"/>
        </w:rPr>
      </w:pPr>
      <w:bookmarkStart w:id="2423" w:name="_Ref413850590"/>
      <w:bookmarkStart w:id="2424" w:name="_Toc413861953"/>
      <w:bookmarkStart w:id="2425" w:name="_Toc3557150"/>
      <w:bookmarkStart w:id="2426" w:name="_Toc34747403"/>
      <w:bookmarkStart w:id="2427" w:name="_Toc76030601"/>
      <w:bookmarkStart w:id="2428" w:name="_Toc94530886"/>
      <w:bookmarkStart w:id="2429" w:name="_Toc99614726"/>
      <w:r>
        <w:t xml:space="preserve">Figure </w:t>
      </w:r>
      <w:r>
        <w:fldChar w:fldCharType="begin"/>
      </w:r>
      <w:r>
        <w:instrText xml:space="preserve"> SEQ Figure \* ARABIC </w:instrText>
      </w:r>
      <w:r>
        <w:fldChar w:fldCharType="separate"/>
      </w:r>
      <w:r w:rsidR="001F4D75">
        <w:rPr>
          <w:noProof/>
        </w:rPr>
        <w:t>76</w:t>
      </w:r>
      <w:r>
        <w:fldChar w:fldCharType="end"/>
      </w:r>
      <w:bookmarkEnd w:id="2423"/>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424"/>
      <w:bookmarkEnd w:id="2425"/>
      <w:bookmarkEnd w:id="2426"/>
      <w:bookmarkEnd w:id="2427"/>
      <w:bookmarkEnd w:id="2428"/>
      <w:bookmarkEnd w:id="2429"/>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342114A1" w:rsidR="00FC68DB" w:rsidRPr="00803403" w:rsidRDefault="00FC68DB" w:rsidP="00B202D2">
      <w:pPr>
        <w:pStyle w:val="Beschriftung"/>
      </w:pPr>
      <w:bookmarkStart w:id="2430" w:name="_Toc413861954"/>
      <w:bookmarkStart w:id="2431" w:name="_Toc3557151"/>
      <w:bookmarkStart w:id="2432" w:name="_Toc34747404"/>
      <w:bookmarkStart w:id="2433" w:name="_Toc76030602"/>
      <w:bookmarkStart w:id="2434" w:name="_Toc94530887"/>
      <w:bookmarkStart w:id="2435" w:name="_Toc99614727"/>
      <w:r w:rsidRPr="005231A8">
        <w:t xml:space="preserve">Figure </w:t>
      </w:r>
      <w:r>
        <w:fldChar w:fldCharType="begin"/>
      </w:r>
      <w:r>
        <w:instrText xml:space="preserve"> SEQ Figure \* ARABIC </w:instrText>
      </w:r>
      <w:r>
        <w:fldChar w:fldCharType="separate"/>
      </w:r>
      <w:r w:rsidR="001F4D75">
        <w:rPr>
          <w:noProof/>
        </w:rPr>
        <w:t>77</w:t>
      </w:r>
      <w:r>
        <w:fldChar w:fldCharType="end"/>
      </w:r>
      <w:r w:rsidRPr="005231A8">
        <w:t>: Adhesive Path Differs from Root Path</w:t>
      </w:r>
      <w:bookmarkEnd w:id="2430"/>
      <w:bookmarkEnd w:id="2431"/>
      <w:bookmarkEnd w:id="2432"/>
      <w:bookmarkEnd w:id="2433"/>
      <w:bookmarkEnd w:id="2434"/>
      <w:bookmarkEnd w:id="2435"/>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11E6FF30" w:rsidR="00FC68DB" w:rsidRPr="00EB3687" w:rsidRDefault="00FC68DB" w:rsidP="00B202D2">
      <w:pPr>
        <w:pStyle w:val="Beschriftung"/>
        <w:rPr>
          <w:noProof/>
          <w:lang w:eastAsia="en-GB"/>
        </w:rPr>
      </w:pPr>
      <w:bookmarkStart w:id="2436" w:name="_Toc3557152"/>
      <w:bookmarkStart w:id="2437" w:name="_Toc34747405"/>
      <w:bookmarkStart w:id="2438" w:name="_Toc76030603"/>
      <w:bookmarkStart w:id="2439" w:name="_Toc94530888"/>
      <w:bookmarkStart w:id="2440" w:name="_Toc99614728"/>
      <w:r>
        <w:t xml:space="preserve">Figure </w:t>
      </w:r>
      <w:r>
        <w:fldChar w:fldCharType="begin"/>
      </w:r>
      <w:r>
        <w:instrText xml:space="preserve"> SEQ Figure \* ARABIC </w:instrText>
      </w:r>
      <w:r>
        <w:fldChar w:fldCharType="separate"/>
      </w:r>
      <w:r w:rsidR="001F4D75">
        <w:rPr>
          <w:noProof/>
        </w:rPr>
        <w:t>78</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436"/>
      <w:bookmarkEnd w:id="2437"/>
      <w:bookmarkEnd w:id="2438"/>
      <w:bookmarkEnd w:id="2439"/>
      <w:bookmarkEnd w:id="2440"/>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lastRenderedPageBreak/>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441" w:name="_Toc413861932"/>
      <w:bookmarkStart w:id="2442" w:name="_Toc3557068"/>
      <w:bookmarkStart w:id="2443" w:name="_Toc34747318"/>
      <w:bookmarkStart w:id="2444" w:name="_Toc77102137"/>
      <w:bookmarkStart w:id="2445" w:name="_Toc99614634"/>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441"/>
      <w:bookmarkEnd w:id="2442"/>
      <w:bookmarkEnd w:id="2443"/>
      <w:bookmarkEnd w:id="2444"/>
      <w:bookmarkEnd w:id="2445"/>
    </w:p>
    <w:p w14:paraId="38CCD2C4" w14:textId="3590D9CA" w:rsidR="00B33791" w:rsidRDefault="00B33791" w:rsidP="00B202D2">
      <w:pPr>
        <w:keepNext/>
      </w:pPr>
      <w:r w:rsidRPr="00226A3F">
        <w:t xml:space="preserve">A </w:t>
      </w:r>
      <w:r>
        <w:t>hemming</w:t>
      </w:r>
      <w:r w:rsidRPr="00226A3F">
        <w:t xml:space="preserve"> </w:t>
      </w:r>
      <w:r>
        <w:t xml:space="preserve">connection </w:t>
      </w:r>
      <w:r w:rsidRPr="00226A3F">
        <w:t xml:space="preserve">is denoted by an element </w:t>
      </w:r>
      <w:r w:rsidRPr="00AA1695">
        <w:rPr>
          <w:rStyle w:val="elementdeftypeChar"/>
          <w:rFonts w:eastAsia="Calibri"/>
        </w:rPr>
        <w:t>&lt;</w:t>
      </w:r>
      <w:r>
        <w:rPr>
          <w:rStyle w:val="elementdeftypeChar"/>
          <w:rFonts w:eastAsia="Calibri"/>
        </w:rPr>
        <w:t>hemming</w:t>
      </w:r>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0F7EEA"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970B84">
            <w:pPr>
              <w:suppressAutoHyphens/>
              <w:jc w:val="left"/>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970B84">
            <w:pPr>
              <w:suppressAutoHyphens/>
              <w:jc w:val="left"/>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970B84">
            <w:pPr>
              <w:suppressAutoHyphens/>
              <w:jc w:val="left"/>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970B84">
            <w:pPr>
              <w:suppressAutoHyphens/>
              <w:jc w:val="left"/>
              <w:rPr>
                <w:rFonts w:cs="Calibri"/>
                <w:lang w:eastAsia="zh-CN"/>
              </w:rPr>
            </w:pPr>
            <w:r w:rsidRPr="00226A3F">
              <w:rPr>
                <w:sz w:val="20"/>
                <w:szCs w:val="20"/>
              </w:rPr>
              <w:t>-</w:t>
            </w:r>
          </w:p>
        </w:tc>
      </w:tr>
      <w:tr w:rsidR="00FC68DB" w:rsidRPr="000F7EEA"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970B84">
            <w:pPr>
              <w:suppressAutoHyphens/>
              <w:jc w:val="left"/>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970B84">
            <w:pPr>
              <w:suppressAutoHyphens/>
              <w:jc w:val="left"/>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970B84">
            <w:pPr>
              <w:suppressAutoHyphens/>
              <w:jc w:val="left"/>
              <w:rPr>
                <w:rFonts w:cs="Calibri"/>
                <w:sz w:val="20"/>
                <w:szCs w:val="20"/>
                <w:lang w:eastAsia="zh-CN"/>
              </w:rPr>
            </w:pPr>
            <w:r w:rsidRPr="00226A3F">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407B1B51" w:rsidR="00FC68DB" w:rsidRPr="00226A3F" w:rsidRDefault="00FC68DB" w:rsidP="00970B84">
            <w:pPr>
              <w:suppressAutoHyphens/>
              <w:jc w:val="left"/>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sidR="00970B84">
              <w:rPr>
                <w:sz w:val="20"/>
                <w:szCs w:val="20"/>
              </w:rPr>
              <w:instrText xml:space="preserve"> \* MERGEFORMAT </w:instrText>
            </w:r>
            <w:r>
              <w:rPr>
                <w:sz w:val="20"/>
                <w:szCs w:val="20"/>
              </w:rPr>
            </w:r>
            <w:r>
              <w:rPr>
                <w:sz w:val="20"/>
                <w:szCs w:val="20"/>
              </w:rPr>
              <w:fldChar w:fldCharType="separate"/>
            </w:r>
            <w:r w:rsidR="001F4D75">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970B84">
            <w:pPr>
              <w:suppressAutoHyphens/>
              <w:jc w:val="left"/>
              <w:rPr>
                <w:sz w:val="20"/>
                <w:szCs w:val="20"/>
              </w:rPr>
            </w:pPr>
            <w:proofErr w:type="spellStart"/>
            <w:r>
              <w:rPr>
                <w:sz w:val="20"/>
                <w:szCs w:val="20"/>
              </w:rPr>
              <w:t>a</w:t>
            </w:r>
            <w:r w:rsidRPr="00226A3F">
              <w:rPr>
                <w:sz w:val="20"/>
                <w:szCs w:val="20"/>
              </w:rPr>
              <w:t>ppdata</w:t>
            </w:r>
            <w:proofErr w:type="spellEnd"/>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970B84">
            <w:pPr>
              <w:suppressAutoHyphens/>
              <w:jc w:val="left"/>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970B84">
            <w:pPr>
              <w:suppressAutoHyphens/>
              <w:jc w:val="left"/>
              <w:rPr>
                <w:sz w:val="20"/>
                <w:szCs w:val="20"/>
              </w:rPr>
            </w:pPr>
            <w:r w:rsidRPr="00226A3F">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970B84">
            <w:pPr>
              <w:suppressAutoHyphens/>
              <w:jc w:val="left"/>
              <w:rPr>
                <w:sz w:val="20"/>
                <w:szCs w:val="20"/>
              </w:rPr>
            </w:pPr>
            <w:r w:rsidRPr="00226A3F">
              <w:rPr>
                <w:sz w:val="20"/>
                <w:szCs w:val="20"/>
              </w:rPr>
              <w:t>-</w:t>
            </w:r>
          </w:p>
        </w:tc>
      </w:tr>
      <w:tr w:rsidR="00FC68DB" w:rsidRPr="000F7EEA"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970B84">
            <w:pPr>
              <w:suppressAutoHyphens/>
              <w:jc w:val="left"/>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970B84">
            <w:pPr>
              <w:suppressAutoHyphens/>
              <w:jc w:val="left"/>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970B84">
            <w:pPr>
              <w:suppressAutoHyphens/>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970B84">
            <w:pPr>
              <w:suppressAutoHyphens/>
              <w:jc w:val="left"/>
              <w:rPr>
                <w:sz w:val="20"/>
                <w:szCs w:val="20"/>
              </w:rPr>
            </w:pPr>
            <w:r>
              <w:rPr>
                <w:sz w:val="20"/>
                <w:szCs w:val="20"/>
              </w:rPr>
              <w:t>-</w:t>
            </w:r>
          </w:p>
        </w:tc>
      </w:tr>
      <w:tr w:rsidR="00FC68DB" w:rsidRPr="000F7EEA"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226A3F" w:rsidRDefault="00FC68DB" w:rsidP="00970B84">
            <w:pPr>
              <w:keepNext/>
              <w:jc w:val="left"/>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226A3F" w:rsidRDefault="00FC68DB" w:rsidP="00970B84">
            <w:pPr>
              <w:keepNext/>
              <w:jc w:val="left"/>
              <w:rPr>
                <w:sz w:val="20"/>
                <w:szCs w:val="20"/>
              </w:rPr>
            </w:pPr>
            <w:r>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226A3F" w:rsidRDefault="00FC68DB" w:rsidP="00970B84">
            <w:pPr>
              <w:keepNext/>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85674AF" w:rsidR="00FC68DB" w:rsidRPr="00226A3F" w:rsidRDefault="00FC68DB" w:rsidP="00970B84">
            <w:pPr>
              <w:keepNext/>
              <w:jc w:val="left"/>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sidR="00970B84">
              <w:rPr>
                <w:rFonts w:cs="Calibri"/>
                <w:sz w:val="20"/>
                <w:szCs w:val="20"/>
                <w:lang w:eastAsia="en-GB"/>
              </w:rPr>
              <w:instrText xml:space="preserve"> \* MERGEFORMAT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3C012A34" w14:textId="00F8D13A" w:rsidR="00FC68DB" w:rsidRDefault="00FC68DB" w:rsidP="00B202D2">
      <w:pPr>
        <w:pStyle w:val="Beschriftung"/>
        <w:spacing w:before="120"/>
      </w:pPr>
      <w:bookmarkStart w:id="2446" w:name="_Toc3566530"/>
      <w:bookmarkStart w:id="2447" w:name="_Toc34747532"/>
      <w:bookmarkStart w:id="2448" w:name="_Toc77095991"/>
      <w:bookmarkStart w:id="2449" w:name="_Toc99614863"/>
      <w:r>
        <w:t xml:space="preserve">Table </w:t>
      </w:r>
      <w:r>
        <w:fldChar w:fldCharType="begin"/>
      </w:r>
      <w:r>
        <w:instrText xml:space="preserve"> SEQ Table \* ARABIC </w:instrText>
      </w:r>
      <w:r>
        <w:fldChar w:fldCharType="separate"/>
      </w:r>
      <w:r w:rsidR="001F4D75">
        <w:rPr>
          <w:noProof/>
        </w:rPr>
        <w:t>127</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446"/>
      <w:bookmarkEnd w:id="2447"/>
      <w:bookmarkEnd w:id="2448"/>
      <w:bookmarkEnd w:id="2449"/>
    </w:p>
    <w:p w14:paraId="13BCD7AC"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EAA9F99" w14:textId="400C5B36"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1F4D75">
        <w:t>10.1.2</w:t>
      </w:r>
      <w:r>
        <w:fldChar w:fldCharType="end"/>
      </w:r>
      <w:r>
        <w:t> </w:t>
      </w:r>
      <w:r>
        <w:fldChar w:fldCharType="begin"/>
      </w:r>
      <w:r>
        <w:instrText xml:space="preserve"> REF _Ref429050458 \h </w:instrText>
      </w:r>
      <w:r>
        <w:fldChar w:fldCharType="separate"/>
      </w:r>
      <w:r w:rsidR="001F4D75" w:rsidRPr="007055D9">
        <w:t>L</w:t>
      </w:r>
      <w:r w:rsidR="001F4D75">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proofErr w:type="spellStart"/>
      <w:r w:rsidRPr="00226A3F">
        <w:rPr>
          <w:kern w:val="22"/>
        </w:rPr>
        <w:t>appdata</w:t>
      </w:r>
      <w:proofErr w:type="spellEnd"/>
      <w:r>
        <w:rPr>
          <w:kern w:val="22"/>
        </w:rPr>
        <w:t>"</w:t>
      </w:r>
    </w:p>
    <w:p w14:paraId="2655DC80" w14:textId="77C14198"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1F4D75">
        <w:t>7.2.1</w:t>
      </w:r>
      <w:r>
        <w:fldChar w:fldCharType="end"/>
      </w:r>
      <w:r>
        <w:t> </w:t>
      </w:r>
      <w:r>
        <w:fldChar w:fldCharType="begin"/>
      </w:r>
      <w:r>
        <w:instrText xml:space="preserve"> REF _Ref429053268 \h  \* MERGEFORMAT </w:instrText>
      </w:r>
      <w:r>
        <w:fldChar w:fldCharType="separate"/>
      </w:r>
      <w:r w:rsidR="001F4D75" w:rsidRPr="007055D9">
        <w:t xml:space="preserve">User Specific Data </w:t>
      </w:r>
      <w:r w:rsidR="001F4D75" w:rsidRPr="001F4D75">
        <w:rPr>
          <w:rStyle w:val="Hervorhebung"/>
        </w:rPr>
        <w:t>&lt;</w:t>
      </w:r>
      <w:proofErr w:type="spellStart"/>
      <w:r w:rsidR="001F4D75" w:rsidRPr="001F4D75">
        <w:rPr>
          <w:rStyle w:val="Hervorhebung"/>
        </w:rPr>
        <w:t>appdata</w:t>
      </w:r>
      <w:proofErr w:type="spellEnd"/>
      <w:r w:rsidR="001F4D75" w:rsidRPr="001F4D75">
        <w:rPr>
          <w:rStyle w:val="Hervorhebung"/>
        </w:rPr>
        <w:t>/</w:t>
      </w:r>
      <w:r w:rsidR="001F4D75" w:rsidRPr="001F4D75">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proofErr w:type="spellStart"/>
      <w:r>
        <w:rPr>
          <w:kern w:val="22"/>
          <w:lang w:val="en-US"/>
        </w:rPr>
        <w:t>fem</w:t>
      </w:r>
      <w:r w:rsidRPr="00226A3F">
        <w:rPr>
          <w:kern w:val="22"/>
        </w:rPr>
        <w:t>data</w:t>
      </w:r>
      <w:proofErr w:type="spellEnd"/>
      <w:r>
        <w:rPr>
          <w:kern w:val="22"/>
        </w:rPr>
        <w:t>"</w:t>
      </w:r>
    </w:p>
    <w:p w14:paraId="527E72EF" w14:textId="13FC17BA"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1F4D75">
        <w:t>7.2.2</w:t>
      </w:r>
      <w:r>
        <w:fldChar w:fldCharType="end"/>
      </w:r>
      <w:r>
        <w:t> </w:t>
      </w:r>
      <w:r>
        <w:fldChar w:fldCharType="begin"/>
      </w:r>
      <w:r>
        <w:instrText xml:space="preserve"> REF _Ref414560131 \h  \* MERGEFORMAT </w:instrText>
      </w:r>
      <w:r>
        <w:fldChar w:fldCharType="separate"/>
      </w:r>
      <w:r w:rsidR="001F4D75" w:rsidRPr="007055D9">
        <w:t xml:space="preserve">Finite Element Specific Data </w:t>
      </w:r>
      <w:r w:rsidR="001F4D75" w:rsidRPr="001F4D75">
        <w:rPr>
          <w:rFonts w:ascii="Courier New" w:hAnsi="Courier New" w:cs="Courier New"/>
          <w:b/>
          <w:i/>
        </w:rPr>
        <w:t>&lt;</w:t>
      </w:r>
      <w:proofErr w:type="spellStart"/>
      <w:r w:rsidR="001F4D75" w:rsidRPr="001F4D75">
        <w:rPr>
          <w:rFonts w:ascii="Courier New" w:hAnsi="Courier New" w:cs="Courier New"/>
          <w:b/>
          <w:i/>
        </w:rPr>
        <w:t>femdata</w:t>
      </w:r>
      <w:proofErr w:type="spellEnd"/>
      <w:r w:rsidR="001F4D75" w:rsidRPr="001F4D75">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0DE53285" w:rsidR="00FC68DB" w:rsidRDefault="00FC68DB" w:rsidP="00B202D2">
      <w:pPr>
        <w:pStyle w:val="Beschriftung"/>
        <w:spacing w:before="120"/>
      </w:pPr>
      <w:bookmarkStart w:id="2450" w:name="_Toc413861979"/>
      <w:bookmarkStart w:id="2451" w:name="_Toc3566531"/>
      <w:bookmarkStart w:id="2452" w:name="_Toc34747533"/>
      <w:bookmarkStart w:id="2453" w:name="_Toc77095992"/>
      <w:bookmarkStart w:id="2454" w:name="_Toc99614864"/>
      <w:r>
        <w:t xml:space="preserve">Table </w:t>
      </w:r>
      <w:r>
        <w:fldChar w:fldCharType="begin"/>
      </w:r>
      <w:r>
        <w:instrText xml:space="preserve"> SEQ Table \* ARABIC </w:instrText>
      </w:r>
      <w:r>
        <w:fldChar w:fldCharType="separate"/>
      </w:r>
      <w:r w:rsidR="001F4D75">
        <w:rPr>
          <w:noProof/>
        </w:rPr>
        <w:t>128</w:t>
      </w:r>
      <w:r>
        <w:fldChar w:fldCharType="end"/>
      </w:r>
      <w:r>
        <w:t xml:space="preserve">: Attributes of element </w:t>
      </w:r>
      <w:r w:rsidRPr="00F51947">
        <w:rPr>
          <w:rStyle w:val="elementdeftypeChar"/>
          <w:rFonts w:eastAsia="Calibri"/>
          <w:b w:val="0"/>
        </w:rPr>
        <w:t>&lt;hemming/&gt;</w:t>
      </w:r>
      <w:bookmarkEnd w:id="2450"/>
      <w:bookmarkEnd w:id="2451"/>
      <w:bookmarkEnd w:id="2452"/>
      <w:bookmarkEnd w:id="2453"/>
      <w:bookmarkEnd w:id="2454"/>
    </w:p>
    <w:p w14:paraId="1612958E" w14:textId="77777777" w:rsidR="00FC68DB" w:rsidRPr="0079141E" w:rsidRDefault="00FC68DB" w:rsidP="001B01D6">
      <w:pPr>
        <w:pStyle w:val="Listenabsatz"/>
        <w:numPr>
          <w:ilvl w:val="0"/>
          <w:numId w:val="43"/>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21DF7C31" w:rsidR="00FC68DB" w:rsidRPr="0079141E" w:rsidRDefault="00FC68DB" w:rsidP="001B01D6">
      <w:pPr>
        <w:pStyle w:val="Listenabsatz"/>
        <w:numPr>
          <w:ilvl w:val="0"/>
          <w:numId w:val="43"/>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1F4D75">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1F4D75" w:rsidRPr="001F4D75">
        <w:rPr>
          <w:lang w:val="en-US"/>
        </w:rPr>
        <w:t>Element</w:t>
      </w:r>
      <w:r w:rsidR="001F4D75" w:rsidRPr="001F4D75">
        <w:rPr>
          <w:rStyle w:val="Hervorhebung"/>
          <w:lang w:val="en-US"/>
        </w:rPr>
        <w:t xml:space="preserve"> &lt;part/&gt;</w:t>
      </w:r>
      <w:r>
        <w:rPr>
          <w:lang w:val="en-US"/>
        </w:rPr>
        <w:fldChar w:fldCharType="end"/>
      </w:r>
      <w:r>
        <w:rPr>
          <w:lang w:val="en-US"/>
        </w:rPr>
        <w:t>.</w:t>
      </w:r>
    </w:p>
    <w:p w14:paraId="39586273" w14:textId="6CF9447B" w:rsidR="00FC68DB" w:rsidRDefault="00FC68DB" w:rsidP="00B202D2">
      <w:pPr>
        <w:spacing w:before="120"/>
      </w:pPr>
      <w:r w:rsidRPr="00226A3F">
        <w:t xml:space="preserve">Its definition is similar to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1F4D75">
        <w:t>10.2.4.1</w:t>
      </w:r>
      <w:r>
        <w:fldChar w:fldCharType="end"/>
      </w:r>
      <w:r>
        <w:t xml:space="preserve"> </w:t>
      </w:r>
      <w:r>
        <w:fldChar w:fldCharType="begin"/>
      </w:r>
      <w:r>
        <w:instrText xml:space="preserve"> REF _Ref414571756 \h  \* MERGEFORMAT </w:instrText>
      </w:r>
      <w:r>
        <w:fldChar w:fldCharType="separate"/>
      </w:r>
      <w:r w:rsidR="001F4D75"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23190D8A" w:rsidR="00FC68DB" w:rsidRDefault="00FC68DB" w:rsidP="00B202D2">
      <w:pPr>
        <w:pStyle w:val="Beschriftung"/>
        <w:spacing w:before="120"/>
      </w:pPr>
      <w:bookmarkStart w:id="2455" w:name="_Toc413861980"/>
      <w:bookmarkStart w:id="2456" w:name="_Toc3566532"/>
      <w:bookmarkStart w:id="2457" w:name="_Toc34747534"/>
      <w:bookmarkStart w:id="2458" w:name="_Toc77095993"/>
      <w:bookmarkStart w:id="2459" w:name="_Toc99614865"/>
      <w:r>
        <w:t xml:space="preserve">Table </w:t>
      </w:r>
      <w:r>
        <w:fldChar w:fldCharType="begin"/>
      </w:r>
      <w:r>
        <w:instrText xml:space="preserve"> SEQ Table \* ARABIC </w:instrText>
      </w:r>
      <w:r>
        <w:fldChar w:fldCharType="separate"/>
      </w:r>
      <w:r w:rsidR="001F4D75">
        <w:rPr>
          <w:noProof/>
        </w:rPr>
        <w:t>129</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455"/>
      <w:bookmarkEnd w:id="2456"/>
      <w:bookmarkEnd w:id="2457"/>
      <w:bookmarkEnd w:id="2458"/>
      <w:bookmarkEnd w:id="2459"/>
    </w:p>
    <w:p w14:paraId="41FCE006" w14:textId="77777777" w:rsidR="00FC68DB" w:rsidRPr="00EB3687" w:rsidRDefault="00FC68DB" w:rsidP="00B202D2">
      <w:pPr>
        <w:pStyle w:val="berschrift5"/>
        <w:rPr>
          <w:rFonts w:cs="Calibri"/>
          <w:kern w:val="22"/>
          <w:lang w:eastAsia="zh-CN"/>
        </w:rPr>
      </w:pPr>
      <w:r w:rsidRPr="00226A3F">
        <w:rPr>
          <w:kern w:val="22"/>
        </w:rPr>
        <w:lastRenderedPageBreak/>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0F7EEA"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780B562D" w:rsidR="00FC68DB" w:rsidRDefault="00FC68DB" w:rsidP="00B202D2">
      <w:pPr>
        <w:pStyle w:val="Beschriftung"/>
        <w:spacing w:before="120"/>
      </w:pPr>
      <w:bookmarkStart w:id="2460" w:name="_Toc413861981"/>
      <w:bookmarkStart w:id="2461" w:name="_Toc3566533"/>
      <w:bookmarkStart w:id="2462" w:name="_Toc34747535"/>
      <w:bookmarkStart w:id="2463" w:name="_Toc77095994"/>
      <w:bookmarkStart w:id="2464" w:name="_Toc99614866"/>
      <w:r>
        <w:t xml:space="preserve">Table </w:t>
      </w:r>
      <w:r>
        <w:fldChar w:fldCharType="begin"/>
      </w:r>
      <w:r>
        <w:instrText xml:space="preserve"> SEQ Table \* ARABIC </w:instrText>
      </w:r>
      <w:r>
        <w:fldChar w:fldCharType="separate"/>
      </w:r>
      <w:r w:rsidR="001F4D75">
        <w:rPr>
          <w:noProof/>
        </w:rPr>
        <w:t>130</w:t>
      </w:r>
      <w:r>
        <w:fldChar w:fldCharType="end"/>
      </w:r>
      <w:r>
        <w:t>: Attributes of element</w:t>
      </w:r>
      <w:r w:rsidRPr="00226A3F">
        <w:t xml:space="preserve"> </w:t>
      </w:r>
      <w:r w:rsidRPr="0079141E">
        <w:rPr>
          <w:rStyle w:val="elementdeftypeChar"/>
          <w:rFonts w:eastAsia="Calibri"/>
          <w:b w:val="0"/>
        </w:rPr>
        <w:t>&lt;region/&gt;</w:t>
      </w:r>
      <w:bookmarkEnd w:id="2460"/>
      <w:bookmarkEnd w:id="2461"/>
      <w:bookmarkEnd w:id="2462"/>
      <w:bookmarkEnd w:id="2463"/>
      <w:bookmarkEnd w:id="2464"/>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47FCB330" w:rsidR="00FC68DB" w:rsidRDefault="00FC68DB" w:rsidP="001B01D6">
      <w:pPr>
        <w:numPr>
          <w:ilvl w:val="0"/>
          <w:numId w:val="27"/>
        </w:numPr>
        <w:tabs>
          <w:tab w:val="clear" w:pos="403"/>
        </w:tabs>
        <w:spacing w:line="240" w:lineRule="auto"/>
        <w:ind w:left="714" w:hanging="357"/>
        <w:contextualSpacing/>
      </w:pPr>
      <w:r w:rsidRPr="0079141E">
        <w:rPr>
          <w:rStyle w:val="elementdeftypeChar"/>
          <w:rFonts w:eastAsia="Calibri"/>
        </w:rPr>
        <w:t>label</w:t>
      </w:r>
      <w:r>
        <w:t xml:space="preserve"> : this is an identifier of the hemming region, according to </w:t>
      </w:r>
      <w:r>
        <w:fldChar w:fldCharType="begin"/>
      </w:r>
      <w:r>
        <w:instrText xml:space="preserve"> REF _Ref413858805 \h  \* MERGEFORMAT </w:instrText>
      </w:r>
      <w:r>
        <w:fldChar w:fldCharType="separate"/>
      </w:r>
      <w:r w:rsidR="001F4D75">
        <w:t xml:space="preserve">Figure </w:t>
      </w:r>
      <w:r w:rsidR="001F4D75">
        <w:rPr>
          <w:noProof/>
        </w:rPr>
        <w:t>75</w:t>
      </w:r>
      <w:r>
        <w:fldChar w:fldCharType="end"/>
      </w:r>
      <w:r>
        <w:t xml:space="preserve"> "</w:t>
      </w:r>
      <w:r w:rsidRPr="0013193C">
        <w:t>The Three Regions of a Hemming</w:t>
      </w:r>
      <w:r>
        <w:t>". Only values "A", "B" and "C" are meaningful.</w:t>
      </w:r>
    </w:p>
    <w:p w14:paraId="518C5323" w14:textId="77777777" w:rsidR="00FC68DB" w:rsidRDefault="00FC68DB" w:rsidP="001B01D6">
      <w:pPr>
        <w:numPr>
          <w:ilvl w:val="0"/>
          <w:numId w:val="27"/>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target hem fill for this region.</w:t>
      </w:r>
    </w:p>
    <w:p w14:paraId="0F5E41BB" w14:textId="0FDB6516" w:rsidR="00FC68DB" w:rsidRPr="0033379A" w:rsidRDefault="00FC68DB" w:rsidP="001B01D6">
      <w:pPr>
        <w:pStyle w:val="Listenabsatz"/>
        <w:numPr>
          <w:ilvl w:val="0"/>
          <w:numId w:val="27"/>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1F4D75">
        <w:rPr>
          <w:lang w:val="en-US"/>
        </w:rPr>
        <w:t>7.3.1.1</w:t>
      </w:r>
      <w:r w:rsidRPr="00C45A3A">
        <w:fldChar w:fldCharType="end"/>
      </w:r>
      <w:r w:rsidRPr="0033379A">
        <w:rPr>
          <w:lang w:val="en-US"/>
        </w:rPr>
        <w:t>) where the region’s adhesive connects to.</w:t>
      </w:r>
    </w:p>
    <w:p w14:paraId="2E0C5882" w14:textId="1808F85B" w:rsidR="00FC68DB" w:rsidRPr="00C45A3A" w:rsidRDefault="00FC68DB" w:rsidP="001B01D6">
      <w:pPr>
        <w:numPr>
          <w:ilvl w:val="0"/>
          <w:numId w:val="27"/>
        </w:numPr>
        <w:tabs>
          <w:tab w:val="clear" w:pos="403"/>
        </w:tabs>
        <w:spacing w:before="120" w:line="240" w:lineRule="auto"/>
        <w:ind w:left="714" w:hanging="357"/>
      </w:pPr>
      <w:proofErr w:type="spellStart"/>
      <w:r w:rsidRPr="00C45A3A">
        <w:rPr>
          <w:rStyle w:val="elementdeftypeChar"/>
          <w:rFonts w:eastAsia="Calibri"/>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1F4D75">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194950">
            <w:pPr>
              <w:keepNext/>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194950">
            <w:pPr>
              <w:keepNext/>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194950">
            <w:pPr>
              <w:keepNext/>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194950">
            <w:pPr>
              <w:keepNext/>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194950">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4D02628B" w:rsidR="00FC68DB" w:rsidRDefault="00FC68DB" w:rsidP="00B202D2">
      <w:pPr>
        <w:pStyle w:val="Beschriftung"/>
        <w:spacing w:before="120"/>
        <w:rPr>
          <w:rFonts w:cs="Courier New"/>
          <w:szCs w:val="22"/>
        </w:rPr>
      </w:pPr>
      <w:bookmarkStart w:id="2465" w:name="_Toc3566534"/>
      <w:bookmarkStart w:id="2466" w:name="_Toc34747536"/>
      <w:bookmarkStart w:id="2467" w:name="_Toc77095995"/>
      <w:bookmarkStart w:id="2468" w:name="_Toc99614867"/>
      <w:r>
        <w:t xml:space="preserve">Table </w:t>
      </w:r>
      <w:r>
        <w:fldChar w:fldCharType="begin"/>
      </w:r>
      <w:r>
        <w:instrText xml:space="preserve"> SEQ Table \* ARABIC </w:instrText>
      </w:r>
      <w:r>
        <w:fldChar w:fldCharType="separate"/>
      </w:r>
      <w:r w:rsidR="001F4D75">
        <w:rPr>
          <w:noProof/>
        </w:rPr>
        <w:t>131</w:t>
      </w:r>
      <w:r>
        <w:fldChar w:fldCharType="end"/>
      </w:r>
      <w:r>
        <w:t>: Nested elements of element</w:t>
      </w:r>
      <w:r w:rsidRPr="00226A3F">
        <w:t xml:space="preserve"> </w:t>
      </w:r>
      <w:r w:rsidRPr="0079141E">
        <w:rPr>
          <w:rStyle w:val="elementdeftypeChar"/>
          <w:rFonts w:eastAsia="Calibri"/>
          <w:b w:val="0"/>
        </w:rPr>
        <w:t>&lt;region/&gt;</w:t>
      </w:r>
      <w:bookmarkEnd w:id="2465"/>
      <w:bookmarkEnd w:id="2466"/>
      <w:bookmarkEnd w:id="2467"/>
      <w:bookmarkEnd w:id="2468"/>
      <w:r w:rsidRPr="0079141E">
        <w:rPr>
          <w:rStyle w:val="elementdeftypeChar"/>
          <w:rFonts w:eastAsia="Calibri"/>
          <w:b w:val="0"/>
        </w:rPr>
        <w:t xml:space="preserve"> </w:t>
      </w:r>
    </w:p>
    <w:p w14:paraId="2DD7785C" w14:textId="231CA28C"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1F4D75">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1F4D75"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1F4D75">
        <w:t>11.2</w:t>
      </w:r>
      <w:r>
        <w:fldChar w:fldCharType="end"/>
      </w:r>
      <w:r>
        <w:t xml:space="preserve"> </w:t>
      </w:r>
      <w:r>
        <w:fldChar w:fldCharType="begin"/>
      </w:r>
      <w:r>
        <w:instrText xml:space="preserve"> REF _Ref429051261 \h  \* MERGEFORMAT </w:instrText>
      </w:r>
      <w:r>
        <w:fldChar w:fldCharType="separate"/>
      </w:r>
      <w:r w:rsidR="001F4D75" w:rsidRPr="00226A3F">
        <w:t xml:space="preserve">Adhesive </w:t>
      </w:r>
      <w:r w:rsidR="001F4D75">
        <w:t>F</w:t>
      </w:r>
      <w:r w:rsidR="001F4D75"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w:t>
      </w:r>
      <w:proofErr w:type="spellStart"/>
      <w:r w:rsidRPr="00157606">
        <w:rPr>
          <w:rFonts w:ascii="Courier New" w:hAnsi="Courier New" w:cs="Courier New"/>
          <w:sz w:val="16"/>
        </w:rPr>
        <w:t>connected_to</w:t>
      </w:r>
      <w:proofErr w:type="spellEnd"/>
      <w:r w:rsidRPr="00157606">
        <w:rPr>
          <w:rFonts w:ascii="Courier New" w:hAnsi="Courier New" w:cs="Courier New"/>
          <w:sz w:val="16"/>
        </w:rPr>
        <w:t>&gt;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w:t>
      </w:r>
      <w:proofErr w:type="spellStart"/>
      <w:r w:rsidRPr="00157606">
        <w:rPr>
          <w:rFonts w:ascii="Courier New" w:hAnsi="Courier New" w:cs="Courier New"/>
          <w:sz w:val="16"/>
        </w:rPr>
        <w:t>connected_to</w:t>
      </w:r>
      <w:proofErr w:type="spellEnd"/>
      <w:r w:rsidRPr="00157606">
        <w:rPr>
          <w:rFonts w:ascii="Courier New" w:hAnsi="Courier New" w:cs="Courier New"/>
          <w:sz w:val="16"/>
        </w:rPr>
        <w:t>&gt;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v="1"&gt;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v="2"&gt;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lastRenderedPageBreak/>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v="3"&gt;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appdata</w:t>
      </w:r>
      <w:proofErr w:type="spellEnd"/>
      <w:r w:rsidRPr="00226A3F">
        <w:rPr>
          <w:rFonts w:ascii="Courier New" w:hAnsi="Courier New" w:cs="Courier New"/>
          <w:sz w:val="16"/>
        </w:rPr>
        <w:t>&gt;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appdata</w:t>
      </w:r>
      <w:proofErr w:type="spellEnd"/>
      <w:r w:rsidRPr="00226A3F">
        <w:rPr>
          <w:rFonts w:ascii="Courier New" w:hAnsi="Courier New" w:cs="Courier New"/>
          <w:sz w:val="16"/>
        </w:rPr>
        <w:t>&gt;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r w:rsidRPr="0079141E">
        <w:rPr>
          <w:rFonts w:ascii="Courier New" w:hAnsi="Courier New" w:cs="Courier New"/>
          <w:sz w:val="16"/>
        </w:rPr>
        <w:t xml:space="preserve">&gt;  </w:t>
      </w:r>
      <w:r w:rsidRPr="007F03AE">
        <w:rPr>
          <w:rFonts w:ascii="Courier New" w:hAnsi="Courier New" w:cs="Courier New"/>
          <w:color w:val="FF0000"/>
          <w:sz w:val="16"/>
        </w:rPr>
        <w:t>&lt;!--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appdata</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 xml:space="preserve">&lt;!-- adhesive's </w:t>
      </w:r>
      <w:proofErr w:type="spellStart"/>
      <w:r w:rsidRPr="007F03AE">
        <w:rPr>
          <w:rFonts w:ascii="Courier New" w:hAnsi="Courier New" w:cs="Courier New"/>
          <w:color w:val="FF0000"/>
          <w:sz w:val="16"/>
        </w:rPr>
        <w:t>appdata</w:t>
      </w:r>
      <w:proofErr w:type="spellEnd"/>
      <w:r w:rsidRPr="007F03AE">
        <w:rPr>
          <w:rFonts w:ascii="Courier New" w:hAnsi="Courier New" w:cs="Courier New"/>
          <w:color w:val="FF0000"/>
          <w:sz w:val="16"/>
        </w:rPr>
        <w:t xml:space="preserve">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appdata</w:t>
      </w:r>
      <w:proofErr w:type="spellEnd"/>
      <w:r w:rsidRPr="00226A3F">
        <w:rPr>
          <w:rFonts w:ascii="Courier New" w:hAnsi="Courier New" w:cs="Courier New"/>
          <w:sz w:val="16"/>
        </w:rPr>
        <w:t>&gt;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appdata</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 xml:space="preserve">&lt;!-- adhesive's </w:t>
      </w:r>
      <w:proofErr w:type="spellStart"/>
      <w:r w:rsidRPr="007F03AE">
        <w:rPr>
          <w:rFonts w:ascii="Courier New" w:hAnsi="Courier New" w:cs="Courier New"/>
          <w:color w:val="FF0000"/>
          <w:sz w:val="16"/>
        </w:rPr>
        <w:t>appdata</w:t>
      </w:r>
      <w:proofErr w:type="spellEnd"/>
      <w:r w:rsidRPr="007F03AE">
        <w:rPr>
          <w:rFonts w:ascii="Courier New" w:hAnsi="Courier New" w:cs="Courier New"/>
          <w:color w:val="FF0000"/>
          <w:sz w:val="16"/>
        </w:rPr>
        <w:t xml:space="preserve">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appdata</w:t>
      </w:r>
      <w:proofErr w:type="spellEnd"/>
      <w:r w:rsidRPr="00226A3F">
        <w:rPr>
          <w:rFonts w:ascii="Courier New" w:hAnsi="Courier New" w:cs="Courier New"/>
          <w:sz w:val="16"/>
        </w:rPr>
        <w:t>&gt;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469" w:name="_Toc428537321"/>
      <w:bookmarkStart w:id="2470" w:name="_Toc428969643"/>
      <w:bookmarkStart w:id="2471" w:name="_Toc429053034"/>
      <w:bookmarkStart w:id="2472" w:name="_Toc428537324"/>
      <w:bookmarkStart w:id="2473" w:name="_Toc428969646"/>
      <w:bookmarkStart w:id="2474" w:name="_Toc429053037"/>
      <w:bookmarkStart w:id="2475" w:name="_Toc428537325"/>
      <w:bookmarkStart w:id="2476" w:name="_Toc428969647"/>
      <w:bookmarkStart w:id="2477" w:name="_Toc429053038"/>
      <w:bookmarkStart w:id="2478" w:name="_Toc428537328"/>
      <w:bookmarkStart w:id="2479" w:name="_Toc428969650"/>
      <w:bookmarkStart w:id="2480" w:name="_Toc429053041"/>
      <w:bookmarkStart w:id="2481" w:name="_Toc428537330"/>
      <w:bookmarkStart w:id="2482" w:name="_Toc428969652"/>
      <w:bookmarkStart w:id="2483" w:name="_Toc429053043"/>
      <w:bookmarkStart w:id="2484" w:name="_Toc3557069"/>
      <w:bookmarkStart w:id="2485" w:name="_Toc34747319"/>
      <w:bookmarkStart w:id="2486" w:name="_Toc77102138"/>
      <w:bookmarkStart w:id="2487" w:name="_Toc99614635"/>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r w:rsidRPr="00226A3F">
        <w:t>Sequence Connections</w:t>
      </w:r>
      <w:bookmarkEnd w:id="2409"/>
      <w:bookmarkEnd w:id="2484"/>
      <w:bookmarkEnd w:id="2485"/>
      <w:bookmarkEnd w:id="2486"/>
      <w:bookmarkEnd w:id="2487"/>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28ECEA5A" w:rsidR="00FC68DB" w:rsidRPr="00226A3F" w:rsidRDefault="00FC68DB" w:rsidP="00B202D2">
      <w:pPr>
        <w:pStyle w:val="Beschriftung"/>
      </w:pPr>
      <w:bookmarkStart w:id="2488" w:name="_Toc413359638"/>
      <w:bookmarkStart w:id="2489" w:name="_Toc3557153"/>
      <w:bookmarkStart w:id="2490" w:name="_Toc34747406"/>
      <w:bookmarkStart w:id="2491" w:name="_Toc76030604"/>
      <w:bookmarkStart w:id="2492" w:name="_Toc94530889"/>
      <w:bookmarkStart w:id="2493" w:name="_Toc99614729"/>
      <w:r>
        <w:t xml:space="preserve">Figure </w:t>
      </w:r>
      <w:r>
        <w:fldChar w:fldCharType="begin"/>
      </w:r>
      <w:r>
        <w:instrText xml:space="preserve"> SEQ Figure \* ARABIC </w:instrText>
      </w:r>
      <w:r>
        <w:fldChar w:fldCharType="separate"/>
      </w:r>
      <w:r w:rsidR="001F4D75">
        <w:rPr>
          <w:noProof/>
        </w:rPr>
        <w:t>79</w:t>
      </w:r>
      <w:r>
        <w:fldChar w:fldCharType="end"/>
      </w:r>
      <w:r>
        <w:t>: Sequence without margin</w:t>
      </w:r>
      <w:bookmarkEnd w:id="2488"/>
      <w:bookmarkEnd w:id="2489"/>
      <w:bookmarkEnd w:id="2490"/>
      <w:bookmarkEnd w:id="2491"/>
      <w:bookmarkEnd w:id="2492"/>
      <w:bookmarkEnd w:id="2493"/>
    </w:p>
    <w:p w14:paraId="7E5354EC" w14:textId="77777777" w:rsidR="00FC68DB" w:rsidRPr="00226A3F" w:rsidRDefault="00FC68DB" w:rsidP="00B202D2">
      <w:pPr>
        <w:keepNext/>
      </w:pPr>
      <w:r w:rsidRPr="00226A3F">
        <w:lastRenderedPageBreak/>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4DB9C9B0" w:rsidR="00FC68DB" w:rsidRPr="000F7EEA" w:rsidRDefault="00FC68DB" w:rsidP="00B202D2">
      <w:pPr>
        <w:pStyle w:val="Beschriftung"/>
        <w:rPr>
          <w:noProof/>
          <w:lang w:eastAsia="en-GB"/>
        </w:rPr>
      </w:pPr>
      <w:bookmarkStart w:id="2494" w:name="_Toc413359639"/>
      <w:bookmarkStart w:id="2495" w:name="_Toc3557154"/>
      <w:bookmarkStart w:id="2496" w:name="_Toc34747407"/>
      <w:bookmarkStart w:id="2497" w:name="_Toc76030605"/>
      <w:bookmarkStart w:id="2498" w:name="_Toc94530890"/>
      <w:bookmarkStart w:id="2499" w:name="_Toc99614730"/>
      <w:r>
        <w:t xml:space="preserve">Figure </w:t>
      </w:r>
      <w:r>
        <w:fldChar w:fldCharType="begin"/>
      </w:r>
      <w:r>
        <w:instrText xml:space="preserve"> SEQ Figure \* ARABIC </w:instrText>
      </w:r>
      <w:r>
        <w:fldChar w:fldCharType="separate"/>
      </w:r>
      <w:r w:rsidR="001F4D75">
        <w:rPr>
          <w:noProof/>
        </w:rPr>
        <w:t>80</w:t>
      </w:r>
      <w:r>
        <w:fldChar w:fldCharType="end"/>
      </w:r>
      <w:r>
        <w:t>: Sequence with</w:t>
      </w:r>
      <w:r w:rsidRPr="003F0822">
        <w:t xml:space="preserve"> margin</w:t>
      </w:r>
      <w:bookmarkEnd w:id="2494"/>
      <w:r>
        <w:t xml:space="preserve"> and spacing</w:t>
      </w:r>
      <w:bookmarkEnd w:id="2495"/>
      <w:bookmarkEnd w:id="2496"/>
      <w:bookmarkEnd w:id="2497"/>
      <w:bookmarkEnd w:id="2498"/>
      <w:bookmarkEnd w:id="2499"/>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0D3F4966" w:rsidR="00FC68DB" w:rsidRPr="000F7EEA" w:rsidRDefault="00FC68DB" w:rsidP="00B202D2">
      <w:pPr>
        <w:pStyle w:val="Beschriftung"/>
        <w:rPr>
          <w:noProof/>
          <w:lang w:eastAsia="en-GB"/>
        </w:rPr>
      </w:pPr>
      <w:bookmarkStart w:id="2500" w:name="_Toc3557155"/>
      <w:bookmarkStart w:id="2501" w:name="_Toc34747408"/>
      <w:bookmarkStart w:id="2502" w:name="_Toc76030606"/>
      <w:bookmarkStart w:id="2503" w:name="_Toc94530891"/>
      <w:bookmarkStart w:id="2504" w:name="_Toc99614731"/>
      <w:r>
        <w:t xml:space="preserve">Figure </w:t>
      </w:r>
      <w:r>
        <w:fldChar w:fldCharType="begin"/>
      </w:r>
      <w:r>
        <w:instrText xml:space="preserve"> SEQ Figure \* ARABIC </w:instrText>
      </w:r>
      <w:r>
        <w:fldChar w:fldCharType="separate"/>
      </w:r>
      <w:r w:rsidR="001F4D75">
        <w:rPr>
          <w:noProof/>
        </w:rPr>
        <w:t>81</w:t>
      </w:r>
      <w:r>
        <w:fldChar w:fldCharType="end"/>
      </w:r>
      <w:r>
        <w:t>: Margin relaxation</w:t>
      </w:r>
      <w:bookmarkEnd w:id="2500"/>
      <w:bookmarkEnd w:id="2501"/>
      <w:bookmarkEnd w:id="2502"/>
      <w:bookmarkEnd w:id="2503"/>
      <w:bookmarkEnd w:id="2504"/>
    </w:p>
    <w:p w14:paraId="4F0D23C8" w14:textId="77777777" w:rsidR="00FC68DB" w:rsidRDefault="00FC68DB" w:rsidP="00B202D2">
      <w:pPr>
        <w:keepNext/>
        <w:jc w:val="center"/>
      </w:pPr>
      <w:r>
        <w:rPr>
          <w:noProof/>
          <w:lang w:val="en-US"/>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118FB179" w:rsidR="00FC68DB" w:rsidRPr="000F7EEA" w:rsidRDefault="00FC68DB" w:rsidP="00B202D2">
      <w:pPr>
        <w:pStyle w:val="Beschriftung"/>
        <w:rPr>
          <w:noProof/>
          <w:lang w:eastAsia="en-GB"/>
        </w:rPr>
      </w:pPr>
      <w:bookmarkStart w:id="2505" w:name="_Toc3557156"/>
      <w:bookmarkStart w:id="2506" w:name="_Toc34747409"/>
      <w:bookmarkStart w:id="2507" w:name="_Toc76030607"/>
      <w:bookmarkStart w:id="2508" w:name="_Toc94530892"/>
      <w:bookmarkStart w:id="2509" w:name="_Toc99614732"/>
      <w:r>
        <w:t xml:space="preserve">Figure </w:t>
      </w:r>
      <w:r>
        <w:fldChar w:fldCharType="begin"/>
      </w:r>
      <w:r>
        <w:instrText xml:space="preserve"> SEQ Figure \* ARABIC </w:instrText>
      </w:r>
      <w:r>
        <w:fldChar w:fldCharType="separate"/>
      </w:r>
      <w:r w:rsidR="001F4D75">
        <w:rPr>
          <w:noProof/>
        </w:rPr>
        <w:t>82</w:t>
      </w:r>
      <w:r>
        <w:fldChar w:fldCharType="end"/>
      </w:r>
      <w:r>
        <w:t>: Spacing relaxation</w:t>
      </w:r>
      <w:bookmarkEnd w:id="2505"/>
      <w:bookmarkEnd w:id="2506"/>
      <w:bookmarkEnd w:id="2507"/>
      <w:bookmarkEnd w:id="2508"/>
      <w:bookmarkEnd w:id="2509"/>
    </w:p>
    <w:p w14:paraId="34B14DF1" w14:textId="77777777" w:rsidR="00FC68DB" w:rsidRPr="00226A3F" w:rsidRDefault="00FC68DB" w:rsidP="00B202D2">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1B01D6">
      <w:pPr>
        <w:keepNext/>
        <w:keepLines/>
        <w:numPr>
          <w:ilvl w:val="0"/>
          <w:numId w:val="21"/>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1B01D6">
      <w:pPr>
        <w:keepNext/>
        <w:keepLines/>
        <w:numPr>
          <w:ilvl w:val="1"/>
          <w:numId w:val="21"/>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1B01D6">
      <w:pPr>
        <w:keepNext/>
        <w:keepLines/>
        <w:numPr>
          <w:ilvl w:val="0"/>
          <w:numId w:val="21"/>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194950" w:rsidRDefault="00FC68DB" w:rsidP="00B202D2">
      <w:pPr>
        <w:pStyle w:val="Example"/>
        <w:keepNext/>
        <w:spacing w:before="120"/>
        <w:rPr>
          <w:b/>
          <w:bCs/>
          <w:sz w:val="24"/>
          <w:szCs w:val="24"/>
        </w:rPr>
      </w:pPr>
      <w:r w:rsidRPr="00194950">
        <w:rPr>
          <w:b/>
          <w:bCs/>
          <w:sz w:val="24"/>
          <w:szCs w:val="24"/>
        </w:rPr>
        <w:t xml:space="preserve">Example A (with minimum definition for </w:t>
      </w:r>
      <w:r w:rsidRPr="00194950">
        <w:rPr>
          <w:rFonts w:ascii="Courier New" w:hAnsi="Courier New" w:cs="Courier New"/>
          <w:b/>
          <w:bCs/>
          <w:i/>
          <w:sz w:val="24"/>
          <w:szCs w:val="24"/>
        </w:rPr>
        <w:t>&lt;sequence_connection_0d/&gt;</w:t>
      </w:r>
      <w:r w:rsidRPr="00194950">
        <w:rPr>
          <w:b/>
          <w:bCs/>
          <w:sz w:val="24"/>
          <w:szCs w:val="24"/>
        </w:rPr>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w:t>
      </w:r>
      <w:proofErr w:type="spellStart"/>
      <w:r w:rsidRPr="000F7EEA">
        <w:t>appdata</w:t>
      </w:r>
      <w:proofErr w:type="spellEnd"/>
      <w:r w:rsidRPr="000F7EEA">
        <w:t>&gt;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w:t>
      </w:r>
      <w:proofErr w:type="spellStart"/>
      <w:r w:rsidRPr="000F7EEA">
        <w:t>appdata</w:t>
      </w:r>
      <w:proofErr w:type="spellEnd"/>
      <w:r w:rsidRPr="000F7EEA">
        <w:t>&gt;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194950" w:rsidRDefault="00FC68DB" w:rsidP="00B202D2">
      <w:pPr>
        <w:pStyle w:val="Example"/>
        <w:keepNext/>
        <w:spacing w:before="120"/>
        <w:rPr>
          <w:b/>
          <w:bCs/>
          <w:sz w:val="24"/>
          <w:szCs w:val="24"/>
        </w:rPr>
      </w:pPr>
      <w:r w:rsidRPr="00194950">
        <w:rPr>
          <w:b/>
          <w:bCs/>
          <w:sz w:val="24"/>
          <w:szCs w:val="24"/>
        </w:rPr>
        <w:t xml:space="preserve">Example B (full definition for </w:t>
      </w:r>
      <w:r w:rsidRPr="00194950">
        <w:rPr>
          <w:rFonts w:ascii="Courier New" w:hAnsi="Courier New" w:cs="Courier New"/>
          <w:b/>
          <w:bCs/>
          <w:i/>
          <w:sz w:val="24"/>
          <w:szCs w:val="24"/>
        </w:rPr>
        <w:t>&lt;sequence_connection_0d/&gt;</w:t>
      </w:r>
      <w:r w:rsidRPr="00194950">
        <w:rPr>
          <w:b/>
          <w:bCs/>
          <w:sz w:val="24"/>
          <w:szCs w:val="24"/>
        </w:rPr>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lastRenderedPageBreak/>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w:t>
      </w:r>
      <w:proofErr w:type="spellStart"/>
      <w:r w:rsidRPr="000F7EEA">
        <w:t>appdata</w:t>
      </w:r>
      <w:proofErr w:type="spellEnd"/>
      <w:r w:rsidRPr="000F7EEA">
        <w:t>&gt;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w:t>
      </w:r>
      <w:proofErr w:type="spellStart"/>
      <w:r w:rsidRPr="000F7EEA">
        <w:t>appdata</w:t>
      </w:r>
      <w:proofErr w:type="spellEnd"/>
      <w:r w:rsidRPr="000F7EEA">
        <w:t>&gt;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194950" w:rsidRDefault="00FC68DB" w:rsidP="00B202D2">
      <w:pPr>
        <w:pStyle w:val="Example"/>
        <w:keepNext/>
        <w:spacing w:before="120"/>
        <w:rPr>
          <w:b/>
          <w:bCs/>
          <w:sz w:val="24"/>
          <w:szCs w:val="24"/>
        </w:rPr>
      </w:pPr>
      <w:r w:rsidRPr="00194950">
        <w:rPr>
          <w:b/>
          <w:bCs/>
          <w:sz w:val="24"/>
          <w:szCs w:val="24"/>
        </w:rPr>
        <w:t xml:space="preserve">Example C (definition of a </w:t>
      </w:r>
      <w:r w:rsidRPr="00194950">
        <w:rPr>
          <w:rFonts w:ascii="Courier New" w:hAnsi="Courier New" w:cs="Courier New"/>
          <w:b/>
          <w:bCs/>
          <w:i/>
          <w:sz w:val="24"/>
          <w:szCs w:val="24"/>
        </w:rPr>
        <w:t xml:space="preserve">&lt;sequence_connection_0d/&gt; </w:t>
      </w:r>
      <w:r w:rsidRPr="00194950">
        <w:rPr>
          <w:b/>
          <w:bCs/>
          <w:sz w:val="24"/>
          <w:szCs w:val="24"/>
        </w:rPr>
        <w:t xml:space="preserve">of </w:t>
      </w:r>
      <w:r w:rsidRPr="00194950">
        <w:rPr>
          <w:rStyle w:val="elementdeftypeChar"/>
          <w:rFonts w:eastAsia="Calibri"/>
          <w:b w:val="0"/>
          <w:bCs w:val="0"/>
          <w:sz w:val="24"/>
          <w:szCs w:val="24"/>
        </w:rPr>
        <w:t>&lt;spotweld/&gt;</w:t>
      </w:r>
      <w:r w:rsidRPr="00194950">
        <w:rPr>
          <w:b/>
          <w:bCs/>
          <w:sz w:val="24"/>
          <w:szCs w:val="24"/>
        </w:rPr>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w:t>
      </w:r>
      <w:proofErr w:type="spellStart"/>
      <w:r w:rsidRPr="000F7EEA">
        <w:t>appdata</w:t>
      </w:r>
      <w:proofErr w:type="spellEnd"/>
      <w:r w:rsidRPr="000F7EEA">
        <w:t>&gt;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w:t>
      </w:r>
      <w:proofErr w:type="spellStart"/>
      <w:r w:rsidRPr="000F7EEA">
        <w:t>appdata</w:t>
      </w:r>
      <w:proofErr w:type="spellEnd"/>
      <w:r w:rsidRPr="000F7EEA">
        <w:t>&gt;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3A18D8">
            <w:pPr>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3A18D8">
            <w:pPr>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3A18D8">
            <w:pPr>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772BB0F8" w:rsidR="00FC68DB" w:rsidRPr="00226A3F" w:rsidRDefault="00FC68DB" w:rsidP="003A18D8">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1F4D75">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proofErr w:type="spellStart"/>
            <w:r>
              <w:rPr>
                <w:sz w:val="20"/>
                <w:szCs w:val="20"/>
              </w:rPr>
              <w:t>a</w:t>
            </w:r>
            <w:r w:rsidRPr="00226A3F">
              <w:rPr>
                <w:sz w:val="20"/>
                <w:szCs w:val="20"/>
              </w:rPr>
              <w:t>ppdata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366746E4"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174F4A78" w14:textId="3A451A99" w:rsidR="00FC68DB" w:rsidRPr="00226A3F" w:rsidRDefault="00FC68DB" w:rsidP="00B202D2">
      <w:pPr>
        <w:pStyle w:val="Beschriftung"/>
        <w:spacing w:before="120"/>
      </w:pPr>
      <w:bookmarkStart w:id="2510" w:name="_Toc3566535"/>
      <w:bookmarkStart w:id="2511" w:name="_Toc34747537"/>
      <w:bookmarkStart w:id="2512" w:name="_Toc77095996"/>
      <w:bookmarkStart w:id="2513" w:name="_Toc99614868"/>
      <w:r>
        <w:t xml:space="preserve">Table </w:t>
      </w:r>
      <w:r>
        <w:fldChar w:fldCharType="begin"/>
      </w:r>
      <w:r>
        <w:instrText xml:space="preserve"> SEQ Table \* ARABIC </w:instrText>
      </w:r>
      <w:r>
        <w:fldChar w:fldCharType="separate"/>
      </w:r>
      <w:r w:rsidR="001F4D75">
        <w:rPr>
          <w:noProof/>
        </w:rPr>
        <w:t>132</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510"/>
      <w:bookmarkEnd w:id="2511"/>
      <w:bookmarkEnd w:id="2512"/>
      <w:bookmarkEnd w:id="2513"/>
    </w:p>
    <w:p w14:paraId="57E89111" w14:textId="77777777" w:rsidR="00FC68DB" w:rsidRPr="00226A3F" w:rsidRDefault="00FC68DB" w:rsidP="00B202D2">
      <w:pPr>
        <w:keepNext/>
      </w:pPr>
      <w:r w:rsidRPr="00226A3F">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3A18D8">
            <w:pPr>
              <w:keepNext/>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3A18D8">
            <w:pPr>
              <w:keepNext/>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3A18D8">
            <w:pPr>
              <w:keepNext/>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3A18D8">
            <w:pPr>
              <w:keepNext/>
              <w:rPr>
                <w:sz w:val="20"/>
                <w:szCs w:val="20"/>
              </w:rPr>
            </w:pPr>
            <w:r w:rsidRPr="00226A3F">
              <w:rPr>
                <w:sz w:val="20"/>
                <w:szCs w:val="20"/>
              </w:rPr>
              <w:t>-</w:t>
            </w:r>
          </w:p>
        </w:tc>
      </w:tr>
    </w:tbl>
    <w:p w14:paraId="31F17384" w14:textId="6B56531D" w:rsidR="00FC68DB" w:rsidRDefault="00FC68DB" w:rsidP="00B202D2">
      <w:pPr>
        <w:pStyle w:val="Beschriftung"/>
        <w:spacing w:before="120"/>
      </w:pPr>
      <w:bookmarkStart w:id="2514" w:name="_Toc3566536"/>
      <w:bookmarkStart w:id="2515" w:name="_Toc34747538"/>
      <w:bookmarkStart w:id="2516" w:name="_Toc77095997"/>
      <w:bookmarkStart w:id="2517" w:name="_Toc99614869"/>
      <w:r>
        <w:t xml:space="preserve">Table </w:t>
      </w:r>
      <w:r>
        <w:fldChar w:fldCharType="begin"/>
      </w:r>
      <w:r>
        <w:instrText xml:space="preserve"> SEQ Table \* ARABIC </w:instrText>
      </w:r>
      <w:r>
        <w:fldChar w:fldCharType="separate"/>
      </w:r>
      <w:r w:rsidR="001F4D75">
        <w:rPr>
          <w:noProof/>
        </w:rPr>
        <w:t>133</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514"/>
      <w:bookmarkEnd w:id="2515"/>
      <w:bookmarkEnd w:id="2516"/>
      <w:bookmarkEnd w:id="2517"/>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lastRenderedPageBreak/>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3A18D8">
            <w:pPr>
              <w:keepNext/>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3A18D8">
            <w:pPr>
              <w:keepNext/>
              <w:rPr>
                <w:sz w:val="20"/>
                <w:szCs w:val="20"/>
              </w:rPr>
            </w:pPr>
            <w:r w:rsidRPr="00226A3F">
              <w:rPr>
                <w:sz w:val="20"/>
                <w:szCs w:val="20"/>
              </w:rPr>
              <w:t>Selection</w:t>
            </w:r>
          </w:p>
        </w:tc>
        <w:tc>
          <w:tcPr>
            <w:tcW w:w="2051" w:type="dxa"/>
          </w:tcPr>
          <w:p w14:paraId="7ED7B31F" w14:textId="77777777" w:rsidR="00FC68DB" w:rsidRPr="00226A3F" w:rsidRDefault="00FC68DB" w:rsidP="003A18D8">
            <w:pPr>
              <w:keepNext/>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3A18D8">
            <w:pPr>
              <w:keepNext/>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3A18D8">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53C91D8E" w:rsidR="00FC68DB" w:rsidRPr="00226A3F" w:rsidRDefault="00FC68DB" w:rsidP="00B202D2">
      <w:pPr>
        <w:pStyle w:val="Beschriftung"/>
        <w:spacing w:before="120"/>
      </w:pPr>
      <w:bookmarkStart w:id="2518" w:name="_Toc3566537"/>
      <w:bookmarkStart w:id="2519" w:name="_Toc34747539"/>
      <w:bookmarkStart w:id="2520" w:name="_Toc77095998"/>
      <w:bookmarkStart w:id="2521" w:name="_Toc99614870"/>
      <w:r>
        <w:t xml:space="preserve">Table </w:t>
      </w:r>
      <w:r>
        <w:fldChar w:fldCharType="begin"/>
      </w:r>
      <w:r>
        <w:instrText xml:space="preserve"> SEQ Table \* ARABIC </w:instrText>
      </w:r>
      <w:r>
        <w:fldChar w:fldCharType="separate"/>
      </w:r>
      <w:r w:rsidR="001F4D75">
        <w:rPr>
          <w:noProof/>
        </w:rPr>
        <w:t>134</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518"/>
      <w:bookmarkEnd w:id="2519"/>
      <w:bookmarkEnd w:id="2520"/>
      <w:bookmarkEnd w:id="2521"/>
    </w:p>
    <w:p w14:paraId="6F0DFACD" w14:textId="77777777" w:rsidR="00FC68DB" w:rsidRDefault="00FC68DB" w:rsidP="00B202D2"/>
    <w:p w14:paraId="065B83EF" w14:textId="77777777" w:rsidR="00FC68DB" w:rsidRPr="00226A3F" w:rsidRDefault="00FC68DB" w:rsidP="00B202D2">
      <w:pPr>
        <w:pStyle w:val="berschrift1"/>
      </w:pPr>
      <w:bookmarkStart w:id="2522" w:name="_Toc413359618"/>
      <w:bookmarkStart w:id="2523" w:name="_Toc3557070"/>
      <w:bookmarkStart w:id="2524" w:name="_Toc34747320"/>
      <w:bookmarkStart w:id="2525" w:name="_Toc77102139"/>
      <w:bookmarkStart w:id="2526" w:name="_Toc99614636"/>
      <w:bookmarkEnd w:id="2331"/>
      <w:bookmarkEnd w:id="2332"/>
      <w:bookmarkEnd w:id="2333"/>
      <w:r w:rsidRPr="00226A3F">
        <w:t>2D connections</w:t>
      </w:r>
      <w:bookmarkEnd w:id="2522"/>
      <w:bookmarkEnd w:id="2523"/>
      <w:bookmarkEnd w:id="2524"/>
      <w:bookmarkEnd w:id="2525"/>
      <w:bookmarkEnd w:id="2526"/>
    </w:p>
    <w:p w14:paraId="7FE12C3B" w14:textId="77777777" w:rsidR="00FC68DB" w:rsidRPr="00226A3F" w:rsidRDefault="00FC68DB" w:rsidP="00B202D2">
      <w:pPr>
        <w:pStyle w:val="berschrift2"/>
      </w:pPr>
      <w:bookmarkStart w:id="2527" w:name="_Toc413359619"/>
      <w:bookmarkStart w:id="2528" w:name="_Toc3557071"/>
      <w:bookmarkStart w:id="2529" w:name="_Toc34747321"/>
      <w:bookmarkStart w:id="2530" w:name="_Toc77102140"/>
      <w:bookmarkStart w:id="2531" w:name="_Toc99614637"/>
      <w:r w:rsidRPr="00226A3F">
        <w:t>Generic Definitions</w:t>
      </w:r>
      <w:bookmarkEnd w:id="2527"/>
      <w:bookmarkEnd w:id="2528"/>
      <w:bookmarkEnd w:id="2529"/>
      <w:bookmarkEnd w:id="2530"/>
      <w:bookmarkEnd w:id="2531"/>
    </w:p>
    <w:p w14:paraId="7C6ACD6A" w14:textId="77777777" w:rsidR="00FC68DB" w:rsidRPr="00226A3F" w:rsidRDefault="00FC68DB" w:rsidP="00B202D2">
      <w:pPr>
        <w:pStyle w:val="berschrift3"/>
      </w:pPr>
      <w:bookmarkStart w:id="2532" w:name="_Toc413359620"/>
      <w:bookmarkStart w:id="2533" w:name="_Toc3557072"/>
      <w:bookmarkStart w:id="2534" w:name="_Toc34747322"/>
      <w:bookmarkStart w:id="2535" w:name="_Toc77102141"/>
      <w:bookmarkStart w:id="2536" w:name="_Toc99614638"/>
      <w:r w:rsidRPr="00226A3F">
        <w:t>Identification</w:t>
      </w:r>
      <w:bookmarkEnd w:id="2532"/>
      <w:bookmarkEnd w:id="2533"/>
      <w:bookmarkEnd w:id="2534"/>
      <w:bookmarkEnd w:id="2535"/>
      <w:bookmarkEnd w:id="2536"/>
    </w:p>
    <w:p w14:paraId="6B80BAF0" w14:textId="7051EB65" w:rsidR="00B865B6" w:rsidRDefault="00B865B6" w:rsidP="00B865B6">
      <w:pPr>
        <w:autoSpaceDE w:val="0"/>
        <w:autoSpaceDN w:val="0"/>
        <w:adjustRightInd w:val="0"/>
        <w:spacing w:after="0"/>
        <w:rPr>
          <w:lang w:eastAsia="x-none"/>
        </w:rPr>
      </w:pPr>
      <w:r>
        <w:rPr>
          <w:rFonts w:cs="Calibri"/>
          <w:lang w:eastAsia="en-GB"/>
        </w:rPr>
        <w:t xml:space="preserve">For identifying 2D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1F4D75">
        <w:rPr>
          <w:rFonts w:cs="Calibri"/>
          <w:lang w:eastAsia="en-GB"/>
        </w:rPr>
        <w:t>9.1.1</w:t>
      </w:r>
      <w:r>
        <w:rPr>
          <w:rFonts w:cs="Calibri"/>
          <w:lang w:eastAsia="en-GB"/>
        </w:rPr>
        <w:fldChar w:fldCharType="end"/>
      </w:r>
      <w:r>
        <w:rPr>
          <w:rFonts w:cs="Calibri"/>
          <w:lang w:eastAsia="en-GB"/>
        </w:rPr>
        <w:t xml:space="preserve"> identification.</w:t>
      </w:r>
    </w:p>
    <w:p w14:paraId="119AD676" w14:textId="77777777" w:rsidR="00FC68DB" w:rsidRPr="00226A3F" w:rsidRDefault="00FC68DB" w:rsidP="00B202D2">
      <w:pPr>
        <w:pStyle w:val="berschrift3"/>
      </w:pPr>
      <w:bookmarkStart w:id="2537" w:name="_Toc413359621"/>
      <w:bookmarkStart w:id="2538" w:name="_Toc3557073"/>
      <w:bookmarkStart w:id="2539" w:name="_Toc34747323"/>
      <w:bookmarkStart w:id="2540" w:name="_Toc77102142"/>
      <w:bookmarkStart w:id="2541" w:name="_Toc99614639"/>
      <w:r w:rsidRPr="00226A3F">
        <w:t>Connection Face</w:t>
      </w:r>
      <w:bookmarkEnd w:id="2537"/>
      <w:bookmarkEnd w:id="2538"/>
      <w:bookmarkEnd w:id="2539"/>
      <w:bookmarkEnd w:id="2540"/>
      <w:bookmarkEnd w:id="2541"/>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6D11274D" w:rsidR="00FC68DB" w:rsidRDefault="00FC68DB" w:rsidP="00B202D2">
      <w:pPr>
        <w:pStyle w:val="Beschriftung"/>
        <w:spacing w:before="120"/>
      </w:pPr>
      <w:bookmarkStart w:id="2542" w:name="_Toc3566539"/>
      <w:bookmarkStart w:id="2543" w:name="_Toc34747541"/>
      <w:bookmarkStart w:id="2544" w:name="_Toc77096000"/>
      <w:bookmarkStart w:id="2545" w:name="_Toc99614871"/>
      <w:r>
        <w:t xml:space="preserve">Table </w:t>
      </w:r>
      <w:r>
        <w:fldChar w:fldCharType="begin"/>
      </w:r>
      <w:r>
        <w:instrText xml:space="preserve"> SEQ Table \* ARABIC </w:instrText>
      </w:r>
      <w:r>
        <w:fldChar w:fldCharType="separate"/>
      </w:r>
      <w:r w:rsidR="001F4D75">
        <w:rPr>
          <w:noProof/>
        </w:rPr>
        <w:t>135</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2542"/>
      <w:bookmarkEnd w:id="2543"/>
      <w:bookmarkEnd w:id="2544"/>
      <w:bookmarkEnd w:id="2545"/>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y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086132">
            <w:pPr>
              <w:keepNext/>
              <w:rPr>
                <w:sz w:val="20"/>
                <w:szCs w:val="20"/>
              </w:rPr>
            </w:pPr>
            <w:r>
              <w:rPr>
                <w:sz w:val="20"/>
                <w:szCs w:val="20"/>
              </w:rPr>
              <w:t>v</w:t>
            </w:r>
          </w:p>
        </w:tc>
        <w:tc>
          <w:tcPr>
            <w:tcW w:w="1800" w:type="dxa"/>
            <w:shd w:val="clear" w:color="auto" w:fill="auto"/>
          </w:tcPr>
          <w:p w14:paraId="0C75F1E9" w14:textId="77777777" w:rsidR="00FC68DB" w:rsidRPr="00226A3F" w:rsidRDefault="00FC68DB" w:rsidP="00086132">
            <w:pPr>
              <w:keepNext/>
              <w:rPr>
                <w:sz w:val="20"/>
                <w:szCs w:val="20"/>
              </w:rPr>
            </w:pPr>
            <w:r>
              <w:rPr>
                <w:sz w:val="20"/>
                <w:szCs w:val="20"/>
              </w:rPr>
              <w:t>Integer</w:t>
            </w:r>
          </w:p>
        </w:tc>
        <w:tc>
          <w:tcPr>
            <w:tcW w:w="1620" w:type="dxa"/>
            <w:shd w:val="clear" w:color="auto" w:fill="auto"/>
          </w:tcPr>
          <w:p w14:paraId="23CE3217" w14:textId="77777777" w:rsidR="00FC68DB" w:rsidRPr="00226A3F" w:rsidRDefault="00FC68DB" w:rsidP="00086132">
            <w:pPr>
              <w:keepNext/>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08613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4F69C5DE" w:rsidR="00FC68DB" w:rsidRDefault="00FC68DB" w:rsidP="00B202D2">
      <w:pPr>
        <w:pStyle w:val="Beschriftung"/>
        <w:spacing w:before="120"/>
      </w:pPr>
      <w:bookmarkStart w:id="2546" w:name="_Toc3566540"/>
      <w:bookmarkStart w:id="2547" w:name="_Toc34747542"/>
      <w:bookmarkStart w:id="2548" w:name="_Toc77096001"/>
      <w:bookmarkStart w:id="2549" w:name="_Toc99614872"/>
      <w:r>
        <w:t xml:space="preserve">Table </w:t>
      </w:r>
      <w:r>
        <w:fldChar w:fldCharType="begin"/>
      </w:r>
      <w:r>
        <w:instrText xml:space="preserve"> SEQ Table \* ARABIC </w:instrText>
      </w:r>
      <w:r>
        <w:fldChar w:fldCharType="separate"/>
      </w:r>
      <w:r w:rsidR="001F4D75">
        <w:rPr>
          <w:noProof/>
        </w:rPr>
        <w:t>136</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2546"/>
      <w:bookmarkEnd w:id="2547"/>
      <w:bookmarkEnd w:id="2548"/>
      <w:bookmarkEnd w:id="2549"/>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lastRenderedPageBreak/>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086132">
            <w:pPr>
              <w:keepNext/>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086132">
            <w:pPr>
              <w:keepNext/>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086132">
            <w:pPr>
              <w:keepNext/>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086132">
            <w:pPr>
              <w:keepNext/>
              <w:rPr>
                <w:sz w:val="20"/>
                <w:szCs w:val="20"/>
              </w:rPr>
            </w:pPr>
            <w:r w:rsidRPr="00226A3F">
              <w:rPr>
                <w:sz w:val="20"/>
                <w:szCs w:val="20"/>
              </w:rPr>
              <w:t>-</w:t>
            </w:r>
          </w:p>
        </w:tc>
      </w:tr>
    </w:tbl>
    <w:p w14:paraId="5DC27157" w14:textId="7C33D9FA" w:rsidR="00FC68DB" w:rsidRDefault="00FC68DB" w:rsidP="00B202D2">
      <w:pPr>
        <w:pStyle w:val="Beschriftung"/>
        <w:spacing w:before="120"/>
      </w:pPr>
      <w:bookmarkStart w:id="2550" w:name="_Toc3566541"/>
      <w:bookmarkStart w:id="2551" w:name="_Toc34747543"/>
      <w:bookmarkStart w:id="2552" w:name="_Toc77096002"/>
      <w:bookmarkStart w:id="2553" w:name="_Toc99614873"/>
      <w:r>
        <w:t xml:space="preserve">Table </w:t>
      </w:r>
      <w:r>
        <w:fldChar w:fldCharType="begin"/>
      </w:r>
      <w:r>
        <w:instrText xml:space="preserve"> SEQ Table \* ARABIC </w:instrText>
      </w:r>
      <w:r>
        <w:fldChar w:fldCharType="separate"/>
      </w:r>
      <w:r w:rsidR="001F4D75">
        <w:rPr>
          <w:noProof/>
        </w:rPr>
        <w:t>137</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2550"/>
      <w:bookmarkEnd w:id="2551"/>
      <w:bookmarkEnd w:id="2552"/>
      <w:bookmarkEnd w:id="2553"/>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44DA5D49"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08398F3E"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2338E935"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59576C1F"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427BD52A" w:rsidR="00FC68DB" w:rsidRPr="00226A3F" w:rsidRDefault="00FC68DB" w:rsidP="00B202D2">
      <w:pPr>
        <w:pStyle w:val="Beschriftung"/>
        <w:spacing w:before="120"/>
      </w:pPr>
      <w:bookmarkStart w:id="2554" w:name="_Toc3566542"/>
      <w:bookmarkStart w:id="2555" w:name="_Toc34747544"/>
      <w:bookmarkStart w:id="2556" w:name="_Toc77096003"/>
      <w:bookmarkStart w:id="2557" w:name="_Toc99614874"/>
      <w:r>
        <w:t xml:space="preserve">Table </w:t>
      </w:r>
      <w:r>
        <w:fldChar w:fldCharType="begin"/>
      </w:r>
      <w:r>
        <w:instrText xml:space="preserve"> SEQ Table \* ARABIC </w:instrText>
      </w:r>
      <w:r>
        <w:fldChar w:fldCharType="separate"/>
      </w:r>
      <w:r w:rsidR="001F4D75">
        <w:rPr>
          <w:noProof/>
        </w:rPr>
        <w:t>138</w:t>
      </w:r>
      <w:r>
        <w:fldChar w:fldCharType="end"/>
      </w:r>
      <w:r>
        <w:t>: Attributes of element</w:t>
      </w:r>
      <w:r w:rsidRPr="00226A3F">
        <w:t xml:space="preserve"> </w:t>
      </w:r>
      <w:r w:rsidRPr="00F94FF6">
        <w:rPr>
          <w:rStyle w:val="elementdeftypeChar"/>
          <w:rFonts w:eastAsia="Calibri"/>
          <w:b w:val="0"/>
        </w:rPr>
        <w:t>&lt;face/&gt;</w:t>
      </w:r>
      <w:bookmarkEnd w:id="2554"/>
      <w:bookmarkEnd w:id="2555"/>
      <w:bookmarkEnd w:id="2556"/>
      <w:bookmarkEnd w:id="2557"/>
      <w:r>
        <w:t xml:space="preserve">  </w:t>
      </w:r>
    </w:p>
    <w:p w14:paraId="15AB46C6" w14:textId="77777777" w:rsidR="00FC68DB" w:rsidRDefault="00FC68DB" w:rsidP="001B01D6">
      <w:pPr>
        <w:numPr>
          <w:ilvl w:val="0"/>
          <w:numId w:val="25"/>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1B01D6">
      <w:pPr>
        <w:numPr>
          <w:ilvl w:val="0"/>
          <w:numId w:val="25"/>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"&gt; 2001.557  14.435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"&gt; 1994.802  14.435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"&gt; 1994.790  0.0436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"&gt; 2001.547  0.0545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"&gt; 2008.298  14.435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w:t>
      </w:r>
      <w:proofErr w:type="spellStart"/>
      <w:r w:rsidRPr="0033379A">
        <w:rPr>
          <w:rFonts w:ascii="Courier New" w:hAnsi="Courier New"/>
          <w:sz w:val="16"/>
          <w:lang w:val="fr-FR"/>
        </w:rPr>
        <w:t>loc</w:t>
      </w:r>
      <w:proofErr w:type="spellEnd"/>
      <w:r w:rsidRPr="0033379A">
        <w:rPr>
          <w:rFonts w:ascii="Courier New" w:hAnsi="Courier New"/>
          <w:sz w:val="16"/>
          <w:lang w:val="fr-FR"/>
        </w:rPr>
        <w:t xml:space="preserve"> v="</w:t>
      </w:r>
      <w:r w:rsidRPr="0033379A">
        <w:rPr>
          <w:rFonts w:ascii="Courier New" w:hAnsi="Courier New"/>
          <w:b/>
          <w:color w:val="0070C0"/>
          <w:sz w:val="16"/>
          <w:lang w:val="fr-FR"/>
        </w:rPr>
        <w:t>6</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59D2391C" w14:textId="77777777" w:rsidR="00FC68DB" w:rsidRPr="00247FBF"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lastRenderedPageBreak/>
        <w:t>&lt;</w:t>
      </w:r>
      <w:proofErr w:type="spellStart"/>
      <w:r w:rsidRPr="00247FBF">
        <w:rPr>
          <w:rFonts w:ascii="Courier New" w:hAnsi="Courier New"/>
          <w:sz w:val="16"/>
          <w:lang w:val="fr-FR"/>
        </w:rPr>
        <w:t>face_list</w:t>
      </w:r>
      <w:proofErr w:type="spellEnd"/>
      <w:r w:rsidRPr="00247FBF">
        <w:rPr>
          <w:rFonts w:ascii="Courier New" w:hAnsi="Courier New"/>
          <w:sz w:val="16"/>
          <w:lang w:val="fr-FR"/>
        </w:rPr>
        <w: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v1="1" v2="2" v3="3" v4="4"/&gt;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558" w:name="_Toc413359622"/>
      <w:bookmarkStart w:id="2559" w:name="_Toc3557074"/>
      <w:bookmarkStart w:id="2560" w:name="_Toc34747324"/>
      <w:bookmarkStart w:id="2561" w:name="_Toc77102143"/>
      <w:bookmarkStart w:id="2562" w:name="_Toc99614640"/>
      <w:r w:rsidRPr="00226A3F">
        <w:t>Type Specification</w:t>
      </w:r>
      <w:bookmarkEnd w:id="2558"/>
      <w:bookmarkEnd w:id="2559"/>
      <w:bookmarkEnd w:id="2560"/>
      <w:bookmarkEnd w:id="2561"/>
      <w:bookmarkEnd w:id="2562"/>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086132">
            <w:pPr>
              <w:keepNext/>
            </w:pPr>
            <w:r>
              <w:rPr>
                <w:sz w:val="20"/>
                <w:szCs w:val="20"/>
              </w:rPr>
              <w:t>stacking</w:t>
            </w:r>
          </w:p>
        </w:tc>
        <w:tc>
          <w:tcPr>
            <w:tcW w:w="1842" w:type="dxa"/>
            <w:shd w:val="clear" w:color="auto" w:fill="auto"/>
            <w:vAlign w:val="bottom"/>
          </w:tcPr>
          <w:p w14:paraId="77946C70" w14:textId="77777777" w:rsidR="00FC68DB" w:rsidRPr="00226A3F" w:rsidRDefault="00FC68DB" w:rsidP="00086132">
            <w:pPr>
              <w:keepNext/>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086132">
            <w:pPr>
              <w:keepNext/>
              <w:rPr>
                <w:sz w:val="20"/>
                <w:szCs w:val="20"/>
              </w:rPr>
            </w:pPr>
            <w:r>
              <w:rPr>
                <w:sz w:val="20"/>
                <w:szCs w:val="20"/>
              </w:rPr>
              <w:t>Optional</w:t>
            </w:r>
          </w:p>
        </w:tc>
        <w:tc>
          <w:tcPr>
            <w:tcW w:w="2708" w:type="dxa"/>
            <w:shd w:val="clear" w:color="auto" w:fill="auto"/>
            <w:vAlign w:val="bottom"/>
          </w:tcPr>
          <w:p w14:paraId="6D00C478" w14:textId="5531A568" w:rsidR="00FC68DB" w:rsidRPr="00226A3F" w:rsidRDefault="00FC68DB" w:rsidP="0008613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1F4D75">
              <w:rPr>
                <w:sz w:val="20"/>
                <w:szCs w:val="20"/>
              </w:rPr>
              <w:t>7.3.1.3</w:t>
            </w:r>
            <w:r>
              <w:rPr>
                <w:sz w:val="20"/>
                <w:szCs w:val="20"/>
              </w:rPr>
              <w:fldChar w:fldCharType="end"/>
            </w:r>
          </w:p>
        </w:tc>
      </w:tr>
    </w:tbl>
    <w:p w14:paraId="70F9970F" w14:textId="3FC4AFD0" w:rsidR="00FC68DB" w:rsidRDefault="00FC68DB" w:rsidP="00B202D2">
      <w:pPr>
        <w:pStyle w:val="Beschriftung"/>
        <w:spacing w:before="120"/>
      </w:pPr>
      <w:bookmarkStart w:id="2563" w:name="_Toc3566543"/>
      <w:bookmarkStart w:id="2564" w:name="_Toc34747545"/>
      <w:bookmarkStart w:id="2565" w:name="_Toc77096004"/>
      <w:bookmarkStart w:id="2566" w:name="_Toc99614875"/>
      <w:r>
        <w:t xml:space="preserve">Table </w:t>
      </w:r>
      <w:r>
        <w:fldChar w:fldCharType="begin"/>
      </w:r>
      <w:r>
        <w:instrText xml:space="preserve"> SEQ Table \* ARABIC </w:instrText>
      </w:r>
      <w:r>
        <w:fldChar w:fldCharType="separate"/>
      </w:r>
      <w:r w:rsidR="001F4D75">
        <w:rPr>
          <w:noProof/>
        </w:rPr>
        <w:t>139</w:t>
      </w:r>
      <w:r>
        <w:fldChar w:fldCharType="end"/>
      </w:r>
      <w:r>
        <w:t xml:space="preserve">: Nested elements of </w:t>
      </w:r>
      <w:r w:rsidRPr="00F94FF6">
        <w:rPr>
          <w:rStyle w:val="elementdeftypeChar"/>
          <w:rFonts w:eastAsia="Calibri"/>
          <w:b w:val="0"/>
        </w:rPr>
        <w:t>&lt;connection_2d/&gt;</w:t>
      </w:r>
      <w:bookmarkEnd w:id="2563"/>
      <w:bookmarkEnd w:id="2564"/>
      <w:bookmarkEnd w:id="2565"/>
      <w:bookmarkEnd w:id="2566"/>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2567" w:name="_Toc413359623"/>
      <w:bookmarkStart w:id="2568" w:name="_Ref414345836"/>
      <w:bookmarkStart w:id="2569" w:name="_Ref414345889"/>
      <w:bookmarkStart w:id="2570" w:name="_Ref414350043"/>
      <w:bookmarkStart w:id="2571" w:name="_Ref429051261"/>
      <w:bookmarkStart w:id="2572" w:name="_Toc3557075"/>
      <w:bookmarkStart w:id="2573" w:name="_Toc34747325"/>
      <w:bookmarkStart w:id="2574" w:name="_Toc77102144"/>
      <w:bookmarkStart w:id="2575" w:name="_Toc99614641"/>
      <w:r w:rsidRPr="00226A3F">
        <w:t xml:space="preserve">Adhesive </w:t>
      </w:r>
      <w:r>
        <w:t>F</w:t>
      </w:r>
      <w:r w:rsidRPr="00226A3F">
        <w:t>aces</w:t>
      </w:r>
      <w:bookmarkEnd w:id="2567"/>
      <w:bookmarkEnd w:id="2568"/>
      <w:bookmarkEnd w:id="2569"/>
      <w:bookmarkEnd w:id="2570"/>
      <w:bookmarkEnd w:id="2571"/>
      <w:bookmarkEnd w:id="2572"/>
      <w:bookmarkEnd w:id="2573"/>
      <w:bookmarkEnd w:id="2574"/>
      <w:bookmarkEnd w:id="2575"/>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696700E1" w:rsidR="00FC68DB" w:rsidRDefault="003F1DE6" w:rsidP="00B202D2">
      <w:pPr>
        <w:keepNext/>
        <w:jc w:val="center"/>
      </w:pPr>
      <w:r>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7C93340F" w:rsidR="00FC68DB" w:rsidRPr="00226A3F" w:rsidRDefault="00FC68DB" w:rsidP="00B202D2">
      <w:pPr>
        <w:pStyle w:val="Beschriftung"/>
      </w:pPr>
      <w:bookmarkStart w:id="2576" w:name="_Toc413359640"/>
      <w:bookmarkStart w:id="2577" w:name="_Toc3557157"/>
      <w:bookmarkStart w:id="2578" w:name="_Toc34747410"/>
      <w:bookmarkStart w:id="2579" w:name="_Toc76030608"/>
      <w:bookmarkStart w:id="2580" w:name="_Toc94530893"/>
      <w:bookmarkStart w:id="2581" w:name="_Toc99614733"/>
      <w:r>
        <w:t xml:space="preserve">Figure </w:t>
      </w:r>
      <w:r>
        <w:fldChar w:fldCharType="begin"/>
      </w:r>
      <w:r>
        <w:instrText xml:space="preserve"> SEQ Figure \* ARABIC </w:instrText>
      </w:r>
      <w:r>
        <w:fldChar w:fldCharType="separate"/>
      </w:r>
      <w:r w:rsidR="001F4D75">
        <w:rPr>
          <w:noProof/>
        </w:rPr>
        <w:t>83</w:t>
      </w:r>
      <w:r>
        <w:fldChar w:fldCharType="end"/>
      </w:r>
      <w:r>
        <w:t xml:space="preserve">: Picture of an </w:t>
      </w:r>
      <w:r w:rsidR="003F1DE6">
        <w:t xml:space="preserve">sealing or </w:t>
      </w:r>
      <w:r>
        <w:t>adhesive face</w:t>
      </w:r>
      <w:bookmarkEnd w:id="2576"/>
      <w:bookmarkEnd w:id="2577"/>
      <w:bookmarkEnd w:id="2578"/>
      <w:bookmarkEnd w:id="2579"/>
      <w:bookmarkEnd w:id="2580"/>
      <w:bookmarkEnd w:id="2581"/>
    </w:p>
    <w:p w14:paraId="118441B4" w14:textId="279240A0" w:rsidR="00206112" w:rsidRDefault="00206112" w:rsidP="00206112">
      <w:pPr>
        <w:keepNext/>
      </w:pPr>
      <w:r w:rsidRPr="00226A3F">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proofErr w:type="spellStart"/>
      <w:r>
        <w:rPr>
          <w:rStyle w:val="elementdeftypeChar"/>
          <w:rFonts w:eastAsia="Calibri"/>
        </w:rPr>
        <w:t>adhesive_face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proofErr w:type="spellStart"/>
            <w:r w:rsidRPr="00226A3F">
              <w:rPr>
                <w:sz w:val="20"/>
                <w:szCs w:val="20"/>
              </w:rPr>
              <w:t>appdata</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3C2428">
            <w:pPr>
              <w:keepNext/>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3C2428">
            <w:pPr>
              <w:keepNext/>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3C2428">
            <w:pPr>
              <w:keepNext/>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6FBA1A6F" w:rsidR="00FC68DB" w:rsidRPr="00226A3F" w:rsidRDefault="00FC68DB" w:rsidP="003C2428">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2FE42924" w14:textId="2F754383" w:rsidR="00FC68DB" w:rsidRPr="00226A3F" w:rsidRDefault="00FC68DB" w:rsidP="00B202D2">
      <w:pPr>
        <w:pStyle w:val="Beschriftung"/>
        <w:spacing w:before="120"/>
      </w:pPr>
      <w:bookmarkStart w:id="2582" w:name="_Toc3566545"/>
      <w:bookmarkStart w:id="2583" w:name="_Toc34747547"/>
      <w:bookmarkStart w:id="2584" w:name="_Toc77096006"/>
      <w:bookmarkStart w:id="2585" w:name="_Toc99614876"/>
      <w:r>
        <w:t xml:space="preserve">Table </w:t>
      </w:r>
      <w:r>
        <w:fldChar w:fldCharType="begin"/>
      </w:r>
      <w:r>
        <w:instrText xml:space="preserve"> SEQ Table \* ARABIC </w:instrText>
      </w:r>
      <w:r>
        <w:fldChar w:fldCharType="separate"/>
      </w:r>
      <w:r w:rsidR="001F4D75">
        <w:rPr>
          <w:noProof/>
        </w:rPr>
        <w:t>140</w:t>
      </w:r>
      <w:r>
        <w:fldChar w:fldCharType="end"/>
      </w:r>
      <w:r>
        <w:t>: Nested elements of element</w:t>
      </w:r>
      <w:r w:rsidRPr="00226A3F">
        <w:t xml:space="preserve"> </w:t>
      </w:r>
      <w:r w:rsidRPr="00F94FF6">
        <w:rPr>
          <w:rStyle w:val="elementdeftypeChar"/>
          <w:rFonts w:eastAsia="Calibri"/>
          <w:b w:val="0"/>
        </w:rPr>
        <w:t>&lt;connection_2d/&gt;</w:t>
      </w:r>
      <w:bookmarkEnd w:id="2582"/>
      <w:bookmarkEnd w:id="2583"/>
      <w:bookmarkEnd w:id="2584"/>
      <w:bookmarkEnd w:id="2585"/>
    </w:p>
    <w:p w14:paraId="5F0B0592" w14:textId="77777777" w:rsidR="00FC68DB" w:rsidRPr="00226A3F" w:rsidRDefault="00FC68DB" w:rsidP="00B202D2">
      <w:pPr>
        <w:keepNext/>
      </w:pPr>
      <w:r w:rsidRPr="00226A3F">
        <w:lastRenderedPageBreak/>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6E4E812A" w:rsidR="00FC68DB" w:rsidRPr="00226A3F" w:rsidRDefault="00FC68DB" w:rsidP="00B202D2">
      <w:pPr>
        <w:pStyle w:val="Beschriftung"/>
        <w:spacing w:before="120"/>
      </w:pPr>
      <w:bookmarkStart w:id="2586" w:name="_Toc413359658"/>
      <w:bookmarkStart w:id="2587" w:name="_Toc3566546"/>
      <w:bookmarkStart w:id="2588" w:name="_Toc34747548"/>
      <w:bookmarkStart w:id="2589" w:name="_Toc77096007"/>
      <w:bookmarkStart w:id="2590" w:name="_Toc99614877"/>
      <w:r>
        <w:t xml:space="preserve">Table </w:t>
      </w:r>
      <w:r>
        <w:fldChar w:fldCharType="begin"/>
      </w:r>
      <w:r>
        <w:instrText xml:space="preserve"> SEQ Table \* ARABIC </w:instrText>
      </w:r>
      <w:r>
        <w:fldChar w:fldCharType="separate"/>
      </w:r>
      <w:r w:rsidR="001F4D75">
        <w:rPr>
          <w:noProof/>
        </w:rPr>
        <w:t>141</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2586"/>
      <w:bookmarkEnd w:id="2587"/>
      <w:bookmarkEnd w:id="2588"/>
      <w:bookmarkEnd w:id="2589"/>
      <w:bookmarkEnd w:id="2590"/>
    </w:p>
    <w:p w14:paraId="0732E2F7" w14:textId="77777777" w:rsidR="00FC68DB" w:rsidRPr="00B14291" w:rsidRDefault="00FC68DB" w:rsidP="001B01D6">
      <w:pPr>
        <w:pStyle w:val="Listenabsatz"/>
        <w:numPr>
          <w:ilvl w:val="0"/>
          <w:numId w:val="36"/>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t>base</w:t>
      </w:r>
      <w:r w:rsidRPr="00B14291">
        <w:rPr>
          <w:lang w:val="en-US"/>
        </w:rPr>
        <w:t xml:space="preserve">: the index of the flange partner, on which the adhesive is applied to, before the flange partners are fitted together. </w:t>
      </w:r>
    </w:p>
    <w:p w14:paraId="4639D45A" w14:textId="77777777" w:rsidR="00FC68DB" w:rsidRPr="00A913FE" w:rsidRDefault="00FC68DB" w:rsidP="001B01D6">
      <w:pPr>
        <w:pStyle w:val="Listenabsatz"/>
        <w:numPr>
          <w:ilvl w:val="0"/>
          <w:numId w:val="36"/>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1B01D6">
      <w:pPr>
        <w:pStyle w:val="OhneVerrueckung"/>
        <w:numPr>
          <w:ilvl w:val="0"/>
          <w:numId w:val="36"/>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2001.557  14.435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1994.802  14.435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1994.790  0.0436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2001.547  0.0545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2008.298  14.435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v="6"&gt;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12331375" w14:textId="77777777" w:rsidR="00FC68DB" w:rsidRPr="00247FBF"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r w:rsidRPr="00247FBF">
        <w:rPr>
          <w:rFonts w:ascii="Courier New" w:hAnsi="Courier New" w:cs="Courier New"/>
          <w:sz w:val="16"/>
          <w:lang w:val="fr-FR"/>
        </w:rPr>
        <w:t>face_list</w:t>
      </w:r>
      <w:proofErr w:type="spellEnd"/>
      <w:r w:rsidRPr="00247FBF">
        <w:rPr>
          <w:rFonts w:ascii="Courier New" w:hAnsi="Courier New" w:cs="Courier New"/>
          <w:sz w:val="16"/>
          <w:lang w:val="fr-FR"/>
        </w:rPr>
        <w: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v1="1" v2="2" v3="3" v4="4"/&gt;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appdata</w:t>
      </w:r>
      <w:proofErr w:type="spellEnd"/>
      <w:r>
        <w:rPr>
          <w:rFonts w:ascii="Courier New" w:hAnsi="Courier New" w:cs="Courier New"/>
          <w:sz w:val="16"/>
        </w:rPr>
        <w:t>&gt;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appdata</w:t>
      </w:r>
      <w:proofErr w:type="spellEnd"/>
      <w:r>
        <w:rPr>
          <w:rFonts w:ascii="Courier New" w:hAnsi="Courier New" w:cs="Courier New"/>
          <w:sz w:val="16"/>
        </w:rPr>
        <w:t>&gt;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4B5F81DE" w14:textId="56556E9F" w:rsidR="00FE66DC" w:rsidRPr="005F169A" w:rsidRDefault="00FE66DC" w:rsidP="005F169A">
      <w:bookmarkStart w:id="2591" w:name="_Toc3557076"/>
      <w:bookmarkStart w:id="2592" w:name="_Toc34747326"/>
      <w:bookmarkStart w:id="2593" w:name="_Toc77102147"/>
      <w:bookmarkStart w:id="2594" w:name="_Toc443470372"/>
      <w:bookmarkStart w:id="2595" w:name="_Toc450303224"/>
      <w:bookmarkStart w:id="2596" w:name="_Toc9996979"/>
      <w:bookmarkStart w:id="2597" w:name="_Toc353342679"/>
      <w:bookmarkEnd w:id="13"/>
    </w:p>
    <w:p w14:paraId="175E8840" w14:textId="5A6AB99C" w:rsidR="002D2C85" w:rsidRPr="007055D9" w:rsidRDefault="002D2C85" w:rsidP="00B202D2">
      <w:pPr>
        <w:pStyle w:val="berschrift1"/>
      </w:pPr>
      <w:bookmarkStart w:id="2598" w:name="_Toc99614642"/>
      <w:r w:rsidRPr="007055D9">
        <w:t>Future extensions</w:t>
      </w:r>
      <w:bookmarkEnd w:id="2591"/>
      <w:bookmarkEnd w:id="2592"/>
      <w:bookmarkEnd w:id="2593"/>
      <w:bookmarkEnd w:id="2598"/>
    </w:p>
    <w:p w14:paraId="209DB769" w14:textId="77777777" w:rsidR="002D2C85" w:rsidRPr="00226A3F" w:rsidRDefault="002D2C85" w:rsidP="00B202D2">
      <w:bookmarkStart w:id="2599" w:name="_Toc338938925"/>
      <w:bookmarkStart w:id="2600" w:name="_Toc338939261"/>
      <w:r w:rsidRPr="00226A3F">
        <w:t>So far, only the abovementioned connection types with the corresponding parameters are described, which cover mainly the applications of CAD and CAE. However</w:t>
      </w:r>
      <w:r>
        <w:t>,</w:t>
      </w:r>
      <w:r w:rsidRPr="00226A3F">
        <w:t xml:space="preserve"> </w:t>
      </w:r>
      <w:proofErr w:type="spellStart"/>
      <w:r w:rsidRPr="00C10429">
        <w:t>χ</w:t>
      </w:r>
      <w:r w:rsidRPr="00226A3F">
        <w:t>MCF</w:t>
      </w:r>
      <w:proofErr w:type="spellEnd"/>
      <w:r w:rsidRPr="00226A3F">
        <w:t xml:space="preserve">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601" w:name="_Toc338938923"/>
      <w:bookmarkStart w:id="2602" w:name="_Toc338939259"/>
      <w:bookmarkStart w:id="2603" w:name="_Toc413359625"/>
      <w:bookmarkStart w:id="2604" w:name="_Toc3557077"/>
      <w:bookmarkStart w:id="2605" w:name="_Toc34747327"/>
      <w:bookmarkStart w:id="2606" w:name="_Toc77102148"/>
      <w:bookmarkStart w:id="2607" w:name="_Toc99614643"/>
      <w:r w:rsidRPr="00226A3F">
        <w:t>Additional parameters for spot and seam welds</w:t>
      </w:r>
      <w:bookmarkEnd w:id="2601"/>
      <w:bookmarkEnd w:id="2602"/>
      <w:bookmarkEnd w:id="2603"/>
      <w:bookmarkEnd w:id="2604"/>
      <w:bookmarkEnd w:id="2605"/>
      <w:bookmarkEnd w:id="2606"/>
      <w:bookmarkEnd w:id="2607"/>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226A3F" w:rsidRDefault="002D2C85" w:rsidP="00B202D2">
      <w:pPr>
        <w:pStyle w:val="berschrift2"/>
      </w:pPr>
      <w:bookmarkStart w:id="2608" w:name="_Ref338846673"/>
      <w:bookmarkStart w:id="2609" w:name="_Toc338938924"/>
      <w:bookmarkStart w:id="2610" w:name="_Toc338939260"/>
      <w:bookmarkStart w:id="2611" w:name="_Toc413359626"/>
      <w:bookmarkStart w:id="2612" w:name="_Toc3557078"/>
      <w:bookmarkStart w:id="2613" w:name="_Toc34747328"/>
      <w:bookmarkStart w:id="2614" w:name="_Toc77102149"/>
      <w:bookmarkStart w:id="2615" w:name="_Toc99614644"/>
      <w:r w:rsidRPr="00226A3F">
        <w:lastRenderedPageBreak/>
        <w:t>Other relevant and new joint types</w:t>
      </w:r>
      <w:bookmarkEnd w:id="2608"/>
      <w:bookmarkEnd w:id="2609"/>
      <w:bookmarkEnd w:id="2610"/>
      <w:bookmarkEnd w:id="2611"/>
      <w:bookmarkEnd w:id="2612"/>
      <w:bookmarkEnd w:id="2613"/>
      <w:bookmarkEnd w:id="2614"/>
      <w:bookmarkEnd w:id="2615"/>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724B0CC5" w14:textId="47A88176" w:rsidR="00FE66DC" w:rsidRDefault="002D2C85" w:rsidP="00B202D2">
      <w:r w:rsidRPr="00226A3F">
        <w:t xml:space="preserve">As mentioned before, </w:t>
      </w:r>
      <w:proofErr w:type="spellStart"/>
      <w:r w:rsidRPr="00C10429">
        <w:t>χ</w:t>
      </w:r>
      <w:r w:rsidRPr="00226A3F">
        <w:t>MCF</w:t>
      </w:r>
      <w:proofErr w:type="spellEnd"/>
      <w:r w:rsidRPr="00226A3F">
        <w:t xml:space="preserve"> is open for any new joint type which will come and be of relevance for the technical application. </w:t>
      </w:r>
    </w:p>
    <w:p w14:paraId="41D1F701" w14:textId="2681BD74" w:rsidR="00FE66DC" w:rsidRPr="005F169A" w:rsidRDefault="00FE66DC" w:rsidP="005F169A"/>
    <w:p w14:paraId="595F27BA" w14:textId="16F64DD6" w:rsidR="0036320E" w:rsidRPr="0036320E" w:rsidRDefault="0036320E" w:rsidP="0036320E">
      <w:pPr>
        <w:pStyle w:val="ANNEX"/>
        <w:numPr>
          <w:ilvl w:val="0"/>
          <w:numId w:val="3"/>
        </w:numPr>
        <w:rPr>
          <w:lang w:val="en-US"/>
        </w:rPr>
      </w:pPr>
      <w:bookmarkStart w:id="2616" w:name="_Ref69238344"/>
      <w:bookmarkStart w:id="2617" w:name="_Toc77102146"/>
      <w:bookmarkEnd w:id="2599"/>
      <w:bookmarkEnd w:id="2600"/>
      <w:r>
        <w:rPr>
          <w:lang w:val="en-US"/>
        </w:rPr>
        <w:lastRenderedPageBreak/>
        <w:br/>
      </w:r>
      <w:bookmarkStart w:id="2618" w:name="_Toc99614645"/>
      <w:r w:rsidRPr="0036320E">
        <w:rPr>
          <w:b w:val="0"/>
          <w:bCs/>
          <w:lang w:val="en-US"/>
        </w:rPr>
        <w:t>(informative)</w:t>
      </w:r>
      <w:r>
        <w:rPr>
          <w:lang w:val="en-US"/>
        </w:rPr>
        <w:br/>
      </w:r>
      <w:r>
        <w:rPr>
          <w:lang w:val="en-US"/>
        </w:rPr>
        <w:br/>
      </w:r>
      <w:r w:rsidRPr="0036320E">
        <w:rPr>
          <w:lang w:val="en-US"/>
        </w:rPr>
        <w:t>Derivation of Formulae used for Regular Intermittent Welds</w:t>
      </w:r>
      <w:bookmarkEnd w:id="2616"/>
      <w:bookmarkEnd w:id="2617"/>
      <w:bookmarkEnd w:id="2618"/>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759450" cy="1727835"/>
                    </a:xfrm>
                    <a:prstGeom prst="rect">
                      <a:avLst/>
                    </a:prstGeom>
                  </pic:spPr>
                </pic:pic>
              </a:graphicData>
            </a:graphic>
          </wp:inline>
        </w:drawing>
      </w:r>
    </w:p>
    <w:p w14:paraId="5B85766D" w14:textId="4FD2F443" w:rsidR="0036320E" w:rsidRDefault="0036320E" w:rsidP="0036320E">
      <w:pPr>
        <w:pStyle w:val="Beschriftung"/>
      </w:pPr>
      <w:bookmarkStart w:id="2619" w:name="_Toc76030609"/>
      <w:bookmarkStart w:id="2620" w:name="_Toc94530894"/>
      <w:bookmarkStart w:id="2621" w:name="_Toc99614734"/>
      <w:r>
        <w:t xml:space="preserve">Figure </w:t>
      </w:r>
      <w:r>
        <w:fldChar w:fldCharType="begin"/>
      </w:r>
      <w:r>
        <w:instrText xml:space="preserve"> SEQ Figure \* ARABIC </w:instrText>
      </w:r>
      <w:r>
        <w:fldChar w:fldCharType="separate"/>
      </w:r>
      <w:r w:rsidR="001F4D75">
        <w:rPr>
          <w:noProof/>
        </w:rPr>
        <w:t>84</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2619"/>
      <w:bookmarkEnd w:id="2620"/>
      <w:bookmarkEnd w:id="2621"/>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759450" cy="1421403"/>
                    </a:xfrm>
                    <a:prstGeom prst="rect">
                      <a:avLst/>
                    </a:prstGeom>
                  </pic:spPr>
                </pic:pic>
              </a:graphicData>
            </a:graphic>
          </wp:inline>
        </w:drawing>
      </w:r>
    </w:p>
    <w:p w14:paraId="33E62F61" w14:textId="1AB504A6" w:rsidR="0036320E" w:rsidRDefault="0036320E" w:rsidP="0036320E">
      <w:pPr>
        <w:pStyle w:val="Beschriftung"/>
      </w:pPr>
      <w:bookmarkStart w:id="2622" w:name="_Toc76030610"/>
      <w:bookmarkStart w:id="2623" w:name="_Toc94530895"/>
      <w:bookmarkStart w:id="2624" w:name="_Toc99614735"/>
      <w:r>
        <w:t xml:space="preserve">Figure </w:t>
      </w:r>
      <w:r>
        <w:fldChar w:fldCharType="begin"/>
      </w:r>
      <w:r>
        <w:instrText xml:space="preserve"> SEQ Figure \* ARABIC </w:instrText>
      </w:r>
      <w:r>
        <w:fldChar w:fldCharType="separate"/>
      </w:r>
      <w:r w:rsidR="001F4D75">
        <w:rPr>
          <w:noProof/>
        </w:rPr>
        <w:t>85</w:t>
      </w:r>
      <w:r>
        <w:fldChar w:fldCharType="end"/>
      </w:r>
      <w:r>
        <w:t xml:space="preserve">: A regular intermittent weld with </w:t>
      </w:r>
      <w:r w:rsidRPr="00FC57E0">
        <w:t>'n'</w:t>
      </w:r>
      <w:r>
        <w:t xml:space="preserve"> segments and </w:t>
      </w:r>
      <w:r w:rsidRPr="00FC57E0">
        <w:t>'n-1'</w:t>
      </w:r>
      <w:r>
        <w:t xml:space="preserve"> spacings between segments.</w:t>
      </w:r>
      <w:bookmarkEnd w:id="2622"/>
      <w:bookmarkEnd w:id="2623"/>
      <w:bookmarkEnd w:id="2624"/>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r>
              <w:t>first_spacing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r>
              <w:t>last_spacing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r w:rsidRPr="002B388E">
              <w:t>num_segments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r>
        <w:t xml:space="preserve">. </w:t>
      </w:r>
      <w:r w:rsidR="004E428E">
        <w:t xml:space="preserve"> </w:t>
      </w:r>
      <w:r>
        <w:t>The effective welded length, L, is:</w:t>
      </w:r>
    </w:p>
    <w:p w14:paraId="188208B8" w14:textId="77777777" w:rsidR="0036320E" w:rsidRDefault="008A1D7C"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5895EEB5" w:rsidR="0036320E" w:rsidRDefault="0036320E" w:rsidP="0007274A">
            <w:pPr>
              <w:pStyle w:val="Beschriftung"/>
              <w:jc w:val="right"/>
            </w:pPr>
            <w:bookmarkStart w:id="2625" w:name="_Ref69246368"/>
            <w:r>
              <w:t xml:space="preserve">Equation </w:t>
            </w:r>
            <w:r>
              <w:fldChar w:fldCharType="begin"/>
            </w:r>
            <w:r>
              <w:instrText xml:space="preserve"> SEQ Equation \* ARABIC </w:instrText>
            </w:r>
            <w:r>
              <w:fldChar w:fldCharType="separate"/>
            </w:r>
            <w:r w:rsidR="001F4D75">
              <w:rPr>
                <w:noProof/>
              </w:rPr>
              <w:t>1</w:t>
            </w:r>
            <w:r>
              <w:fldChar w:fldCharType="end"/>
            </w:r>
            <w:bookmarkEnd w:id="2625"/>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6F30CA0C" w:rsidR="0036320E" w:rsidRDefault="0036320E" w:rsidP="0007274A">
            <w:pPr>
              <w:pStyle w:val="Beschriftung"/>
              <w:jc w:val="right"/>
            </w:pPr>
            <w:bookmarkStart w:id="2626" w:name="_Ref69243596"/>
            <w:r>
              <w:t xml:space="preserve">Equation </w:t>
            </w:r>
            <w:r>
              <w:fldChar w:fldCharType="begin"/>
            </w:r>
            <w:r>
              <w:instrText xml:space="preserve"> SEQ Equation \* ARABIC </w:instrText>
            </w:r>
            <w:r>
              <w:fldChar w:fldCharType="separate"/>
            </w:r>
            <w:r w:rsidR="001F4D75">
              <w:rPr>
                <w:noProof/>
              </w:rPr>
              <w:t>2</w:t>
            </w:r>
            <w:r>
              <w:fldChar w:fldCharType="end"/>
            </w:r>
            <w:bookmarkEnd w:id="2626"/>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w:t>
      </w:r>
      <w:proofErr w:type="spellStart"/>
      <w:r>
        <w:t>χMCF</w:t>
      </w:r>
      <w:proofErr w:type="spellEnd"/>
      <w:r>
        <w:t xml:space="preserve">.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786EE871" w:rsidR="0036320E" w:rsidRDefault="0036320E" w:rsidP="0007274A">
            <w:pPr>
              <w:jc w:val="center"/>
            </w:pPr>
            <w:proofErr w:type="spellStart"/>
            <w:r>
              <w:rPr>
                <w:lang w:val="de-DE"/>
              </w:rPr>
              <w:t>from</w:t>
            </w:r>
            <w:proofErr w:type="spellEnd"/>
            <w:r>
              <w:rPr>
                <w:lang w:val="de-DE"/>
              </w:rPr>
              <w:t xml:space="preserve"> </w:t>
            </w:r>
            <w:r>
              <w:rPr>
                <w:lang w:val="de-DE"/>
              </w:rPr>
              <w:fldChar w:fldCharType="begin"/>
            </w:r>
            <w:r>
              <w:rPr>
                <w:lang w:val="de-DE"/>
              </w:rPr>
              <w:instrText xml:space="preserve"> REF _Ref69243596 \h  \* MERGEFORMAT </w:instrText>
            </w:r>
            <w:r>
              <w:rPr>
                <w:lang w:val="de-DE"/>
              </w:rPr>
            </w:r>
            <w:r>
              <w:rPr>
                <w:lang w:val="de-DE"/>
              </w:rPr>
              <w:fldChar w:fldCharType="separate"/>
            </w:r>
            <w:r w:rsidR="001F4D75">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8A1D7C"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8A1D7C"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3DB91DAD" w:rsidR="0036320E" w:rsidRDefault="0036320E" w:rsidP="0007274A">
            <w:pPr>
              <w:jc w:val="center"/>
            </w:pPr>
            <w:proofErr w:type="spellStart"/>
            <w:r>
              <w:rPr>
                <w:lang w:val="de-DE"/>
              </w:rPr>
              <w:t>from</w:t>
            </w:r>
            <w:proofErr w:type="spellEnd"/>
            <w:r>
              <w:rPr>
                <w:lang w:val="de-DE"/>
              </w:rPr>
              <w:t xml:space="preserve"> </w:t>
            </w:r>
            <w:r>
              <w:rPr>
                <w:lang w:val="de-DE"/>
              </w:rPr>
              <w:fldChar w:fldCharType="begin"/>
            </w:r>
            <w:r>
              <w:rPr>
                <w:lang w:val="de-DE"/>
              </w:rPr>
              <w:instrText xml:space="preserve"> REF _Ref69243596 \h  \* MERGEFORMAT </w:instrText>
            </w:r>
            <w:r>
              <w:rPr>
                <w:lang w:val="de-DE"/>
              </w:rPr>
            </w:r>
            <w:r>
              <w:rPr>
                <w:lang w:val="de-DE"/>
              </w:rPr>
              <w:fldChar w:fldCharType="separate"/>
            </w:r>
            <w:r w:rsidR="001F4D75">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8A1D7C"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8A1D7C"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0B138B91" w:rsidR="0036320E" w:rsidRDefault="0036320E" w:rsidP="0007274A">
            <w:pPr>
              <w:jc w:val="center"/>
            </w:pPr>
            <w:r>
              <w:fldChar w:fldCharType="begin"/>
            </w:r>
            <w:r>
              <w:instrText xml:space="preserve"> REF _Ref69246368 \h </w:instrText>
            </w:r>
            <w:r>
              <w:fldChar w:fldCharType="separate"/>
            </w:r>
            <w:r w:rsidR="001F4D75">
              <w:t xml:space="preserve">Equation </w:t>
            </w:r>
            <w:r w:rsidR="001F4D75">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8A1D7C"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8A1D7C"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5AC6D07F" w:rsidR="0036320E" w:rsidRPr="00AB3D78" w:rsidRDefault="0036320E" w:rsidP="0007274A">
            <w:pPr>
              <w:pStyle w:val="Beschriftung"/>
              <w:jc w:val="right"/>
            </w:pPr>
            <w:bookmarkStart w:id="2627" w:name="_Ref69248254"/>
            <w:r>
              <w:t xml:space="preserve">Equation </w:t>
            </w:r>
            <w:r>
              <w:fldChar w:fldCharType="begin"/>
            </w:r>
            <w:r>
              <w:instrText xml:space="preserve"> SEQ Equation \* ARABIC </w:instrText>
            </w:r>
            <w:r>
              <w:fldChar w:fldCharType="separate"/>
            </w:r>
            <w:r w:rsidR="001F4D75">
              <w:rPr>
                <w:noProof/>
              </w:rPr>
              <w:t>3</w:t>
            </w:r>
            <w:r>
              <w:fldChar w:fldCharType="end"/>
            </w:r>
            <w:bookmarkEnd w:id="2627"/>
          </w:p>
        </w:tc>
      </w:tr>
      <w:tr w:rsidR="0036320E" w14:paraId="5028CFE3" w14:textId="77777777" w:rsidTr="0007274A">
        <w:tc>
          <w:tcPr>
            <w:tcW w:w="2903" w:type="dxa"/>
            <w:vAlign w:val="center"/>
          </w:tcPr>
          <w:p w14:paraId="0DA13778" w14:textId="18E292AB"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1F4D75">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8A1D7C"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37024943" w:rsidR="0036320E" w:rsidRDefault="0036320E" w:rsidP="0007274A">
            <w:pPr>
              <w:keepNext/>
              <w:jc w:val="center"/>
            </w:pPr>
            <w:r>
              <w:t xml:space="preserve">substituted </w:t>
            </w:r>
            <w:r>
              <w:fldChar w:fldCharType="begin"/>
            </w:r>
            <w:r>
              <w:instrText xml:space="preserve"> REF _Ref69248254 \h </w:instrText>
            </w:r>
            <w:r>
              <w:fldChar w:fldCharType="separate"/>
            </w:r>
            <w:r w:rsidR="001F4D75">
              <w:t xml:space="preserve">Equation </w:t>
            </w:r>
            <w:r w:rsidR="001F4D75">
              <w:rPr>
                <w:noProof/>
              </w:rPr>
              <w:t>3</w:t>
            </w:r>
            <w:r>
              <w:fldChar w:fldCharType="end"/>
            </w:r>
          </w:p>
        </w:tc>
      </w:tr>
      <w:tr w:rsidR="0036320E" w14:paraId="1AD25753" w14:textId="77777777" w:rsidTr="0007274A">
        <w:tc>
          <w:tcPr>
            <w:tcW w:w="2903" w:type="dxa"/>
          </w:tcPr>
          <w:p w14:paraId="400C0C13" w14:textId="77777777" w:rsidR="0036320E" w:rsidRPr="00A72019" w:rsidRDefault="008A1D7C"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8A1D7C"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8A1D7C"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8A1D7C"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2628" w:name="_Toc99614646"/>
      <w:r w:rsidRPr="0007274A">
        <w:rPr>
          <w:b w:val="0"/>
          <w:bCs/>
          <w:lang w:val="en-US"/>
        </w:rPr>
        <w:t>(informative)</w:t>
      </w:r>
      <w:r>
        <w:rPr>
          <w:lang w:val="en-US"/>
        </w:rPr>
        <w:br/>
      </w:r>
      <w:r>
        <w:rPr>
          <w:lang w:val="en-US"/>
        </w:rPr>
        <w:br/>
      </w:r>
      <w:bookmarkStart w:id="2629" w:name="_Hlk83050013"/>
      <w:r w:rsidR="00741F4D">
        <w:rPr>
          <w:lang w:val="en-US"/>
        </w:rPr>
        <w:t>Federative</w:t>
      </w:r>
      <w:r w:rsidR="00F94939">
        <w:rPr>
          <w:lang w:val="en-US"/>
        </w:rPr>
        <w:t xml:space="preserve"> use of </w:t>
      </w:r>
      <w:proofErr w:type="spellStart"/>
      <w:r w:rsidR="00741F4D" w:rsidRPr="007836EA">
        <w:t>χ</w:t>
      </w:r>
      <w:r w:rsidR="00741F4D">
        <w:t>MCF</w:t>
      </w:r>
      <w:proofErr w:type="spellEnd"/>
      <w:r w:rsidR="00741F4D">
        <w:rPr>
          <w:lang w:val="en-US"/>
        </w:rPr>
        <w:t xml:space="preserve"> with </w:t>
      </w:r>
      <w:r w:rsidR="006F7241">
        <w:rPr>
          <w:lang w:val="en-US"/>
        </w:rPr>
        <w:t>ISO 10303-242</w:t>
      </w:r>
      <w:bookmarkEnd w:id="2628"/>
      <w:bookmarkEnd w:id="2629"/>
    </w:p>
    <w:p w14:paraId="2D6CACD7" w14:textId="479BC908" w:rsidR="004163E0" w:rsidRPr="00931307" w:rsidRDefault="004163E0" w:rsidP="004163E0">
      <w:r>
        <w:t xml:space="preserve">According to </w:t>
      </w:r>
      <w:r w:rsidRPr="004163E0">
        <w:t>the widespread use of ISO</w:t>
      </w:r>
      <w:r w:rsidR="00B42AD7">
        <w:t> </w:t>
      </w:r>
      <w:r w:rsidRPr="004163E0">
        <w:t xml:space="preserve">10303-242, it is important to describe the federated use of </w:t>
      </w:r>
      <w:proofErr w:type="spellStart"/>
      <w:r w:rsidR="00B42AD7">
        <w:t>χMCF</w:t>
      </w:r>
      <w:proofErr w:type="spellEnd"/>
      <w:r w:rsidRPr="004163E0">
        <w:t xml:space="preserve"> together with </w:t>
      </w:r>
      <w:r w:rsidR="00B42AD7" w:rsidRPr="004163E0">
        <w:t>ISO</w:t>
      </w:r>
      <w:r w:rsidR="00B42AD7">
        <w:t> </w:t>
      </w:r>
      <w:r w:rsidR="00B42AD7" w:rsidRPr="004163E0">
        <w:t>10303-242</w:t>
      </w:r>
      <w:r w:rsidRPr="004163E0">
        <w:t>.</w:t>
      </w:r>
      <w:r w:rsidR="00B42AD7">
        <w:t xml:space="preserve"> </w:t>
      </w:r>
    </w:p>
    <w:p w14:paraId="4DCF037F" w14:textId="6017EB2C" w:rsidR="00F94939" w:rsidRDefault="00741F4D" w:rsidP="00F94939">
      <w:pPr>
        <w:pStyle w:val="a2"/>
        <w:numPr>
          <w:ilvl w:val="1"/>
          <w:numId w:val="3"/>
        </w:numPr>
        <w:tabs>
          <w:tab w:val="clear" w:pos="501"/>
          <w:tab w:val="num" w:pos="360"/>
        </w:tabs>
        <w:ind w:left="0"/>
      </w:pPr>
      <w:bookmarkStart w:id="2630" w:name="_Toc99614647"/>
      <w:r>
        <w:t>General principles</w:t>
      </w:r>
      <w:bookmarkEnd w:id="2630"/>
      <w:r w:rsidR="00B42AD7">
        <w:t xml:space="preserve"> </w:t>
      </w:r>
    </w:p>
    <w:p w14:paraId="10A5DA44" w14:textId="30215EAD" w:rsidR="00B42AD7" w:rsidRDefault="00B42AD7" w:rsidP="00B42AD7">
      <w:r>
        <w:t xml:space="preserve">Following general principles apply to the </w:t>
      </w:r>
      <w:r w:rsidRPr="004163E0">
        <w:t xml:space="preserve">federated use of </w:t>
      </w:r>
      <w:proofErr w:type="spellStart"/>
      <w:r w:rsidR="000277B7">
        <w:t>χMCF</w:t>
      </w:r>
      <w:proofErr w:type="spellEnd"/>
      <w:r w:rsidR="000277B7">
        <w:t xml:space="preserve"> </w:t>
      </w:r>
      <w:r w:rsidRPr="004163E0">
        <w:t>together with ISO</w:t>
      </w:r>
      <w:r>
        <w:t> </w:t>
      </w:r>
      <w:r w:rsidRPr="004163E0">
        <w:t>10303-242</w:t>
      </w:r>
      <w:r>
        <w:t xml:space="preserve">: </w:t>
      </w:r>
    </w:p>
    <w:p w14:paraId="192D966A" w14:textId="4BC0B8A9" w:rsidR="00B42AD7" w:rsidRDefault="006F7241" w:rsidP="001B01D6">
      <w:pPr>
        <w:pStyle w:val="Listenabsatz"/>
        <w:numPr>
          <w:ilvl w:val="0"/>
          <w:numId w:val="59"/>
        </w:numPr>
      </w:pPr>
      <w:r>
        <w:t xml:space="preserve">Both standard definitions stay unchanged. </w:t>
      </w:r>
      <w:r w:rsidR="00434959">
        <w:t xml:space="preserve">Federated use shall be described by </w:t>
      </w:r>
      <w:r w:rsidR="00434959" w:rsidRPr="00434959">
        <w:t>recommendations</w:t>
      </w:r>
      <w:r w:rsidR="00434959">
        <w:t xml:space="preserve">, only. </w:t>
      </w:r>
    </w:p>
    <w:p w14:paraId="06FEBB3D" w14:textId="55CC398F" w:rsidR="006F7241" w:rsidRDefault="008D52DC" w:rsidP="001B01D6">
      <w:pPr>
        <w:pStyle w:val="Listenabsatz"/>
        <w:numPr>
          <w:ilvl w:val="0"/>
          <w:numId w:val="59"/>
        </w:numPr>
      </w:pPr>
      <w:r w:rsidRPr="008D52DC">
        <w:t>Clearly defined and delimited roles are assigned to both standards.</w:t>
      </w:r>
      <w:r>
        <w:t xml:space="preserve"> </w:t>
      </w:r>
    </w:p>
    <w:p w14:paraId="16C90303" w14:textId="75B37985" w:rsidR="008D52DC" w:rsidRDefault="008D52DC" w:rsidP="001B01D6">
      <w:pPr>
        <w:pStyle w:val="Listenabsatz"/>
        <w:numPr>
          <w:ilvl w:val="0"/>
          <w:numId w:val="59"/>
        </w:numPr>
      </w:pPr>
      <w:r w:rsidRPr="008D52DC">
        <w:t xml:space="preserve">Redundancies </w:t>
      </w:r>
      <w:r w:rsidR="00D44CF6">
        <w:t>must</w:t>
      </w:r>
      <w:r w:rsidRPr="008D52DC">
        <w:t xml:space="preserve"> be avoided as far as possible.</w:t>
      </w:r>
      <w:r>
        <w:t xml:space="preserve"> </w:t>
      </w:r>
    </w:p>
    <w:p w14:paraId="02B80A02" w14:textId="05FEB885" w:rsidR="00BF60BC" w:rsidRDefault="00BF60BC" w:rsidP="001B01D6">
      <w:pPr>
        <w:pStyle w:val="Listenabsatz"/>
        <w:numPr>
          <w:ilvl w:val="0"/>
          <w:numId w:val="59"/>
        </w:numPr>
      </w:pPr>
      <w:r>
        <w:t xml:space="preserve">In case of unavoidable redundancies, there must be no </w:t>
      </w:r>
      <w:r w:rsidR="007A68CF" w:rsidRPr="007A68CF">
        <w:t xml:space="preserve">inconsistencies </w:t>
      </w:r>
      <w:r>
        <w:t xml:space="preserve">within the set of </w:t>
      </w:r>
      <w:r w:rsidR="00842882" w:rsidRPr="00842882">
        <w:t>federatively</w:t>
      </w:r>
      <w:r w:rsidR="00842882">
        <w:t xml:space="preserve"> </w:t>
      </w:r>
      <w:r>
        <w:t>use</w:t>
      </w:r>
      <w:r w:rsidR="00B318B6">
        <w:t>d</w:t>
      </w:r>
      <w:r>
        <w:t xml:space="preserve"> files. </w:t>
      </w:r>
    </w:p>
    <w:p w14:paraId="3BCD4F55" w14:textId="03173BDA" w:rsidR="006F7241" w:rsidRDefault="00434959" w:rsidP="00B42AD7">
      <w:r>
        <w:t xml:space="preserve">These general principles are implemented by following regulations: </w:t>
      </w:r>
    </w:p>
    <w:p w14:paraId="2D5FD3D1" w14:textId="05187065" w:rsidR="00E26B6D" w:rsidRDefault="00E26B6D" w:rsidP="001B01D6">
      <w:pPr>
        <w:pStyle w:val="Listenabsatz"/>
        <w:numPr>
          <w:ilvl w:val="0"/>
          <w:numId w:val="60"/>
        </w:numPr>
      </w:pPr>
      <w:r w:rsidRPr="00E26B6D">
        <w:t>ISO 10303-242</w:t>
      </w:r>
      <w:r>
        <w:t xml:space="preserve"> contains the usual PLM-type information. </w:t>
      </w:r>
      <w:r w:rsidR="00A5143B">
        <w:t>E</w:t>
      </w:r>
      <w:r>
        <w:t xml:space="preserve">specially, it references the relevant files (let it be CAD native or standard, visualization or </w:t>
      </w:r>
      <w:proofErr w:type="spellStart"/>
      <w:r>
        <w:t>χMCF</w:t>
      </w:r>
      <w:proofErr w:type="spellEnd"/>
      <w:r>
        <w:t>) and defines the location in space, where their content must be instantiated (geometric transformations)</w:t>
      </w:r>
      <w:r w:rsidR="0099082A">
        <w:t>.</w:t>
      </w:r>
      <w:r>
        <w:t xml:space="preserve"> </w:t>
      </w:r>
    </w:p>
    <w:p w14:paraId="3A9EED33" w14:textId="159C9023" w:rsidR="00E26B6D" w:rsidRDefault="00E26B6D" w:rsidP="001B01D6">
      <w:pPr>
        <w:pStyle w:val="Listenabsatz"/>
        <w:numPr>
          <w:ilvl w:val="0"/>
          <w:numId w:val="60"/>
        </w:numPr>
      </w:pPr>
      <w:proofErr w:type="spellStart"/>
      <w:r>
        <w:t>χMCF</w:t>
      </w:r>
      <w:proofErr w:type="spellEnd"/>
      <w:r>
        <w:t xml:space="preserve"> contains </w:t>
      </w:r>
      <w:r w:rsidR="00BF4937">
        <w:t xml:space="preserve">geometrical (position, orientation, length, …), </w:t>
      </w:r>
      <w:r>
        <w:t>technical information of connecting elements</w:t>
      </w:r>
      <w:r w:rsidR="00A5143B">
        <w:t>,</w:t>
      </w:r>
      <w:r>
        <w:t xml:space="preserve"> and the lists of the parts connected, only. </w:t>
      </w:r>
    </w:p>
    <w:p w14:paraId="1B9F5C85" w14:textId="716E709F" w:rsidR="005E786E" w:rsidRDefault="005E786E" w:rsidP="001B01D6">
      <w:pPr>
        <w:pStyle w:val="Listenabsatz"/>
        <w:numPr>
          <w:ilvl w:val="0"/>
          <w:numId w:val="60"/>
        </w:numPr>
      </w:pPr>
      <w:r>
        <w:t xml:space="preserve">In </w:t>
      </w:r>
      <w:r w:rsidRPr="00E26B6D">
        <w:t>ISO 10303-242</w:t>
      </w:r>
      <w:r>
        <w:t>, the element "</w:t>
      </w:r>
      <w:proofErr w:type="spellStart"/>
      <w:r w:rsidRPr="005E786E">
        <w:t>MatedPartAssociation</w:t>
      </w:r>
      <w:proofErr w:type="spellEnd"/>
      <w:r>
        <w:t>"</w:t>
      </w:r>
      <w:r w:rsidRPr="005E786E">
        <w:t xml:space="preserve"> is necessary for technical reasons</w:t>
      </w:r>
      <w:r>
        <w:t xml:space="preserve">. </w:t>
      </w:r>
      <w:r w:rsidR="00DF4C66">
        <w:t>The l</w:t>
      </w:r>
      <w:r w:rsidR="00DF4C66" w:rsidRPr="00DF4C66">
        <w:t xml:space="preserve">ist of </w:t>
      </w:r>
      <w:r w:rsidR="00DF4C66">
        <w:t xml:space="preserve">the </w:t>
      </w:r>
      <w:r w:rsidR="00DF4C66" w:rsidRPr="00DF4C66">
        <w:t xml:space="preserve">part </w:t>
      </w:r>
      <w:r w:rsidR="009B50B7">
        <w:t>numbers</w:t>
      </w:r>
      <w:r w:rsidR="00DF4C66" w:rsidRPr="00DF4C66">
        <w:t xml:space="preserve"> </w:t>
      </w:r>
      <w:r w:rsidR="00DF4C66">
        <w:t xml:space="preserve">of connected parts </w:t>
      </w:r>
      <w:r w:rsidR="00DF4C66" w:rsidRPr="00DF4C66">
        <w:t>is mandatory within it.</w:t>
      </w:r>
      <w:r w:rsidR="00DF4C66">
        <w:t xml:space="preserve"> It must be identical to </w:t>
      </w:r>
      <w:proofErr w:type="spellStart"/>
      <w:r w:rsidR="00DF4C66">
        <w:t>χMCF's</w:t>
      </w:r>
      <w:proofErr w:type="spellEnd"/>
      <w:r w:rsidR="00DF4C66">
        <w:t xml:space="preserve"> </w:t>
      </w:r>
      <w:r w:rsidR="00AC3984" w:rsidRPr="00446313">
        <w:rPr>
          <w:rFonts w:ascii="Courier New" w:hAnsi="Courier New" w:cs="Courier New"/>
          <w:b/>
          <w:i/>
          <w:sz w:val="18"/>
          <w:szCs w:val="18"/>
        </w:rPr>
        <w:t>&lt;</w:t>
      </w:r>
      <w:proofErr w:type="spellStart"/>
      <w:r w:rsidR="000870CB" w:rsidRPr="000870CB">
        <w:rPr>
          <w:rFonts w:ascii="Courier New" w:hAnsi="Courier New" w:cs="Courier New"/>
          <w:b/>
          <w:i/>
          <w:sz w:val="18"/>
          <w:szCs w:val="18"/>
        </w:rPr>
        <w:t>connected_to</w:t>
      </w:r>
      <w:proofErr w:type="spellEnd"/>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p>
    <w:p w14:paraId="165EB3B6" w14:textId="77776143" w:rsidR="000870CB" w:rsidRDefault="000870CB" w:rsidP="001B01D6">
      <w:pPr>
        <w:pStyle w:val="Listenabsatz"/>
        <w:numPr>
          <w:ilvl w:val="0"/>
          <w:numId w:val="60"/>
        </w:numPr>
      </w:pPr>
      <w:r>
        <w:t xml:space="preserve">Consequently, nested </w:t>
      </w:r>
      <w:proofErr w:type="spellStart"/>
      <w:r>
        <w:t>χMCF</w:t>
      </w:r>
      <w:proofErr w:type="spellEnd"/>
      <w:r>
        <w:t xml:space="preserv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t xml:space="preserve"> cannot be used. </w:t>
      </w:r>
      <w:r w:rsidR="00846B9E">
        <w:t>F</w:t>
      </w:r>
      <w:r w:rsidR="00846B9E" w:rsidRPr="00846B9E">
        <w:t>urthermore</w:t>
      </w:r>
      <w:r w:rsidR="00846B9E">
        <w:t xml:space="preserve">, </w:t>
      </w:r>
      <w:r w:rsidR="00F66EBB">
        <w:t>attributes "</w:t>
      </w:r>
      <w:proofErr w:type="spellStart"/>
      <w:r w:rsidR="00F66EBB">
        <w:t>pid</w:t>
      </w:r>
      <w:proofErr w:type="spellEnd"/>
      <w:r w:rsidR="00F66EBB">
        <w:t>" and "</w:t>
      </w:r>
      <w:proofErr w:type="spellStart"/>
      <w:r w:rsidR="00F66EBB">
        <w:t>pname</w:t>
      </w:r>
      <w:proofErr w:type="spellEnd"/>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cannot be used. </w:t>
      </w:r>
    </w:p>
    <w:p w14:paraId="39DB4E10" w14:textId="52BE495F" w:rsidR="000532C5" w:rsidRDefault="000532C5" w:rsidP="001B01D6">
      <w:pPr>
        <w:pStyle w:val="Listenabsatz"/>
        <w:numPr>
          <w:ilvl w:val="0"/>
          <w:numId w:val="60"/>
        </w:numPr>
      </w:pPr>
      <w:proofErr w:type="spellStart"/>
      <w:r>
        <w:t>χMCF</w:t>
      </w:r>
      <w:proofErr w:type="spellEnd"/>
      <w:r>
        <w:t xml:space="preserve"> files are referenced from </w:t>
      </w:r>
      <w:r w:rsidRPr="00E26B6D">
        <w:t>ISO 10303-242</w:t>
      </w:r>
      <w:r>
        <w:t xml:space="preserve"> by means of "external reference". </w:t>
      </w:r>
    </w:p>
    <w:p w14:paraId="4218D5CD" w14:textId="0FDB5C26" w:rsidR="00F94939" w:rsidRDefault="00BF2AE8" w:rsidP="00931307">
      <w:r w:rsidRPr="00F7090C">
        <w:rPr>
          <w:u w:val="single"/>
        </w:rPr>
        <w:t>Note:</w:t>
      </w:r>
      <w:r>
        <w:t xml:space="preserve"> </w:t>
      </w:r>
      <w:r w:rsidR="00731939">
        <w:t xml:space="preserve">In general, </w:t>
      </w:r>
      <w:proofErr w:type="spellStart"/>
      <w:r w:rsidR="00731939" w:rsidRPr="000B5A61">
        <w:rPr>
          <w:lang w:eastAsia="ja-JP"/>
        </w:rPr>
        <w:t>χ</w:t>
      </w:r>
      <w:r w:rsidR="00731939">
        <w:t>MCF</w:t>
      </w:r>
      <w:proofErr w:type="spellEnd"/>
      <w:r w:rsidR="00731939">
        <w:t xml:space="preserve"> files are handled quite similar to CAD files, e.g. if it comes to configuration or version management. </w:t>
      </w:r>
    </w:p>
    <w:p w14:paraId="148A3927" w14:textId="4560E53D" w:rsidR="00731939" w:rsidRDefault="00731939" w:rsidP="00931307"/>
    <w:p w14:paraId="24EDB836" w14:textId="6221B99B" w:rsidR="00822F7D" w:rsidRDefault="00A2591A" w:rsidP="00931307">
      <w:bookmarkStart w:id="2631" w:name="_Hlk85697615"/>
      <w:r>
        <w:rPr>
          <w:noProof/>
        </w:rPr>
        <w:lastRenderedPageBreak/>
        <w:drawing>
          <wp:inline distT="0" distB="0" distL="0" distR="0" wp14:anchorId="14FC5984" wp14:editId="1625ADC1">
            <wp:extent cx="6015790" cy="4469901"/>
            <wp:effectExtent l="0" t="0" r="0" b="698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041097" cy="4488705"/>
                    </a:xfrm>
                    <a:prstGeom prst="rect">
                      <a:avLst/>
                    </a:prstGeom>
                    <a:noFill/>
                  </pic:spPr>
                </pic:pic>
              </a:graphicData>
            </a:graphic>
          </wp:inline>
        </w:drawing>
      </w:r>
    </w:p>
    <w:p w14:paraId="50BED00F" w14:textId="1ACAF3DC" w:rsidR="00822F7D" w:rsidRDefault="00822F7D" w:rsidP="00541575">
      <w:pPr>
        <w:pStyle w:val="Beschriftung"/>
      </w:pPr>
      <w:bookmarkStart w:id="2632" w:name="_Ref97730893"/>
      <w:bookmarkStart w:id="2633" w:name="_Ref97730874"/>
      <w:bookmarkStart w:id="2634" w:name="_Toc99614736"/>
      <w:r>
        <w:t xml:space="preserve">Figure </w:t>
      </w:r>
      <w:r>
        <w:fldChar w:fldCharType="begin"/>
      </w:r>
      <w:r>
        <w:instrText xml:space="preserve"> SEQ Figure \* ARABIC </w:instrText>
      </w:r>
      <w:r>
        <w:fldChar w:fldCharType="separate"/>
      </w:r>
      <w:r w:rsidR="001F4D75">
        <w:rPr>
          <w:noProof/>
        </w:rPr>
        <w:t>86</w:t>
      </w:r>
      <w:r>
        <w:fldChar w:fldCharType="end"/>
      </w:r>
      <w:bookmarkEnd w:id="2632"/>
      <w:r>
        <w:t xml:space="preserve">: References in STEP file to related </w:t>
      </w:r>
      <w:r w:rsidRPr="00541575">
        <w:rPr>
          <w:rFonts w:ascii="Symbol" w:hAnsi="Symbol"/>
        </w:rPr>
        <w:t>c</w:t>
      </w:r>
      <w:r>
        <w:t>MCF file</w:t>
      </w:r>
      <w:bookmarkEnd w:id="2633"/>
      <w:bookmarkEnd w:id="2634"/>
    </w:p>
    <w:p w14:paraId="17C9EE20" w14:textId="44942B79" w:rsidR="0007298D" w:rsidRDefault="00E14E78" w:rsidP="00931307">
      <w:r>
        <w:fldChar w:fldCharType="begin"/>
      </w:r>
      <w:r>
        <w:instrText xml:space="preserve"> REF _Ref97730893 \h </w:instrText>
      </w:r>
      <w:r>
        <w:fldChar w:fldCharType="separate"/>
      </w:r>
      <w:r w:rsidR="001F4D75">
        <w:t xml:space="preserve">Figure </w:t>
      </w:r>
      <w:r w:rsidR="001F4D75">
        <w:rPr>
          <w:noProof/>
        </w:rPr>
        <w:t>86</w:t>
      </w:r>
      <w:r>
        <w:fldChar w:fldCharType="end"/>
      </w:r>
      <w:r>
        <w:t xml:space="preserve"> </w:t>
      </w:r>
      <w:r w:rsidR="00A2591A">
        <w:t>depicts</w:t>
      </w:r>
      <w:r>
        <w:t xml:space="preserve"> how the STEP AP 242 file </w:t>
      </w:r>
      <w:r w:rsidR="00375E10">
        <w:t>refers to</w:t>
      </w:r>
      <w:r>
        <w:t xml:space="preserve"> the </w:t>
      </w:r>
      <w:r w:rsidRPr="00541575">
        <w:rPr>
          <w:rFonts w:ascii="Symbol" w:hAnsi="Symbol"/>
        </w:rPr>
        <w:t>c</w:t>
      </w:r>
      <w:r>
        <w:t xml:space="preserve">MCF file for </w:t>
      </w:r>
      <w:r w:rsidR="00375E10">
        <w:t>an</w:t>
      </w:r>
      <w:r>
        <w:t xml:space="preserve"> </w:t>
      </w:r>
      <w:r w:rsidR="00375E10">
        <w:t xml:space="preserve">example </w:t>
      </w:r>
      <w:r>
        <w:t>assembly</w:t>
      </w:r>
      <w:r w:rsidR="00375E10">
        <w:t xml:space="preserve"> </w:t>
      </w:r>
      <w:r w:rsidR="00567DFC">
        <w:t xml:space="preserve">which was taken from </w:t>
      </w:r>
      <w:r w:rsidR="00375E10">
        <w:fldChar w:fldCharType="begin"/>
      </w:r>
      <w:r w:rsidR="00375E10">
        <w:instrText xml:space="preserve"> REF _Ref97731124 \h </w:instrText>
      </w:r>
      <w:r w:rsidR="00375E10">
        <w:fldChar w:fldCharType="separate"/>
      </w:r>
      <w:r w:rsidR="001F4D75">
        <w:t xml:space="preserve">Figure </w:t>
      </w:r>
      <w:r w:rsidR="001F4D75">
        <w:rPr>
          <w:noProof/>
        </w:rPr>
        <w:t>2</w:t>
      </w:r>
      <w:r w:rsidR="00375E10">
        <w:fldChar w:fldCharType="end"/>
      </w:r>
      <w:r w:rsidR="00375E10">
        <w:t xml:space="preserve">. The </w:t>
      </w:r>
      <w:r w:rsidR="00E76409">
        <w:t xml:space="preserve">complete </w:t>
      </w:r>
      <w:r w:rsidR="00375E10">
        <w:t xml:space="preserve">assembly </w:t>
      </w:r>
      <w:r w:rsidR="00E76409">
        <w:t xml:space="preserve">named </w:t>
      </w:r>
      <w:r w:rsidR="00375E10">
        <w:t>“AS</w:t>
      </w:r>
      <w:r w:rsidR="00250A77">
        <w:t>_</w:t>
      </w:r>
      <w:r w:rsidR="00375E10">
        <w:t>1” consists of 3 parts (“P</w:t>
      </w:r>
      <w:r w:rsidR="00250A77">
        <w:t>_</w:t>
      </w:r>
      <w:r w:rsidR="00375E10">
        <w:t>A”, P</w:t>
      </w:r>
      <w:r w:rsidR="00250A77">
        <w:t>_</w:t>
      </w:r>
      <w:r w:rsidR="00375E10">
        <w:t>B”, P</w:t>
      </w:r>
      <w:r w:rsidR="00250A77">
        <w:t>_</w:t>
      </w:r>
      <w:r w:rsidR="00375E10">
        <w:t>C”) which are logically linked via “</w:t>
      </w:r>
      <w:proofErr w:type="spellStart"/>
      <w:r w:rsidR="00375E10">
        <w:t>MatingDefinition</w:t>
      </w:r>
      <w:proofErr w:type="spellEnd"/>
      <w:r w:rsidR="00375E10">
        <w:t xml:space="preserve">” in the STEP file. The </w:t>
      </w:r>
      <w:r w:rsidR="00375E10" w:rsidRPr="00541575">
        <w:rPr>
          <w:rFonts w:ascii="Symbol" w:hAnsi="Symbol"/>
        </w:rPr>
        <w:t>c</w:t>
      </w:r>
      <w:r w:rsidR="00375E10">
        <w:t xml:space="preserve">MCF-file which contains all the </w:t>
      </w:r>
      <w:r w:rsidR="00590524">
        <w:t xml:space="preserve">detailed </w:t>
      </w:r>
      <w:r w:rsidR="00375E10">
        <w:t xml:space="preserve">joining information </w:t>
      </w:r>
      <w:r w:rsidR="00567DFC">
        <w:t>is external to the STEP AP242 file and is referenced by “</w:t>
      </w:r>
      <w:proofErr w:type="spellStart"/>
      <w:r w:rsidR="00567DFC">
        <w:t>DocumentAssignment</w:t>
      </w:r>
      <w:proofErr w:type="spellEnd"/>
      <w:r w:rsidR="00567DFC">
        <w:t>”. The 3 parts of the assembly are associated to the assembly by 3 “</w:t>
      </w:r>
      <w:proofErr w:type="spellStart"/>
      <w:r w:rsidR="00567DFC">
        <w:t>MatingAssociation”s</w:t>
      </w:r>
      <w:proofErr w:type="spellEnd"/>
      <w:r w:rsidR="00567DFC">
        <w:t>. The actual geometry of the 3 parts is again defined in separate files external to the AP242 file by “</w:t>
      </w:r>
      <w:proofErr w:type="spellStart"/>
      <w:r w:rsidR="00567DFC">
        <w:t>DocumentAssignment”s</w:t>
      </w:r>
      <w:proofErr w:type="spellEnd"/>
      <w:r w:rsidR="00567DFC">
        <w:t xml:space="preserve">. In summary, the AP242 file contains the logical structure of the assembly, whereas the detailed physical design information, such as part geometries and details of the </w:t>
      </w:r>
      <w:r w:rsidR="00B80E51">
        <w:t xml:space="preserve">connections or joints </w:t>
      </w:r>
      <w:r w:rsidR="00567DFC">
        <w:t xml:space="preserve">are described in external files which are referenced </w:t>
      </w:r>
      <w:r w:rsidR="00B80E51">
        <w:t>by</w:t>
      </w:r>
      <w:r w:rsidR="00567DFC">
        <w:t xml:space="preserve"> </w:t>
      </w:r>
      <w:r w:rsidR="00B80E51">
        <w:t xml:space="preserve">the </w:t>
      </w:r>
      <w:r w:rsidR="00567DFC">
        <w:t>AP242</w:t>
      </w:r>
      <w:r w:rsidR="00B80E51">
        <w:t xml:space="preserve"> file</w:t>
      </w:r>
      <w:r w:rsidR="00567DFC">
        <w:t>.</w:t>
      </w:r>
    </w:p>
    <w:bookmarkEnd w:id="2631"/>
    <w:p w14:paraId="78CD9C76" w14:textId="77777777" w:rsidR="002D782E" w:rsidRPr="00931307" w:rsidRDefault="002D782E" w:rsidP="00931307"/>
    <w:p w14:paraId="2F472891" w14:textId="25EA54AD" w:rsidR="00F94939" w:rsidRPr="007055D9" w:rsidRDefault="00F94939" w:rsidP="009E48B8">
      <w:pPr>
        <w:pStyle w:val="a2"/>
        <w:numPr>
          <w:ilvl w:val="1"/>
          <w:numId w:val="3"/>
        </w:numPr>
        <w:tabs>
          <w:tab w:val="clear" w:pos="501"/>
          <w:tab w:val="num" w:pos="360"/>
        </w:tabs>
        <w:ind w:left="0"/>
      </w:pPr>
      <w:bookmarkStart w:id="2635" w:name="_Toc99614648"/>
      <w:r w:rsidRPr="00931307">
        <w:t>Cross</w:t>
      </w:r>
      <w:r>
        <w:t>-Reference</w:t>
      </w:r>
      <w:r w:rsidR="0050351B">
        <w:t xml:space="preserve">s </w:t>
      </w:r>
      <w:r>
        <w:t xml:space="preserve">between </w:t>
      </w:r>
      <w:r w:rsidR="006F7241">
        <w:t>ISO 10303-242</w:t>
      </w:r>
      <w:r w:rsidR="00741F4D">
        <w:t xml:space="preserve"> and</w:t>
      </w:r>
      <w:r w:rsidR="00563419">
        <w:t xml:space="preserve"> </w:t>
      </w:r>
      <w:proofErr w:type="spellStart"/>
      <w:r w:rsidRPr="007836EA">
        <w:t>χ</w:t>
      </w:r>
      <w:r>
        <w:t>MCF</w:t>
      </w:r>
      <w:bookmarkEnd w:id="2635"/>
      <w:proofErr w:type="spellEnd"/>
      <w:r w:rsidR="000277B7">
        <w:t xml:space="preserve"> </w:t>
      </w:r>
    </w:p>
    <w:p w14:paraId="045D2019" w14:textId="5BAE697F" w:rsidR="000277B7" w:rsidRDefault="000277B7" w:rsidP="000277B7">
      <w:pPr>
        <w:keepNext/>
      </w:pPr>
      <w:r>
        <w:t xml:space="preserve">Both standards, </w:t>
      </w:r>
      <w:proofErr w:type="spellStart"/>
      <w:r>
        <w:t>χMCF</w:t>
      </w:r>
      <w:proofErr w:type="spellEnd"/>
      <w:r>
        <w:t xml:space="preserve"> and</w:t>
      </w:r>
      <w:r w:rsidRPr="004163E0">
        <w:t xml:space="preserve"> ISO</w:t>
      </w:r>
      <w:r>
        <w:t> </w:t>
      </w:r>
      <w:r w:rsidRPr="004163E0">
        <w:t>10303-242</w:t>
      </w:r>
      <w:r>
        <w:t xml:space="preserve">, contain elements which on first glance may potentially match. However, there is </w:t>
      </w:r>
      <w:r w:rsidRPr="000277B7">
        <w:rPr>
          <w:i/>
        </w:rPr>
        <w:t>only one</w:t>
      </w:r>
      <w:r>
        <w:t xml:space="preserve"> pair of matching elements, as is explained by following table: </w:t>
      </w:r>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proofErr w:type="spellStart"/>
            <w:r w:rsidRPr="007836EA">
              <w:rPr>
                <w:b/>
                <w:bCs/>
                <w:sz w:val="26"/>
                <w:szCs w:val="26"/>
              </w:rPr>
              <w:t>χ</w:t>
            </w:r>
            <w:r w:rsidR="0007274A" w:rsidRPr="00864C94">
              <w:rPr>
                <w:b/>
                <w:bCs/>
                <w:sz w:val="26"/>
                <w:szCs w:val="26"/>
              </w:rPr>
              <w:t>MCF</w:t>
            </w:r>
            <w:proofErr w:type="spellEnd"/>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595051" w:rsidRPr="00595051" w14:paraId="4A7D0822" w14:textId="77777777" w:rsidTr="007B3FE9">
        <w:trPr>
          <w:cantSplit/>
          <w:trHeight w:val="383"/>
        </w:trPr>
        <w:tc>
          <w:tcPr>
            <w:tcW w:w="3234" w:type="dxa"/>
          </w:tcPr>
          <w:p w14:paraId="4B4A9598" w14:textId="77777777" w:rsidR="0007274A" w:rsidRPr="00595051" w:rsidRDefault="0007274A" w:rsidP="0007274A">
            <w:r w:rsidRPr="00595051">
              <w:t>connection_group</w:t>
            </w:r>
          </w:p>
        </w:tc>
        <w:tc>
          <w:tcPr>
            <w:tcW w:w="3234" w:type="dxa"/>
          </w:tcPr>
          <w:p w14:paraId="0759BEFD" w14:textId="77777777" w:rsidR="0007274A" w:rsidRPr="00595051" w:rsidRDefault="0007274A" w:rsidP="0007274A">
            <w:r w:rsidRPr="00595051">
              <w:t>MatingDefinition</w:t>
            </w:r>
          </w:p>
        </w:tc>
        <w:tc>
          <w:tcPr>
            <w:tcW w:w="3234" w:type="dxa"/>
          </w:tcPr>
          <w:p w14:paraId="1900B06D" w14:textId="4039A8CF" w:rsidR="0007274A" w:rsidRPr="00595051" w:rsidRDefault="000923B7" w:rsidP="0007274A">
            <w:r w:rsidRPr="00595051">
              <w:t xml:space="preserve">MatingDefinition points to part version of assembly, which is irrelevant for </w:t>
            </w:r>
            <w:r w:rsidR="00F05698" w:rsidRPr="00595051">
              <w:t>χMCF</w:t>
            </w:r>
            <w:r w:rsidRPr="00595051">
              <w:t xml:space="preserve">. Hence, there is no correlation between both XML elements. </w:t>
            </w:r>
            <w:r w:rsidR="00D74714" w:rsidRPr="00595051">
              <w:t xml:space="preserve"> </w:t>
            </w:r>
          </w:p>
        </w:tc>
      </w:tr>
      <w:tr w:rsidR="00595051" w:rsidRPr="00595051" w14:paraId="60BB6560" w14:textId="77777777" w:rsidTr="007B3FE9">
        <w:trPr>
          <w:cantSplit/>
          <w:trHeight w:val="383"/>
        </w:trPr>
        <w:tc>
          <w:tcPr>
            <w:tcW w:w="3234" w:type="dxa"/>
          </w:tcPr>
          <w:p w14:paraId="39ADE595" w14:textId="77777777" w:rsidR="0007274A" w:rsidRPr="00595051" w:rsidRDefault="0007274A" w:rsidP="0007274A">
            <w:r w:rsidRPr="00595051">
              <w:lastRenderedPageBreak/>
              <w:t xml:space="preserve">   +  connected_to</w:t>
            </w:r>
          </w:p>
        </w:tc>
        <w:tc>
          <w:tcPr>
            <w:tcW w:w="3234" w:type="dxa"/>
          </w:tcPr>
          <w:p w14:paraId="5F4D47D0" w14:textId="1E46950F" w:rsidR="0007274A" w:rsidRPr="00595051" w:rsidRDefault="0007274A" w:rsidP="0007274A">
            <w:r w:rsidRPr="00595051">
              <w:t>MatedPartAssociation</w:t>
            </w:r>
            <w:r w:rsidR="00CC7E17" w:rsidRPr="00595051">
              <w:t xml:space="preserve"> </w:t>
            </w:r>
          </w:p>
        </w:tc>
        <w:tc>
          <w:tcPr>
            <w:tcW w:w="3234" w:type="dxa"/>
          </w:tcPr>
          <w:p w14:paraId="32C8E9BA" w14:textId="4FB4E291" w:rsidR="0007274A" w:rsidRPr="00595051" w:rsidRDefault="00CC7E17" w:rsidP="0007274A">
            <w:r w:rsidRPr="00595051">
              <w:t xml:space="preserve">MatedPartAssociation contains </w:t>
            </w:r>
            <w:r w:rsidR="002504F2" w:rsidRPr="00595051">
              <w:t xml:space="preserve">geometric </w:t>
            </w:r>
            <w:r w:rsidRPr="00595051">
              <w:t xml:space="preserve">transformation, hence is necessary. </w:t>
            </w:r>
            <w:r w:rsidRPr="00595051">
              <w:br/>
              <w:t xml:space="preserve">List of part codes is mandatory within it. </w:t>
            </w:r>
          </w:p>
        </w:tc>
      </w:tr>
      <w:tr w:rsidR="00595051" w:rsidRPr="00595051" w14:paraId="3E56DEBD" w14:textId="77777777" w:rsidTr="007B3FE9">
        <w:trPr>
          <w:cantSplit/>
          <w:trHeight w:val="383"/>
        </w:trPr>
        <w:tc>
          <w:tcPr>
            <w:tcW w:w="3234" w:type="dxa"/>
          </w:tcPr>
          <w:p w14:paraId="102D07CB" w14:textId="77777777" w:rsidR="0007274A" w:rsidRPr="00595051" w:rsidRDefault="0007274A" w:rsidP="0007274A">
            <w:r w:rsidRPr="00595051">
              <w:t xml:space="preserve">   +  connection_list</w:t>
            </w:r>
          </w:p>
        </w:tc>
        <w:tc>
          <w:tcPr>
            <w:tcW w:w="3234" w:type="dxa"/>
          </w:tcPr>
          <w:p w14:paraId="2A90AA26" w14:textId="3E9C10DD" w:rsidR="0007274A" w:rsidRPr="00595051" w:rsidRDefault="0007274A" w:rsidP="0007274A">
            <w:r w:rsidRPr="00595051">
              <w:t>n/a</w:t>
            </w:r>
            <w:r w:rsidR="000923B7" w:rsidRPr="00595051">
              <w:t xml:space="preserve"> </w:t>
            </w:r>
          </w:p>
        </w:tc>
        <w:tc>
          <w:tcPr>
            <w:tcW w:w="3234" w:type="dxa"/>
          </w:tcPr>
          <w:p w14:paraId="0ADC3E83" w14:textId="088B25EE" w:rsidR="0007274A" w:rsidRPr="00595051" w:rsidRDefault="0007274A" w:rsidP="0007274A">
            <w:r w:rsidRPr="00595051">
              <w:t xml:space="preserve">No corresponding entity in </w:t>
            </w:r>
            <w:r w:rsidR="006F7241" w:rsidRPr="00595051">
              <w:t>ISO 10303-242</w:t>
            </w:r>
            <w:r w:rsidRPr="00595051">
              <w:t>.</w:t>
            </w:r>
            <w:r w:rsidR="00013688" w:rsidRPr="00595051">
              <w:t xml:space="preserve"> </w:t>
            </w:r>
          </w:p>
        </w:tc>
      </w:tr>
      <w:tr w:rsidR="00595051" w:rsidRPr="00595051" w14:paraId="3ECA37A8" w14:textId="77777777" w:rsidTr="007B3FE9">
        <w:trPr>
          <w:cantSplit/>
          <w:trHeight w:val="383"/>
        </w:trPr>
        <w:tc>
          <w:tcPr>
            <w:tcW w:w="3234" w:type="dxa"/>
          </w:tcPr>
          <w:p w14:paraId="25ABC683" w14:textId="77777777" w:rsidR="0007274A" w:rsidRPr="00595051" w:rsidRDefault="0007274A" w:rsidP="0007274A">
            <w:r w:rsidRPr="00595051">
              <w:t xml:space="preserve">   +  connection_[012]d</w:t>
            </w:r>
          </w:p>
        </w:tc>
        <w:tc>
          <w:tcPr>
            <w:tcW w:w="3234" w:type="dxa"/>
          </w:tcPr>
          <w:p w14:paraId="49EB5EDD" w14:textId="0347EC2D" w:rsidR="0007274A" w:rsidRPr="00595051" w:rsidRDefault="0007274A" w:rsidP="0007274A">
            <w:r w:rsidRPr="00595051">
              <w:t>MatedPartRelationship</w:t>
            </w:r>
            <w:r w:rsidR="00252D75" w:rsidRPr="00595051">
              <w:t xml:space="preserve"> </w:t>
            </w:r>
          </w:p>
        </w:tc>
        <w:tc>
          <w:tcPr>
            <w:tcW w:w="3234" w:type="dxa"/>
          </w:tcPr>
          <w:p w14:paraId="65A324DE" w14:textId="6074E8C1" w:rsidR="0007274A" w:rsidRPr="00595051" w:rsidRDefault="000923B7" w:rsidP="0007274A">
            <w:r w:rsidRPr="00595051">
              <w:t xml:space="preserve">Semantics of both XML elements </w:t>
            </w:r>
            <w:r w:rsidRPr="00595051">
              <w:br/>
              <w:t xml:space="preserve">does not match exactly. They are just similar. </w:t>
            </w:r>
            <w:r w:rsidRPr="00595051">
              <w:br/>
              <w:t>MatedPartRelationship is not relevant for χMCF use cases</w:t>
            </w:r>
            <w:r w:rsidR="00774861" w:rsidRPr="00595051">
              <w:t>.</w:t>
            </w:r>
            <w:r w:rsidRPr="00595051">
              <w:t xml:space="preserve"> </w:t>
            </w:r>
          </w:p>
        </w:tc>
      </w:tr>
      <w:tr w:rsidR="00595051" w:rsidRPr="00595051" w14:paraId="4D379DF3" w14:textId="77777777" w:rsidTr="007B3FE9">
        <w:trPr>
          <w:cantSplit/>
          <w:trHeight w:val="383"/>
        </w:trPr>
        <w:tc>
          <w:tcPr>
            <w:tcW w:w="3234" w:type="dxa"/>
          </w:tcPr>
          <w:p w14:paraId="6EC60E28" w14:textId="12AA6B51" w:rsidR="0007274A" w:rsidRPr="00595051" w:rsidRDefault="0007274A" w:rsidP="0007274A">
            <w:r w:rsidRPr="00595051">
              <w:t xml:space="preserve">   +   +  connection_[012]d_type</w:t>
            </w:r>
          </w:p>
        </w:tc>
        <w:tc>
          <w:tcPr>
            <w:tcW w:w="3234" w:type="dxa"/>
          </w:tcPr>
          <w:p w14:paraId="3F1A0479" w14:textId="2FC59492" w:rsidR="0007274A" w:rsidRPr="00595051" w:rsidRDefault="00F7079F" w:rsidP="0007274A">
            <w:r w:rsidRPr="00595051">
              <w:t>Mating_Type</w:t>
            </w:r>
          </w:p>
        </w:tc>
        <w:tc>
          <w:tcPr>
            <w:tcW w:w="3234" w:type="dxa"/>
          </w:tcPr>
          <w:p w14:paraId="642A7E2E" w14:textId="31E87878" w:rsidR="0054277F" w:rsidRPr="00595051" w:rsidRDefault="006F7241" w:rsidP="0007274A">
            <w:r w:rsidRPr="00595051">
              <w:t>ISO 10303-242</w:t>
            </w:r>
            <w:r w:rsidR="000923B7" w:rsidRPr="00595051">
              <w:t xml:space="preserve"> </w:t>
            </w:r>
            <w:r w:rsidR="00246C95" w:rsidRPr="00595051">
              <w:t>defines the connection type as attribute within MatedPartRelationship</w:t>
            </w:r>
            <w:r w:rsidR="000923B7" w:rsidRPr="00595051">
              <w:t xml:space="preserve">, which is not relevant (see above). </w:t>
            </w:r>
            <w:r w:rsidR="00054B74" w:rsidRPr="00595051">
              <w:br/>
            </w:r>
            <w:r w:rsidR="0054277F" w:rsidRPr="00595051">
              <w:t>“connection_[012]d_type” is just a placeholder for a specific name, i.e. “spotweld”, “rivet”,</w:t>
            </w:r>
            <w:r w:rsidR="00CD5966" w:rsidRPr="00595051">
              <w:t>”seamweld”,</w:t>
            </w:r>
            <w:r w:rsidR="0054277F" w:rsidRPr="00595051">
              <w:t xml:space="preserve"> … </w:t>
            </w:r>
            <w:r w:rsidR="000923B7" w:rsidRPr="00595051">
              <w:t xml:space="preserve"> </w:t>
            </w:r>
          </w:p>
        </w:tc>
      </w:tr>
      <w:tr w:rsidR="00595051" w:rsidRPr="00595051" w14:paraId="581972E6" w14:textId="77777777" w:rsidTr="007B3FE9">
        <w:trPr>
          <w:cantSplit/>
          <w:trHeight w:val="383"/>
        </w:trPr>
        <w:tc>
          <w:tcPr>
            <w:tcW w:w="3234" w:type="dxa"/>
          </w:tcPr>
          <w:p w14:paraId="69B35B0D" w14:textId="1B9020B4" w:rsidR="0007274A" w:rsidRPr="00595051" w:rsidRDefault="000441A5" w:rsidP="0007274A">
            <w:r w:rsidRPr="00595051">
              <w:t xml:space="preserve">   +   +  </w:t>
            </w:r>
            <w:r w:rsidR="00423700" w:rsidRPr="00595051">
              <w:t xml:space="preserve"> +  </w:t>
            </w:r>
            <w:r w:rsidR="0054277F" w:rsidRPr="00595051">
              <w:t>loc</w:t>
            </w:r>
          </w:p>
        </w:tc>
        <w:tc>
          <w:tcPr>
            <w:tcW w:w="3234" w:type="dxa"/>
          </w:tcPr>
          <w:p w14:paraId="20B8F185" w14:textId="1F078E3A" w:rsidR="0007274A" w:rsidRPr="00595051" w:rsidRDefault="000441A5" w:rsidP="0007274A">
            <w:r w:rsidRPr="00595051">
              <w:t>location</w:t>
            </w:r>
          </w:p>
        </w:tc>
        <w:tc>
          <w:tcPr>
            <w:tcW w:w="3234" w:type="dxa"/>
          </w:tcPr>
          <w:p w14:paraId="72162F17" w14:textId="4E2E061F" w:rsidR="0007274A" w:rsidRPr="00595051" w:rsidRDefault="00423700" w:rsidP="0007274A">
            <w:r w:rsidRPr="00595051">
              <w:t>&lt;loc</w:t>
            </w:r>
            <w:r w:rsidR="00054B74" w:rsidRPr="00595051">
              <w:t>/</w:t>
            </w:r>
            <w:r w:rsidRPr="00595051">
              <w:t xml:space="preserve">&gt; in </w:t>
            </w:r>
            <w:r w:rsidR="00A44CE4" w:rsidRPr="00595051">
              <w:t>χMCF</w:t>
            </w:r>
            <w:r w:rsidRPr="00595051">
              <w:t xml:space="preserve"> </w:t>
            </w:r>
            <w:r w:rsidR="00054B74" w:rsidRPr="00595051">
              <w:t xml:space="preserve">is </w:t>
            </w:r>
            <w:r w:rsidRPr="00595051">
              <w:t>nested in &lt;connection_</w:t>
            </w:r>
            <w:r w:rsidR="00054B74" w:rsidRPr="00595051">
              <w:t>[</w:t>
            </w:r>
            <w:r w:rsidRPr="00595051">
              <w:t>0</w:t>
            </w:r>
            <w:r w:rsidR="00054B74" w:rsidRPr="00595051">
              <w:t>12]</w:t>
            </w:r>
            <w:r w:rsidRPr="00595051">
              <w:t>d/&gt;</w:t>
            </w:r>
            <w:r w:rsidR="00054B74" w:rsidRPr="00595051">
              <w:t>.</w:t>
            </w:r>
            <w:r w:rsidR="00972A1C" w:rsidRPr="00595051">
              <w:t xml:space="preserve"> </w:t>
            </w:r>
            <w:r w:rsidR="00972A1C" w:rsidRPr="00595051">
              <w:br/>
            </w:r>
            <w:r w:rsidR="006F7241" w:rsidRPr="00595051">
              <w:t>ISO 10303-242</w:t>
            </w:r>
            <w:r w:rsidR="00972A1C" w:rsidRPr="00595051">
              <w:t xml:space="preserve"> entity </w:t>
            </w:r>
            <w:r w:rsidR="00054B74" w:rsidRPr="00595051">
              <w:t xml:space="preserve">is </w:t>
            </w:r>
            <w:r w:rsidR="000923B7" w:rsidRPr="00595051">
              <w:t>not relevant</w:t>
            </w:r>
            <w:r w:rsidR="00972A1C" w:rsidRPr="00595051">
              <w:t xml:space="preserve">, since </w:t>
            </w:r>
            <w:r w:rsidR="00A44CE4" w:rsidRPr="00595051">
              <w:t>χMCF</w:t>
            </w:r>
            <w:r w:rsidR="00972A1C" w:rsidRPr="00595051">
              <w:t xml:space="preserve"> is master</w:t>
            </w:r>
            <w:r w:rsidR="00385BD6" w:rsidRPr="00595051">
              <w:t xml:space="preserve"> for location</w:t>
            </w:r>
            <w:r w:rsidR="00972A1C" w:rsidRPr="00595051">
              <w:t xml:space="preserve">. </w:t>
            </w:r>
          </w:p>
        </w:tc>
      </w:tr>
      <w:tr w:rsidR="00595051" w:rsidRPr="00595051" w14:paraId="476E06F8" w14:textId="77777777" w:rsidTr="007B3FE9">
        <w:trPr>
          <w:cantSplit/>
          <w:trHeight w:val="383"/>
        </w:trPr>
        <w:tc>
          <w:tcPr>
            <w:tcW w:w="3234" w:type="dxa"/>
          </w:tcPr>
          <w:p w14:paraId="6359D0F9" w14:textId="6043CB33" w:rsidR="0007274A" w:rsidRPr="00595051" w:rsidRDefault="000923B7" w:rsidP="0007274A">
            <w:r w:rsidRPr="00595051">
              <w:t>units</w:t>
            </w:r>
          </w:p>
        </w:tc>
        <w:tc>
          <w:tcPr>
            <w:tcW w:w="3234" w:type="dxa"/>
          </w:tcPr>
          <w:p w14:paraId="07B2BE1F" w14:textId="25C244F7" w:rsidR="0007274A" w:rsidRPr="00595051" w:rsidRDefault="003F5140" w:rsidP="0007274A">
            <w:r w:rsidRPr="00595051">
              <w:t>Unit</w:t>
            </w:r>
          </w:p>
        </w:tc>
        <w:tc>
          <w:tcPr>
            <w:tcW w:w="3234" w:type="dxa"/>
          </w:tcPr>
          <w:p w14:paraId="6F3460AF" w14:textId="58D41E15" w:rsidR="0007274A" w:rsidRPr="00595051" w:rsidRDefault="000923B7" w:rsidP="0007274A">
            <w:r w:rsidRPr="00595051">
              <w:t>U</w:t>
            </w:r>
            <w:r w:rsidR="00A33FC4" w:rsidRPr="00595051">
              <w:t>nit system used by the file</w:t>
            </w:r>
            <w:r w:rsidRPr="00595051">
              <w:t>.</w:t>
            </w:r>
            <w:r w:rsidR="00A33FC4" w:rsidRPr="00595051">
              <w:t xml:space="preserve"> </w:t>
            </w:r>
            <w:r w:rsidRPr="00595051">
              <w:t xml:space="preserve">However, they do not need to be coincident (e.g., one could be in m, the other one in inches). </w:t>
            </w:r>
          </w:p>
        </w:tc>
      </w:tr>
      <w:tr w:rsidR="00595051" w:rsidRPr="00595051" w14:paraId="0243418D" w14:textId="77777777" w:rsidTr="007B3FE9">
        <w:trPr>
          <w:cantSplit/>
          <w:trHeight w:val="383"/>
        </w:trPr>
        <w:tc>
          <w:tcPr>
            <w:tcW w:w="3234" w:type="dxa"/>
          </w:tcPr>
          <w:p w14:paraId="630E396C" w14:textId="77777777" w:rsidR="0007274A" w:rsidRPr="00595051" w:rsidRDefault="0007274A" w:rsidP="0007274A">
            <w:r w:rsidRPr="00595051">
              <w:t>date</w:t>
            </w:r>
          </w:p>
        </w:tc>
        <w:tc>
          <w:tcPr>
            <w:tcW w:w="3234" w:type="dxa"/>
          </w:tcPr>
          <w:p w14:paraId="33BDE291" w14:textId="23D76023" w:rsidR="0007274A" w:rsidRPr="00595051" w:rsidRDefault="000923B7" w:rsidP="0007274A">
            <w:r w:rsidRPr="00595051">
              <w:t xml:space="preserve">TimeStamp in header element </w:t>
            </w:r>
          </w:p>
        </w:tc>
        <w:tc>
          <w:tcPr>
            <w:tcW w:w="3234" w:type="dxa"/>
          </w:tcPr>
          <w:p w14:paraId="16A99198" w14:textId="188FD4D1" w:rsidR="0007274A" w:rsidRPr="00595051" w:rsidRDefault="000923B7" w:rsidP="0007274A">
            <w:r w:rsidRPr="00595051">
              <w:t>D</w:t>
            </w:r>
            <w:r w:rsidR="00D66696" w:rsidRPr="00595051">
              <w:t>ate on which the file is created</w:t>
            </w:r>
            <w:r w:rsidRPr="00595051">
              <w:t>.</w:t>
            </w:r>
            <w:r w:rsidR="00D66696" w:rsidRPr="00595051">
              <w:t xml:space="preserve"> </w:t>
            </w:r>
            <w:r w:rsidRPr="00595051">
              <w:t xml:space="preserve">Does not need to be coincident. </w:t>
            </w:r>
          </w:p>
        </w:tc>
      </w:tr>
      <w:tr w:rsidR="00595051" w:rsidRPr="00595051" w14:paraId="6F950B9E" w14:textId="77777777" w:rsidTr="007B3FE9">
        <w:trPr>
          <w:cantSplit/>
          <w:trHeight w:val="383"/>
        </w:trPr>
        <w:tc>
          <w:tcPr>
            <w:tcW w:w="3234" w:type="dxa"/>
          </w:tcPr>
          <w:p w14:paraId="69365CB7" w14:textId="64717BC3" w:rsidR="0007274A" w:rsidRPr="00595051" w:rsidRDefault="00F2297C" w:rsidP="0007274A">
            <w:r w:rsidRPr="00595051">
              <w:t>version</w:t>
            </w:r>
          </w:p>
        </w:tc>
        <w:tc>
          <w:tcPr>
            <w:tcW w:w="3234" w:type="dxa"/>
          </w:tcPr>
          <w:p w14:paraId="658FD5E9" w14:textId="4F8AEF3B" w:rsidR="0007274A" w:rsidRPr="00595051" w:rsidRDefault="000923B7" w:rsidP="0007274A">
            <w:r w:rsidRPr="00595051">
              <w:t xml:space="preserve">Encoded in XML name space </w:t>
            </w:r>
          </w:p>
        </w:tc>
        <w:tc>
          <w:tcPr>
            <w:tcW w:w="3234" w:type="dxa"/>
          </w:tcPr>
          <w:p w14:paraId="5A0E3F08" w14:textId="28C6A523" w:rsidR="0007274A" w:rsidRPr="00595051" w:rsidRDefault="000923B7" w:rsidP="0007274A">
            <w:r w:rsidRPr="00595051">
              <w:t>V</w:t>
            </w:r>
            <w:r w:rsidR="008657EE" w:rsidRPr="00595051">
              <w:t xml:space="preserve">ersion code of the standard </w:t>
            </w:r>
            <w:r w:rsidR="00A33FC4" w:rsidRPr="00595051">
              <w:t>used</w:t>
            </w:r>
            <w:r w:rsidRPr="00595051">
              <w:t>.</w:t>
            </w:r>
            <w:r w:rsidR="00A33FC4" w:rsidRPr="00595051">
              <w:t xml:space="preserve"> </w:t>
            </w:r>
            <w:r w:rsidR="00E326F1" w:rsidRPr="00595051">
              <w:t>These XML elements are not related.</w:t>
            </w:r>
            <w:r w:rsidRPr="00595051">
              <w:t xml:space="preserve"> </w:t>
            </w:r>
          </w:p>
        </w:tc>
      </w:tr>
      <w:tr w:rsidR="00595051" w:rsidRPr="00595051" w14:paraId="3C016857" w14:textId="77777777" w:rsidTr="007B3FE9">
        <w:trPr>
          <w:cantSplit/>
          <w:trHeight w:val="383"/>
        </w:trPr>
        <w:tc>
          <w:tcPr>
            <w:tcW w:w="3234" w:type="dxa"/>
          </w:tcPr>
          <w:p w14:paraId="226367A8" w14:textId="5C85641B" w:rsidR="0007274A" w:rsidRPr="00595051" w:rsidRDefault="0007274A" w:rsidP="0007274A"/>
        </w:tc>
        <w:tc>
          <w:tcPr>
            <w:tcW w:w="3234" w:type="dxa"/>
          </w:tcPr>
          <w:p w14:paraId="5A8C5792" w14:textId="77777777" w:rsidR="0007274A" w:rsidRPr="00595051" w:rsidRDefault="0007274A" w:rsidP="0007274A"/>
        </w:tc>
        <w:tc>
          <w:tcPr>
            <w:tcW w:w="3234" w:type="dxa"/>
          </w:tcPr>
          <w:p w14:paraId="55085713" w14:textId="77777777" w:rsidR="0007274A" w:rsidRPr="00595051" w:rsidRDefault="0007274A" w:rsidP="0007274A"/>
        </w:tc>
      </w:tr>
    </w:tbl>
    <w:p w14:paraId="178C7E88" w14:textId="57606BA1" w:rsidR="0050351B" w:rsidRDefault="0050351B" w:rsidP="0050351B">
      <w:pPr>
        <w:pStyle w:val="Beschriftung"/>
      </w:pPr>
      <w:bookmarkStart w:id="2636" w:name="_Toc99614878"/>
      <w:r>
        <w:t xml:space="preserve">Table </w:t>
      </w:r>
      <w:r>
        <w:fldChar w:fldCharType="begin"/>
      </w:r>
      <w:r>
        <w:instrText xml:space="preserve"> SEQ Table \* ARABIC </w:instrText>
      </w:r>
      <w:r>
        <w:fldChar w:fldCharType="separate"/>
      </w:r>
      <w:r w:rsidR="001F4D75">
        <w:rPr>
          <w:noProof/>
        </w:rPr>
        <w:t>142</w:t>
      </w:r>
      <w:r>
        <w:fldChar w:fldCharType="end"/>
      </w:r>
      <w:r>
        <w:t xml:space="preserve"> </w:t>
      </w:r>
      <w:r w:rsidRPr="00BE2703">
        <w:t>Cross-Reference Table between ISO 10303-242 and χMCF</w:t>
      </w:r>
      <w:bookmarkEnd w:id="2636"/>
    </w:p>
    <w:p w14:paraId="1D0CB5C9" w14:textId="6BFB021A" w:rsidR="0007274A" w:rsidRPr="0050351B" w:rsidRDefault="00DC3394" w:rsidP="0050351B">
      <w:pPr>
        <w:pStyle w:val="Beschriftung"/>
        <w:rPr>
          <w:bCs/>
          <w:i w:val="0"/>
          <w:iCs w:val="0"/>
          <w:sz w:val="22"/>
        </w:rPr>
      </w:pPr>
      <w:r w:rsidRPr="0050351B">
        <w:rPr>
          <w:bCs/>
          <w:i w:val="0"/>
          <w:iCs w:val="0"/>
          <w:sz w:val="22"/>
        </w:rPr>
        <w:t xml:space="preserve">Any not mentioned entity of either standard does not map to or interact with an entity of the other standard. </w:t>
      </w:r>
    </w:p>
    <w:p w14:paraId="51012402" w14:textId="057F1A37" w:rsidR="00CC65E4" w:rsidRPr="000D087B" w:rsidRDefault="00CC65E4" w:rsidP="00CC65E4">
      <w:pPr>
        <w:pStyle w:val="ANNEX"/>
        <w:numPr>
          <w:ilvl w:val="0"/>
          <w:numId w:val="3"/>
        </w:numPr>
      </w:pPr>
      <w:r>
        <w:rPr>
          <w:lang w:val="en-US"/>
        </w:rPr>
        <w:lastRenderedPageBreak/>
        <w:br/>
      </w:r>
      <w:bookmarkStart w:id="2637" w:name="_Toc99614649"/>
      <w:r w:rsidRPr="0007274A">
        <w:rPr>
          <w:b w:val="0"/>
          <w:bCs/>
          <w:lang w:val="en-US"/>
        </w:rPr>
        <w:t>(informative)</w:t>
      </w:r>
      <w:r>
        <w:rPr>
          <w:lang w:val="en-US"/>
        </w:rPr>
        <w:br/>
      </w:r>
      <w:r>
        <w:rPr>
          <w:lang w:val="en-US"/>
        </w:rPr>
        <w:br/>
      </w:r>
      <w:r w:rsidRPr="000D087B">
        <w:rPr>
          <w:lang w:val="en-US"/>
        </w:rPr>
        <w:t>History</w:t>
      </w:r>
      <w:bookmarkEnd w:id="2637"/>
    </w:p>
    <w:p w14:paraId="46AE60F1" w14:textId="1CF44C3C" w:rsidR="00CC65E4" w:rsidRPr="000D087B" w:rsidRDefault="00CC65E4" w:rsidP="00CC65E4">
      <w:r w:rsidRPr="000D087B">
        <w:t xml:space="preserve">Facing the difficulty that joints were represented quite differently in different CAE tools, </w:t>
      </w:r>
      <w:r w:rsidR="006E40FA" w:rsidRPr="000D087B">
        <w:t xml:space="preserve">The VDA Research Association for Automotive Technology (FAT) working group </w:t>
      </w:r>
      <w:r w:rsidRPr="000D087B">
        <w:t>FAT-AK 25</w:t>
      </w:r>
      <w:r w:rsidRPr="000D087B">
        <w:rPr>
          <w:rStyle w:val="Funotenzeichen"/>
        </w:rPr>
        <w:footnoteReference w:id="23"/>
      </w:r>
      <w:r w:rsidRPr="000D087B">
        <w:t xml:space="preserve"> started to develop a standard for connections &amp; joints in cooperation with CAE software vendors.  The evaluation of existing formats revealed that the </w:t>
      </w:r>
      <w:r w:rsidRPr="000D087B">
        <w:rPr>
          <w:b/>
        </w:rPr>
        <w:t>M</w:t>
      </w:r>
      <w:r w:rsidRPr="000D087B">
        <w:t xml:space="preserve">aster </w:t>
      </w:r>
      <w:r w:rsidRPr="000D087B">
        <w:rPr>
          <w:b/>
        </w:rPr>
        <w:t>C</w:t>
      </w:r>
      <w:r w:rsidRPr="000D087B">
        <w:t xml:space="preserve">onnection </w:t>
      </w:r>
      <w:r w:rsidRPr="000D087B">
        <w:rPr>
          <w:b/>
        </w:rPr>
        <w:t>F</w:t>
      </w:r>
      <w:r w:rsidRPr="000D087B">
        <w:t>ile (</w:t>
      </w:r>
      <w:r w:rsidRPr="000D087B">
        <w:rPr>
          <w:b/>
        </w:rPr>
        <w:t>MCF</w:t>
      </w:r>
      <w:r w:rsidRPr="000D087B">
        <w:t>) by Ford</w:t>
      </w:r>
      <w:r w:rsidR="004D00AF">
        <w:t xml:space="preserve"> </w:t>
      </w:r>
      <w:sdt>
        <w:sdtPr>
          <w:id w:val="-1791967400"/>
          <w:citation/>
        </w:sdtPr>
        <w:sdtContent>
          <w:r w:rsidR="004D00AF">
            <w:fldChar w:fldCharType="begin"/>
          </w:r>
          <w:r w:rsidR="004D00AF" w:rsidRPr="004D00AF">
            <w:rPr>
              <w:lang w:val="en-US"/>
            </w:rPr>
            <w:instrText xml:space="preserve"> CITATION Bri01 \l 1031 </w:instrText>
          </w:r>
          <w:r w:rsidR="004D00AF">
            <w:fldChar w:fldCharType="separate"/>
          </w:r>
          <w:r w:rsidR="001F4D75" w:rsidRPr="001F4D75">
            <w:rPr>
              <w:noProof/>
              <w:lang w:val="en-US"/>
            </w:rPr>
            <w:t>[7]</w:t>
          </w:r>
          <w:r w:rsidR="004D00AF">
            <w:fldChar w:fldCharType="end"/>
          </w:r>
        </w:sdtContent>
      </w:sdt>
      <w:r w:rsidRPr="000D087B">
        <w:t xml:space="preserve"> was the most suitable basis for future developments and extensions.  This original MCF format is based on the XML-standard but covers only few joint types and parameters</w:t>
      </w:r>
      <w:r w:rsidR="004D00AF">
        <w:t xml:space="preserve"> </w:t>
      </w:r>
      <w:sdt>
        <w:sdtPr>
          <w:id w:val="-774406432"/>
          <w:citation/>
        </w:sdtPr>
        <w:sdtContent>
          <w:r w:rsidR="004D00AF">
            <w:fldChar w:fldCharType="begin"/>
          </w:r>
          <w:r w:rsidR="004D00AF" w:rsidRPr="004D00AF">
            <w:rPr>
              <w:lang w:val="en-US"/>
            </w:rPr>
            <w:instrText xml:space="preserve"> CITATION Bri01 \l 1031 </w:instrText>
          </w:r>
          <w:r w:rsidR="004D00AF">
            <w:fldChar w:fldCharType="separate"/>
          </w:r>
          <w:r w:rsidR="001F4D75" w:rsidRPr="001F4D75">
            <w:rPr>
              <w:noProof/>
              <w:lang w:val="en-US"/>
            </w:rPr>
            <w:t>[7]</w:t>
          </w:r>
          <w:r w:rsidR="004D00AF">
            <w:fldChar w:fldCharType="end"/>
          </w:r>
        </w:sdtContent>
      </w:sdt>
      <w:r w:rsidRPr="000D087B">
        <w:t>. In order to distinguish from the original Ford-MCF, the FAT-format was named the E</w:t>
      </w:r>
      <w:r w:rsidRPr="000D087B">
        <w:rPr>
          <w:b/>
          <w:bCs/>
          <w:u w:val="single"/>
        </w:rPr>
        <w:t>x</w:t>
      </w:r>
      <w:r w:rsidRPr="000D087B">
        <w:t xml:space="preserve">tended </w:t>
      </w:r>
      <w:r w:rsidRPr="000D087B">
        <w:rPr>
          <w:b/>
          <w:bCs/>
          <w:u w:val="single"/>
        </w:rPr>
        <w:t>M</w:t>
      </w:r>
      <w:r w:rsidRPr="000D087B">
        <w:t xml:space="preserve">aster </w:t>
      </w:r>
      <w:r w:rsidRPr="000D087B">
        <w:rPr>
          <w:b/>
          <w:bCs/>
          <w:u w:val="single"/>
        </w:rPr>
        <w:t>C</w:t>
      </w:r>
      <w:r w:rsidRPr="000D087B">
        <w:t xml:space="preserve">onnection </w:t>
      </w:r>
      <w:r w:rsidRPr="000D087B">
        <w:rPr>
          <w:b/>
          <w:bCs/>
          <w:u w:val="single"/>
        </w:rPr>
        <w:t>F</w:t>
      </w:r>
      <w:r w:rsidRPr="000D087B">
        <w:t>ile, abbreviated as "χMCF" (read: chi-M-C-F) or xMCF (read: x-M-C-F).</w:t>
      </w:r>
    </w:p>
    <w:p w14:paraId="2AC9CA0E" w14:textId="02758400" w:rsidR="00CC65E4" w:rsidRPr="000D087B" w:rsidRDefault="00CC65E4" w:rsidP="00CC65E4">
      <w:r w:rsidRPr="000D087B">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t xml:space="preserve"> </w:t>
      </w:r>
      <w:sdt>
        <w:sdtPr>
          <w:id w:val="-1342542468"/>
          <w:citation/>
        </w:sdtPr>
        <w:sdtContent>
          <w:r w:rsidR="004D00AF">
            <w:fldChar w:fldCharType="begin"/>
          </w:r>
          <w:r w:rsidR="004D00AF" w:rsidRPr="004D00AF">
            <w:rPr>
              <w:lang w:val="en-US"/>
            </w:rPr>
            <w:instrText xml:space="preserve"> CITATION Shi05 \l 1031 </w:instrText>
          </w:r>
          <w:r w:rsidR="004D00AF">
            <w:fldChar w:fldCharType="separate"/>
          </w:r>
          <w:r w:rsidR="001F4D75" w:rsidRPr="001F4D75">
            <w:rPr>
              <w:noProof/>
              <w:lang w:val="en-US"/>
            </w:rPr>
            <w:t>[8]</w:t>
          </w:r>
          <w:r w:rsidR="004D00AF">
            <w:fldChar w:fldCharType="end"/>
          </w:r>
        </w:sdtContent>
      </w:sdt>
      <w:r w:rsidRPr="000D087B">
        <w:t>. The proper description of these welds meant a big challenge. The successful treatment of seam welds laid out the foundation for the integration of any other joint type.</w:t>
      </w:r>
    </w:p>
    <w:p w14:paraId="1A594006" w14:textId="642DD98C" w:rsidR="00CC65E4" w:rsidRPr="000D087B" w:rsidRDefault="00E644C2" w:rsidP="00105B03">
      <w:pPr>
        <w:pStyle w:val="ForewordText"/>
        <w:jc w:val="left"/>
      </w:pPr>
      <w:r>
        <w:rPr>
          <w:lang w:val="en-GB"/>
        </w:rPr>
        <w:t xml:space="preserve">This </w:t>
      </w:r>
      <w:r w:rsidR="00EC76BD" w:rsidRPr="000D087B">
        <w:rPr>
          <w:lang w:val="en-GB"/>
        </w:rPr>
        <w:t xml:space="preserve">document is based on the </w:t>
      </w:r>
      <w:r>
        <w:rPr>
          <w:lang w:val="en-GB"/>
        </w:rPr>
        <w:t xml:space="preserve">most recent </w:t>
      </w:r>
      <w:r w:rsidR="00EC76BD" w:rsidRPr="000D087B">
        <w:rPr>
          <w:lang w:val="en-GB"/>
        </w:rPr>
        <w:t>VDA/FAT standard “xMCF – A Standard for Describing Connections &amp; Joints in Mechanical Systems</w:t>
      </w:r>
      <w:r w:rsidR="00EC76BD" w:rsidRPr="000D087B">
        <w:t xml:space="preserve"> (Version 3.1)” (see </w:t>
      </w:r>
      <w:sdt>
        <w:sdtPr>
          <w:id w:val="864175371"/>
          <w:citation/>
        </w:sdtPr>
        <w:sdtContent>
          <w:r w:rsidR="001A7F56">
            <w:fldChar w:fldCharType="begin"/>
          </w:r>
          <w:r w:rsidR="001A7F56">
            <w:rPr>
              <w:lang w:val="en-US"/>
            </w:rPr>
            <w:instrText xml:space="preserve">CITATION FAT20 \l 1031 </w:instrText>
          </w:r>
          <w:r w:rsidR="001A7F56">
            <w:fldChar w:fldCharType="separate"/>
          </w:r>
          <w:r w:rsidR="001F4D75" w:rsidRPr="001F4D75">
            <w:rPr>
              <w:noProof/>
              <w:lang w:val="en-US"/>
            </w:rPr>
            <w:t>[9]</w:t>
          </w:r>
          <w:r w:rsidR="001A7F56">
            <w:fldChar w:fldCharType="end"/>
          </w:r>
        </w:sdtContent>
      </w:sdt>
      <w:r w:rsidR="001A7F56">
        <w:t xml:space="preserve">). </w:t>
      </w:r>
      <w:r w:rsidR="00CC65E4" w:rsidRPr="000D087B">
        <w:rPr>
          <w:lang w:val="en-GB"/>
        </w:rPr>
        <w:t xml:space="preserve">The version of χMCF described </w:t>
      </w:r>
      <w:r w:rsidR="00C227F7" w:rsidRPr="000D087B">
        <w:rPr>
          <w:lang w:val="en-GB"/>
        </w:rPr>
        <w:t>in this document</w:t>
      </w:r>
      <w:r w:rsidR="00CC65E4" w:rsidRPr="000D087B">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0D087B">
        <w:rPr>
          <w:lang w:val="en-GB"/>
        </w:rPr>
        <w:t>future editions of</w:t>
      </w:r>
      <w:r w:rsidR="00CC65E4" w:rsidRPr="000D087B">
        <w:rPr>
          <w:lang w:val="en-GB"/>
        </w:rPr>
        <w:t xml:space="preserve"> ISO 8329.</w:t>
      </w:r>
      <w:r w:rsidR="002334F3">
        <w:rPr>
          <w:lang w:val="en-GB"/>
        </w:rPr>
        <w:t xml:space="preserve"> </w:t>
      </w:r>
      <w:r>
        <w:rPr>
          <w:lang w:val="en-GB"/>
        </w:rPr>
        <w:t>Older versions of the standard (</w:t>
      </w:r>
      <w:sdt>
        <w:sdtPr>
          <w:rPr>
            <w:lang w:val="en-GB"/>
          </w:rPr>
          <w:id w:val="-651820392"/>
          <w:citation/>
        </w:sdtPr>
        <w:sdtContent>
          <w:r>
            <w:rPr>
              <w:lang w:val="en-GB"/>
            </w:rPr>
            <w:fldChar w:fldCharType="begin"/>
          </w:r>
          <w:r w:rsidRPr="00E644C2">
            <w:rPr>
              <w:lang w:val="en-US"/>
            </w:rPr>
            <w:instrText xml:space="preserve"> CITATION </w:instrText>
          </w:r>
          <w:r>
            <w:rPr>
              <w:lang w:val="de-DE"/>
            </w:rPr>
            <w:instrText>χ</w:instrText>
          </w:r>
          <w:r w:rsidRPr="00E644C2">
            <w:rPr>
              <w:lang w:val="en-US"/>
            </w:rPr>
            <w:instrText xml:space="preserve">MC14 \l 1031 </w:instrText>
          </w:r>
          <w:r>
            <w:rPr>
              <w:lang w:val="en-GB"/>
            </w:rPr>
            <w:fldChar w:fldCharType="separate"/>
          </w:r>
          <w:r w:rsidR="001F4D75">
            <w:rPr>
              <w:noProof/>
              <w:lang w:val="en-US"/>
            </w:rPr>
            <w:t xml:space="preserve"> </w:t>
          </w:r>
          <w:r w:rsidR="001F4D75" w:rsidRPr="001F4D75">
            <w:rPr>
              <w:noProof/>
              <w:lang w:val="en-US"/>
            </w:rPr>
            <w:t>[10]</w:t>
          </w:r>
          <w:r>
            <w:rPr>
              <w:lang w:val="en-GB"/>
            </w:rPr>
            <w:fldChar w:fldCharType="end"/>
          </w:r>
        </w:sdtContent>
      </w:sdt>
      <w:r>
        <w:rPr>
          <w:lang w:val="en-GB"/>
        </w:rPr>
        <w:t xml:space="preserve">, </w:t>
      </w:r>
      <w:sdt>
        <w:sdtPr>
          <w:rPr>
            <w:lang w:val="en-GB"/>
          </w:rPr>
          <w:id w:val="-1765521087"/>
          <w:citation/>
        </w:sdtPr>
        <w:sdtContent>
          <w:r>
            <w:rPr>
              <w:lang w:val="en-GB"/>
            </w:rPr>
            <w:fldChar w:fldCharType="begin"/>
          </w:r>
          <w:r w:rsidRPr="00E644C2">
            <w:rPr>
              <w:lang w:val="en-US"/>
            </w:rPr>
            <w:instrText xml:space="preserve"> CITATION FAT16 \l 1031 </w:instrText>
          </w:r>
          <w:r>
            <w:rPr>
              <w:lang w:val="en-GB"/>
            </w:rPr>
            <w:fldChar w:fldCharType="separate"/>
          </w:r>
          <w:r w:rsidR="001F4D75" w:rsidRPr="001F4D75">
            <w:rPr>
              <w:noProof/>
              <w:lang w:val="en-US"/>
            </w:rPr>
            <w:t>[11]</w:t>
          </w:r>
          <w:r>
            <w:rPr>
              <w:lang w:val="en-GB"/>
            </w:rPr>
            <w:fldChar w:fldCharType="end"/>
          </w:r>
        </w:sdtContent>
      </w:sdt>
      <w:r>
        <w:rPr>
          <w:lang w:val="en-GB"/>
        </w:rPr>
        <w:t>) can be found on the VDA website but are for reference only.</w:t>
      </w:r>
    </w:p>
    <w:p w14:paraId="682E9FB9" w14:textId="77777777" w:rsidR="0036320E" w:rsidRDefault="0036320E" w:rsidP="002334F3"/>
    <w:p w14:paraId="0BC6DCDB" w14:textId="345CD39B" w:rsidR="001A33D0" w:rsidRPr="00BC394B" w:rsidRDefault="001A33D0" w:rsidP="001A33D0">
      <w:pPr>
        <w:pStyle w:val="BiblioTitle"/>
        <w:keepNext/>
        <w:pageBreakBefore/>
      </w:pPr>
      <w:bookmarkStart w:id="2638" w:name="_Toc99614650"/>
      <w:r w:rsidRPr="00BC394B">
        <w:lastRenderedPageBreak/>
        <w:t>Bibliography</w:t>
      </w:r>
      <w:bookmarkEnd w:id="2594"/>
      <w:bookmarkEnd w:id="2595"/>
      <w:bookmarkEnd w:id="2596"/>
      <w:bookmarkEnd w:id="2597"/>
      <w:bookmarkEnd w:id="2638"/>
    </w:p>
    <w:p w14:paraId="314B3A74" w14:textId="77777777" w:rsidR="001F4D75" w:rsidRDefault="001A7F56" w:rsidP="004D00AF">
      <w:pPr>
        <w:pStyle w:val="ForewordText"/>
        <w:jc w:val="left"/>
        <w:rPr>
          <w:noProof/>
          <w:sz w:val="20"/>
          <w:szCs w:val="20"/>
          <w:lang w:val="en-US"/>
        </w:rPr>
      </w:pPr>
      <w:r>
        <w:fldChar w:fldCharType="begin"/>
      </w:r>
      <w:r>
        <w:rPr>
          <w:lang w:val="de-DE"/>
        </w:rPr>
        <w:instrText xml:space="preserve"> BIBLIOGRAPHY  \l 1031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318"/>
      </w:tblGrid>
      <w:tr w:rsidR="001F4D75" w14:paraId="2155AB08" w14:textId="77777777">
        <w:trPr>
          <w:divId w:val="2104304469"/>
          <w:tblCellSpacing w:w="15" w:type="dxa"/>
        </w:trPr>
        <w:tc>
          <w:tcPr>
            <w:tcW w:w="50" w:type="pct"/>
            <w:hideMark/>
          </w:tcPr>
          <w:p w14:paraId="7B73AA48" w14:textId="299AC383" w:rsidR="001F4D75" w:rsidRDefault="001F4D75">
            <w:pPr>
              <w:pStyle w:val="Literaturverzeichnis"/>
              <w:rPr>
                <w:noProof/>
                <w:sz w:val="24"/>
              </w:rPr>
            </w:pPr>
            <w:r>
              <w:rPr>
                <w:noProof/>
              </w:rPr>
              <w:t xml:space="preserve">[1] </w:t>
            </w:r>
          </w:p>
        </w:tc>
        <w:tc>
          <w:tcPr>
            <w:tcW w:w="0" w:type="auto"/>
            <w:hideMark/>
          </w:tcPr>
          <w:p w14:paraId="1F5880E6" w14:textId="77777777" w:rsidR="001F4D75" w:rsidRDefault="001F4D75">
            <w:pPr>
              <w:pStyle w:val="Literaturverzeichnis"/>
              <w:rPr>
                <w:noProof/>
              </w:rPr>
            </w:pPr>
            <w:r>
              <w:rPr>
                <w:noProof/>
              </w:rPr>
              <w:t>C. Gaier and K. Hofwimmer, "Seam-Weld Types and Fatigue Relevant Parameter Sets for NCF Standard," Magna, Engineering Center Steyr GmbH &amp; Co KG, Steyr, 2006.</w:t>
            </w:r>
          </w:p>
        </w:tc>
      </w:tr>
      <w:tr w:rsidR="001F4D75" w14:paraId="420FD2D5" w14:textId="77777777">
        <w:trPr>
          <w:divId w:val="2104304469"/>
          <w:tblCellSpacing w:w="15" w:type="dxa"/>
        </w:trPr>
        <w:tc>
          <w:tcPr>
            <w:tcW w:w="50" w:type="pct"/>
            <w:hideMark/>
          </w:tcPr>
          <w:p w14:paraId="6E8F2393" w14:textId="77777777" w:rsidR="001F4D75" w:rsidRDefault="001F4D75">
            <w:pPr>
              <w:pStyle w:val="Literaturverzeichnis"/>
              <w:rPr>
                <w:noProof/>
                <w:lang w:val="de-DE"/>
              </w:rPr>
            </w:pPr>
            <w:r>
              <w:rPr>
                <w:noProof/>
              </w:rPr>
              <w:t xml:space="preserve">[2] </w:t>
            </w:r>
          </w:p>
        </w:tc>
        <w:tc>
          <w:tcPr>
            <w:tcW w:w="0" w:type="auto"/>
            <w:hideMark/>
          </w:tcPr>
          <w:p w14:paraId="0454BE29" w14:textId="77777777" w:rsidR="001F4D75" w:rsidRDefault="001F4D75">
            <w:pPr>
              <w:pStyle w:val="Literaturverzeichnis"/>
              <w:rPr>
                <w:noProof/>
              </w:rPr>
            </w:pPr>
            <w:r>
              <w:rPr>
                <w:noProof/>
              </w:rPr>
              <w:t>P. Mikolaj, „First Proposal for The Extended Master Connection File (χMCF) as a Transfer Standard of Seam¬weld Connection Definition,“ MSC.Software, Alzenau, 2006.</w:t>
            </w:r>
          </w:p>
        </w:tc>
      </w:tr>
      <w:tr w:rsidR="001F4D75" w:rsidRPr="001F4D75" w14:paraId="469B8C4E" w14:textId="77777777">
        <w:trPr>
          <w:divId w:val="2104304469"/>
          <w:tblCellSpacing w:w="15" w:type="dxa"/>
        </w:trPr>
        <w:tc>
          <w:tcPr>
            <w:tcW w:w="50" w:type="pct"/>
            <w:hideMark/>
          </w:tcPr>
          <w:p w14:paraId="74180819" w14:textId="77777777" w:rsidR="001F4D75" w:rsidRDefault="001F4D75">
            <w:pPr>
              <w:pStyle w:val="Literaturverzeichnis"/>
              <w:rPr>
                <w:noProof/>
              </w:rPr>
            </w:pPr>
            <w:r>
              <w:rPr>
                <w:noProof/>
              </w:rPr>
              <w:t xml:space="preserve">[3] </w:t>
            </w:r>
          </w:p>
        </w:tc>
        <w:tc>
          <w:tcPr>
            <w:tcW w:w="0" w:type="auto"/>
            <w:hideMark/>
          </w:tcPr>
          <w:p w14:paraId="58FB954D" w14:textId="77777777" w:rsidR="001F4D75" w:rsidRPr="001F4D75" w:rsidRDefault="001F4D75">
            <w:pPr>
              <w:pStyle w:val="Literaturverzeichnis"/>
              <w:rPr>
                <w:noProof/>
                <w:lang w:val="de-DE"/>
              </w:rPr>
            </w:pPr>
            <w:r w:rsidRPr="001F4D75">
              <w:rPr>
                <w:noProof/>
                <w:lang w:val="de-DE"/>
              </w:rPr>
              <w:t>N. Schulte-Frankenfeld, „FATXML-Format Version V1.2 R3,“ VDA FAT-Ak27, Berlin, 2020.</w:t>
            </w:r>
          </w:p>
        </w:tc>
      </w:tr>
      <w:tr w:rsidR="001F4D75" w14:paraId="3838A7F1" w14:textId="77777777">
        <w:trPr>
          <w:divId w:val="2104304469"/>
          <w:tblCellSpacing w:w="15" w:type="dxa"/>
        </w:trPr>
        <w:tc>
          <w:tcPr>
            <w:tcW w:w="50" w:type="pct"/>
            <w:hideMark/>
          </w:tcPr>
          <w:p w14:paraId="5862644D" w14:textId="77777777" w:rsidR="001F4D75" w:rsidRDefault="001F4D75">
            <w:pPr>
              <w:pStyle w:val="Literaturverzeichnis"/>
              <w:rPr>
                <w:noProof/>
              </w:rPr>
            </w:pPr>
            <w:r>
              <w:rPr>
                <w:noProof/>
              </w:rPr>
              <w:t xml:space="preserve">[4] </w:t>
            </w:r>
          </w:p>
        </w:tc>
        <w:tc>
          <w:tcPr>
            <w:tcW w:w="0" w:type="auto"/>
            <w:hideMark/>
          </w:tcPr>
          <w:p w14:paraId="51AEC140" w14:textId="77777777" w:rsidR="001F4D75" w:rsidRDefault="001F4D75">
            <w:pPr>
              <w:pStyle w:val="Literaturverzeichnis"/>
              <w:rPr>
                <w:noProof/>
              </w:rPr>
            </w:pPr>
            <w:r>
              <w:rPr>
                <w:noProof/>
              </w:rPr>
              <w:t>P. Garnero und V. Marchetto, „Patent EP0967044A2 - A method for resistance electric spot welding of a first sheet of non weldable material to a second sheet of weldable metal material (https//Patents.google.com/patent/EP0967044A2),“ European Patent Office, 1999.</w:t>
            </w:r>
          </w:p>
        </w:tc>
      </w:tr>
      <w:tr w:rsidR="001F4D75" w:rsidRPr="001F4D75" w14:paraId="41171027" w14:textId="77777777">
        <w:trPr>
          <w:divId w:val="2104304469"/>
          <w:tblCellSpacing w:w="15" w:type="dxa"/>
        </w:trPr>
        <w:tc>
          <w:tcPr>
            <w:tcW w:w="50" w:type="pct"/>
            <w:hideMark/>
          </w:tcPr>
          <w:p w14:paraId="708F8D68" w14:textId="77777777" w:rsidR="001F4D75" w:rsidRDefault="001F4D75">
            <w:pPr>
              <w:pStyle w:val="Literaturverzeichnis"/>
              <w:rPr>
                <w:noProof/>
              </w:rPr>
            </w:pPr>
            <w:r>
              <w:rPr>
                <w:noProof/>
              </w:rPr>
              <w:t xml:space="preserve">[5] </w:t>
            </w:r>
          </w:p>
        </w:tc>
        <w:tc>
          <w:tcPr>
            <w:tcW w:w="0" w:type="auto"/>
            <w:hideMark/>
          </w:tcPr>
          <w:p w14:paraId="4E30CC36" w14:textId="77777777" w:rsidR="001F4D75" w:rsidRPr="001F4D75" w:rsidRDefault="001F4D75">
            <w:pPr>
              <w:pStyle w:val="Literaturverzeichnis"/>
              <w:rPr>
                <w:noProof/>
                <w:lang w:val="de-DE"/>
              </w:rPr>
            </w:pPr>
            <w:r w:rsidRPr="001F4D75">
              <w:rPr>
                <w:noProof/>
                <w:lang w:val="de-DE"/>
              </w:rPr>
              <w:t>O. Hahn und A. Schulte, „Nutzung des Festigkeitspotentials höherfesten Stahlfeinbleche durch Stanzniet- und Clinchverbindungen,“ 1998.</w:t>
            </w:r>
          </w:p>
        </w:tc>
      </w:tr>
      <w:tr w:rsidR="001F4D75" w14:paraId="284E2E30" w14:textId="77777777">
        <w:trPr>
          <w:divId w:val="2104304469"/>
          <w:tblCellSpacing w:w="15" w:type="dxa"/>
        </w:trPr>
        <w:tc>
          <w:tcPr>
            <w:tcW w:w="50" w:type="pct"/>
            <w:hideMark/>
          </w:tcPr>
          <w:p w14:paraId="2CD38E86" w14:textId="77777777" w:rsidR="001F4D75" w:rsidRDefault="001F4D75">
            <w:pPr>
              <w:pStyle w:val="Literaturverzeichnis"/>
              <w:rPr>
                <w:noProof/>
              </w:rPr>
            </w:pPr>
            <w:r>
              <w:rPr>
                <w:noProof/>
              </w:rPr>
              <w:t xml:space="preserve">[6] </w:t>
            </w:r>
          </w:p>
        </w:tc>
        <w:tc>
          <w:tcPr>
            <w:tcW w:w="0" w:type="auto"/>
            <w:hideMark/>
          </w:tcPr>
          <w:p w14:paraId="4B0F62CD" w14:textId="77777777" w:rsidR="001F4D75" w:rsidRDefault="001F4D75">
            <w:pPr>
              <w:pStyle w:val="Literaturverzeichnis"/>
              <w:rPr>
                <w:noProof/>
              </w:rPr>
            </w:pPr>
            <w:r>
              <w:rPr>
                <w:noProof/>
              </w:rPr>
              <w:t xml:space="preserve">T. Ziegler, „Joinability of light-weight components using riveted friction-welded joints.,“ in </w:t>
            </w:r>
            <w:r>
              <w:rPr>
                <w:i/>
                <w:iCs w:val="0"/>
                <w:noProof/>
              </w:rPr>
              <w:t>Joining in Car Body Engineering</w:t>
            </w:r>
            <w:r>
              <w:rPr>
                <w:noProof/>
              </w:rPr>
              <w:t xml:space="preserve">, Bad Nauheim, 2019. </w:t>
            </w:r>
          </w:p>
        </w:tc>
      </w:tr>
      <w:tr w:rsidR="001F4D75" w14:paraId="4AB66E3B" w14:textId="77777777">
        <w:trPr>
          <w:divId w:val="2104304469"/>
          <w:tblCellSpacing w:w="15" w:type="dxa"/>
        </w:trPr>
        <w:tc>
          <w:tcPr>
            <w:tcW w:w="50" w:type="pct"/>
            <w:hideMark/>
          </w:tcPr>
          <w:p w14:paraId="5A4EA780" w14:textId="77777777" w:rsidR="001F4D75" w:rsidRDefault="001F4D75">
            <w:pPr>
              <w:pStyle w:val="Literaturverzeichnis"/>
              <w:rPr>
                <w:noProof/>
              </w:rPr>
            </w:pPr>
            <w:r>
              <w:rPr>
                <w:noProof/>
              </w:rPr>
              <w:t xml:space="preserve">[7] </w:t>
            </w:r>
          </w:p>
        </w:tc>
        <w:tc>
          <w:tcPr>
            <w:tcW w:w="0" w:type="auto"/>
            <w:hideMark/>
          </w:tcPr>
          <w:p w14:paraId="167CBEF5" w14:textId="77777777" w:rsidR="001F4D75" w:rsidRDefault="001F4D75">
            <w:pPr>
              <w:pStyle w:val="Literaturverzeichnis"/>
              <w:rPr>
                <w:noProof/>
              </w:rPr>
            </w:pPr>
            <w:r>
              <w:rPr>
                <w:noProof/>
              </w:rPr>
              <w:t>B. E. Huf, „Managing Connections using the Master Connection File,“ Ford Motor Co., Dearborn, 2001.</w:t>
            </w:r>
          </w:p>
        </w:tc>
      </w:tr>
      <w:tr w:rsidR="001F4D75" w14:paraId="6A0D1FEB" w14:textId="77777777">
        <w:trPr>
          <w:divId w:val="2104304469"/>
          <w:tblCellSpacing w:w="15" w:type="dxa"/>
        </w:trPr>
        <w:tc>
          <w:tcPr>
            <w:tcW w:w="50" w:type="pct"/>
            <w:hideMark/>
          </w:tcPr>
          <w:p w14:paraId="53AFB43C" w14:textId="77777777" w:rsidR="001F4D75" w:rsidRDefault="001F4D75">
            <w:pPr>
              <w:pStyle w:val="Literaturverzeichnis"/>
              <w:rPr>
                <w:noProof/>
              </w:rPr>
            </w:pPr>
            <w:r>
              <w:rPr>
                <w:noProof/>
              </w:rPr>
              <w:t xml:space="preserve">[8] </w:t>
            </w:r>
          </w:p>
        </w:tc>
        <w:tc>
          <w:tcPr>
            <w:tcW w:w="0" w:type="auto"/>
            <w:hideMark/>
          </w:tcPr>
          <w:p w14:paraId="16A243BB" w14:textId="77777777" w:rsidR="001F4D75" w:rsidRDefault="001F4D75">
            <w:pPr>
              <w:pStyle w:val="Literaturverzeichnis"/>
              <w:rPr>
                <w:noProof/>
              </w:rPr>
            </w:pPr>
            <w:r>
              <w:rPr>
                <w:noProof/>
              </w:rPr>
              <w:t>S. Zhang, „Classification of Seam Welds,“ Daimler AG, Stuttgart, 2005.</w:t>
            </w:r>
          </w:p>
        </w:tc>
      </w:tr>
      <w:tr w:rsidR="001F4D75" w14:paraId="3A806FA0" w14:textId="77777777">
        <w:trPr>
          <w:divId w:val="2104304469"/>
          <w:tblCellSpacing w:w="15" w:type="dxa"/>
        </w:trPr>
        <w:tc>
          <w:tcPr>
            <w:tcW w:w="50" w:type="pct"/>
            <w:hideMark/>
          </w:tcPr>
          <w:p w14:paraId="148E630D" w14:textId="77777777" w:rsidR="001F4D75" w:rsidRDefault="001F4D75">
            <w:pPr>
              <w:pStyle w:val="Literaturverzeichnis"/>
              <w:rPr>
                <w:noProof/>
              </w:rPr>
            </w:pPr>
            <w:r>
              <w:rPr>
                <w:noProof/>
              </w:rPr>
              <w:t xml:space="preserve">[9] </w:t>
            </w:r>
          </w:p>
        </w:tc>
        <w:tc>
          <w:tcPr>
            <w:tcW w:w="0" w:type="auto"/>
            <w:hideMark/>
          </w:tcPr>
          <w:p w14:paraId="357A93AF" w14:textId="77777777" w:rsidR="001F4D75" w:rsidRDefault="001F4D75">
            <w:pPr>
              <w:pStyle w:val="Literaturverzeichnis"/>
              <w:rPr>
                <w:noProof/>
              </w:rPr>
            </w:pPr>
            <w:r>
              <w:rPr>
                <w:noProof/>
              </w:rPr>
              <w:t>FAT-AK25, „χMCF Extended Master Connection File: A Standard for Describing Connections and Joints in the Automotive Industry, Version 3.1 (https://en.vda.de/en/services/Publications/xmcf.html),“ VDA FAT-AK25, Berlin, 2020.</w:t>
            </w:r>
          </w:p>
        </w:tc>
      </w:tr>
      <w:tr w:rsidR="001F4D75" w14:paraId="5CC3528C" w14:textId="77777777">
        <w:trPr>
          <w:divId w:val="2104304469"/>
          <w:tblCellSpacing w:w="15" w:type="dxa"/>
        </w:trPr>
        <w:tc>
          <w:tcPr>
            <w:tcW w:w="50" w:type="pct"/>
            <w:hideMark/>
          </w:tcPr>
          <w:p w14:paraId="6C4718CD" w14:textId="77777777" w:rsidR="001F4D75" w:rsidRDefault="001F4D75">
            <w:pPr>
              <w:pStyle w:val="Literaturverzeichnis"/>
              <w:rPr>
                <w:noProof/>
              </w:rPr>
            </w:pPr>
            <w:r>
              <w:rPr>
                <w:noProof/>
              </w:rPr>
              <w:t xml:space="preserve">[10] </w:t>
            </w:r>
          </w:p>
        </w:tc>
        <w:tc>
          <w:tcPr>
            <w:tcW w:w="0" w:type="auto"/>
            <w:hideMark/>
          </w:tcPr>
          <w:p w14:paraId="7E8F5BD7" w14:textId="77777777" w:rsidR="001F4D75" w:rsidRDefault="001F4D75">
            <w:pPr>
              <w:pStyle w:val="Literaturverzeichnis"/>
              <w:rPr>
                <w:noProof/>
              </w:rPr>
            </w:pPr>
            <w:r>
              <w:rPr>
                <w:noProof/>
              </w:rPr>
              <w:t>FAT-AK25, „χMCF Extended Master Connection File: A Standard for Describing Connections and Joints in the Automotive Industry, Version 2.0,“ VDA FAT-AK25, Berlin, 2014.</w:t>
            </w:r>
          </w:p>
        </w:tc>
      </w:tr>
      <w:tr w:rsidR="001F4D75" w14:paraId="0CCDC074" w14:textId="77777777">
        <w:trPr>
          <w:divId w:val="2104304469"/>
          <w:tblCellSpacing w:w="15" w:type="dxa"/>
        </w:trPr>
        <w:tc>
          <w:tcPr>
            <w:tcW w:w="50" w:type="pct"/>
            <w:hideMark/>
          </w:tcPr>
          <w:p w14:paraId="4C42A00C" w14:textId="77777777" w:rsidR="001F4D75" w:rsidRDefault="001F4D75">
            <w:pPr>
              <w:pStyle w:val="Literaturverzeichnis"/>
              <w:rPr>
                <w:noProof/>
              </w:rPr>
            </w:pPr>
            <w:r>
              <w:rPr>
                <w:noProof/>
              </w:rPr>
              <w:t xml:space="preserve">[11] </w:t>
            </w:r>
          </w:p>
        </w:tc>
        <w:tc>
          <w:tcPr>
            <w:tcW w:w="0" w:type="auto"/>
            <w:hideMark/>
          </w:tcPr>
          <w:p w14:paraId="3302C85F" w14:textId="77777777" w:rsidR="001F4D75" w:rsidRDefault="001F4D75">
            <w:pPr>
              <w:pStyle w:val="Literaturverzeichnis"/>
              <w:rPr>
                <w:noProof/>
              </w:rPr>
            </w:pPr>
            <w:r>
              <w:rPr>
                <w:noProof/>
              </w:rPr>
              <w:t>FAT-AK25, „χMCF Extended Master Connection File: A Standard for Describing Connections and Joints in the Automotive Industry, Version 3.0,“ VDA FAT-AK25, Berlin, 2016.</w:t>
            </w:r>
          </w:p>
        </w:tc>
      </w:tr>
      <w:tr w:rsidR="001F4D75" w14:paraId="4B6F0909" w14:textId="77777777">
        <w:trPr>
          <w:divId w:val="2104304469"/>
          <w:tblCellSpacing w:w="15" w:type="dxa"/>
        </w:trPr>
        <w:tc>
          <w:tcPr>
            <w:tcW w:w="50" w:type="pct"/>
            <w:hideMark/>
          </w:tcPr>
          <w:p w14:paraId="4C5CD0BF" w14:textId="77777777" w:rsidR="001F4D75" w:rsidRDefault="001F4D75">
            <w:pPr>
              <w:pStyle w:val="Literaturverzeichnis"/>
              <w:rPr>
                <w:noProof/>
              </w:rPr>
            </w:pPr>
            <w:r>
              <w:rPr>
                <w:noProof/>
              </w:rPr>
              <w:t xml:space="preserve">[12] </w:t>
            </w:r>
          </w:p>
        </w:tc>
        <w:tc>
          <w:tcPr>
            <w:tcW w:w="0" w:type="auto"/>
            <w:hideMark/>
          </w:tcPr>
          <w:p w14:paraId="1FC1087B" w14:textId="77777777" w:rsidR="001F4D75" w:rsidRDefault="001F4D75">
            <w:pPr>
              <w:pStyle w:val="Literaturverzeichnis"/>
              <w:rPr>
                <w:noProof/>
              </w:rPr>
            </w:pPr>
            <w:r>
              <w:rPr>
                <w:noProof/>
              </w:rPr>
              <w:t>B. C. Systems, „χMCF pilot in ANSA,“ Beta CAE System S.A., Thessaloniki, 2008.</w:t>
            </w:r>
          </w:p>
        </w:tc>
      </w:tr>
    </w:tbl>
    <w:p w14:paraId="7DBA7A81" w14:textId="77777777" w:rsidR="001F4D75" w:rsidRDefault="001F4D75">
      <w:pPr>
        <w:divId w:val="2104304469"/>
        <w:rPr>
          <w:rFonts w:eastAsia="Times New Roman"/>
          <w:noProof/>
        </w:rPr>
      </w:pPr>
    </w:p>
    <w:p w14:paraId="2F2389AC" w14:textId="49568E26" w:rsidR="00C673CF" w:rsidRPr="00345B93" w:rsidRDefault="001A7F56" w:rsidP="004D00AF">
      <w:pPr>
        <w:pStyle w:val="ForewordText"/>
        <w:jc w:val="left"/>
      </w:pPr>
      <w:r>
        <w:fldChar w:fldCharType="end"/>
      </w:r>
    </w:p>
    <w:sectPr w:rsidR="00C673CF" w:rsidRPr="00345B93" w:rsidSect="00C845B4">
      <w:footerReference w:type="even" r:id="rId177"/>
      <w:footerReference w:type="default" r:id="rId178"/>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34" w:author="Dr. Carsten Franke" w:date="2021-10-29T10:09:00Z" w:initials="CF">
    <w:p w14:paraId="0ED52C02" w14:textId="40B84587" w:rsidR="001F4D75" w:rsidRDefault="001F4D75">
      <w:pPr>
        <w:pStyle w:val="Kommentartext"/>
      </w:pPr>
      <w:r>
        <w:rPr>
          <w:rStyle w:val="Kommentarzeichen"/>
        </w:rPr>
        <w:annotationRef/>
      </w:r>
      <w:r>
        <w:t xml:space="preserve">In all examples and test files, the schema location shall be updated from </w:t>
      </w:r>
      <w:r w:rsidRPr="00BA6895">
        <w:t>"xmcf_3_1_</w:t>
      </w:r>
      <w:r>
        <w:t>1</w:t>
      </w:r>
      <w:r w:rsidRPr="00BA6895">
        <w:t>.xsd"</w:t>
      </w:r>
      <w:r>
        <w:t xml:space="preserve"> to "</w:t>
      </w:r>
      <w:r w:rsidRPr="00BA6895">
        <w:t>https://standards.iso.org/iso/8329/ed-1/en/xmcf_3_1_1.xsd</w:t>
      </w:r>
      <w:r>
        <w:t xml:space="preserve">". </w:t>
      </w:r>
    </w:p>
  </w:comment>
  <w:comment w:id="335" w:author="Haas, Stephan" w:date="2022-03-15T10:25:00Z" w:initials="HS">
    <w:p w14:paraId="009C72CB" w14:textId="48E4AF00" w:rsidR="001F4D75" w:rsidRDefault="001F4D75">
      <w:pPr>
        <w:pStyle w:val="Kommentartext"/>
      </w:pPr>
      <w:r>
        <w:rPr>
          <w:rStyle w:val="Kommentarzeichen"/>
        </w:rPr>
        <w:annotationRef/>
      </w:r>
      <w:r>
        <w:t xml:space="preserve">I assume the link will only exist after xMCF is release as ISO 8329? Because currently the link does not yet exist.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ED52C02" w15:done="0"/>
  <w15:commentEx w15:paraId="009C72CB" w15:paraIdParent="0ED52C0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52646F6" w16cex:dateUtc="2021-10-29T08:09:00Z"/>
  <w16cex:commentExtensible w16cex:durableId="25DAE804" w16cex:dateUtc="2022-03-15T09: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ED52C02" w16cid:durableId="252646F6"/>
  <w16cid:commentId w16cid:paraId="009C72CB" w16cid:durableId="25DAE80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72DCCE" w14:textId="77777777" w:rsidR="00E829CA" w:rsidRDefault="00E829CA">
      <w:pPr>
        <w:spacing w:after="0" w:line="240" w:lineRule="auto"/>
      </w:pPr>
      <w:r>
        <w:separator/>
      </w:r>
    </w:p>
  </w:endnote>
  <w:endnote w:type="continuationSeparator" w:id="0">
    <w:p w14:paraId="59F68969" w14:textId="77777777" w:rsidR="00E829CA" w:rsidRDefault="00E829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2070409020205020404"/>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77BBC3" w14:textId="77777777" w:rsidR="001F4D75" w:rsidRPr="00BA1CC8" w:rsidRDefault="001F4D75"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D35167" w14:textId="16830F61" w:rsidR="001F4D75" w:rsidRPr="000F0E7A" w:rsidRDefault="001F4D75" w:rsidP="000F0E7A">
    <w:pPr>
      <w:pStyle w:val="Kopfzeile"/>
      <w:spacing w:before="360" w:after="480" w:line="240" w:lineRule="exact"/>
      <w:jc w:val="right"/>
      <w:rPr>
        <w:b w:val="0"/>
        <w:sz w:val="20"/>
        <w:szCs w:val="20"/>
      </w:rPr>
    </w:pPr>
    <w:r w:rsidRPr="000F0E7A">
      <w:rPr>
        <w:b w:val="0"/>
        <w:sz w:val="20"/>
        <w:szCs w:val="20"/>
      </w:rPr>
      <w:t xml:space="preserve">© </w:t>
    </w:r>
    <w:r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8C824C" w14:textId="77777777" w:rsidR="001F4D75" w:rsidRDefault="001F4D75">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295DCC" w14:textId="01E305ED" w:rsidR="001F4D75" w:rsidRPr="00BA1CC8" w:rsidRDefault="001F4D75"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Pr>
        <w:noProof/>
      </w:rPr>
      <w:t>ii</w:t>
    </w:r>
    <w:r w:rsidRPr="00096387">
      <w:fldChar w:fldCharType="end"/>
    </w:r>
    <w:r w:rsidRPr="00BA1CC8">
      <w:rPr>
        <w:sz w:val="20"/>
      </w:rPr>
      <w:tab/>
    </w:r>
    <w:r w:rsidRPr="00096387">
      <w:rPr>
        <w:sz w:val="18"/>
        <w:szCs w:val="18"/>
      </w:rPr>
      <w:t>© ISO </w:t>
    </w:r>
    <w:r>
      <w:rPr>
        <w:sz w:val="18"/>
        <w:szCs w:val="18"/>
      </w:rPr>
      <w:t>2021</w:t>
    </w:r>
    <w:r w:rsidRPr="00096387">
      <w:rPr>
        <w:sz w:val="18"/>
        <w:szCs w:val="18"/>
      </w:rPr>
      <w:t> – All rights reserved</w:t>
    </w:r>
    <w:r>
      <w:rPr>
        <w:sz w:val="18"/>
        <w:szCs w:val="18"/>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F074F6" w14:textId="3CF1C704" w:rsidR="001F4D75" w:rsidRPr="00BA1CC8" w:rsidRDefault="001F4D75" w:rsidP="003B153F">
    <w:pPr>
      <w:pStyle w:val="Fuzeile"/>
      <w:spacing w:after="480" w:line="240" w:lineRule="atLeast"/>
      <w:rPr>
        <w:sz w:val="20"/>
      </w:rPr>
    </w:pPr>
    <w:r w:rsidRPr="00596E93">
      <w:rPr>
        <w:sz w:val="18"/>
        <w:szCs w:val="18"/>
      </w:rPr>
      <w:t xml:space="preserve">© </w:t>
    </w:r>
    <w:r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2BBD96" w14:textId="3220B462" w:rsidR="001F4D75" w:rsidRPr="00BA1CC8" w:rsidRDefault="001F4D75"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Pr>
        <w:sz w:val="18"/>
        <w:szCs w:val="18"/>
      </w:rPr>
      <w:t>2021</w:t>
    </w:r>
    <w:r w:rsidRPr="00096387">
      <w:rPr>
        <w:sz w:val="18"/>
        <w:szCs w:val="18"/>
      </w:rPr>
      <w:t> – All rights reserved</w:t>
    </w:r>
    <w:r>
      <w:rPr>
        <w:sz w:val="18"/>
        <w:szCs w:val="18"/>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8DA505" w14:textId="55EA94E3" w:rsidR="001F4D75" w:rsidRPr="00BA1CC8" w:rsidRDefault="001F4D75"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36AA8D" w14:textId="77777777" w:rsidR="00E829CA" w:rsidRDefault="00E829CA">
      <w:pPr>
        <w:spacing w:after="0" w:line="240" w:lineRule="auto"/>
      </w:pPr>
      <w:r>
        <w:separator/>
      </w:r>
    </w:p>
  </w:footnote>
  <w:footnote w:type="continuationSeparator" w:id="0">
    <w:p w14:paraId="74F71665" w14:textId="77777777" w:rsidR="00E829CA" w:rsidRDefault="00E829CA">
      <w:pPr>
        <w:spacing w:after="0" w:line="240" w:lineRule="auto"/>
      </w:pPr>
      <w:r>
        <w:continuationSeparator/>
      </w:r>
    </w:p>
  </w:footnote>
  <w:footnote w:id="1">
    <w:p w14:paraId="04362F50" w14:textId="2E98573F" w:rsidR="001F4D75" w:rsidRPr="001C48A8" w:rsidRDefault="001F4D75"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1F4D75" w:rsidRPr="00E211E6" w:rsidRDefault="001F4D75"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3">
    <w:p w14:paraId="7EEFE5DC" w14:textId="2557E1D5" w:rsidR="001F4D75" w:rsidRPr="00860E71" w:rsidRDefault="001F4D75"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6E84E7DB" w14:textId="77777777" w:rsidR="001F4D75" w:rsidRPr="00E11D02" w:rsidRDefault="001F4D75" w:rsidP="00FC68DB">
      <w:pPr>
        <w:pStyle w:val="Funotentext"/>
      </w:pPr>
      <w:r>
        <w:rPr>
          <w:rStyle w:val="Funotenzeichen"/>
        </w:rPr>
        <w:footnoteRef/>
      </w:r>
      <w:r>
        <w:t xml:space="preserve"> </w:t>
      </w:r>
      <w:proofErr w:type="spellStart"/>
      <w:r w:rsidRPr="007F259D">
        <w:t>χMCF</w:t>
      </w:r>
      <w:proofErr w:type="spellEnd"/>
      <w:r w:rsidRPr="007F259D">
        <w:t xml:space="preserve">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w:t>
      </w:r>
      <w:proofErr w:type="spellStart"/>
      <w:r w:rsidRPr="007F259D">
        <w:rPr>
          <w:rStyle w:val="elementdeftypeChar"/>
        </w:rPr>
        <w:t>connection_group</w:t>
      </w:r>
      <w:proofErr w:type="spellEnd"/>
      <w:r w:rsidRPr="007F259D">
        <w:rPr>
          <w:rStyle w:val="elementdeftypeChar"/>
        </w:rPr>
        <w:t>/&gt;</w:t>
      </w:r>
      <w:r w:rsidRPr="007F259D">
        <w:t xml:space="preserve"> level in </w:t>
      </w:r>
      <w:r>
        <w:t>any case</w:t>
      </w:r>
      <w:r w:rsidRPr="007F259D">
        <w:t>.</w:t>
      </w:r>
    </w:p>
  </w:footnote>
  <w:footnote w:id="5">
    <w:p w14:paraId="1CF554C6" w14:textId="77777777" w:rsidR="001F4D75" w:rsidRDefault="001F4D75"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w:t>
      </w:r>
      <w:proofErr w:type="spellStart"/>
      <w:r>
        <w:t>connected_to</w:t>
      </w:r>
      <w:proofErr w:type="spellEnd"/>
      <w:r>
        <w:t xml:space="preserve">&gt; should reach the solver. Therefore, </w:t>
      </w:r>
      <w:r w:rsidRPr="00966BAF">
        <w:rPr>
          <w:rFonts w:ascii="Courier New" w:eastAsia="Calibri" w:hAnsi="Courier New" w:cs="Courier New"/>
          <w:b/>
          <w:i/>
          <w:sz w:val="18"/>
          <w:szCs w:val="18"/>
          <w:lang w:eastAsia="de-DE"/>
        </w:rPr>
        <w:t>&lt;</w:t>
      </w:r>
      <w:proofErr w:type="spellStart"/>
      <w:r w:rsidRPr="00966BAF">
        <w:rPr>
          <w:rFonts w:ascii="Courier New" w:eastAsia="Calibri" w:hAnsi="Courier New" w:cs="Courier New"/>
          <w:b/>
          <w:i/>
          <w:sz w:val="18"/>
          <w:szCs w:val="18"/>
          <w:lang w:eastAsia="de-DE"/>
        </w:rPr>
        <w:t>connected_to</w:t>
      </w:r>
      <w:proofErr w:type="spellEnd"/>
      <w:r w:rsidRPr="00966BAF">
        <w:rPr>
          <w:rFonts w:ascii="Courier New" w:eastAsia="Calibri" w:hAnsi="Courier New" w:cs="Courier New"/>
          <w:b/>
          <w:i/>
          <w:sz w:val="18"/>
          <w:szCs w:val="18"/>
          <w:lang w:eastAsia="de-DE"/>
        </w:rPr>
        <w:t>&gt;</w:t>
      </w:r>
      <w:r>
        <w:t xml:space="preserve"> should be filled by the preprocessor.</w:t>
      </w:r>
    </w:p>
  </w:footnote>
  <w:footnote w:id="6">
    <w:p w14:paraId="0AC1FE4F" w14:textId="77777777" w:rsidR="001F4D75" w:rsidRDefault="001F4D75"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w:t>
      </w:r>
      <w:proofErr w:type="spellStart"/>
      <w:r w:rsidRPr="00CA7480">
        <w:t>χMCF</w:t>
      </w:r>
      <w:proofErr w:type="spellEnd"/>
      <w:r w:rsidRPr="00CA7480">
        <w:t xml:space="preserve"> file with both in, PIDs and property names. On solver side, this would cause no confusion, since NASTRAN would ignore the property name and Abaqus the PID. The responsibility to keep both primary keys unique and consistent resides on preprocessor side. Upon import of </w:t>
      </w:r>
      <w:proofErr w:type="spellStart"/>
      <w:r w:rsidRPr="00CA7480">
        <w:t>χMCF</w:t>
      </w:r>
      <w:proofErr w:type="spellEnd"/>
      <w:r w:rsidRPr="00CA7480">
        <w:t xml:space="preserve"> to a preprocessor, inconsistent property keys </w:t>
      </w:r>
      <w:r>
        <w:t>must</w:t>
      </w:r>
      <w:r w:rsidRPr="00CA7480">
        <w:t xml:space="preserve"> cause an error.</w:t>
      </w:r>
      <w:r>
        <w:t xml:space="preserve"> </w:t>
      </w:r>
    </w:p>
  </w:footnote>
  <w:footnote w:id="7">
    <w:p w14:paraId="2FCB592E" w14:textId="0C56A98C" w:rsidR="001F4D75" w:rsidRPr="00DD5EBC" w:rsidRDefault="001F4D75">
      <w:pPr>
        <w:pStyle w:val="Funotentext"/>
      </w:pPr>
      <w:r>
        <w:rPr>
          <w:rStyle w:val="Funotenzeichen"/>
        </w:rPr>
        <w:footnoteRef/>
      </w:r>
      <w:r>
        <w:t xml:space="preserve"> </w:t>
      </w:r>
      <w:r w:rsidRPr="00C949F9">
        <w:rPr>
          <w:rFonts w:ascii="Courier New" w:hAnsi="Courier New" w:cs="Courier New"/>
          <w:b/>
          <w:i/>
          <w:sz w:val="16"/>
          <w:szCs w:val="16"/>
        </w:rPr>
        <w:t>&lt;connection_</w:t>
      </w:r>
      <w:r>
        <w:rPr>
          <w:rFonts w:ascii="Courier New" w:hAnsi="Courier New" w:cs="Courier New"/>
          <w:b/>
          <w:i/>
          <w:sz w:val="16"/>
          <w:szCs w:val="16"/>
        </w:rPr>
        <w:t>2</w:t>
      </w:r>
      <w:r w:rsidRPr="00C949F9">
        <w:rPr>
          <w:rFonts w:ascii="Courier New" w:hAnsi="Courier New" w:cs="Courier New"/>
          <w:b/>
          <w:i/>
          <w:sz w:val="16"/>
          <w:szCs w:val="16"/>
        </w:rPr>
        <w:t>d/&gt;</w:t>
      </w:r>
      <w:r w:rsidRPr="00DD5EBC">
        <w:t xml:space="preserve"> is not relevant for the currently known use cases and was therefore intentionally not included in the list. </w:t>
      </w:r>
    </w:p>
  </w:footnote>
  <w:footnote w:id="8">
    <w:p w14:paraId="4F45D006" w14:textId="377F68F8" w:rsidR="001F4D75" w:rsidRPr="00B17E85" w:rsidRDefault="001F4D75"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9">
    <w:p w14:paraId="444A6047" w14:textId="2DEABB9A" w:rsidR="001F4D75" w:rsidRPr="00F70171" w:rsidRDefault="001F4D75"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0">
    <w:p w14:paraId="57B44F3B" w14:textId="7DC94A66" w:rsidR="001F4D75" w:rsidRPr="00DD5EBC" w:rsidRDefault="001F4D75">
      <w:pPr>
        <w:pStyle w:val="Funotentext"/>
      </w:pPr>
      <w:ins w:id="584" w:author="Dr. Carsten Franke" w:date="2021-10-29T01:03:00Z">
        <w:r>
          <w:rPr>
            <w:rStyle w:val="Funotenzeichen"/>
          </w:rPr>
          <w:footnoteRef/>
        </w:r>
        <w:r>
          <w:t xml:space="preserve"> </w:t>
        </w:r>
        <w:r w:rsidRPr="00DD5EBC">
          <w:t xml:space="preserve">Attribute </w:t>
        </w:r>
        <w:r w:rsidRPr="00A2186E">
          <w:rPr>
            <w:rStyle w:val="elementdeftypeChar"/>
            <w:rFonts w:eastAsia="Calibri"/>
          </w:rPr>
          <w:t>hardness</w:t>
        </w:r>
        <w:r w:rsidRPr="00DD5EBC">
          <w:t xml:space="preserve"> was moved from element </w:t>
        </w:r>
      </w:ins>
      <w:ins w:id="585" w:author="Dr. Carsten Franke" w:date="2021-10-29T01:05:00Z">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ins>
      <w:ins w:id="586" w:author="Dr. Carsten Franke" w:date="2021-10-29T01:03:00Z">
        <w:r w:rsidRPr="00DD5EBC">
          <w:t xml:space="preserve"> to element </w:t>
        </w:r>
      </w:ins>
      <w:ins w:id="587" w:author="Dr. Carsten Franke" w:date="2021-10-29T01:04:00Z">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ins>
      <w:ins w:id="588" w:author="Dr. Carsten Franke" w:date="2021-10-29T01:03:00Z">
        <w:r w:rsidRPr="00DD5EBC">
          <w:t xml:space="preserve"> with </w:t>
        </w:r>
        <w:r>
          <w:rPr>
            <w:lang w:val="de-DE"/>
          </w:rPr>
          <w:t>χ</w:t>
        </w:r>
        <w:r w:rsidRPr="00DD5EBC">
          <w:t xml:space="preserve">MCF version </w:t>
        </w:r>
      </w:ins>
      <w:ins w:id="589" w:author="Dr. Carsten Franke" w:date="2021-10-29T01:07:00Z">
        <w:r w:rsidRPr="00DD5EBC">
          <w:t>3.1</w:t>
        </w:r>
      </w:ins>
      <w:ins w:id="590" w:author="Dr. Carsten Franke" w:date="2021-10-29T01:03:00Z">
        <w:r w:rsidRPr="00DD5EBC">
          <w:t>.</w:t>
        </w:r>
      </w:ins>
    </w:p>
  </w:footnote>
  <w:footnote w:id="11">
    <w:p w14:paraId="745C656C" w14:textId="212BBDB1" w:rsidR="001F4D75" w:rsidRDefault="001F4D75"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2">
    <w:p w14:paraId="17ABD414" w14:textId="2618F25D" w:rsidR="001F4D75" w:rsidRPr="003974C3" w:rsidRDefault="001F4D75"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3">
    <w:p w14:paraId="35F3AFD9" w14:textId="525A97E7" w:rsidR="001F4D75" w:rsidRPr="00D74FE5" w:rsidRDefault="001F4D75"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sidRPr="00707EC7">
        <w:rPr>
          <w:rFonts w:cs="Calibri"/>
          <w:color w:val="0000FF"/>
          <w:lang w:eastAsia="en-GB"/>
        </w:rPr>
        <w:t>https://en.wikipedia.org/wiki/Clinching</w:t>
      </w:r>
    </w:p>
  </w:footnote>
  <w:footnote w:id="14">
    <w:p w14:paraId="21E16AA9" w14:textId="2616A311" w:rsidR="001F4D75" w:rsidRPr="00E64A65" w:rsidRDefault="001F4D75" w:rsidP="00FC68DB">
      <w:pPr>
        <w:pStyle w:val="Funotentext"/>
      </w:pPr>
      <w:r>
        <w:rPr>
          <w:rStyle w:val="Funotenzeichen"/>
        </w:rPr>
        <w:footnoteRef/>
      </w:r>
      <w:r w:rsidRPr="00E64A65">
        <w:t xml:space="preserve"> </w:t>
      </w:r>
      <w:hyperlink r:id="rId7" w:history="1">
        <w:r w:rsidRPr="00E64A65">
          <w:rPr>
            <w:rStyle w:val="Hyperlink"/>
            <w:lang w:val="en-US"/>
          </w:rPr>
          <w:t>http://www.google.com/patents/EP1926918B1?cl=en</w:t>
        </w:r>
      </w:hyperlink>
    </w:p>
  </w:footnote>
  <w:footnote w:id="15">
    <w:p w14:paraId="5FC58BDE" w14:textId="77777777" w:rsidR="001F4D75" w:rsidRDefault="001F4D75" w:rsidP="00FC68DB">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16">
    <w:p w14:paraId="38939F83" w14:textId="55791AA0" w:rsidR="001F4D75" w:rsidRPr="00E67362" w:rsidRDefault="001F4D75"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10.1.2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ins w:id="1472" w:author="Weinert, Matthias (M.)" w:date="2022-02-21T10:55:00Z">
        <w:r w:rsidRPr="007055D9">
          <w:t>L</w:t>
        </w:r>
        <w:r>
          <w:t>ocation</w:t>
        </w:r>
      </w:ins>
      <w:del w:id="1473" w:author="Weinert, Matthias (M.)" w:date="2022-02-16T15:43:00Z">
        <w:r w:rsidRPr="007055D9" w:rsidDel="00F16E77">
          <w:delText>L</w:delText>
        </w:r>
        <w:r w:rsidDel="00F16E77">
          <w:delText>ocation</w:delText>
        </w:r>
      </w:del>
      <w:r w:rsidRPr="00064214">
        <w:fldChar w:fldCharType="end"/>
      </w:r>
      <w:r w:rsidRPr="00064214">
        <w:t>, too</w:t>
      </w:r>
      <w:r>
        <w:t>.</w:t>
      </w:r>
      <w:r w:rsidRPr="00E67362">
        <w:t xml:space="preserve"> </w:t>
      </w:r>
    </w:p>
  </w:footnote>
  <w:footnote w:id="17">
    <w:p w14:paraId="125B3298" w14:textId="50EF1021" w:rsidR="001F4D75" w:rsidRPr="00966BAF" w:rsidRDefault="001F4D75"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r>
        <w:fldChar w:fldCharType="begin"/>
      </w:r>
      <w:r>
        <w:rPr>
          <w:vanish/>
        </w:rPr>
        <w:instrText xml:space="preserve"> HYPERLINK "https://github.com/economidis-nick/createXSDforxMCF/issues/62" </w:instrText>
      </w:r>
      <w:r>
        <w:fldChar w:fldCharType="separate"/>
      </w:r>
      <w:r w:rsidRPr="00966BAF">
        <w:rPr>
          <w:rStyle w:val="Hyperlink"/>
          <w:vanish/>
          <w:highlight w:val="yellow"/>
        </w:rPr>
        <w:t>https://github.com/economidis-nick/createXSDforxMCF/issues/62</w:t>
      </w:r>
      <w:r>
        <w:rPr>
          <w:rStyle w:val="Hyperlink"/>
          <w:vanish/>
          <w:highlight w:val="yellow"/>
        </w:rPr>
        <w:fldChar w:fldCharType="end"/>
      </w:r>
      <w:r w:rsidRPr="00966BAF">
        <w:rPr>
          <w:vanish/>
          <w:highlight w:val="yellow"/>
        </w:rPr>
        <w:t>.</w:t>
      </w:r>
      <w:r w:rsidRPr="00966BAF">
        <w:rPr>
          <w:vanish/>
        </w:rPr>
        <w:t xml:space="preserve"> </w:t>
      </w:r>
    </w:p>
  </w:footnote>
  <w:footnote w:id="18">
    <w:p w14:paraId="4FB0A811" w14:textId="0092B252" w:rsidR="001F4D75" w:rsidRPr="00E67362" w:rsidRDefault="001F4D75" w:rsidP="00FC68DB">
      <w:bookmarkStart w:id="1489"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Annex A</w:t>
      </w:r>
      <w:r>
        <w:fldChar w:fldCharType="end"/>
      </w:r>
      <w:r>
        <w:t xml:space="preserve"> </w:t>
      </w:r>
      <w:r>
        <w:fldChar w:fldCharType="begin"/>
      </w:r>
      <w:r>
        <w:instrText xml:space="preserve"> REF _Ref69238344 \h </w:instrText>
      </w:r>
      <w:r>
        <w:fldChar w:fldCharType="separate"/>
      </w:r>
      <w:ins w:id="1490" w:author="Weinert, Matthias (M.)" w:date="2022-02-21T10:55:00Z">
        <w:r>
          <w:rPr>
            <w:lang w:val="en-US"/>
          </w:rPr>
          <w:br/>
        </w:r>
        <w:r w:rsidRPr="0036320E">
          <w:rPr>
            <w:b/>
            <w:bCs/>
            <w:lang w:val="en-US"/>
          </w:rPr>
          <w:t>(informative)</w:t>
        </w:r>
        <w:r>
          <w:rPr>
            <w:lang w:val="en-US"/>
          </w:rPr>
          <w:br/>
        </w:r>
        <w:r>
          <w:rPr>
            <w:lang w:val="en-US"/>
          </w:rPr>
          <w:br/>
        </w:r>
        <w:r w:rsidRPr="0036320E">
          <w:rPr>
            <w:lang w:val="en-US"/>
          </w:rPr>
          <w:t>Derivation of Formulae used for Regular Intermittent Welds</w:t>
        </w:r>
      </w:ins>
      <w:del w:id="1491" w:author="Weinert, Matthias (M.)" w:date="2022-02-16T15:43:00Z">
        <w:r w:rsidDel="00F16E77">
          <w:rPr>
            <w:lang w:val="en-US"/>
          </w:rPr>
          <w:br/>
        </w:r>
        <w:r w:rsidRPr="0036320E" w:rsidDel="00F16E77">
          <w:rPr>
            <w:b/>
            <w:bCs/>
            <w:lang w:val="en-US"/>
          </w:rPr>
          <w:delText>(informative)</w:delText>
        </w:r>
        <w:r w:rsidDel="00F16E77">
          <w:rPr>
            <w:lang w:val="en-US"/>
          </w:rPr>
          <w:br/>
        </w:r>
        <w:r w:rsidDel="00F16E77">
          <w:rPr>
            <w:lang w:val="en-US"/>
          </w:rPr>
          <w:br/>
        </w:r>
        <w:r w:rsidRPr="0036320E" w:rsidDel="00F16E77">
          <w:rPr>
            <w:lang w:val="en-US"/>
          </w:rPr>
          <w:delText>Derivation of Formulae used for Regular Intermittent Welds</w:delText>
        </w:r>
      </w:del>
      <w:r>
        <w:fldChar w:fldCharType="end"/>
      </w:r>
      <w:r>
        <w:t xml:space="preserve">. </w:t>
      </w:r>
      <w:bookmarkEnd w:id="1489"/>
    </w:p>
  </w:footnote>
  <w:footnote w:id="19">
    <w:p w14:paraId="472C6C84" w14:textId="77777777" w:rsidR="001F4D75" w:rsidRDefault="001F4D75" w:rsidP="00FC68DB">
      <w:pPr>
        <w:pStyle w:val="Funotentext"/>
      </w:pPr>
      <w:r>
        <w:rPr>
          <w:rStyle w:val="Funotenzeichen"/>
        </w:rPr>
        <w:footnoteRef/>
      </w:r>
      <w:r>
        <w:t xml:space="preserve"> four-sheet overlap welds have been encountered, even though they are not explicitly depicted in this document.</w:t>
      </w:r>
    </w:p>
  </w:footnote>
  <w:footnote w:id="20">
    <w:p w14:paraId="0E4BE3B7" w14:textId="35A21022" w:rsidR="001F4D75" w:rsidRDefault="001F4D75"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ins w:id="2111" w:author="Weinert, Matthias (M.)" w:date="2022-02-21T10:55:00Z">
        <w:r>
          <w:t xml:space="preserve">Figure </w:t>
        </w:r>
        <w:r>
          <w:rPr>
            <w:noProof/>
          </w:rPr>
          <w:t>67</w:t>
        </w:r>
      </w:ins>
      <w:del w:id="2112" w:author="Weinert, Matthias (M.)" w:date="2022-02-16T15:43:00Z">
        <w:r w:rsidDel="00F16E77">
          <w:delText xml:space="preserve">Figure </w:delText>
        </w:r>
        <w:r w:rsidDel="00F16E77">
          <w:rPr>
            <w:noProof/>
          </w:rPr>
          <w:delText>67</w:delText>
        </w:r>
      </w:del>
      <w:r>
        <w:fldChar w:fldCharType="end"/>
      </w:r>
      <w:r>
        <w:t xml:space="preserve">. The third welding position would be from underneath the base sheet, using a laser. </w:t>
      </w:r>
    </w:p>
  </w:footnote>
  <w:footnote w:id="21">
    <w:p w14:paraId="106B9C34" w14:textId="74ABB826" w:rsidR="001F4D75" w:rsidRDefault="001F4D75"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ins w:id="2167" w:author="Weinert, Matthias (M.)" w:date="2022-02-21T10:55:00Z">
        <w:r>
          <w:t xml:space="preserve">Figure </w:t>
        </w:r>
        <w:r>
          <w:rPr>
            <w:noProof/>
          </w:rPr>
          <w:t>69</w:t>
        </w:r>
      </w:ins>
      <w:del w:id="2168" w:author="Weinert, Matthias (M.)" w:date="2022-02-16T15:43:00Z">
        <w:r w:rsidDel="00F16E77">
          <w:delText xml:space="preserve">Figure </w:delText>
        </w:r>
        <w:r w:rsidDel="00F16E77">
          <w:rPr>
            <w:noProof/>
          </w:rPr>
          <w:delText>69</w:delText>
        </w:r>
      </w:del>
      <w:r>
        <w:fldChar w:fldCharType="end"/>
      </w:r>
      <w:r>
        <w:t>. The fourth would be from underneath the base sheet, using a laser.</w:t>
      </w:r>
    </w:p>
  </w:footnote>
  <w:footnote w:id="22">
    <w:p w14:paraId="0B543DA0" w14:textId="77777777" w:rsidR="001F4D75" w:rsidRPr="00FA0EDB" w:rsidRDefault="001F4D75"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3">
    <w:p w14:paraId="6CF9DDD9" w14:textId="4ECEDAA8" w:rsidR="001F4D75" w:rsidRPr="00DB42BD" w:rsidRDefault="001F4D75" w:rsidP="00CC65E4">
      <w:pPr>
        <w:pStyle w:val="Funotentext"/>
      </w:pPr>
      <w:r>
        <w:rPr>
          <w:rStyle w:val="Funotenzeichen"/>
        </w:rPr>
        <w:footnoteRef/>
      </w:r>
      <w:r>
        <w:t xml:space="preserve"> Working group 25 for joining technologies of the German Research Association of Automotive Technologies (FAT). </w:t>
      </w:r>
      <w:r>
        <w:br/>
        <w:t xml:space="preserve">The FAT is a department of the </w:t>
      </w:r>
      <w:r w:rsidRPr="002A7689">
        <w:t>German Association of the Automotive Industry (VDA),</w:t>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3DA989" w14:textId="77777777" w:rsidR="001F4D75" w:rsidRPr="00151316" w:rsidRDefault="001F4D75" w:rsidP="004421EF">
    <w:pPr>
      <w:pStyle w:val="Kopfzeile"/>
      <w:spacing w:line="240" w:lineRule="exact"/>
      <w:jc w:val="left"/>
    </w:pPr>
    <w:r w:rsidRPr="00151316">
      <w:t>ISO #####-#:####(X)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D36567" w14:textId="77777777" w:rsidR="001F4D75" w:rsidRDefault="001F4D75">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2939E2" w14:textId="77777777" w:rsidR="001F4D75" w:rsidRDefault="001F4D75">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389BAA" w14:textId="78D4ECD8" w:rsidR="001F4D75" w:rsidRPr="004D16C0" w:rsidRDefault="001F4D75" w:rsidP="004D16C0">
    <w:pPr>
      <w:pStyle w:val="Kopfzeile"/>
      <w:spacing w:after="720" w:line="240" w:lineRule="exact"/>
      <w:jc w:val="left"/>
      <w:rPr>
        <w:sz w:val="24"/>
        <w:szCs w:val="24"/>
      </w:rPr>
    </w:pPr>
    <w:r w:rsidRPr="004D16C0">
      <w:rPr>
        <w:sz w:val="24"/>
        <w:szCs w:val="24"/>
      </w:rPr>
      <w:t>ISO </w:t>
    </w:r>
    <w:r>
      <w:rPr>
        <w:sz w:val="24"/>
        <w:szCs w:val="24"/>
      </w:rPr>
      <w:t>PAS 8329</w:t>
    </w:r>
    <w:r w:rsidRPr="004D16C0">
      <w:rPr>
        <w:sz w:val="24"/>
        <w:szCs w:val="24"/>
      </w:rPr>
      <w:t>:</w:t>
    </w:r>
    <w:r>
      <w:rPr>
        <w:sz w:val="24"/>
        <w:szCs w:val="24"/>
      </w:rPr>
      <w:t>2021</w:t>
    </w:r>
    <w:r w:rsidRPr="004D16C0">
      <w:rPr>
        <w:sz w:val="24"/>
        <w:szCs w:val="24"/>
      </w:rPr>
      <w:t>(</w:t>
    </w:r>
    <w:r>
      <w:rPr>
        <w:sz w:val="24"/>
        <w:szCs w:val="24"/>
      </w:rPr>
      <w:t>E</w:t>
    </w:r>
    <w:r w:rsidRPr="004D16C0">
      <w:rPr>
        <w:sz w:val="24"/>
        <w:szCs w:val="24"/>
      </w:rPr>
      <w: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FCEE65" w14:textId="0579C125" w:rsidR="001F4D75" w:rsidRPr="004D16C0" w:rsidRDefault="001F4D75" w:rsidP="00864D32">
    <w:pPr>
      <w:pStyle w:val="Kopfzeile"/>
      <w:spacing w:after="720" w:line="240" w:lineRule="exact"/>
      <w:jc w:val="right"/>
      <w:rPr>
        <w:sz w:val="24"/>
        <w:szCs w:val="24"/>
      </w:rPr>
    </w:pPr>
    <w:r w:rsidRPr="004D16C0">
      <w:rPr>
        <w:sz w:val="24"/>
        <w:szCs w:val="24"/>
      </w:rPr>
      <w:t>ISO </w:t>
    </w:r>
    <w:r>
      <w:rPr>
        <w:sz w:val="24"/>
        <w:szCs w:val="24"/>
      </w:rPr>
      <w:t>Pas 8329</w:t>
    </w:r>
    <w:r w:rsidRPr="004D16C0">
      <w:rPr>
        <w:sz w:val="24"/>
        <w:szCs w:val="24"/>
      </w:rPr>
      <w:t>:</w:t>
    </w:r>
    <w:r>
      <w:rPr>
        <w:sz w:val="24"/>
        <w:szCs w:val="24"/>
      </w:rPr>
      <w:t>2021</w:t>
    </w:r>
    <w:r w:rsidRPr="004D16C0">
      <w:rPr>
        <w:sz w:val="24"/>
        <w:szCs w:val="24"/>
      </w:rPr>
      <w:t>(</w:t>
    </w:r>
    <w:r>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3"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4"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27"/>
  </w:num>
  <w:num w:numId="3">
    <w:abstractNumId w:val="2"/>
  </w:num>
  <w:num w:numId="4">
    <w:abstractNumId w:val="29"/>
  </w:num>
  <w:num w:numId="5">
    <w:abstractNumId w:val="21"/>
  </w:num>
  <w:num w:numId="6">
    <w:abstractNumId w:val="47"/>
  </w:num>
  <w:num w:numId="7">
    <w:abstractNumId w:val="58"/>
  </w:num>
  <w:num w:numId="8">
    <w:abstractNumId w:val="8"/>
  </w:num>
  <w:num w:numId="9">
    <w:abstractNumId w:val="31"/>
  </w:num>
  <w:num w:numId="10">
    <w:abstractNumId w:val="15"/>
  </w:num>
  <w:num w:numId="11">
    <w:abstractNumId w:val="6"/>
  </w:num>
  <w:num w:numId="12">
    <w:abstractNumId w:val="41"/>
  </w:num>
  <w:num w:numId="13">
    <w:abstractNumId w:val="10"/>
  </w:num>
  <w:num w:numId="14">
    <w:abstractNumId w:val="18"/>
  </w:num>
  <w:num w:numId="15">
    <w:abstractNumId w:val="50"/>
  </w:num>
  <w:num w:numId="16">
    <w:abstractNumId w:val="37"/>
  </w:num>
  <w:num w:numId="17">
    <w:abstractNumId w:val="11"/>
  </w:num>
  <w:num w:numId="18">
    <w:abstractNumId w:val="56"/>
  </w:num>
  <w:num w:numId="19">
    <w:abstractNumId w:val="5"/>
  </w:num>
  <w:num w:numId="20">
    <w:abstractNumId w:val="16"/>
  </w:num>
  <w:num w:numId="21">
    <w:abstractNumId w:val="43"/>
  </w:num>
  <w:num w:numId="22">
    <w:abstractNumId w:val="52"/>
  </w:num>
  <w:num w:numId="23">
    <w:abstractNumId w:val="1"/>
  </w:num>
  <w:num w:numId="24">
    <w:abstractNumId w:val="45"/>
  </w:num>
  <w:num w:numId="25">
    <w:abstractNumId w:val="46"/>
  </w:num>
  <w:num w:numId="26">
    <w:abstractNumId w:val="0"/>
  </w:num>
  <w:num w:numId="27">
    <w:abstractNumId w:val="12"/>
  </w:num>
  <w:num w:numId="28">
    <w:abstractNumId w:val="51"/>
  </w:num>
  <w:num w:numId="29">
    <w:abstractNumId w:val="26"/>
  </w:num>
  <w:num w:numId="30">
    <w:abstractNumId w:val="25"/>
  </w:num>
  <w:num w:numId="31">
    <w:abstractNumId w:val="24"/>
  </w:num>
  <w:num w:numId="32">
    <w:abstractNumId w:val="4"/>
  </w:num>
  <w:num w:numId="33">
    <w:abstractNumId w:val="9"/>
  </w:num>
  <w:num w:numId="34">
    <w:abstractNumId w:val="55"/>
  </w:num>
  <w:num w:numId="35">
    <w:abstractNumId w:val="36"/>
  </w:num>
  <w:num w:numId="36">
    <w:abstractNumId w:val="49"/>
  </w:num>
  <w:num w:numId="37">
    <w:abstractNumId w:val="19"/>
  </w:num>
  <w:num w:numId="38">
    <w:abstractNumId w:val="33"/>
  </w:num>
  <w:num w:numId="39">
    <w:abstractNumId w:val="48"/>
  </w:num>
  <w:num w:numId="40">
    <w:abstractNumId w:val="34"/>
  </w:num>
  <w:num w:numId="41">
    <w:abstractNumId w:val="22"/>
  </w:num>
  <w:num w:numId="42">
    <w:abstractNumId w:val="38"/>
  </w:num>
  <w:num w:numId="43">
    <w:abstractNumId w:val="32"/>
  </w:num>
  <w:num w:numId="44">
    <w:abstractNumId w:val="3"/>
  </w:num>
  <w:num w:numId="45">
    <w:abstractNumId w:val="17"/>
  </w:num>
  <w:num w:numId="46">
    <w:abstractNumId w:val="44"/>
  </w:num>
  <w:num w:numId="47">
    <w:abstractNumId w:val="7"/>
  </w:num>
  <w:num w:numId="48">
    <w:abstractNumId w:val="28"/>
  </w:num>
  <w:num w:numId="49">
    <w:abstractNumId w:val="57"/>
  </w:num>
  <w:num w:numId="50">
    <w:abstractNumId w:val="40"/>
  </w:num>
  <w:num w:numId="51">
    <w:abstractNumId w:val="23"/>
  </w:num>
  <w:num w:numId="52">
    <w:abstractNumId w:val="13"/>
  </w:num>
  <w:num w:numId="53">
    <w:abstractNumId w:val="42"/>
  </w:num>
  <w:num w:numId="54">
    <w:abstractNumId w:val="30"/>
  </w:num>
  <w:num w:numId="55">
    <w:abstractNumId w:val="35"/>
  </w:num>
  <w:num w:numId="56">
    <w:abstractNumId w:val="20"/>
  </w:num>
  <w:num w:numId="57">
    <w:abstractNumId w:val="54"/>
  </w:num>
  <w:num w:numId="58">
    <w:abstractNumId w:val="14"/>
  </w:num>
  <w:num w:numId="59">
    <w:abstractNumId w:val="53"/>
  </w:num>
  <w:num w:numId="60">
    <w:abstractNumId w:val="39"/>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r. Carsten Franke">
    <w15:presenceInfo w15:providerId="None" w15:userId="Dr. Carsten Franke"/>
  </w15:person>
  <w15:person w15:author="Haas, Stephan">
    <w15:presenceInfo w15:providerId="AD" w15:userId="S::stephan.haas@magna.com::3d5727fd-aef6-445f-adec-830095db6d80"/>
  </w15:person>
  <w15:person w15:author="Weinert, Matthias (M.)">
    <w15:presenceInfo w15:providerId="AD" w15:userId="S::mweinert@ford.com::d9945f58-3c58-41aa-b35b-3fc442fb5c4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1"/>
  <w:mirrorMargins/>
  <w:hideSpellingErrors/>
  <w:proofState w:spelling="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546C"/>
    <w:rsid w:val="000119C5"/>
    <w:rsid w:val="00013688"/>
    <w:rsid w:val="00013C84"/>
    <w:rsid w:val="00024CF7"/>
    <w:rsid w:val="00026896"/>
    <w:rsid w:val="000277B7"/>
    <w:rsid w:val="000411B0"/>
    <w:rsid w:val="0004257F"/>
    <w:rsid w:val="000441A5"/>
    <w:rsid w:val="000518A1"/>
    <w:rsid w:val="00052262"/>
    <w:rsid w:val="000523E1"/>
    <w:rsid w:val="000532C5"/>
    <w:rsid w:val="00054B74"/>
    <w:rsid w:val="00055455"/>
    <w:rsid w:val="00060093"/>
    <w:rsid w:val="000606E8"/>
    <w:rsid w:val="00070B46"/>
    <w:rsid w:val="0007274A"/>
    <w:rsid w:val="0007298D"/>
    <w:rsid w:val="00072D10"/>
    <w:rsid w:val="00084345"/>
    <w:rsid w:val="00086132"/>
    <w:rsid w:val="000870CB"/>
    <w:rsid w:val="000923B7"/>
    <w:rsid w:val="00096387"/>
    <w:rsid w:val="000B0F9C"/>
    <w:rsid w:val="000B2770"/>
    <w:rsid w:val="000B5A61"/>
    <w:rsid w:val="000B6EDA"/>
    <w:rsid w:val="000C033F"/>
    <w:rsid w:val="000D087B"/>
    <w:rsid w:val="000D278C"/>
    <w:rsid w:val="000D702B"/>
    <w:rsid w:val="000E6724"/>
    <w:rsid w:val="000F0E7A"/>
    <w:rsid w:val="000F23F7"/>
    <w:rsid w:val="000F5BB4"/>
    <w:rsid w:val="000F609E"/>
    <w:rsid w:val="001013FB"/>
    <w:rsid w:val="00105B03"/>
    <w:rsid w:val="00113DCB"/>
    <w:rsid w:val="00123370"/>
    <w:rsid w:val="0013133E"/>
    <w:rsid w:val="00132FAE"/>
    <w:rsid w:val="00143C92"/>
    <w:rsid w:val="00151B6D"/>
    <w:rsid w:val="0015226D"/>
    <w:rsid w:val="00162783"/>
    <w:rsid w:val="0017421C"/>
    <w:rsid w:val="0018150D"/>
    <w:rsid w:val="0018659B"/>
    <w:rsid w:val="00192045"/>
    <w:rsid w:val="00193D8E"/>
    <w:rsid w:val="00194950"/>
    <w:rsid w:val="001A0B0F"/>
    <w:rsid w:val="001A33D0"/>
    <w:rsid w:val="001A6FE7"/>
    <w:rsid w:val="001A7218"/>
    <w:rsid w:val="001A7D3A"/>
    <w:rsid w:val="001A7F56"/>
    <w:rsid w:val="001B01D6"/>
    <w:rsid w:val="001B0F4C"/>
    <w:rsid w:val="001B10EA"/>
    <w:rsid w:val="001B35EF"/>
    <w:rsid w:val="001B51CD"/>
    <w:rsid w:val="001C13C3"/>
    <w:rsid w:val="001C6275"/>
    <w:rsid w:val="001C6575"/>
    <w:rsid w:val="001D46C2"/>
    <w:rsid w:val="001E0F2A"/>
    <w:rsid w:val="001E4412"/>
    <w:rsid w:val="001E635D"/>
    <w:rsid w:val="001F0AF7"/>
    <w:rsid w:val="001F112B"/>
    <w:rsid w:val="001F3B0B"/>
    <w:rsid w:val="001F4D75"/>
    <w:rsid w:val="001F504E"/>
    <w:rsid w:val="00203EA9"/>
    <w:rsid w:val="00206112"/>
    <w:rsid w:val="0021482A"/>
    <w:rsid w:val="002238CD"/>
    <w:rsid w:val="0023245B"/>
    <w:rsid w:val="0023324B"/>
    <w:rsid w:val="002334F3"/>
    <w:rsid w:val="00246C95"/>
    <w:rsid w:val="00246D43"/>
    <w:rsid w:val="002504F2"/>
    <w:rsid w:val="00250A77"/>
    <w:rsid w:val="00252826"/>
    <w:rsid w:val="00252D75"/>
    <w:rsid w:val="00253D6D"/>
    <w:rsid w:val="00256EF4"/>
    <w:rsid w:val="00260F88"/>
    <w:rsid w:val="00261D7A"/>
    <w:rsid w:val="00264095"/>
    <w:rsid w:val="00270CC3"/>
    <w:rsid w:val="0028029B"/>
    <w:rsid w:val="002811E0"/>
    <w:rsid w:val="002813DC"/>
    <w:rsid w:val="002926E1"/>
    <w:rsid w:val="00294FB0"/>
    <w:rsid w:val="002A4B3F"/>
    <w:rsid w:val="002A65E6"/>
    <w:rsid w:val="002A7689"/>
    <w:rsid w:val="002B1387"/>
    <w:rsid w:val="002B3B7D"/>
    <w:rsid w:val="002B5C06"/>
    <w:rsid w:val="002B772D"/>
    <w:rsid w:val="002C067A"/>
    <w:rsid w:val="002C453D"/>
    <w:rsid w:val="002C4667"/>
    <w:rsid w:val="002C471C"/>
    <w:rsid w:val="002D17E4"/>
    <w:rsid w:val="002D2C85"/>
    <w:rsid w:val="002D302A"/>
    <w:rsid w:val="002D5F2B"/>
    <w:rsid w:val="002D782E"/>
    <w:rsid w:val="002E0796"/>
    <w:rsid w:val="002E1EA9"/>
    <w:rsid w:val="002F1570"/>
    <w:rsid w:val="002F65DE"/>
    <w:rsid w:val="00305A8B"/>
    <w:rsid w:val="00306366"/>
    <w:rsid w:val="00313EDB"/>
    <w:rsid w:val="00314414"/>
    <w:rsid w:val="00315EB8"/>
    <w:rsid w:val="003167A5"/>
    <w:rsid w:val="003168E5"/>
    <w:rsid w:val="00322A6A"/>
    <w:rsid w:val="003247F9"/>
    <w:rsid w:val="003259B9"/>
    <w:rsid w:val="003336DF"/>
    <w:rsid w:val="00333718"/>
    <w:rsid w:val="003440A5"/>
    <w:rsid w:val="003455CD"/>
    <w:rsid w:val="00345B93"/>
    <w:rsid w:val="0034792F"/>
    <w:rsid w:val="0035478B"/>
    <w:rsid w:val="00357E93"/>
    <w:rsid w:val="003621EE"/>
    <w:rsid w:val="0036223F"/>
    <w:rsid w:val="0036320E"/>
    <w:rsid w:val="00374B65"/>
    <w:rsid w:val="00374B81"/>
    <w:rsid w:val="00375E10"/>
    <w:rsid w:val="003779B4"/>
    <w:rsid w:val="00382CFC"/>
    <w:rsid w:val="00385BD6"/>
    <w:rsid w:val="00386314"/>
    <w:rsid w:val="003959AA"/>
    <w:rsid w:val="00395E39"/>
    <w:rsid w:val="00396023"/>
    <w:rsid w:val="00396685"/>
    <w:rsid w:val="003A18D8"/>
    <w:rsid w:val="003A3808"/>
    <w:rsid w:val="003A4064"/>
    <w:rsid w:val="003A6BB0"/>
    <w:rsid w:val="003B153F"/>
    <w:rsid w:val="003B19A0"/>
    <w:rsid w:val="003B3D92"/>
    <w:rsid w:val="003B50DC"/>
    <w:rsid w:val="003C2428"/>
    <w:rsid w:val="003C7615"/>
    <w:rsid w:val="003D4CC2"/>
    <w:rsid w:val="003E0950"/>
    <w:rsid w:val="003E18DF"/>
    <w:rsid w:val="003E2B99"/>
    <w:rsid w:val="003E2EDD"/>
    <w:rsid w:val="003E5CCF"/>
    <w:rsid w:val="003F1DE6"/>
    <w:rsid w:val="003F4EA9"/>
    <w:rsid w:val="003F5140"/>
    <w:rsid w:val="00400F60"/>
    <w:rsid w:val="00402A20"/>
    <w:rsid w:val="00404DBD"/>
    <w:rsid w:val="004076DC"/>
    <w:rsid w:val="004112BB"/>
    <w:rsid w:val="004163E0"/>
    <w:rsid w:val="00420CF4"/>
    <w:rsid w:val="00423700"/>
    <w:rsid w:val="00426C8C"/>
    <w:rsid w:val="00434959"/>
    <w:rsid w:val="00437B8D"/>
    <w:rsid w:val="004406EE"/>
    <w:rsid w:val="004417F0"/>
    <w:rsid w:val="004421EF"/>
    <w:rsid w:val="004545B1"/>
    <w:rsid w:val="004641D6"/>
    <w:rsid w:val="00465495"/>
    <w:rsid w:val="00466A87"/>
    <w:rsid w:val="00466AFA"/>
    <w:rsid w:val="00481387"/>
    <w:rsid w:val="0048585D"/>
    <w:rsid w:val="00490CBC"/>
    <w:rsid w:val="0049260C"/>
    <w:rsid w:val="0049275F"/>
    <w:rsid w:val="0049420D"/>
    <w:rsid w:val="00494DC9"/>
    <w:rsid w:val="004969D2"/>
    <w:rsid w:val="004A1371"/>
    <w:rsid w:val="004A16CC"/>
    <w:rsid w:val="004A1ECC"/>
    <w:rsid w:val="004A63D9"/>
    <w:rsid w:val="004A6EBE"/>
    <w:rsid w:val="004B049A"/>
    <w:rsid w:val="004C113B"/>
    <w:rsid w:val="004C241D"/>
    <w:rsid w:val="004D00AF"/>
    <w:rsid w:val="004D106E"/>
    <w:rsid w:val="004D1649"/>
    <w:rsid w:val="004D16C0"/>
    <w:rsid w:val="004D3DEB"/>
    <w:rsid w:val="004D6D98"/>
    <w:rsid w:val="004E428E"/>
    <w:rsid w:val="004E6643"/>
    <w:rsid w:val="004E6C6A"/>
    <w:rsid w:val="004E6E8E"/>
    <w:rsid w:val="004E71EA"/>
    <w:rsid w:val="004F5C99"/>
    <w:rsid w:val="00501F28"/>
    <w:rsid w:val="00502DF5"/>
    <w:rsid w:val="00502ECC"/>
    <w:rsid w:val="0050351B"/>
    <w:rsid w:val="0050777B"/>
    <w:rsid w:val="005132CE"/>
    <w:rsid w:val="005138AF"/>
    <w:rsid w:val="005160E8"/>
    <w:rsid w:val="0051622F"/>
    <w:rsid w:val="005179B7"/>
    <w:rsid w:val="00525DF8"/>
    <w:rsid w:val="00526284"/>
    <w:rsid w:val="00537730"/>
    <w:rsid w:val="00541575"/>
    <w:rsid w:val="0054277F"/>
    <w:rsid w:val="0054733A"/>
    <w:rsid w:val="00550DB2"/>
    <w:rsid w:val="00551453"/>
    <w:rsid w:val="00552CA1"/>
    <w:rsid w:val="0055799E"/>
    <w:rsid w:val="00563419"/>
    <w:rsid w:val="00565312"/>
    <w:rsid w:val="005655C2"/>
    <w:rsid w:val="0056585E"/>
    <w:rsid w:val="00567DFC"/>
    <w:rsid w:val="00582C77"/>
    <w:rsid w:val="00590524"/>
    <w:rsid w:val="00592196"/>
    <w:rsid w:val="00595051"/>
    <w:rsid w:val="00596E93"/>
    <w:rsid w:val="005B20BF"/>
    <w:rsid w:val="005B3EC6"/>
    <w:rsid w:val="005B6BD7"/>
    <w:rsid w:val="005C101E"/>
    <w:rsid w:val="005C352C"/>
    <w:rsid w:val="005C3646"/>
    <w:rsid w:val="005D5977"/>
    <w:rsid w:val="005D6017"/>
    <w:rsid w:val="005E0526"/>
    <w:rsid w:val="005E1116"/>
    <w:rsid w:val="005E56D0"/>
    <w:rsid w:val="005E786E"/>
    <w:rsid w:val="005E7BD0"/>
    <w:rsid w:val="005F169A"/>
    <w:rsid w:val="005F3399"/>
    <w:rsid w:val="0060413A"/>
    <w:rsid w:val="00604E26"/>
    <w:rsid w:val="00610D56"/>
    <w:rsid w:val="00612C14"/>
    <w:rsid w:val="006272B6"/>
    <w:rsid w:val="006330AE"/>
    <w:rsid w:val="006344F0"/>
    <w:rsid w:val="00652F34"/>
    <w:rsid w:val="00657B4B"/>
    <w:rsid w:val="00673172"/>
    <w:rsid w:val="00675DB0"/>
    <w:rsid w:val="0067674E"/>
    <w:rsid w:val="006772C2"/>
    <w:rsid w:val="00680F6D"/>
    <w:rsid w:val="0068101F"/>
    <w:rsid w:val="00692383"/>
    <w:rsid w:val="006952B5"/>
    <w:rsid w:val="006A27FC"/>
    <w:rsid w:val="006C0EF8"/>
    <w:rsid w:val="006C48BF"/>
    <w:rsid w:val="006D1F06"/>
    <w:rsid w:val="006D3D76"/>
    <w:rsid w:val="006D7165"/>
    <w:rsid w:val="006D7EE7"/>
    <w:rsid w:val="006E40FA"/>
    <w:rsid w:val="006E7579"/>
    <w:rsid w:val="006F3F3B"/>
    <w:rsid w:val="006F6E48"/>
    <w:rsid w:val="006F7241"/>
    <w:rsid w:val="007051AA"/>
    <w:rsid w:val="00707EC7"/>
    <w:rsid w:val="00716FAE"/>
    <w:rsid w:val="00723919"/>
    <w:rsid w:val="00727322"/>
    <w:rsid w:val="00727AF4"/>
    <w:rsid w:val="00731939"/>
    <w:rsid w:val="0073389D"/>
    <w:rsid w:val="00733F9C"/>
    <w:rsid w:val="007346D6"/>
    <w:rsid w:val="007363F0"/>
    <w:rsid w:val="00736962"/>
    <w:rsid w:val="00741F4D"/>
    <w:rsid w:val="00750B1C"/>
    <w:rsid w:val="00754896"/>
    <w:rsid w:val="0076161D"/>
    <w:rsid w:val="00762AED"/>
    <w:rsid w:val="00763022"/>
    <w:rsid w:val="00772623"/>
    <w:rsid w:val="007729D9"/>
    <w:rsid w:val="00773DFA"/>
    <w:rsid w:val="00774861"/>
    <w:rsid w:val="007812F0"/>
    <w:rsid w:val="007836EA"/>
    <w:rsid w:val="0079653A"/>
    <w:rsid w:val="007A68CF"/>
    <w:rsid w:val="007A7529"/>
    <w:rsid w:val="007B0C70"/>
    <w:rsid w:val="007B3B45"/>
    <w:rsid w:val="007B3FE9"/>
    <w:rsid w:val="007B49E1"/>
    <w:rsid w:val="007B5DAA"/>
    <w:rsid w:val="007B61D2"/>
    <w:rsid w:val="007C16D2"/>
    <w:rsid w:val="007C24D6"/>
    <w:rsid w:val="007C3DD4"/>
    <w:rsid w:val="007C6648"/>
    <w:rsid w:val="007C6B8E"/>
    <w:rsid w:val="007D631A"/>
    <w:rsid w:val="007E14C1"/>
    <w:rsid w:val="007E4ADE"/>
    <w:rsid w:val="007F3B91"/>
    <w:rsid w:val="007F7F35"/>
    <w:rsid w:val="00800E67"/>
    <w:rsid w:val="00802A75"/>
    <w:rsid w:val="00803086"/>
    <w:rsid w:val="008116BB"/>
    <w:rsid w:val="00813453"/>
    <w:rsid w:val="00822F7D"/>
    <w:rsid w:val="0082319D"/>
    <w:rsid w:val="008248CC"/>
    <w:rsid w:val="008268E9"/>
    <w:rsid w:val="00832CA8"/>
    <w:rsid w:val="0083542E"/>
    <w:rsid w:val="00841112"/>
    <w:rsid w:val="00842882"/>
    <w:rsid w:val="00846B9E"/>
    <w:rsid w:val="00861029"/>
    <w:rsid w:val="00863A82"/>
    <w:rsid w:val="00864C94"/>
    <w:rsid w:val="00864D32"/>
    <w:rsid w:val="008657EE"/>
    <w:rsid w:val="008713ED"/>
    <w:rsid w:val="008760F0"/>
    <w:rsid w:val="008814B2"/>
    <w:rsid w:val="00885E28"/>
    <w:rsid w:val="00890EE2"/>
    <w:rsid w:val="00896D4A"/>
    <w:rsid w:val="00897961"/>
    <w:rsid w:val="008A0867"/>
    <w:rsid w:val="008A1D7C"/>
    <w:rsid w:val="008A4B5A"/>
    <w:rsid w:val="008A4C29"/>
    <w:rsid w:val="008A56B3"/>
    <w:rsid w:val="008A6D64"/>
    <w:rsid w:val="008B5A82"/>
    <w:rsid w:val="008B7504"/>
    <w:rsid w:val="008C4C5B"/>
    <w:rsid w:val="008D0559"/>
    <w:rsid w:val="008D3B96"/>
    <w:rsid w:val="008D52DC"/>
    <w:rsid w:val="008D5FCC"/>
    <w:rsid w:val="008E6CB0"/>
    <w:rsid w:val="008F2F5F"/>
    <w:rsid w:val="00900301"/>
    <w:rsid w:val="0090159C"/>
    <w:rsid w:val="00906586"/>
    <w:rsid w:val="009106A7"/>
    <w:rsid w:val="00914FA0"/>
    <w:rsid w:val="009163AD"/>
    <w:rsid w:val="009204B0"/>
    <w:rsid w:val="0092482E"/>
    <w:rsid w:val="00931307"/>
    <w:rsid w:val="0095483F"/>
    <w:rsid w:val="00954C96"/>
    <w:rsid w:val="0096693D"/>
    <w:rsid w:val="00970B84"/>
    <w:rsid w:val="00972A1C"/>
    <w:rsid w:val="0097303B"/>
    <w:rsid w:val="0098249B"/>
    <w:rsid w:val="00982C54"/>
    <w:rsid w:val="0098693E"/>
    <w:rsid w:val="0099082A"/>
    <w:rsid w:val="009A682C"/>
    <w:rsid w:val="009B202E"/>
    <w:rsid w:val="009B4364"/>
    <w:rsid w:val="009B50B7"/>
    <w:rsid w:val="009C2A9B"/>
    <w:rsid w:val="009D1189"/>
    <w:rsid w:val="009D2B6D"/>
    <w:rsid w:val="009D7C88"/>
    <w:rsid w:val="009E48B8"/>
    <w:rsid w:val="009E7B5A"/>
    <w:rsid w:val="009F1B26"/>
    <w:rsid w:val="009F4610"/>
    <w:rsid w:val="009F4BBF"/>
    <w:rsid w:val="009F5564"/>
    <w:rsid w:val="00A10C28"/>
    <w:rsid w:val="00A11911"/>
    <w:rsid w:val="00A122BE"/>
    <w:rsid w:val="00A2134E"/>
    <w:rsid w:val="00A236DA"/>
    <w:rsid w:val="00A2591A"/>
    <w:rsid w:val="00A33FC4"/>
    <w:rsid w:val="00A35202"/>
    <w:rsid w:val="00A37E78"/>
    <w:rsid w:val="00A4138B"/>
    <w:rsid w:val="00A4141A"/>
    <w:rsid w:val="00A42A70"/>
    <w:rsid w:val="00A434AD"/>
    <w:rsid w:val="00A44CE4"/>
    <w:rsid w:val="00A45AE0"/>
    <w:rsid w:val="00A50D78"/>
    <w:rsid w:val="00A50DBF"/>
    <w:rsid w:val="00A5143B"/>
    <w:rsid w:val="00A537BF"/>
    <w:rsid w:val="00A6796C"/>
    <w:rsid w:val="00A70417"/>
    <w:rsid w:val="00A72093"/>
    <w:rsid w:val="00A752AD"/>
    <w:rsid w:val="00A959C3"/>
    <w:rsid w:val="00A97D1B"/>
    <w:rsid w:val="00AA0E0E"/>
    <w:rsid w:val="00AB23E5"/>
    <w:rsid w:val="00AB366C"/>
    <w:rsid w:val="00AB49A4"/>
    <w:rsid w:val="00AB5C7F"/>
    <w:rsid w:val="00AC1762"/>
    <w:rsid w:val="00AC3984"/>
    <w:rsid w:val="00AC5E41"/>
    <w:rsid w:val="00AD23A0"/>
    <w:rsid w:val="00AD27E7"/>
    <w:rsid w:val="00AD2CFA"/>
    <w:rsid w:val="00AD6264"/>
    <w:rsid w:val="00AE439A"/>
    <w:rsid w:val="00B01C66"/>
    <w:rsid w:val="00B11124"/>
    <w:rsid w:val="00B11494"/>
    <w:rsid w:val="00B1158E"/>
    <w:rsid w:val="00B16F7C"/>
    <w:rsid w:val="00B202D2"/>
    <w:rsid w:val="00B24AE3"/>
    <w:rsid w:val="00B24C64"/>
    <w:rsid w:val="00B27AF1"/>
    <w:rsid w:val="00B318B6"/>
    <w:rsid w:val="00B33791"/>
    <w:rsid w:val="00B36FF2"/>
    <w:rsid w:val="00B404D0"/>
    <w:rsid w:val="00B42AD7"/>
    <w:rsid w:val="00B46AF4"/>
    <w:rsid w:val="00B57008"/>
    <w:rsid w:val="00B603B2"/>
    <w:rsid w:val="00B60994"/>
    <w:rsid w:val="00B77025"/>
    <w:rsid w:val="00B80E51"/>
    <w:rsid w:val="00B80F08"/>
    <w:rsid w:val="00B82346"/>
    <w:rsid w:val="00B82D5B"/>
    <w:rsid w:val="00B83404"/>
    <w:rsid w:val="00B83E05"/>
    <w:rsid w:val="00B842C9"/>
    <w:rsid w:val="00B865B6"/>
    <w:rsid w:val="00B9118A"/>
    <w:rsid w:val="00B91B32"/>
    <w:rsid w:val="00B9642B"/>
    <w:rsid w:val="00BA1F97"/>
    <w:rsid w:val="00BA423A"/>
    <w:rsid w:val="00BA5141"/>
    <w:rsid w:val="00BA6895"/>
    <w:rsid w:val="00BA6E9D"/>
    <w:rsid w:val="00BA7029"/>
    <w:rsid w:val="00BC2C5A"/>
    <w:rsid w:val="00BC394B"/>
    <w:rsid w:val="00BC3AA8"/>
    <w:rsid w:val="00BD4F32"/>
    <w:rsid w:val="00BD7FCF"/>
    <w:rsid w:val="00BE0017"/>
    <w:rsid w:val="00BE5F1A"/>
    <w:rsid w:val="00BF1FA0"/>
    <w:rsid w:val="00BF2AE8"/>
    <w:rsid w:val="00BF4937"/>
    <w:rsid w:val="00BF60BC"/>
    <w:rsid w:val="00BF7921"/>
    <w:rsid w:val="00C04088"/>
    <w:rsid w:val="00C07D39"/>
    <w:rsid w:val="00C227F7"/>
    <w:rsid w:val="00C261B5"/>
    <w:rsid w:val="00C305A0"/>
    <w:rsid w:val="00C33932"/>
    <w:rsid w:val="00C372C0"/>
    <w:rsid w:val="00C4462E"/>
    <w:rsid w:val="00C45C32"/>
    <w:rsid w:val="00C507FB"/>
    <w:rsid w:val="00C618F1"/>
    <w:rsid w:val="00C673CF"/>
    <w:rsid w:val="00C7417F"/>
    <w:rsid w:val="00C74751"/>
    <w:rsid w:val="00C74F3A"/>
    <w:rsid w:val="00C800D6"/>
    <w:rsid w:val="00C8024E"/>
    <w:rsid w:val="00C80DEE"/>
    <w:rsid w:val="00C83357"/>
    <w:rsid w:val="00C845B4"/>
    <w:rsid w:val="00C878AB"/>
    <w:rsid w:val="00C949F9"/>
    <w:rsid w:val="00CA0F77"/>
    <w:rsid w:val="00CA294F"/>
    <w:rsid w:val="00CB117B"/>
    <w:rsid w:val="00CB5EBE"/>
    <w:rsid w:val="00CC4839"/>
    <w:rsid w:val="00CC65E4"/>
    <w:rsid w:val="00CC668A"/>
    <w:rsid w:val="00CC6D79"/>
    <w:rsid w:val="00CC7E17"/>
    <w:rsid w:val="00CD0567"/>
    <w:rsid w:val="00CD0D5E"/>
    <w:rsid w:val="00CD5032"/>
    <w:rsid w:val="00CD5966"/>
    <w:rsid w:val="00CF2339"/>
    <w:rsid w:val="00CF43CB"/>
    <w:rsid w:val="00CF5010"/>
    <w:rsid w:val="00CF6BB6"/>
    <w:rsid w:val="00D0519E"/>
    <w:rsid w:val="00D11DD0"/>
    <w:rsid w:val="00D12D02"/>
    <w:rsid w:val="00D147E8"/>
    <w:rsid w:val="00D21A10"/>
    <w:rsid w:val="00D316C3"/>
    <w:rsid w:val="00D31953"/>
    <w:rsid w:val="00D33289"/>
    <w:rsid w:val="00D44CF6"/>
    <w:rsid w:val="00D44CFB"/>
    <w:rsid w:val="00D52E08"/>
    <w:rsid w:val="00D536CE"/>
    <w:rsid w:val="00D539A3"/>
    <w:rsid w:val="00D57FE1"/>
    <w:rsid w:val="00D613A8"/>
    <w:rsid w:val="00D63A68"/>
    <w:rsid w:val="00D65EAA"/>
    <w:rsid w:val="00D66696"/>
    <w:rsid w:val="00D72B6E"/>
    <w:rsid w:val="00D73F79"/>
    <w:rsid w:val="00D74714"/>
    <w:rsid w:val="00D75B9D"/>
    <w:rsid w:val="00D76D41"/>
    <w:rsid w:val="00D940C3"/>
    <w:rsid w:val="00DB0AC2"/>
    <w:rsid w:val="00DB6BB6"/>
    <w:rsid w:val="00DC3394"/>
    <w:rsid w:val="00DC6717"/>
    <w:rsid w:val="00DD0D68"/>
    <w:rsid w:val="00DD1BA4"/>
    <w:rsid w:val="00DD452F"/>
    <w:rsid w:val="00DD5EBC"/>
    <w:rsid w:val="00DE4393"/>
    <w:rsid w:val="00DF121D"/>
    <w:rsid w:val="00DF4C66"/>
    <w:rsid w:val="00DF6AAF"/>
    <w:rsid w:val="00E014A1"/>
    <w:rsid w:val="00E134BA"/>
    <w:rsid w:val="00E1367D"/>
    <w:rsid w:val="00E14E78"/>
    <w:rsid w:val="00E15B74"/>
    <w:rsid w:val="00E21EC4"/>
    <w:rsid w:val="00E26B6D"/>
    <w:rsid w:val="00E326F1"/>
    <w:rsid w:val="00E3566D"/>
    <w:rsid w:val="00E4541E"/>
    <w:rsid w:val="00E45C50"/>
    <w:rsid w:val="00E45DE1"/>
    <w:rsid w:val="00E50F27"/>
    <w:rsid w:val="00E52664"/>
    <w:rsid w:val="00E6164C"/>
    <w:rsid w:val="00E644C2"/>
    <w:rsid w:val="00E64A65"/>
    <w:rsid w:val="00E65B74"/>
    <w:rsid w:val="00E66E01"/>
    <w:rsid w:val="00E67D21"/>
    <w:rsid w:val="00E70F03"/>
    <w:rsid w:val="00E76409"/>
    <w:rsid w:val="00E829CA"/>
    <w:rsid w:val="00E8597D"/>
    <w:rsid w:val="00E8630A"/>
    <w:rsid w:val="00E913A8"/>
    <w:rsid w:val="00E935CD"/>
    <w:rsid w:val="00E958ED"/>
    <w:rsid w:val="00EA6876"/>
    <w:rsid w:val="00EA7BD6"/>
    <w:rsid w:val="00EB060A"/>
    <w:rsid w:val="00EB5B98"/>
    <w:rsid w:val="00EB5FF5"/>
    <w:rsid w:val="00EC5897"/>
    <w:rsid w:val="00EC6974"/>
    <w:rsid w:val="00EC76BD"/>
    <w:rsid w:val="00ED0975"/>
    <w:rsid w:val="00ED5FAB"/>
    <w:rsid w:val="00EF0F82"/>
    <w:rsid w:val="00F00F2D"/>
    <w:rsid w:val="00F05698"/>
    <w:rsid w:val="00F062AF"/>
    <w:rsid w:val="00F105D5"/>
    <w:rsid w:val="00F1218D"/>
    <w:rsid w:val="00F16E77"/>
    <w:rsid w:val="00F2297C"/>
    <w:rsid w:val="00F2523E"/>
    <w:rsid w:val="00F26E1C"/>
    <w:rsid w:val="00F372F3"/>
    <w:rsid w:val="00F413BE"/>
    <w:rsid w:val="00F42FEA"/>
    <w:rsid w:val="00F44352"/>
    <w:rsid w:val="00F46331"/>
    <w:rsid w:val="00F53104"/>
    <w:rsid w:val="00F54C0D"/>
    <w:rsid w:val="00F56BFA"/>
    <w:rsid w:val="00F6425B"/>
    <w:rsid w:val="00F64334"/>
    <w:rsid w:val="00F66EBB"/>
    <w:rsid w:val="00F678EE"/>
    <w:rsid w:val="00F7079F"/>
    <w:rsid w:val="00F7090C"/>
    <w:rsid w:val="00F744C0"/>
    <w:rsid w:val="00F74C24"/>
    <w:rsid w:val="00F77E4F"/>
    <w:rsid w:val="00F81286"/>
    <w:rsid w:val="00F81ACE"/>
    <w:rsid w:val="00F828CA"/>
    <w:rsid w:val="00F84930"/>
    <w:rsid w:val="00F85048"/>
    <w:rsid w:val="00F86DD8"/>
    <w:rsid w:val="00F92EE4"/>
    <w:rsid w:val="00F94939"/>
    <w:rsid w:val="00F94C1E"/>
    <w:rsid w:val="00F952B9"/>
    <w:rsid w:val="00F96B31"/>
    <w:rsid w:val="00FA340D"/>
    <w:rsid w:val="00FA353C"/>
    <w:rsid w:val="00FA392C"/>
    <w:rsid w:val="00FA5917"/>
    <w:rsid w:val="00FC1FDA"/>
    <w:rsid w:val="00FC68DB"/>
    <w:rsid w:val="00FD65D3"/>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FC68DB"/>
    <w:pPr>
      <w:tabs>
        <w:tab w:val="clear" w:pos="403"/>
      </w:tabs>
      <w:spacing w:line="240" w:lineRule="auto"/>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MWEINERT\Documents\05%20FAT\04%20UAKs\01%20UAK%20MCF\220311%20Small%20Group%20Meeting\xMCF_V3.1.1_PAS_Haas_temp_mod.docx" TargetMode="External"/><Relationship Id="rId117" Type="http://schemas.openxmlformats.org/officeDocument/2006/relationships/image" Target="media/image54.png"/><Relationship Id="rId21" Type="http://schemas.openxmlformats.org/officeDocument/2006/relationships/hyperlink" Target="file:///C:\Users\MWEINERT\Documents\05%20FAT\04%20UAKs\01%20UAK%20MCF\220311%20Small%20Group%20Meeting\xMCF_V3.1.1_PAS_Haas_temp_mod.docx" TargetMode="External"/><Relationship Id="rId42" Type="http://schemas.openxmlformats.org/officeDocument/2006/relationships/footer" Target="footer4.xml"/><Relationship Id="rId47" Type="http://schemas.openxmlformats.org/officeDocument/2006/relationships/image" Target="media/image2.png"/><Relationship Id="rId63" Type="http://schemas.openxmlformats.org/officeDocument/2006/relationships/image" Target="media/image11.png"/><Relationship Id="rId68" Type="http://schemas.openxmlformats.org/officeDocument/2006/relationships/image" Target="media/image16.png"/><Relationship Id="rId84" Type="http://schemas.openxmlformats.org/officeDocument/2006/relationships/image" Target="media/image25.png"/><Relationship Id="rId89" Type="http://schemas.openxmlformats.org/officeDocument/2006/relationships/image" Target="media/image29.png"/><Relationship Id="rId112" Type="http://schemas.openxmlformats.org/officeDocument/2006/relationships/image" Target="media/image49.png"/><Relationship Id="rId133" Type="http://schemas.openxmlformats.org/officeDocument/2006/relationships/image" Target="media/image69.png"/><Relationship Id="rId138" Type="http://schemas.openxmlformats.org/officeDocument/2006/relationships/image" Target="media/image73.png"/><Relationship Id="rId154" Type="http://schemas.openxmlformats.org/officeDocument/2006/relationships/oleObject" Target="embeddings/oleObject7.bin"/><Relationship Id="rId159" Type="http://schemas.openxmlformats.org/officeDocument/2006/relationships/image" Target="media/image87.png"/><Relationship Id="rId175" Type="http://schemas.openxmlformats.org/officeDocument/2006/relationships/image" Target="media/image103.png"/><Relationship Id="rId170" Type="http://schemas.openxmlformats.org/officeDocument/2006/relationships/image" Target="media/image98.png"/><Relationship Id="rId16" Type="http://schemas.openxmlformats.org/officeDocument/2006/relationships/footer" Target="footer3.xml"/><Relationship Id="rId107" Type="http://schemas.openxmlformats.org/officeDocument/2006/relationships/image" Target="media/image44.png"/><Relationship Id="rId11" Type="http://schemas.openxmlformats.org/officeDocument/2006/relationships/header" Target="header1.xml"/><Relationship Id="rId32" Type="http://schemas.openxmlformats.org/officeDocument/2006/relationships/hyperlink" Target="file:///C:\Users\MWEINERT\Documents\05%20FAT\04%20UAKs\01%20UAK%20MCF\220311%20Small%20Group%20Meeting\xMCF_V3.1.1_PAS_Haas_temp_mod.docx" TargetMode="External"/><Relationship Id="rId37" Type="http://schemas.openxmlformats.org/officeDocument/2006/relationships/hyperlink" Target="https://www.iso.org/iso-standards-and-patents.html" TargetMode="External"/><Relationship Id="rId53" Type="http://schemas.openxmlformats.org/officeDocument/2006/relationships/hyperlink" Target="http://en.wikipedia.org/wiki/ISO_8601" TargetMode="External"/><Relationship Id="rId58" Type="http://schemas.microsoft.com/office/2016/09/relationships/commentsIds" Target="commentsIds.xml"/><Relationship Id="rId74" Type="http://schemas.openxmlformats.org/officeDocument/2006/relationships/image" Target="http://upload.wikimedia.org/wikipedia/commons/thumb/6/61/Screw_head_types.svg/400px-Screw_head_types.svg.png" TargetMode="External"/><Relationship Id="rId79" Type="http://schemas.openxmlformats.org/officeDocument/2006/relationships/image" Target="media/image22.png"/><Relationship Id="rId102" Type="http://schemas.openxmlformats.org/officeDocument/2006/relationships/image" Target="media/image39.png"/><Relationship Id="rId123" Type="http://schemas.openxmlformats.org/officeDocument/2006/relationships/image" Target="media/image60.png"/><Relationship Id="rId128" Type="http://schemas.openxmlformats.org/officeDocument/2006/relationships/image" Target="media/image65.png"/><Relationship Id="rId144" Type="http://schemas.openxmlformats.org/officeDocument/2006/relationships/image" Target="media/image78.png"/><Relationship Id="rId149" Type="http://schemas.openxmlformats.org/officeDocument/2006/relationships/oleObject" Target="embeddings/oleObject6.bin"/><Relationship Id="rId5" Type="http://schemas.openxmlformats.org/officeDocument/2006/relationships/numbering" Target="numbering.xml"/><Relationship Id="rId90" Type="http://schemas.openxmlformats.org/officeDocument/2006/relationships/image" Target="media/image30.png"/><Relationship Id="rId95" Type="http://schemas.openxmlformats.org/officeDocument/2006/relationships/hyperlink" Target="https://upload.wikimedia.org/wikipedia/commons/0/03/Hairpin_clip.png" TargetMode="External"/><Relationship Id="rId160" Type="http://schemas.openxmlformats.org/officeDocument/2006/relationships/oleObject" Target="embeddings/oleObject9.bin"/><Relationship Id="rId165" Type="http://schemas.openxmlformats.org/officeDocument/2006/relationships/image" Target="media/image93.png"/><Relationship Id="rId181" Type="http://schemas.openxmlformats.org/officeDocument/2006/relationships/theme" Target="theme/theme1.xml"/><Relationship Id="rId22" Type="http://schemas.openxmlformats.org/officeDocument/2006/relationships/hyperlink" Target="file:///C:\Users\MWEINERT\Documents\05%20FAT\04%20UAKs\01%20UAK%20MCF\220311%20Small%20Group%20Meeting\xMCF_V3.1.1_PAS_Haas_temp_mod.docx" TargetMode="External"/><Relationship Id="rId27" Type="http://schemas.openxmlformats.org/officeDocument/2006/relationships/hyperlink" Target="file:///C:\Users\MWEINERT\Documents\05%20FAT\04%20UAKs\01%20UAK%20MCF\220311%20Small%20Group%20Meeting\xMCF_V3.1.1_PAS_Haas_temp_mod.docx" TargetMode="External"/><Relationship Id="rId43" Type="http://schemas.openxmlformats.org/officeDocument/2006/relationships/footer" Target="footer5.xml"/><Relationship Id="rId48" Type="http://schemas.openxmlformats.org/officeDocument/2006/relationships/image" Target="media/image3.emf"/><Relationship Id="rId64" Type="http://schemas.openxmlformats.org/officeDocument/2006/relationships/image" Target="media/image12.png"/><Relationship Id="rId69" Type="http://schemas.openxmlformats.org/officeDocument/2006/relationships/image" Target="media/image17.png"/><Relationship Id="rId113" Type="http://schemas.openxmlformats.org/officeDocument/2006/relationships/image" Target="media/image50.png"/><Relationship Id="rId118" Type="http://schemas.openxmlformats.org/officeDocument/2006/relationships/image" Target="media/image55.png"/><Relationship Id="rId134" Type="http://schemas.openxmlformats.org/officeDocument/2006/relationships/oleObject" Target="embeddings/oleObject3.bin"/><Relationship Id="rId139" Type="http://schemas.openxmlformats.org/officeDocument/2006/relationships/image" Target="media/image74.png"/><Relationship Id="rId80" Type="http://schemas.openxmlformats.org/officeDocument/2006/relationships/hyperlink" Target="http://upload.wikimedia.org/wikipedia/commons/0/00/Lead_and_pitch.png" TargetMode="External"/><Relationship Id="rId85" Type="http://schemas.openxmlformats.org/officeDocument/2006/relationships/image" Target="media/image26.png"/><Relationship Id="rId150" Type="http://schemas.openxmlformats.org/officeDocument/2006/relationships/image" Target="media/image82.png"/><Relationship Id="rId155" Type="http://schemas.openxmlformats.org/officeDocument/2006/relationships/image" Target="media/image84.png"/><Relationship Id="rId171" Type="http://schemas.openxmlformats.org/officeDocument/2006/relationships/image" Target="media/image99.png"/><Relationship Id="rId176" Type="http://schemas.openxmlformats.org/officeDocument/2006/relationships/image" Target="media/image104.png"/><Relationship Id="rId12" Type="http://schemas.openxmlformats.org/officeDocument/2006/relationships/header" Target="header2.xml"/><Relationship Id="rId17" Type="http://schemas.openxmlformats.org/officeDocument/2006/relationships/hyperlink" Target="file:///C:\Users\MWEINERT\Documents\05%20FAT\04%20UAKs\01%20UAK%20MCF\220311%20Small%20Group%20Meeting\xMCF_V3.1.1_PAS_Haas_temp_mod.docx" TargetMode="External"/><Relationship Id="rId33" Type="http://schemas.openxmlformats.org/officeDocument/2006/relationships/hyperlink" Target="file:///C:\Users\MWEINERT\Documents\05%20FAT\04%20UAKs\01%20UAK%20MCF\220311%20Small%20Group%20Meeting\xMCF_V3.1.1_PAS_Haas_temp_mod.docx" TargetMode="External"/><Relationship Id="rId38" Type="http://schemas.openxmlformats.org/officeDocument/2006/relationships/hyperlink" Target="https://www.iso.org/foreword-supplementary-information.html" TargetMode="External"/><Relationship Id="rId59" Type="http://schemas.microsoft.com/office/2018/08/relationships/commentsExtensible" Target="commentsExtensible.xml"/><Relationship Id="rId103" Type="http://schemas.openxmlformats.org/officeDocument/2006/relationships/image" Target="media/image40.png"/><Relationship Id="rId108" Type="http://schemas.openxmlformats.org/officeDocument/2006/relationships/image" Target="media/image45.png"/><Relationship Id="rId124" Type="http://schemas.openxmlformats.org/officeDocument/2006/relationships/image" Target="media/image61.png"/><Relationship Id="rId129" Type="http://schemas.openxmlformats.org/officeDocument/2006/relationships/image" Target="media/image66.png"/><Relationship Id="rId54" Type="http://schemas.openxmlformats.org/officeDocument/2006/relationships/image" Target="media/image7.png"/><Relationship Id="rId70" Type="http://schemas.openxmlformats.org/officeDocument/2006/relationships/hyperlink" Target="https://en.wikipedia.org/wiki/Nut_(hardware)" TargetMode="External"/><Relationship Id="rId75" Type="http://schemas.openxmlformats.org/officeDocument/2006/relationships/hyperlink" Target="http://commons.wikimedia.org/wiki/File:Screw_head_types.svg" TargetMode="External"/><Relationship Id="rId91" Type="http://schemas.openxmlformats.org/officeDocument/2006/relationships/image" Target="media/image31.png"/><Relationship Id="rId96" Type="http://schemas.openxmlformats.org/officeDocument/2006/relationships/image" Target="media/image35.png"/><Relationship Id="rId140" Type="http://schemas.openxmlformats.org/officeDocument/2006/relationships/image" Target="media/image75.png"/><Relationship Id="rId145" Type="http://schemas.openxmlformats.org/officeDocument/2006/relationships/oleObject" Target="embeddings/oleObject5.bin"/><Relationship Id="rId161" Type="http://schemas.openxmlformats.org/officeDocument/2006/relationships/image" Target="media/image89.png"/><Relationship Id="rId166" Type="http://schemas.openxmlformats.org/officeDocument/2006/relationships/image" Target="media/image9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C:\Users\MWEINERT\Documents\05%20FAT\04%20UAKs\01%20UAK%20MCF\220311%20Small%20Group%20Meeting\xMCF_V3.1.1_PAS_Haas_temp_mod.docx" TargetMode="External"/><Relationship Id="rId28" Type="http://schemas.openxmlformats.org/officeDocument/2006/relationships/hyperlink" Target="file:///C:\Users\MWEINERT\Documents\05%20FAT\04%20UAKs\01%20UAK%20MCF\220311%20Small%20Group%20Meeting\xMCF_V3.1.1_PAS_Haas_temp_mod.docx" TargetMode="External"/><Relationship Id="rId49" Type="http://schemas.openxmlformats.org/officeDocument/2006/relationships/oleObject" Target="embeddings/oleObject1.bin"/><Relationship Id="rId114" Type="http://schemas.openxmlformats.org/officeDocument/2006/relationships/image" Target="media/image51.png"/><Relationship Id="rId119" Type="http://schemas.openxmlformats.org/officeDocument/2006/relationships/image" Target="media/image56.png"/><Relationship Id="rId10" Type="http://schemas.openxmlformats.org/officeDocument/2006/relationships/endnotes" Target="endnotes.xml"/><Relationship Id="rId31" Type="http://schemas.openxmlformats.org/officeDocument/2006/relationships/hyperlink" Target="file:///C:\Users\MWEINERT\Documents\05%20FAT\04%20UAKs\01%20UAK%20MCF\220311%20Small%20Group%20Meeting\xMCF_V3.1.1_PAS_Haas_temp_mod.docx" TargetMode="External"/><Relationship Id="rId44" Type="http://schemas.openxmlformats.org/officeDocument/2006/relationships/hyperlink" Target="https://www.iso.org/obp" TargetMode="External"/><Relationship Id="rId52" Type="http://schemas.openxmlformats.org/officeDocument/2006/relationships/image" Target="media/image6.png"/><Relationship Id="rId60" Type="http://schemas.openxmlformats.org/officeDocument/2006/relationships/image" Target="media/image8.png"/><Relationship Id="rId65" Type="http://schemas.openxmlformats.org/officeDocument/2006/relationships/image" Target="media/image13.png"/><Relationship Id="rId73" Type="http://schemas.openxmlformats.org/officeDocument/2006/relationships/image" Target="media/image20.png"/><Relationship Id="rId78" Type="http://schemas.openxmlformats.org/officeDocument/2006/relationships/image" Target="media/image21.png"/><Relationship Id="rId81" Type="http://schemas.openxmlformats.org/officeDocument/2006/relationships/hyperlink" Target="https://en.wikipedia.org/wiki/Parameter" TargetMode="External"/><Relationship Id="rId86" Type="http://schemas.openxmlformats.org/officeDocument/2006/relationships/image" Target="media/image27.png"/><Relationship Id="rId94" Type="http://schemas.openxmlformats.org/officeDocument/2006/relationships/image" Target="media/image34.png"/><Relationship Id="rId99" Type="http://schemas.openxmlformats.org/officeDocument/2006/relationships/hyperlink" Target="http://commons.wikimedia.org/wiki/File:Circlips_interieur.png" TargetMode="External"/><Relationship Id="rId101" Type="http://schemas.openxmlformats.org/officeDocument/2006/relationships/image" Target="media/image38.png"/><Relationship Id="rId122" Type="http://schemas.openxmlformats.org/officeDocument/2006/relationships/image" Target="media/image59.png"/><Relationship Id="rId130" Type="http://schemas.openxmlformats.org/officeDocument/2006/relationships/image" Target="media/image67.wmf"/><Relationship Id="rId135" Type="http://schemas.openxmlformats.org/officeDocument/2006/relationships/image" Target="media/image70.png"/><Relationship Id="rId143" Type="http://schemas.openxmlformats.org/officeDocument/2006/relationships/image" Target="media/image77.png"/><Relationship Id="rId148" Type="http://schemas.openxmlformats.org/officeDocument/2006/relationships/image" Target="media/image81.png"/><Relationship Id="rId151" Type="http://schemas.openxmlformats.org/officeDocument/2006/relationships/image" Target="media/image83.png"/><Relationship Id="rId156" Type="http://schemas.openxmlformats.org/officeDocument/2006/relationships/image" Target="media/image85.png"/><Relationship Id="rId164" Type="http://schemas.openxmlformats.org/officeDocument/2006/relationships/image" Target="media/image92.png"/><Relationship Id="rId169" Type="http://schemas.openxmlformats.org/officeDocument/2006/relationships/image" Target="media/image97.png"/><Relationship Id="rId177" Type="http://schemas.openxmlformats.org/officeDocument/2006/relationships/footer" Target="footer6.xml"/><Relationship Id="rId4" Type="http://schemas.openxmlformats.org/officeDocument/2006/relationships/customXml" Target="../customXml/item4.xml"/><Relationship Id="rId9" Type="http://schemas.openxmlformats.org/officeDocument/2006/relationships/footnotes" Target="footnotes.xml"/><Relationship Id="rId172" Type="http://schemas.openxmlformats.org/officeDocument/2006/relationships/image" Target="media/image100.png"/><Relationship Id="rId180" Type="http://schemas.microsoft.com/office/2011/relationships/people" Target="people.xml"/><Relationship Id="rId13" Type="http://schemas.openxmlformats.org/officeDocument/2006/relationships/footer" Target="footer1.xml"/><Relationship Id="rId18" Type="http://schemas.openxmlformats.org/officeDocument/2006/relationships/hyperlink" Target="file:///C:\Users\MWEINERT\Documents\05%20FAT\04%20UAKs\01%20UAK%20MCF\220311%20Small%20Group%20Meeting\xMCF_V3.1.1_PAS_Haas_temp_mod.docx" TargetMode="External"/><Relationship Id="rId39" Type="http://schemas.openxmlformats.org/officeDocument/2006/relationships/hyperlink" Target="https://www.iso.org/members.html" TargetMode="External"/><Relationship Id="rId109" Type="http://schemas.openxmlformats.org/officeDocument/2006/relationships/image" Target="media/image46.png"/><Relationship Id="rId34" Type="http://schemas.openxmlformats.org/officeDocument/2006/relationships/hyperlink" Target="file:///C:\Users\MWEINERT\Documents\05%20FAT\04%20UAKs\01%20UAK%20MCF\220311%20Small%20Group%20Meeting\xMCF_V3.1.1_PAS_Haas_temp_mod.docx" TargetMode="External"/><Relationship Id="rId50" Type="http://schemas.openxmlformats.org/officeDocument/2006/relationships/image" Target="media/image4.png"/><Relationship Id="rId55" Type="http://schemas.openxmlformats.org/officeDocument/2006/relationships/hyperlink" Target="https://standards.iso.org/iso/8329/ed-1/en/xmcf_3_1_1.xsd" TargetMode="External"/><Relationship Id="rId76" Type="http://schemas.openxmlformats.org/officeDocument/2006/relationships/hyperlink" Target="http://en.wikipedia.org/wiki/en:Creative_Commons" TargetMode="External"/><Relationship Id="rId97" Type="http://schemas.openxmlformats.org/officeDocument/2006/relationships/hyperlink" Target="http://en.wikipedia.org/wiki/File:Hairpin_clip.png" TargetMode="External"/><Relationship Id="rId104" Type="http://schemas.openxmlformats.org/officeDocument/2006/relationships/image" Target="media/image41.png"/><Relationship Id="rId120" Type="http://schemas.openxmlformats.org/officeDocument/2006/relationships/image" Target="media/image57.png"/><Relationship Id="rId125" Type="http://schemas.openxmlformats.org/officeDocument/2006/relationships/image" Target="media/image62.png"/><Relationship Id="rId141" Type="http://schemas.openxmlformats.org/officeDocument/2006/relationships/image" Target="media/image76.wmf"/><Relationship Id="rId146" Type="http://schemas.openxmlformats.org/officeDocument/2006/relationships/image" Target="media/image79.png"/><Relationship Id="rId167" Type="http://schemas.openxmlformats.org/officeDocument/2006/relationships/image" Target="media/image95.png"/><Relationship Id="rId7" Type="http://schemas.openxmlformats.org/officeDocument/2006/relationships/settings" Target="settings.xml"/><Relationship Id="rId71" Type="http://schemas.openxmlformats.org/officeDocument/2006/relationships/image" Target="media/image18.png"/><Relationship Id="rId92" Type="http://schemas.openxmlformats.org/officeDocument/2006/relationships/image" Target="media/image32.png"/><Relationship Id="rId162" Type="http://schemas.openxmlformats.org/officeDocument/2006/relationships/image" Target="media/image90.png"/><Relationship Id="rId2" Type="http://schemas.openxmlformats.org/officeDocument/2006/relationships/customXml" Target="../customXml/item2.xml"/><Relationship Id="rId29" Type="http://schemas.openxmlformats.org/officeDocument/2006/relationships/hyperlink" Target="file:///C:\Users\MWEINERT\Documents\05%20FAT\04%20UAKs\01%20UAK%20MCF\220311%20Small%20Group%20Meeting\xMCF_V3.1.1_PAS_Haas_temp_mod.docx" TargetMode="External"/><Relationship Id="rId24" Type="http://schemas.openxmlformats.org/officeDocument/2006/relationships/hyperlink" Target="file:///C:\Users\MWEINERT\Documents\05%20FAT\04%20UAKs\01%20UAK%20MCF\220311%20Small%20Group%20Meeting\xMCF_V3.1.1_PAS_Haas_temp_mod.docx" TargetMode="External"/><Relationship Id="rId40" Type="http://schemas.openxmlformats.org/officeDocument/2006/relationships/header" Target="header4.xml"/><Relationship Id="rId45" Type="http://schemas.openxmlformats.org/officeDocument/2006/relationships/hyperlink" Target="https://www.electropedia.org/" TargetMode="External"/><Relationship Id="rId66" Type="http://schemas.openxmlformats.org/officeDocument/2006/relationships/image" Target="media/image14.png"/><Relationship Id="rId87" Type="http://schemas.openxmlformats.org/officeDocument/2006/relationships/hyperlink" Target="http://en.wikipedia.org/wiki/Friction_drilling" TargetMode="External"/><Relationship Id="rId110" Type="http://schemas.openxmlformats.org/officeDocument/2006/relationships/image" Target="media/image47.png"/><Relationship Id="rId115" Type="http://schemas.openxmlformats.org/officeDocument/2006/relationships/image" Target="media/image52.png"/><Relationship Id="rId131" Type="http://schemas.openxmlformats.org/officeDocument/2006/relationships/oleObject" Target="embeddings/oleObject2.bin"/><Relationship Id="rId136" Type="http://schemas.openxmlformats.org/officeDocument/2006/relationships/image" Target="media/image71.png"/><Relationship Id="rId157" Type="http://schemas.openxmlformats.org/officeDocument/2006/relationships/oleObject" Target="embeddings/oleObject8.bin"/><Relationship Id="rId178" Type="http://schemas.openxmlformats.org/officeDocument/2006/relationships/footer" Target="footer7.xml"/><Relationship Id="rId61" Type="http://schemas.openxmlformats.org/officeDocument/2006/relationships/image" Target="media/image9.png"/><Relationship Id="rId82" Type="http://schemas.openxmlformats.org/officeDocument/2006/relationships/image" Target="media/image23.png"/><Relationship Id="rId173" Type="http://schemas.openxmlformats.org/officeDocument/2006/relationships/image" Target="media/image101.jpeg"/><Relationship Id="rId19" Type="http://schemas.openxmlformats.org/officeDocument/2006/relationships/hyperlink" Target="file:///C:\Users\MWEINERT\Documents\05%20FAT\04%20UAKs\01%20UAK%20MCF\220311%20Small%20Group%20Meeting\xMCF_V3.1.1_PAS_Haas_temp_mod.docx" TargetMode="External"/><Relationship Id="rId14" Type="http://schemas.openxmlformats.org/officeDocument/2006/relationships/footer" Target="footer2.xml"/><Relationship Id="rId30" Type="http://schemas.openxmlformats.org/officeDocument/2006/relationships/hyperlink" Target="file:///C:\Users\MWEINERT\Documents\05%20FAT\04%20UAKs\01%20UAK%20MCF\220311%20Small%20Group%20Meeting\xMCF_V3.1.1_PAS_Haas_temp_mod.docx" TargetMode="External"/><Relationship Id="rId35" Type="http://schemas.openxmlformats.org/officeDocument/2006/relationships/hyperlink" Target="file:///C:\Users\MWEINERT\Documents\05%20FAT\04%20UAKs\01%20UAK%20MCF\220311%20Small%20Group%20Meeting\xMCF_V3.1.1_PAS_Haas_temp_mod.docx" TargetMode="External"/><Relationship Id="rId56" Type="http://schemas.openxmlformats.org/officeDocument/2006/relationships/comments" Target="comments.xml"/><Relationship Id="rId77" Type="http://schemas.openxmlformats.org/officeDocument/2006/relationships/hyperlink" Target="http://creativecommons.org/licenses/by-sa/3.0/deed.en" TargetMode="External"/><Relationship Id="rId100" Type="http://schemas.openxmlformats.org/officeDocument/2006/relationships/image" Target="media/image37.png"/><Relationship Id="rId105" Type="http://schemas.openxmlformats.org/officeDocument/2006/relationships/image" Target="media/image42.png"/><Relationship Id="rId126" Type="http://schemas.openxmlformats.org/officeDocument/2006/relationships/image" Target="media/image63.png"/><Relationship Id="rId147" Type="http://schemas.openxmlformats.org/officeDocument/2006/relationships/image" Target="media/image80.png"/><Relationship Id="rId168" Type="http://schemas.openxmlformats.org/officeDocument/2006/relationships/image" Target="media/image96.png"/><Relationship Id="rId8" Type="http://schemas.openxmlformats.org/officeDocument/2006/relationships/webSettings" Target="webSettings.xml"/><Relationship Id="rId51" Type="http://schemas.openxmlformats.org/officeDocument/2006/relationships/image" Target="media/image5.png"/><Relationship Id="rId72" Type="http://schemas.openxmlformats.org/officeDocument/2006/relationships/image" Target="media/image19.png"/><Relationship Id="rId93" Type="http://schemas.openxmlformats.org/officeDocument/2006/relationships/image" Target="media/image33.png"/><Relationship Id="rId98" Type="http://schemas.openxmlformats.org/officeDocument/2006/relationships/image" Target="media/image36.png"/><Relationship Id="rId121" Type="http://schemas.openxmlformats.org/officeDocument/2006/relationships/image" Target="media/image58.png"/><Relationship Id="rId142" Type="http://schemas.openxmlformats.org/officeDocument/2006/relationships/oleObject" Target="embeddings/oleObject4.bin"/><Relationship Id="rId163" Type="http://schemas.openxmlformats.org/officeDocument/2006/relationships/image" Target="media/image91.png"/><Relationship Id="rId3" Type="http://schemas.openxmlformats.org/officeDocument/2006/relationships/customXml" Target="../customXml/item3.xml"/><Relationship Id="rId25" Type="http://schemas.openxmlformats.org/officeDocument/2006/relationships/hyperlink" Target="file:///C:\Users\MWEINERT\Documents\05%20FAT\04%20UAKs\01%20UAK%20MCF\220311%20Small%20Group%20Meeting\xMCF_V3.1.1_PAS_Haas_temp_mod.docx" TargetMode="External"/><Relationship Id="rId46" Type="http://schemas.openxmlformats.org/officeDocument/2006/relationships/image" Target="media/image1.png"/><Relationship Id="rId67" Type="http://schemas.openxmlformats.org/officeDocument/2006/relationships/image" Target="media/image15.png"/><Relationship Id="rId116" Type="http://schemas.openxmlformats.org/officeDocument/2006/relationships/image" Target="media/image53.emf"/><Relationship Id="rId137" Type="http://schemas.openxmlformats.org/officeDocument/2006/relationships/image" Target="media/image72.png"/><Relationship Id="rId158" Type="http://schemas.openxmlformats.org/officeDocument/2006/relationships/image" Target="media/image86.png"/><Relationship Id="rId20" Type="http://schemas.openxmlformats.org/officeDocument/2006/relationships/hyperlink" Target="file:///C:\Users\MWEINERT\Documents\05%20FAT\04%20UAKs\01%20UAK%20MCF\220311%20Small%20Group%20Meeting\xMCF_V3.1.1_PAS_Haas_temp_mod.docx" TargetMode="External"/><Relationship Id="rId41" Type="http://schemas.openxmlformats.org/officeDocument/2006/relationships/header" Target="header5.xml"/><Relationship Id="rId62" Type="http://schemas.openxmlformats.org/officeDocument/2006/relationships/image" Target="media/image10.png"/><Relationship Id="rId83" Type="http://schemas.openxmlformats.org/officeDocument/2006/relationships/image" Target="media/image24.png"/><Relationship Id="rId88" Type="http://schemas.openxmlformats.org/officeDocument/2006/relationships/image" Target="media/image28.png"/><Relationship Id="rId111" Type="http://schemas.openxmlformats.org/officeDocument/2006/relationships/image" Target="media/image48.png"/><Relationship Id="rId132" Type="http://schemas.openxmlformats.org/officeDocument/2006/relationships/image" Target="media/image68.png"/><Relationship Id="rId153" Type="http://schemas.openxmlformats.org/officeDocument/2006/relationships/image" Target="media/image88.png"/><Relationship Id="rId174" Type="http://schemas.openxmlformats.org/officeDocument/2006/relationships/image" Target="media/image102.png"/><Relationship Id="rId179" Type="http://schemas.openxmlformats.org/officeDocument/2006/relationships/fontTable" Target="fontTable.xml"/><Relationship Id="rId15" Type="http://schemas.openxmlformats.org/officeDocument/2006/relationships/header" Target="header3.xml"/><Relationship Id="rId36" Type="http://schemas.openxmlformats.org/officeDocument/2006/relationships/hyperlink" Target="https://www.iso.org/directives-and-policies.html" TargetMode="External"/><Relationship Id="rId57" Type="http://schemas.microsoft.com/office/2011/relationships/commentsExtended" Target="commentsExtended.xml"/><Relationship Id="rId106" Type="http://schemas.openxmlformats.org/officeDocument/2006/relationships/image" Target="media/image43.png"/><Relationship Id="rId127" Type="http://schemas.openxmlformats.org/officeDocument/2006/relationships/image" Target="media/image64.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Zie19</b:Tag>
    <b:SourceType>ConferenceProceedings</b:SourceType>
    <b:Guid>{7C01E3B5-D98A-44E3-9D63-93AB7EE827FD}</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RefOrder>6</b:RefOrder>
  </b:Source>
  <b:Source>
    <b:Tag>Bri01</b:Tag>
    <b:SourceType>Report</b:SourceType>
    <b:Guid>{C41EC83F-677E-4C8F-A6B2-0EC72C5969FB}</b:Guid>
    <b:Title>Managing Connections using the Master Connection File</b:Title>
    <b:Year>2001</b:Year>
    <b:City>Dearborn</b:City>
    <b:Author>
      <b:Author>
        <b:NameList>
          <b:Person>
            <b:Last>Huf</b:Last>
            <b:First>Brian</b:First>
            <b:Middle>E.</b:Middle>
          </b:Person>
        </b:NameList>
      </b:Author>
    </b:Author>
    <b:Publisher>Ford Motor Co.</b:Publisher>
    <b:RefOrder>7</b:RefOrder>
  </b:Source>
  <b:Source>
    <b:Tag>Shi05</b:Tag>
    <b:SourceType>Report</b:SourceType>
    <b:Guid>{0D302EC1-1C72-49F6-A661-2F4E80DFBE5F}</b:Guid>
    <b:Author>
      <b:Author>
        <b:NameList>
          <b:Person>
            <b:Last>Zhang</b:Last>
            <b:First>Shicheng</b:First>
          </b:Person>
        </b:NameList>
      </b:Author>
    </b:Author>
    <b:Title>Classification of Seam Welds</b:Title>
    <b:Year>2005</b:Year>
    <b:Publisher>Daimler AG</b:Publisher>
    <b:City>Stuttgart</b:City>
    <b:RefOrder>8</b:RefOrder>
  </b:Source>
  <b:Source>
    <b:Tag>Pet</b:Tag>
    <b:SourceType>Report</b:SourceType>
    <b:Guid>{F6CC39FB-E426-4603-81B1-C37EE0CEC1F4}</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RefOrder>2</b:RefOrder>
  </b:Source>
  <b:Source>
    <b:Tag>Bet08</b:Tag>
    <b:SourceType>Report</b:SourceType>
    <b:Guid>{BB13B4DA-6871-490E-A887-E2325CC99EB2}</b:Guid>
    <b:Author>
      <b:Author>
        <b:NameList>
          <b:Person>
            <b:Last>Systems</b:Last>
            <b:First>Beta</b:First>
            <b:Middle>CAE</b:Middle>
          </b:Person>
        </b:NameList>
      </b:Author>
    </b:Author>
    <b:Title>χMCF pilot in ANSA</b:Title>
    <b:Year>2008</b:Year>
    <b:Publisher>Beta CAE System S.A.</b:Publisher>
    <b:City>Thessaloniki</b:City>
    <b:RefOrder>12</b:RefOrder>
  </b:Source>
  <b:Source>
    <b:Tag>Nor20</b:Tag>
    <b:SourceType>Report</b:SourceType>
    <b:Guid>{C110CA8B-0347-4BE6-9576-37EB750DB7A0}</b:Guid>
    <b:Author>
      <b:Author>
        <b:NameList>
          <b:Person>
            <b:Last>Schulte-Frankenfeld</b:Last>
            <b:First>Norbert</b:First>
          </b:Person>
        </b:NameList>
      </b:Author>
    </b:Author>
    <b:Title>FATXML-Format Version V1.2 R3</b:Title>
    <b:Year>2020</b:Year>
    <b:Publisher>VDA FAT-Ak27</b:Publisher>
    <b:City>Berlin</b:City>
    <b:RefOrder>3</b:RefOrder>
  </b:Source>
  <b:Source>
    <b:Tag>χMC14</b:Tag>
    <b:SourceType>Report</b:SourceType>
    <b:Guid>{AA621EB1-96DD-4F34-B65B-ACC49850A3F2}</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RefOrder>10</b:RefOrder>
  </b:Source>
  <b:Source>
    <b:Tag>FAT16</b:Tag>
    <b:SourceType>Report</b:SourceType>
    <b:Guid>{D97A6378-3EC2-495E-891D-18B3A81FB3B3}</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RefOrder>11</b:RefOrder>
  </b:Source>
  <b:Source>
    <b:Tag>Chr06</b:Tag>
    <b:SourceType>Report</b:SourceType>
    <b:Guid>{F598F944-DC44-40D4-B180-1BB0F0024824}</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en-US</b:LCID>
    <b:RefOrder>1</b:RefOrder>
  </b:Source>
  <b:Source>
    <b:Tag>FAT20</b:Tag>
    <b:SourceType>Report</b:SourceType>
    <b:Guid>{BA8CB951-42BE-4E8D-B4C4-402564778057}</b:Guid>
    <b:Author>
      <b:Author>
        <b:NameList>
          <b:Person>
            <b:Last>FAT-AK25</b:Last>
          </b:Person>
        </b:NameList>
      </b:Author>
    </b:Author>
    <b:Title>χMCF Extended Master Connection File: A Standard for Describing Connections and Joints in the Automotive Industry, Version 3.1 (https://en.vda.de/en/services/Publications/xmcf.html)</b:Title>
    <b:Year>2020</b:Year>
    <b:Publisher>VDA FAT-AK25</b:Publisher>
    <b:City>Berlin</b:City>
    <b:URL>https://en.vda.de/en/services/Publications/xmcf.html</b:URL>
    <b:RefOrder>9</b:RefOrder>
  </b:Source>
  <b:Source>
    <b:Tag>Gar99</b:Tag>
    <b:SourceType>Report</b:SourceType>
    <b:Guid>{460CFFF2-79B3-4B80-8B58-87E401B6746B}</b:Guid>
    <b:Author>
      <b:Author>
        <b:NameList>
          <b:Person>
            <b:Last>Garnero</b:Last>
            <b:First>Pierino</b:First>
          </b:Person>
          <b:Person>
            <b:Last>Marchetto</b:Last>
            <b:First>Vinicio</b:First>
          </b:Person>
        </b:NameList>
      </b:Author>
    </b:Author>
    <b:Title>Patent EP0967044A2 - A method for resistance electric spot welding of a first sheet of non weldable material to a second sheet of weldable metal material (https//Patents.google.com/patent/EP0967044A2)</b:Title>
    <b:Year>1999</b:Year>
    <b:Publisher>European Patent Office</b:Publisher>
    <b:URL>https//Patents.google.com/patent/EP0967044A2</b:URL>
    <b:RefOrder>4</b:RefOrder>
  </b:Source>
  <b:Source>
    <b:Tag>OHa98</b:Tag>
    <b:SourceType>Report</b:SourceType>
    <b:Guid>{2003B7A9-BB4E-4C1D-A146-1AF37AF7A6E3}</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RefOrder>5</b:RefOrder>
  </b:Source>
</b:Sourc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CDE29C96-6336-46D2-AACF-F7BD306F76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Template>
  <TotalTime>0</TotalTime>
  <Pages>160</Pages>
  <Words>42831</Words>
  <Characters>269838</Characters>
  <Application>Microsoft Office Word</Application>
  <DocSecurity>0</DocSecurity>
  <Lines>2248</Lines>
  <Paragraphs>624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312045</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Matthias</cp:lastModifiedBy>
  <cp:revision>3</cp:revision>
  <cp:lastPrinted>2022-02-21T09:55:00Z</cp:lastPrinted>
  <dcterms:created xsi:type="dcterms:W3CDTF">2022-03-31T08:38:00Z</dcterms:created>
  <dcterms:modified xsi:type="dcterms:W3CDTF">2022-03-31T08:38:00Z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