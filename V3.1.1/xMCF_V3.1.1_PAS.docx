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1871483"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09-15T21:15:00Z">
        <w:r w:rsidR="007D631A">
          <w:rPr>
            <w:noProof/>
          </w:rPr>
          <w:t>0</w:t>
        </w:r>
      </w:ins>
      <w:r>
        <w:rPr>
          <w:noProof/>
        </w:rPr>
        <w:t>-</w:t>
      </w:r>
      <w:del w:id="3" w:author="Dr. Carsten Franke" w:date="2021-09-15T21:15:00Z">
        <w:r w:rsidR="00657B4B" w:rsidDel="007D631A">
          <w:rPr>
            <w:noProof/>
          </w:rPr>
          <w:delText>20</w:delText>
        </w:r>
      </w:del>
      <w:ins w:id="4" w:author="Dr. Carsten Franke" w:date="2021-09-20T16:31:00Z">
        <w:r w:rsidR="008D5FCC">
          <w:rPr>
            <w:noProof/>
          </w:rPr>
          <w:t>20</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A97D1B"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Change w:id="5" w:author="Max Ungerer" w:date="2021-10-21T15:05:00Z">
            <w:rPr>
              <w:color w:val="auto"/>
              <w:sz w:val="20"/>
            </w:rPr>
          </w:rPrChange>
        </w:rPr>
      </w:pPr>
      <w:r w:rsidRPr="00A97D1B">
        <w:rPr>
          <w:color w:val="auto"/>
          <w:sz w:val="20"/>
          <w:lang w:val="de-DE"/>
          <w:rPrChange w:id="6" w:author="Max Ungerer" w:date="2021-10-21T15:05:00Z">
            <w:rPr>
              <w:color w:val="auto"/>
              <w:sz w:val="20"/>
            </w:rPr>
          </w:rPrChange>
        </w:rPr>
        <w:t>Website: www.iso.org</w:t>
      </w:r>
    </w:p>
    <w:p w14:paraId="6A3BF7E0" w14:textId="77777777" w:rsidR="001A33D0" w:rsidRPr="00A97D1B"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lang w:val="de-DE"/>
          <w:rPrChange w:id="7" w:author="Max Ungerer" w:date="2021-10-21T15:05:00Z">
            <w:rPr>
              <w:color w:val="FF0000"/>
              <w:sz w:val="20"/>
            </w:rPr>
          </w:rPrChange>
        </w:rPr>
      </w:pPr>
      <w:proofErr w:type="spellStart"/>
      <w:r w:rsidRPr="00A97D1B">
        <w:rPr>
          <w:color w:val="auto"/>
          <w:sz w:val="20"/>
          <w:lang w:val="de-DE"/>
          <w:rPrChange w:id="8" w:author="Max Ungerer" w:date="2021-10-21T15:05:00Z">
            <w:rPr>
              <w:color w:val="auto"/>
              <w:sz w:val="20"/>
            </w:rPr>
          </w:rPrChange>
        </w:rPr>
        <w:t>Published</w:t>
      </w:r>
      <w:proofErr w:type="spellEnd"/>
      <w:r w:rsidRPr="00A97D1B">
        <w:rPr>
          <w:color w:val="auto"/>
          <w:sz w:val="20"/>
          <w:lang w:val="de-DE"/>
          <w:rPrChange w:id="9" w:author="Max Ungerer" w:date="2021-10-21T15:05:00Z">
            <w:rPr>
              <w:color w:val="auto"/>
              <w:sz w:val="20"/>
            </w:rPr>
          </w:rPrChange>
        </w:rPr>
        <w:t xml:space="preserve"> in </w:t>
      </w:r>
      <w:proofErr w:type="spellStart"/>
      <w:r w:rsidRPr="00A97D1B">
        <w:rPr>
          <w:color w:val="auto"/>
          <w:sz w:val="20"/>
          <w:lang w:val="de-DE"/>
          <w:rPrChange w:id="10" w:author="Max Ungerer" w:date="2021-10-21T15:05:00Z">
            <w:rPr>
              <w:color w:val="auto"/>
              <w:sz w:val="20"/>
            </w:rPr>
          </w:rPrChange>
        </w:rPr>
        <w:t>Switzerland</w:t>
      </w:r>
      <w:proofErr w:type="spellEnd"/>
    </w:p>
    <w:p w14:paraId="19A145B0" w14:textId="77777777" w:rsidR="001A33D0" w:rsidRPr="00BC394B" w:rsidRDefault="001A33D0" w:rsidP="001A33D0">
      <w:pPr>
        <w:pStyle w:val="zzContents"/>
        <w:spacing w:before="0"/>
      </w:pPr>
      <w:r w:rsidRPr="00BC394B">
        <w:lastRenderedPageBreak/>
        <w:t>Contents</w:t>
      </w:r>
    </w:p>
    <w:p w14:paraId="61A434CE" w14:textId="47050AF9" w:rsidR="004C113B"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3048621" w:history="1">
        <w:r w:rsidR="004C113B" w:rsidRPr="00B05E13">
          <w:rPr>
            <w:rStyle w:val="Hyperlink"/>
            <w:noProof/>
          </w:rPr>
          <w:t>Foreword</w:t>
        </w:r>
        <w:r w:rsidR="004C113B">
          <w:rPr>
            <w:noProof/>
            <w:webHidden/>
          </w:rPr>
          <w:tab/>
        </w:r>
        <w:r w:rsidR="004C113B">
          <w:rPr>
            <w:noProof/>
            <w:webHidden/>
          </w:rPr>
          <w:fldChar w:fldCharType="begin"/>
        </w:r>
        <w:r w:rsidR="004C113B">
          <w:rPr>
            <w:noProof/>
            <w:webHidden/>
          </w:rPr>
          <w:instrText xml:space="preserve"> PAGEREF _Toc83048621 \h </w:instrText>
        </w:r>
        <w:r w:rsidR="004C113B">
          <w:rPr>
            <w:noProof/>
            <w:webHidden/>
          </w:rPr>
        </w:r>
        <w:r w:rsidR="004C113B">
          <w:rPr>
            <w:noProof/>
            <w:webHidden/>
          </w:rPr>
          <w:fldChar w:fldCharType="separate"/>
        </w:r>
        <w:r w:rsidR="004C113B">
          <w:rPr>
            <w:noProof/>
            <w:webHidden/>
          </w:rPr>
          <w:t>vi</w:t>
        </w:r>
        <w:r w:rsidR="004C113B">
          <w:rPr>
            <w:noProof/>
            <w:webHidden/>
          </w:rPr>
          <w:fldChar w:fldCharType="end"/>
        </w:r>
      </w:hyperlink>
    </w:p>
    <w:p w14:paraId="738AB8EC" w14:textId="763252C3" w:rsidR="004C113B" w:rsidRDefault="00192045">
      <w:pPr>
        <w:pStyle w:val="Verzeichnis1"/>
        <w:rPr>
          <w:rFonts w:asciiTheme="minorHAnsi" w:eastAsiaTheme="minorEastAsia" w:hAnsiTheme="minorHAnsi" w:cstheme="minorBidi"/>
          <w:b w:val="0"/>
          <w:noProof/>
          <w:lang w:val="de-DE" w:eastAsia="de-DE"/>
        </w:rPr>
      </w:pPr>
      <w:hyperlink w:anchor="_Toc83048622" w:history="1">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_Toc83048622 \h </w:instrText>
        </w:r>
        <w:r w:rsidR="004C113B">
          <w:rPr>
            <w:noProof/>
            <w:webHidden/>
          </w:rPr>
        </w:r>
        <w:r w:rsidR="004C113B">
          <w:rPr>
            <w:noProof/>
            <w:webHidden/>
          </w:rPr>
          <w:fldChar w:fldCharType="separate"/>
        </w:r>
        <w:r w:rsidR="004C113B">
          <w:rPr>
            <w:noProof/>
            <w:webHidden/>
          </w:rPr>
          <w:t>vii</w:t>
        </w:r>
        <w:r w:rsidR="004C113B">
          <w:rPr>
            <w:noProof/>
            <w:webHidden/>
          </w:rPr>
          <w:fldChar w:fldCharType="end"/>
        </w:r>
      </w:hyperlink>
    </w:p>
    <w:p w14:paraId="2BE530C5" w14:textId="32EB8327" w:rsidR="004C113B" w:rsidRDefault="00192045">
      <w:pPr>
        <w:pStyle w:val="Verzeichnis1"/>
        <w:rPr>
          <w:rFonts w:asciiTheme="minorHAnsi" w:eastAsiaTheme="minorEastAsia" w:hAnsiTheme="minorHAnsi" w:cstheme="minorBidi"/>
          <w:b w:val="0"/>
          <w:noProof/>
          <w:lang w:val="de-DE" w:eastAsia="de-DE"/>
        </w:rPr>
      </w:pPr>
      <w:hyperlink w:anchor="_Toc83048623" w:history="1">
        <w:r w:rsidR="004C113B" w:rsidRPr="00B05E13">
          <w:rPr>
            <w:rStyle w:val="Hyperlink"/>
            <w:noProof/>
          </w:rPr>
          <w:t>1</w:t>
        </w:r>
        <w:r w:rsidR="004C113B">
          <w:rPr>
            <w:rFonts w:asciiTheme="minorHAnsi" w:eastAsiaTheme="minorEastAsia" w:hAnsiTheme="minorHAnsi" w:cstheme="minorBidi"/>
            <w:b w:val="0"/>
            <w:noProof/>
            <w:lang w:val="de-DE" w:eastAsia="de-DE"/>
          </w:rPr>
          <w:tab/>
        </w:r>
        <w:r w:rsidR="004C113B" w:rsidRPr="00B05E13">
          <w:rPr>
            <w:rStyle w:val="Hyperlink"/>
            <w:noProof/>
          </w:rPr>
          <w:t>Scope</w:t>
        </w:r>
        <w:r w:rsidR="004C113B">
          <w:rPr>
            <w:noProof/>
            <w:webHidden/>
          </w:rPr>
          <w:tab/>
        </w:r>
        <w:r w:rsidR="004C113B">
          <w:rPr>
            <w:noProof/>
            <w:webHidden/>
          </w:rPr>
          <w:fldChar w:fldCharType="begin"/>
        </w:r>
        <w:r w:rsidR="004C113B">
          <w:rPr>
            <w:noProof/>
            <w:webHidden/>
          </w:rPr>
          <w:instrText xml:space="preserve"> PAGEREF _Toc83048623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128CB2F0" w14:textId="69347606" w:rsidR="004C113B" w:rsidRDefault="00192045">
      <w:pPr>
        <w:pStyle w:val="Verzeichnis1"/>
        <w:rPr>
          <w:rFonts w:asciiTheme="minorHAnsi" w:eastAsiaTheme="minorEastAsia" w:hAnsiTheme="minorHAnsi" w:cstheme="minorBidi"/>
          <w:b w:val="0"/>
          <w:noProof/>
          <w:lang w:val="de-DE" w:eastAsia="de-DE"/>
        </w:rPr>
      </w:pPr>
      <w:hyperlink w:anchor="_Toc83048624" w:history="1">
        <w:r w:rsidR="004C113B" w:rsidRPr="00B05E13">
          <w:rPr>
            <w:rStyle w:val="Hyperlink"/>
            <w:noProof/>
          </w:rPr>
          <w:t>2</w:t>
        </w:r>
        <w:r w:rsidR="004C113B">
          <w:rPr>
            <w:rFonts w:asciiTheme="minorHAnsi" w:eastAsiaTheme="minorEastAsia" w:hAnsiTheme="minorHAnsi" w:cstheme="minorBidi"/>
            <w:b w:val="0"/>
            <w:noProof/>
            <w:lang w:val="de-DE" w:eastAsia="de-DE"/>
          </w:rPr>
          <w:tab/>
        </w:r>
        <w:r w:rsidR="004C113B" w:rsidRPr="00B05E13">
          <w:rPr>
            <w:rStyle w:val="Hyperlink"/>
            <w:noProof/>
          </w:rPr>
          <w:t>Normative references</w:t>
        </w:r>
        <w:r w:rsidR="004C113B">
          <w:rPr>
            <w:noProof/>
            <w:webHidden/>
          </w:rPr>
          <w:tab/>
        </w:r>
        <w:r w:rsidR="004C113B">
          <w:rPr>
            <w:noProof/>
            <w:webHidden/>
          </w:rPr>
          <w:fldChar w:fldCharType="begin"/>
        </w:r>
        <w:r w:rsidR="004C113B">
          <w:rPr>
            <w:noProof/>
            <w:webHidden/>
          </w:rPr>
          <w:instrText xml:space="preserve"> PAGEREF _Toc83048624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3AB94B99" w14:textId="73EF0F78" w:rsidR="004C113B" w:rsidRDefault="00192045">
      <w:pPr>
        <w:pStyle w:val="Verzeichnis1"/>
        <w:rPr>
          <w:rFonts w:asciiTheme="minorHAnsi" w:eastAsiaTheme="minorEastAsia" w:hAnsiTheme="minorHAnsi" w:cstheme="minorBidi"/>
          <w:b w:val="0"/>
          <w:noProof/>
          <w:lang w:val="de-DE" w:eastAsia="de-DE"/>
        </w:rPr>
      </w:pPr>
      <w:hyperlink w:anchor="_Toc83048625" w:history="1">
        <w:r w:rsidR="004C113B" w:rsidRPr="00B05E13">
          <w:rPr>
            <w:rStyle w:val="Hyperlink"/>
            <w:noProof/>
          </w:rPr>
          <w:t>3</w:t>
        </w:r>
        <w:r w:rsidR="004C113B">
          <w:rPr>
            <w:rFonts w:asciiTheme="minorHAnsi" w:eastAsiaTheme="minorEastAsia" w:hAnsiTheme="minorHAnsi" w:cstheme="minorBidi"/>
            <w:b w:val="0"/>
            <w:noProof/>
            <w:lang w:val="de-DE" w:eastAsia="de-DE"/>
          </w:rPr>
          <w:tab/>
        </w:r>
        <w:r w:rsidR="004C113B" w:rsidRPr="00B05E13">
          <w:rPr>
            <w:rStyle w:val="Hyperlink"/>
            <w:noProof/>
          </w:rPr>
          <w:t>Terms and definitions</w:t>
        </w:r>
        <w:r w:rsidR="004C113B">
          <w:rPr>
            <w:noProof/>
            <w:webHidden/>
          </w:rPr>
          <w:tab/>
        </w:r>
        <w:r w:rsidR="004C113B">
          <w:rPr>
            <w:noProof/>
            <w:webHidden/>
          </w:rPr>
          <w:fldChar w:fldCharType="begin"/>
        </w:r>
        <w:r w:rsidR="004C113B">
          <w:rPr>
            <w:noProof/>
            <w:webHidden/>
          </w:rPr>
          <w:instrText xml:space="preserve"> PAGEREF _Toc83048625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7195FF13" w14:textId="0CC61EFB" w:rsidR="004C113B" w:rsidRDefault="00192045">
      <w:pPr>
        <w:pStyle w:val="Verzeichnis1"/>
        <w:rPr>
          <w:rFonts w:asciiTheme="minorHAnsi" w:eastAsiaTheme="minorEastAsia" w:hAnsiTheme="minorHAnsi" w:cstheme="minorBidi"/>
          <w:b w:val="0"/>
          <w:noProof/>
          <w:lang w:val="de-DE" w:eastAsia="de-DE"/>
        </w:rPr>
      </w:pPr>
      <w:hyperlink w:anchor="_Toc83048626" w:history="1">
        <w:r w:rsidR="004C113B" w:rsidRPr="00B05E13">
          <w:rPr>
            <w:rStyle w:val="Hyperlink"/>
            <w:noProof/>
          </w:rPr>
          <w:t>4</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 and Basic Features of χMCF</w:t>
        </w:r>
        <w:r w:rsidR="004C113B">
          <w:rPr>
            <w:noProof/>
            <w:webHidden/>
          </w:rPr>
          <w:tab/>
        </w:r>
        <w:r w:rsidR="004C113B">
          <w:rPr>
            <w:noProof/>
            <w:webHidden/>
          </w:rPr>
          <w:fldChar w:fldCharType="begin"/>
        </w:r>
        <w:r w:rsidR="004C113B">
          <w:rPr>
            <w:noProof/>
            <w:webHidden/>
          </w:rPr>
          <w:instrText xml:space="preserve"> PAGEREF _Toc83048626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22677B95" w14:textId="0D9D2A40" w:rsidR="004C113B" w:rsidRDefault="00192045">
      <w:pPr>
        <w:pStyle w:val="Verzeichnis2"/>
        <w:rPr>
          <w:rFonts w:asciiTheme="minorHAnsi" w:eastAsiaTheme="minorEastAsia" w:hAnsiTheme="minorHAnsi" w:cstheme="minorBidi"/>
          <w:b w:val="0"/>
          <w:noProof/>
          <w:lang w:val="de-DE" w:eastAsia="de-DE"/>
        </w:rPr>
      </w:pPr>
      <w:hyperlink w:anchor="_Toc83048627" w:history="1">
        <w:r w:rsidR="004C113B" w:rsidRPr="00B05E13">
          <w:rPr>
            <w:rStyle w:val="Hyperlink"/>
            <w:noProof/>
          </w:rPr>
          <w:t>4.1</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w:t>
        </w:r>
        <w:r w:rsidR="004C113B">
          <w:rPr>
            <w:noProof/>
            <w:webHidden/>
          </w:rPr>
          <w:tab/>
        </w:r>
        <w:r w:rsidR="004C113B">
          <w:rPr>
            <w:noProof/>
            <w:webHidden/>
          </w:rPr>
          <w:fldChar w:fldCharType="begin"/>
        </w:r>
        <w:r w:rsidR="004C113B">
          <w:rPr>
            <w:noProof/>
            <w:webHidden/>
          </w:rPr>
          <w:instrText xml:space="preserve"> PAGEREF _Toc83048627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76FCCA62" w14:textId="15E6AFA2" w:rsidR="004C113B" w:rsidRDefault="00192045">
      <w:pPr>
        <w:pStyle w:val="Verzeichnis2"/>
        <w:rPr>
          <w:rFonts w:asciiTheme="minorHAnsi" w:eastAsiaTheme="minorEastAsia" w:hAnsiTheme="minorHAnsi" w:cstheme="minorBidi"/>
          <w:b w:val="0"/>
          <w:noProof/>
          <w:lang w:val="de-DE" w:eastAsia="de-DE"/>
        </w:rPr>
      </w:pPr>
      <w:hyperlink w:anchor="_Toc83048628" w:history="1">
        <w:r w:rsidR="004C113B" w:rsidRPr="00B05E13">
          <w:rPr>
            <w:rStyle w:val="Hyperlink"/>
            <w:noProof/>
          </w:rPr>
          <w:t>4.2</w:t>
        </w:r>
        <w:r w:rsidR="004C113B">
          <w:rPr>
            <w:rFonts w:asciiTheme="minorHAnsi" w:eastAsiaTheme="minorEastAsia" w:hAnsiTheme="minorHAnsi" w:cstheme="minorBidi"/>
            <w:b w:val="0"/>
            <w:noProof/>
            <w:lang w:val="de-DE" w:eastAsia="de-DE"/>
          </w:rPr>
          <w:tab/>
        </w:r>
        <w:r w:rsidR="004C113B" w:rsidRPr="00B05E13">
          <w:rPr>
            <w:rStyle w:val="Hyperlink"/>
            <w:noProof/>
          </w:rPr>
          <w:t>Idealization of Joints</w:t>
        </w:r>
        <w:r w:rsidR="004C113B">
          <w:rPr>
            <w:noProof/>
            <w:webHidden/>
          </w:rPr>
          <w:tab/>
        </w:r>
        <w:r w:rsidR="004C113B">
          <w:rPr>
            <w:noProof/>
            <w:webHidden/>
          </w:rPr>
          <w:fldChar w:fldCharType="begin"/>
        </w:r>
        <w:r w:rsidR="004C113B">
          <w:rPr>
            <w:noProof/>
            <w:webHidden/>
          </w:rPr>
          <w:instrText xml:space="preserve"> PAGEREF _Toc83048628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5AED07D6" w14:textId="3A07035F" w:rsidR="004C113B" w:rsidRDefault="00192045">
      <w:pPr>
        <w:pStyle w:val="Verzeichnis2"/>
        <w:rPr>
          <w:rFonts w:asciiTheme="minorHAnsi" w:eastAsiaTheme="minorEastAsia" w:hAnsiTheme="minorHAnsi" w:cstheme="minorBidi"/>
          <w:b w:val="0"/>
          <w:noProof/>
          <w:lang w:val="de-DE" w:eastAsia="de-DE"/>
        </w:rPr>
      </w:pPr>
      <w:hyperlink w:anchor="_Toc83048629" w:history="1">
        <w:r w:rsidR="004C113B" w:rsidRPr="00B05E13">
          <w:rPr>
            <w:rStyle w:val="Hyperlink"/>
            <w:noProof/>
          </w:rPr>
          <w:t>4.3</w:t>
        </w:r>
        <w:r w:rsidR="004C113B">
          <w:rPr>
            <w:rFonts w:asciiTheme="minorHAnsi" w:eastAsiaTheme="minorEastAsia" w:hAnsiTheme="minorHAnsi" w:cstheme="minorBidi"/>
            <w:b w:val="0"/>
            <w:noProof/>
            <w:lang w:val="de-DE" w:eastAsia="de-DE"/>
          </w:rPr>
          <w:tab/>
        </w:r>
        <w:r w:rsidR="004C113B" w:rsidRPr="00B05E13">
          <w:rPr>
            <w:rStyle w:val="Hyperlink"/>
            <w:noProof/>
          </w:rPr>
          <w:t>Reconstruction of Joints from χMCF</w:t>
        </w:r>
        <w:r w:rsidR="004C113B">
          <w:rPr>
            <w:noProof/>
            <w:webHidden/>
          </w:rPr>
          <w:tab/>
        </w:r>
        <w:r w:rsidR="004C113B">
          <w:rPr>
            <w:noProof/>
            <w:webHidden/>
          </w:rPr>
          <w:fldChar w:fldCharType="begin"/>
        </w:r>
        <w:r w:rsidR="004C113B">
          <w:rPr>
            <w:noProof/>
            <w:webHidden/>
          </w:rPr>
          <w:instrText xml:space="preserve"> PAGEREF _Toc83048629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52528EDB" w14:textId="2C18C3CB" w:rsidR="004C113B" w:rsidRDefault="00192045">
      <w:pPr>
        <w:pStyle w:val="Verzeichnis2"/>
        <w:rPr>
          <w:rFonts w:asciiTheme="minorHAnsi" w:eastAsiaTheme="minorEastAsia" w:hAnsiTheme="minorHAnsi" w:cstheme="minorBidi"/>
          <w:b w:val="0"/>
          <w:noProof/>
          <w:lang w:val="de-DE" w:eastAsia="de-DE"/>
        </w:rPr>
      </w:pPr>
      <w:hyperlink w:anchor="_Toc83048630" w:history="1">
        <w:r w:rsidR="004C113B" w:rsidRPr="00B05E13">
          <w:rPr>
            <w:rStyle w:val="Hyperlink"/>
            <w:noProof/>
          </w:rPr>
          <w:t>4.4</w:t>
        </w:r>
        <w:r w:rsidR="004C113B">
          <w:rPr>
            <w:rFonts w:asciiTheme="minorHAnsi" w:eastAsiaTheme="minorEastAsia" w:hAnsiTheme="minorHAnsi" w:cstheme="minorBidi"/>
            <w:b w:val="0"/>
            <w:noProof/>
            <w:lang w:val="de-DE" w:eastAsia="de-DE"/>
          </w:rPr>
          <w:tab/>
        </w:r>
        <w:r w:rsidR="004C113B" w:rsidRPr="00B05E13">
          <w:rPr>
            <w:rStyle w:val="Hyperlink"/>
            <w:noProof/>
          </w:rPr>
          <w:t>Description of Topology</w:t>
        </w:r>
        <w:r w:rsidR="004C113B">
          <w:rPr>
            <w:noProof/>
            <w:webHidden/>
          </w:rPr>
          <w:tab/>
        </w:r>
        <w:r w:rsidR="004C113B">
          <w:rPr>
            <w:noProof/>
            <w:webHidden/>
          </w:rPr>
          <w:fldChar w:fldCharType="begin"/>
        </w:r>
        <w:r w:rsidR="004C113B">
          <w:rPr>
            <w:noProof/>
            <w:webHidden/>
          </w:rPr>
          <w:instrText xml:space="preserve"> PAGEREF _Toc83048630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443F59E6" w14:textId="3A4312DC" w:rsidR="004C113B" w:rsidRDefault="00192045">
      <w:pPr>
        <w:pStyle w:val="Verzeichnis2"/>
        <w:rPr>
          <w:rFonts w:asciiTheme="minorHAnsi" w:eastAsiaTheme="minorEastAsia" w:hAnsiTheme="minorHAnsi" w:cstheme="minorBidi"/>
          <w:b w:val="0"/>
          <w:noProof/>
          <w:lang w:val="de-DE" w:eastAsia="de-DE"/>
        </w:rPr>
      </w:pPr>
      <w:hyperlink w:anchor="_Toc83048631" w:history="1">
        <w:r w:rsidR="004C113B" w:rsidRPr="00B05E13">
          <w:rPr>
            <w:rStyle w:val="Hyperlink"/>
            <w:noProof/>
          </w:rPr>
          <w:t>4.5</w:t>
        </w:r>
        <w:r w:rsidR="004C113B">
          <w:rPr>
            <w:rFonts w:asciiTheme="minorHAnsi" w:eastAsiaTheme="minorEastAsia" w:hAnsiTheme="minorHAnsi" w:cstheme="minorBidi"/>
            <w:b w:val="0"/>
            <w:noProof/>
            <w:lang w:val="de-DE" w:eastAsia="de-DE"/>
          </w:rPr>
          <w:tab/>
        </w:r>
        <w:r w:rsidR="004C113B" w:rsidRPr="00B05E13">
          <w:rPr>
            <w:rStyle w:val="Hyperlink"/>
            <w:noProof/>
          </w:rPr>
          <w:t>χMCF in the Development Processes</w:t>
        </w:r>
        <w:r w:rsidR="004C113B">
          <w:rPr>
            <w:noProof/>
            <w:webHidden/>
          </w:rPr>
          <w:tab/>
        </w:r>
        <w:r w:rsidR="004C113B">
          <w:rPr>
            <w:noProof/>
            <w:webHidden/>
          </w:rPr>
          <w:fldChar w:fldCharType="begin"/>
        </w:r>
        <w:r w:rsidR="004C113B">
          <w:rPr>
            <w:noProof/>
            <w:webHidden/>
          </w:rPr>
          <w:instrText xml:space="preserve"> PAGEREF _Toc83048631 \h </w:instrText>
        </w:r>
        <w:r w:rsidR="004C113B">
          <w:rPr>
            <w:noProof/>
            <w:webHidden/>
          </w:rPr>
        </w:r>
        <w:r w:rsidR="004C113B">
          <w:rPr>
            <w:noProof/>
            <w:webHidden/>
          </w:rPr>
          <w:fldChar w:fldCharType="separate"/>
        </w:r>
        <w:r w:rsidR="004C113B">
          <w:rPr>
            <w:noProof/>
            <w:webHidden/>
          </w:rPr>
          <w:t>4</w:t>
        </w:r>
        <w:r w:rsidR="004C113B">
          <w:rPr>
            <w:noProof/>
            <w:webHidden/>
          </w:rPr>
          <w:fldChar w:fldCharType="end"/>
        </w:r>
      </w:hyperlink>
    </w:p>
    <w:p w14:paraId="4D68AD70" w14:textId="7520E68B" w:rsidR="004C113B" w:rsidRDefault="00192045">
      <w:pPr>
        <w:pStyle w:val="Verzeichnis1"/>
        <w:rPr>
          <w:rFonts w:asciiTheme="minorHAnsi" w:eastAsiaTheme="minorEastAsia" w:hAnsiTheme="minorHAnsi" w:cstheme="minorBidi"/>
          <w:b w:val="0"/>
          <w:noProof/>
          <w:lang w:val="de-DE" w:eastAsia="de-DE"/>
        </w:rPr>
      </w:pPr>
      <w:hyperlink w:anchor="_Toc83048632" w:history="1">
        <w:r w:rsidR="004C113B" w:rsidRPr="00B05E13">
          <w:rPr>
            <w:rStyle w:val="Hyperlink"/>
            <w:noProof/>
          </w:rPr>
          <w:t>5</w:t>
        </w:r>
        <w:r w:rsidR="004C113B">
          <w:rPr>
            <w:rFonts w:asciiTheme="minorHAnsi" w:eastAsiaTheme="minorEastAsia" w:hAnsiTheme="minorHAnsi" w:cstheme="minorBidi"/>
            <w:b w:val="0"/>
            <w:noProof/>
            <w:lang w:val="de-DE" w:eastAsia="de-DE"/>
          </w:rPr>
          <w:tab/>
        </w:r>
        <w:r w:rsidR="004C113B" w:rsidRPr="00B05E13">
          <w:rPr>
            <w:rStyle w:val="Hyperlink"/>
            <w:noProof/>
          </w:rPr>
          <w:t>Keywords of XML specification</w:t>
        </w:r>
        <w:r w:rsidR="004C113B">
          <w:rPr>
            <w:noProof/>
            <w:webHidden/>
          </w:rPr>
          <w:tab/>
        </w:r>
        <w:r w:rsidR="004C113B">
          <w:rPr>
            <w:noProof/>
            <w:webHidden/>
          </w:rPr>
          <w:fldChar w:fldCharType="begin"/>
        </w:r>
        <w:r w:rsidR="004C113B">
          <w:rPr>
            <w:noProof/>
            <w:webHidden/>
          </w:rPr>
          <w:instrText xml:space="preserve"> PAGEREF _Toc83048632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43D27635" w14:textId="69C80E2C" w:rsidR="004C113B" w:rsidRDefault="00192045">
      <w:pPr>
        <w:pStyle w:val="Verzeichnis2"/>
        <w:rPr>
          <w:rFonts w:asciiTheme="minorHAnsi" w:eastAsiaTheme="minorEastAsia" w:hAnsiTheme="minorHAnsi" w:cstheme="minorBidi"/>
          <w:b w:val="0"/>
          <w:noProof/>
          <w:lang w:val="de-DE" w:eastAsia="de-DE"/>
        </w:rPr>
      </w:pPr>
      <w:hyperlink w:anchor="_Toc83048633" w:history="1">
        <w:r w:rsidR="004C113B" w:rsidRPr="00B05E13">
          <w:rPr>
            <w:rStyle w:val="Hyperlink"/>
            <w:noProof/>
          </w:rPr>
          <w:t>5.1</w:t>
        </w:r>
        <w:r w:rsidR="004C113B">
          <w:rPr>
            <w:rFonts w:asciiTheme="minorHAnsi" w:eastAsiaTheme="minorEastAsia" w:hAnsiTheme="minorHAnsi" w:cstheme="minorBidi"/>
            <w:b w:val="0"/>
            <w:noProof/>
            <w:lang w:val="de-DE" w:eastAsia="de-DE"/>
          </w:rPr>
          <w:tab/>
        </w:r>
        <w:r w:rsidR="004C113B" w:rsidRPr="00B05E13">
          <w:rPr>
            <w:rStyle w:val="Hyperlink"/>
            <w:noProof/>
          </w:rPr>
          <w:t>Keywords</w:t>
        </w:r>
        <w:r w:rsidR="004C113B">
          <w:rPr>
            <w:noProof/>
            <w:webHidden/>
          </w:rPr>
          <w:tab/>
        </w:r>
        <w:r w:rsidR="004C113B">
          <w:rPr>
            <w:noProof/>
            <w:webHidden/>
          </w:rPr>
          <w:fldChar w:fldCharType="begin"/>
        </w:r>
        <w:r w:rsidR="004C113B">
          <w:rPr>
            <w:noProof/>
            <w:webHidden/>
          </w:rPr>
          <w:instrText xml:space="preserve"> PAGEREF _Toc83048633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7C0DA4E5" w14:textId="07B49557" w:rsidR="004C113B" w:rsidRDefault="00192045">
      <w:pPr>
        <w:pStyle w:val="Verzeichnis1"/>
        <w:rPr>
          <w:rFonts w:asciiTheme="minorHAnsi" w:eastAsiaTheme="minorEastAsia" w:hAnsiTheme="minorHAnsi" w:cstheme="minorBidi"/>
          <w:b w:val="0"/>
          <w:noProof/>
          <w:lang w:val="de-DE" w:eastAsia="de-DE"/>
        </w:rPr>
      </w:pPr>
      <w:hyperlink w:anchor="_Toc83048634" w:history="1">
        <w:r w:rsidR="004C113B" w:rsidRPr="00B05E13">
          <w:rPr>
            <w:rStyle w:val="Hyperlink"/>
            <w:noProof/>
          </w:rPr>
          <w:t>6</w:t>
        </w:r>
        <w:r w:rsidR="004C113B">
          <w:rPr>
            <w:rFonts w:asciiTheme="minorHAnsi" w:eastAsiaTheme="minorEastAsia" w:hAnsiTheme="minorHAnsi" w:cstheme="minorBidi"/>
            <w:b w:val="0"/>
            <w:noProof/>
            <w:lang w:val="de-DE" w:eastAsia="de-DE"/>
          </w:rPr>
          <w:tab/>
        </w:r>
        <w:r w:rsidR="004C113B" w:rsidRPr="00B05E13">
          <w:rPr>
            <w:rStyle w:val="Hyperlink"/>
            <w:noProof/>
          </w:rPr>
          <w:t>Parts, Properties and Assemblies</w:t>
        </w:r>
        <w:r w:rsidR="004C113B">
          <w:rPr>
            <w:noProof/>
            <w:webHidden/>
          </w:rPr>
          <w:tab/>
        </w:r>
        <w:r w:rsidR="004C113B">
          <w:rPr>
            <w:noProof/>
            <w:webHidden/>
          </w:rPr>
          <w:fldChar w:fldCharType="begin"/>
        </w:r>
        <w:r w:rsidR="004C113B">
          <w:rPr>
            <w:noProof/>
            <w:webHidden/>
          </w:rPr>
          <w:instrText xml:space="preserve"> PAGEREF _Toc83048634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27BD6A2" w14:textId="59260038" w:rsidR="004C113B" w:rsidRDefault="00192045">
      <w:pPr>
        <w:pStyle w:val="Verzeichnis2"/>
        <w:rPr>
          <w:rFonts w:asciiTheme="minorHAnsi" w:eastAsiaTheme="minorEastAsia" w:hAnsiTheme="minorHAnsi" w:cstheme="minorBidi"/>
          <w:b w:val="0"/>
          <w:noProof/>
          <w:lang w:val="de-DE" w:eastAsia="de-DE"/>
        </w:rPr>
      </w:pPr>
      <w:hyperlink w:anchor="_Toc83048635" w:history="1">
        <w:r w:rsidR="004C113B" w:rsidRPr="00B05E13">
          <w:rPr>
            <w:rStyle w:val="Hyperlink"/>
            <w:noProof/>
          </w:rPr>
          <w:t>6.1</w:t>
        </w:r>
        <w:r w:rsidR="004C113B">
          <w:rPr>
            <w:rFonts w:asciiTheme="minorHAnsi" w:eastAsiaTheme="minorEastAsia" w:hAnsiTheme="minorHAnsi" w:cstheme="minorBidi"/>
            <w:b w:val="0"/>
            <w:noProof/>
            <w:lang w:val="de-DE" w:eastAsia="de-DE"/>
          </w:rPr>
          <w:tab/>
        </w:r>
        <w:r w:rsidR="004C113B" w:rsidRPr="00B05E13">
          <w:rPr>
            <w:rStyle w:val="Hyperlink"/>
            <w:noProof/>
          </w:rPr>
          <w:t>Parts</w:t>
        </w:r>
        <w:r w:rsidR="004C113B">
          <w:rPr>
            <w:noProof/>
            <w:webHidden/>
          </w:rPr>
          <w:tab/>
        </w:r>
        <w:r w:rsidR="004C113B">
          <w:rPr>
            <w:noProof/>
            <w:webHidden/>
          </w:rPr>
          <w:fldChar w:fldCharType="begin"/>
        </w:r>
        <w:r w:rsidR="004C113B">
          <w:rPr>
            <w:noProof/>
            <w:webHidden/>
          </w:rPr>
          <w:instrText xml:space="preserve"> PAGEREF _Toc83048635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53E5DEFD" w14:textId="541D157C" w:rsidR="004C113B" w:rsidRDefault="00192045">
      <w:pPr>
        <w:pStyle w:val="Verzeichnis3"/>
        <w:rPr>
          <w:rFonts w:asciiTheme="minorHAnsi" w:eastAsiaTheme="minorEastAsia" w:hAnsiTheme="minorHAnsi" w:cstheme="minorBidi"/>
          <w:b w:val="0"/>
          <w:noProof/>
          <w:lang w:val="de-DE" w:eastAsia="de-DE"/>
        </w:rPr>
      </w:pPr>
      <w:hyperlink w:anchor="_Toc83048636" w:history="1">
        <w:r w:rsidR="004C113B" w:rsidRPr="00B05E13">
          <w:rPr>
            <w:rStyle w:val="Hyperlink"/>
            <w:noProof/>
          </w:rPr>
          <w:t>6.1.1</w:t>
        </w:r>
        <w:r w:rsidR="004C113B">
          <w:rPr>
            <w:rFonts w:asciiTheme="minorHAnsi" w:eastAsiaTheme="minorEastAsia" w:hAnsiTheme="minorHAnsi" w:cstheme="minorBidi"/>
            <w:b w:val="0"/>
            <w:noProof/>
            <w:lang w:val="de-DE" w:eastAsia="de-DE"/>
          </w:rPr>
          <w:tab/>
        </w:r>
        <w:r w:rsidR="004C113B" w:rsidRPr="00B05E13">
          <w:rPr>
            <w:rStyle w:val="Hyperlink"/>
            <w:noProof/>
          </w:rPr>
          <w:t>Part Labels</w:t>
        </w:r>
        <w:r w:rsidR="004C113B">
          <w:rPr>
            <w:noProof/>
            <w:webHidden/>
          </w:rPr>
          <w:tab/>
        </w:r>
        <w:r w:rsidR="004C113B">
          <w:rPr>
            <w:noProof/>
            <w:webHidden/>
          </w:rPr>
          <w:fldChar w:fldCharType="begin"/>
        </w:r>
        <w:r w:rsidR="004C113B">
          <w:rPr>
            <w:noProof/>
            <w:webHidden/>
          </w:rPr>
          <w:instrText xml:space="preserve"> PAGEREF _Toc83048636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4A87D75" w14:textId="5635E106" w:rsidR="004C113B" w:rsidRDefault="00192045">
      <w:pPr>
        <w:pStyle w:val="Verzeichnis2"/>
        <w:rPr>
          <w:rFonts w:asciiTheme="minorHAnsi" w:eastAsiaTheme="minorEastAsia" w:hAnsiTheme="minorHAnsi" w:cstheme="minorBidi"/>
          <w:b w:val="0"/>
          <w:noProof/>
          <w:lang w:val="de-DE" w:eastAsia="de-DE"/>
        </w:rPr>
      </w:pPr>
      <w:hyperlink w:anchor="_Toc83048637" w:history="1">
        <w:r w:rsidR="004C113B" w:rsidRPr="00B05E13">
          <w:rPr>
            <w:rStyle w:val="Hyperlink"/>
            <w:noProof/>
          </w:rPr>
          <w:t>6.2</w:t>
        </w:r>
        <w:r w:rsidR="004C113B">
          <w:rPr>
            <w:rFonts w:asciiTheme="minorHAnsi" w:eastAsiaTheme="minorEastAsia" w:hAnsiTheme="minorHAnsi" w:cstheme="minorBidi"/>
            <w:b w:val="0"/>
            <w:noProof/>
            <w:lang w:val="de-DE" w:eastAsia="de-DE"/>
          </w:rPr>
          <w:tab/>
        </w:r>
        <w:r w:rsidR="004C113B" w:rsidRPr="00B05E13">
          <w:rPr>
            <w:rStyle w:val="Hyperlink"/>
            <w:noProof/>
          </w:rPr>
          <w:t>Properties</w:t>
        </w:r>
        <w:r w:rsidR="004C113B">
          <w:rPr>
            <w:noProof/>
            <w:webHidden/>
          </w:rPr>
          <w:tab/>
        </w:r>
        <w:r w:rsidR="004C113B">
          <w:rPr>
            <w:noProof/>
            <w:webHidden/>
          </w:rPr>
          <w:fldChar w:fldCharType="begin"/>
        </w:r>
        <w:r w:rsidR="004C113B">
          <w:rPr>
            <w:noProof/>
            <w:webHidden/>
          </w:rPr>
          <w:instrText xml:space="preserve"> PAGEREF _Toc83048637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3EE1BA69" w14:textId="02F642D3" w:rsidR="004C113B" w:rsidRDefault="00192045">
      <w:pPr>
        <w:pStyle w:val="Verzeichnis2"/>
        <w:rPr>
          <w:rFonts w:asciiTheme="minorHAnsi" w:eastAsiaTheme="minorEastAsia" w:hAnsiTheme="minorHAnsi" w:cstheme="minorBidi"/>
          <w:b w:val="0"/>
          <w:noProof/>
          <w:lang w:val="de-DE" w:eastAsia="de-DE"/>
        </w:rPr>
      </w:pPr>
      <w:hyperlink w:anchor="_Toc83048638" w:history="1">
        <w:r w:rsidR="004C113B" w:rsidRPr="00B05E13">
          <w:rPr>
            <w:rStyle w:val="Hyperlink"/>
            <w:noProof/>
          </w:rPr>
          <w:t>6.3</w:t>
        </w:r>
        <w:r w:rsidR="004C113B">
          <w:rPr>
            <w:rFonts w:asciiTheme="minorHAnsi" w:eastAsiaTheme="minorEastAsia" w:hAnsiTheme="minorHAnsi" w:cstheme="minorBidi"/>
            <w:b w:val="0"/>
            <w:noProof/>
            <w:lang w:val="de-DE" w:eastAsia="de-DE"/>
          </w:rPr>
          <w:tab/>
        </w:r>
        <w:r w:rsidR="004C113B" w:rsidRPr="00B05E13">
          <w:rPr>
            <w:rStyle w:val="Hyperlink"/>
            <w:noProof/>
          </w:rPr>
          <w:t>Assemblies</w:t>
        </w:r>
        <w:r w:rsidR="004C113B">
          <w:rPr>
            <w:noProof/>
            <w:webHidden/>
          </w:rPr>
          <w:tab/>
        </w:r>
        <w:r w:rsidR="004C113B">
          <w:rPr>
            <w:noProof/>
            <w:webHidden/>
          </w:rPr>
          <w:fldChar w:fldCharType="begin"/>
        </w:r>
        <w:r w:rsidR="004C113B">
          <w:rPr>
            <w:noProof/>
            <w:webHidden/>
          </w:rPr>
          <w:instrText xml:space="preserve"> PAGEREF _Toc83048638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74B91DDE" w14:textId="21D2FAFB" w:rsidR="004C113B" w:rsidRDefault="00192045">
      <w:pPr>
        <w:pStyle w:val="Verzeichnis1"/>
        <w:rPr>
          <w:rFonts w:asciiTheme="minorHAnsi" w:eastAsiaTheme="minorEastAsia" w:hAnsiTheme="minorHAnsi" w:cstheme="minorBidi"/>
          <w:b w:val="0"/>
          <w:noProof/>
          <w:lang w:val="de-DE" w:eastAsia="de-DE"/>
        </w:rPr>
      </w:pPr>
      <w:hyperlink w:anchor="_Toc83048639" w:history="1">
        <w:r w:rsidR="004C113B" w:rsidRPr="00B05E13">
          <w:rPr>
            <w:rStyle w:val="Hyperlink"/>
            <w:noProof/>
          </w:rPr>
          <w:t>7</w:t>
        </w:r>
        <w:r w:rsidR="004C113B">
          <w:rPr>
            <w:rFonts w:asciiTheme="minorHAnsi" w:eastAsiaTheme="minorEastAsia" w:hAnsiTheme="minorHAnsi" w:cstheme="minorBidi"/>
            <w:b w:val="0"/>
            <w:noProof/>
            <w:lang w:val="de-DE" w:eastAsia="de-DE"/>
          </w:rPr>
          <w:tab/>
        </w:r>
        <w:r w:rsidR="004C113B" w:rsidRPr="00B05E13">
          <w:rPr>
            <w:rStyle w:val="Hyperlink"/>
            <w:noProof/>
          </w:rPr>
          <w:t>File Structure of χMCF</w:t>
        </w:r>
        <w:r w:rsidR="004C113B">
          <w:rPr>
            <w:noProof/>
            <w:webHidden/>
          </w:rPr>
          <w:tab/>
        </w:r>
        <w:r w:rsidR="004C113B">
          <w:rPr>
            <w:noProof/>
            <w:webHidden/>
          </w:rPr>
          <w:fldChar w:fldCharType="begin"/>
        </w:r>
        <w:r w:rsidR="004C113B">
          <w:rPr>
            <w:noProof/>
            <w:webHidden/>
          </w:rPr>
          <w:instrText xml:space="preserve"> PAGEREF _Toc83048639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7CBBB1AD" w14:textId="3E8DFB62" w:rsidR="004C113B" w:rsidRDefault="00192045">
      <w:pPr>
        <w:pStyle w:val="Verzeichnis2"/>
        <w:rPr>
          <w:rFonts w:asciiTheme="minorHAnsi" w:eastAsiaTheme="minorEastAsia" w:hAnsiTheme="minorHAnsi" w:cstheme="minorBidi"/>
          <w:b w:val="0"/>
          <w:noProof/>
          <w:lang w:val="de-DE" w:eastAsia="de-DE"/>
        </w:rPr>
      </w:pPr>
      <w:hyperlink w:anchor="_Toc83048640" w:history="1">
        <w:r w:rsidR="004C113B" w:rsidRPr="00B05E13">
          <w:rPr>
            <w:rStyle w:val="Hyperlink"/>
            <w:noProof/>
          </w:rPr>
          <w:t>7.1</w:t>
        </w:r>
        <w:r w:rsidR="004C113B">
          <w:rPr>
            <w:rFonts w:asciiTheme="minorHAnsi" w:eastAsiaTheme="minorEastAsia" w:hAnsiTheme="minorHAnsi" w:cstheme="minorBidi"/>
            <w:b w:val="0"/>
            <w:noProof/>
            <w:lang w:val="de-DE" w:eastAsia="de-DE"/>
          </w:rPr>
          <w:tab/>
        </w:r>
        <w:r w:rsidR="004C113B" w:rsidRPr="00B05E13">
          <w:rPr>
            <w:rStyle w:val="Hyperlink"/>
            <w:noProof/>
          </w:rPr>
          <w:t>Elements containing general information</w:t>
        </w:r>
        <w:r w:rsidR="004C113B">
          <w:rPr>
            <w:noProof/>
            <w:webHidden/>
          </w:rPr>
          <w:tab/>
        </w:r>
        <w:r w:rsidR="004C113B">
          <w:rPr>
            <w:noProof/>
            <w:webHidden/>
          </w:rPr>
          <w:fldChar w:fldCharType="begin"/>
        </w:r>
        <w:r w:rsidR="004C113B">
          <w:rPr>
            <w:noProof/>
            <w:webHidden/>
          </w:rPr>
          <w:instrText xml:space="preserve"> PAGEREF _Toc83048640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79C2692" w14:textId="3F44C762" w:rsidR="004C113B" w:rsidRDefault="00192045">
      <w:pPr>
        <w:pStyle w:val="Verzeichnis3"/>
        <w:rPr>
          <w:rFonts w:asciiTheme="minorHAnsi" w:eastAsiaTheme="minorEastAsia" w:hAnsiTheme="minorHAnsi" w:cstheme="minorBidi"/>
          <w:b w:val="0"/>
          <w:noProof/>
          <w:lang w:val="de-DE" w:eastAsia="de-DE"/>
        </w:rPr>
      </w:pPr>
      <w:hyperlink w:anchor="_Toc83048641" w:history="1">
        <w:r w:rsidR="004C113B" w:rsidRPr="00B05E13">
          <w:rPr>
            <w:rStyle w:val="Hyperlink"/>
            <w:noProof/>
          </w:rPr>
          <w:t>7.1.1</w:t>
        </w:r>
        <w:r w:rsidR="004C113B">
          <w:rPr>
            <w:rFonts w:asciiTheme="minorHAnsi" w:eastAsiaTheme="minorEastAsia" w:hAnsiTheme="minorHAnsi" w:cstheme="minorBidi"/>
            <w:b w:val="0"/>
            <w:noProof/>
            <w:lang w:val="de-DE" w:eastAsia="de-DE"/>
          </w:rPr>
          <w:tab/>
        </w:r>
        <w:r w:rsidR="004C113B" w:rsidRPr="00B05E13">
          <w:rPr>
            <w:rStyle w:val="Hyperlink"/>
            <w:noProof/>
          </w:rPr>
          <w:t>Date</w:t>
        </w:r>
        <w:r w:rsidR="004C113B">
          <w:rPr>
            <w:noProof/>
            <w:webHidden/>
          </w:rPr>
          <w:tab/>
        </w:r>
        <w:r w:rsidR="004C113B">
          <w:rPr>
            <w:noProof/>
            <w:webHidden/>
          </w:rPr>
          <w:fldChar w:fldCharType="begin"/>
        </w:r>
        <w:r w:rsidR="004C113B">
          <w:rPr>
            <w:noProof/>
            <w:webHidden/>
          </w:rPr>
          <w:instrText xml:space="preserve"> PAGEREF _Toc83048641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C807818" w14:textId="4971F99F" w:rsidR="004C113B" w:rsidRDefault="00192045">
      <w:pPr>
        <w:pStyle w:val="Verzeichnis3"/>
        <w:rPr>
          <w:rFonts w:asciiTheme="minorHAnsi" w:eastAsiaTheme="minorEastAsia" w:hAnsiTheme="minorHAnsi" w:cstheme="minorBidi"/>
          <w:b w:val="0"/>
          <w:noProof/>
          <w:lang w:val="de-DE" w:eastAsia="de-DE"/>
        </w:rPr>
      </w:pPr>
      <w:hyperlink w:anchor="_Toc83048642" w:history="1">
        <w:r w:rsidR="004C113B" w:rsidRPr="00B05E13">
          <w:rPr>
            <w:rStyle w:val="Hyperlink"/>
            <w:noProof/>
          </w:rPr>
          <w:t>7.1.2</w:t>
        </w:r>
        <w:r w:rsidR="004C113B">
          <w:rPr>
            <w:rFonts w:asciiTheme="minorHAnsi" w:eastAsiaTheme="minorEastAsia" w:hAnsiTheme="minorHAnsi" w:cstheme="minorBidi"/>
            <w:b w:val="0"/>
            <w:noProof/>
            <w:lang w:val="de-DE" w:eastAsia="de-DE"/>
          </w:rPr>
          <w:tab/>
        </w:r>
        <w:r w:rsidR="004C113B" w:rsidRPr="00B05E13">
          <w:rPr>
            <w:rStyle w:val="Hyperlink"/>
            <w:noProof/>
          </w:rPr>
          <w:t>Version</w:t>
        </w:r>
        <w:r w:rsidR="004C113B">
          <w:rPr>
            <w:noProof/>
            <w:webHidden/>
          </w:rPr>
          <w:tab/>
        </w:r>
        <w:r w:rsidR="004C113B">
          <w:rPr>
            <w:noProof/>
            <w:webHidden/>
          </w:rPr>
          <w:fldChar w:fldCharType="begin"/>
        </w:r>
        <w:r w:rsidR="004C113B">
          <w:rPr>
            <w:noProof/>
            <w:webHidden/>
          </w:rPr>
          <w:instrText xml:space="preserve"> PAGEREF _Toc83048642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778C0E60" w14:textId="136532F1" w:rsidR="004C113B" w:rsidRDefault="00192045">
      <w:pPr>
        <w:pStyle w:val="Verzeichnis3"/>
        <w:rPr>
          <w:rFonts w:asciiTheme="minorHAnsi" w:eastAsiaTheme="minorEastAsia" w:hAnsiTheme="minorHAnsi" w:cstheme="minorBidi"/>
          <w:b w:val="0"/>
          <w:noProof/>
          <w:lang w:val="de-DE" w:eastAsia="de-DE"/>
        </w:rPr>
      </w:pPr>
      <w:hyperlink w:anchor="_Toc83048643" w:history="1">
        <w:r w:rsidR="004C113B" w:rsidRPr="00B05E13">
          <w:rPr>
            <w:rStyle w:val="Hyperlink"/>
            <w:noProof/>
          </w:rPr>
          <w:t>7.1.3</w:t>
        </w:r>
        <w:r w:rsidR="004C113B">
          <w:rPr>
            <w:rFonts w:asciiTheme="minorHAnsi" w:eastAsiaTheme="minorEastAsia" w:hAnsiTheme="minorHAnsi" w:cstheme="minorBidi"/>
            <w:b w:val="0"/>
            <w:noProof/>
            <w:lang w:val="de-DE" w:eastAsia="de-DE"/>
          </w:rPr>
          <w:tab/>
        </w:r>
        <w:r w:rsidR="004C113B" w:rsidRPr="00B05E13">
          <w:rPr>
            <w:rStyle w:val="Hyperlink"/>
            <w:noProof/>
          </w:rPr>
          <w:t>Unit System</w:t>
        </w:r>
        <w:r w:rsidR="004C113B">
          <w:rPr>
            <w:noProof/>
            <w:webHidden/>
          </w:rPr>
          <w:tab/>
        </w:r>
        <w:r w:rsidR="004C113B">
          <w:rPr>
            <w:noProof/>
            <w:webHidden/>
          </w:rPr>
          <w:fldChar w:fldCharType="begin"/>
        </w:r>
        <w:r w:rsidR="004C113B">
          <w:rPr>
            <w:noProof/>
            <w:webHidden/>
          </w:rPr>
          <w:instrText xml:space="preserve"> PAGEREF _Toc83048643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53107B06" w14:textId="6DEF1922" w:rsidR="004C113B" w:rsidRDefault="00192045">
      <w:pPr>
        <w:pStyle w:val="Verzeichnis2"/>
        <w:rPr>
          <w:rFonts w:asciiTheme="minorHAnsi" w:eastAsiaTheme="minorEastAsia" w:hAnsiTheme="minorHAnsi" w:cstheme="minorBidi"/>
          <w:b w:val="0"/>
          <w:noProof/>
          <w:lang w:val="de-DE" w:eastAsia="de-DE"/>
        </w:rPr>
      </w:pPr>
      <w:hyperlink w:anchor="_Toc83048644" w:history="1">
        <w:r w:rsidR="004C113B" w:rsidRPr="00B05E13">
          <w:rPr>
            <w:rStyle w:val="Hyperlink"/>
            <w:noProof/>
          </w:rPr>
          <w:t>7.2</w:t>
        </w:r>
        <w:r w:rsidR="004C113B">
          <w:rPr>
            <w:rFonts w:asciiTheme="minorHAnsi" w:eastAsiaTheme="minorEastAsia" w:hAnsiTheme="minorHAnsi" w:cstheme="minorBidi"/>
            <w:b w:val="0"/>
            <w:noProof/>
            <w:lang w:val="de-DE" w:eastAsia="de-DE"/>
          </w:rPr>
          <w:tab/>
        </w:r>
        <w:r w:rsidR="004C113B" w:rsidRPr="00B05E13">
          <w:rPr>
            <w:rStyle w:val="Hyperlink"/>
            <w:noProof/>
          </w:rPr>
          <w:t>Application, User and Process Specific Data</w:t>
        </w:r>
        <w:r w:rsidR="004C113B">
          <w:rPr>
            <w:noProof/>
            <w:webHidden/>
          </w:rPr>
          <w:tab/>
        </w:r>
        <w:r w:rsidR="004C113B">
          <w:rPr>
            <w:noProof/>
            <w:webHidden/>
          </w:rPr>
          <w:fldChar w:fldCharType="begin"/>
        </w:r>
        <w:r w:rsidR="004C113B">
          <w:rPr>
            <w:noProof/>
            <w:webHidden/>
          </w:rPr>
          <w:instrText xml:space="preserve"> PAGEREF _Toc83048644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3A4C82A7" w14:textId="0D1CF12A" w:rsidR="004C113B" w:rsidRDefault="00192045">
      <w:pPr>
        <w:pStyle w:val="Verzeichnis3"/>
        <w:rPr>
          <w:rFonts w:asciiTheme="minorHAnsi" w:eastAsiaTheme="minorEastAsia" w:hAnsiTheme="minorHAnsi" w:cstheme="minorBidi"/>
          <w:b w:val="0"/>
          <w:noProof/>
          <w:lang w:val="de-DE" w:eastAsia="de-DE"/>
        </w:rPr>
      </w:pPr>
      <w:hyperlink w:anchor="_Toc83048645" w:history="1">
        <w:r w:rsidR="004C113B" w:rsidRPr="00B05E13">
          <w:rPr>
            <w:rStyle w:val="Hyperlink"/>
            <w:noProof/>
          </w:rPr>
          <w:t>7.2.1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User Specific Data </w:t>
        </w:r>
        <w:r w:rsidR="004C113B" w:rsidRPr="00B05E13">
          <w:rPr>
            <w:rStyle w:val="Hyperlink"/>
            <w:rFonts w:ascii="Courier New" w:hAnsi="Courier New" w:cs="Courier New"/>
            <w:i/>
            <w:noProof/>
            <w:lang w:eastAsia="de-DE"/>
          </w:rPr>
          <w:t>&lt;appdata/&gt;</w:t>
        </w:r>
        <w:r w:rsidR="004C113B">
          <w:rPr>
            <w:noProof/>
            <w:webHidden/>
          </w:rPr>
          <w:tab/>
        </w:r>
        <w:r w:rsidR="004C113B">
          <w:rPr>
            <w:noProof/>
            <w:webHidden/>
          </w:rPr>
          <w:fldChar w:fldCharType="begin"/>
        </w:r>
        <w:r w:rsidR="004C113B">
          <w:rPr>
            <w:noProof/>
            <w:webHidden/>
          </w:rPr>
          <w:instrText xml:space="preserve"> PAGEREF _Toc83048645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243D029B" w14:textId="11940C68" w:rsidR="004C113B" w:rsidRDefault="00192045">
      <w:pPr>
        <w:pStyle w:val="Verzeichnis3"/>
        <w:rPr>
          <w:rFonts w:asciiTheme="minorHAnsi" w:eastAsiaTheme="minorEastAsia" w:hAnsiTheme="minorHAnsi" w:cstheme="minorBidi"/>
          <w:b w:val="0"/>
          <w:noProof/>
          <w:lang w:val="de-DE" w:eastAsia="de-DE"/>
        </w:rPr>
      </w:pPr>
      <w:hyperlink w:anchor="_Toc83048646" w:history="1">
        <w:r w:rsidR="004C113B" w:rsidRPr="00B05E13">
          <w:rPr>
            <w:rStyle w:val="Hyperlink"/>
            <w:noProof/>
          </w:rPr>
          <w:t>7.2.2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Finite Element Specific Data </w:t>
        </w:r>
        <w:r w:rsidR="004C113B" w:rsidRPr="00B05E13">
          <w:rPr>
            <w:rStyle w:val="Hyperlink"/>
            <w:rFonts w:ascii="Courier New" w:hAnsi="Courier New" w:cs="Courier New"/>
            <w:i/>
            <w:noProof/>
            <w:lang w:eastAsia="de-DE"/>
          </w:rPr>
          <w:t>&lt;femdata/&gt;</w:t>
        </w:r>
        <w:r w:rsidR="004C113B">
          <w:rPr>
            <w:noProof/>
            <w:webHidden/>
          </w:rPr>
          <w:tab/>
        </w:r>
        <w:r w:rsidR="004C113B">
          <w:rPr>
            <w:noProof/>
            <w:webHidden/>
          </w:rPr>
          <w:fldChar w:fldCharType="begin"/>
        </w:r>
        <w:r w:rsidR="004C113B">
          <w:rPr>
            <w:noProof/>
            <w:webHidden/>
          </w:rPr>
          <w:instrText xml:space="preserve"> PAGEREF _Toc83048646 \h </w:instrText>
        </w:r>
        <w:r w:rsidR="004C113B">
          <w:rPr>
            <w:noProof/>
            <w:webHidden/>
          </w:rPr>
        </w:r>
        <w:r w:rsidR="004C113B">
          <w:rPr>
            <w:noProof/>
            <w:webHidden/>
          </w:rPr>
          <w:fldChar w:fldCharType="separate"/>
        </w:r>
        <w:r w:rsidR="004C113B">
          <w:rPr>
            <w:noProof/>
            <w:webHidden/>
          </w:rPr>
          <w:t>13</w:t>
        </w:r>
        <w:r w:rsidR="004C113B">
          <w:rPr>
            <w:noProof/>
            <w:webHidden/>
          </w:rPr>
          <w:fldChar w:fldCharType="end"/>
        </w:r>
      </w:hyperlink>
    </w:p>
    <w:p w14:paraId="5399C827" w14:textId="5EC50615" w:rsidR="004C113B" w:rsidRDefault="00192045">
      <w:pPr>
        <w:pStyle w:val="Verzeichnis2"/>
        <w:rPr>
          <w:rFonts w:asciiTheme="minorHAnsi" w:eastAsiaTheme="minorEastAsia" w:hAnsiTheme="minorHAnsi" w:cstheme="minorBidi"/>
          <w:b w:val="0"/>
          <w:noProof/>
          <w:lang w:val="de-DE" w:eastAsia="de-DE"/>
        </w:rPr>
      </w:pPr>
      <w:hyperlink w:anchor="_Toc83048647" w:history="1">
        <w:r w:rsidR="004C113B" w:rsidRPr="00B05E13">
          <w:rPr>
            <w:rStyle w:val="Hyperlink"/>
            <w:noProof/>
          </w:rPr>
          <w:t>7.3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Connection Data </w:t>
        </w:r>
        <w:r w:rsidR="004C113B" w:rsidRPr="00B05E13">
          <w:rPr>
            <w:rStyle w:val="Hyperlink"/>
            <w:rFonts w:ascii="Courier New" w:hAnsi="Courier New" w:cs="Courier New"/>
            <w:noProof/>
          </w:rPr>
          <w:t>&lt;connection_group/&gt;</w:t>
        </w:r>
        <w:r w:rsidR="004C113B">
          <w:rPr>
            <w:noProof/>
            <w:webHidden/>
          </w:rPr>
          <w:tab/>
        </w:r>
        <w:r w:rsidR="004C113B">
          <w:rPr>
            <w:noProof/>
            <w:webHidden/>
          </w:rPr>
          <w:fldChar w:fldCharType="begin"/>
        </w:r>
        <w:r w:rsidR="004C113B">
          <w:rPr>
            <w:noProof/>
            <w:webHidden/>
          </w:rPr>
          <w:instrText xml:space="preserve"> PAGEREF _Toc83048647 \h </w:instrText>
        </w:r>
        <w:r w:rsidR="004C113B">
          <w:rPr>
            <w:noProof/>
            <w:webHidden/>
          </w:rPr>
        </w:r>
        <w:r w:rsidR="004C113B">
          <w:rPr>
            <w:noProof/>
            <w:webHidden/>
          </w:rPr>
          <w:fldChar w:fldCharType="separate"/>
        </w:r>
        <w:r w:rsidR="004C113B">
          <w:rPr>
            <w:noProof/>
            <w:webHidden/>
          </w:rPr>
          <w:t>15</w:t>
        </w:r>
        <w:r w:rsidR="004C113B">
          <w:rPr>
            <w:noProof/>
            <w:webHidden/>
          </w:rPr>
          <w:fldChar w:fldCharType="end"/>
        </w:r>
      </w:hyperlink>
    </w:p>
    <w:p w14:paraId="4DA063D2" w14:textId="14907617" w:rsidR="004C113B" w:rsidRDefault="00192045">
      <w:pPr>
        <w:pStyle w:val="Verzeichnis3"/>
        <w:rPr>
          <w:rFonts w:asciiTheme="minorHAnsi" w:eastAsiaTheme="minorEastAsia" w:hAnsiTheme="minorHAnsi" w:cstheme="minorBidi"/>
          <w:b w:val="0"/>
          <w:noProof/>
          <w:lang w:val="de-DE" w:eastAsia="de-DE"/>
        </w:rPr>
      </w:pPr>
      <w:hyperlink w:anchor="_Toc83048648" w:history="1">
        <w:r w:rsidR="004C113B" w:rsidRPr="00B05E13">
          <w:rPr>
            <w:rStyle w:val="Hyperlink"/>
            <w:noProof/>
          </w:rPr>
          <w:t>7.3.1</w:t>
        </w:r>
        <w:r w:rsidR="004C113B">
          <w:rPr>
            <w:rFonts w:asciiTheme="minorHAnsi" w:eastAsiaTheme="minorEastAsia" w:hAnsiTheme="minorHAnsi" w:cstheme="minorBidi"/>
            <w:b w:val="0"/>
            <w:noProof/>
            <w:lang w:val="de-DE" w:eastAsia="de-DE"/>
          </w:rPr>
          <w:tab/>
        </w:r>
        <w:r w:rsidR="004C113B" w:rsidRPr="00B05E13">
          <w:rPr>
            <w:rStyle w:val="Hyperlink"/>
            <w:noProof/>
          </w:rPr>
          <w:t>Connected Objects</w:t>
        </w:r>
        <w:r w:rsidR="004C113B">
          <w:rPr>
            <w:noProof/>
            <w:webHidden/>
          </w:rPr>
          <w:tab/>
        </w:r>
        <w:r w:rsidR="004C113B">
          <w:rPr>
            <w:noProof/>
            <w:webHidden/>
          </w:rPr>
          <w:fldChar w:fldCharType="begin"/>
        </w:r>
        <w:r w:rsidR="004C113B">
          <w:rPr>
            <w:noProof/>
            <w:webHidden/>
          </w:rPr>
          <w:instrText xml:space="preserve"> PAGEREF _Toc83048648 \h </w:instrText>
        </w:r>
        <w:r w:rsidR="004C113B">
          <w:rPr>
            <w:noProof/>
            <w:webHidden/>
          </w:rPr>
        </w:r>
        <w:r w:rsidR="004C113B">
          <w:rPr>
            <w:noProof/>
            <w:webHidden/>
          </w:rPr>
          <w:fldChar w:fldCharType="separate"/>
        </w:r>
        <w:r w:rsidR="004C113B">
          <w:rPr>
            <w:noProof/>
            <w:webHidden/>
          </w:rPr>
          <w:t>16</w:t>
        </w:r>
        <w:r w:rsidR="004C113B">
          <w:rPr>
            <w:noProof/>
            <w:webHidden/>
          </w:rPr>
          <w:fldChar w:fldCharType="end"/>
        </w:r>
      </w:hyperlink>
    </w:p>
    <w:p w14:paraId="1D225F76" w14:textId="0C60EAE6" w:rsidR="004C113B" w:rsidRDefault="00192045">
      <w:pPr>
        <w:pStyle w:val="Verzeichnis3"/>
        <w:rPr>
          <w:rFonts w:asciiTheme="minorHAnsi" w:eastAsiaTheme="minorEastAsia" w:hAnsiTheme="minorHAnsi" w:cstheme="minorBidi"/>
          <w:b w:val="0"/>
          <w:noProof/>
          <w:lang w:val="de-DE" w:eastAsia="de-DE"/>
        </w:rPr>
      </w:pPr>
      <w:hyperlink w:anchor="_Toc83048649" w:history="1">
        <w:r w:rsidR="004C113B" w:rsidRPr="00B05E13">
          <w:rPr>
            <w:rStyle w:val="Hyperlink"/>
            <w:noProof/>
          </w:rPr>
          <w:t>7.3.2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_Toc83048649 \h </w:instrText>
        </w:r>
        <w:r w:rsidR="004C113B">
          <w:rPr>
            <w:noProof/>
            <w:webHidden/>
          </w:rPr>
        </w:r>
        <w:r w:rsidR="004C113B">
          <w:rPr>
            <w:noProof/>
            <w:webHidden/>
          </w:rPr>
          <w:fldChar w:fldCharType="separate"/>
        </w:r>
        <w:r w:rsidR="004C113B">
          <w:rPr>
            <w:noProof/>
            <w:webHidden/>
          </w:rPr>
          <w:t>21</w:t>
        </w:r>
        <w:r w:rsidR="004C113B">
          <w:rPr>
            <w:noProof/>
            <w:webHidden/>
          </w:rPr>
          <w:fldChar w:fldCharType="end"/>
        </w:r>
      </w:hyperlink>
    </w:p>
    <w:p w14:paraId="4AB4E21F" w14:textId="491611D8" w:rsidR="004C113B" w:rsidRDefault="00192045">
      <w:pPr>
        <w:pStyle w:val="Verzeichnis3"/>
        <w:rPr>
          <w:rFonts w:asciiTheme="minorHAnsi" w:eastAsiaTheme="minorEastAsia" w:hAnsiTheme="minorHAnsi" w:cstheme="minorBidi"/>
          <w:b w:val="0"/>
          <w:noProof/>
          <w:lang w:val="de-DE" w:eastAsia="de-DE"/>
        </w:rPr>
      </w:pPr>
      <w:hyperlink w:anchor="_Toc83048650" w:history="1">
        <w:r w:rsidR="004C113B" w:rsidRPr="00B05E13">
          <w:rPr>
            <w:rStyle w:val="Hyperlink"/>
            <w:noProof/>
          </w:rPr>
          <w:t>7.3.3</w:t>
        </w:r>
        <w:r w:rsidR="004C113B">
          <w:rPr>
            <w:rFonts w:asciiTheme="minorHAnsi" w:eastAsiaTheme="minorEastAsia" w:hAnsiTheme="minorHAnsi" w:cstheme="minorBidi"/>
            <w:b w:val="0"/>
            <w:noProof/>
            <w:lang w:val="de-DE" w:eastAsia="de-DE"/>
          </w:rPr>
          <w:tab/>
        </w:r>
        <w:r w:rsidR="004C113B" w:rsidRPr="00B05E13">
          <w:rPr>
            <w:rStyle w:val="Hyperlink"/>
            <w:noProof/>
          </w:rPr>
          <w:t>Joints</w:t>
        </w:r>
        <w:r w:rsidR="004C113B">
          <w:rPr>
            <w:noProof/>
            <w:webHidden/>
          </w:rPr>
          <w:tab/>
        </w:r>
        <w:r w:rsidR="004C113B">
          <w:rPr>
            <w:noProof/>
            <w:webHidden/>
          </w:rPr>
          <w:fldChar w:fldCharType="begin"/>
        </w:r>
        <w:r w:rsidR="004C113B">
          <w:rPr>
            <w:noProof/>
            <w:webHidden/>
          </w:rPr>
          <w:instrText xml:space="preserve"> PAGEREF _Toc83048650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18539834" w14:textId="7AC5AC3F" w:rsidR="004C113B" w:rsidRDefault="00192045">
      <w:pPr>
        <w:pStyle w:val="Verzeichnis2"/>
        <w:rPr>
          <w:rFonts w:asciiTheme="minorHAnsi" w:eastAsiaTheme="minorEastAsia" w:hAnsiTheme="minorHAnsi" w:cstheme="minorBidi"/>
          <w:b w:val="0"/>
          <w:noProof/>
          <w:lang w:val="de-DE" w:eastAsia="de-DE"/>
        </w:rPr>
      </w:pPr>
      <w:hyperlink w:anchor="_Toc83048651" w:history="1">
        <w:r w:rsidR="004C113B" w:rsidRPr="00B05E13">
          <w:rPr>
            <w:rStyle w:val="Hyperlink"/>
            <w:noProof/>
          </w:rPr>
          <w:t>7.4</w:t>
        </w:r>
        <w:r w:rsidR="004C113B">
          <w:rPr>
            <w:rFonts w:asciiTheme="minorHAnsi" w:eastAsiaTheme="minorEastAsia" w:hAnsiTheme="minorHAnsi" w:cstheme="minorBidi"/>
            <w:b w:val="0"/>
            <w:noProof/>
            <w:lang w:val="de-DE" w:eastAsia="de-DE"/>
          </w:rPr>
          <w:tab/>
        </w:r>
        <w:r w:rsidR="004C113B" w:rsidRPr="00B05E13">
          <w:rPr>
            <w:rStyle w:val="Hyperlink"/>
            <w:noProof/>
          </w:rPr>
          <w:t>A Minimalistic Example of a χMCF file</w:t>
        </w:r>
        <w:r w:rsidR="004C113B">
          <w:rPr>
            <w:noProof/>
            <w:webHidden/>
          </w:rPr>
          <w:tab/>
        </w:r>
        <w:r w:rsidR="004C113B">
          <w:rPr>
            <w:noProof/>
            <w:webHidden/>
          </w:rPr>
          <w:fldChar w:fldCharType="begin"/>
        </w:r>
        <w:r w:rsidR="004C113B">
          <w:rPr>
            <w:noProof/>
            <w:webHidden/>
          </w:rPr>
          <w:instrText xml:space="preserve"> PAGEREF _Toc83048651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5A02CDAB" w14:textId="249B9313" w:rsidR="004C113B" w:rsidRDefault="00192045">
      <w:pPr>
        <w:pStyle w:val="Verzeichnis2"/>
        <w:rPr>
          <w:rFonts w:asciiTheme="minorHAnsi" w:eastAsiaTheme="minorEastAsia" w:hAnsiTheme="minorHAnsi" w:cstheme="minorBidi"/>
          <w:b w:val="0"/>
          <w:noProof/>
          <w:lang w:val="de-DE" w:eastAsia="de-DE"/>
        </w:rPr>
      </w:pPr>
      <w:hyperlink w:anchor="_Toc83048652" w:history="1">
        <w:r w:rsidR="004C113B" w:rsidRPr="00B05E13">
          <w:rPr>
            <w:rStyle w:val="Hyperlink"/>
            <w:noProof/>
          </w:rPr>
          <w:t>7.5</w:t>
        </w:r>
        <w:r w:rsidR="004C113B">
          <w:rPr>
            <w:rFonts w:asciiTheme="minorHAnsi" w:eastAsiaTheme="minorEastAsia" w:hAnsiTheme="minorHAnsi" w:cstheme="minorBidi"/>
            <w:b w:val="0"/>
            <w:noProof/>
            <w:lang w:val="de-DE" w:eastAsia="de-DE"/>
          </w:rPr>
          <w:tab/>
        </w:r>
        <w:r w:rsidR="004C113B" w:rsidRPr="00B05E13">
          <w:rPr>
            <w:rStyle w:val="Hyperlink"/>
            <w:noProof/>
          </w:rPr>
          <w:t>XML Schema Definition</w:t>
        </w:r>
        <w:r w:rsidR="004C113B">
          <w:rPr>
            <w:noProof/>
            <w:webHidden/>
          </w:rPr>
          <w:tab/>
        </w:r>
        <w:r w:rsidR="004C113B">
          <w:rPr>
            <w:noProof/>
            <w:webHidden/>
          </w:rPr>
          <w:fldChar w:fldCharType="begin"/>
        </w:r>
        <w:r w:rsidR="004C113B">
          <w:rPr>
            <w:noProof/>
            <w:webHidden/>
          </w:rPr>
          <w:instrText xml:space="preserve"> PAGEREF _Toc83048652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3898FD9A" w14:textId="40C00A44" w:rsidR="004C113B" w:rsidRDefault="00192045">
      <w:pPr>
        <w:pStyle w:val="Verzeichnis1"/>
        <w:rPr>
          <w:rFonts w:asciiTheme="minorHAnsi" w:eastAsiaTheme="minorEastAsia" w:hAnsiTheme="minorHAnsi" w:cstheme="minorBidi"/>
          <w:b w:val="0"/>
          <w:noProof/>
          <w:lang w:val="de-DE" w:eastAsia="de-DE"/>
        </w:rPr>
      </w:pPr>
      <w:hyperlink w:anchor="_Toc83048653" w:history="1">
        <w:r w:rsidR="004C113B" w:rsidRPr="00B05E13">
          <w:rPr>
            <w:rStyle w:val="Hyperlink"/>
            <w:noProof/>
          </w:rPr>
          <w:t>8</w:t>
        </w:r>
        <w:r w:rsidR="004C113B">
          <w:rPr>
            <w:rFonts w:asciiTheme="minorHAnsi" w:eastAsiaTheme="minorEastAsia" w:hAnsiTheme="minorHAnsi" w:cstheme="minorBidi"/>
            <w:b w:val="0"/>
            <w:noProof/>
            <w:lang w:val="de-DE" w:eastAsia="de-DE"/>
          </w:rPr>
          <w:tab/>
        </w:r>
        <w:r w:rsidR="004C113B" w:rsidRPr="00B05E13">
          <w:rPr>
            <w:rStyle w:val="Hyperlink"/>
            <w:noProof/>
          </w:rPr>
          <w:t>Data Common to any Connection</w:t>
        </w:r>
        <w:r w:rsidR="004C113B">
          <w:rPr>
            <w:noProof/>
            <w:webHidden/>
          </w:rPr>
          <w:tab/>
        </w:r>
        <w:r w:rsidR="004C113B">
          <w:rPr>
            <w:noProof/>
            <w:webHidden/>
          </w:rPr>
          <w:fldChar w:fldCharType="begin"/>
        </w:r>
        <w:r w:rsidR="004C113B">
          <w:rPr>
            <w:noProof/>
            <w:webHidden/>
          </w:rPr>
          <w:instrText xml:space="preserve"> PAGEREF _Toc83048653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045C6AC" w14:textId="640672CC" w:rsidR="004C113B" w:rsidRDefault="00192045">
      <w:pPr>
        <w:pStyle w:val="Verzeichnis2"/>
        <w:rPr>
          <w:rFonts w:asciiTheme="minorHAnsi" w:eastAsiaTheme="minorEastAsia" w:hAnsiTheme="minorHAnsi" w:cstheme="minorBidi"/>
          <w:b w:val="0"/>
          <w:noProof/>
          <w:lang w:val="de-DE" w:eastAsia="de-DE"/>
        </w:rPr>
      </w:pPr>
      <w:hyperlink w:anchor="_Toc83048654" w:history="1">
        <w:r w:rsidR="004C113B" w:rsidRPr="00B05E13">
          <w:rPr>
            <w:rStyle w:val="Hyperlink"/>
            <w:noProof/>
          </w:rPr>
          <w:t>8.1</w:t>
        </w:r>
        <w:r w:rsidR="004C113B">
          <w:rPr>
            <w:rFonts w:asciiTheme="minorHAnsi" w:eastAsiaTheme="minorEastAsia" w:hAnsiTheme="minorHAnsi" w:cstheme="minorBidi"/>
            <w:b w:val="0"/>
            <w:noProof/>
            <w:lang w:val="de-DE" w:eastAsia="de-DE"/>
          </w:rPr>
          <w:tab/>
        </w:r>
        <w:r w:rsidR="004C113B" w:rsidRPr="00B05E13">
          <w:rPr>
            <w:rStyle w:val="Hyperlink"/>
            <w:noProof/>
          </w:rPr>
          <w:t>Indices and their properties</w:t>
        </w:r>
        <w:r w:rsidR="004C113B">
          <w:rPr>
            <w:noProof/>
            <w:webHidden/>
          </w:rPr>
          <w:tab/>
        </w:r>
        <w:r w:rsidR="004C113B">
          <w:rPr>
            <w:noProof/>
            <w:webHidden/>
          </w:rPr>
          <w:fldChar w:fldCharType="begin"/>
        </w:r>
        <w:r w:rsidR="004C113B">
          <w:rPr>
            <w:noProof/>
            <w:webHidden/>
          </w:rPr>
          <w:instrText xml:space="preserve"> PAGEREF _Toc83048654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FE3AA7E" w14:textId="3D37E971" w:rsidR="004C113B" w:rsidRDefault="00192045">
      <w:pPr>
        <w:pStyle w:val="Verzeichnis2"/>
        <w:rPr>
          <w:rFonts w:asciiTheme="minorHAnsi" w:eastAsiaTheme="minorEastAsia" w:hAnsiTheme="minorHAnsi" w:cstheme="minorBidi"/>
          <w:b w:val="0"/>
          <w:noProof/>
          <w:lang w:val="de-DE" w:eastAsia="de-DE"/>
        </w:rPr>
      </w:pPr>
      <w:hyperlink w:anchor="_Toc83048655" w:history="1">
        <w:r w:rsidR="004C113B" w:rsidRPr="00B05E13">
          <w:rPr>
            <w:rStyle w:val="Hyperlink"/>
            <w:noProof/>
          </w:rPr>
          <w:t>8.2</w:t>
        </w:r>
        <w:r w:rsidR="004C113B">
          <w:rPr>
            <w:rFonts w:asciiTheme="minorHAnsi" w:eastAsiaTheme="minorEastAsia" w:hAnsiTheme="minorHAnsi" w:cstheme="minorBidi"/>
            <w:b w:val="0"/>
            <w:noProof/>
            <w:lang w:val="de-DE" w:eastAsia="de-DE"/>
          </w:rPr>
          <w:tab/>
        </w:r>
        <w:r w:rsidR="004C113B" w:rsidRPr="00B05E13">
          <w:rPr>
            <w:rStyle w:val="Hyperlink"/>
            <w:noProof/>
          </w:rPr>
          <w:t>Connection Referencing</w:t>
        </w:r>
        <w:r w:rsidR="004C113B">
          <w:rPr>
            <w:noProof/>
            <w:webHidden/>
          </w:rPr>
          <w:tab/>
        </w:r>
        <w:r w:rsidR="004C113B">
          <w:rPr>
            <w:noProof/>
            <w:webHidden/>
          </w:rPr>
          <w:fldChar w:fldCharType="begin"/>
        </w:r>
        <w:r w:rsidR="004C113B">
          <w:rPr>
            <w:noProof/>
            <w:webHidden/>
          </w:rPr>
          <w:instrText xml:space="preserve"> PAGEREF _Toc83048655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0C10A733" w14:textId="65BD8582" w:rsidR="004C113B" w:rsidRDefault="00192045">
      <w:pPr>
        <w:pStyle w:val="Verzeichnis3"/>
        <w:rPr>
          <w:rFonts w:asciiTheme="minorHAnsi" w:eastAsiaTheme="minorEastAsia" w:hAnsiTheme="minorHAnsi" w:cstheme="minorBidi"/>
          <w:b w:val="0"/>
          <w:noProof/>
          <w:lang w:val="de-DE" w:eastAsia="de-DE"/>
        </w:rPr>
      </w:pPr>
      <w:hyperlink w:anchor="_Toc83048656" w:history="1">
        <w:r w:rsidR="004C113B" w:rsidRPr="00B05E13">
          <w:rPr>
            <w:rStyle w:val="Hyperlink"/>
            <w:noProof/>
          </w:rPr>
          <w:t>8.2.1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label</w:t>
        </w:r>
        <w:r w:rsidR="004C113B">
          <w:rPr>
            <w:noProof/>
            <w:webHidden/>
          </w:rPr>
          <w:tab/>
        </w:r>
        <w:r w:rsidR="004C113B">
          <w:rPr>
            <w:noProof/>
            <w:webHidden/>
          </w:rPr>
          <w:fldChar w:fldCharType="begin"/>
        </w:r>
        <w:r w:rsidR="004C113B">
          <w:rPr>
            <w:noProof/>
            <w:webHidden/>
          </w:rPr>
          <w:instrText xml:space="preserve"> PAGEREF _Toc83048656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75EB1A14" w14:textId="775A5C97" w:rsidR="004C113B" w:rsidRDefault="00192045">
      <w:pPr>
        <w:pStyle w:val="Verzeichnis3"/>
        <w:rPr>
          <w:rFonts w:asciiTheme="minorHAnsi" w:eastAsiaTheme="minorEastAsia" w:hAnsiTheme="minorHAnsi" w:cstheme="minorBidi"/>
          <w:b w:val="0"/>
          <w:noProof/>
          <w:lang w:val="de-DE" w:eastAsia="de-DE"/>
        </w:rPr>
      </w:pPr>
      <w:hyperlink w:anchor="_Toc83048657" w:history="1">
        <w:r w:rsidR="004C113B" w:rsidRPr="00B05E13">
          <w:rPr>
            <w:rStyle w:val="Hyperlink"/>
            <w:noProof/>
          </w:rPr>
          <w:t>8.2.2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ident</w:t>
        </w:r>
        <w:r w:rsidR="004C113B" w:rsidRPr="00B05E13">
          <w:rPr>
            <w:rStyle w:val="Hyperlink"/>
            <w:noProof/>
          </w:rPr>
          <w:t xml:space="preserve"> </w:t>
        </w:r>
        <w:r w:rsidR="004C113B">
          <w:rPr>
            <w:noProof/>
            <w:webHidden/>
          </w:rPr>
          <w:tab/>
        </w:r>
        <w:r w:rsidR="004C113B">
          <w:rPr>
            <w:noProof/>
            <w:webHidden/>
          </w:rPr>
          <w:fldChar w:fldCharType="begin"/>
        </w:r>
        <w:r w:rsidR="004C113B">
          <w:rPr>
            <w:noProof/>
            <w:webHidden/>
          </w:rPr>
          <w:instrText xml:space="preserve"> PAGEREF _Toc83048657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7546734" w14:textId="0B9EF4FB" w:rsidR="004C113B" w:rsidRDefault="00192045">
      <w:pPr>
        <w:pStyle w:val="Verzeichnis2"/>
        <w:rPr>
          <w:rFonts w:asciiTheme="minorHAnsi" w:eastAsiaTheme="minorEastAsia" w:hAnsiTheme="minorHAnsi" w:cstheme="minorBidi"/>
          <w:b w:val="0"/>
          <w:noProof/>
          <w:lang w:val="de-DE" w:eastAsia="de-DE"/>
        </w:rPr>
      </w:pPr>
      <w:hyperlink w:anchor="_Toc83048658" w:history="1">
        <w:r w:rsidR="004C113B" w:rsidRPr="00B05E13">
          <w:rPr>
            <w:rStyle w:val="Hyperlink"/>
            <w:noProof/>
          </w:rPr>
          <w:t>8.3</w:t>
        </w:r>
        <w:r w:rsidR="004C113B">
          <w:rPr>
            <w:rFonts w:asciiTheme="minorHAnsi" w:eastAsiaTheme="minorEastAsia" w:hAnsiTheme="minorHAnsi" w:cstheme="minorBidi"/>
            <w:b w:val="0"/>
            <w:noProof/>
            <w:lang w:val="de-DE" w:eastAsia="de-DE"/>
          </w:rPr>
          <w:tab/>
        </w:r>
        <w:r w:rsidR="004C113B" w:rsidRPr="00B05E13">
          <w:rPr>
            <w:rStyle w:val="Hyperlink"/>
            <w:noProof/>
          </w:rPr>
          <w:t>Dimensions and Coordinates</w:t>
        </w:r>
        <w:r w:rsidR="004C113B">
          <w:rPr>
            <w:noProof/>
            <w:webHidden/>
          </w:rPr>
          <w:tab/>
        </w:r>
        <w:r w:rsidR="004C113B">
          <w:rPr>
            <w:noProof/>
            <w:webHidden/>
          </w:rPr>
          <w:fldChar w:fldCharType="begin"/>
        </w:r>
        <w:r w:rsidR="004C113B">
          <w:rPr>
            <w:noProof/>
            <w:webHidden/>
          </w:rPr>
          <w:instrText xml:space="preserve"> PAGEREF _Toc83048658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C080C22" w14:textId="55EDD7C0" w:rsidR="004C113B" w:rsidRDefault="00192045">
      <w:pPr>
        <w:pStyle w:val="Verzeichnis2"/>
        <w:rPr>
          <w:rFonts w:asciiTheme="minorHAnsi" w:eastAsiaTheme="minorEastAsia" w:hAnsiTheme="minorHAnsi" w:cstheme="minorBidi"/>
          <w:b w:val="0"/>
          <w:noProof/>
          <w:lang w:val="de-DE" w:eastAsia="de-DE"/>
        </w:rPr>
      </w:pPr>
      <w:hyperlink w:anchor="_Toc83048659" w:history="1">
        <w:r w:rsidR="004C113B" w:rsidRPr="00B05E13">
          <w:rPr>
            <w:rStyle w:val="Hyperlink"/>
            <w:noProof/>
          </w:rPr>
          <w:t>8.4</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quality_control</w:t>
        </w:r>
        <w:r w:rsidR="004C113B">
          <w:rPr>
            <w:noProof/>
            <w:webHidden/>
          </w:rPr>
          <w:tab/>
        </w:r>
        <w:r w:rsidR="004C113B">
          <w:rPr>
            <w:noProof/>
            <w:webHidden/>
          </w:rPr>
          <w:fldChar w:fldCharType="begin"/>
        </w:r>
        <w:r w:rsidR="004C113B">
          <w:rPr>
            <w:noProof/>
            <w:webHidden/>
          </w:rPr>
          <w:instrText xml:space="preserve"> PAGEREF _Toc83048659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3BC650D0" w14:textId="6CFE1E4A" w:rsidR="004C113B" w:rsidRDefault="00192045">
      <w:pPr>
        <w:pStyle w:val="Verzeichnis2"/>
        <w:rPr>
          <w:rFonts w:asciiTheme="minorHAnsi" w:eastAsiaTheme="minorEastAsia" w:hAnsiTheme="minorHAnsi" w:cstheme="minorBidi"/>
          <w:b w:val="0"/>
          <w:noProof/>
          <w:lang w:val="de-DE" w:eastAsia="de-DE"/>
        </w:rPr>
      </w:pPr>
      <w:hyperlink w:anchor="_Toc83048660" w:history="1">
        <w:r w:rsidR="004C113B" w:rsidRPr="00B05E13">
          <w:rPr>
            <w:rStyle w:val="Hyperlink"/>
            <w:noProof/>
          </w:rPr>
          <w:t>8.5</w:t>
        </w:r>
        <w:r w:rsidR="004C113B">
          <w:rPr>
            <w:rFonts w:asciiTheme="minorHAnsi" w:eastAsiaTheme="minorEastAsia" w:hAnsiTheme="minorHAnsi" w:cstheme="minorBidi"/>
            <w:b w:val="0"/>
            <w:noProof/>
            <w:lang w:val="de-DE" w:eastAsia="de-DE"/>
          </w:rPr>
          <w:tab/>
        </w:r>
        <w:r w:rsidR="004C113B" w:rsidRPr="00B05E13">
          <w:rPr>
            <w:rStyle w:val="Hyperlink"/>
            <w:noProof/>
          </w:rPr>
          <w:t>Custom Attributes list</w:t>
        </w:r>
        <w:r w:rsidR="004C113B">
          <w:rPr>
            <w:noProof/>
            <w:webHidden/>
          </w:rPr>
          <w:tab/>
        </w:r>
        <w:r w:rsidR="004C113B">
          <w:rPr>
            <w:noProof/>
            <w:webHidden/>
          </w:rPr>
          <w:fldChar w:fldCharType="begin"/>
        </w:r>
        <w:r w:rsidR="004C113B">
          <w:rPr>
            <w:noProof/>
            <w:webHidden/>
          </w:rPr>
          <w:instrText xml:space="preserve"> PAGEREF _Toc83048660 \h </w:instrText>
        </w:r>
        <w:r w:rsidR="004C113B">
          <w:rPr>
            <w:noProof/>
            <w:webHidden/>
          </w:rPr>
        </w:r>
        <w:r w:rsidR="004C113B">
          <w:rPr>
            <w:noProof/>
            <w:webHidden/>
          </w:rPr>
          <w:fldChar w:fldCharType="separate"/>
        </w:r>
        <w:r w:rsidR="004C113B">
          <w:rPr>
            <w:noProof/>
            <w:webHidden/>
          </w:rPr>
          <w:t>26</w:t>
        </w:r>
        <w:r w:rsidR="004C113B">
          <w:rPr>
            <w:noProof/>
            <w:webHidden/>
          </w:rPr>
          <w:fldChar w:fldCharType="end"/>
        </w:r>
      </w:hyperlink>
    </w:p>
    <w:p w14:paraId="42171AF2" w14:textId="6014580F" w:rsidR="004C113B" w:rsidRDefault="00192045">
      <w:pPr>
        <w:pStyle w:val="Verzeichnis2"/>
        <w:rPr>
          <w:rFonts w:asciiTheme="minorHAnsi" w:eastAsiaTheme="minorEastAsia" w:hAnsiTheme="minorHAnsi" w:cstheme="minorBidi"/>
          <w:b w:val="0"/>
          <w:noProof/>
          <w:lang w:val="de-DE" w:eastAsia="de-DE"/>
        </w:rPr>
      </w:pPr>
      <w:hyperlink w:anchor="_Toc83048661" w:history="1">
        <w:r w:rsidR="004C113B" w:rsidRPr="00B05E13">
          <w:rPr>
            <w:rStyle w:val="Hyperlink"/>
            <w:noProof/>
          </w:rPr>
          <w:t>8.6</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Distinction between </w:t>
        </w:r>
        <w:r w:rsidR="004C113B" w:rsidRPr="00B05E13">
          <w:rPr>
            <w:rStyle w:val="Hyperlink"/>
            <w:rFonts w:ascii="Courier New" w:hAnsi="Courier New" w:cs="Courier New"/>
            <w:noProof/>
          </w:rPr>
          <w:t>&lt;custom_attributes/&gt;</w:t>
        </w:r>
        <w:r w:rsidR="004C113B" w:rsidRPr="00B05E13">
          <w:rPr>
            <w:rStyle w:val="Hyperlink"/>
            <w:noProof/>
          </w:rPr>
          <w:t xml:space="preserve"> and </w:t>
        </w:r>
        <w:r w:rsidR="004C113B" w:rsidRPr="00B05E13">
          <w:rPr>
            <w:rStyle w:val="Hyperlink"/>
            <w:rFonts w:ascii="Courier New" w:hAnsi="Courier New" w:cs="Courier New"/>
            <w:noProof/>
          </w:rPr>
          <w:t>&lt;appdata/&gt;</w:t>
        </w:r>
        <w:r w:rsidR="004C113B">
          <w:rPr>
            <w:noProof/>
            <w:webHidden/>
          </w:rPr>
          <w:tab/>
        </w:r>
        <w:r w:rsidR="004C113B">
          <w:rPr>
            <w:noProof/>
            <w:webHidden/>
          </w:rPr>
          <w:fldChar w:fldCharType="begin"/>
        </w:r>
        <w:r w:rsidR="004C113B">
          <w:rPr>
            <w:noProof/>
            <w:webHidden/>
          </w:rPr>
          <w:instrText xml:space="preserve"> PAGEREF _Toc83048661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0B719886" w14:textId="0D19D65E" w:rsidR="004C113B" w:rsidRDefault="00192045">
      <w:pPr>
        <w:pStyle w:val="Verzeichnis3"/>
        <w:rPr>
          <w:rFonts w:asciiTheme="minorHAnsi" w:eastAsiaTheme="minorEastAsia" w:hAnsiTheme="minorHAnsi" w:cstheme="minorBidi"/>
          <w:b w:val="0"/>
          <w:noProof/>
          <w:lang w:val="de-DE" w:eastAsia="de-DE"/>
        </w:rPr>
      </w:pPr>
      <w:hyperlink w:anchor="_Toc83048662" w:history="1">
        <w:r w:rsidR="004C113B" w:rsidRPr="00B05E13">
          <w:rPr>
            <w:rStyle w:val="Hyperlink"/>
            <w:noProof/>
          </w:rPr>
          <w:t>8.6.1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process roles,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_Toc83048662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1FF501A8" w14:textId="1146A170" w:rsidR="004C113B" w:rsidRDefault="00192045">
      <w:pPr>
        <w:pStyle w:val="Verzeichnis3"/>
        <w:rPr>
          <w:rFonts w:asciiTheme="minorHAnsi" w:eastAsiaTheme="minorEastAsia" w:hAnsiTheme="minorHAnsi" w:cstheme="minorBidi"/>
          <w:b w:val="0"/>
          <w:noProof/>
          <w:lang w:val="de-DE" w:eastAsia="de-DE"/>
        </w:rPr>
      </w:pPr>
      <w:hyperlink w:anchor="_Toc83048663" w:history="1">
        <w:r w:rsidR="004C113B" w:rsidRPr="00B05E13">
          <w:rPr>
            <w:rStyle w:val="Hyperlink"/>
            <w:noProof/>
          </w:rPr>
          <w:t>8.6.2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applications,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_Toc83048663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154D4D9F" w14:textId="2A415AF1" w:rsidR="004C113B" w:rsidRDefault="00192045">
      <w:pPr>
        <w:pStyle w:val="Verzeichnis3"/>
        <w:rPr>
          <w:rFonts w:asciiTheme="minorHAnsi" w:eastAsiaTheme="minorEastAsia" w:hAnsiTheme="minorHAnsi" w:cstheme="minorBidi"/>
          <w:b w:val="0"/>
          <w:noProof/>
          <w:lang w:val="de-DE" w:eastAsia="de-DE"/>
        </w:rPr>
      </w:pPr>
      <w:hyperlink w:anchor="_Toc83048664" w:history="1">
        <w:r w:rsidR="004C113B" w:rsidRPr="00B05E13">
          <w:rPr>
            <w:rStyle w:val="Hyperlink"/>
            <w:noProof/>
          </w:rPr>
          <w:t>8.6.3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Different levels of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sidRPr="00B05E13">
          <w:rPr>
            <w:rStyle w:val="Hyperlink"/>
            <w:noProof/>
          </w:rPr>
          <w:t xml:space="preserve"> within χMCF data model</w:t>
        </w:r>
        <w:r w:rsidR="004C113B">
          <w:rPr>
            <w:noProof/>
            <w:webHidden/>
          </w:rPr>
          <w:tab/>
        </w:r>
        <w:r w:rsidR="004C113B">
          <w:rPr>
            <w:noProof/>
            <w:webHidden/>
          </w:rPr>
          <w:fldChar w:fldCharType="begin"/>
        </w:r>
        <w:r w:rsidR="004C113B">
          <w:rPr>
            <w:noProof/>
            <w:webHidden/>
          </w:rPr>
          <w:instrText xml:space="preserve"> PAGEREF _Toc83048664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51A77A18" w14:textId="1AD5295C" w:rsidR="004C113B" w:rsidRDefault="00192045">
      <w:pPr>
        <w:pStyle w:val="Verzeichnis1"/>
        <w:rPr>
          <w:rFonts w:asciiTheme="minorHAnsi" w:eastAsiaTheme="minorEastAsia" w:hAnsiTheme="minorHAnsi" w:cstheme="minorBidi"/>
          <w:b w:val="0"/>
          <w:noProof/>
          <w:lang w:val="de-DE" w:eastAsia="de-DE"/>
        </w:rPr>
      </w:pPr>
      <w:hyperlink w:anchor="_Toc83048665" w:history="1">
        <w:r w:rsidR="004C113B" w:rsidRPr="00B05E13">
          <w:rPr>
            <w:rStyle w:val="Hyperlink"/>
            <w:noProof/>
          </w:rPr>
          <w:t>9</w:t>
        </w:r>
        <w:r w:rsidR="004C113B">
          <w:rPr>
            <w:rFonts w:asciiTheme="minorHAnsi" w:eastAsiaTheme="minorEastAsia" w:hAnsiTheme="minorHAnsi" w:cstheme="minorBidi"/>
            <w:b w:val="0"/>
            <w:noProof/>
            <w:lang w:val="de-DE" w:eastAsia="de-DE"/>
          </w:rPr>
          <w:tab/>
        </w:r>
        <w:r w:rsidR="004C113B" w:rsidRPr="00B05E13">
          <w:rPr>
            <w:rStyle w:val="Hyperlink"/>
            <w:noProof/>
          </w:rPr>
          <w:t>0D connections</w:t>
        </w:r>
        <w:r w:rsidR="004C113B">
          <w:rPr>
            <w:noProof/>
            <w:webHidden/>
          </w:rPr>
          <w:tab/>
        </w:r>
        <w:r w:rsidR="004C113B">
          <w:rPr>
            <w:noProof/>
            <w:webHidden/>
          </w:rPr>
          <w:fldChar w:fldCharType="begin"/>
        </w:r>
        <w:r w:rsidR="004C113B">
          <w:rPr>
            <w:noProof/>
            <w:webHidden/>
          </w:rPr>
          <w:instrText xml:space="preserve"> PAGEREF _Toc83048665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103C070" w14:textId="1823B5EB" w:rsidR="004C113B" w:rsidRDefault="00192045">
      <w:pPr>
        <w:pStyle w:val="Verzeichnis2"/>
        <w:rPr>
          <w:rFonts w:asciiTheme="minorHAnsi" w:eastAsiaTheme="minorEastAsia" w:hAnsiTheme="minorHAnsi" w:cstheme="minorBidi"/>
          <w:b w:val="0"/>
          <w:noProof/>
          <w:lang w:val="de-DE" w:eastAsia="de-DE"/>
        </w:rPr>
      </w:pPr>
      <w:hyperlink w:anchor="_Toc83048666" w:history="1">
        <w:r w:rsidR="004C113B" w:rsidRPr="00B05E13">
          <w:rPr>
            <w:rStyle w:val="Hyperlink"/>
            <w:noProof/>
          </w:rPr>
          <w:t>9.1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_Toc83048666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7FA5ABC" w14:textId="022A8632" w:rsidR="004C113B" w:rsidRDefault="00192045">
      <w:pPr>
        <w:pStyle w:val="Verzeichnis3"/>
        <w:rPr>
          <w:rFonts w:asciiTheme="minorHAnsi" w:eastAsiaTheme="minorEastAsia" w:hAnsiTheme="minorHAnsi" w:cstheme="minorBidi"/>
          <w:b w:val="0"/>
          <w:noProof/>
          <w:lang w:val="de-DE" w:eastAsia="de-DE"/>
        </w:rPr>
      </w:pPr>
      <w:hyperlink w:anchor="_Toc83048667"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_Toc83048667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4A77B42A" w14:textId="7E87EEB6" w:rsidR="004C113B" w:rsidRDefault="00192045">
      <w:pPr>
        <w:pStyle w:val="Verzeichnis3"/>
        <w:rPr>
          <w:rFonts w:asciiTheme="minorHAnsi" w:eastAsiaTheme="minorEastAsia" w:hAnsiTheme="minorHAnsi" w:cstheme="minorBidi"/>
          <w:b w:val="0"/>
          <w:noProof/>
          <w:lang w:val="de-DE" w:eastAsia="de-DE"/>
        </w:rPr>
      </w:pPr>
      <w:hyperlink w:anchor="_Toc83048668" w:history="1">
        <w:r w:rsidR="004C113B" w:rsidRPr="00B05E13">
          <w:rPr>
            <w:rStyle w:val="Hyperlink"/>
            <w:noProof/>
          </w:rPr>
          <w:t>9.1.2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_Toc83048668 \h </w:instrText>
        </w:r>
        <w:r w:rsidR="004C113B">
          <w:rPr>
            <w:noProof/>
            <w:webHidden/>
          </w:rPr>
        </w:r>
        <w:r w:rsidR="004C113B">
          <w:rPr>
            <w:noProof/>
            <w:webHidden/>
          </w:rPr>
          <w:fldChar w:fldCharType="separate"/>
        </w:r>
        <w:r w:rsidR="004C113B">
          <w:rPr>
            <w:noProof/>
            <w:webHidden/>
          </w:rPr>
          <w:t>32</w:t>
        </w:r>
        <w:r w:rsidR="004C113B">
          <w:rPr>
            <w:noProof/>
            <w:webHidden/>
          </w:rPr>
          <w:fldChar w:fldCharType="end"/>
        </w:r>
      </w:hyperlink>
    </w:p>
    <w:p w14:paraId="6D478F3D" w14:textId="5FE92E3D" w:rsidR="004C113B" w:rsidRDefault="00192045">
      <w:pPr>
        <w:pStyle w:val="Verzeichnis3"/>
        <w:rPr>
          <w:rFonts w:asciiTheme="minorHAnsi" w:eastAsiaTheme="minorEastAsia" w:hAnsiTheme="minorHAnsi" w:cstheme="minorBidi"/>
          <w:b w:val="0"/>
          <w:noProof/>
          <w:lang w:val="de-DE" w:eastAsia="de-DE"/>
        </w:rPr>
      </w:pPr>
      <w:hyperlink w:anchor="_Toc83048669" w:history="1">
        <w:r w:rsidR="004C113B" w:rsidRPr="00B05E13">
          <w:rPr>
            <w:rStyle w:val="Hyperlink"/>
            <w:noProof/>
          </w:rPr>
          <w:t>9.1.3</w:t>
        </w:r>
        <w:r w:rsidR="004C113B">
          <w:rPr>
            <w:rFonts w:asciiTheme="minorHAnsi" w:eastAsiaTheme="minorEastAsia" w:hAnsiTheme="minorHAnsi" w:cstheme="minorBidi"/>
            <w:b w:val="0"/>
            <w:noProof/>
            <w:lang w:val="de-DE" w:eastAsia="de-DE"/>
          </w:rPr>
          <w:tab/>
        </w:r>
        <w:r w:rsidR="004C113B" w:rsidRPr="00B05E13">
          <w:rPr>
            <w:rStyle w:val="Hyperlink"/>
            <w:noProof/>
          </w:rPr>
          <w:t>Direction</w:t>
        </w:r>
        <w:r w:rsidR="004C113B">
          <w:rPr>
            <w:noProof/>
            <w:webHidden/>
          </w:rPr>
          <w:tab/>
        </w:r>
        <w:r w:rsidR="004C113B">
          <w:rPr>
            <w:noProof/>
            <w:webHidden/>
          </w:rPr>
          <w:fldChar w:fldCharType="begin"/>
        </w:r>
        <w:r w:rsidR="004C113B">
          <w:rPr>
            <w:noProof/>
            <w:webHidden/>
          </w:rPr>
          <w:instrText xml:space="preserve"> PAGEREF _Toc83048669 \h </w:instrText>
        </w:r>
        <w:r w:rsidR="004C113B">
          <w:rPr>
            <w:noProof/>
            <w:webHidden/>
          </w:rPr>
        </w:r>
        <w:r w:rsidR="004C113B">
          <w:rPr>
            <w:noProof/>
            <w:webHidden/>
          </w:rPr>
          <w:fldChar w:fldCharType="separate"/>
        </w:r>
        <w:r w:rsidR="004C113B">
          <w:rPr>
            <w:noProof/>
            <w:webHidden/>
          </w:rPr>
          <w:t>33</w:t>
        </w:r>
        <w:r w:rsidR="004C113B">
          <w:rPr>
            <w:noProof/>
            <w:webHidden/>
          </w:rPr>
          <w:fldChar w:fldCharType="end"/>
        </w:r>
      </w:hyperlink>
    </w:p>
    <w:p w14:paraId="6D4F0B26" w14:textId="35687017" w:rsidR="004C113B" w:rsidRDefault="00192045">
      <w:pPr>
        <w:pStyle w:val="Verzeichnis3"/>
        <w:rPr>
          <w:rFonts w:asciiTheme="minorHAnsi" w:eastAsiaTheme="minorEastAsia" w:hAnsiTheme="minorHAnsi" w:cstheme="minorBidi"/>
          <w:b w:val="0"/>
          <w:noProof/>
          <w:lang w:val="de-DE" w:eastAsia="de-DE"/>
        </w:rPr>
      </w:pPr>
      <w:hyperlink w:anchor="_Toc83048670" w:history="1">
        <w:r w:rsidR="004C113B" w:rsidRPr="00B05E13">
          <w:rPr>
            <w:rStyle w:val="Hyperlink"/>
            <w:noProof/>
          </w:rPr>
          <w:t>9.1.4</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_Toc83048670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0C6B918A" w14:textId="1130572A" w:rsidR="004C113B" w:rsidRDefault="00192045">
      <w:pPr>
        <w:pStyle w:val="Verzeichnis2"/>
        <w:rPr>
          <w:rFonts w:asciiTheme="minorHAnsi" w:eastAsiaTheme="minorEastAsia" w:hAnsiTheme="minorHAnsi" w:cstheme="minorBidi"/>
          <w:b w:val="0"/>
          <w:noProof/>
          <w:lang w:val="de-DE" w:eastAsia="de-DE"/>
        </w:rPr>
      </w:pPr>
      <w:hyperlink w:anchor="_Toc83048671" w:history="1">
        <w:r w:rsidR="004C113B" w:rsidRPr="00B05E13">
          <w:rPr>
            <w:rStyle w:val="Hyperlink"/>
            <w:noProof/>
          </w:rPr>
          <w:t>9.2</w:t>
        </w:r>
        <w:r w:rsidR="004C113B">
          <w:rPr>
            <w:rFonts w:asciiTheme="minorHAnsi" w:eastAsiaTheme="minorEastAsia" w:hAnsiTheme="minorHAnsi" w:cstheme="minorBidi"/>
            <w:b w:val="0"/>
            <w:noProof/>
            <w:lang w:val="de-DE" w:eastAsia="de-DE"/>
          </w:rPr>
          <w:tab/>
        </w:r>
        <w:r w:rsidR="004C113B" w:rsidRPr="00B05E13">
          <w:rPr>
            <w:rStyle w:val="Hyperlink"/>
            <w:noProof/>
          </w:rPr>
          <w:t>Spot Welds</w:t>
        </w:r>
        <w:r w:rsidR="004C113B">
          <w:rPr>
            <w:noProof/>
            <w:webHidden/>
          </w:rPr>
          <w:tab/>
        </w:r>
        <w:r w:rsidR="004C113B">
          <w:rPr>
            <w:noProof/>
            <w:webHidden/>
          </w:rPr>
          <w:fldChar w:fldCharType="begin"/>
        </w:r>
        <w:r w:rsidR="004C113B">
          <w:rPr>
            <w:noProof/>
            <w:webHidden/>
          </w:rPr>
          <w:instrText xml:space="preserve"> PAGEREF _Toc83048671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15BB21CB" w14:textId="70EE5CC0" w:rsidR="004C113B" w:rsidRDefault="00192045">
      <w:pPr>
        <w:pStyle w:val="Verzeichnis2"/>
        <w:rPr>
          <w:rFonts w:asciiTheme="minorHAnsi" w:eastAsiaTheme="minorEastAsia" w:hAnsiTheme="minorHAnsi" w:cstheme="minorBidi"/>
          <w:b w:val="0"/>
          <w:noProof/>
          <w:lang w:val="de-DE" w:eastAsia="de-DE"/>
        </w:rPr>
      </w:pPr>
      <w:hyperlink w:anchor="_Toc83048672" w:history="1">
        <w:r w:rsidR="004C113B" w:rsidRPr="00B05E13">
          <w:rPr>
            <w:rStyle w:val="Hyperlink"/>
            <w:noProof/>
          </w:rPr>
          <w:t>9.3</w:t>
        </w:r>
        <w:r w:rsidR="004C113B">
          <w:rPr>
            <w:rFonts w:asciiTheme="minorHAnsi" w:eastAsiaTheme="minorEastAsia" w:hAnsiTheme="minorHAnsi" w:cstheme="minorBidi"/>
            <w:b w:val="0"/>
            <w:noProof/>
            <w:lang w:val="de-DE" w:eastAsia="de-DE"/>
          </w:rPr>
          <w:tab/>
        </w:r>
        <w:r w:rsidR="004C113B" w:rsidRPr="00B05E13">
          <w:rPr>
            <w:rStyle w:val="Hyperlink"/>
            <w:noProof/>
          </w:rPr>
          <w:t>Robscans</w:t>
        </w:r>
        <w:r w:rsidR="004C113B">
          <w:rPr>
            <w:noProof/>
            <w:webHidden/>
          </w:rPr>
          <w:tab/>
        </w:r>
        <w:r w:rsidR="004C113B">
          <w:rPr>
            <w:noProof/>
            <w:webHidden/>
          </w:rPr>
          <w:fldChar w:fldCharType="begin"/>
        </w:r>
        <w:r w:rsidR="004C113B">
          <w:rPr>
            <w:noProof/>
            <w:webHidden/>
          </w:rPr>
          <w:instrText xml:space="preserve"> PAGEREF _Toc83048672 \h </w:instrText>
        </w:r>
        <w:r w:rsidR="004C113B">
          <w:rPr>
            <w:noProof/>
            <w:webHidden/>
          </w:rPr>
        </w:r>
        <w:r w:rsidR="004C113B">
          <w:rPr>
            <w:noProof/>
            <w:webHidden/>
          </w:rPr>
          <w:fldChar w:fldCharType="separate"/>
        </w:r>
        <w:r w:rsidR="004C113B">
          <w:rPr>
            <w:noProof/>
            <w:webHidden/>
          </w:rPr>
          <w:t>35</w:t>
        </w:r>
        <w:r w:rsidR="004C113B">
          <w:rPr>
            <w:noProof/>
            <w:webHidden/>
          </w:rPr>
          <w:fldChar w:fldCharType="end"/>
        </w:r>
      </w:hyperlink>
    </w:p>
    <w:p w14:paraId="470C273C" w14:textId="7871CFE9" w:rsidR="004C113B" w:rsidRDefault="00192045">
      <w:pPr>
        <w:pStyle w:val="Verzeichnis2"/>
        <w:rPr>
          <w:rFonts w:asciiTheme="minorHAnsi" w:eastAsiaTheme="minorEastAsia" w:hAnsiTheme="minorHAnsi" w:cstheme="minorBidi"/>
          <w:b w:val="0"/>
          <w:noProof/>
          <w:lang w:val="de-DE" w:eastAsia="de-DE"/>
        </w:rPr>
      </w:pPr>
      <w:hyperlink w:anchor="_Toc83048673" w:history="1">
        <w:r w:rsidR="004C113B" w:rsidRPr="00B05E13">
          <w:rPr>
            <w:rStyle w:val="Hyperlink"/>
            <w:noProof/>
          </w:rPr>
          <w:t>9.4</w:t>
        </w:r>
        <w:r w:rsidR="004C113B">
          <w:rPr>
            <w:rFonts w:asciiTheme="minorHAnsi" w:eastAsiaTheme="minorEastAsia" w:hAnsiTheme="minorHAnsi" w:cstheme="minorBidi"/>
            <w:b w:val="0"/>
            <w:noProof/>
            <w:lang w:val="de-DE" w:eastAsia="de-DE"/>
          </w:rPr>
          <w:tab/>
        </w:r>
        <w:r w:rsidR="004C113B" w:rsidRPr="00B05E13">
          <w:rPr>
            <w:rStyle w:val="Hyperlink"/>
            <w:noProof/>
          </w:rPr>
          <w:t>Rivets</w:t>
        </w:r>
        <w:r w:rsidR="004C113B">
          <w:rPr>
            <w:noProof/>
            <w:webHidden/>
          </w:rPr>
          <w:tab/>
        </w:r>
        <w:r w:rsidR="004C113B">
          <w:rPr>
            <w:noProof/>
            <w:webHidden/>
          </w:rPr>
          <w:fldChar w:fldCharType="begin"/>
        </w:r>
        <w:r w:rsidR="004C113B">
          <w:rPr>
            <w:noProof/>
            <w:webHidden/>
          </w:rPr>
          <w:instrText xml:space="preserve"> PAGEREF _Toc83048673 \h </w:instrText>
        </w:r>
        <w:r w:rsidR="004C113B">
          <w:rPr>
            <w:noProof/>
            <w:webHidden/>
          </w:rPr>
        </w:r>
        <w:r w:rsidR="004C113B">
          <w:rPr>
            <w:noProof/>
            <w:webHidden/>
          </w:rPr>
          <w:fldChar w:fldCharType="separate"/>
        </w:r>
        <w:r w:rsidR="004C113B">
          <w:rPr>
            <w:noProof/>
            <w:webHidden/>
          </w:rPr>
          <w:t>38</w:t>
        </w:r>
        <w:r w:rsidR="004C113B">
          <w:rPr>
            <w:noProof/>
            <w:webHidden/>
          </w:rPr>
          <w:fldChar w:fldCharType="end"/>
        </w:r>
      </w:hyperlink>
    </w:p>
    <w:p w14:paraId="384A155E" w14:textId="6EBB8D5D" w:rsidR="004C113B" w:rsidRDefault="00192045">
      <w:pPr>
        <w:pStyle w:val="Verzeichnis3"/>
        <w:rPr>
          <w:rFonts w:asciiTheme="minorHAnsi" w:eastAsiaTheme="minorEastAsia" w:hAnsiTheme="minorHAnsi" w:cstheme="minorBidi"/>
          <w:b w:val="0"/>
          <w:noProof/>
          <w:lang w:val="de-DE" w:eastAsia="de-DE"/>
        </w:rPr>
      </w:pPr>
      <w:hyperlink w:anchor="_Toc83048674" w:history="1">
        <w:r w:rsidR="004C113B" w:rsidRPr="00B05E13">
          <w:rPr>
            <w:rStyle w:val="Hyperlink"/>
            <w:noProof/>
          </w:rPr>
          <w:t>9.4.1</w:t>
        </w:r>
        <w:r w:rsidR="004C113B">
          <w:rPr>
            <w:rFonts w:asciiTheme="minorHAnsi" w:eastAsiaTheme="minorEastAsia" w:hAnsiTheme="minorHAnsi" w:cstheme="minorBidi"/>
            <w:b w:val="0"/>
            <w:noProof/>
            <w:lang w:val="de-DE" w:eastAsia="de-DE"/>
          </w:rPr>
          <w:tab/>
        </w:r>
        <w:r w:rsidR="004C113B" w:rsidRPr="00B05E13">
          <w:rPr>
            <w:rStyle w:val="Hyperlink"/>
            <w:noProof/>
          </w:rPr>
          <w:t>Blind Rivets</w:t>
        </w:r>
        <w:r w:rsidR="004C113B">
          <w:rPr>
            <w:noProof/>
            <w:webHidden/>
          </w:rPr>
          <w:tab/>
        </w:r>
        <w:r w:rsidR="004C113B">
          <w:rPr>
            <w:noProof/>
            <w:webHidden/>
          </w:rPr>
          <w:fldChar w:fldCharType="begin"/>
        </w:r>
        <w:r w:rsidR="004C113B">
          <w:rPr>
            <w:noProof/>
            <w:webHidden/>
          </w:rPr>
          <w:instrText xml:space="preserve"> PAGEREF _Toc83048674 \h </w:instrText>
        </w:r>
        <w:r w:rsidR="004C113B">
          <w:rPr>
            <w:noProof/>
            <w:webHidden/>
          </w:rPr>
        </w:r>
        <w:r w:rsidR="004C113B">
          <w:rPr>
            <w:noProof/>
            <w:webHidden/>
          </w:rPr>
          <w:fldChar w:fldCharType="separate"/>
        </w:r>
        <w:r w:rsidR="004C113B">
          <w:rPr>
            <w:noProof/>
            <w:webHidden/>
          </w:rPr>
          <w:t>40</w:t>
        </w:r>
        <w:r w:rsidR="004C113B">
          <w:rPr>
            <w:noProof/>
            <w:webHidden/>
          </w:rPr>
          <w:fldChar w:fldCharType="end"/>
        </w:r>
      </w:hyperlink>
    </w:p>
    <w:p w14:paraId="0D22988F" w14:textId="4FA6BF8D" w:rsidR="004C113B" w:rsidRDefault="00192045">
      <w:pPr>
        <w:pStyle w:val="Verzeichnis3"/>
        <w:rPr>
          <w:rFonts w:asciiTheme="minorHAnsi" w:eastAsiaTheme="minorEastAsia" w:hAnsiTheme="minorHAnsi" w:cstheme="minorBidi"/>
          <w:b w:val="0"/>
          <w:noProof/>
          <w:lang w:val="de-DE" w:eastAsia="de-DE"/>
        </w:rPr>
      </w:pPr>
      <w:hyperlink w:anchor="_Toc83048675" w:history="1">
        <w:r w:rsidR="004C113B" w:rsidRPr="00B05E13">
          <w:rPr>
            <w:rStyle w:val="Hyperlink"/>
            <w:noProof/>
          </w:rPr>
          <w:t>9.4.2</w:t>
        </w:r>
        <w:r w:rsidR="004C113B">
          <w:rPr>
            <w:rFonts w:asciiTheme="minorHAnsi" w:eastAsiaTheme="minorEastAsia" w:hAnsiTheme="minorHAnsi" w:cstheme="minorBidi"/>
            <w:b w:val="0"/>
            <w:noProof/>
            <w:lang w:val="de-DE" w:eastAsia="de-DE"/>
          </w:rPr>
          <w:tab/>
        </w:r>
        <w:r w:rsidR="004C113B" w:rsidRPr="00B05E13">
          <w:rPr>
            <w:rStyle w:val="Hyperlink"/>
            <w:noProof/>
          </w:rPr>
          <w:t>Self-Piercing Rivets</w:t>
        </w:r>
        <w:r w:rsidR="004C113B">
          <w:rPr>
            <w:noProof/>
            <w:webHidden/>
          </w:rPr>
          <w:tab/>
        </w:r>
        <w:r w:rsidR="004C113B">
          <w:rPr>
            <w:noProof/>
            <w:webHidden/>
          </w:rPr>
          <w:fldChar w:fldCharType="begin"/>
        </w:r>
        <w:r w:rsidR="004C113B">
          <w:rPr>
            <w:noProof/>
            <w:webHidden/>
          </w:rPr>
          <w:instrText xml:space="preserve"> PAGEREF _Toc83048675 \h </w:instrText>
        </w:r>
        <w:r w:rsidR="004C113B">
          <w:rPr>
            <w:noProof/>
            <w:webHidden/>
          </w:rPr>
        </w:r>
        <w:r w:rsidR="004C113B">
          <w:rPr>
            <w:noProof/>
            <w:webHidden/>
          </w:rPr>
          <w:fldChar w:fldCharType="separate"/>
        </w:r>
        <w:r w:rsidR="004C113B">
          <w:rPr>
            <w:noProof/>
            <w:webHidden/>
          </w:rPr>
          <w:t>43</w:t>
        </w:r>
        <w:r w:rsidR="004C113B">
          <w:rPr>
            <w:noProof/>
            <w:webHidden/>
          </w:rPr>
          <w:fldChar w:fldCharType="end"/>
        </w:r>
      </w:hyperlink>
    </w:p>
    <w:p w14:paraId="03435E86" w14:textId="4BA79678" w:rsidR="004C113B" w:rsidRDefault="00192045">
      <w:pPr>
        <w:pStyle w:val="Verzeichnis3"/>
        <w:rPr>
          <w:rFonts w:asciiTheme="minorHAnsi" w:eastAsiaTheme="minorEastAsia" w:hAnsiTheme="minorHAnsi" w:cstheme="minorBidi"/>
          <w:b w:val="0"/>
          <w:noProof/>
          <w:lang w:val="de-DE" w:eastAsia="de-DE"/>
        </w:rPr>
      </w:pPr>
      <w:hyperlink w:anchor="_Toc83048676" w:history="1">
        <w:r w:rsidR="004C113B" w:rsidRPr="00B05E13">
          <w:rPr>
            <w:rStyle w:val="Hyperlink"/>
            <w:noProof/>
          </w:rPr>
          <w:t>9.4.3</w:t>
        </w:r>
        <w:r w:rsidR="004C113B">
          <w:rPr>
            <w:rFonts w:asciiTheme="minorHAnsi" w:eastAsiaTheme="minorEastAsia" w:hAnsiTheme="minorHAnsi" w:cstheme="minorBidi"/>
            <w:b w:val="0"/>
            <w:noProof/>
            <w:lang w:val="de-DE" w:eastAsia="de-DE"/>
          </w:rPr>
          <w:tab/>
        </w:r>
        <w:r w:rsidR="004C113B" w:rsidRPr="00B05E13">
          <w:rPr>
            <w:rStyle w:val="Hyperlink"/>
            <w:noProof/>
          </w:rPr>
          <w:t>Solid Rivets</w:t>
        </w:r>
        <w:r w:rsidR="004C113B">
          <w:rPr>
            <w:noProof/>
            <w:webHidden/>
          </w:rPr>
          <w:tab/>
        </w:r>
        <w:r w:rsidR="004C113B">
          <w:rPr>
            <w:noProof/>
            <w:webHidden/>
          </w:rPr>
          <w:fldChar w:fldCharType="begin"/>
        </w:r>
        <w:r w:rsidR="004C113B">
          <w:rPr>
            <w:noProof/>
            <w:webHidden/>
          </w:rPr>
          <w:instrText xml:space="preserve"> PAGEREF _Toc83048676 \h </w:instrText>
        </w:r>
        <w:r w:rsidR="004C113B">
          <w:rPr>
            <w:noProof/>
            <w:webHidden/>
          </w:rPr>
        </w:r>
        <w:r w:rsidR="004C113B">
          <w:rPr>
            <w:noProof/>
            <w:webHidden/>
          </w:rPr>
          <w:fldChar w:fldCharType="separate"/>
        </w:r>
        <w:r w:rsidR="004C113B">
          <w:rPr>
            <w:noProof/>
            <w:webHidden/>
          </w:rPr>
          <w:t>44</w:t>
        </w:r>
        <w:r w:rsidR="004C113B">
          <w:rPr>
            <w:noProof/>
            <w:webHidden/>
          </w:rPr>
          <w:fldChar w:fldCharType="end"/>
        </w:r>
      </w:hyperlink>
    </w:p>
    <w:p w14:paraId="4A8DF37A" w14:textId="06C49B23" w:rsidR="004C113B" w:rsidRDefault="00192045">
      <w:pPr>
        <w:pStyle w:val="Verzeichnis3"/>
        <w:rPr>
          <w:rFonts w:asciiTheme="minorHAnsi" w:eastAsiaTheme="minorEastAsia" w:hAnsiTheme="minorHAnsi" w:cstheme="minorBidi"/>
          <w:b w:val="0"/>
          <w:noProof/>
          <w:lang w:val="de-DE" w:eastAsia="de-DE"/>
        </w:rPr>
      </w:pPr>
      <w:hyperlink w:anchor="_Toc83048677" w:history="1">
        <w:r w:rsidR="004C113B" w:rsidRPr="00B05E13">
          <w:rPr>
            <w:rStyle w:val="Hyperlink"/>
            <w:noProof/>
          </w:rPr>
          <w:t>9.4.4</w:t>
        </w:r>
        <w:r w:rsidR="004C113B">
          <w:rPr>
            <w:rFonts w:asciiTheme="minorHAnsi" w:eastAsiaTheme="minorEastAsia" w:hAnsiTheme="minorHAnsi" w:cstheme="minorBidi"/>
            <w:b w:val="0"/>
            <w:noProof/>
            <w:lang w:val="de-DE" w:eastAsia="de-DE"/>
          </w:rPr>
          <w:tab/>
        </w:r>
        <w:r w:rsidR="004C113B" w:rsidRPr="00B05E13">
          <w:rPr>
            <w:rStyle w:val="Hyperlink"/>
            <w:noProof/>
          </w:rPr>
          <w:t>Swop Rivets</w:t>
        </w:r>
        <w:r w:rsidR="004C113B">
          <w:rPr>
            <w:noProof/>
            <w:webHidden/>
          </w:rPr>
          <w:tab/>
        </w:r>
        <w:r w:rsidR="004C113B">
          <w:rPr>
            <w:noProof/>
            <w:webHidden/>
          </w:rPr>
          <w:fldChar w:fldCharType="begin"/>
        </w:r>
        <w:r w:rsidR="004C113B">
          <w:rPr>
            <w:noProof/>
            <w:webHidden/>
          </w:rPr>
          <w:instrText xml:space="preserve"> PAGEREF _Toc83048677 \h </w:instrText>
        </w:r>
        <w:r w:rsidR="004C113B">
          <w:rPr>
            <w:noProof/>
            <w:webHidden/>
          </w:rPr>
        </w:r>
        <w:r w:rsidR="004C113B">
          <w:rPr>
            <w:noProof/>
            <w:webHidden/>
          </w:rPr>
          <w:fldChar w:fldCharType="separate"/>
        </w:r>
        <w:r w:rsidR="004C113B">
          <w:rPr>
            <w:noProof/>
            <w:webHidden/>
          </w:rPr>
          <w:t>47</w:t>
        </w:r>
        <w:r w:rsidR="004C113B">
          <w:rPr>
            <w:noProof/>
            <w:webHidden/>
          </w:rPr>
          <w:fldChar w:fldCharType="end"/>
        </w:r>
      </w:hyperlink>
    </w:p>
    <w:p w14:paraId="42C25D06" w14:textId="05E86B93" w:rsidR="004C113B" w:rsidRDefault="00192045">
      <w:pPr>
        <w:pStyle w:val="Verzeichnis3"/>
        <w:rPr>
          <w:rFonts w:asciiTheme="minorHAnsi" w:eastAsiaTheme="minorEastAsia" w:hAnsiTheme="minorHAnsi" w:cstheme="minorBidi"/>
          <w:b w:val="0"/>
          <w:noProof/>
          <w:lang w:val="de-DE" w:eastAsia="de-DE"/>
        </w:rPr>
      </w:pPr>
      <w:hyperlink w:anchor="_Toc83048678" w:history="1">
        <w:r w:rsidR="004C113B" w:rsidRPr="00B05E13">
          <w:rPr>
            <w:rStyle w:val="Hyperlink"/>
            <w:noProof/>
          </w:rPr>
          <w:t>9.4.5</w:t>
        </w:r>
        <w:r w:rsidR="004C113B">
          <w:rPr>
            <w:rFonts w:asciiTheme="minorHAnsi" w:eastAsiaTheme="minorEastAsia" w:hAnsiTheme="minorHAnsi" w:cstheme="minorBidi"/>
            <w:b w:val="0"/>
            <w:noProof/>
            <w:lang w:val="de-DE" w:eastAsia="de-DE"/>
          </w:rPr>
          <w:tab/>
        </w:r>
        <w:r w:rsidR="004C113B" w:rsidRPr="00B05E13">
          <w:rPr>
            <w:rStyle w:val="Hyperlink"/>
            <w:noProof/>
          </w:rPr>
          <w:t>Clinch Rivet Studs</w:t>
        </w:r>
        <w:r w:rsidR="004C113B">
          <w:rPr>
            <w:noProof/>
            <w:webHidden/>
          </w:rPr>
          <w:tab/>
        </w:r>
        <w:r w:rsidR="004C113B">
          <w:rPr>
            <w:noProof/>
            <w:webHidden/>
          </w:rPr>
          <w:fldChar w:fldCharType="begin"/>
        </w:r>
        <w:r w:rsidR="004C113B">
          <w:rPr>
            <w:noProof/>
            <w:webHidden/>
          </w:rPr>
          <w:instrText xml:space="preserve"> PAGEREF _Toc83048678 \h </w:instrText>
        </w:r>
        <w:r w:rsidR="004C113B">
          <w:rPr>
            <w:noProof/>
            <w:webHidden/>
          </w:rPr>
        </w:r>
        <w:r w:rsidR="004C113B">
          <w:rPr>
            <w:noProof/>
            <w:webHidden/>
          </w:rPr>
          <w:fldChar w:fldCharType="separate"/>
        </w:r>
        <w:r w:rsidR="004C113B">
          <w:rPr>
            <w:noProof/>
            <w:webHidden/>
          </w:rPr>
          <w:t>48</w:t>
        </w:r>
        <w:r w:rsidR="004C113B">
          <w:rPr>
            <w:noProof/>
            <w:webHidden/>
          </w:rPr>
          <w:fldChar w:fldCharType="end"/>
        </w:r>
      </w:hyperlink>
    </w:p>
    <w:p w14:paraId="35778785" w14:textId="2D92B734" w:rsidR="004C113B" w:rsidRDefault="00192045">
      <w:pPr>
        <w:pStyle w:val="Verzeichnis2"/>
        <w:rPr>
          <w:rFonts w:asciiTheme="minorHAnsi" w:eastAsiaTheme="minorEastAsia" w:hAnsiTheme="minorHAnsi" w:cstheme="minorBidi"/>
          <w:b w:val="0"/>
          <w:noProof/>
          <w:lang w:val="de-DE" w:eastAsia="de-DE"/>
        </w:rPr>
      </w:pPr>
      <w:hyperlink w:anchor="_Toc83048679" w:history="1">
        <w:r w:rsidR="004C113B" w:rsidRPr="00B05E13">
          <w:rPr>
            <w:rStyle w:val="Hyperlink"/>
            <w:noProof/>
          </w:rPr>
          <w:t>9.5</w:t>
        </w:r>
        <w:r w:rsidR="004C113B">
          <w:rPr>
            <w:rFonts w:asciiTheme="minorHAnsi" w:eastAsiaTheme="minorEastAsia" w:hAnsiTheme="minorHAnsi" w:cstheme="minorBidi"/>
            <w:b w:val="0"/>
            <w:noProof/>
            <w:lang w:val="de-DE" w:eastAsia="de-DE"/>
          </w:rPr>
          <w:tab/>
        </w:r>
        <w:r w:rsidR="004C113B" w:rsidRPr="00B05E13">
          <w:rPr>
            <w:rStyle w:val="Hyperlink"/>
            <w:noProof/>
          </w:rPr>
          <w:t>Threaded Connections: Bolts and Screws</w:t>
        </w:r>
        <w:r w:rsidR="004C113B">
          <w:rPr>
            <w:noProof/>
            <w:webHidden/>
          </w:rPr>
          <w:tab/>
        </w:r>
        <w:r w:rsidR="004C113B">
          <w:rPr>
            <w:noProof/>
            <w:webHidden/>
          </w:rPr>
          <w:fldChar w:fldCharType="begin"/>
        </w:r>
        <w:r w:rsidR="004C113B">
          <w:rPr>
            <w:noProof/>
            <w:webHidden/>
          </w:rPr>
          <w:instrText xml:space="preserve"> PAGEREF _Toc83048679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596D913" w14:textId="0DF9F0B6" w:rsidR="004C113B" w:rsidRDefault="00192045">
      <w:pPr>
        <w:pStyle w:val="Verzeichnis3"/>
        <w:rPr>
          <w:rFonts w:asciiTheme="minorHAnsi" w:eastAsiaTheme="minorEastAsia" w:hAnsiTheme="minorHAnsi" w:cstheme="minorBidi"/>
          <w:b w:val="0"/>
          <w:noProof/>
          <w:lang w:val="de-DE" w:eastAsia="de-DE"/>
        </w:rPr>
      </w:pPr>
      <w:hyperlink w:anchor="_Toc83048680" w:history="1">
        <w:r w:rsidR="004C113B" w:rsidRPr="00B05E13">
          <w:rPr>
            <w:rStyle w:val="Hyperlink"/>
            <w:noProof/>
          </w:rPr>
          <w:t>9.5.1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_Toc83048680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7128CFC" w14:textId="5F7D02D7" w:rsidR="004C113B" w:rsidRDefault="00192045">
      <w:pPr>
        <w:pStyle w:val="Verzeichnis3"/>
        <w:rPr>
          <w:rFonts w:asciiTheme="minorHAnsi" w:eastAsiaTheme="minorEastAsia" w:hAnsiTheme="minorHAnsi" w:cstheme="minorBidi"/>
          <w:b w:val="0"/>
          <w:noProof/>
          <w:lang w:val="de-DE" w:eastAsia="de-DE"/>
        </w:rPr>
      </w:pPr>
      <w:hyperlink w:anchor="_Toc83048681" w:history="1">
        <w:r w:rsidR="004C113B" w:rsidRPr="00B05E13">
          <w:rPr>
            <w:rStyle w:val="Hyperlink"/>
            <w:noProof/>
          </w:rPr>
          <w:t>9.5.2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_Toc83048681 \h </w:instrText>
        </w:r>
        <w:r w:rsidR="004C113B">
          <w:rPr>
            <w:noProof/>
            <w:webHidden/>
          </w:rPr>
        </w:r>
        <w:r w:rsidR="004C113B">
          <w:rPr>
            <w:noProof/>
            <w:webHidden/>
          </w:rPr>
          <w:fldChar w:fldCharType="separate"/>
        </w:r>
        <w:r w:rsidR="004C113B">
          <w:rPr>
            <w:noProof/>
            <w:webHidden/>
          </w:rPr>
          <w:t>51</w:t>
        </w:r>
        <w:r w:rsidR="004C113B">
          <w:rPr>
            <w:noProof/>
            <w:webHidden/>
          </w:rPr>
          <w:fldChar w:fldCharType="end"/>
        </w:r>
      </w:hyperlink>
    </w:p>
    <w:p w14:paraId="2DB78CA5" w14:textId="7D63BCDC" w:rsidR="004C113B" w:rsidRDefault="00192045">
      <w:pPr>
        <w:pStyle w:val="Verzeichnis3"/>
        <w:rPr>
          <w:rFonts w:asciiTheme="minorHAnsi" w:eastAsiaTheme="minorEastAsia" w:hAnsiTheme="minorHAnsi" w:cstheme="minorBidi"/>
          <w:b w:val="0"/>
          <w:noProof/>
          <w:lang w:val="de-DE" w:eastAsia="de-DE"/>
        </w:rPr>
      </w:pPr>
      <w:hyperlink w:anchor="_Toc83048682" w:history="1">
        <w:r w:rsidR="004C113B" w:rsidRPr="00B05E13">
          <w:rPr>
            <w:rStyle w:val="Hyperlink"/>
            <w:noProof/>
          </w:rPr>
          <w:t>9.5.3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i/>
            <w:noProof/>
          </w:rPr>
          <w:t>&lt;threaded_connection/&gt;</w:t>
        </w:r>
        <w:r w:rsidR="004C113B">
          <w:rPr>
            <w:noProof/>
            <w:webHidden/>
          </w:rPr>
          <w:tab/>
        </w:r>
        <w:r w:rsidR="004C113B">
          <w:rPr>
            <w:noProof/>
            <w:webHidden/>
          </w:rPr>
          <w:fldChar w:fldCharType="begin"/>
        </w:r>
        <w:r w:rsidR="004C113B">
          <w:rPr>
            <w:noProof/>
            <w:webHidden/>
          </w:rPr>
          <w:instrText xml:space="preserve"> PAGEREF _Toc83048682 \h </w:instrText>
        </w:r>
        <w:r w:rsidR="004C113B">
          <w:rPr>
            <w:noProof/>
            <w:webHidden/>
          </w:rPr>
        </w:r>
        <w:r w:rsidR="004C113B">
          <w:rPr>
            <w:noProof/>
            <w:webHidden/>
          </w:rPr>
          <w:fldChar w:fldCharType="separate"/>
        </w:r>
        <w:r w:rsidR="004C113B">
          <w:rPr>
            <w:noProof/>
            <w:webHidden/>
          </w:rPr>
          <w:t>54</w:t>
        </w:r>
        <w:r w:rsidR="004C113B">
          <w:rPr>
            <w:noProof/>
            <w:webHidden/>
          </w:rPr>
          <w:fldChar w:fldCharType="end"/>
        </w:r>
      </w:hyperlink>
    </w:p>
    <w:p w14:paraId="759B5B66" w14:textId="63D7A394" w:rsidR="004C113B" w:rsidRDefault="00192045">
      <w:pPr>
        <w:pStyle w:val="Verzeichnis3"/>
        <w:rPr>
          <w:rFonts w:asciiTheme="minorHAnsi" w:eastAsiaTheme="minorEastAsia" w:hAnsiTheme="minorHAnsi" w:cstheme="minorBidi"/>
          <w:b w:val="0"/>
          <w:noProof/>
          <w:lang w:val="de-DE" w:eastAsia="de-DE"/>
        </w:rPr>
      </w:pPr>
      <w:hyperlink w:anchor="_Toc83048683" w:history="1">
        <w:r w:rsidR="004C113B" w:rsidRPr="00B05E13">
          <w:rPr>
            <w:rStyle w:val="Hyperlink"/>
            <w:noProof/>
          </w:rPr>
          <w:t>9.5.4</w:t>
        </w:r>
        <w:r w:rsidR="004C113B">
          <w:rPr>
            <w:rFonts w:asciiTheme="minorHAnsi" w:eastAsiaTheme="minorEastAsia" w:hAnsiTheme="minorHAnsi" w:cstheme="minorBidi"/>
            <w:b w:val="0"/>
            <w:noProof/>
            <w:lang w:val="de-DE" w:eastAsia="de-DE"/>
          </w:rPr>
          <w:tab/>
        </w:r>
        <w:r w:rsidR="004C113B" w:rsidRPr="00B05E13">
          <w:rPr>
            <w:rStyle w:val="Hyperlink"/>
            <w:noProof/>
          </w:rPr>
          <w:t>Washer</w:t>
        </w:r>
        <w:r w:rsidR="004C113B">
          <w:rPr>
            <w:noProof/>
            <w:webHidden/>
          </w:rPr>
          <w:tab/>
        </w:r>
        <w:r w:rsidR="004C113B">
          <w:rPr>
            <w:noProof/>
            <w:webHidden/>
          </w:rPr>
          <w:fldChar w:fldCharType="begin"/>
        </w:r>
        <w:r w:rsidR="004C113B">
          <w:rPr>
            <w:noProof/>
            <w:webHidden/>
          </w:rPr>
          <w:instrText xml:space="preserve"> PAGEREF _Toc83048683 \h </w:instrText>
        </w:r>
        <w:r w:rsidR="004C113B">
          <w:rPr>
            <w:noProof/>
            <w:webHidden/>
          </w:rPr>
        </w:r>
        <w:r w:rsidR="004C113B">
          <w:rPr>
            <w:noProof/>
            <w:webHidden/>
          </w:rPr>
          <w:fldChar w:fldCharType="separate"/>
        </w:r>
        <w:r w:rsidR="004C113B">
          <w:rPr>
            <w:noProof/>
            <w:webHidden/>
          </w:rPr>
          <w:t>57</w:t>
        </w:r>
        <w:r w:rsidR="004C113B">
          <w:rPr>
            <w:noProof/>
            <w:webHidden/>
          </w:rPr>
          <w:fldChar w:fldCharType="end"/>
        </w:r>
      </w:hyperlink>
    </w:p>
    <w:p w14:paraId="640E4081" w14:textId="1BC1BD2B" w:rsidR="004C113B" w:rsidRDefault="00192045">
      <w:pPr>
        <w:pStyle w:val="Verzeichnis3"/>
        <w:rPr>
          <w:rFonts w:asciiTheme="minorHAnsi" w:eastAsiaTheme="minorEastAsia" w:hAnsiTheme="minorHAnsi" w:cstheme="minorBidi"/>
          <w:b w:val="0"/>
          <w:noProof/>
          <w:lang w:val="de-DE" w:eastAsia="de-DE"/>
        </w:rPr>
      </w:pPr>
      <w:hyperlink w:anchor="_Toc83048684" w:history="1">
        <w:r w:rsidR="004C113B" w:rsidRPr="00B05E13">
          <w:rPr>
            <w:rStyle w:val="Hyperlink"/>
            <w:noProof/>
          </w:rPr>
          <w:t>9.5.5</w:t>
        </w:r>
        <w:r w:rsidR="004C113B">
          <w:rPr>
            <w:rFonts w:asciiTheme="minorHAnsi" w:eastAsiaTheme="minorEastAsia" w:hAnsiTheme="minorHAnsi" w:cstheme="minorBidi"/>
            <w:b w:val="0"/>
            <w:noProof/>
            <w:lang w:val="de-DE" w:eastAsia="de-DE"/>
          </w:rPr>
          <w:tab/>
        </w:r>
        <w:r w:rsidR="004C113B" w:rsidRPr="00B05E13">
          <w:rPr>
            <w:rStyle w:val="Hyperlink"/>
            <w:noProof/>
          </w:rPr>
          <w:t>Nut</w:t>
        </w:r>
        <w:r w:rsidR="004C113B">
          <w:rPr>
            <w:noProof/>
            <w:webHidden/>
          </w:rPr>
          <w:tab/>
        </w:r>
        <w:r w:rsidR="004C113B">
          <w:rPr>
            <w:noProof/>
            <w:webHidden/>
          </w:rPr>
          <w:fldChar w:fldCharType="begin"/>
        </w:r>
        <w:r w:rsidR="004C113B">
          <w:rPr>
            <w:noProof/>
            <w:webHidden/>
          </w:rPr>
          <w:instrText xml:space="preserve"> PAGEREF _Toc83048684 \h </w:instrText>
        </w:r>
        <w:r w:rsidR="004C113B">
          <w:rPr>
            <w:noProof/>
            <w:webHidden/>
          </w:rPr>
        </w:r>
        <w:r w:rsidR="004C113B">
          <w:rPr>
            <w:noProof/>
            <w:webHidden/>
          </w:rPr>
          <w:fldChar w:fldCharType="separate"/>
        </w:r>
        <w:r w:rsidR="004C113B">
          <w:rPr>
            <w:noProof/>
            <w:webHidden/>
          </w:rPr>
          <w:t>58</w:t>
        </w:r>
        <w:r w:rsidR="004C113B">
          <w:rPr>
            <w:noProof/>
            <w:webHidden/>
          </w:rPr>
          <w:fldChar w:fldCharType="end"/>
        </w:r>
      </w:hyperlink>
    </w:p>
    <w:p w14:paraId="11CD76CC" w14:textId="251A5B04" w:rsidR="004C113B" w:rsidRDefault="00192045">
      <w:pPr>
        <w:pStyle w:val="Verzeichnis3"/>
        <w:rPr>
          <w:rFonts w:asciiTheme="minorHAnsi" w:eastAsiaTheme="minorEastAsia" w:hAnsiTheme="minorHAnsi" w:cstheme="minorBidi"/>
          <w:b w:val="0"/>
          <w:noProof/>
          <w:lang w:val="de-DE" w:eastAsia="de-DE"/>
        </w:rPr>
      </w:pPr>
      <w:hyperlink w:anchor="_Toc83048685" w:history="1">
        <w:r w:rsidR="004C113B" w:rsidRPr="00B05E13">
          <w:rPr>
            <w:rStyle w:val="Hyperlink"/>
            <w:noProof/>
          </w:rPr>
          <w:t>9.5.6</w:t>
        </w:r>
        <w:r w:rsidR="004C113B">
          <w:rPr>
            <w:rFonts w:asciiTheme="minorHAnsi" w:eastAsiaTheme="minorEastAsia" w:hAnsiTheme="minorHAnsi" w:cstheme="minorBidi"/>
            <w:b w:val="0"/>
            <w:noProof/>
            <w:lang w:val="de-DE" w:eastAsia="de-DE"/>
          </w:rPr>
          <w:tab/>
        </w:r>
        <w:r w:rsidR="004C113B" w:rsidRPr="00B05E13">
          <w:rPr>
            <w:rStyle w:val="Hyperlink"/>
            <w:noProof/>
          </w:rPr>
          <w:t>Bolt</w:t>
        </w:r>
        <w:r w:rsidR="004C113B">
          <w:rPr>
            <w:noProof/>
            <w:webHidden/>
          </w:rPr>
          <w:tab/>
        </w:r>
        <w:r w:rsidR="004C113B">
          <w:rPr>
            <w:noProof/>
            <w:webHidden/>
          </w:rPr>
          <w:fldChar w:fldCharType="begin"/>
        </w:r>
        <w:r w:rsidR="004C113B">
          <w:rPr>
            <w:noProof/>
            <w:webHidden/>
          </w:rPr>
          <w:instrText xml:space="preserve"> PAGEREF _Toc83048685 \h </w:instrText>
        </w:r>
        <w:r w:rsidR="004C113B">
          <w:rPr>
            <w:noProof/>
            <w:webHidden/>
          </w:rPr>
        </w:r>
        <w:r w:rsidR="004C113B">
          <w:rPr>
            <w:noProof/>
            <w:webHidden/>
          </w:rPr>
          <w:fldChar w:fldCharType="separate"/>
        </w:r>
        <w:r w:rsidR="004C113B">
          <w:rPr>
            <w:noProof/>
            <w:webHidden/>
          </w:rPr>
          <w:t>59</w:t>
        </w:r>
        <w:r w:rsidR="004C113B">
          <w:rPr>
            <w:noProof/>
            <w:webHidden/>
          </w:rPr>
          <w:fldChar w:fldCharType="end"/>
        </w:r>
      </w:hyperlink>
    </w:p>
    <w:p w14:paraId="12533319" w14:textId="549D3C0E" w:rsidR="004C113B" w:rsidRDefault="00192045">
      <w:pPr>
        <w:pStyle w:val="Verzeichnis3"/>
        <w:rPr>
          <w:rFonts w:asciiTheme="minorHAnsi" w:eastAsiaTheme="minorEastAsia" w:hAnsiTheme="minorHAnsi" w:cstheme="minorBidi"/>
          <w:b w:val="0"/>
          <w:noProof/>
          <w:lang w:val="de-DE" w:eastAsia="de-DE"/>
        </w:rPr>
      </w:pPr>
      <w:hyperlink w:anchor="_Toc83048686" w:history="1">
        <w:r w:rsidR="004C113B" w:rsidRPr="00B05E13">
          <w:rPr>
            <w:rStyle w:val="Hyperlink"/>
            <w:noProof/>
          </w:rPr>
          <w:t>9.5.7</w:t>
        </w:r>
        <w:r w:rsidR="004C113B">
          <w:rPr>
            <w:rFonts w:asciiTheme="minorHAnsi" w:eastAsiaTheme="minorEastAsia" w:hAnsiTheme="minorHAnsi" w:cstheme="minorBidi"/>
            <w:b w:val="0"/>
            <w:noProof/>
            <w:lang w:val="de-DE" w:eastAsia="de-DE"/>
          </w:rPr>
          <w:tab/>
        </w:r>
        <w:r w:rsidR="004C113B" w:rsidRPr="00B05E13">
          <w:rPr>
            <w:rStyle w:val="Hyperlink"/>
            <w:noProof/>
          </w:rPr>
          <w:t>Screw</w:t>
        </w:r>
        <w:r w:rsidR="004C113B">
          <w:rPr>
            <w:noProof/>
            <w:webHidden/>
          </w:rPr>
          <w:tab/>
        </w:r>
        <w:r w:rsidR="004C113B">
          <w:rPr>
            <w:noProof/>
            <w:webHidden/>
          </w:rPr>
          <w:fldChar w:fldCharType="begin"/>
        </w:r>
        <w:r w:rsidR="004C113B">
          <w:rPr>
            <w:noProof/>
            <w:webHidden/>
          </w:rPr>
          <w:instrText xml:space="preserve"> PAGEREF _Toc83048686 \h </w:instrText>
        </w:r>
        <w:r w:rsidR="004C113B">
          <w:rPr>
            <w:noProof/>
            <w:webHidden/>
          </w:rPr>
        </w:r>
        <w:r w:rsidR="004C113B">
          <w:rPr>
            <w:noProof/>
            <w:webHidden/>
          </w:rPr>
          <w:fldChar w:fldCharType="separate"/>
        </w:r>
        <w:r w:rsidR="004C113B">
          <w:rPr>
            <w:noProof/>
            <w:webHidden/>
          </w:rPr>
          <w:t>64</w:t>
        </w:r>
        <w:r w:rsidR="004C113B">
          <w:rPr>
            <w:noProof/>
            <w:webHidden/>
          </w:rPr>
          <w:fldChar w:fldCharType="end"/>
        </w:r>
      </w:hyperlink>
    </w:p>
    <w:p w14:paraId="1CDC0865" w14:textId="799FAA77" w:rsidR="004C113B" w:rsidRDefault="00192045">
      <w:pPr>
        <w:pStyle w:val="Verzeichnis2"/>
        <w:rPr>
          <w:rFonts w:asciiTheme="minorHAnsi" w:eastAsiaTheme="minorEastAsia" w:hAnsiTheme="minorHAnsi" w:cstheme="minorBidi"/>
          <w:b w:val="0"/>
          <w:noProof/>
          <w:lang w:val="de-DE" w:eastAsia="de-DE"/>
        </w:rPr>
      </w:pPr>
      <w:hyperlink w:anchor="_Toc83048687" w:history="1">
        <w:r w:rsidR="004C113B" w:rsidRPr="00B05E13">
          <w:rPr>
            <w:rStyle w:val="Hyperlink"/>
            <w:noProof/>
          </w:rPr>
          <w:t>9.6</w:t>
        </w:r>
        <w:r w:rsidR="004C113B">
          <w:rPr>
            <w:rFonts w:asciiTheme="minorHAnsi" w:eastAsiaTheme="minorEastAsia" w:hAnsiTheme="minorHAnsi" w:cstheme="minorBidi"/>
            <w:b w:val="0"/>
            <w:noProof/>
            <w:lang w:val="de-DE" w:eastAsia="de-DE"/>
          </w:rPr>
          <w:tab/>
        </w:r>
        <w:r w:rsidR="004C113B" w:rsidRPr="00B05E13">
          <w:rPr>
            <w:rStyle w:val="Hyperlink"/>
            <w:noProof/>
          </w:rPr>
          <w:t>Gum Drops</w:t>
        </w:r>
        <w:r w:rsidR="004C113B">
          <w:rPr>
            <w:noProof/>
            <w:webHidden/>
          </w:rPr>
          <w:tab/>
        </w:r>
        <w:r w:rsidR="004C113B">
          <w:rPr>
            <w:noProof/>
            <w:webHidden/>
          </w:rPr>
          <w:fldChar w:fldCharType="begin"/>
        </w:r>
        <w:r w:rsidR="004C113B">
          <w:rPr>
            <w:noProof/>
            <w:webHidden/>
          </w:rPr>
          <w:instrText xml:space="preserve"> PAGEREF _Toc83048687 \h </w:instrText>
        </w:r>
        <w:r w:rsidR="004C113B">
          <w:rPr>
            <w:noProof/>
            <w:webHidden/>
          </w:rPr>
        </w:r>
        <w:r w:rsidR="004C113B">
          <w:rPr>
            <w:noProof/>
            <w:webHidden/>
          </w:rPr>
          <w:fldChar w:fldCharType="separate"/>
        </w:r>
        <w:r w:rsidR="004C113B">
          <w:rPr>
            <w:noProof/>
            <w:webHidden/>
          </w:rPr>
          <w:t>67</w:t>
        </w:r>
        <w:r w:rsidR="004C113B">
          <w:rPr>
            <w:noProof/>
            <w:webHidden/>
          </w:rPr>
          <w:fldChar w:fldCharType="end"/>
        </w:r>
      </w:hyperlink>
    </w:p>
    <w:p w14:paraId="403ADB04" w14:textId="599618C8" w:rsidR="004C113B" w:rsidRDefault="00192045">
      <w:pPr>
        <w:pStyle w:val="Verzeichnis2"/>
        <w:rPr>
          <w:rFonts w:asciiTheme="minorHAnsi" w:eastAsiaTheme="minorEastAsia" w:hAnsiTheme="minorHAnsi" w:cstheme="minorBidi"/>
          <w:b w:val="0"/>
          <w:noProof/>
          <w:lang w:val="de-DE" w:eastAsia="de-DE"/>
        </w:rPr>
      </w:pPr>
      <w:hyperlink w:anchor="_Toc83048688" w:history="1">
        <w:r w:rsidR="004C113B" w:rsidRPr="00B05E13">
          <w:rPr>
            <w:rStyle w:val="Hyperlink"/>
            <w:noProof/>
          </w:rPr>
          <w:t>9.7</w:t>
        </w:r>
        <w:r w:rsidR="004C113B">
          <w:rPr>
            <w:rFonts w:asciiTheme="minorHAnsi" w:eastAsiaTheme="minorEastAsia" w:hAnsiTheme="minorHAnsi" w:cstheme="minorBidi"/>
            <w:b w:val="0"/>
            <w:noProof/>
            <w:lang w:val="de-DE" w:eastAsia="de-DE"/>
          </w:rPr>
          <w:tab/>
        </w:r>
        <w:r w:rsidR="004C113B" w:rsidRPr="00B05E13">
          <w:rPr>
            <w:rStyle w:val="Hyperlink"/>
            <w:noProof/>
          </w:rPr>
          <w:t>Clinches</w:t>
        </w:r>
        <w:r w:rsidR="004C113B">
          <w:rPr>
            <w:noProof/>
            <w:webHidden/>
          </w:rPr>
          <w:tab/>
        </w:r>
        <w:r w:rsidR="004C113B">
          <w:rPr>
            <w:noProof/>
            <w:webHidden/>
          </w:rPr>
          <w:fldChar w:fldCharType="begin"/>
        </w:r>
        <w:r w:rsidR="004C113B">
          <w:rPr>
            <w:noProof/>
            <w:webHidden/>
          </w:rPr>
          <w:instrText xml:space="preserve"> PAGEREF _Toc83048688 \h </w:instrText>
        </w:r>
        <w:r w:rsidR="004C113B">
          <w:rPr>
            <w:noProof/>
            <w:webHidden/>
          </w:rPr>
        </w:r>
        <w:r w:rsidR="004C113B">
          <w:rPr>
            <w:noProof/>
            <w:webHidden/>
          </w:rPr>
          <w:fldChar w:fldCharType="separate"/>
        </w:r>
        <w:r w:rsidR="004C113B">
          <w:rPr>
            <w:noProof/>
            <w:webHidden/>
          </w:rPr>
          <w:t>68</w:t>
        </w:r>
        <w:r w:rsidR="004C113B">
          <w:rPr>
            <w:noProof/>
            <w:webHidden/>
          </w:rPr>
          <w:fldChar w:fldCharType="end"/>
        </w:r>
      </w:hyperlink>
    </w:p>
    <w:p w14:paraId="2CF0F781" w14:textId="21759237" w:rsidR="004C113B" w:rsidRDefault="00192045">
      <w:pPr>
        <w:pStyle w:val="Verzeichnis2"/>
        <w:rPr>
          <w:rFonts w:asciiTheme="minorHAnsi" w:eastAsiaTheme="minorEastAsia" w:hAnsiTheme="minorHAnsi" w:cstheme="minorBidi"/>
          <w:b w:val="0"/>
          <w:noProof/>
          <w:lang w:val="de-DE" w:eastAsia="de-DE"/>
        </w:rPr>
      </w:pPr>
      <w:hyperlink w:anchor="_Toc83048689" w:history="1">
        <w:r w:rsidR="004C113B" w:rsidRPr="00B05E13">
          <w:rPr>
            <w:rStyle w:val="Hyperlink"/>
            <w:noProof/>
          </w:rPr>
          <w:t>9.8</w:t>
        </w:r>
        <w:r w:rsidR="004C113B">
          <w:rPr>
            <w:rFonts w:asciiTheme="minorHAnsi" w:eastAsiaTheme="minorEastAsia" w:hAnsiTheme="minorHAnsi" w:cstheme="minorBidi"/>
            <w:b w:val="0"/>
            <w:noProof/>
            <w:lang w:val="de-DE" w:eastAsia="de-DE"/>
          </w:rPr>
          <w:tab/>
        </w:r>
        <w:r w:rsidR="004C113B" w:rsidRPr="00B05E13">
          <w:rPr>
            <w:rStyle w:val="Hyperlink"/>
            <w:noProof/>
          </w:rPr>
          <w:t>Heat Stakes / Thermal Stakes</w:t>
        </w:r>
        <w:r w:rsidR="004C113B">
          <w:rPr>
            <w:noProof/>
            <w:webHidden/>
          </w:rPr>
          <w:tab/>
        </w:r>
        <w:r w:rsidR="004C113B">
          <w:rPr>
            <w:noProof/>
            <w:webHidden/>
          </w:rPr>
          <w:fldChar w:fldCharType="begin"/>
        </w:r>
        <w:r w:rsidR="004C113B">
          <w:rPr>
            <w:noProof/>
            <w:webHidden/>
          </w:rPr>
          <w:instrText xml:space="preserve"> PAGEREF _Toc83048689 \h </w:instrText>
        </w:r>
        <w:r w:rsidR="004C113B">
          <w:rPr>
            <w:noProof/>
            <w:webHidden/>
          </w:rPr>
        </w:r>
        <w:r w:rsidR="004C113B">
          <w:rPr>
            <w:noProof/>
            <w:webHidden/>
          </w:rPr>
          <w:fldChar w:fldCharType="separate"/>
        </w:r>
        <w:r w:rsidR="004C113B">
          <w:rPr>
            <w:noProof/>
            <w:webHidden/>
          </w:rPr>
          <w:t>71</w:t>
        </w:r>
        <w:r w:rsidR="004C113B">
          <w:rPr>
            <w:noProof/>
            <w:webHidden/>
          </w:rPr>
          <w:fldChar w:fldCharType="end"/>
        </w:r>
      </w:hyperlink>
    </w:p>
    <w:p w14:paraId="3353DB8B" w14:textId="7F5052CD" w:rsidR="004C113B" w:rsidRDefault="00192045">
      <w:pPr>
        <w:pStyle w:val="Verzeichnis2"/>
        <w:rPr>
          <w:rFonts w:asciiTheme="minorHAnsi" w:eastAsiaTheme="minorEastAsia" w:hAnsiTheme="minorHAnsi" w:cstheme="minorBidi"/>
          <w:b w:val="0"/>
          <w:noProof/>
          <w:lang w:val="de-DE" w:eastAsia="de-DE"/>
        </w:rPr>
      </w:pPr>
      <w:hyperlink w:anchor="_Toc83048690" w:history="1">
        <w:r w:rsidR="004C113B" w:rsidRPr="00B05E13">
          <w:rPr>
            <w:rStyle w:val="Hyperlink"/>
            <w:noProof/>
          </w:rPr>
          <w:t>9.9</w:t>
        </w:r>
        <w:r w:rsidR="004C113B">
          <w:rPr>
            <w:rFonts w:asciiTheme="minorHAnsi" w:eastAsiaTheme="minorEastAsia" w:hAnsiTheme="minorHAnsi" w:cstheme="minorBidi"/>
            <w:b w:val="0"/>
            <w:noProof/>
            <w:lang w:val="de-DE" w:eastAsia="de-DE"/>
          </w:rPr>
          <w:tab/>
        </w:r>
        <w:r w:rsidR="004C113B" w:rsidRPr="00B05E13">
          <w:rPr>
            <w:rStyle w:val="Hyperlink"/>
            <w:noProof/>
          </w:rPr>
          <w:t>Clips/Snap Joints</w:t>
        </w:r>
        <w:r w:rsidR="004C113B">
          <w:rPr>
            <w:noProof/>
            <w:webHidden/>
          </w:rPr>
          <w:tab/>
        </w:r>
        <w:r w:rsidR="004C113B">
          <w:rPr>
            <w:noProof/>
            <w:webHidden/>
          </w:rPr>
          <w:fldChar w:fldCharType="begin"/>
        </w:r>
        <w:r w:rsidR="004C113B">
          <w:rPr>
            <w:noProof/>
            <w:webHidden/>
          </w:rPr>
          <w:instrText xml:space="preserve"> PAGEREF _Toc83048690 \h </w:instrText>
        </w:r>
        <w:r w:rsidR="004C113B">
          <w:rPr>
            <w:noProof/>
            <w:webHidden/>
          </w:rPr>
        </w:r>
        <w:r w:rsidR="004C113B">
          <w:rPr>
            <w:noProof/>
            <w:webHidden/>
          </w:rPr>
          <w:fldChar w:fldCharType="separate"/>
        </w:r>
        <w:r w:rsidR="004C113B">
          <w:rPr>
            <w:noProof/>
            <w:webHidden/>
          </w:rPr>
          <w:t>73</w:t>
        </w:r>
        <w:r w:rsidR="004C113B">
          <w:rPr>
            <w:noProof/>
            <w:webHidden/>
          </w:rPr>
          <w:fldChar w:fldCharType="end"/>
        </w:r>
      </w:hyperlink>
    </w:p>
    <w:p w14:paraId="331A2882" w14:textId="6DF278C6" w:rsidR="004C113B" w:rsidRDefault="00192045">
      <w:pPr>
        <w:pStyle w:val="Verzeichnis2"/>
        <w:rPr>
          <w:rFonts w:asciiTheme="minorHAnsi" w:eastAsiaTheme="minorEastAsia" w:hAnsiTheme="minorHAnsi" w:cstheme="minorBidi"/>
          <w:b w:val="0"/>
          <w:noProof/>
          <w:lang w:val="de-DE" w:eastAsia="de-DE"/>
        </w:rPr>
      </w:pPr>
      <w:hyperlink w:anchor="_Toc83048691" w:history="1">
        <w:r w:rsidR="004C113B" w:rsidRPr="00B05E13">
          <w:rPr>
            <w:rStyle w:val="Hyperlink"/>
            <w:noProof/>
          </w:rPr>
          <w:t>9.10</w:t>
        </w:r>
        <w:r w:rsidR="004C113B">
          <w:rPr>
            <w:rFonts w:asciiTheme="minorHAnsi" w:eastAsiaTheme="minorEastAsia" w:hAnsiTheme="minorHAnsi" w:cstheme="minorBidi"/>
            <w:b w:val="0"/>
            <w:noProof/>
            <w:lang w:val="de-DE" w:eastAsia="de-DE"/>
          </w:rPr>
          <w:tab/>
        </w:r>
        <w:r w:rsidR="004C113B" w:rsidRPr="00B05E13">
          <w:rPr>
            <w:rStyle w:val="Hyperlink"/>
            <w:noProof/>
          </w:rPr>
          <w:t>Nails</w:t>
        </w:r>
        <w:r w:rsidR="004C113B">
          <w:rPr>
            <w:noProof/>
            <w:webHidden/>
          </w:rPr>
          <w:tab/>
        </w:r>
        <w:r w:rsidR="004C113B">
          <w:rPr>
            <w:noProof/>
            <w:webHidden/>
          </w:rPr>
          <w:fldChar w:fldCharType="begin"/>
        </w:r>
        <w:r w:rsidR="004C113B">
          <w:rPr>
            <w:noProof/>
            <w:webHidden/>
          </w:rPr>
          <w:instrText xml:space="preserve"> PAGEREF _Toc83048691 \h </w:instrText>
        </w:r>
        <w:r w:rsidR="004C113B">
          <w:rPr>
            <w:noProof/>
            <w:webHidden/>
          </w:rPr>
        </w:r>
        <w:r w:rsidR="004C113B">
          <w:rPr>
            <w:noProof/>
            <w:webHidden/>
          </w:rPr>
          <w:fldChar w:fldCharType="separate"/>
        </w:r>
        <w:r w:rsidR="004C113B">
          <w:rPr>
            <w:noProof/>
            <w:webHidden/>
          </w:rPr>
          <w:t>76</w:t>
        </w:r>
        <w:r w:rsidR="004C113B">
          <w:rPr>
            <w:noProof/>
            <w:webHidden/>
          </w:rPr>
          <w:fldChar w:fldCharType="end"/>
        </w:r>
      </w:hyperlink>
    </w:p>
    <w:p w14:paraId="0D90C1DF" w14:textId="7ECB41A9" w:rsidR="004C113B" w:rsidRDefault="00192045">
      <w:pPr>
        <w:pStyle w:val="Verzeichnis2"/>
        <w:rPr>
          <w:rFonts w:asciiTheme="minorHAnsi" w:eastAsiaTheme="minorEastAsia" w:hAnsiTheme="minorHAnsi" w:cstheme="minorBidi"/>
          <w:b w:val="0"/>
          <w:noProof/>
          <w:lang w:val="de-DE" w:eastAsia="de-DE"/>
        </w:rPr>
      </w:pPr>
      <w:hyperlink w:anchor="_Toc83048692"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Rotation Joints</w:t>
        </w:r>
        <w:r w:rsidR="004C113B">
          <w:rPr>
            <w:noProof/>
            <w:webHidden/>
          </w:rPr>
          <w:tab/>
        </w:r>
        <w:r w:rsidR="004C113B">
          <w:rPr>
            <w:noProof/>
            <w:webHidden/>
          </w:rPr>
          <w:fldChar w:fldCharType="begin"/>
        </w:r>
        <w:r w:rsidR="004C113B">
          <w:rPr>
            <w:noProof/>
            <w:webHidden/>
          </w:rPr>
          <w:instrText xml:space="preserve"> PAGEREF _Toc83048692 \h </w:instrText>
        </w:r>
        <w:r w:rsidR="004C113B">
          <w:rPr>
            <w:noProof/>
            <w:webHidden/>
          </w:rPr>
        </w:r>
        <w:r w:rsidR="004C113B">
          <w:rPr>
            <w:noProof/>
            <w:webHidden/>
          </w:rPr>
          <w:fldChar w:fldCharType="separate"/>
        </w:r>
        <w:r w:rsidR="004C113B">
          <w:rPr>
            <w:noProof/>
            <w:webHidden/>
          </w:rPr>
          <w:t>79</w:t>
        </w:r>
        <w:r w:rsidR="004C113B">
          <w:rPr>
            <w:noProof/>
            <w:webHidden/>
          </w:rPr>
          <w:fldChar w:fldCharType="end"/>
        </w:r>
      </w:hyperlink>
    </w:p>
    <w:p w14:paraId="056A35CC" w14:textId="3103E758" w:rsidR="004C113B" w:rsidRDefault="00192045">
      <w:pPr>
        <w:pStyle w:val="Verzeichnis3"/>
        <w:rPr>
          <w:rFonts w:asciiTheme="minorHAnsi" w:eastAsiaTheme="minorEastAsia" w:hAnsiTheme="minorHAnsi" w:cstheme="minorBidi"/>
          <w:b w:val="0"/>
          <w:noProof/>
          <w:lang w:val="de-DE" w:eastAsia="de-DE"/>
        </w:rPr>
      </w:pPr>
      <w:hyperlink w:anchor="_Toc83048693" w:history="1">
        <w:r w:rsidR="004C113B" w:rsidRPr="00B05E13">
          <w:rPr>
            <w:rStyle w:val="Hyperlink"/>
            <w:noProof/>
          </w:rPr>
          <w:t>9.11.1</w:t>
        </w:r>
        <w:r w:rsidR="004C113B">
          <w:rPr>
            <w:rFonts w:asciiTheme="minorHAnsi" w:eastAsiaTheme="minorEastAsia" w:hAnsiTheme="minorHAnsi" w:cstheme="minorBidi"/>
            <w:b w:val="0"/>
            <w:noProof/>
            <w:lang w:val="de-DE" w:eastAsia="de-DE"/>
          </w:rPr>
          <w:tab/>
        </w:r>
        <w:r w:rsidR="004C113B" w:rsidRPr="00B05E13">
          <w:rPr>
            <w:rStyle w:val="Hyperlink"/>
            <w:noProof/>
          </w:rPr>
          <w:t>ROTAV</w:t>
        </w:r>
        <w:r w:rsidR="004C113B">
          <w:rPr>
            <w:noProof/>
            <w:webHidden/>
          </w:rPr>
          <w:tab/>
        </w:r>
        <w:r w:rsidR="004C113B">
          <w:rPr>
            <w:noProof/>
            <w:webHidden/>
          </w:rPr>
          <w:fldChar w:fldCharType="begin"/>
        </w:r>
        <w:r w:rsidR="004C113B">
          <w:rPr>
            <w:noProof/>
            <w:webHidden/>
          </w:rPr>
          <w:instrText xml:space="preserve"> PAGEREF _Toc83048693 \h </w:instrText>
        </w:r>
        <w:r w:rsidR="004C113B">
          <w:rPr>
            <w:noProof/>
            <w:webHidden/>
          </w:rPr>
        </w:r>
        <w:r w:rsidR="004C113B">
          <w:rPr>
            <w:noProof/>
            <w:webHidden/>
          </w:rPr>
          <w:fldChar w:fldCharType="separate"/>
        </w:r>
        <w:r w:rsidR="004C113B">
          <w:rPr>
            <w:noProof/>
            <w:webHidden/>
          </w:rPr>
          <w:t>80</w:t>
        </w:r>
        <w:r w:rsidR="004C113B">
          <w:rPr>
            <w:noProof/>
            <w:webHidden/>
          </w:rPr>
          <w:fldChar w:fldCharType="end"/>
        </w:r>
      </w:hyperlink>
    </w:p>
    <w:p w14:paraId="569E85E9" w14:textId="7217FF30" w:rsidR="004C113B" w:rsidRDefault="00192045">
      <w:pPr>
        <w:pStyle w:val="Verzeichnis1"/>
        <w:rPr>
          <w:rFonts w:asciiTheme="minorHAnsi" w:eastAsiaTheme="minorEastAsia" w:hAnsiTheme="minorHAnsi" w:cstheme="minorBidi"/>
          <w:b w:val="0"/>
          <w:noProof/>
          <w:lang w:val="de-DE" w:eastAsia="de-DE"/>
        </w:rPr>
      </w:pPr>
      <w:hyperlink w:anchor="_Toc83048694" w:history="1">
        <w:r w:rsidR="004C113B" w:rsidRPr="00B05E13">
          <w:rPr>
            <w:rStyle w:val="Hyperlink"/>
            <w:noProof/>
          </w:rPr>
          <w:t>10</w:t>
        </w:r>
        <w:r w:rsidR="004C113B">
          <w:rPr>
            <w:rFonts w:asciiTheme="minorHAnsi" w:eastAsiaTheme="minorEastAsia" w:hAnsiTheme="minorHAnsi" w:cstheme="minorBidi"/>
            <w:b w:val="0"/>
            <w:noProof/>
            <w:lang w:val="de-DE" w:eastAsia="de-DE"/>
          </w:rPr>
          <w:tab/>
        </w:r>
        <w:r w:rsidR="004C113B" w:rsidRPr="00B05E13">
          <w:rPr>
            <w:rStyle w:val="Hyperlink"/>
            <w:noProof/>
          </w:rPr>
          <w:t>1D connections</w:t>
        </w:r>
        <w:r w:rsidR="004C113B">
          <w:rPr>
            <w:noProof/>
            <w:webHidden/>
          </w:rPr>
          <w:tab/>
        </w:r>
        <w:r w:rsidR="004C113B">
          <w:rPr>
            <w:noProof/>
            <w:webHidden/>
          </w:rPr>
          <w:fldChar w:fldCharType="begin"/>
        </w:r>
        <w:r w:rsidR="004C113B">
          <w:rPr>
            <w:noProof/>
            <w:webHidden/>
          </w:rPr>
          <w:instrText xml:space="preserve"> PAGEREF _Toc83048694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A841B55" w14:textId="49CF860E" w:rsidR="004C113B" w:rsidRDefault="00192045">
      <w:pPr>
        <w:pStyle w:val="Verzeichnis2"/>
        <w:rPr>
          <w:rFonts w:asciiTheme="minorHAnsi" w:eastAsiaTheme="minorEastAsia" w:hAnsiTheme="minorHAnsi" w:cstheme="minorBidi"/>
          <w:b w:val="0"/>
          <w:noProof/>
          <w:lang w:val="de-DE" w:eastAsia="de-DE"/>
        </w:rPr>
      </w:pPr>
      <w:hyperlink w:anchor="_Toc83048695" w:history="1">
        <w:r w:rsidR="004C113B" w:rsidRPr="00B05E13">
          <w:rPr>
            <w:rStyle w:val="Hyperlink"/>
            <w:noProof/>
          </w:rPr>
          <w:t>10.1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_Toc83048695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59193DA1" w14:textId="1109D5C1" w:rsidR="004C113B" w:rsidRDefault="00192045">
      <w:pPr>
        <w:pStyle w:val="Verzeichnis3"/>
        <w:rPr>
          <w:rFonts w:asciiTheme="minorHAnsi" w:eastAsiaTheme="minorEastAsia" w:hAnsiTheme="minorHAnsi" w:cstheme="minorBidi"/>
          <w:b w:val="0"/>
          <w:noProof/>
          <w:lang w:val="de-DE" w:eastAsia="de-DE"/>
        </w:rPr>
      </w:pPr>
      <w:hyperlink w:anchor="_Toc83048696" w:history="1">
        <w:r w:rsidR="004C113B" w:rsidRPr="00B05E13">
          <w:rPr>
            <w:rStyle w:val="Hyperlink"/>
            <w:noProof/>
          </w:rPr>
          <w:t>10.1.1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_Toc83048696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385E3AB5" w14:textId="622231FB" w:rsidR="004C113B" w:rsidRDefault="00192045">
      <w:pPr>
        <w:pStyle w:val="Verzeichnis3"/>
        <w:rPr>
          <w:rFonts w:asciiTheme="minorHAnsi" w:eastAsiaTheme="minorEastAsia" w:hAnsiTheme="minorHAnsi" w:cstheme="minorBidi"/>
          <w:b w:val="0"/>
          <w:noProof/>
          <w:lang w:val="de-DE" w:eastAsia="de-DE"/>
        </w:rPr>
      </w:pPr>
      <w:hyperlink w:anchor="_Toc83048697" w:history="1">
        <w:r w:rsidR="004C113B" w:rsidRPr="00B05E13">
          <w:rPr>
            <w:rStyle w:val="Hyperlink"/>
            <w:noProof/>
          </w:rPr>
          <w:t>10.1.2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_Toc83048697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1FEF6D7" w14:textId="0B968B61" w:rsidR="004C113B" w:rsidRDefault="00192045">
      <w:pPr>
        <w:pStyle w:val="Verzeichnis3"/>
        <w:rPr>
          <w:rFonts w:asciiTheme="minorHAnsi" w:eastAsiaTheme="minorEastAsia" w:hAnsiTheme="minorHAnsi" w:cstheme="minorBidi"/>
          <w:b w:val="0"/>
          <w:noProof/>
          <w:lang w:val="de-DE" w:eastAsia="de-DE"/>
        </w:rPr>
      </w:pPr>
      <w:hyperlink w:anchor="_Toc83048698" w:history="1">
        <w:r w:rsidR="004C113B" w:rsidRPr="00B05E13">
          <w:rPr>
            <w:rStyle w:val="Hyperlink"/>
            <w:noProof/>
          </w:rPr>
          <w:t>10.1.3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_Toc83048698 \h </w:instrText>
        </w:r>
        <w:r w:rsidR="004C113B">
          <w:rPr>
            <w:noProof/>
            <w:webHidden/>
          </w:rPr>
        </w:r>
        <w:r w:rsidR="004C113B">
          <w:rPr>
            <w:noProof/>
            <w:webHidden/>
          </w:rPr>
          <w:fldChar w:fldCharType="separate"/>
        </w:r>
        <w:r w:rsidR="004C113B">
          <w:rPr>
            <w:noProof/>
            <w:webHidden/>
          </w:rPr>
          <w:t>88</w:t>
        </w:r>
        <w:r w:rsidR="004C113B">
          <w:rPr>
            <w:noProof/>
            <w:webHidden/>
          </w:rPr>
          <w:fldChar w:fldCharType="end"/>
        </w:r>
      </w:hyperlink>
    </w:p>
    <w:p w14:paraId="7D505BB6" w14:textId="21D6405E" w:rsidR="004C113B" w:rsidRDefault="00192045">
      <w:pPr>
        <w:pStyle w:val="Verzeichnis2"/>
        <w:rPr>
          <w:rFonts w:asciiTheme="minorHAnsi" w:eastAsiaTheme="minorEastAsia" w:hAnsiTheme="minorHAnsi" w:cstheme="minorBidi"/>
          <w:b w:val="0"/>
          <w:noProof/>
          <w:lang w:val="de-DE" w:eastAsia="de-DE"/>
        </w:rPr>
      </w:pPr>
      <w:hyperlink w:anchor="_Toc83048699" w:history="1">
        <w:r w:rsidR="004C113B" w:rsidRPr="00B05E13">
          <w:rPr>
            <w:rStyle w:val="Hyperlink"/>
            <w:noProof/>
          </w:rPr>
          <w:t>10.2</w:t>
        </w:r>
        <w:r w:rsidR="004C113B">
          <w:rPr>
            <w:rFonts w:asciiTheme="minorHAnsi" w:eastAsiaTheme="minorEastAsia" w:hAnsiTheme="minorHAnsi" w:cstheme="minorBidi"/>
            <w:b w:val="0"/>
            <w:noProof/>
            <w:lang w:val="de-DE" w:eastAsia="de-DE"/>
          </w:rPr>
          <w:tab/>
        </w:r>
        <w:r w:rsidR="004C113B" w:rsidRPr="00B05E13">
          <w:rPr>
            <w:rStyle w:val="Hyperlink"/>
            <w:noProof/>
          </w:rPr>
          <w:t>Seam Welds</w:t>
        </w:r>
        <w:r w:rsidR="004C113B">
          <w:rPr>
            <w:noProof/>
            <w:webHidden/>
          </w:rPr>
          <w:tab/>
        </w:r>
        <w:r w:rsidR="004C113B">
          <w:rPr>
            <w:noProof/>
            <w:webHidden/>
          </w:rPr>
          <w:fldChar w:fldCharType="begin"/>
        </w:r>
        <w:r w:rsidR="004C113B">
          <w:rPr>
            <w:noProof/>
            <w:webHidden/>
          </w:rPr>
          <w:instrText xml:space="preserve"> PAGEREF _Toc83048699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EDB4B82" w14:textId="5E737668" w:rsidR="004C113B" w:rsidRDefault="00192045">
      <w:pPr>
        <w:pStyle w:val="Verzeichnis3"/>
        <w:rPr>
          <w:rFonts w:asciiTheme="minorHAnsi" w:eastAsiaTheme="minorEastAsia" w:hAnsiTheme="minorHAnsi" w:cstheme="minorBidi"/>
          <w:b w:val="0"/>
          <w:noProof/>
          <w:lang w:val="de-DE" w:eastAsia="de-DE"/>
        </w:rPr>
      </w:pPr>
      <w:hyperlink w:anchor="_Toc83048700" w:history="1">
        <w:r w:rsidR="004C113B" w:rsidRPr="00B05E13">
          <w:rPr>
            <w:rStyle w:val="Hyperlink"/>
            <w:noProof/>
          </w:rPr>
          <w:t>10.2.1</w:t>
        </w:r>
        <w:r w:rsidR="004C113B">
          <w:rPr>
            <w:rFonts w:asciiTheme="minorHAnsi" w:eastAsiaTheme="minorEastAsia" w:hAnsiTheme="minorHAnsi" w:cstheme="minorBidi"/>
            <w:b w:val="0"/>
            <w:noProof/>
            <w:lang w:val="de-DE" w:eastAsia="de-DE"/>
          </w:rPr>
          <w:tab/>
        </w:r>
        <w:r w:rsidR="004C113B" w:rsidRPr="00B05E13">
          <w:rPr>
            <w:rStyle w:val="Hyperlink"/>
            <w:noProof/>
          </w:rPr>
          <w:t>Description and Modeling Parameters</w:t>
        </w:r>
        <w:r w:rsidR="004C113B">
          <w:rPr>
            <w:noProof/>
            <w:webHidden/>
          </w:rPr>
          <w:tab/>
        </w:r>
        <w:r w:rsidR="004C113B">
          <w:rPr>
            <w:noProof/>
            <w:webHidden/>
          </w:rPr>
          <w:fldChar w:fldCharType="begin"/>
        </w:r>
        <w:r w:rsidR="004C113B">
          <w:rPr>
            <w:noProof/>
            <w:webHidden/>
          </w:rPr>
          <w:instrText xml:space="preserve"> PAGEREF _Toc83048700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DEC6D68" w14:textId="65A592CE" w:rsidR="004C113B" w:rsidRDefault="00192045">
      <w:pPr>
        <w:pStyle w:val="Verzeichnis3"/>
        <w:rPr>
          <w:rFonts w:asciiTheme="minorHAnsi" w:eastAsiaTheme="minorEastAsia" w:hAnsiTheme="minorHAnsi" w:cstheme="minorBidi"/>
          <w:b w:val="0"/>
          <w:noProof/>
          <w:lang w:val="de-DE" w:eastAsia="de-DE"/>
        </w:rPr>
      </w:pPr>
      <w:hyperlink w:anchor="_Toc83048701" w:history="1">
        <w:r w:rsidR="004C113B" w:rsidRPr="00B05E13">
          <w:rPr>
            <w:rStyle w:val="Hyperlink"/>
            <w:noProof/>
          </w:rPr>
          <w:t>10.2.2</w:t>
        </w:r>
        <w:r w:rsidR="004C113B">
          <w:rPr>
            <w:rFonts w:asciiTheme="minorHAnsi" w:eastAsiaTheme="minorEastAsia" w:hAnsiTheme="minorHAnsi" w:cstheme="minorBidi"/>
            <w:b w:val="0"/>
            <w:noProof/>
            <w:lang w:val="de-DE" w:eastAsia="de-DE"/>
          </w:rPr>
          <w:tab/>
        </w:r>
        <w:r w:rsidR="004C113B" w:rsidRPr="00B05E13">
          <w:rPr>
            <w:rStyle w:val="Hyperlink"/>
            <w:noProof/>
          </w:rPr>
          <w:t>Seam Weld Definition Overview</w:t>
        </w:r>
        <w:r w:rsidR="004C113B">
          <w:rPr>
            <w:noProof/>
            <w:webHidden/>
          </w:rPr>
          <w:tab/>
        </w:r>
        <w:r w:rsidR="004C113B">
          <w:rPr>
            <w:noProof/>
            <w:webHidden/>
          </w:rPr>
          <w:fldChar w:fldCharType="begin"/>
        </w:r>
        <w:r w:rsidR="004C113B">
          <w:rPr>
            <w:noProof/>
            <w:webHidden/>
          </w:rPr>
          <w:instrText xml:space="preserve"> PAGEREF _Toc83048701 \h </w:instrText>
        </w:r>
        <w:r w:rsidR="004C113B">
          <w:rPr>
            <w:noProof/>
            <w:webHidden/>
          </w:rPr>
        </w:r>
        <w:r w:rsidR="004C113B">
          <w:rPr>
            <w:noProof/>
            <w:webHidden/>
          </w:rPr>
          <w:fldChar w:fldCharType="separate"/>
        </w:r>
        <w:r w:rsidR="004C113B">
          <w:rPr>
            <w:noProof/>
            <w:webHidden/>
          </w:rPr>
          <w:t>90</w:t>
        </w:r>
        <w:r w:rsidR="004C113B">
          <w:rPr>
            <w:noProof/>
            <w:webHidden/>
          </w:rPr>
          <w:fldChar w:fldCharType="end"/>
        </w:r>
      </w:hyperlink>
    </w:p>
    <w:p w14:paraId="422DE494" w14:textId="3F67962B" w:rsidR="004C113B" w:rsidRDefault="00192045">
      <w:pPr>
        <w:pStyle w:val="Verzeichnis3"/>
        <w:rPr>
          <w:rFonts w:asciiTheme="minorHAnsi" w:eastAsiaTheme="minorEastAsia" w:hAnsiTheme="minorHAnsi" w:cstheme="minorBidi"/>
          <w:b w:val="0"/>
          <w:noProof/>
          <w:lang w:val="de-DE" w:eastAsia="de-DE"/>
        </w:rPr>
      </w:pPr>
      <w:hyperlink w:anchor="_Toc83048702" w:history="1">
        <w:r w:rsidR="004C113B" w:rsidRPr="00B05E13">
          <w:rPr>
            <w:rStyle w:val="Hyperlink"/>
            <w:noProof/>
          </w:rPr>
          <w:t>10.2.3</w:t>
        </w:r>
        <w:r w:rsidR="004C113B">
          <w:rPr>
            <w:rFonts w:asciiTheme="minorHAnsi" w:eastAsiaTheme="minorEastAsia" w:hAnsiTheme="minorHAnsi" w:cstheme="minorBidi"/>
            <w:b w:val="0"/>
            <w:noProof/>
            <w:lang w:val="de-DE" w:eastAsia="de-DE"/>
          </w:rPr>
          <w:tab/>
        </w:r>
        <w:r w:rsidR="004C113B" w:rsidRPr="00B05E13">
          <w:rPr>
            <w:rStyle w:val="Hyperlink"/>
            <w:noProof/>
          </w:rPr>
          <w:t>Specific XML Realization</w:t>
        </w:r>
        <w:r w:rsidR="004C113B">
          <w:rPr>
            <w:noProof/>
            <w:webHidden/>
          </w:rPr>
          <w:tab/>
        </w:r>
        <w:r w:rsidR="004C113B">
          <w:rPr>
            <w:noProof/>
            <w:webHidden/>
          </w:rPr>
          <w:fldChar w:fldCharType="begin"/>
        </w:r>
        <w:r w:rsidR="004C113B">
          <w:rPr>
            <w:noProof/>
            <w:webHidden/>
          </w:rPr>
          <w:instrText xml:space="preserve"> PAGEREF _Toc83048702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75A6EBA3" w14:textId="7AD49423" w:rsidR="004C113B" w:rsidRDefault="00192045">
      <w:pPr>
        <w:pStyle w:val="Verzeichnis3"/>
        <w:rPr>
          <w:rFonts w:asciiTheme="minorHAnsi" w:eastAsiaTheme="minorEastAsia" w:hAnsiTheme="minorHAnsi" w:cstheme="minorBidi"/>
          <w:b w:val="0"/>
          <w:noProof/>
          <w:lang w:val="de-DE" w:eastAsia="de-DE"/>
        </w:rPr>
      </w:pPr>
      <w:hyperlink w:anchor="_Toc83048703" w:history="1">
        <w:r w:rsidR="004C113B" w:rsidRPr="00B05E13">
          <w:rPr>
            <w:rStyle w:val="Hyperlink"/>
            <w:noProof/>
          </w:rPr>
          <w:t>10.2.4</w:t>
        </w:r>
        <w:r w:rsidR="004C113B">
          <w:rPr>
            <w:rFonts w:asciiTheme="minorHAnsi" w:eastAsiaTheme="minorEastAsia" w:hAnsiTheme="minorHAnsi" w:cstheme="minorBidi"/>
            <w:b w:val="0"/>
            <w:noProof/>
            <w:lang w:val="de-DE" w:eastAsia="de-DE"/>
          </w:rPr>
          <w:tab/>
        </w:r>
        <w:r w:rsidR="004C113B" w:rsidRPr="00B05E13">
          <w:rPr>
            <w:rStyle w:val="Hyperlink"/>
            <w:noProof/>
          </w:rPr>
          <w:t>Generic Seam Weld Definition</w:t>
        </w:r>
        <w:r w:rsidR="004C113B">
          <w:rPr>
            <w:noProof/>
            <w:webHidden/>
          </w:rPr>
          <w:tab/>
        </w:r>
        <w:r w:rsidR="004C113B">
          <w:rPr>
            <w:noProof/>
            <w:webHidden/>
          </w:rPr>
          <w:fldChar w:fldCharType="begin"/>
        </w:r>
        <w:r w:rsidR="004C113B">
          <w:rPr>
            <w:noProof/>
            <w:webHidden/>
          </w:rPr>
          <w:instrText xml:space="preserve"> PAGEREF _Toc83048703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1FAABF4F" w14:textId="61066D17" w:rsidR="004C113B" w:rsidRDefault="00192045">
      <w:pPr>
        <w:pStyle w:val="Verzeichnis3"/>
        <w:rPr>
          <w:rFonts w:asciiTheme="minorHAnsi" w:eastAsiaTheme="minorEastAsia" w:hAnsiTheme="minorHAnsi" w:cstheme="minorBidi"/>
          <w:b w:val="0"/>
          <w:noProof/>
          <w:lang w:val="de-DE" w:eastAsia="de-DE"/>
        </w:rPr>
      </w:pPr>
      <w:hyperlink w:anchor="_Toc83048704" w:history="1">
        <w:r w:rsidR="004C113B" w:rsidRPr="00B05E13">
          <w:rPr>
            <w:rStyle w:val="Hyperlink"/>
            <w:noProof/>
          </w:rPr>
          <w:t>10.2.5</w:t>
        </w:r>
        <w:r w:rsidR="004C113B">
          <w:rPr>
            <w:rFonts w:asciiTheme="minorHAnsi" w:eastAsiaTheme="minorEastAsia" w:hAnsiTheme="minorHAnsi" w:cstheme="minorBidi"/>
            <w:b w:val="0"/>
            <w:noProof/>
            <w:lang w:val="de-DE" w:eastAsia="de-DE"/>
          </w:rPr>
          <w:tab/>
        </w:r>
        <w:r w:rsidR="004C113B" w:rsidRPr="00B05E13">
          <w:rPr>
            <w:rStyle w:val="Hyperlink"/>
            <w:noProof/>
          </w:rPr>
          <w:t>Butt Joint</w:t>
        </w:r>
        <w:r w:rsidR="004C113B">
          <w:rPr>
            <w:noProof/>
            <w:webHidden/>
          </w:rPr>
          <w:tab/>
        </w:r>
        <w:r w:rsidR="004C113B">
          <w:rPr>
            <w:noProof/>
            <w:webHidden/>
          </w:rPr>
          <w:fldChar w:fldCharType="begin"/>
        </w:r>
        <w:r w:rsidR="004C113B">
          <w:rPr>
            <w:noProof/>
            <w:webHidden/>
          </w:rPr>
          <w:instrText xml:space="preserve"> PAGEREF _Toc83048704 \h </w:instrText>
        </w:r>
        <w:r w:rsidR="004C113B">
          <w:rPr>
            <w:noProof/>
            <w:webHidden/>
          </w:rPr>
        </w:r>
        <w:r w:rsidR="004C113B">
          <w:rPr>
            <w:noProof/>
            <w:webHidden/>
          </w:rPr>
          <w:fldChar w:fldCharType="separate"/>
        </w:r>
        <w:r w:rsidR="004C113B">
          <w:rPr>
            <w:noProof/>
            <w:webHidden/>
          </w:rPr>
          <w:t>101</w:t>
        </w:r>
        <w:r w:rsidR="004C113B">
          <w:rPr>
            <w:noProof/>
            <w:webHidden/>
          </w:rPr>
          <w:fldChar w:fldCharType="end"/>
        </w:r>
      </w:hyperlink>
    </w:p>
    <w:p w14:paraId="7479ED2C" w14:textId="19C7BBDF" w:rsidR="004C113B" w:rsidRDefault="00192045">
      <w:pPr>
        <w:pStyle w:val="Verzeichnis3"/>
        <w:rPr>
          <w:rFonts w:asciiTheme="minorHAnsi" w:eastAsiaTheme="minorEastAsia" w:hAnsiTheme="minorHAnsi" w:cstheme="minorBidi"/>
          <w:b w:val="0"/>
          <w:noProof/>
          <w:lang w:val="de-DE" w:eastAsia="de-DE"/>
        </w:rPr>
      </w:pPr>
      <w:hyperlink w:anchor="_Toc83048705" w:history="1">
        <w:r w:rsidR="004C113B" w:rsidRPr="00B05E13">
          <w:rPr>
            <w:rStyle w:val="Hyperlink"/>
            <w:noProof/>
          </w:rPr>
          <w:t>10.2.6</w:t>
        </w:r>
        <w:r w:rsidR="004C113B">
          <w:rPr>
            <w:rFonts w:asciiTheme="minorHAnsi" w:eastAsiaTheme="minorEastAsia" w:hAnsiTheme="minorHAnsi" w:cstheme="minorBidi"/>
            <w:b w:val="0"/>
            <w:noProof/>
            <w:lang w:val="de-DE" w:eastAsia="de-DE"/>
          </w:rPr>
          <w:tab/>
        </w:r>
        <w:r w:rsidR="004C113B" w:rsidRPr="00B05E13">
          <w:rPr>
            <w:rStyle w:val="Hyperlink"/>
            <w:noProof/>
          </w:rPr>
          <w:t>Corner Weld</w:t>
        </w:r>
        <w:r w:rsidR="004C113B">
          <w:rPr>
            <w:noProof/>
            <w:webHidden/>
          </w:rPr>
          <w:tab/>
        </w:r>
        <w:r w:rsidR="004C113B">
          <w:rPr>
            <w:noProof/>
            <w:webHidden/>
          </w:rPr>
          <w:fldChar w:fldCharType="begin"/>
        </w:r>
        <w:r w:rsidR="004C113B">
          <w:rPr>
            <w:noProof/>
            <w:webHidden/>
          </w:rPr>
          <w:instrText xml:space="preserve"> PAGEREF _Toc83048705 \h </w:instrText>
        </w:r>
        <w:r w:rsidR="004C113B">
          <w:rPr>
            <w:noProof/>
            <w:webHidden/>
          </w:rPr>
        </w:r>
        <w:r w:rsidR="004C113B">
          <w:rPr>
            <w:noProof/>
            <w:webHidden/>
          </w:rPr>
          <w:fldChar w:fldCharType="separate"/>
        </w:r>
        <w:r w:rsidR="004C113B">
          <w:rPr>
            <w:noProof/>
            <w:webHidden/>
          </w:rPr>
          <w:t>103</w:t>
        </w:r>
        <w:r w:rsidR="004C113B">
          <w:rPr>
            <w:noProof/>
            <w:webHidden/>
          </w:rPr>
          <w:fldChar w:fldCharType="end"/>
        </w:r>
      </w:hyperlink>
    </w:p>
    <w:p w14:paraId="048CA906" w14:textId="3FDABD67" w:rsidR="004C113B" w:rsidRDefault="00192045">
      <w:pPr>
        <w:pStyle w:val="Verzeichnis3"/>
        <w:rPr>
          <w:rFonts w:asciiTheme="minorHAnsi" w:eastAsiaTheme="minorEastAsia" w:hAnsiTheme="minorHAnsi" w:cstheme="minorBidi"/>
          <w:b w:val="0"/>
          <w:noProof/>
          <w:lang w:val="de-DE" w:eastAsia="de-DE"/>
        </w:rPr>
      </w:pPr>
      <w:hyperlink w:anchor="_Toc83048706" w:history="1">
        <w:r w:rsidR="004C113B" w:rsidRPr="00B05E13">
          <w:rPr>
            <w:rStyle w:val="Hyperlink"/>
            <w:noProof/>
          </w:rPr>
          <w:t>10.2.7</w:t>
        </w:r>
        <w:r w:rsidR="004C113B">
          <w:rPr>
            <w:rFonts w:asciiTheme="minorHAnsi" w:eastAsiaTheme="minorEastAsia" w:hAnsiTheme="minorHAnsi" w:cstheme="minorBidi"/>
            <w:b w:val="0"/>
            <w:noProof/>
            <w:lang w:val="de-DE" w:eastAsia="de-DE"/>
          </w:rPr>
          <w:tab/>
        </w:r>
        <w:r w:rsidR="004C113B" w:rsidRPr="00B05E13">
          <w:rPr>
            <w:rStyle w:val="Hyperlink"/>
            <w:noProof/>
          </w:rPr>
          <w:t>Edge Weld</w:t>
        </w:r>
        <w:r w:rsidR="004C113B">
          <w:rPr>
            <w:noProof/>
            <w:webHidden/>
          </w:rPr>
          <w:tab/>
        </w:r>
        <w:r w:rsidR="004C113B">
          <w:rPr>
            <w:noProof/>
            <w:webHidden/>
          </w:rPr>
          <w:fldChar w:fldCharType="begin"/>
        </w:r>
        <w:r w:rsidR="004C113B">
          <w:rPr>
            <w:noProof/>
            <w:webHidden/>
          </w:rPr>
          <w:instrText xml:space="preserve"> PAGEREF _Toc83048706 \h </w:instrText>
        </w:r>
        <w:r w:rsidR="004C113B">
          <w:rPr>
            <w:noProof/>
            <w:webHidden/>
          </w:rPr>
        </w:r>
        <w:r w:rsidR="004C113B">
          <w:rPr>
            <w:noProof/>
            <w:webHidden/>
          </w:rPr>
          <w:fldChar w:fldCharType="separate"/>
        </w:r>
        <w:r w:rsidR="004C113B">
          <w:rPr>
            <w:noProof/>
            <w:webHidden/>
          </w:rPr>
          <w:t>108</w:t>
        </w:r>
        <w:r w:rsidR="004C113B">
          <w:rPr>
            <w:noProof/>
            <w:webHidden/>
          </w:rPr>
          <w:fldChar w:fldCharType="end"/>
        </w:r>
      </w:hyperlink>
    </w:p>
    <w:p w14:paraId="233CFE5C" w14:textId="380DB04D" w:rsidR="004C113B" w:rsidRDefault="00192045">
      <w:pPr>
        <w:pStyle w:val="Verzeichnis3"/>
        <w:rPr>
          <w:rFonts w:asciiTheme="minorHAnsi" w:eastAsiaTheme="minorEastAsia" w:hAnsiTheme="minorHAnsi" w:cstheme="minorBidi"/>
          <w:b w:val="0"/>
          <w:noProof/>
          <w:lang w:val="de-DE" w:eastAsia="de-DE"/>
        </w:rPr>
      </w:pPr>
      <w:hyperlink w:anchor="_Toc83048707" w:history="1">
        <w:r w:rsidR="004C113B" w:rsidRPr="00B05E13">
          <w:rPr>
            <w:rStyle w:val="Hyperlink"/>
            <w:noProof/>
          </w:rPr>
          <w:t>10.2.8</w:t>
        </w:r>
        <w:r w:rsidR="004C113B">
          <w:rPr>
            <w:rFonts w:asciiTheme="minorHAnsi" w:eastAsiaTheme="minorEastAsia" w:hAnsiTheme="minorHAnsi" w:cstheme="minorBidi"/>
            <w:b w:val="0"/>
            <w:noProof/>
            <w:lang w:val="de-DE" w:eastAsia="de-DE"/>
          </w:rPr>
          <w:tab/>
        </w:r>
        <w:r w:rsidR="004C113B" w:rsidRPr="00B05E13">
          <w:rPr>
            <w:rStyle w:val="Hyperlink"/>
            <w:noProof/>
          </w:rPr>
          <w:t>I-Weld</w:t>
        </w:r>
        <w:r w:rsidR="004C113B">
          <w:rPr>
            <w:noProof/>
            <w:webHidden/>
          </w:rPr>
          <w:tab/>
        </w:r>
        <w:r w:rsidR="004C113B">
          <w:rPr>
            <w:noProof/>
            <w:webHidden/>
          </w:rPr>
          <w:fldChar w:fldCharType="begin"/>
        </w:r>
        <w:r w:rsidR="004C113B">
          <w:rPr>
            <w:noProof/>
            <w:webHidden/>
          </w:rPr>
          <w:instrText xml:space="preserve"> PAGEREF _Toc83048707 \h </w:instrText>
        </w:r>
        <w:r w:rsidR="004C113B">
          <w:rPr>
            <w:noProof/>
            <w:webHidden/>
          </w:rPr>
        </w:r>
        <w:r w:rsidR="004C113B">
          <w:rPr>
            <w:noProof/>
            <w:webHidden/>
          </w:rPr>
          <w:fldChar w:fldCharType="separate"/>
        </w:r>
        <w:r w:rsidR="004C113B">
          <w:rPr>
            <w:noProof/>
            <w:webHidden/>
          </w:rPr>
          <w:t>110</w:t>
        </w:r>
        <w:r w:rsidR="004C113B">
          <w:rPr>
            <w:noProof/>
            <w:webHidden/>
          </w:rPr>
          <w:fldChar w:fldCharType="end"/>
        </w:r>
      </w:hyperlink>
    </w:p>
    <w:p w14:paraId="75F6C538" w14:textId="3D01DD06" w:rsidR="004C113B" w:rsidRDefault="00192045">
      <w:pPr>
        <w:pStyle w:val="Verzeichnis3"/>
        <w:rPr>
          <w:rFonts w:asciiTheme="minorHAnsi" w:eastAsiaTheme="minorEastAsia" w:hAnsiTheme="minorHAnsi" w:cstheme="minorBidi"/>
          <w:b w:val="0"/>
          <w:noProof/>
          <w:lang w:val="de-DE" w:eastAsia="de-DE"/>
        </w:rPr>
      </w:pPr>
      <w:hyperlink w:anchor="_Toc83048708" w:history="1">
        <w:r w:rsidR="004C113B" w:rsidRPr="00B05E13">
          <w:rPr>
            <w:rStyle w:val="Hyperlink"/>
            <w:noProof/>
          </w:rPr>
          <w:t>10.2.9</w:t>
        </w:r>
        <w:r w:rsidR="004C113B">
          <w:rPr>
            <w:rFonts w:asciiTheme="minorHAnsi" w:eastAsiaTheme="minorEastAsia" w:hAnsiTheme="minorHAnsi" w:cstheme="minorBidi"/>
            <w:b w:val="0"/>
            <w:noProof/>
            <w:lang w:val="de-DE" w:eastAsia="de-DE"/>
          </w:rPr>
          <w:tab/>
        </w:r>
        <w:r w:rsidR="004C113B" w:rsidRPr="00B05E13">
          <w:rPr>
            <w:rStyle w:val="Hyperlink"/>
            <w:noProof/>
          </w:rPr>
          <w:t>Overlap Weld</w:t>
        </w:r>
        <w:r w:rsidR="004C113B">
          <w:rPr>
            <w:noProof/>
            <w:webHidden/>
          </w:rPr>
          <w:tab/>
        </w:r>
        <w:r w:rsidR="004C113B">
          <w:rPr>
            <w:noProof/>
            <w:webHidden/>
          </w:rPr>
          <w:fldChar w:fldCharType="begin"/>
        </w:r>
        <w:r w:rsidR="004C113B">
          <w:rPr>
            <w:noProof/>
            <w:webHidden/>
          </w:rPr>
          <w:instrText xml:space="preserve"> PAGEREF _Toc83048708 \h </w:instrText>
        </w:r>
        <w:r w:rsidR="004C113B">
          <w:rPr>
            <w:noProof/>
            <w:webHidden/>
          </w:rPr>
        </w:r>
        <w:r w:rsidR="004C113B">
          <w:rPr>
            <w:noProof/>
            <w:webHidden/>
          </w:rPr>
          <w:fldChar w:fldCharType="separate"/>
        </w:r>
        <w:r w:rsidR="004C113B">
          <w:rPr>
            <w:noProof/>
            <w:webHidden/>
          </w:rPr>
          <w:t>113</w:t>
        </w:r>
        <w:r w:rsidR="004C113B">
          <w:rPr>
            <w:noProof/>
            <w:webHidden/>
          </w:rPr>
          <w:fldChar w:fldCharType="end"/>
        </w:r>
      </w:hyperlink>
    </w:p>
    <w:p w14:paraId="16F8DF38" w14:textId="3AD2693D" w:rsidR="004C113B" w:rsidRDefault="00192045">
      <w:pPr>
        <w:pStyle w:val="Verzeichnis3"/>
        <w:tabs>
          <w:tab w:val="left" w:pos="1100"/>
        </w:tabs>
        <w:rPr>
          <w:rFonts w:asciiTheme="minorHAnsi" w:eastAsiaTheme="minorEastAsia" w:hAnsiTheme="minorHAnsi" w:cstheme="minorBidi"/>
          <w:b w:val="0"/>
          <w:noProof/>
          <w:lang w:val="de-DE" w:eastAsia="de-DE"/>
        </w:rPr>
      </w:pPr>
      <w:hyperlink w:anchor="_Toc83048709" w:history="1">
        <w:r w:rsidR="004C113B" w:rsidRPr="00B05E13">
          <w:rPr>
            <w:rStyle w:val="Hyperlink"/>
            <w:noProof/>
          </w:rPr>
          <w:t>10.2.10</w:t>
        </w:r>
        <w:r w:rsidR="004C113B">
          <w:rPr>
            <w:rFonts w:asciiTheme="minorHAnsi" w:eastAsiaTheme="minorEastAsia" w:hAnsiTheme="minorHAnsi" w:cstheme="minorBidi"/>
            <w:b w:val="0"/>
            <w:noProof/>
            <w:lang w:val="de-DE" w:eastAsia="de-DE"/>
          </w:rPr>
          <w:tab/>
        </w:r>
        <w:r w:rsidR="004C113B" w:rsidRPr="00B05E13">
          <w:rPr>
            <w:rStyle w:val="Hyperlink"/>
            <w:noProof/>
          </w:rPr>
          <w:t>Y-Joint</w:t>
        </w:r>
        <w:r w:rsidR="004C113B">
          <w:rPr>
            <w:noProof/>
            <w:webHidden/>
          </w:rPr>
          <w:tab/>
        </w:r>
        <w:r w:rsidR="004C113B">
          <w:rPr>
            <w:noProof/>
            <w:webHidden/>
          </w:rPr>
          <w:fldChar w:fldCharType="begin"/>
        </w:r>
        <w:r w:rsidR="004C113B">
          <w:rPr>
            <w:noProof/>
            <w:webHidden/>
          </w:rPr>
          <w:instrText xml:space="preserve"> PAGEREF _Toc83048709 \h </w:instrText>
        </w:r>
        <w:r w:rsidR="004C113B">
          <w:rPr>
            <w:noProof/>
            <w:webHidden/>
          </w:rPr>
        </w:r>
        <w:r w:rsidR="004C113B">
          <w:rPr>
            <w:noProof/>
            <w:webHidden/>
          </w:rPr>
          <w:fldChar w:fldCharType="separate"/>
        </w:r>
        <w:r w:rsidR="004C113B">
          <w:rPr>
            <w:noProof/>
            <w:webHidden/>
          </w:rPr>
          <w:t>117</w:t>
        </w:r>
        <w:r w:rsidR="004C113B">
          <w:rPr>
            <w:noProof/>
            <w:webHidden/>
          </w:rPr>
          <w:fldChar w:fldCharType="end"/>
        </w:r>
      </w:hyperlink>
    </w:p>
    <w:p w14:paraId="64983425" w14:textId="6A097404" w:rsidR="004C113B" w:rsidRDefault="00192045">
      <w:pPr>
        <w:pStyle w:val="Verzeichnis3"/>
        <w:tabs>
          <w:tab w:val="left" w:pos="1100"/>
        </w:tabs>
        <w:rPr>
          <w:rFonts w:asciiTheme="minorHAnsi" w:eastAsiaTheme="minorEastAsia" w:hAnsiTheme="minorHAnsi" w:cstheme="minorBidi"/>
          <w:b w:val="0"/>
          <w:noProof/>
          <w:lang w:val="de-DE" w:eastAsia="de-DE"/>
        </w:rPr>
      </w:pPr>
      <w:hyperlink w:anchor="_Toc83048710" w:history="1">
        <w:r w:rsidR="004C113B" w:rsidRPr="00B05E13">
          <w:rPr>
            <w:rStyle w:val="Hyperlink"/>
            <w:noProof/>
          </w:rPr>
          <w:t>10.2.11</w:t>
        </w:r>
        <w:r w:rsidR="004C113B">
          <w:rPr>
            <w:rFonts w:asciiTheme="minorHAnsi" w:eastAsiaTheme="minorEastAsia" w:hAnsiTheme="minorHAnsi" w:cstheme="minorBidi"/>
            <w:b w:val="0"/>
            <w:noProof/>
            <w:lang w:val="de-DE" w:eastAsia="de-DE"/>
          </w:rPr>
          <w:tab/>
        </w:r>
        <w:r w:rsidR="004C113B" w:rsidRPr="00B05E13">
          <w:rPr>
            <w:rStyle w:val="Hyperlink"/>
            <w:noProof/>
          </w:rPr>
          <w:t>K-Joint</w:t>
        </w:r>
        <w:r w:rsidR="004C113B">
          <w:rPr>
            <w:noProof/>
            <w:webHidden/>
          </w:rPr>
          <w:tab/>
        </w:r>
        <w:r w:rsidR="004C113B">
          <w:rPr>
            <w:noProof/>
            <w:webHidden/>
          </w:rPr>
          <w:fldChar w:fldCharType="begin"/>
        </w:r>
        <w:r w:rsidR="004C113B">
          <w:rPr>
            <w:noProof/>
            <w:webHidden/>
          </w:rPr>
          <w:instrText xml:space="preserve"> PAGEREF _Toc83048710 \h </w:instrText>
        </w:r>
        <w:r w:rsidR="004C113B">
          <w:rPr>
            <w:noProof/>
            <w:webHidden/>
          </w:rPr>
        </w:r>
        <w:r w:rsidR="004C113B">
          <w:rPr>
            <w:noProof/>
            <w:webHidden/>
          </w:rPr>
          <w:fldChar w:fldCharType="separate"/>
        </w:r>
        <w:r w:rsidR="004C113B">
          <w:rPr>
            <w:noProof/>
            <w:webHidden/>
          </w:rPr>
          <w:t>121</w:t>
        </w:r>
        <w:r w:rsidR="004C113B">
          <w:rPr>
            <w:noProof/>
            <w:webHidden/>
          </w:rPr>
          <w:fldChar w:fldCharType="end"/>
        </w:r>
      </w:hyperlink>
    </w:p>
    <w:p w14:paraId="3E155040" w14:textId="555D9BF4" w:rsidR="004C113B" w:rsidRDefault="00192045">
      <w:pPr>
        <w:pStyle w:val="Verzeichnis3"/>
        <w:tabs>
          <w:tab w:val="left" w:pos="1100"/>
        </w:tabs>
        <w:rPr>
          <w:rFonts w:asciiTheme="minorHAnsi" w:eastAsiaTheme="minorEastAsia" w:hAnsiTheme="minorHAnsi" w:cstheme="minorBidi"/>
          <w:b w:val="0"/>
          <w:noProof/>
          <w:lang w:val="de-DE" w:eastAsia="de-DE"/>
        </w:rPr>
      </w:pPr>
      <w:hyperlink w:anchor="_Toc83048711" w:history="1">
        <w:r w:rsidR="004C113B" w:rsidRPr="00B05E13">
          <w:rPr>
            <w:rStyle w:val="Hyperlink"/>
            <w:noProof/>
          </w:rPr>
          <w:t>10.2.12</w:t>
        </w:r>
        <w:r w:rsidR="004C113B">
          <w:rPr>
            <w:rFonts w:asciiTheme="minorHAnsi" w:eastAsiaTheme="minorEastAsia" w:hAnsiTheme="minorHAnsi" w:cstheme="minorBidi"/>
            <w:b w:val="0"/>
            <w:noProof/>
            <w:lang w:val="de-DE" w:eastAsia="de-DE"/>
          </w:rPr>
          <w:tab/>
        </w:r>
        <w:r w:rsidR="004C113B" w:rsidRPr="00B05E13">
          <w:rPr>
            <w:rStyle w:val="Hyperlink"/>
            <w:noProof/>
          </w:rPr>
          <w:t>Cruciform Joint</w:t>
        </w:r>
        <w:r w:rsidR="004C113B">
          <w:rPr>
            <w:noProof/>
            <w:webHidden/>
          </w:rPr>
          <w:tab/>
        </w:r>
        <w:r w:rsidR="004C113B">
          <w:rPr>
            <w:noProof/>
            <w:webHidden/>
          </w:rPr>
          <w:fldChar w:fldCharType="begin"/>
        </w:r>
        <w:r w:rsidR="004C113B">
          <w:rPr>
            <w:noProof/>
            <w:webHidden/>
          </w:rPr>
          <w:instrText xml:space="preserve"> PAGEREF _Toc83048711 \h </w:instrText>
        </w:r>
        <w:r w:rsidR="004C113B">
          <w:rPr>
            <w:noProof/>
            <w:webHidden/>
          </w:rPr>
        </w:r>
        <w:r w:rsidR="004C113B">
          <w:rPr>
            <w:noProof/>
            <w:webHidden/>
          </w:rPr>
          <w:fldChar w:fldCharType="separate"/>
        </w:r>
        <w:r w:rsidR="004C113B">
          <w:rPr>
            <w:noProof/>
            <w:webHidden/>
          </w:rPr>
          <w:t>125</w:t>
        </w:r>
        <w:r w:rsidR="004C113B">
          <w:rPr>
            <w:noProof/>
            <w:webHidden/>
          </w:rPr>
          <w:fldChar w:fldCharType="end"/>
        </w:r>
      </w:hyperlink>
    </w:p>
    <w:p w14:paraId="52B474CD" w14:textId="0FC94877" w:rsidR="004C113B" w:rsidRDefault="00192045">
      <w:pPr>
        <w:pStyle w:val="Verzeichnis3"/>
        <w:tabs>
          <w:tab w:val="left" w:pos="1100"/>
        </w:tabs>
        <w:rPr>
          <w:rFonts w:asciiTheme="minorHAnsi" w:eastAsiaTheme="minorEastAsia" w:hAnsiTheme="minorHAnsi" w:cstheme="minorBidi"/>
          <w:b w:val="0"/>
          <w:noProof/>
          <w:lang w:val="de-DE" w:eastAsia="de-DE"/>
        </w:rPr>
      </w:pPr>
      <w:hyperlink w:anchor="_Toc83048712" w:history="1">
        <w:r w:rsidR="004C113B" w:rsidRPr="00B05E13">
          <w:rPr>
            <w:rStyle w:val="Hyperlink"/>
            <w:noProof/>
          </w:rPr>
          <w:t>10.2.13</w:t>
        </w:r>
        <w:r w:rsidR="004C113B">
          <w:rPr>
            <w:rFonts w:asciiTheme="minorHAnsi" w:eastAsiaTheme="minorEastAsia" w:hAnsiTheme="minorHAnsi" w:cstheme="minorBidi"/>
            <w:b w:val="0"/>
            <w:noProof/>
            <w:lang w:val="de-DE" w:eastAsia="de-DE"/>
          </w:rPr>
          <w:tab/>
        </w:r>
        <w:r w:rsidR="004C113B" w:rsidRPr="00B05E13">
          <w:rPr>
            <w:rStyle w:val="Hyperlink"/>
            <w:noProof/>
          </w:rPr>
          <w:t>Flared Joint</w:t>
        </w:r>
        <w:r w:rsidR="004C113B">
          <w:rPr>
            <w:noProof/>
            <w:webHidden/>
          </w:rPr>
          <w:tab/>
        </w:r>
        <w:r w:rsidR="004C113B">
          <w:rPr>
            <w:noProof/>
            <w:webHidden/>
          </w:rPr>
          <w:fldChar w:fldCharType="begin"/>
        </w:r>
        <w:r w:rsidR="004C113B">
          <w:rPr>
            <w:noProof/>
            <w:webHidden/>
          </w:rPr>
          <w:instrText xml:space="preserve"> PAGEREF _Toc83048712 \h </w:instrText>
        </w:r>
        <w:r w:rsidR="004C113B">
          <w:rPr>
            <w:noProof/>
            <w:webHidden/>
          </w:rPr>
        </w:r>
        <w:r w:rsidR="004C113B">
          <w:rPr>
            <w:noProof/>
            <w:webHidden/>
          </w:rPr>
          <w:fldChar w:fldCharType="separate"/>
        </w:r>
        <w:r w:rsidR="004C113B">
          <w:rPr>
            <w:noProof/>
            <w:webHidden/>
          </w:rPr>
          <w:t>128</w:t>
        </w:r>
        <w:r w:rsidR="004C113B">
          <w:rPr>
            <w:noProof/>
            <w:webHidden/>
          </w:rPr>
          <w:fldChar w:fldCharType="end"/>
        </w:r>
      </w:hyperlink>
    </w:p>
    <w:p w14:paraId="6FF1B63C" w14:textId="31195641" w:rsidR="004C113B" w:rsidRDefault="00192045">
      <w:pPr>
        <w:pStyle w:val="Verzeichnis2"/>
        <w:rPr>
          <w:rFonts w:asciiTheme="minorHAnsi" w:eastAsiaTheme="minorEastAsia" w:hAnsiTheme="minorHAnsi" w:cstheme="minorBidi"/>
          <w:b w:val="0"/>
          <w:noProof/>
          <w:lang w:val="de-DE" w:eastAsia="de-DE"/>
        </w:rPr>
      </w:pPr>
      <w:hyperlink w:anchor="_Toc83048713" w:history="1">
        <w:r w:rsidR="004C113B" w:rsidRPr="00B05E13">
          <w:rPr>
            <w:rStyle w:val="Hyperlink"/>
            <w:noProof/>
          </w:rPr>
          <w:t>10.3</w:t>
        </w:r>
        <w:r w:rsidR="004C113B">
          <w:rPr>
            <w:rFonts w:asciiTheme="minorHAnsi" w:eastAsiaTheme="minorEastAsia" w:hAnsiTheme="minorHAnsi" w:cstheme="minorBidi"/>
            <w:b w:val="0"/>
            <w:noProof/>
            <w:lang w:val="de-DE" w:eastAsia="de-DE"/>
          </w:rPr>
          <w:tab/>
        </w:r>
        <w:r w:rsidR="004C113B" w:rsidRPr="00B05E13">
          <w:rPr>
            <w:rStyle w:val="Hyperlink"/>
            <w:noProof/>
          </w:rPr>
          <w:t>Adhesive Lines</w:t>
        </w:r>
        <w:r w:rsidR="004C113B">
          <w:rPr>
            <w:noProof/>
            <w:webHidden/>
          </w:rPr>
          <w:tab/>
        </w:r>
        <w:r w:rsidR="004C113B">
          <w:rPr>
            <w:noProof/>
            <w:webHidden/>
          </w:rPr>
          <w:fldChar w:fldCharType="begin"/>
        </w:r>
        <w:r w:rsidR="004C113B">
          <w:rPr>
            <w:noProof/>
            <w:webHidden/>
          </w:rPr>
          <w:instrText xml:space="preserve"> PAGEREF _Toc83048713 \h </w:instrText>
        </w:r>
        <w:r w:rsidR="004C113B">
          <w:rPr>
            <w:noProof/>
            <w:webHidden/>
          </w:rPr>
        </w:r>
        <w:r w:rsidR="004C113B">
          <w:rPr>
            <w:noProof/>
            <w:webHidden/>
          </w:rPr>
          <w:fldChar w:fldCharType="separate"/>
        </w:r>
        <w:r w:rsidR="004C113B">
          <w:rPr>
            <w:noProof/>
            <w:webHidden/>
          </w:rPr>
          <w:t>130</w:t>
        </w:r>
        <w:r w:rsidR="004C113B">
          <w:rPr>
            <w:noProof/>
            <w:webHidden/>
          </w:rPr>
          <w:fldChar w:fldCharType="end"/>
        </w:r>
      </w:hyperlink>
    </w:p>
    <w:p w14:paraId="26E90CDE" w14:textId="2926BF0A" w:rsidR="004C113B" w:rsidRDefault="00192045">
      <w:pPr>
        <w:pStyle w:val="Verzeichnis2"/>
        <w:rPr>
          <w:rFonts w:asciiTheme="minorHAnsi" w:eastAsiaTheme="minorEastAsia" w:hAnsiTheme="minorHAnsi" w:cstheme="minorBidi"/>
          <w:b w:val="0"/>
          <w:noProof/>
          <w:lang w:val="de-DE" w:eastAsia="de-DE"/>
        </w:rPr>
      </w:pPr>
      <w:hyperlink w:anchor="_Toc83048714" w:history="1">
        <w:r w:rsidR="004C113B" w:rsidRPr="00B05E13">
          <w:rPr>
            <w:rStyle w:val="Hyperlink"/>
            <w:noProof/>
          </w:rPr>
          <w:t>10.4</w:t>
        </w:r>
        <w:r w:rsidR="004C113B">
          <w:rPr>
            <w:rFonts w:asciiTheme="minorHAnsi" w:eastAsiaTheme="minorEastAsia" w:hAnsiTheme="minorHAnsi" w:cstheme="minorBidi"/>
            <w:b w:val="0"/>
            <w:noProof/>
            <w:lang w:val="de-DE" w:eastAsia="de-DE"/>
          </w:rPr>
          <w:tab/>
        </w:r>
        <w:r w:rsidR="004C113B" w:rsidRPr="00B05E13">
          <w:rPr>
            <w:rStyle w:val="Hyperlink"/>
            <w:noProof/>
          </w:rPr>
          <w:t>Hemming Flanges</w:t>
        </w:r>
        <w:r w:rsidR="004C113B">
          <w:rPr>
            <w:noProof/>
            <w:webHidden/>
          </w:rPr>
          <w:tab/>
        </w:r>
        <w:r w:rsidR="004C113B">
          <w:rPr>
            <w:noProof/>
            <w:webHidden/>
          </w:rPr>
          <w:fldChar w:fldCharType="begin"/>
        </w:r>
        <w:r w:rsidR="004C113B">
          <w:rPr>
            <w:noProof/>
            <w:webHidden/>
          </w:rPr>
          <w:instrText xml:space="preserve"> PAGEREF _Toc83048714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59F57DF" w14:textId="216D1513" w:rsidR="004C113B" w:rsidRDefault="00192045">
      <w:pPr>
        <w:pStyle w:val="Verzeichnis3"/>
        <w:rPr>
          <w:rFonts w:asciiTheme="minorHAnsi" w:eastAsiaTheme="minorEastAsia" w:hAnsiTheme="minorHAnsi" w:cstheme="minorBidi"/>
          <w:b w:val="0"/>
          <w:noProof/>
          <w:lang w:val="de-DE" w:eastAsia="de-DE"/>
        </w:rPr>
      </w:pPr>
      <w:hyperlink w:anchor="_Toc83048715" w:history="1">
        <w:r w:rsidR="004C113B" w:rsidRPr="00B05E13">
          <w:rPr>
            <w:rStyle w:val="Hyperlink"/>
            <w:noProof/>
          </w:rPr>
          <w:t>10.4.1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_Toc83048715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CFADAD4" w14:textId="1447B328" w:rsidR="004C113B" w:rsidRDefault="00192045">
      <w:pPr>
        <w:pStyle w:val="Verzeichnis3"/>
        <w:rPr>
          <w:rFonts w:asciiTheme="minorHAnsi" w:eastAsiaTheme="minorEastAsia" w:hAnsiTheme="minorHAnsi" w:cstheme="minorBidi"/>
          <w:b w:val="0"/>
          <w:noProof/>
          <w:lang w:val="de-DE" w:eastAsia="de-DE"/>
        </w:rPr>
      </w:pPr>
      <w:hyperlink w:anchor="_Toc83048716" w:history="1">
        <w:r w:rsidR="004C113B" w:rsidRPr="00B05E13">
          <w:rPr>
            <w:rStyle w:val="Hyperlink"/>
            <w:noProof/>
          </w:rPr>
          <w:t>10.4.2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noProof/>
          </w:rPr>
          <w:t>&lt;hemming/&gt;</w:t>
        </w:r>
        <w:r w:rsidR="004C113B">
          <w:rPr>
            <w:noProof/>
            <w:webHidden/>
          </w:rPr>
          <w:tab/>
        </w:r>
        <w:r w:rsidR="004C113B">
          <w:rPr>
            <w:noProof/>
            <w:webHidden/>
          </w:rPr>
          <w:fldChar w:fldCharType="begin"/>
        </w:r>
        <w:r w:rsidR="004C113B">
          <w:rPr>
            <w:noProof/>
            <w:webHidden/>
          </w:rPr>
          <w:instrText xml:space="preserve"> PAGEREF _Toc83048716 \h </w:instrText>
        </w:r>
        <w:r w:rsidR="004C113B">
          <w:rPr>
            <w:noProof/>
            <w:webHidden/>
          </w:rPr>
        </w:r>
        <w:r w:rsidR="004C113B">
          <w:rPr>
            <w:noProof/>
            <w:webHidden/>
          </w:rPr>
          <w:fldChar w:fldCharType="separate"/>
        </w:r>
        <w:r w:rsidR="004C113B">
          <w:rPr>
            <w:noProof/>
            <w:webHidden/>
          </w:rPr>
          <w:t>134</w:t>
        </w:r>
        <w:r w:rsidR="004C113B">
          <w:rPr>
            <w:noProof/>
            <w:webHidden/>
          </w:rPr>
          <w:fldChar w:fldCharType="end"/>
        </w:r>
      </w:hyperlink>
    </w:p>
    <w:p w14:paraId="1EA9E889" w14:textId="5D673179" w:rsidR="004C113B" w:rsidRDefault="00192045">
      <w:pPr>
        <w:pStyle w:val="Verzeichnis2"/>
        <w:rPr>
          <w:rFonts w:asciiTheme="minorHAnsi" w:eastAsiaTheme="minorEastAsia" w:hAnsiTheme="minorHAnsi" w:cstheme="minorBidi"/>
          <w:b w:val="0"/>
          <w:noProof/>
          <w:lang w:val="de-DE" w:eastAsia="de-DE"/>
        </w:rPr>
      </w:pPr>
      <w:hyperlink w:anchor="_Toc83048717" w:history="1">
        <w:r w:rsidR="004C113B" w:rsidRPr="00B05E13">
          <w:rPr>
            <w:rStyle w:val="Hyperlink"/>
            <w:noProof/>
          </w:rPr>
          <w:t>10.5</w:t>
        </w:r>
        <w:r w:rsidR="004C113B">
          <w:rPr>
            <w:rFonts w:asciiTheme="minorHAnsi" w:eastAsiaTheme="minorEastAsia" w:hAnsiTheme="minorHAnsi" w:cstheme="minorBidi"/>
            <w:b w:val="0"/>
            <w:noProof/>
            <w:lang w:val="de-DE" w:eastAsia="de-DE"/>
          </w:rPr>
          <w:tab/>
        </w:r>
        <w:r w:rsidR="004C113B" w:rsidRPr="00B05E13">
          <w:rPr>
            <w:rStyle w:val="Hyperlink"/>
            <w:noProof/>
          </w:rPr>
          <w:t>Sequence Connections</w:t>
        </w:r>
        <w:r w:rsidR="004C113B">
          <w:rPr>
            <w:noProof/>
            <w:webHidden/>
          </w:rPr>
          <w:tab/>
        </w:r>
        <w:r w:rsidR="004C113B">
          <w:rPr>
            <w:noProof/>
            <w:webHidden/>
          </w:rPr>
          <w:fldChar w:fldCharType="begin"/>
        </w:r>
        <w:r w:rsidR="004C113B">
          <w:rPr>
            <w:noProof/>
            <w:webHidden/>
          </w:rPr>
          <w:instrText xml:space="preserve"> PAGEREF _Toc83048717 \h </w:instrText>
        </w:r>
        <w:r w:rsidR="004C113B">
          <w:rPr>
            <w:noProof/>
            <w:webHidden/>
          </w:rPr>
        </w:r>
        <w:r w:rsidR="004C113B">
          <w:rPr>
            <w:noProof/>
            <w:webHidden/>
          </w:rPr>
          <w:fldChar w:fldCharType="separate"/>
        </w:r>
        <w:r w:rsidR="004C113B">
          <w:rPr>
            <w:noProof/>
            <w:webHidden/>
          </w:rPr>
          <w:t>136</w:t>
        </w:r>
        <w:r w:rsidR="004C113B">
          <w:rPr>
            <w:noProof/>
            <w:webHidden/>
          </w:rPr>
          <w:fldChar w:fldCharType="end"/>
        </w:r>
      </w:hyperlink>
    </w:p>
    <w:p w14:paraId="774A8A5C" w14:textId="56775E33" w:rsidR="004C113B" w:rsidRDefault="00192045">
      <w:pPr>
        <w:pStyle w:val="Verzeichnis1"/>
        <w:rPr>
          <w:rFonts w:asciiTheme="minorHAnsi" w:eastAsiaTheme="minorEastAsia" w:hAnsiTheme="minorHAnsi" w:cstheme="minorBidi"/>
          <w:b w:val="0"/>
          <w:noProof/>
          <w:lang w:val="de-DE" w:eastAsia="de-DE"/>
        </w:rPr>
      </w:pPr>
      <w:hyperlink w:anchor="_Toc83048718" w:history="1">
        <w:r w:rsidR="004C113B" w:rsidRPr="00B05E13">
          <w:rPr>
            <w:rStyle w:val="Hyperlink"/>
            <w:noProof/>
          </w:rPr>
          <w:t>11</w:t>
        </w:r>
        <w:r w:rsidR="004C113B">
          <w:rPr>
            <w:rFonts w:asciiTheme="minorHAnsi" w:eastAsiaTheme="minorEastAsia" w:hAnsiTheme="minorHAnsi" w:cstheme="minorBidi"/>
            <w:b w:val="0"/>
            <w:noProof/>
            <w:lang w:val="de-DE" w:eastAsia="de-DE"/>
          </w:rPr>
          <w:tab/>
        </w:r>
        <w:r w:rsidR="004C113B" w:rsidRPr="00B05E13">
          <w:rPr>
            <w:rStyle w:val="Hyperlink"/>
            <w:noProof/>
          </w:rPr>
          <w:t>2D connections</w:t>
        </w:r>
        <w:r w:rsidR="004C113B">
          <w:rPr>
            <w:noProof/>
            <w:webHidden/>
          </w:rPr>
          <w:tab/>
        </w:r>
        <w:r w:rsidR="004C113B">
          <w:rPr>
            <w:noProof/>
            <w:webHidden/>
          </w:rPr>
          <w:fldChar w:fldCharType="begin"/>
        </w:r>
        <w:r w:rsidR="004C113B">
          <w:rPr>
            <w:noProof/>
            <w:webHidden/>
          </w:rPr>
          <w:instrText xml:space="preserve"> PAGEREF _Toc83048718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01AAED47" w14:textId="13C740FE" w:rsidR="004C113B" w:rsidRDefault="00192045">
      <w:pPr>
        <w:pStyle w:val="Verzeichnis2"/>
        <w:rPr>
          <w:rFonts w:asciiTheme="minorHAnsi" w:eastAsiaTheme="minorEastAsia" w:hAnsiTheme="minorHAnsi" w:cstheme="minorBidi"/>
          <w:b w:val="0"/>
          <w:noProof/>
          <w:lang w:val="de-DE" w:eastAsia="de-DE"/>
        </w:rPr>
      </w:pPr>
      <w:hyperlink w:anchor="_Toc83048719" w:history="1">
        <w:r w:rsidR="004C113B" w:rsidRPr="00B05E13">
          <w:rPr>
            <w:rStyle w:val="Hyperlink"/>
            <w:noProof/>
          </w:rPr>
          <w:t>11.1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_Toc83048719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155D6808" w14:textId="48F376CE" w:rsidR="004C113B" w:rsidRDefault="00192045">
      <w:pPr>
        <w:pStyle w:val="Verzeichnis3"/>
        <w:rPr>
          <w:rFonts w:asciiTheme="minorHAnsi" w:eastAsiaTheme="minorEastAsia" w:hAnsiTheme="minorHAnsi" w:cstheme="minorBidi"/>
          <w:b w:val="0"/>
          <w:noProof/>
          <w:lang w:val="de-DE" w:eastAsia="de-DE"/>
        </w:rPr>
      </w:pPr>
      <w:hyperlink w:anchor="_Toc83048720" w:history="1">
        <w:r w:rsidR="004C113B" w:rsidRPr="00B05E13">
          <w:rPr>
            <w:rStyle w:val="Hyperlink"/>
            <w:noProof/>
          </w:rPr>
          <w:t>11.1.1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_Toc83048720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3B6CA6F8" w14:textId="42143DB4" w:rsidR="004C113B" w:rsidRDefault="00192045">
      <w:pPr>
        <w:pStyle w:val="Verzeichnis3"/>
        <w:rPr>
          <w:rFonts w:asciiTheme="minorHAnsi" w:eastAsiaTheme="minorEastAsia" w:hAnsiTheme="minorHAnsi" w:cstheme="minorBidi"/>
          <w:b w:val="0"/>
          <w:noProof/>
          <w:lang w:val="de-DE" w:eastAsia="de-DE"/>
        </w:rPr>
      </w:pPr>
      <w:hyperlink w:anchor="_Toc83048721" w:history="1">
        <w:r w:rsidR="004C113B" w:rsidRPr="00B05E13">
          <w:rPr>
            <w:rStyle w:val="Hyperlink"/>
            <w:noProof/>
          </w:rPr>
          <w:t>11.1.2</w:t>
        </w:r>
        <w:r w:rsidR="004C113B">
          <w:rPr>
            <w:rFonts w:asciiTheme="minorHAnsi" w:eastAsiaTheme="minorEastAsia" w:hAnsiTheme="minorHAnsi" w:cstheme="minorBidi"/>
            <w:b w:val="0"/>
            <w:noProof/>
            <w:lang w:val="de-DE" w:eastAsia="de-DE"/>
          </w:rPr>
          <w:tab/>
        </w:r>
        <w:r w:rsidR="004C113B" w:rsidRPr="00B05E13">
          <w:rPr>
            <w:rStyle w:val="Hyperlink"/>
            <w:noProof/>
          </w:rPr>
          <w:t>Connection Face</w:t>
        </w:r>
        <w:r w:rsidR="004C113B">
          <w:rPr>
            <w:noProof/>
            <w:webHidden/>
          </w:rPr>
          <w:tab/>
        </w:r>
        <w:r w:rsidR="004C113B">
          <w:rPr>
            <w:noProof/>
            <w:webHidden/>
          </w:rPr>
          <w:fldChar w:fldCharType="begin"/>
        </w:r>
        <w:r w:rsidR="004C113B">
          <w:rPr>
            <w:noProof/>
            <w:webHidden/>
          </w:rPr>
          <w:instrText xml:space="preserve"> PAGEREF _Toc83048721 \h </w:instrText>
        </w:r>
        <w:r w:rsidR="004C113B">
          <w:rPr>
            <w:noProof/>
            <w:webHidden/>
          </w:rPr>
        </w:r>
        <w:r w:rsidR="004C113B">
          <w:rPr>
            <w:noProof/>
            <w:webHidden/>
          </w:rPr>
          <w:fldChar w:fldCharType="separate"/>
        </w:r>
        <w:r w:rsidR="004C113B">
          <w:rPr>
            <w:noProof/>
            <w:webHidden/>
          </w:rPr>
          <w:t>140</w:t>
        </w:r>
        <w:r w:rsidR="004C113B">
          <w:rPr>
            <w:noProof/>
            <w:webHidden/>
          </w:rPr>
          <w:fldChar w:fldCharType="end"/>
        </w:r>
      </w:hyperlink>
    </w:p>
    <w:p w14:paraId="524E3B14" w14:textId="0BE539AB" w:rsidR="004C113B" w:rsidRDefault="00192045">
      <w:pPr>
        <w:pStyle w:val="Verzeichnis3"/>
        <w:rPr>
          <w:rFonts w:asciiTheme="minorHAnsi" w:eastAsiaTheme="minorEastAsia" w:hAnsiTheme="minorHAnsi" w:cstheme="minorBidi"/>
          <w:b w:val="0"/>
          <w:noProof/>
          <w:lang w:val="de-DE" w:eastAsia="de-DE"/>
        </w:rPr>
      </w:pPr>
      <w:hyperlink w:anchor="_Toc83048722" w:history="1">
        <w:r w:rsidR="004C113B" w:rsidRPr="00B05E13">
          <w:rPr>
            <w:rStyle w:val="Hyperlink"/>
            <w:noProof/>
          </w:rPr>
          <w:t>11.1.3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_Toc83048722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1E3D56F1" w14:textId="32F6AE75" w:rsidR="004C113B" w:rsidRDefault="00192045">
      <w:pPr>
        <w:pStyle w:val="Verzeichnis2"/>
        <w:rPr>
          <w:rFonts w:asciiTheme="minorHAnsi" w:eastAsiaTheme="minorEastAsia" w:hAnsiTheme="minorHAnsi" w:cstheme="minorBidi"/>
          <w:b w:val="0"/>
          <w:noProof/>
          <w:lang w:val="de-DE" w:eastAsia="de-DE"/>
        </w:rPr>
      </w:pPr>
      <w:hyperlink w:anchor="_Toc83048723" w:history="1">
        <w:r w:rsidR="004C113B" w:rsidRPr="00B05E13">
          <w:rPr>
            <w:rStyle w:val="Hyperlink"/>
            <w:noProof/>
          </w:rPr>
          <w:t>11.2</w:t>
        </w:r>
        <w:r w:rsidR="004C113B">
          <w:rPr>
            <w:rFonts w:asciiTheme="minorHAnsi" w:eastAsiaTheme="minorEastAsia" w:hAnsiTheme="minorHAnsi" w:cstheme="minorBidi"/>
            <w:b w:val="0"/>
            <w:noProof/>
            <w:lang w:val="de-DE" w:eastAsia="de-DE"/>
          </w:rPr>
          <w:tab/>
        </w:r>
        <w:r w:rsidR="004C113B" w:rsidRPr="00B05E13">
          <w:rPr>
            <w:rStyle w:val="Hyperlink"/>
            <w:noProof/>
          </w:rPr>
          <w:t>Adhesive Faces</w:t>
        </w:r>
        <w:r w:rsidR="004C113B">
          <w:rPr>
            <w:noProof/>
            <w:webHidden/>
          </w:rPr>
          <w:tab/>
        </w:r>
        <w:r w:rsidR="004C113B">
          <w:rPr>
            <w:noProof/>
            <w:webHidden/>
          </w:rPr>
          <w:fldChar w:fldCharType="begin"/>
        </w:r>
        <w:r w:rsidR="004C113B">
          <w:rPr>
            <w:noProof/>
            <w:webHidden/>
          </w:rPr>
          <w:instrText xml:space="preserve"> PAGEREF _Toc83048723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323D2BE0" w14:textId="3247B514" w:rsidR="004C113B" w:rsidRDefault="00192045">
      <w:pPr>
        <w:pStyle w:val="Verzeichnis1"/>
        <w:rPr>
          <w:rFonts w:asciiTheme="minorHAnsi" w:eastAsiaTheme="minorEastAsia" w:hAnsiTheme="minorHAnsi" w:cstheme="minorBidi"/>
          <w:b w:val="0"/>
          <w:noProof/>
          <w:lang w:val="de-DE" w:eastAsia="de-DE"/>
        </w:rPr>
      </w:pPr>
      <w:hyperlink w:anchor="_Toc83048724" w:history="1">
        <w:r w:rsidR="004C113B" w:rsidRPr="00B05E13">
          <w:rPr>
            <w:rStyle w:val="Hyperlink"/>
            <w:noProof/>
          </w:rPr>
          <w:t>12</w:t>
        </w:r>
        <w:r w:rsidR="004C113B">
          <w:rPr>
            <w:rFonts w:asciiTheme="minorHAnsi" w:eastAsiaTheme="minorEastAsia" w:hAnsiTheme="minorHAnsi" w:cstheme="minorBidi"/>
            <w:b w:val="0"/>
            <w:noProof/>
            <w:lang w:val="de-DE" w:eastAsia="de-DE"/>
          </w:rPr>
          <w:tab/>
        </w:r>
        <w:r w:rsidR="004C113B" w:rsidRPr="00B05E13">
          <w:rPr>
            <w:rStyle w:val="Hyperlink"/>
            <w:noProof/>
          </w:rPr>
          <w:t>Future extensions</w:t>
        </w:r>
        <w:r w:rsidR="004C113B">
          <w:rPr>
            <w:noProof/>
            <w:webHidden/>
          </w:rPr>
          <w:tab/>
        </w:r>
        <w:r w:rsidR="004C113B">
          <w:rPr>
            <w:noProof/>
            <w:webHidden/>
          </w:rPr>
          <w:fldChar w:fldCharType="begin"/>
        </w:r>
        <w:r w:rsidR="004C113B">
          <w:rPr>
            <w:noProof/>
            <w:webHidden/>
          </w:rPr>
          <w:instrText xml:space="preserve"> PAGEREF _Toc83048724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6FC8FF6C" w14:textId="0258F2C8" w:rsidR="004C113B" w:rsidRDefault="00192045">
      <w:pPr>
        <w:pStyle w:val="Verzeichnis2"/>
        <w:rPr>
          <w:rFonts w:asciiTheme="minorHAnsi" w:eastAsiaTheme="minorEastAsia" w:hAnsiTheme="minorHAnsi" w:cstheme="minorBidi"/>
          <w:b w:val="0"/>
          <w:noProof/>
          <w:lang w:val="de-DE" w:eastAsia="de-DE"/>
        </w:rPr>
      </w:pPr>
      <w:hyperlink w:anchor="_Toc83048725" w:history="1">
        <w:r w:rsidR="004C113B" w:rsidRPr="00B05E13">
          <w:rPr>
            <w:rStyle w:val="Hyperlink"/>
            <w:noProof/>
          </w:rPr>
          <w:t>12.1</w:t>
        </w:r>
        <w:r w:rsidR="004C113B">
          <w:rPr>
            <w:rFonts w:asciiTheme="minorHAnsi" w:eastAsiaTheme="minorEastAsia" w:hAnsiTheme="minorHAnsi" w:cstheme="minorBidi"/>
            <w:b w:val="0"/>
            <w:noProof/>
            <w:lang w:val="de-DE" w:eastAsia="de-DE"/>
          </w:rPr>
          <w:tab/>
        </w:r>
        <w:r w:rsidR="004C113B" w:rsidRPr="00B05E13">
          <w:rPr>
            <w:rStyle w:val="Hyperlink"/>
            <w:noProof/>
          </w:rPr>
          <w:t>Additional parameters for spot and seam welds</w:t>
        </w:r>
        <w:r w:rsidR="004C113B">
          <w:rPr>
            <w:noProof/>
            <w:webHidden/>
          </w:rPr>
          <w:tab/>
        </w:r>
        <w:r w:rsidR="004C113B">
          <w:rPr>
            <w:noProof/>
            <w:webHidden/>
          </w:rPr>
          <w:fldChar w:fldCharType="begin"/>
        </w:r>
        <w:r w:rsidR="004C113B">
          <w:rPr>
            <w:noProof/>
            <w:webHidden/>
          </w:rPr>
          <w:instrText xml:space="preserve"> PAGEREF _Toc83048725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0CFBC447" w14:textId="6618AA8E" w:rsidR="004C113B" w:rsidRDefault="00192045">
      <w:pPr>
        <w:pStyle w:val="Verzeichnis2"/>
        <w:rPr>
          <w:rFonts w:asciiTheme="minorHAnsi" w:eastAsiaTheme="minorEastAsia" w:hAnsiTheme="minorHAnsi" w:cstheme="minorBidi"/>
          <w:b w:val="0"/>
          <w:noProof/>
          <w:lang w:val="de-DE" w:eastAsia="de-DE"/>
        </w:rPr>
      </w:pPr>
      <w:hyperlink w:anchor="_Toc83048726" w:history="1">
        <w:r w:rsidR="004C113B" w:rsidRPr="00B05E13">
          <w:rPr>
            <w:rStyle w:val="Hyperlink"/>
            <w:noProof/>
          </w:rPr>
          <w:t>12.2</w:t>
        </w:r>
        <w:r w:rsidR="004C113B">
          <w:rPr>
            <w:rFonts w:asciiTheme="minorHAnsi" w:eastAsiaTheme="minorEastAsia" w:hAnsiTheme="minorHAnsi" w:cstheme="minorBidi"/>
            <w:b w:val="0"/>
            <w:noProof/>
            <w:lang w:val="de-DE" w:eastAsia="de-DE"/>
          </w:rPr>
          <w:tab/>
        </w:r>
        <w:r w:rsidR="004C113B" w:rsidRPr="00B05E13">
          <w:rPr>
            <w:rStyle w:val="Hyperlink"/>
            <w:noProof/>
          </w:rPr>
          <w:t>Other relevant and new joint types</w:t>
        </w:r>
        <w:r w:rsidR="004C113B">
          <w:rPr>
            <w:noProof/>
            <w:webHidden/>
          </w:rPr>
          <w:tab/>
        </w:r>
        <w:r w:rsidR="004C113B">
          <w:rPr>
            <w:noProof/>
            <w:webHidden/>
          </w:rPr>
          <w:fldChar w:fldCharType="begin"/>
        </w:r>
        <w:r w:rsidR="004C113B">
          <w:rPr>
            <w:noProof/>
            <w:webHidden/>
          </w:rPr>
          <w:instrText xml:space="preserve"> PAGEREF _Toc83048726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31A59CF4" w14:textId="53837875" w:rsidR="004C113B" w:rsidRDefault="00192045">
      <w:pPr>
        <w:pStyle w:val="Verzeichnis1"/>
        <w:rPr>
          <w:rFonts w:asciiTheme="minorHAnsi" w:eastAsiaTheme="minorEastAsia" w:hAnsiTheme="minorHAnsi" w:cstheme="minorBidi"/>
          <w:b w:val="0"/>
          <w:noProof/>
          <w:lang w:val="de-DE" w:eastAsia="de-DE"/>
        </w:rPr>
      </w:pPr>
      <w:hyperlink w:anchor="_Toc83048727" w:history="1">
        <w:r w:rsidR="004C113B" w:rsidRPr="00B05E13">
          <w:rPr>
            <w:rStyle w:val="Hyperlink"/>
            <w:noProof/>
            <w:lang w:val="en-US"/>
          </w:rPr>
          <w:t>Annex A</w:t>
        </w:r>
        <w:r w:rsidR="004C113B" w:rsidRPr="00B05E13">
          <w:rPr>
            <w:rStyle w:val="Hyperlink"/>
            <w:bCs/>
            <w:noProof/>
            <w:lang w:val="en-US"/>
          </w:rPr>
          <w:t xml:space="preserve"> (informative)</w:t>
        </w:r>
        <w:r w:rsidR="004C113B" w:rsidRPr="00B05E13">
          <w:rPr>
            <w:rStyle w:val="Hyperlink"/>
            <w:noProof/>
            <w:lang w:val="en-US"/>
          </w:rPr>
          <w:t xml:space="preserve">  Derivation of Formulae used for Regular Intermittent Welds</w:t>
        </w:r>
        <w:r w:rsidR="004C113B">
          <w:rPr>
            <w:noProof/>
            <w:webHidden/>
          </w:rPr>
          <w:tab/>
        </w:r>
        <w:r w:rsidR="004C113B">
          <w:rPr>
            <w:noProof/>
            <w:webHidden/>
          </w:rPr>
          <w:fldChar w:fldCharType="begin"/>
        </w:r>
        <w:r w:rsidR="004C113B">
          <w:rPr>
            <w:noProof/>
            <w:webHidden/>
          </w:rPr>
          <w:instrText xml:space="preserve"> PAGEREF _Toc83048727 \h </w:instrText>
        </w:r>
        <w:r w:rsidR="004C113B">
          <w:rPr>
            <w:noProof/>
            <w:webHidden/>
          </w:rPr>
        </w:r>
        <w:r w:rsidR="004C113B">
          <w:rPr>
            <w:noProof/>
            <w:webHidden/>
          </w:rPr>
          <w:fldChar w:fldCharType="separate"/>
        </w:r>
        <w:r w:rsidR="004C113B">
          <w:rPr>
            <w:noProof/>
            <w:webHidden/>
          </w:rPr>
          <w:t>146</w:t>
        </w:r>
        <w:r w:rsidR="004C113B">
          <w:rPr>
            <w:noProof/>
            <w:webHidden/>
          </w:rPr>
          <w:fldChar w:fldCharType="end"/>
        </w:r>
      </w:hyperlink>
    </w:p>
    <w:p w14:paraId="39830938" w14:textId="5F02BB77" w:rsidR="004C113B" w:rsidRDefault="00192045">
      <w:pPr>
        <w:pStyle w:val="Verzeichnis1"/>
        <w:rPr>
          <w:rFonts w:asciiTheme="minorHAnsi" w:eastAsiaTheme="minorEastAsia" w:hAnsiTheme="minorHAnsi" w:cstheme="minorBidi"/>
          <w:b w:val="0"/>
          <w:noProof/>
          <w:lang w:val="de-DE" w:eastAsia="de-DE"/>
        </w:rPr>
      </w:pPr>
      <w:hyperlink w:anchor="_Toc83048728" w:history="1">
        <w:r w:rsidR="004C113B" w:rsidRPr="00B05E13">
          <w:rPr>
            <w:rStyle w:val="Hyperlink"/>
            <w:noProof/>
          </w:rPr>
          <w:t>Annex B</w:t>
        </w:r>
        <w:r w:rsidR="004C113B" w:rsidRPr="00B05E13">
          <w:rPr>
            <w:rStyle w:val="Hyperlink"/>
            <w:bCs/>
            <w:noProof/>
            <w:lang w:val="en-US"/>
          </w:rPr>
          <w:t xml:space="preserve"> (informative)</w:t>
        </w:r>
        <w:r w:rsidR="004C113B" w:rsidRPr="00B05E13">
          <w:rPr>
            <w:rStyle w:val="Hyperlink"/>
            <w:noProof/>
            <w:lang w:val="en-US"/>
          </w:rPr>
          <w:t xml:space="preserve">  Federative use of </w:t>
        </w:r>
        <w:r w:rsidR="004C113B" w:rsidRPr="00B05E13">
          <w:rPr>
            <w:rStyle w:val="Hyperlink"/>
            <w:noProof/>
          </w:rPr>
          <w:t>χMCF</w:t>
        </w:r>
        <w:r w:rsidR="004C113B" w:rsidRPr="00B05E13">
          <w:rPr>
            <w:rStyle w:val="Hyperlink"/>
            <w:noProof/>
            <w:lang w:val="en-US"/>
          </w:rPr>
          <w:t xml:space="preserve"> with ISO 10303-242</w:t>
        </w:r>
        <w:r w:rsidR="004C113B">
          <w:rPr>
            <w:noProof/>
            <w:webHidden/>
          </w:rPr>
          <w:tab/>
        </w:r>
        <w:r w:rsidR="004C113B">
          <w:rPr>
            <w:noProof/>
            <w:webHidden/>
          </w:rPr>
          <w:fldChar w:fldCharType="begin"/>
        </w:r>
        <w:r w:rsidR="004C113B">
          <w:rPr>
            <w:noProof/>
            <w:webHidden/>
          </w:rPr>
          <w:instrText xml:space="preserve"> PAGEREF _Toc83048728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7305753E" w14:textId="0F790016" w:rsidR="004C113B" w:rsidRDefault="00192045">
      <w:pPr>
        <w:pStyle w:val="Verzeichnis1"/>
        <w:rPr>
          <w:rFonts w:asciiTheme="minorHAnsi" w:eastAsiaTheme="minorEastAsia" w:hAnsiTheme="minorHAnsi" w:cstheme="minorBidi"/>
          <w:b w:val="0"/>
          <w:noProof/>
          <w:lang w:val="de-DE" w:eastAsia="de-DE"/>
        </w:rPr>
      </w:pPr>
      <w:hyperlink w:anchor="_Toc83048729" w:history="1">
        <w:r w:rsidR="004C113B" w:rsidRPr="00B05E13">
          <w:rPr>
            <w:rStyle w:val="Hyperlink"/>
            <w:noProof/>
          </w:rPr>
          <w:t>B.1</w:t>
        </w:r>
        <w:r w:rsidR="004C113B">
          <w:rPr>
            <w:rFonts w:asciiTheme="minorHAnsi" w:eastAsiaTheme="minorEastAsia" w:hAnsiTheme="minorHAnsi" w:cstheme="minorBidi"/>
            <w:b w:val="0"/>
            <w:noProof/>
            <w:lang w:val="de-DE" w:eastAsia="de-DE"/>
          </w:rPr>
          <w:tab/>
        </w:r>
        <w:r w:rsidR="004C113B" w:rsidRPr="00B05E13">
          <w:rPr>
            <w:rStyle w:val="Hyperlink"/>
            <w:noProof/>
          </w:rPr>
          <w:t>General principles</w:t>
        </w:r>
        <w:r w:rsidR="004C113B">
          <w:rPr>
            <w:noProof/>
            <w:webHidden/>
          </w:rPr>
          <w:tab/>
        </w:r>
        <w:r w:rsidR="004C113B">
          <w:rPr>
            <w:noProof/>
            <w:webHidden/>
          </w:rPr>
          <w:fldChar w:fldCharType="begin"/>
        </w:r>
        <w:r w:rsidR="004C113B">
          <w:rPr>
            <w:noProof/>
            <w:webHidden/>
          </w:rPr>
          <w:instrText xml:space="preserve"> PAGEREF _Toc83048729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336FCBCD" w14:textId="6D35A50E" w:rsidR="004C113B" w:rsidRDefault="00192045">
      <w:pPr>
        <w:pStyle w:val="Verzeichnis1"/>
        <w:rPr>
          <w:rFonts w:asciiTheme="minorHAnsi" w:eastAsiaTheme="minorEastAsia" w:hAnsiTheme="minorHAnsi" w:cstheme="minorBidi"/>
          <w:b w:val="0"/>
          <w:noProof/>
          <w:lang w:val="de-DE" w:eastAsia="de-DE"/>
        </w:rPr>
      </w:pPr>
      <w:hyperlink w:anchor="_Toc83048730" w:history="1">
        <w:r w:rsidR="004C113B" w:rsidRPr="00B05E13">
          <w:rPr>
            <w:rStyle w:val="Hyperlink"/>
            <w:noProof/>
          </w:rPr>
          <w:t>B.2</w:t>
        </w:r>
        <w:r w:rsidR="004C113B">
          <w:rPr>
            <w:rFonts w:asciiTheme="minorHAnsi" w:eastAsiaTheme="minorEastAsia" w:hAnsiTheme="minorHAnsi" w:cstheme="minorBidi"/>
            <w:b w:val="0"/>
            <w:noProof/>
            <w:lang w:val="de-DE" w:eastAsia="de-DE"/>
          </w:rPr>
          <w:tab/>
        </w:r>
        <w:r w:rsidR="004C113B" w:rsidRPr="00B05E13">
          <w:rPr>
            <w:rStyle w:val="Hyperlink"/>
            <w:noProof/>
          </w:rPr>
          <w:t>Cross-Reference Table between ISO 10303-242 and χMCF</w:t>
        </w:r>
        <w:r w:rsidR="004C113B">
          <w:rPr>
            <w:noProof/>
            <w:webHidden/>
          </w:rPr>
          <w:tab/>
        </w:r>
        <w:r w:rsidR="004C113B">
          <w:rPr>
            <w:noProof/>
            <w:webHidden/>
          </w:rPr>
          <w:fldChar w:fldCharType="begin"/>
        </w:r>
        <w:r w:rsidR="004C113B">
          <w:rPr>
            <w:noProof/>
            <w:webHidden/>
          </w:rPr>
          <w:instrText xml:space="preserve"> PAGEREF _Toc83048730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62EA501C" w14:textId="3341437B" w:rsidR="004C113B" w:rsidRDefault="00192045">
      <w:pPr>
        <w:pStyle w:val="Verzeichnis1"/>
        <w:rPr>
          <w:rFonts w:asciiTheme="minorHAnsi" w:eastAsiaTheme="minorEastAsia" w:hAnsiTheme="minorHAnsi" w:cstheme="minorBidi"/>
          <w:b w:val="0"/>
          <w:noProof/>
          <w:lang w:val="de-DE" w:eastAsia="de-DE"/>
        </w:rPr>
      </w:pPr>
      <w:hyperlink w:anchor="_Toc83048731" w:history="1">
        <w:r w:rsidR="004C113B" w:rsidRPr="00B05E13">
          <w:rPr>
            <w:rStyle w:val="Hyperlink"/>
            <w:noProof/>
          </w:rPr>
          <w:t>Any not mentioned entity of either standard does not map to or interact with an entity of the other standard.</w:t>
        </w:r>
        <w:r w:rsidR="004C113B">
          <w:rPr>
            <w:noProof/>
            <w:webHidden/>
          </w:rPr>
          <w:tab/>
        </w:r>
        <w:r w:rsidR="004C113B">
          <w:rPr>
            <w:noProof/>
            <w:webHidden/>
          </w:rPr>
          <w:fldChar w:fldCharType="begin"/>
        </w:r>
        <w:r w:rsidR="004C113B">
          <w:rPr>
            <w:noProof/>
            <w:webHidden/>
          </w:rPr>
          <w:instrText xml:space="preserve"> PAGEREF _Toc83048731 \h </w:instrText>
        </w:r>
        <w:r w:rsidR="004C113B">
          <w:rPr>
            <w:noProof/>
            <w:webHidden/>
          </w:rPr>
        </w:r>
        <w:r w:rsidR="004C113B">
          <w:rPr>
            <w:noProof/>
            <w:webHidden/>
          </w:rPr>
          <w:fldChar w:fldCharType="separate"/>
        </w:r>
        <w:r w:rsidR="004C113B">
          <w:rPr>
            <w:noProof/>
            <w:webHidden/>
          </w:rPr>
          <w:t>150</w:t>
        </w:r>
        <w:r w:rsidR="004C113B">
          <w:rPr>
            <w:noProof/>
            <w:webHidden/>
          </w:rPr>
          <w:fldChar w:fldCharType="end"/>
        </w:r>
      </w:hyperlink>
    </w:p>
    <w:p w14:paraId="52103DCE" w14:textId="78F58D85" w:rsidR="004C113B" w:rsidRDefault="00192045">
      <w:pPr>
        <w:pStyle w:val="Verzeichnis1"/>
        <w:rPr>
          <w:rFonts w:asciiTheme="minorHAnsi" w:eastAsiaTheme="minorEastAsia" w:hAnsiTheme="minorHAnsi" w:cstheme="minorBidi"/>
          <w:b w:val="0"/>
          <w:noProof/>
          <w:lang w:val="de-DE" w:eastAsia="de-DE"/>
        </w:rPr>
      </w:pPr>
      <w:hyperlink w:anchor="_Toc83048732" w:history="1">
        <w:r w:rsidR="004C113B" w:rsidRPr="00B05E13">
          <w:rPr>
            <w:rStyle w:val="Hyperlink"/>
            <w:noProof/>
          </w:rPr>
          <w:t>Annex C</w:t>
        </w:r>
        <w:r w:rsidR="004C113B" w:rsidRPr="00B05E13">
          <w:rPr>
            <w:rStyle w:val="Hyperlink"/>
            <w:bCs/>
            <w:noProof/>
            <w:lang w:val="en-US"/>
          </w:rPr>
          <w:t xml:space="preserve"> (informative)</w:t>
        </w:r>
        <w:r w:rsidR="004C113B" w:rsidRPr="00B05E13">
          <w:rPr>
            <w:rStyle w:val="Hyperlink"/>
            <w:noProof/>
            <w:lang w:val="en-US"/>
          </w:rPr>
          <w:t xml:space="preserve">  History</w:t>
        </w:r>
        <w:r w:rsidR="004C113B">
          <w:rPr>
            <w:noProof/>
            <w:webHidden/>
          </w:rPr>
          <w:tab/>
        </w:r>
        <w:r w:rsidR="004C113B">
          <w:rPr>
            <w:noProof/>
            <w:webHidden/>
          </w:rPr>
          <w:fldChar w:fldCharType="begin"/>
        </w:r>
        <w:r w:rsidR="004C113B">
          <w:rPr>
            <w:noProof/>
            <w:webHidden/>
          </w:rPr>
          <w:instrText xml:space="preserve"> PAGEREF _Toc83048732 \h </w:instrText>
        </w:r>
        <w:r w:rsidR="004C113B">
          <w:rPr>
            <w:noProof/>
            <w:webHidden/>
          </w:rPr>
        </w:r>
        <w:r w:rsidR="004C113B">
          <w:rPr>
            <w:noProof/>
            <w:webHidden/>
          </w:rPr>
          <w:fldChar w:fldCharType="separate"/>
        </w:r>
        <w:r w:rsidR="004C113B">
          <w:rPr>
            <w:noProof/>
            <w:webHidden/>
          </w:rPr>
          <w:t>151</w:t>
        </w:r>
        <w:r w:rsidR="004C113B">
          <w:rPr>
            <w:noProof/>
            <w:webHidden/>
          </w:rPr>
          <w:fldChar w:fldCharType="end"/>
        </w:r>
      </w:hyperlink>
    </w:p>
    <w:p w14:paraId="541FD66F" w14:textId="2262F3BC" w:rsidR="004C113B" w:rsidRDefault="00192045">
      <w:pPr>
        <w:pStyle w:val="Verzeichnis1"/>
        <w:rPr>
          <w:ins w:id="11" w:author="Max Ungerer" w:date="2021-10-21T15:16:00Z"/>
          <w:noProof/>
        </w:rPr>
      </w:pPr>
      <w:hyperlink w:anchor="_Toc83048733" w:history="1">
        <w:r w:rsidR="004C113B" w:rsidRPr="00B05E13">
          <w:rPr>
            <w:rStyle w:val="Hyperlink"/>
            <w:noProof/>
          </w:rPr>
          <w:t>Bibliography</w:t>
        </w:r>
        <w:r w:rsidR="004C113B">
          <w:rPr>
            <w:noProof/>
            <w:webHidden/>
          </w:rPr>
          <w:tab/>
        </w:r>
        <w:r w:rsidR="004C113B">
          <w:rPr>
            <w:noProof/>
            <w:webHidden/>
          </w:rPr>
          <w:fldChar w:fldCharType="begin"/>
        </w:r>
        <w:r w:rsidR="004C113B">
          <w:rPr>
            <w:noProof/>
            <w:webHidden/>
          </w:rPr>
          <w:instrText xml:space="preserve"> PAGEREF _Toc83048733 \h </w:instrText>
        </w:r>
        <w:r w:rsidR="004C113B">
          <w:rPr>
            <w:noProof/>
            <w:webHidden/>
          </w:rPr>
        </w:r>
        <w:r w:rsidR="004C113B">
          <w:rPr>
            <w:noProof/>
            <w:webHidden/>
          </w:rPr>
          <w:fldChar w:fldCharType="separate"/>
        </w:r>
        <w:r w:rsidR="004C113B">
          <w:rPr>
            <w:noProof/>
            <w:webHidden/>
          </w:rPr>
          <w:t>153</w:t>
        </w:r>
        <w:r w:rsidR="004C113B">
          <w:rPr>
            <w:noProof/>
            <w:webHidden/>
          </w:rPr>
          <w:fldChar w:fldCharType="end"/>
        </w:r>
      </w:hyperlink>
    </w:p>
    <w:p w14:paraId="492D3529" w14:textId="77777777" w:rsidR="003336DF" w:rsidRPr="003336DF" w:rsidRDefault="003336DF">
      <w:pPr>
        <w:rPr>
          <w:b/>
          <w:rPrChange w:id="12" w:author="Max Ungerer" w:date="2021-10-21T15:16:00Z">
            <w:rPr>
              <w:rFonts w:asciiTheme="minorHAnsi" w:eastAsiaTheme="minorEastAsia" w:hAnsiTheme="minorHAnsi" w:cstheme="minorBidi"/>
              <w:b w:val="0"/>
              <w:noProof/>
              <w:lang w:val="de-DE" w:eastAsia="de-DE"/>
            </w:rPr>
          </w:rPrChange>
        </w:rPr>
        <w:pPrChange w:id="13" w:author="Max Ungerer" w:date="2021-10-21T15:16:00Z">
          <w:pPr>
            <w:pStyle w:val="Verzeichnis1"/>
          </w:pPr>
        </w:pPrChange>
      </w:pPr>
    </w:p>
    <w:p w14:paraId="71188C67" w14:textId="2EBDF372" w:rsidR="003336DF" w:rsidRDefault="0054733A" w:rsidP="003336DF">
      <w:pPr>
        <w:pStyle w:val="zzContents"/>
        <w:pageBreakBefore w:val="0"/>
        <w:spacing w:before="0"/>
        <w:rPr>
          <w:ins w:id="14" w:author="Max Ungerer" w:date="2021-10-21T15:16:00Z"/>
        </w:rPr>
      </w:pPr>
      <w:r w:rsidRPr="00BC394B">
        <w:fldChar w:fldCharType="end"/>
      </w:r>
      <w:ins w:id="15" w:author="Max Ungerer" w:date="2021-10-21T15:16:00Z">
        <w:r w:rsidR="003336DF">
          <w:t>Figures</w:t>
        </w:r>
      </w:ins>
    </w:p>
    <w:p w14:paraId="62AFA0C2" w14:textId="5DA4D350" w:rsidR="003336DF" w:rsidRDefault="003336DF">
      <w:pPr>
        <w:pStyle w:val="Abbildungsverzeichnis"/>
        <w:tabs>
          <w:tab w:val="right" w:leader="dot" w:pos="9741"/>
        </w:tabs>
        <w:rPr>
          <w:ins w:id="16" w:author="Max Ungerer" w:date="2021-10-21T15:17:00Z"/>
          <w:rFonts w:asciiTheme="minorHAnsi" w:eastAsiaTheme="minorEastAsia" w:hAnsiTheme="minorHAnsi" w:cstheme="minorBidi"/>
          <w:noProof/>
          <w:szCs w:val="22"/>
          <w:lang w:val="de-DE"/>
        </w:rPr>
      </w:pPr>
      <w:ins w:id="17" w:author="Max Ungerer" w:date="2021-10-21T15:17:00Z">
        <w:r>
          <w:fldChar w:fldCharType="begin"/>
        </w:r>
        <w:r>
          <w:instrText xml:space="preserve"> TOC \h \z \c "Figure" </w:instrText>
        </w:r>
      </w:ins>
      <w:r>
        <w:fldChar w:fldCharType="separate"/>
      </w:r>
      <w:ins w:id="18"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 Seam weld as 1</w:t>
        </w:r>
        <w:r w:rsidRPr="004B6C9B">
          <w:rPr>
            <w:rStyle w:val="Hyperlink"/>
            <w:rFonts w:eastAsia="MS Mincho"/>
            <w:noProof/>
          </w:rPr>
          <w:noBreakHyphen/>
          <w:t>dimensional joint</w:t>
        </w:r>
        <w:r>
          <w:rPr>
            <w:noProof/>
            <w:webHidden/>
          </w:rPr>
          <w:tab/>
        </w:r>
        <w:r>
          <w:rPr>
            <w:noProof/>
            <w:webHidden/>
          </w:rPr>
          <w:fldChar w:fldCharType="begin"/>
        </w:r>
        <w:r>
          <w:rPr>
            <w:noProof/>
            <w:webHidden/>
          </w:rPr>
          <w:instrText xml:space="preserve"> PAGEREF _Toc85721880 \h </w:instrText>
        </w:r>
      </w:ins>
      <w:r>
        <w:rPr>
          <w:noProof/>
          <w:webHidden/>
        </w:rPr>
      </w:r>
      <w:r>
        <w:rPr>
          <w:noProof/>
          <w:webHidden/>
        </w:rPr>
        <w:fldChar w:fldCharType="separate"/>
      </w:r>
      <w:ins w:id="19" w:author="Max Ungerer" w:date="2021-10-21T15:17:00Z">
        <w:r>
          <w:rPr>
            <w:noProof/>
            <w:webHidden/>
          </w:rPr>
          <w:t>3</w:t>
        </w:r>
        <w:r>
          <w:rPr>
            <w:noProof/>
            <w:webHidden/>
          </w:rPr>
          <w:fldChar w:fldCharType="end"/>
        </w:r>
        <w:r w:rsidRPr="004B6C9B">
          <w:rPr>
            <w:rStyle w:val="Hyperlink"/>
            <w:rFonts w:eastAsia="MS Mincho"/>
            <w:noProof/>
          </w:rPr>
          <w:fldChar w:fldCharType="end"/>
        </w:r>
      </w:ins>
    </w:p>
    <w:p w14:paraId="06B72E90" w14:textId="05C8A167" w:rsidR="003336DF" w:rsidRDefault="003336DF">
      <w:pPr>
        <w:pStyle w:val="Abbildungsverzeichnis"/>
        <w:tabs>
          <w:tab w:val="right" w:leader="dot" w:pos="9741"/>
        </w:tabs>
        <w:rPr>
          <w:ins w:id="20" w:author="Max Ungerer" w:date="2021-10-21T15:17:00Z"/>
          <w:rFonts w:asciiTheme="minorHAnsi" w:eastAsiaTheme="minorEastAsia" w:hAnsiTheme="minorHAnsi" w:cstheme="minorBidi"/>
          <w:noProof/>
          <w:szCs w:val="22"/>
          <w:lang w:val="de-DE"/>
        </w:rPr>
      </w:pPr>
      <w:ins w:id="21"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_Toc85721881 \h </w:instrText>
        </w:r>
      </w:ins>
      <w:r>
        <w:rPr>
          <w:noProof/>
          <w:webHidden/>
        </w:rPr>
      </w:r>
      <w:r>
        <w:rPr>
          <w:noProof/>
          <w:webHidden/>
        </w:rPr>
        <w:fldChar w:fldCharType="separate"/>
      </w:r>
      <w:ins w:id="22" w:author="Max Ungerer" w:date="2021-10-21T15:17:00Z">
        <w:r>
          <w:rPr>
            <w:noProof/>
            <w:webHidden/>
          </w:rPr>
          <w:t>3</w:t>
        </w:r>
        <w:r>
          <w:rPr>
            <w:noProof/>
            <w:webHidden/>
          </w:rPr>
          <w:fldChar w:fldCharType="end"/>
        </w:r>
        <w:r w:rsidRPr="004B6C9B">
          <w:rPr>
            <w:rStyle w:val="Hyperlink"/>
            <w:rFonts w:eastAsia="MS Mincho"/>
            <w:noProof/>
          </w:rPr>
          <w:fldChar w:fldCharType="end"/>
        </w:r>
      </w:ins>
    </w:p>
    <w:p w14:paraId="3C81F5FF" w14:textId="308D054D" w:rsidR="003336DF" w:rsidRDefault="003336DF">
      <w:pPr>
        <w:pStyle w:val="Abbildungsverzeichnis"/>
        <w:tabs>
          <w:tab w:val="right" w:leader="dot" w:pos="9741"/>
        </w:tabs>
        <w:rPr>
          <w:ins w:id="23" w:author="Max Ungerer" w:date="2021-10-21T15:17:00Z"/>
          <w:rFonts w:asciiTheme="minorHAnsi" w:eastAsiaTheme="minorEastAsia" w:hAnsiTheme="minorHAnsi" w:cstheme="minorBidi"/>
          <w:noProof/>
          <w:szCs w:val="22"/>
          <w:lang w:val="de-DE"/>
        </w:rPr>
      </w:pPr>
      <w:ins w:id="24"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_Toc85721882 \h </w:instrText>
        </w:r>
      </w:ins>
      <w:r>
        <w:rPr>
          <w:noProof/>
          <w:webHidden/>
        </w:rPr>
      </w:r>
      <w:r>
        <w:rPr>
          <w:noProof/>
          <w:webHidden/>
        </w:rPr>
        <w:fldChar w:fldCharType="separate"/>
      </w:r>
      <w:ins w:id="25" w:author="Max Ungerer" w:date="2021-10-21T15:17:00Z">
        <w:r>
          <w:rPr>
            <w:noProof/>
            <w:webHidden/>
          </w:rPr>
          <w:t>4</w:t>
        </w:r>
        <w:r>
          <w:rPr>
            <w:noProof/>
            <w:webHidden/>
          </w:rPr>
          <w:fldChar w:fldCharType="end"/>
        </w:r>
        <w:r w:rsidRPr="004B6C9B">
          <w:rPr>
            <w:rStyle w:val="Hyperlink"/>
            <w:rFonts w:eastAsia="MS Mincho"/>
            <w:noProof/>
          </w:rPr>
          <w:fldChar w:fldCharType="end"/>
        </w:r>
      </w:ins>
    </w:p>
    <w:p w14:paraId="60C70D81" w14:textId="49B9A95D" w:rsidR="003336DF" w:rsidRDefault="003336DF">
      <w:pPr>
        <w:pStyle w:val="Abbildungsverzeichnis"/>
        <w:tabs>
          <w:tab w:val="right" w:leader="dot" w:pos="9741"/>
        </w:tabs>
        <w:rPr>
          <w:ins w:id="26" w:author="Max Ungerer" w:date="2021-10-21T15:17:00Z"/>
          <w:rFonts w:asciiTheme="minorHAnsi" w:eastAsiaTheme="minorEastAsia" w:hAnsiTheme="minorHAnsi" w:cstheme="minorBidi"/>
          <w:noProof/>
          <w:szCs w:val="22"/>
          <w:lang w:val="de-DE"/>
        </w:rPr>
      </w:pPr>
      <w:ins w:id="27"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_Toc85721883 \h </w:instrText>
        </w:r>
      </w:ins>
      <w:r>
        <w:rPr>
          <w:noProof/>
          <w:webHidden/>
        </w:rPr>
      </w:r>
      <w:r>
        <w:rPr>
          <w:noProof/>
          <w:webHidden/>
        </w:rPr>
        <w:fldChar w:fldCharType="separate"/>
      </w:r>
      <w:ins w:id="28" w:author="Max Ungerer" w:date="2021-10-21T15:17:00Z">
        <w:r>
          <w:rPr>
            <w:noProof/>
            <w:webHidden/>
          </w:rPr>
          <w:t>4</w:t>
        </w:r>
        <w:r>
          <w:rPr>
            <w:noProof/>
            <w:webHidden/>
          </w:rPr>
          <w:fldChar w:fldCharType="end"/>
        </w:r>
        <w:r w:rsidRPr="004B6C9B">
          <w:rPr>
            <w:rStyle w:val="Hyperlink"/>
            <w:rFonts w:eastAsia="MS Mincho"/>
            <w:noProof/>
          </w:rPr>
          <w:fldChar w:fldCharType="end"/>
        </w:r>
      </w:ins>
    </w:p>
    <w:p w14:paraId="4F5DEDD9" w14:textId="17F2C716" w:rsidR="003336DF" w:rsidRDefault="003336DF">
      <w:pPr>
        <w:pStyle w:val="Abbildungsverzeichnis"/>
        <w:tabs>
          <w:tab w:val="right" w:leader="dot" w:pos="9741"/>
        </w:tabs>
        <w:rPr>
          <w:ins w:id="29" w:author="Max Ungerer" w:date="2021-10-21T15:17:00Z"/>
          <w:rFonts w:asciiTheme="minorHAnsi" w:eastAsiaTheme="minorEastAsia" w:hAnsiTheme="minorHAnsi" w:cstheme="minorBidi"/>
          <w:noProof/>
          <w:szCs w:val="22"/>
          <w:lang w:val="de-DE"/>
        </w:rPr>
      </w:pPr>
      <w:ins w:id="30"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_Toc85721884 \h </w:instrText>
        </w:r>
      </w:ins>
      <w:r>
        <w:rPr>
          <w:noProof/>
          <w:webHidden/>
        </w:rPr>
      </w:r>
      <w:r>
        <w:rPr>
          <w:noProof/>
          <w:webHidden/>
        </w:rPr>
        <w:fldChar w:fldCharType="separate"/>
      </w:r>
      <w:ins w:id="31" w:author="Max Ungerer" w:date="2021-10-21T15:17:00Z">
        <w:r>
          <w:rPr>
            <w:noProof/>
            <w:webHidden/>
          </w:rPr>
          <w:t>5</w:t>
        </w:r>
        <w:r>
          <w:rPr>
            <w:noProof/>
            <w:webHidden/>
          </w:rPr>
          <w:fldChar w:fldCharType="end"/>
        </w:r>
        <w:r w:rsidRPr="004B6C9B">
          <w:rPr>
            <w:rStyle w:val="Hyperlink"/>
            <w:rFonts w:eastAsia="MS Mincho"/>
            <w:noProof/>
          </w:rPr>
          <w:fldChar w:fldCharType="end"/>
        </w:r>
      </w:ins>
    </w:p>
    <w:p w14:paraId="617A6B75" w14:textId="024E16A2" w:rsidR="003336DF" w:rsidRDefault="003336DF">
      <w:pPr>
        <w:pStyle w:val="Abbildungsverzeichnis"/>
        <w:tabs>
          <w:tab w:val="right" w:leader="dot" w:pos="9741"/>
        </w:tabs>
        <w:rPr>
          <w:ins w:id="32" w:author="Max Ungerer" w:date="2021-10-21T15:17:00Z"/>
          <w:rFonts w:asciiTheme="minorHAnsi" w:eastAsiaTheme="minorEastAsia" w:hAnsiTheme="minorHAnsi" w:cstheme="minorBidi"/>
          <w:noProof/>
          <w:szCs w:val="22"/>
          <w:lang w:val="de-DE"/>
        </w:rPr>
      </w:pPr>
      <w:ins w:id="33"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_Toc85721885 \h </w:instrText>
        </w:r>
      </w:ins>
      <w:r>
        <w:rPr>
          <w:noProof/>
          <w:webHidden/>
        </w:rPr>
      </w:r>
      <w:r>
        <w:rPr>
          <w:noProof/>
          <w:webHidden/>
        </w:rPr>
        <w:fldChar w:fldCharType="separate"/>
      </w:r>
      <w:ins w:id="34" w:author="Max Ungerer" w:date="2021-10-21T15:17:00Z">
        <w:r>
          <w:rPr>
            <w:noProof/>
            <w:webHidden/>
          </w:rPr>
          <w:t>8</w:t>
        </w:r>
        <w:r>
          <w:rPr>
            <w:noProof/>
            <w:webHidden/>
          </w:rPr>
          <w:fldChar w:fldCharType="end"/>
        </w:r>
        <w:r w:rsidRPr="004B6C9B">
          <w:rPr>
            <w:rStyle w:val="Hyperlink"/>
            <w:rFonts w:eastAsia="MS Mincho"/>
            <w:noProof/>
          </w:rPr>
          <w:fldChar w:fldCharType="end"/>
        </w:r>
      </w:ins>
    </w:p>
    <w:p w14:paraId="3079483D" w14:textId="1361E98F" w:rsidR="003336DF" w:rsidRDefault="003336DF">
      <w:pPr>
        <w:pStyle w:val="Abbildungsverzeichnis"/>
        <w:tabs>
          <w:tab w:val="right" w:leader="dot" w:pos="9741"/>
        </w:tabs>
        <w:rPr>
          <w:ins w:id="35" w:author="Max Ungerer" w:date="2021-10-21T15:17:00Z"/>
          <w:rFonts w:asciiTheme="minorHAnsi" w:eastAsiaTheme="minorEastAsia" w:hAnsiTheme="minorHAnsi" w:cstheme="minorBidi"/>
          <w:noProof/>
          <w:szCs w:val="22"/>
          <w:lang w:val="de-DE"/>
        </w:rPr>
      </w:pPr>
      <w:ins w:id="36"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"_Toc85721886"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_Toc85721886 \h </w:instrText>
        </w:r>
      </w:ins>
      <w:r>
        <w:rPr>
          <w:noProof/>
          <w:webHidden/>
        </w:rPr>
      </w:r>
      <w:r>
        <w:rPr>
          <w:noProof/>
          <w:webHidden/>
        </w:rPr>
        <w:fldChar w:fldCharType="separate"/>
      </w:r>
      <w:ins w:id="37" w:author="Max Ungerer" w:date="2021-10-21T15:17:00Z">
        <w:r>
          <w:rPr>
            <w:noProof/>
            <w:webHidden/>
          </w:rPr>
          <w:t>18</w:t>
        </w:r>
        <w:r>
          <w:rPr>
            <w:noProof/>
            <w:webHidden/>
          </w:rPr>
          <w:fldChar w:fldCharType="end"/>
        </w:r>
        <w:r w:rsidRPr="004B6C9B">
          <w:rPr>
            <w:rStyle w:val="Hyperlink"/>
            <w:rFonts w:eastAsia="MS Mincho"/>
            <w:noProof/>
          </w:rPr>
          <w:fldChar w:fldCharType="end"/>
        </w:r>
      </w:ins>
    </w:p>
    <w:p w14:paraId="37D512BE" w14:textId="5BD929AC" w:rsidR="003336DF" w:rsidRDefault="003336DF">
      <w:pPr>
        <w:pStyle w:val="Abbildungsverzeichnis"/>
        <w:tabs>
          <w:tab w:val="right" w:leader="dot" w:pos="9741"/>
        </w:tabs>
        <w:rPr>
          <w:ins w:id="38" w:author="Max Ungerer" w:date="2021-10-21T15:17:00Z"/>
          <w:rFonts w:asciiTheme="minorHAnsi" w:eastAsiaTheme="minorEastAsia" w:hAnsiTheme="minorHAnsi" w:cstheme="minorBidi"/>
          <w:noProof/>
          <w:szCs w:val="22"/>
          <w:lang w:val="de-DE"/>
        </w:rPr>
      </w:pPr>
      <w:ins w:id="39"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_Toc85721887 \h </w:instrText>
        </w:r>
      </w:ins>
      <w:r>
        <w:rPr>
          <w:noProof/>
          <w:webHidden/>
        </w:rPr>
      </w:r>
      <w:r>
        <w:rPr>
          <w:noProof/>
          <w:webHidden/>
        </w:rPr>
        <w:fldChar w:fldCharType="separate"/>
      </w:r>
      <w:ins w:id="40" w:author="Max Ungerer" w:date="2021-10-21T15:17:00Z">
        <w:r>
          <w:rPr>
            <w:noProof/>
            <w:webHidden/>
          </w:rPr>
          <w:t>36</w:t>
        </w:r>
        <w:r>
          <w:rPr>
            <w:noProof/>
            <w:webHidden/>
          </w:rPr>
          <w:fldChar w:fldCharType="end"/>
        </w:r>
        <w:r w:rsidRPr="004B6C9B">
          <w:rPr>
            <w:rStyle w:val="Hyperlink"/>
            <w:rFonts w:eastAsia="MS Mincho"/>
            <w:noProof/>
          </w:rPr>
          <w:fldChar w:fldCharType="end"/>
        </w:r>
      </w:ins>
    </w:p>
    <w:p w14:paraId="043CE0EA" w14:textId="7FC137C6" w:rsidR="003336DF" w:rsidRDefault="003336DF">
      <w:pPr>
        <w:pStyle w:val="Abbildungsverzeichnis"/>
        <w:tabs>
          <w:tab w:val="right" w:leader="dot" w:pos="9741"/>
        </w:tabs>
        <w:rPr>
          <w:ins w:id="41" w:author="Max Ungerer" w:date="2021-10-21T15:17:00Z"/>
          <w:rFonts w:asciiTheme="minorHAnsi" w:eastAsiaTheme="minorEastAsia" w:hAnsiTheme="minorHAnsi" w:cstheme="minorBidi"/>
          <w:noProof/>
          <w:szCs w:val="22"/>
          <w:lang w:val="de-DE"/>
        </w:rPr>
      </w:pPr>
      <w:ins w:id="42"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_Toc85721888 \h </w:instrText>
        </w:r>
      </w:ins>
      <w:r>
        <w:rPr>
          <w:noProof/>
          <w:webHidden/>
        </w:rPr>
      </w:r>
      <w:r>
        <w:rPr>
          <w:noProof/>
          <w:webHidden/>
        </w:rPr>
        <w:fldChar w:fldCharType="separate"/>
      </w:r>
      <w:ins w:id="43" w:author="Max Ungerer" w:date="2021-10-21T15:17:00Z">
        <w:r>
          <w:rPr>
            <w:noProof/>
            <w:webHidden/>
          </w:rPr>
          <w:t>39</w:t>
        </w:r>
        <w:r>
          <w:rPr>
            <w:noProof/>
            <w:webHidden/>
          </w:rPr>
          <w:fldChar w:fldCharType="end"/>
        </w:r>
        <w:r w:rsidRPr="004B6C9B">
          <w:rPr>
            <w:rStyle w:val="Hyperlink"/>
            <w:rFonts w:eastAsia="MS Mincho"/>
            <w:noProof/>
          </w:rPr>
          <w:fldChar w:fldCharType="end"/>
        </w:r>
      </w:ins>
    </w:p>
    <w:p w14:paraId="2E8D14FA" w14:textId="0B838A92" w:rsidR="003336DF" w:rsidRDefault="003336DF">
      <w:pPr>
        <w:pStyle w:val="Abbildungsverzeichnis"/>
        <w:tabs>
          <w:tab w:val="right" w:leader="dot" w:pos="9741"/>
        </w:tabs>
        <w:rPr>
          <w:ins w:id="44" w:author="Max Ungerer" w:date="2021-10-21T15:17:00Z"/>
          <w:rFonts w:asciiTheme="minorHAnsi" w:eastAsiaTheme="minorEastAsia" w:hAnsiTheme="minorHAnsi" w:cstheme="minorBidi"/>
          <w:noProof/>
          <w:szCs w:val="22"/>
          <w:lang w:val="de-DE"/>
        </w:rPr>
      </w:pPr>
      <w:ins w:id="45"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_Toc85721889 \h </w:instrText>
        </w:r>
      </w:ins>
      <w:r>
        <w:rPr>
          <w:noProof/>
          <w:webHidden/>
        </w:rPr>
      </w:r>
      <w:r>
        <w:rPr>
          <w:noProof/>
          <w:webHidden/>
        </w:rPr>
        <w:fldChar w:fldCharType="separate"/>
      </w:r>
      <w:ins w:id="46" w:author="Max Ungerer" w:date="2021-10-21T15:17:00Z">
        <w:r>
          <w:rPr>
            <w:noProof/>
            <w:webHidden/>
          </w:rPr>
          <w:t>41</w:t>
        </w:r>
        <w:r>
          <w:rPr>
            <w:noProof/>
            <w:webHidden/>
          </w:rPr>
          <w:fldChar w:fldCharType="end"/>
        </w:r>
        <w:r w:rsidRPr="004B6C9B">
          <w:rPr>
            <w:rStyle w:val="Hyperlink"/>
            <w:rFonts w:eastAsia="MS Mincho"/>
            <w:noProof/>
          </w:rPr>
          <w:fldChar w:fldCharType="end"/>
        </w:r>
      </w:ins>
    </w:p>
    <w:p w14:paraId="756A757C" w14:textId="608DB5BF" w:rsidR="003336DF" w:rsidRDefault="003336DF">
      <w:pPr>
        <w:pStyle w:val="Abbildungsverzeichnis"/>
        <w:tabs>
          <w:tab w:val="right" w:leader="dot" w:pos="9741"/>
        </w:tabs>
        <w:rPr>
          <w:ins w:id="47" w:author="Max Ungerer" w:date="2021-10-21T15:17:00Z"/>
          <w:rFonts w:asciiTheme="minorHAnsi" w:eastAsiaTheme="minorEastAsia" w:hAnsiTheme="minorHAnsi" w:cstheme="minorBidi"/>
          <w:noProof/>
          <w:szCs w:val="22"/>
          <w:lang w:val="de-DE"/>
        </w:rPr>
      </w:pPr>
      <w:ins w:id="48"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_Toc85721890 \h </w:instrText>
        </w:r>
      </w:ins>
      <w:r>
        <w:rPr>
          <w:noProof/>
          <w:webHidden/>
        </w:rPr>
      </w:r>
      <w:r>
        <w:rPr>
          <w:noProof/>
          <w:webHidden/>
        </w:rPr>
        <w:fldChar w:fldCharType="separate"/>
      </w:r>
      <w:ins w:id="49" w:author="Max Ungerer" w:date="2021-10-21T15:17:00Z">
        <w:r>
          <w:rPr>
            <w:noProof/>
            <w:webHidden/>
          </w:rPr>
          <w:t>42</w:t>
        </w:r>
        <w:r>
          <w:rPr>
            <w:noProof/>
            <w:webHidden/>
          </w:rPr>
          <w:fldChar w:fldCharType="end"/>
        </w:r>
        <w:r w:rsidRPr="004B6C9B">
          <w:rPr>
            <w:rStyle w:val="Hyperlink"/>
            <w:rFonts w:eastAsia="MS Mincho"/>
            <w:noProof/>
          </w:rPr>
          <w:fldChar w:fldCharType="end"/>
        </w:r>
      </w:ins>
    </w:p>
    <w:p w14:paraId="102A1EDF" w14:textId="2EB5943F" w:rsidR="003336DF" w:rsidRDefault="003336DF">
      <w:pPr>
        <w:pStyle w:val="Abbildungsverzeichnis"/>
        <w:tabs>
          <w:tab w:val="right" w:leader="dot" w:pos="9741"/>
        </w:tabs>
        <w:rPr>
          <w:ins w:id="50" w:author="Max Ungerer" w:date="2021-10-21T15:17:00Z"/>
          <w:rFonts w:asciiTheme="minorHAnsi" w:eastAsiaTheme="minorEastAsia" w:hAnsiTheme="minorHAnsi" w:cstheme="minorBidi"/>
          <w:noProof/>
          <w:szCs w:val="22"/>
          <w:lang w:val="de-DE"/>
        </w:rPr>
      </w:pPr>
      <w:ins w:id="51"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_Toc85721891 \h </w:instrText>
        </w:r>
      </w:ins>
      <w:r>
        <w:rPr>
          <w:noProof/>
          <w:webHidden/>
        </w:rPr>
      </w:r>
      <w:r>
        <w:rPr>
          <w:noProof/>
          <w:webHidden/>
        </w:rPr>
        <w:fldChar w:fldCharType="separate"/>
      </w:r>
      <w:ins w:id="52" w:author="Max Ungerer" w:date="2021-10-21T15:17:00Z">
        <w:r>
          <w:rPr>
            <w:noProof/>
            <w:webHidden/>
          </w:rPr>
          <w:t>42</w:t>
        </w:r>
        <w:r>
          <w:rPr>
            <w:noProof/>
            <w:webHidden/>
          </w:rPr>
          <w:fldChar w:fldCharType="end"/>
        </w:r>
        <w:r w:rsidRPr="004B6C9B">
          <w:rPr>
            <w:rStyle w:val="Hyperlink"/>
            <w:rFonts w:eastAsia="MS Mincho"/>
            <w:noProof/>
          </w:rPr>
          <w:fldChar w:fldCharType="end"/>
        </w:r>
      </w:ins>
    </w:p>
    <w:p w14:paraId="3AEEF833" w14:textId="675A00D5" w:rsidR="003336DF" w:rsidRDefault="003336DF">
      <w:pPr>
        <w:pStyle w:val="Abbildungsverzeichnis"/>
        <w:tabs>
          <w:tab w:val="right" w:leader="dot" w:pos="9741"/>
        </w:tabs>
        <w:rPr>
          <w:ins w:id="53" w:author="Max Ungerer" w:date="2021-10-21T15:17:00Z"/>
          <w:rFonts w:asciiTheme="minorHAnsi" w:eastAsiaTheme="minorEastAsia" w:hAnsiTheme="minorHAnsi" w:cstheme="minorBidi"/>
          <w:noProof/>
          <w:szCs w:val="22"/>
          <w:lang w:val="de-DE"/>
        </w:rPr>
      </w:pPr>
      <w:ins w:id="54"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_Toc85721892 \h </w:instrText>
        </w:r>
      </w:ins>
      <w:r>
        <w:rPr>
          <w:noProof/>
          <w:webHidden/>
        </w:rPr>
      </w:r>
      <w:r>
        <w:rPr>
          <w:noProof/>
          <w:webHidden/>
        </w:rPr>
        <w:fldChar w:fldCharType="separate"/>
      </w:r>
      <w:ins w:id="55" w:author="Max Ungerer" w:date="2021-10-21T15:17:00Z">
        <w:r>
          <w:rPr>
            <w:noProof/>
            <w:webHidden/>
          </w:rPr>
          <w:t>43</w:t>
        </w:r>
        <w:r>
          <w:rPr>
            <w:noProof/>
            <w:webHidden/>
          </w:rPr>
          <w:fldChar w:fldCharType="end"/>
        </w:r>
        <w:r w:rsidRPr="004B6C9B">
          <w:rPr>
            <w:rStyle w:val="Hyperlink"/>
            <w:rFonts w:eastAsia="MS Mincho"/>
            <w:noProof/>
          </w:rPr>
          <w:fldChar w:fldCharType="end"/>
        </w:r>
      </w:ins>
    </w:p>
    <w:p w14:paraId="7CB4964A" w14:textId="4C792654" w:rsidR="003336DF" w:rsidRDefault="003336DF">
      <w:pPr>
        <w:pStyle w:val="Abbildungsverzeichnis"/>
        <w:tabs>
          <w:tab w:val="right" w:leader="dot" w:pos="9741"/>
        </w:tabs>
        <w:rPr>
          <w:ins w:id="56" w:author="Max Ungerer" w:date="2021-10-21T15:17:00Z"/>
          <w:rFonts w:asciiTheme="minorHAnsi" w:eastAsiaTheme="minorEastAsia" w:hAnsiTheme="minorHAnsi" w:cstheme="minorBidi"/>
          <w:noProof/>
          <w:szCs w:val="22"/>
          <w:lang w:val="de-DE"/>
        </w:rPr>
      </w:pPr>
      <w:ins w:id="57"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14: S</w:t>
        </w:r>
        <w:r w:rsidRPr="004B6C9B">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_Toc85721893 \h </w:instrText>
        </w:r>
      </w:ins>
      <w:r>
        <w:rPr>
          <w:noProof/>
          <w:webHidden/>
        </w:rPr>
      </w:r>
      <w:r>
        <w:rPr>
          <w:noProof/>
          <w:webHidden/>
        </w:rPr>
        <w:fldChar w:fldCharType="separate"/>
      </w:r>
      <w:ins w:id="58" w:author="Max Ungerer" w:date="2021-10-21T15:17:00Z">
        <w:r>
          <w:rPr>
            <w:noProof/>
            <w:webHidden/>
          </w:rPr>
          <w:t>43</w:t>
        </w:r>
        <w:r>
          <w:rPr>
            <w:noProof/>
            <w:webHidden/>
          </w:rPr>
          <w:fldChar w:fldCharType="end"/>
        </w:r>
        <w:r w:rsidRPr="004B6C9B">
          <w:rPr>
            <w:rStyle w:val="Hyperlink"/>
            <w:rFonts w:eastAsia="MS Mincho"/>
            <w:noProof/>
          </w:rPr>
          <w:fldChar w:fldCharType="end"/>
        </w:r>
      </w:ins>
    </w:p>
    <w:p w14:paraId="36F685F3" w14:textId="4289BB12" w:rsidR="003336DF" w:rsidRDefault="003336DF">
      <w:pPr>
        <w:pStyle w:val="Abbildungsverzeichnis"/>
        <w:tabs>
          <w:tab w:val="right" w:leader="dot" w:pos="9741"/>
        </w:tabs>
        <w:rPr>
          <w:ins w:id="59" w:author="Max Ungerer" w:date="2021-10-21T15:17:00Z"/>
          <w:rFonts w:asciiTheme="minorHAnsi" w:eastAsiaTheme="minorEastAsia" w:hAnsiTheme="minorHAnsi" w:cstheme="minorBidi"/>
          <w:noProof/>
          <w:szCs w:val="22"/>
          <w:lang w:val="de-DE"/>
        </w:rPr>
      </w:pPr>
      <w:ins w:id="60"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_Toc85721894 \h </w:instrText>
        </w:r>
      </w:ins>
      <w:r>
        <w:rPr>
          <w:noProof/>
          <w:webHidden/>
        </w:rPr>
      </w:r>
      <w:r>
        <w:rPr>
          <w:noProof/>
          <w:webHidden/>
        </w:rPr>
        <w:fldChar w:fldCharType="separate"/>
      </w:r>
      <w:ins w:id="61" w:author="Max Ungerer" w:date="2021-10-21T15:17:00Z">
        <w:r>
          <w:rPr>
            <w:noProof/>
            <w:webHidden/>
          </w:rPr>
          <w:t>45</w:t>
        </w:r>
        <w:r>
          <w:rPr>
            <w:noProof/>
            <w:webHidden/>
          </w:rPr>
          <w:fldChar w:fldCharType="end"/>
        </w:r>
        <w:r w:rsidRPr="004B6C9B">
          <w:rPr>
            <w:rStyle w:val="Hyperlink"/>
            <w:rFonts w:eastAsia="MS Mincho"/>
            <w:noProof/>
          </w:rPr>
          <w:fldChar w:fldCharType="end"/>
        </w:r>
      </w:ins>
    </w:p>
    <w:p w14:paraId="2A7D98DD" w14:textId="77AF9580" w:rsidR="003336DF" w:rsidRDefault="003336DF">
      <w:pPr>
        <w:pStyle w:val="Abbildungsverzeichnis"/>
        <w:tabs>
          <w:tab w:val="right" w:leader="dot" w:pos="9741"/>
        </w:tabs>
        <w:rPr>
          <w:ins w:id="62" w:author="Max Ungerer" w:date="2021-10-21T15:17:00Z"/>
          <w:rFonts w:asciiTheme="minorHAnsi" w:eastAsiaTheme="minorEastAsia" w:hAnsiTheme="minorHAnsi" w:cstheme="minorBidi"/>
          <w:noProof/>
          <w:szCs w:val="22"/>
          <w:lang w:val="de-DE"/>
        </w:rPr>
      </w:pPr>
      <w:ins w:id="63"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_Toc85721895 \h </w:instrText>
        </w:r>
      </w:ins>
      <w:r>
        <w:rPr>
          <w:noProof/>
          <w:webHidden/>
        </w:rPr>
      </w:r>
      <w:r>
        <w:rPr>
          <w:noProof/>
          <w:webHidden/>
        </w:rPr>
        <w:fldChar w:fldCharType="separate"/>
      </w:r>
      <w:ins w:id="64" w:author="Max Ungerer" w:date="2021-10-21T15:17:00Z">
        <w:r>
          <w:rPr>
            <w:noProof/>
            <w:webHidden/>
          </w:rPr>
          <w:t>46</w:t>
        </w:r>
        <w:r>
          <w:rPr>
            <w:noProof/>
            <w:webHidden/>
          </w:rPr>
          <w:fldChar w:fldCharType="end"/>
        </w:r>
        <w:r w:rsidRPr="004B6C9B">
          <w:rPr>
            <w:rStyle w:val="Hyperlink"/>
            <w:rFonts w:eastAsia="MS Mincho"/>
            <w:noProof/>
          </w:rPr>
          <w:fldChar w:fldCharType="end"/>
        </w:r>
      </w:ins>
    </w:p>
    <w:p w14:paraId="2F5E2B1B" w14:textId="61AFFC82" w:rsidR="003336DF" w:rsidRDefault="003336DF">
      <w:pPr>
        <w:pStyle w:val="Abbildungsverzeichnis"/>
        <w:tabs>
          <w:tab w:val="right" w:leader="dot" w:pos="9741"/>
        </w:tabs>
        <w:rPr>
          <w:ins w:id="65" w:author="Max Ungerer" w:date="2021-10-21T15:17:00Z"/>
          <w:rFonts w:asciiTheme="minorHAnsi" w:eastAsiaTheme="minorEastAsia" w:hAnsiTheme="minorHAnsi" w:cstheme="minorBidi"/>
          <w:noProof/>
          <w:szCs w:val="22"/>
          <w:lang w:val="de-DE"/>
        </w:rPr>
      </w:pPr>
      <w:ins w:id="66"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_Toc85721896 \h </w:instrText>
        </w:r>
      </w:ins>
      <w:r>
        <w:rPr>
          <w:noProof/>
          <w:webHidden/>
        </w:rPr>
      </w:r>
      <w:r>
        <w:rPr>
          <w:noProof/>
          <w:webHidden/>
        </w:rPr>
        <w:fldChar w:fldCharType="separate"/>
      </w:r>
      <w:ins w:id="67" w:author="Max Ungerer" w:date="2021-10-21T15:17:00Z">
        <w:r>
          <w:rPr>
            <w:noProof/>
            <w:webHidden/>
          </w:rPr>
          <w:t>47</w:t>
        </w:r>
        <w:r>
          <w:rPr>
            <w:noProof/>
            <w:webHidden/>
          </w:rPr>
          <w:fldChar w:fldCharType="end"/>
        </w:r>
        <w:r w:rsidRPr="004B6C9B">
          <w:rPr>
            <w:rStyle w:val="Hyperlink"/>
            <w:rFonts w:eastAsia="MS Mincho"/>
            <w:noProof/>
          </w:rPr>
          <w:fldChar w:fldCharType="end"/>
        </w:r>
      </w:ins>
    </w:p>
    <w:p w14:paraId="4AA875F6" w14:textId="22C41D6A" w:rsidR="003336DF" w:rsidRDefault="003336DF">
      <w:pPr>
        <w:pStyle w:val="Abbildungsverzeichnis"/>
        <w:tabs>
          <w:tab w:val="right" w:leader="dot" w:pos="9741"/>
        </w:tabs>
        <w:rPr>
          <w:ins w:id="68" w:author="Max Ungerer" w:date="2021-10-21T15:17:00Z"/>
          <w:rFonts w:asciiTheme="minorHAnsi" w:eastAsiaTheme="minorEastAsia" w:hAnsiTheme="minorHAnsi" w:cstheme="minorBidi"/>
          <w:noProof/>
          <w:szCs w:val="22"/>
          <w:lang w:val="de-DE"/>
        </w:rPr>
      </w:pPr>
      <w:ins w:id="69"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_Toc85721897 \h </w:instrText>
        </w:r>
      </w:ins>
      <w:r>
        <w:rPr>
          <w:noProof/>
          <w:webHidden/>
        </w:rPr>
      </w:r>
      <w:r>
        <w:rPr>
          <w:noProof/>
          <w:webHidden/>
        </w:rPr>
        <w:fldChar w:fldCharType="separate"/>
      </w:r>
      <w:ins w:id="70" w:author="Max Ungerer" w:date="2021-10-21T15:17:00Z">
        <w:r>
          <w:rPr>
            <w:noProof/>
            <w:webHidden/>
          </w:rPr>
          <w:t>49</w:t>
        </w:r>
        <w:r>
          <w:rPr>
            <w:noProof/>
            <w:webHidden/>
          </w:rPr>
          <w:fldChar w:fldCharType="end"/>
        </w:r>
        <w:r w:rsidRPr="004B6C9B">
          <w:rPr>
            <w:rStyle w:val="Hyperlink"/>
            <w:rFonts w:eastAsia="MS Mincho"/>
            <w:noProof/>
          </w:rPr>
          <w:fldChar w:fldCharType="end"/>
        </w:r>
      </w:ins>
    </w:p>
    <w:p w14:paraId="3BC23F53" w14:textId="2447E310" w:rsidR="003336DF" w:rsidRDefault="003336DF">
      <w:pPr>
        <w:pStyle w:val="Abbildungsverzeichnis"/>
        <w:tabs>
          <w:tab w:val="right" w:leader="dot" w:pos="9741"/>
        </w:tabs>
        <w:rPr>
          <w:ins w:id="71" w:author="Max Ungerer" w:date="2021-10-21T15:17:00Z"/>
          <w:rFonts w:asciiTheme="minorHAnsi" w:eastAsiaTheme="minorEastAsia" w:hAnsiTheme="minorHAnsi" w:cstheme="minorBidi"/>
          <w:noProof/>
          <w:szCs w:val="22"/>
          <w:lang w:val="de-DE"/>
        </w:rPr>
      </w:pPr>
      <w:ins w:id="72" w:author="Max Ungerer" w:date="2021-10-21T15:17:00Z">
        <w:r w:rsidRPr="004B6C9B">
          <w:rPr>
            <w:rStyle w:val="Hyperlink"/>
            <w:rFonts w:eastAsia="MS Mincho"/>
            <w:noProof/>
          </w:rPr>
          <w:lastRenderedPageBreak/>
          <w:fldChar w:fldCharType="begin"/>
        </w:r>
        <w:r w:rsidRPr="004B6C9B">
          <w:rPr>
            <w:rStyle w:val="Hyperlink"/>
            <w:rFonts w:eastAsia="MS Mincho"/>
            <w:noProof/>
          </w:rPr>
          <w:instrText xml:space="preserve"> </w:instrText>
        </w:r>
        <w:r>
          <w:rPr>
            <w:noProof/>
          </w:rPr>
          <w:instrText>HYPERLINK \l "_Toc85721898"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_Toc85721898 \h </w:instrText>
        </w:r>
      </w:ins>
      <w:r>
        <w:rPr>
          <w:noProof/>
          <w:webHidden/>
        </w:rPr>
      </w:r>
      <w:r>
        <w:rPr>
          <w:noProof/>
          <w:webHidden/>
        </w:rPr>
        <w:fldChar w:fldCharType="separate"/>
      </w:r>
      <w:ins w:id="73" w:author="Max Ungerer" w:date="2021-10-21T15:17:00Z">
        <w:r>
          <w:rPr>
            <w:noProof/>
            <w:webHidden/>
          </w:rPr>
          <w:t>49</w:t>
        </w:r>
        <w:r>
          <w:rPr>
            <w:noProof/>
            <w:webHidden/>
          </w:rPr>
          <w:fldChar w:fldCharType="end"/>
        </w:r>
        <w:r w:rsidRPr="004B6C9B">
          <w:rPr>
            <w:rStyle w:val="Hyperlink"/>
            <w:rFonts w:eastAsia="MS Mincho"/>
            <w:noProof/>
          </w:rPr>
          <w:fldChar w:fldCharType="end"/>
        </w:r>
      </w:ins>
    </w:p>
    <w:p w14:paraId="26042EA4" w14:textId="5FA148B0" w:rsidR="003336DF" w:rsidRDefault="003336DF">
      <w:pPr>
        <w:pStyle w:val="Abbildungsverzeichnis"/>
        <w:tabs>
          <w:tab w:val="right" w:leader="dot" w:pos="9741"/>
        </w:tabs>
        <w:rPr>
          <w:ins w:id="74" w:author="Max Ungerer" w:date="2021-10-21T15:17:00Z"/>
          <w:rFonts w:asciiTheme="minorHAnsi" w:eastAsiaTheme="minorEastAsia" w:hAnsiTheme="minorHAnsi" w:cstheme="minorBidi"/>
          <w:noProof/>
          <w:szCs w:val="22"/>
          <w:lang w:val="de-DE"/>
        </w:rPr>
      </w:pPr>
      <w:ins w:id="75"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_Toc85721899 \h </w:instrText>
        </w:r>
      </w:ins>
      <w:r>
        <w:rPr>
          <w:noProof/>
          <w:webHidden/>
        </w:rPr>
      </w:r>
      <w:r>
        <w:rPr>
          <w:noProof/>
          <w:webHidden/>
        </w:rPr>
        <w:fldChar w:fldCharType="separate"/>
      </w:r>
      <w:ins w:id="76" w:author="Max Ungerer" w:date="2021-10-21T15:17:00Z">
        <w:r>
          <w:rPr>
            <w:noProof/>
            <w:webHidden/>
          </w:rPr>
          <w:t>50</w:t>
        </w:r>
        <w:r>
          <w:rPr>
            <w:noProof/>
            <w:webHidden/>
          </w:rPr>
          <w:fldChar w:fldCharType="end"/>
        </w:r>
        <w:r w:rsidRPr="004B6C9B">
          <w:rPr>
            <w:rStyle w:val="Hyperlink"/>
            <w:rFonts w:eastAsia="MS Mincho"/>
            <w:noProof/>
          </w:rPr>
          <w:fldChar w:fldCharType="end"/>
        </w:r>
      </w:ins>
    </w:p>
    <w:p w14:paraId="097E1B1B" w14:textId="361B7D6F" w:rsidR="003336DF" w:rsidRDefault="003336DF">
      <w:pPr>
        <w:pStyle w:val="Abbildungsverzeichnis"/>
        <w:tabs>
          <w:tab w:val="right" w:leader="dot" w:pos="9741"/>
        </w:tabs>
        <w:rPr>
          <w:ins w:id="77" w:author="Max Ungerer" w:date="2021-10-21T15:17:00Z"/>
          <w:rFonts w:asciiTheme="minorHAnsi" w:eastAsiaTheme="minorEastAsia" w:hAnsiTheme="minorHAnsi" w:cstheme="minorBidi"/>
          <w:noProof/>
          <w:szCs w:val="22"/>
          <w:lang w:val="de-DE"/>
        </w:rPr>
      </w:pPr>
      <w:ins w:id="78"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_Toc85721900 \h </w:instrText>
        </w:r>
      </w:ins>
      <w:r>
        <w:rPr>
          <w:noProof/>
          <w:webHidden/>
        </w:rPr>
      </w:r>
      <w:r>
        <w:rPr>
          <w:noProof/>
          <w:webHidden/>
        </w:rPr>
        <w:fldChar w:fldCharType="separate"/>
      </w:r>
      <w:ins w:id="79" w:author="Max Ungerer" w:date="2021-10-21T15:17:00Z">
        <w:r>
          <w:rPr>
            <w:noProof/>
            <w:webHidden/>
          </w:rPr>
          <w:t>51</w:t>
        </w:r>
        <w:r>
          <w:rPr>
            <w:noProof/>
            <w:webHidden/>
          </w:rPr>
          <w:fldChar w:fldCharType="end"/>
        </w:r>
        <w:r w:rsidRPr="004B6C9B">
          <w:rPr>
            <w:rStyle w:val="Hyperlink"/>
            <w:rFonts w:eastAsia="MS Mincho"/>
            <w:noProof/>
          </w:rPr>
          <w:fldChar w:fldCharType="end"/>
        </w:r>
      </w:ins>
    </w:p>
    <w:p w14:paraId="45E27FE6" w14:textId="422543C3" w:rsidR="003336DF" w:rsidRDefault="003336DF">
      <w:pPr>
        <w:pStyle w:val="Abbildungsverzeichnis"/>
        <w:tabs>
          <w:tab w:val="right" w:leader="dot" w:pos="9741"/>
        </w:tabs>
        <w:rPr>
          <w:ins w:id="80" w:author="Max Ungerer" w:date="2021-10-21T15:17:00Z"/>
          <w:rFonts w:asciiTheme="minorHAnsi" w:eastAsiaTheme="minorEastAsia" w:hAnsiTheme="minorHAnsi" w:cstheme="minorBidi"/>
          <w:noProof/>
          <w:szCs w:val="22"/>
          <w:lang w:val="de-DE"/>
        </w:rPr>
      </w:pPr>
      <w:ins w:id="81"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_Toc85721901 \h </w:instrText>
        </w:r>
      </w:ins>
      <w:r>
        <w:rPr>
          <w:noProof/>
          <w:webHidden/>
        </w:rPr>
      </w:r>
      <w:r>
        <w:rPr>
          <w:noProof/>
          <w:webHidden/>
        </w:rPr>
        <w:fldChar w:fldCharType="separate"/>
      </w:r>
      <w:ins w:id="82" w:author="Max Ungerer" w:date="2021-10-21T15:17:00Z">
        <w:r>
          <w:rPr>
            <w:noProof/>
            <w:webHidden/>
          </w:rPr>
          <w:t>51</w:t>
        </w:r>
        <w:r>
          <w:rPr>
            <w:noProof/>
            <w:webHidden/>
          </w:rPr>
          <w:fldChar w:fldCharType="end"/>
        </w:r>
        <w:r w:rsidRPr="004B6C9B">
          <w:rPr>
            <w:rStyle w:val="Hyperlink"/>
            <w:rFonts w:eastAsia="MS Mincho"/>
            <w:noProof/>
          </w:rPr>
          <w:fldChar w:fldCharType="end"/>
        </w:r>
      </w:ins>
    </w:p>
    <w:p w14:paraId="1D517106" w14:textId="3D01324D" w:rsidR="003336DF" w:rsidRDefault="003336DF">
      <w:pPr>
        <w:pStyle w:val="Abbildungsverzeichnis"/>
        <w:tabs>
          <w:tab w:val="right" w:leader="dot" w:pos="9741"/>
        </w:tabs>
        <w:rPr>
          <w:ins w:id="83" w:author="Max Ungerer" w:date="2021-10-21T15:17:00Z"/>
          <w:rFonts w:asciiTheme="minorHAnsi" w:eastAsiaTheme="minorEastAsia" w:hAnsiTheme="minorHAnsi" w:cstheme="minorBidi"/>
          <w:noProof/>
          <w:szCs w:val="22"/>
          <w:lang w:val="de-DE"/>
        </w:rPr>
      </w:pPr>
      <w:ins w:id="84"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_Toc85721902 \h </w:instrText>
        </w:r>
      </w:ins>
      <w:r>
        <w:rPr>
          <w:noProof/>
          <w:webHidden/>
        </w:rPr>
      </w:r>
      <w:r>
        <w:rPr>
          <w:noProof/>
          <w:webHidden/>
        </w:rPr>
        <w:fldChar w:fldCharType="separate"/>
      </w:r>
      <w:ins w:id="85" w:author="Max Ungerer" w:date="2021-10-21T15:17:00Z">
        <w:r>
          <w:rPr>
            <w:noProof/>
            <w:webHidden/>
          </w:rPr>
          <w:t>51</w:t>
        </w:r>
        <w:r>
          <w:rPr>
            <w:noProof/>
            <w:webHidden/>
          </w:rPr>
          <w:fldChar w:fldCharType="end"/>
        </w:r>
        <w:r w:rsidRPr="004B6C9B">
          <w:rPr>
            <w:rStyle w:val="Hyperlink"/>
            <w:rFonts w:eastAsia="MS Mincho"/>
            <w:noProof/>
          </w:rPr>
          <w:fldChar w:fldCharType="end"/>
        </w:r>
      </w:ins>
    </w:p>
    <w:p w14:paraId="5869BE2F" w14:textId="7413D0B0" w:rsidR="003336DF" w:rsidRDefault="003336DF">
      <w:pPr>
        <w:pStyle w:val="Abbildungsverzeichnis"/>
        <w:tabs>
          <w:tab w:val="right" w:leader="dot" w:pos="9741"/>
        </w:tabs>
        <w:rPr>
          <w:ins w:id="86" w:author="Max Ungerer" w:date="2021-10-21T15:17:00Z"/>
          <w:rFonts w:asciiTheme="minorHAnsi" w:eastAsiaTheme="minorEastAsia" w:hAnsiTheme="minorHAnsi" w:cstheme="minorBidi"/>
          <w:noProof/>
          <w:szCs w:val="22"/>
          <w:lang w:val="de-DE"/>
        </w:rPr>
      </w:pPr>
      <w:ins w:id="87"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_Toc85721903 \h </w:instrText>
        </w:r>
      </w:ins>
      <w:r>
        <w:rPr>
          <w:noProof/>
          <w:webHidden/>
        </w:rPr>
      </w:r>
      <w:r>
        <w:rPr>
          <w:noProof/>
          <w:webHidden/>
        </w:rPr>
        <w:fldChar w:fldCharType="separate"/>
      </w:r>
      <w:ins w:id="88" w:author="Max Ungerer" w:date="2021-10-21T15:17:00Z">
        <w:r>
          <w:rPr>
            <w:noProof/>
            <w:webHidden/>
          </w:rPr>
          <w:t>62</w:t>
        </w:r>
        <w:r>
          <w:rPr>
            <w:noProof/>
            <w:webHidden/>
          </w:rPr>
          <w:fldChar w:fldCharType="end"/>
        </w:r>
        <w:r w:rsidRPr="004B6C9B">
          <w:rPr>
            <w:rStyle w:val="Hyperlink"/>
            <w:rFonts w:eastAsia="MS Mincho"/>
            <w:noProof/>
          </w:rPr>
          <w:fldChar w:fldCharType="end"/>
        </w:r>
      </w:ins>
    </w:p>
    <w:p w14:paraId="6BB1E418" w14:textId="4E59F481" w:rsidR="003336DF" w:rsidRDefault="003336DF">
      <w:pPr>
        <w:pStyle w:val="Abbildungsverzeichnis"/>
        <w:tabs>
          <w:tab w:val="right" w:leader="dot" w:pos="9741"/>
        </w:tabs>
        <w:rPr>
          <w:ins w:id="89" w:author="Max Ungerer" w:date="2021-10-21T15:17:00Z"/>
          <w:rFonts w:asciiTheme="minorHAnsi" w:eastAsiaTheme="minorEastAsia" w:hAnsiTheme="minorHAnsi" w:cstheme="minorBidi"/>
          <w:noProof/>
          <w:szCs w:val="22"/>
          <w:lang w:val="de-DE"/>
        </w:rPr>
      </w:pPr>
      <w:ins w:id="90"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_Toc85721904 \h </w:instrText>
        </w:r>
      </w:ins>
      <w:r>
        <w:rPr>
          <w:noProof/>
          <w:webHidden/>
        </w:rPr>
      </w:r>
      <w:r>
        <w:rPr>
          <w:noProof/>
          <w:webHidden/>
        </w:rPr>
        <w:fldChar w:fldCharType="separate"/>
      </w:r>
      <w:ins w:id="91" w:author="Max Ungerer" w:date="2021-10-21T15:17:00Z">
        <w:r>
          <w:rPr>
            <w:noProof/>
            <w:webHidden/>
          </w:rPr>
          <w:t>62</w:t>
        </w:r>
        <w:r>
          <w:rPr>
            <w:noProof/>
            <w:webHidden/>
          </w:rPr>
          <w:fldChar w:fldCharType="end"/>
        </w:r>
        <w:r w:rsidRPr="004B6C9B">
          <w:rPr>
            <w:rStyle w:val="Hyperlink"/>
            <w:rFonts w:eastAsia="MS Mincho"/>
            <w:noProof/>
          </w:rPr>
          <w:fldChar w:fldCharType="end"/>
        </w:r>
      </w:ins>
    </w:p>
    <w:p w14:paraId="22885073" w14:textId="5E1432B5" w:rsidR="003336DF" w:rsidRDefault="003336DF">
      <w:pPr>
        <w:pStyle w:val="Abbildungsverzeichnis"/>
        <w:tabs>
          <w:tab w:val="right" w:leader="dot" w:pos="9741"/>
        </w:tabs>
        <w:rPr>
          <w:ins w:id="92" w:author="Max Ungerer" w:date="2021-10-21T15:17:00Z"/>
          <w:rFonts w:asciiTheme="minorHAnsi" w:eastAsiaTheme="minorEastAsia" w:hAnsiTheme="minorHAnsi" w:cstheme="minorBidi"/>
          <w:noProof/>
          <w:szCs w:val="22"/>
          <w:lang w:val="de-DE"/>
        </w:rPr>
      </w:pPr>
      <w:ins w:id="93"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26: Screw</w:t>
        </w:r>
        <w:r>
          <w:rPr>
            <w:noProof/>
            <w:webHidden/>
          </w:rPr>
          <w:tab/>
        </w:r>
        <w:r>
          <w:rPr>
            <w:noProof/>
            <w:webHidden/>
          </w:rPr>
          <w:fldChar w:fldCharType="begin"/>
        </w:r>
        <w:r>
          <w:rPr>
            <w:noProof/>
            <w:webHidden/>
          </w:rPr>
          <w:instrText xml:space="preserve"> PAGEREF _Toc85721905 \h </w:instrText>
        </w:r>
      </w:ins>
      <w:r>
        <w:rPr>
          <w:noProof/>
          <w:webHidden/>
        </w:rPr>
      </w:r>
      <w:r>
        <w:rPr>
          <w:noProof/>
          <w:webHidden/>
        </w:rPr>
        <w:fldChar w:fldCharType="separate"/>
      </w:r>
      <w:ins w:id="94" w:author="Max Ungerer" w:date="2021-10-21T15:17:00Z">
        <w:r>
          <w:rPr>
            <w:noProof/>
            <w:webHidden/>
          </w:rPr>
          <w:t>63</w:t>
        </w:r>
        <w:r>
          <w:rPr>
            <w:noProof/>
            <w:webHidden/>
          </w:rPr>
          <w:fldChar w:fldCharType="end"/>
        </w:r>
        <w:r w:rsidRPr="004B6C9B">
          <w:rPr>
            <w:rStyle w:val="Hyperlink"/>
            <w:rFonts w:eastAsia="MS Mincho"/>
            <w:noProof/>
          </w:rPr>
          <w:fldChar w:fldCharType="end"/>
        </w:r>
      </w:ins>
    </w:p>
    <w:p w14:paraId="62831CA0" w14:textId="34192124" w:rsidR="003336DF" w:rsidRDefault="003336DF">
      <w:pPr>
        <w:pStyle w:val="Abbildungsverzeichnis"/>
        <w:tabs>
          <w:tab w:val="right" w:leader="dot" w:pos="9741"/>
        </w:tabs>
        <w:rPr>
          <w:ins w:id="95" w:author="Max Ungerer" w:date="2021-10-21T15:17:00Z"/>
          <w:rFonts w:asciiTheme="minorHAnsi" w:eastAsiaTheme="minorEastAsia" w:hAnsiTheme="minorHAnsi" w:cstheme="minorBidi"/>
          <w:noProof/>
          <w:szCs w:val="22"/>
          <w:lang w:val="de-DE"/>
        </w:rPr>
      </w:pPr>
      <w:ins w:id="96"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_Toc85721906 \h </w:instrText>
        </w:r>
      </w:ins>
      <w:r>
        <w:rPr>
          <w:noProof/>
          <w:webHidden/>
        </w:rPr>
      </w:r>
      <w:r>
        <w:rPr>
          <w:noProof/>
          <w:webHidden/>
        </w:rPr>
        <w:fldChar w:fldCharType="separate"/>
      </w:r>
      <w:ins w:id="97" w:author="Max Ungerer" w:date="2021-10-21T15:17:00Z">
        <w:r>
          <w:rPr>
            <w:noProof/>
            <w:webHidden/>
          </w:rPr>
          <w:t>63</w:t>
        </w:r>
        <w:r>
          <w:rPr>
            <w:noProof/>
            <w:webHidden/>
          </w:rPr>
          <w:fldChar w:fldCharType="end"/>
        </w:r>
        <w:r w:rsidRPr="004B6C9B">
          <w:rPr>
            <w:rStyle w:val="Hyperlink"/>
            <w:rFonts w:eastAsia="MS Mincho"/>
            <w:noProof/>
          </w:rPr>
          <w:fldChar w:fldCharType="end"/>
        </w:r>
      </w:ins>
    </w:p>
    <w:p w14:paraId="5AEDFF97" w14:textId="25E86799" w:rsidR="003336DF" w:rsidRDefault="003336DF">
      <w:pPr>
        <w:pStyle w:val="Abbildungsverzeichnis"/>
        <w:tabs>
          <w:tab w:val="right" w:leader="dot" w:pos="9741"/>
        </w:tabs>
        <w:rPr>
          <w:ins w:id="98" w:author="Max Ungerer" w:date="2021-10-21T15:17:00Z"/>
          <w:rFonts w:asciiTheme="minorHAnsi" w:eastAsiaTheme="minorEastAsia" w:hAnsiTheme="minorHAnsi" w:cstheme="minorBidi"/>
          <w:noProof/>
          <w:szCs w:val="22"/>
          <w:lang w:val="de-DE"/>
        </w:rPr>
      </w:pPr>
      <w:ins w:id="99"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28: Plain stud</w:t>
        </w:r>
        <w:r>
          <w:rPr>
            <w:noProof/>
            <w:webHidden/>
          </w:rPr>
          <w:tab/>
        </w:r>
        <w:r>
          <w:rPr>
            <w:noProof/>
            <w:webHidden/>
          </w:rPr>
          <w:fldChar w:fldCharType="begin"/>
        </w:r>
        <w:r>
          <w:rPr>
            <w:noProof/>
            <w:webHidden/>
          </w:rPr>
          <w:instrText xml:space="preserve"> PAGEREF _Toc85721907 \h </w:instrText>
        </w:r>
      </w:ins>
      <w:r>
        <w:rPr>
          <w:noProof/>
          <w:webHidden/>
        </w:rPr>
      </w:r>
      <w:r>
        <w:rPr>
          <w:noProof/>
          <w:webHidden/>
        </w:rPr>
        <w:fldChar w:fldCharType="separate"/>
      </w:r>
      <w:ins w:id="100" w:author="Max Ungerer" w:date="2021-10-21T15:17:00Z">
        <w:r>
          <w:rPr>
            <w:noProof/>
            <w:webHidden/>
          </w:rPr>
          <w:t>64</w:t>
        </w:r>
        <w:r>
          <w:rPr>
            <w:noProof/>
            <w:webHidden/>
          </w:rPr>
          <w:fldChar w:fldCharType="end"/>
        </w:r>
        <w:r w:rsidRPr="004B6C9B">
          <w:rPr>
            <w:rStyle w:val="Hyperlink"/>
            <w:rFonts w:eastAsia="MS Mincho"/>
            <w:noProof/>
          </w:rPr>
          <w:fldChar w:fldCharType="end"/>
        </w:r>
      </w:ins>
    </w:p>
    <w:p w14:paraId="7773190C" w14:textId="4167C08F" w:rsidR="003336DF" w:rsidRDefault="003336DF">
      <w:pPr>
        <w:pStyle w:val="Abbildungsverzeichnis"/>
        <w:tabs>
          <w:tab w:val="right" w:leader="dot" w:pos="9741"/>
        </w:tabs>
        <w:rPr>
          <w:ins w:id="101" w:author="Max Ungerer" w:date="2021-10-21T15:17:00Z"/>
          <w:rFonts w:asciiTheme="minorHAnsi" w:eastAsiaTheme="minorEastAsia" w:hAnsiTheme="minorHAnsi" w:cstheme="minorBidi"/>
          <w:noProof/>
          <w:szCs w:val="22"/>
          <w:lang w:val="de-DE"/>
        </w:rPr>
      </w:pPr>
      <w:ins w:id="102"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_Toc85721908 \h </w:instrText>
        </w:r>
      </w:ins>
      <w:r>
        <w:rPr>
          <w:noProof/>
          <w:webHidden/>
        </w:rPr>
      </w:r>
      <w:r>
        <w:rPr>
          <w:noProof/>
          <w:webHidden/>
        </w:rPr>
        <w:fldChar w:fldCharType="separate"/>
      </w:r>
      <w:ins w:id="103" w:author="Max Ungerer" w:date="2021-10-21T15:17:00Z">
        <w:r>
          <w:rPr>
            <w:noProof/>
            <w:webHidden/>
          </w:rPr>
          <w:t>65</w:t>
        </w:r>
        <w:r>
          <w:rPr>
            <w:noProof/>
            <w:webHidden/>
          </w:rPr>
          <w:fldChar w:fldCharType="end"/>
        </w:r>
        <w:r w:rsidRPr="004B6C9B">
          <w:rPr>
            <w:rStyle w:val="Hyperlink"/>
            <w:rFonts w:eastAsia="MS Mincho"/>
            <w:noProof/>
          </w:rPr>
          <w:fldChar w:fldCharType="end"/>
        </w:r>
      </w:ins>
    </w:p>
    <w:p w14:paraId="1594CF5B" w14:textId="5152B28E" w:rsidR="003336DF" w:rsidRDefault="003336DF">
      <w:pPr>
        <w:pStyle w:val="Abbildungsverzeichnis"/>
        <w:tabs>
          <w:tab w:val="right" w:leader="dot" w:pos="9741"/>
        </w:tabs>
        <w:rPr>
          <w:ins w:id="104" w:author="Max Ungerer" w:date="2021-10-21T15:17:00Z"/>
          <w:rFonts w:asciiTheme="minorHAnsi" w:eastAsiaTheme="minorEastAsia" w:hAnsiTheme="minorHAnsi" w:cstheme="minorBidi"/>
          <w:noProof/>
          <w:szCs w:val="22"/>
          <w:lang w:val="de-DE"/>
        </w:rPr>
      </w:pPr>
      <w:ins w:id="105"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_Toc85721909 \h </w:instrText>
        </w:r>
      </w:ins>
      <w:r>
        <w:rPr>
          <w:noProof/>
          <w:webHidden/>
        </w:rPr>
      </w:r>
      <w:r>
        <w:rPr>
          <w:noProof/>
          <w:webHidden/>
        </w:rPr>
        <w:fldChar w:fldCharType="separate"/>
      </w:r>
      <w:ins w:id="106" w:author="Max Ungerer" w:date="2021-10-21T15:17:00Z">
        <w:r>
          <w:rPr>
            <w:noProof/>
            <w:webHidden/>
          </w:rPr>
          <w:t>66</w:t>
        </w:r>
        <w:r>
          <w:rPr>
            <w:noProof/>
            <w:webHidden/>
          </w:rPr>
          <w:fldChar w:fldCharType="end"/>
        </w:r>
        <w:r w:rsidRPr="004B6C9B">
          <w:rPr>
            <w:rStyle w:val="Hyperlink"/>
            <w:rFonts w:eastAsia="MS Mincho"/>
            <w:noProof/>
          </w:rPr>
          <w:fldChar w:fldCharType="end"/>
        </w:r>
      </w:ins>
    </w:p>
    <w:p w14:paraId="08E3A26A" w14:textId="6C9E3E22" w:rsidR="003336DF" w:rsidRDefault="003336DF">
      <w:pPr>
        <w:pStyle w:val="Abbildungsverzeichnis"/>
        <w:tabs>
          <w:tab w:val="right" w:leader="dot" w:pos="9741"/>
        </w:tabs>
        <w:rPr>
          <w:ins w:id="107" w:author="Max Ungerer" w:date="2021-10-21T15:17:00Z"/>
          <w:rFonts w:asciiTheme="minorHAnsi" w:eastAsiaTheme="minorEastAsia" w:hAnsiTheme="minorHAnsi" w:cstheme="minorBidi"/>
          <w:noProof/>
          <w:szCs w:val="22"/>
          <w:lang w:val="de-DE"/>
        </w:rPr>
      </w:pPr>
      <w:ins w:id="108"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_Toc85721910 \h </w:instrText>
        </w:r>
      </w:ins>
      <w:r>
        <w:rPr>
          <w:noProof/>
          <w:webHidden/>
        </w:rPr>
      </w:r>
      <w:r>
        <w:rPr>
          <w:noProof/>
          <w:webHidden/>
        </w:rPr>
        <w:fldChar w:fldCharType="separate"/>
      </w:r>
      <w:ins w:id="109" w:author="Max Ungerer" w:date="2021-10-21T15:17:00Z">
        <w:r>
          <w:rPr>
            <w:noProof/>
            <w:webHidden/>
          </w:rPr>
          <w:t>66</w:t>
        </w:r>
        <w:r>
          <w:rPr>
            <w:noProof/>
            <w:webHidden/>
          </w:rPr>
          <w:fldChar w:fldCharType="end"/>
        </w:r>
        <w:r w:rsidRPr="004B6C9B">
          <w:rPr>
            <w:rStyle w:val="Hyperlink"/>
            <w:rFonts w:eastAsia="MS Mincho"/>
            <w:noProof/>
          </w:rPr>
          <w:fldChar w:fldCharType="end"/>
        </w:r>
      </w:ins>
    </w:p>
    <w:p w14:paraId="1FDA7382" w14:textId="398822C3" w:rsidR="003336DF" w:rsidRDefault="003336DF">
      <w:pPr>
        <w:pStyle w:val="Abbildungsverzeichnis"/>
        <w:tabs>
          <w:tab w:val="right" w:leader="dot" w:pos="9741"/>
        </w:tabs>
        <w:rPr>
          <w:ins w:id="110" w:author="Max Ungerer" w:date="2021-10-21T15:17:00Z"/>
          <w:rFonts w:asciiTheme="minorHAnsi" w:eastAsiaTheme="minorEastAsia" w:hAnsiTheme="minorHAnsi" w:cstheme="minorBidi"/>
          <w:noProof/>
          <w:szCs w:val="22"/>
          <w:lang w:val="de-DE"/>
        </w:rPr>
      </w:pPr>
      <w:ins w:id="111"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_Toc85721911 \h </w:instrText>
        </w:r>
      </w:ins>
      <w:r>
        <w:rPr>
          <w:noProof/>
          <w:webHidden/>
        </w:rPr>
      </w:r>
      <w:r>
        <w:rPr>
          <w:noProof/>
          <w:webHidden/>
        </w:rPr>
        <w:fldChar w:fldCharType="separate"/>
      </w:r>
      <w:ins w:id="112" w:author="Max Ungerer" w:date="2021-10-21T15:17:00Z">
        <w:r>
          <w:rPr>
            <w:noProof/>
            <w:webHidden/>
          </w:rPr>
          <w:t>67</w:t>
        </w:r>
        <w:r>
          <w:rPr>
            <w:noProof/>
            <w:webHidden/>
          </w:rPr>
          <w:fldChar w:fldCharType="end"/>
        </w:r>
        <w:r w:rsidRPr="004B6C9B">
          <w:rPr>
            <w:rStyle w:val="Hyperlink"/>
            <w:rFonts w:eastAsia="MS Mincho"/>
            <w:noProof/>
          </w:rPr>
          <w:fldChar w:fldCharType="end"/>
        </w:r>
      </w:ins>
    </w:p>
    <w:p w14:paraId="1A8E0225" w14:textId="124DE520" w:rsidR="003336DF" w:rsidRDefault="003336DF">
      <w:pPr>
        <w:pStyle w:val="Abbildungsverzeichnis"/>
        <w:tabs>
          <w:tab w:val="right" w:leader="dot" w:pos="9741"/>
        </w:tabs>
        <w:rPr>
          <w:ins w:id="113" w:author="Max Ungerer" w:date="2021-10-21T15:17:00Z"/>
          <w:rFonts w:asciiTheme="minorHAnsi" w:eastAsiaTheme="minorEastAsia" w:hAnsiTheme="minorHAnsi" w:cstheme="minorBidi"/>
          <w:noProof/>
          <w:szCs w:val="22"/>
          <w:lang w:val="de-DE"/>
        </w:rPr>
      </w:pPr>
      <w:ins w:id="114"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_Toc85721912 \h </w:instrText>
        </w:r>
      </w:ins>
      <w:r>
        <w:rPr>
          <w:noProof/>
          <w:webHidden/>
        </w:rPr>
      </w:r>
      <w:r>
        <w:rPr>
          <w:noProof/>
          <w:webHidden/>
        </w:rPr>
        <w:fldChar w:fldCharType="separate"/>
      </w:r>
      <w:ins w:id="115" w:author="Max Ungerer" w:date="2021-10-21T15:17:00Z">
        <w:r>
          <w:rPr>
            <w:noProof/>
            <w:webHidden/>
          </w:rPr>
          <w:t>68</w:t>
        </w:r>
        <w:r>
          <w:rPr>
            <w:noProof/>
            <w:webHidden/>
          </w:rPr>
          <w:fldChar w:fldCharType="end"/>
        </w:r>
        <w:r w:rsidRPr="004B6C9B">
          <w:rPr>
            <w:rStyle w:val="Hyperlink"/>
            <w:rFonts w:eastAsia="MS Mincho"/>
            <w:noProof/>
          </w:rPr>
          <w:fldChar w:fldCharType="end"/>
        </w:r>
      </w:ins>
    </w:p>
    <w:p w14:paraId="54F4F698" w14:textId="2A050D5A" w:rsidR="003336DF" w:rsidRDefault="003336DF">
      <w:pPr>
        <w:pStyle w:val="Abbildungsverzeichnis"/>
        <w:tabs>
          <w:tab w:val="right" w:leader="dot" w:pos="9741"/>
        </w:tabs>
        <w:rPr>
          <w:ins w:id="116" w:author="Max Ungerer" w:date="2021-10-21T15:17:00Z"/>
          <w:rFonts w:asciiTheme="minorHAnsi" w:eastAsiaTheme="minorEastAsia" w:hAnsiTheme="minorHAnsi" w:cstheme="minorBidi"/>
          <w:noProof/>
          <w:szCs w:val="22"/>
          <w:lang w:val="de-DE"/>
        </w:rPr>
      </w:pPr>
      <w:ins w:id="117"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_Toc85721913 \h </w:instrText>
        </w:r>
      </w:ins>
      <w:r>
        <w:rPr>
          <w:noProof/>
          <w:webHidden/>
        </w:rPr>
      </w:r>
      <w:r>
        <w:rPr>
          <w:noProof/>
          <w:webHidden/>
        </w:rPr>
        <w:fldChar w:fldCharType="separate"/>
      </w:r>
      <w:ins w:id="118" w:author="Max Ungerer" w:date="2021-10-21T15:17:00Z">
        <w:r>
          <w:rPr>
            <w:noProof/>
            <w:webHidden/>
          </w:rPr>
          <w:t>69</w:t>
        </w:r>
        <w:r>
          <w:rPr>
            <w:noProof/>
            <w:webHidden/>
          </w:rPr>
          <w:fldChar w:fldCharType="end"/>
        </w:r>
        <w:r w:rsidRPr="004B6C9B">
          <w:rPr>
            <w:rStyle w:val="Hyperlink"/>
            <w:rFonts w:eastAsia="MS Mincho"/>
            <w:noProof/>
          </w:rPr>
          <w:fldChar w:fldCharType="end"/>
        </w:r>
      </w:ins>
    </w:p>
    <w:p w14:paraId="54A5050D" w14:textId="43CF307E" w:rsidR="003336DF" w:rsidRDefault="003336DF">
      <w:pPr>
        <w:pStyle w:val="Abbildungsverzeichnis"/>
        <w:tabs>
          <w:tab w:val="right" w:leader="dot" w:pos="9741"/>
        </w:tabs>
        <w:rPr>
          <w:ins w:id="119" w:author="Max Ungerer" w:date="2021-10-21T15:17:00Z"/>
          <w:rFonts w:asciiTheme="minorHAnsi" w:eastAsiaTheme="minorEastAsia" w:hAnsiTheme="minorHAnsi" w:cstheme="minorBidi"/>
          <w:noProof/>
          <w:szCs w:val="22"/>
          <w:lang w:val="de-DE"/>
        </w:rPr>
      </w:pPr>
      <w:ins w:id="120"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_Toc85721914 \h </w:instrText>
        </w:r>
      </w:ins>
      <w:r>
        <w:rPr>
          <w:noProof/>
          <w:webHidden/>
        </w:rPr>
      </w:r>
      <w:r>
        <w:rPr>
          <w:noProof/>
          <w:webHidden/>
        </w:rPr>
        <w:fldChar w:fldCharType="separate"/>
      </w:r>
      <w:ins w:id="121" w:author="Max Ungerer" w:date="2021-10-21T15:17:00Z">
        <w:r>
          <w:rPr>
            <w:noProof/>
            <w:webHidden/>
          </w:rPr>
          <w:t>69</w:t>
        </w:r>
        <w:r>
          <w:rPr>
            <w:noProof/>
            <w:webHidden/>
          </w:rPr>
          <w:fldChar w:fldCharType="end"/>
        </w:r>
        <w:r w:rsidRPr="004B6C9B">
          <w:rPr>
            <w:rStyle w:val="Hyperlink"/>
            <w:rFonts w:eastAsia="MS Mincho"/>
            <w:noProof/>
          </w:rPr>
          <w:fldChar w:fldCharType="end"/>
        </w:r>
      </w:ins>
    </w:p>
    <w:p w14:paraId="59BFA9C6" w14:textId="7A64352F" w:rsidR="003336DF" w:rsidRDefault="003336DF">
      <w:pPr>
        <w:pStyle w:val="Abbildungsverzeichnis"/>
        <w:tabs>
          <w:tab w:val="right" w:leader="dot" w:pos="9741"/>
        </w:tabs>
        <w:rPr>
          <w:ins w:id="122" w:author="Max Ungerer" w:date="2021-10-21T15:17:00Z"/>
          <w:rFonts w:asciiTheme="minorHAnsi" w:eastAsiaTheme="minorEastAsia" w:hAnsiTheme="minorHAnsi" w:cstheme="minorBidi"/>
          <w:noProof/>
          <w:szCs w:val="22"/>
          <w:lang w:val="de-DE"/>
        </w:rPr>
      </w:pPr>
      <w:ins w:id="123"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_Toc85721915 \h </w:instrText>
        </w:r>
      </w:ins>
      <w:r>
        <w:rPr>
          <w:noProof/>
          <w:webHidden/>
        </w:rPr>
      </w:r>
      <w:r>
        <w:rPr>
          <w:noProof/>
          <w:webHidden/>
        </w:rPr>
        <w:fldChar w:fldCharType="separate"/>
      </w:r>
      <w:ins w:id="124" w:author="Max Ungerer" w:date="2021-10-21T15:17:00Z">
        <w:r>
          <w:rPr>
            <w:noProof/>
            <w:webHidden/>
          </w:rPr>
          <w:t>72</w:t>
        </w:r>
        <w:r>
          <w:rPr>
            <w:noProof/>
            <w:webHidden/>
          </w:rPr>
          <w:fldChar w:fldCharType="end"/>
        </w:r>
        <w:r w:rsidRPr="004B6C9B">
          <w:rPr>
            <w:rStyle w:val="Hyperlink"/>
            <w:rFonts w:eastAsia="MS Mincho"/>
            <w:noProof/>
          </w:rPr>
          <w:fldChar w:fldCharType="end"/>
        </w:r>
      </w:ins>
    </w:p>
    <w:p w14:paraId="28E0F9E8" w14:textId="65C43A4D" w:rsidR="003336DF" w:rsidRDefault="003336DF">
      <w:pPr>
        <w:pStyle w:val="Abbildungsverzeichnis"/>
        <w:tabs>
          <w:tab w:val="right" w:leader="dot" w:pos="9741"/>
        </w:tabs>
        <w:rPr>
          <w:ins w:id="125" w:author="Max Ungerer" w:date="2021-10-21T15:17:00Z"/>
          <w:rFonts w:asciiTheme="minorHAnsi" w:eastAsiaTheme="minorEastAsia" w:hAnsiTheme="minorHAnsi" w:cstheme="minorBidi"/>
          <w:noProof/>
          <w:szCs w:val="22"/>
          <w:lang w:val="de-DE"/>
        </w:rPr>
      </w:pPr>
      <w:ins w:id="126"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37: A "Hairpin Clip"</w:t>
        </w:r>
        <w:r>
          <w:rPr>
            <w:noProof/>
            <w:webHidden/>
          </w:rPr>
          <w:tab/>
        </w:r>
        <w:r>
          <w:rPr>
            <w:noProof/>
            <w:webHidden/>
          </w:rPr>
          <w:fldChar w:fldCharType="begin"/>
        </w:r>
        <w:r>
          <w:rPr>
            <w:noProof/>
            <w:webHidden/>
          </w:rPr>
          <w:instrText xml:space="preserve"> PAGEREF _Toc85721916 \h </w:instrText>
        </w:r>
      </w:ins>
      <w:r>
        <w:rPr>
          <w:noProof/>
          <w:webHidden/>
        </w:rPr>
      </w:r>
      <w:r>
        <w:rPr>
          <w:noProof/>
          <w:webHidden/>
        </w:rPr>
        <w:fldChar w:fldCharType="separate"/>
      </w:r>
      <w:ins w:id="127" w:author="Max Ungerer" w:date="2021-10-21T15:17:00Z">
        <w:r>
          <w:rPr>
            <w:noProof/>
            <w:webHidden/>
          </w:rPr>
          <w:t>74</w:t>
        </w:r>
        <w:r>
          <w:rPr>
            <w:noProof/>
            <w:webHidden/>
          </w:rPr>
          <w:fldChar w:fldCharType="end"/>
        </w:r>
        <w:r w:rsidRPr="004B6C9B">
          <w:rPr>
            <w:rStyle w:val="Hyperlink"/>
            <w:rFonts w:eastAsia="MS Mincho"/>
            <w:noProof/>
          </w:rPr>
          <w:fldChar w:fldCharType="end"/>
        </w:r>
      </w:ins>
    </w:p>
    <w:p w14:paraId="59DFFF1D" w14:textId="13672E41" w:rsidR="003336DF" w:rsidRDefault="003336DF">
      <w:pPr>
        <w:pStyle w:val="Abbildungsverzeichnis"/>
        <w:tabs>
          <w:tab w:val="right" w:leader="dot" w:pos="9741"/>
        </w:tabs>
        <w:rPr>
          <w:ins w:id="128" w:author="Max Ungerer" w:date="2021-10-21T15:17:00Z"/>
          <w:rFonts w:asciiTheme="minorHAnsi" w:eastAsiaTheme="minorEastAsia" w:hAnsiTheme="minorHAnsi" w:cstheme="minorBidi"/>
          <w:noProof/>
          <w:szCs w:val="22"/>
          <w:lang w:val="de-DE"/>
        </w:rPr>
      </w:pPr>
      <w:ins w:id="129"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_Toc85721917 \h </w:instrText>
        </w:r>
      </w:ins>
      <w:r>
        <w:rPr>
          <w:noProof/>
          <w:webHidden/>
        </w:rPr>
      </w:r>
      <w:r>
        <w:rPr>
          <w:noProof/>
          <w:webHidden/>
        </w:rPr>
        <w:fldChar w:fldCharType="separate"/>
      </w:r>
      <w:ins w:id="130" w:author="Max Ungerer" w:date="2021-10-21T15:17:00Z">
        <w:r>
          <w:rPr>
            <w:noProof/>
            <w:webHidden/>
          </w:rPr>
          <w:t>74</w:t>
        </w:r>
        <w:r>
          <w:rPr>
            <w:noProof/>
            <w:webHidden/>
          </w:rPr>
          <w:fldChar w:fldCharType="end"/>
        </w:r>
        <w:r w:rsidRPr="004B6C9B">
          <w:rPr>
            <w:rStyle w:val="Hyperlink"/>
            <w:rFonts w:eastAsia="MS Mincho"/>
            <w:noProof/>
          </w:rPr>
          <w:fldChar w:fldCharType="end"/>
        </w:r>
      </w:ins>
    </w:p>
    <w:p w14:paraId="014AE078" w14:textId="20973BF4" w:rsidR="003336DF" w:rsidRDefault="003336DF">
      <w:pPr>
        <w:pStyle w:val="Abbildungsverzeichnis"/>
        <w:tabs>
          <w:tab w:val="right" w:leader="dot" w:pos="9741"/>
        </w:tabs>
        <w:rPr>
          <w:ins w:id="131" w:author="Max Ungerer" w:date="2021-10-21T15:17:00Z"/>
          <w:rFonts w:asciiTheme="minorHAnsi" w:eastAsiaTheme="minorEastAsia" w:hAnsiTheme="minorHAnsi" w:cstheme="minorBidi"/>
          <w:noProof/>
          <w:szCs w:val="22"/>
          <w:lang w:val="de-DE"/>
        </w:rPr>
      </w:pPr>
      <w:ins w:id="132"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_Toc85721918 \h </w:instrText>
        </w:r>
      </w:ins>
      <w:r>
        <w:rPr>
          <w:noProof/>
          <w:webHidden/>
        </w:rPr>
      </w:r>
      <w:r>
        <w:rPr>
          <w:noProof/>
          <w:webHidden/>
        </w:rPr>
        <w:fldChar w:fldCharType="separate"/>
      </w:r>
      <w:ins w:id="133" w:author="Max Ungerer" w:date="2021-10-21T15:17:00Z">
        <w:r>
          <w:rPr>
            <w:noProof/>
            <w:webHidden/>
          </w:rPr>
          <w:t>74</w:t>
        </w:r>
        <w:r>
          <w:rPr>
            <w:noProof/>
            <w:webHidden/>
          </w:rPr>
          <w:fldChar w:fldCharType="end"/>
        </w:r>
        <w:r w:rsidRPr="004B6C9B">
          <w:rPr>
            <w:rStyle w:val="Hyperlink"/>
            <w:rFonts w:eastAsia="MS Mincho"/>
            <w:noProof/>
          </w:rPr>
          <w:fldChar w:fldCharType="end"/>
        </w:r>
      </w:ins>
    </w:p>
    <w:p w14:paraId="30920268" w14:textId="658D0A5C" w:rsidR="003336DF" w:rsidRDefault="003336DF">
      <w:pPr>
        <w:pStyle w:val="Abbildungsverzeichnis"/>
        <w:tabs>
          <w:tab w:val="right" w:leader="dot" w:pos="9741"/>
        </w:tabs>
        <w:rPr>
          <w:ins w:id="134" w:author="Max Ungerer" w:date="2021-10-21T15:17:00Z"/>
          <w:rFonts w:asciiTheme="minorHAnsi" w:eastAsiaTheme="minorEastAsia" w:hAnsiTheme="minorHAnsi" w:cstheme="minorBidi"/>
          <w:noProof/>
          <w:szCs w:val="22"/>
          <w:lang w:val="de-DE"/>
        </w:rPr>
      </w:pPr>
      <w:ins w:id="135"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_Toc85721919 \h </w:instrText>
        </w:r>
      </w:ins>
      <w:r>
        <w:rPr>
          <w:noProof/>
          <w:webHidden/>
        </w:rPr>
      </w:r>
      <w:r>
        <w:rPr>
          <w:noProof/>
          <w:webHidden/>
        </w:rPr>
        <w:fldChar w:fldCharType="separate"/>
      </w:r>
      <w:ins w:id="136" w:author="Max Ungerer" w:date="2021-10-21T15:17:00Z">
        <w:r>
          <w:rPr>
            <w:noProof/>
            <w:webHidden/>
          </w:rPr>
          <w:t>74</w:t>
        </w:r>
        <w:r>
          <w:rPr>
            <w:noProof/>
            <w:webHidden/>
          </w:rPr>
          <w:fldChar w:fldCharType="end"/>
        </w:r>
        <w:r w:rsidRPr="004B6C9B">
          <w:rPr>
            <w:rStyle w:val="Hyperlink"/>
            <w:rFonts w:eastAsia="MS Mincho"/>
            <w:noProof/>
          </w:rPr>
          <w:fldChar w:fldCharType="end"/>
        </w:r>
      </w:ins>
    </w:p>
    <w:p w14:paraId="6C732D11" w14:textId="1A71E1BB" w:rsidR="003336DF" w:rsidRDefault="003336DF">
      <w:pPr>
        <w:pStyle w:val="Abbildungsverzeichnis"/>
        <w:tabs>
          <w:tab w:val="right" w:leader="dot" w:pos="9741"/>
        </w:tabs>
        <w:rPr>
          <w:ins w:id="137" w:author="Max Ungerer" w:date="2021-10-21T15:17:00Z"/>
          <w:rFonts w:asciiTheme="minorHAnsi" w:eastAsiaTheme="minorEastAsia" w:hAnsiTheme="minorHAnsi" w:cstheme="minorBidi"/>
          <w:noProof/>
          <w:szCs w:val="22"/>
          <w:lang w:val="de-DE"/>
        </w:rPr>
      </w:pPr>
      <w:ins w:id="138"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41: RIVTAC</w:t>
        </w:r>
        <w:r w:rsidRPr="004B6C9B">
          <w:rPr>
            <w:rStyle w:val="Hyperlink"/>
            <w:rFonts w:eastAsia="MS Mincho" w:cs="Calibri"/>
            <w:noProof/>
          </w:rPr>
          <w:t>®</w:t>
        </w:r>
        <w:r w:rsidRPr="004B6C9B">
          <w:rPr>
            <w:rStyle w:val="Hyperlink"/>
            <w:rFonts w:eastAsia="MS Mincho"/>
            <w:noProof/>
          </w:rPr>
          <w:t xml:space="preserve"> Nail</w:t>
        </w:r>
        <w:r>
          <w:rPr>
            <w:noProof/>
            <w:webHidden/>
          </w:rPr>
          <w:tab/>
        </w:r>
        <w:r>
          <w:rPr>
            <w:noProof/>
            <w:webHidden/>
          </w:rPr>
          <w:fldChar w:fldCharType="begin"/>
        </w:r>
        <w:r>
          <w:rPr>
            <w:noProof/>
            <w:webHidden/>
          </w:rPr>
          <w:instrText xml:space="preserve"> PAGEREF _Toc85721920 \h </w:instrText>
        </w:r>
      </w:ins>
      <w:r>
        <w:rPr>
          <w:noProof/>
          <w:webHidden/>
        </w:rPr>
      </w:r>
      <w:r>
        <w:rPr>
          <w:noProof/>
          <w:webHidden/>
        </w:rPr>
        <w:fldChar w:fldCharType="separate"/>
      </w:r>
      <w:ins w:id="139" w:author="Max Ungerer" w:date="2021-10-21T15:17:00Z">
        <w:r>
          <w:rPr>
            <w:noProof/>
            <w:webHidden/>
          </w:rPr>
          <w:t>76</w:t>
        </w:r>
        <w:r>
          <w:rPr>
            <w:noProof/>
            <w:webHidden/>
          </w:rPr>
          <w:fldChar w:fldCharType="end"/>
        </w:r>
        <w:r w:rsidRPr="004B6C9B">
          <w:rPr>
            <w:rStyle w:val="Hyperlink"/>
            <w:rFonts w:eastAsia="MS Mincho"/>
            <w:noProof/>
          </w:rPr>
          <w:fldChar w:fldCharType="end"/>
        </w:r>
      </w:ins>
    </w:p>
    <w:p w14:paraId="1994CFFD" w14:textId="4FF52A34" w:rsidR="003336DF" w:rsidRDefault="003336DF">
      <w:pPr>
        <w:pStyle w:val="Abbildungsverzeichnis"/>
        <w:tabs>
          <w:tab w:val="right" w:leader="dot" w:pos="9741"/>
        </w:tabs>
        <w:rPr>
          <w:ins w:id="140" w:author="Max Ungerer" w:date="2021-10-21T15:17:00Z"/>
          <w:rFonts w:asciiTheme="minorHAnsi" w:eastAsiaTheme="minorEastAsia" w:hAnsiTheme="minorHAnsi" w:cstheme="minorBidi"/>
          <w:noProof/>
          <w:szCs w:val="22"/>
          <w:lang w:val="de-DE"/>
        </w:rPr>
      </w:pPr>
      <w:ins w:id="141"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_Toc85721921 \h </w:instrText>
        </w:r>
      </w:ins>
      <w:r>
        <w:rPr>
          <w:noProof/>
          <w:webHidden/>
        </w:rPr>
      </w:r>
      <w:r>
        <w:rPr>
          <w:noProof/>
          <w:webHidden/>
        </w:rPr>
        <w:fldChar w:fldCharType="separate"/>
      </w:r>
      <w:ins w:id="142" w:author="Max Ungerer" w:date="2021-10-21T15:17:00Z">
        <w:r>
          <w:rPr>
            <w:noProof/>
            <w:webHidden/>
          </w:rPr>
          <w:t>76</w:t>
        </w:r>
        <w:r>
          <w:rPr>
            <w:noProof/>
            <w:webHidden/>
          </w:rPr>
          <w:fldChar w:fldCharType="end"/>
        </w:r>
        <w:r w:rsidRPr="004B6C9B">
          <w:rPr>
            <w:rStyle w:val="Hyperlink"/>
            <w:rFonts w:eastAsia="MS Mincho"/>
            <w:noProof/>
          </w:rPr>
          <w:fldChar w:fldCharType="end"/>
        </w:r>
      </w:ins>
    </w:p>
    <w:p w14:paraId="7CFBE0DE" w14:textId="2E2927EE" w:rsidR="003336DF" w:rsidRDefault="003336DF">
      <w:pPr>
        <w:pStyle w:val="Abbildungsverzeichnis"/>
        <w:tabs>
          <w:tab w:val="right" w:leader="dot" w:pos="9741"/>
        </w:tabs>
        <w:rPr>
          <w:ins w:id="143" w:author="Max Ungerer" w:date="2021-10-21T15:17:00Z"/>
          <w:rFonts w:asciiTheme="minorHAnsi" w:eastAsiaTheme="minorEastAsia" w:hAnsiTheme="minorHAnsi" w:cstheme="minorBidi"/>
          <w:noProof/>
          <w:szCs w:val="22"/>
          <w:lang w:val="de-DE"/>
        </w:rPr>
      </w:pPr>
      <w:ins w:id="144"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_Toc85721922 \h </w:instrText>
        </w:r>
      </w:ins>
      <w:r>
        <w:rPr>
          <w:noProof/>
          <w:webHidden/>
        </w:rPr>
      </w:r>
      <w:r>
        <w:rPr>
          <w:noProof/>
          <w:webHidden/>
        </w:rPr>
        <w:fldChar w:fldCharType="separate"/>
      </w:r>
      <w:ins w:id="145" w:author="Max Ungerer" w:date="2021-10-21T15:17:00Z">
        <w:r>
          <w:rPr>
            <w:noProof/>
            <w:webHidden/>
          </w:rPr>
          <w:t>80</w:t>
        </w:r>
        <w:r>
          <w:rPr>
            <w:noProof/>
            <w:webHidden/>
          </w:rPr>
          <w:fldChar w:fldCharType="end"/>
        </w:r>
        <w:r w:rsidRPr="004B6C9B">
          <w:rPr>
            <w:rStyle w:val="Hyperlink"/>
            <w:rFonts w:eastAsia="MS Mincho"/>
            <w:noProof/>
          </w:rPr>
          <w:fldChar w:fldCharType="end"/>
        </w:r>
      </w:ins>
    </w:p>
    <w:p w14:paraId="65EE9B2F" w14:textId="26EE0A0A" w:rsidR="003336DF" w:rsidRDefault="003336DF">
      <w:pPr>
        <w:pStyle w:val="Abbildungsverzeichnis"/>
        <w:tabs>
          <w:tab w:val="right" w:leader="dot" w:pos="9741"/>
        </w:tabs>
        <w:rPr>
          <w:ins w:id="146" w:author="Max Ungerer" w:date="2021-10-21T15:17:00Z"/>
          <w:rFonts w:asciiTheme="minorHAnsi" w:eastAsiaTheme="minorEastAsia" w:hAnsiTheme="minorHAnsi" w:cstheme="minorBidi"/>
          <w:noProof/>
          <w:szCs w:val="22"/>
          <w:lang w:val="de-DE"/>
        </w:rPr>
      </w:pPr>
      <w:ins w:id="147"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_Toc85721923 \h </w:instrText>
        </w:r>
      </w:ins>
      <w:r>
        <w:rPr>
          <w:noProof/>
          <w:webHidden/>
        </w:rPr>
      </w:r>
      <w:r>
        <w:rPr>
          <w:noProof/>
          <w:webHidden/>
        </w:rPr>
        <w:fldChar w:fldCharType="separate"/>
      </w:r>
      <w:ins w:id="148" w:author="Max Ungerer" w:date="2021-10-21T15:17:00Z">
        <w:r>
          <w:rPr>
            <w:noProof/>
            <w:webHidden/>
          </w:rPr>
          <w:t>80</w:t>
        </w:r>
        <w:r>
          <w:rPr>
            <w:noProof/>
            <w:webHidden/>
          </w:rPr>
          <w:fldChar w:fldCharType="end"/>
        </w:r>
        <w:r w:rsidRPr="004B6C9B">
          <w:rPr>
            <w:rStyle w:val="Hyperlink"/>
            <w:rFonts w:eastAsia="MS Mincho"/>
            <w:noProof/>
          </w:rPr>
          <w:fldChar w:fldCharType="end"/>
        </w:r>
      </w:ins>
    </w:p>
    <w:p w14:paraId="0DC441B4" w14:textId="7A44D196" w:rsidR="003336DF" w:rsidRDefault="003336DF">
      <w:pPr>
        <w:pStyle w:val="Abbildungsverzeichnis"/>
        <w:tabs>
          <w:tab w:val="right" w:leader="dot" w:pos="9741"/>
        </w:tabs>
        <w:rPr>
          <w:ins w:id="149" w:author="Max Ungerer" w:date="2021-10-21T15:17:00Z"/>
          <w:rFonts w:asciiTheme="minorHAnsi" w:eastAsiaTheme="minorEastAsia" w:hAnsiTheme="minorHAnsi" w:cstheme="minorBidi"/>
          <w:noProof/>
          <w:szCs w:val="22"/>
          <w:lang w:val="de-DE"/>
        </w:rPr>
      </w:pPr>
      <w:ins w:id="150"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_Toc85721924 \h </w:instrText>
        </w:r>
      </w:ins>
      <w:r>
        <w:rPr>
          <w:noProof/>
          <w:webHidden/>
        </w:rPr>
      </w:r>
      <w:r>
        <w:rPr>
          <w:noProof/>
          <w:webHidden/>
        </w:rPr>
        <w:fldChar w:fldCharType="separate"/>
      </w:r>
      <w:ins w:id="151" w:author="Max Ungerer" w:date="2021-10-21T15:17:00Z">
        <w:r>
          <w:rPr>
            <w:noProof/>
            <w:webHidden/>
          </w:rPr>
          <w:t>84</w:t>
        </w:r>
        <w:r>
          <w:rPr>
            <w:noProof/>
            <w:webHidden/>
          </w:rPr>
          <w:fldChar w:fldCharType="end"/>
        </w:r>
        <w:r w:rsidRPr="004B6C9B">
          <w:rPr>
            <w:rStyle w:val="Hyperlink"/>
            <w:rFonts w:eastAsia="MS Mincho"/>
            <w:noProof/>
          </w:rPr>
          <w:fldChar w:fldCharType="end"/>
        </w:r>
      </w:ins>
    </w:p>
    <w:p w14:paraId="3D1951E2" w14:textId="1732AC64" w:rsidR="003336DF" w:rsidRDefault="003336DF">
      <w:pPr>
        <w:pStyle w:val="Abbildungsverzeichnis"/>
        <w:tabs>
          <w:tab w:val="right" w:leader="dot" w:pos="9741"/>
        </w:tabs>
        <w:rPr>
          <w:ins w:id="152" w:author="Max Ungerer" w:date="2021-10-21T15:17:00Z"/>
          <w:rFonts w:asciiTheme="minorHAnsi" w:eastAsiaTheme="minorEastAsia" w:hAnsiTheme="minorHAnsi" w:cstheme="minorBidi"/>
          <w:noProof/>
          <w:szCs w:val="22"/>
          <w:lang w:val="de-DE"/>
        </w:rPr>
      </w:pPr>
      <w:ins w:id="153"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_Toc85721925 \h </w:instrText>
        </w:r>
      </w:ins>
      <w:r>
        <w:rPr>
          <w:noProof/>
          <w:webHidden/>
        </w:rPr>
      </w:r>
      <w:r>
        <w:rPr>
          <w:noProof/>
          <w:webHidden/>
        </w:rPr>
        <w:fldChar w:fldCharType="separate"/>
      </w:r>
      <w:ins w:id="154" w:author="Max Ungerer" w:date="2021-10-21T15:17:00Z">
        <w:r>
          <w:rPr>
            <w:noProof/>
            <w:webHidden/>
          </w:rPr>
          <w:t>84</w:t>
        </w:r>
        <w:r>
          <w:rPr>
            <w:noProof/>
            <w:webHidden/>
          </w:rPr>
          <w:fldChar w:fldCharType="end"/>
        </w:r>
        <w:r w:rsidRPr="004B6C9B">
          <w:rPr>
            <w:rStyle w:val="Hyperlink"/>
            <w:rFonts w:eastAsia="MS Mincho"/>
            <w:noProof/>
          </w:rPr>
          <w:fldChar w:fldCharType="end"/>
        </w:r>
      </w:ins>
    </w:p>
    <w:p w14:paraId="0F672D7C" w14:textId="0B6FBB0C" w:rsidR="003336DF" w:rsidRDefault="003336DF">
      <w:pPr>
        <w:pStyle w:val="Abbildungsverzeichnis"/>
        <w:tabs>
          <w:tab w:val="right" w:leader="dot" w:pos="9741"/>
        </w:tabs>
        <w:rPr>
          <w:ins w:id="155" w:author="Max Ungerer" w:date="2021-10-21T15:17:00Z"/>
          <w:rFonts w:asciiTheme="minorHAnsi" w:eastAsiaTheme="minorEastAsia" w:hAnsiTheme="minorHAnsi" w:cstheme="minorBidi"/>
          <w:noProof/>
          <w:szCs w:val="22"/>
          <w:lang w:val="de-DE"/>
        </w:rPr>
      </w:pPr>
      <w:ins w:id="156"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_Toc85721926 \h </w:instrText>
        </w:r>
      </w:ins>
      <w:r>
        <w:rPr>
          <w:noProof/>
          <w:webHidden/>
        </w:rPr>
      </w:r>
      <w:r>
        <w:rPr>
          <w:noProof/>
          <w:webHidden/>
        </w:rPr>
        <w:fldChar w:fldCharType="separate"/>
      </w:r>
      <w:ins w:id="157" w:author="Max Ungerer" w:date="2021-10-21T15:17:00Z">
        <w:r>
          <w:rPr>
            <w:noProof/>
            <w:webHidden/>
          </w:rPr>
          <w:t>84</w:t>
        </w:r>
        <w:r>
          <w:rPr>
            <w:noProof/>
            <w:webHidden/>
          </w:rPr>
          <w:fldChar w:fldCharType="end"/>
        </w:r>
        <w:r w:rsidRPr="004B6C9B">
          <w:rPr>
            <w:rStyle w:val="Hyperlink"/>
            <w:rFonts w:eastAsia="MS Mincho"/>
            <w:noProof/>
          </w:rPr>
          <w:fldChar w:fldCharType="end"/>
        </w:r>
      </w:ins>
    </w:p>
    <w:p w14:paraId="0448B47C" w14:textId="547136EB" w:rsidR="003336DF" w:rsidRDefault="003336DF">
      <w:pPr>
        <w:pStyle w:val="Abbildungsverzeichnis"/>
        <w:tabs>
          <w:tab w:val="right" w:leader="dot" w:pos="9741"/>
        </w:tabs>
        <w:rPr>
          <w:ins w:id="158" w:author="Max Ungerer" w:date="2021-10-21T15:17:00Z"/>
          <w:rFonts w:asciiTheme="minorHAnsi" w:eastAsiaTheme="minorEastAsia" w:hAnsiTheme="minorHAnsi" w:cstheme="minorBidi"/>
          <w:noProof/>
          <w:szCs w:val="22"/>
          <w:lang w:val="de-DE"/>
        </w:rPr>
      </w:pPr>
      <w:ins w:id="159"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_Toc85721927 \h </w:instrText>
        </w:r>
      </w:ins>
      <w:r>
        <w:rPr>
          <w:noProof/>
          <w:webHidden/>
        </w:rPr>
      </w:r>
      <w:r>
        <w:rPr>
          <w:noProof/>
          <w:webHidden/>
        </w:rPr>
        <w:fldChar w:fldCharType="separate"/>
      </w:r>
      <w:ins w:id="160" w:author="Max Ungerer" w:date="2021-10-21T15:17:00Z">
        <w:r>
          <w:rPr>
            <w:noProof/>
            <w:webHidden/>
          </w:rPr>
          <w:t>89</w:t>
        </w:r>
        <w:r>
          <w:rPr>
            <w:noProof/>
            <w:webHidden/>
          </w:rPr>
          <w:fldChar w:fldCharType="end"/>
        </w:r>
        <w:r w:rsidRPr="004B6C9B">
          <w:rPr>
            <w:rStyle w:val="Hyperlink"/>
            <w:rFonts w:eastAsia="MS Mincho"/>
            <w:noProof/>
          </w:rPr>
          <w:fldChar w:fldCharType="end"/>
        </w:r>
      </w:ins>
    </w:p>
    <w:p w14:paraId="7440A2A1" w14:textId="57803C2B" w:rsidR="003336DF" w:rsidRDefault="003336DF">
      <w:pPr>
        <w:pStyle w:val="Abbildungsverzeichnis"/>
        <w:tabs>
          <w:tab w:val="right" w:leader="dot" w:pos="9741"/>
        </w:tabs>
        <w:rPr>
          <w:ins w:id="161" w:author="Max Ungerer" w:date="2021-10-21T15:17:00Z"/>
          <w:rFonts w:asciiTheme="minorHAnsi" w:eastAsiaTheme="minorEastAsia" w:hAnsiTheme="minorHAnsi" w:cstheme="minorBidi"/>
          <w:noProof/>
          <w:szCs w:val="22"/>
          <w:lang w:val="de-DE"/>
        </w:rPr>
      </w:pPr>
      <w:ins w:id="162"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_Toc85721928 \h </w:instrText>
        </w:r>
      </w:ins>
      <w:r>
        <w:rPr>
          <w:noProof/>
          <w:webHidden/>
        </w:rPr>
      </w:r>
      <w:r>
        <w:rPr>
          <w:noProof/>
          <w:webHidden/>
        </w:rPr>
        <w:fldChar w:fldCharType="separate"/>
      </w:r>
      <w:ins w:id="163" w:author="Max Ungerer" w:date="2021-10-21T15:17:00Z">
        <w:r>
          <w:rPr>
            <w:noProof/>
            <w:webHidden/>
          </w:rPr>
          <w:t>89</w:t>
        </w:r>
        <w:r>
          <w:rPr>
            <w:noProof/>
            <w:webHidden/>
          </w:rPr>
          <w:fldChar w:fldCharType="end"/>
        </w:r>
        <w:r w:rsidRPr="004B6C9B">
          <w:rPr>
            <w:rStyle w:val="Hyperlink"/>
            <w:rFonts w:eastAsia="MS Mincho"/>
            <w:noProof/>
          </w:rPr>
          <w:fldChar w:fldCharType="end"/>
        </w:r>
      </w:ins>
    </w:p>
    <w:p w14:paraId="6EABF36C" w14:textId="4AA81D61" w:rsidR="003336DF" w:rsidRDefault="003336DF">
      <w:pPr>
        <w:pStyle w:val="Abbildungsverzeichnis"/>
        <w:tabs>
          <w:tab w:val="right" w:leader="dot" w:pos="9741"/>
        </w:tabs>
        <w:rPr>
          <w:ins w:id="164" w:author="Max Ungerer" w:date="2021-10-21T15:17:00Z"/>
          <w:rFonts w:asciiTheme="minorHAnsi" w:eastAsiaTheme="minorEastAsia" w:hAnsiTheme="minorHAnsi" w:cstheme="minorBidi"/>
          <w:noProof/>
          <w:szCs w:val="22"/>
          <w:lang w:val="de-DE"/>
        </w:rPr>
      </w:pPr>
      <w:ins w:id="165"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_Toc85721929 \h </w:instrText>
        </w:r>
      </w:ins>
      <w:r>
        <w:rPr>
          <w:noProof/>
          <w:webHidden/>
        </w:rPr>
      </w:r>
      <w:r>
        <w:rPr>
          <w:noProof/>
          <w:webHidden/>
        </w:rPr>
        <w:fldChar w:fldCharType="separate"/>
      </w:r>
      <w:ins w:id="166" w:author="Max Ungerer" w:date="2021-10-21T15:17:00Z">
        <w:r>
          <w:rPr>
            <w:noProof/>
            <w:webHidden/>
          </w:rPr>
          <w:t>91</w:t>
        </w:r>
        <w:r>
          <w:rPr>
            <w:noProof/>
            <w:webHidden/>
          </w:rPr>
          <w:fldChar w:fldCharType="end"/>
        </w:r>
        <w:r w:rsidRPr="004B6C9B">
          <w:rPr>
            <w:rStyle w:val="Hyperlink"/>
            <w:rFonts w:eastAsia="MS Mincho"/>
            <w:noProof/>
          </w:rPr>
          <w:fldChar w:fldCharType="end"/>
        </w:r>
      </w:ins>
    </w:p>
    <w:p w14:paraId="55A656AB" w14:textId="759DDDB2" w:rsidR="003336DF" w:rsidRDefault="003336DF">
      <w:pPr>
        <w:pStyle w:val="Abbildungsverzeichnis"/>
        <w:tabs>
          <w:tab w:val="right" w:leader="dot" w:pos="9741"/>
        </w:tabs>
        <w:rPr>
          <w:ins w:id="167" w:author="Max Ungerer" w:date="2021-10-21T15:17:00Z"/>
          <w:rFonts w:asciiTheme="minorHAnsi" w:eastAsiaTheme="minorEastAsia" w:hAnsiTheme="minorHAnsi" w:cstheme="minorBidi"/>
          <w:noProof/>
          <w:szCs w:val="22"/>
          <w:lang w:val="de-DE"/>
        </w:rPr>
      </w:pPr>
      <w:ins w:id="168"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_Toc85721930 \h </w:instrText>
        </w:r>
      </w:ins>
      <w:r>
        <w:rPr>
          <w:noProof/>
          <w:webHidden/>
        </w:rPr>
      </w:r>
      <w:r>
        <w:rPr>
          <w:noProof/>
          <w:webHidden/>
        </w:rPr>
        <w:fldChar w:fldCharType="separate"/>
      </w:r>
      <w:ins w:id="169" w:author="Max Ungerer" w:date="2021-10-21T15:17:00Z">
        <w:r>
          <w:rPr>
            <w:noProof/>
            <w:webHidden/>
          </w:rPr>
          <w:t>92</w:t>
        </w:r>
        <w:r>
          <w:rPr>
            <w:noProof/>
            <w:webHidden/>
          </w:rPr>
          <w:fldChar w:fldCharType="end"/>
        </w:r>
        <w:r w:rsidRPr="004B6C9B">
          <w:rPr>
            <w:rStyle w:val="Hyperlink"/>
            <w:rFonts w:eastAsia="MS Mincho"/>
            <w:noProof/>
          </w:rPr>
          <w:fldChar w:fldCharType="end"/>
        </w:r>
      </w:ins>
    </w:p>
    <w:p w14:paraId="6957AF44" w14:textId="7317A599" w:rsidR="003336DF" w:rsidRDefault="003336DF">
      <w:pPr>
        <w:pStyle w:val="Abbildungsverzeichnis"/>
        <w:tabs>
          <w:tab w:val="right" w:leader="dot" w:pos="9741"/>
        </w:tabs>
        <w:rPr>
          <w:ins w:id="170" w:author="Max Ungerer" w:date="2021-10-21T15:17:00Z"/>
          <w:rFonts w:asciiTheme="minorHAnsi" w:eastAsiaTheme="minorEastAsia" w:hAnsiTheme="minorHAnsi" w:cstheme="minorBidi"/>
          <w:noProof/>
          <w:szCs w:val="22"/>
          <w:lang w:val="de-DE"/>
        </w:rPr>
      </w:pPr>
      <w:ins w:id="171"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_Toc85721931 \h </w:instrText>
        </w:r>
      </w:ins>
      <w:r>
        <w:rPr>
          <w:noProof/>
          <w:webHidden/>
        </w:rPr>
      </w:r>
      <w:r>
        <w:rPr>
          <w:noProof/>
          <w:webHidden/>
        </w:rPr>
        <w:fldChar w:fldCharType="separate"/>
      </w:r>
      <w:ins w:id="172" w:author="Max Ungerer" w:date="2021-10-21T15:17:00Z">
        <w:r>
          <w:rPr>
            <w:noProof/>
            <w:webHidden/>
          </w:rPr>
          <w:t>95</w:t>
        </w:r>
        <w:r>
          <w:rPr>
            <w:noProof/>
            <w:webHidden/>
          </w:rPr>
          <w:fldChar w:fldCharType="end"/>
        </w:r>
        <w:r w:rsidRPr="004B6C9B">
          <w:rPr>
            <w:rStyle w:val="Hyperlink"/>
            <w:rFonts w:eastAsia="MS Mincho"/>
            <w:noProof/>
          </w:rPr>
          <w:fldChar w:fldCharType="end"/>
        </w:r>
      </w:ins>
    </w:p>
    <w:p w14:paraId="63EBB90A" w14:textId="3CD7D9FF" w:rsidR="003336DF" w:rsidRDefault="003336DF">
      <w:pPr>
        <w:pStyle w:val="Abbildungsverzeichnis"/>
        <w:tabs>
          <w:tab w:val="right" w:leader="dot" w:pos="9741"/>
        </w:tabs>
        <w:rPr>
          <w:ins w:id="173" w:author="Max Ungerer" w:date="2021-10-21T15:17:00Z"/>
          <w:rFonts w:asciiTheme="minorHAnsi" w:eastAsiaTheme="minorEastAsia" w:hAnsiTheme="minorHAnsi" w:cstheme="minorBidi"/>
          <w:noProof/>
          <w:szCs w:val="22"/>
          <w:lang w:val="de-DE"/>
        </w:rPr>
      </w:pPr>
      <w:ins w:id="174"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_Toc85721932 \h </w:instrText>
        </w:r>
      </w:ins>
      <w:r>
        <w:rPr>
          <w:noProof/>
          <w:webHidden/>
        </w:rPr>
      </w:r>
      <w:r>
        <w:rPr>
          <w:noProof/>
          <w:webHidden/>
        </w:rPr>
        <w:fldChar w:fldCharType="separate"/>
      </w:r>
      <w:ins w:id="175" w:author="Max Ungerer" w:date="2021-10-21T15:17:00Z">
        <w:r>
          <w:rPr>
            <w:noProof/>
            <w:webHidden/>
          </w:rPr>
          <w:t>97</w:t>
        </w:r>
        <w:r>
          <w:rPr>
            <w:noProof/>
            <w:webHidden/>
          </w:rPr>
          <w:fldChar w:fldCharType="end"/>
        </w:r>
        <w:r w:rsidRPr="004B6C9B">
          <w:rPr>
            <w:rStyle w:val="Hyperlink"/>
            <w:rFonts w:eastAsia="MS Mincho"/>
            <w:noProof/>
          </w:rPr>
          <w:fldChar w:fldCharType="end"/>
        </w:r>
      </w:ins>
    </w:p>
    <w:p w14:paraId="65269FB4" w14:textId="0085D94D" w:rsidR="003336DF" w:rsidRDefault="003336DF">
      <w:pPr>
        <w:pStyle w:val="Abbildungsverzeichnis"/>
        <w:tabs>
          <w:tab w:val="right" w:leader="dot" w:pos="9741"/>
        </w:tabs>
        <w:rPr>
          <w:ins w:id="176" w:author="Max Ungerer" w:date="2021-10-21T15:17:00Z"/>
          <w:rFonts w:asciiTheme="minorHAnsi" w:eastAsiaTheme="minorEastAsia" w:hAnsiTheme="minorHAnsi" w:cstheme="minorBidi"/>
          <w:noProof/>
          <w:szCs w:val="22"/>
          <w:lang w:val="de-DE"/>
        </w:rPr>
      </w:pPr>
      <w:ins w:id="177"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_Toc85721933 \h </w:instrText>
        </w:r>
      </w:ins>
      <w:r>
        <w:rPr>
          <w:noProof/>
          <w:webHidden/>
        </w:rPr>
      </w:r>
      <w:r>
        <w:rPr>
          <w:noProof/>
          <w:webHidden/>
        </w:rPr>
        <w:fldChar w:fldCharType="separate"/>
      </w:r>
      <w:ins w:id="178" w:author="Max Ungerer" w:date="2021-10-21T15:17:00Z">
        <w:r>
          <w:rPr>
            <w:noProof/>
            <w:webHidden/>
          </w:rPr>
          <w:t>98</w:t>
        </w:r>
        <w:r>
          <w:rPr>
            <w:noProof/>
            <w:webHidden/>
          </w:rPr>
          <w:fldChar w:fldCharType="end"/>
        </w:r>
        <w:r w:rsidRPr="004B6C9B">
          <w:rPr>
            <w:rStyle w:val="Hyperlink"/>
            <w:rFonts w:eastAsia="MS Mincho"/>
            <w:noProof/>
          </w:rPr>
          <w:fldChar w:fldCharType="end"/>
        </w:r>
      </w:ins>
    </w:p>
    <w:p w14:paraId="15C9ABE3" w14:textId="7F252E78" w:rsidR="003336DF" w:rsidRDefault="003336DF">
      <w:pPr>
        <w:pStyle w:val="Abbildungsverzeichnis"/>
        <w:tabs>
          <w:tab w:val="right" w:leader="dot" w:pos="9741"/>
        </w:tabs>
        <w:rPr>
          <w:ins w:id="179" w:author="Max Ungerer" w:date="2021-10-21T15:17:00Z"/>
          <w:rFonts w:asciiTheme="minorHAnsi" w:eastAsiaTheme="minorEastAsia" w:hAnsiTheme="minorHAnsi" w:cstheme="minorBidi"/>
          <w:noProof/>
          <w:szCs w:val="22"/>
          <w:lang w:val="de-DE"/>
        </w:rPr>
      </w:pPr>
      <w:ins w:id="180" w:author="Max Ungerer" w:date="2021-10-21T15:17:00Z">
        <w:r w:rsidRPr="004B6C9B">
          <w:rPr>
            <w:rStyle w:val="Hyperlink"/>
            <w:rFonts w:eastAsia="MS Mincho"/>
            <w:noProof/>
          </w:rPr>
          <w:lastRenderedPageBreak/>
          <w:fldChar w:fldCharType="begin"/>
        </w:r>
        <w:r w:rsidRPr="004B6C9B">
          <w:rPr>
            <w:rStyle w:val="Hyperlink"/>
            <w:rFonts w:eastAsia="MS Mincho"/>
            <w:noProof/>
          </w:rPr>
          <w:instrText xml:space="preserve"> </w:instrText>
        </w:r>
        <w:r>
          <w:rPr>
            <w:noProof/>
          </w:rPr>
          <w:instrText>HYPERLINK "C:\\LOKAL\\GIT\\createXSDforxMCF\\V3.1.1\\xMCF_V3.1.1_PAS.docx" \l "_Toc85721934"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_Toc85721934 \h </w:instrText>
        </w:r>
      </w:ins>
      <w:r>
        <w:rPr>
          <w:noProof/>
          <w:webHidden/>
        </w:rPr>
      </w:r>
      <w:r>
        <w:rPr>
          <w:noProof/>
          <w:webHidden/>
        </w:rPr>
        <w:fldChar w:fldCharType="separate"/>
      </w:r>
      <w:ins w:id="181" w:author="Max Ungerer" w:date="2021-10-21T15:17:00Z">
        <w:r>
          <w:rPr>
            <w:noProof/>
            <w:webHidden/>
          </w:rPr>
          <w:t>101</w:t>
        </w:r>
        <w:r>
          <w:rPr>
            <w:noProof/>
            <w:webHidden/>
          </w:rPr>
          <w:fldChar w:fldCharType="end"/>
        </w:r>
        <w:r w:rsidRPr="004B6C9B">
          <w:rPr>
            <w:rStyle w:val="Hyperlink"/>
            <w:rFonts w:eastAsia="MS Mincho"/>
            <w:noProof/>
          </w:rPr>
          <w:fldChar w:fldCharType="end"/>
        </w:r>
      </w:ins>
    </w:p>
    <w:p w14:paraId="74D3E1BA" w14:textId="5CD76C07" w:rsidR="003336DF" w:rsidRDefault="003336DF">
      <w:pPr>
        <w:pStyle w:val="Abbildungsverzeichnis"/>
        <w:tabs>
          <w:tab w:val="right" w:leader="dot" w:pos="9741"/>
        </w:tabs>
        <w:rPr>
          <w:ins w:id="182" w:author="Max Ungerer" w:date="2021-10-21T15:17:00Z"/>
          <w:rFonts w:asciiTheme="minorHAnsi" w:eastAsiaTheme="minorEastAsia" w:hAnsiTheme="minorHAnsi" w:cstheme="minorBidi"/>
          <w:noProof/>
          <w:szCs w:val="22"/>
          <w:lang w:val="de-DE"/>
        </w:rPr>
      </w:pPr>
      <w:ins w:id="183"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"_Toc85721935"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_Toc85721935 \h </w:instrText>
        </w:r>
      </w:ins>
      <w:r>
        <w:rPr>
          <w:noProof/>
          <w:webHidden/>
        </w:rPr>
      </w:r>
      <w:r>
        <w:rPr>
          <w:noProof/>
          <w:webHidden/>
        </w:rPr>
        <w:fldChar w:fldCharType="separate"/>
      </w:r>
      <w:ins w:id="184" w:author="Max Ungerer" w:date="2021-10-21T15:17:00Z">
        <w:r>
          <w:rPr>
            <w:noProof/>
            <w:webHidden/>
          </w:rPr>
          <w:t>101</w:t>
        </w:r>
        <w:r>
          <w:rPr>
            <w:noProof/>
            <w:webHidden/>
          </w:rPr>
          <w:fldChar w:fldCharType="end"/>
        </w:r>
        <w:r w:rsidRPr="004B6C9B">
          <w:rPr>
            <w:rStyle w:val="Hyperlink"/>
            <w:rFonts w:eastAsia="MS Mincho"/>
            <w:noProof/>
          </w:rPr>
          <w:fldChar w:fldCharType="end"/>
        </w:r>
      </w:ins>
    </w:p>
    <w:p w14:paraId="7F879A99" w14:textId="0B3F6583" w:rsidR="003336DF" w:rsidRDefault="003336DF">
      <w:pPr>
        <w:pStyle w:val="Abbildungsverzeichnis"/>
        <w:tabs>
          <w:tab w:val="right" w:leader="dot" w:pos="9741"/>
        </w:tabs>
        <w:rPr>
          <w:ins w:id="185" w:author="Max Ungerer" w:date="2021-10-21T15:17:00Z"/>
          <w:rFonts w:asciiTheme="minorHAnsi" w:eastAsiaTheme="minorEastAsia" w:hAnsiTheme="minorHAnsi" w:cstheme="minorBidi"/>
          <w:noProof/>
          <w:szCs w:val="22"/>
          <w:lang w:val="de-DE"/>
        </w:rPr>
      </w:pPr>
      <w:ins w:id="186"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"_Toc85721936"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_Toc85721936 \h </w:instrText>
        </w:r>
      </w:ins>
      <w:r>
        <w:rPr>
          <w:noProof/>
          <w:webHidden/>
        </w:rPr>
      </w:r>
      <w:r>
        <w:rPr>
          <w:noProof/>
          <w:webHidden/>
        </w:rPr>
        <w:fldChar w:fldCharType="separate"/>
      </w:r>
      <w:ins w:id="187" w:author="Max Ungerer" w:date="2021-10-21T15:17:00Z">
        <w:r>
          <w:rPr>
            <w:noProof/>
            <w:webHidden/>
          </w:rPr>
          <w:t>104</w:t>
        </w:r>
        <w:r>
          <w:rPr>
            <w:noProof/>
            <w:webHidden/>
          </w:rPr>
          <w:fldChar w:fldCharType="end"/>
        </w:r>
        <w:r w:rsidRPr="004B6C9B">
          <w:rPr>
            <w:rStyle w:val="Hyperlink"/>
            <w:rFonts w:eastAsia="MS Mincho"/>
            <w:noProof/>
          </w:rPr>
          <w:fldChar w:fldCharType="end"/>
        </w:r>
      </w:ins>
    </w:p>
    <w:p w14:paraId="1042CD81" w14:textId="15DFF5C1" w:rsidR="003336DF" w:rsidRDefault="003336DF">
      <w:pPr>
        <w:pStyle w:val="Abbildungsverzeichnis"/>
        <w:tabs>
          <w:tab w:val="right" w:leader="dot" w:pos="9741"/>
        </w:tabs>
        <w:rPr>
          <w:ins w:id="188" w:author="Max Ungerer" w:date="2021-10-21T15:17:00Z"/>
          <w:rFonts w:asciiTheme="minorHAnsi" w:eastAsiaTheme="minorEastAsia" w:hAnsiTheme="minorHAnsi" w:cstheme="minorBidi"/>
          <w:noProof/>
          <w:szCs w:val="22"/>
          <w:lang w:val="de-DE"/>
        </w:rPr>
      </w:pPr>
      <w:ins w:id="189"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"_Toc85721937"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_Toc85721937 \h </w:instrText>
        </w:r>
      </w:ins>
      <w:r>
        <w:rPr>
          <w:noProof/>
          <w:webHidden/>
        </w:rPr>
      </w:r>
      <w:r>
        <w:rPr>
          <w:noProof/>
          <w:webHidden/>
        </w:rPr>
        <w:fldChar w:fldCharType="separate"/>
      </w:r>
      <w:ins w:id="190" w:author="Max Ungerer" w:date="2021-10-21T15:17:00Z">
        <w:r>
          <w:rPr>
            <w:noProof/>
            <w:webHidden/>
          </w:rPr>
          <w:t>104</w:t>
        </w:r>
        <w:r>
          <w:rPr>
            <w:noProof/>
            <w:webHidden/>
          </w:rPr>
          <w:fldChar w:fldCharType="end"/>
        </w:r>
        <w:r w:rsidRPr="004B6C9B">
          <w:rPr>
            <w:rStyle w:val="Hyperlink"/>
            <w:rFonts w:eastAsia="MS Mincho"/>
            <w:noProof/>
          </w:rPr>
          <w:fldChar w:fldCharType="end"/>
        </w:r>
      </w:ins>
    </w:p>
    <w:p w14:paraId="6DD29352" w14:textId="5AFC3B2D" w:rsidR="003336DF" w:rsidRDefault="003336DF">
      <w:pPr>
        <w:pStyle w:val="Abbildungsverzeichnis"/>
        <w:tabs>
          <w:tab w:val="right" w:leader="dot" w:pos="9741"/>
        </w:tabs>
        <w:rPr>
          <w:ins w:id="191" w:author="Max Ungerer" w:date="2021-10-21T15:17:00Z"/>
          <w:rFonts w:asciiTheme="minorHAnsi" w:eastAsiaTheme="minorEastAsia" w:hAnsiTheme="minorHAnsi" w:cstheme="minorBidi"/>
          <w:noProof/>
          <w:szCs w:val="22"/>
          <w:lang w:val="de-DE"/>
        </w:rPr>
      </w:pPr>
      <w:ins w:id="192"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_Toc85721938 \h </w:instrText>
        </w:r>
      </w:ins>
      <w:r>
        <w:rPr>
          <w:noProof/>
          <w:webHidden/>
        </w:rPr>
      </w:r>
      <w:r>
        <w:rPr>
          <w:noProof/>
          <w:webHidden/>
        </w:rPr>
        <w:fldChar w:fldCharType="separate"/>
      </w:r>
      <w:ins w:id="193" w:author="Max Ungerer" w:date="2021-10-21T15:17:00Z">
        <w:r>
          <w:rPr>
            <w:noProof/>
            <w:webHidden/>
          </w:rPr>
          <w:t>105</w:t>
        </w:r>
        <w:r>
          <w:rPr>
            <w:noProof/>
            <w:webHidden/>
          </w:rPr>
          <w:fldChar w:fldCharType="end"/>
        </w:r>
        <w:r w:rsidRPr="004B6C9B">
          <w:rPr>
            <w:rStyle w:val="Hyperlink"/>
            <w:rFonts w:eastAsia="MS Mincho"/>
            <w:noProof/>
          </w:rPr>
          <w:fldChar w:fldCharType="end"/>
        </w:r>
      </w:ins>
    </w:p>
    <w:p w14:paraId="426A993D" w14:textId="1572B2F8" w:rsidR="003336DF" w:rsidRDefault="003336DF">
      <w:pPr>
        <w:pStyle w:val="Abbildungsverzeichnis"/>
        <w:tabs>
          <w:tab w:val="right" w:leader="dot" w:pos="9741"/>
        </w:tabs>
        <w:rPr>
          <w:ins w:id="194" w:author="Max Ungerer" w:date="2021-10-21T15:17:00Z"/>
          <w:rFonts w:asciiTheme="minorHAnsi" w:eastAsiaTheme="minorEastAsia" w:hAnsiTheme="minorHAnsi" w:cstheme="minorBidi"/>
          <w:noProof/>
          <w:szCs w:val="22"/>
          <w:lang w:val="de-DE"/>
        </w:rPr>
      </w:pPr>
      <w:ins w:id="195"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_Toc85721939 \h </w:instrText>
        </w:r>
      </w:ins>
      <w:r>
        <w:rPr>
          <w:noProof/>
          <w:webHidden/>
        </w:rPr>
      </w:r>
      <w:r>
        <w:rPr>
          <w:noProof/>
          <w:webHidden/>
        </w:rPr>
        <w:fldChar w:fldCharType="separate"/>
      </w:r>
      <w:ins w:id="196" w:author="Max Ungerer" w:date="2021-10-21T15:17:00Z">
        <w:r>
          <w:rPr>
            <w:noProof/>
            <w:webHidden/>
          </w:rPr>
          <w:t>105</w:t>
        </w:r>
        <w:r>
          <w:rPr>
            <w:noProof/>
            <w:webHidden/>
          </w:rPr>
          <w:fldChar w:fldCharType="end"/>
        </w:r>
        <w:r w:rsidRPr="004B6C9B">
          <w:rPr>
            <w:rStyle w:val="Hyperlink"/>
            <w:rFonts w:eastAsia="MS Mincho"/>
            <w:noProof/>
          </w:rPr>
          <w:fldChar w:fldCharType="end"/>
        </w:r>
      </w:ins>
    </w:p>
    <w:p w14:paraId="0E859B18" w14:textId="6D975922" w:rsidR="003336DF" w:rsidRDefault="003336DF">
      <w:pPr>
        <w:pStyle w:val="Abbildungsverzeichnis"/>
        <w:tabs>
          <w:tab w:val="right" w:leader="dot" w:pos="9741"/>
        </w:tabs>
        <w:rPr>
          <w:ins w:id="197" w:author="Max Ungerer" w:date="2021-10-21T15:17:00Z"/>
          <w:rFonts w:asciiTheme="minorHAnsi" w:eastAsiaTheme="minorEastAsia" w:hAnsiTheme="minorHAnsi" w:cstheme="minorBidi"/>
          <w:noProof/>
          <w:szCs w:val="22"/>
          <w:lang w:val="de-DE"/>
        </w:rPr>
      </w:pPr>
      <w:ins w:id="198"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_Toc85721940 \h </w:instrText>
        </w:r>
      </w:ins>
      <w:r>
        <w:rPr>
          <w:noProof/>
          <w:webHidden/>
        </w:rPr>
      </w:r>
      <w:r>
        <w:rPr>
          <w:noProof/>
          <w:webHidden/>
        </w:rPr>
        <w:fldChar w:fldCharType="separate"/>
      </w:r>
      <w:ins w:id="199" w:author="Max Ungerer" w:date="2021-10-21T15:17:00Z">
        <w:r>
          <w:rPr>
            <w:noProof/>
            <w:webHidden/>
          </w:rPr>
          <w:t>108</w:t>
        </w:r>
        <w:r>
          <w:rPr>
            <w:noProof/>
            <w:webHidden/>
          </w:rPr>
          <w:fldChar w:fldCharType="end"/>
        </w:r>
        <w:r w:rsidRPr="004B6C9B">
          <w:rPr>
            <w:rStyle w:val="Hyperlink"/>
            <w:rFonts w:eastAsia="MS Mincho"/>
            <w:noProof/>
          </w:rPr>
          <w:fldChar w:fldCharType="end"/>
        </w:r>
      </w:ins>
    </w:p>
    <w:p w14:paraId="369BAAB5" w14:textId="7F91DEC4" w:rsidR="003336DF" w:rsidRDefault="003336DF">
      <w:pPr>
        <w:pStyle w:val="Abbildungsverzeichnis"/>
        <w:tabs>
          <w:tab w:val="right" w:leader="dot" w:pos="9741"/>
        </w:tabs>
        <w:rPr>
          <w:ins w:id="200" w:author="Max Ungerer" w:date="2021-10-21T15:17:00Z"/>
          <w:rFonts w:asciiTheme="minorHAnsi" w:eastAsiaTheme="minorEastAsia" w:hAnsiTheme="minorHAnsi" w:cstheme="minorBidi"/>
          <w:noProof/>
          <w:szCs w:val="22"/>
          <w:lang w:val="de-DE"/>
        </w:rPr>
      </w:pPr>
      <w:ins w:id="201"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_Toc85721941 \h </w:instrText>
        </w:r>
      </w:ins>
      <w:r>
        <w:rPr>
          <w:noProof/>
          <w:webHidden/>
        </w:rPr>
      </w:r>
      <w:r>
        <w:rPr>
          <w:noProof/>
          <w:webHidden/>
        </w:rPr>
        <w:fldChar w:fldCharType="separate"/>
      </w:r>
      <w:ins w:id="202" w:author="Max Ungerer" w:date="2021-10-21T15:17:00Z">
        <w:r>
          <w:rPr>
            <w:noProof/>
            <w:webHidden/>
          </w:rPr>
          <w:t>108</w:t>
        </w:r>
        <w:r>
          <w:rPr>
            <w:noProof/>
            <w:webHidden/>
          </w:rPr>
          <w:fldChar w:fldCharType="end"/>
        </w:r>
        <w:r w:rsidRPr="004B6C9B">
          <w:rPr>
            <w:rStyle w:val="Hyperlink"/>
            <w:rFonts w:eastAsia="MS Mincho"/>
            <w:noProof/>
          </w:rPr>
          <w:fldChar w:fldCharType="end"/>
        </w:r>
      </w:ins>
    </w:p>
    <w:p w14:paraId="0CF0A412" w14:textId="79E07AEE" w:rsidR="003336DF" w:rsidRDefault="003336DF">
      <w:pPr>
        <w:pStyle w:val="Abbildungsverzeichnis"/>
        <w:tabs>
          <w:tab w:val="right" w:leader="dot" w:pos="9741"/>
        </w:tabs>
        <w:rPr>
          <w:ins w:id="203" w:author="Max Ungerer" w:date="2021-10-21T15:17:00Z"/>
          <w:rFonts w:asciiTheme="minorHAnsi" w:eastAsiaTheme="minorEastAsia" w:hAnsiTheme="minorHAnsi" w:cstheme="minorBidi"/>
          <w:noProof/>
          <w:szCs w:val="22"/>
          <w:lang w:val="de-DE"/>
        </w:rPr>
      </w:pPr>
      <w:ins w:id="204"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"_Toc85721942"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_Toc85721942 \h </w:instrText>
        </w:r>
      </w:ins>
      <w:r>
        <w:rPr>
          <w:noProof/>
          <w:webHidden/>
        </w:rPr>
      </w:r>
      <w:r>
        <w:rPr>
          <w:noProof/>
          <w:webHidden/>
        </w:rPr>
        <w:fldChar w:fldCharType="separate"/>
      </w:r>
      <w:ins w:id="205" w:author="Max Ungerer" w:date="2021-10-21T15:17:00Z">
        <w:r>
          <w:rPr>
            <w:noProof/>
            <w:webHidden/>
          </w:rPr>
          <w:t>111</w:t>
        </w:r>
        <w:r>
          <w:rPr>
            <w:noProof/>
            <w:webHidden/>
          </w:rPr>
          <w:fldChar w:fldCharType="end"/>
        </w:r>
        <w:r w:rsidRPr="004B6C9B">
          <w:rPr>
            <w:rStyle w:val="Hyperlink"/>
            <w:rFonts w:eastAsia="MS Mincho"/>
            <w:noProof/>
          </w:rPr>
          <w:fldChar w:fldCharType="end"/>
        </w:r>
      </w:ins>
    </w:p>
    <w:p w14:paraId="06D2F081" w14:textId="0040656E" w:rsidR="003336DF" w:rsidRDefault="003336DF">
      <w:pPr>
        <w:pStyle w:val="Abbildungsverzeichnis"/>
        <w:tabs>
          <w:tab w:val="right" w:leader="dot" w:pos="9741"/>
        </w:tabs>
        <w:rPr>
          <w:ins w:id="206" w:author="Max Ungerer" w:date="2021-10-21T15:17:00Z"/>
          <w:rFonts w:asciiTheme="minorHAnsi" w:eastAsiaTheme="minorEastAsia" w:hAnsiTheme="minorHAnsi" w:cstheme="minorBidi"/>
          <w:noProof/>
          <w:szCs w:val="22"/>
          <w:lang w:val="de-DE"/>
        </w:rPr>
      </w:pPr>
      <w:ins w:id="207"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"_Toc85721943"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_Toc85721943 \h </w:instrText>
        </w:r>
      </w:ins>
      <w:r>
        <w:rPr>
          <w:noProof/>
          <w:webHidden/>
        </w:rPr>
      </w:r>
      <w:r>
        <w:rPr>
          <w:noProof/>
          <w:webHidden/>
        </w:rPr>
        <w:fldChar w:fldCharType="separate"/>
      </w:r>
      <w:ins w:id="208" w:author="Max Ungerer" w:date="2021-10-21T15:17:00Z">
        <w:r>
          <w:rPr>
            <w:noProof/>
            <w:webHidden/>
          </w:rPr>
          <w:t>111</w:t>
        </w:r>
        <w:r>
          <w:rPr>
            <w:noProof/>
            <w:webHidden/>
          </w:rPr>
          <w:fldChar w:fldCharType="end"/>
        </w:r>
        <w:r w:rsidRPr="004B6C9B">
          <w:rPr>
            <w:rStyle w:val="Hyperlink"/>
            <w:rFonts w:eastAsia="MS Mincho"/>
            <w:noProof/>
          </w:rPr>
          <w:fldChar w:fldCharType="end"/>
        </w:r>
      </w:ins>
    </w:p>
    <w:p w14:paraId="65612D8C" w14:textId="78615D65" w:rsidR="003336DF" w:rsidRDefault="003336DF">
      <w:pPr>
        <w:pStyle w:val="Abbildungsverzeichnis"/>
        <w:tabs>
          <w:tab w:val="right" w:leader="dot" w:pos="9741"/>
        </w:tabs>
        <w:rPr>
          <w:ins w:id="209" w:author="Max Ungerer" w:date="2021-10-21T15:17:00Z"/>
          <w:rFonts w:asciiTheme="minorHAnsi" w:eastAsiaTheme="minorEastAsia" w:hAnsiTheme="minorHAnsi" w:cstheme="minorBidi"/>
          <w:noProof/>
          <w:szCs w:val="22"/>
          <w:lang w:val="de-DE"/>
        </w:rPr>
      </w:pPr>
      <w:ins w:id="210"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_Toc85721944 \h </w:instrText>
        </w:r>
      </w:ins>
      <w:r>
        <w:rPr>
          <w:noProof/>
          <w:webHidden/>
        </w:rPr>
      </w:r>
      <w:r>
        <w:rPr>
          <w:noProof/>
          <w:webHidden/>
        </w:rPr>
        <w:fldChar w:fldCharType="separate"/>
      </w:r>
      <w:ins w:id="211" w:author="Max Ungerer" w:date="2021-10-21T15:17:00Z">
        <w:r>
          <w:rPr>
            <w:noProof/>
            <w:webHidden/>
          </w:rPr>
          <w:t>113</w:t>
        </w:r>
        <w:r>
          <w:rPr>
            <w:noProof/>
            <w:webHidden/>
          </w:rPr>
          <w:fldChar w:fldCharType="end"/>
        </w:r>
        <w:r w:rsidRPr="004B6C9B">
          <w:rPr>
            <w:rStyle w:val="Hyperlink"/>
            <w:rFonts w:eastAsia="MS Mincho"/>
            <w:noProof/>
          </w:rPr>
          <w:fldChar w:fldCharType="end"/>
        </w:r>
      </w:ins>
    </w:p>
    <w:p w14:paraId="5C1D45E6" w14:textId="60962101" w:rsidR="003336DF" w:rsidRDefault="003336DF">
      <w:pPr>
        <w:pStyle w:val="Abbildungsverzeichnis"/>
        <w:tabs>
          <w:tab w:val="right" w:leader="dot" w:pos="9741"/>
        </w:tabs>
        <w:rPr>
          <w:ins w:id="212" w:author="Max Ungerer" w:date="2021-10-21T15:17:00Z"/>
          <w:rFonts w:asciiTheme="minorHAnsi" w:eastAsiaTheme="minorEastAsia" w:hAnsiTheme="minorHAnsi" w:cstheme="minorBidi"/>
          <w:noProof/>
          <w:szCs w:val="22"/>
          <w:lang w:val="de-DE"/>
        </w:rPr>
      </w:pPr>
      <w:ins w:id="213"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_Toc85721945 \h </w:instrText>
        </w:r>
      </w:ins>
      <w:r>
        <w:rPr>
          <w:noProof/>
          <w:webHidden/>
        </w:rPr>
      </w:r>
      <w:r>
        <w:rPr>
          <w:noProof/>
          <w:webHidden/>
        </w:rPr>
        <w:fldChar w:fldCharType="separate"/>
      </w:r>
      <w:ins w:id="214" w:author="Max Ungerer" w:date="2021-10-21T15:17:00Z">
        <w:r>
          <w:rPr>
            <w:noProof/>
            <w:webHidden/>
          </w:rPr>
          <w:t>113</w:t>
        </w:r>
        <w:r>
          <w:rPr>
            <w:noProof/>
            <w:webHidden/>
          </w:rPr>
          <w:fldChar w:fldCharType="end"/>
        </w:r>
        <w:r w:rsidRPr="004B6C9B">
          <w:rPr>
            <w:rStyle w:val="Hyperlink"/>
            <w:rFonts w:eastAsia="MS Mincho"/>
            <w:noProof/>
          </w:rPr>
          <w:fldChar w:fldCharType="end"/>
        </w:r>
      </w:ins>
    </w:p>
    <w:p w14:paraId="6A0F73ED" w14:textId="2AE691FB" w:rsidR="003336DF" w:rsidRDefault="003336DF">
      <w:pPr>
        <w:pStyle w:val="Abbildungsverzeichnis"/>
        <w:tabs>
          <w:tab w:val="right" w:leader="dot" w:pos="9741"/>
        </w:tabs>
        <w:rPr>
          <w:ins w:id="215" w:author="Max Ungerer" w:date="2021-10-21T15:17:00Z"/>
          <w:rFonts w:asciiTheme="minorHAnsi" w:eastAsiaTheme="minorEastAsia" w:hAnsiTheme="minorHAnsi" w:cstheme="minorBidi"/>
          <w:noProof/>
          <w:szCs w:val="22"/>
          <w:lang w:val="de-DE"/>
        </w:rPr>
      </w:pPr>
      <w:ins w:id="216"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_Toc85721946 \h </w:instrText>
        </w:r>
      </w:ins>
      <w:r>
        <w:rPr>
          <w:noProof/>
          <w:webHidden/>
        </w:rPr>
      </w:r>
      <w:r>
        <w:rPr>
          <w:noProof/>
          <w:webHidden/>
        </w:rPr>
        <w:fldChar w:fldCharType="separate"/>
      </w:r>
      <w:ins w:id="217" w:author="Max Ungerer" w:date="2021-10-21T15:17:00Z">
        <w:r>
          <w:rPr>
            <w:noProof/>
            <w:webHidden/>
          </w:rPr>
          <w:t>114</w:t>
        </w:r>
        <w:r>
          <w:rPr>
            <w:noProof/>
            <w:webHidden/>
          </w:rPr>
          <w:fldChar w:fldCharType="end"/>
        </w:r>
        <w:r w:rsidRPr="004B6C9B">
          <w:rPr>
            <w:rStyle w:val="Hyperlink"/>
            <w:rFonts w:eastAsia="MS Mincho"/>
            <w:noProof/>
          </w:rPr>
          <w:fldChar w:fldCharType="end"/>
        </w:r>
      </w:ins>
    </w:p>
    <w:p w14:paraId="6DDF3019" w14:textId="7C9FAE46" w:rsidR="003336DF" w:rsidRDefault="003336DF">
      <w:pPr>
        <w:pStyle w:val="Abbildungsverzeichnis"/>
        <w:tabs>
          <w:tab w:val="right" w:leader="dot" w:pos="9741"/>
        </w:tabs>
        <w:rPr>
          <w:ins w:id="218" w:author="Max Ungerer" w:date="2021-10-21T15:17:00Z"/>
          <w:rFonts w:asciiTheme="minorHAnsi" w:eastAsiaTheme="minorEastAsia" w:hAnsiTheme="minorHAnsi" w:cstheme="minorBidi"/>
          <w:noProof/>
          <w:szCs w:val="22"/>
          <w:lang w:val="de-DE"/>
        </w:rPr>
      </w:pPr>
      <w:ins w:id="219"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_Toc85721947 \h </w:instrText>
        </w:r>
      </w:ins>
      <w:r>
        <w:rPr>
          <w:noProof/>
          <w:webHidden/>
        </w:rPr>
      </w:r>
      <w:r>
        <w:rPr>
          <w:noProof/>
          <w:webHidden/>
        </w:rPr>
        <w:fldChar w:fldCharType="separate"/>
      </w:r>
      <w:ins w:id="220" w:author="Max Ungerer" w:date="2021-10-21T15:17:00Z">
        <w:r>
          <w:rPr>
            <w:noProof/>
            <w:webHidden/>
          </w:rPr>
          <w:t>114</w:t>
        </w:r>
        <w:r>
          <w:rPr>
            <w:noProof/>
            <w:webHidden/>
          </w:rPr>
          <w:fldChar w:fldCharType="end"/>
        </w:r>
        <w:r w:rsidRPr="004B6C9B">
          <w:rPr>
            <w:rStyle w:val="Hyperlink"/>
            <w:rFonts w:eastAsia="MS Mincho"/>
            <w:noProof/>
          </w:rPr>
          <w:fldChar w:fldCharType="end"/>
        </w:r>
      </w:ins>
    </w:p>
    <w:p w14:paraId="26452997" w14:textId="25D03E64" w:rsidR="003336DF" w:rsidRDefault="003336DF">
      <w:pPr>
        <w:pStyle w:val="Abbildungsverzeichnis"/>
        <w:tabs>
          <w:tab w:val="right" w:leader="dot" w:pos="9741"/>
        </w:tabs>
        <w:rPr>
          <w:ins w:id="221" w:author="Max Ungerer" w:date="2021-10-21T15:17:00Z"/>
          <w:rFonts w:asciiTheme="minorHAnsi" w:eastAsiaTheme="minorEastAsia" w:hAnsiTheme="minorHAnsi" w:cstheme="minorBidi"/>
          <w:noProof/>
          <w:szCs w:val="22"/>
          <w:lang w:val="de-DE"/>
        </w:rPr>
      </w:pPr>
      <w:ins w:id="222"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_Toc85721948 \h </w:instrText>
        </w:r>
      </w:ins>
      <w:r>
        <w:rPr>
          <w:noProof/>
          <w:webHidden/>
        </w:rPr>
      </w:r>
      <w:r>
        <w:rPr>
          <w:noProof/>
          <w:webHidden/>
        </w:rPr>
        <w:fldChar w:fldCharType="separate"/>
      </w:r>
      <w:ins w:id="223" w:author="Max Ungerer" w:date="2021-10-21T15:17:00Z">
        <w:r>
          <w:rPr>
            <w:noProof/>
            <w:webHidden/>
          </w:rPr>
          <w:t>114</w:t>
        </w:r>
        <w:r>
          <w:rPr>
            <w:noProof/>
            <w:webHidden/>
          </w:rPr>
          <w:fldChar w:fldCharType="end"/>
        </w:r>
        <w:r w:rsidRPr="004B6C9B">
          <w:rPr>
            <w:rStyle w:val="Hyperlink"/>
            <w:rFonts w:eastAsia="MS Mincho"/>
            <w:noProof/>
          </w:rPr>
          <w:fldChar w:fldCharType="end"/>
        </w:r>
      </w:ins>
    </w:p>
    <w:p w14:paraId="46595F18" w14:textId="212F378B" w:rsidR="003336DF" w:rsidRDefault="003336DF">
      <w:pPr>
        <w:pStyle w:val="Abbildungsverzeichnis"/>
        <w:tabs>
          <w:tab w:val="right" w:leader="dot" w:pos="9741"/>
        </w:tabs>
        <w:rPr>
          <w:ins w:id="224" w:author="Max Ungerer" w:date="2021-10-21T15:17:00Z"/>
          <w:rFonts w:asciiTheme="minorHAnsi" w:eastAsiaTheme="minorEastAsia" w:hAnsiTheme="minorHAnsi" w:cstheme="minorBidi"/>
          <w:noProof/>
          <w:szCs w:val="22"/>
          <w:lang w:val="de-DE"/>
        </w:rPr>
      </w:pPr>
      <w:ins w:id="225"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_Toc85721949 \h </w:instrText>
        </w:r>
      </w:ins>
      <w:r>
        <w:rPr>
          <w:noProof/>
          <w:webHidden/>
        </w:rPr>
      </w:r>
      <w:r>
        <w:rPr>
          <w:noProof/>
          <w:webHidden/>
        </w:rPr>
        <w:fldChar w:fldCharType="separate"/>
      </w:r>
      <w:ins w:id="226" w:author="Max Ungerer" w:date="2021-10-21T15:17:00Z">
        <w:r>
          <w:rPr>
            <w:noProof/>
            <w:webHidden/>
          </w:rPr>
          <w:t>115</w:t>
        </w:r>
        <w:r>
          <w:rPr>
            <w:noProof/>
            <w:webHidden/>
          </w:rPr>
          <w:fldChar w:fldCharType="end"/>
        </w:r>
        <w:r w:rsidRPr="004B6C9B">
          <w:rPr>
            <w:rStyle w:val="Hyperlink"/>
            <w:rFonts w:eastAsia="MS Mincho"/>
            <w:noProof/>
          </w:rPr>
          <w:fldChar w:fldCharType="end"/>
        </w:r>
      </w:ins>
    </w:p>
    <w:p w14:paraId="6DA2025E" w14:textId="6C6519DE" w:rsidR="003336DF" w:rsidRDefault="003336DF">
      <w:pPr>
        <w:pStyle w:val="Abbildungsverzeichnis"/>
        <w:tabs>
          <w:tab w:val="right" w:leader="dot" w:pos="9741"/>
        </w:tabs>
        <w:rPr>
          <w:ins w:id="227" w:author="Max Ungerer" w:date="2021-10-21T15:17:00Z"/>
          <w:rFonts w:asciiTheme="minorHAnsi" w:eastAsiaTheme="minorEastAsia" w:hAnsiTheme="minorHAnsi" w:cstheme="minorBidi"/>
          <w:noProof/>
          <w:szCs w:val="22"/>
          <w:lang w:val="de-DE"/>
        </w:rPr>
      </w:pPr>
      <w:ins w:id="228"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_Toc85721950 \h </w:instrText>
        </w:r>
      </w:ins>
      <w:r>
        <w:rPr>
          <w:noProof/>
          <w:webHidden/>
        </w:rPr>
      </w:r>
      <w:r>
        <w:rPr>
          <w:noProof/>
          <w:webHidden/>
        </w:rPr>
        <w:fldChar w:fldCharType="separate"/>
      </w:r>
      <w:ins w:id="229" w:author="Max Ungerer" w:date="2021-10-21T15:17:00Z">
        <w:r>
          <w:rPr>
            <w:noProof/>
            <w:webHidden/>
          </w:rPr>
          <w:t>118</w:t>
        </w:r>
        <w:r>
          <w:rPr>
            <w:noProof/>
            <w:webHidden/>
          </w:rPr>
          <w:fldChar w:fldCharType="end"/>
        </w:r>
        <w:r w:rsidRPr="004B6C9B">
          <w:rPr>
            <w:rStyle w:val="Hyperlink"/>
            <w:rFonts w:eastAsia="MS Mincho"/>
            <w:noProof/>
          </w:rPr>
          <w:fldChar w:fldCharType="end"/>
        </w:r>
      </w:ins>
    </w:p>
    <w:p w14:paraId="7B41CA81" w14:textId="7CA24950" w:rsidR="003336DF" w:rsidRDefault="003336DF">
      <w:pPr>
        <w:pStyle w:val="Abbildungsverzeichnis"/>
        <w:tabs>
          <w:tab w:val="right" w:leader="dot" w:pos="9741"/>
        </w:tabs>
        <w:rPr>
          <w:ins w:id="230" w:author="Max Ungerer" w:date="2021-10-21T15:17:00Z"/>
          <w:rFonts w:asciiTheme="minorHAnsi" w:eastAsiaTheme="minorEastAsia" w:hAnsiTheme="minorHAnsi" w:cstheme="minorBidi"/>
          <w:noProof/>
          <w:szCs w:val="22"/>
          <w:lang w:val="de-DE"/>
        </w:rPr>
      </w:pPr>
      <w:ins w:id="231"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_Toc85721951 \h </w:instrText>
        </w:r>
      </w:ins>
      <w:r>
        <w:rPr>
          <w:noProof/>
          <w:webHidden/>
        </w:rPr>
      </w:r>
      <w:r>
        <w:rPr>
          <w:noProof/>
          <w:webHidden/>
        </w:rPr>
        <w:fldChar w:fldCharType="separate"/>
      </w:r>
      <w:ins w:id="232" w:author="Max Ungerer" w:date="2021-10-21T15:17:00Z">
        <w:r>
          <w:rPr>
            <w:noProof/>
            <w:webHidden/>
          </w:rPr>
          <w:t>118</w:t>
        </w:r>
        <w:r>
          <w:rPr>
            <w:noProof/>
            <w:webHidden/>
          </w:rPr>
          <w:fldChar w:fldCharType="end"/>
        </w:r>
        <w:r w:rsidRPr="004B6C9B">
          <w:rPr>
            <w:rStyle w:val="Hyperlink"/>
            <w:rFonts w:eastAsia="MS Mincho"/>
            <w:noProof/>
          </w:rPr>
          <w:fldChar w:fldCharType="end"/>
        </w:r>
      </w:ins>
    </w:p>
    <w:p w14:paraId="2602A888" w14:textId="0EF2F8F2" w:rsidR="003336DF" w:rsidRDefault="003336DF">
      <w:pPr>
        <w:pStyle w:val="Abbildungsverzeichnis"/>
        <w:tabs>
          <w:tab w:val="right" w:leader="dot" w:pos="9741"/>
        </w:tabs>
        <w:rPr>
          <w:ins w:id="233" w:author="Max Ungerer" w:date="2021-10-21T15:17:00Z"/>
          <w:rFonts w:asciiTheme="minorHAnsi" w:eastAsiaTheme="minorEastAsia" w:hAnsiTheme="minorHAnsi" w:cstheme="minorBidi"/>
          <w:noProof/>
          <w:szCs w:val="22"/>
          <w:lang w:val="de-DE"/>
        </w:rPr>
      </w:pPr>
      <w:ins w:id="234"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_Toc85721952 \h </w:instrText>
        </w:r>
      </w:ins>
      <w:r>
        <w:rPr>
          <w:noProof/>
          <w:webHidden/>
        </w:rPr>
      </w:r>
      <w:r>
        <w:rPr>
          <w:noProof/>
          <w:webHidden/>
        </w:rPr>
        <w:fldChar w:fldCharType="separate"/>
      </w:r>
      <w:ins w:id="235" w:author="Max Ungerer" w:date="2021-10-21T15:17:00Z">
        <w:r>
          <w:rPr>
            <w:noProof/>
            <w:webHidden/>
          </w:rPr>
          <w:t>121</w:t>
        </w:r>
        <w:r>
          <w:rPr>
            <w:noProof/>
            <w:webHidden/>
          </w:rPr>
          <w:fldChar w:fldCharType="end"/>
        </w:r>
        <w:r w:rsidRPr="004B6C9B">
          <w:rPr>
            <w:rStyle w:val="Hyperlink"/>
            <w:rFonts w:eastAsia="MS Mincho"/>
            <w:noProof/>
          </w:rPr>
          <w:fldChar w:fldCharType="end"/>
        </w:r>
      </w:ins>
    </w:p>
    <w:p w14:paraId="4F083203" w14:textId="41122B0D" w:rsidR="003336DF" w:rsidRDefault="003336DF">
      <w:pPr>
        <w:pStyle w:val="Abbildungsverzeichnis"/>
        <w:tabs>
          <w:tab w:val="right" w:leader="dot" w:pos="9741"/>
        </w:tabs>
        <w:rPr>
          <w:ins w:id="236" w:author="Max Ungerer" w:date="2021-10-21T15:17:00Z"/>
          <w:rFonts w:asciiTheme="minorHAnsi" w:eastAsiaTheme="minorEastAsia" w:hAnsiTheme="minorHAnsi" w:cstheme="minorBidi"/>
          <w:noProof/>
          <w:szCs w:val="22"/>
          <w:lang w:val="de-DE"/>
        </w:rPr>
      </w:pPr>
      <w:ins w:id="237"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_Toc85721953 \h </w:instrText>
        </w:r>
      </w:ins>
      <w:r>
        <w:rPr>
          <w:noProof/>
          <w:webHidden/>
        </w:rPr>
      </w:r>
      <w:r>
        <w:rPr>
          <w:noProof/>
          <w:webHidden/>
        </w:rPr>
        <w:fldChar w:fldCharType="separate"/>
      </w:r>
      <w:ins w:id="238" w:author="Max Ungerer" w:date="2021-10-21T15:17:00Z">
        <w:r>
          <w:rPr>
            <w:noProof/>
            <w:webHidden/>
          </w:rPr>
          <w:t>121</w:t>
        </w:r>
        <w:r>
          <w:rPr>
            <w:noProof/>
            <w:webHidden/>
          </w:rPr>
          <w:fldChar w:fldCharType="end"/>
        </w:r>
        <w:r w:rsidRPr="004B6C9B">
          <w:rPr>
            <w:rStyle w:val="Hyperlink"/>
            <w:rFonts w:eastAsia="MS Mincho"/>
            <w:noProof/>
          </w:rPr>
          <w:fldChar w:fldCharType="end"/>
        </w:r>
      </w:ins>
    </w:p>
    <w:p w14:paraId="0873774F" w14:textId="6416E298" w:rsidR="003336DF" w:rsidRDefault="003336DF">
      <w:pPr>
        <w:pStyle w:val="Abbildungsverzeichnis"/>
        <w:tabs>
          <w:tab w:val="right" w:leader="dot" w:pos="9741"/>
        </w:tabs>
        <w:rPr>
          <w:ins w:id="239" w:author="Max Ungerer" w:date="2021-10-21T15:17:00Z"/>
          <w:rFonts w:asciiTheme="minorHAnsi" w:eastAsiaTheme="minorEastAsia" w:hAnsiTheme="minorHAnsi" w:cstheme="minorBidi"/>
          <w:noProof/>
          <w:szCs w:val="22"/>
          <w:lang w:val="de-DE"/>
        </w:rPr>
      </w:pPr>
      <w:ins w:id="240"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_Toc85721954 \h </w:instrText>
        </w:r>
      </w:ins>
      <w:r>
        <w:rPr>
          <w:noProof/>
          <w:webHidden/>
        </w:rPr>
      </w:r>
      <w:r>
        <w:rPr>
          <w:noProof/>
          <w:webHidden/>
        </w:rPr>
        <w:fldChar w:fldCharType="separate"/>
      </w:r>
      <w:ins w:id="241" w:author="Max Ungerer" w:date="2021-10-21T15:17:00Z">
        <w:r>
          <w:rPr>
            <w:noProof/>
            <w:webHidden/>
          </w:rPr>
          <w:t>125</w:t>
        </w:r>
        <w:r>
          <w:rPr>
            <w:noProof/>
            <w:webHidden/>
          </w:rPr>
          <w:fldChar w:fldCharType="end"/>
        </w:r>
        <w:r w:rsidRPr="004B6C9B">
          <w:rPr>
            <w:rStyle w:val="Hyperlink"/>
            <w:rFonts w:eastAsia="MS Mincho"/>
            <w:noProof/>
          </w:rPr>
          <w:fldChar w:fldCharType="end"/>
        </w:r>
      </w:ins>
    </w:p>
    <w:p w14:paraId="50B4B97C" w14:textId="49D0B1CA" w:rsidR="003336DF" w:rsidRDefault="003336DF">
      <w:pPr>
        <w:pStyle w:val="Abbildungsverzeichnis"/>
        <w:tabs>
          <w:tab w:val="right" w:leader="dot" w:pos="9741"/>
        </w:tabs>
        <w:rPr>
          <w:ins w:id="242" w:author="Max Ungerer" w:date="2021-10-21T15:17:00Z"/>
          <w:rFonts w:asciiTheme="minorHAnsi" w:eastAsiaTheme="minorEastAsia" w:hAnsiTheme="minorHAnsi" w:cstheme="minorBidi"/>
          <w:noProof/>
          <w:szCs w:val="22"/>
          <w:lang w:val="de-DE"/>
        </w:rPr>
      </w:pPr>
      <w:ins w:id="243"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_Toc85721955 \h </w:instrText>
        </w:r>
      </w:ins>
      <w:r>
        <w:rPr>
          <w:noProof/>
          <w:webHidden/>
        </w:rPr>
      </w:r>
      <w:r>
        <w:rPr>
          <w:noProof/>
          <w:webHidden/>
        </w:rPr>
        <w:fldChar w:fldCharType="separate"/>
      </w:r>
      <w:ins w:id="244" w:author="Max Ungerer" w:date="2021-10-21T15:17:00Z">
        <w:r>
          <w:rPr>
            <w:noProof/>
            <w:webHidden/>
          </w:rPr>
          <w:t>125</w:t>
        </w:r>
        <w:r>
          <w:rPr>
            <w:noProof/>
            <w:webHidden/>
          </w:rPr>
          <w:fldChar w:fldCharType="end"/>
        </w:r>
        <w:r w:rsidRPr="004B6C9B">
          <w:rPr>
            <w:rStyle w:val="Hyperlink"/>
            <w:rFonts w:eastAsia="MS Mincho"/>
            <w:noProof/>
          </w:rPr>
          <w:fldChar w:fldCharType="end"/>
        </w:r>
      </w:ins>
    </w:p>
    <w:p w14:paraId="403CB532" w14:textId="2600F5F5" w:rsidR="003336DF" w:rsidRDefault="003336DF">
      <w:pPr>
        <w:pStyle w:val="Abbildungsverzeichnis"/>
        <w:tabs>
          <w:tab w:val="right" w:leader="dot" w:pos="9741"/>
        </w:tabs>
        <w:rPr>
          <w:ins w:id="245" w:author="Max Ungerer" w:date="2021-10-21T15:17:00Z"/>
          <w:rFonts w:asciiTheme="minorHAnsi" w:eastAsiaTheme="minorEastAsia" w:hAnsiTheme="minorHAnsi" w:cstheme="minorBidi"/>
          <w:noProof/>
          <w:szCs w:val="22"/>
          <w:lang w:val="de-DE"/>
        </w:rPr>
      </w:pPr>
      <w:ins w:id="246"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_Toc85721956 \h </w:instrText>
        </w:r>
      </w:ins>
      <w:r>
        <w:rPr>
          <w:noProof/>
          <w:webHidden/>
        </w:rPr>
      </w:r>
      <w:r>
        <w:rPr>
          <w:noProof/>
          <w:webHidden/>
        </w:rPr>
        <w:fldChar w:fldCharType="separate"/>
      </w:r>
      <w:ins w:id="247" w:author="Max Ungerer" w:date="2021-10-21T15:17:00Z">
        <w:r>
          <w:rPr>
            <w:noProof/>
            <w:webHidden/>
          </w:rPr>
          <w:t>128</w:t>
        </w:r>
        <w:r>
          <w:rPr>
            <w:noProof/>
            <w:webHidden/>
          </w:rPr>
          <w:fldChar w:fldCharType="end"/>
        </w:r>
        <w:r w:rsidRPr="004B6C9B">
          <w:rPr>
            <w:rStyle w:val="Hyperlink"/>
            <w:rFonts w:eastAsia="MS Mincho"/>
            <w:noProof/>
          </w:rPr>
          <w:fldChar w:fldCharType="end"/>
        </w:r>
      </w:ins>
    </w:p>
    <w:p w14:paraId="74000F42" w14:textId="590B885C" w:rsidR="003336DF" w:rsidRDefault="003336DF">
      <w:pPr>
        <w:pStyle w:val="Abbildungsverzeichnis"/>
        <w:tabs>
          <w:tab w:val="right" w:leader="dot" w:pos="9741"/>
        </w:tabs>
        <w:rPr>
          <w:ins w:id="248" w:author="Max Ungerer" w:date="2021-10-21T15:17:00Z"/>
          <w:rFonts w:asciiTheme="minorHAnsi" w:eastAsiaTheme="minorEastAsia" w:hAnsiTheme="minorHAnsi" w:cstheme="minorBidi"/>
          <w:noProof/>
          <w:szCs w:val="22"/>
          <w:lang w:val="de-DE"/>
        </w:rPr>
      </w:pPr>
      <w:ins w:id="249"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_Toc85721957 \h </w:instrText>
        </w:r>
      </w:ins>
      <w:r>
        <w:rPr>
          <w:noProof/>
          <w:webHidden/>
        </w:rPr>
      </w:r>
      <w:r>
        <w:rPr>
          <w:noProof/>
          <w:webHidden/>
        </w:rPr>
        <w:fldChar w:fldCharType="separate"/>
      </w:r>
      <w:ins w:id="250" w:author="Max Ungerer" w:date="2021-10-21T15:17:00Z">
        <w:r>
          <w:rPr>
            <w:noProof/>
            <w:webHidden/>
          </w:rPr>
          <w:t>129</w:t>
        </w:r>
        <w:r>
          <w:rPr>
            <w:noProof/>
            <w:webHidden/>
          </w:rPr>
          <w:fldChar w:fldCharType="end"/>
        </w:r>
        <w:r w:rsidRPr="004B6C9B">
          <w:rPr>
            <w:rStyle w:val="Hyperlink"/>
            <w:rFonts w:eastAsia="MS Mincho"/>
            <w:noProof/>
          </w:rPr>
          <w:fldChar w:fldCharType="end"/>
        </w:r>
      </w:ins>
    </w:p>
    <w:p w14:paraId="41565DD9" w14:textId="5EB99E85" w:rsidR="003336DF" w:rsidRDefault="003336DF">
      <w:pPr>
        <w:pStyle w:val="Abbildungsverzeichnis"/>
        <w:tabs>
          <w:tab w:val="right" w:leader="dot" w:pos="9741"/>
        </w:tabs>
        <w:rPr>
          <w:ins w:id="251" w:author="Max Ungerer" w:date="2021-10-21T15:17:00Z"/>
          <w:rFonts w:asciiTheme="minorHAnsi" w:eastAsiaTheme="minorEastAsia" w:hAnsiTheme="minorHAnsi" w:cstheme="minorBidi"/>
          <w:noProof/>
          <w:szCs w:val="22"/>
          <w:lang w:val="de-DE"/>
        </w:rPr>
      </w:pPr>
      <w:ins w:id="252"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_Toc85721958 \h </w:instrText>
        </w:r>
      </w:ins>
      <w:r>
        <w:rPr>
          <w:noProof/>
          <w:webHidden/>
        </w:rPr>
      </w:r>
      <w:r>
        <w:rPr>
          <w:noProof/>
          <w:webHidden/>
        </w:rPr>
        <w:fldChar w:fldCharType="separate"/>
      </w:r>
      <w:ins w:id="253" w:author="Max Ungerer" w:date="2021-10-21T15:17:00Z">
        <w:r>
          <w:rPr>
            <w:noProof/>
            <w:webHidden/>
          </w:rPr>
          <w:t>132</w:t>
        </w:r>
        <w:r>
          <w:rPr>
            <w:noProof/>
            <w:webHidden/>
          </w:rPr>
          <w:fldChar w:fldCharType="end"/>
        </w:r>
        <w:r w:rsidRPr="004B6C9B">
          <w:rPr>
            <w:rStyle w:val="Hyperlink"/>
            <w:rFonts w:eastAsia="MS Mincho"/>
            <w:noProof/>
          </w:rPr>
          <w:fldChar w:fldCharType="end"/>
        </w:r>
      </w:ins>
    </w:p>
    <w:p w14:paraId="295B25E0" w14:textId="565673D1" w:rsidR="003336DF" w:rsidRDefault="003336DF">
      <w:pPr>
        <w:pStyle w:val="Abbildungsverzeichnis"/>
        <w:tabs>
          <w:tab w:val="right" w:leader="dot" w:pos="9741"/>
        </w:tabs>
        <w:rPr>
          <w:ins w:id="254" w:author="Max Ungerer" w:date="2021-10-21T15:17:00Z"/>
          <w:rFonts w:asciiTheme="minorHAnsi" w:eastAsiaTheme="minorEastAsia" w:hAnsiTheme="minorHAnsi" w:cstheme="minorBidi"/>
          <w:noProof/>
          <w:szCs w:val="22"/>
          <w:lang w:val="de-DE"/>
        </w:rPr>
      </w:pPr>
      <w:ins w:id="255"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_Toc85721959 \h </w:instrText>
        </w:r>
      </w:ins>
      <w:r>
        <w:rPr>
          <w:noProof/>
          <w:webHidden/>
        </w:rPr>
      </w:r>
      <w:r>
        <w:rPr>
          <w:noProof/>
          <w:webHidden/>
        </w:rPr>
        <w:fldChar w:fldCharType="separate"/>
      </w:r>
      <w:ins w:id="256" w:author="Max Ungerer" w:date="2021-10-21T15:17:00Z">
        <w:r>
          <w:rPr>
            <w:noProof/>
            <w:webHidden/>
          </w:rPr>
          <w:t>133</w:t>
        </w:r>
        <w:r>
          <w:rPr>
            <w:noProof/>
            <w:webHidden/>
          </w:rPr>
          <w:fldChar w:fldCharType="end"/>
        </w:r>
        <w:r w:rsidRPr="004B6C9B">
          <w:rPr>
            <w:rStyle w:val="Hyperlink"/>
            <w:rFonts w:eastAsia="MS Mincho"/>
            <w:noProof/>
          </w:rPr>
          <w:fldChar w:fldCharType="end"/>
        </w:r>
      </w:ins>
    </w:p>
    <w:p w14:paraId="28C8C643" w14:textId="3A9817EA" w:rsidR="003336DF" w:rsidRDefault="003336DF">
      <w:pPr>
        <w:pStyle w:val="Abbildungsverzeichnis"/>
        <w:tabs>
          <w:tab w:val="right" w:leader="dot" w:pos="9741"/>
        </w:tabs>
        <w:rPr>
          <w:ins w:id="257" w:author="Max Ungerer" w:date="2021-10-21T15:17:00Z"/>
          <w:rFonts w:asciiTheme="minorHAnsi" w:eastAsiaTheme="minorEastAsia" w:hAnsiTheme="minorHAnsi" w:cstheme="minorBidi"/>
          <w:noProof/>
          <w:szCs w:val="22"/>
          <w:lang w:val="de-DE"/>
        </w:rPr>
      </w:pPr>
      <w:ins w:id="258"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_Toc85721960 \h </w:instrText>
        </w:r>
      </w:ins>
      <w:r>
        <w:rPr>
          <w:noProof/>
          <w:webHidden/>
        </w:rPr>
      </w:r>
      <w:r>
        <w:rPr>
          <w:noProof/>
          <w:webHidden/>
        </w:rPr>
        <w:fldChar w:fldCharType="separate"/>
      </w:r>
      <w:ins w:id="259" w:author="Max Ungerer" w:date="2021-10-21T15:17:00Z">
        <w:r>
          <w:rPr>
            <w:noProof/>
            <w:webHidden/>
          </w:rPr>
          <w:t>133</w:t>
        </w:r>
        <w:r>
          <w:rPr>
            <w:noProof/>
            <w:webHidden/>
          </w:rPr>
          <w:fldChar w:fldCharType="end"/>
        </w:r>
        <w:r w:rsidRPr="004B6C9B">
          <w:rPr>
            <w:rStyle w:val="Hyperlink"/>
            <w:rFonts w:eastAsia="MS Mincho"/>
            <w:noProof/>
          </w:rPr>
          <w:fldChar w:fldCharType="end"/>
        </w:r>
      </w:ins>
    </w:p>
    <w:p w14:paraId="396AC18C" w14:textId="37ABF422" w:rsidR="003336DF" w:rsidRDefault="003336DF">
      <w:pPr>
        <w:pStyle w:val="Abbildungsverzeichnis"/>
        <w:tabs>
          <w:tab w:val="right" w:leader="dot" w:pos="9741"/>
        </w:tabs>
        <w:rPr>
          <w:ins w:id="260" w:author="Max Ungerer" w:date="2021-10-21T15:17:00Z"/>
          <w:rFonts w:asciiTheme="minorHAnsi" w:eastAsiaTheme="minorEastAsia" w:hAnsiTheme="minorHAnsi" w:cstheme="minorBidi"/>
          <w:noProof/>
          <w:szCs w:val="22"/>
          <w:lang w:val="de-DE"/>
        </w:rPr>
      </w:pPr>
      <w:ins w:id="261"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_Toc85721961 \h </w:instrText>
        </w:r>
      </w:ins>
      <w:r>
        <w:rPr>
          <w:noProof/>
          <w:webHidden/>
        </w:rPr>
      </w:r>
      <w:r>
        <w:rPr>
          <w:noProof/>
          <w:webHidden/>
        </w:rPr>
        <w:fldChar w:fldCharType="separate"/>
      </w:r>
      <w:ins w:id="262" w:author="Max Ungerer" w:date="2021-10-21T15:17:00Z">
        <w:r>
          <w:rPr>
            <w:noProof/>
            <w:webHidden/>
          </w:rPr>
          <w:t>133</w:t>
        </w:r>
        <w:r>
          <w:rPr>
            <w:noProof/>
            <w:webHidden/>
          </w:rPr>
          <w:fldChar w:fldCharType="end"/>
        </w:r>
        <w:r w:rsidRPr="004B6C9B">
          <w:rPr>
            <w:rStyle w:val="Hyperlink"/>
            <w:rFonts w:eastAsia="MS Mincho"/>
            <w:noProof/>
          </w:rPr>
          <w:fldChar w:fldCharType="end"/>
        </w:r>
      </w:ins>
    </w:p>
    <w:p w14:paraId="4F8FDD18" w14:textId="6D2966E0" w:rsidR="003336DF" w:rsidRDefault="003336DF">
      <w:pPr>
        <w:pStyle w:val="Abbildungsverzeichnis"/>
        <w:tabs>
          <w:tab w:val="right" w:leader="dot" w:pos="9741"/>
        </w:tabs>
        <w:rPr>
          <w:ins w:id="263" w:author="Max Ungerer" w:date="2021-10-21T15:17:00Z"/>
          <w:rFonts w:asciiTheme="minorHAnsi" w:eastAsiaTheme="minorEastAsia" w:hAnsiTheme="minorHAnsi" w:cstheme="minorBidi"/>
          <w:noProof/>
          <w:szCs w:val="22"/>
          <w:lang w:val="de-DE"/>
        </w:rPr>
      </w:pPr>
      <w:ins w:id="264"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_Toc85721962 \h </w:instrText>
        </w:r>
      </w:ins>
      <w:r>
        <w:rPr>
          <w:noProof/>
          <w:webHidden/>
        </w:rPr>
      </w:r>
      <w:r>
        <w:rPr>
          <w:noProof/>
          <w:webHidden/>
        </w:rPr>
        <w:fldChar w:fldCharType="separate"/>
      </w:r>
      <w:ins w:id="265" w:author="Max Ungerer" w:date="2021-10-21T15:17:00Z">
        <w:r>
          <w:rPr>
            <w:noProof/>
            <w:webHidden/>
          </w:rPr>
          <w:t>137</w:t>
        </w:r>
        <w:r>
          <w:rPr>
            <w:noProof/>
            <w:webHidden/>
          </w:rPr>
          <w:fldChar w:fldCharType="end"/>
        </w:r>
        <w:r w:rsidRPr="004B6C9B">
          <w:rPr>
            <w:rStyle w:val="Hyperlink"/>
            <w:rFonts w:eastAsia="MS Mincho"/>
            <w:noProof/>
          </w:rPr>
          <w:fldChar w:fldCharType="end"/>
        </w:r>
      </w:ins>
    </w:p>
    <w:p w14:paraId="5D21B543" w14:textId="144E6E7F" w:rsidR="003336DF" w:rsidRDefault="003336DF">
      <w:pPr>
        <w:pStyle w:val="Abbildungsverzeichnis"/>
        <w:tabs>
          <w:tab w:val="right" w:leader="dot" w:pos="9741"/>
        </w:tabs>
        <w:rPr>
          <w:ins w:id="266" w:author="Max Ungerer" w:date="2021-10-21T15:17:00Z"/>
          <w:rFonts w:asciiTheme="minorHAnsi" w:eastAsiaTheme="minorEastAsia" w:hAnsiTheme="minorHAnsi" w:cstheme="minorBidi"/>
          <w:noProof/>
          <w:szCs w:val="22"/>
          <w:lang w:val="de-DE"/>
        </w:rPr>
      </w:pPr>
      <w:ins w:id="267"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_Toc85721963 \h </w:instrText>
        </w:r>
      </w:ins>
      <w:r>
        <w:rPr>
          <w:noProof/>
          <w:webHidden/>
        </w:rPr>
      </w:r>
      <w:r>
        <w:rPr>
          <w:noProof/>
          <w:webHidden/>
        </w:rPr>
        <w:fldChar w:fldCharType="separate"/>
      </w:r>
      <w:ins w:id="268" w:author="Max Ungerer" w:date="2021-10-21T15:17:00Z">
        <w:r>
          <w:rPr>
            <w:noProof/>
            <w:webHidden/>
          </w:rPr>
          <w:t>137</w:t>
        </w:r>
        <w:r>
          <w:rPr>
            <w:noProof/>
            <w:webHidden/>
          </w:rPr>
          <w:fldChar w:fldCharType="end"/>
        </w:r>
        <w:r w:rsidRPr="004B6C9B">
          <w:rPr>
            <w:rStyle w:val="Hyperlink"/>
            <w:rFonts w:eastAsia="MS Mincho"/>
            <w:noProof/>
          </w:rPr>
          <w:fldChar w:fldCharType="end"/>
        </w:r>
      </w:ins>
    </w:p>
    <w:p w14:paraId="7133B97B" w14:textId="0F09E0D3" w:rsidR="003336DF" w:rsidRDefault="003336DF">
      <w:pPr>
        <w:pStyle w:val="Abbildungsverzeichnis"/>
        <w:tabs>
          <w:tab w:val="right" w:leader="dot" w:pos="9741"/>
        </w:tabs>
        <w:rPr>
          <w:ins w:id="269" w:author="Max Ungerer" w:date="2021-10-21T15:17:00Z"/>
          <w:rFonts w:asciiTheme="minorHAnsi" w:eastAsiaTheme="minorEastAsia" w:hAnsiTheme="minorHAnsi" w:cstheme="minorBidi"/>
          <w:noProof/>
          <w:szCs w:val="22"/>
          <w:lang w:val="de-DE"/>
        </w:rPr>
      </w:pPr>
      <w:ins w:id="270"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_Toc85721964 \h </w:instrText>
        </w:r>
      </w:ins>
      <w:r>
        <w:rPr>
          <w:noProof/>
          <w:webHidden/>
        </w:rPr>
      </w:r>
      <w:r>
        <w:rPr>
          <w:noProof/>
          <w:webHidden/>
        </w:rPr>
        <w:fldChar w:fldCharType="separate"/>
      </w:r>
      <w:ins w:id="271" w:author="Max Ungerer" w:date="2021-10-21T15:17:00Z">
        <w:r>
          <w:rPr>
            <w:noProof/>
            <w:webHidden/>
          </w:rPr>
          <w:t>137</w:t>
        </w:r>
        <w:r>
          <w:rPr>
            <w:noProof/>
            <w:webHidden/>
          </w:rPr>
          <w:fldChar w:fldCharType="end"/>
        </w:r>
        <w:r w:rsidRPr="004B6C9B">
          <w:rPr>
            <w:rStyle w:val="Hyperlink"/>
            <w:rFonts w:eastAsia="MS Mincho"/>
            <w:noProof/>
          </w:rPr>
          <w:fldChar w:fldCharType="end"/>
        </w:r>
      </w:ins>
    </w:p>
    <w:p w14:paraId="685FA455" w14:textId="7813C225" w:rsidR="003336DF" w:rsidRDefault="003336DF">
      <w:pPr>
        <w:pStyle w:val="Abbildungsverzeichnis"/>
        <w:tabs>
          <w:tab w:val="right" w:leader="dot" w:pos="9741"/>
        </w:tabs>
        <w:rPr>
          <w:ins w:id="272" w:author="Max Ungerer" w:date="2021-10-21T15:17:00Z"/>
          <w:rFonts w:asciiTheme="minorHAnsi" w:eastAsiaTheme="minorEastAsia" w:hAnsiTheme="minorHAnsi" w:cstheme="minorBidi"/>
          <w:noProof/>
          <w:szCs w:val="22"/>
          <w:lang w:val="de-DE"/>
        </w:rPr>
      </w:pPr>
      <w:ins w:id="273"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_Toc85721965 \h </w:instrText>
        </w:r>
      </w:ins>
      <w:r>
        <w:rPr>
          <w:noProof/>
          <w:webHidden/>
        </w:rPr>
      </w:r>
      <w:r>
        <w:rPr>
          <w:noProof/>
          <w:webHidden/>
        </w:rPr>
        <w:fldChar w:fldCharType="separate"/>
      </w:r>
      <w:ins w:id="274" w:author="Max Ungerer" w:date="2021-10-21T15:17:00Z">
        <w:r>
          <w:rPr>
            <w:noProof/>
            <w:webHidden/>
          </w:rPr>
          <w:t>137</w:t>
        </w:r>
        <w:r>
          <w:rPr>
            <w:noProof/>
            <w:webHidden/>
          </w:rPr>
          <w:fldChar w:fldCharType="end"/>
        </w:r>
        <w:r w:rsidRPr="004B6C9B">
          <w:rPr>
            <w:rStyle w:val="Hyperlink"/>
            <w:rFonts w:eastAsia="MS Mincho"/>
            <w:noProof/>
          </w:rPr>
          <w:fldChar w:fldCharType="end"/>
        </w:r>
      </w:ins>
    </w:p>
    <w:p w14:paraId="38304C70" w14:textId="356E2C04" w:rsidR="003336DF" w:rsidRDefault="003336DF">
      <w:pPr>
        <w:pStyle w:val="Abbildungsverzeichnis"/>
        <w:tabs>
          <w:tab w:val="right" w:leader="dot" w:pos="9741"/>
        </w:tabs>
        <w:rPr>
          <w:ins w:id="275" w:author="Max Ungerer" w:date="2021-10-21T15:17:00Z"/>
          <w:rFonts w:asciiTheme="minorHAnsi" w:eastAsiaTheme="minorEastAsia" w:hAnsiTheme="minorHAnsi" w:cstheme="minorBidi"/>
          <w:noProof/>
          <w:szCs w:val="22"/>
          <w:lang w:val="de-DE"/>
        </w:rPr>
      </w:pPr>
      <w:ins w:id="276"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_Toc85721966 \h </w:instrText>
        </w:r>
      </w:ins>
      <w:r>
        <w:rPr>
          <w:noProof/>
          <w:webHidden/>
        </w:rPr>
      </w:r>
      <w:r>
        <w:rPr>
          <w:noProof/>
          <w:webHidden/>
        </w:rPr>
        <w:fldChar w:fldCharType="separate"/>
      </w:r>
      <w:ins w:id="277" w:author="Max Ungerer" w:date="2021-10-21T15:17:00Z">
        <w:r>
          <w:rPr>
            <w:noProof/>
            <w:webHidden/>
          </w:rPr>
          <w:t>142</w:t>
        </w:r>
        <w:r>
          <w:rPr>
            <w:noProof/>
            <w:webHidden/>
          </w:rPr>
          <w:fldChar w:fldCharType="end"/>
        </w:r>
        <w:r w:rsidRPr="004B6C9B">
          <w:rPr>
            <w:rStyle w:val="Hyperlink"/>
            <w:rFonts w:eastAsia="MS Mincho"/>
            <w:noProof/>
          </w:rPr>
          <w:fldChar w:fldCharType="end"/>
        </w:r>
      </w:ins>
    </w:p>
    <w:p w14:paraId="2FF12C52" w14:textId="5FFB9442" w:rsidR="003336DF" w:rsidRDefault="003336DF">
      <w:pPr>
        <w:pStyle w:val="Abbildungsverzeichnis"/>
        <w:tabs>
          <w:tab w:val="right" w:leader="dot" w:pos="9741"/>
        </w:tabs>
        <w:rPr>
          <w:ins w:id="278" w:author="Max Ungerer" w:date="2021-10-21T15:17:00Z"/>
          <w:rFonts w:asciiTheme="minorHAnsi" w:eastAsiaTheme="minorEastAsia" w:hAnsiTheme="minorHAnsi" w:cstheme="minorBidi"/>
          <w:noProof/>
          <w:szCs w:val="22"/>
          <w:lang w:val="de-DE"/>
        </w:rPr>
      </w:pPr>
      <w:ins w:id="279"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_Toc85721967 \h </w:instrText>
        </w:r>
      </w:ins>
      <w:r>
        <w:rPr>
          <w:noProof/>
          <w:webHidden/>
        </w:rPr>
      </w:r>
      <w:r>
        <w:rPr>
          <w:noProof/>
          <w:webHidden/>
        </w:rPr>
        <w:fldChar w:fldCharType="separate"/>
      </w:r>
      <w:ins w:id="280" w:author="Max Ungerer" w:date="2021-10-21T15:17:00Z">
        <w:r>
          <w:rPr>
            <w:noProof/>
            <w:webHidden/>
          </w:rPr>
          <w:t>146</w:t>
        </w:r>
        <w:r>
          <w:rPr>
            <w:noProof/>
            <w:webHidden/>
          </w:rPr>
          <w:fldChar w:fldCharType="end"/>
        </w:r>
        <w:r w:rsidRPr="004B6C9B">
          <w:rPr>
            <w:rStyle w:val="Hyperlink"/>
            <w:rFonts w:eastAsia="MS Mincho"/>
            <w:noProof/>
          </w:rPr>
          <w:fldChar w:fldCharType="end"/>
        </w:r>
      </w:ins>
    </w:p>
    <w:p w14:paraId="523E1224" w14:textId="580D34B5" w:rsidR="003336DF" w:rsidRDefault="003336DF">
      <w:pPr>
        <w:pStyle w:val="Abbildungsverzeichnis"/>
        <w:tabs>
          <w:tab w:val="right" w:leader="dot" w:pos="9741"/>
        </w:tabs>
        <w:rPr>
          <w:ins w:id="281" w:author="Max Ungerer" w:date="2021-10-21T15:17:00Z"/>
          <w:rFonts w:asciiTheme="minorHAnsi" w:eastAsiaTheme="minorEastAsia" w:hAnsiTheme="minorHAnsi" w:cstheme="minorBidi"/>
          <w:noProof/>
          <w:szCs w:val="22"/>
          <w:lang w:val="de-DE"/>
        </w:rPr>
      </w:pPr>
      <w:ins w:id="282"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_Toc85721968 \h </w:instrText>
        </w:r>
      </w:ins>
      <w:r>
        <w:rPr>
          <w:noProof/>
          <w:webHidden/>
        </w:rPr>
      </w:r>
      <w:r>
        <w:rPr>
          <w:noProof/>
          <w:webHidden/>
        </w:rPr>
        <w:fldChar w:fldCharType="separate"/>
      </w:r>
      <w:ins w:id="283" w:author="Max Ungerer" w:date="2021-10-21T15:17:00Z">
        <w:r>
          <w:rPr>
            <w:noProof/>
            <w:webHidden/>
          </w:rPr>
          <w:t>146</w:t>
        </w:r>
        <w:r>
          <w:rPr>
            <w:noProof/>
            <w:webHidden/>
          </w:rPr>
          <w:fldChar w:fldCharType="end"/>
        </w:r>
        <w:r w:rsidRPr="004B6C9B">
          <w:rPr>
            <w:rStyle w:val="Hyperlink"/>
            <w:rFonts w:eastAsia="MS Mincho"/>
            <w:noProof/>
          </w:rPr>
          <w:fldChar w:fldCharType="end"/>
        </w:r>
      </w:ins>
    </w:p>
    <w:p w14:paraId="48311B21" w14:textId="324ACC71" w:rsidR="003336DF" w:rsidRPr="003336DF" w:rsidRDefault="003336DF">
      <w:pPr>
        <w:pStyle w:val="Verzeichnis1"/>
        <w:rPr>
          <w:ins w:id="284" w:author="Max Ungerer" w:date="2021-10-21T15:15:00Z"/>
        </w:rPr>
        <w:pPrChange w:id="285" w:author="Max Ungerer" w:date="2021-10-21T15:16:00Z">
          <w:pPr>
            <w:pStyle w:val="zzContents"/>
            <w:spacing w:before="0"/>
          </w:pPr>
        </w:pPrChange>
      </w:pPr>
      <w:ins w:id="286" w:author="Max Ungerer" w:date="2021-10-21T15:17:00Z">
        <w:r>
          <w:lastRenderedPageBreak/>
          <w:fldChar w:fldCharType="end"/>
        </w:r>
      </w:ins>
    </w:p>
    <w:p w14:paraId="11C35027" w14:textId="0DABD9A0" w:rsidR="003336DF" w:rsidRDefault="003336DF" w:rsidP="003336DF">
      <w:pPr>
        <w:pStyle w:val="zzContents"/>
        <w:pageBreakBefore w:val="0"/>
        <w:spacing w:before="0"/>
        <w:rPr>
          <w:ins w:id="287" w:author="Max Ungerer" w:date="2021-10-21T15:18:00Z"/>
        </w:rPr>
      </w:pPr>
      <w:ins w:id="288" w:author="Max Ungerer" w:date="2021-10-21T15:16:00Z">
        <w:r>
          <w:t>Tables</w:t>
        </w:r>
      </w:ins>
    </w:p>
    <w:p w14:paraId="468800F2" w14:textId="2566CC69" w:rsidR="003336DF" w:rsidRDefault="003336DF">
      <w:pPr>
        <w:pStyle w:val="Abbildungsverzeichnis"/>
        <w:tabs>
          <w:tab w:val="right" w:leader="dot" w:pos="9741"/>
        </w:tabs>
        <w:rPr>
          <w:ins w:id="289" w:author="Max Ungerer" w:date="2021-10-21T15:18:00Z"/>
          <w:rFonts w:asciiTheme="minorHAnsi" w:eastAsiaTheme="minorEastAsia" w:hAnsiTheme="minorHAnsi" w:cstheme="minorBidi"/>
          <w:noProof/>
          <w:szCs w:val="22"/>
          <w:lang w:val="de-DE"/>
        </w:rPr>
      </w:pPr>
      <w:ins w:id="290" w:author="Max Ungerer" w:date="2021-10-21T15:18:00Z">
        <w:r>
          <w:fldChar w:fldCharType="begin"/>
        </w:r>
        <w:r>
          <w:instrText xml:space="preserve"> TOC \f T \h \z \c "Table" </w:instrText>
        </w:r>
      </w:ins>
      <w:r>
        <w:fldChar w:fldCharType="separate"/>
      </w:r>
      <w:ins w:id="29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"_Toc85721969"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 Nested elements of element </w:t>
        </w:r>
        <w:r w:rsidRPr="00E5015A">
          <w:rPr>
            <w:rStyle w:val="Hyperlink"/>
            <w:rFonts w:ascii="Courier New" w:eastAsia="MS Mincho" w:hAnsi="Courier New" w:cs="Courier New"/>
            <w:bCs/>
            <w:noProof/>
          </w:rPr>
          <w:t>&lt;xmcf/&gt;</w:t>
        </w:r>
        <w:r>
          <w:rPr>
            <w:noProof/>
            <w:webHidden/>
          </w:rPr>
          <w:tab/>
        </w:r>
        <w:r>
          <w:rPr>
            <w:noProof/>
            <w:webHidden/>
          </w:rPr>
          <w:fldChar w:fldCharType="begin"/>
        </w:r>
        <w:r>
          <w:rPr>
            <w:noProof/>
            <w:webHidden/>
          </w:rPr>
          <w:instrText xml:space="preserve"> PAGEREF _Toc85721969 \h </w:instrText>
        </w:r>
      </w:ins>
      <w:r>
        <w:rPr>
          <w:noProof/>
          <w:webHidden/>
        </w:rPr>
      </w:r>
      <w:r>
        <w:rPr>
          <w:noProof/>
          <w:webHidden/>
        </w:rPr>
        <w:fldChar w:fldCharType="separate"/>
      </w:r>
      <w:ins w:id="292" w:author="Max Ungerer" w:date="2021-10-21T15:18:00Z">
        <w:r>
          <w:rPr>
            <w:noProof/>
            <w:webHidden/>
          </w:rPr>
          <w:t>9</w:t>
        </w:r>
        <w:r>
          <w:rPr>
            <w:noProof/>
            <w:webHidden/>
          </w:rPr>
          <w:fldChar w:fldCharType="end"/>
        </w:r>
        <w:r w:rsidRPr="00E5015A">
          <w:rPr>
            <w:rStyle w:val="Hyperlink"/>
            <w:rFonts w:eastAsia="MS Mincho"/>
            <w:noProof/>
          </w:rPr>
          <w:fldChar w:fldCharType="end"/>
        </w:r>
      </w:ins>
    </w:p>
    <w:p w14:paraId="6A991390" w14:textId="5ED79E3D" w:rsidR="003336DF" w:rsidRDefault="003336DF">
      <w:pPr>
        <w:pStyle w:val="Abbildungsverzeichnis"/>
        <w:tabs>
          <w:tab w:val="right" w:leader="dot" w:pos="9741"/>
        </w:tabs>
        <w:rPr>
          <w:ins w:id="293" w:author="Max Ungerer" w:date="2021-10-21T15:18:00Z"/>
          <w:rFonts w:asciiTheme="minorHAnsi" w:eastAsiaTheme="minorEastAsia" w:hAnsiTheme="minorHAnsi" w:cstheme="minorBidi"/>
          <w:noProof/>
          <w:szCs w:val="22"/>
          <w:lang w:val="de-DE"/>
        </w:rPr>
      </w:pPr>
      <w:ins w:id="29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 XML-specification of </w:t>
        </w:r>
        <w:r w:rsidRPr="00E5015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_Toc85721970 \h </w:instrText>
        </w:r>
      </w:ins>
      <w:r>
        <w:rPr>
          <w:noProof/>
          <w:webHidden/>
        </w:rPr>
      </w:r>
      <w:r>
        <w:rPr>
          <w:noProof/>
          <w:webHidden/>
        </w:rPr>
        <w:fldChar w:fldCharType="separate"/>
      </w:r>
      <w:ins w:id="295" w:author="Max Ungerer" w:date="2021-10-21T15:18:00Z">
        <w:r>
          <w:rPr>
            <w:noProof/>
            <w:webHidden/>
          </w:rPr>
          <w:t>10</w:t>
        </w:r>
        <w:r>
          <w:rPr>
            <w:noProof/>
            <w:webHidden/>
          </w:rPr>
          <w:fldChar w:fldCharType="end"/>
        </w:r>
        <w:r w:rsidRPr="00E5015A">
          <w:rPr>
            <w:rStyle w:val="Hyperlink"/>
            <w:rFonts w:eastAsia="MS Mincho"/>
            <w:noProof/>
          </w:rPr>
          <w:fldChar w:fldCharType="end"/>
        </w:r>
      </w:ins>
    </w:p>
    <w:p w14:paraId="0D905860" w14:textId="4E009A33" w:rsidR="003336DF" w:rsidRDefault="003336DF">
      <w:pPr>
        <w:pStyle w:val="Abbildungsverzeichnis"/>
        <w:tabs>
          <w:tab w:val="right" w:leader="dot" w:pos="9741"/>
        </w:tabs>
        <w:rPr>
          <w:ins w:id="296" w:author="Max Ungerer" w:date="2021-10-21T15:18:00Z"/>
          <w:rFonts w:asciiTheme="minorHAnsi" w:eastAsiaTheme="minorEastAsia" w:hAnsiTheme="minorHAnsi" w:cstheme="minorBidi"/>
          <w:noProof/>
          <w:szCs w:val="22"/>
          <w:lang w:val="de-DE"/>
        </w:rPr>
      </w:pPr>
      <w:ins w:id="29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 XML-specification of </w:t>
        </w:r>
        <w:r w:rsidRPr="00E5015A">
          <w:rPr>
            <w:rStyle w:val="Hyperlink"/>
            <w:rFonts w:ascii="Courier New" w:eastAsia="MS Mincho" w:hAnsi="Courier New" w:cs="Courier New"/>
            <w:noProof/>
          </w:rPr>
          <w:t>&lt;appdata&gt;</w:t>
        </w:r>
        <w:r>
          <w:rPr>
            <w:noProof/>
            <w:webHidden/>
          </w:rPr>
          <w:tab/>
        </w:r>
        <w:r>
          <w:rPr>
            <w:noProof/>
            <w:webHidden/>
          </w:rPr>
          <w:fldChar w:fldCharType="begin"/>
        </w:r>
        <w:r>
          <w:rPr>
            <w:noProof/>
            <w:webHidden/>
          </w:rPr>
          <w:instrText xml:space="preserve"> PAGEREF _Toc85721971 \h </w:instrText>
        </w:r>
      </w:ins>
      <w:r>
        <w:rPr>
          <w:noProof/>
          <w:webHidden/>
        </w:rPr>
      </w:r>
      <w:r>
        <w:rPr>
          <w:noProof/>
          <w:webHidden/>
        </w:rPr>
        <w:fldChar w:fldCharType="separate"/>
      </w:r>
      <w:ins w:id="298" w:author="Max Ungerer" w:date="2021-10-21T15:18:00Z">
        <w:r>
          <w:rPr>
            <w:noProof/>
            <w:webHidden/>
          </w:rPr>
          <w:t>12</w:t>
        </w:r>
        <w:r>
          <w:rPr>
            <w:noProof/>
            <w:webHidden/>
          </w:rPr>
          <w:fldChar w:fldCharType="end"/>
        </w:r>
        <w:r w:rsidRPr="00E5015A">
          <w:rPr>
            <w:rStyle w:val="Hyperlink"/>
            <w:rFonts w:eastAsia="MS Mincho"/>
            <w:noProof/>
          </w:rPr>
          <w:fldChar w:fldCharType="end"/>
        </w:r>
      </w:ins>
    </w:p>
    <w:p w14:paraId="759B2547" w14:textId="55B3118C" w:rsidR="003336DF" w:rsidRDefault="003336DF">
      <w:pPr>
        <w:pStyle w:val="Abbildungsverzeichnis"/>
        <w:tabs>
          <w:tab w:val="right" w:leader="dot" w:pos="9741"/>
        </w:tabs>
        <w:rPr>
          <w:ins w:id="299" w:author="Max Ungerer" w:date="2021-10-21T15:18:00Z"/>
          <w:rFonts w:asciiTheme="minorHAnsi" w:eastAsiaTheme="minorEastAsia" w:hAnsiTheme="minorHAnsi" w:cstheme="minorBidi"/>
          <w:noProof/>
          <w:szCs w:val="22"/>
          <w:lang w:val="de-DE"/>
        </w:rPr>
      </w:pPr>
      <w:ins w:id="30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 XML-specification of element </w:t>
        </w:r>
        <w:r w:rsidRPr="00E5015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_Toc85721972 \h </w:instrText>
        </w:r>
      </w:ins>
      <w:r>
        <w:rPr>
          <w:noProof/>
          <w:webHidden/>
        </w:rPr>
      </w:r>
      <w:r>
        <w:rPr>
          <w:noProof/>
          <w:webHidden/>
        </w:rPr>
        <w:fldChar w:fldCharType="separate"/>
      </w:r>
      <w:ins w:id="301" w:author="Max Ungerer" w:date="2021-10-21T15:18:00Z">
        <w:r>
          <w:rPr>
            <w:noProof/>
            <w:webHidden/>
          </w:rPr>
          <w:t>14</w:t>
        </w:r>
        <w:r>
          <w:rPr>
            <w:noProof/>
            <w:webHidden/>
          </w:rPr>
          <w:fldChar w:fldCharType="end"/>
        </w:r>
        <w:r w:rsidRPr="00E5015A">
          <w:rPr>
            <w:rStyle w:val="Hyperlink"/>
            <w:rFonts w:eastAsia="MS Mincho"/>
            <w:noProof/>
          </w:rPr>
          <w:fldChar w:fldCharType="end"/>
        </w:r>
      </w:ins>
    </w:p>
    <w:p w14:paraId="5BF1FCCB" w14:textId="62065161" w:rsidR="003336DF" w:rsidRDefault="003336DF">
      <w:pPr>
        <w:pStyle w:val="Abbildungsverzeichnis"/>
        <w:tabs>
          <w:tab w:val="right" w:leader="dot" w:pos="9741"/>
        </w:tabs>
        <w:rPr>
          <w:ins w:id="302" w:author="Max Ungerer" w:date="2021-10-21T15:18:00Z"/>
          <w:rFonts w:asciiTheme="minorHAnsi" w:eastAsiaTheme="minorEastAsia" w:hAnsiTheme="minorHAnsi" w:cstheme="minorBidi"/>
          <w:noProof/>
          <w:szCs w:val="22"/>
          <w:lang w:val="de-DE"/>
        </w:rPr>
      </w:pPr>
      <w:ins w:id="30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 Nested elements of the child element of </w:t>
        </w:r>
        <w:r w:rsidRPr="00E5015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_Toc85721973 \h </w:instrText>
        </w:r>
      </w:ins>
      <w:r>
        <w:rPr>
          <w:noProof/>
          <w:webHidden/>
        </w:rPr>
      </w:r>
      <w:r>
        <w:rPr>
          <w:noProof/>
          <w:webHidden/>
        </w:rPr>
        <w:fldChar w:fldCharType="separate"/>
      </w:r>
      <w:ins w:id="304" w:author="Max Ungerer" w:date="2021-10-21T15:18:00Z">
        <w:r>
          <w:rPr>
            <w:noProof/>
            <w:webHidden/>
          </w:rPr>
          <w:t>14</w:t>
        </w:r>
        <w:r>
          <w:rPr>
            <w:noProof/>
            <w:webHidden/>
          </w:rPr>
          <w:fldChar w:fldCharType="end"/>
        </w:r>
        <w:r w:rsidRPr="00E5015A">
          <w:rPr>
            <w:rStyle w:val="Hyperlink"/>
            <w:rFonts w:eastAsia="MS Mincho"/>
            <w:noProof/>
          </w:rPr>
          <w:fldChar w:fldCharType="end"/>
        </w:r>
      </w:ins>
    </w:p>
    <w:p w14:paraId="6D7BD614" w14:textId="03A4993F" w:rsidR="003336DF" w:rsidRDefault="003336DF">
      <w:pPr>
        <w:pStyle w:val="Abbildungsverzeichnis"/>
        <w:tabs>
          <w:tab w:val="right" w:leader="dot" w:pos="9741"/>
        </w:tabs>
        <w:rPr>
          <w:ins w:id="305" w:author="Max Ungerer" w:date="2021-10-21T15:18:00Z"/>
          <w:rFonts w:asciiTheme="minorHAnsi" w:eastAsiaTheme="minorEastAsia" w:hAnsiTheme="minorHAnsi" w:cstheme="minorBidi"/>
          <w:noProof/>
          <w:szCs w:val="22"/>
          <w:lang w:val="de-DE"/>
        </w:rPr>
      </w:pPr>
      <w:ins w:id="30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 Attributes of element </w:t>
        </w:r>
        <w:r w:rsidRPr="00E5015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_Toc85721974 \h </w:instrText>
        </w:r>
      </w:ins>
      <w:r>
        <w:rPr>
          <w:noProof/>
          <w:webHidden/>
        </w:rPr>
      </w:r>
      <w:r>
        <w:rPr>
          <w:noProof/>
          <w:webHidden/>
        </w:rPr>
        <w:fldChar w:fldCharType="separate"/>
      </w:r>
      <w:ins w:id="307" w:author="Max Ungerer" w:date="2021-10-21T15:18:00Z">
        <w:r>
          <w:rPr>
            <w:noProof/>
            <w:webHidden/>
          </w:rPr>
          <w:t>15</w:t>
        </w:r>
        <w:r>
          <w:rPr>
            <w:noProof/>
            <w:webHidden/>
          </w:rPr>
          <w:fldChar w:fldCharType="end"/>
        </w:r>
        <w:r w:rsidRPr="00E5015A">
          <w:rPr>
            <w:rStyle w:val="Hyperlink"/>
            <w:rFonts w:eastAsia="MS Mincho"/>
            <w:noProof/>
          </w:rPr>
          <w:fldChar w:fldCharType="end"/>
        </w:r>
      </w:ins>
    </w:p>
    <w:p w14:paraId="42D0B168" w14:textId="065CF633" w:rsidR="003336DF" w:rsidRDefault="003336DF">
      <w:pPr>
        <w:pStyle w:val="Abbildungsverzeichnis"/>
        <w:tabs>
          <w:tab w:val="right" w:leader="dot" w:pos="9741"/>
        </w:tabs>
        <w:rPr>
          <w:ins w:id="308" w:author="Max Ungerer" w:date="2021-10-21T15:18:00Z"/>
          <w:rFonts w:asciiTheme="minorHAnsi" w:eastAsiaTheme="minorEastAsia" w:hAnsiTheme="minorHAnsi" w:cstheme="minorBidi"/>
          <w:noProof/>
          <w:szCs w:val="22"/>
          <w:lang w:val="de-DE"/>
        </w:rPr>
      </w:pPr>
      <w:ins w:id="30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 Nested elements of element </w:t>
        </w:r>
        <w:r w:rsidRPr="00E5015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_Toc85721975 \h </w:instrText>
        </w:r>
      </w:ins>
      <w:r>
        <w:rPr>
          <w:noProof/>
          <w:webHidden/>
        </w:rPr>
      </w:r>
      <w:r>
        <w:rPr>
          <w:noProof/>
          <w:webHidden/>
        </w:rPr>
        <w:fldChar w:fldCharType="separate"/>
      </w:r>
      <w:ins w:id="310" w:author="Max Ungerer" w:date="2021-10-21T15:18:00Z">
        <w:r>
          <w:rPr>
            <w:noProof/>
            <w:webHidden/>
          </w:rPr>
          <w:t>15</w:t>
        </w:r>
        <w:r>
          <w:rPr>
            <w:noProof/>
            <w:webHidden/>
          </w:rPr>
          <w:fldChar w:fldCharType="end"/>
        </w:r>
        <w:r w:rsidRPr="00E5015A">
          <w:rPr>
            <w:rStyle w:val="Hyperlink"/>
            <w:rFonts w:eastAsia="MS Mincho"/>
            <w:noProof/>
          </w:rPr>
          <w:fldChar w:fldCharType="end"/>
        </w:r>
      </w:ins>
    </w:p>
    <w:p w14:paraId="5B32AB3C" w14:textId="7DB47961" w:rsidR="003336DF" w:rsidRDefault="003336DF">
      <w:pPr>
        <w:pStyle w:val="Abbildungsverzeichnis"/>
        <w:tabs>
          <w:tab w:val="right" w:leader="dot" w:pos="9741"/>
        </w:tabs>
        <w:rPr>
          <w:ins w:id="311" w:author="Max Ungerer" w:date="2021-10-21T15:18:00Z"/>
          <w:rFonts w:asciiTheme="minorHAnsi" w:eastAsiaTheme="minorEastAsia" w:hAnsiTheme="minorHAnsi" w:cstheme="minorBidi"/>
          <w:noProof/>
          <w:szCs w:val="22"/>
          <w:lang w:val="de-DE"/>
        </w:rPr>
      </w:pPr>
      <w:ins w:id="31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 Nested elements of </w:t>
        </w:r>
        <w:r w:rsidRPr="00E5015A">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_Toc85721976 \h </w:instrText>
        </w:r>
      </w:ins>
      <w:r>
        <w:rPr>
          <w:noProof/>
          <w:webHidden/>
        </w:rPr>
      </w:r>
      <w:r>
        <w:rPr>
          <w:noProof/>
          <w:webHidden/>
        </w:rPr>
        <w:fldChar w:fldCharType="separate"/>
      </w:r>
      <w:ins w:id="313" w:author="Max Ungerer" w:date="2021-10-21T15:18:00Z">
        <w:r>
          <w:rPr>
            <w:noProof/>
            <w:webHidden/>
          </w:rPr>
          <w:t>16</w:t>
        </w:r>
        <w:r>
          <w:rPr>
            <w:noProof/>
            <w:webHidden/>
          </w:rPr>
          <w:fldChar w:fldCharType="end"/>
        </w:r>
        <w:r w:rsidRPr="00E5015A">
          <w:rPr>
            <w:rStyle w:val="Hyperlink"/>
            <w:rFonts w:eastAsia="MS Mincho"/>
            <w:noProof/>
          </w:rPr>
          <w:fldChar w:fldCharType="end"/>
        </w:r>
      </w:ins>
    </w:p>
    <w:p w14:paraId="41E00F70" w14:textId="6FF373CF" w:rsidR="003336DF" w:rsidRDefault="003336DF">
      <w:pPr>
        <w:pStyle w:val="Abbildungsverzeichnis"/>
        <w:tabs>
          <w:tab w:val="right" w:leader="dot" w:pos="9741"/>
        </w:tabs>
        <w:rPr>
          <w:ins w:id="314" w:author="Max Ungerer" w:date="2021-10-21T15:18:00Z"/>
          <w:rFonts w:asciiTheme="minorHAnsi" w:eastAsiaTheme="minorEastAsia" w:hAnsiTheme="minorHAnsi" w:cstheme="minorBidi"/>
          <w:noProof/>
          <w:szCs w:val="22"/>
          <w:lang w:val="de-DE"/>
        </w:rPr>
      </w:pPr>
      <w:ins w:id="31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 Attributes of element </w:t>
        </w:r>
        <w:r w:rsidRPr="00E5015A">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_Toc85721977 \h </w:instrText>
        </w:r>
      </w:ins>
      <w:r>
        <w:rPr>
          <w:noProof/>
          <w:webHidden/>
        </w:rPr>
      </w:r>
      <w:r>
        <w:rPr>
          <w:noProof/>
          <w:webHidden/>
        </w:rPr>
        <w:fldChar w:fldCharType="separate"/>
      </w:r>
      <w:ins w:id="316" w:author="Max Ungerer" w:date="2021-10-21T15:18:00Z">
        <w:r>
          <w:rPr>
            <w:noProof/>
            <w:webHidden/>
          </w:rPr>
          <w:t>17</w:t>
        </w:r>
        <w:r>
          <w:rPr>
            <w:noProof/>
            <w:webHidden/>
          </w:rPr>
          <w:fldChar w:fldCharType="end"/>
        </w:r>
        <w:r w:rsidRPr="00E5015A">
          <w:rPr>
            <w:rStyle w:val="Hyperlink"/>
            <w:rFonts w:eastAsia="MS Mincho"/>
            <w:noProof/>
          </w:rPr>
          <w:fldChar w:fldCharType="end"/>
        </w:r>
      </w:ins>
    </w:p>
    <w:p w14:paraId="4BBD1214" w14:textId="7467789A" w:rsidR="003336DF" w:rsidRDefault="003336DF">
      <w:pPr>
        <w:pStyle w:val="Abbildungsverzeichnis"/>
        <w:tabs>
          <w:tab w:val="right" w:leader="dot" w:pos="9741"/>
        </w:tabs>
        <w:rPr>
          <w:ins w:id="317" w:author="Max Ungerer" w:date="2021-10-21T15:18:00Z"/>
          <w:rFonts w:asciiTheme="minorHAnsi" w:eastAsiaTheme="minorEastAsia" w:hAnsiTheme="minorHAnsi" w:cstheme="minorBidi"/>
          <w:noProof/>
          <w:szCs w:val="22"/>
          <w:lang w:val="de-DE"/>
        </w:rPr>
      </w:pPr>
      <w:ins w:id="31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 Attributes of element </w:t>
        </w:r>
        <w:r w:rsidRPr="00E5015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_Toc85721978 \h </w:instrText>
        </w:r>
      </w:ins>
      <w:r>
        <w:rPr>
          <w:noProof/>
          <w:webHidden/>
        </w:rPr>
      </w:r>
      <w:r>
        <w:rPr>
          <w:noProof/>
          <w:webHidden/>
        </w:rPr>
        <w:fldChar w:fldCharType="separate"/>
      </w:r>
      <w:ins w:id="319" w:author="Max Ungerer" w:date="2021-10-21T15:18:00Z">
        <w:r>
          <w:rPr>
            <w:noProof/>
            <w:webHidden/>
          </w:rPr>
          <w:t>17</w:t>
        </w:r>
        <w:r>
          <w:rPr>
            <w:noProof/>
            <w:webHidden/>
          </w:rPr>
          <w:fldChar w:fldCharType="end"/>
        </w:r>
        <w:r w:rsidRPr="00E5015A">
          <w:rPr>
            <w:rStyle w:val="Hyperlink"/>
            <w:rFonts w:eastAsia="MS Mincho"/>
            <w:noProof/>
          </w:rPr>
          <w:fldChar w:fldCharType="end"/>
        </w:r>
      </w:ins>
    </w:p>
    <w:p w14:paraId="2F6B73AA" w14:textId="01E2CDA9" w:rsidR="003336DF" w:rsidRDefault="003336DF">
      <w:pPr>
        <w:pStyle w:val="Abbildungsverzeichnis"/>
        <w:tabs>
          <w:tab w:val="right" w:leader="dot" w:pos="9741"/>
        </w:tabs>
        <w:rPr>
          <w:ins w:id="320" w:author="Max Ungerer" w:date="2021-10-21T15:18:00Z"/>
          <w:rFonts w:asciiTheme="minorHAnsi" w:eastAsiaTheme="minorEastAsia" w:hAnsiTheme="minorHAnsi" w:cstheme="minorBidi"/>
          <w:noProof/>
          <w:szCs w:val="22"/>
          <w:lang w:val="de-DE"/>
        </w:rPr>
      </w:pPr>
      <w:ins w:id="32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 Nested elements of </w:t>
        </w:r>
        <w:r w:rsidRPr="00E5015A">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_Toc85721979 \h </w:instrText>
        </w:r>
      </w:ins>
      <w:r>
        <w:rPr>
          <w:noProof/>
          <w:webHidden/>
        </w:rPr>
      </w:r>
      <w:r>
        <w:rPr>
          <w:noProof/>
          <w:webHidden/>
        </w:rPr>
        <w:fldChar w:fldCharType="separate"/>
      </w:r>
      <w:ins w:id="322" w:author="Max Ungerer" w:date="2021-10-21T15:18:00Z">
        <w:r>
          <w:rPr>
            <w:noProof/>
            <w:webHidden/>
          </w:rPr>
          <w:t>19</w:t>
        </w:r>
        <w:r>
          <w:rPr>
            <w:noProof/>
            <w:webHidden/>
          </w:rPr>
          <w:fldChar w:fldCharType="end"/>
        </w:r>
        <w:r w:rsidRPr="00E5015A">
          <w:rPr>
            <w:rStyle w:val="Hyperlink"/>
            <w:rFonts w:eastAsia="MS Mincho"/>
            <w:noProof/>
          </w:rPr>
          <w:fldChar w:fldCharType="end"/>
        </w:r>
      </w:ins>
    </w:p>
    <w:p w14:paraId="484117E6" w14:textId="511AD01C" w:rsidR="003336DF" w:rsidRDefault="003336DF">
      <w:pPr>
        <w:pStyle w:val="Abbildungsverzeichnis"/>
        <w:tabs>
          <w:tab w:val="right" w:leader="dot" w:pos="9741"/>
        </w:tabs>
        <w:rPr>
          <w:ins w:id="323" w:author="Max Ungerer" w:date="2021-10-21T15:18:00Z"/>
          <w:rFonts w:asciiTheme="minorHAnsi" w:eastAsiaTheme="minorEastAsia" w:hAnsiTheme="minorHAnsi" w:cstheme="minorBidi"/>
          <w:noProof/>
          <w:szCs w:val="22"/>
          <w:lang w:val="de-DE"/>
        </w:rPr>
      </w:pPr>
      <w:ins w:id="32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 Attributes of &lt;stacking&gt;</w:t>
        </w:r>
        <w:r>
          <w:rPr>
            <w:noProof/>
            <w:webHidden/>
          </w:rPr>
          <w:tab/>
        </w:r>
        <w:r>
          <w:rPr>
            <w:noProof/>
            <w:webHidden/>
          </w:rPr>
          <w:fldChar w:fldCharType="begin"/>
        </w:r>
        <w:r>
          <w:rPr>
            <w:noProof/>
            <w:webHidden/>
          </w:rPr>
          <w:instrText xml:space="preserve"> PAGEREF _Toc85721980 \h </w:instrText>
        </w:r>
      </w:ins>
      <w:r>
        <w:rPr>
          <w:noProof/>
          <w:webHidden/>
        </w:rPr>
      </w:r>
      <w:r>
        <w:rPr>
          <w:noProof/>
          <w:webHidden/>
        </w:rPr>
        <w:fldChar w:fldCharType="separate"/>
      </w:r>
      <w:ins w:id="325" w:author="Max Ungerer" w:date="2021-10-21T15:18:00Z">
        <w:r>
          <w:rPr>
            <w:noProof/>
            <w:webHidden/>
          </w:rPr>
          <w:t>19</w:t>
        </w:r>
        <w:r>
          <w:rPr>
            <w:noProof/>
            <w:webHidden/>
          </w:rPr>
          <w:fldChar w:fldCharType="end"/>
        </w:r>
        <w:r w:rsidRPr="00E5015A">
          <w:rPr>
            <w:rStyle w:val="Hyperlink"/>
            <w:rFonts w:eastAsia="MS Mincho"/>
            <w:noProof/>
          </w:rPr>
          <w:fldChar w:fldCharType="end"/>
        </w:r>
      </w:ins>
    </w:p>
    <w:p w14:paraId="043EB5EA" w14:textId="39AC064C" w:rsidR="003336DF" w:rsidRDefault="003336DF">
      <w:pPr>
        <w:pStyle w:val="Abbildungsverzeichnis"/>
        <w:tabs>
          <w:tab w:val="right" w:leader="dot" w:pos="9741"/>
        </w:tabs>
        <w:rPr>
          <w:ins w:id="326" w:author="Max Ungerer" w:date="2021-10-21T15:18:00Z"/>
          <w:rFonts w:asciiTheme="minorHAnsi" w:eastAsiaTheme="minorEastAsia" w:hAnsiTheme="minorHAnsi" w:cstheme="minorBidi"/>
          <w:noProof/>
          <w:szCs w:val="22"/>
          <w:lang w:val="de-DE"/>
        </w:rPr>
      </w:pPr>
      <w:ins w:id="32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13: Attributes of &lt;level&gt;</w:t>
        </w:r>
        <w:r>
          <w:rPr>
            <w:noProof/>
            <w:webHidden/>
          </w:rPr>
          <w:tab/>
        </w:r>
        <w:r>
          <w:rPr>
            <w:noProof/>
            <w:webHidden/>
          </w:rPr>
          <w:fldChar w:fldCharType="begin"/>
        </w:r>
        <w:r>
          <w:rPr>
            <w:noProof/>
            <w:webHidden/>
          </w:rPr>
          <w:instrText xml:space="preserve"> PAGEREF _Toc85721981 \h </w:instrText>
        </w:r>
      </w:ins>
      <w:r>
        <w:rPr>
          <w:noProof/>
          <w:webHidden/>
        </w:rPr>
      </w:r>
      <w:r>
        <w:rPr>
          <w:noProof/>
          <w:webHidden/>
        </w:rPr>
        <w:fldChar w:fldCharType="separate"/>
      </w:r>
      <w:ins w:id="328" w:author="Max Ungerer" w:date="2021-10-21T15:18:00Z">
        <w:r>
          <w:rPr>
            <w:noProof/>
            <w:webHidden/>
          </w:rPr>
          <w:t>19</w:t>
        </w:r>
        <w:r>
          <w:rPr>
            <w:noProof/>
            <w:webHidden/>
          </w:rPr>
          <w:fldChar w:fldCharType="end"/>
        </w:r>
        <w:r w:rsidRPr="00E5015A">
          <w:rPr>
            <w:rStyle w:val="Hyperlink"/>
            <w:rFonts w:eastAsia="MS Mincho"/>
            <w:noProof/>
          </w:rPr>
          <w:fldChar w:fldCharType="end"/>
        </w:r>
      </w:ins>
    </w:p>
    <w:p w14:paraId="74D57FF0" w14:textId="4CA906CC" w:rsidR="003336DF" w:rsidRDefault="003336DF">
      <w:pPr>
        <w:pStyle w:val="Abbildungsverzeichnis"/>
        <w:tabs>
          <w:tab w:val="right" w:leader="dot" w:pos="9741"/>
        </w:tabs>
        <w:rPr>
          <w:ins w:id="329" w:author="Max Ungerer" w:date="2021-10-21T15:18:00Z"/>
          <w:rFonts w:asciiTheme="minorHAnsi" w:eastAsiaTheme="minorEastAsia" w:hAnsiTheme="minorHAnsi" w:cstheme="minorBidi"/>
          <w:noProof/>
          <w:szCs w:val="22"/>
          <w:lang w:val="de-DE"/>
        </w:rPr>
      </w:pPr>
      <w:ins w:id="33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 Nested elements of element </w:t>
        </w:r>
        <w:r w:rsidRPr="00E5015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_Toc85721982 \h </w:instrText>
        </w:r>
      </w:ins>
      <w:r>
        <w:rPr>
          <w:noProof/>
          <w:webHidden/>
        </w:rPr>
      </w:r>
      <w:r>
        <w:rPr>
          <w:noProof/>
          <w:webHidden/>
        </w:rPr>
        <w:fldChar w:fldCharType="separate"/>
      </w:r>
      <w:ins w:id="331" w:author="Max Ungerer" w:date="2021-10-21T15:18:00Z">
        <w:r>
          <w:rPr>
            <w:noProof/>
            <w:webHidden/>
          </w:rPr>
          <w:t>21</w:t>
        </w:r>
        <w:r>
          <w:rPr>
            <w:noProof/>
            <w:webHidden/>
          </w:rPr>
          <w:fldChar w:fldCharType="end"/>
        </w:r>
        <w:r w:rsidRPr="00E5015A">
          <w:rPr>
            <w:rStyle w:val="Hyperlink"/>
            <w:rFonts w:eastAsia="MS Mincho"/>
            <w:noProof/>
          </w:rPr>
          <w:fldChar w:fldCharType="end"/>
        </w:r>
      </w:ins>
    </w:p>
    <w:p w14:paraId="3D9A014A" w14:textId="497A81C7" w:rsidR="003336DF" w:rsidRDefault="003336DF">
      <w:pPr>
        <w:pStyle w:val="Abbildungsverzeichnis"/>
        <w:tabs>
          <w:tab w:val="right" w:leader="dot" w:pos="9741"/>
        </w:tabs>
        <w:rPr>
          <w:ins w:id="332" w:author="Max Ungerer" w:date="2021-10-21T15:18:00Z"/>
          <w:rFonts w:asciiTheme="minorHAnsi" w:eastAsiaTheme="minorEastAsia" w:hAnsiTheme="minorHAnsi" w:cstheme="minorBidi"/>
          <w:noProof/>
          <w:szCs w:val="22"/>
          <w:lang w:val="de-DE"/>
        </w:rPr>
      </w:pPr>
      <w:ins w:id="33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15: Nested elements of element </w:t>
        </w:r>
        <w:r w:rsidRPr="00E5015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_Toc85721983 \h </w:instrText>
        </w:r>
      </w:ins>
      <w:r>
        <w:rPr>
          <w:noProof/>
          <w:webHidden/>
        </w:rPr>
      </w:r>
      <w:r>
        <w:rPr>
          <w:noProof/>
          <w:webHidden/>
        </w:rPr>
        <w:fldChar w:fldCharType="separate"/>
      </w:r>
      <w:ins w:id="334" w:author="Max Ungerer" w:date="2021-10-21T15:18:00Z">
        <w:r>
          <w:rPr>
            <w:noProof/>
            <w:webHidden/>
          </w:rPr>
          <w:t>22</w:t>
        </w:r>
        <w:r>
          <w:rPr>
            <w:noProof/>
            <w:webHidden/>
          </w:rPr>
          <w:fldChar w:fldCharType="end"/>
        </w:r>
        <w:r w:rsidRPr="00E5015A">
          <w:rPr>
            <w:rStyle w:val="Hyperlink"/>
            <w:rFonts w:eastAsia="MS Mincho"/>
            <w:noProof/>
          </w:rPr>
          <w:fldChar w:fldCharType="end"/>
        </w:r>
      </w:ins>
    </w:p>
    <w:p w14:paraId="58304B53" w14:textId="71DE1709" w:rsidR="003336DF" w:rsidRDefault="003336DF">
      <w:pPr>
        <w:pStyle w:val="Abbildungsverzeichnis"/>
        <w:tabs>
          <w:tab w:val="right" w:leader="dot" w:pos="9741"/>
        </w:tabs>
        <w:rPr>
          <w:ins w:id="335" w:author="Max Ungerer" w:date="2021-10-21T15:18:00Z"/>
          <w:rFonts w:asciiTheme="minorHAnsi" w:eastAsiaTheme="minorEastAsia" w:hAnsiTheme="minorHAnsi" w:cstheme="minorBidi"/>
          <w:noProof/>
          <w:szCs w:val="22"/>
          <w:lang w:val="de-DE"/>
        </w:rPr>
      </w:pPr>
      <w:ins w:id="33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16: Attributes of element </w:t>
        </w:r>
        <w:r w:rsidRPr="00E5015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_Toc85721984 \h </w:instrText>
        </w:r>
      </w:ins>
      <w:r>
        <w:rPr>
          <w:noProof/>
          <w:webHidden/>
        </w:rPr>
      </w:r>
      <w:r>
        <w:rPr>
          <w:noProof/>
          <w:webHidden/>
        </w:rPr>
        <w:fldChar w:fldCharType="separate"/>
      </w:r>
      <w:ins w:id="337" w:author="Max Ungerer" w:date="2021-10-21T15:18:00Z">
        <w:r>
          <w:rPr>
            <w:noProof/>
            <w:webHidden/>
          </w:rPr>
          <w:t>22</w:t>
        </w:r>
        <w:r>
          <w:rPr>
            <w:noProof/>
            <w:webHidden/>
          </w:rPr>
          <w:fldChar w:fldCharType="end"/>
        </w:r>
        <w:r w:rsidRPr="00E5015A">
          <w:rPr>
            <w:rStyle w:val="Hyperlink"/>
            <w:rFonts w:eastAsia="MS Mincho"/>
            <w:noProof/>
          </w:rPr>
          <w:fldChar w:fldCharType="end"/>
        </w:r>
      </w:ins>
    </w:p>
    <w:p w14:paraId="4FC68804" w14:textId="2E4AEAC0" w:rsidR="003336DF" w:rsidRDefault="003336DF">
      <w:pPr>
        <w:pStyle w:val="Abbildungsverzeichnis"/>
        <w:tabs>
          <w:tab w:val="right" w:leader="dot" w:pos="9741"/>
        </w:tabs>
        <w:rPr>
          <w:ins w:id="338" w:author="Max Ungerer" w:date="2021-10-21T15:18:00Z"/>
          <w:rFonts w:asciiTheme="minorHAnsi" w:eastAsiaTheme="minorEastAsia" w:hAnsiTheme="minorHAnsi" w:cstheme="minorBidi"/>
          <w:noProof/>
          <w:szCs w:val="22"/>
          <w:lang w:val="de-DE"/>
        </w:rPr>
      </w:pPr>
      <w:ins w:id="33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17: Attributes of element </w:t>
        </w:r>
        <w:r w:rsidRPr="00E5015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_Toc85721985 \h </w:instrText>
        </w:r>
      </w:ins>
      <w:r>
        <w:rPr>
          <w:noProof/>
          <w:webHidden/>
        </w:rPr>
      </w:r>
      <w:r>
        <w:rPr>
          <w:noProof/>
          <w:webHidden/>
        </w:rPr>
        <w:fldChar w:fldCharType="separate"/>
      </w:r>
      <w:ins w:id="340" w:author="Max Ungerer" w:date="2021-10-21T15:18:00Z">
        <w:r>
          <w:rPr>
            <w:noProof/>
            <w:webHidden/>
          </w:rPr>
          <w:t>23</w:t>
        </w:r>
        <w:r>
          <w:rPr>
            <w:noProof/>
            <w:webHidden/>
          </w:rPr>
          <w:fldChar w:fldCharType="end"/>
        </w:r>
        <w:r w:rsidRPr="00E5015A">
          <w:rPr>
            <w:rStyle w:val="Hyperlink"/>
            <w:rFonts w:eastAsia="MS Mincho"/>
            <w:noProof/>
          </w:rPr>
          <w:fldChar w:fldCharType="end"/>
        </w:r>
      </w:ins>
    </w:p>
    <w:p w14:paraId="0E5CEBA1" w14:textId="23EBAD39" w:rsidR="003336DF" w:rsidRDefault="003336DF">
      <w:pPr>
        <w:pStyle w:val="Abbildungsverzeichnis"/>
        <w:tabs>
          <w:tab w:val="right" w:leader="dot" w:pos="9741"/>
        </w:tabs>
        <w:rPr>
          <w:ins w:id="341" w:author="Max Ungerer" w:date="2021-10-21T15:18:00Z"/>
          <w:rFonts w:asciiTheme="minorHAnsi" w:eastAsiaTheme="minorEastAsia" w:hAnsiTheme="minorHAnsi" w:cstheme="minorBidi"/>
          <w:noProof/>
          <w:szCs w:val="22"/>
          <w:lang w:val="de-DE"/>
        </w:rPr>
      </w:pPr>
      <w:ins w:id="34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18: Nested elements of element </w:t>
        </w:r>
        <w:r w:rsidRPr="00E5015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_Toc85721986 \h </w:instrText>
        </w:r>
      </w:ins>
      <w:r>
        <w:rPr>
          <w:noProof/>
          <w:webHidden/>
        </w:rPr>
      </w:r>
      <w:r>
        <w:rPr>
          <w:noProof/>
          <w:webHidden/>
        </w:rPr>
        <w:fldChar w:fldCharType="separate"/>
      </w:r>
      <w:ins w:id="343" w:author="Max Ungerer" w:date="2021-10-21T15:18:00Z">
        <w:r>
          <w:rPr>
            <w:noProof/>
            <w:webHidden/>
          </w:rPr>
          <w:t>23</w:t>
        </w:r>
        <w:r>
          <w:rPr>
            <w:noProof/>
            <w:webHidden/>
          </w:rPr>
          <w:fldChar w:fldCharType="end"/>
        </w:r>
        <w:r w:rsidRPr="00E5015A">
          <w:rPr>
            <w:rStyle w:val="Hyperlink"/>
            <w:rFonts w:eastAsia="MS Mincho"/>
            <w:noProof/>
          </w:rPr>
          <w:fldChar w:fldCharType="end"/>
        </w:r>
      </w:ins>
    </w:p>
    <w:p w14:paraId="1DC841BA" w14:textId="08A3639F" w:rsidR="003336DF" w:rsidRDefault="003336DF">
      <w:pPr>
        <w:pStyle w:val="Abbildungsverzeichnis"/>
        <w:tabs>
          <w:tab w:val="right" w:leader="dot" w:pos="9741"/>
        </w:tabs>
        <w:rPr>
          <w:ins w:id="344" w:author="Max Ungerer" w:date="2021-10-21T15:18:00Z"/>
          <w:rFonts w:asciiTheme="minorHAnsi" w:eastAsiaTheme="minorEastAsia" w:hAnsiTheme="minorHAnsi" w:cstheme="minorBidi"/>
          <w:noProof/>
          <w:szCs w:val="22"/>
          <w:lang w:val="de-DE"/>
        </w:rPr>
      </w:pPr>
      <w:ins w:id="34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19: Nested elements of element </w:t>
        </w:r>
        <w:r w:rsidRPr="00E5015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_Toc85721987 \h </w:instrText>
        </w:r>
      </w:ins>
      <w:r>
        <w:rPr>
          <w:noProof/>
          <w:webHidden/>
        </w:rPr>
      </w:r>
      <w:r>
        <w:rPr>
          <w:noProof/>
          <w:webHidden/>
        </w:rPr>
        <w:fldChar w:fldCharType="separate"/>
      </w:r>
      <w:ins w:id="346" w:author="Max Ungerer" w:date="2021-10-21T15:18:00Z">
        <w:r>
          <w:rPr>
            <w:noProof/>
            <w:webHidden/>
          </w:rPr>
          <w:t>27</w:t>
        </w:r>
        <w:r>
          <w:rPr>
            <w:noProof/>
            <w:webHidden/>
          </w:rPr>
          <w:fldChar w:fldCharType="end"/>
        </w:r>
        <w:r w:rsidRPr="00E5015A">
          <w:rPr>
            <w:rStyle w:val="Hyperlink"/>
            <w:rFonts w:eastAsia="MS Mincho"/>
            <w:noProof/>
          </w:rPr>
          <w:fldChar w:fldCharType="end"/>
        </w:r>
      </w:ins>
    </w:p>
    <w:p w14:paraId="268E45ED" w14:textId="7D0B1BBD" w:rsidR="003336DF" w:rsidRDefault="003336DF">
      <w:pPr>
        <w:pStyle w:val="Abbildungsverzeichnis"/>
        <w:tabs>
          <w:tab w:val="right" w:leader="dot" w:pos="9741"/>
        </w:tabs>
        <w:rPr>
          <w:ins w:id="347" w:author="Max Ungerer" w:date="2021-10-21T15:18:00Z"/>
          <w:rFonts w:asciiTheme="minorHAnsi" w:eastAsiaTheme="minorEastAsia" w:hAnsiTheme="minorHAnsi" w:cstheme="minorBidi"/>
          <w:noProof/>
          <w:szCs w:val="22"/>
          <w:lang w:val="de-DE"/>
        </w:rPr>
      </w:pPr>
      <w:ins w:id="34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20: Attributes of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rPr>
          <w:t>custom_attributes/</w:t>
        </w:r>
        <w:r w:rsidRPr="00E5015A">
          <w:rPr>
            <w:rStyle w:val="Hyperlink"/>
            <w:rFonts w:ascii="Courier New" w:eastAsia="MS Mincho" w:hAnsi="Courier New" w:cs="Courier New"/>
            <w:bCs/>
            <w:noProof/>
          </w:rPr>
          <w: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_Toc85721988 \h </w:instrText>
        </w:r>
      </w:ins>
      <w:r>
        <w:rPr>
          <w:noProof/>
          <w:webHidden/>
        </w:rPr>
      </w:r>
      <w:r>
        <w:rPr>
          <w:noProof/>
          <w:webHidden/>
        </w:rPr>
        <w:fldChar w:fldCharType="separate"/>
      </w:r>
      <w:ins w:id="349" w:author="Max Ungerer" w:date="2021-10-21T15:18:00Z">
        <w:r>
          <w:rPr>
            <w:noProof/>
            <w:webHidden/>
          </w:rPr>
          <w:t>27</w:t>
        </w:r>
        <w:r>
          <w:rPr>
            <w:noProof/>
            <w:webHidden/>
          </w:rPr>
          <w:fldChar w:fldCharType="end"/>
        </w:r>
        <w:r w:rsidRPr="00E5015A">
          <w:rPr>
            <w:rStyle w:val="Hyperlink"/>
            <w:rFonts w:eastAsia="MS Mincho"/>
            <w:noProof/>
          </w:rPr>
          <w:fldChar w:fldCharType="end"/>
        </w:r>
      </w:ins>
    </w:p>
    <w:p w14:paraId="3B1D6845" w14:textId="4D880403" w:rsidR="003336DF" w:rsidRDefault="003336DF">
      <w:pPr>
        <w:pStyle w:val="Abbildungsverzeichnis"/>
        <w:tabs>
          <w:tab w:val="right" w:leader="dot" w:pos="9741"/>
        </w:tabs>
        <w:rPr>
          <w:ins w:id="350" w:author="Max Ungerer" w:date="2021-10-21T15:18:00Z"/>
          <w:rFonts w:asciiTheme="minorHAnsi" w:eastAsiaTheme="minorEastAsia" w:hAnsiTheme="minorHAnsi" w:cstheme="minorBidi"/>
          <w:noProof/>
          <w:szCs w:val="22"/>
          <w:lang w:val="de-DE"/>
        </w:rPr>
      </w:pPr>
      <w:ins w:id="35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21: Nested elements of element </w:t>
        </w:r>
        <w:r w:rsidRPr="00E5015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_Toc85721989 \h </w:instrText>
        </w:r>
      </w:ins>
      <w:r>
        <w:rPr>
          <w:noProof/>
          <w:webHidden/>
        </w:rPr>
      </w:r>
      <w:r>
        <w:rPr>
          <w:noProof/>
          <w:webHidden/>
        </w:rPr>
        <w:fldChar w:fldCharType="separate"/>
      </w:r>
      <w:ins w:id="352" w:author="Max Ungerer" w:date="2021-10-21T15:18:00Z">
        <w:r>
          <w:rPr>
            <w:noProof/>
            <w:webHidden/>
          </w:rPr>
          <w:t>28</w:t>
        </w:r>
        <w:r>
          <w:rPr>
            <w:noProof/>
            <w:webHidden/>
          </w:rPr>
          <w:fldChar w:fldCharType="end"/>
        </w:r>
        <w:r w:rsidRPr="00E5015A">
          <w:rPr>
            <w:rStyle w:val="Hyperlink"/>
            <w:rFonts w:eastAsia="MS Mincho"/>
            <w:noProof/>
          </w:rPr>
          <w:fldChar w:fldCharType="end"/>
        </w:r>
      </w:ins>
    </w:p>
    <w:p w14:paraId="7235EA5E" w14:textId="76059BDF" w:rsidR="003336DF" w:rsidRDefault="003336DF">
      <w:pPr>
        <w:pStyle w:val="Abbildungsverzeichnis"/>
        <w:tabs>
          <w:tab w:val="right" w:leader="dot" w:pos="9741"/>
        </w:tabs>
        <w:rPr>
          <w:ins w:id="353" w:author="Max Ungerer" w:date="2021-10-21T15:18:00Z"/>
          <w:rFonts w:asciiTheme="minorHAnsi" w:eastAsiaTheme="minorEastAsia" w:hAnsiTheme="minorHAnsi" w:cstheme="minorBidi"/>
          <w:noProof/>
          <w:szCs w:val="22"/>
          <w:lang w:val="de-DE"/>
        </w:rPr>
      </w:pPr>
      <w:ins w:id="35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22: Attributes of </w:t>
        </w:r>
        <w:r w:rsidRPr="00E5015A">
          <w:rPr>
            <w:rStyle w:val="Hyperlink"/>
            <w:rFonts w:ascii="Courier New" w:eastAsia="MS Mincho" w:hAnsi="Courier New" w:cs="Courier New"/>
            <w:bCs/>
            <w:noProof/>
          </w:rPr>
          <w:t>&lt;string/&gt;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_Toc85721990 \h </w:instrText>
        </w:r>
      </w:ins>
      <w:r>
        <w:rPr>
          <w:noProof/>
          <w:webHidden/>
        </w:rPr>
      </w:r>
      <w:r>
        <w:rPr>
          <w:noProof/>
          <w:webHidden/>
        </w:rPr>
        <w:fldChar w:fldCharType="separate"/>
      </w:r>
      <w:ins w:id="355" w:author="Max Ungerer" w:date="2021-10-21T15:18:00Z">
        <w:r>
          <w:rPr>
            <w:noProof/>
            <w:webHidden/>
          </w:rPr>
          <w:t>28</w:t>
        </w:r>
        <w:r>
          <w:rPr>
            <w:noProof/>
            <w:webHidden/>
          </w:rPr>
          <w:fldChar w:fldCharType="end"/>
        </w:r>
        <w:r w:rsidRPr="00E5015A">
          <w:rPr>
            <w:rStyle w:val="Hyperlink"/>
            <w:rFonts w:eastAsia="MS Mincho"/>
            <w:noProof/>
          </w:rPr>
          <w:fldChar w:fldCharType="end"/>
        </w:r>
      </w:ins>
    </w:p>
    <w:p w14:paraId="196D070C" w14:textId="2D1B8310" w:rsidR="003336DF" w:rsidRDefault="003336DF">
      <w:pPr>
        <w:pStyle w:val="Abbildungsverzeichnis"/>
        <w:tabs>
          <w:tab w:val="right" w:leader="dot" w:pos="9741"/>
        </w:tabs>
        <w:rPr>
          <w:ins w:id="356" w:author="Max Ungerer" w:date="2021-10-21T15:18:00Z"/>
          <w:rFonts w:asciiTheme="minorHAnsi" w:eastAsiaTheme="minorEastAsia" w:hAnsiTheme="minorHAnsi" w:cstheme="minorBidi"/>
          <w:noProof/>
          <w:szCs w:val="22"/>
          <w:lang w:val="de-DE"/>
        </w:rPr>
      </w:pPr>
      <w:ins w:id="35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23: Attributes of </w:t>
        </w:r>
        <w:r w:rsidRPr="00E5015A">
          <w:rPr>
            <w:rStyle w:val="Hyperlink"/>
            <w:rFonts w:ascii="Courier New" w:eastAsia="MS Mincho" w:hAnsi="Courier New" w:cs="Courier New"/>
            <w:bCs/>
            <w:noProof/>
          </w:rPr>
          <w:t>&lt;real/&gt;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_Toc85721991 \h </w:instrText>
        </w:r>
      </w:ins>
      <w:r>
        <w:rPr>
          <w:noProof/>
          <w:webHidden/>
        </w:rPr>
      </w:r>
      <w:r>
        <w:rPr>
          <w:noProof/>
          <w:webHidden/>
        </w:rPr>
        <w:fldChar w:fldCharType="separate"/>
      </w:r>
      <w:ins w:id="358" w:author="Max Ungerer" w:date="2021-10-21T15:18:00Z">
        <w:r>
          <w:rPr>
            <w:noProof/>
            <w:webHidden/>
          </w:rPr>
          <w:t>28</w:t>
        </w:r>
        <w:r>
          <w:rPr>
            <w:noProof/>
            <w:webHidden/>
          </w:rPr>
          <w:fldChar w:fldCharType="end"/>
        </w:r>
        <w:r w:rsidRPr="00E5015A">
          <w:rPr>
            <w:rStyle w:val="Hyperlink"/>
            <w:rFonts w:eastAsia="MS Mincho"/>
            <w:noProof/>
          </w:rPr>
          <w:fldChar w:fldCharType="end"/>
        </w:r>
      </w:ins>
    </w:p>
    <w:p w14:paraId="06B4043F" w14:textId="33BA0656" w:rsidR="003336DF" w:rsidRDefault="003336DF">
      <w:pPr>
        <w:pStyle w:val="Abbildungsverzeichnis"/>
        <w:tabs>
          <w:tab w:val="right" w:leader="dot" w:pos="9741"/>
        </w:tabs>
        <w:rPr>
          <w:ins w:id="359" w:author="Max Ungerer" w:date="2021-10-21T15:18:00Z"/>
          <w:rFonts w:asciiTheme="minorHAnsi" w:eastAsiaTheme="minorEastAsia" w:hAnsiTheme="minorHAnsi" w:cstheme="minorBidi"/>
          <w:noProof/>
          <w:szCs w:val="22"/>
          <w:lang w:val="de-DE"/>
        </w:rPr>
      </w:pPr>
      <w:ins w:id="36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24: Attributes of </w:t>
        </w:r>
        <w:r w:rsidRPr="00E5015A">
          <w:rPr>
            <w:rStyle w:val="Hyperlink"/>
            <w:rFonts w:ascii="Courier New" w:eastAsia="MS Mincho" w:hAnsi="Courier New" w:cs="Courier New"/>
            <w:bCs/>
            <w:noProof/>
          </w:rPr>
          <w:t>&lt;integer/&gt;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_Toc85721992 \h </w:instrText>
        </w:r>
      </w:ins>
      <w:r>
        <w:rPr>
          <w:noProof/>
          <w:webHidden/>
        </w:rPr>
      </w:r>
      <w:r>
        <w:rPr>
          <w:noProof/>
          <w:webHidden/>
        </w:rPr>
        <w:fldChar w:fldCharType="separate"/>
      </w:r>
      <w:ins w:id="361" w:author="Max Ungerer" w:date="2021-10-21T15:18:00Z">
        <w:r>
          <w:rPr>
            <w:noProof/>
            <w:webHidden/>
          </w:rPr>
          <w:t>28</w:t>
        </w:r>
        <w:r>
          <w:rPr>
            <w:noProof/>
            <w:webHidden/>
          </w:rPr>
          <w:fldChar w:fldCharType="end"/>
        </w:r>
        <w:r w:rsidRPr="00E5015A">
          <w:rPr>
            <w:rStyle w:val="Hyperlink"/>
            <w:rFonts w:eastAsia="MS Mincho"/>
            <w:noProof/>
          </w:rPr>
          <w:fldChar w:fldCharType="end"/>
        </w:r>
      </w:ins>
    </w:p>
    <w:p w14:paraId="431390CB" w14:textId="42683DD4" w:rsidR="003336DF" w:rsidRDefault="003336DF">
      <w:pPr>
        <w:pStyle w:val="Abbildungsverzeichnis"/>
        <w:tabs>
          <w:tab w:val="right" w:leader="dot" w:pos="9741"/>
        </w:tabs>
        <w:rPr>
          <w:ins w:id="362" w:author="Max Ungerer" w:date="2021-10-21T15:18:00Z"/>
          <w:rFonts w:asciiTheme="minorHAnsi" w:eastAsiaTheme="minorEastAsia" w:hAnsiTheme="minorHAnsi" w:cstheme="minorBidi"/>
          <w:noProof/>
          <w:szCs w:val="22"/>
          <w:lang w:val="de-DE"/>
        </w:rPr>
      </w:pPr>
      <w:ins w:id="36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25: Attributes of </w:t>
        </w:r>
        <w:r w:rsidRPr="00E5015A">
          <w:rPr>
            <w:rStyle w:val="Hyperlink"/>
            <w:rFonts w:ascii="Courier New" w:eastAsia="MS Mincho" w:hAnsi="Courier New" w:cs="Courier New"/>
            <w:bCs/>
            <w:noProof/>
          </w:rPr>
          <w:t>&lt;string_list/&gt;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_Toc85721993 \h </w:instrText>
        </w:r>
      </w:ins>
      <w:r>
        <w:rPr>
          <w:noProof/>
          <w:webHidden/>
        </w:rPr>
      </w:r>
      <w:r>
        <w:rPr>
          <w:noProof/>
          <w:webHidden/>
        </w:rPr>
        <w:fldChar w:fldCharType="separate"/>
      </w:r>
      <w:ins w:id="364" w:author="Max Ungerer" w:date="2021-10-21T15:18:00Z">
        <w:r>
          <w:rPr>
            <w:noProof/>
            <w:webHidden/>
          </w:rPr>
          <w:t>28</w:t>
        </w:r>
        <w:r>
          <w:rPr>
            <w:noProof/>
            <w:webHidden/>
          </w:rPr>
          <w:fldChar w:fldCharType="end"/>
        </w:r>
        <w:r w:rsidRPr="00E5015A">
          <w:rPr>
            <w:rStyle w:val="Hyperlink"/>
            <w:rFonts w:eastAsia="MS Mincho"/>
            <w:noProof/>
          </w:rPr>
          <w:fldChar w:fldCharType="end"/>
        </w:r>
      </w:ins>
    </w:p>
    <w:p w14:paraId="60A6A684" w14:textId="7883A532" w:rsidR="003336DF" w:rsidRDefault="003336DF">
      <w:pPr>
        <w:pStyle w:val="Abbildungsverzeichnis"/>
        <w:tabs>
          <w:tab w:val="right" w:leader="dot" w:pos="9741"/>
        </w:tabs>
        <w:rPr>
          <w:ins w:id="365" w:author="Max Ungerer" w:date="2021-10-21T15:18:00Z"/>
          <w:rFonts w:asciiTheme="minorHAnsi" w:eastAsiaTheme="minorEastAsia" w:hAnsiTheme="minorHAnsi" w:cstheme="minorBidi"/>
          <w:noProof/>
          <w:szCs w:val="22"/>
          <w:lang w:val="de-DE"/>
        </w:rPr>
      </w:pPr>
      <w:ins w:id="36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26: Attributes of </w:t>
        </w:r>
        <w:r w:rsidRPr="00E5015A">
          <w:rPr>
            <w:rStyle w:val="Hyperlink"/>
            <w:rFonts w:ascii="Courier New" w:eastAsia="MS Mincho" w:hAnsi="Courier New" w:cs="Courier New"/>
            <w:bCs/>
            <w:noProof/>
          </w:rPr>
          <w:t>&lt;value/&gt;</w:t>
        </w:r>
        <w:r w:rsidRPr="00E5015A">
          <w:rPr>
            <w:rStyle w:val="Hyperlink"/>
            <w:rFonts w:eastAsia="MS Mincho"/>
            <w:noProof/>
          </w:rPr>
          <w:t xml:space="preserve"> element inside &lt;</w:t>
        </w:r>
        <w:r w:rsidRPr="00E5015A">
          <w:rPr>
            <w:rStyle w:val="Hyperlink"/>
            <w:rFonts w:ascii="Courier New" w:eastAsia="MS Mincho" w:hAnsi="Courier New" w:cs="Courier New"/>
            <w:noProof/>
          </w:rPr>
          <w:t>string_list</w:t>
        </w:r>
        <w:r w:rsidRPr="00E5015A">
          <w:rPr>
            <w:rStyle w:val="Hyperlink"/>
            <w:rFonts w:eastAsia="MS Mincho"/>
            <w:noProof/>
          </w:rPr>
          <w:t>/&gt;</w:t>
        </w:r>
        <w:r>
          <w:rPr>
            <w:noProof/>
            <w:webHidden/>
          </w:rPr>
          <w:tab/>
        </w:r>
        <w:r>
          <w:rPr>
            <w:noProof/>
            <w:webHidden/>
          </w:rPr>
          <w:fldChar w:fldCharType="begin"/>
        </w:r>
        <w:r>
          <w:rPr>
            <w:noProof/>
            <w:webHidden/>
          </w:rPr>
          <w:instrText xml:space="preserve"> PAGEREF _Toc85721994 \h </w:instrText>
        </w:r>
      </w:ins>
      <w:r>
        <w:rPr>
          <w:noProof/>
          <w:webHidden/>
        </w:rPr>
      </w:r>
      <w:r>
        <w:rPr>
          <w:noProof/>
          <w:webHidden/>
        </w:rPr>
        <w:fldChar w:fldCharType="separate"/>
      </w:r>
      <w:ins w:id="367" w:author="Max Ungerer" w:date="2021-10-21T15:18:00Z">
        <w:r>
          <w:rPr>
            <w:noProof/>
            <w:webHidden/>
          </w:rPr>
          <w:t>29</w:t>
        </w:r>
        <w:r>
          <w:rPr>
            <w:noProof/>
            <w:webHidden/>
          </w:rPr>
          <w:fldChar w:fldCharType="end"/>
        </w:r>
        <w:r w:rsidRPr="00E5015A">
          <w:rPr>
            <w:rStyle w:val="Hyperlink"/>
            <w:rFonts w:eastAsia="MS Mincho"/>
            <w:noProof/>
          </w:rPr>
          <w:fldChar w:fldCharType="end"/>
        </w:r>
      </w:ins>
    </w:p>
    <w:p w14:paraId="744F0FEF" w14:textId="0BC5A6A0" w:rsidR="003336DF" w:rsidRDefault="003336DF">
      <w:pPr>
        <w:pStyle w:val="Abbildungsverzeichnis"/>
        <w:tabs>
          <w:tab w:val="right" w:leader="dot" w:pos="9741"/>
        </w:tabs>
        <w:rPr>
          <w:ins w:id="368" w:author="Max Ungerer" w:date="2021-10-21T15:18:00Z"/>
          <w:rFonts w:asciiTheme="minorHAnsi" w:eastAsiaTheme="minorEastAsia" w:hAnsiTheme="minorHAnsi" w:cstheme="minorBidi"/>
          <w:noProof/>
          <w:szCs w:val="22"/>
          <w:lang w:val="de-DE"/>
        </w:rPr>
      </w:pPr>
      <w:ins w:id="36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27: Attributes of </w:t>
        </w:r>
        <w:r w:rsidRPr="00E5015A">
          <w:rPr>
            <w:rStyle w:val="Hyperlink"/>
            <w:rFonts w:ascii="Courier New" w:eastAsia="MS Mincho" w:hAnsi="Courier New" w:cs="Courier New"/>
            <w:bCs/>
            <w:noProof/>
          </w:rPr>
          <w:t>&lt;real_list/&gt;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_Toc85721995 \h </w:instrText>
        </w:r>
      </w:ins>
      <w:r>
        <w:rPr>
          <w:noProof/>
          <w:webHidden/>
        </w:rPr>
      </w:r>
      <w:r>
        <w:rPr>
          <w:noProof/>
          <w:webHidden/>
        </w:rPr>
        <w:fldChar w:fldCharType="separate"/>
      </w:r>
      <w:ins w:id="370" w:author="Max Ungerer" w:date="2021-10-21T15:18:00Z">
        <w:r>
          <w:rPr>
            <w:noProof/>
            <w:webHidden/>
          </w:rPr>
          <w:t>29</w:t>
        </w:r>
        <w:r>
          <w:rPr>
            <w:noProof/>
            <w:webHidden/>
          </w:rPr>
          <w:fldChar w:fldCharType="end"/>
        </w:r>
        <w:r w:rsidRPr="00E5015A">
          <w:rPr>
            <w:rStyle w:val="Hyperlink"/>
            <w:rFonts w:eastAsia="MS Mincho"/>
            <w:noProof/>
          </w:rPr>
          <w:fldChar w:fldCharType="end"/>
        </w:r>
      </w:ins>
    </w:p>
    <w:p w14:paraId="182338F1" w14:textId="3E43404D" w:rsidR="003336DF" w:rsidRDefault="003336DF">
      <w:pPr>
        <w:pStyle w:val="Abbildungsverzeichnis"/>
        <w:tabs>
          <w:tab w:val="right" w:leader="dot" w:pos="9741"/>
        </w:tabs>
        <w:rPr>
          <w:ins w:id="371" w:author="Max Ungerer" w:date="2021-10-21T15:18:00Z"/>
          <w:rFonts w:asciiTheme="minorHAnsi" w:eastAsiaTheme="minorEastAsia" w:hAnsiTheme="minorHAnsi" w:cstheme="minorBidi"/>
          <w:noProof/>
          <w:szCs w:val="22"/>
          <w:lang w:val="de-DE"/>
        </w:rPr>
      </w:pPr>
      <w:ins w:id="37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28: Attributes of </w:t>
        </w:r>
        <w:r w:rsidRPr="00E5015A">
          <w:rPr>
            <w:rStyle w:val="Hyperlink"/>
            <w:rFonts w:ascii="Courier New" w:eastAsia="MS Mincho" w:hAnsi="Courier New" w:cs="Courier New"/>
            <w:bCs/>
            <w:noProof/>
          </w:rPr>
          <w:t>&lt;value&gt;</w:t>
        </w:r>
        <w:r w:rsidRPr="00E5015A">
          <w:rPr>
            <w:rStyle w:val="Hyperlink"/>
            <w:rFonts w:eastAsia="MS Mincho"/>
            <w:noProof/>
          </w:rPr>
          <w:t xml:space="preserve"> element inside &lt;</w:t>
        </w:r>
        <w:r w:rsidRPr="00E5015A">
          <w:rPr>
            <w:rStyle w:val="Hyperlink"/>
            <w:rFonts w:ascii="Courier New" w:eastAsia="MS Mincho" w:hAnsi="Courier New" w:cs="Courier New"/>
            <w:noProof/>
          </w:rPr>
          <w:t>real_list</w:t>
        </w:r>
        <w:r w:rsidRPr="00E5015A">
          <w:rPr>
            <w:rStyle w:val="Hyperlink"/>
            <w:rFonts w:eastAsia="MS Mincho"/>
            <w:noProof/>
          </w:rPr>
          <w:t>/&gt;</w:t>
        </w:r>
        <w:r>
          <w:rPr>
            <w:noProof/>
            <w:webHidden/>
          </w:rPr>
          <w:tab/>
        </w:r>
        <w:r>
          <w:rPr>
            <w:noProof/>
            <w:webHidden/>
          </w:rPr>
          <w:fldChar w:fldCharType="begin"/>
        </w:r>
        <w:r>
          <w:rPr>
            <w:noProof/>
            <w:webHidden/>
          </w:rPr>
          <w:instrText xml:space="preserve"> PAGEREF _Toc85721996 \h </w:instrText>
        </w:r>
      </w:ins>
      <w:r>
        <w:rPr>
          <w:noProof/>
          <w:webHidden/>
        </w:rPr>
      </w:r>
      <w:r>
        <w:rPr>
          <w:noProof/>
          <w:webHidden/>
        </w:rPr>
        <w:fldChar w:fldCharType="separate"/>
      </w:r>
      <w:ins w:id="373" w:author="Max Ungerer" w:date="2021-10-21T15:18:00Z">
        <w:r>
          <w:rPr>
            <w:noProof/>
            <w:webHidden/>
          </w:rPr>
          <w:t>29</w:t>
        </w:r>
        <w:r>
          <w:rPr>
            <w:noProof/>
            <w:webHidden/>
          </w:rPr>
          <w:fldChar w:fldCharType="end"/>
        </w:r>
        <w:r w:rsidRPr="00E5015A">
          <w:rPr>
            <w:rStyle w:val="Hyperlink"/>
            <w:rFonts w:eastAsia="MS Mincho"/>
            <w:noProof/>
          </w:rPr>
          <w:fldChar w:fldCharType="end"/>
        </w:r>
      </w:ins>
    </w:p>
    <w:p w14:paraId="1A4C256F" w14:textId="1A19C6BD" w:rsidR="003336DF" w:rsidRDefault="003336DF">
      <w:pPr>
        <w:pStyle w:val="Abbildungsverzeichnis"/>
        <w:tabs>
          <w:tab w:val="right" w:leader="dot" w:pos="9741"/>
        </w:tabs>
        <w:rPr>
          <w:ins w:id="374" w:author="Max Ungerer" w:date="2021-10-21T15:18:00Z"/>
          <w:rFonts w:asciiTheme="minorHAnsi" w:eastAsiaTheme="minorEastAsia" w:hAnsiTheme="minorHAnsi" w:cstheme="minorBidi"/>
          <w:noProof/>
          <w:szCs w:val="22"/>
          <w:lang w:val="de-DE"/>
        </w:rPr>
      </w:pPr>
      <w:ins w:id="37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29: Attributes of </w:t>
        </w:r>
        <w:r w:rsidRPr="00E5015A">
          <w:rPr>
            <w:rStyle w:val="Hyperlink"/>
            <w:rFonts w:ascii="Courier New" w:eastAsia="MS Mincho" w:hAnsi="Courier New" w:cs="Courier New"/>
            <w:bCs/>
            <w:noProof/>
          </w:rPr>
          <w:t>&lt;int_list/&gt;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_Toc85721997 \h </w:instrText>
        </w:r>
      </w:ins>
      <w:r>
        <w:rPr>
          <w:noProof/>
          <w:webHidden/>
        </w:rPr>
      </w:r>
      <w:r>
        <w:rPr>
          <w:noProof/>
          <w:webHidden/>
        </w:rPr>
        <w:fldChar w:fldCharType="separate"/>
      </w:r>
      <w:ins w:id="376" w:author="Max Ungerer" w:date="2021-10-21T15:18:00Z">
        <w:r>
          <w:rPr>
            <w:noProof/>
            <w:webHidden/>
          </w:rPr>
          <w:t>29</w:t>
        </w:r>
        <w:r>
          <w:rPr>
            <w:noProof/>
            <w:webHidden/>
          </w:rPr>
          <w:fldChar w:fldCharType="end"/>
        </w:r>
        <w:r w:rsidRPr="00E5015A">
          <w:rPr>
            <w:rStyle w:val="Hyperlink"/>
            <w:rFonts w:eastAsia="MS Mincho"/>
            <w:noProof/>
          </w:rPr>
          <w:fldChar w:fldCharType="end"/>
        </w:r>
      </w:ins>
    </w:p>
    <w:p w14:paraId="7644C96B" w14:textId="4459544A" w:rsidR="003336DF" w:rsidRDefault="003336DF">
      <w:pPr>
        <w:pStyle w:val="Abbildungsverzeichnis"/>
        <w:tabs>
          <w:tab w:val="right" w:leader="dot" w:pos="9741"/>
        </w:tabs>
        <w:rPr>
          <w:ins w:id="377" w:author="Max Ungerer" w:date="2021-10-21T15:18:00Z"/>
          <w:rFonts w:asciiTheme="minorHAnsi" w:eastAsiaTheme="minorEastAsia" w:hAnsiTheme="minorHAnsi" w:cstheme="minorBidi"/>
          <w:noProof/>
          <w:szCs w:val="22"/>
          <w:lang w:val="de-DE"/>
        </w:rPr>
      </w:pPr>
      <w:ins w:id="37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30: Attributes of </w:t>
        </w:r>
        <w:r w:rsidRPr="00E5015A">
          <w:rPr>
            <w:rStyle w:val="Hyperlink"/>
            <w:rFonts w:ascii="Courier New" w:eastAsia="MS Mincho" w:hAnsi="Courier New" w:cs="Courier New"/>
            <w:bCs/>
            <w:noProof/>
          </w:rPr>
          <w:t>&lt;value/&gt;</w:t>
        </w:r>
        <w:r w:rsidRPr="00E5015A">
          <w:rPr>
            <w:rStyle w:val="Hyperlink"/>
            <w:rFonts w:eastAsia="MS Mincho"/>
            <w:noProof/>
          </w:rPr>
          <w:t xml:space="preserve"> element inside &lt;</w:t>
        </w:r>
        <w:r w:rsidRPr="00E5015A">
          <w:rPr>
            <w:rStyle w:val="Hyperlink"/>
            <w:rFonts w:ascii="Courier New" w:eastAsia="MS Mincho" w:hAnsi="Courier New" w:cs="Courier New"/>
            <w:noProof/>
          </w:rPr>
          <w:t>real_list/</w:t>
        </w:r>
        <w:r w:rsidRPr="00E5015A">
          <w:rPr>
            <w:rStyle w:val="Hyperlink"/>
            <w:rFonts w:eastAsia="MS Mincho"/>
            <w:noProof/>
          </w:rPr>
          <w:t>&gt;</w:t>
        </w:r>
        <w:r>
          <w:rPr>
            <w:noProof/>
            <w:webHidden/>
          </w:rPr>
          <w:tab/>
        </w:r>
        <w:r>
          <w:rPr>
            <w:noProof/>
            <w:webHidden/>
          </w:rPr>
          <w:fldChar w:fldCharType="begin"/>
        </w:r>
        <w:r>
          <w:rPr>
            <w:noProof/>
            <w:webHidden/>
          </w:rPr>
          <w:instrText xml:space="preserve"> PAGEREF _Toc85721998 \h </w:instrText>
        </w:r>
      </w:ins>
      <w:r>
        <w:rPr>
          <w:noProof/>
          <w:webHidden/>
        </w:rPr>
      </w:r>
      <w:r>
        <w:rPr>
          <w:noProof/>
          <w:webHidden/>
        </w:rPr>
        <w:fldChar w:fldCharType="separate"/>
      </w:r>
      <w:ins w:id="379" w:author="Max Ungerer" w:date="2021-10-21T15:18:00Z">
        <w:r>
          <w:rPr>
            <w:noProof/>
            <w:webHidden/>
          </w:rPr>
          <w:t>29</w:t>
        </w:r>
        <w:r>
          <w:rPr>
            <w:noProof/>
            <w:webHidden/>
          </w:rPr>
          <w:fldChar w:fldCharType="end"/>
        </w:r>
        <w:r w:rsidRPr="00E5015A">
          <w:rPr>
            <w:rStyle w:val="Hyperlink"/>
            <w:rFonts w:eastAsia="MS Mincho"/>
            <w:noProof/>
          </w:rPr>
          <w:fldChar w:fldCharType="end"/>
        </w:r>
      </w:ins>
    </w:p>
    <w:p w14:paraId="47F0139E" w14:textId="3D7D389A" w:rsidR="003336DF" w:rsidRDefault="003336DF">
      <w:pPr>
        <w:pStyle w:val="Abbildungsverzeichnis"/>
        <w:tabs>
          <w:tab w:val="right" w:leader="dot" w:pos="9741"/>
        </w:tabs>
        <w:rPr>
          <w:ins w:id="380" w:author="Max Ungerer" w:date="2021-10-21T15:18:00Z"/>
          <w:rFonts w:asciiTheme="minorHAnsi" w:eastAsiaTheme="minorEastAsia" w:hAnsiTheme="minorHAnsi" w:cstheme="minorBidi"/>
          <w:noProof/>
          <w:szCs w:val="22"/>
          <w:lang w:val="de-DE"/>
        </w:rPr>
      </w:pPr>
      <w:ins w:id="38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31: Attributes of element </w:t>
        </w:r>
        <w:r w:rsidRPr="00E5015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_Toc85721999 \h </w:instrText>
        </w:r>
      </w:ins>
      <w:r>
        <w:rPr>
          <w:noProof/>
          <w:webHidden/>
        </w:rPr>
      </w:r>
      <w:r>
        <w:rPr>
          <w:noProof/>
          <w:webHidden/>
        </w:rPr>
        <w:fldChar w:fldCharType="separate"/>
      </w:r>
      <w:ins w:id="382" w:author="Max Ungerer" w:date="2021-10-21T15:18:00Z">
        <w:r>
          <w:rPr>
            <w:noProof/>
            <w:webHidden/>
          </w:rPr>
          <w:t>32</w:t>
        </w:r>
        <w:r>
          <w:rPr>
            <w:noProof/>
            <w:webHidden/>
          </w:rPr>
          <w:fldChar w:fldCharType="end"/>
        </w:r>
        <w:r w:rsidRPr="00E5015A">
          <w:rPr>
            <w:rStyle w:val="Hyperlink"/>
            <w:rFonts w:eastAsia="MS Mincho"/>
            <w:noProof/>
          </w:rPr>
          <w:fldChar w:fldCharType="end"/>
        </w:r>
      </w:ins>
    </w:p>
    <w:p w14:paraId="602D7714" w14:textId="7DADE5FB" w:rsidR="003336DF" w:rsidRDefault="003336DF">
      <w:pPr>
        <w:pStyle w:val="Abbildungsverzeichnis"/>
        <w:tabs>
          <w:tab w:val="right" w:leader="dot" w:pos="9741"/>
        </w:tabs>
        <w:rPr>
          <w:ins w:id="383" w:author="Max Ungerer" w:date="2021-10-21T15:18:00Z"/>
          <w:rFonts w:asciiTheme="minorHAnsi" w:eastAsiaTheme="minorEastAsia" w:hAnsiTheme="minorHAnsi" w:cstheme="minorBidi"/>
          <w:noProof/>
          <w:szCs w:val="22"/>
          <w:lang w:val="de-DE"/>
        </w:rPr>
      </w:pPr>
      <w:ins w:id="38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32: Text values of element </w:t>
        </w:r>
        <w:r w:rsidRPr="00E5015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_Toc85722000 \h </w:instrText>
        </w:r>
      </w:ins>
      <w:r>
        <w:rPr>
          <w:noProof/>
          <w:webHidden/>
        </w:rPr>
      </w:r>
      <w:r>
        <w:rPr>
          <w:noProof/>
          <w:webHidden/>
        </w:rPr>
        <w:fldChar w:fldCharType="separate"/>
      </w:r>
      <w:ins w:id="385" w:author="Max Ungerer" w:date="2021-10-21T15:18:00Z">
        <w:r>
          <w:rPr>
            <w:noProof/>
            <w:webHidden/>
          </w:rPr>
          <w:t>32</w:t>
        </w:r>
        <w:r>
          <w:rPr>
            <w:noProof/>
            <w:webHidden/>
          </w:rPr>
          <w:fldChar w:fldCharType="end"/>
        </w:r>
        <w:r w:rsidRPr="00E5015A">
          <w:rPr>
            <w:rStyle w:val="Hyperlink"/>
            <w:rFonts w:eastAsia="MS Mincho"/>
            <w:noProof/>
          </w:rPr>
          <w:fldChar w:fldCharType="end"/>
        </w:r>
      </w:ins>
    </w:p>
    <w:p w14:paraId="4B3E1C92" w14:textId="36FDE8F3" w:rsidR="003336DF" w:rsidRDefault="003336DF">
      <w:pPr>
        <w:pStyle w:val="Abbildungsverzeichnis"/>
        <w:tabs>
          <w:tab w:val="right" w:leader="dot" w:pos="9741"/>
        </w:tabs>
        <w:rPr>
          <w:ins w:id="386" w:author="Max Ungerer" w:date="2021-10-21T15:18:00Z"/>
          <w:rFonts w:asciiTheme="minorHAnsi" w:eastAsiaTheme="minorEastAsia" w:hAnsiTheme="minorHAnsi" w:cstheme="minorBidi"/>
          <w:noProof/>
          <w:szCs w:val="22"/>
          <w:lang w:val="de-DE"/>
        </w:rPr>
      </w:pPr>
      <w:ins w:id="38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33: Attributes of elements </w:t>
        </w:r>
        <w:r w:rsidRPr="00E5015A">
          <w:rPr>
            <w:rStyle w:val="Hyperlink"/>
            <w:rFonts w:ascii="Courier New" w:eastAsia="MS Mincho" w:hAnsi="Courier New" w:cs="Courier New"/>
            <w:noProof/>
            <w:highlight w:val="white"/>
          </w:rPr>
          <w:t>&lt;normal_direction</w:t>
        </w:r>
        <w:r w:rsidRPr="00E5015A">
          <w:rPr>
            <w:rStyle w:val="Hyperlink"/>
            <w:rFonts w:ascii="Courier New" w:eastAsia="MS Mincho" w:hAnsi="Courier New" w:cs="Courier New"/>
            <w:noProof/>
          </w:rPr>
          <w:t>/&gt;</w:t>
        </w:r>
        <w:r w:rsidRPr="00E5015A">
          <w:rPr>
            <w:rStyle w:val="Hyperlink"/>
            <w:rFonts w:eastAsia="MS Mincho"/>
            <w:noProof/>
          </w:rPr>
          <w:t xml:space="preserve"> &amp; </w:t>
        </w:r>
        <w:r w:rsidRPr="00E5015A">
          <w:rPr>
            <w:rStyle w:val="Hyperlink"/>
            <w:rFonts w:ascii="Courier New" w:eastAsia="MS Mincho" w:hAnsi="Courier New" w:cs="Courier New"/>
            <w:noProof/>
            <w:highlight w:val="white"/>
          </w:rPr>
          <w:t>&lt;tangential_direction</w:t>
        </w:r>
        <w:r w:rsidRPr="00E5015A">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_Toc85722001 \h </w:instrText>
        </w:r>
      </w:ins>
      <w:r>
        <w:rPr>
          <w:noProof/>
          <w:webHidden/>
        </w:rPr>
      </w:r>
      <w:r>
        <w:rPr>
          <w:noProof/>
          <w:webHidden/>
        </w:rPr>
        <w:fldChar w:fldCharType="separate"/>
      </w:r>
      <w:ins w:id="388" w:author="Max Ungerer" w:date="2021-10-21T15:18:00Z">
        <w:r>
          <w:rPr>
            <w:noProof/>
            <w:webHidden/>
          </w:rPr>
          <w:t>33</w:t>
        </w:r>
        <w:r>
          <w:rPr>
            <w:noProof/>
            <w:webHidden/>
          </w:rPr>
          <w:fldChar w:fldCharType="end"/>
        </w:r>
        <w:r w:rsidRPr="00E5015A">
          <w:rPr>
            <w:rStyle w:val="Hyperlink"/>
            <w:rFonts w:eastAsia="MS Mincho"/>
            <w:noProof/>
          </w:rPr>
          <w:fldChar w:fldCharType="end"/>
        </w:r>
      </w:ins>
    </w:p>
    <w:p w14:paraId="28DAF2DE" w14:textId="4246C2C7" w:rsidR="003336DF" w:rsidRDefault="003336DF">
      <w:pPr>
        <w:pStyle w:val="Abbildungsverzeichnis"/>
        <w:tabs>
          <w:tab w:val="right" w:leader="dot" w:pos="9741"/>
        </w:tabs>
        <w:rPr>
          <w:ins w:id="389" w:author="Max Ungerer" w:date="2021-10-21T15:18:00Z"/>
          <w:rFonts w:asciiTheme="minorHAnsi" w:eastAsiaTheme="minorEastAsia" w:hAnsiTheme="minorHAnsi" w:cstheme="minorBidi"/>
          <w:noProof/>
          <w:szCs w:val="22"/>
          <w:lang w:val="de-DE"/>
        </w:rPr>
      </w:pPr>
      <w:ins w:id="390" w:author="Max Ungerer"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"_Toc85722002"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34: Nested elements of element </w:t>
        </w:r>
        <w:r w:rsidRPr="00E5015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_Toc85722002 \h </w:instrText>
        </w:r>
      </w:ins>
      <w:r>
        <w:rPr>
          <w:noProof/>
          <w:webHidden/>
        </w:rPr>
      </w:r>
      <w:r>
        <w:rPr>
          <w:noProof/>
          <w:webHidden/>
        </w:rPr>
        <w:fldChar w:fldCharType="separate"/>
      </w:r>
      <w:ins w:id="391" w:author="Max Ungerer" w:date="2021-10-21T15:18:00Z">
        <w:r>
          <w:rPr>
            <w:noProof/>
            <w:webHidden/>
          </w:rPr>
          <w:t>34</w:t>
        </w:r>
        <w:r>
          <w:rPr>
            <w:noProof/>
            <w:webHidden/>
          </w:rPr>
          <w:fldChar w:fldCharType="end"/>
        </w:r>
        <w:r w:rsidRPr="00E5015A">
          <w:rPr>
            <w:rStyle w:val="Hyperlink"/>
            <w:rFonts w:eastAsia="MS Mincho"/>
            <w:noProof/>
          </w:rPr>
          <w:fldChar w:fldCharType="end"/>
        </w:r>
      </w:ins>
    </w:p>
    <w:p w14:paraId="72A402B7" w14:textId="10BBEE19" w:rsidR="003336DF" w:rsidRDefault="003336DF">
      <w:pPr>
        <w:pStyle w:val="Abbildungsverzeichnis"/>
        <w:tabs>
          <w:tab w:val="right" w:leader="dot" w:pos="9741"/>
        </w:tabs>
        <w:rPr>
          <w:ins w:id="392" w:author="Max Ungerer" w:date="2021-10-21T15:18:00Z"/>
          <w:rFonts w:asciiTheme="minorHAnsi" w:eastAsiaTheme="minorEastAsia" w:hAnsiTheme="minorHAnsi" w:cstheme="minorBidi"/>
          <w:noProof/>
          <w:szCs w:val="22"/>
          <w:lang w:val="de-DE"/>
        </w:rPr>
      </w:pPr>
      <w:ins w:id="39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35: Nested elements of</w:t>
        </w:r>
        <w:r w:rsidRPr="00E5015A">
          <w:rPr>
            <w:rStyle w:val="Hyperlink"/>
            <w:rFonts w:ascii="Courier New" w:eastAsia="MS Mincho" w:hAnsi="Courier New" w:cs="Courier New"/>
            <w:bCs/>
            <w:noProof/>
          </w:rPr>
          <w:t xml:space="preserve"> &lt;connection_0d/&gt;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_Toc85722003 \h </w:instrText>
        </w:r>
      </w:ins>
      <w:r>
        <w:rPr>
          <w:noProof/>
          <w:webHidden/>
        </w:rPr>
      </w:r>
      <w:r>
        <w:rPr>
          <w:noProof/>
          <w:webHidden/>
        </w:rPr>
        <w:fldChar w:fldCharType="separate"/>
      </w:r>
      <w:ins w:id="394" w:author="Max Ungerer" w:date="2021-10-21T15:18:00Z">
        <w:r>
          <w:rPr>
            <w:noProof/>
            <w:webHidden/>
          </w:rPr>
          <w:t>34</w:t>
        </w:r>
        <w:r>
          <w:rPr>
            <w:noProof/>
            <w:webHidden/>
          </w:rPr>
          <w:fldChar w:fldCharType="end"/>
        </w:r>
        <w:r w:rsidRPr="00E5015A">
          <w:rPr>
            <w:rStyle w:val="Hyperlink"/>
            <w:rFonts w:eastAsia="MS Mincho"/>
            <w:noProof/>
          </w:rPr>
          <w:fldChar w:fldCharType="end"/>
        </w:r>
      </w:ins>
    </w:p>
    <w:p w14:paraId="19091F0B" w14:textId="2BDD9BD9" w:rsidR="003336DF" w:rsidRDefault="003336DF">
      <w:pPr>
        <w:pStyle w:val="Abbildungsverzeichnis"/>
        <w:tabs>
          <w:tab w:val="right" w:leader="dot" w:pos="9741"/>
        </w:tabs>
        <w:rPr>
          <w:ins w:id="395" w:author="Max Ungerer" w:date="2021-10-21T15:18:00Z"/>
          <w:rFonts w:asciiTheme="minorHAnsi" w:eastAsiaTheme="minorEastAsia" w:hAnsiTheme="minorHAnsi" w:cstheme="minorBidi"/>
          <w:noProof/>
          <w:szCs w:val="22"/>
          <w:lang w:val="de-DE"/>
        </w:rPr>
      </w:pPr>
      <w:ins w:id="39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36: Attributes of element</w:t>
        </w:r>
        <w:r w:rsidRPr="00E5015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_Toc85722004 \h </w:instrText>
        </w:r>
      </w:ins>
      <w:r>
        <w:rPr>
          <w:noProof/>
          <w:webHidden/>
        </w:rPr>
      </w:r>
      <w:r>
        <w:rPr>
          <w:noProof/>
          <w:webHidden/>
        </w:rPr>
        <w:fldChar w:fldCharType="separate"/>
      </w:r>
      <w:ins w:id="397" w:author="Max Ungerer" w:date="2021-10-21T15:18:00Z">
        <w:r>
          <w:rPr>
            <w:noProof/>
            <w:webHidden/>
          </w:rPr>
          <w:t>35</w:t>
        </w:r>
        <w:r>
          <w:rPr>
            <w:noProof/>
            <w:webHidden/>
          </w:rPr>
          <w:fldChar w:fldCharType="end"/>
        </w:r>
        <w:r w:rsidRPr="00E5015A">
          <w:rPr>
            <w:rStyle w:val="Hyperlink"/>
            <w:rFonts w:eastAsia="MS Mincho"/>
            <w:noProof/>
          </w:rPr>
          <w:fldChar w:fldCharType="end"/>
        </w:r>
      </w:ins>
    </w:p>
    <w:p w14:paraId="0DF8A684" w14:textId="1CD68FA5" w:rsidR="003336DF" w:rsidRDefault="003336DF">
      <w:pPr>
        <w:pStyle w:val="Abbildungsverzeichnis"/>
        <w:tabs>
          <w:tab w:val="right" w:leader="dot" w:pos="9741"/>
        </w:tabs>
        <w:rPr>
          <w:ins w:id="398" w:author="Max Ungerer" w:date="2021-10-21T15:18:00Z"/>
          <w:rFonts w:asciiTheme="minorHAnsi" w:eastAsiaTheme="minorEastAsia" w:hAnsiTheme="minorHAnsi" w:cstheme="minorBidi"/>
          <w:noProof/>
          <w:szCs w:val="22"/>
          <w:lang w:val="de-DE"/>
        </w:rPr>
      </w:pPr>
      <w:ins w:id="39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highlight w:val="yellow"/>
          </w:rPr>
          <w:t xml:space="preserve">Table 37: Nested elements of element </w:t>
        </w:r>
        <w:r w:rsidRPr="00E5015A">
          <w:rPr>
            <w:rStyle w:val="Hyperlink"/>
            <w:rFonts w:ascii="Courier New" w:eastAsia="MS Mincho" w:hAnsi="Courier New" w:cs="Courier New"/>
            <w:bCs/>
            <w:noProof/>
            <w:highlight w:val="yellow"/>
          </w:rPr>
          <w:t>&lt;spotweld/&gt;</w:t>
        </w:r>
        <w:r>
          <w:rPr>
            <w:noProof/>
            <w:webHidden/>
          </w:rPr>
          <w:tab/>
        </w:r>
        <w:r>
          <w:rPr>
            <w:noProof/>
            <w:webHidden/>
          </w:rPr>
          <w:fldChar w:fldCharType="begin"/>
        </w:r>
        <w:r>
          <w:rPr>
            <w:noProof/>
            <w:webHidden/>
          </w:rPr>
          <w:instrText xml:space="preserve"> PAGEREF _Toc85722005 \h </w:instrText>
        </w:r>
      </w:ins>
      <w:r>
        <w:rPr>
          <w:noProof/>
          <w:webHidden/>
        </w:rPr>
      </w:r>
      <w:r>
        <w:rPr>
          <w:noProof/>
          <w:webHidden/>
        </w:rPr>
        <w:fldChar w:fldCharType="separate"/>
      </w:r>
      <w:ins w:id="400" w:author="Max Ungerer" w:date="2021-10-21T15:18:00Z">
        <w:r>
          <w:rPr>
            <w:noProof/>
            <w:webHidden/>
          </w:rPr>
          <w:t>35</w:t>
        </w:r>
        <w:r>
          <w:rPr>
            <w:noProof/>
            <w:webHidden/>
          </w:rPr>
          <w:fldChar w:fldCharType="end"/>
        </w:r>
        <w:r w:rsidRPr="00E5015A">
          <w:rPr>
            <w:rStyle w:val="Hyperlink"/>
            <w:rFonts w:eastAsia="MS Mincho"/>
            <w:noProof/>
          </w:rPr>
          <w:fldChar w:fldCharType="end"/>
        </w:r>
      </w:ins>
    </w:p>
    <w:p w14:paraId="1718CE4D" w14:textId="1023BA44" w:rsidR="003336DF" w:rsidRDefault="003336DF">
      <w:pPr>
        <w:pStyle w:val="Abbildungsverzeichnis"/>
        <w:tabs>
          <w:tab w:val="right" w:leader="dot" w:pos="9741"/>
        </w:tabs>
        <w:rPr>
          <w:ins w:id="401" w:author="Max Ungerer" w:date="2021-10-21T15:18:00Z"/>
          <w:rFonts w:asciiTheme="minorHAnsi" w:eastAsiaTheme="minorEastAsia" w:hAnsiTheme="minorHAnsi" w:cstheme="minorBidi"/>
          <w:noProof/>
          <w:szCs w:val="22"/>
          <w:lang w:val="de-DE"/>
        </w:rPr>
      </w:pPr>
      <w:ins w:id="40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38: Nested elements of</w:t>
        </w:r>
        <w:r w:rsidRPr="00E5015A">
          <w:rPr>
            <w:rStyle w:val="Hyperlink"/>
            <w:rFonts w:ascii="Courier New" w:eastAsia="MS Mincho" w:hAnsi="Courier New" w:cs="Courier New"/>
            <w:bCs/>
            <w:noProof/>
          </w:rPr>
          <w:t xml:space="preserve"> &lt;connection_0d/&gt;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_Toc85722006 \h </w:instrText>
        </w:r>
      </w:ins>
      <w:r>
        <w:rPr>
          <w:noProof/>
          <w:webHidden/>
        </w:rPr>
      </w:r>
      <w:r>
        <w:rPr>
          <w:noProof/>
          <w:webHidden/>
        </w:rPr>
        <w:fldChar w:fldCharType="separate"/>
      </w:r>
      <w:ins w:id="403" w:author="Max Ungerer" w:date="2021-10-21T15:18:00Z">
        <w:r>
          <w:rPr>
            <w:noProof/>
            <w:webHidden/>
          </w:rPr>
          <w:t>36</w:t>
        </w:r>
        <w:r>
          <w:rPr>
            <w:noProof/>
            <w:webHidden/>
          </w:rPr>
          <w:fldChar w:fldCharType="end"/>
        </w:r>
        <w:r w:rsidRPr="00E5015A">
          <w:rPr>
            <w:rStyle w:val="Hyperlink"/>
            <w:rFonts w:eastAsia="MS Mincho"/>
            <w:noProof/>
          </w:rPr>
          <w:fldChar w:fldCharType="end"/>
        </w:r>
      </w:ins>
    </w:p>
    <w:p w14:paraId="2DAF2A3A" w14:textId="76DBE60E" w:rsidR="003336DF" w:rsidRDefault="003336DF">
      <w:pPr>
        <w:pStyle w:val="Abbildungsverzeichnis"/>
        <w:tabs>
          <w:tab w:val="right" w:leader="dot" w:pos="9741"/>
        </w:tabs>
        <w:rPr>
          <w:ins w:id="404" w:author="Max Ungerer" w:date="2021-10-21T15:18:00Z"/>
          <w:rFonts w:asciiTheme="minorHAnsi" w:eastAsiaTheme="minorEastAsia" w:hAnsiTheme="minorHAnsi" w:cstheme="minorBidi"/>
          <w:noProof/>
          <w:szCs w:val="22"/>
          <w:lang w:val="de-DE"/>
        </w:rPr>
      </w:pPr>
      <w:ins w:id="40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39: Attributes of element </w:t>
        </w:r>
        <w:r w:rsidRPr="00E5015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_Toc85722007 \h </w:instrText>
        </w:r>
      </w:ins>
      <w:r>
        <w:rPr>
          <w:noProof/>
          <w:webHidden/>
        </w:rPr>
      </w:r>
      <w:r>
        <w:rPr>
          <w:noProof/>
          <w:webHidden/>
        </w:rPr>
        <w:fldChar w:fldCharType="separate"/>
      </w:r>
      <w:ins w:id="406" w:author="Max Ungerer" w:date="2021-10-21T15:18:00Z">
        <w:r>
          <w:rPr>
            <w:noProof/>
            <w:webHidden/>
          </w:rPr>
          <w:t>37</w:t>
        </w:r>
        <w:r>
          <w:rPr>
            <w:noProof/>
            <w:webHidden/>
          </w:rPr>
          <w:fldChar w:fldCharType="end"/>
        </w:r>
        <w:r w:rsidRPr="00E5015A">
          <w:rPr>
            <w:rStyle w:val="Hyperlink"/>
            <w:rFonts w:eastAsia="MS Mincho"/>
            <w:noProof/>
          </w:rPr>
          <w:fldChar w:fldCharType="end"/>
        </w:r>
      </w:ins>
    </w:p>
    <w:p w14:paraId="33F3CD23" w14:textId="61F72569" w:rsidR="003336DF" w:rsidRDefault="003336DF">
      <w:pPr>
        <w:pStyle w:val="Abbildungsverzeichnis"/>
        <w:tabs>
          <w:tab w:val="right" w:leader="dot" w:pos="9741"/>
        </w:tabs>
        <w:rPr>
          <w:ins w:id="407" w:author="Max Ungerer" w:date="2021-10-21T15:18:00Z"/>
          <w:rFonts w:asciiTheme="minorHAnsi" w:eastAsiaTheme="minorEastAsia" w:hAnsiTheme="minorHAnsi" w:cstheme="minorBidi"/>
          <w:noProof/>
          <w:szCs w:val="22"/>
          <w:lang w:val="de-DE"/>
        </w:rPr>
      </w:pPr>
      <w:ins w:id="40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40: Nested elements of element </w:t>
        </w:r>
        <w:r w:rsidRPr="00E5015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_Toc85722008 \h </w:instrText>
        </w:r>
      </w:ins>
      <w:r>
        <w:rPr>
          <w:noProof/>
          <w:webHidden/>
        </w:rPr>
      </w:r>
      <w:r>
        <w:rPr>
          <w:noProof/>
          <w:webHidden/>
        </w:rPr>
        <w:fldChar w:fldCharType="separate"/>
      </w:r>
      <w:ins w:id="409" w:author="Max Ungerer" w:date="2021-10-21T15:18:00Z">
        <w:r>
          <w:rPr>
            <w:noProof/>
            <w:webHidden/>
          </w:rPr>
          <w:t>37</w:t>
        </w:r>
        <w:r>
          <w:rPr>
            <w:noProof/>
            <w:webHidden/>
          </w:rPr>
          <w:fldChar w:fldCharType="end"/>
        </w:r>
        <w:r w:rsidRPr="00E5015A">
          <w:rPr>
            <w:rStyle w:val="Hyperlink"/>
            <w:rFonts w:eastAsia="MS Mincho"/>
            <w:noProof/>
          </w:rPr>
          <w:fldChar w:fldCharType="end"/>
        </w:r>
      </w:ins>
    </w:p>
    <w:p w14:paraId="2B1177EE" w14:textId="02613ACE" w:rsidR="003336DF" w:rsidRDefault="003336DF">
      <w:pPr>
        <w:pStyle w:val="Abbildungsverzeichnis"/>
        <w:tabs>
          <w:tab w:val="right" w:leader="dot" w:pos="9741"/>
        </w:tabs>
        <w:rPr>
          <w:ins w:id="410" w:author="Max Ungerer" w:date="2021-10-21T15:18:00Z"/>
          <w:rFonts w:asciiTheme="minorHAnsi" w:eastAsiaTheme="minorEastAsia" w:hAnsiTheme="minorHAnsi" w:cstheme="minorBidi"/>
          <w:noProof/>
          <w:szCs w:val="22"/>
          <w:lang w:val="de-DE"/>
        </w:rPr>
      </w:pPr>
      <w:ins w:id="41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41: Nested elements of </w:t>
        </w:r>
        <w:r w:rsidRPr="00E5015A">
          <w:rPr>
            <w:rStyle w:val="Hyperlink"/>
            <w:rFonts w:ascii="Courier New" w:eastAsia="MS Mincho" w:hAnsi="Courier New" w:cs="Courier New"/>
            <w:bCs/>
            <w:noProof/>
          </w:rPr>
          <w:t>&lt;connection_0d/&gt;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_Toc85722009 \h </w:instrText>
        </w:r>
      </w:ins>
      <w:r>
        <w:rPr>
          <w:noProof/>
          <w:webHidden/>
        </w:rPr>
      </w:r>
      <w:r>
        <w:rPr>
          <w:noProof/>
          <w:webHidden/>
        </w:rPr>
        <w:fldChar w:fldCharType="separate"/>
      </w:r>
      <w:ins w:id="412" w:author="Max Ungerer" w:date="2021-10-21T15:18:00Z">
        <w:r>
          <w:rPr>
            <w:noProof/>
            <w:webHidden/>
          </w:rPr>
          <w:t>38</w:t>
        </w:r>
        <w:r>
          <w:rPr>
            <w:noProof/>
            <w:webHidden/>
          </w:rPr>
          <w:fldChar w:fldCharType="end"/>
        </w:r>
        <w:r w:rsidRPr="00E5015A">
          <w:rPr>
            <w:rStyle w:val="Hyperlink"/>
            <w:rFonts w:eastAsia="MS Mincho"/>
            <w:noProof/>
          </w:rPr>
          <w:fldChar w:fldCharType="end"/>
        </w:r>
      </w:ins>
    </w:p>
    <w:p w14:paraId="5832B27C" w14:textId="056C9B79" w:rsidR="003336DF" w:rsidRDefault="003336DF">
      <w:pPr>
        <w:pStyle w:val="Abbildungsverzeichnis"/>
        <w:tabs>
          <w:tab w:val="right" w:leader="dot" w:pos="9741"/>
        </w:tabs>
        <w:rPr>
          <w:ins w:id="413" w:author="Max Ungerer" w:date="2021-10-21T15:18:00Z"/>
          <w:rFonts w:asciiTheme="minorHAnsi" w:eastAsiaTheme="minorEastAsia" w:hAnsiTheme="minorHAnsi" w:cstheme="minorBidi"/>
          <w:noProof/>
          <w:szCs w:val="22"/>
          <w:lang w:val="de-DE"/>
        </w:rPr>
      </w:pPr>
      <w:ins w:id="41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42: Attributes of element </w:t>
        </w:r>
        <w:r w:rsidRPr="00E5015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_Toc85722010 \h </w:instrText>
        </w:r>
      </w:ins>
      <w:r>
        <w:rPr>
          <w:noProof/>
          <w:webHidden/>
        </w:rPr>
      </w:r>
      <w:r>
        <w:rPr>
          <w:noProof/>
          <w:webHidden/>
        </w:rPr>
        <w:fldChar w:fldCharType="separate"/>
      </w:r>
      <w:ins w:id="415" w:author="Max Ungerer" w:date="2021-10-21T15:18:00Z">
        <w:r>
          <w:rPr>
            <w:noProof/>
            <w:webHidden/>
          </w:rPr>
          <w:t>39</w:t>
        </w:r>
        <w:r>
          <w:rPr>
            <w:noProof/>
            <w:webHidden/>
          </w:rPr>
          <w:fldChar w:fldCharType="end"/>
        </w:r>
        <w:r w:rsidRPr="00E5015A">
          <w:rPr>
            <w:rStyle w:val="Hyperlink"/>
            <w:rFonts w:eastAsia="MS Mincho"/>
            <w:noProof/>
          </w:rPr>
          <w:fldChar w:fldCharType="end"/>
        </w:r>
      </w:ins>
    </w:p>
    <w:p w14:paraId="2BF634C3" w14:textId="34D3778A" w:rsidR="003336DF" w:rsidRDefault="003336DF">
      <w:pPr>
        <w:pStyle w:val="Abbildungsverzeichnis"/>
        <w:tabs>
          <w:tab w:val="right" w:leader="dot" w:pos="9741"/>
        </w:tabs>
        <w:rPr>
          <w:ins w:id="416" w:author="Max Ungerer" w:date="2021-10-21T15:18:00Z"/>
          <w:rFonts w:asciiTheme="minorHAnsi" w:eastAsiaTheme="minorEastAsia" w:hAnsiTheme="minorHAnsi" w:cstheme="minorBidi"/>
          <w:noProof/>
          <w:szCs w:val="22"/>
          <w:lang w:val="de-DE"/>
        </w:rPr>
      </w:pPr>
      <w:ins w:id="41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43: Nested elements of element </w:t>
        </w:r>
        <w:r w:rsidRPr="00E5015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_Toc85722011 \h </w:instrText>
        </w:r>
      </w:ins>
      <w:r>
        <w:rPr>
          <w:noProof/>
          <w:webHidden/>
        </w:rPr>
      </w:r>
      <w:r>
        <w:rPr>
          <w:noProof/>
          <w:webHidden/>
        </w:rPr>
        <w:fldChar w:fldCharType="separate"/>
      </w:r>
      <w:ins w:id="418" w:author="Max Ungerer" w:date="2021-10-21T15:18:00Z">
        <w:r>
          <w:rPr>
            <w:noProof/>
            <w:webHidden/>
          </w:rPr>
          <w:t>40</w:t>
        </w:r>
        <w:r>
          <w:rPr>
            <w:noProof/>
            <w:webHidden/>
          </w:rPr>
          <w:fldChar w:fldCharType="end"/>
        </w:r>
        <w:r w:rsidRPr="00E5015A">
          <w:rPr>
            <w:rStyle w:val="Hyperlink"/>
            <w:rFonts w:eastAsia="MS Mincho"/>
            <w:noProof/>
          </w:rPr>
          <w:fldChar w:fldCharType="end"/>
        </w:r>
      </w:ins>
    </w:p>
    <w:p w14:paraId="1F52DE08" w14:textId="61C89AAE" w:rsidR="003336DF" w:rsidRDefault="003336DF">
      <w:pPr>
        <w:pStyle w:val="Abbildungsverzeichnis"/>
        <w:tabs>
          <w:tab w:val="right" w:leader="dot" w:pos="9741"/>
        </w:tabs>
        <w:rPr>
          <w:ins w:id="419" w:author="Max Ungerer" w:date="2021-10-21T15:18:00Z"/>
          <w:rFonts w:asciiTheme="minorHAnsi" w:eastAsiaTheme="minorEastAsia" w:hAnsiTheme="minorHAnsi" w:cstheme="minorBidi"/>
          <w:noProof/>
          <w:szCs w:val="22"/>
          <w:lang w:val="de-DE"/>
        </w:rPr>
      </w:pPr>
      <w:ins w:id="42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44: Attributes of element </w:t>
        </w:r>
        <w:r w:rsidRPr="00E5015A">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_Toc85722012 \h </w:instrText>
        </w:r>
      </w:ins>
      <w:r>
        <w:rPr>
          <w:noProof/>
          <w:webHidden/>
        </w:rPr>
      </w:r>
      <w:r>
        <w:rPr>
          <w:noProof/>
          <w:webHidden/>
        </w:rPr>
        <w:fldChar w:fldCharType="separate"/>
      </w:r>
      <w:ins w:id="421" w:author="Max Ungerer" w:date="2021-10-21T15:18:00Z">
        <w:r>
          <w:rPr>
            <w:noProof/>
            <w:webHidden/>
          </w:rPr>
          <w:t>41</w:t>
        </w:r>
        <w:r>
          <w:rPr>
            <w:noProof/>
            <w:webHidden/>
          </w:rPr>
          <w:fldChar w:fldCharType="end"/>
        </w:r>
        <w:r w:rsidRPr="00E5015A">
          <w:rPr>
            <w:rStyle w:val="Hyperlink"/>
            <w:rFonts w:eastAsia="MS Mincho"/>
            <w:noProof/>
          </w:rPr>
          <w:fldChar w:fldCharType="end"/>
        </w:r>
      </w:ins>
    </w:p>
    <w:p w14:paraId="491C8D6E" w14:textId="363BF64D" w:rsidR="003336DF" w:rsidRDefault="003336DF">
      <w:pPr>
        <w:pStyle w:val="Abbildungsverzeichnis"/>
        <w:tabs>
          <w:tab w:val="right" w:leader="dot" w:pos="9741"/>
        </w:tabs>
        <w:rPr>
          <w:ins w:id="422" w:author="Max Ungerer" w:date="2021-10-21T15:18:00Z"/>
          <w:rFonts w:asciiTheme="minorHAnsi" w:eastAsiaTheme="minorEastAsia" w:hAnsiTheme="minorHAnsi" w:cstheme="minorBidi"/>
          <w:noProof/>
          <w:szCs w:val="22"/>
          <w:lang w:val="de-DE"/>
        </w:rPr>
      </w:pPr>
      <w:ins w:id="42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45: Attributes of element </w:t>
        </w:r>
        <w:r w:rsidRPr="00E5015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_Toc85722013 \h </w:instrText>
        </w:r>
      </w:ins>
      <w:r>
        <w:rPr>
          <w:noProof/>
          <w:webHidden/>
        </w:rPr>
      </w:r>
      <w:r>
        <w:rPr>
          <w:noProof/>
          <w:webHidden/>
        </w:rPr>
        <w:fldChar w:fldCharType="separate"/>
      </w:r>
      <w:ins w:id="424" w:author="Max Ungerer" w:date="2021-10-21T15:18:00Z">
        <w:r>
          <w:rPr>
            <w:noProof/>
            <w:webHidden/>
          </w:rPr>
          <w:t>44</w:t>
        </w:r>
        <w:r>
          <w:rPr>
            <w:noProof/>
            <w:webHidden/>
          </w:rPr>
          <w:fldChar w:fldCharType="end"/>
        </w:r>
        <w:r w:rsidRPr="00E5015A">
          <w:rPr>
            <w:rStyle w:val="Hyperlink"/>
            <w:rFonts w:eastAsia="MS Mincho"/>
            <w:noProof/>
          </w:rPr>
          <w:fldChar w:fldCharType="end"/>
        </w:r>
      </w:ins>
    </w:p>
    <w:p w14:paraId="676A9B76" w14:textId="5E927A99" w:rsidR="003336DF" w:rsidRDefault="003336DF">
      <w:pPr>
        <w:pStyle w:val="Abbildungsverzeichnis"/>
        <w:tabs>
          <w:tab w:val="right" w:leader="dot" w:pos="9741"/>
        </w:tabs>
        <w:rPr>
          <w:ins w:id="425" w:author="Max Ungerer" w:date="2021-10-21T15:18:00Z"/>
          <w:rFonts w:asciiTheme="minorHAnsi" w:eastAsiaTheme="minorEastAsia" w:hAnsiTheme="minorHAnsi" w:cstheme="minorBidi"/>
          <w:noProof/>
          <w:szCs w:val="22"/>
          <w:lang w:val="de-DE"/>
        </w:rPr>
      </w:pPr>
      <w:ins w:id="42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46: Pictures of all Solid Rivets</w:t>
        </w:r>
        <w:r>
          <w:rPr>
            <w:noProof/>
            <w:webHidden/>
          </w:rPr>
          <w:tab/>
        </w:r>
        <w:r>
          <w:rPr>
            <w:noProof/>
            <w:webHidden/>
          </w:rPr>
          <w:fldChar w:fldCharType="begin"/>
        </w:r>
        <w:r>
          <w:rPr>
            <w:noProof/>
            <w:webHidden/>
          </w:rPr>
          <w:instrText xml:space="preserve"> PAGEREF _Toc85722014 \h </w:instrText>
        </w:r>
      </w:ins>
      <w:r>
        <w:rPr>
          <w:noProof/>
          <w:webHidden/>
        </w:rPr>
      </w:r>
      <w:r>
        <w:rPr>
          <w:noProof/>
          <w:webHidden/>
        </w:rPr>
        <w:fldChar w:fldCharType="separate"/>
      </w:r>
      <w:ins w:id="427" w:author="Max Ungerer" w:date="2021-10-21T15:18:00Z">
        <w:r>
          <w:rPr>
            <w:noProof/>
            <w:webHidden/>
          </w:rPr>
          <w:t>45</w:t>
        </w:r>
        <w:r>
          <w:rPr>
            <w:noProof/>
            <w:webHidden/>
          </w:rPr>
          <w:fldChar w:fldCharType="end"/>
        </w:r>
        <w:r w:rsidRPr="00E5015A">
          <w:rPr>
            <w:rStyle w:val="Hyperlink"/>
            <w:rFonts w:eastAsia="MS Mincho"/>
            <w:noProof/>
          </w:rPr>
          <w:fldChar w:fldCharType="end"/>
        </w:r>
      </w:ins>
    </w:p>
    <w:p w14:paraId="7FDAEA49" w14:textId="2170EA50" w:rsidR="003336DF" w:rsidRDefault="003336DF">
      <w:pPr>
        <w:pStyle w:val="Abbildungsverzeichnis"/>
        <w:tabs>
          <w:tab w:val="right" w:leader="dot" w:pos="9741"/>
        </w:tabs>
        <w:rPr>
          <w:ins w:id="428" w:author="Max Ungerer" w:date="2021-10-21T15:18:00Z"/>
          <w:rFonts w:asciiTheme="minorHAnsi" w:eastAsiaTheme="minorEastAsia" w:hAnsiTheme="minorHAnsi" w:cstheme="minorBidi"/>
          <w:noProof/>
          <w:szCs w:val="22"/>
          <w:lang w:val="de-DE"/>
        </w:rPr>
      </w:pPr>
      <w:ins w:id="42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47: Attributes of element </w:t>
        </w:r>
        <w:r w:rsidRPr="00E5015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_Toc85722015 \h </w:instrText>
        </w:r>
      </w:ins>
      <w:r>
        <w:rPr>
          <w:noProof/>
          <w:webHidden/>
        </w:rPr>
      </w:r>
      <w:r>
        <w:rPr>
          <w:noProof/>
          <w:webHidden/>
        </w:rPr>
        <w:fldChar w:fldCharType="separate"/>
      </w:r>
      <w:ins w:id="430" w:author="Max Ungerer" w:date="2021-10-21T15:18:00Z">
        <w:r>
          <w:rPr>
            <w:noProof/>
            <w:webHidden/>
          </w:rPr>
          <w:t>46</w:t>
        </w:r>
        <w:r>
          <w:rPr>
            <w:noProof/>
            <w:webHidden/>
          </w:rPr>
          <w:fldChar w:fldCharType="end"/>
        </w:r>
        <w:r w:rsidRPr="00E5015A">
          <w:rPr>
            <w:rStyle w:val="Hyperlink"/>
            <w:rFonts w:eastAsia="MS Mincho"/>
            <w:noProof/>
          </w:rPr>
          <w:fldChar w:fldCharType="end"/>
        </w:r>
      </w:ins>
    </w:p>
    <w:p w14:paraId="0C5AEC5B" w14:textId="2F51D592" w:rsidR="003336DF" w:rsidRDefault="003336DF">
      <w:pPr>
        <w:pStyle w:val="Abbildungsverzeichnis"/>
        <w:tabs>
          <w:tab w:val="right" w:leader="dot" w:pos="9741"/>
        </w:tabs>
        <w:rPr>
          <w:ins w:id="431" w:author="Max Ungerer" w:date="2021-10-21T15:18:00Z"/>
          <w:rFonts w:asciiTheme="minorHAnsi" w:eastAsiaTheme="minorEastAsia" w:hAnsiTheme="minorHAnsi" w:cstheme="minorBidi"/>
          <w:noProof/>
          <w:szCs w:val="22"/>
          <w:lang w:val="de-DE"/>
        </w:rPr>
      </w:pPr>
      <w:ins w:id="43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48: Attributes of element </w:t>
        </w:r>
        <w:r w:rsidRPr="00E5015A">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_Toc85722016 \h </w:instrText>
        </w:r>
      </w:ins>
      <w:r>
        <w:rPr>
          <w:noProof/>
          <w:webHidden/>
        </w:rPr>
      </w:r>
      <w:r>
        <w:rPr>
          <w:noProof/>
          <w:webHidden/>
        </w:rPr>
        <w:fldChar w:fldCharType="separate"/>
      </w:r>
      <w:ins w:id="433" w:author="Max Ungerer" w:date="2021-10-21T15:18:00Z">
        <w:r>
          <w:rPr>
            <w:noProof/>
            <w:webHidden/>
          </w:rPr>
          <w:t>48</w:t>
        </w:r>
        <w:r>
          <w:rPr>
            <w:noProof/>
            <w:webHidden/>
          </w:rPr>
          <w:fldChar w:fldCharType="end"/>
        </w:r>
        <w:r w:rsidRPr="00E5015A">
          <w:rPr>
            <w:rStyle w:val="Hyperlink"/>
            <w:rFonts w:eastAsia="MS Mincho"/>
            <w:noProof/>
          </w:rPr>
          <w:fldChar w:fldCharType="end"/>
        </w:r>
      </w:ins>
    </w:p>
    <w:p w14:paraId="172A2006" w14:textId="1E0C9FD5" w:rsidR="003336DF" w:rsidRDefault="003336DF">
      <w:pPr>
        <w:pStyle w:val="Abbildungsverzeichnis"/>
        <w:tabs>
          <w:tab w:val="right" w:leader="dot" w:pos="9741"/>
        </w:tabs>
        <w:rPr>
          <w:ins w:id="434" w:author="Max Ungerer" w:date="2021-10-21T15:18:00Z"/>
          <w:rFonts w:asciiTheme="minorHAnsi" w:eastAsiaTheme="minorEastAsia" w:hAnsiTheme="minorHAnsi" w:cstheme="minorBidi"/>
          <w:noProof/>
          <w:szCs w:val="22"/>
          <w:lang w:val="de-DE"/>
        </w:rPr>
      </w:pPr>
      <w:ins w:id="43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49: Attributes of element </w:t>
        </w:r>
        <w:r w:rsidRPr="00E5015A">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_Toc85722017 \h </w:instrText>
        </w:r>
      </w:ins>
      <w:r>
        <w:rPr>
          <w:noProof/>
          <w:webHidden/>
        </w:rPr>
      </w:r>
      <w:r>
        <w:rPr>
          <w:noProof/>
          <w:webHidden/>
        </w:rPr>
        <w:fldChar w:fldCharType="separate"/>
      </w:r>
      <w:ins w:id="436" w:author="Max Ungerer" w:date="2021-10-21T15:18:00Z">
        <w:r>
          <w:rPr>
            <w:noProof/>
            <w:webHidden/>
          </w:rPr>
          <w:t>49</w:t>
        </w:r>
        <w:r>
          <w:rPr>
            <w:noProof/>
            <w:webHidden/>
          </w:rPr>
          <w:fldChar w:fldCharType="end"/>
        </w:r>
        <w:r w:rsidRPr="00E5015A">
          <w:rPr>
            <w:rStyle w:val="Hyperlink"/>
            <w:rFonts w:eastAsia="MS Mincho"/>
            <w:noProof/>
          </w:rPr>
          <w:fldChar w:fldCharType="end"/>
        </w:r>
      </w:ins>
    </w:p>
    <w:p w14:paraId="461B4C2A" w14:textId="7CC6E9DD" w:rsidR="003336DF" w:rsidRDefault="003336DF">
      <w:pPr>
        <w:pStyle w:val="Abbildungsverzeichnis"/>
        <w:tabs>
          <w:tab w:val="right" w:leader="dot" w:pos="9741"/>
        </w:tabs>
        <w:rPr>
          <w:ins w:id="437" w:author="Max Ungerer" w:date="2021-10-21T15:18:00Z"/>
          <w:rFonts w:asciiTheme="minorHAnsi" w:eastAsiaTheme="minorEastAsia" w:hAnsiTheme="minorHAnsi" w:cstheme="minorBidi"/>
          <w:noProof/>
          <w:szCs w:val="22"/>
          <w:lang w:val="de-DE"/>
        </w:rPr>
      </w:pPr>
      <w:ins w:id="43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50: Nested elements of </w:t>
        </w:r>
        <w:r w:rsidRPr="00E5015A">
          <w:rPr>
            <w:rStyle w:val="Hyperlink"/>
            <w:rFonts w:ascii="Courier New" w:eastAsia="MS Mincho" w:hAnsi="Courier New" w:cs="Courier New"/>
            <w:b/>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_Toc85722018 \h </w:instrText>
        </w:r>
      </w:ins>
      <w:r>
        <w:rPr>
          <w:noProof/>
          <w:webHidden/>
        </w:rPr>
      </w:r>
      <w:r>
        <w:rPr>
          <w:noProof/>
          <w:webHidden/>
        </w:rPr>
        <w:fldChar w:fldCharType="separate"/>
      </w:r>
      <w:ins w:id="439" w:author="Max Ungerer" w:date="2021-10-21T15:18:00Z">
        <w:r>
          <w:rPr>
            <w:noProof/>
            <w:webHidden/>
          </w:rPr>
          <w:t>55</w:t>
        </w:r>
        <w:r>
          <w:rPr>
            <w:noProof/>
            <w:webHidden/>
          </w:rPr>
          <w:fldChar w:fldCharType="end"/>
        </w:r>
        <w:r w:rsidRPr="00E5015A">
          <w:rPr>
            <w:rStyle w:val="Hyperlink"/>
            <w:rFonts w:eastAsia="MS Mincho"/>
            <w:noProof/>
          </w:rPr>
          <w:fldChar w:fldCharType="end"/>
        </w:r>
      </w:ins>
    </w:p>
    <w:p w14:paraId="2045B3C3" w14:textId="0F5F27E6" w:rsidR="003336DF" w:rsidRDefault="003336DF">
      <w:pPr>
        <w:pStyle w:val="Abbildungsverzeichnis"/>
        <w:tabs>
          <w:tab w:val="right" w:leader="dot" w:pos="9741"/>
        </w:tabs>
        <w:rPr>
          <w:ins w:id="440" w:author="Max Ungerer" w:date="2021-10-21T15:18:00Z"/>
          <w:rFonts w:asciiTheme="minorHAnsi" w:eastAsiaTheme="minorEastAsia" w:hAnsiTheme="minorHAnsi" w:cstheme="minorBidi"/>
          <w:noProof/>
          <w:szCs w:val="22"/>
          <w:lang w:val="de-DE"/>
        </w:rPr>
      </w:pPr>
      <w:ins w:id="44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51: Attributes of element </w:t>
        </w:r>
        <w:r w:rsidRPr="00E5015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_Toc85722019 \h </w:instrText>
        </w:r>
      </w:ins>
      <w:r>
        <w:rPr>
          <w:noProof/>
          <w:webHidden/>
        </w:rPr>
      </w:r>
      <w:r>
        <w:rPr>
          <w:noProof/>
          <w:webHidden/>
        </w:rPr>
        <w:fldChar w:fldCharType="separate"/>
      </w:r>
      <w:ins w:id="442" w:author="Max Ungerer" w:date="2021-10-21T15:18:00Z">
        <w:r>
          <w:rPr>
            <w:noProof/>
            <w:webHidden/>
          </w:rPr>
          <w:t>56</w:t>
        </w:r>
        <w:r>
          <w:rPr>
            <w:noProof/>
            <w:webHidden/>
          </w:rPr>
          <w:fldChar w:fldCharType="end"/>
        </w:r>
        <w:r w:rsidRPr="00E5015A">
          <w:rPr>
            <w:rStyle w:val="Hyperlink"/>
            <w:rFonts w:eastAsia="MS Mincho"/>
            <w:noProof/>
          </w:rPr>
          <w:fldChar w:fldCharType="end"/>
        </w:r>
      </w:ins>
    </w:p>
    <w:p w14:paraId="2D0E04C6" w14:textId="5B2D6A7B" w:rsidR="003336DF" w:rsidRDefault="003336DF">
      <w:pPr>
        <w:pStyle w:val="Abbildungsverzeichnis"/>
        <w:tabs>
          <w:tab w:val="right" w:leader="dot" w:pos="9741"/>
        </w:tabs>
        <w:rPr>
          <w:ins w:id="443" w:author="Max Ungerer" w:date="2021-10-21T15:18:00Z"/>
          <w:rFonts w:asciiTheme="minorHAnsi" w:eastAsiaTheme="minorEastAsia" w:hAnsiTheme="minorHAnsi" w:cstheme="minorBidi"/>
          <w:noProof/>
          <w:szCs w:val="22"/>
          <w:lang w:val="de-DE"/>
        </w:rPr>
      </w:pPr>
      <w:ins w:id="44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52: Nested elements of element </w:t>
        </w:r>
        <w:r w:rsidRPr="00E5015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_Toc85722020 \h </w:instrText>
        </w:r>
      </w:ins>
      <w:r>
        <w:rPr>
          <w:noProof/>
          <w:webHidden/>
        </w:rPr>
      </w:r>
      <w:r>
        <w:rPr>
          <w:noProof/>
          <w:webHidden/>
        </w:rPr>
        <w:fldChar w:fldCharType="separate"/>
      </w:r>
      <w:ins w:id="445" w:author="Max Ungerer" w:date="2021-10-21T15:18:00Z">
        <w:r>
          <w:rPr>
            <w:noProof/>
            <w:webHidden/>
          </w:rPr>
          <w:t>57</w:t>
        </w:r>
        <w:r>
          <w:rPr>
            <w:noProof/>
            <w:webHidden/>
          </w:rPr>
          <w:fldChar w:fldCharType="end"/>
        </w:r>
        <w:r w:rsidRPr="00E5015A">
          <w:rPr>
            <w:rStyle w:val="Hyperlink"/>
            <w:rFonts w:eastAsia="MS Mincho"/>
            <w:noProof/>
          </w:rPr>
          <w:fldChar w:fldCharType="end"/>
        </w:r>
      </w:ins>
    </w:p>
    <w:p w14:paraId="0DD9FDF8" w14:textId="53E41764" w:rsidR="003336DF" w:rsidRDefault="003336DF">
      <w:pPr>
        <w:pStyle w:val="Abbildungsverzeichnis"/>
        <w:tabs>
          <w:tab w:val="right" w:leader="dot" w:pos="9741"/>
        </w:tabs>
        <w:rPr>
          <w:ins w:id="446" w:author="Max Ungerer" w:date="2021-10-21T15:18:00Z"/>
          <w:rFonts w:asciiTheme="minorHAnsi" w:eastAsiaTheme="minorEastAsia" w:hAnsiTheme="minorHAnsi" w:cstheme="minorBidi"/>
          <w:noProof/>
          <w:szCs w:val="22"/>
          <w:lang w:val="de-DE"/>
        </w:rPr>
      </w:pPr>
      <w:ins w:id="44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53: Attributes of element </w:t>
        </w:r>
        <w:r w:rsidRPr="00E5015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_Toc85722021 \h </w:instrText>
        </w:r>
      </w:ins>
      <w:r>
        <w:rPr>
          <w:noProof/>
          <w:webHidden/>
        </w:rPr>
      </w:r>
      <w:r>
        <w:rPr>
          <w:noProof/>
          <w:webHidden/>
        </w:rPr>
        <w:fldChar w:fldCharType="separate"/>
      </w:r>
      <w:ins w:id="448" w:author="Max Ungerer" w:date="2021-10-21T15:18:00Z">
        <w:r>
          <w:rPr>
            <w:noProof/>
            <w:webHidden/>
          </w:rPr>
          <w:t>58</w:t>
        </w:r>
        <w:r>
          <w:rPr>
            <w:noProof/>
            <w:webHidden/>
          </w:rPr>
          <w:fldChar w:fldCharType="end"/>
        </w:r>
        <w:r w:rsidRPr="00E5015A">
          <w:rPr>
            <w:rStyle w:val="Hyperlink"/>
            <w:rFonts w:eastAsia="MS Mincho"/>
            <w:noProof/>
          </w:rPr>
          <w:fldChar w:fldCharType="end"/>
        </w:r>
      </w:ins>
    </w:p>
    <w:p w14:paraId="7EF0C4FE" w14:textId="6C0013DD" w:rsidR="003336DF" w:rsidRDefault="003336DF">
      <w:pPr>
        <w:pStyle w:val="Abbildungsverzeichnis"/>
        <w:tabs>
          <w:tab w:val="right" w:leader="dot" w:pos="9741"/>
        </w:tabs>
        <w:rPr>
          <w:ins w:id="449" w:author="Max Ungerer" w:date="2021-10-21T15:18:00Z"/>
          <w:rFonts w:asciiTheme="minorHAnsi" w:eastAsiaTheme="minorEastAsia" w:hAnsiTheme="minorHAnsi" w:cstheme="minorBidi"/>
          <w:noProof/>
          <w:szCs w:val="22"/>
          <w:lang w:val="de-DE"/>
        </w:rPr>
      </w:pPr>
      <w:ins w:id="45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54: Attributes of element </w:t>
        </w:r>
        <w:r w:rsidRPr="00E5015A">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_Toc85722022 \h </w:instrText>
        </w:r>
      </w:ins>
      <w:r>
        <w:rPr>
          <w:noProof/>
          <w:webHidden/>
        </w:rPr>
      </w:r>
      <w:r>
        <w:rPr>
          <w:noProof/>
          <w:webHidden/>
        </w:rPr>
        <w:fldChar w:fldCharType="separate"/>
      </w:r>
      <w:ins w:id="451" w:author="Max Ungerer" w:date="2021-10-21T15:18:00Z">
        <w:r>
          <w:rPr>
            <w:noProof/>
            <w:webHidden/>
          </w:rPr>
          <w:t>58</w:t>
        </w:r>
        <w:r>
          <w:rPr>
            <w:noProof/>
            <w:webHidden/>
          </w:rPr>
          <w:fldChar w:fldCharType="end"/>
        </w:r>
        <w:r w:rsidRPr="00E5015A">
          <w:rPr>
            <w:rStyle w:val="Hyperlink"/>
            <w:rFonts w:eastAsia="MS Mincho"/>
            <w:noProof/>
          </w:rPr>
          <w:fldChar w:fldCharType="end"/>
        </w:r>
      </w:ins>
    </w:p>
    <w:p w14:paraId="75C2436C" w14:textId="6B2C8BDE" w:rsidR="003336DF" w:rsidRDefault="003336DF">
      <w:pPr>
        <w:pStyle w:val="Abbildungsverzeichnis"/>
        <w:tabs>
          <w:tab w:val="right" w:leader="dot" w:pos="9741"/>
        </w:tabs>
        <w:rPr>
          <w:ins w:id="452" w:author="Max Ungerer" w:date="2021-10-21T15:18:00Z"/>
          <w:rFonts w:asciiTheme="minorHAnsi" w:eastAsiaTheme="minorEastAsia" w:hAnsiTheme="minorHAnsi" w:cstheme="minorBidi"/>
          <w:noProof/>
          <w:szCs w:val="22"/>
          <w:lang w:val="de-DE"/>
        </w:rPr>
      </w:pPr>
      <w:ins w:id="45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55: Nested elements of element </w:t>
        </w:r>
        <w:r w:rsidRPr="00E5015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_Toc85722023 \h </w:instrText>
        </w:r>
      </w:ins>
      <w:r>
        <w:rPr>
          <w:noProof/>
          <w:webHidden/>
        </w:rPr>
      </w:r>
      <w:r>
        <w:rPr>
          <w:noProof/>
          <w:webHidden/>
        </w:rPr>
        <w:fldChar w:fldCharType="separate"/>
      </w:r>
      <w:ins w:id="454" w:author="Max Ungerer" w:date="2021-10-21T15:18:00Z">
        <w:r>
          <w:rPr>
            <w:noProof/>
            <w:webHidden/>
          </w:rPr>
          <w:t>59</w:t>
        </w:r>
        <w:r>
          <w:rPr>
            <w:noProof/>
            <w:webHidden/>
          </w:rPr>
          <w:fldChar w:fldCharType="end"/>
        </w:r>
        <w:r w:rsidRPr="00E5015A">
          <w:rPr>
            <w:rStyle w:val="Hyperlink"/>
            <w:rFonts w:eastAsia="MS Mincho"/>
            <w:noProof/>
          </w:rPr>
          <w:fldChar w:fldCharType="end"/>
        </w:r>
      </w:ins>
    </w:p>
    <w:p w14:paraId="38A18FE1" w14:textId="0741296E" w:rsidR="003336DF" w:rsidRDefault="003336DF">
      <w:pPr>
        <w:pStyle w:val="Abbildungsverzeichnis"/>
        <w:tabs>
          <w:tab w:val="right" w:leader="dot" w:pos="9741"/>
        </w:tabs>
        <w:rPr>
          <w:ins w:id="455" w:author="Max Ungerer" w:date="2021-10-21T15:18:00Z"/>
          <w:rFonts w:asciiTheme="minorHAnsi" w:eastAsiaTheme="minorEastAsia" w:hAnsiTheme="minorHAnsi" w:cstheme="minorBidi"/>
          <w:noProof/>
          <w:szCs w:val="22"/>
          <w:lang w:val="de-DE"/>
        </w:rPr>
      </w:pPr>
      <w:ins w:id="45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56: Attributes of element </w:t>
        </w:r>
        <w:r w:rsidRPr="00E5015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_Toc85722024 \h </w:instrText>
        </w:r>
      </w:ins>
      <w:r>
        <w:rPr>
          <w:noProof/>
          <w:webHidden/>
        </w:rPr>
      </w:r>
      <w:r>
        <w:rPr>
          <w:noProof/>
          <w:webHidden/>
        </w:rPr>
        <w:fldChar w:fldCharType="separate"/>
      </w:r>
      <w:ins w:id="457" w:author="Max Ungerer" w:date="2021-10-21T15:18:00Z">
        <w:r>
          <w:rPr>
            <w:noProof/>
            <w:webHidden/>
          </w:rPr>
          <w:t>59</w:t>
        </w:r>
        <w:r>
          <w:rPr>
            <w:noProof/>
            <w:webHidden/>
          </w:rPr>
          <w:fldChar w:fldCharType="end"/>
        </w:r>
        <w:r w:rsidRPr="00E5015A">
          <w:rPr>
            <w:rStyle w:val="Hyperlink"/>
            <w:rFonts w:eastAsia="MS Mincho"/>
            <w:noProof/>
          </w:rPr>
          <w:fldChar w:fldCharType="end"/>
        </w:r>
      </w:ins>
    </w:p>
    <w:p w14:paraId="29197824" w14:textId="6C1A5C25" w:rsidR="003336DF" w:rsidRDefault="003336DF">
      <w:pPr>
        <w:pStyle w:val="Abbildungsverzeichnis"/>
        <w:tabs>
          <w:tab w:val="right" w:leader="dot" w:pos="9741"/>
        </w:tabs>
        <w:rPr>
          <w:ins w:id="458" w:author="Max Ungerer" w:date="2021-10-21T15:18:00Z"/>
          <w:rFonts w:asciiTheme="minorHAnsi" w:eastAsiaTheme="minorEastAsia" w:hAnsiTheme="minorHAnsi" w:cstheme="minorBidi"/>
          <w:noProof/>
          <w:szCs w:val="22"/>
          <w:lang w:val="de-DE"/>
        </w:rPr>
      </w:pPr>
      <w:ins w:id="45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57: Nested elements of element </w:t>
        </w:r>
        <w:r w:rsidRPr="00E5015A">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_Toc85722025 \h </w:instrText>
        </w:r>
      </w:ins>
      <w:r>
        <w:rPr>
          <w:noProof/>
          <w:webHidden/>
        </w:rPr>
      </w:r>
      <w:r>
        <w:rPr>
          <w:noProof/>
          <w:webHidden/>
        </w:rPr>
        <w:fldChar w:fldCharType="separate"/>
      </w:r>
      <w:ins w:id="460" w:author="Max Ungerer" w:date="2021-10-21T15:18:00Z">
        <w:r>
          <w:rPr>
            <w:noProof/>
            <w:webHidden/>
          </w:rPr>
          <w:t>60</w:t>
        </w:r>
        <w:r>
          <w:rPr>
            <w:noProof/>
            <w:webHidden/>
          </w:rPr>
          <w:fldChar w:fldCharType="end"/>
        </w:r>
        <w:r w:rsidRPr="00E5015A">
          <w:rPr>
            <w:rStyle w:val="Hyperlink"/>
            <w:rFonts w:eastAsia="MS Mincho"/>
            <w:noProof/>
          </w:rPr>
          <w:fldChar w:fldCharType="end"/>
        </w:r>
      </w:ins>
    </w:p>
    <w:p w14:paraId="5122C8E8" w14:textId="5DC980DE" w:rsidR="003336DF" w:rsidRDefault="003336DF">
      <w:pPr>
        <w:pStyle w:val="Abbildungsverzeichnis"/>
        <w:tabs>
          <w:tab w:val="right" w:leader="dot" w:pos="9741"/>
        </w:tabs>
        <w:rPr>
          <w:ins w:id="461" w:author="Max Ungerer" w:date="2021-10-21T15:18:00Z"/>
          <w:rFonts w:asciiTheme="minorHAnsi" w:eastAsiaTheme="minorEastAsia" w:hAnsiTheme="minorHAnsi" w:cstheme="minorBidi"/>
          <w:noProof/>
          <w:szCs w:val="22"/>
          <w:lang w:val="de-DE"/>
        </w:rPr>
      </w:pPr>
      <w:ins w:id="46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58: Attributes of element </w:t>
        </w:r>
        <w:r w:rsidRPr="00E5015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_Toc85722026 \h </w:instrText>
        </w:r>
      </w:ins>
      <w:r>
        <w:rPr>
          <w:noProof/>
          <w:webHidden/>
        </w:rPr>
      </w:r>
      <w:r>
        <w:rPr>
          <w:noProof/>
          <w:webHidden/>
        </w:rPr>
        <w:fldChar w:fldCharType="separate"/>
      </w:r>
      <w:ins w:id="463" w:author="Max Ungerer" w:date="2021-10-21T15:18:00Z">
        <w:r>
          <w:rPr>
            <w:noProof/>
            <w:webHidden/>
          </w:rPr>
          <w:t>64</w:t>
        </w:r>
        <w:r>
          <w:rPr>
            <w:noProof/>
            <w:webHidden/>
          </w:rPr>
          <w:fldChar w:fldCharType="end"/>
        </w:r>
        <w:r w:rsidRPr="00E5015A">
          <w:rPr>
            <w:rStyle w:val="Hyperlink"/>
            <w:rFonts w:eastAsia="MS Mincho"/>
            <w:noProof/>
          </w:rPr>
          <w:fldChar w:fldCharType="end"/>
        </w:r>
      </w:ins>
    </w:p>
    <w:p w14:paraId="3E823F3A" w14:textId="3BF833D5" w:rsidR="003336DF" w:rsidRDefault="003336DF">
      <w:pPr>
        <w:pStyle w:val="Abbildungsverzeichnis"/>
        <w:tabs>
          <w:tab w:val="right" w:leader="dot" w:pos="9741"/>
        </w:tabs>
        <w:rPr>
          <w:ins w:id="464" w:author="Max Ungerer" w:date="2021-10-21T15:18:00Z"/>
          <w:rFonts w:asciiTheme="minorHAnsi" w:eastAsiaTheme="minorEastAsia" w:hAnsiTheme="minorHAnsi" w:cstheme="minorBidi"/>
          <w:noProof/>
          <w:szCs w:val="22"/>
          <w:lang w:val="de-DE"/>
        </w:rPr>
      </w:pPr>
      <w:ins w:id="46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59: Nested elements of element </w:t>
        </w:r>
        <w:r w:rsidRPr="00E5015A">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_Toc85722027 \h </w:instrText>
        </w:r>
      </w:ins>
      <w:r>
        <w:rPr>
          <w:noProof/>
          <w:webHidden/>
        </w:rPr>
      </w:r>
      <w:r>
        <w:rPr>
          <w:noProof/>
          <w:webHidden/>
        </w:rPr>
        <w:fldChar w:fldCharType="separate"/>
      </w:r>
      <w:ins w:id="466" w:author="Max Ungerer" w:date="2021-10-21T15:18:00Z">
        <w:r>
          <w:rPr>
            <w:noProof/>
            <w:webHidden/>
          </w:rPr>
          <w:t>64</w:t>
        </w:r>
        <w:r>
          <w:rPr>
            <w:noProof/>
            <w:webHidden/>
          </w:rPr>
          <w:fldChar w:fldCharType="end"/>
        </w:r>
        <w:r w:rsidRPr="00E5015A">
          <w:rPr>
            <w:rStyle w:val="Hyperlink"/>
            <w:rFonts w:eastAsia="MS Mincho"/>
            <w:noProof/>
          </w:rPr>
          <w:fldChar w:fldCharType="end"/>
        </w:r>
      </w:ins>
    </w:p>
    <w:p w14:paraId="25C070D5" w14:textId="59A6ADFE" w:rsidR="003336DF" w:rsidRDefault="003336DF">
      <w:pPr>
        <w:pStyle w:val="Abbildungsverzeichnis"/>
        <w:tabs>
          <w:tab w:val="right" w:leader="dot" w:pos="9741"/>
        </w:tabs>
        <w:rPr>
          <w:ins w:id="467" w:author="Max Ungerer" w:date="2021-10-21T15:18:00Z"/>
          <w:rFonts w:asciiTheme="minorHAnsi" w:eastAsiaTheme="minorEastAsia" w:hAnsiTheme="minorHAnsi" w:cstheme="minorBidi"/>
          <w:noProof/>
          <w:szCs w:val="22"/>
          <w:lang w:val="de-DE"/>
        </w:rPr>
      </w:pPr>
      <w:ins w:id="46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60: Attributes of element </w:t>
        </w:r>
        <w:r w:rsidRPr="00E5015A">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_Toc85722028 \h </w:instrText>
        </w:r>
      </w:ins>
      <w:r>
        <w:rPr>
          <w:noProof/>
          <w:webHidden/>
        </w:rPr>
      </w:r>
      <w:r>
        <w:rPr>
          <w:noProof/>
          <w:webHidden/>
        </w:rPr>
        <w:fldChar w:fldCharType="separate"/>
      </w:r>
      <w:ins w:id="469" w:author="Max Ungerer" w:date="2021-10-21T15:18:00Z">
        <w:r>
          <w:rPr>
            <w:noProof/>
            <w:webHidden/>
          </w:rPr>
          <w:t>66</w:t>
        </w:r>
        <w:r>
          <w:rPr>
            <w:noProof/>
            <w:webHidden/>
          </w:rPr>
          <w:fldChar w:fldCharType="end"/>
        </w:r>
        <w:r w:rsidRPr="00E5015A">
          <w:rPr>
            <w:rStyle w:val="Hyperlink"/>
            <w:rFonts w:eastAsia="MS Mincho"/>
            <w:noProof/>
          </w:rPr>
          <w:fldChar w:fldCharType="end"/>
        </w:r>
      </w:ins>
    </w:p>
    <w:p w14:paraId="62B57045" w14:textId="2DE02931" w:rsidR="003336DF" w:rsidRDefault="003336DF">
      <w:pPr>
        <w:pStyle w:val="Abbildungsverzeichnis"/>
        <w:tabs>
          <w:tab w:val="right" w:leader="dot" w:pos="9741"/>
        </w:tabs>
        <w:rPr>
          <w:ins w:id="470" w:author="Max Ungerer" w:date="2021-10-21T15:18:00Z"/>
          <w:rFonts w:asciiTheme="minorHAnsi" w:eastAsiaTheme="minorEastAsia" w:hAnsiTheme="minorHAnsi" w:cstheme="minorBidi"/>
          <w:noProof/>
          <w:szCs w:val="22"/>
          <w:lang w:val="de-DE"/>
        </w:rPr>
      </w:pPr>
      <w:ins w:id="47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61: Nested elements of </w:t>
        </w:r>
        <w:r w:rsidRPr="00E5015A">
          <w:rPr>
            <w:rStyle w:val="Hyperlink"/>
            <w:rFonts w:ascii="Courier New" w:eastAsia="MS Mincho" w:hAnsi="Courier New" w:cs="Courier New"/>
            <w:bCs/>
            <w:noProof/>
          </w:rPr>
          <w:t>&lt;connection_0d&gt;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
            <w:bCs/>
            <w:noProof/>
          </w:rPr>
          <w:t>&lt;gumdrop/&gt;</w:t>
        </w:r>
        <w:r>
          <w:rPr>
            <w:noProof/>
            <w:webHidden/>
          </w:rPr>
          <w:tab/>
        </w:r>
        <w:r>
          <w:rPr>
            <w:noProof/>
            <w:webHidden/>
          </w:rPr>
          <w:fldChar w:fldCharType="begin"/>
        </w:r>
        <w:r>
          <w:rPr>
            <w:noProof/>
            <w:webHidden/>
          </w:rPr>
          <w:instrText xml:space="preserve"> PAGEREF _Toc85722029 \h </w:instrText>
        </w:r>
      </w:ins>
      <w:r>
        <w:rPr>
          <w:noProof/>
          <w:webHidden/>
        </w:rPr>
      </w:r>
      <w:r>
        <w:rPr>
          <w:noProof/>
          <w:webHidden/>
        </w:rPr>
        <w:fldChar w:fldCharType="separate"/>
      </w:r>
      <w:ins w:id="472" w:author="Max Ungerer" w:date="2021-10-21T15:18:00Z">
        <w:r>
          <w:rPr>
            <w:noProof/>
            <w:webHidden/>
          </w:rPr>
          <w:t>67</w:t>
        </w:r>
        <w:r>
          <w:rPr>
            <w:noProof/>
            <w:webHidden/>
          </w:rPr>
          <w:fldChar w:fldCharType="end"/>
        </w:r>
        <w:r w:rsidRPr="00E5015A">
          <w:rPr>
            <w:rStyle w:val="Hyperlink"/>
            <w:rFonts w:eastAsia="MS Mincho"/>
            <w:noProof/>
          </w:rPr>
          <w:fldChar w:fldCharType="end"/>
        </w:r>
      </w:ins>
    </w:p>
    <w:p w14:paraId="65A0FF8D" w14:textId="1FA6DA70" w:rsidR="003336DF" w:rsidRDefault="003336DF">
      <w:pPr>
        <w:pStyle w:val="Abbildungsverzeichnis"/>
        <w:tabs>
          <w:tab w:val="right" w:leader="dot" w:pos="9741"/>
        </w:tabs>
        <w:rPr>
          <w:ins w:id="473" w:author="Max Ungerer" w:date="2021-10-21T15:18:00Z"/>
          <w:rFonts w:asciiTheme="minorHAnsi" w:eastAsiaTheme="minorEastAsia" w:hAnsiTheme="minorHAnsi" w:cstheme="minorBidi"/>
          <w:noProof/>
          <w:szCs w:val="22"/>
          <w:lang w:val="de-DE"/>
        </w:rPr>
      </w:pPr>
      <w:ins w:id="47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62: Attributes of element </w:t>
        </w:r>
        <w:r w:rsidRPr="00E5015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_Toc85722030 \h </w:instrText>
        </w:r>
      </w:ins>
      <w:r>
        <w:rPr>
          <w:noProof/>
          <w:webHidden/>
        </w:rPr>
      </w:r>
      <w:r>
        <w:rPr>
          <w:noProof/>
          <w:webHidden/>
        </w:rPr>
        <w:fldChar w:fldCharType="separate"/>
      </w:r>
      <w:ins w:id="475" w:author="Max Ungerer" w:date="2021-10-21T15:18:00Z">
        <w:r>
          <w:rPr>
            <w:noProof/>
            <w:webHidden/>
          </w:rPr>
          <w:t>68</w:t>
        </w:r>
        <w:r>
          <w:rPr>
            <w:noProof/>
            <w:webHidden/>
          </w:rPr>
          <w:fldChar w:fldCharType="end"/>
        </w:r>
        <w:r w:rsidRPr="00E5015A">
          <w:rPr>
            <w:rStyle w:val="Hyperlink"/>
            <w:rFonts w:eastAsia="MS Mincho"/>
            <w:noProof/>
          </w:rPr>
          <w:fldChar w:fldCharType="end"/>
        </w:r>
      </w:ins>
    </w:p>
    <w:p w14:paraId="6C78A10E" w14:textId="2B20ECD3" w:rsidR="003336DF" w:rsidRDefault="003336DF">
      <w:pPr>
        <w:pStyle w:val="Abbildungsverzeichnis"/>
        <w:tabs>
          <w:tab w:val="right" w:leader="dot" w:pos="9741"/>
        </w:tabs>
        <w:rPr>
          <w:ins w:id="476" w:author="Max Ungerer" w:date="2021-10-21T15:18:00Z"/>
          <w:rFonts w:asciiTheme="minorHAnsi" w:eastAsiaTheme="minorEastAsia" w:hAnsiTheme="minorHAnsi" w:cstheme="minorBidi"/>
          <w:noProof/>
          <w:szCs w:val="22"/>
          <w:lang w:val="de-DE"/>
        </w:rPr>
      </w:pPr>
      <w:ins w:id="47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highlight w:val="yellow"/>
          </w:rPr>
          <w:t xml:space="preserve">Table 63: Nested elements of element </w:t>
        </w:r>
        <w:r w:rsidRPr="00E5015A">
          <w:rPr>
            <w:rStyle w:val="Hyperlink"/>
            <w:rFonts w:ascii="Courier New" w:eastAsia="MS Mincho" w:hAnsi="Courier New" w:cs="Courier New"/>
            <w:bCs/>
            <w:noProof/>
            <w:highlight w:val="yellow"/>
          </w:rPr>
          <w:t>&lt;gumdrop/&gt;</w:t>
        </w:r>
        <w:r>
          <w:rPr>
            <w:noProof/>
            <w:webHidden/>
          </w:rPr>
          <w:tab/>
        </w:r>
        <w:r>
          <w:rPr>
            <w:noProof/>
            <w:webHidden/>
          </w:rPr>
          <w:fldChar w:fldCharType="begin"/>
        </w:r>
        <w:r>
          <w:rPr>
            <w:noProof/>
            <w:webHidden/>
          </w:rPr>
          <w:instrText xml:space="preserve"> PAGEREF _Toc85722031 \h </w:instrText>
        </w:r>
      </w:ins>
      <w:r>
        <w:rPr>
          <w:noProof/>
          <w:webHidden/>
        </w:rPr>
      </w:r>
      <w:r>
        <w:rPr>
          <w:noProof/>
          <w:webHidden/>
        </w:rPr>
        <w:fldChar w:fldCharType="separate"/>
      </w:r>
      <w:ins w:id="478" w:author="Max Ungerer" w:date="2021-10-21T15:18:00Z">
        <w:r>
          <w:rPr>
            <w:noProof/>
            <w:webHidden/>
          </w:rPr>
          <w:t>68</w:t>
        </w:r>
        <w:r>
          <w:rPr>
            <w:noProof/>
            <w:webHidden/>
          </w:rPr>
          <w:fldChar w:fldCharType="end"/>
        </w:r>
        <w:r w:rsidRPr="00E5015A">
          <w:rPr>
            <w:rStyle w:val="Hyperlink"/>
            <w:rFonts w:eastAsia="MS Mincho"/>
            <w:noProof/>
          </w:rPr>
          <w:fldChar w:fldCharType="end"/>
        </w:r>
      </w:ins>
    </w:p>
    <w:p w14:paraId="6AC7984F" w14:textId="3A1EF244" w:rsidR="003336DF" w:rsidRDefault="003336DF">
      <w:pPr>
        <w:pStyle w:val="Abbildungsverzeichnis"/>
        <w:tabs>
          <w:tab w:val="right" w:leader="dot" w:pos="9741"/>
        </w:tabs>
        <w:rPr>
          <w:ins w:id="479" w:author="Max Ungerer" w:date="2021-10-21T15:18:00Z"/>
          <w:rFonts w:asciiTheme="minorHAnsi" w:eastAsiaTheme="minorEastAsia" w:hAnsiTheme="minorHAnsi" w:cstheme="minorBidi"/>
          <w:noProof/>
          <w:szCs w:val="22"/>
          <w:lang w:val="de-DE"/>
        </w:rPr>
      </w:pPr>
      <w:ins w:id="48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64: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_Toc85722032 \h </w:instrText>
        </w:r>
      </w:ins>
      <w:r>
        <w:rPr>
          <w:noProof/>
          <w:webHidden/>
        </w:rPr>
      </w:r>
      <w:r>
        <w:rPr>
          <w:noProof/>
          <w:webHidden/>
        </w:rPr>
        <w:fldChar w:fldCharType="separate"/>
      </w:r>
      <w:ins w:id="481" w:author="Max Ungerer" w:date="2021-10-21T15:18:00Z">
        <w:r>
          <w:rPr>
            <w:noProof/>
            <w:webHidden/>
          </w:rPr>
          <w:t>70</w:t>
        </w:r>
        <w:r>
          <w:rPr>
            <w:noProof/>
            <w:webHidden/>
          </w:rPr>
          <w:fldChar w:fldCharType="end"/>
        </w:r>
        <w:r w:rsidRPr="00E5015A">
          <w:rPr>
            <w:rStyle w:val="Hyperlink"/>
            <w:rFonts w:eastAsia="MS Mincho"/>
            <w:noProof/>
          </w:rPr>
          <w:fldChar w:fldCharType="end"/>
        </w:r>
      </w:ins>
    </w:p>
    <w:p w14:paraId="062B0337" w14:textId="6D791E3F" w:rsidR="003336DF" w:rsidRDefault="003336DF">
      <w:pPr>
        <w:pStyle w:val="Abbildungsverzeichnis"/>
        <w:tabs>
          <w:tab w:val="right" w:leader="dot" w:pos="9741"/>
        </w:tabs>
        <w:rPr>
          <w:ins w:id="482" w:author="Max Ungerer" w:date="2021-10-21T15:18:00Z"/>
          <w:rFonts w:asciiTheme="minorHAnsi" w:eastAsiaTheme="minorEastAsia" w:hAnsiTheme="minorHAnsi" w:cstheme="minorBidi"/>
          <w:noProof/>
          <w:szCs w:val="22"/>
          <w:lang w:val="de-DE"/>
        </w:rPr>
      </w:pPr>
      <w:ins w:id="48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65: Attributes of element </w:t>
        </w:r>
        <w:r w:rsidRPr="00E5015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_Toc85722033 \h </w:instrText>
        </w:r>
      </w:ins>
      <w:r>
        <w:rPr>
          <w:noProof/>
          <w:webHidden/>
        </w:rPr>
      </w:r>
      <w:r>
        <w:rPr>
          <w:noProof/>
          <w:webHidden/>
        </w:rPr>
        <w:fldChar w:fldCharType="separate"/>
      </w:r>
      <w:ins w:id="484" w:author="Max Ungerer" w:date="2021-10-21T15:18:00Z">
        <w:r>
          <w:rPr>
            <w:noProof/>
            <w:webHidden/>
          </w:rPr>
          <w:t>70</w:t>
        </w:r>
        <w:r>
          <w:rPr>
            <w:noProof/>
            <w:webHidden/>
          </w:rPr>
          <w:fldChar w:fldCharType="end"/>
        </w:r>
        <w:r w:rsidRPr="00E5015A">
          <w:rPr>
            <w:rStyle w:val="Hyperlink"/>
            <w:rFonts w:eastAsia="MS Mincho"/>
            <w:noProof/>
          </w:rPr>
          <w:fldChar w:fldCharType="end"/>
        </w:r>
      </w:ins>
    </w:p>
    <w:p w14:paraId="3B2719D7" w14:textId="00033AD0" w:rsidR="003336DF" w:rsidRDefault="003336DF">
      <w:pPr>
        <w:pStyle w:val="Abbildungsverzeichnis"/>
        <w:tabs>
          <w:tab w:val="right" w:leader="dot" w:pos="9741"/>
        </w:tabs>
        <w:rPr>
          <w:ins w:id="485" w:author="Max Ungerer" w:date="2021-10-21T15:18:00Z"/>
          <w:rFonts w:asciiTheme="minorHAnsi" w:eastAsiaTheme="minorEastAsia" w:hAnsiTheme="minorHAnsi" w:cstheme="minorBidi"/>
          <w:noProof/>
          <w:szCs w:val="22"/>
          <w:lang w:val="de-DE"/>
        </w:rPr>
      </w:pPr>
      <w:ins w:id="48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66: Nested elements of element </w:t>
        </w:r>
        <w:r w:rsidRPr="00E5015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_Toc85722034 \h </w:instrText>
        </w:r>
      </w:ins>
      <w:r>
        <w:rPr>
          <w:noProof/>
          <w:webHidden/>
        </w:rPr>
      </w:r>
      <w:r>
        <w:rPr>
          <w:noProof/>
          <w:webHidden/>
        </w:rPr>
        <w:fldChar w:fldCharType="separate"/>
      </w:r>
      <w:ins w:id="487" w:author="Max Ungerer" w:date="2021-10-21T15:18:00Z">
        <w:r>
          <w:rPr>
            <w:noProof/>
            <w:webHidden/>
          </w:rPr>
          <w:t>71</w:t>
        </w:r>
        <w:r>
          <w:rPr>
            <w:noProof/>
            <w:webHidden/>
          </w:rPr>
          <w:fldChar w:fldCharType="end"/>
        </w:r>
        <w:r w:rsidRPr="00E5015A">
          <w:rPr>
            <w:rStyle w:val="Hyperlink"/>
            <w:rFonts w:eastAsia="MS Mincho"/>
            <w:noProof/>
          </w:rPr>
          <w:fldChar w:fldCharType="end"/>
        </w:r>
      </w:ins>
    </w:p>
    <w:p w14:paraId="6617242C" w14:textId="25B9BC53" w:rsidR="003336DF" w:rsidRDefault="003336DF">
      <w:pPr>
        <w:pStyle w:val="Abbildungsverzeichnis"/>
        <w:tabs>
          <w:tab w:val="right" w:leader="dot" w:pos="9741"/>
        </w:tabs>
        <w:rPr>
          <w:ins w:id="488" w:author="Max Ungerer" w:date="2021-10-21T15:18:00Z"/>
          <w:rFonts w:asciiTheme="minorHAnsi" w:eastAsiaTheme="minorEastAsia" w:hAnsiTheme="minorHAnsi" w:cstheme="minorBidi"/>
          <w:noProof/>
          <w:szCs w:val="22"/>
          <w:lang w:val="de-DE"/>
        </w:rPr>
      </w:pPr>
      <w:ins w:id="48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67: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_Toc85722035 \h </w:instrText>
        </w:r>
      </w:ins>
      <w:r>
        <w:rPr>
          <w:noProof/>
          <w:webHidden/>
        </w:rPr>
      </w:r>
      <w:r>
        <w:rPr>
          <w:noProof/>
          <w:webHidden/>
        </w:rPr>
        <w:fldChar w:fldCharType="separate"/>
      </w:r>
      <w:ins w:id="490" w:author="Max Ungerer" w:date="2021-10-21T15:18:00Z">
        <w:r>
          <w:rPr>
            <w:noProof/>
            <w:webHidden/>
          </w:rPr>
          <w:t>72</w:t>
        </w:r>
        <w:r>
          <w:rPr>
            <w:noProof/>
            <w:webHidden/>
          </w:rPr>
          <w:fldChar w:fldCharType="end"/>
        </w:r>
        <w:r w:rsidRPr="00E5015A">
          <w:rPr>
            <w:rStyle w:val="Hyperlink"/>
            <w:rFonts w:eastAsia="MS Mincho"/>
            <w:noProof/>
          </w:rPr>
          <w:fldChar w:fldCharType="end"/>
        </w:r>
      </w:ins>
    </w:p>
    <w:p w14:paraId="20D38860" w14:textId="115C6144" w:rsidR="003336DF" w:rsidRDefault="003336DF">
      <w:pPr>
        <w:pStyle w:val="Abbildungsverzeichnis"/>
        <w:tabs>
          <w:tab w:val="right" w:leader="dot" w:pos="9741"/>
        </w:tabs>
        <w:rPr>
          <w:ins w:id="491" w:author="Max Ungerer" w:date="2021-10-21T15:18:00Z"/>
          <w:rFonts w:asciiTheme="minorHAnsi" w:eastAsiaTheme="minorEastAsia" w:hAnsiTheme="minorHAnsi" w:cstheme="minorBidi"/>
          <w:noProof/>
          <w:szCs w:val="22"/>
          <w:lang w:val="de-DE"/>
        </w:rPr>
      </w:pPr>
      <w:ins w:id="49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68: Attributes of element </w:t>
        </w:r>
        <w:r w:rsidRPr="00E5015A">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_Toc85722036 \h </w:instrText>
        </w:r>
      </w:ins>
      <w:r>
        <w:rPr>
          <w:noProof/>
          <w:webHidden/>
        </w:rPr>
      </w:r>
      <w:r>
        <w:rPr>
          <w:noProof/>
          <w:webHidden/>
        </w:rPr>
        <w:fldChar w:fldCharType="separate"/>
      </w:r>
      <w:ins w:id="493" w:author="Max Ungerer" w:date="2021-10-21T15:18:00Z">
        <w:r>
          <w:rPr>
            <w:noProof/>
            <w:webHidden/>
          </w:rPr>
          <w:t>72</w:t>
        </w:r>
        <w:r>
          <w:rPr>
            <w:noProof/>
            <w:webHidden/>
          </w:rPr>
          <w:fldChar w:fldCharType="end"/>
        </w:r>
        <w:r w:rsidRPr="00E5015A">
          <w:rPr>
            <w:rStyle w:val="Hyperlink"/>
            <w:rFonts w:eastAsia="MS Mincho"/>
            <w:noProof/>
          </w:rPr>
          <w:fldChar w:fldCharType="end"/>
        </w:r>
      </w:ins>
    </w:p>
    <w:p w14:paraId="6E237CED" w14:textId="592C45B7" w:rsidR="003336DF" w:rsidRDefault="003336DF">
      <w:pPr>
        <w:pStyle w:val="Abbildungsverzeichnis"/>
        <w:tabs>
          <w:tab w:val="right" w:leader="dot" w:pos="9741"/>
        </w:tabs>
        <w:rPr>
          <w:ins w:id="494" w:author="Max Ungerer" w:date="2021-10-21T15:18:00Z"/>
          <w:rFonts w:asciiTheme="minorHAnsi" w:eastAsiaTheme="minorEastAsia" w:hAnsiTheme="minorHAnsi" w:cstheme="minorBidi"/>
          <w:noProof/>
          <w:szCs w:val="22"/>
          <w:lang w:val="de-DE"/>
        </w:rPr>
      </w:pPr>
      <w:ins w:id="495" w:author="Max Ungerer"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"_Toc85722037"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69: Nested elements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b/>
            <w:bCs/>
            <w:noProof/>
          </w:rPr>
          <w:t>heat_stake</w:t>
        </w:r>
        <w:r w:rsidRPr="00E5015A">
          <w:rPr>
            <w:rStyle w:val="Hyperlink"/>
            <w:rFonts w:ascii="Courier New" w:eastAsia="MS Mincho" w:hAnsi="Courier New" w:cs="Courier New"/>
            <w:bCs/>
            <w:noProof/>
          </w:rPr>
          <w:t>/&gt;</w:t>
        </w:r>
        <w:r>
          <w:rPr>
            <w:noProof/>
            <w:webHidden/>
          </w:rPr>
          <w:tab/>
        </w:r>
        <w:r>
          <w:rPr>
            <w:noProof/>
            <w:webHidden/>
          </w:rPr>
          <w:fldChar w:fldCharType="begin"/>
        </w:r>
        <w:r>
          <w:rPr>
            <w:noProof/>
            <w:webHidden/>
          </w:rPr>
          <w:instrText xml:space="preserve"> PAGEREF _Toc85722037 \h </w:instrText>
        </w:r>
      </w:ins>
      <w:r>
        <w:rPr>
          <w:noProof/>
          <w:webHidden/>
        </w:rPr>
      </w:r>
      <w:r>
        <w:rPr>
          <w:noProof/>
          <w:webHidden/>
        </w:rPr>
        <w:fldChar w:fldCharType="separate"/>
      </w:r>
      <w:ins w:id="496" w:author="Max Ungerer" w:date="2021-10-21T15:18:00Z">
        <w:r>
          <w:rPr>
            <w:noProof/>
            <w:webHidden/>
          </w:rPr>
          <w:t>73</w:t>
        </w:r>
        <w:r>
          <w:rPr>
            <w:noProof/>
            <w:webHidden/>
          </w:rPr>
          <w:fldChar w:fldCharType="end"/>
        </w:r>
        <w:r w:rsidRPr="00E5015A">
          <w:rPr>
            <w:rStyle w:val="Hyperlink"/>
            <w:rFonts w:eastAsia="MS Mincho"/>
            <w:noProof/>
          </w:rPr>
          <w:fldChar w:fldCharType="end"/>
        </w:r>
      </w:ins>
    </w:p>
    <w:p w14:paraId="627C76D3" w14:textId="710451D7" w:rsidR="003336DF" w:rsidRDefault="003336DF">
      <w:pPr>
        <w:pStyle w:val="Abbildungsverzeichnis"/>
        <w:tabs>
          <w:tab w:val="right" w:leader="dot" w:pos="9741"/>
        </w:tabs>
        <w:rPr>
          <w:ins w:id="497" w:author="Max Ungerer" w:date="2021-10-21T15:18:00Z"/>
          <w:rFonts w:asciiTheme="minorHAnsi" w:eastAsiaTheme="minorEastAsia" w:hAnsiTheme="minorHAnsi" w:cstheme="minorBidi"/>
          <w:noProof/>
          <w:szCs w:val="22"/>
          <w:lang w:val="de-DE"/>
        </w:rPr>
      </w:pPr>
      <w:ins w:id="49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70: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_Toc85722038 \h </w:instrText>
        </w:r>
      </w:ins>
      <w:r>
        <w:rPr>
          <w:noProof/>
          <w:webHidden/>
        </w:rPr>
      </w:r>
      <w:r>
        <w:rPr>
          <w:noProof/>
          <w:webHidden/>
        </w:rPr>
        <w:fldChar w:fldCharType="separate"/>
      </w:r>
      <w:ins w:id="499" w:author="Max Ungerer" w:date="2021-10-21T15:18:00Z">
        <w:r>
          <w:rPr>
            <w:noProof/>
            <w:webHidden/>
          </w:rPr>
          <w:t>74</w:t>
        </w:r>
        <w:r>
          <w:rPr>
            <w:noProof/>
            <w:webHidden/>
          </w:rPr>
          <w:fldChar w:fldCharType="end"/>
        </w:r>
        <w:r w:rsidRPr="00E5015A">
          <w:rPr>
            <w:rStyle w:val="Hyperlink"/>
            <w:rFonts w:eastAsia="MS Mincho"/>
            <w:noProof/>
          </w:rPr>
          <w:fldChar w:fldCharType="end"/>
        </w:r>
      </w:ins>
    </w:p>
    <w:p w14:paraId="5BE757B0" w14:textId="6578ADAB" w:rsidR="003336DF" w:rsidRDefault="003336DF">
      <w:pPr>
        <w:pStyle w:val="Abbildungsverzeichnis"/>
        <w:tabs>
          <w:tab w:val="right" w:leader="dot" w:pos="9741"/>
        </w:tabs>
        <w:rPr>
          <w:ins w:id="500" w:author="Max Ungerer" w:date="2021-10-21T15:18:00Z"/>
          <w:rFonts w:asciiTheme="minorHAnsi" w:eastAsiaTheme="minorEastAsia" w:hAnsiTheme="minorHAnsi" w:cstheme="minorBidi"/>
          <w:noProof/>
          <w:szCs w:val="22"/>
          <w:lang w:val="de-DE"/>
        </w:rPr>
      </w:pPr>
      <w:ins w:id="50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71: Attributes of element </w:t>
        </w:r>
        <w:r w:rsidRPr="00E5015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_Toc85722039 \h </w:instrText>
        </w:r>
      </w:ins>
      <w:r>
        <w:rPr>
          <w:noProof/>
          <w:webHidden/>
        </w:rPr>
      </w:r>
      <w:r>
        <w:rPr>
          <w:noProof/>
          <w:webHidden/>
        </w:rPr>
        <w:fldChar w:fldCharType="separate"/>
      </w:r>
      <w:ins w:id="502" w:author="Max Ungerer" w:date="2021-10-21T15:18:00Z">
        <w:r>
          <w:rPr>
            <w:noProof/>
            <w:webHidden/>
          </w:rPr>
          <w:t>75</w:t>
        </w:r>
        <w:r>
          <w:rPr>
            <w:noProof/>
            <w:webHidden/>
          </w:rPr>
          <w:fldChar w:fldCharType="end"/>
        </w:r>
        <w:r w:rsidRPr="00E5015A">
          <w:rPr>
            <w:rStyle w:val="Hyperlink"/>
            <w:rFonts w:eastAsia="MS Mincho"/>
            <w:noProof/>
          </w:rPr>
          <w:fldChar w:fldCharType="end"/>
        </w:r>
      </w:ins>
    </w:p>
    <w:p w14:paraId="551BEF60" w14:textId="1A36F94C" w:rsidR="003336DF" w:rsidRDefault="003336DF">
      <w:pPr>
        <w:pStyle w:val="Abbildungsverzeichnis"/>
        <w:tabs>
          <w:tab w:val="right" w:leader="dot" w:pos="9741"/>
        </w:tabs>
        <w:rPr>
          <w:ins w:id="503" w:author="Max Ungerer" w:date="2021-10-21T15:18:00Z"/>
          <w:rFonts w:asciiTheme="minorHAnsi" w:eastAsiaTheme="minorEastAsia" w:hAnsiTheme="minorHAnsi" w:cstheme="minorBidi"/>
          <w:noProof/>
          <w:szCs w:val="22"/>
          <w:lang w:val="de-DE"/>
        </w:rPr>
      </w:pPr>
      <w:ins w:id="50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72: Nested elements of element </w:t>
        </w:r>
        <w:r w:rsidRPr="00E5015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_Toc85722040 \h </w:instrText>
        </w:r>
      </w:ins>
      <w:r>
        <w:rPr>
          <w:noProof/>
          <w:webHidden/>
        </w:rPr>
      </w:r>
      <w:r>
        <w:rPr>
          <w:noProof/>
          <w:webHidden/>
        </w:rPr>
        <w:fldChar w:fldCharType="separate"/>
      </w:r>
      <w:ins w:id="505" w:author="Max Ungerer" w:date="2021-10-21T15:18:00Z">
        <w:r>
          <w:rPr>
            <w:noProof/>
            <w:webHidden/>
          </w:rPr>
          <w:t>76</w:t>
        </w:r>
        <w:r>
          <w:rPr>
            <w:noProof/>
            <w:webHidden/>
          </w:rPr>
          <w:fldChar w:fldCharType="end"/>
        </w:r>
        <w:r w:rsidRPr="00E5015A">
          <w:rPr>
            <w:rStyle w:val="Hyperlink"/>
            <w:rFonts w:eastAsia="MS Mincho"/>
            <w:noProof/>
          </w:rPr>
          <w:fldChar w:fldCharType="end"/>
        </w:r>
      </w:ins>
    </w:p>
    <w:p w14:paraId="2BBB1A0E" w14:textId="68B36B49" w:rsidR="003336DF" w:rsidRDefault="003336DF">
      <w:pPr>
        <w:pStyle w:val="Abbildungsverzeichnis"/>
        <w:tabs>
          <w:tab w:val="right" w:leader="dot" w:pos="9741"/>
        </w:tabs>
        <w:rPr>
          <w:ins w:id="506" w:author="Max Ungerer" w:date="2021-10-21T15:18:00Z"/>
          <w:rFonts w:asciiTheme="minorHAnsi" w:eastAsiaTheme="minorEastAsia" w:hAnsiTheme="minorHAnsi" w:cstheme="minorBidi"/>
          <w:noProof/>
          <w:szCs w:val="22"/>
          <w:lang w:val="de-DE"/>
        </w:rPr>
      </w:pPr>
      <w:ins w:id="50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73: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_Toc85722041 \h </w:instrText>
        </w:r>
      </w:ins>
      <w:r>
        <w:rPr>
          <w:noProof/>
          <w:webHidden/>
        </w:rPr>
      </w:r>
      <w:r>
        <w:rPr>
          <w:noProof/>
          <w:webHidden/>
        </w:rPr>
        <w:fldChar w:fldCharType="separate"/>
      </w:r>
      <w:ins w:id="508" w:author="Max Ungerer" w:date="2021-10-21T15:18:00Z">
        <w:r>
          <w:rPr>
            <w:noProof/>
            <w:webHidden/>
          </w:rPr>
          <w:t>77</w:t>
        </w:r>
        <w:r>
          <w:rPr>
            <w:noProof/>
            <w:webHidden/>
          </w:rPr>
          <w:fldChar w:fldCharType="end"/>
        </w:r>
        <w:r w:rsidRPr="00E5015A">
          <w:rPr>
            <w:rStyle w:val="Hyperlink"/>
            <w:rFonts w:eastAsia="MS Mincho"/>
            <w:noProof/>
          </w:rPr>
          <w:fldChar w:fldCharType="end"/>
        </w:r>
      </w:ins>
    </w:p>
    <w:p w14:paraId="43E35F4E" w14:textId="0DE98CD9" w:rsidR="003336DF" w:rsidRDefault="003336DF">
      <w:pPr>
        <w:pStyle w:val="Abbildungsverzeichnis"/>
        <w:tabs>
          <w:tab w:val="right" w:leader="dot" w:pos="9741"/>
        </w:tabs>
        <w:rPr>
          <w:ins w:id="509" w:author="Max Ungerer" w:date="2021-10-21T15:18:00Z"/>
          <w:rFonts w:asciiTheme="minorHAnsi" w:eastAsiaTheme="minorEastAsia" w:hAnsiTheme="minorHAnsi" w:cstheme="minorBidi"/>
          <w:noProof/>
          <w:szCs w:val="22"/>
          <w:lang w:val="de-DE"/>
        </w:rPr>
      </w:pPr>
      <w:ins w:id="51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74: Attributes of element </w:t>
        </w:r>
        <w:r w:rsidRPr="00E5015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_Toc85722042 \h </w:instrText>
        </w:r>
      </w:ins>
      <w:r>
        <w:rPr>
          <w:noProof/>
          <w:webHidden/>
        </w:rPr>
      </w:r>
      <w:r>
        <w:rPr>
          <w:noProof/>
          <w:webHidden/>
        </w:rPr>
        <w:fldChar w:fldCharType="separate"/>
      </w:r>
      <w:ins w:id="511" w:author="Max Ungerer" w:date="2021-10-21T15:18:00Z">
        <w:r>
          <w:rPr>
            <w:noProof/>
            <w:webHidden/>
          </w:rPr>
          <w:t>77</w:t>
        </w:r>
        <w:r>
          <w:rPr>
            <w:noProof/>
            <w:webHidden/>
          </w:rPr>
          <w:fldChar w:fldCharType="end"/>
        </w:r>
        <w:r w:rsidRPr="00E5015A">
          <w:rPr>
            <w:rStyle w:val="Hyperlink"/>
            <w:rFonts w:eastAsia="MS Mincho"/>
            <w:noProof/>
          </w:rPr>
          <w:fldChar w:fldCharType="end"/>
        </w:r>
      </w:ins>
    </w:p>
    <w:p w14:paraId="04CC1379" w14:textId="5C574704" w:rsidR="003336DF" w:rsidRDefault="003336DF">
      <w:pPr>
        <w:pStyle w:val="Abbildungsverzeichnis"/>
        <w:tabs>
          <w:tab w:val="right" w:leader="dot" w:pos="9741"/>
        </w:tabs>
        <w:rPr>
          <w:ins w:id="512" w:author="Max Ungerer" w:date="2021-10-21T15:18:00Z"/>
          <w:rFonts w:asciiTheme="minorHAnsi" w:eastAsiaTheme="minorEastAsia" w:hAnsiTheme="minorHAnsi" w:cstheme="minorBidi"/>
          <w:noProof/>
          <w:szCs w:val="22"/>
          <w:lang w:val="de-DE"/>
        </w:rPr>
      </w:pPr>
      <w:ins w:id="51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75: Nested elements of element </w:t>
        </w:r>
        <w:r w:rsidRPr="00E5015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_Toc85722043 \h </w:instrText>
        </w:r>
      </w:ins>
      <w:r>
        <w:rPr>
          <w:noProof/>
          <w:webHidden/>
        </w:rPr>
      </w:r>
      <w:r>
        <w:rPr>
          <w:noProof/>
          <w:webHidden/>
        </w:rPr>
        <w:fldChar w:fldCharType="separate"/>
      </w:r>
      <w:ins w:id="514" w:author="Max Ungerer" w:date="2021-10-21T15:18:00Z">
        <w:r>
          <w:rPr>
            <w:noProof/>
            <w:webHidden/>
          </w:rPr>
          <w:t>78</w:t>
        </w:r>
        <w:r>
          <w:rPr>
            <w:noProof/>
            <w:webHidden/>
          </w:rPr>
          <w:fldChar w:fldCharType="end"/>
        </w:r>
        <w:r w:rsidRPr="00E5015A">
          <w:rPr>
            <w:rStyle w:val="Hyperlink"/>
            <w:rFonts w:eastAsia="MS Mincho"/>
            <w:noProof/>
          </w:rPr>
          <w:fldChar w:fldCharType="end"/>
        </w:r>
      </w:ins>
    </w:p>
    <w:p w14:paraId="2413BE28" w14:textId="28E84B36" w:rsidR="003336DF" w:rsidRDefault="003336DF">
      <w:pPr>
        <w:pStyle w:val="Abbildungsverzeichnis"/>
        <w:tabs>
          <w:tab w:val="right" w:leader="dot" w:pos="9741"/>
        </w:tabs>
        <w:rPr>
          <w:ins w:id="515" w:author="Max Ungerer" w:date="2021-10-21T15:18:00Z"/>
          <w:rFonts w:asciiTheme="minorHAnsi" w:eastAsiaTheme="minorEastAsia" w:hAnsiTheme="minorHAnsi" w:cstheme="minorBidi"/>
          <w:noProof/>
          <w:szCs w:val="22"/>
          <w:lang w:val="de-DE"/>
        </w:rPr>
      </w:pPr>
      <w:ins w:id="51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76: Nested elements of </w:t>
        </w:r>
        <w:r w:rsidRPr="00E5015A">
          <w:rPr>
            <w:rStyle w:val="Hyperlink"/>
            <w:rFonts w:ascii="Courier New" w:eastAsia="MS Mincho" w:hAnsi="Courier New" w:cs="Courier New"/>
            <w:bCs/>
            <w:noProof/>
          </w:rPr>
          <w:t>&lt;connection_0d/&gt;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_Toc85722044 \h </w:instrText>
        </w:r>
      </w:ins>
      <w:r>
        <w:rPr>
          <w:noProof/>
          <w:webHidden/>
        </w:rPr>
      </w:r>
      <w:r>
        <w:rPr>
          <w:noProof/>
          <w:webHidden/>
        </w:rPr>
        <w:fldChar w:fldCharType="separate"/>
      </w:r>
      <w:ins w:id="517" w:author="Max Ungerer" w:date="2021-10-21T15:18:00Z">
        <w:r>
          <w:rPr>
            <w:noProof/>
            <w:webHidden/>
          </w:rPr>
          <w:t>79</w:t>
        </w:r>
        <w:r>
          <w:rPr>
            <w:noProof/>
            <w:webHidden/>
          </w:rPr>
          <w:fldChar w:fldCharType="end"/>
        </w:r>
        <w:r w:rsidRPr="00E5015A">
          <w:rPr>
            <w:rStyle w:val="Hyperlink"/>
            <w:rFonts w:eastAsia="MS Mincho"/>
            <w:noProof/>
          </w:rPr>
          <w:fldChar w:fldCharType="end"/>
        </w:r>
      </w:ins>
    </w:p>
    <w:p w14:paraId="2472DD06" w14:textId="1D1C8A3D" w:rsidR="003336DF" w:rsidRDefault="003336DF">
      <w:pPr>
        <w:pStyle w:val="Abbildungsverzeichnis"/>
        <w:tabs>
          <w:tab w:val="right" w:leader="dot" w:pos="9741"/>
        </w:tabs>
        <w:rPr>
          <w:ins w:id="518" w:author="Max Ungerer" w:date="2021-10-21T15:18:00Z"/>
          <w:rFonts w:asciiTheme="minorHAnsi" w:eastAsiaTheme="minorEastAsia" w:hAnsiTheme="minorHAnsi" w:cstheme="minorBidi"/>
          <w:noProof/>
          <w:szCs w:val="22"/>
          <w:lang w:val="de-DE"/>
        </w:rPr>
      </w:pPr>
      <w:ins w:id="51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77: Attributes of element &lt;rotation_joint/&gt;</w:t>
        </w:r>
        <w:r>
          <w:rPr>
            <w:noProof/>
            <w:webHidden/>
          </w:rPr>
          <w:tab/>
        </w:r>
        <w:r>
          <w:rPr>
            <w:noProof/>
            <w:webHidden/>
          </w:rPr>
          <w:fldChar w:fldCharType="begin"/>
        </w:r>
        <w:r>
          <w:rPr>
            <w:noProof/>
            <w:webHidden/>
          </w:rPr>
          <w:instrText xml:space="preserve"> PAGEREF _Toc85722045 \h </w:instrText>
        </w:r>
      </w:ins>
      <w:r>
        <w:rPr>
          <w:noProof/>
          <w:webHidden/>
        </w:rPr>
      </w:r>
      <w:r>
        <w:rPr>
          <w:noProof/>
          <w:webHidden/>
        </w:rPr>
        <w:fldChar w:fldCharType="separate"/>
      </w:r>
      <w:ins w:id="520" w:author="Max Ungerer" w:date="2021-10-21T15:18:00Z">
        <w:r>
          <w:rPr>
            <w:noProof/>
            <w:webHidden/>
          </w:rPr>
          <w:t>79</w:t>
        </w:r>
        <w:r>
          <w:rPr>
            <w:noProof/>
            <w:webHidden/>
          </w:rPr>
          <w:fldChar w:fldCharType="end"/>
        </w:r>
        <w:r w:rsidRPr="00E5015A">
          <w:rPr>
            <w:rStyle w:val="Hyperlink"/>
            <w:rFonts w:eastAsia="MS Mincho"/>
            <w:noProof/>
          </w:rPr>
          <w:fldChar w:fldCharType="end"/>
        </w:r>
      </w:ins>
    </w:p>
    <w:p w14:paraId="6595F682" w14:textId="7A427A5E" w:rsidR="003336DF" w:rsidRDefault="003336DF">
      <w:pPr>
        <w:pStyle w:val="Abbildungsverzeichnis"/>
        <w:tabs>
          <w:tab w:val="right" w:leader="dot" w:pos="9741"/>
        </w:tabs>
        <w:rPr>
          <w:ins w:id="521" w:author="Max Ungerer" w:date="2021-10-21T15:18:00Z"/>
          <w:rFonts w:asciiTheme="minorHAnsi" w:eastAsiaTheme="minorEastAsia" w:hAnsiTheme="minorHAnsi" w:cstheme="minorBidi"/>
          <w:noProof/>
          <w:szCs w:val="22"/>
          <w:lang w:val="de-DE"/>
        </w:rPr>
      </w:pPr>
      <w:ins w:id="52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78: Nested elements of element </w:t>
        </w:r>
        <w:r w:rsidRPr="00E5015A">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_Toc85722046 \h </w:instrText>
        </w:r>
      </w:ins>
      <w:r>
        <w:rPr>
          <w:noProof/>
          <w:webHidden/>
        </w:rPr>
      </w:r>
      <w:r>
        <w:rPr>
          <w:noProof/>
          <w:webHidden/>
        </w:rPr>
        <w:fldChar w:fldCharType="separate"/>
      </w:r>
      <w:ins w:id="523" w:author="Max Ungerer" w:date="2021-10-21T15:18:00Z">
        <w:r>
          <w:rPr>
            <w:noProof/>
            <w:webHidden/>
          </w:rPr>
          <w:t>79</w:t>
        </w:r>
        <w:r>
          <w:rPr>
            <w:noProof/>
            <w:webHidden/>
          </w:rPr>
          <w:fldChar w:fldCharType="end"/>
        </w:r>
        <w:r w:rsidRPr="00E5015A">
          <w:rPr>
            <w:rStyle w:val="Hyperlink"/>
            <w:rFonts w:eastAsia="MS Mincho"/>
            <w:noProof/>
          </w:rPr>
          <w:fldChar w:fldCharType="end"/>
        </w:r>
      </w:ins>
    </w:p>
    <w:p w14:paraId="451ED66F" w14:textId="21511A54" w:rsidR="003336DF" w:rsidRDefault="003336DF">
      <w:pPr>
        <w:pStyle w:val="Abbildungsverzeichnis"/>
        <w:tabs>
          <w:tab w:val="right" w:leader="dot" w:pos="9741"/>
        </w:tabs>
        <w:rPr>
          <w:ins w:id="524" w:author="Max Ungerer" w:date="2021-10-21T15:18:00Z"/>
          <w:rFonts w:asciiTheme="minorHAnsi" w:eastAsiaTheme="minorEastAsia" w:hAnsiTheme="minorHAnsi" w:cstheme="minorBidi"/>
          <w:noProof/>
          <w:szCs w:val="22"/>
          <w:lang w:val="de-DE"/>
        </w:rPr>
      </w:pPr>
      <w:ins w:id="52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79: Attributes of element </w:t>
        </w:r>
        <w:r w:rsidRPr="00E5015A">
          <w:rPr>
            <w:rStyle w:val="Hyperlink"/>
            <w:rFonts w:ascii="Courier New" w:eastAsia="MS Mincho" w:hAnsi="Courier New" w:cs="Courier New"/>
            <w:bCs/>
            <w:noProof/>
          </w:rPr>
          <w:t>&lt;rotav/&gt;</w:t>
        </w:r>
        <w:r>
          <w:rPr>
            <w:noProof/>
            <w:webHidden/>
          </w:rPr>
          <w:tab/>
        </w:r>
        <w:r>
          <w:rPr>
            <w:noProof/>
            <w:webHidden/>
          </w:rPr>
          <w:fldChar w:fldCharType="begin"/>
        </w:r>
        <w:r>
          <w:rPr>
            <w:noProof/>
            <w:webHidden/>
          </w:rPr>
          <w:instrText xml:space="preserve"> PAGEREF _Toc85722047 \h </w:instrText>
        </w:r>
      </w:ins>
      <w:r>
        <w:rPr>
          <w:noProof/>
          <w:webHidden/>
        </w:rPr>
      </w:r>
      <w:r>
        <w:rPr>
          <w:noProof/>
          <w:webHidden/>
        </w:rPr>
        <w:fldChar w:fldCharType="separate"/>
      </w:r>
      <w:ins w:id="526" w:author="Max Ungerer" w:date="2021-10-21T15:18:00Z">
        <w:r>
          <w:rPr>
            <w:noProof/>
            <w:webHidden/>
          </w:rPr>
          <w:t>81</w:t>
        </w:r>
        <w:r>
          <w:rPr>
            <w:noProof/>
            <w:webHidden/>
          </w:rPr>
          <w:fldChar w:fldCharType="end"/>
        </w:r>
        <w:r w:rsidRPr="00E5015A">
          <w:rPr>
            <w:rStyle w:val="Hyperlink"/>
            <w:rFonts w:eastAsia="MS Mincho"/>
            <w:noProof/>
          </w:rPr>
          <w:fldChar w:fldCharType="end"/>
        </w:r>
      </w:ins>
    </w:p>
    <w:p w14:paraId="4B1527CE" w14:textId="30B1C6B8" w:rsidR="003336DF" w:rsidRDefault="003336DF">
      <w:pPr>
        <w:pStyle w:val="Abbildungsverzeichnis"/>
        <w:tabs>
          <w:tab w:val="right" w:leader="dot" w:pos="9741"/>
        </w:tabs>
        <w:rPr>
          <w:ins w:id="527" w:author="Max Ungerer" w:date="2021-10-21T15:18:00Z"/>
          <w:rFonts w:asciiTheme="minorHAnsi" w:eastAsiaTheme="minorEastAsia" w:hAnsiTheme="minorHAnsi" w:cstheme="minorBidi"/>
          <w:noProof/>
          <w:szCs w:val="22"/>
          <w:lang w:val="de-DE"/>
        </w:rPr>
      </w:pPr>
      <w:ins w:id="52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80: Attributes of element </w:t>
        </w:r>
        <w:r w:rsidRPr="00E5015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_Toc85722048 \h </w:instrText>
        </w:r>
      </w:ins>
      <w:r>
        <w:rPr>
          <w:noProof/>
          <w:webHidden/>
        </w:rPr>
      </w:r>
      <w:r>
        <w:rPr>
          <w:noProof/>
          <w:webHidden/>
        </w:rPr>
        <w:fldChar w:fldCharType="separate"/>
      </w:r>
      <w:ins w:id="529" w:author="Max Ungerer" w:date="2021-10-21T15:18:00Z">
        <w:r>
          <w:rPr>
            <w:noProof/>
            <w:webHidden/>
          </w:rPr>
          <w:t>82</w:t>
        </w:r>
        <w:r>
          <w:rPr>
            <w:noProof/>
            <w:webHidden/>
          </w:rPr>
          <w:fldChar w:fldCharType="end"/>
        </w:r>
        <w:r w:rsidRPr="00E5015A">
          <w:rPr>
            <w:rStyle w:val="Hyperlink"/>
            <w:rFonts w:eastAsia="MS Mincho"/>
            <w:noProof/>
          </w:rPr>
          <w:fldChar w:fldCharType="end"/>
        </w:r>
      </w:ins>
    </w:p>
    <w:p w14:paraId="05A4EE9E" w14:textId="2387DB82" w:rsidR="003336DF" w:rsidRDefault="003336DF">
      <w:pPr>
        <w:pStyle w:val="Abbildungsverzeichnis"/>
        <w:tabs>
          <w:tab w:val="right" w:leader="dot" w:pos="9741"/>
        </w:tabs>
        <w:rPr>
          <w:ins w:id="530" w:author="Max Ungerer" w:date="2021-10-21T15:18:00Z"/>
          <w:rFonts w:asciiTheme="minorHAnsi" w:eastAsiaTheme="minorEastAsia" w:hAnsiTheme="minorHAnsi" w:cstheme="minorBidi"/>
          <w:noProof/>
          <w:szCs w:val="22"/>
          <w:lang w:val="de-DE"/>
        </w:rPr>
      </w:pPr>
      <w:ins w:id="53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81: Nested elements of </w:t>
        </w:r>
        <w:r w:rsidRPr="00E5015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_Toc85722049 \h </w:instrText>
        </w:r>
      </w:ins>
      <w:r>
        <w:rPr>
          <w:noProof/>
          <w:webHidden/>
        </w:rPr>
      </w:r>
      <w:r>
        <w:rPr>
          <w:noProof/>
          <w:webHidden/>
        </w:rPr>
        <w:fldChar w:fldCharType="separate"/>
      </w:r>
      <w:ins w:id="532" w:author="Max Ungerer" w:date="2021-10-21T15:18:00Z">
        <w:r>
          <w:rPr>
            <w:noProof/>
            <w:webHidden/>
          </w:rPr>
          <w:t>82</w:t>
        </w:r>
        <w:r>
          <w:rPr>
            <w:noProof/>
            <w:webHidden/>
          </w:rPr>
          <w:fldChar w:fldCharType="end"/>
        </w:r>
        <w:r w:rsidRPr="00E5015A">
          <w:rPr>
            <w:rStyle w:val="Hyperlink"/>
            <w:rFonts w:eastAsia="MS Mincho"/>
            <w:noProof/>
          </w:rPr>
          <w:fldChar w:fldCharType="end"/>
        </w:r>
      </w:ins>
    </w:p>
    <w:p w14:paraId="2362E2A4" w14:textId="7176013D" w:rsidR="003336DF" w:rsidRDefault="003336DF">
      <w:pPr>
        <w:pStyle w:val="Abbildungsverzeichnis"/>
        <w:tabs>
          <w:tab w:val="right" w:leader="dot" w:pos="9741"/>
        </w:tabs>
        <w:rPr>
          <w:ins w:id="533" w:author="Max Ungerer" w:date="2021-10-21T15:18:00Z"/>
          <w:rFonts w:asciiTheme="minorHAnsi" w:eastAsiaTheme="minorEastAsia" w:hAnsiTheme="minorHAnsi" w:cstheme="minorBidi"/>
          <w:noProof/>
          <w:szCs w:val="22"/>
          <w:lang w:val="de-DE"/>
        </w:rPr>
      </w:pPr>
      <w:ins w:id="53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82: Attributes of element </w:t>
        </w:r>
        <w:r w:rsidRPr="00E5015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_Toc85722050 \h </w:instrText>
        </w:r>
      </w:ins>
      <w:r>
        <w:rPr>
          <w:noProof/>
          <w:webHidden/>
        </w:rPr>
      </w:r>
      <w:r>
        <w:rPr>
          <w:noProof/>
          <w:webHidden/>
        </w:rPr>
        <w:fldChar w:fldCharType="separate"/>
      </w:r>
      <w:ins w:id="535" w:author="Max Ungerer" w:date="2021-10-21T15:18:00Z">
        <w:r>
          <w:rPr>
            <w:noProof/>
            <w:webHidden/>
          </w:rPr>
          <w:t>82</w:t>
        </w:r>
        <w:r>
          <w:rPr>
            <w:noProof/>
            <w:webHidden/>
          </w:rPr>
          <w:fldChar w:fldCharType="end"/>
        </w:r>
        <w:r w:rsidRPr="00E5015A">
          <w:rPr>
            <w:rStyle w:val="Hyperlink"/>
            <w:rFonts w:eastAsia="MS Mincho"/>
            <w:noProof/>
          </w:rPr>
          <w:fldChar w:fldCharType="end"/>
        </w:r>
      </w:ins>
    </w:p>
    <w:p w14:paraId="239D6CBF" w14:textId="55771B6C" w:rsidR="003336DF" w:rsidRDefault="003336DF">
      <w:pPr>
        <w:pStyle w:val="Abbildungsverzeichnis"/>
        <w:tabs>
          <w:tab w:val="right" w:leader="dot" w:pos="9741"/>
        </w:tabs>
        <w:rPr>
          <w:ins w:id="536" w:author="Max Ungerer" w:date="2021-10-21T15:18:00Z"/>
          <w:rFonts w:asciiTheme="minorHAnsi" w:eastAsiaTheme="minorEastAsia" w:hAnsiTheme="minorHAnsi" w:cstheme="minorBidi"/>
          <w:noProof/>
          <w:szCs w:val="22"/>
          <w:lang w:val="de-DE"/>
        </w:rPr>
      </w:pPr>
      <w:ins w:id="53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83: Attributes of element </w:t>
        </w:r>
        <w:r w:rsidRPr="00E5015A">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_Toc85722051 \h </w:instrText>
        </w:r>
      </w:ins>
      <w:r>
        <w:rPr>
          <w:noProof/>
          <w:webHidden/>
        </w:rPr>
      </w:r>
      <w:r>
        <w:rPr>
          <w:noProof/>
          <w:webHidden/>
        </w:rPr>
        <w:fldChar w:fldCharType="separate"/>
      </w:r>
      <w:ins w:id="538" w:author="Max Ungerer" w:date="2021-10-21T15:18:00Z">
        <w:r>
          <w:rPr>
            <w:noProof/>
            <w:webHidden/>
          </w:rPr>
          <w:t>85</w:t>
        </w:r>
        <w:r>
          <w:rPr>
            <w:noProof/>
            <w:webHidden/>
          </w:rPr>
          <w:fldChar w:fldCharType="end"/>
        </w:r>
        <w:r w:rsidRPr="00E5015A">
          <w:rPr>
            <w:rStyle w:val="Hyperlink"/>
            <w:rFonts w:eastAsia="MS Mincho"/>
            <w:noProof/>
          </w:rPr>
          <w:fldChar w:fldCharType="end"/>
        </w:r>
      </w:ins>
    </w:p>
    <w:p w14:paraId="69619395" w14:textId="1438BF8A" w:rsidR="003336DF" w:rsidRDefault="003336DF">
      <w:pPr>
        <w:pStyle w:val="Abbildungsverzeichnis"/>
        <w:tabs>
          <w:tab w:val="right" w:leader="dot" w:pos="9741"/>
        </w:tabs>
        <w:rPr>
          <w:ins w:id="539" w:author="Max Ungerer" w:date="2021-10-21T15:18:00Z"/>
          <w:rFonts w:asciiTheme="minorHAnsi" w:eastAsiaTheme="minorEastAsia" w:hAnsiTheme="minorHAnsi" w:cstheme="minorBidi"/>
          <w:noProof/>
          <w:szCs w:val="22"/>
          <w:lang w:val="de-DE"/>
        </w:rPr>
      </w:pPr>
      <w:ins w:id="54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84: Attributes of element </w:t>
        </w:r>
        <w:r w:rsidRPr="00E5015A">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_Toc85722052 \h </w:instrText>
        </w:r>
      </w:ins>
      <w:r>
        <w:rPr>
          <w:noProof/>
          <w:webHidden/>
        </w:rPr>
      </w:r>
      <w:r>
        <w:rPr>
          <w:noProof/>
          <w:webHidden/>
        </w:rPr>
        <w:fldChar w:fldCharType="separate"/>
      </w:r>
      <w:ins w:id="541" w:author="Max Ungerer" w:date="2021-10-21T15:18:00Z">
        <w:r>
          <w:rPr>
            <w:noProof/>
            <w:webHidden/>
          </w:rPr>
          <w:t>85</w:t>
        </w:r>
        <w:r>
          <w:rPr>
            <w:noProof/>
            <w:webHidden/>
          </w:rPr>
          <w:fldChar w:fldCharType="end"/>
        </w:r>
        <w:r w:rsidRPr="00E5015A">
          <w:rPr>
            <w:rStyle w:val="Hyperlink"/>
            <w:rFonts w:eastAsia="MS Mincho"/>
            <w:noProof/>
          </w:rPr>
          <w:fldChar w:fldCharType="end"/>
        </w:r>
      </w:ins>
    </w:p>
    <w:p w14:paraId="5F679DCF" w14:textId="44624A05" w:rsidR="003336DF" w:rsidRDefault="003336DF">
      <w:pPr>
        <w:pStyle w:val="Abbildungsverzeichnis"/>
        <w:tabs>
          <w:tab w:val="right" w:leader="dot" w:pos="9741"/>
        </w:tabs>
        <w:rPr>
          <w:ins w:id="542" w:author="Max Ungerer" w:date="2021-10-21T15:18:00Z"/>
          <w:rFonts w:asciiTheme="minorHAnsi" w:eastAsiaTheme="minorEastAsia" w:hAnsiTheme="minorHAnsi" w:cstheme="minorBidi"/>
          <w:noProof/>
          <w:szCs w:val="22"/>
          <w:lang w:val="de-DE"/>
        </w:rPr>
      </w:pPr>
      <w:ins w:id="54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85: Nested elements of element </w:t>
        </w:r>
        <w:r w:rsidRPr="00E5015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_Toc85722053 \h </w:instrText>
        </w:r>
      </w:ins>
      <w:r>
        <w:rPr>
          <w:noProof/>
          <w:webHidden/>
        </w:rPr>
      </w:r>
      <w:r>
        <w:rPr>
          <w:noProof/>
          <w:webHidden/>
        </w:rPr>
        <w:fldChar w:fldCharType="separate"/>
      </w:r>
      <w:ins w:id="544" w:author="Max Ungerer" w:date="2021-10-21T15:18:00Z">
        <w:r>
          <w:rPr>
            <w:noProof/>
            <w:webHidden/>
          </w:rPr>
          <w:t>89</w:t>
        </w:r>
        <w:r>
          <w:rPr>
            <w:noProof/>
            <w:webHidden/>
          </w:rPr>
          <w:fldChar w:fldCharType="end"/>
        </w:r>
        <w:r w:rsidRPr="00E5015A">
          <w:rPr>
            <w:rStyle w:val="Hyperlink"/>
            <w:rFonts w:eastAsia="MS Mincho"/>
            <w:noProof/>
          </w:rPr>
          <w:fldChar w:fldCharType="end"/>
        </w:r>
      </w:ins>
    </w:p>
    <w:p w14:paraId="251DF082" w14:textId="3082FA85" w:rsidR="003336DF" w:rsidRDefault="003336DF">
      <w:pPr>
        <w:pStyle w:val="Abbildungsverzeichnis"/>
        <w:tabs>
          <w:tab w:val="right" w:leader="dot" w:pos="9741"/>
        </w:tabs>
        <w:rPr>
          <w:ins w:id="545" w:author="Max Ungerer" w:date="2021-10-21T15:18:00Z"/>
          <w:rFonts w:asciiTheme="minorHAnsi" w:eastAsiaTheme="minorEastAsia" w:hAnsiTheme="minorHAnsi" w:cstheme="minorBidi"/>
          <w:noProof/>
          <w:szCs w:val="22"/>
          <w:lang w:val="de-DE"/>
        </w:rPr>
      </w:pPr>
      <w:ins w:id="54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86: Attributes of element </w:t>
        </w:r>
        <w:r w:rsidRPr="00E5015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_Toc85722054 \h </w:instrText>
        </w:r>
      </w:ins>
      <w:r>
        <w:rPr>
          <w:noProof/>
          <w:webHidden/>
        </w:rPr>
      </w:r>
      <w:r>
        <w:rPr>
          <w:noProof/>
          <w:webHidden/>
        </w:rPr>
        <w:fldChar w:fldCharType="separate"/>
      </w:r>
      <w:ins w:id="547" w:author="Max Ungerer" w:date="2021-10-21T15:18:00Z">
        <w:r>
          <w:rPr>
            <w:noProof/>
            <w:webHidden/>
          </w:rPr>
          <w:t>92</w:t>
        </w:r>
        <w:r>
          <w:rPr>
            <w:noProof/>
            <w:webHidden/>
          </w:rPr>
          <w:fldChar w:fldCharType="end"/>
        </w:r>
        <w:r w:rsidRPr="00E5015A">
          <w:rPr>
            <w:rStyle w:val="Hyperlink"/>
            <w:rFonts w:eastAsia="MS Mincho"/>
            <w:noProof/>
          </w:rPr>
          <w:fldChar w:fldCharType="end"/>
        </w:r>
      </w:ins>
    </w:p>
    <w:p w14:paraId="08A06AB2" w14:textId="622BBB7E" w:rsidR="003336DF" w:rsidRDefault="003336DF">
      <w:pPr>
        <w:pStyle w:val="Abbildungsverzeichnis"/>
        <w:tabs>
          <w:tab w:val="right" w:leader="dot" w:pos="9741"/>
        </w:tabs>
        <w:rPr>
          <w:ins w:id="548" w:author="Max Ungerer" w:date="2021-10-21T15:18:00Z"/>
          <w:rFonts w:asciiTheme="minorHAnsi" w:eastAsiaTheme="minorEastAsia" w:hAnsiTheme="minorHAnsi" w:cstheme="minorBidi"/>
          <w:noProof/>
          <w:szCs w:val="22"/>
          <w:lang w:val="de-DE"/>
        </w:rPr>
      </w:pPr>
      <w:ins w:id="54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87: Nested elements of element </w:t>
        </w:r>
        <w:r w:rsidRPr="00E5015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_Toc85722055 \h </w:instrText>
        </w:r>
      </w:ins>
      <w:r>
        <w:rPr>
          <w:noProof/>
          <w:webHidden/>
        </w:rPr>
      </w:r>
      <w:r>
        <w:rPr>
          <w:noProof/>
          <w:webHidden/>
        </w:rPr>
        <w:fldChar w:fldCharType="separate"/>
      </w:r>
      <w:ins w:id="550" w:author="Max Ungerer" w:date="2021-10-21T15:18:00Z">
        <w:r>
          <w:rPr>
            <w:noProof/>
            <w:webHidden/>
          </w:rPr>
          <w:t>93</w:t>
        </w:r>
        <w:r>
          <w:rPr>
            <w:noProof/>
            <w:webHidden/>
          </w:rPr>
          <w:fldChar w:fldCharType="end"/>
        </w:r>
        <w:r w:rsidRPr="00E5015A">
          <w:rPr>
            <w:rStyle w:val="Hyperlink"/>
            <w:rFonts w:eastAsia="MS Mincho"/>
            <w:noProof/>
          </w:rPr>
          <w:fldChar w:fldCharType="end"/>
        </w:r>
      </w:ins>
    </w:p>
    <w:p w14:paraId="0D29DC60" w14:textId="143A46BC" w:rsidR="003336DF" w:rsidRDefault="003336DF">
      <w:pPr>
        <w:pStyle w:val="Abbildungsverzeichnis"/>
        <w:tabs>
          <w:tab w:val="right" w:leader="dot" w:pos="9741"/>
        </w:tabs>
        <w:rPr>
          <w:ins w:id="551" w:author="Max Ungerer" w:date="2021-10-21T15:18:00Z"/>
          <w:rFonts w:asciiTheme="minorHAnsi" w:eastAsiaTheme="minorEastAsia" w:hAnsiTheme="minorHAnsi" w:cstheme="minorBidi"/>
          <w:noProof/>
          <w:szCs w:val="22"/>
          <w:lang w:val="de-DE"/>
        </w:rPr>
      </w:pPr>
      <w:ins w:id="55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88: Attributes of element </w:t>
        </w:r>
        <w:r w:rsidRPr="00E5015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_Toc85722056 \h </w:instrText>
        </w:r>
      </w:ins>
      <w:r>
        <w:rPr>
          <w:noProof/>
          <w:webHidden/>
        </w:rPr>
      </w:r>
      <w:r>
        <w:rPr>
          <w:noProof/>
          <w:webHidden/>
        </w:rPr>
        <w:fldChar w:fldCharType="separate"/>
      </w:r>
      <w:ins w:id="553" w:author="Max Ungerer" w:date="2021-10-21T15:18:00Z">
        <w:r>
          <w:rPr>
            <w:noProof/>
            <w:webHidden/>
          </w:rPr>
          <w:t>94</w:t>
        </w:r>
        <w:r>
          <w:rPr>
            <w:noProof/>
            <w:webHidden/>
          </w:rPr>
          <w:fldChar w:fldCharType="end"/>
        </w:r>
        <w:r w:rsidRPr="00E5015A">
          <w:rPr>
            <w:rStyle w:val="Hyperlink"/>
            <w:rFonts w:eastAsia="MS Mincho"/>
            <w:noProof/>
          </w:rPr>
          <w:fldChar w:fldCharType="end"/>
        </w:r>
      </w:ins>
    </w:p>
    <w:p w14:paraId="19F7FAB6" w14:textId="685D1262" w:rsidR="003336DF" w:rsidRDefault="003336DF">
      <w:pPr>
        <w:pStyle w:val="Abbildungsverzeichnis"/>
        <w:tabs>
          <w:tab w:val="right" w:leader="dot" w:pos="9741"/>
        </w:tabs>
        <w:rPr>
          <w:ins w:id="554" w:author="Max Ungerer" w:date="2021-10-21T15:18:00Z"/>
          <w:rFonts w:asciiTheme="minorHAnsi" w:eastAsiaTheme="minorEastAsia" w:hAnsiTheme="minorHAnsi" w:cstheme="minorBidi"/>
          <w:noProof/>
          <w:szCs w:val="22"/>
          <w:lang w:val="de-DE"/>
        </w:rPr>
      </w:pPr>
      <w:ins w:id="55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89: Nested elements of element </w:t>
        </w:r>
        <w:r w:rsidRPr="00E5015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_Toc85722057 \h </w:instrText>
        </w:r>
      </w:ins>
      <w:r>
        <w:rPr>
          <w:noProof/>
          <w:webHidden/>
        </w:rPr>
      </w:r>
      <w:r>
        <w:rPr>
          <w:noProof/>
          <w:webHidden/>
        </w:rPr>
        <w:fldChar w:fldCharType="separate"/>
      </w:r>
      <w:ins w:id="556" w:author="Max Ungerer" w:date="2021-10-21T15:18:00Z">
        <w:r>
          <w:rPr>
            <w:noProof/>
            <w:webHidden/>
          </w:rPr>
          <w:t>94</w:t>
        </w:r>
        <w:r>
          <w:rPr>
            <w:noProof/>
            <w:webHidden/>
          </w:rPr>
          <w:fldChar w:fldCharType="end"/>
        </w:r>
        <w:r w:rsidRPr="00E5015A">
          <w:rPr>
            <w:rStyle w:val="Hyperlink"/>
            <w:rFonts w:eastAsia="MS Mincho"/>
            <w:noProof/>
          </w:rPr>
          <w:fldChar w:fldCharType="end"/>
        </w:r>
      </w:ins>
    </w:p>
    <w:p w14:paraId="5959D58F" w14:textId="53ABAA7F" w:rsidR="003336DF" w:rsidRDefault="003336DF">
      <w:pPr>
        <w:pStyle w:val="Abbildungsverzeichnis"/>
        <w:tabs>
          <w:tab w:val="right" w:leader="dot" w:pos="9741"/>
        </w:tabs>
        <w:rPr>
          <w:ins w:id="557" w:author="Max Ungerer" w:date="2021-10-21T15:18:00Z"/>
          <w:rFonts w:asciiTheme="minorHAnsi" w:eastAsiaTheme="minorEastAsia" w:hAnsiTheme="minorHAnsi" w:cstheme="minorBidi"/>
          <w:noProof/>
          <w:szCs w:val="22"/>
          <w:lang w:val="de-DE"/>
        </w:rPr>
      </w:pPr>
      <w:ins w:id="55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90: Attributes of element </w:t>
        </w:r>
        <w:r w:rsidRPr="00E5015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_Toc85722058 \h </w:instrText>
        </w:r>
      </w:ins>
      <w:r>
        <w:rPr>
          <w:noProof/>
          <w:webHidden/>
        </w:rPr>
      </w:r>
      <w:r>
        <w:rPr>
          <w:noProof/>
          <w:webHidden/>
        </w:rPr>
        <w:fldChar w:fldCharType="separate"/>
      </w:r>
      <w:ins w:id="559" w:author="Max Ungerer" w:date="2021-10-21T15:18:00Z">
        <w:r>
          <w:rPr>
            <w:noProof/>
            <w:webHidden/>
          </w:rPr>
          <w:t>96</w:t>
        </w:r>
        <w:r>
          <w:rPr>
            <w:noProof/>
            <w:webHidden/>
          </w:rPr>
          <w:fldChar w:fldCharType="end"/>
        </w:r>
        <w:r w:rsidRPr="00E5015A">
          <w:rPr>
            <w:rStyle w:val="Hyperlink"/>
            <w:rFonts w:eastAsia="MS Mincho"/>
            <w:noProof/>
          </w:rPr>
          <w:fldChar w:fldCharType="end"/>
        </w:r>
      </w:ins>
    </w:p>
    <w:p w14:paraId="6662A6B0" w14:textId="34DB7774" w:rsidR="003336DF" w:rsidRDefault="003336DF">
      <w:pPr>
        <w:pStyle w:val="Abbildungsverzeichnis"/>
        <w:tabs>
          <w:tab w:val="right" w:leader="dot" w:pos="9741"/>
        </w:tabs>
        <w:rPr>
          <w:ins w:id="560" w:author="Max Ungerer" w:date="2021-10-21T15:18:00Z"/>
          <w:rFonts w:asciiTheme="minorHAnsi" w:eastAsiaTheme="minorEastAsia" w:hAnsiTheme="minorHAnsi" w:cstheme="minorBidi"/>
          <w:noProof/>
          <w:szCs w:val="22"/>
          <w:lang w:val="de-DE"/>
        </w:rPr>
      </w:pPr>
      <w:ins w:id="56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91: Nested elements of element </w:t>
        </w:r>
        <w:r w:rsidRPr="00E5015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_Toc85722059 \h </w:instrText>
        </w:r>
      </w:ins>
      <w:r>
        <w:rPr>
          <w:noProof/>
          <w:webHidden/>
        </w:rPr>
      </w:r>
      <w:r>
        <w:rPr>
          <w:noProof/>
          <w:webHidden/>
        </w:rPr>
        <w:fldChar w:fldCharType="separate"/>
      </w:r>
      <w:ins w:id="562" w:author="Max Ungerer" w:date="2021-10-21T15:18:00Z">
        <w:r>
          <w:rPr>
            <w:noProof/>
            <w:webHidden/>
          </w:rPr>
          <w:t>97</w:t>
        </w:r>
        <w:r>
          <w:rPr>
            <w:noProof/>
            <w:webHidden/>
          </w:rPr>
          <w:fldChar w:fldCharType="end"/>
        </w:r>
        <w:r w:rsidRPr="00E5015A">
          <w:rPr>
            <w:rStyle w:val="Hyperlink"/>
            <w:rFonts w:eastAsia="MS Mincho"/>
            <w:noProof/>
          </w:rPr>
          <w:fldChar w:fldCharType="end"/>
        </w:r>
      </w:ins>
    </w:p>
    <w:p w14:paraId="71A1A2AC" w14:textId="7B14EFBE" w:rsidR="003336DF" w:rsidRDefault="003336DF">
      <w:pPr>
        <w:pStyle w:val="Abbildungsverzeichnis"/>
        <w:tabs>
          <w:tab w:val="right" w:leader="dot" w:pos="9741"/>
        </w:tabs>
        <w:rPr>
          <w:ins w:id="563" w:author="Max Ungerer" w:date="2021-10-21T15:18:00Z"/>
          <w:rFonts w:asciiTheme="minorHAnsi" w:eastAsiaTheme="minorEastAsia" w:hAnsiTheme="minorHAnsi" w:cstheme="minorBidi"/>
          <w:noProof/>
          <w:szCs w:val="22"/>
          <w:lang w:val="de-DE"/>
        </w:rPr>
      </w:pPr>
      <w:ins w:id="56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92: Attributes of element </w:t>
        </w:r>
        <w:r w:rsidRPr="00E5015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_Toc85722060 \h </w:instrText>
        </w:r>
      </w:ins>
      <w:r>
        <w:rPr>
          <w:noProof/>
          <w:webHidden/>
        </w:rPr>
      </w:r>
      <w:r>
        <w:rPr>
          <w:noProof/>
          <w:webHidden/>
        </w:rPr>
        <w:fldChar w:fldCharType="separate"/>
      </w:r>
      <w:ins w:id="565" w:author="Max Ungerer" w:date="2021-10-21T15:18:00Z">
        <w:r>
          <w:rPr>
            <w:noProof/>
            <w:webHidden/>
          </w:rPr>
          <w:t>98</w:t>
        </w:r>
        <w:r>
          <w:rPr>
            <w:noProof/>
            <w:webHidden/>
          </w:rPr>
          <w:fldChar w:fldCharType="end"/>
        </w:r>
        <w:r w:rsidRPr="00E5015A">
          <w:rPr>
            <w:rStyle w:val="Hyperlink"/>
            <w:rFonts w:eastAsia="MS Mincho"/>
            <w:noProof/>
          </w:rPr>
          <w:fldChar w:fldCharType="end"/>
        </w:r>
      </w:ins>
    </w:p>
    <w:p w14:paraId="60EAA089" w14:textId="314D29EF" w:rsidR="003336DF" w:rsidRDefault="003336DF">
      <w:pPr>
        <w:pStyle w:val="Abbildungsverzeichnis"/>
        <w:tabs>
          <w:tab w:val="right" w:leader="dot" w:pos="9741"/>
        </w:tabs>
        <w:rPr>
          <w:ins w:id="566" w:author="Max Ungerer" w:date="2021-10-21T15:18:00Z"/>
          <w:rFonts w:asciiTheme="minorHAnsi" w:eastAsiaTheme="minorEastAsia" w:hAnsiTheme="minorHAnsi" w:cstheme="minorBidi"/>
          <w:noProof/>
          <w:szCs w:val="22"/>
          <w:lang w:val="de-DE"/>
        </w:rPr>
      </w:pPr>
      <w:ins w:id="56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93: Default values of attribute "filler", dependent from attribute "technology"</w:t>
        </w:r>
        <w:r>
          <w:rPr>
            <w:noProof/>
            <w:webHidden/>
          </w:rPr>
          <w:tab/>
        </w:r>
        <w:r>
          <w:rPr>
            <w:noProof/>
            <w:webHidden/>
          </w:rPr>
          <w:fldChar w:fldCharType="begin"/>
        </w:r>
        <w:r>
          <w:rPr>
            <w:noProof/>
            <w:webHidden/>
          </w:rPr>
          <w:instrText xml:space="preserve"> PAGEREF _Toc85722061 \h </w:instrText>
        </w:r>
      </w:ins>
      <w:r>
        <w:rPr>
          <w:noProof/>
          <w:webHidden/>
        </w:rPr>
      </w:r>
      <w:r>
        <w:rPr>
          <w:noProof/>
          <w:webHidden/>
        </w:rPr>
        <w:fldChar w:fldCharType="separate"/>
      </w:r>
      <w:ins w:id="568" w:author="Max Ungerer" w:date="2021-10-21T15:18:00Z">
        <w:r>
          <w:rPr>
            <w:noProof/>
            <w:webHidden/>
          </w:rPr>
          <w:t>100</w:t>
        </w:r>
        <w:r>
          <w:rPr>
            <w:noProof/>
            <w:webHidden/>
          </w:rPr>
          <w:fldChar w:fldCharType="end"/>
        </w:r>
        <w:r w:rsidRPr="00E5015A">
          <w:rPr>
            <w:rStyle w:val="Hyperlink"/>
            <w:rFonts w:eastAsia="MS Mincho"/>
            <w:noProof/>
          </w:rPr>
          <w:fldChar w:fldCharType="end"/>
        </w:r>
      </w:ins>
    </w:p>
    <w:p w14:paraId="241D91F2" w14:textId="20598FCF" w:rsidR="003336DF" w:rsidRDefault="003336DF">
      <w:pPr>
        <w:pStyle w:val="Abbildungsverzeichnis"/>
        <w:tabs>
          <w:tab w:val="right" w:leader="dot" w:pos="9741"/>
        </w:tabs>
        <w:rPr>
          <w:ins w:id="569" w:author="Max Ungerer" w:date="2021-10-21T15:18:00Z"/>
          <w:rFonts w:asciiTheme="minorHAnsi" w:eastAsiaTheme="minorEastAsia" w:hAnsiTheme="minorHAnsi" w:cstheme="minorBidi"/>
          <w:noProof/>
          <w:szCs w:val="22"/>
          <w:lang w:val="de-DE"/>
        </w:rPr>
      </w:pPr>
      <w:ins w:id="57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94: Parameters of Butt Joint Weld</w:t>
        </w:r>
        <w:r>
          <w:rPr>
            <w:noProof/>
            <w:webHidden/>
          </w:rPr>
          <w:tab/>
        </w:r>
        <w:r>
          <w:rPr>
            <w:noProof/>
            <w:webHidden/>
          </w:rPr>
          <w:fldChar w:fldCharType="begin"/>
        </w:r>
        <w:r>
          <w:rPr>
            <w:noProof/>
            <w:webHidden/>
          </w:rPr>
          <w:instrText xml:space="preserve"> PAGEREF _Toc85722062 \h </w:instrText>
        </w:r>
      </w:ins>
      <w:r>
        <w:rPr>
          <w:noProof/>
          <w:webHidden/>
        </w:rPr>
      </w:r>
      <w:r>
        <w:rPr>
          <w:noProof/>
          <w:webHidden/>
        </w:rPr>
        <w:fldChar w:fldCharType="separate"/>
      </w:r>
      <w:ins w:id="571" w:author="Max Ungerer" w:date="2021-10-21T15:18:00Z">
        <w:r>
          <w:rPr>
            <w:noProof/>
            <w:webHidden/>
          </w:rPr>
          <w:t>101</w:t>
        </w:r>
        <w:r>
          <w:rPr>
            <w:noProof/>
            <w:webHidden/>
          </w:rPr>
          <w:fldChar w:fldCharType="end"/>
        </w:r>
        <w:r w:rsidRPr="00E5015A">
          <w:rPr>
            <w:rStyle w:val="Hyperlink"/>
            <w:rFonts w:eastAsia="MS Mincho"/>
            <w:noProof/>
          </w:rPr>
          <w:fldChar w:fldCharType="end"/>
        </w:r>
      </w:ins>
    </w:p>
    <w:p w14:paraId="1D74B327" w14:textId="62FF5B38" w:rsidR="003336DF" w:rsidRDefault="003336DF">
      <w:pPr>
        <w:pStyle w:val="Abbildungsverzeichnis"/>
        <w:tabs>
          <w:tab w:val="right" w:leader="dot" w:pos="9741"/>
        </w:tabs>
        <w:rPr>
          <w:ins w:id="572" w:author="Max Ungerer" w:date="2021-10-21T15:18:00Z"/>
          <w:rFonts w:asciiTheme="minorHAnsi" w:eastAsiaTheme="minorEastAsia" w:hAnsiTheme="minorHAnsi" w:cstheme="minorBidi"/>
          <w:noProof/>
          <w:szCs w:val="22"/>
          <w:lang w:val="de-DE"/>
        </w:rPr>
      </w:pPr>
      <w:ins w:id="57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95: Attributes of element </w:t>
        </w:r>
        <w:r w:rsidRPr="00E5015A">
          <w:rPr>
            <w:rStyle w:val="Hyperlink"/>
            <w:rFonts w:ascii="Courier New" w:eastAsia="MS Mincho" w:hAnsi="Courier New" w:cs="Courier New"/>
            <w:noProof/>
            <w:kern w:val="22"/>
          </w:rPr>
          <w:t>&lt;weld_position/&gt;</w:t>
        </w:r>
        <w:r w:rsidRPr="00E5015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_Toc85722063 \h </w:instrText>
        </w:r>
      </w:ins>
      <w:r>
        <w:rPr>
          <w:noProof/>
          <w:webHidden/>
        </w:rPr>
      </w:r>
      <w:r>
        <w:rPr>
          <w:noProof/>
          <w:webHidden/>
        </w:rPr>
        <w:fldChar w:fldCharType="separate"/>
      </w:r>
      <w:ins w:id="574" w:author="Max Ungerer" w:date="2021-10-21T15:18:00Z">
        <w:r>
          <w:rPr>
            <w:noProof/>
            <w:webHidden/>
          </w:rPr>
          <w:t>102</w:t>
        </w:r>
        <w:r>
          <w:rPr>
            <w:noProof/>
            <w:webHidden/>
          </w:rPr>
          <w:fldChar w:fldCharType="end"/>
        </w:r>
        <w:r w:rsidRPr="00E5015A">
          <w:rPr>
            <w:rStyle w:val="Hyperlink"/>
            <w:rFonts w:eastAsia="MS Mincho"/>
            <w:noProof/>
          </w:rPr>
          <w:fldChar w:fldCharType="end"/>
        </w:r>
      </w:ins>
    </w:p>
    <w:p w14:paraId="2109A886" w14:textId="06F50B28" w:rsidR="003336DF" w:rsidRDefault="003336DF">
      <w:pPr>
        <w:pStyle w:val="Abbildungsverzeichnis"/>
        <w:tabs>
          <w:tab w:val="right" w:leader="dot" w:pos="9741"/>
        </w:tabs>
        <w:rPr>
          <w:ins w:id="575" w:author="Max Ungerer" w:date="2021-10-21T15:18:00Z"/>
          <w:rFonts w:asciiTheme="minorHAnsi" w:eastAsiaTheme="minorEastAsia" w:hAnsiTheme="minorHAnsi" w:cstheme="minorBidi"/>
          <w:noProof/>
          <w:szCs w:val="22"/>
          <w:lang w:val="de-DE"/>
        </w:rPr>
      </w:pPr>
      <w:ins w:id="57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96: Attributes of element </w:t>
        </w:r>
        <w:r w:rsidRPr="00E5015A">
          <w:rPr>
            <w:rStyle w:val="Hyperlink"/>
            <w:rFonts w:ascii="Courier New" w:eastAsia="MS Mincho" w:hAnsi="Courier New" w:cs="Courier New"/>
            <w:noProof/>
            <w:kern w:val="22"/>
          </w:rPr>
          <w:t>&lt;sheet_parameter/&gt;</w:t>
        </w:r>
        <w:r w:rsidRPr="00E5015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_Toc85722064 \h </w:instrText>
        </w:r>
      </w:ins>
      <w:r>
        <w:rPr>
          <w:noProof/>
          <w:webHidden/>
        </w:rPr>
      </w:r>
      <w:r>
        <w:rPr>
          <w:noProof/>
          <w:webHidden/>
        </w:rPr>
        <w:fldChar w:fldCharType="separate"/>
      </w:r>
      <w:ins w:id="577" w:author="Max Ungerer" w:date="2021-10-21T15:18:00Z">
        <w:r>
          <w:rPr>
            <w:noProof/>
            <w:webHidden/>
          </w:rPr>
          <w:t>103</w:t>
        </w:r>
        <w:r>
          <w:rPr>
            <w:noProof/>
            <w:webHidden/>
          </w:rPr>
          <w:fldChar w:fldCharType="end"/>
        </w:r>
        <w:r w:rsidRPr="00E5015A">
          <w:rPr>
            <w:rStyle w:val="Hyperlink"/>
            <w:rFonts w:eastAsia="MS Mincho"/>
            <w:noProof/>
          </w:rPr>
          <w:fldChar w:fldCharType="end"/>
        </w:r>
      </w:ins>
    </w:p>
    <w:p w14:paraId="0A92EFDB" w14:textId="5562DF88" w:rsidR="003336DF" w:rsidRDefault="003336DF">
      <w:pPr>
        <w:pStyle w:val="Abbildungsverzeichnis"/>
        <w:tabs>
          <w:tab w:val="right" w:leader="dot" w:pos="9741"/>
        </w:tabs>
        <w:rPr>
          <w:ins w:id="578" w:author="Max Ungerer" w:date="2021-10-21T15:18:00Z"/>
          <w:rFonts w:asciiTheme="minorHAnsi" w:eastAsiaTheme="minorEastAsia" w:hAnsiTheme="minorHAnsi" w:cstheme="minorBidi"/>
          <w:noProof/>
          <w:szCs w:val="22"/>
          <w:lang w:val="de-DE"/>
        </w:rPr>
      </w:pPr>
      <w:ins w:id="57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97: Parameters of Simple Corner Weld</w:t>
        </w:r>
        <w:r>
          <w:rPr>
            <w:noProof/>
            <w:webHidden/>
          </w:rPr>
          <w:tab/>
        </w:r>
        <w:r>
          <w:rPr>
            <w:noProof/>
            <w:webHidden/>
          </w:rPr>
          <w:fldChar w:fldCharType="begin"/>
        </w:r>
        <w:r>
          <w:rPr>
            <w:noProof/>
            <w:webHidden/>
          </w:rPr>
          <w:instrText xml:space="preserve"> PAGEREF _Toc85722065 \h </w:instrText>
        </w:r>
      </w:ins>
      <w:r>
        <w:rPr>
          <w:noProof/>
          <w:webHidden/>
        </w:rPr>
      </w:r>
      <w:r>
        <w:rPr>
          <w:noProof/>
          <w:webHidden/>
        </w:rPr>
        <w:fldChar w:fldCharType="separate"/>
      </w:r>
      <w:ins w:id="580" w:author="Max Ungerer" w:date="2021-10-21T15:18:00Z">
        <w:r>
          <w:rPr>
            <w:noProof/>
            <w:webHidden/>
          </w:rPr>
          <w:t>104</w:t>
        </w:r>
        <w:r>
          <w:rPr>
            <w:noProof/>
            <w:webHidden/>
          </w:rPr>
          <w:fldChar w:fldCharType="end"/>
        </w:r>
        <w:r w:rsidRPr="00E5015A">
          <w:rPr>
            <w:rStyle w:val="Hyperlink"/>
            <w:rFonts w:eastAsia="MS Mincho"/>
            <w:noProof/>
          </w:rPr>
          <w:fldChar w:fldCharType="end"/>
        </w:r>
      </w:ins>
    </w:p>
    <w:p w14:paraId="42084980" w14:textId="1EA68695" w:rsidR="003336DF" w:rsidRDefault="003336DF">
      <w:pPr>
        <w:pStyle w:val="Abbildungsverzeichnis"/>
        <w:tabs>
          <w:tab w:val="right" w:leader="dot" w:pos="9741"/>
        </w:tabs>
        <w:rPr>
          <w:ins w:id="581" w:author="Max Ungerer" w:date="2021-10-21T15:18:00Z"/>
          <w:rFonts w:asciiTheme="minorHAnsi" w:eastAsiaTheme="minorEastAsia" w:hAnsiTheme="minorHAnsi" w:cstheme="minorBidi"/>
          <w:noProof/>
          <w:szCs w:val="22"/>
          <w:lang w:val="de-DE"/>
        </w:rPr>
      </w:pPr>
      <w:ins w:id="58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98: Parameters of Double Corner Weld</w:t>
        </w:r>
        <w:r>
          <w:rPr>
            <w:noProof/>
            <w:webHidden/>
          </w:rPr>
          <w:tab/>
        </w:r>
        <w:r>
          <w:rPr>
            <w:noProof/>
            <w:webHidden/>
          </w:rPr>
          <w:fldChar w:fldCharType="begin"/>
        </w:r>
        <w:r>
          <w:rPr>
            <w:noProof/>
            <w:webHidden/>
          </w:rPr>
          <w:instrText xml:space="preserve"> PAGEREF _Toc85722066 \h </w:instrText>
        </w:r>
      </w:ins>
      <w:r>
        <w:rPr>
          <w:noProof/>
          <w:webHidden/>
        </w:rPr>
      </w:r>
      <w:r>
        <w:rPr>
          <w:noProof/>
          <w:webHidden/>
        </w:rPr>
        <w:fldChar w:fldCharType="separate"/>
      </w:r>
      <w:ins w:id="583" w:author="Max Ungerer" w:date="2021-10-21T15:18:00Z">
        <w:r>
          <w:rPr>
            <w:noProof/>
            <w:webHidden/>
          </w:rPr>
          <w:t>105</w:t>
        </w:r>
        <w:r>
          <w:rPr>
            <w:noProof/>
            <w:webHidden/>
          </w:rPr>
          <w:fldChar w:fldCharType="end"/>
        </w:r>
        <w:r w:rsidRPr="00E5015A">
          <w:rPr>
            <w:rStyle w:val="Hyperlink"/>
            <w:rFonts w:eastAsia="MS Mincho"/>
            <w:noProof/>
          </w:rPr>
          <w:fldChar w:fldCharType="end"/>
        </w:r>
      </w:ins>
    </w:p>
    <w:p w14:paraId="52F87C08" w14:textId="44DD59D3" w:rsidR="003336DF" w:rsidRDefault="003336DF">
      <w:pPr>
        <w:pStyle w:val="Abbildungsverzeichnis"/>
        <w:tabs>
          <w:tab w:val="right" w:leader="dot" w:pos="9741"/>
        </w:tabs>
        <w:rPr>
          <w:ins w:id="584" w:author="Max Ungerer" w:date="2021-10-21T15:18:00Z"/>
          <w:rFonts w:asciiTheme="minorHAnsi" w:eastAsiaTheme="minorEastAsia" w:hAnsiTheme="minorHAnsi" w:cstheme="minorBidi"/>
          <w:noProof/>
          <w:szCs w:val="22"/>
          <w:lang w:val="de-DE"/>
        </w:rPr>
      </w:pPr>
      <w:ins w:id="58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99: Attributes of element </w:t>
        </w:r>
        <w:r w:rsidRPr="00E5015A">
          <w:rPr>
            <w:rStyle w:val="Hyperlink"/>
            <w:rFonts w:ascii="Courier New" w:eastAsia="MS Mincho" w:hAnsi="Courier New" w:cs="Courier New"/>
            <w:bCs/>
            <w:noProof/>
          </w:rPr>
          <w:t>&lt;weld_position/&gt;</w:t>
        </w:r>
        <w:r w:rsidRPr="00E5015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_Toc85722067 \h </w:instrText>
        </w:r>
      </w:ins>
      <w:r>
        <w:rPr>
          <w:noProof/>
          <w:webHidden/>
        </w:rPr>
      </w:r>
      <w:r>
        <w:rPr>
          <w:noProof/>
          <w:webHidden/>
        </w:rPr>
        <w:fldChar w:fldCharType="separate"/>
      </w:r>
      <w:ins w:id="586" w:author="Max Ungerer" w:date="2021-10-21T15:18:00Z">
        <w:r>
          <w:rPr>
            <w:noProof/>
            <w:webHidden/>
          </w:rPr>
          <w:t>106</w:t>
        </w:r>
        <w:r>
          <w:rPr>
            <w:noProof/>
            <w:webHidden/>
          </w:rPr>
          <w:fldChar w:fldCharType="end"/>
        </w:r>
        <w:r w:rsidRPr="00E5015A">
          <w:rPr>
            <w:rStyle w:val="Hyperlink"/>
            <w:rFonts w:eastAsia="MS Mincho"/>
            <w:noProof/>
          </w:rPr>
          <w:fldChar w:fldCharType="end"/>
        </w:r>
      </w:ins>
    </w:p>
    <w:p w14:paraId="21BB1227" w14:textId="3D265431" w:rsidR="003336DF" w:rsidRDefault="003336DF">
      <w:pPr>
        <w:pStyle w:val="Abbildungsverzeichnis"/>
        <w:tabs>
          <w:tab w:val="right" w:leader="dot" w:pos="9741"/>
        </w:tabs>
        <w:rPr>
          <w:ins w:id="587" w:author="Max Ungerer" w:date="2021-10-21T15:18:00Z"/>
          <w:rFonts w:asciiTheme="minorHAnsi" w:eastAsiaTheme="minorEastAsia" w:hAnsiTheme="minorHAnsi" w:cstheme="minorBidi"/>
          <w:noProof/>
          <w:szCs w:val="22"/>
          <w:lang w:val="de-DE"/>
        </w:rPr>
      </w:pPr>
      <w:ins w:id="58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100: Values of Attribute </w:t>
        </w:r>
        <w:r w:rsidRPr="00E5015A">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_Toc85722068 \h </w:instrText>
        </w:r>
      </w:ins>
      <w:r>
        <w:rPr>
          <w:noProof/>
          <w:webHidden/>
        </w:rPr>
      </w:r>
      <w:r>
        <w:rPr>
          <w:noProof/>
          <w:webHidden/>
        </w:rPr>
        <w:fldChar w:fldCharType="separate"/>
      </w:r>
      <w:ins w:id="589" w:author="Max Ungerer" w:date="2021-10-21T15:18:00Z">
        <w:r>
          <w:rPr>
            <w:noProof/>
            <w:webHidden/>
          </w:rPr>
          <w:t>107</w:t>
        </w:r>
        <w:r>
          <w:rPr>
            <w:noProof/>
            <w:webHidden/>
          </w:rPr>
          <w:fldChar w:fldCharType="end"/>
        </w:r>
        <w:r w:rsidRPr="00E5015A">
          <w:rPr>
            <w:rStyle w:val="Hyperlink"/>
            <w:rFonts w:eastAsia="MS Mincho"/>
            <w:noProof/>
          </w:rPr>
          <w:fldChar w:fldCharType="end"/>
        </w:r>
      </w:ins>
    </w:p>
    <w:p w14:paraId="20B43471" w14:textId="12F33588" w:rsidR="003336DF" w:rsidRDefault="003336DF">
      <w:pPr>
        <w:pStyle w:val="Abbildungsverzeichnis"/>
        <w:tabs>
          <w:tab w:val="right" w:leader="dot" w:pos="9741"/>
        </w:tabs>
        <w:rPr>
          <w:ins w:id="590" w:author="Max Ungerer" w:date="2021-10-21T15:18:00Z"/>
          <w:rFonts w:asciiTheme="minorHAnsi" w:eastAsiaTheme="minorEastAsia" w:hAnsiTheme="minorHAnsi" w:cstheme="minorBidi"/>
          <w:noProof/>
          <w:szCs w:val="22"/>
          <w:lang w:val="de-DE"/>
        </w:rPr>
      </w:pPr>
      <w:ins w:id="59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101: Values of Attribute </w:t>
        </w:r>
        <w:r w:rsidRPr="00E5015A">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_Toc85722069 \h </w:instrText>
        </w:r>
      </w:ins>
      <w:r>
        <w:rPr>
          <w:noProof/>
          <w:webHidden/>
        </w:rPr>
      </w:r>
      <w:r>
        <w:rPr>
          <w:noProof/>
          <w:webHidden/>
        </w:rPr>
        <w:fldChar w:fldCharType="separate"/>
      </w:r>
      <w:ins w:id="592" w:author="Max Ungerer" w:date="2021-10-21T15:18:00Z">
        <w:r>
          <w:rPr>
            <w:noProof/>
            <w:webHidden/>
          </w:rPr>
          <w:t>107</w:t>
        </w:r>
        <w:r>
          <w:rPr>
            <w:noProof/>
            <w:webHidden/>
          </w:rPr>
          <w:fldChar w:fldCharType="end"/>
        </w:r>
        <w:r w:rsidRPr="00E5015A">
          <w:rPr>
            <w:rStyle w:val="Hyperlink"/>
            <w:rFonts w:eastAsia="MS Mincho"/>
            <w:noProof/>
          </w:rPr>
          <w:fldChar w:fldCharType="end"/>
        </w:r>
      </w:ins>
    </w:p>
    <w:p w14:paraId="3C4C9776" w14:textId="459DC0E5" w:rsidR="003336DF" w:rsidRDefault="003336DF">
      <w:pPr>
        <w:pStyle w:val="Abbildungsverzeichnis"/>
        <w:tabs>
          <w:tab w:val="right" w:leader="dot" w:pos="9741"/>
        </w:tabs>
        <w:rPr>
          <w:ins w:id="593" w:author="Max Ungerer" w:date="2021-10-21T15:18:00Z"/>
          <w:rFonts w:asciiTheme="minorHAnsi" w:eastAsiaTheme="minorEastAsia" w:hAnsiTheme="minorHAnsi" w:cstheme="minorBidi"/>
          <w:noProof/>
          <w:szCs w:val="22"/>
          <w:lang w:val="de-DE"/>
        </w:rPr>
      </w:pPr>
      <w:ins w:id="59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102: Attributes of element </w:t>
        </w:r>
        <w:r w:rsidRPr="00E5015A">
          <w:rPr>
            <w:rStyle w:val="Hyperlink"/>
            <w:rFonts w:ascii="Courier New" w:eastAsia="MS Mincho" w:hAnsi="Courier New" w:cs="Courier New"/>
            <w:noProof/>
            <w:kern w:val="22"/>
          </w:rPr>
          <w:t>&lt;sheet_parameter/&gt;</w:t>
        </w:r>
        <w:r w:rsidRPr="00E5015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_Toc85722070 \h </w:instrText>
        </w:r>
      </w:ins>
      <w:r>
        <w:rPr>
          <w:noProof/>
          <w:webHidden/>
        </w:rPr>
      </w:r>
      <w:r>
        <w:rPr>
          <w:noProof/>
          <w:webHidden/>
        </w:rPr>
        <w:fldChar w:fldCharType="separate"/>
      </w:r>
      <w:ins w:id="595" w:author="Max Ungerer" w:date="2021-10-21T15:18:00Z">
        <w:r>
          <w:rPr>
            <w:noProof/>
            <w:webHidden/>
          </w:rPr>
          <w:t>108</w:t>
        </w:r>
        <w:r>
          <w:rPr>
            <w:noProof/>
            <w:webHidden/>
          </w:rPr>
          <w:fldChar w:fldCharType="end"/>
        </w:r>
        <w:r w:rsidRPr="00E5015A">
          <w:rPr>
            <w:rStyle w:val="Hyperlink"/>
            <w:rFonts w:eastAsia="MS Mincho"/>
            <w:noProof/>
          </w:rPr>
          <w:fldChar w:fldCharType="end"/>
        </w:r>
      </w:ins>
    </w:p>
    <w:p w14:paraId="615B5D7C" w14:textId="6834E59E" w:rsidR="003336DF" w:rsidRDefault="003336DF">
      <w:pPr>
        <w:pStyle w:val="Abbildungsverzeichnis"/>
        <w:tabs>
          <w:tab w:val="right" w:leader="dot" w:pos="9741"/>
        </w:tabs>
        <w:rPr>
          <w:ins w:id="596" w:author="Max Ungerer" w:date="2021-10-21T15:18:00Z"/>
          <w:rFonts w:asciiTheme="minorHAnsi" w:eastAsiaTheme="minorEastAsia" w:hAnsiTheme="minorHAnsi" w:cstheme="minorBidi"/>
          <w:noProof/>
          <w:szCs w:val="22"/>
          <w:lang w:val="de-DE"/>
        </w:rPr>
      </w:pPr>
      <w:ins w:id="59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103: Parameters of Edge Weld</w:t>
        </w:r>
        <w:r>
          <w:rPr>
            <w:noProof/>
            <w:webHidden/>
          </w:rPr>
          <w:tab/>
        </w:r>
        <w:r>
          <w:rPr>
            <w:noProof/>
            <w:webHidden/>
          </w:rPr>
          <w:fldChar w:fldCharType="begin"/>
        </w:r>
        <w:r>
          <w:rPr>
            <w:noProof/>
            <w:webHidden/>
          </w:rPr>
          <w:instrText xml:space="preserve"> PAGEREF _Toc85722071 \h </w:instrText>
        </w:r>
      </w:ins>
      <w:r>
        <w:rPr>
          <w:noProof/>
          <w:webHidden/>
        </w:rPr>
      </w:r>
      <w:r>
        <w:rPr>
          <w:noProof/>
          <w:webHidden/>
        </w:rPr>
        <w:fldChar w:fldCharType="separate"/>
      </w:r>
      <w:ins w:id="598" w:author="Max Ungerer" w:date="2021-10-21T15:18:00Z">
        <w:r>
          <w:rPr>
            <w:noProof/>
            <w:webHidden/>
          </w:rPr>
          <w:t>108</w:t>
        </w:r>
        <w:r>
          <w:rPr>
            <w:noProof/>
            <w:webHidden/>
          </w:rPr>
          <w:fldChar w:fldCharType="end"/>
        </w:r>
        <w:r w:rsidRPr="00E5015A">
          <w:rPr>
            <w:rStyle w:val="Hyperlink"/>
            <w:rFonts w:eastAsia="MS Mincho"/>
            <w:noProof/>
          </w:rPr>
          <w:fldChar w:fldCharType="end"/>
        </w:r>
      </w:ins>
    </w:p>
    <w:p w14:paraId="091E532A" w14:textId="738D7896" w:rsidR="003336DF" w:rsidRDefault="003336DF">
      <w:pPr>
        <w:pStyle w:val="Abbildungsverzeichnis"/>
        <w:tabs>
          <w:tab w:val="right" w:leader="dot" w:pos="9741"/>
        </w:tabs>
        <w:rPr>
          <w:ins w:id="599" w:author="Max Ungerer" w:date="2021-10-21T15:18:00Z"/>
          <w:rFonts w:asciiTheme="minorHAnsi" w:eastAsiaTheme="minorEastAsia" w:hAnsiTheme="minorHAnsi" w:cstheme="minorBidi"/>
          <w:noProof/>
          <w:szCs w:val="22"/>
          <w:lang w:val="de-DE"/>
        </w:rPr>
      </w:pPr>
      <w:ins w:id="60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104: Attributes of element </w:t>
        </w:r>
        <w:r w:rsidRPr="00E5015A">
          <w:rPr>
            <w:rStyle w:val="Hyperlink"/>
            <w:rFonts w:ascii="Courier New" w:eastAsia="MS Mincho" w:hAnsi="Courier New" w:cs="Courier New"/>
            <w:noProof/>
            <w:kern w:val="22"/>
          </w:rPr>
          <w:t>&lt;weld_position/&gt;</w:t>
        </w:r>
        <w:r w:rsidRPr="00E5015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_Toc85722072 \h </w:instrText>
        </w:r>
      </w:ins>
      <w:r>
        <w:rPr>
          <w:noProof/>
          <w:webHidden/>
        </w:rPr>
      </w:r>
      <w:r>
        <w:rPr>
          <w:noProof/>
          <w:webHidden/>
        </w:rPr>
        <w:fldChar w:fldCharType="separate"/>
      </w:r>
      <w:ins w:id="601" w:author="Max Ungerer" w:date="2021-10-21T15:18:00Z">
        <w:r>
          <w:rPr>
            <w:noProof/>
            <w:webHidden/>
          </w:rPr>
          <w:t>109</w:t>
        </w:r>
        <w:r>
          <w:rPr>
            <w:noProof/>
            <w:webHidden/>
          </w:rPr>
          <w:fldChar w:fldCharType="end"/>
        </w:r>
        <w:r w:rsidRPr="00E5015A">
          <w:rPr>
            <w:rStyle w:val="Hyperlink"/>
            <w:rFonts w:eastAsia="MS Mincho"/>
            <w:noProof/>
          </w:rPr>
          <w:fldChar w:fldCharType="end"/>
        </w:r>
      </w:ins>
    </w:p>
    <w:p w14:paraId="6B69220F" w14:textId="69B13302" w:rsidR="003336DF" w:rsidRDefault="003336DF">
      <w:pPr>
        <w:pStyle w:val="Abbildungsverzeichnis"/>
        <w:tabs>
          <w:tab w:val="right" w:leader="dot" w:pos="9741"/>
        </w:tabs>
        <w:rPr>
          <w:ins w:id="602" w:author="Max Ungerer" w:date="2021-10-21T15:18:00Z"/>
          <w:rFonts w:asciiTheme="minorHAnsi" w:eastAsiaTheme="minorEastAsia" w:hAnsiTheme="minorHAnsi" w:cstheme="minorBidi"/>
          <w:noProof/>
          <w:szCs w:val="22"/>
          <w:lang w:val="de-DE"/>
        </w:rPr>
      </w:pPr>
      <w:ins w:id="603" w:author="Max Ungerer"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"_Toc85722073"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105: Attributes of element </w:t>
        </w:r>
        <w:r w:rsidRPr="00E5015A">
          <w:rPr>
            <w:rStyle w:val="Hyperlink"/>
            <w:rFonts w:ascii="Courier New" w:eastAsia="MS Mincho" w:hAnsi="Courier New" w:cs="Courier New"/>
            <w:noProof/>
            <w:kern w:val="22"/>
          </w:rPr>
          <w:t>&lt;sheet_parameter/&gt;</w:t>
        </w:r>
        <w:r w:rsidRPr="00E5015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_Toc85722073 \h </w:instrText>
        </w:r>
      </w:ins>
      <w:r>
        <w:rPr>
          <w:noProof/>
          <w:webHidden/>
        </w:rPr>
      </w:r>
      <w:r>
        <w:rPr>
          <w:noProof/>
          <w:webHidden/>
        </w:rPr>
        <w:fldChar w:fldCharType="separate"/>
      </w:r>
      <w:ins w:id="604" w:author="Max Ungerer" w:date="2021-10-21T15:18:00Z">
        <w:r>
          <w:rPr>
            <w:noProof/>
            <w:webHidden/>
          </w:rPr>
          <w:t>110</w:t>
        </w:r>
        <w:r>
          <w:rPr>
            <w:noProof/>
            <w:webHidden/>
          </w:rPr>
          <w:fldChar w:fldCharType="end"/>
        </w:r>
        <w:r w:rsidRPr="00E5015A">
          <w:rPr>
            <w:rStyle w:val="Hyperlink"/>
            <w:rFonts w:eastAsia="MS Mincho"/>
            <w:noProof/>
          </w:rPr>
          <w:fldChar w:fldCharType="end"/>
        </w:r>
      </w:ins>
    </w:p>
    <w:p w14:paraId="3B4C954E" w14:textId="13F1ABD2" w:rsidR="003336DF" w:rsidRDefault="003336DF">
      <w:pPr>
        <w:pStyle w:val="Abbildungsverzeichnis"/>
        <w:tabs>
          <w:tab w:val="right" w:leader="dot" w:pos="9741"/>
        </w:tabs>
        <w:rPr>
          <w:ins w:id="605" w:author="Max Ungerer" w:date="2021-10-21T15:18:00Z"/>
          <w:rFonts w:asciiTheme="minorHAnsi" w:eastAsiaTheme="minorEastAsia" w:hAnsiTheme="minorHAnsi" w:cstheme="minorBidi"/>
          <w:noProof/>
          <w:szCs w:val="22"/>
          <w:lang w:val="de-DE"/>
        </w:rPr>
      </w:pPr>
      <w:ins w:id="60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106: Parameters of I-Weld</w:t>
        </w:r>
        <w:r>
          <w:rPr>
            <w:noProof/>
            <w:webHidden/>
          </w:rPr>
          <w:tab/>
        </w:r>
        <w:r>
          <w:rPr>
            <w:noProof/>
            <w:webHidden/>
          </w:rPr>
          <w:fldChar w:fldCharType="begin"/>
        </w:r>
        <w:r>
          <w:rPr>
            <w:noProof/>
            <w:webHidden/>
          </w:rPr>
          <w:instrText xml:space="preserve"> PAGEREF _Toc85722074 \h </w:instrText>
        </w:r>
      </w:ins>
      <w:r>
        <w:rPr>
          <w:noProof/>
          <w:webHidden/>
        </w:rPr>
      </w:r>
      <w:r>
        <w:rPr>
          <w:noProof/>
          <w:webHidden/>
        </w:rPr>
        <w:fldChar w:fldCharType="separate"/>
      </w:r>
      <w:ins w:id="607" w:author="Max Ungerer" w:date="2021-10-21T15:18:00Z">
        <w:r>
          <w:rPr>
            <w:noProof/>
            <w:webHidden/>
          </w:rPr>
          <w:t>111</w:t>
        </w:r>
        <w:r>
          <w:rPr>
            <w:noProof/>
            <w:webHidden/>
          </w:rPr>
          <w:fldChar w:fldCharType="end"/>
        </w:r>
        <w:r w:rsidRPr="00E5015A">
          <w:rPr>
            <w:rStyle w:val="Hyperlink"/>
            <w:rFonts w:eastAsia="MS Mincho"/>
            <w:noProof/>
          </w:rPr>
          <w:fldChar w:fldCharType="end"/>
        </w:r>
      </w:ins>
    </w:p>
    <w:p w14:paraId="0408B4EB" w14:textId="10567F3C" w:rsidR="003336DF" w:rsidRDefault="003336DF">
      <w:pPr>
        <w:pStyle w:val="Abbildungsverzeichnis"/>
        <w:tabs>
          <w:tab w:val="right" w:leader="dot" w:pos="9741"/>
        </w:tabs>
        <w:rPr>
          <w:ins w:id="608" w:author="Max Ungerer" w:date="2021-10-21T15:18:00Z"/>
          <w:rFonts w:asciiTheme="minorHAnsi" w:eastAsiaTheme="minorEastAsia" w:hAnsiTheme="minorHAnsi" w:cstheme="minorBidi"/>
          <w:noProof/>
          <w:szCs w:val="22"/>
          <w:lang w:val="de-DE"/>
        </w:rPr>
      </w:pPr>
      <w:ins w:id="60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107: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_Toc85722075 \h </w:instrText>
        </w:r>
      </w:ins>
      <w:r>
        <w:rPr>
          <w:noProof/>
          <w:webHidden/>
        </w:rPr>
      </w:r>
      <w:r>
        <w:rPr>
          <w:noProof/>
          <w:webHidden/>
        </w:rPr>
        <w:fldChar w:fldCharType="separate"/>
      </w:r>
      <w:ins w:id="610" w:author="Max Ungerer" w:date="2021-10-21T15:18:00Z">
        <w:r>
          <w:rPr>
            <w:noProof/>
            <w:webHidden/>
          </w:rPr>
          <w:t>112</w:t>
        </w:r>
        <w:r>
          <w:rPr>
            <w:noProof/>
            <w:webHidden/>
          </w:rPr>
          <w:fldChar w:fldCharType="end"/>
        </w:r>
        <w:r w:rsidRPr="00E5015A">
          <w:rPr>
            <w:rStyle w:val="Hyperlink"/>
            <w:rFonts w:eastAsia="MS Mincho"/>
            <w:noProof/>
          </w:rPr>
          <w:fldChar w:fldCharType="end"/>
        </w:r>
      </w:ins>
    </w:p>
    <w:p w14:paraId="5D115E35" w14:textId="4AE5913F" w:rsidR="003336DF" w:rsidRDefault="003336DF">
      <w:pPr>
        <w:pStyle w:val="Abbildungsverzeichnis"/>
        <w:tabs>
          <w:tab w:val="right" w:leader="dot" w:pos="9741"/>
        </w:tabs>
        <w:rPr>
          <w:ins w:id="611" w:author="Max Ungerer" w:date="2021-10-21T15:18:00Z"/>
          <w:rFonts w:asciiTheme="minorHAnsi" w:eastAsiaTheme="minorEastAsia" w:hAnsiTheme="minorHAnsi" w:cstheme="minorBidi"/>
          <w:noProof/>
          <w:szCs w:val="22"/>
          <w:lang w:val="de-DE"/>
        </w:rPr>
      </w:pPr>
      <w:ins w:id="61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108: Attributes of element &lt;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_Toc85722076 \h </w:instrText>
        </w:r>
      </w:ins>
      <w:r>
        <w:rPr>
          <w:noProof/>
          <w:webHidden/>
        </w:rPr>
      </w:r>
      <w:r>
        <w:rPr>
          <w:noProof/>
          <w:webHidden/>
        </w:rPr>
        <w:fldChar w:fldCharType="separate"/>
      </w:r>
      <w:ins w:id="613" w:author="Max Ungerer" w:date="2021-10-21T15:18:00Z">
        <w:r>
          <w:rPr>
            <w:noProof/>
            <w:webHidden/>
          </w:rPr>
          <w:t>112</w:t>
        </w:r>
        <w:r>
          <w:rPr>
            <w:noProof/>
            <w:webHidden/>
          </w:rPr>
          <w:fldChar w:fldCharType="end"/>
        </w:r>
        <w:r w:rsidRPr="00E5015A">
          <w:rPr>
            <w:rStyle w:val="Hyperlink"/>
            <w:rFonts w:eastAsia="MS Mincho"/>
            <w:noProof/>
          </w:rPr>
          <w:fldChar w:fldCharType="end"/>
        </w:r>
      </w:ins>
    </w:p>
    <w:p w14:paraId="7E57F1FD" w14:textId="4DEDB5F3" w:rsidR="003336DF" w:rsidRDefault="003336DF">
      <w:pPr>
        <w:pStyle w:val="Abbildungsverzeichnis"/>
        <w:tabs>
          <w:tab w:val="right" w:leader="dot" w:pos="9741"/>
        </w:tabs>
        <w:rPr>
          <w:ins w:id="614" w:author="Max Ungerer" w:date="2021-10-21T15:18:00Z"/>
          <w:rFonts w:asciiTheme="minorHAnsi" w:eastAsiaTheme="minorEastAsia" w:hAnsiTheme="minorHAnsi" w:cstheme="minorBidi"/>
          <w:noProof/>
          <w:szCs w:val="22"/>
          <w:lang w:val="de-DE"/>
        </w:rPr>
      </w:pPr>
      <w:ins w:id="61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109: Parameters of Overlap Weld</w:t>
        </w:r>
        <w:r>
          <w:rPr>
            <w:noProof/>
            <w:webHidden/>
          </w:rPr>
          <w:tab/>
        </w:r>
        <w:r>
          <w:rPr>
            <w:noProof/>
            <w:webHidden/>
          </w:rPr>
          <w:fldChar w:fldCharType="begin"/>
        </w:r>
        <w:r>
          <w:rPr>
            <w:noProof/>
            <w:webHidden/>
          </w:rPr>
          <w:instrText xml:space="preserve"> PAGEREF _Toc85722077 \h </w:instrText>
        </w:r>
      </w:ins>
      <w:r>
        <w:rPr>
          <w:noProof/>
          <w:webHidden/>
        </w:rPr>
      </w:r>
      <w:r>
        <w:rPr>
          <w:noProof/>
          <w:webHidden/>
        </w:rPr>
        <w:fldChar w:fldCharType="separate"/>
      </w:r>
      <w:ins w:id="616" w:author="Max Ungerer" w:date="2021-10-21T15:18:00Z">
        <w:r>
          <w:rPr>
            <w:noProof/>
            <w:webHidden/>
          </w:rPr>
          <w:t>113</w:t>
        </w:r>
        <w:r>
          <w:rPr>
            <w:noProof/>
            <w:webHidden/>
          </w:rPr>
          <w:fldChar w:fldCharType="end"/>
        </w:r>
        <w:r w:rsidRPr="00E5015A">
          <w:rPr>
            <w:rStyle w:val="Hyperlink"/>
            <w:rFonts w:eastAsia="MS Mincho"/>
            <w:noProof/>
          </w:rPr>
          <w:fldChar w:fldCharType="end"/>
        </w:r>
      </w:ins>
    </w:p>
    <w:p w14:paraId="0EEB75D8" w14:textId="24BBC688" w:rsidR="003336DF" w:rsidRDefault="003336DF">
      <w:pPr>
        <w:pStyle w:val="Abbildungsverzeichnis"/>
        <w:tabs>
          <w:tab w:val="right" w:leader="dot" w:pos="9741"/>
        </w:tabs>
        <w:rPr>
          <w:ins w:id="617" w:author="Max Ungerer" w:date="2021-10-21T15:18:00Z"/>
          <w:rFonts w:asciiTheme="minorHAnsi" w:eastAsiaTheme="minorEastAsia" w:hAnsiTheme="minorHAnsi" w:cstheme="minorBidi"/>
          <w:noProof/>
          <w:szCs w:val="22"/>
          <w:lang w:val="de-DE"/>
        </w:rPr>
      </w:pPr>
      <w:ins w:id="61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110: Parameters of Single Sided Double Overlap Weld</w:t>
        </w:r>
        <w:r>
          <w:rPr>
            <w:noProof/>
            <w:webHidden/>
          </w:rPr>
          <w:tab/>
        </w:r>
        <w:r>
          <w:rPr>
            <w:noProof/>
            <w:webHidden/>
          </w:rPr>
          <w:fldChar w:fldCharType="begin"/>
        </w:r>
        <w:r>
          <w:rPr>
            <w:noProof/>
            <w:webHidden/>
          </w:rPr>
          <w:instrText xml:space="preserve"> PAGEREF _Toc85722078 \h </w:instrText>
        </w:r>
      </w:ins>
      <w:r>
        <w:rPr>
          <w:noProof/>
          <w:webHidden/>
        </w:rPr>
      </w:r>
      <w:r>
        <w:rPr>
          <w:noProof/>
          <w:webHidden/>
        </w:rPr>
        <w:fldChar w:fldCharType="separate"/>
      </w:r>
      <w:ins w:id="619" w:author="Max Ungerer" w:date="2021-10-21T15:18:00Z">
        <w:r>
          <w:rPr>
            <w:noProof/>
            <w:webHidden/>
          </w:rPr>
          <w:t>114</w:t>
        </w:r>
        <w:r>
          <w:rPr>
            <w:noProof/>
            <w:webHidden/>
          </w:rPr>
          <w:fldChar w:fldCharType="end"/>
        </w:r>
        <w:r w:rsidRPr="00E5015A">
          <w:rPr>
            <w:rStyle w:val="Hyperlink"/>
            <w:rFonts w:eastAsia="MS Mincho"/>
            <w:noProof/>
          </w:rPr>
          <w:fldChar w:fldCharType="end"/>
        </w:r>
      </w:ins>
    </w:p>
    <w:p w14:paraId="7A14878D" w14:textId="6323A922" w:rsidR="003336DF" w:rsidRDefault="003336DF">
      <w:pPr>
        <w:pStyle w:val="Abbildungsverzeichnis"/>
        <w:tabs>
          <w:tab w:val="right" w:leader="dot" w:pos="9741"/>
        </w:tabs>
        <w:rPr>
          <w:ins w:id="620" w:author="Max Ungerer" w:date="2021-10-21T15:18:00Z"/>
          <w:rFonts w:asciiTheme="minorHAnsi" w:eastAsiaTheme="minorEastAsia" w:hAnsiTheme="minorHAnsi" w:cstheme="minorBidi"/>
          <w:noProof/>
          <w:szCs w:val="22"/>
          <w:lang w:val="de-DE"/>
        </w:rPr>
      </w:pPr>
      <w:ins w:id="62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111: Parameters of Double Sided Double Overlap Weld</w:t>
        </w:r>
        <w:r>
          <w:rPr>
            <w:noProof/>
            <w:webHidden/>
          </w:rPr>
          <w:tab/>
        </w:r>
        <w:r>
          <w:rPr>
            <w:noProof/>
            <w:webHidden/>
          </w:rPr>
          <w:fldChar w:fldCharType="begin"/>
        </w:r>
        <w:r>
          <w:rPr>
            <w:noProof/>
            <w:webHidden/>
          </w:rPr>
          <w:instrText xml:space="preserve"> PAGEREF _Toc85722079 \h </w:instrText>
        </w:r>
      </w:ins>
      <w:r>
        <w:rPr>
          <w:noProof/>
          <w:webHidden/>
        </w:rPr>
      </w:r>
      <w:r>
        <w:rPr>
          <w:noProof/>
          <w:webHidden/>
        </w:rPr>
        <w:fldChar w:fldCharType="separate"/>
      </w:r>
      <w:ins w:id="622" w:author="Max Ungerer" w:date="2021-10-21T15:18:00Z">
        <w:r>
          <w:rPr>
            <w:noProof/>
            <w:webHidden/>
          </w:rPr>
          <w:t>115</w:t>
        </w:r>
        <w:r>
          <w:rPr>
            <w:noProof/>
            <w:webHidden/>
          </w:rPr>
          <w:fldChar w:fldCharType="end"/>
        </w:r>
        <w:r w:rsidRPr="00E5015A">
          <w:rPr>
            <w:rStyle w:val="Hyperlink"/>
            <w:rFonts w:eastAsia="MS Mincho"/>
            <w:noProof/>
          </w:rPr>
          <w:fldChar w:fldCharType="end"/>
        </w:r>
      </w:ins>
    </w:p>
    <w:p w14:paraId="00A1333F" w14:textId="4451C881" w:rsidR="003336DF" w:rsidRDefault="003336DF">
      <w:pPr>
        <w:pStyle w:val="Abbildungsverzeichnis"/>
        <w:tabs>
          <w:tab w:val="right" w:leader="dot" w:pos="9741"/>
        </w:tabs>
        <w:rPr>
          <w:ins w:id="623" w:author="Max Ungerer" w:date="2021-10-21T15:18:00Z"/>
          <w:rFonts w:asciiTheme="minorHAnsi" w:eastAsiaTheme="minorEastAsia" w:hAnsiTheme="minorHAnsi" w:cstheme="minorBidi"/>
          <w:noProof/>
          <w:szCs w:val="22"/>
          <w:lang w:val="de-DE"/>
        </w:rPr>
      </w:pPr>
      <w:ins w:id="62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112: Attributes of element &lt;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_Toc85722080 \h </w:instrText>
        </w:r>
      </w:ins>
      <w:r>
        <w:rPr>
          <w:noProof/>
          <w:webHidden/>
        </w:rPr>
      </w:r>
      <w:r>
        <w:rPr>
          <w:noProof/>
          <w:webHidden/>
        </w:rPr>
        <w:fldChar w:fldCharType="separate"/>
      </w:r>
      <w:ins w:id="625" w:author="Max Ungerer" w:date="2021-10-21T15:18:00Z">
        <w:r>
          <w:rPr>
            <w:noProof/>
            <w:webHidden/>
          </w:rPr>
          <w:t>116</w:t>
        </w:r>
        <w:r>
          <w:rPr>
            <w:noProof/>
            <w:webHidden/>
          </w:rPr>
          <w:fldChar w:fldCharType="end"/>
        </w:r>
        <w:r w:rsidRPr="00E5015A">
          <w:rPr>
            <w:rStyle w:val="Hyperlink"/>
            <w:rFonts w:eastAsia="MS Mincho"/>
            <w:noProof/>
          </w:rPr>
          <w:fldChar w:fldCharType="end"/>
        </w:r>
      </w:ins>
    </w:p>
    <w:p w14:paraId="4337B7A7" w14:textId="13DDFB76" w:rsidR="003336DF" w:rsidRDefault="003336DF">
      <w:pPr>
        <w:pStyle w:val="Abbildungsverzeichnis"/>
        <w:tabs>
          <w:tab w:val="right" w:leader="dot" w:pos="9741"/>
        </w:tabs>
        <w:rPr>
          <w:ins w:id="626" w:author="Max Ungerer" w:date="2021-10-21T15:18:00Z"/>
          <w:rFonts w:asciiTheme="minorHAnsi" w:eastAsiaTheme="minorEastAsia" w:hAnsiTheme="minorHAnsi" w:cstheme="minorBidi"/>
          <w:noProof/>
          <w:szCs w:val="22"/>
          <w:lang w:val="de-DE"/>
        </w:rPr>
      </w:pPr>
      <w:ins w:id="62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113: Attributes of element &lt;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_Toc85722081 \h </w:instrText>
        </w:r>
      </w:ins>
      <w:r>
        <w:rPr>
          <w:noProof/>
          <w:webHidden/>
        </w:rPr>
      </w:r>
      <w:r>
        <w:rPr>
          <w:noProof/>
          <w:webHidden/>
        </w:rPr>
        <w:fldChar w:fldCharType="separate"/>
      </w:r>
      <w:ins w:id="628" w:author="Max Ungerer" w:date="2021-10-21T15:18:00Z">
        <w:r>
          <w:rPr>
            <w:noProof/>
            <w:webHidden/>
          </w:rPr>
          <w:t>117</w:t>
        </w:r>
        <w:r>
          <w:rPr>
            <w:noProof/>
            <w:webHidden/>
          </w:rPr>
          <w:fldChar w:fldCharType="end"/>
        </w:r>
        <w:r w:rsidRPr="00E5015A">
          <w:rPr>
            <w:rStyle w:val="Hyperlink"/>
            <w:rFonts w:eastAsia="MS Mincho"/>
            <w:noProof/>
          </w:rPr>
          <w:fldChar w:fldCharType="end"/>
        </w:r>
      </w:ins>
    </w:p>
    <w:p w14:paraId="4B8D4B40" w14:textId="0EE2BC87" w:rsidR="003336DF" w:rsidRDefault="003336DF">
      <w:pPr>
        <w:pStyle w:val="Abbildungsverzeichnis"/>
        <w:tabs>
          <w:tab w:val="right" w:leader="dot" w:pos="9741"/>
        </w:tabs>
        <w:rPr>
          <w:ins w:id="629" w:author="Max Ungerer" w:date="2021-10-21T15:18:00Z"/>
          <w:rFonts w:asciiTheme="minorHAnsi" w:eastAsiaTheme="minorEastAsia" w:hAnsiTheme="minorHAnsi" w:cstheme="minorBidi"/>
          <w:noProof/>
          <w:szCs w:val="22"/>
          <w:lang w:val="de-DE"/>
        </w:rPr>
      </w:pPr>
      <w:ins w:id="63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114: Parameters of Y-Joint</w:t>
        </w:r>
        <w:r>
          <w:rPr>
            <w:noProof/>
            <w:webHidden/>
          </w:rPr>
          <w:tab/>
        </w:r>
        <w:r>
          <w:rPr>
            <w:noProof/>
            <w:webHidden/>
          </w:rPr>
          <w:fldChar w:fldCharType="begin"/>
        </w:r>
        <w:r>
          <w:rPr>
            <w:noProof/>
            <w:webHidden/>
          </w:rPr>
          <w:instrText xml:space="preserve"> PAGEREF _Toc85722082 \h </w:instrText>
        </w:r>
      </w:ins>
      <w:r>
        <w:rPr>
          <w:noProof/>
          <w:webHidden/>
        </w:rPr>
      </w:r>
      <w:r>
        <w:rPr>
          <w:noProof/>
          <w:webHidden/>
        </w:rPr>
        <w:fldChar w:fldCharType="separate"/>
      </w:r>
      <w:ins w:id="631" w:author="Max Ungerer" w:date="2021-10-21T15:18:00Z">
        <w:r>
          <w:rPr>
            <w:noProof/>
            <w:webHidden/>
          </w:rPr>
          <w:t>118</w:t>
        </w:r>
        <w:r>
          <w:rPr>
            <w:noProof/>
            <w:webHidden/>
          </w:rPr>
          <w:fldChar w:fldCharType="end"/>
        </w:r>
        <w:r w:rsidRPr="00E5015A">
          <w:rPr>
            <w:rStyle w:val="Hyperlink"/>
            <w:rFonts w:eastAsia="MS Mincho"/>
            <w:noProof/>
          </w:rPr>
          <w:fldChar w:fldCharType="end"/>
        </w:r>
      </w:ins>
    </w:p>
    <w:p w14:paraId="068CA36E" w14:textId="56AE1AB8" w:rsidR="003336DF" w:rsidRDefault="003336DF">
      <w:pPr>
        <w:pStyle w:val="Abbildungsverzeichnis"/>
        <w:tabs>
          <w:tab w:val="right" w:leader="dot" w:pos="9741"/>
        </w:tabs>
        <w:rPr>
          <w:ins w:id="632" w:author="Max Ungerer" w:date="2021-10-21T15:18:00Z"/>
          <w:rFonts w:asciiTheme="minorHAnsi" w:eastAsiaTheme="minorEastAsia" w:hAnsiTheme="minorHAnsi" w:cstheme="minorBidi"/>
          <w:noProof/>
          <w:szCs w:val="22"/>
          <w:lang w:val="de-DE"/>
        </w:rPr>
      </w:pPr>
      <w:ins w:id="63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115: Attributes of element &lt;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_Toc85722083 \h </w:instrText>
        </w:r>
      </w:ins>
      <w:r>
        <w:rPr>
          <w:noProof/>
          <w:webHidden/>
        </w:rPr>
      </w:r>
      <w:r>
        <w:rPr>
          <w:noProof/>
          <w:webHidden/>
        </w:rPr>
        <w:fldChar w:fldCharType="separate"/>
      </w:r>
      <w:ins w:id="634" w:author="Max Ungerer" w:date="2021-10-21T15:18:00Z">
        <w:r>
          <w:rPr>
            <w:noProof/>
            <w:webHidden/>
          </w:rPr>
          <w:t>119</w:t>
        </w:r>
        <w:r>
          <w:rPr>
            <w:noProof/>
            <w:webHidden/>
          </w:rPr>
          <w:fldChar w:fldCharType="end"/>
        </w:r>
        <w:r w:rsidRPr="00E5015A">
          <w:rPr>
            <w:rStyle w:val="Hyperlink"/>
            <w:rFonts w:eastAsia="MS Mincho"/>
            <w:noProof/>
          </w:rPr>
          <w:fldChar w:fldCharType="end"/>
        </w:r>
      </w:ins>
    </w:p>
    <w:p w14:paraId="5C6669E2" w14:textId="4D6650B2" w:rsidR="003336DF" w:rsidRDefault="003336DF">
      <w:pPr>
        <w:pStyle w:val="Abbildungsverzeichnis"/>
        <w:tabs>
          <w:tab w:val="right" w:leader="dot" w:pos="9741"/>
        </w:tabs>
        <w:rPr>
          <w:ins w:id="635" w:author="Max Ungerer" w:date="2021-10-21T15:18:00Z"/>
          <w:rFonts w:asciiTheme="minorHAnsi" w:eastAsiaTheme="minorEastAsia" w:hAnsiTheme="minorHAnsi" w:cstheme="minorBidi"/>
          <w:noProof/>
          <w:szCs w:val="22"/>
          <w:lang w:val="de-DE"/>
        </w:rPr>
      </w:pPr>
      <w:ins w:id="63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116: Value Dependency of Attribute </w:t>
        </w:r>
        <w:r w:rsidRPr="00E5015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_Toc85722084 \h </w:instrText>
        </w:r>
      </w:ins>
      <w:r>
        <w:rPr>
          <w:noProof/>
          <w:webHidden/>
        </w:rPr>
      </w:r>
      <w:r>
        <w:rPr>
          <w:noProof/>
          <w:webHidden/>
        </w:rPr>
        <w:fldChar w:fldCharType="separate"/>
      </w:r>
      <w:ins w:id="637" w:author="Max Ungerer" w:date="2021-10-21T15:18:00Z">
        <w:r>
          <w:rPr>
            <w:noProof/>
            <w:webHidden/>
          </w:rPr>
          <w:t>120</w:t>
        </w:r>
        <w:r>
          <w:rPr>
            <w:noProof/>
            <w:webHidden/>
          </w:rPr>
          <w:fldChar w:fldCharType="end"/>
        </w:r>
        <w:r w:rsidRPr="00E5015A">
          <w:rPr>
            <w:rStyle w:val="Hyperlink"/>
            <w:rFonts w:eastAsia="MS Mincho"/>
            <w:noProof/>
          </w:rPr>
          <w:fldChar w:fldCharType="end"/>
        </w:r>
      </w:ins>
    </w:p>
    <w:p w14:paraId="5FF8E269" w14:textId="055E499E" w:rsidR="003336DF" w:rsidRDefault="003336DF">
      <w:pPr>
        <w:pStyle w:val="Abbildungsverzeichnis"/>
        <w:tabs>
          <w:tab w:val="right" w:leader="dot" w:pos="9741"/>
        </w:tabs>
        <w:rPr>
          <w:ins w:id="638" w:author="Max Ungerer" w:date="2021-10-21T15:18:00Z"/>
          <w:rFonts w:asciiTheme="minorHAnsi" w:eastAsiaTheme="minorEastAsia" w:hAnsiTheme="minorHAnsi" w:cstheme="minorBidi"/>
          <w:noProof/>
          <w:szCs w:val="22"/>
          <w:lang w:val="de-DE"/>
        </w:rPr>
      </w:pPr>
      <w:ins w:id="63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117: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_Toc85722085 \h </w:instrText>
        </w:r>
      </w:ins>
      <w:r>
        <w:rPr>
          <w:noProof/>
          <w:webHidden/>
        </w:rPr>
      </w:r>
      <w:r>
        <w:rPr>
          <w:noProof/>
          <w:webHidden/>
        </w:rPr>
        <w:fldChar w:fldCharType="separate"/>
      </w:r>
      <w:ins w:id="640" w:author="Max Ungerer" w:date="2021-10-21T15:18:00Z">
        <w:r>
          <w:rPr>
            <w:noProof/>
            <w:webHidden/>
          </w:rPr>
          <w:t>121</w:t>
        </w:r>
        <w:r>
          <w:rPr>
            <w:noProof/>
            <w:webHidden/>
          </w:rPr>
          <w:fldChar w:fldCharType="end"/>
        </w:r>
        <w:r w:rsidRPr="00E5015A">
          <w:rPr>
            <w:rStyle w:val="Hyperlink"/>
            <w:rFonts w:eastAsia="MS Mincho"/>
            <w:noProof/>
          </w:rPr>
          <w:fldChar w:fldCharType="end"/>
        </w:r>
      </w:ins>
    </w:p>
    <w:p w14:paraId="6A12B1C8" w14:textId="06AD162B" w:rsidR="003336DF" w:rsidRDefault="003336DF">
      <w:pPr>
        <w:pStyle w:val="Abbildungsverzeichnis"/>
        <w:tabs>
          <w:tab w:val="right" w:leader="dot" w:pos="9741"/>
        </w:tabs>
        <w:rPr>
          <w:ins w:id="641" w:author="Max Ungerer" w:date="2021-10-21T15:18:00Z"/>
          <w:rFonts w:asciiTheme="minorHAnsi" w:eastAsiaTheme="minorEastAsia" w:hAnsiTheme="minorHAnsi" w:cstheme="minorBidi"/>
          <w:noProof/>
          <w:szCs w:val="22"/>
          <w:lang w:val="de-DE"/>
        </w:rPr>
      </w:pPr>
      <w:ins w:id="64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118: Parameters of K-Joint</w:t>
        </w:r>
        <w:r>
          <w:rPr>
            <w:noProof/>
            <w:webHidden/>
          </w:rPr>
          <w:tab/>
        </w:r>
        <w:r>
          <w:rPr>
            <w:noProof/>
            <w:webHidden/>
          </w:rPr>
          <w:fldChar w:fldCharType="begin"/>
        </w:r>
        <w:r>
          <w:rPr>
            <w:noProof/>
            <w:webHidden/>
          </w:rPr>
          <w:instrText xml:space="preserve"> PAGEREF _Toc85722086 \h </w:instrText>
        </w:r>
      </w:ins>
      <w:r>
        <w:rPr>
          <w:noProof/>
          <w:webHidden/>
        </w:rPr>
      </w:r>
      <w:r>
        <w:rPr>
          <w:noProof/>
          <w:webHidden/>
        </w:rPr>
        <w:fldChar w:fldCharType="separate"/>
      </w:r>
      <w:ins w:id="643" w:author="Max Ungerer" w:date="2021-10-21T15:18:00Z">
        <w:r>
          <w:rPr>
            <w:noProof/>
            <w:webHidden/>
          </w:rPr>
          <w:t>122</w:t>
        </w:r>
        <w:r>
          <w:rPr>
            <w:noProof/>
            <w:webHidden/>
          </w:rPr>
          <w:fldChar w:fldCharType="end"/>
        </w:r>
        <w:r w:rsidRPr="00E5015A">
          <w:rPr>
            <w:rStyle w:val="Hyperlink"/>
            <w:rFonts w:eastAsia="MS Mincho"/>
            <w:noProof/>
          </w:rPr>
          <w:fldChar w:fldCharType="end"/>
        </w:r>
      </w:ins>
    </w:p>
    <w:p w14:paraId="6A3B251D" w14:textId="10855F17" w:rsidR="003336DF" w:rsidRDefault="003336DF">
      <w:pPr>
        <w:pStyle w:val="Abbildungsverzeichnis"/>
        <w:tabs>
          <w:tab w:val="right" w:leader="dot" w:pos="9741"/>
        </w:tabs>
        <w:rPr>
          <w:ins w:id="644" w:author="Max Ungerer" w:date="2021-10-21T15:18:00Z"/>
          <w:rFonts w:asciiTheme="minorHAnsi" w:eastAsiaTheme="minorEastAsia" w:hAnsiTheme="minorHAnsi" w:cstheme="minorBidi"/>
          <w:noProof/>
          <w:szCs w:val="22"/>
          <w:lang w:val="de-DE"/>
        </w:rPr>
      </w:pPr>
      <w:ins w:id="64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119: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_Toc85722087 \h </w:instrText>
        </w:r>
      </w:ins>
      <w:r>
        <w:rPr>
          <w:noProof/>
          <w:webHidden/>
        </w:rPr>
      </w:r>
      <w:r>
        <w:rPr>
          <w:noProof/>
          <w:webHidden/>
        </w:rPr>
        <w:fldChar w:fldCharType="separate"/>
      </w:r>
      <w:ins w:id="646" w:author="Max Ungerer" w:date="2021-10-21T15:18:00Z">
        <w:r>
          <w:rPr>
            <w:noProof/>
            <w:webHidden/>
          </w:rPr>
          <w:t>123</w:t>
        </w:r>
        <w:r>
          <w:rPr>
            <w:noProof/>
            <w:webHidden/>
          </w:rPr>
          <w:fldChar w:fldCharType="end"/>
        </w:r>
        <w:r w:rsidRPr="00E5015A">
          <w:rPr>
            <w:rStyle w:val="Hyperlink"/>
            <w:rFonts w:eastAsia="MS Mincho"/>
            <w:noProof/>
          </w:rPr>
          <w:fldChar w:fldCharType="end"/>
        </w:r>
      </w:ins>
    </w:p>
    <w:p w14:paraId="7A0BB31B" w14:textId="381F52B8" w:rsidR="003336DF" w:rsidRDefault="003336DF">
      <w:pPr>
        <w:pStyle w:val="Abbildungsverzeichnis"/>
        <w:tabs>
          <w:tab w:val="right" w:leader="dot" w:pos="9741"/>
        </w:tabs>
        <w:rPr>
          <w:ins w:id="647" w:author="Max Ungerer" w:date="2021-10-21T15:18:00Z"/>
          <w:rFonts w:asciiTheme="minorHAnsi" w:eastAsiaTheme="minorEastAsia" w:hAnsiTheme="minorHAnsi" w:cstheme="minorBidi"/>
          <w:noProof/>
          <w:szCs w:val="22"/>
          <w:lang w:val="de-DE"/>
        </w:rPr>
      </w:pPr>
      <w:ins w:id="64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120: Value Dependency of Attribute </w:t>
        </w:r>
        <w:r w:rsidRPr="00E5015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_Toc85722088 \h </w:instrText>
        </w:r>
      </w:ins>
      <w:r>
        <w:rPr>
          <w:noProof/>
          <w:webHidden/>
        </w:rPr>
      </w:r>
      <w:r>
        <w:rPr>
          <w:noProof/>
          <w:webHidden/>
        </w:rPr>
        <w:fldChar w:fldCharType="separate"/>
      </w:r>
      <w:ins w:id="649" w:author="Max Ungerer" w:date="2021-10-21T15:18:00Z">
        <w:r>
          <w:rPr>
            <w:noProof/>
            <w:webHidden/>
          </w:rPr>
          <w:t>123</w:t>
        </w:r>
        <w:r>
          <w:rPr>
            <w:noProof/>
            <w:webHidden/>
          </w:rPr>
          <w:fldChar w:fldCharType="end"/>
        </w:r>
        <w:r w:rsidRPr="00E5015A">
          <w:rPr>
            <w:rStyle w:val="Hyperlink"/>
            <w:rFonts w:eastAsia="MS Mincho"/>
            <w:noProof/>
          </w:rPr>
          <w:fldChar w:fldCharType="end"/>
        </w:r>
      </w:ins>
    </w:p>
    <w:p w14:paraId="2DE31064" w14:textId="64207102" w:rsidR="003336DF" w:rsidRDefault="003336DF">
      <w:pPr>
        <w:pStyle w:val="Abbildungsverzeichnis"/>
        <w:tabs>
          <w:tab w:val="right" w:leader="dot" w:pos="9741"/>
        </w:tabs>
        <w:rPr>
          <w:ins w:id="650" w:author="Max Ungerer" w:date="2021-10-21T15:18:00Z"/>
          <w:rFonts w:asciiTheme="minorHAnsi" w:eastAsiaTheme="minorEastAsia" w:hAnsiTheme="minorHAnsi" w:cstheme="minorBidi"/>
          <w:noProof/>
          <w:szCs w:val="22"/>
          <w:lang w:val="de-DE"/>
        </w:rPr>
      </w:pPr>
      <w:ins w:id="65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121: Attributes of element &lt;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_Toc85722089 \h </w:instrText>
        </w:r>
      </w:ins>
      <w:r>
        <w:rPr>
          <w:noProof/>
          <w:webHidden/>
        </w:rPr>
      </w:r>
      <w:r>
        <w:rPr>
          <w:noProof/>
          <w:webHidden/>
        </w:rPr>
        <w:fldChar w:fldCharType="separate"/>
      </w:r>
      <w:ins w:id="652" w:author="Max Ungerer" w:date="2021-10-21T15:18:00Z">
        <w:r>
          <w:rPr>
            <w:noProof/>
            <w:webHidden/>
          </w:rPr>
          <w:t>124</w:t>
        </w:r>
        <w:r>
          <w:rPr>
            <w:noProof/>
            <w:webHidden/>
          </w:rPr>
          <w:fldChar w:fldCharType="end"/>
        </w:r>
        <w:r w:rsidRPr="00E5015A">
          <w:rPr>
            <w:rStyle w:val="Hyperlink"/>
            <w:rFonts w:eastAsia="MS Mincho"/>
            <w:noProof/>
          </w:rPr>
          <w:fldChar w:fldCharType="end"/>
        </w:r>
      </w:ins>
    </w:p>
    <w:p w14:paraId="7AF89049" w14:textId="5E74B2DC" w:rsidR="003336DF" w:rsidRDefault="003336DF">
      <w:pPr>
        <w:pStyle w:val="Abbildungsverzeichnis"/>
        <w:tabs>
          <w:tab w:val="right" w:leader="dot" w:pos="9741"/>
        </w:tabs>
        <w:rPr>
          <w:ins w:id="653" w:author="Max Ungerer" w:date="2021-10-21T15:18:00Z"/>
          <w:rFonts w:asciiTheme="minorHAnsi" w:eastAsiaTheme="minorEastAsia" w:hAnsiTheme="minorHAnsi" w:cstheme="minorBidi"/>
          <w:noProof/>
          <w:szCs w:val="22"/>
          <w:lang w:val="de-DE"/>
        </w:rPr>
      </w:pPr>
      <w:ins w:id="65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122: Parameters of Cruciform Joint</w:t>
        </w:r>
        <w:r>
          <w:rPr>
            <w:noProof/>
            <w:webHidden/>
          </w:rPr>
          <w:tab/>
        </w:r>
        <w:r>
          <w:rPr>
            <w:noProof/>
            <w:webHidden/>
          </w:rPr>
          <w:fldChar w:fldCharType="begin"/>
        </w:r>
        <w:r>
          <w:rPr>
            <w:noProof/>
            <w:webHidden/>
          </w:rPr>
          <w:instrText xml:space="preserve"> PAGEREF _Toc85722090 \h </w:instrText>
        </w:r>
      </w:ins>
      <w:r>
        <w:rPr>
          <w:noProof/>
          <w:webHidden/>
        </w:rPr>
      </w:r>
      <w:r>
        <w:rPr>
          <w:noProof/>
          <w:webHidden/>
        </w:rPr>
        <w:fldChar w:fldCharType="separate"/>
      </w:r>
      <w:ins w:id="655" w:author="Max Ungerer" w:date="2021-10-21T15:18:00Z">
        <w:r>
          <w:rPr>
            <w:noProof/>
            <w:webHidden/>
          </w:rPr>
          <w:t>125</w:t>
        </w:r>
        <w:r>
          <w:rPr>
            <w:noProof/>
            <w:webHidden/>
          </w:rPr>
          <w:fldChar w:fldCharType="end"/>
        </w:r>
        <w:r w:rsidRPr="00E5015A">
          <w:rPr>
            <w:rStyle w:val="Hyperlink"/>
            <w:rFonts w:eastAsia="MS Mincho"/>
            <w:noProof/>
          </w:rPr>
          <w:fldChar w:fldCharType="end"/>
        </w:r>
      </w:ins>
    </w:p>
    <w:p w14:paraId="2CC4370F" w14:textId="2DDB8F5E" w:rsidR="003336DF" w:rsidRDefault="003336DF">
      <w:pPr>
        <w:pStyle w:val="Abbildungsverzeichnis"/>
        <w:tabs>
          <w:tab w:val="right" w:leader="dot" w:pos="9741"/>
        </w:tabs>
        <w:rPr>
          <w:ins w:id="656" w:author="Max Ungerer" w:date="2021-10-21T15:18:00Z"/>
          <w:rFonts w:asciiTheme="minorHAnsi" w:eastAsiaTheme="minorEastAsia" w:hAnsiTheme="minorHAnsi" w:cstheme="minorBidi"/>
          <w:noProof/>
          <w:szCs w:val="22"/>
          <w:lang w:val="de-DE"/>
        </w:rPr>
      </w:pPr>
      <w:ins w:id="65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123: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_Toc85722091 \h </w:instrText>
        </w:r>
      </w:ins>
      <w:r>
        <w:rPr>
          <w:noProof/>
          <w:webHidden/>
        </w:rPr>
      </w:r>
      <w:r>
        <w:rPr>
          <w:noProof/>
          <w:webHidden/>
        </w:rPr>
        <w:fldChar w:fldCharType="separate"/>
      </w:r>
      <w:ins w:id="658" w:author="Max Ungerer" w:date="2021-10-21T15:18:00Z">
        <w:r>
          <w:rPr>
            <w:noProof/>
            <w:webHidden/>
          </w:rPr>
          <w:t>126</w:t>
        </w:r>
        <w:r>
          <w:rPr>
            <w:noProof/>
            <w:webHidden/>
          </w:rPr>
          <w:fldChar w:fldCharType="end"/>
        </w:r>
        <w:r w:rsidRPr="00E5015A">
          <w:rPr>
            <w:rStyle w:val="Hyperlink"/>
            <w:rFonts w:eastAsia="MS Mincho"/>
            <w:noProof/>
          </w:rPr>
          <w:fldChar w:fldCharType="end"/>
        </w:r>
      </w:ins>
    </w:p>
    <w:p w14:paraId="7E80FBB5" w14:textId="1998370E" w:rsidR="003336DF" w:rsidRDefault="003336DF">
      <w:pPr>
        <w:pStyle w:val="Abbildungsverzeichnis"/>
        <w:tabs>
          <w:tab w:val="right" w:leader="dot" w:pos="9741"/>
        </w:tabs>
        <w:rPr>
          <w:ins w:id="659" w:author="Max Ungerer" w:date="2021-10-21T15:18:00Z"/>
          <w:rFonts w:asciiTheme="minorHAnsi" w:eastAsiaTheme="minorEastAsia" w:hAnsiTheme="minorHAnsi" w:cstheme="minorBidi"/>
          <w:noProof/>
          <w:szCs w:val="22"/>
          <w:lang w:val="de-DE"/>
        </w:rPr>
      </w:pPr>
      <w:ins w:id="66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124: Value Dependency of Attribute </w:t>
        </w:r>
        <w:r w:rsidRPr="00E5015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_Toc85722092 \h </w:instrText>
        </w:r>
      </w:ins>
      <w:r>
        <w:rPr>
          <w:noProof/>
          <w:webHidden/>
        </w:rPr>
      </w:r>
      <w:r>
        <w:rPr>
          <w:noProof/>
          <w:webHidden/>
        </w:rPr>
        <w:fldChar w:fldCharType="separate"/>
      </w:r>
      <w:ins w:id="661" w:author="Max Ungerer" w:date="2021-10-21T15:18:00Z">
        <w:r>
          <w:rPr>
            <w:noProof/>
            <w:webHidden/>
          </w:rPr>
          <w:t>127</w:t>
        </w:r>
        <w:r>
          <w:rPr>
            <w:noProof/>
            <w:webHidden/>
          </w:rPr>
          <w:fldChar w:fldCharType="end"/>
        </w:r>
        <w:r w:rsidRPr="00E5015A">
          <w:rPr>
            <w:rStyle w:val="Hyperlink"/>
            <w:rFonts w:eastAsia="MS Mincho"/>
            <w:noProof/>
          </w:rPr>
          <w:fldChar w:fldCharType="end"/>
        </w:r>
      </w:ins>
    </w:p>
    <w:p w14:paraId="354556F9" w14:textId="5DE62348" w:rsidR="003336DF" w:rsidRDefault="003336DF">
      <w:pPr>
        <w:pStyle w:val="Abbildungsverzeichnis"/>
        <w:tabs>
          <w:tab w:val="right" w:leader="dot" w:pos="9741"/>
        </w:tabs>
        <w:rPr>
          <w:ins w:id="662" w:author="Max Ungerer" w:date="2021-10-21T15:18:00Z"/>
          <w:rFonts w:asciiTheme="minorHAnsi" w:eastAsiaTheme="minorEastAsia" w:hAnsiTheme="minorHAnsi" w:cstheme="minorBidi"/>
          <w:noProof/>
          <w:szCs w:val="22"/>
          <w:lang w:val="de-DE"/>
        </w:rPr>
      </w:pPr>
      <w:ins w:id="66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125: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_Toc85722093 \h </w:instrText>
        </w:r>
      </w:ins>
      <w:r>
        <w:rPr>
          <w:noProof/>
          <w:webHidden/>
        </w:rPr>
      </w:r>
      <w:r>
        <w:rPr>
          <w:noProof/>
          <w:webHidden/>
        </w:rPr>
        <w:fldChar w:fldCharType="separate"/>
      </w:r>
      <w:ins w:id="664" w:author="Max Ungerer" w:date="2021-10-21T15:18:00Z">
        <w:r>
          <w:rPr>
            <w:noProof/>
            <w:webHidden/>
          </w:rPr>
          <w:t>128</w:t>
        </w:r>
        <w:r>
          <w:rPr>
            <w:noProof/>
            <w:webHidden/>
          </w:rPr>
          <w:fldChar w:fldCharType="end"/>
        </w:r>
        <w:r w:rsidRPr="00E5015A">
          <w:rPr>
            <w:rStyle w:val="Hyperlink"/>
            <w:rFonts w:eastAsia="MS Mincho"/>
            <w:noProof/>
          </w:rPr>
          <w:fldChar w:fldCharType="end"/>
        </w:r>
      </w:ins>
    </w:p>
    <w:p w14:paraId="402670FD" w14:textId="6A41A00D" w:rsidR="003336DF" w:rsidRDefault="003336DF">
      <w:pPr>
        <w:pStyle w:val="Abbildungsverzeichnis"/>
        <w:tabs>
          <w:tab w:val="right" w:leader="dot" w:pos="9741"/>
        </w:tabs>
        <w:rPr>
          <w:ins w:id="665" w:author="Max Ungerer" w:date="2021-10-21T15:18:00Z"/>
          <w:rFonts w:asciiTheme="minorHAnsi" w:eastAsiaTheme="minorEastAsia" w:hAnsiTheme="minorHAnsi" w:cstheme="minorBidi"/>
          <w:noProof/>
          <w:szCs w:val="22"/>
          <w:lang w:val="de-DE"/>
        </w:rPr>
      </w:pPr>
      <w:ins w:id="66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126: Parameters of Flared joint</w:t>
        </w:r>
        <w:r>
          <w:rPr>
            <w:noProof/>
            <w:webHidden/>
          </w:rPr>
          <w:tab/>
        </w:r>
        <w:r>
          <w:rPr>
            <w:noProof/>
            <w:webHidden/>
          </w:rPr>
          <w:fldChar w:fldCharType="begin"/>
        </w:r>
        <w:r>
          <w:rPr>
            <w:noProof/>
            <w:webHidden/>
          </w:rPr>
          <w:instrText xml:space="preserve"> PAGEREF _Toc85722094 \h </w:instrText>
        </w:r>
      </w:ins>
      <w:r>
        <w:rPr>
          <w:noProof/>
          <w:webHidden/>
        </w:rPr>
      </w:r>
      <w:r>
        <w:rPr>
          <w:noProof/>
          <w:webHidden/>
        </w:rPr>
        <w:fldChar w:fldCharType="separate"/>
      </w:r>
      <w:ins w:id="667" w:author="Max Ungerer" w:date="2021-10-21T15:18:00Z">
        <w:r>
          <w:rPr>
            <w:noProof/>
            <w:webHidden/>
          </w:rPr>
          <w:t>129</w:t>
        </w:r>
        <w:r>
          <w:rPr>
            <w:noProof/>
            <w:webHidden/>
          </w:rPr>
          <w:fldChar w:fldCharType="end"/>
        </w:r>
        <w:r w:rsidRPr="00E5015A">
          <w:rPr>
            <w:rStyle w:val="Hyperlink"/>
            <w:rFonts w:eastAsia="MS Mincho"/>
            <w:noProof/>
          </w:rPr>
          <w:fldChar w:fldCharType="end"/>
        </w:r>
      </w:ins>
    </w:p>
    <w:p w14:paraId="1DC96E48" w14:textId="42DC7298" w:rsidR="003336DF" w:rsidRDefault="003336DF">
      <w:pPr>
        <w:pStyle w:val="Abbildungsverzeichnis"/>
        <w:tabs>
          <w:tab w:val="right" w:leader="dot" w:pos="9741"/>
        </w:tabs>
        <w:rPr>
          <w:ins w:id="668" w:author="Max Ungerer" w:date="2021-10-21T15:18:00Z"/>
          <w:rFonts w:asciiTheme="minorHAnsi" w:eastAsiaTheme="minorEastAsia" w:hAnsiTheme="minorHAnsi" w:cstheme="minorBidi"/>
          <w:noProof/>
          <w:szCs w:val="22"/>
          <w:lang w:val="de-DE"/>
        </w:rPr>
      </w:pPr>
      <w:ins w:id="66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127: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_Toc85722095 \h </w:instrText>
        </w:r>
      </w:ins>
      <w:r>
        <w:rPr>
          <w:noProof/>
          <w:webHidden/>
        </w:rPr>
      </w:r>
      <w:r>
        <w:rPr>
          <w:noProof/>
          <w:webHidden/>
        </w:rPr>
        <w:fldChar w:fldCharType="separate"/>
      </w:r>
      <w:ins w:id="670" w:author="Max Ungerer" w:date="2021-10-21T15:18:00Z">
        <w:r>
          <w:rPr>
            <w:noProof/>
            <w:webHidden/>
          </w:rPr>
          <w:t>129</w:t>
        </w:r>
        <w:r>
          <w:rPr>
            <w:noProof/>
            <w:webHidden/>
          </w:rPr>
          <w:fldChar w:fldCharType="end"/>
        </w:r>
        <w:r w:rsidRPr="00E5015A">
          <w:rPr>
            <w:rStyle w:val="Hyperlink"/>
            <w:rFonts w:eastAsia="MS Mincho"/>
            <w:noProof/>
          </w:rPr>
          <w:fldChar w:fldCharType="end"/>
        </w:r>
      </w:ins>
    </w:p>
    <w:p w14:paraId="539887DD" w14:textId="103592E1" w:rsidR="003336DF" w:rsidRDefault="003336DF">
      <w:pPr>
        <w:pStyle w:val="Abbildungsverzeichnis"/>
        <w:tabs>
          <w:tab w:val="right" w:leader="dot" w:pos="9741"/>
        </w:tabs>
        <w:rPr>
          <w:ins w:id="671" w:author="Max Ungerer" w:date="2021-10-21T15:18:00Z"/>
          <w:rFonts w:asciiTheme="minorHAnsi" w:eastAsiaTheme="minorEastAsia" w:hAnsiTheme="minorHAnsi" w:cstheme="minorBidi"/>
          <w:noProof/>
          <w:szCs w:val="22"/>
          <w:lang w:val="de-DE"/>
        </w:rPr>
      </w:pPr>
      <w:ins w:id="67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128: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_Toc85722096 \h </w:instrText>
        </w:r>
      </w:ins>
      <w:r>
        <w:rPr>
          <w:noProof/>
          <w:webHidden/>
        </w:rPr>
      </w:r>
      <w:r>
        <w:rPr>
          <w:noProof/>
          <w:webHidden/>
        </w:rPr>
        <w:fldChar w:fldCharType="separate"/>
      </w:r>
      <w:ins w:id="673" w:author="Max Ungerer" w:date="2021-10-21T15:18:00Z">
        <w:r>
          <w:rPr>
            <w:noProof/>
            <w:webHidden/>
          </w:rPr>
          <w:t>130</w:t>
        </w:r>
        <w:r>
          <w:rPr>
            <w:noProof/>
            <w:webHidden/>
          </w:rPr>
          <w:fldChar w:fldCharType="end"/>
        </w:r>
        <w:r w:rsidRPr="00E5015A">
          <w:rPr>
            <w:rStyle w:val="Hyperlink"/>
            <w:rFonts w:eastAsia="MS Mincho"/>
            <w:noProof/>
          </w:rPr>
          <w:fldChar w:fldCharType="end"/>
        </w:r>
      </w:ins>
    </w:p>
    <w:p w14:paraId="1DA0FC9C" w14:textId="23F949D6" w:rsidR="003336DF" w:rsidRDefault="003336DF">
      <w:pPr>
        <w:pStyle w:val="Abbildungsverzeichnis"/>
        <w:tabs>
          <w:tab w:val="right" w:leader="dot" w:pos="9741"/>
        </w:tabs>
        <w:rPr>
          <w:ins w:id="674" w:author="Max Ungerer" w:date="2021-10-21T15:18:00Z"/>
          <w:rFonts w:asciiTheme="minorHAnsi" w:eastAsiaTheme="minorEastAsia" w:hAnsiTheme="minorHAnsi" w:cstheme="minorBidi"/>
          <w:noProof/>
          <w:szCs w:val="22"/>
          <w:lang w:val="de-DE"/>
        </w:rPr>
      </w:pPr>
      <w:ins w:id="67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129: Attributes of </w:t>
        </w:r>
        <w:r w:rsidRPr="00E5015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_Toc85722097 \h </w:instrText>
        </w:r>
      </w:ins>
      <w:r>
        <w:rPr>
          <w:noProof/>
          <w:webHidden/>
        </w:rPr>
      </w:r>
      <w:r>
        <w:rPr>
          <w:noProof/>
          <w:webHidden/>
        </w:rPr>
        <w:fldChar w:fldCharType="separate"/>
      </w:r>
      <w:ins w:id="676" w:author="Max Ungerer" w:date="2021-10-21T15:18:00Z">
        <w:r>
          <w:rPr>
            <w:noProof/>
            <w:webHidden/>
          </w:rPr>
          <w:t>130</w:t>
        </w:r>
        <w:r>
          <w:rPr>
            <w:noProof/>
            <w:webHidden/>
          </w:rPr>
          <w:fldChar w:fldCharType="end"/>
        </w:r>
        <w:r w:rsidRPr="00E5015A">
          <w:rPr>
            <w:rStyle w:val="Hyperlink"/>
            <w:rFonts w:eastAsia="MS Mincho"/>
            <w:noProof/>
          </w:rPr>
          <w:fldChar w:fldCharType="end"/>
        </w:r>
      </w:ins>
    </w:p>
    <w:p w14:paraId="44079F8C" w14:textId="5060FD64" w:rsidR="003336DF" w:rsidRDefault="003336DF">
      <w:pPr>
        <w:pStyle w:val="Abbildungsverzeichnis"/>
        <w:tabs>
          <w:tab w:val="right" w:leader="dot" w:pos="9741"/>
        </w:tabs>
        <w:rPr>
          <w:ins w:id="677" w:author="Max Ungerer" w:date="2021-10-21T15:18:00Z"/>
          <w:rFonts w:asciiTheme="minorHAnsi" w:eastAsiaTheme="minorEastAsia" w:hAnsiTheme="minorHAnsi" w:cstheme="minorBidi"/>
          <w:noProof/>
          <w:szCs w:val="22"/>
          <w:lang w:val="de-DE"/>
        </w:rPr>
      </w:pPr>
      <w:ins w:id="67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130: Nested elements of </w:t>
        </w:r>
        <w:r w:rsidRPr="00E5015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_Toc85722098 \h </w:instrText>
        </w:r>
      </w:ins>
      <w:r>
        <w:rPr>
          <w:noProof/>
          <w:webHidden/>
        </w:rPr>
      </w:r>
      <w:r>
        <w:rPr>
          <w:noProof/>
          <w:webHidden/>
        </w:rPr>
        <w:fldChar w:fldCharType="separate"/>
      </w:r>
      <w:ins w:id="679" w:author="Max Ungerer" w:date="2021-10-21T15:18:00Z">
        <w:r>
          <w:rPr>
            <w:noProof/>
            <w:webHidden/>
          </w:rPr>
          <w:t>131</w:t>
        </w:r>
        <w:r>
          <w:rPr>
            <w:noProof/>
            <w:webHidden/>
          </w:rPr>
          <w:fldChar w:fldCharType="end"/>
        </w:r>
        <w:r w:rsidRPr="00E5015A">
          <w:rPr>
            <w:rStyle w:val="Hyperlink"/>
            <w:rFonts w:eastAsia="MS Mincho"/>
            <w:noProof/>
          </w:rPr>
          <w:fldChar w:fldCharType="end"/>
        </w:r>
      </w:ins>
    </w:p>
    <w:p w14:paraId="7380A482" w14:textId="400B591F" w:rsidR="003336DF" w:rsidRDefault="003336DF">
      <w:pPr>
        <w:pStyle w:val="Abbildungsverzeichnis"/>
        <w:tabs>
          <w:tab w:val="right" w:leader="dot" w:pos="9741"/>
        </w:tabs>
        <w:rPr>
          <w:ins w:id="680" w:author="Max Ungerer" w:date="2021-10-21T15:18:00Z"/>
          <w:rFonts w:asciiTheme="minorHAnsi" w:eastAsiaTheme="minorEastAsia" w:hAnsiTheme="minorHAnsi" w:cstheme="minorBidi"/>
          <w:noProof/>
          <w:szCs w:val="22"/>
          <w:lang w:val="de-DE"/>
        </w:rPr>
      </w:pPr>
      <w:ins w:id="68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131: Attributes of element </w:t>
        </w:r>
        <w:r w:rsidRPr="00E5015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_Toc85722099 \h </w:instrText>
        </w:r>
      </w:ins>
      <w:r>
        <w:rPr>
          <w:noProof/>
          <w:webHidden/>
        </w:rPr>
      </w:r>
      <w:r>
        <w:rPr>
          <w:noProof/>
          <w:webHidden/>
        </w:rPr>
        <w:fldChar w:fldCharType="separate"/>
      </w:r>
      <w:ins w:id="682" w:author="Max Ungerer" w:date="2021-10-21T15:18:00Z">
        <w:r>
          <w:rPr>
            <w:noProof/>
            <w:webHidden/>
          </w:rPr>
          <w:t>131</w:t>
        </w:r>
        <w:r>
          <w:rPr>
            <w:noProof/>
            <w:webHidden/>
          </w:rPr>
          <w:fldChar w:fldCharType="end"/>
        </w:r>
        <w:r w:rsidRPr="00E5015A">
          <w:rPr>
            <w:rStyle w:val="Hyperlink"/>
            <w:rFonts w:eastAsia="MS Mincho"/>
            <w:noProof/>
          </w:rPr>
          <w:fldChar w:fldCharType="end"/>
        </w:r>
      </w:ins>
    </w:p>
    <w:p w14:paraId="29340996" w14:textId="7883E176" w:rsidR="003336DF" w:rsidRDefault="003336DF">
      <w:pPr>
        <w:pStyle w:val="Abbildungsverzeichnis"/>
        <w:tabs>
          <w:tab w:val="right" w:leader="dot" w:pos="9741"/>
        </w:tabs>
        <w:rPr>
          <w:ins w:id="683" w:author="Max Ungerer" w:date="2021-10-21T15:18:00Z"/>
          <w:rFonts w:asciiTheme="minorHAnsi" w:eastAsiaTheme="minorEastAsia" w:hAnsiTheme="minorHAnsi" w:cstheme="minorBidi"/>
          <w:noProof/>
          <w:szCs w:val="22"/>
          <w:lang w:val="de-DE"/>
        </w:rPr>
      </w:pPr>
      <w:ins w:id="68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132: Attributes of </w:t>
        </w:r>
        <w:r w:rsidRPr="00E5015A">
          <w:rPr>
            <w:rStyle w:val="Hyperlink"/>
            <w:rFonts w:ascii="Courier New" w:eastAsia="MS Mincho" w:hAnsi="Courier New" w:cs="Courier New"/>
            <w:bCs/>
            <w:noProof/>
          </w:rPr>
          <w:t>&lt;connection_1d/&gt;</w:t>
        </w:r>
        <w:r w:rsidRPr="00E5015A">
          <w:rPr>
            <w:rStyle w:val="Hyperlink"/>
            <w:rFonts w:ascii="Courier New" w:eastAsia="MS Mincho" w:hAnsi="Courier New" w:cs="Courier New"/>
            <w:noProof/>
          </w:rPr>
          <w:t xml:space="preserve"> </w:t>
        </w:r>
        <w:r w:rsidRPr="00E5015A">
          <w:rPr>
            <w:rStyle w:val="Hyperlink"/>
            <w:rFonts w:eastAsia="MS Mincho"/>
            <w:noProof/>
          </w:rPr>
          <w:t xml:space="preserve">for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_Toc85722100 \h </w:instrText>
        </w:r>
      </w:ins>
      <w:r>
        <w:rPr>
          <w:noProof/>
          <w:webHidden/>
        </w:rPr>
      </w:r>
      <w:r>
        <w:rPr>
          <w:noProof/>
          <w:webHidden/>
        </w:rPr>
        <w:fldChar w:fldCharType="separate"/>
      </w:r>
      <w:ins w:id="685" w:author="Max Ungerer" w:date="2021-10-21T15:18:00Z">
        <w:r>
          <w:rPr>
            <w:noProof/>
            <w:webHidden/>
          </w:rPr>
          <w:t>134</w:t>
        </w:r>
        <w:r>
          <w:rPr>
            <w:noProof/>
            <w:webHidden/>
          </w:rPr>
          <w:fldChar w:fldCharType="end"/>
        </w:r>
        <w:r w:rsidRPr="00E5015A">
          <w:rPr>
            <w:rStyle w:val="Hyperlink"/>
            <w:rFonts w:eastAsia="MS Mincho"/>
            <w:noProof/>
          </w:rPr>
          <w:fldChar w:fldCharType="end"/>
        </w:r>
      </w:ins>
    </w:p>
    <w:p w14:paraId="4C608ACB" w14:textId="0635F2AA" w:rsidR="003336DF" w:rsidRDefault="003336DF">
      <w:pPr>
        <w:pStyle w:val="Abbildungsverzeichnis"/>
        <w:tabs>
          <w:tab w:val="right" w:leader="dot" w:pos="9741"/>
        </w:tabs>
        <w:rPr>
          <w:ins w:id="686" w:author="Max Ungerer" w:date="2021-10-21T15:18:00Z"/>
          <w:rFonts w:asciiTheme="minorHAnsi" w:eastAsiaTheme="minorEastAsia" w:hAnsiTheme="minorHAnsi" w:cstheme="minorBidi"/>
          <w:noProof/>
          <w:szCs w:val="22"/>
          <w:lang w:val="de-DE"/>
        </w:rPr>
      </w:pPr>
      <w:ins w:id="68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133: Nested elements of </w:t>
        </w:r>
        <w:r w:rsidRPr="00E5015A">
          <w:rPr>
            <w:rStyle w:val="Hyperlink"/>
            <w:rFonts w:ascii="Courier New" w:eastAsia="MS Mincho" w:hAnsi="Courier New" w:cs="Courier New"/>
            <w:bCs/>
            <w:noProof/>
          </w:rPr>
          <w:t>&lt;connection_1d/&gt;</w:t>
        </w:r>
        <w:r w:rsidRPr="00E5015A">
          <w:rPr>
            <w:rStyle w:val="Hyperlink"/>
            <w:rFonts w:ascii="Courier New" w:eastAsia="MS Mincho" w:hAnsi="Courier New" w:cs="Courier New"/>
            <w:noProof/>
          </w:rPr>
          <w:t xml:space="preserve"> </w:t>
        </w:r>
        <w:r w:rsidRPr="00E5015A">
          <w:rPr>
            <w:rStyle w:val="Hyperlink"/>
            <w:rFonts w:eastAsia="MS Mincho"/>
            <w:noProof/>
          </w:rPr>
          <w:t xml:space="preserve">for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_Toc85722101 \h </w:instrText>
        </w:r>
      </w:ins>
      <w:r>
        <w:rPr>
          <w:noProof/>
          <w:webHidden/>
        </w:rPr>
      </w:r>
      <w:r>
        <w:rPr>
          <w:noProof/>
          <w:webHidden/>
        </w:rPr>
        <w:fldChar w:fldCharType="separate"/>
      </w:r>
      <w:ins w:id="688" w:author="Max Ungerer" w:date="2021-10-21T15:18:00Z">
        <w:r>
          <w:rPr>
            <w:noProof/>
            <w:webHidden/>
          </w:rPr>
          <w:t>134</w:t>
        </w:r>
        <w:r>
          <w:rPr>
            <w:noProof/>
            <w:webHidden/>
          </w:rPr>
          <w:fldChar w:fldCharType="end"/>
        </w:r>
        <w:r w:rsidRPr="00E5015A">
          <w:rPr>
            <w:rStyle w:val="Hyperlink"/>
            <w:rFonts w:eastAsia="MS Mincho"/>
            <w:noProof/>
          </w:rPr>
          <w:fldChar w:fldCharType="end"/>
        </w:r>
      </w:ins>
    </w:p>
    <w:p w14:paraId="2EB97CA4" w14:textId="05D13258" w:rsidR="003336DF" w:rsidRDefault="003336DF">
      <w:pPr>
        <w:pStyle w:val="Abbildungsverzeichnis"/>
        <w:tabs>
          <w:tab w:val="right" w:leader="dot" w:pos="9741"/>
        </w:tabs>
        <w:rPr>
          <w:ins w:id="689" w:author="Max Ungerer" w:date="2021-10-21T15:18:00Z"/>
          <w:rFonts w:asciiTheme="minorHAnsi" w:eastAsiaTheme="minorEastAsia" w:hAnsiTheme="minorHAnsi" w:cstheme="minorBidi"/>
          <w:noProof/>
          <w:szCs w:val="22"/>
          <w:lang w:val="de-DE"/>
        </w:rPr>
      </w:pPr>
      <w:ins w:id="69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134: Attributes of element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_Toc85722102 \h </w:instrText>
        </w:r>
      </w:ins>
      <w:r>
        <w:rPr>
          <w:noProof/>
          <w:webHidden/>
        </w:rPr>
      </w:r>
      <w:r>
        <w:rPr>
          <w:noProof/>
          <w:webHidden/>
        </w:rPr>
        <w:fldChar w:fldCharType="separate"/>
      </w:r>
      <w:ins w:id="691" w:author="Max Ungerer" w:date="2021-10-21T15:18:00Z">
        <w:r>
          <w:rPr>
            <w:noProof/>
            <w:webHidden/>
          </w:rPr>
          <w:t>134</w:t>
        </w:r>
        <w:r>
          <w:rPr>
            <w:noProof/>
            <w:webHidden/>
          </w:rPr>
          <w:fldChar w:fldCharType="end"/>
        </w:r>
        <w:r w:rsidRPr="00E5015A">
          <w:rPr>
            <w:rStyle w:val="Hyperlink"/>
            <w:rFonts w:eastAsia="MS Mincho"/>
            <w:noProof/>
          </w:rPr>
          <w:fldChar w:fldCharType="end"/>
        </w:r>
      </w:ins>
    </w:p>
    <w:p w14:paraId="1CEF72D3" w14:textId="623C1F87" w:rsidR="003336DF" w:rsidRDefault="003336DF">
      <w:pPr>
        <w:pStyle w:val="Abbildungsverzeichnis"/>
        <w:tabs>
          <w:tab w:val="right" w:leader="dot" w:pos="9741"/>
        </w:tabs>
        <w:rPr>
          <w:ins w:id="692" w:author="Max Ungerer" w:date="2021-10-21T15:18:00Z"/>
          <w:rFonts w:asciiTheme="minorHAnsi" w:eastAsiaTheme="minorEastAsia" w:hAnsiTheme="minorHAnsi" w:cstheme="minorBidi"/>
          <w:noProof/>
          <w:szCs w:val="22"/>
          <w:lang w:val="de-DE"/>
        </w:rPr>
      </w:pPr>
      <w:ins w:id="69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135: Nested elements of element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_Toc85722103 \h </w:instrText>
        </w:r>
      </w:ins>
      <w:r>
        <w:rPr>
          <w:noProof/>
          <w:webHidden/>
        </w:rPr>
      </w:r>
      <w:r>
        <w:rPr>
          <w:noProof/>
          <w:webHidden/>
        </w:rPr>
        <w:fldChar w:fldCharType="separate"/>
      </w:r>
      <w:ins w:id="694" w:author="Max Ungerer" w:date="2021-10-21T15:18:00Z">
        <w:r>
          <w:rPr>
            <w:noProof/>
            <w:webHidden/>
          </w:rPr>
          <w:t>135</w:t>
        </w:r>
        <w:r>
          <w:rPr>
            <w:noProof/>
            <w:webHidden/>
          </w:rPr>
          <w:fldChar w:fldCharType="end"/>
        </w:r>
        <w:r w:rsidRPr="00E5015A">
          <w:rPr>
            <w:rStyle w:val="Hyperlink"/>
            <w:rFonts w:eastAsia="MS Mincho"/>
            <w:noProof/>
          </w:rPr>
          <w:fldChar w:fldCharType="end"/>
        </w:r>
      </w:ins>
    </w:p>
    <w:p w14:paraId="2914DAED" w14:textId="049F9400" w:rsidR="003336DF" w:rsidRDefault="003336DF">
      <w:pPr>
        <w:pStyle w:val="Abbildungsverzeichnis"/>
        <w:tabs>
          <w:tab w:val="right" w:leader="dot" w:pos="9741"/>
        </w:tabs>
        <w:rPr>
          <w:ins w:id="695" w:author="Max Ungerer" w:date="2021-10-21T15:18:00Z"/>
          <w:rFonts w:asciiTheme="minorHAnsi" w:eastAsiaTheme="minorEastAsia" w:hAnsiTheme="minorHAnsi" w:cstheme="minorBidi"/>
          <w:noProof/>
          <w:szCs w:val="22"/>
          <w:lang w:val="de-DE"/>
        </w:rPr>
      </w:pPr>
      <w:ins w:id="69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136: Attributes of element </w:t>
        </w:r>
        <w:r w:rsidRPr="00E5015A">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_Toc85722104 \h </w:instrText>
        </w:r>
      </w:ins>
      <w:r>
        <w:rPr>
          <w:noProof/>
          <w:webHidden/>
        </w:rPr>
      </w:r>
      <w:r>
        <w:rPr>
          <w:noProof/>
          <w:webHidden/>
        </w:rPr>
        <w:fldChar w:fldCharType="separate"/>
      </w:r>
      <w:ins w:id="697" w:author="Max Ungerer" w:date="2021-10-21T15:18:00Z">
        <w:r>
          <w:rPr>
            <w:noProof/>
            <w:webHidden/>
          </w:rPr>
          <w:t>135</w:t>
        </w:r>
        <w:r>
          <w:rPr>
            <w:noProof/>
            <w:webHidden/>
          </w:rPr>
          <w:fldChar w:fldCharType="end"/>
        </w:r>
        <w:r w:rsidRPr="00E5015A">
          <w:rPr>
            <w:rStyle w:val="Hyperlink"/>
            <w:rFonts w:eastAsia="MS Mincho"/>
            <w:noProof/>
          </w:rPr>
          <w:fldChar w:fldCharType="end"/>
        </w:r>
      </w:ins>
    </w:p>
    <w:p w14:paraId="201F7A82" w14:textId="3133C6DF" w:rsidR="003336DF" w:rsidRDefault="003336DF">
      <w:pPr>
        <w:pStyle w:val="Abbildungsverzeichnis"/>
        <w:tabs>
          <w:tab w:val="right" w:leader="dot" w:pos="9741"/>
        </w:tabs>
        <w:rPr>
          <w:ins w:id="698" w:author="Max Ungerer" w:date="2021-10-21T15:18:00Z"/>
          <w:rFonts w:asciiTheme="minorHAnsi" w:eastAsiaTheme="minorEastAsia" w:hAnsiTheme="minorHAnsi" w:cstheme="minorBidi"/>
          <w:noProof/>
          <w:szCs w:val="22"/>
          <w:lang w:val="de-DE"/>
        </w:rPr>
      </w:pPr>
      <w:ins w:id="69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137: Nested elements of element </w:t>
        </w:r>
        <w:r w:rsidRPr="00E5015A">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_Toc85722105 \h </w:instrText>
        </w:r>
      </w:ins>
      <w:r>
        <w:rPr>
          <w:noProof/>
          <w:webHidden/>
        </w:rPr>
      </w:r>
      <w:r>
        <w:rPr>
          <w:noProof/>
          <w:webHidden/>
        </w:rPr>
        <w:fldChar w:fldCharType="separate"/>
      </w:r>
      <w:ins w:id="700" w:author="Max Ungerer" w:date="2021-10-21T15:18:00Z">
        <w:r>
          <w:rPr>
            <w:noProof/>
            <w:webHidden/>
          </w:rPr>
          <w:t>135</w:t>
        </w:r>
        <w:r>
          <w:rPr>
            <w:noProof/>
            <w:webHidden/>
          </w:rPr>
          <w:fldChar w:fldCharType="end"/>
        </w:r>
        <w:r w:rsidRPr="00E5015A">
          <w:rPr>
            <w:rStyle w:val="Hyperlink"/>
            <w:rFonts w:eastAsia="MS Mincho"/>
            <w:noProof/>
          </w:rPr>
          <w:fldChar w:fldCharType="end"/>
        </w:r>
      </w:ins>
    </w:p>
    <w:p w14:paraId="72ABA0D8" w14:textId="30E597E4" w:rsidR="003336DF" w:rsidRDefault="003336DF">
      <w:pPr>
        <w:pStyle w:val="Abbildungsverzeichnis"/>
        <w:tabs>
          <w:tab w:val="right" w:leader="dot" w:pos="9741"/>
        </w:tabs>
        <w:rPr>
          <w:ins w:id="701" w:author="Max Ungerer" w:date="2021-10-21T15:18:00Z"/>
          <w:rFonts w:asciiTheme="minorHAnsi" w:eastAsiaTheme="minorEastAsia" w:hAnsiTheme="minorHAnsi" w:cstheme="minorBidi"/>
          <w:noProof/>
          <w:szCs w:val="22"/>
          <w:lang w:val="de-DE"/>
        </w:rPr>
      </w:pPr>
      <w:ins w:id="70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138: Nested elements of </w:t>
        </w:r>
        <w:r w:rsidRPr="00E5015A">
          <w:rPr>
            <w:rStyle w:val="Hyperlink"/>
            <w:rFonts w:ascii="Courier New" w:eastAsia="MS Mincho" w:hAnsi="Courier New" w:cs="Courier New"/>
            <w:bCs/>
            <w:noProof/>
          </w:rPr>
          <w:t>&lt;connection_1d/&gt;</w:t>
        </w:r>
        <w:r w:rsidRPr="00E5015A">
          <w:rPr>
            <w:rStyle w:val="Hyperlink"/>
            <w:rFonts w:eastAsia="MS Mincho"/>
            <w:noProof/>
          </w:rPr>
          <w:t xml:space="preserve"> for </w:t>
        </w:r>
        <w:r w:rsidRPr="00E5015A">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_Toc85722106 \h </w:instrText>
        </w:r>
      </w:ins>
      <w:r>
        <w:rPr>
          <w:noProof/>
          <w:webHidden/>
        </w:rPr>
      </w:r>
      <w:r>
        <w:rPr>
          <w:noProof/>
          <w:webHidden/>
        </w:rPr>
        <w:fldChar w:fldCharType="separate"/>
      </w:r>
      <w:ins w:id="703" w:author="Max Ungerer" w:date="2021-10-21T15:18:00Z">
        <w:r>
          <w:rPr>
            <w:noProof/>
            <w:webHidden/>
          </w:rPr>
          <w:t>138</w:t>
        </w:r>
        <w:r>
          <w:rPr>
            <w:noProof/>
            <w:webHidden/>
          </w:rPr>
          <w:fldChar w:fldCharType="end"/>
        </w:r>
        <w:r w:rsidRPr="00E5015A">
          <w:rPr>
            <w:rStyle w:val="Hyperlink"/>
            <w:rFonts w:eastAsia="MS Mincho"/>
            <w:noProof/>
          </w:rPr>
          <w:fldChar w:fldCharType="end"/>
        </w:r>
      </w:ins>
    </w:p>
    <w:p w14:paraId="3D467395" w14:textId="541CEF49" w:rsidR="003336DF" w:rsidRDefault="003336DF">
      <w:pPr>
        <w:pStyle w:val="Abbildungsverzeichnis"/>
        <w:tabs>
          <w:tab w:val="right" w:leader="dot" w:pos="9741"/>
        </w:tabs>
        <w:rPr>
          <w:ins w:id="704" w:author="Max Ungerer" w:date="2021-10-21T15:18:00Z"/>
          <w:rFonts w:asciiTheme="minorHAnsi" w:eastAsiaTheme="minorEastAsia" w:hAnsiTheme="minorHAnsi" w:cstheme="minorBidi"/>
          <w:noProof/>
          <w:szCs w:val="22"/>
          <w:lang w:val="de-DE"/>
        </w:rPr>
      </w:pPr>
      <w:ins w:id="70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139: Nested elements of </w:t>
        </w:r>
        <w:r w:rsidRPr="00E5015A">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_Toc85722107 \h </w:instrText>
        </w:r>
      </w:ins>
      <w:r>
        <w:rPr>
          <w:noProof/>
          <w:webHidden/>
        </w:rPr>
      </w:r>
      <w:r>
        <w:rPr>
          <w:noProof/>
          <w:webHidden/>
        </w:rPr>
        <w:fldChar w:fldCharType="separate"/>
      </w:r>
      <w:ins w:id="706" w:author="Max Ungerer" w:date="2021-10-21T15:18:00Z">
        <w:r>
          <w:rPr>
            <w:noProof/>
            <w:webHidden/>
          </w:rPr>
          <w:t>139</w:t>
        </w:r>
        <w:r>
          <w:rPr>
            <w:noProof/>
            <w:webHidden/>
          </w:rPr>
          <w:fldChar w:fldCharType="end"/>
        </w:r>
        <w:r w:rsidRPr="00E5015A">
          <w:rPr>
            <w:rStyle w:val="Hyperlink"/>
            <w:rFonts w:eastAsia="MS Mincho"/>
            <w:noProof/>
          </w:rPr>
          <w:fldChar w:fldCharType="end"/>
        </w:r>
      </w:ins>
    </w:p>
    <w:p w14:paraId="52CCF15F" w14:textId="47E7157B" w:rsidR="003336DF" w:rsidRDefault="003336DF">
      <w:pPr>
        <w:pStyle w:val="Abbildungsverzeichnis"/>
        <w:tabs>
          <w:tab w:val="right" w:leader="dot" w:pos="9741"/>
        </w:tabs>
        <w:rPr>
          <w:ins w:id="707" w:author="Max Ungerer" w:date="2021-10-21T15:18:00Z"/>
          <w:rFonts w:asciiTheme="minorHAnsi" w:eastAsiaTheme="minorEastAsia" w:hAnsiTheme="minorHAnsi" w:cstheme="minorBidi"/>
          <w:noProof/>
          <w:szCs w:val="22"/>
          <w:lang w:val="de-DE"/>
        </w:rPr>
      </w:pPr>
      <w:ins w:id="70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140: Attributes of element </w:t>
        </w:r>
        <w:r w:rsidRPr="00E5015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_Toc85722108 \h </w:instrText>
        </w:r>
      </w:ins>
      <w:r>
        <w:rPr>
          <w:noProof/>
          <w:webHidden/>
        </w:rPr>
      </w:r>
      <w:r>
        <w:rPr>
          <w:noProof/>
          <w:webHidden/>
        </w:rPr>
        <w:fldChar w:fldCharType="separate"/>
      </w:r>
      <w:ins w:id="709" w:author="Max Ungerer" w:date="2021-10-21T15:18:00Z">
        <w:r>
          <w:rPr>
            <w:noProof/>
            <w:webHidden/>
          </w:rPr>
          <w:t>139</w:t>
        </w:r>
        <w:r>
          <w:rPr>
            <w:noProof/>
            <w:webHidden/>
          </w:rPr>
          <w:fldChar w:fldCharType="end"/>
        </w:r>
        <w:r w:rsidRPr="00E5015A">
          <w:rPr>
            <w:rStyle w:val="Hyperlink"/>
            <w:rFonts w:eastAsia="MS Mincho"/>
            <w:noProof/>
          </w:rPr>
          <w:fldChar w:fldCharType="end"/>
        </w:r>
      </w:ins>
    </w:p>
    <w:p w14:paraId="1B54A5FA" w14:textId="7ACB33DA" w:rsidR="003336DF" w:rsidRDefault="003336DF">
      <w:pPr>
        <w:pStyle w:val="Abbildungsverzeichnis"/>
        <w:tabs>
          <w:tab w:val="right" w:leader="dot" w:pos="9741"/>
        </w:tabs>
        <w:rPr>
          <w:ins w:id="710" w:author="Max Ungerer" w:date="2021-10-21T15:18:00Z"/>
          <w:rFonts w:asciiTheme="minorHAnsi" w:eastAsiaTheme="minorEastAsia" w:hAnsiTheme="minorHAnsi" w:cstheme="minorBidi"/>
          <w:noProof/>
          <w:szCs w:val="22"/>
          <w:lang w:val="de-DE"/>
        </w:rPr>
      </w:pPr>
      <w:ins w:id="711" w:author="Max Ungerer"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"_Toc85722109"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141: Attributes of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_Toc85722109 \h </w:instrText>
        </w:r>
      </w:ins>
      <w:r>
        <w:rPr>
          <w:noProof/>
          <w:webHidden/>
        </w:rPr>
      </w:r>
      <w:r>
        <w:rPr>
          <w:noProof/>
          <w:webHidden/>
        </w:rPr>
        <w:fldChar w:fldCharType="separate"/>
      </w:r>
      <w:ins w:id="712" w:author="Max Ungerer" w:date="2021-10-21T15:18:00Z">
        <w:r>
          <w:rPr>
            <w:noProof/>
            <w:webHidden/>
          </w:rPr>
          <w:t>139</w:t>
        </w:r>
        <w:r>
          <w:rPr>
            <w:noProof/>
            <w:webHidden/>
          </w:rPr>
          <w:fldChar w:fldCharType="end"/>
        </w:r>
        <w:r w:rsidRPr="00E5015A">
          <w:rPr>
            <w:rStyle w:val="Hyperlink"/>
            <w:rFonts w:eastAsia="MS Mincho"/>
            <w:noProof/>
          </w:rPr>
          <w:fldChar w:fldCharType="end"/>
        </w:r>
      </w:ins>
    </w:p>
    <w:p w14:paraId="197020D8" w14:textId="1282D16D" w:rsidR="003336DF" w:rsidRDefault="003336DF">
      <w:pPr>
        <w:pStyle w:val="Abbildungsverzeichnis"/>
        <w:tabs>
          <w:tab w:val="right" w:leader="dot" w:pos="9741"/>
        </w:tabs>
        <w:rPr>
          <w:ins w:id="713" w:author="Max Ungerer" w:date="2021-10-21T15:18:00Z"/>
          <w:rFonts w:asciiTheme="minorHAnsi" w:eastAsiaTheme="minorEastAsia" w:hAnsiTheme="minorHAnsi" w:cstheme="minorBidi"/>
          <w:noProof/>
          <w:szCs w:val="22"/>
          <w:lang w:val="de-DE"/>
        </w:rPr>
      </w:pPr>
      <w:ins w:id="71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142: Nested elements of </w:t>
        </w:r>
        <w:r w:rsidRPr="00E5015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_Toc85722110 \h </w:instrText>
        </w:r>
      </w:ins>
      <w:r>
        <w:rPr>
          <w:noProof/>
          <w:webHidden/>
        </w:rPr>
      </w:r>
      <w:r>
        <w:rPr>
          <w:noProof/>
          <w:webHidden/>
        </w:rPr>
        <w:fldChar w:fldCharType="separate"/>
      </w:r>
      <w:ins w:id="715" w:author="Max Ungerer" w:date="2021-10-21T15:18:00Z">
        <w:r>
          <w:rPr>
            <w:noProof/>
            <w:webHidden/>
          </w:rPr>
          <w:t>140</w:t>
        </w:r>
        <w:r>
          <w:rPr>
            <w:noProof/>
            <w:webHidden/>
          </w:rPr>
          <w:fldChar w:fldCharType="end"/>
        </w:r>
        <w:r w:rsidRPr="00E5015A">
          <w:rPr>
            <w:rStyle w:val="Hyperlink"/>
            <w:rFonts w:eastAsia="MS Mincho"/>
            <w:noProof/>
          </w:rPr>
          <w:fldChar w:fldCharType="end"/>
        </w:r>
      </w:ins>
    </w:p>
    <w:p w14:paraId="7DA8BAB5" w14:textId="2D994365" w:rsidR="003336DF" w:rsidRDefault="003336DF">
      <w:pPr>
        <w:pStyle w:val="Abbildungsverzeichnis"/>
        <w:tabs>
          <w:tab w:val="right" w:leader="dot" w:pos="9741"/>
        </w:tabs>
        <w:rPr>
          <w:ins w:id="716" w:author="Max Ungerer" w:date="2021-10-21T15:18:00Z"/>
          <w:rFonts w:asciiTheme="minorHAnsi" w:eastAsiaTheme="minorEastAsia" w:hAnsiTheme="minorHAnsi" w:cstheme="minorBidi"/>
          <w:noProof/>
          <w:szCs w:val="22"/>
          <w:lang w:val="de-DE"/>
        </w:rPr>
      </w:pPr>
      <w:ins w:id="71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143: Attributes of element </w:t>
        </w:r>
        <w:r w:rsidRPr="00E5015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_Toc85722111 \h </w:instrText>
        </w:r>
      </w:ins>
      <w:r>
        <w:rPr>
          <w:noProof/>
          <w:webHidden/>
        </w:rPr>
      </w:r>
      <w:r>
        <w:rPr>
          <w:noProof/>
          <w:webHidden/>
        </w:rPr>
        <w:fldChar w:fldCharType="separate"/>
      </w:r>
      <w:ins w:id="718" w:author="Max Ungerer" w:date="2021-10-21T15:18:00Z">
        <w:r>
          <w:rPr>
            <w:noProof/>
            <w:webHidden/>
          </w:rPr>
          <w:t>140</w:t>
        </w:r>
        <w:r>
          <w:rPr>
            <w:noProof/>
            <w:webHidden/>
          </w:rPr>
          <w:fldChar w:fldCharType="end"/>
        </w:r>
        <w:r w:rsidRPr="00E5015A">
          <w:rPr>
            <w:rStyle w:val="Hyperlink"/>
            <w:rFonts w:eastAsia="MS Mincho"/>
            <w:noProof/>
          </w:rPr>
          <w:fldChar w:fldCharType="end"/>
        </w:r>
      </w:ins>
    </w:p>
    <w:p w14:paraId="4D0FB374" w14:textId="6CD5CE7F" w:rsidR="003336DF" w:rsidRDefault="003336DF">
      <w:pPr>
        <w:pStyle w:val="Abbildungsverzeichnis"/>
        <w:tabs>
          <w:tab w:val="right" w:leader="dot" w:pos="9741"/>
        </w:tabs>
        <w:rPr>
          <w:ins w:id="719" w:author="Max Ungerer" w:date="2021-10-21T15:18:00Z"/>
          <w:rFonts w:asciiTheme="minorHAnsi" w:eastAsiaTheme="minorEastAsia" w:hAnsiTheme="minorHAnsi" w:cstheme="minorBidi"/>
          <w:noProof/>
          <w:szCs w:val="22"/>
          <w:lang w:val="de-DE"/>
        </w:rPr>
      </w:pPr>
      <w:ins w:id="72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144: Nested elements of element </w:t>
        </w:r>
        <w:r w:rsidRPr="00E5015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_Toc85722112 \h </w:instrText>
        </w:r>
      </w:ins>
      <w:r>
        <w:rPr>
          <w:noProof/>
          <w:webHidden/>
        </w:rPr>
      </w:r>
      <w:r>
        <w:rPr>
          <w:noProof/>
          <w:webHidden/>
        </w:rPr>
        <w:fldChar w:fldCharType="separate"/>
      </w:r>
      <w:ins w:id="721" w:author="Max Ungerer" w:date="2021-10-21T15:18:00Z">
        <w:r>
          <w:rPr>
            <w:noProof/>
            <w:webHidden/>
          </w:rPr>
          <w:t>141</w:t>
        </w:r>
        <w:r>
          <w:rPr>
            <w:noProof/>
            <w:webHidden/>
          </w:rPr>
          <w:fldChar w:fldCharType="end"/>
        </w:r>
        <w:r w:rsidRPr="00E5015A">
          <w:rPr>
            <w:rStyle w:val="Hyperlink"/>
            <w:rFonts w:eastAsia="MS Mincho"/>
            <w:noProof/>
          </w:rPr>
          <w:fldChar w:fldCharType="end"/>
        </w:r>
      </w:ins>
    </w:p>
    <w:p w14:paraId="6E645329" w14:textId="123D3C0E" w:rsidR="003336DF" w:rsidRDefault="003336DF">
      <w:pPr>
        <w:pStyle w:val="Abbildungsverzeichnis"/>
        <w:tabs>
          <w:tab w:val="right" w:leader="dot" w:pos="9741"/>
        </w:tabs>
        <w:rPr>
          <w:ins w:id="722" w:author="Max Ungerer" w:date="2021-10-21T15:18:00Z"/>
          <w:rFonts w:asciiTheme="minorHAnsi" w:eastAsiaTheme="minorEastAsia" w:hAnsiTheme="minorHAnsi" w:cstheme="minorBidi"/>
          <w:noProof/>
          <w:szCs w:val="22"/>
          <w:lang w:val="de-DE"/>
        </w:rPr>
      </w:pPr>
      <w:ins w:id="72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145: Attributes of element </w:t>
        </w:r>
        <w:r w:rsidRPr="00E5015A">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_Toc85722113 \h </w:instrText>
        </w:r>
      </w:ins>
      <w:r>
        <w:rPr>
          <w:noProof/>
          <w:webHidden/>
        </w:rPr>
      </w:r>
      <w:r>
        <w:rPr>
          <w:noProof/>
          <w:webHidden/>
        </w:rPr>
        <w:fldChar w:fldCharType="separate"/>
      </w:r>
      <w:ins w:id="724" w:author="Max Ungerer" w:date="2021-10-21T15:18:00Z">
        <w:r>
          <w:rPr>
            <w:noProof/>
            <w:webHidden/>
          </w:rPr>
          <w:t>141</w:t>
        </w:r>
        <w:r>
          <w:rPr>
            <w:noProof/>
            <w:webHidden/>
          </w:rPr>
          <w:fldChar w:fldCharType="end"/>
        </w:r>
        <w:r w:rsidRPr="00E5015A">
          <w:rPr>
            <w:rStyle w:val="Hyperlink"/>
            <w:rFonts w:eastAsia="MS Mincho"/>
            <w:noProof/>
          </w:rPr>
          <w:fldChar w:fldCharType="end"/>
        </w:r>
      </w:ins>
    </w:p>
    <w:p w14:paraId="19D74CEC" w14:textId="27991554" w:rsidR="003336DF" w:rsidRDefault="003336DF">
      <w:pPr>
        <w:pStyle w:val="Abbildungsverzeichnis"/>
        <w:tabs>
          <w:tab w:val="right" w:leader="dot" w:pos="9741"/>
        </w:tabs>
        <w:rPr>
          <w:ins w:id="725" w:author="Max Ungerer" w:date="2021-10-21T15:18:00Z"/>
          <w:rFonts w:asciiTheme="minorHAnsi" w:eastAsiaTheme="minorEastAsia" w:hAnsiTheme="minorHAnsi" w:cstheme="minorBidi"/>
          <w:noProof/>
          <w:szCs w:val="22"/>
          <w:lang w:val="de-DE"/>
        </w:rPr>
      </w:pPr>
      <w:ins w:id="72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146: Nested elements of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_Toc85722114 \h </w:instrText>
        </w:r>
      </w:ins>
      <w:r>
        <w:rPr>
          <w:noProof/>
          <w:webHidden/>
        </w:rPr>
      </w:r>
      <w:r>
        <w:rPr>
          <w:noProof/>
          <w:webHidden/>
        </w:rPr>
        <w:fldChar w:fldCharType="separate"/>
      </w:r>
      <w:ins w:id="727" w:author="Max Ungerer" w:date="2021-10-21T15:18:00Z">
        <w:r>
          <w:rPr>
            <w:noProof/>
            <w:webHidden/>
          </w:rPr>
          <w:t>142</w:t>
        </w:r>
        <w:r>
          <w:rPr>
            <w:noProof/>
            <w:webHidden/>
          </w:rPr>
          <w:fldChar w:fldCharType="end"/>
        </w:r>
        <w:r w:rsidRPr="00E5015A">
          <w:rPr>
            <w:rStyle w:val="Hyperlink"/>
            <w:rFonts w:eastAsia="MS Mincho"/>
            <w:noProof/>
          </w:rPr>
          <w:fldChar w:fldCharType="end"/>
        </w:r>
      </w:ins>
    </w:p>
    <w:p w14:paraId="73AECB7A" w14:textId="6A8E4BF0" w:rsidR="003336DF" w:rsidRDefault="003336DF">
      <w:pPr>
        <w:pStyle w:val="Abbildungsverzeichnis"/>
        <w:tabs>
          <w:tab w:val="right" w:leader="dot" w:pos="9741"/>
        </w:tabs>
        <w:rPr>
          <w:ins w:id="728" w:author="Max Ungerer" w:date="2021-10-21T15:18:00Z"/>
          <w:rFonts w:asciiTheme="minorHAnsi" w:eastAsiaTheme="minorEastAsia" w:hAnsiTheme="minorHAnsi" w:cstheme="minorBidi"/>
          <w:noProof/>
          <w:szCs w:val="22"/>
          <w:lang w:val="de-DE"/>
        </w:rPr>
      </w:pPr>
      <w:ins w:id="72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147: Attributes of element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_Toc85722115 \h </w:instrText>
        </w:r>
      </w:ins>
      <w:r>
        <w:rPr>
          <w:noProof/>
          <w:webHidden/>
        </w:rPr>
      </w:r>
      <w:r>
        <w:rPr>
          <w:noProof/>
          <w:webHidden/>
        </w:rPr>
        <w:fldChar w:fldCharType="separate"/>
      </w:r>
      <w:ins w:id="730" w:author="Max Ungerer" w:date="2021-10-21T15:18:00Z">
        <w:r>
          <w:rPr>
            <w:noProof/>
            <w:webHidden/>
          </w:rPr>
          <w:t>142</w:t>
        </w:r>
        <w:r>
          <w:rPr>
            <w:noProof/>
            <w:webHidden/>
          </w:rPr>
          <w:fldChar w:fldCharType="end"/>
        </w:r>
        <w:r w:rsidRPr="00E5015A">
          <w:rPr>
            <w:rStyle w:val="Hyperlink"/>
            <w:rFonts w:eastAsia="MS Mincho"/>
            <w:noProof/>
          </w:rPr>
          <w:fldChar w:fldCharType="end"/>
        </w:r>
      </w:ins>
    </w:p>
    <w:p w14:paraId="13C10E0B" w14:textId="51C70B12" w:rsidR="003336DF" w:rsidRDefault="003336DF">
      <w:pPr>
        <w:pStyle w:val="Abbildungsverzeichnis"/>
        <w:tabs>
          <w:tab w:val="right" w:leader="dot" w:pos="9741"/>
        </w:tabs>
        <w:rPr>
          <w:ins w:id="731" w:author="Max Ungerer" w:date="2021-10-21T15:18:00Z"/>
          <w:rFonts w:asciiTheme="minorHAnsi" w:eastAsiaTheme="minorEastAsia" w:hAnsiTheme="minorHAnsi" w:cstheme="minorBidi"/>
          <w:noProof/>
          <w:szCs w:val="22"/>
          <w:lang w:val="de-DE"/>
        </w:rPr>
      </w:pPr>
      <w:ins w:id="73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148: Nested elements of element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_Toc85722116 \h </w:instrText>
        </w:r>
      </w:ins>
      <w:r>
        <w:rPr>
          <w:noProof/>
          <w:webHidden/>
        </w:rPr>
      </w:r>
      <w:r>
        <w:rPr>
          <w:noProof/>
          <w:webHidden/>
        </w:rPr>
        <w:fldChar w:fldCharType="separate"/>
      </w:r>
      <w:ins w:id="733" w:author="Max Ungerer" w:date="2021-10-21T15:18:00Z">
        <w:r>
          <w:rPr>
            <w:noProof/>
            <w:webHidden/>
          </w:rPr>
          <w:t>142</w:t>
        </w:r>
        <w:r>
          <w:rPr>
            <w:noProof/>
            <w:webHidden/>
          </w:rPr>
          <w:fldChar w:fldCharType="end"/>
        </w:r>
        <w:r w:rsidRPr="00E5015A">
          <w:rPr>
            <w:rStyle w:val="Hyperlink"/>
            <w:rFonts w:eastAsia="MS Mincho"/>
            <w:noProof/>
          </w:rPr>
          <w:fldChar w:fldCharType="end"/>
        </w:r>
      </w:ins>
    </w:p>
    <w:p w14:paraId="7044863F" w14:textId="249C7621" w:rsidR="003336DF" w:rsidRDefault="003336DF">
      <w:pPr>
        <w:pStyle w:val="Abbildungsverzeichnis"/>
        <w:tabs>
          <w:tab w:val="right" w:leader="dot" w:pos="9741"/>
        </w:tabs>
        <w:rPr>
          <w:ins w:id="734" w:author="Max Ungerer" w:date="2021-10-21T15:18:00Z"/>
          <w:rFonts w:asciiTheme="minorHAnsi" w:eastAsiaTheme="minorEastAsia" w:hAnsiTheme="minorHAnsi" w:cstheme="minorBidi"/>
          <w:noProof/>
          <w:szCs w:val="22"/>
          <w:lang w:val="de-DE"/>
        </w:rPr>
      </w:pPr>
      <w:ins w:id="73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149: Attributes of element </w:t>
        </w:r>
        <w:r w:rsidRPr="00E5015A">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_Toc85722117 \h </w:instrText>
        </w:r>
      </w:ins>
      <w:r>
        <w:rPr>
          <w:noProof/>
          <w:webHidden/>
        </w:rPr>
      </w:r>
      <w:r>
        <w:rPr>
          <w:noProof/>
          <w:webHidden/>
        </w:rPr>
        <w:fldChar w:fldCharType="separate"/>
      </w:r>
      <w:ins w:id="736" w:author="Max Ungerer" w:date="2021-10-21T15:18:00Z">
        <w:r>
          <w:rPr>
            <w:noProof/>
            <w:webHidden/>
          </w:rPr>
          <w:t>143</w:t>
        </w:r>
        <w:r>
          <w:rPr>
            <w:noProof/>
            <w:webHidden/>
          </w:rPr>
          <w:fldChar w:fldCharType="end"/>
        </w:r>
        <w:r w:rsidRPr="00E5015A">
          <w:rPr>
            <w:rStyle w:val="Hyperlink"/>
            <w:rFonts w:eastAsia="MS Mincho"/>
            <w:noProof/>
          </w:rPr>
          <w:fldChar w:fldCharType="end"/>
        </w:r>
      </w:ins>
    </w:p>
    <w:p w14:paraId="14C888BF" w14:textId="0FDF1F51" w:rsidR="003336DF" w:rsidRPr="003336DF" w:rsidRDefault="003336DF">
      <w:pPr>
        <w:pStyle w:val="Verzeichnis1"/>
        <w:rPr>
          <w:ins w:id="737" w:author="Max Ungerer" w:date="2021-10-21T15:15:00Z"/>
        </w:rPr>
        <w:pPrChange w:id="738" w:author="Max Ungerer" w:date="2021-10-21T15:18:00Z">
          <w:pPr>
            <w:pStyle w:val="zzContents"/>
            <w:spacing w:before="0"/>
          </w:pPr>
        </w:pPrChange>
      </w:pPr>
      <w:ins w:id="739" w:author="Max Ungerer" w:date="2021-10-21T15:18:00Z">
        <w:r>
          <w:fldChar w:fldCharType="end"/>
        </w:r>
      </w:ins>
    </w:p>
    <w:p w14:paraId="4F3E6266" w14:textId="216C9958" w:rsidR="001A33D0" w:rsidDel="003336DF" w:rsidRDefault="001A33D0" w:rsidP="00680F6D">
      <w:pPr>
        <w:pStyle w:val="Verzeichnis1"/>
        <w:tabs>
          <w:tab w:val="clear" w:pos="403"/>
          <w:tab w:val="clear" w:pos="720"/>
          <w:tab w:val="left" w:pos="851"/>
          <w:tab w:val="left" w:pos="1134"/>
        </w:tabs>
        <w:rPr>
          <w:ins w:id="740" w:author="Dr. Carsten Franke" w:date="2021-09-20T18:07:00Z"/>
          <w:del w:id="741" w:author="Max Ungerer" w:date="2021-10-21T15:19:00Z"/>
        </w:rPr>
      </w:pPr>
    </w:p>
    <w:p w14:paraId="50D4D961" w14:textId="76214021" w:rsidR="0055799E" w:rsidDel="003336DF" w:rsidRDefault="0055799E" w:rsidP="0055799E">
      <w:pPr>
        <w:rPr>
          <w:ins w:id="742" w:author="Dr. Carsten Franke" w:date="2021-09-20T18:07:00Z"/>
          <w:del w:id="743" w:author="Max Ungerer" w:date="2021-10-21T15:19:00Z"/>
        </w:rPr>
      </w:pPr>
      <w:ins w:id="744" w:author="Dr. Carsten Franke" w:date="2021-09-20T18:07:00Z">
        <w:del w:id="745" w:author="Max Ungerer" w:date="2021-10-21T15:19:00Z">
          <w:r w:rsidDel="003336DF">
            <w:delText xml:space="preserve">CF: Can we have a "List of Figures" and a "List of Tables", here? </w:delText>
          </w:r>
        </w:del>
      </w:ins>
      <w:ins w:id="746" w:author="Dr. Carsten Franke" w:date="2021-10-21T10:21:00Z">
        <w:del w:id="747" w:author="Max Ungerer" w:date="2021-10-21T15:19:00Z">
          <w:r w:rsidR="00F1218D" w:rsidDel="003336DF">
            <w:delText xml:space="preserve">– Yes, confirmed by 2021-10-21 meeting. </w:delText>
          </w:r>
        </w:del>
      </w:ins>
    </w:p>
    <w:p w14:paraId="0AC83DBF" w14:textId="77777777" w:rsidR="0055799E" w:rsidRPr="0055799E" w:rsidRDefault="0055799E" w:rsidP="00F1218D"/>
    <w:p w14:paraId="2751C5F6" w14:textId="77777777" w:rsidR="001A33D0" w:rsidRPr="00BC394B" w:rsidRDefault="001A33D0" w:rsidP="001A33D0">
      <w:pPr>
        <w:pStyle w:val="ForewordTitle"/>
      </w:pPr>
      <w:bookmarkStart w:id="748" w:name="_Toc353342667"/>
      <w:bookmarkStart w:id="749" w:name="_Toc83048621"/>
      <w:r w:rsidRPr="00BC394B">
        <w:lastRenderedPageBreak/>
        <w:t>Foreword</w:t>
      </w:r>
      <w:bookmarkEnd w:id="748"/>
      <w:bookmarkEnd w:id="749"/>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2D8411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D45F1BC"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2F57A62B"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508E969D"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7"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50" w:name="_Toc353342668"/>
      <w:bookmarkStart w:id="751" w:name="_Toc83048622"/>
      <w:r w:rsidRPr="00BC394B">
        <w:lastRenderedPageBreak/>
        <w:t>Introduction</w:t>
      </w:r>
      <w:bookmarkEnd w:id="750"/>
      <w:bookmarkEnd w:id="751"/>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are lacking a consistent handling of logical and process related connection information (</w:t>
      </w:r>
      <w:proofErr w:type="gramStart"/>
      <w:r w:rsidR="000F23F7" w:rsidRPr="00AB5C7F">
        <w:rPr>
          <w:color w:val="00B050"/>
        </w:rPr>
        <w:t>e.g.</w:t>
      </w:r>
      <w:proofErr w:type="gramEnd"/>
      <w:r w:rsidR="000F23F7" w:rsidRPr="00AB5C7F">
        <w:rPr>
          <w:color w:val="00B050"/>
        </w:rPr>
        <w:t xml:space="preserve">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proofErr w:type="gramStart"/>
      <w:r w:rsidRPr="00AB5C7F">
        <w:rPr>
          <w:color w:val="00B050"/>
        </w:rPr>
        <w:t>In order to</w:t>
      </w:r>
      <w:proofErr w:type="gramEnd"/>
      <w:r w:rsidRPr="00AB5C7F">
        <w:rPr>
          <w:color w:val="00B050"/>
        </w:rPr>
        <w:t xml:space="preserve">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r w:rsidR="003B19A0">
        <w:rPr>
          <w:color w:val="00B050"/>
        </w:rPr>
        <w:t xml:space="preserve">be </w:t>
      </w:r>
      <w:r w:rsidR="003779B4" w:rsidRPr="00502DF5">
        <w:rPr>
          <w:color w:val="00B050"/>
        </w:rPr>
        <w:t>manage</w:t>
      </w:r>
      <w:r w:rsidR="003B19A0">
        <w:rPr>
          <w:color w:val="00B050"/>
        </w:rPr>
        <w:t>d</w:t>
      </w:r>
      <w:r w:rsidR="003779B4" w:rsidRPr="00502DF5">
        <w:rPr>
          <w:color w:val="00B050"/>
        </w:rPr>
        <w:t xml:space="preserve"> for each connection. </w:t>
      </w:r>
    </w:p>
    <w:p w14:paraId="26290167" w14:textId="1C79B7D5"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proofErr w:type="gramStart"/>
      <w:r w:rsidR="00502DF5" w:rsidRPr="00502DF5">
        <w:rPr>
          <w:color w:val="00B050"/>
        </w:rPr>
        <w:t>also</w:t>
      </w:r>
      <w:proofErr w:type="gramEnd"/>
      <w:r w:rsidR="00502DF5" w:rsidRPr="00502DF5">
        <w:rPr>
          <w:color w:val="00B050"/>
        </w:rPr>
        <w:t xml:space="preserve">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r w:rsidR="00E935CD">
        <w:rPr>
          <w:color w:val="00B050"/>
        </w:rPr>
        <w:t>defined</w:t>
      </w:r>
      <w:r w:rsidR="00E935CD" w:rsidRPr="00502DF5">
        <w:rPr>
          <w:color w:val="00B050"/>
        </w:rPr>
        <w:t xml:space="preserve"> </w:t>
      </w:r>
      <w:r w:rsidR="00E935CD">
        <w:rPr>
          <w:color w:val="00B050"/>
        </w:rPr>
        <w:t>in this document</w:t>
      </w:r>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r w:rsidR="00CC65E4">
        <w:rPr>
          <w:color w:val="00B050"/>
        </w:rPr>
        <w:t>,</w:t>
      </w:r>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7C15FF61" w14:textId="658F022A" w:rsidR="00502DF5" w:rsidRPr="00502DF5" w:rsidRDefault="00502DF5" w:rsidP="00502DF5">
      <w:pPr>
        <w:rPr>
          <w:color w:val="00B050"/>
        </w:rPr>
        <w:sectPr w:rsidR="00502DF5" w:rsidRPr="00502DF5" w:rsidSect="00C845B4">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752" w:name="_Toc353342669"/>
      <w:bookmarkStart w:id="753" w:name="_Toc83048623"/>
      <w:r w:rsidRPr="00BC394B">
        <w:t>Scope</w:t>
      </w:r>
      <w:bookmarkEnd w:id="752"/>
      <w:bookmarkEnd w:id="753"/>
    </w:p>
    <w:p w14:paraId="5EDFED28" w14:textId="0030CBB3" w:rsidR="001A33D0" w:rsidRDefault="00657B4B" w:rsidP="00ED5FAB">
      <w:pPr>
        <w:pStyle w:val="Textkrper"/>
        <w:rPr>
          <w:color w:val="00B050"/>
        </w:rPr>
      </w:pPr>
      <w:r w:rsidRPr="00657B4B">
        <w:rPr>
          <w:color w:val="00B050"/>
        </w:rPr>
        <w:t xml:space="preserve">This document specifies </w:t>
      </w:r>
      <w:r w:rsidR="0096693D">
        <w:rPr>
          <w:color w:val="00B050"/>
        </w:rPr>
        <w:t>XML</w:t>
      </w:r>
      <w:r w:rsidR="0096693D" w:rsidRPr="00657B4B">
        <w:rPr>
          <w:color w:val="00B050"/>
        </w:rPr>
        <w:t xml:space="preserve"> </w:t>
      </w:r>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color w:val="00B050"/>
        </w:rPr>
      </w:pPr>
      <w:r>
        <w:rPr>
          <w:color w:val="00B050"/>
        </w:rPr>
        <w:t>It does not specify geometry of fasteners or other parts.</w:t>
      </w:r>
      <w:r w:rsidR="009163AD">
        <w:rPr>
          <w:color w:val="00B050"/>
        </w:rPr>
        <w:t xml:space="preserve"> </w:t>
      </w:r>
    </w:p>
    <w:p w14:paraId="6F221858" w14:textId="3B936B54" w:rsidR="009163AD" w:rsidRPr="00657B4B" w:rsidRDefault="009163AD" w:rsidP="00ED5FAB">
      <w:pPr>
        <w:pStyle w:val="Textkrper"/>
        <w:rPr>
          <w:color w:val="00B050"/>
        </w:rPr>
      </w:pPr>
      <w:r>
        <w:rPr>
          <w:color w:val="00B050"/>
        </w:rPr>
        <w:t xml:space="preserve">Also out of scope is the handling of </w:t>
      </w:r>
      <w:r w:rsidRPr="009163AD">
        <w:rPr>
          <w:color w:val="00B050"/>
        </w:rPr>
        <w:t>χ</w:t>
      </w:r>
      <w:r>
        <w:rPr>
          <w:color w:val="00B050"/>
        </w:rPr>
        <w:t xml:space="preserve">MCF data in PDM-, SDM- and other data management systems. </w:t>
      </w:r>
    </w:p>
    <w:p w14:paraId="4F99F2DE" w14:textId="1EA16368" w:rsidR="001A33D0" w:rsidRPr="00BC394B" w:rsidRDefault="001A33D0" w:rsidP="001A33D0">
      <w:pPr>
        <w:pStyle w:val="berschrift1"/>
        <w:numPr>
          <w:ilvl w:val="0"/>
          <w:numId w:val="1"/>
        </w:numPr>
        <w:tabs>
          <w:tab w:val="clear" w:pos="432"/>
        </w:tabs>
        <w:ind w:left="0" w:firstLine="0"/>
      </w:pPr>
      <w:bookmarkStart w:id="754" w:name="_Toc353342670"/>
      <w:bookmarkStart w:id="755" w:name="_Toc83048624"/>
      <w:r w:rsidRPr="00BC394B">
        <w:t>Normative references</w:t>
      </w:r>
      <w:bookmarkEnd w:id="754"/>
      <w:bookmarkEnd w:id="755"/>
    </w:p>
    <w:p w14:paraId="50046E83" w14:textId="77777777" w:rsidR="001A33D0" w:rsidRPr="00BC394B" w:rsidRDefault="001A33D0" w:rsidP="00ED5FAB">
      <w:pPr>
        <w:pStyle w:val="Textkrper"/>
      </w:pPr>
      <w:r w:rsidRPr="00BC394B">
        <w:t xml:space="preserve">The following documents are referred to in the text in such a way that some or </w:t>
      </w:r>
      <w:proofErr w:type="gramStart"/>
      <w:r w:rsidRPr="00BC394B">
        <w:t>all of</w:t>
      </w:r>
      <w:proofErr w:type="gramEnd"/>
      <w:r w:rsidRPr="00BC394B">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756" w:name="_Toc353342671"/>
      <w:bookmarkStart w:id="757" w:name="_Toc83048625"/>
      <w:r w:rsidRPr="00BC394B">
        <w:t>Terms and definitions</w:t>
      </w:r>
      <w:bookmarkEnd w:id="756"/>
      <w:bookmarkEnd w:id="757"/>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934DA75"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2" w:history="1">
        <w:r w:rsidRPr="00A4141A">
          <w:rPr>
            <w:color w:val="0000FF"/>
            <w:u w:val="single"/>
            <w:lang w:eastAsia="fr-FR"/>
          </w:rPr>
          <w:t>https://www.iso.org/obp</w:t>
        </w:r>
      </w:hyperlink>
    </w:p>
    <w:p w14:paraId="47303398" w14:textId="4BAD70AD"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23"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758" w:name="_Toc3556920"/>
      <w:bookmarkStart w:id="759" w:name="_Toc34747170"/>
      <w:bookmarkStart w:id="760" w:name="_Toc77101983"/>
      <w:bookmarkStart w:id="761" w:name="_Toc353798250"/>
      <w:r>
        <w:br w:type="page"/>
      </w:r>
    </w:p>
    <w:p w14:paraId="1DED046F" w14:textId="77777777" w:rsidR="00FC68DB" w:rsidRPr="007055D9" w:rsidRDefault="00FC68DB" w:rsidP="00B202D2">
      <w:pPr>
        <w:pStyle w:val="berschrift1"/>
      </w:pPr>
      <w:bookmarkStart w:id="762" w:name="_Toc334183503"/>
      <w:bookmarkStart w:id="763" w:name="_Toc338938871"/>
      <w:bookmarkStart w:id="764" w:name="_Toc338939051"/>
      <w:bookmarkStart w:id="765" w:name="_Toc3556924"/>
      <w:bookmarkStart w:id="766" w:name="_Toc34747174"/>
      <w:bookmarkStart w:id="767" w:name="_Toc77101987"/>
      <w:bookmarkStart w:id="768" w:name="_Toc83048626"/>
      <w:bookmarkStart w:id="769" w:name="_Toc288196434"/>
      <w:bookmarkStart w:id="770" w:name="_Toc288200732"/>
      <w:bookmarkEnd w:id="758"/>
      <w:bookmarkEnd w:id="759"/>
      <w:bookmarkEnd w:id="760"/>
      <w:r w:rsidRPr="007055D9">
        <w:lastRenderedPageBreak/>
        <w:t xml:space="preserve">Design Principles and Basic Features of </w:t>
      </w:r>
      <w:r w:rsidRPr="00A5126C">
        <w:t>χ</w:t>
      </w:r>
      <w:r w:rsidRPr="007055D9">
        <w:t>MCF</w:t>
      </w:r>
      <w:bookmarkEnd w:id="762"/>
      <w:bookmarkEnd w:id="763"/>
      <w:bookmarkEnd w:id="764"/>
      <w:bookmarkEnd w:id="765"/>
      <w:bookmarkEnd w:id="766"/>
      <w:bookmarkEnd w:id="767"/>
      <w:bookmarkEnd w:id="768"/>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771" w:name="_Toc338938872"/>
      <w:bookmarkStart w:id="772" w:name="_Toc338939052"/>
      <w:bookmarkStart w:id="773" w:name="_Toc3556925"/>
      <w:bookmarkStart w:id="774" w:name="_Toc34747175"/>
      <w:bookmarkStart w:id="775" w:name="_Toc77101988"/>
      <w:bookmarkStart w:id="776" w:name="_Toc83048627"/>
      <w:r w:rsidRPr="007055D9">
        <w:t>Design Principles</w:t>
      </w:r>
      <w:bookmarkEnd w:id="769"/>
      <w:bookmarkEnd w:id="770"/>
      <w:bookmarkEnd w:id="771"/>
      <w:bookmarkEnd w:id="772"/>
      <w:bookmarkEnd w:id="773"/>
      <w:bookmarkEnd w:id="774"/>
      <w:bookmarkEnd w:id="775"/>
      <w:bookmarkEnd w:id="776"/>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B202D2">
      <w:pPr>
        <w:pStyle w:val="Aufzhlungszeichen"/>
        <w:numPr>
          <w:ilvl w:val="0"/>
          <w:numId w:val="13"/>
        </w:numPr>
        <w:jc w:val="both"/>
      </w:pPr>
      <w:bookmarkStart w:id="777"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777"/>
      <w:r w:rsidRPr="007055D9">
        <w:t xml:space="preserve"> </w:t>
      </w:r>
    </w:p>
    <w:p w14:paraId="47F7A07B" w14:textId="77777777" w:rsidR="00FC68DB" w:rsidRPr="007055D9" w:rsidRDefault="00FC68DB" w:rsidP="00B202D2">
      <w:pPr>
        <w:pStyle w:val="Aufzhlungszeichen"/>
        <w:numPr>
          <w:ilvl w:val="0"/>
          <w:numId w:val="13"/>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778" w:name="_Toc288196435"/>
      <w:bookmarkStart w:id="779"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780" w:name="_Ref338930849"/>
      <w:bookmarkStart w:id="781" w:name="_Toc338938873"/>
      <w:bookmarkStart w:id="782" w:name="_Toc338939053"/>
      <w:bookmarkStart w:id="783" w:name="_Toc3556926"/>
      <w:bookmarkStart w:id="784" w:name="_Toc34747176"/>
      <w:bookmarkStart w:id="785" w:name="_Toc77101989"/>
      <w:bookmarkStart w:id="786" w:name="_Toc83048628"/>
      <w:r w:rsidRPr="007055D9">
        <w:t xml:space="preserve">Idealization of </w:t>
      </w:r>
      <w:bookmarkEnd w:id="780"/>
      <w:bookmarkEnd w:id="781"/>
      <w:bookmarkEnd w:id="782"/>
      <w:r w:rsidRPr="007055D9">
        <w:t>Joints</w:t>
      </w:r>
      <w:bookmarkEnd w:id="783"/>
      <w:bookmarkEnd w:id="784"/>
      <w:bookmarkEnd w:id="785"/>
      <w:bookmarkEnd w:id="786"/>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63A95EE6" w:rsidR="00FC68DB" w:rsidRPr="007055D9" w:rsidRDefault="00FC68DB" w:rsidP="00B202D2">
      <w:pPr>
        <w:pStyle w:val="Beschriftung"/>
      </w:pPr>
      <w:bookmarkStart w:id="787" w:name="_Ref428531162"/>
      <w:bookmarkStart w:id="788" w:name="_Toc3557081"/>
      <w:bookmarkStart w:id="789" w:name="_Toc34747331"/>
      <w:bookmarkStart w:id="790" w:name="_Toc76030522"/>
      <w:bookmarkStart w:id="791" w:name="_Toc85721880"/>
      <w:r>
        <w:t xml:space="preserve">Figure </w:t>
      </w:r>
      <w:r>
        <w:fldChar w:fldCharType="begin"/>
      </w:r>
      <w:r>
        <w:instrText xml:space="preserve"> SEQ Figure \* ARABIC </w:instrText>
      </w:r>
      <w:r>
        <w:fldChar w:fldCharType="separate"/>
      </w:r>
      <w:r w:rsidR="004C113B">
        <w:rPr>
          <w:noProof/>
        </w:rPr>
        <w:t>1</w:t>
      </w:r>
      <w:r>
        <w:fldChar w:fldCharType="end"/>
      </w:r>
      <w:bookmarkEnd w:id="787"/>
      <w:r>
        <w:t>: Seam weld as 1</w:t>
      </w:r>
      <w:r>
        <w:noBreakHyphen/>
        <w:t>dimensional joint</w:t>
      </w:r>
      <w:bookmarkEnd w:id="788"/>
      <w:bookmarkEnd w:id="789"/>
      <w:bookmarkEnd w:id="790"/>
      <w:bookmarkEnd w:id="791"/>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792" w:name="_Toc338938874"/>
      <w:bookmarkStart w:id="793" w:name="_Toc338939054"/>
      <w:bookmarkStart w:id="794" w:name="_Toc3556927"/>
      <w:bookmarkStart w:id="795" w:name="_Toc34747177"/>
      <w:bookmarkStart w:id="796" w:name="_Toc77101990"/>
      <w:bookmarkStart w:id="797" w:name="_Toc83048629"/>
      <w:r w:rsidRPr="007055D9">
        <w:t xml:space="preserve">Reconstruction of Joints from </w:t>
      </w:r>
      <w:r w:rsidRPr="00A5126C">
        <w:t>χ</w:t>
      </w:r>
      <w:r w:rsidRPr="007055D9">
        <w:t>MCF</w:t>
      </w:r>
      <w:bookmarkEnd w:id="792"/>
      <w:bookmarkEnd w:id="793"/>
      <w:bookmarkEnd w:id="794"/>
      <w:bookmarkEnd w:id="795"/>
      <w:bookmarkEnd w:id="796"/>
      <w:bookmarkEnd w:id="79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798" w:name="_Toc338938875"/>
      <w:bookmarkStart w:id="799" w:name="_Toc338939055"/>
      <w:bookmarkStart w:id="800" w:name="_Ref371678646"/>
      <w:bookmarkStart w:id="801" w:name="_Toc3556928"/>
      <w:bookmarkStart w:id="802" w:name="_Toc34747178"/>
      <w:bookmarkStart w:id="803" w:name="_Toc77101991"/>
      <w:bookmarkStart w:id="804" w:name="_Toc83048630"/>
      <w:r w:rsidRPr="007055D9">
        <w:t xml:space="preserve">Description of </w:t>
      </w:r>
      <w:bookmarkEnd w:id="798"/>
      <w:bookmarkEnd w:id="799"/>
      <w:bookmarkEnd w:id="800"/>
      <w:r w:rsidRPr="007055D9">
        <w:t>Topology</w:t>
      </w:r>
      <w:bookmarkEnd w:id="801"/>
      <w:bookmarkEnd w:id="802"/>
      <w:bookmarkEnd w:id="803"/>
      <w:bookmarkEnd w:id="80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80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805"/>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693EE7F2" w:rsidR="00FC68DB" w:rsidRPr="007055D9" w:rsidRDefault="00FC68DB" w:rsidP="00B202D2">
      <w:pPr>
        <w:pStyle w:val="Beschriftung"/>
      </w:pPr>
      <w:bookmarkStart w:id="806" w:name="_Ref334010986"/>
      <w:bookmarkStart w:id="807" w:name="_Toc3557082"/>
      <w:bookmarkStart w:id="808" w:name="_Toc34747332"/>
      <w:bookmarkStart w:id="809" w:name="_Toc76030523"/>
      <w:bookmarkStart w:id="810" w:name="_Toc85721881"/>
      <w:r>
        <w:t xml:space="preserve">Figure </w:t>
      </w:r>
      <w:r>
        <w:fldChar w:fldCharType="begin"/>
      </w:r>
      <w:r>
        <w:instrText xml:space="preserve"> SEQ Figure \* ARABIC </w:instrText>
      </w:r>
      <w:r>
        <w:fldChar w:fldCharType="separate"/>
      </w:r>
      <w:r w:rsidR="004C113B">
        <w:rPr>
          <w:noProof/>
        </w:rPr>
        <w:t>2</w:t>
      </w:r>
      <w:r>
        <w:fldChar w:fldCharType="end"/>
      </w:r>
      <w:r>
        <w:t>:</w:t>
      </w:r>
      <w:bookmarkEnd w:id="806"/>
      <w:r w:rsidRPr="007055D9">
        <w:t xml:space="preserve"> Topological Relations between Parts and Assemblies</w:t>
      </w:r>
      <w:bookmarkEnd w:id="807"/>
      <w:bookmarkEnd w:id="808"/>
      <w:bookmarkEnd w:id="809"/>
      <w:bookmarkEnd w:id="810"/>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6AE90A45"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4C113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4C113B">
        <w:t xml:space="preserve">Figure </w:t>
      </w:r>
      <w:r w:rsidR="004C113B">
        <w:rPr>
          <w:noProof/>
        </w:rPr>
        <w:t>2</w:t>
      </w:r>
      <w:r w:rsidR="004C113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26" o:title="" cropbottom="43024f" cropright="10402f"/>
          </v:shape>
          <o:OLEObject Type="Embed" ProgID="PowerPoint.Slide.8" ShapeID="_x0000_i1025" DrawAspect="Content" ObjectID="_1697009412" r:id="rId27"/>
        </w:object>
      </w:r>
    </w:p>
    <w:p w14:paraId="142BE546" w14:textId="3A30F0A2" w:rsidR="00FC68DB" w:rsidRPr="007055D9" w:rsidRDefault="00FC68DB" w:rsidP="00B202D2">
      <w:pPr>
        <w:pStyle w:val="Beschriftung"/>
      </w:pPr>
      <w:bookmarkStart w:id="811" w:name="_Toc3557083"/>
      <w:bookmarkStart w:id="812" w:name="_Toc34747333"/>
      <w:bookmarkStart w:id="813" w:name="_Toc76030524"/>
      <w:bookmarkStart w:id="814" w:name="_Toc85721882"/>
      <w:r w:rsidRPr="007055D9">
        <w:t xml:space="preserve">Figure </w:t>
      </w:r>
      <w:r>
        <w:fldChar w:fldCharType="begin"/>
      </w:r>
      <w:r>
        <w:instrText xml:space="preserve"> SEQ Figure \* ARABIC </w:instrText>
      </w:r>
      <w:r>
        <w:fldChar w:fldCharType="separate"/>
      </w:r>
      <w:r w:rsidR="004C113B">
        <w:rPr>
          <w:noProof/>
        </w:rPr>
        <w:t>3</w:t>
      </w:r>
      <w:r>
        <w:fldChar w:fldCharType="end"/>
      </w:r>
      <w:r w:rsidRPr="007055D9">
        <w:t>: Product Structures Fitting to Previous Figure.</w:t>
      </w:r>
      <w:bookmarkEnd w:id="811"/>
      <w:bookmarkEnd w:id="812"/>
      <w:bookmarkEnd w:id="813"/>
      <w:bookmarkEnd w:id="814"/>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815" w:name="_Toc338938876"/>
      <w:bookmarkStart w:id="816" w:name="_Toc338939056"/>
      <w:bookmarkStart w:id="817" w:name="_Toc3556929"/>
      <w:bookmarkStart w:id="818" w:name="_Toc34747179"/>
      <w:bookmarkStart w:id="819" w:name="_Toc77101992"/>
      <w:bookmarkStart w:id="820" w:name="_Toc83048631"/>
      <w:bookmarkStart w:id="821" w:name="_Toc288196436"/>
      <w:bookmarkStart w:id="822" w:name="_Toc288200734"/>
      <w:bookmarkEnd w:id="778"/>
      <w:bookmarkEnd w:id="779"/>
      <w:r w:rsidRPr="007055D9">
        <w:t xml:space="preserve">χMCF in the Development </w:t>
      </w:r>
      <w:bookmarkEnd w:id="815"/>
      <w:bookmarkEnd w:id="816"/>
      <w:r w:rsidRPr="007055D9">
        <w:t>Processes</w:t>
      </w:r>
      <w:bookmarkEnd w:id="817"/>
      <w:bookmarkEnd w:id="818"/>
      <w:bookmarkEnd w:id="819"/>
      <w:bookmarkEnd w:id="820"/>
    </w:p>
    <w:p w14:paraId="6CCF07EF" w14:textId="32860E2A"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4C113B" w:rsidRPr="007055D9">
        <w:t xml:space="preserve">Figure </w:t>
      </w:r>
      <w:r w:rsidR="004C113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A7B84AE" w:rsidR="00FC68DB" w:rsidRPr="007055D9" w:rsidRDefault="00FC68DB" w:rsidP="00B202D2">
      <w:pPr>
        <w:pStyle w:val="Beschriftung"/>
      </w:pPr>
      <w:bookmarkStart w:id="823" w:name="_Ref333842518"/>
      <w:bookmarkStart w:id="824" w:name="_Ref333842510"/>
      <w:bookmarkStart w:id="825" w:name="_Toc3557084"/>
      <w:bookmarkStart w:id="826" w:name="_Toc34747334"/>
      <w:bookmarkStart w:id="827" w:name="_Toc76030525"/>
      <w:bookmarkStart w:id="828" w:name="_Toc85721883"/>
      <w:r w:rsidRPr="007055D9">
        <w:t xml:space="preserve">Figure </w:t>
      </w:r>
      <w:r>
        <w:fldChar w:fldCharType="begin"/>
      </w:r>
      <w:r>
        <w:instrText xml:space="preserve"> SEQ Figure \* ARABIC </w:instrText>
      </w:r>
      <w:r>
        <w:fldChar w:fldCharType="separate"/>
      </w:r>
      <w:r w:rsidR="004C113B">
        <w:rPr>
          <w:noProof/>
        </w:rPr>
        <w:t>4</w:t>
      </w:r>
      <w:r>
        <w:fldChar w:fldCharType="end"/>
      </w:r>
      <w:bookmarkEnd w:id="823"/>
      <w:r w:rsidRPr="007055D9">
        <w:t xml:space="preserve">: The Development </w:t>
      </w:r>
      <w:bookmarkEnd w:id="824"/>
      <w:r w:rsidRPr="007055D9">
        <w:t>Process</w:t>
      </w:r>
      <w:bookmarkEnd w:id="825"/>
      <w:bookmarkEnd w:id="826"/>
      <w:bookmarkEnd w:id="827"/>
      <w:bookmarkEnd w:id="828"/>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829"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6457E5" w:rsidR="00FC68DB" w:rsidRPr="007055D9" w:rsidRDefault="00FC68DB" w:rsidP="00B202D2">
      <w:pPr>
        <w:pStyle w:val="Beschriftung"/>
        <w:spacing w:before="120"/>
      </w:pPr>
      <w:bookmarkStart w:id="830" w:name="_Ref334482085"/>
      <w:bookmarkStart w:id="831" w:name="_Ref334482078"/>
      <w:bookmarkStart w:id="832" w:name="_Toc3557085"/>
      <w:bookmarkStart w:id="833" w:name="_Toc34747335"/>
      <w:bookmarkStart w:id="834" w:name="_Toc76030526"/>
      <w:bookmarkStart w:id="835" w:name="_Toc85721884"/>
      <w:r w:rsidRPr="007055D9">
        <w:t xml:space="preserve">Figure </w:t>
      </w:r>
      <w:r>
        <w:fldChar w:fldCharType="begin"/>
      </w:r>
      <w:r>
        <w:instrText xml:space="preserve"> SEQ Figure \* ARABIC </w:instrText>
      </w:r>
      <w:r>
        <w:fldChar w:fldCharType="separate"/>
      </w:r>
      <w:r w:rsidR="004C113B">
        <w:rPr>
          <w:noProof/>
        </w:rPr>
        <w:t>5</w:t>
      </w:r>
      <w:r>
        <w:fldChar w:fldCharType="end"/>
      </w:r>
      <w:bookmarkEnd w:id="829"/>
      <w:bookmarkEnd w:id="830"/>
      <w:r w:rsidRPr="007055D9">
        <w:t>: χMCF as a Platform for Connection Information</w:t>
      </w:r>
      <w:r w:rsidRPr="007055D9">
        <w:br/>
        <w:t>in the</w:t>
      </w:r>
      <w:r>
        <w:t xml:space="preserve"> Complete</w:t>
      </w:r>
      <w:r w:rsidRPr="007055D9">
        <w:t xml:space="preserve"> Development </w:t>
      </w:r>
      <w:bookmarkEnd w:id="831"/>
      <w:r w:rsidRPr="007055D9">
        <w:t>Process</w:t>
      </w:r>
      <w:bookmarkEnd w:id="832"/>
      <w:bookmarkEnd w:id="833"/>
      <w:bookmarkEnd w:id="834"/>
      <w:bookmarkEnd w:id="835"/>
    </w:p>
    <w:p w14:paraId="05157117" w14:textId="677B079D"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9C4C121"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603626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 xml:space="preserve">Meanwhile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836" w:name="_Toc3556930"/>
      <w:bookmarkStart w:id="837" w:name="_Toc34747180"/>
      <w:bookmarkStart w:id="838" w:name="_Toc77101993"/>
      <w:bookmarkStart w:id="839" w:name="_Toc83048632"/>
      <w:r w:rsidRPr="007055D9">
        <w:lastRenderedPageBreak/>
        <w:t>Keywords of XML specification</w:t>
      </w:r>
      <w:bookmarkEnd w:id="836"/>
      <w:bookmarkEnd w:id="837"/>
      <w:bookmarkEnd w:id="838"/>
      <w:bookmarkEnd w:id="839"/>
    </w:p>
    <w:p w14:paraId="7A21DF07" w14:textId="77777777" w:rsidR="00FC68DB" w:rsidRPr="007055D9" w:rsidRDefault="00FC68DB" w:rsidP="00B202D2">
      <w:pPr>
        <w:pStyle w:val="berschrift2"/>
      </w:pPr>
      <w:bookmarkStart w:id="840" w:name="_Toc34747181"/>
      <w:bookmarkStart w:id="841" w:name="_Toc77101994"/>
      <w:bookmarkStart w:id="842" w:name="_Toc83048633"/>
      <w:r w:rsidRPr="007055D9">
        <w:t>Keywords</w:t>
      </w:r>
      <w:bookmarkEnd w:id="840"/>
      <w:bookmarkEnd w:id="841"/>
      <w:bookmarkEnd w:id="842"/>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843" w:name="_Ref371679978"/>
      <w:bookmarkStart w:id="844" w:name="_Ref371939247"/>
      <w:bookmarkStart w:id="845" w:name="_Toc3556933"/>
      <w:bookmarkStart w:id="846" w:name="_Toc34747182"/>
      <w:bookmarkStart w:id="847" w:name="_Toc77101995"/>
      <w:bookmarkStart w:id="848" w:name="_Toc83048634"/>
      <w:bookmarkStart w:id="849" w:name="_Toc288196441"/>
      <w:bookmarkStart w:id="850" w:name="_Toc288200739"/>
      <w:bookmarkEnd w:id="821"/>
      <w:bookmarkEnd w:id="822"/>
      <w:r w:rsidRPr="007055D9">
        <w:t>Parts, Properties and Assemblies</w:t>
      </w:r>
      <w:bookmarkEnd w:id="843"/>
      <w:bookmarkEnd w:id="844"/>
      <w:bookmarkEnd w:id="845"/>
      <w:bookmarkEnd w:id="846"/>
      <w:bookmarkEnd w:id="847"/>
      <w:bookmarkEnd w:id="848"/>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851" w:name="_Toc3556934"/>
      <w:bookmarkStart w:id="852" w:name="_Toc34747183"/>
      <w:bookmarkStart w:id="853" w:name="_Toc77101996"/>
      <w:bookmarkStart w:id="854" w:name="_Toc83048635"/>
      <w:r w:rsidRPr="007055D9">
        <w:t>Parts</w:t>
      </w:r>
      <w:bookmarkEnd w:id="851"/>
      <w:bookmarkEnd w:id="852"/>
      <w:bookmarkEnd w:id="853"/>
      <w:bookmarkEnd w:id="854"/>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855" w:name="_Toc3556935"/>
      <w:bookmarkStart w:id="856" w:name="_Toc34747184"/>
      <w:bookmarkStart w:id="857" w:name="_Toc77101997"/>
      <w:bookmarkStart w:id="858" w:name="_Toc83048636"/>
      <w:r w:rsidRPr="007055D9">
        <w:t>Part Labels</w:t>
      </w:r>
      <w:bookmarkEnd w:id="855"/>
      <w:bookmarkEnd w:id="856"/>
      <w:bookmarkEnd w:id="857"/>
      <w:bookmarkEnd w:id="858"/>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4E76B120" w14:textId="77777777" w:rsidR="00FC68DB" w:rsidRPr="007055D9" w:rsidRDefault="00FC68DB" w:rsidP="00B202D2">
      <w:pPr>
        <w:pStyle w:val="berschrift2"/>
      </w:pPr>
      <w:bookmarkStart w:id="859" w:name="_Toc3556936"/>
      <w:bookmarkStart w:id="860" w:name="_Toc34747185"/>
      <w:bookmarkStart w:id="861" w:name="_Toc77101998"/>
      <w:bookmarkStart w:id="862" w:name="_Toc83048637"/>
      <w:r w:rsidRPr="007055D9">
        <w:t>Properties</w:t>
      </w:r>
      <w:bookmarkEnd w:id="859"/>
      <w:bookmarkEnd w:id="860"/>
      <w:bookmarkEnd w:id="861"/>
      <w:bookmarkEnd w:id="862"/>
    </w:p>
    <w:p w14:paraId="3A76086B" w14:textId="77777777"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proofErr w:type="gramStart"/>
      <w:r w:rsidRPr="007055D9">
        <w:t>a number of</w:t>
      </w:r>
      <w:proofErr w:type="gramEnd"/>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863" w:name="_Toc428456056"/>
      <w:bookmarkStart w:id="864" w:name="_Toc428537020"/>
      <w:bookmarkStart w:id="865" w:name="_Toc428969339"/>
      <w:bookmarkStart w:id="866" w:name="_Toc429052730"/>
      <w:bookmarkStart w:id="867" w:name="_Toc3556937"/>
      <w:bookmarkStart w:id="868" w:name="_Toc34747186"/>
      <w:bookmarkStart w:id="869" w:name="_Toc77101999"/>
      <w:bookmarkStart w:id="870" w:name="_Toc83048638"/>
      <w:bookmarkEnd w:id="863"/>
      <w:bookmarkEnd w:id="864"/>
      <w:bookmarkEnd w:id="865"/>
      <w:bookmarkEnd w:id="866"/>
      <w:r w:rsidRPr="007055D9">
        <w:t>Assemblies</w:t>
      </w:r>
      <w:bookmarkEnd w:id="867"/>
      <w:bookmarkEnd w:id="868"/>
      <w:bookmarkEnd w:id="869"/>
      <w:bookmarkEnd w:id="870"/>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0">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169EFD2" w:rsidR="00FC68DB" w:rsidRPr="007055D9" w:rsidRDefault="00FC68DB" w:rsidP="00B202D2">
      <w:pPr>
        <w:pStyle w:val="Beschriftung"/>
      </w:pPr>
      <w:bookmarkStart w:id="871" w:name="_Toc3557086"/>
      <w:bookmarkStart w:id="872" w:name="_Toc34747336"/>
      <w:bookmarkStart w:id="873" w:name="_Toc76030527"/>
      <w:bookmarkStart w:id="874" w:name="_Toc85721885"/>
      <w:r w:rsidRPr="007055D9">
        <w:t xml:space="preserve">Figure </w:t>
      </w:r>
      <w:r>
        <w:fldChar w:fldCharType="begin"/>
      </w:r>
      <w:r>
        <w:instrText xml:space="preserve"> SEQ Figure \* ARABIC </w:instrText>
      </w:r>
      <w:r>
        <w:fldChar w:fldCharType="separate"/>
      </w:r>
      <w:r w:rsidR="004C113B">
        <w:rPr>
          <w:noProof/>
        </w:rPr>
        <w:t>6</w:t>
      </w:r>
      <w:r>
        <w:fldChar w:fldCharType="end"/>
      </w:r>
      <w:r w:rsidRPr="007055D9">
        <w:t>: Weld line crossing tailored blank vs. weld line crossing physical gap</w:t>
      </w:r>
      <w:bookmarkEnd w:id="871"/>
      <w:bookmarkEnd w:id="872"/>
      <w:bookmarkEnd w:id="873"/>
      <w:bookmarkEnd w:id="874"/>
    </w:p>
    <w:p w14:paraId="04A0388C" w14:textId="77777777" w:rsidR="00FC68DB" w:rsidRPr="007055D9" w:rsidRDefault="00FC68DB" w:rsidP="00B202D2">
      <w:r w:rsidRPr="007055D9">
        <w:lastRenderedPageBreak/>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875" w:name="_Toc3556938"/>
      <w:bookmarkStart w:id="876" w:name="_Toc34747187"/>
      <w:bookmarkStart w:id="877" w:name="_Toc77102000"/>
      <w:bookmarkStart w:id="878" w:name="_Toc83048639"/>
      <w:r w:rsidRPr="007055D9">
        <w:t>File Structure of χMCF</w:t>
      </w:r>
      <w:bookmarkEnd w:id="875"/>
      <w:bookmarkEnd w:id="876"/>
      <w:bookmarkEnd w:id="877"/>
      <w:bookmarkEnd w:id="878"/>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879" w:name="_Toc428279323"/>
      <w:bookmarkStart w:id="880" w:name="_Toc428456059"/>
      <w:bookmarkStart w:id="881" w:name="_Toc428537023"/>
      <w:bookmarkStart w:id="882" w:name="_Toc428969342"/>
      <w:bookmarkStart w:id="883" w:name="_Toc429052733"/>
      <w:bookmarkStart w:id="884" w:name="_Toc3556939"/>
      <w:bookmarkStart w:id="885" w:name="_Toc34747188"/>
      <w:bookmarkStart w:id="886" w:name="_Toc77102001"/>
      <w:bookmarkStart w:id="887" w:name="_Toc83048640"/>
      <w:bookmarkEnd w:id="879"/>
      <w:bookmarkEnd w:id="880"/>
      <w:bookmarkEnd w:id="881"/>
      <w:bookmarkEnd w:id="882"/>
      <w:bookmarkEnd w:id="883"/>
      <w:r w:rsidRPr="007055D9">
        <w:t>Elements containing general information</w:t>
      </w:r>
      <w:bookmarkEnd w:id="884"/>
      <w:bookmarkEnd w:id="885"/>
      <w:bookmarkEnd w:id="886"/>
      <w:bookmarkEnd w:id="887"/>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1E5C9E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4C113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3CABE13"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4C113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ED241C9"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4C113B">
              <w:rPr>
                <w:sz w:val="20"/>
                <w:szCs w:val="20"/>
              </w:rPr>
              <w:t>7.3</w:t>
            </w:r>
            <w:r>
              <w:rPr>
                <w:sz w:val="20"/>
                <w:szCs w:val="20"/>
                <w:lang w:val="de-DE"/>
              </w:rPr>
              <w:fldChar w:fldCharType="end"/>
            </w:r>
          </w:p>
        </w:tc>
      </w:tr>
    </w:tbl>
    <w:p w14:paraId="0DACDB1A" w14:textId="4744593F" w:rsidR="00FC68DB" w:rsidRDefault="00FC68DB" w:rsidP="00B202D2">
      <w:pPr>
        <w:pStyle w:val="Beschriftung"/>
        <w:spacing w:before="120"/>
      </w:pPr>
      <w:bookmarkStart w:id="888" w:name="_Toc3566409"/>
      <w:bookmarkStart w:id="889" w:name="_Toc34747411"/>
      <w:bookmarkStart w:id="890" w:name="_Toc77095859"/>
      <w:bookmarkStart w:id="891" w:name="_Toc85721969"/>
      <w:r>
        <w:t xml:space="preserve">Table </w:t>
      </w:r>
      <w:r>
        <w:fldChar w:fldCharType="begin"/>
      </w:r>
      <w:r>
        <w:instrText xml:space="preserve"> SEQ Table \* ARABIC </w:instrText>
      </w:r>
      <w:r>
        <w:fldChar w:fldCharType="separate"/>
      </w:r>
      <w:r w:rsidR="004C113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888"/>
      <w:bookmarkEnd w:id="889"/>
      <w:bookmarkEnd w:id="890"/>
      <w:bookmarkEnd w:id="891"/>
    </w:p>
    <w:p w14:paraId="3B5E3F13" w14:textId="77777777" w:rsidR="00FC68DB" w:rsidRPr="007055D9" w:rsidRDefault="00FC68DB" w:rsidP="00B202D2">
      <w:pPr>
        <w:pStyle w:val="berschrift3"/>
      </w:pPr>
      <w:bookmarkStart w:id="892" w:name="_Toc3556940"/>
      <w:bookmarkStart w:id="893" w:name="_Toc34747189"/>
      <w:bookmarkStart w:id="894" w:name="_Toc77102002"/>
      <w:bookmarkStart w:id="895" w:name="_Toc83048641"/>
      <w:r w:rsidRPr="007055D9">
        <w:t>Date</w:t>
      </w:r>
      <w:bookmarkEnd w:id="892"/>
      <w:bookmarkEnd w:id="893"/>
      <w:bookmarkEnd w:id="894"/>
      <w:bookmarkEnd w:id="895"/>
    </w:p>
    <w:p w14:paraId="29A69272" w14:textId="2420B3E2"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31"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896" w:name="_Toc3556941"/>
      <w:bookmarkStart w:id="897" w:name="_Toc34747190"/>
      <w:bookmarkStart w:id="898" w:name="_Toc77102003"/>
      <w:bookmarkStart w:id="899" w:name="_Toc83048642"/>
      <w:r w:rsidRPr="007055D9">
        <w:t>Version</w:t>
      </w:r>
      <w:bookmarkEnd w:id="896"/>
      <w:bookmarkEnd w:id="897"/>
      <w:bookmarkEnd w:id="898"/>
      <w:bookmarkEnd w:id="899"/>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900" w:name="_Toc3556942"/>
      <w:bookmarkStart w:id="901" w:name="_Ref34739722"/>
      <w:bookmarkStart w:id="902" w:name="_Ref34739734"/>
      <w:bookmarkStart w:id="903" w:name="_Toc34747191"/>
      <w:bookmarkStart w:id="904" w:name="_Toc77102004"/>
      <w:bookmarkStart w:id="905" w:name="_Toc83048643"/>
      <w:r w:rsidRPr="007055D9">
        <w:t>Unit System</w:t>
      </w:r>
      <w:bookmarkEnd w:id="900"/>
      <w:bookmarkEnd w:id="901"/>
      <w:bookmarkEnd w:id="902"/>
      <w:bookmarkEnd w:id="903"/>
      <w:bookmarkEnd w:id="904"/>
      <w:bookmarkEnd w:id="905"/>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A7CD9E2" w:rsidR="00FC68DB" w:rsidRDefault="00FC68DB" w:rsidP="00B202D2">
      <w:pPr>
        <w:pStyle w:val="Beschriftung"/>
        <w:spacing w:before="120"/>
      </w:pPr>
      <w:bookmarkStart w:id="906" w:name="_Toc3566410"/>
      <w:bookmarkStart w:id="907" w:name="_Toc34747412"/>
      <w:bookmarkStart w:id="908" w:name="_Toc77095860"/>
      <w:bookmarkStart w:id="909" w:name="_Toc85721970"/>
      <w:r>
        <w:t xml:space="preserve">Table </w:t>
      </w:r>
      <w:r>
        <w:fldChar w:fldCharType="begin"/>
      </w:r>
      <w:r>
        <w:instrText xml:space="preserve"> SEQ Table \* ARABIC </w:instrText>
      </w:r>
      <w:r>
        <w:fldChar w:fldCharType="separate"/>
      </w:r>
      <w:r w:rsidR="004C113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906"/>
      <w:bookmarkEnd w:id="907"/>
      <w:bookmarkEnd w:id="908"/>
      <w:bookmarkEnd w:id="909"/>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910" w:name="_Toc339013871"/>
      <w:bookmarkStart w:id="911" w:name="_Toc3556943"/>
      <w:bookmarkStart w:id="912" w:name="_Toc34747192"/>
      <w:bookmarkStart w:id="913" w:name="_Toc77102005"/>
      <w:bookmarkStart w:id="914" w:name="_Toc83048644"/>
      <w:r w:rsidRPr="007055D9">
        <w:t>Application, User and Process Specific Data</w:t>
      </w:r>
      <w:bookmarkEnd w:id="910"/>
      <w:bookmarkEnd w:id="911"/>
      <w:bookmarkEnd w:id="912"/>
      <w:bookmarkEnd w:id="913"/>
      <w:bookmarkEnd w:id="914"/>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22BF99E8"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915" w:name="_Toc413359565"/>
      <w:bookmarkStart w:id="916" w:name="_Ref414560122"/>
      <w:bookmarkStart w:id="917" w:name="_Ref414563183"/>
      <w:bookmarkStart w:id="918" w:name="_Ref414571476"/>
      <w:bookmarkStart w:id="919" w:name="_Ref428530906"/>
      <w:bookmarkStart w:id="920" w:name="_Ref429050591"/>
      <w:bookmarkStart w:id="921" w:name="_Ref429053268"/>
      <w:bookmarkStart w:id="922" w:name="_Toc3556944"/>
      <w:bookmarkStart w:id="923" w:name="_Toc34747193"/>
      <w:bookmarkStart w:id="924" w:name="_Toc77102006"/>
      <w:bookmarkStart w:id="925" w:name="_Toc83048645"/>
      <w:r w:rsidRPr="007055D9">
        <w:t xml:space="preserve">User Specific Data </w:t>
      </w:r>
      <w:r w:rsidRPr="00F54521">
        <w:rPr>
          <w:rFonts w:ascii="Courier New" w:hAnsi="Courier New" w:cs="Courier New"/>
          <w:b w:val="0"/>
          <w:i/>
          <w:sz w:val="26"/>
          <w:szCs w:val="28"/>
          <w:lang w:eastAsia="de-DE"/>
        </w:rPr>
        <w:t>&lt;appdata/&gt;</w:t>
      </w:r>
      <w:bookmarkEnd w:id="915"/>
      <w:bookmarkEnd w:id="916"/>
      <w:bookmarkEnd w:id="917"/>
      <w:bookmarkEnd w:id="918"/>
      <w:bookmarkEnd w:id="919"/>
      <w:bookmarkEnd w:id="920"/>
      <w:bookmarkEnd w:id="921"/>
      <w:bookmarkEnd w:id="922"/>
      <w:bookmarkEnd w:id="923"/>
      <w:bookmarkEnd w:id="924"/>
      <w:bookmarkEnd w:id="925"/>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926"/>
      <w:r>
        <w:t xml:space="preserve">store and export </w:t>
      </w:r>
      <w:commentRangeEnd w:id="926"/>
      <w:r>
        <w:rPr>
          <w:rStyle w:val="Kommentarzeichen"/>
          <w:lang w:eastAsia="x-none"/>
        </w:rPr>
        <w:commentReference w:id="926"/>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39BCE15D" w:rsidR="00FC68DB" w:rsidRPr="007055D9" w:rsidRDefault="00FC68DB" w:rsidP="00B202D2">
      <w:pPr>
        <w:pStyle w:val="Beschriftung"/>
        <w:spacing w:before="120"/>
      </w:pPr>
      <w:bookmarkStart w:id="927" w:name="_Toc3566411"/>
      <w:bookmarkStart w:id="928" w:name="_Toc34747413"/>
      <w:bookmarkStart w:id="929" w:name="_Toc77095861"/>
      <w:bookmarkStart w:id="930" w:name="_Toc85721971"/>
      <w:r>
        <w:t xml:space="preserve">Table </w:t>
      </w:r>
      <w:r>
        <w:fldChar w:fldCharType="begin"/>
      </w:r>
      <w:r>
        <w:instrText xml:space="preserve"> SEQ Table \* ARABIC </w:instrText>
      </w:r>
      <w:r>
        <w:fldChar w:fldCharType="separate"/>
      </w:r>
      <w:r w:rsidR="004C113B">
        <w:rPr>
          <w:noProof/>
        </w:rPr>
        <w:t>3</w:t>
      </w:r>
      <w:r>
        <w:fldChar w:fldCharType="end"/>
      </w:r>
      <w:r>
        <w:t xml:space="preserve">: </w:t>
      </w:r>
      <w:r w:rsidRPr="007055D9">
        <w:t xml:space="preserve">XML-specification of </w:t>
      </w:r>
      <w:r w:rsidRPr="00D212B7">
        <w:rPr>
          <w:rFonts w:ascii="Courier New" w:hAnsi="Courier New" w:cs="Courier New"/>
        </w:rPr>
        <w:t>&lt;appdata&gt;</w:t>
      </w:r>
      <w:bookmarkEnd w:id="927"/>
      <w:bookmarkEnd w:id="928"/>
      <w:bookmarkEnd w:id="929"/>
      <w:bookmarkEnd w:id="930"/>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4"/>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B202D2">
      <w:pPr>
        <w:pStyle w:val="XMLCode"/>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931" w:name="_Finite_Element_Specific"/>
      <w:bookmarkStart w:id="932" w:name="_Ref414560131"/>
      <w:bookmarkStart w:id="933" w:name="_Toc3556945"/>
      <w:bookmarkStart w:id="934" w:name="_Toc34747194"/>
      <w:bookmarkStart w:id="935" w:name="_Toc77102007"/>
      <w:bookmarkStart w:id="936" w:name="_Toc83048646"/>
      <w:bookmarkEnd w:id="931"/>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932"/>
      <w:bookmarkEnd w:id="933"/>
      <w:bookmarkEnd w:id="934"/>
      <w:bookmarkEnd w:id="935"/>
      <w:bookmarkEnd w:id="936"/>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39EE263" w:rsidR="00FC68DB" w:rsidRDefault="00FC68DB" w:rsidP="00B202D2">
      <w:pPr>
        <w:pStyle w:val="Beschriftung"/>
        <w:spacing w:before="120"/>
      </w:pPr>
      <w:bookmarkStart w:id="937" w:name="_Toc3566412"/>
      <w:bookmarkStart w:id="938" w:name="_Toc34747414"/>
      <w:bookmarkStart w:id="939" w:name="_Toc77095862"/>
      <w:bookmarkStart w:id="940" w:name="_Toc85721972"/>
      <w:r>
        <w:t xml:space="preserve">Table </w:t>
      </w:r>
      <w:r>
        <w:fldChar w:fldCharType="begin"/>
      </w:r>
      <w:r>
        <w:instrText xml:space="preserve"> SEQ Table \* ARABIC </w:instrText>
      </w:r>
      <w:r>
        <w:fldChar w:fldCharType="separate"/>
      </w:r>
      <w:r w:rsidR="004C113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937"/>
      <w:bookmarkEnd w:id="938"/>
      <w:bookmarkEnd w:id="939"/>
      <w:bookmarkEnd w:id="940"/>
    </w:p>
    <w:p w14:paraId="3F973D39" w14:textId="515FAF81"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DCC2E6"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F0B548E" w:rsidR="00FC68DB" w:rsidRDefault="00FC68DB" w:rsidP="00B202D2">
      <w:pPr>
        <w:pStyle w:val="Beschriftung"/>
        <w:spacing w:before="120"/>
      </w:pPr>
      <w:bookmarkStart w:id="941" w:name="_Toc3566413"/>
      <w:bookmarkStart w:id="942" w:name="_Toc34747415"/>
      <w:bookmarkStart w:id="943" w:name="_Toc77095863"/>
      <w:bookmarkStart w:id="944" w:name="_Toc85721973"/>
      <w:r>
        <w:t xml:space="preserve">Table </w:t>
      </w:r>
      <w:r>
        <w:fldChar w:fldCharType="begin"/>
      </w:r>
      <w:r>
        <w:instrText xml:space="preserve"> SEQ Table \* ARABIC </w:instrText>
      </w:r>
      <w:r>
        <w:fldChar w:fldCharType="separate"/>
      </w:r>
      <w:r w:rsidR="004C113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941"/>
      <w:bookmarkEnd w:id="942"/>
      <w:bookmarkEnd w:id="943"/>
      <w:bookmarkEnd w:id="944"/>
    </w:p>
    <w:p w14:paraId="1FDD3E61" w14:textId="30B7A739"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945" w:name="_Toc77102008"/>
      <w:r w:rsidRPr="004A2BA7">
        <w:lastRenderedPageBreak/>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945"/>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946"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946"/>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0F13D5D6"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4C113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947" w:name="_Toc373504790"/>
      <w:bookmarkStart w:id="948" w:name="_Toc373505008"/>
      <w:bookmarkStart w:id="949" w:name="_Toc339013872"/>
      <w:bookmarkStart w:id="950" w:name="_Ref414560151"/>
      <w:bookmarkStart w:id="951" w:name="_Toc3556946"/>
      <w:bookmarkStart w:id="952" w:name="_Toc34747195"/>
      <w:bookmarkStart w:id="953" w:name="_Toc77102009"/>
      <w:bookmarkStart w:id="954" w:name="_Toc83048647"/>
      <w:bookmarkEnd w:id="947"/>
      <w:bookmarkEnd w:id="948"/>
      <w:r w:rsidRPr="007055D9">
        <w:t>Connection Data</w:t>
      </w:r>
      <w:bookmarkEnd w:id="949"/>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950"/>
      <w:bookmarkEnd w:id="951"/>
      <w:bookmarkEnd w:id="952"/>
      <w:bookmarkEnd w:id="953"/>
      <w:bookmarkEnd w:id="954"/>
    </w:p>
    <w:p w14:paraId="0F93AA46" w14:textId="7BBDC398"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4C113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4C113B">
        <w:t>4.4</w:t>
      </w:r>
      <w:r w:rsidRPr="007055D9">
        <w:fldChar w:fldCharType="end"/>
      </w:r>
      <w:r w:rsidRPr="007055D9">
        <w:t xml:space="preserve">, joints are grouped together by the parts or assemblies which they commonly connect. </w:t>
      </w:r>
    </w:p>
    <w:p w14:paraId="2EF7F4DB" w14:textId="03B85121"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6C04961" w:rsidR="00FC68DB" w:rsidRPr="007055D9" w:rsidRDefault="00FC68DB" w:rsidP="00B202D2">
      <w:pPr>
        <w:pStyle w:val="Beschriftung"/>
        <w:spacing w:before="120"/>
      </w:pPr>
      <w:bookmarkStart w:id="955" w:name="_Toc3566416"/>
      <w:bookmarkStart w:id="956" w:name="_Toc34747416"/>
      <w:bookmarkStart w:id="957" w:name="_Toc77095864"/>
      <w:bookmarkStart w:id="958" w:name="_Toc85721974"/>
      <w:r>
        <w:t xml:space="preserve">Table </w:t>
      </w:r>
      <w:r>
        <w:fldChar w:fldCharType="begin"/>
      </w:r>
      <w:r>
        <w:instrText xml:space="preserve"> SEQ Table \* ARABIC </w:instrText>
      </w:r>
      <w:r>
        <w:fldChar w:fldCharType="separate"/>
      </w:r>
      <w:r w:rsidR="004C113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955"/>
      <w:bookmarkEnd w:id="956"/>
      <w:bookmarkEnd w:id="957"/>
      <w:bookmarkEnd w:id="95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504989A2" w:rsidR="00FC68DB" w:rsidRDefault="00FC68DB" w:rsidP="00B202D2">
      <w:pPr>
        <w:pStyle w:val="Beschriftung"/>
        <w:spacing w:before="120"/>
        <w:rPr>
          <w:b/>
          <w:lang w:eastAsia="x-none"/>
        </w:rPr>
      </w:pPr>
      <w:bookmarkStart w:id="959" w:name="_Toc3566417"/>
      <w:bookmarkStart w:id="960" w:name="_Toc34747417"/>
      <w:bookmarkStart w:id="961" w:name="_Toc77095865"/>
      <w:bookmarkStart w:id="962" w:name="_Toc85721975"/>
      <w:r>
        <w:t xml:space="preserve">Table </w:t>
      </w:r>
      <w:r>
        <w:fldChar w:fldCharType="begin"/>
      </w:r>
      <w:r>
        <w:instrText xml:space="preserve"> SEQ Table \* ARABIC </w:instrText>
      </w:r>
      <w:r>
        <w:fldChar w:fldCharType="separate"/>
      </w:r>
      <w:r w:rsidR="004C113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959"/>
      <w:bookmarkEnd w:id="960"/>
      <w:bookmarkEnd w:id="961"/>
      <w:bookmarkEnd w:id="962"/>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963" w:name="_Ref432343981"/>
      <w:bookmarkStart w:id="964" w:name="_Toc3556947"/>
      <w:bookmarkStart w:id="965" w:name="_Toc34747196"/>
      <w:bookmarkStart w:id="966" w:name="_Toc77102010"/>
      <w:bookmarkStart w:id="967" w:name="_Toc83048648"/>
      <w:r w:rsidRPr="007055D9">
        <w:t>Connected Objects</w:t>
      </w:r>
      <w:bookmarkEnd w:id="963"/>
      <w:bookmarkEnd w:id="964"/>
      <w:bookmarkEnd w:id="965"/>
      <w:bookmarkEnd w:id="966"/>
      <w:bookmarkEnd w:id="967"/>
      <w:r w:rsidRPr="007055D9">
        <w:t xml:space="preserve"> </w:t>
      </w:r>
    </w:p>
    <w:p w14:paraId="78489599" w14:textId="071FD3A3"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4C113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59759560" w:rsidR="00FC68DB" w:rsidRDefault="00FC68DB" w:rsidP="00B202D2">
      <w:pPr>
        <w:pStyle w:val="Beschriftung"/>
        <w:spacing w:before="120"/>
      </w:pPr>
      <w:bookmarkStart w:id="968" w:name="_Toc3566418"/>
      <w:bookmarkStart w:id="969" w:name="_Toc34747418"/>
      <w:bookmarkStart w:id="970" w:name="_Toc77095866"/>
      <w:bookmarkStart w:id="971" w:name="_Toc85721976"/>
      <w:bookmarkStart w:id="972" w:name="_Ref371942385"/>
      <w:r>
        <w:t xml:space="preserve">Table </w:t>
      </w:r>
      <w:r>
        <w:fldChar w:fldCharType="begin"/>
      </w:r>
      <w:r>
        <w:instrText xml:space="preserve"> SEQ Table \* ARABIC </w:instrText>
      </w:r>
      <w:r>
        <w:fldChar w:fldCharType="separate"/>
      </w:r>
      <w:r w:rsidR="004C113B">
        <w:rPr>
          <w:noProof/>
        </w:rPr>
        <w:t>8</w:t>
      </w:r>
      <w:r>
        <w:fldChar w:fldCharType="end"/>
      </w:r>
      <w:r>
        <w:t xml:space="preserve">: Nested elements of </w:t>
      </w:r>
      <w:r w:rsidRPr="00F92FB3">
        <w:rPr>
          <w:rStyle w:val="elementdeftypeChar"/>
          <w:rFonts w:eastAsia="Calibri"/>
          <w:b w:val="0"/>
        </w:rPr>
        <w:t>&lt;connected_to&gt;</w:t>
      </w:r>
      <w:bookmarkEnd w:id="968"/>
      <w:bookmarkEnd w:id="969"/>
      <w:bookmarkEnd w:id="970"/>
      <w:bookmarkEnd w:id="971"/>
    </w:p>
    <w:p w14:paraId="02FFFAE8" w14:textId="77777777" w:rsidR="00FC68DB" w:rsidRPr="007055D9" w:rsidRDefault="00FC68DB" w:rsidP="00B202D2">
      <w:pPr>
        <w:pStyle w:val="berschrift4"/>
      </w:pPr>
      <w:bookmarkStart w:id="973" w:name="_Ref428791371"/>
      <w:bookmarkStart w:id="974" w:name="_Ref428891357"/>
      <w:bookmarkStart w:id="975" w:name="_Ref428892751"/>
      <w:bookmarkStart w:id="976" w:name="_Toc3556948"/>
      <w:bookmarkStart w:id="977" w:name="_Toc34747197"/>
      <w:bookmarkStart w:id="978"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972"/>
      <w:bookmarkEnd w:id="973"/>
      <w:bookmarkEnd w:id="974"/>
      <w:bookmarkEnd w:id="975"/>
      <w:bookmarkEnd w:id="976"/>
      <w:bookmarkEnd w:id="977"/>
      <w:bookmarkEnd w:id="978"/>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5235C906" w:rsidR="00FC68DB" w:rsidRDefault="00FC68DB" w:rsidP="00B202D2">
      <w:pPr>
        <w:pStyle w:val="Beschriftung"/>
        <w:spacing w:before="120"/>
      </w:pPr>
      <w:bookmarkStart w:id="979" w:name="_Toc3566419"/>
      <w:bookmarkStart w:id="980" w:name="_Toc34747419"/>
      <w:bookmarkStart w:id="981" w:name="_Toc77095867"/>
      <w:bookmarkStart w:id="982" w:name="_Toc85721977"/>
      <w:r>
        <w:t xml:space="preserve">Table </w:t>
      </w:r>
      <w:r>
        <w:fldChar w:fldCharType="begin"/>
      </w:r>
      <w:r>
        <w:instrText xml:space="preserve"> SEQ Table \* ARABIC </w:instrText>
      </w:r>
      <w:r>
        <w:fldChar w:fldCharType="separate"/>
      </w:r>
      <w:r w:rsidR="004C113B">
        <w:rPr>
          <w:noProof/>
        </w:rPr>
        <w:t>9</w:t>
      </w:r>
      <w:r>
        <w:fldChar w:fldCharType="end"/>
      </w:r>
      <w:r>
        <w:t xml:space="preserve">: Attributes of element </w:t>
      </w:r>
      <w:r w:rsidRPr="002A02AE">
        <w:rPr>
          <w:rStyle w:val="elementdeftypeChar"/>
          <w:rFonts w:eastAsia="Calibri"/>
          <w:b w:val="0"/>
        </w:rPr>
        <w:t>&lt;part/&gt;</w:t>
      </w:r>
      <w:bookmarkEnd w:id="979"/>
      <w:bookmarkEnd w:id="980"/>
      <w:bookmarkEnd w:id="981"/>
      <w:bookmarkEnd w:id="982"/>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983" w:name="_Toc3556949"/>
      <w:bookmarkStart w:id="984" w:name="_Toc34747198"/>
      <w:bookmarkStart w:id="985"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983"/>
      <w:bookmarkEnd w:id="984"/>
      <w:bookmarkEnd w:id="985"/>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6AFEC3F5" w:rsidR="00FC68DB" w:rsidRDefault="00FC68DB" w:rsidP="00B202D2">
      <w:pPr>
        <w:pStyle w:val="Beschriftung"/>
        <w:spacing w:before="120"/>
      </w:pPr>
      <w:bookmarkStart w:id="986" w:name="_Toc3566420"/>
      <w:bookmarkStart w:id="987" w:name="_Toc34747420"/>
      <w:bookmarkStart w:id="988" w:name="_Toc77095868"/>
      <w:bookmarkStart w:id="989" w:name="_Toc85721978"/>
      <w:r>
        <w:t xml:space="preserve">Table </w:t>
      </w:r>
      <w:r>
        <w:fldChar w:fldCharType="begin"/>
      </w:r>
      <w:r>
        <w:instrText xml:space="preserve"> SEQ Table \* ARABIC </w:instrText>
      </w:r>
      <w:r>
        <w:fldChar w:fldCharType="separate"/>
      </w:r>
      <w:r w:rsidR="004C113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986"/>
      <w:bookmarkEnd w:id="987"/>
      <w:bookmarkEnd w:id="988"/>
      <w:bookmarkEnd w:id="989"/>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990" w:name="_Toc21650806"/>
      <w:bookmarkStart w:id="991" w:name="_Ref21651717"/>
      <w:bookmarkStart w:id="992" w:name="_Toc34747199"/>
      <w:bookmarkStart w:id="993" w:name="_Toc77102013"/>
      <w:r>
        <w:t>Special Topological situations</w:t>
      </w:r>
      <w:bookmarkEnd w:id="990"/>
      <w:bookmarkEnd w:id="991"/>
      <w:bookmarkEnd w:id="992"/>
      <w:bookmarkEnd w:id="993"/>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661312"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994" w:name="_Ref21650472"/>
                            <w:bookmarkStart w:id="995" w:name="_Toc21650945"/>
                            <w:bookmarkStart w:id="996" w:name="_Toc34747337"/>
                            <w:bookmarkStart w:id="997" w:name="_Toc76030528"/>
                            <w:bookmarkStart w:id="998" w:name="_Toc85721886"/>
                            <w:r>
                              <w:t xml:space="preserve">Figure </w:t>
                            </w:r>
                            <w:r>
                              <w:fldChar w:fldCharType="begin"/>
                            </w:r>
                            <w:r>
                              <w:instrText xml:space="preserve"> SEQ Figure \* ARABIC </w:instrText>
                            </w:r>
                            <w:r>
                              <w:fldChar w:fldCharType="separate"/>
                            </w:r>
                            <w:r>
                              <w:rPr>
                                <w:noProof/>
                              </w:rPr>
                              <w:t>7</w:t>
                            </w:r>
                            <w:r>
                              <w:fldChar w:fldCharType="end"/>
                            </w:r>
                            <w:bookmarkEnd w:id="994"/>
                            <w:r>
                              <w:t>: special topologies</w:t>
                            </w:r>
                            <w:bookmarkEnd w:id="995"/>
                            <w:bookmarkEnd w:id="996"/>
                            <w:bookmarkEnd w:id="997"/>
                            <w:bookmarkEnd w:id="9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999" w:name="_Ref21650472"/>
                      <w:bookmarkStart w:id="1000" w:name="_Toc21650945"/>
                      <w:bookmarkStart w:id="1001" w:name="_Toc34747337"/>
                      <w:bookmarkStart w:id="1002" w:name="_Toc76030528"/>
                      <w:bookmarkStart w:id="1003" w:name="_Toc85721886"/>
                      <w:r>
                        <w:t xml:space="preserve">Figure </w:t>
                      </w:r>
                      <w:r>
                        <w:fldChar w:fldCharType="begin"/>
                      </w:r>
                      <w:r>
                        <w:instrText xml:space="preserve"> SEQ Figure \* ARABIC </w:instrText>
                      </w:r>
                      <w:r>
                        <w:fldChar w:fldCharType="separate"/>
                      </w:r>
                      <w:r>
                        <w:rPr>
                          <w:noProof/>
                        </w:rPr>
                        <w:t>7</w:t>
                      </w:r>
                      <w:r>
                        <w:fldChar w:fldCharType="end"/>
                      </w:r>
                      <w:bookmarkEnd w:id="999"/>
                      <w:r>
                        <w:t>: special topologies</w:t>
                      </w:r>
                      <w:bookmarkEnd w:id="1000"/>
                      <w:bookmarkEnd w:id="1001"/>
                      <w:bookmarkEnd w:id="1002"/>
                      <w:bookmarkEnd w:id="1003"/>
                    </w:p>
                  </w:txbxContent>
                </v:textbox>
                <w10:wrap type="square"/>
              </v:shape>
            </w:pict>
          </mc:Fallback>
        </mc:AlternateContent>
      </w:r>
      <w:r>
        <w:rPr>
          <w:noProof/>
          <w:lang w:val="en-US"/>
        </w:rPr>
        <w:drawing>
          <wp:anchor distT="0" distB="0" distL="114300" distR="114300" simplePos="0" relativeHeight="251657216"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C8AE57C" w:rsidR="00FC68DB" w:rsidRDefault="00FC68DB" w:rsidP="00B202D2">
      <w:r>
        <w:t xml:space="preserve">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18535157" w:rsidR="00FC68DB" w:rsidRDefault="00FC68DB" w:rsidP="00B202D2">
      <w:pPr>
        <w:pStyle w:val="Beschriftung"/>
        <w:spacing w:before="120"/>
        <w:rPr>
          <w:rStyle w:val="elementdeftypeChar"/>
          <w:rFonts w:eastAsia="Calibri"/>
          <w:b w:val="0"/>
        </w:rPr>
      </w:pPr>
      <w:bookmarkStart w:id="1004" w:name="_Toc21651031"/>
      <w:bookmarkStart w:id="1005" w:name="_Toc34747421"/>
      <w:bookmarkStart w:id="1006" w:name="_Toc77095869"/>
      <w:bookmarkStart w:id="1007" w:name="_Toc85721979"/>
      <w:r>
        <w:t xml:space="preserve">Table </w:t>
      </w:r>
      <w:r>
        <w:fldChar w:fldCharType="begin"/>
      </w:r>
      <w:r>
        <w:instrText xml:space="preserve"> SEQ Table \* ARABIC </w:instrText>
      </w:r>
      <w:r>
        <w:fldChar w:fldCharType="separate"/>
      </w:r>
      <w:r w:rsidR="004C113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1004"/>
      <w:bookmarkEnd w:id="1005"/>
      <w:bookmarkEnd w:id="1006"/>
      <w:bookmarkEnd w:id="1007"/>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223A4A54" w:rsidR="00FC68DB" w:rsidRDefault="00FC68DB" w:rsidP="00B202D2">
      <w:pPr>
        <w:pStyle w:val="Beschriftung"/>
      </w:pPr>
      <w:bookmarkStart w:id="1008" w:name="_Toc21651032"/>
      <w:bookmarkStart w:id="1009" w:name="_Toc34747422"/>
      <w:bookmarkStart w:id="1010" w:name="_Toc77095870"/>
      <w:bookmarkStart w:id="1011" w:name="_Toc85721980"/>
      <w:r>
        <w:t xml:space="preserve">Table </w:t>
      </w:r>
      <w:r>
        <w:fldChar w:fldCharType="begin"/>
      </w:r>
      <w:r>
        <w:instrText xml:space="preserve"> SEQ Table \* ARABIC </w:instrText>
      </w:r>
      <w:r>
        <w:fldChar w:fldCharType="separate"/>
      </w:r>
      <w:r w:rsidR="004C113B">
        <w:rPr>
          <w:noProof/>
        </w:rPr>
        <w:t>12</w:t>
      </w:r>
      <w:r>
        <w:fldChar w:fldCharType="end"/>
      </w:r>
      <w:r>
        <w:t>: Attributes of &lt;stacking&gt;</w:t>
      </w:r>
      <w:bookmarkEnd w:id="1008"/>
      <w:bookmarkEnd w:id="1009"/>
      <w:bookmarkEnd w:id="1010"/>
      <w:bookmarkEnd w:id="1011"/>
    </w:p>
    <w:p w14:paraId="12215526" w14:textId="77777777" w:rsidR="00FC68DB" w:rsidRDefault="00FC68DB" w:rsidP="00B202D2">
      <w:pPr>
        <w:numPr>
          <w:ilvl w:val="0"/>
          <w:numId w:val="28"/>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5370624A" w:rsidR="00FC68DB" w:rsidRDefault="00FC68DB" w:rsidP="00B202D2">
      <w:pPr>
        <w:pStyle w:val="Beschriftung"/>
      </w:pPr>
      <w:bookmarkStart w:id="1012" w:name="_Toc21651033"/>
      <w:bookmarkStart w:id="1013" w:name="_Toc34747423"/>
      <w:bookmarkStart w:id="1014" w:name="_Toc77095871"/>
      <w:bookmarkStart w:id="1015" w:name="_Toc85721981"/>
      <w:r>
        <w:t xml:space="preserve">Table </w:t>
      </w:r>
      <w:r>
        <w:fldChar w:fldCharType="begin"/>
      </w:r>
      <w:r>
        <w:instrText xml:space="preserve"> SEQ Table \* ARABIC </w:instrText>
      </w:r>
      <w:r>
        <w:fldChar w:fldCharType="separate"/>
      </w:r>
      <w:r w:rsidR="004C113B">
        <w:rPr>
          <w:noProof/>
        </w:rPr>
        <w:t>13</w:t>
      </w:r>
      <w:r>
        <w:fldChar w:fldCharType="end"/>
      </w:r>
      <w:r>
        <w:t>: Attributes of &lt;level&gt;</w:t>
      </w:r>
      <w:bookmarkEnd w:id="1012"/>
      <w:bookmarkEnd w:id="1013"/>
      <w:bookmarkEnd w:id="1014"/>
      <w:bookmarkEnd w:id="1015"/>
    </w:p>
    <w:p w14:paraId="7737673E" w14:textId="1A342B54" w:rsidR="00FC68DB" w:rsidRDefault="00FC68DB" w:rsidP="00B202D2">
      <w:pPr>
        <w:numPr>
          <w:ilvl w:val="0"/>
          <w:numId w:val="28"/>
        </w:numPr>
        <w:tabs>
          <w:tab w:val="clear" w:pos="403"/>
        </w:tabs>
        <w:spacing w:before="120" w:line="240" w:lineRule="auto"/>
      </w:pPr>
      <w:proofErr w:type="spellStart"/>
      <w:r w:rsidRPr="00C164FF">
        <w:rPr>
          <w:rFonts w:ascii="Courier New" w:hAnsi="Courier New" w:cs="Courier New"/>
          <w:b/>
          <w:i/>
          <w:sz w:val="18"/>
        </w:rPr>
        <w:lastRenderedPageBreak/>
        <w:t>part_index</w:t>
      </w:r>
      <w:proofErr w:type="spellEnd"/>
      <w:r>
        <w:t xml:space="preserve">: 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56C9C0A8"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2F91B88" w:rsidR="00FC68DB" w:rsidRPr="0003690A" w:rsidRDefault="00FC68DB" w:rsidP="00B202D2">
      <w:pPr>
        <w:keepNext/>
        <w:keepLines/>
        <w:spacing w:before="120"/>
      </w:pP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1016" w:name="_Ref414608310"/>
      <w:bookmarkStart w:id="1017" w:name="_Toc3556950"/>
      <w:bookmarkStart w:id="1018" w:name="_Toc34747200"/>
      <w:bookmarkStart w:id="1019" w:name="_Toc77102014"/>
      <w:bookmarkStart w:id="1020" w:name="_Toc83048649"/>
      <w:r>
        <w:t>Contacts and F</w:t>
      </w:r>
      <w:r w:rsidRPr="004B7C8B">
        <w:t>riction</w:t>
      </w:r>
      <w:bookmarkEnd w:id="1016"/>
      <w:bookmarkEnd w:id="1017"/>
      <w:bookmarkEnd w:id="1018"/>
      <w:bookmarkEnd w:id="1019"/>
      <w:bookmarkEnd w:id="1020"/>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1021" w:name="_Ref414841585"/>
      <w:bookmarkStart w:id="1022" w:name="_Toc3556951"/>
      <w:bookmarkStart w:id="1023" w:name="_Toc34747201"/>
      <w:bookmarkStart w:id="1024"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1021"/>
      <w:bookmarkEnd w:id="1022"/>
      <w:bookmarkEnd w:id="1023"/>
      <w:bookmarkEnd w:id="1024"/>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2F25FD24" w:rsidR="00FC68DB" w:rsidRDefault="00FC68DB" w:rsidP="00B202D2">
      <w:pPr>
        <w:pStyle w:val="Beschriftung"/>
        <w:spacing w:before="120"/>
      </w:pPr>
      <w:bookmarkStart w:id="1025" w:name="_Toc414573794"/>
      <w:bookmarkStart w:id="1026" w:name="_Toc3566421"/>
      <w:bookmarkStart w:id="1027" w:name="_Toc34747424"/>
      <w:bookmarkStart w:id="1028" w:name="_Toc77095872"/>
      <w:bookmarkStart w:id="1029" w:name="_Toc85721982"/>
      <w:r>
        <w:t xml:space="preserve">Table </w:t>
      </w:r>
      <w:r>
        <w:fldChar w:fldCharType="begin"/>
      </w:r>
      <w:r>
        <w:instrText xml:space="preserve"> SEQ Table \* ARABIC </w:instrText>
      </w:r>
      <w:r>
        <w:fldChar w:fldCharType="separate"/>
      </w:r>
      <w:r w:rsidR="004C113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1025"/>
      <w:bookmarkEnd w:id="1026"/>
      <w:bookmarkEnd w:id="1027"/>
      <w:bookmarkEnd w:id="1028"/>
      <w:bookmarkEnd w:id="1029"/>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1030" w:name="_Toc3556952"/>
      <w:bookmarkStart w:id="1031" w:name="_Toc34747202"/>
      <w:bookmarkStart w:id="1032"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1030"/>
      <w:bookmarkEnd w:id="1031"/>
      <w:bookmarkEnd w:id="1032"/>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7F9E1BD" w:rsidR="00FC68DB" w:rsidRDefault="00FC68DB" w:rsidP="00B202D2">
      <w:pPr>
        <w:pStyle w:val="Beschriftung"/>
        <w:spacing w:before="120"/>
      </w:pPr>
      <w:bookmarkStart w:id="1033" w:name="_Toc3566422"/>
      <w:bookmarkStart w:id="1034" w:name="_Toc34747425"/>
      <w:bookmarkStart w:id="1035" w:name="_Toc77095873"/>
      <w:bookmarkStart w:id="1036" w:name="_Toc85721983"/>
      <w:r>
        <w:t xml:space="preserve">Table </w:t>
      </w:r>
      <w:r>
        <w:fldChar w:fldCharType="begin"/>
      </w:r>
      <w:r>
        <w:instrText xml:space="preserve"> SEQ Table \* ARABIC </w:instrText>
      </w:r>
      <w:r>
        <w:fldChar w:fldCharType="separate"/>
      </w:r>
      <w:r w:rsidR="004C113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1033"/>
      <w:bookmarkEnd w:id="1034"/>
      <w:bookmarkEnd w:id="1035"/>
      <w:bookmarkEnd w:id="1036"/>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1037" w:name="_Toc3556953"/>
      <w:bookmarkStart w:id="1038" w:name="_Toc34747203"/>
      <w:bookmarkStart w:id="1039"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1037"/>
      <w:bookmarkEnd w:id="1038"/>
      <w:bookmarkEnd w:id="1039"/>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3BD7456" w:rsidR="00FC68DB" w:rsidRDefault="00FC68DB" w:rsidP="00B202D2">
      <w:pPr>
        <w:pStyle w:val="Beschriftung"/>
        <w:spacing w:before="120"/>
      </w:pPr>
      <w:bookmarkStart w:id="1040" w:name="_Toc414573795"/>
      <w:bookmarkStart w:id="1041" w:name="_Toc3566423"/>
      <w:bookmarkStart w:id="1042" w:name="_Toc34747426"/>
      <w:bookmarkStart w:id="1043" w:name="_Toc77095874"/>
      <w:bookmarkStart w:id="1044" w:name="_Toc85721984"/>
      <w:r>
        <w:t xml:space="preserve">Table </w:t>
      </w:r>
      <w:r>
        <w:fldChar w:fldCharType="begin"/>
      </w:r>
      <w:r>
        <w:instrText xml:space="preserve"> SEQ Table \* ARABIC </w:instrText>
      </w:r>
      <w:r>
        <w:fldChar w:fldCharType="separate"/>
      </w:r>
      <w:r w:rsidR="004C113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1040"/>
      <w:bookmarkEnd w:id="1041"/>
      <w:bookmarkEnd w:id="1042"/>
      <w:bookmarkEnd w:id="1043"/>
      <w:bookmarkEnd w:id="1044"/>
      <w:r>
        <w:t xml:space="preserve"> </w:t>
      </w:r>
    </w:p>
    <w:p w14:paraId="31E737BB" w14:textId="77777777" w:rsidR="00FC68DB" w:rsidRPr="000B11EA" w:rsidRDefault="00FC68DB" w:rsidP="00B202D2">
      <w:r w:rsidRPr="000B11EA">
        <w:t xml:space="preserve">These attributes have following semantics: </w:t>
      </w:r>
    </w:p>
    <w:p w14:paraId="0E51CB7E" w14:textId="2DF5EA29" w:rsidR="00FC68DB" w:rsidRDefault="00FC68DB" w:rsidP="00B202D2">
      <w:pPr>
        <w:numPr>
          <w:ilvl w:val="0"/>
          <w:numId w:val="28"/>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1045" w:name="_Toc3556954"/>
      <w:bookmarkStart w:id="1046" w:name="_Toc34747204"/>
      <w:bookmarkStart w:id="1047"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1045"/>
      <w:bookmarkEnd w:id="1046"/>
      <w:bookmarkEnd w:id="1047"/>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1048" w:name="_Ref414837767"/>
      <w:bookmarkStart w:id="1049" w:name="_Toc3556955"/>
      <w:bookmarkStart w:id="1050" w:name="_Toc34747205"/>
      <w:bookmarkStart w:id="1051" w:name="_Toc77102019"/>
      <w:r>
        <w:t>Local Contact</w:t>
      </w:r>
      <w:r w:rsidRPr="0030552A">
        <w:t xml:space="preserve"> </w:t>
      </w:r>
      <w:r>
        <w:t>Properties</w:t>
      </w:r>
      <w:bookmarkEnd w:id="1048"/>
      <w:bookmarkEnd w:id="1049"/>
      <w:bookmarkEnd w:id="1050"/>
      <w:bookmarkEnd w:id="1051"/>
      <w:r w:rsidRPr="00F54FFD">
        <w:t xml:space="preserve"> </w:t>
      </w:r>
    </w:p>
    <w:p w14:paraId="3CCC72BD" w14:textId="744FADCC" w:rsidR="00FC68DB" w:rsidRDefault="00FC68DB" w:rsidP="00B202D2">
      <w:pPr>
        <w:rPr>
          <w:rFonts w:cs="Courier New"/>
        </w:rPr>
      </w:pPr>
      <w:r w:rsidRPr="006D1277">
        <w:t xml:space="preserve">If necessary, local </w:t>
      </w:r>
      <w:r>
        <w:t xml:space="preserve">contact properties can be given within </w:t>
      </w:r>
      <w:commentRangeStart w:id="1052"/>
      <w:r>
        <w:t xml:space="preserve">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del w:id="1053" w:author="nick" w:date="2021-10-28T08:09:00Z">
        <w:r w:rsidRPr="008706FB" w:rsidDel="003167A5">
          <w:delText>,</w:delText>
        </w:r>
      </w:del>
      <w:ins w:id="1054" w:author="nick" w:date="2021-10-28T08:09:00Z">
        <w:r w:rsidR="003167A5">
          <w:t xml:space="preserve"> or</w:t>
        </w:r>
      </w:ins>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del w:id="1055" w:author="nick" w:date="2021-10-28T08:10:00Z">
        <w:r w:rsidRPr="008706FB" w:rsidDel="003167A5">
          <w:delText xml:space="preserve"> </w:delText>
        </w:r>
        <w:r w:rsidDel="003167A5">
          <w:delText xml:space="preserve">or </w:delText>
        </w:r>
        <w:r w:rsidRPr="00446313" w:rsidDel="003167A5">
          <w:rPr>
            <w:rFonts w:ascii="Courier New" w:hAnsi="Courier New" w:cs="Courier New"/>
            <w:b/>
            <w:i/>
            <w:sz w:val="18"/>
            <w:szCs w:val="18"/>
          </w:rPr>
          <w:delText>&lt;c</w:delText>
        </w:r>
        <w:r w:rsidDel="003167A5">
          <w:rPr>
            <w:rFonts w:ascii="Courier New" w:hAnsi="Courier New" w:cs="Courier New"/>
            <w:b/>
            <w:i/>
            <w:sz w:val="18"/>
            <w:szCs w:val="18"/>
          </w:rPr>
          <w:delText>onnection_2d</w:delText>
        </w:r>
        <w:r w:rsidRPr="00AC1E58" w:rsidDel="003167A5">
          <w:rPr>
            <w:rFonts w:ascii="Courier New" w:hAnsi="Courier New" w:cs="Courier New"/>
            <w:b/>
            <w:i/>
            <w:sz w:val="18"/>
            <w:szCs w:val="18"/>
          </w:rPr>
          <w:delText>/&gt;</w:delText>
        </w:r>
      </w:del>
      <w:r w:rsidRPr="008706FB">
        <w:t xml:space="preserve">, </w:t>
      </w:r>
      <w:r w:rsidRPr="003670A5">
        <w:t>respectively</w:t>
      </w:r>
      <w:commentRangeEnd w:id="1052"/>
      <w:r w:rsidR="003167A5">
        <w:rPr>
          <w:rStyle w:val="Kommentarzeichen"/>
          <w:rFonts w:ascii="Calibri" w:eastAsia="Times New Roman" w:hAnsi="Calibri"/>
          <w:lang w:val="en-US" w:eastAsia="x-none"/>
        </w:rPr>
        <w:commentReference w:id="1052"/>
      </w:r>
      <w:ins w:id="1056" w:author="Dr. Carsten Franke" w:date="2021-10-29T00:41:00Z">
        <w:r w:rsidR="002A4B3F">
          <w:rPr>
            <w:rStyle w:val="Funotenzeichen"/>
          </w:rPr>
          <w:footnoteReference w:id="10"/>
        </w:r>
      </w:ins>
      <w:r>
        <w:t xml:space="preserve"> (see section </w:t>
      </w:r>
      <w:r>
        <w:fldChar w:fldCharType="begin"/>
      </w:r>
      <w:r>
        <w:instrText xml:space="preserve"> REF _Ref414836574 \r \h </w:instrText>
      </w:r>
      <w:r>
        <w:fldChar w:fldCharType="separate"/>
      </w:r>
      <w:r w:rsidR="004C113B">
        <w:t>7.3.3</w:t>
      </w:r>
      <w:r>
        <w:fldChar w:fldCharType="end"/>
      </w:r>
      <w:r>
        <w:t xml:space="preserve"> </w:t>
      </w:r>
      <w:r>
        <w:fldChar w:fldCharType="begin"/>
      </w:r>
      <w:r>
        <w:instrText xml:space="preserve"> REF _Ref414836574 \h </w:instrText>
      </w:r>
      <w:r>
        <w:fldChar w:fldCharType="separate"/>
      </w:r>
      <w:r w:rsidR="004C113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37F12C3A" w:rsidR="00FC68DB" w:rsidRDefault="00FC68DB" w:rsidP="00B202D2">
      <w:pPr>
        <w:pStyle w:val="Beschriftung"/>
        <w:spacing w:before="120"/>
      </w:pPr>
      <w:bookmarkStart w:id="1071" w:name="_Toc3566424"/>
      <w:bookmarkStart w:id="1072" w:name="_Toc34747427"/>
      <w:bookmarkStart w:id="1073" w:name="_Toc77095875"/>
      <w:bookmarkStart w:id="1074" w:name="_Toc85721985"/>
      <w:r>
        <w:t xml:space="preserve">Table </w:t>
      </w:r>
      <w:r>
        <w:fldChar w:fldCharType="begin"/>
      </w:r>
      <w:r>
        <w:instrText xml:space="preserve"> SEQ Table \* ARABIC </w:instrText>
      </w:r>
      <w:r>
        <w:fldChar w:fldCharType="separate"/>
      </w:r>
      <w:r w:rsidR="004C113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1071"/>
      <w:bookmarkEnd w:id="1072"/>
      <w:bookmarkEnd w:id="1073"/>
      <w:bookmarkEnd w:id="107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1075" w:name="_Ref414836574"/>
      <w:bookmarkStart w:id="1076" w:name="_Toc3556956"/>
      <w:bookmarkStart w:id="1077" w:name="_Toc34747206"/>
      <w:bookmarkStart w:id="1078" w:name="_Toc77102020"/>
      <w:bookmarkStart w:id="1079" w:name="_Toc83048650"/>
      <w:r w:rsidRPr="007055D9">
        <w:t>Joints</w:t>
      </w:r>
      <w:bookmarkEnd w:id="1075"/>
      <w:bookmarkEnd w:id="1076"/>
      <w:bookmarkEnd w:id="1077"/>
      <w:bookmarkEnd w:id="1078"/>
      <w:bookmarkEnd w:id="107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1E08F9E"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039B3F8D" w:rsidR="00FC68DB" w:rsidRDefault="00FC68DB" w:rsidP="00B202D2">
      <w:pPr>
        <w:pStyle w:val="Beschriftung"/>
        <w:spacing w:before="120"/>
      </w:pPr>
      <w:bookmarkStart w:id="1080" w:name="_Toc3566425"/>
      <w:bookmarkStart w:id="1081" w:name="_Toc34747428"/>
      <w:bookmarkStart w:id="1082" w:name="_Toc77095876"/>
      <w:bookmarkStart w:id="1083" w:name="_Toc85721986"/>
      <w:r>
        <w:t xml:space="preserve">Table </w:t>
      </w:r>
      <w:r>
        <w:fldChar w:fldCharType="begin"/>
      </w:r>
      <w:r>
        <w:instrText xml:space="preserve"> SEQ Table \* ARABIC </w:instrText>
      </w:r>
      <w:r>
        <w:fldChar w:fldCharType="separate"/>
      </w:r>
      <w:r w:rsidR="004C113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1080"/>
      <w:bookmarkEnd w:id="1081"/>
      <w:bookmarkEnd w:id="1082"/>
      <w:bookmarkEnd w:id="108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1084" w:name="_Toc428456083"/>
      <w:bookmarkStart w:id="1085" w:name="_Toc428537047"/>
      <w:bookmarkStart w:id="1086" w:name="_Toc428969366"/>
      <w:bookmarkStart w:id="1087" w:name="_Toc429052757"/>
      <w:bookmarkStart w:id="1088" w:name="_Toc3556957"/>
      <w:bookmarkStart w:id="1089" w:name="_Toc34747207"/>
      <w:bookmarkStart w:id="1090" w:name="_Toc77102021"/>
      <w:bookmarkStart w:id="1091" w:name="_Toc83048651"/>
      <w:bookmarkEnd w:id="1084"/>
      <w:bookmarkEnd w:id="1085"/>
      <w:bookmarkEnd w:id="1086"/>
      <w:bookmarkEnd w:id="1087"/>
      <w:r w:rsidRPr="007055D9">
        <w:t>A Minimalistic Example of a χMCF file</w:t>
      </w:r>
      <w:bookmarkEnd w:id="1088"/>
      <w:bookmarkEnd w:id="1089"/>
      <w:bookmarkEnd w:id="1090"/>
      <w:bookmarkEnd w:id="109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lastRenderedPageBreak/>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1092" w:name="_Toc428279348"/>
      <w:bookmarkStart w:id="1093" w:name="_Toc428456085"/>
      <w:bookmarkStart w:id="1094" w:name="_Toc428537049"/>
      <w:bookmarkStart w:id="1095" w:name="_Toc428969368"/>
      <w:bookmarkStart w:id="1096" w:name="_Toc429052759"/>
      <w:bookmarkStart w:id="1097" w:name="_Toc3556958"/>
      <w:bookmarkStart w:id="1098" w:name="_Toc34747208"/>
      <w:bookmarkStart w:id="1099" w:name="_Toc77102022"/>
      <w:bookmarkStart w:id="1100" w:name="_Toc83048652"/>
      <w:bookmarkEnd w:id="1092"/>
      <w:bookmarkEnd w:id="1093"/>
      <w:bookmarkEnd w:id="1094"/>
      <w:bookmarkEnd w:id="1095"/>
      <w:bookmarkEnd w:id="1096"/>
      <w:r w:rsidRPr="007055D9">
        <w:t>XML Schema Definition</w:t>
      </w:r>
      <w:bookmarkEnd w:id="1097"/>
      <w:bookmarkEnd w:id="1098"/>
      <w:bookmarkEnd w:id="1099"/>
      <w:bookmarkEnd w:id="1100"/>
    </w:p>
    <w:p w14:paraId="76832F23" w14:textId="1303C9DA" w:rsidR="00A97D1B" w:rsidRPr="00BA6895" w:rsidRDefault="00A97D1B" w:rsidP="00B202D2">
      <w:commentRangeStart w:id="1101"/>
      <w:r w:rsidRPr="00BA6895">
        <w:t>The XML Schema definition (XSD) can be found in computer-interpretable form at the following URL:</w:t>
      </w:r>
    </w:p>
    <w:p w14:paraId="6F14D713" w14:textId="3017AA9D" w:rsidR="003D4CC2" w:rsidRPr="009B4364" w:rsidRDefault="00BA6895" w:rsidP="00B202D2">
      <w:pPr>
        <w:rPr>
          <w:rFonts w:asciiTheme="minorHAnsi" w:hAnsiTheme="minorHAnsi" w:cstheme="minorBidi"/>
          <w:lang w:val="en-US"/>
        </w:rPr>
      </w:pPr>
      <w:ins w:id="1102" w:author="Dr. Carsten Franke" w:date="2021-10-29T10:12:00Z">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ins>
      <w:r w:rsidRPr="00BA6895">
        <w:rPr>
          <w:rFonts w:asciiTheme="minorHAnsi" w:hAnsiTheme="minorHAnsi" w:cstheme="minorBidi"/>
          <w:lang w:val="en-US"/>
          <w:rPrChange w:id="1103" w:author="Dr. Carsten Franke" w:date="2021-10-29T10:12:00Z">
            <w:rPr>
              <w:rStyle w:val="Hyperlink"/>
              <w:rFonts w:asciiTheme="minorHAnsi" w:hAnsiTheme="minorHAnsi" w:cstheme="minorBidi"/>
              <w:lang w:val="en-US"/>
            </w:rPr>
          </w:rPrChange>
        </w:rPr>
        <w:instrText>https://standards.iso.org/iso/8329/ed-1/en/</w:instrText>
      </w:r>
      <w:ins w:id="1104" w:author="Dr. Carsten Franke" w:date="2021-10-29T10:12:00Z">
        <w:r w:rsidRPr="00BA6895">
          <w:rPr>
            <w:rFonts w:asciiTheme="minorHAnsi" w:hAnsiTheme="minorHAnsi" w:cstheme="minorBidi"/>
            <w:lang w:val="en-US"/>
            <w:rPrChange w:id="1105" w:author="Dr. Carsten Franke" w:date="2021-10-29T10:12:00Z">
              <w:rPr>
                <w:rStyle w:val="Hyperlink"/>
                <w:rFonts w:asciiTheme="minorHAnsi" w:hAnsiTheme="minorHAnsi" w:cstheme="minorBidi"/>
                <w:lang w:val="en-US"/>
              </w:rPr>
            </w:rPrChange>
          </w:rPr>
          <w:instrText>xmcf_3_1_1.xsd</w:instrText>
        </w:r>
        <w:r>
          <w:rPr>
            <w:rFonts w:asciiTheme="minorHAnsi" w:hAnsiTheme="minorHAnsi" w:cstheme="minorBidi"/>
            <w:lang w:val="en-US"/>
          </w:rPr>
          <w:instrText xml:space="preserve">" </w:instrText>
        </w:r>
        <w:r>
          <w:rPr>
            <w:rFonts w:asciiTheme="minorHAnsi" w:hAnsiTheme="minorHAnsi" w:cstheme="minorBidi"/>
            <w:lang w:val="en-US"/>
          </w:rPr>
          <w:fldChar w:fldCharType="separate"/>
        </w:r>
      </w:ins>
      <w:r w:rsidRPr="00BA6895">
        <w:rPr>
          <w:rStyle w:val="Hyperlink"/>
          <w:rFonts w:asciiTheme="minorHAnsi" w:hAnsiTheme="minorHAnsi" w:cstheme="minorBidi"/>
          <w:lang w:val="en-US"/>
        </w:rPr>
        <w:t>https://standards.iso.org/iso/8329/ed-1/en/xmcf_3_1_1.xsd</w:t>
      </w:r>
      <w:ins w:id="1106" w:author="Dr. Carsten Franke" w:date="2021-10-29T10:12:00Z">
        <w:r>
          <w:rPr>
            <w:rFonts w:asciiTheme="minorHAnsi" w:hAnsiTheme="minorHAnsi" w:cstheme="minorBidi"/>
            <w:lang w:val="en-US"/>
          </w:rPr>
          <w:fldChar w:fldCharType="end"/>
        </w:r>
      </w:ins>
      <w:ins w:id="1107" w:author="Dr. Carsten Franke" w:date="2021-10-29T10:07:00Z">
        <w:r>
          <w:rPr>
            <w:rFonts w:asciiTheme="minorHAnsi" w:hAnsiTheme="minorHAnsi" w:cstheme="minorBidi"/>
            <w:lang w:val="en-US"/>
          </w:rPr>
          <w:t xml:space="preserve"> </w:t>
        </w:r>
      </w:ins>
      <w:commentRangeEnd w:id="1101"/>
      <w:ins w:id="1108" w:author="Dr. Carsten Franke" w:date="2021-10-29T10:09:00Z">
        <w:r>
          <w:rPr>
            <w:rStyle w:val="Kommentarzeichen"/>
            <w:rFonts w:ascii="Calibri" w:eastAsia="Times New Roman" w:hAnsi="Calibri"/>
            <w:lang w:val="en-US" w:eastAsia="x-none"/>
          </w:rPr>
          <w:commentReference w:id="1101"/>
        </w:r>
      </w:ins>
    </w:p>
    <w:p w14:paraId="1DD4C38F" w14:textId="77777777" w:rsidR="00FC68DB" w:rsidRPr="007055D9" w:rsidRDefault="00FC68DB" w:rsidP="00B202D2">
      <w:pPr>
        <w:pStyle w:val="berschrift1"/>
      </w:pPr>
      <w:bookmarkStart w:id="1109" w:name="_Toc334484488"/>
      <w:bookmarkStart w:id="1110" w:name="_Toc334486133"/>
      <w:bookmarkStart w:id="1111" w:name="XMLStructureConnectionGroups"/>
      <w:bookmarkStart w:id="1112" w:name="SeamweldConnectionGroupPart"/>
      <w:bookmarkStart w:id="1113" w:name="XMLStructurePartsPIDs"/>
      <w:bookmarkStart w:id="1114" w:name="XMLStructureConnections"/>
      <w:bookmarkStart w:id="1115" w:name="XMLStructurePointConnections"/>
      <w:bookmarkStart w:id="1116" w:name="XMLStructureLineConnections"/>
      <w:bookmarkStart w:id="1117" w:name="XMLStructurePlaneConnections"/>
      <w:bookmarkStart w:id="1118" w:name="_Toc338938892"/>
      <w:bookmarkStart w:id="1119" w:name="_Toc338939088"/>
      <w:bookmarkStart w:id="1120" w:name="_Toc3556959"/>
      <w:bookmarkStart w:id="1121" w:name="_Toc34747209"/>
      <w:bookmarkStart w:id="1122" w:name="_Toc77102023"/>
      <w:bookmarkStart w:id="1123" w:name="_Toc83048653"/>
      <w:bookmarkEnd w:id="849"/>
      <w:bookmarkEnd w:id="850"/>
      <w:bookmarkEnd w:id="1109"/>
      <w:bookmarkEnd w:id="1110"/>
      <w:bookmarkEnd w:id="1111"/>
      <w:bookmarkEnd w:id="1112"/>
      <w:bookmarkEnd w:id="1113"/>
      <w:bookmarkEnd w:id="1114"/>
      <w:bookmarkEnd w:id="1115"/>
      <w:bookmarkEnd w:id="1116"/>
      <w:bookmarkEnd w:id="1117"/>
      <w:r w:rsidRPr="007055D9">
        <w:t>Data Common to any Connection</w:t>
      </w:r>
      <w:bookmarkEnd w:id="1118"/>
      <w:bookmarkEnd w:id="1119"/>
      <w:bookmarkEnd w:id="1120"/>
      <w:bookmarkEnd w:id="1121"/>
      <w:bookmarkEnd w:id="1122"/>
      <w:bookmarkEnd w:id="1123"/>
      <w:r w:rsidRPr="007055D9">
        <w:t xml:space="preserve"> </w:t>
      </w:r>
    </w:p>
    <w:p w14:paraId="065EFE33" w14:textId="77777777" w:rsidR="00FC68DB" w:rsidRDefault="00FC68DB" w:rsidP="00B202D2">
      <w:pPr>
        <w:pStyle w:val="berschrift2"/>
      </w:pPr>
      <w:bookmarkStart w:id="1124" w:name="_Ref448911656"/>
      <w:bookmarkStart w:id="1125" w:name="_Toc3556960"/>
      <w:bookmarkStart w:id="1126" w:name="_Toc34747210"/>
      <w:bookmarkStart w:id="1127" w:name="_Toc77102024"/>
      <w:bookmarkStart w:id="1128" w:name="_Toc83048654"/>
      <w:bookmarkStart w:id="1129" w:name="_Toc413359574"/>
      <w:bookmarkStart w:id="1130" w:name="_Toc338938893"/>
      <w:bookmarkStart w:id="1131" w:name="_Toc338939089"/>
      <w:bookmarkStart w:id="1132" w:name="_Toc288196462"/>
      <w:bookmarkStart w:id="1133" w:name="_Toc288200760"/>
      <w:r>
        <w:t>Indices and their properties</w:t>
      </w:r>
      <w:bookmarkEnd w:id="1124"/>
      <w:bookmarkEnd w:id="1125"/>
      <w:bookmarkEnd w:id="1126"/>
      <w:bookmarkEnd w:id="1127"/>
      <w:bookmarkEnd w:id="1128"/>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lastRenderedPageBreak/>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1134" w:name="_Toc83048655"/>
      <w:bookmarkEnd w:id="1129"/>
      <w:r>
        <w:rPr>
          <w:szCs w:val="34"/>
        </w:rPr>
        <w:t>Connection Referencing</w:t>
      </w:r>
      <w:bookmarkEnd w:id="1134"/>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1135" w:name="_Toc83048656"/>
      <w:r>
        <w:t xml:space="preserve">Attribute </w:t>
      </w:r>
      <w:r w:rsidRPr="00430FB1">
        <w:rPr>
          <w:rFonts w:ascii="Courier New" w:hAnsi="Courier New" w:cs="Courier New"/>
          <w:szCs w:val="34"/>
          <w:highlight w:val="white"/>
        </w:rPr>
        <w:t>label</w:t>
      </w:r>
      <w:bookmarkEnd w:id="1135"/>
    </w:p>
    <w:p w14:paraId="6D9B346C" w14:textId="3F4320EA"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1136"/>
      <w:r>
        <w:t>labels</w:t>
      </w:r>
      <w:r w:rsidRPr="007055D9">
        <w:t xml:space="preserve"> it throughout the entire </w:t>
      </w:r>
      <w:del w:id="1137" w:author="nick" w:date="2021-10-27T11:25:00Z">
        <w:r w:rsidRPr="007055D9" w:rsidDel="00FD65D3">
          <w:delText xml:space="preserve">CAE </w:delText>
        </w:r>
      </w:del>
      <w:ins w:id="1138" w:author="nick" w:date="2021-10-27T11:25:00Z">
        <w:r w:rsidR="00FD65D3" w:rsidRPr="007055D9">
          <w:t>CA</w:t>
        </w:r>
        <w:r w:rsidR="00FD65D3">
          <w:t>x</w:t>
        </w:r>
        <w:r w:rsidR="00FD65D3" w:rsidRPr="007055D9">
          <w:t xml:space="preserve"> </w:t>
        </w:r>
      </w:ins>
      <w:r w:rsidRPr="007055D9">
        <w:t>process</w:t>
      </w:r>
      <w:commentRangeEnd w:id="1136"/>
      <w:r>
        <w:rPr>
          <w:rStyle w:val="Kommentarzeichen"/>
          <w:lang w:eastAsia="x-none"/>
        </w:rPr>
        <w:commentReference w:id="1136"/>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1139" w:name="_Toc77102026"/>
      <w:bookmarkStart w:id="1140" w:name="_Toc83048657"/>
      <w:r>
        <w:t xml:space="preserve">Attribute </w:t>
      </w:r>
      <w:commentRangeStart w:id="1141"/>
      <w:r w:rsidRPr="00430FB1">
        <w:rPr>
          <w:rFonts w:ascii="Courier New" w:hAnsi="Courier New" w:cs="Courier New"/>
          <w:szCs w:val="34"/>
          <w:highlight w:val="white"/>
        </w:rPr>
        <w:t>ident</w:t>
      </w:r>
      <w:r w:rsidRPr="00BD20ED">
        <w:t xml:space="preserve"> </w:t>
      </w:r>
      <w:commentRangeEnd w:id="1141"/>
      <w:r>
        <w:rPr>
          <w:rStyle w:val="Kommentarzeichen"/>
          <w:b w:val="0"/>
        </w:rPr>
        <w:commentReference w:id="1141"/>
      </w:r>
      <w:bookmarkEnd w:id="1139"/>
      <w:bookmarkEnd w:id="1140"/>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w:t>
      </w:r>
      <w:proofErr w:type="gramStart"/>
      <w:r>
        <w:t>inserted</w:t>
      </w:r>
      <w:proofErr w:type="gramEnd"/>
      <w:r>
        <w:t xml:space="preserve"> or duplicated. </w:t>
      </w:r>
    </w:p>
    <w:p w14:paraId="208F9768" w14:textId="77777777" w:rsidR="00FC68DB" w:rsidRDefault="00FC68DB" w:rsidP="00B202D2">
      <w:pPr>
        <w:rPr>
          <w:ins w:id="1142" w:author="nick" w:date="2021-10-27T09:16:00Z"/>
        </w:rPr>
      </w:pPr>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5868FA06" w:rsidR="00BD4F32" w:rsidRPr="00CC4839" w:rsidRDefault="00BD4F32" w:rsidP="00B202D2">
      <w:pPr>
        <w:rPr>
          <w:lang w:val="en-US"/>
        </w:rPr>
      </w:pPr>
      <w:ins w:id="1143" w:author="nick" w:date="2021-10-27T09:16:00Z">
        <w:r w:rsidRPr="00CC4839">
          <w:rPr>
            <w:rFonts w:ascii="Courier New" w:hAnsi="Courier New" w:cs="Courier New"/>
            <w:b/>
            <w:i/>
            <w:sz w:val="18"/>
            <w:szCs w:val="18"/>
          </w:rPr>
          <w:t>ident</w:t>
        </w:r>
        <w:r>
          <w:t xml:space="preserve"> is </w:t>
        </w:r>
      </w:ins>
      <w:ins w:id="1144" w:author="Dr. Carsten Franke" w:date="2021-10-29T01:51:00Z">
        <w:r w:rsidR="00CC4839">
          <w:t xml:space="preserve">a </w:t>
        </w:r>
      </w:ins>
      <w:ins w:id="1145" w:author="nick" w:date="2021-10-27T09:16:00Z">
        <w:r>
          <w:t>positive</w:t>
        </w:r>
      </w:ins>
      <w:ins w:id="1146" w:author="Dr. Carsten Franke" w:date="2021-10-29T01:51:00Z">
        <w:r w:rsidR="00CC4839">
          <w:t xml:space="preserve"> integer</w:t>
        </w:r>
      </w:ins>
      <w:ins w:id="1147" w:author="nick" w:date="2021-10-27T09:16:00Z">
        <w:del w:id="1148" w:author="Dr. Carsten Franke" w:date="2021-10-29T01:51:00Z">
          <w:r w:rsidDel="00CC4839">
            <w:delText>,</w:delText>
          </w:r>
        </w:del>
        <w:r>
          <w:t xml:space="preserve"> and unique within the </w:t>
        </w:r>
        <w:r>
          <w:rPr>
            <w:lang w:val="el-GR"/>
          </w:rPr>
          <w:t>χ</w:t>
        </w:r>
        <w:r>
          <w:rPr>
            <w:lang w:val="en-US"/>
          </w:rPr>
          <w:t>MCF file.</w:t>
        </w:r>
      </w:ins>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1149" w:name="_Ref413329202"/>
      <w:bookmarkStart w:id="1150" w:name="_Toc413359575"/>
      <w:bookmarkStart w:id="1151" w:name="_Toc3556962"/>
      <w:bookmarkStart w:id="1152" w:name="_Toc34747212"/>
      <w:bookmarkStart w:id="1153" w:name="_Toc77102027"/>
      <w:bookmarkStart w:id="1154" w:name="_Toc83048658"/>
      <w:r>
        <w:rPr>
          <w:szCs w:val="34"/>
        </w:rPr>
        <w:t>Dimensions and Coordinates</w:t>
      </w:r>
      <w:bookmarkEnd w:id="1149"/>
      <w:bookmarkEnd w:id="1150"/>
      <w:bookmarkEnd w:id="1151"/>
      <w:bookmarkEnd w:id="1152"/>
      <w:bookmarkEnd w:id="1153"/>
      <w:bookmarkEnd w:id="1154"/>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1155" w:name="_Toc413359576"/>
      <w:bookmarkStart w:id="1156" w:name="_Ref440360308"/>
      <w:bookmarkStart w:id="1157" w:name="_Ref440360312"/>
      <w:bookmarkStart w:id="1158" w:name="_Ref440360851"/>
      <w:bookmarkStart w:id="1159" w:name="_Ref440360857"/>
      <w:bookmarkStart w:id="1160" w:name="_Ref440453613"/>
      <w:bookmarkStart w:id="1161" w:name="_Ref440453616"/>
      <w:bookmarkStart w:id="1162" w:name="_Ref440454500"/>
      <w:bookmarkStart w:id="1163" w:name="_Ref440454502"/>
      <w:bookmarkStart w:id="1164" w:name="_Toc3556963"/>
      <w:bookmarkStart w:id="1165" w:name="_Toc34747213"/>
      <w:bookmarkStart w:id="1166" w:name="_Toc77102028"/>
      <w:bookmarkStart w:id="1167" w:name="_Toc83048659"/>
      <w:r w:rsidRPr="00BD20ED">
        <w:rPr>
          <w:szCs w:val="34"/>
        </w:rPr>
        <w:lastRenderedPageBreak/>
        <w:t xml:space="preserve">Attribute </w:t>
      </w:r>
      <w:proofErr w:type="spellStart"/>
      <w:r>
        <w:rPr>
          <w:rFonts w:ascii="Courier New" w:hAnsi="Courier New" w:cs="Courier New"/>
          <w:b w:val="0"/>
          <w:szCs w:val="34"/>
          <w:highlight w:val="white"/>
        </w:rPr>
        <w:t>quality_control</w:t>
      </w:r>
      <w:bookmarkEnd w:id="1155"/>
      <w:bookmarkEnd w:id="1156"/>
      <w:bookmarkEnd w:id="1157"/>
      <w:bookmarkEnd w:id="1158"/>
      <w:bookmarkEnd w:id="1159"/>
      <w:bookmarkEnd w:id="1160"/>
      <w:bookmarkEnd w:id="1161"/>
      <w:bookmarkEnd w:id="1162"/>
      <w:bookmarkEnd w:id="1163"/>
      <w:bookmarkEnd w:id="1164"/>
      <w:bookmarkEnd w:id="1165"/>
      <w:bookmarkEnd w:id="1166"/>
      <w:bookmarkEnd w:id="1167"/>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1168" w:name="_Ref428442251"/>
      <w:bookmarkStart w:id="1169" w:name="_Toc3556964"/>
      <w:bookmarkStart w:id="1170" w:name="_Toc34747214"/>
      <w:bookmarkStart w:id="1171" w:name="_Toc77102029"/>
      <w:bookmarkStart w:id="1172" w:name="_Toc83048660"/>
      <w:r w:rsidRPr="007331A4">
        <w:t>Custom Attributes list</w:t>
      </w:r>
      <w:bookmarkEnd w:id="1168"/>
      <w:bookmarkEnd w:id="1169"/>
      <w:bookmarkEnd w:id="1170"/>
      <w:bookmarkEnd w:id="1171"/>
      <w:bookmarkEnd w:id="1172"/>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lastRenderedPageBreak/>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A5EACE5" w:rsidR="00FC68DB" w:rsidRDefault="00FC68DB" w:rsidP="00B202D2">
      <w:pPr>
        <w:pStyle w:val="Beschriftung"/>
        <w:spacing w:before="120"/>
        <w:rPr>
          <w:rFonts w:ascii="Courier New" w:hAnsi="Courier New" w:cs="Courier New"/>
          <w:b/>
          <w:i w:val="0"/>
        </w:rPr>
      </w:pPr>
      <w:bookmarkStart w:id="1173" w:name="_Toc440039075"/>
      <w:bookmarkStart w:id="1174" w:name="_Toc3566426"/>
      <w:bookmarkStart w:id="1175" w:name="_Toc34747429"/>
      <w:bookmarkStart w:id="1176" w:name="_Toc77095877"/>
      <w:bookmarkStart w:id="1177" w:name="_Toc85721987"/>
      <w:r>
        <w:t xml:space="preserve">Table </w:t>
      </w:r>
      <w:r>
        <w:fldChar w:fldCharType="begin"/>
      </w:r>
      <w:r>
        <w:instrText xml:space="preserve"> SEQ Table \* ARABIC </w:instrText>
      </w:r>
      <w:r>
        <w:fldChar w:fldCharType="separate"/>
      </w:r>
      <w:r w:rsidR="004C113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1173"/>
      <w:bookmarkEnd w:id="1174"/>
      <w:bookmarkEnd w:id="1175"/>
      <w:bookmarkEnd w:id="1176"/>
      <w:bookmarkEnd w:id="1177"/>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1EA3BFF" w:rsidR="00FC68DB" w:rsidRDefault="00FC68DB" w:rsidP="00B202D2">
      <w:pPr>
        <w:pStyle w:val="Beschriftung"/>
        <w:spacing w:before="120"/>
      </w:pPr>
      <w:bookmarkStart w:id="1178" w:name="_Toc440039076"/>
      <w:bookmarkStart w:id="1179" w:name="_Toc3566427"/>
      <w:bookmarkStart w:id="1180" w:name="_Toc34747430"/>
      <w:bookmarkStart w:id="1181" w:name="_Toc77095878"/>
      <w:bookmarkStart w:id="1182" w:name="_Toc85721988"/>
      <w:r>
        <w:t xml:space="preserve">Table </w:t>
      </w:r>
      <w:r>
        <w:fldChar w:fldCharType="begin"/>
      </w:r>
      <w:r>
        <w:instrText xml:space="preserve"> SEQ Table \* ARABIC </w:instrText>
      </w:r>
      <w:r>
        <w:fldChar w:fldCharType="separate"/>
      </w:r>
      <w:r w:rsidR="004C113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1178"/>
      <w:bookmarkEnd w:id="1179"/>
      <w:bookmarkEnd w:id="1180"/>
      <w:bookmarkEnd w:id="1181"/>
      <w:bookmarkEnd w:id="1182"/>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lastRenderedPageBreak/>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9977650" w:rsidR="00FC68DB" w:rsidRDefault="00FC68DB" w:rsidP="00B202D2">
      <w:pPr>
        <w:pStyle w:val="Beschriftung"/>
        <w:spacing w:before="120"/>
        <w:rPr>
          <w:rFonts w:ascii="Courier New" w:hAnsi="Courier New" w:cs="Courier New"/>
          <w:b/>
          <w:i w:val="0"/>
        </w:rPr>
      </w:pPr>
      <w:bookmarkStart w:id="1183" w:name="_Toc440039077"/>
      <w:bookmarkStart w:id="1184" w:name="_Toc3566428"/>
      <w:bookmarkStart w:id="1185" w:name="_Toc34747431"/>
      <w:bookmarkStart w:id="1186" w:name="_Toc77095879"/>
      <w:bookmarkStart w:id="1187" w:name="_Toc85721989"/>
      <w:r>
        <w:t xml:space="preserve">Table </w:t>
      </w:r>
      <w:r>
        <w:fldChar w:fldCharType="begin"/>
      </w:r>
      <w:r>
        <w:instrText xml:space="preserve"> SEQ Table \* ARABIC </w:instrText>
      </w:r>
      <w:r>
        <w:fldChar w:fldCharType="separate"/>
      </w:r>
      <w:r w:rsidR="004C113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1183"/>
      <w:bookmarkEnd w:id="1184"/>
      <w:bookmarkEnd w:id="1185"/>
      <w:bookmarkEnd w:id="1186"/>
      <w:bookmarkEnd w:id="1187"/>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3D4C68F" w:rsidR="00FC68DB" w:rsidRDefault="00FC68DB" w:rsidP="00B202D2">
      <w:pPr>
        <w:pStyle w:val="Beschriftung"/>
        <w:spacing w:before="120"/>
      </w:pPr>
      <w:bookmarkStart w:id="1188" w:name="_Toc440039078"/>
      <w:bookmarkStart w:id="1189" w:name="_Toc3566429"/>
      <w:bookmarkStart w:id="1190" w:name="_Toc34747432"/>
      <w:bookmarkStart w:id="1191" w:name="_Toc77095880"/>
      <w:bookmarkStart w:id="1192" w:name="_Toc85721990"/>
      <w:r>
        <w:t xml:space="preserve">Table </w:t>
      </w:r>
      <w:r>
        <w:fldChar w:fldCharType="begin"/>
      </w:r>
      <w:r>
        <w:instrText xml:space="preserve"> SEQ Table \* ARABIC </w:instrText>
      </w:r>
      <w:r>
        <w:fldChar w:fldCharType="separate"/>
      </w:r>
      <w:r w:rsidR="004C113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1188"/>
      <w:bookmarkEnd w:id="1189"/>
      <w:bookmarkEnd w:id="1190"/>
      <w:bookmarkEnd w:id="1191"/>
      <w:bookmarkEnd w:id="1192"/>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92E56D4" w:rsidR="00FC68DB" w:rsidRDefault="00FC68DB" w:rsidP="00B202D2">
      <w:pPr>
        <w:pStyle w:val="Beschriftung"/>
        <w:spacing w:before="120"/>
      </w:pPr>
      <w:bookmarkStart w:id="1193" w:name="_Toc440039079"/>
      <w:bookmarkStart w:id="1194" w:name="_Toc3566430"/>
      <w:bookmarkStart w:id="1195" w:name="_Toc34747433"/>
      <w:bookmarkStart w:id="1196" w:name="_Toc77095881"/>
      <w:bookmarkStart w:id="1197" w:name="_Toc85721991"/>
      <w:r>
        <w:t xml:space="preserve">Table </w:t>
      </w:r>
      <w:r>
        <w:fldChar w:fldCharType="begin"/>
      </w:r>
      <w:r>
        <w:instrText xml:space="preserve"> SEQ Table \* ARABIC </w:instrText>
      </w:r>
      <w:r>
        <w:fldChar w:fldCharType="separate"/>
      </w:r>
      <w:r w:rsidR="004C113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1193"/>
      <w:bookmarkEnd w:id="1194"/>
      <w:bookmarkEnd w:id="1195"/>
      <w:bookmarkEnd w:id="1196"/>
      <w:bookmarkEnd w:id="1197"/>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650266FD" w:rsidR="00FC68DB" w:rsidRDefault="00FC68DB" w:rsidP="00B202D2">
      <w:pPr>
        <w:pStyle w:val="Beschriftung"/>
        <w:spacing w:before="120"/>
      </w:pPr>
      <w:bookmarkStart w:id="1198" w:name="_Toc440039080"/>
      <w:bookmarkStart w:id="1199" w:name="_Toc3566431"/>
      <w:bookmarkStart w:id="1200" w:name="_Toc34747434"/>
      <w:bookmarkStart w:id="1201" w:name="_Toc77095882"/>
      <w:bookmarkStart w:id="1202" w:name="_Toc85721992"/>
      <w:r>
        <w:t xml:space="preserve">Table </w:t>
      </w:r>
      <w:r>
        <w:fldChar w:fldCharType="begin"/>
      </w:r>
      <w:r>
        <w:instrText xml:space="preserve"> SEQ Table \* ARABIC </w:instrText>
      </w:r>
      <w:r>
        <w:fldChar w:fldCharType="separate"/>
      </w:r>
      <w:r w:rsidR="004C113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1198"/>
      <w:bookmarkEnd w:id="1199"/>
      <w:bookmarkEnd w:id="1200"/>
      <w:bookmarkEnd w:id="1201"/>
      <w:bookmarkEnd w:id="1202"/>
    </w:p>
    <w:p w14:paraId="0D7C0D6B"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AF124AA" w:rsidR="00FC68DB" w:rsidRDefault="00FC68DB" w:rsidP="00B202D2">
      <w:pPr>
        <w:pStyle w:val="Beschriftung"/>
        <w:spacing w:before="120"/>
      </w:pPr>
      <w:bookmarkStart w:id="1203" w:name="_Toc440039081"/>
      <w:bookmarkStart w:id="1204" w:name="_Toc3566432"/>
      <w:bookmarkStart w:id="1205" w:name="_Toc34747435"/>
      <w:bookmarkStart w:id="1206" w:name="_Toc77095883"/>
      <w:bookmarkStart w:id="1207" w:name="_Toc85721993"/>
      <w:r>
        <w:t xml:space="preserve">Table </w:t>
      </w:r>
      <w:r>
        <w:fldChar w:fldCharType="begin"/>
      </w:r>
      <w:r>
        <w:instrText xml:space="preserve"> SEQ Table \* ARABIC </w:instrText>
      </w:r>
      <w:r>
        <w:fldChar w:fldCharType="separate"/>
      </w:r>
      <w:r w:rsidR="004C113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1203"/>
      <w:bookmarkEnd w:id="1204"/>
      <w:bookmarkEnd w:id="1205"/>
      <w:bookmarkEnd w:id="1206"/>
      <w:bookmarkEnd w:id="1207"/>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B76DA79" w:rsidR="00FC68DB" w:rsidRDefault="00FC68DB" w:rsidP="00B202D2">
      <w:pPr>
        <w:pStyle w:val="Beschriftung"/>
        <w:spacing w:before="120"/>
      </w:pPr>
      <w:bookmarkStart w:id="1208" w:name="_Toc440039082"/>
      <w:bookmarkStart w:id="1209" w:name="_Toc3566433"/>
      <w:bookmarkStart w:id="1210" w:name="_Toc34747436"/>
      <w:bookmarkStart w:id="1211" w:name="_Toc77095884"/>
      <w:bookmarkStart w:id="1212" w:name="_Toc85721994"/>
      <w:r>
        <w:t xml:space="preserve">Table </w:t>
      </w:r>
      <w:r>
        <w:fldChar w:fldCharType="begin"/>
      </w:r>
      <w:r>
        <w:instrText xml:space="preserve"> SEQ Table \* ARABIC </w:instrText>
      </w:r>
      <w:r>
        <w:fldChar w:fldCharType="separate"/>
      </w:r>
      <w:r w:rsidR="004C113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1208"/>
      <w:bookmarkEnd w:id="1209"/>
      <w:bookmarkEnd w:id="1210"/>
      <w:bookmarkEnd w:id="1211"/>
      <w:bookmarkEnd w:id="1212"/>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8BCCFE3" w:rsidR="00FC68DB" w:rsidRDefault="00FC68DB" w:rsidP="00B202D2">
      <w:pPr>
        <w:pStyle w:val="Beschriftung"/>
        <w:spacing w:before="120"/>
      </w:pPr>
      <w:bookmarkStart w:id="1213" w:name="_Toc440039083"/>
      <w:bookmarkStart w:id="1214" w:name="_Toc3566434"/>
      <w:bookmarkStart w:id="1215" w:name="_Toc34747437"/>
      <w:bookmarkStart w:id="1216" w:name="_Toc77095885"/>
      <w:bookmarkStart w:id="1217" w:name="_Toc85721995"/>
      <w:r>
        <w:t xml:space="preserve">Table </w:t>
      </w:r>
      <w:r>
        <w:fldChar w:fldCharType="begin"/>
      </w:r>
      <w:r>
        <w:instrText xml:space="preserve"> SEQ Table \* ARABIC </w:instrText>
      </w:r>
      <w:r>
        <w:fldChar w:fldCharType="separate"/>
      </w:r>
      <w:r w:rsidR="004C113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1213"/>
      <w:bookmarkEnd w:id="1214"/>
      <w:bookmarkEnd w:id="1215"/>
      <w:bookmarkEnd w:id="1216"/>
      <w:bookmarkEnd w:id="1217"/>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A7F0BBE" w:rsidR="00FC68DB" w:rsidRDefault="00FC68DB" w:rsidP="00B202D2">
      <w:pPr>
        <w:pStyle w:val="Beschriftung"/>
        <w:spacing w:before="120"/>
      </w:pPr>
      <w:bookmarkStart w:id="1218" w:name="_Toc440039084"/>
      <w:bookmarkStart w:id="1219" w:name="_Toc3566435"/>
      <w:bookmarkStart w:id="1220" w:name="_Toc34747438"/>
      <w:bookmarkStart w:id="1221" w:name="_Toc77095886"/>
      <w:bookmarkStart w:id="1222" w:name="_Toc85721996"/>
      <w:r>
        <w:t xml:space="preserve">Table </w:t>
      </w:r>
      <w:r>
        <w:fldChar w:fldCharType="begin"/>
      </w:r>
      <w:r>
        <w:instrText xml:space="preserve"> SEQ Table \* ARABIC </w:instrText>
      </w:r>
      <w:r>
        <w:fldChar w:fldCharType="separate"/>
      </w:r>
      <w:r w:rsidR="004C113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1218"/>
      <w:bookmarkEnd w:id="1219"/>
      <w:bookmarkEnd w:id="1220"/>
      <w:bookmarkEnd w:id="1221"/>
      <w:bookmarkEnd w:id="1222"/>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CB2E991" w:rsidR="00FC68DB" w:rsidRDefault="00FC68DB" w:rsidP="00B202D2">
      <w:pPr>
        <w:pStyle w:val="Beschriftung"/>
        <w:spacing w:before="120"/>
      </w:pPr>
      <w:bookmarkStart w:id="1223" w:name="_Toc440039085"/>
      <w:bookmarkStart w:id="1224" w:name="_Toc3566436"/>
      <w:bookmarkStart w:id="1225" w:name="_Toc34747439"/>
      <w:bookmarkStart w:id="1226" w:name="_Toc77095887"/>
      <w:bookmarkStart w:id="1227" w:name="_Toc85721997"/>
      <w:r>
        <w:t xml:space="preserve">Table </w:t>
      </w:r>
      <w:r>
        <w:fldChar w:fldCharType="begin"/>
      </w:r>
      <w:r>
        <w:instrText xml:space="preserve"> SEQ Table \* ARABIC </w:instrText>
      </w:r>
      <w:r>
        <w:fldChar w:fldCharType="separate"/>
      </w:r>
      <w:r w:rsidR="004C113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1223"/>
      <w:bookmarkEnd w:id="1224"/>
      <w:bookmarkEnd w:id="1225"/>
      <w:bookmarkEnd w:id="1226"/>
      <w:bookmarkEnd w:id="1227"/>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lastRenderedPageBreak/>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BB96C77" w:rsidR="00FC68DB" w:rsidRDefault="00FC68DB" w:rsidP="00B202D2">
      <w:pPr>
        <w:pStyle w:val="Beschriftung"/>
        <w:spacing w:before="120"/>
      </w:pPr>
      <w:bookmarkStart w:id="1228" w:name="_Toc440039086"/>
      <w:bookmarkStart w:id="1229" w:name="_Toc3566437"/>
      <w:bookmarkStart w:id="1230" w:name="_Toc34747440"/>
      <w:bookmarkStart w:id="1231" w:name="_Toc77095888"/>
      <w:bookmarkStart w:id="1232" w:name="_Toc85721998"/>
      <w:r>
        <w:t xml:space="preserve">Table </w:t>
      </w:r>
      <w:r>
        <w:fldChar w:fldCharType="begin"/>
      </w:r>
      <w:r>
        <w:instrText xml:space="preserve"> SEQ Table \* ARABIC </w:instrText>
      </w:r>
      <w:r>
        <w:fldChar w:fldCharType="separate"/>
      </w:r>
      <w:r w:rsidR="004C113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1228"/>
      <w:bookmarkEnd w:id="1229"/>
      <w:bookmarkEnd w:id="1230"/>
      <w:bookmarkEnd w:id="1231"/>
      <w:bookmarkEnd w:id="1232"/>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1233" w:name="_Toc440038865"/>
      <w:bookmarkStart w:id="1234" w:name="_Toc3556965"/>
      <w:bookmarkStart w:id="1235" w:name="_Toc34747215"/>
      <w:bookmarkStart w:id="1236" w:name="_Toc77102030"/>
      <w:bookmarkStart w:id="1237" w:name="_Toc8304866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1233"/>
      <w:bookmarkEnd w:id="1234"/>
      <w:bookmarkEnd w:id="1235"/>
      <w:bookmarkEnd w:id="1236"/>
      <w:bookmarkEnd w:id="1237"/>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1238" w:name="_Toc440038866"/>
      <w:bookmarkStart w:id="1239" w:name="_Toc3556966"/>
      <w:bookmarkStart w:id="1240" w:name="_Toc34747216"/>
      <w:bookmarkStart w:id="1241" w:name="_Toc77102031"/>
      <w:bookmarkStart w:id="1242" w:name="_Toc8304866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1238"/>
      <w:bookmarkEnd w:id="1239"/>
      <w:bookmarkEnd w:id="1240"/>
      <w:bookmarkEnd w:id="1241"/>
      <w:bookmarkEnd w:id="1242"/>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w:t>
      </w:r>
      <w:r w:rsidRPr="009C29E3">
        <w:lastRenderedPageBreak/>
        <w:t>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1243" w:name="_Toc440038867"/>
      <w:bookmarkStart w:id="1244" w:name="_Toc3556967"/>
      <w:bookmarkStart w:id="1245" w:name="_Toc34747217"/>
      <w:bookmarkStart w:id="1246" w:name="_Toc77102032"/>
      <w:bookmarkStart w:id="1247" w:name="_Toc83048663"/>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1243"/>
      <w:bookmarkEnd w:id="1244"/>
      <w:bookmarkEnd w:id="1245"/>
      <w:bookmarkEnd w:id="1246"/>
      <w:bookmarkEnd w:id="1247"/>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1248" w:name="_Toc440038868"/>
      <w:bookmarkStart w:id="1249" w:name="_Toc3556968"/>
      <w:bookmarkStart w:id="1250" w:name="_Toc34747218"/>
      <w:bookmarkStart w:id="1251" w:name="_Toc77102033"/>
      <w:bookmarkStart w:id="1252" w:name="_Toc83048664"/>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1248"/>
      <w:bookmarkEnd w:id="1249"/>
      <w:bookmarkEnd w:id="1250"/>
      <w:bookmarkEnd w:id="1251"/>
      <w:bookmarkEnd w:id="1252"/>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w:t>
      </w:r>
      <w:r w:rsidRPr="00561192">
        <w:rPr>
          <w:lang w:val="en-US"/>
        </w:rPr>
        <w:lastRenderedPageBreak/>
        <w:t xml:space="preserve">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1253" w:name="_Toc3556969"/>
      <w:bookmarkStart w:id="1254" w:name="_Toc34747219"/>
      <w:bookmarkStart w:id="1255" w:name="_Toc77102034"/>
      <w:bookmarkStart w:id="1256" w:name="_Toc83048665"/>
      <w:r w:rsidRPr="007055D9">
        <w:t>0D connections</w:t>
      </w:r>
      <w:bookmarkEnd w:id="1253"/>
      <w:bookmarkEnd w:id="1254"/>
      <w:bookmarkEnd w:id="1255"/>
      <w:bookmarkEnd w:id="1256"/>
    </w:p>
    <w:p w14:paraId="7BFE46E1" w14:textId="77777777" w:rsidR="00FC68DB" w:rsidRPr="00226A3F" w:rsidRDefault="00FC68DB" w:rsidP="00B202D2">
      <w:pPr>
        <w:pStyle w:val="berschrift2"/>
      </w:pPr>
      <w:bookmarkStart w:id="1257" w:name="_Toc413359578"/>
      <w:bookmarkStart w:id="1258" w:name="_Toc3556970"/>
      <w:bookmarkStart w:id="1259" w:name="_Toc34747220"/>
      <w:bookmarkStart w:id="1260" w:name="_Toc77102035"/>
      <w:bookmarkStart w:id="1261" w:name="_Toc83048666"/>
      <w:r w:rsidRPr="00226A3F">
        <w:t>Generic Definitions</w:t>
      </w:r>
      <w:bookmarkEnd w:id="1257"/>
      <w:bookmarkEnd w:id="1258"/>
      <w:bookmarkEnd w:id="1259"/>
      <w:bookmarkEnd w:id="1260"/>
      <w:bookmarkEnd w:id="1261"/>
    </w:p>
    <w:p w14:paraId="64F211EF" w14:textId="77777777" w:rsidR="00FC68DB" w:rsidRPr="00226A3F" w:rsidRDefault="00FC68DB" w:rsidP="00B202D2">
      <w:pPr>
        <w:pStyle w:val="berschrift3"/>
      </w:pPr>
      <w:bookmarkStart w:id="1262" w:name="_Toc413359579"/>
      <w:bookmarkStart w:id="1263" w:name="_Ref428958711"/>
      <w:bookmarkStart w:id="1264" w:name="_Toc3556971"/>
      <w:bookmarkStart w:id="1265" w:name="_Toc34747221"/>
      <w:bookmarkStart w:id="1266" w:name="_Toc77102036"/>
      <w:bookmarkStart w:id="1267" w:name="_Toc83048667"/>
      <w:r w:rsidRPr="00226A3F">
        <w:t>Identification</w:t>
      </w:r>
      <w:bookmarkEnd w:id="1262"/>
      <w:bookmarkEnd w:id="1263"/>
      <w:bookmarkEnd w:id="1264"/>
      <w:bookmarkEnd w:id="1265"/>
      <w:bookmarkEnd w:id="1266"/>
      <w:bookmarkEnd w:id="1267"/>
    </w:p>
    <w:p w14:paraId="35A6E2C1" w14:textId="0705A9C3"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del w:id="1268" w:author="nick" w:date="2021-10-27T08:49:00Z">
        <w:r w:rsidDel="00BD4F32">
          <w:delText>.</w:delText>
        </w:r>
      </w:del>
      <w:r>
        <w:t xml:space="preserve"> </w:t>
      </w:r>
      <w:ins w:id="1269" w:author="nick" w:date="2021-10-27T08:49:00Z">
        <w:r w:rsidR="00BD4F32">
          <w:t xml:space="preserve">or its </w:t>
        </w:r>
        <w:r w:rsidR="00BD4F32" w:rsidRPr="008B5A82">
          <w:rPr>
            <w:rFonts w:ascii="Courier New" w:hAnsi="Courier New" w:cs="Courier New"/>
            <w:b/>
            <w:i/>
            <w:sz w:val="18"/>
            <w:szCs w:val="18"/>
          </w:rPr>
          <w:t>ident</w:t>
        </w:r>
        <w:r w:rsidR="00BD4F32">
          <w:t xml:space="preserve">. </w:t>
        </w:r>
      </w:ins>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ins w:id="1270" w:author="nick" w:date="2021-10-27T08:46:00Z"/>
        </w:trPr>
        <w:tc>
          <w:tcPr>
            <w:tcW w:w="1716" w:type="dxa"/>
            <w:shd w:val="clear" w:color="auto" w:fill="auto"/>
            <w:vAlign w:val="bottom"/>
          </w:tcPr>
          <w:p w14:paraId="7C81823D" w14:textId="5C6EB35A" w:rsidR="00BD4F32" w:rsidRPr="00A04202" w:rsidRDefault="00BD4F32" w:rsidP="00B202D2">
            <w:pPr>
              <w:rPr>
                <w:ins w:id="1271" w:author="nick" w:date="2021-10-27T08:46:00Z"/>
                <w:sz w:val="20"/>
                <w:szCs w:val="20"/>
              </w:rPr>
            </w:pPr>
            <w:ins w:id="1272" w:author="nick" w:date="2021-10-27T08:46:00Z">
              <w:r>
                <w:rPr>
                  <w:sz w:val="20"/>
                  <w:szCs w:val="20"/>
                </w:rPr>
                <w:t>ident</w:t>
              </w:r>
            </w:ins>
          </w:p>
        </w:tc>
        <w:tc>
          <w:tcPr>
            <w:tcW w:w="1559" w:type="dxa"/>
            <w:shd w:val="clear" w:color="auto" w:fill="auto"/>
            <w:vAlign w:val="bottom"/>
          </w:tcPr>
          <w:p w14:paraId="0F6E591F" w14:textId="39F3299E" w:rsidR="00BD4F32" w:rsidRPr="00A04202" w:rsidRDefault="00BD4F32" w:rsidP="00B202D2">
            <w:pPr>
              <w:rPr>
                <w:ins w:id="1273" w:author="nick" w:date="2021-10-27T08:46:00Z"/>
                <w:sz w:val="20"/>
                <w:szCs w:val="20"/>
              </w:rPr>
            </w:pPr>
            <w:ins w:id="1274" w:author="nick" w:date="2021-10-27T08:48:00Z">
              <w:r>
                <w:rPr>
                  <w:sz w:val="20"/>
                  <w:szCs w:val="20"/>
                </w:rPr>
                <w:t>Integer</w:t>
              </w:r>
            </w:ins>
          </w:p>
        </w:tc>
        <w:tc>
          <w:tcPr>
            <w:tcW w:w="1276" w:type="dxa"/>
            <w:shd w:val="clear" w:color="auto" w:fill="auto"/>
            <w:vAlign w:val="bottom"/>
          </w:tcPr>
          <w:p w14:paraId="175DB096" w14:textId="002527C7" w:rsidR="00BD4F32" w:rsidRPr="00A04202" w:rsidRDefault="00BD4F32" w:rsidP="00B202D2">
            <w:pPr>
              <w:rPr>
                <w:ins w:id="1275" w:author="nick" w:date="2021-10-27T08:46:00Z"/>
                <w:sz w:val="20"/>
                <w:szCs w:val="20"/>
              </w:rPr>
            </w:pPr>
            <w:ins w:id="1276" w:author="nick" w:date="2021-10-27T08:46:00Z">
              <w:r>
                <w:rPr>
                  <w:sz w:val="20"/>
                  <w:szCs w:val="20"/>
                </w:rPr>
                <w:t>Optional</w:t>
              </w:r>
            </w:ins>
          </w:p>
        </w:tc>
        <w:tc>
          <w:tcPr>
            <w:tcW w:w="3980" w:type="dxa"/>
            <w:shd w:val="clear" w:color="auto" w:fill="auto"/>
          </w:tcPr>
          <w:p w14:paraId="004C386C" w14:textId="02382AA6" w:rsidR="00BD4F32" w:rsidRPr="00A04202" w:rsidRDefault="00BD4F32" w:rsidP="00B202D2">
            <w:pPr>
              <w:rPr>
                <w:ins w:id="1277" w:author="nick" w:date="2021-10-27T08:46:00Z"/>
                <w:sz w:val="20"/>
                <w:szCs w:val="20"/>
              </w:rPr>
            </w:pPr>
            <w:ins w:id="1278" w:author="nick" w:date="2021-10-27T09:17:00Z">
              <w:r>
                <w:rPr>
                  <w:sz w:val="18"/>
                  <w:szCs w:val="20"/>
                </w:rPr>
                <w:t xml:space="preserve">positive, </w:t>
              </w:r>
            </w:ins>
            <w:ins w:id="1279" w:author="nick" w:date="2021-10-27T08:48:00Z">
              <w:r w:rsidRPr="001D404C">
                <w:rPr>
                  <w:sz w:val="18"/>
                  <w:szCs w:val="20"/>
                </w:rPr>
                <w:t>unique within a χMCF file</w:t>
              </w:r>
            </w:ins>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B3E8614"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Pr="00BD20ED">
              <w:rPr>
                <w:szCs w:val="34"/>
              </w:rPr>
              <w:t xml:space="preserve">Attribute </w:t>
            </w:r>
            <w:proofErr w:type="spellStart"/>
            <w:r w:rsidRPr="004C113B">
              <w:rPr>
                <w:rFonts w:ascii="Courier New" w:hAnsi="Courier New" w:cs="Courier New"/>
                <w:b/>
                <w:sz w:val="18"/>
                <w:szCs w:val="34"/>
                <w:highlight w:val="white"/>
              </w:rPr>
              <w:t>quality_control</w:t>
            </w:r>
            <w:proofErr w:type="spellEnd"/>
            <w:r>
              <w:rPr>
                <w:sz w:val="20"/>
                <w:szCs w:val="20"/>
              </w:rPr>
              <w:fldChar w:fldCharType="end"/>
            </w:r>
          </w:p>
        </w:tc>
      </w:tr>
    </w:tbl>
    <w:p w14:paraId="3DD776DB" w14:textId="10ECB083" w:rsidR="00FC68DB" w:rsidRDefault="00FC68DB" w:rsidP="00B202D2">
      <w:pPr>
        <w:pStyle w:val="Beschriftung"/>
        <w:spacing w:before="120"/>
      </w:pPr>
      <w:bookmarkStart w:id="1280" w:name="_Toc3566438"/>
      <w:bookmarkStart w:id="1281" w:name="_Toc34747441"/>
      <w:bookmarkStart w:id="1282" w:name="_Toc77095889"/>
      <w:bookmarkStart w:id="1283" w:name="_Toc85721999"/>
      <w:r>
        <w:t xml:space="preserve">Table </w:t>
      </w:r>
      <w:r>
        <w:fldChar w:fldCharType="begin"/>
      </w:r>
      <w:r>
        <w:instrText xml:space="preserve"> SEQ Table \* ARABIC </w:instrText>
      </w:r>
      <w:r>
        <w:fldChar w:fldCharType="separate"/>
      </w:r>
      <w:r w:rsidR="004C113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1280"/>
      <w:bookmarkEnd w:id="1281"/>
      <w:bookmarkEnd w:id="1282"/>
      <w:bookmarkEnd w:id="1283"/>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1284" w:author="nick" w:date="2021-10-27T09:35:00Z">
        <w:r w:rsidR="00BD4F32">
          <w:br/>
        </w:r>
      </w:ins>
    </w:p>
    <w:p w14:paraId="79295975" w14:textId="5E07C9D2" w:rsidR="00BD4F32" w:rsidRPr="007055D9" w:rsidRDefault="00BD4F32" w:rsidP="00BD4F32">
      <w:pPr>
        <w:pStyle w:val="berschrift5"/>
        <w:rPr>
          <w:ins w:id="1285" w:author="nick" w:date="2021-10-27T09:35:00Z"/>
        </w:rPr>
      </w:pPr>
      <w:ins w:id="1286" w:author="nick" w:date="2021-10-27T09:35:00Z">
        <w:r w:rsidRPr="007055D9">
          <w:lastRenderedPageBreak/>
          <w:t xml:space="preserve">Attribute </w:t>
        </w:r>
        <w:r>
          <w:t>"ident"</w:t>
        </w:r>
      </w:ins>
    </w:p>
    <w:p w14:paraId="1F7A2436" w14:textId="774E06FA" w:rsidR="00BD4F32" w:rsidRPr="00226A3F" w:rsidRDefault="00BD4F32" w:rsidP="00BD4F32">
      <w:pPr>
        <w:rPr>
          <w:ins w:id="1287" w:author="nick" w:date="2021-10-27T09:40:00Z"/>
        </w:rPr>
      </w:pPr>
      <w:ins w:id="1288" w:author="nick" w:date="2021-10-27T09:40:00Z">
        <w:r w:rsidRPr="00226A3F">
          <w:t>The</w:t>
        </w:r>
      </w:ins>
      <w:ins w:id="1289" w:author="Dr. Carsten Franke" w:date="2021-10-29T01:52:00Z">
        <w:r w:rsidR="008B5A82">
          <w:t xml:space="preserve"> attribute</w:t>
        </w:r>
      </w:ins>
      <w:ins w:id="1290" w:author="nick" w:date="2021-10-27T09:40:00Z">
        <w:r w:rsidRPr="00226A3F">
          <w:t xml:space="preserve"> </w:t>
        </w:r>
        <w:r w:rsidRPr="004076DC">
          <w:rPr>
            <w:rStyle w:val="elementdeftypeChar"/>
            <w:rFonts w:eastAsia="Calibri"/>
          </w:rPr>
          <w:t>ident</w:t>
        </w:r>
        <w:r w:rsidRPr="00226A3F">
          <w:t xml:space="preserve"> </w:t>
        </w:r>
      </w:ins>
      <w:ins w:id="1291" w:author="nick" w:date="2021-10-27T10:27:00Z">
        <w:r w:rsidR="00B33791">
          <w:t>provides</w:t>
        </w:r>
      </w:ins>
      <w:ins w:id="1292" w:author="nick" w:date="2021-10-27T09:40:00Z">
        <w:r w:rsidRPr="00226A3F">
          <w:t xml:space="preserve"> </w:t>
        </w:r>
        <w:r>
          <w:t xml:space="preserve">an alternative </w:t>
        </w:r>
        <w:r w:rsidRPr="00226A3F">
          <w:t xml:space="preserve">identification </w:t>
        </w:r>
      </w:ins>
      <w:ins w:id="1293" w:author="nick" w:date="2021-10-27T10:27:00Z">
        <w:r w:rsidR="00B33791">
          <w:t xml:space="preserve">to </w:t>
        </w:r>
      </w:ins>
      <w:ins w:id="1294" w:author="nick" w:date="2021-10-27T09:40:00Z">
        <w:r w:rsidRPr="00226A3F">
          <w:t>the connection</w:t>
        </w:r>
        <w:r>
          <w:t xml:space="preserve">. The value of </w:t>
        </w:r>
        <w:r w:rsidRPr="004076DC">
          <w:rPr>
            <w:rStyle w:val="elementdeftypeChar"/>
            <w:rFonts w:eastAsia="Calibri"/>
          </w:rPr>
          <w:t>ident</w:t>
        </w:r>
        <w:r>
          <w:t xml:space="preserve"> is </w:t>
        </w:r>
      </w:ins>
      <w:ins w:id="1295" w:author="nick" w:date="2021-10-27T09:48:00Z">
        <w:r>
          <w:t>a positive integer</w:t>
        </w:r>
      </w:ins>
      <w:ins w:id="1296" w:author="Dr. Carsten Franke" w:date="2021-10-29T01:55:00Z">
        <w:r w:rsidR="004076DC">
          <w:t xml:space="preserve"> and</w:t>
        </w:r>
      </w:ins>
      <w:ins w:id="1297" w:author="nick" w:date="2021-10-27T09:48:00Z">
        <w:del w:id="1298" w:author="Dr. Carsten Franke" w:date="2021-10-29T01:55:00Z">
          <w:r w:rsidDel="004076DC">
            <w:delText>,</w:delText>
          </w:r>
        </w:del>
        <w:r>
          <w:t xml:space="preserve"> </w:t>
        </w:r>
      </w:ins>
      <w:ins w:id="1299" w:author="nick" w:date="2021-10-27T09:40:00Z">
        <w:r>
          <w:t xml:space="preserve">unique </w:t>
        </w:r>
      </w:ins>
      <w:ins w:id="1300" w:author="nick" w:date="2021-10-27T09:49:00Z">
        <w:r>
          <w:t xml:space="preserve">within the </w:t>
        </w:r>
        <w:r>
          <w:rPr>
            <w:lang w:val="el-GR"/>
          </w:rPr>
          <w:t>χ</w:t>
        </w:r>
        <w:r>
          <w:rPr>
            <w:lang w:val="en-US"/>
          </w:rPr>
          <w:t>MCF file</w:t>
        </w:r>
        <w:commentRangeStart w:id="1301"/>
        <w:del w:id="1302" w:author="Dr. Carsten Franke" w:date="2021-10-29T01:56:00Z">
          <w:r w:rsidDel="004076DC">
            <w:rPr>
              <w:lang w:val="en-US"/>
            </w:rPr>
            <w:delText xml:space="preserve">, </w:delText>
          </w:r>
        </w:del>
      </w:ins>
      <w:ins w:id="1303" w:author="nick" w:date="2021-10-27T09:40:00Z">
        <w:del w:id="1304" w:author="Dr. Carsten Franke" w:date="2021-10-29T01:56:00Z">
          <w:r w:rsidDel="004076DC">
            <w:delText>and can be automatically generated</w:delText>
          </w:r>
        </w:del>
      </w:ins>
      <w:commentRangeEnd w:id="1301"/>
      <w:r w:rsidR="004076DC">
        <w:rPr>
          <w:rStyle w:val="Kommentarzeichen"/>
          <w:rFonts w:ascii="Calibri" w:eastAsia="Times New Roman" w:hAnsi="Calibri"/>
          <w:lang w:val="en-US" w:eastAsia="x-none"/>
        </w:rPr>
        <w:commentReference w:id="1301"/>
      </w:r>
      <w:ins w:id="1305" w:author="nick" w:date="2021-10-27T09:40:00Z">
        <w:r w:rsidRPr="00226A3F">
          <w:t xml:space="preserve">. </w:t>
        </w:r>
      </w:ins>
    </w:p>
    <w:p w14:paraId="6C2D4B34" w14:textId="48BF57D9" w:rsidR="00BD4F32" w:rsidRPr="004076DC" w:rsidRDefault="00BD4F32" w:rsidP="004076DC">
      <w:pPr>
        <w:keepNext/>
        <w:rPr>
          <w:ins w:id="1306" w:author="nick" w:date="2021-10-27T09:35:00Z"/>
          <w:b/>
          <w:szCs w:val="20"/>
        </w:rPr>
      </w:pPr>
      <w:ins w:id="1307" w:author="nick" w:date="2021-10-27T09:35:00Z">
        <w:r w:rsidRPr="004076DC">
          <w:rPr>
            <w:b/>
            <w:szCs w:val="20"/>
          </w:rPr>
          <w:t>Example:</w:t>
        </w:r>
      </w:ins>
    </w:p>
    <w:p w14:paraId="20AAF890" w14:textId="77777777" w:rsidR="00BD4F32" w:rsidRPr="00D977AB" w:rsidRDefault="00BD4F32" w:rsidP="004076DC">
      <w:pPr>
        <w:pStyle w:val="XMLCode"/>
        <w:keepNext/>
        <w:rPr>
          <w:ins w:id="1308" w:author="nick" w:date="2021-10-27T09:35:00Z"/>
        </w:rPr>
      </w:pPr>
    </w:p>
    <w:p w14:paraId="5A0E6ABA" w14:textId="77777777" w:rsidR="00BD4F32" w:rsidRPr="00D977AB" w:rsidRDefault="00BD4F32" w:rsidP="004076DC">
      <w:pPr>
        <w:pStyle w:val="XMLCode"/>
        <w:keepNext/>
        <w:rPr>
          <w:ins w:id="1309" w:author="nick" w:date="2021-10-27T09:35:00Z"/>
        </w:rPr>
      </w:pPr>
      <w:ins w:id="1310" w:author="nick" w:date="2021-10-27T09:35:00Z">
        <w:r w:rsidRPr="00D977AB">
          <w:t>&lt;</w:t>
        </w:r>
        <w:proofErr w:type="spellStart"/>
        <w:r w:rsidRPr="00D977AB">
          <w:t>connection_list</w:t>
        </w:r>
        <w:proofErr w:type="spellEnd"/>
        <w:r w:rsidRPr="00D977AB">
          <w:t>&gt;</w:t>
        </w:r>
      </w:ins>
    </w:p>
    <w:p w14:paraId="7621472C" w14:textId="49FAADB5" w:rsidR="00BD4F32" w:rsidRPr="00D977AB" w:rsidRDefault="00BD4F32" w:rsidP="004076DC">
      <w:pPr>
        <w:pStyle w:val="XMLCode"/>
        <w:keepNext/>
        <w:rPr>
          <w:ins w:id="1311" w:author="nick" w:date="2021-10-27T09:35:00Z"/>
          <w:b/>
          <w:color w:val="0070C0"/>
        </w:rPr>
      </w:pPr>
      <w:ins w:id="1312" w:author="nick" w:date="2021-10-27T09:35:00Z">
        <w:r w:rsidRPr="00D977AB">
          <w:t xml:space="preserve">    </w:t>
        </w:r>
        <w:r w:rsidRPr="00D977AB">
          <w:rPr>
            <w:b/>
            <w:color w:val="0070C0"/>
          </w:rPr>
          <w:t xml:space="preserve">&lt;connection_0d </w:t>
        </w:r>
        <w:r>
          <w:rPr>
            <w:b/>
            <w:color w:val="0070C0"/>
          </w:rPr>
          <w:t>ident</w:t>
        </w:r>
        <w:r w:rsidRPr="00D977AB">
          <w:rPr>
            <w:b/>
            <w:color w:val="0070C0"/>
          </w:rPr>
          <w:t>="</w:t>
        </w:r>
      </w:ins>
      <w:ins w:id="1313" w:author="nick" w:date="2021-10-27T09:48:00Z">
        <w:r>
          <w:rPr>
            <w:b/>
            <w:color w:val="0070C0"/>
          </w:rPr>
          <w:t>3490</w:t>
        </w:r>
      </w:ins>
      <w:ins w:id="1314" w:author="nick" w:date="2021-10-27T09:35:00Z">
        <w:r w:rsidRPr="00D977AB">
          <w:rPr>
            <w:b/>
            <w:color w:val="0070C0"/>
          </w:rPr>
          <w:t>"&gt;</w:t>
        </w:r>
      </w:ins>
    </w:p>
    <w:p w14:paraId="75B44882" w14:textId="77777777" w:rsidR="00BD4F32" w:rsidRPr="00D977AB" w:rsidRDefault="00BD4F32" w:rsidP="00BD4F32">
      <w:pPr>
        <w:pStyle w:val="XMLCode"/>
        <w:rPr>
          <w:ins w:id="1315" w:author="nick" w:date="2021-10-27T09:35:00Z"/>
        </w:rPr>
      </w:pPr>
      <w:ins w:id="1316" w:author="nick" w:date="2021-10-27T09:35:00Z">
        <w:r w:rsidRPr="00D977AB">
          <w:t xml:space="preserve">        &lt;loc&gt;</w:t>
        </w:r>
      </w:ins>
    </w:p>
    <w:p w14:paraId="204EA83A" w14:textId="77777777" w:rsidR="00BD4F32" w:rsidRPr="00D977AB" w:rsidRDefault="00BD4F32" w:rsidP="00BD4F32">
      <w:pPr>
        <w:pStyle w:val="XMLCode"/>
        <w:rPr>
          <w:ins w:id="1317" w:author="nick" w:date="2021-10-27T09:35:00Z"/>
        </w:rPr>
      </w:pPr>
      <w:ins w:id="1318" w:author="nick" w:date="2021-10-27T09:35:00Z">
        <w:r w:rsidRPr="00D977AB">
          <w:t xml:space="preserve">            ...</w:t>
        </w:r>
      </w:ins>
    </w:p>
    <w:p w14:paraId="04987C6F" w14:textId="77777777" w:rsidR="00BD4F32" w:rsidRPr="00D977AB" w:rsidRDefault="00BD4F32" w:rsidP="00BD4F32">
      <w:pPr>
        <w:pStyle w:val="XMLCode"/>
        <w:rPr>
          <w:ins w:id="1319" w:author="nick" w:date="2021-10-27T09:35:00Z"/>
        </w:rPr>
      </w:pPr>
      <w:ins w:id="1320" w:author="nick" w:date="2021-10-27T09:35:00Z">
        <w:r w:rsidRPr="00D977AB">
          <w:t xml:space="preserve">        &lt;/loc&gt;</w:t>
        </w:r>
      </w:ins>
    </w:p>
    <w:p w14:paraId="68EA6D1D" w14:textId="77777777" w:rsidR="00BD4F32" w:rsidRPr="00D977AB" w:rsidRDefault="00BD4F32" w:rsidP="00BD4F32">
      <w:pPr>
        <w:pStyle w:val="XMLCode"/>
        <w:rPr>
          <w:ins w:id="1321" w:author="nick" w:date="2021-10-27T09:35:00Z"/>
        </w:rPr>
      </w:pPr>
      <w:ins w:id="1322" w:author="nick" w:date="2021-10-27T09:35:00Z">
        <w:r w:rsidRPr="00D977AB">
          <w:t xml:space="preserve">        &lt;spotweld&gt;</w:t>
        </w:r>
      </w:ins>
    </w:p>
    <w:p w14:paraId="0468D39F" w14:textId="77777777" w:rsidR="00BD4F32" w:rsidRPr="00D977AB" w:rsidRDefault="00BD4F32" w:rsidP="00BD4F32">
      <w:pPr>
        <w:pStyle w:val="XMLCode"/>
        <w:rPr>
          <w:ins w:id="1323" w:author="nick" w:date="2021-10-27T09:35:00Z"/>
        </w:rPr>
      </w:pPr>
      <w:ins w:id="1324" w:author="nick" w:date="2021-10-27T09:35:00Z">
        <w:r w:rsidRPr="00D977AB">
          <w:t xml:space="preserve">            ...</w:t>
        </w:r>
      </w:ins>
    </w:p>
    <w:p w14:paraId="448B2552" w14:textId="77777777" w:rsidR="00BD4F32" w:rsidRPr="00D977AB" w:rsidRDefault="00BD4F32" w:rsidP="00BD4F32">
      <w:pPr>
        <w:pStyle w:val="XMLCode"/>
        <w:rPr>
          <w:ins w:id="1325" w:author="nick" w:date="2021-10-27T09:35:00Z"/>
        </w:rPr>
      </w:pPr>
      <w:ins w:id="1326" w:author="nick" w:date="2021-10-27T09:35:00Z">
        <w:r w:rsidRPr="00D977AB">
          <w:t xml:space="preserve">        &lt;/spotweld&gt;</w:t>
        </w:r>
      </w:ins>
    </w:p>
    <w:p w14:paraId="29239B39" w14:textId="77777777" w:rsidR="00BD4F32" w:rsidRPr="00497FD8" w:rsidRDefault="00BD4F32" w:rsidP="00BD4F32">
      <w:pPr>
        <w:pStyle w:val="XMLCode"/>
        <w:rPr>
          <w:ins w:id="1327" w:author="nick" w:date="2021-10-27T09:35:00Z"/>
          <w:b/>
          <w:color w:val="0070C0"/>
        </w:rPr>
      </w:pPr>
      <w:ins w:id="1328" w:author="nick" w:date="2021-10-27T09:35:00Z">
        <w:r>
          <w:t xml:space="preserve">   </w:t>
        </w:r>
        <w:r w:rsidRPr="00497FD8">
          <w:rPr>
            <w:b/>
            <w:color w:val="0070C0"/>
          </w:rPr>
          <w:t xml:space="preserve"> &lt;/connection_0d&gt;</w:t>
        </w:r>
      </w:ins>
    </w:p>
    <w:p w14:paraId="5606AAC7" w14:textId="77777777" w:rsidR="00BD4F32" w:rsidRDefault="00BD4F32" w:rsidP="00BD4F32">
      <w:pPr>
        <w:pStyle w:val="XMLCode"/>
        <w:rPr>
          <w:ins w:id="1329" w:author="nick" w:date="2021-10-27T09:35:00Z"/>
        </w:rPr>
      </w:pPr>
      <w:ins w:id="1330" w:author="nick" w:date="2021-10-27T09:35:00Z">
        <w:r>
          <w:t>&lt;/</w:t>
        </w:r>
        <w:proofErr w:type="spellStart"/>
        <w:r>
          <w:t>connection_list</w:t>
        </w:r>
        <w:proofErr w:type="spellEnd"/>
        <w:r>
          <w:t>&gt;</w:t>
        </w:r>
      </w:ins>
    </w:p>
    <w:p w14:paraId="58D282A9" w14:textId="77777777" w:rsidR="00BD4F32" w:rsidRPr="007055D9" w:rsidRDefault="00BD4F32" w:rsidP="00BD4F32">
      <w:pPr>
        <w:pStyle w:val="XMLCode"/>
        <w:rPr>
          <w:ins w:id="1331" w:author="nick" w:date="2021-10-27T09:35:00Z"/>
        </w:rPr>
      </w:pP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1332" w:name="_Ref414563154"/>
      <w:bookmarkStart w:id="1333" w:name="_Toc3556972"/>
      <w:bookmarkStart w:id="1334" w:name="_Toc34747222"/>
      <w:bookmarkStart w:id="1335" w:name="_Toc77102037"/>
      <w:bookmarkStart w:id="1336" w:name="_Toc83048668"/>
      <w:r w:rsidRPr="007055D9">
        <w:t>Location</w:t>
      </w:r>
      <w:bookmarkEnd w:id="1332"/>
      <w:bookmarkEnd w:id="1333"/>
      <w:bookmarkEnd w:id="1334"/>
      <w:bookmarkEnd w:id="1335"/>
      <w:bookmarkEnd w:id="1336"/>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494C6F9B" w:rsidR="00FC68DB" w:rsidRDefault="00FC68DB" w:rsidP="00B202D2">
      <w:pPr>
        <w:pStyle w:val="Beschriftung"/>
        <w:spacing w:before="120"/>
      </w:pPr>
      <w:bookmarkStart w:id="1337" w:name="_Toc3566439"/>
      <w:bookmarkStart w:id="1338" w:name="_Toc34747442"/>
      <w:bookmarkStart w:id="1339" w:name="_Toc77095890"/>
      <w:bookmarkStart w:id="1340" w:name="_Toc85722000"/>
      <w:r>
        <w:t xml:space="preserve">Table </w:t>
      </w:r>
      <w:r>
        <w:fldChar w:fldCharType="begin"/>
      </w:r>
      <w:r>
        <w:instrText xml:space="preserve"> SEQ Table \* ARABIC </w:instrText>
      </w:r>
      <w:r>
        <w:fldChar w:fldCharType="separate"/>
      </w:r>
      <w:r w:rsidR="004C113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1337"/>
      <w:bookmarkEnd w:id="1338"/>
      <w:bookmarkEnd w:id="1339"/>
      <w:bookmarkEnd w:id="1340"/>
    </w:p>
    <w:p w14:paraId="61B9BD97" w14:textId="77777777" w:rsidR="00FC68DB" w:rsidRPr="007055D9" w:rsidRDefault="00FC68DB" w:rsidP="00B202D2">
      <w:pPr>
        <w:pStyle w:val="Example"/>
        <w:keepNext/>
      </w:pPr>
      <w:r w:rsidRPr="004076DC">
        <w:rPr>
          <w:sz w:val="22"/>
          <w:szCs w:val="22"/>
        </w:rPr>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1341" w:name="_Toc428279359"/>
      <w:bookmarkStart w:id="1342" w:name="_Toc428456096"/>
      <w:bookmarkStart w:id="1343" w:name="_Toc428537060"/>
      <w:bookmarkStart w:id="1344" w:name="_Toc428969379"/>
      <w:bookmarkStart w:id="1345" w:name="_Toc429052770"/>
      <w:bookmarkStart w:id="1346" w:name="_Direction"/>
      <w:bookmarkStart w:id="1347" w:name="_Ref400880511"/>
      <w:bookmarkStart w:id="1348" w:name="_Toc413359581"/>
      <w:bookmarkStart w:id="1349" w:name="_Toc3556973"/>
      <w:bookmarkStart w:id="1350" w:name="_Toc34747223"/>
      <w:bookmarkStart w:id="1351" w:name="_Toc77102038"/>
      <w:bookmarkStart w:id="1352" w:name="_Toc83048669"/>
      <w:bookmarkEnd w:id="1341"/>
      <w:bookmarkEnd w:id="1342"/>
      <w:bookmarkEnd w:id="1343"/>
      <w:bookmarkEnd w:id="1344"/>
      <w:bookmarkEnd w:id="1345"/>
      <w:bookmarkEnd w:id="1346"/>
      <w:r>
        <w:t>Direc</w:t>
      </w:r>
      <w:r w:rsidRPr="00226A3F">
        <w:t>tion</w:t>
      </w:r>
      <w:bookmarkEnd w:id="1347"/>
      <w:bookmarkEnd w:id="1348"/>
      <w:bookmarkEnd w:id="1349"/>
      <w:bookmarkEnd w:id="1350"/>
      <w:bookmarkEnd w:id="1351"/>
      <w:bookmarkEnd w:id="1352"/>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lastRenderedPageBreak/>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C2A98A6" w:rsidR="00FC68DB" w:rsidRPr="009366C1" w:rsidRDefault="00FC68DB" w:rsidP="00B202D2">
      <w:pPr>
        <w:pStyle w:val="Beschriftung"/>
        <w:spacing w:before="120"/>
      </w:pPr>
      <w:bookmarkStart w:id="1353" w:name="_Toc3566440"/>
      <w:bookmarkStart w:id="1354" w:name="_Toc34747443"/>
      <w:bookmarkStart w:id="1355" w:name="_Toc77095891"/>
      <w:bookmarkStart w:id="1356" w:name="_Toc85722001"/>
      <w:r w:rsidRPr="009366C1">
        <w:t xml:space="preserve">Table </w:t>
      </w:r>
      <w:r>
        <w:fldChar w:fldCharType="begin"/>
      </w:r>
      <w:r>
        <w:instrText xml:space="preserve"> SEQ Table \* ARABIC </w:instrText>
      </w:r>
      <w:r>
        <w:fldChar w:fldCharType="separate"/>
      </w:r>
      <w:r w:rsidR="004C113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1353"/>
      <w:bookmarkEnd w:id="1354"/>
      <w:bookmarkEnd w:id="1355"/>
      <w:bookmarkEnd w:id="1356"/>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1E635D" w:rsidRDefault="001E635D" w:rsidP="00B202D2">
      <w:pPr>
        <w:pStyle w:val="Example"/>
        <w:keepNext/>
        <w:rPr>
          <w:b/>
          <w:lang w:val="fr-FR"/>
        </w:rPr>
      </w:pPr>
      <w:proofErr w:type="gramStart"/>
      <w:r w:rsidRPr="001E635D">
        <w:rPr>
          <w:b/>
          <w:lang w:val="fr-FR"/>
        </w:rPr>
        <w:t>Example</w:t>
      </w:r>
      <w:r w:rsidR="00FC68DB" w:rsidRPr="001E635D">
        <w:rPr>
          <w:b/>
          <w:lang w:val="fr-FR"/>
        </w:rPr>
        <w:t>:</w:t>
      </w:r>
      <w:proofErr w:type="gramEnd"/>
      <w:r w:rsidR="00FC68DB" w:rsidRPr="001E635D">
        <w:rPr>
          <w:b/>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1357" w:name="_Toc428279361"/>
      <w:bookmarkStart w:id="1358" w:name="_Toc428456098"/>
      <w:bookmarkStart w:id="1359" w:name="_Toc3556974"/>
      <w:bookmarkStart w:id="1360" w:name="_Toc34747224"/>
      <w:bookmarkStart w:id="1361" w:name="_Toc77102039"/>
      <w:bookmarkStart w:id="1362" w:name="_Toc83048670"/>
      <w:bookmarkEnd w:id="1357"/>
      <w:bookmarkEnd w:id="1358"/>
      <w:r w:rsidRPr="00736820">
        <w:t>Type</w:t>
      </w:r>
      <w:r w:rsidRPr="007055D9">
        <w:t xml:space="preserve"> Specification</w:t>
      </w:r>
      <w:bookmarkEnd w:id="1359"/>
      <w:bookmarkEnd w:id="1360"/>
      <w:bookmarkEnd w:id="1361"/>
      <w:bookmarkEnd w:id="1362"/>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CDD9B3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5164CD4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BB6E762" w14:textId="502B8E30" w:rsidR="00FC68DB" w:rsidRPr="00226A3F" w:rsidRDefault="00FC68DB" w:rsidP="00B202D2">
      <w:pPr>
        <w:pStyle w:val="Beschriftung"/>
        <w:spacing w:before="120"/>
      </w:pPr>
      <w:bookmarkStart w:id="1363" w:name="_Toc3566441"/>
      <w:bookmarkStart w:id="1364" w:name="_Toc34747444"/>
      <w:bookmarkStart w:id="1365" w:name="_Toc77095892"/>
      <w:bookmarkStart w:id="1366" w:name="_Toc85722002"/>
      <w:r>
        <w:lastRenderedPageBreak/>
        <w:t xml:space="preserve">Table </w:t>
      </w:r>
      <w:r>
        <w:fldChar w:fldCharType="begin"/>
      </w:r>
      <w:r>
        <w:instrText xml:space="preserve"> SEQ Table \* ARABIC </w:instrText>
      </w:r>
      <w:r>
        <w:fldChar w:fldCharType="separate"/>
      </w:r>
      <w:r w:rsidR="004C113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1363"/>
      <w:bookmarkEnd w:id="1364"/>
      <w:bookmarkEnd w:id="1365"/>
      <w:bookmarkEnd w:id="1366"/>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1367" w:name="_Ref428355238"/>
      <w:bookmarkStart w:id="1368" w:name="_Toc3556975"/>
      <w:bookmarkStart w:id="1369" w:name="_Toc34747225"/>
      <w:bookmarkStart w:id="1370" w:name="_Toc77102040"/>
      <w:bookmarkStart w:id="1371" w:name="_Toc83048671"/>
      <w:r w:rsidRPr="007055D9">
        <w:t xml:space="preserve">Spot </w:t>
      </w:r>
      <w:r>
        <w:t>W</w:t>
      </w:r>
      <w:r w:rsidRPr="007055D9">
        <w:t>elds</w:t>
      </w:r>
      <w:bookmarkEnd w:id="1367"/>
      <w:bookmarkEnd w:id="1368"/>
      <w:bookmarkEnd w:id="1369"/>
      <w:bookmarkEnd w:id="1370"/>
      <w:bookmarkEnd w:id="1371"/>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59BBBB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B74D22D" w14:textId="0FE6426E" w:rsidR="00FC68DB" w:rsidRPr="00226A3F" w:rsidRDefault="00FC68DB" w:rsidP="00B202D2">
      <w:pPr>
        <w:pStyle w:val="Beschriftung"/>
        <w:spacing w:before="120"/>
      </w:pPr>
      <w:bookmarkStart w:id="1372" w:name="_Toc3566442"/>
      <w:bookmarkStart w:id="1373" w:name="_Toc34747445"/>
      <w:bookmarkStart w:id="1374" w:name="_Toc77095893"/>
      <w:bookmarkStart w:id="1375" w:name="_Toc85722003"/>
      <w:r>
        <w:t xml:space="preserve">Table </w:t>
      </w:r>
      <w:r>
        <w:fldChar w:fldCharType="begin"/>
      </w:r>
      <w:r>
        <w:instrText xml:space="preserve"> SEQ Table \* ARABIC </w:instrText>
      </w:r>
      <w:r>
        <w:fldChar w:fldCharType="separate"/>
      </w:r>
      <w:r w:rsidR="004C113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1372"/>
      <w:bookmarkEnd w:id="1373"/>
      <w:bookmarkEnd w:id="1374"/>
      <w:bookmarkEnd w:id="1375"/>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4261BCD" w:rsidR="00FC68DB" w:rsidRDefault="00FC68DB" w:rsidP="00B202D2">
      <w:pPr>
        <w:pStyle w:val="Beschriftung"/>
        <w:spacing w:before="120"/>
      </w:pPr>
      <w:bookmarkStart w:id="1376" w:name="_Toc3566443"/>
      <w:bookmarkStart w:id="1377" w:name="_Toc34747446"/>
      <w:bookmarkStart w:id="1378" w:name="_Toc77095894"/>
      <w:bookmarkStart w:id="1379" w:name="_Toc85722004"/>
      <w:r>
        <w:t xml:space="preserve">Table </w:t>
      </w:r>
      <w:r>
        <w:fldChar w:fldCharType="begin"/>
      </w:r>
      <w:r>
        <w:instrText xml:space="preserve"> SEQ Table \* ARABIC </w:instrText>
      </w:r>
      <w:r>
        <w:fldChar w:fldCharType="separate"/>
      </w:r>
      <w:r w:rsidR="004C113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1376"/>
      <w:bookmarkEnd w:id="1377"/>
      <w:bookmarkEnd w:id="1378"/>
      <w:bookmarkEnd w:id="1379"/>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E1367D" w:rsidRDefault="00FC68DB" w:rsidP="00B202D2">
      <w:pPr>
        <w:rPr>
          <w:rFonts w:cs="Calibri"/>
          <w:lang w:eastAsia="en-GB"/>
          <w:rPrChange w:id="1380" w:author="Dr. Carsten Franke" w:date="2021-10-29T01:38:00Z">
            <w:rPr>
              <w:rFonts w:cs="Calibri"/>
              <w:highlight w:val="yellow"/>
              <w:lang w:eastAsia="en-GB"/>
            </w:rPr>
          </w:rPrChange>
        </w:rPr>
      </w:pPr>
      <w:r w:rsidRPr="00E1367D">
        <w:rPr>
          <w:rFonts w:cs="Calibri"/>
          <w:lang w:eastAsia="en-GB"/>
          <w:rPrChange w:id="1381" w:author="Dr. Carsten Franke" w:date="2021-10-29T01:38:00Z">
            <w:rPr>
              <w:rFonts w:cs="Calibri"/>
              <w:highlight w:val="yellow"/>
              <w:lang w:eastAsia="en-GB"/>
            </w:rPr>
          </w:rPrChange>
        </w:rPr>
        <w:t xml:space="preserve">The element </w:t>
      </w:r>
      <w:r w:rsidRPr="00E1367D">
        <w:rPr>
          <w:rStyle w:val="elementdeftypeChar"/>
          <w:rFonts w:eastAsia="Calibri"/>
          <w:rPrChange w:id="1382" w:author="Dr. Carsten Franke" w:date="2021-10-29T01:38:00Z">
            <w:rPr>
              <w:rStyle w:val="elementdeftypeChar"/>
              <w:rFonts w:eastAsia="Calibri"/>
              <w:highlight w:val="yellow"/>
            </w:rPr>
          </w:rPrChange>
        </w:rPr>
        <w:t>&lt;spotweld/&gt;</w:t>
      </w:r>
      <w:r w:rsidRPr="00E1367D">
        <w:rPr>
          <w:rFonts w:ascii="Courier" w:hAnsi="Courier" w:cs="Courier"/>
          <w:b/>
          <w:bCs/>
          <w:i/>
          <w:iCs/>
          <w:sz w:val="18"/>
          <w:szCs w:val="18"/>
          <w:lang w:eastAsia="en-GB"/>
          <w:rPrChange w:id="1383" w:author="Dr. Carsten Franke" w:date="2021-10-29T01:38:00Z">
            <w:rPr>
              <w:rFonts w:ascii="Courier" w:hAnsi="Courier" w:cs="Courier"/>
              <w:b/>
              <w:bCs/>
              <w:i/>
              <w:iCs/>
              <w:sz w:val="18"/>
              <w:szCs w:val="18"/>
              <w:highlight w:val="yellow"/>
              <w:lang w:eastAsia="en-GB"/>
            </w:rPr>
          </w:rPrChange>
        </w:rPr>
        <w:t xml:space="preserve"> </w:t>
      </w:r>
      <w:r w:rsidRPr="00E1367D">
        <w:rPr>
          <w:rFonts w:cs="Calibri"/>
          <w:lang w:eastAsia="en-GB"/>
          <w:rPrChange w:id="1384" w:author="Dr. Carsten Franke" w:date="2021-10-29T01:38: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E1367D" w:rsidRDefault="00FC68DB" w:rsidP="00B202D2">
            <w:pPr>
              <w:keepNext/>
              <w:rPr>
                <w:b/>
                <w:i/>
                <w:rPrChange w:id="1385" w:author="Dr. Carsten Franke" w:date="2021-10-29T01:38:00Z">
                  <w:rPr>
                    <w:b/>
                    <w:i/>
                    <w:highlight w:val="yellow"/>
                  </w:rPr>
                </w:rPrChange>
              </w:rPr>
            </w:pPr>
            <w:r w:rsidRPr="00E1367D">
              <w:rPr>
                <w:b/>
                <w:i/>
                <w:rPrChange w:id="1386" w:author="Dr. Carsten Franke" w:date="2021-10-29T01:38: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E1367D" w:rsidRDefault="00FC68DB" w:rsidP="00B202D2">
            <w:pPr>
              <w:keepNext/>
              <w:rPr>
                <w:b/>
                <w:i/>
                <w:rPrChange w:id="1387" w:author="Dr. Carsten Franke" w:date="2021-10-29T01:38:00Z">
                  <w:rPr>
                    <w:b/>
                    <w:i/>
                    <w:highlight w:val="yellow"/>
                  </w:rPr>
                </w:rPrChange>
              </w:rPr>
            </w:pPr>
            <w:r w:rsidRPr="00E1367D">
              <w:rPr>
                <w:b/>
                <w:i/>
                <w:rPrChange w:id="1388" w:author="Dr. Carsten Franke" w:date="2021-10-29T01:38: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E1367D" w:rsidRDefault="00FC68DB" w:rsidP="00B202D2">
            <w:pPr>
              <w:keepNext/>
              <w:rPr>
                <w:b/>
                <w:i/>
                <w:rPrChange w:id="1389" w:author="Dr. Carsten Franke" w:date="2021-10-29T01:38:00Z">
                  <w:rPr>
                    <w:b/>
                    <w:i/>
                    <w:highlight w:val="yellow"/>
                  </w:rPr>
                </w:rPrChange>
              </w:rPr>
            </w:pPr>
            <w:r w:rsidRPr="00E1367D">
              <w:rPr>
                <w:b/>
                <w:i/>
                <w:rPrChange w:id="1390" w:author="Dr. Carsten Franke" w:date="2021-10-29T01:38: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E1367D" w:rsidRDefault="00FC68DB" w:rsidP="00B202D2">
            <w:pPr>
              <w:keepNext/>
              <w:rPr>
                <w:b/>
                <w:i/>
                <w:rPrChange w:id="1391" w:author="Dr. Carsten Franke" w:date="2021-10-29T01:38:00Z">
                  <w:rPr>
                    <w:b/>
                    <w:i/>
                    <w:highlight w:val="yellow"/>
                  </w:rPr>
                </w:rPrChange>
              </w:rPr>
            </w:pPr>
            <w:r w:rsidRPr="00E1367D">
              <w:rPr>
                <w:b/>
                <w:i/>
                <w:rPrChange w:id="1392" w:author="Dr. Carsten Franke" w:date="2021-10-29T01:38:00Z">
                  <w:rPr>
                    <w:b/>
                    <w:i/>
                    <w:highlight w:val="yellow"/>
                  </w:rPr>
                </w:rPrChange>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E1367D" w:rsidRDefault="00FC68DB" w:rsidP="00B202D2">
            <w:pPr>
              <w:rPr>
                <w:sz w:val="20"/>
                <w:szCs w:val="20"/>
                <w:rPrChange w:id="1393" w:author="Dr. Carsten Franke" w:date="2021-10-29T01:38:00Z">
                  <w:rPr>
                    <w:sz w:val="20"/>
                    <w:szCs w:val="20"/>
                    <w:highlight w:val="yellow"/>
                  </w:rPr>
                </w:rPrChange>
              </w:rPr>
            </w:pPr>
            <w:proofErr w:type="spellStart"/>
            <w:r w:rsidRPr="00E1367D">
              <w:rPr>
                <w:sz w:val="20"/>
                <w:szCs w:val="20"/>
                <w:rPrChange w:id="1394" w:author="Dr. Carsten Franke" w:date="2021-10-29T01:38:00Z">
                  <w:rPr>
                    <w:sz w:val="20"/>
                    <w:szCs w:val="20"/>
                    <w:highlight w:val="yellow"/>
                  </w:rPr>
                </w:rPrChange>
              </w:rPr>
              <w:t>normal_direction</w:t>
            </w:r>
            <w:proofErr w:type="spellEnd"/>
          </w:p>
        </w:tc>
        <w:tc>
          <w:tcPr>
            <w:tcW w:w="1559" w:type="dxa"/>
            <w:shd w:val="clear" w:color="auto" w:fill="auto"/>
            <w:vAlign w:val="bottom"/>
          </w:tcPr>
          <w:p w14:paraId="48ECE260" w14:textId="77777777" w:rsidR="00FC68DB" w:rsidRPr="00E1367D" w:rsidRDefault="00FC68DB" w:rsidP="00B202D2">
            <w:pPr>
              <w:rPr>
                <w:sz w:val="20"/>
                <w:szCs w:val="20"/>
                <w:rPrChange w:id="1395" w:author="Dr. Carsten Franke" w:date="2021-10-29T01:38:00Z">
                  <w:rPr>
                    <w:sz w:val="20"/>
                    <w:szCs w:val="20"/>
                    <w:highlight w:val="yellow"/>
                  </w:rPr>
                </w:rPrChange>
              </w:rPr>
            </w:pPr>
            <w:r w:rsidRPr="00E1367D">
              <w:rPr>
                <w:sz w:val="20"/>
                <w:szCs w:val="20"/>
                <w:rPrChange w:id="1396" w:author="Dr. Carsten Franke" w:date="2021-10-29T01:38:00Z">
                  <w:rPr>
                    <w:sz w:val="20"/>
                    <w:szCs w:val="20"/>
                    <w:highlight w:val="yellow"/>
                  </w:rPr>
                </w:rPrChange>
              </w:rPr>
              <w:t>1</w:t>
            </w:r>
          </w:p>
        </w:tc>
        <w:tc>
          <w:tcPr>
            <w:tcW w:w="1276" w:type="dxa"/>
            <w:shd w:val="clear" w:color="auto" w:fill="auto"/>
            <w:vAlign w:val="bottom"/>
          </w:tcPr>
          <w:p w14:paraId="42B56912" w14:textId="77777777" w:rsidR="00FC68DB" w:rsidRPr="00E1367D" w:rsidRDefault="00FC68DB" w:rsidP="00B202D2">
            <w:pPr>
              <w:rPr>
                <w:sz w:val="20"/>
                <w:szCs w:val="20"/>
                <w:rPrChange w:id="1397" w:author="Dr. Carsten Franke" w:date="2021-10-29T01:38:00Z">
                  <w:rPr>
                    <w:sz w:val="20"/>
                    <w:szCs w:val="20"/>
                    <w:highlight w:val="yellow"/>
                  </w:rPr>
                </w:rPrChange>
              </w:rPr>
            </w:pPr>
            <w:r w:rsidRPr="00E1367D">
              <w:rPr>
                <w:sz w:val="20"/>
                <w:szCs w:val="20"/>
                <w:rPrChange w:id="1398" w:author="Dr. Carsten Franke" w:date="2021-10-29T01:38:00Z">
                  <w:rPr>
                    <w:sz w:val="20"/>
                    <w:szCs w:val="20"/>
                    <w:highlight w:val="yellow"/>
                  </w:rPr>
                </w:rPrChange>
              </w:rPr>
              <w:t>Optional</w:t>
            </w:r>
          </w:p>
        </w:tc>
        <w:tc>
          <w:tcPr>
            <w:tcW w:w="3526" w:type="dxa"/>
            <w:shd w:val="clear" w:color="auto" w:fill="auto"/>
            <w:vAlign w:val="bottom"/>
          </w:tcPr>
          <w:p w14:paraId="448CBC78" w14:textId="77777777" w:rsidR="00FC68DB" w:rsidRPr="00E1367D" w:rsidRDefault="00FC68DB" w:rsidP="00B202D2">
            <w:pPr>
              <w:rPr>
                <w:sz w:val="20"/>
                <w:szCs w:val="20"/>
                <w:rPrChange w:id="1399" w:author="Dr. Carsten Franke" w:date="2021-10-29T01:38:00Z">
                  <w:rPr>
                    <w:sz w:val="20"/>
                    <w:szCs w:val="20"/>
                    <w:highlight w:val="yellow"/>
                  </w:rPr>
                </w:rPrChange>
              </w:rPr>
            </w:pPr>
            <w:r w:rsidRPr="00E1367D">
              <w:rPr>
                <w:sz w:val="20"/>
                <w:szCs w:val="20"/>
                <w:rPrChange w:id="1400" w:author="Dr. Carsten Franke" w:date="2021-10-29T01:38:00Z">
                  <w:rPr>
                    <w:sz w:val="20"/>
                    <w:szCs w:val="20"/>
                    <w:highlight w:val="yellow"/>
                  </w:rPr>
                </w:rPrChange>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E1367D" w:rsidRDefault="00FC68DB" w:rsidP="00B202D2">
            <w:pPr>
              <w:rPr>
                <w:sz w:val="20"/>
                <w:szCs w:val="20"/>
                <w:rPrChange w:id="1401" w:author="Dr. Carsten Franke" w:date="2021-10-29T01:38:00Z">
                  <w:rPr>
                    <w:sz w:val="20"/>
                    <w:szCs w:val="20"/>
                    <w:highlight w:val="yellow"/>
                  </w:rPr>
                </w:rPrChange>
              </w:rPr>
            </w:pPr>
            <w:proofErr w:type="spellStart"/>
            <w:r w:rsidRPr="00E1367D">
              <w:rPr>
                <w:sz w:val="20"/>
                <w:szCs w:val="20"/>
                <w:rPrChange w:id="1402" w:author="Dr. Carsten Franke" w:date="2021-10-29T01:38:00Z">
                  <w:rPr>
                    <w:sz w:val="20"/>
                    <w:szCs w:val="20"/>
                    <w:highlight w:val="yellow"/>
                  </w:rPr>
                </w:rPrChange>
              </w:rPr>
              <w:lastRenderedPageBreak/>
              <w:t>tangential_direction</w:t>
            </w:r>
            <w:proofErr w:type="spellEnd"/>
          </w:p>
        </w:tc>
        <w:tc>
          <w:tcPr>
            <w:tcW w:w="1559" w:type="dxa"/>
            <w:shd w:val="clear" w:color="auto" w:fill="auto"/>
            <w:vAlign w:val="bottom"/>
          </w:tcPr>
          <w:p w14:paraId="3E91D881" w14:textId="77777777" w:rsidR="00FC68DB" w:rsidRPr="00E1367D" w:rsidRDefault="00FC68DB" w:rsidP="00B202D2">
            <w:pPr>
              <w:rPr>
                <w:sz w:val="20"/>
                <w:szCs w:val="20"/>
                <w:rPrChange w:id="1403" w:author="Dr. Carsten Franke" w:date="2021-10-29T01:38:00Z">
                  <w:rPr>
                    <w:sz w:val="20"/>
                    <w:szCs w:val="20"/>
                    <w:highlight w:val="yellow"/>
                  </w:rPr>
                </w:rPrChange>
              </w:rPr>
            </w:pPr>
            <w:r w:rsidRPr="00E1367D">
              <w:rPr>
                <w:sz w:val="20"/>
                <w:szCs w:val="20"/>
                <w:rPrChange w:id="1404" w:author="Dr. Carsten Franke" w:date="2021-10-29T01:38:00Z">
                  <w:rPr>
                    <w:sz w:val="20"/>
                    <w:szCs w:val="20"/>
                    <w:highlight w:val="yellow"/>
                  </w:rPr>
                </w:rPrChange>
              </w:rPr>
              <w:t>1</w:t>
            </w:r>
          </w:p>
        </w:tc>
        <w:tc>
          <w:tcPr>
            <w:tcW w:w="1276" w:type="dxa"/>
            <w:shd w:val="clear" w:color="auto" w:fill="auto"/>
            <w:vAlign w:val="bottom"/>
          </w:tcPr>
          <w:p w14:paraId="7C2BA87F" w14:textId="77777777" w:rsidR="00FC68DB" w:rsidRPr="00E1367D" w:rsidRDefault="00FC68DB" w:rsidP="00B202D2">
            <w:pPr>
              <w:rPr>
                <w:sz w:val="20"/>
                <w:szCs w:val="20"/>
                <w:rPrChange w:id="1405" w:author="Dr. Carsten Franke" w:date="2021-10-29T01:38:00Z">
                  <w:rPr>
                    <w:sz w:val="20"/>
                    <w:szCs w:val="20"/>
                    <w:highlight w:val="yellow"/>
                  </w:rPr>
                </w:rPrChange>
              </w:rPr>
            </w:pPr>
            <w:r w:rsidRPr="00E1367D">
              <w:rPr>
                <w:sz w:val="20"/>
                <w:szCs w:val="20"/>
                <w:rPrChange w:id="1406" w:author="Dr. Carsten Franke" w:date="2021-10-29T01:38:00Z">
                  <w:rPr>
                    <w:sz w:val="20"/>
                    <w:szCs w:val="20"/>
                    <w:highlight w:val="yellow"/>
                  </w:rPr>
                </w:rPrChange>
              </w:rPr>
              <w:t>Optional</w:t>
            </w:r>
          </w:p>
        </w:tc>
        <w:tc>
          <w:tcPr>
            <w:tcW w:w="3526" w:type="dxa"/>
            <w:shd w:val="clear" w:color="auto" w:fill="auto"/>
            <w:vAlign w:val="bottom"/>
          </w:tcPr>
          <w:p w14:paraId="31EC15F6" w14:textId="77777777" w:rsidR="00FC68DB" w:rsidRPr="00E1367D" w:rsidRDefault="00FC68DB" w:rsidP="00B202D2">
            <w:pPr>
              <w:rPr>
                <w:sz w:val="20"/>
                <w:szCs w:val="20"/>
                <w:rPrChange w:id="1407" w:author="Dr. Carsten Franke" w:date="2021-10-29T01:38:00Z">
                  <w:rPr>
                    <w:sz w:val="20"/>
                    <w:szCs w:val="20"/>
                    <w:highlight w:val="yellow"/>
                  </w:rPr>
                </w:rPrChange>
              </w:rPr>
            </w:pPr>
            <w:r w:rsidRPr="00E1367D">
              <w:rPr>
                <w:sz w:val="20"/>
                <w:szCs w:val="20"/>
                <w:rPrChange w:id="1408" w:author="Dr. Carsten Franke" w:date="2021-10-29T01:38:00Z">
                  <w:rPr>
                    <w:sz w:val="20"/>
                    <w:szCs w:val="20"/>
                    <w:highlight w:val="yellow"/>
                  </w:rPr>
                </w:rPrChange>
              </w:rPr>
              <w:t>-</w:t>
            </w:r>
          </w:p>
        </w:tc>
      </w:tr>
    </w:tbl>
    <w:p w14:paraId="02CD61BA" w14:textId="7D565043" w:rsidR="00FC68DB" w:rsidRDefault="00FC68DB" w:rsidP="00B202D2">
      <w:pPr>
        <w:pStyle w:val="Beschriftung"/>
        <w:tabs>
          <w:tab w:val="center" w:pos="4535"/>
          <w:tab w:val="left" w:pos="7349"/>
        </w:tabs>
        <w:spacing w:before="120"/>
        <w:jc w:val="left"/>
        <w:rPr>
          <w:rStyle w:val="elementdeftypeChar"/>
          <w:rFonts w:eastAsia="Calibri"/>
          <w:b w:val="0"/>
        </w:rPr>
      </w:pPr>
      <w:r w:rsidRPr="00E1367D">
        <w:rPr>
          <w:rPrChange w:id="1409" w:author="Dr. Carsten Franke" w:date="2021-10-29T01:38:00Z">
            <w:rPr>
              <w:highlight w:val="yellow"/>
            </w:rPr>
          </w:rPrChange>
        </w:rPr>
        <w:tab/>
      </w:r>
      <w:bookmarkStart w:id="1410" w:name="_Toc77095895"/>
      <w:bookmarkStart w:id="1411" w:name="_Toc85722005"/>
      <w:r w:rsidRPr="00E1367D">
        <w:rPr>
          <w:rPrChange w:id="1412" w:author="Dr. Carsten Franke" w:date="2021-10-29T01:38:00Z">
            <w:rPr>
              <w:highlight w:val="yellow"/>
            </w:rPr>
          </w:rPrChange>
        </w:rPr>
        <w:t xml:space="preserve">Table </w:t>
      </w:r>
      <w:r w:rsidRPr="00E1367D">
        <w:rPr>
          <w:rPrChange w:id="1413" w:author="Dr. Carsten Franke" w:date="2021-10-29T01:38:00Z">
            <w:rPr>
              <w:highlight w:val="yellow"/>
            </w:rPr>
          </w:rPrChange>
        </w:rPr>
        <w:fldChar w:fldCharType="begin"/>
      </w:r>
      <w:r w:rsidRPr="00E1367D">
        <w:rPr>
          <w:rPrChange w:id="1414" w:author="Dr. Carsten Franke" w:date="2021-10-29T01:38:00Z">
            <w:rPr>
              <w:highlight w:val="yellow"/>
            </w:rPr>
          </w:rPrChange>
        </w:rPr>
        <w:instrText xml:space="preserve"> SEQ Table \* ARABIC </w:instrText>
      </w:r>
      <w:r w:rsidRPr="00E1367D">
        <w:rPr>
          <w:rPrChange w:id="1415" w:author="Dr. Carsten Franke" w:date="2021-10-29T01:38:00Z">
            <w:rPr>
              <w:highlight w:val="yellow"/>
            </w:rPr>
          </w:rPrChange>
        </w:rPr>
        <w:fldChar w:fldCharType="separate"/>
      </w:r>
      <w:r w:rsidR="004C113B" w:rsidRPr="00E1367D">
        <w:rPr>
          <w:noProof/>
          <w:rPrChange w:id="1416" w:author="Dr. Carsten Franke" w:date="2021-10-29T01:38:00Z">
            <w:rPr>
              <w:noProof/>
              <w:highlight w:val="yellow"/>
            </w:rPr>
          </w:rPrChange>
        </w:rPr>
        <w:t>37</w:t>
      </w:r>
      <w:r w:rsidRPr="00E1367D">
        <w:rPr>
          <w:rPrChange w:id="1417" w:author="Dr. Carsten Franke" w:date="2021-10-29T01:38:00Z">
            <w:rPr>
              <w:highlight w:val="yellow"/>
            </w:rPr>
          </w:rPrChange>
        </w:rPr>
        <w:fldChar w:fldCharType="end"/>
      </w:r>
      <w:r w:rsidRPr="00E1367D">
        <w:rPr>
          <w:rPrChange w:id="1418" w:author="Dr. Carsten Franke" w:date="2021-10-29T01:38:00Z">
            <w:rPr>
              <w:highlight w:val="yellow"/>
            </w:rPr>
          </w:rPrChange>
        </w:rPr>
        <w:t xml:space="preserve">: Nested elements of element </w:t>
      </w:r>
      <w:r w:rsidRPr="00E1367D">
        <w:rPr>
          <w:rStyle w:val="elementdeftypeChar"/>
          <w:rFonts w:eastAsia="Calibri"/>
          <w:b w:val="0"/>
          <w:rPrChange w:id="1419" w:author="Dr. Carsten Franke" w:date="2021-10-29T01:38:00Z">
            <w:rPr>
              <w:rStyle w:val="elementdeftypeChar"/>
              <w:rFonts w:eastAsia="Calibri"/>
              <w:b w:val="0"/>
              <w:highlight w:val="yellow"/>
            </w:rPr>
          </w:rPrChange>
        </w:rPr>
        <w:t>&lt;spotweld/&gt;</w:t>
      </w:r>
      <w:bookmarkEnd w:id="1410"/>
      <w:bookmarkEnd w:id="1411"/>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1420" w:name="_Toc3556976"/>
      <w:bookmarkStart w:id="1421" w:name="_Toc34747226"/>
      <w:bookmarkStart w:id="1422" w:name="_Toc77102041"/>
      <w:bookmarkStart w:id="1423" w:name="_Toc83048672"/>
      <w:r w:rsidRPr="007055D9">
        <w:t>Robscans</w:t>
      </w:r>
      <w:bookmarkEnd w:id="1420"/>
      <w:bookmarkEnd w:id="1421"/>
      <w:bookmarkEnd w:id="1422"/>
      <w:bookmarkEnd w:id="1423"/>
    </w:p>
    <w:bookmarkEnd w:id="1130"/>
    <w:bookmarkEnd w:id="1131"/>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9136DFB" w:rsidR="00FC68DB" w:rsidRPr="00226A3F" w:rsidRDefault="00FC68DB" w:rsidP="00B202D2">
      <w:pPr>
        <w:pStyle w:val="Beschriftung"/>
      </w:pPr>
      <w:bookmarkStart w:id="1424" w:name="_Ref401160011"/>
      <w:bookmarkStart w:id="1425" w:name="_Toc413359628"/>
      <w:bookmarkStart w:id="1426" w:name="_Toc3557087"/>
      <w:bookmarkStart w:id="1427" w:name="_Toc34747338"/>
      <w:bookmarkStart w:id="1428" w:name="_Toc76030529"/>
      <w:bookmarkStart w:id="1429" w:name="_Toc85721887"/>
      <w:r w:rsidRPr="00226A3F">
        <w:t xml:space="preserve">Figure </w:t>
      </w:r>
      <w:r>
        <w:fldChar w:fldCharType="begin"/>
      </w:r>
      <w:r>
        <w:instrText xml:space="preserve"> SEQ Figure \* ARABIC </w:instrText>
      </w:r>
      <w:r>
        <w:fldChar w:fldCharType="separate"/>
      </w:r>
      <w:r w:rsidR="004C113B">
        <w:rPr>
          <w:noProof/>
        </w:rPr>
        <w:t>8</w:t>
      </w:r>
      <w:r>
        <w:fldChar w:fldCharType="end"/>
      </w:r>
      <w:bookmarkEnd w:id="1424"/>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1425"/>
      <w:bookmarkEnd w:id="1426"/>
      <w:bookmarkEnd w:id="1427"/>
      <w:bookmarkEnd w:id="1428"/>
      <w:bookmarkEnd w:id="1429"/>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lastRenderedPageBreak/>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DBC2E4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2ACB231" w14:textId="2ECA3EB9" w:rsidR="00FC68DB" w:rsidRPr="00226A3F" w:rsidRDefault="00FC68DB" w:rsidP="00B202D2">
      <w:pPr>
        <w:pStyle w:val="Beschriftung"/>
        <w:spacing w:before="120"/>
      </w:pPr>
      <w:bookmarkStart w:id="1430" w:name="_Toc3566444"/>
      <w:bookmarkStart w:id="1431" w:name="_Toc34747447"/>
      <w:bookmarkStart w:id="1432" w:name="_Toc77095896"/>
      <w:bookmarkStart w:id="1433" w:name="_Toc85722006"/>
      <w:r>
        <w:t xml:space="preserve">Table </w:t>
      </w:r>
      <w:r>
        <w:fldChar w:fldCharType="begin"/>
      </w:r>
      <w:r>
        <w:instrText xml:space="preserve"> SEQ Table \* ARABIC </w:instrText>
      </w:r>
      <w:r>
        <w:fldChar w:fldCharType="separate"/>
      </w:r>
      <w:r w:rsidR="004C113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1430"/>
      <w:bookmarkEnd w:id="1431"/>
      <w:bookmarkEnd w:id="1432"/>
      <w:bookmarkEnd w:id="1433"/>
    </w:p>
    <w:p w14:paraId="463CEBD3"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54A0F06" w:rsidR="00FC68DB" w:rsidRDefault="00FC68DB" w:rsidP="00B202D2">
      <w:pPr>
        <w:pStyle w:val="Beschriftung"/>
        <w:spacing w:before="120"/>
      </w:pPr>
      <w:bookmarkStart w:id="1434" w:name="_Toc3566445"/>
      <w:bookmarkStart w:id="1435" w:name="_Toc34747448"/>
      <w:bookmarkStart w:id="1436" w:name="_Toc77095897"/>
      <w:bookmarkStart w:id="1437" w:name="_Toc85722007"/>
      <w:r>
        <w:t xml:space="preserve">Table </w:t>
      </w:r>
      <w:r>
        <w:fldChar w:fldCharType="begin"/>
      </w:r>
      <w:r>
        <w:instrText xml:space="preserve"> SEQ Table \* ARABIC </w:instrText>
      </w:r>
      <w:r>
        <w:fldChar w:fldCharType="separate"/>
      </w:r>
      <w:r w:rsidR="004C113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1434"/>
      <w:bookmarkEnd w:id="1435"/>
      <w:bookmarkEnd w:id="1436"/>
      <w:bookmarkEnd w:id="1437"/>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lastRenderedPageBreak/>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proofErr w:type="gramStart"/>
      <w:r w:rsidRPr="001C0495">
        <w:t>other</w:t>
      </w:r>
      <w:proofErr w:type="gramEnd"/>
      <w:r w:rsidRPr="001C0495">
        <w:t xml:space="preserve">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F22796B" w:rsidR="00FC68DB" w:rsidRDefault="00FC68DB" w:rsidP="00B202D2">
      <w:pPr>
        <w:pStyle w:val="Beschriftung"/>
        <w:spacing w:before="120"/>
      </w:pPr>
      <w:bookmarkStart w:id="1438" w:name="_Toc3566446"/>
      <w:bookmarkStart w:id="1439" w:name="_Toc34747449"/>
      <w:bookmarkStart w:id="1440" w:name="_Toc77095898"/>
      <w:bookmarkStart w:id="1441" w:name="_Toc85722008"/>
      <w:r>
        <w:t xml:space="preserve">Table </w:t>
      </w:r>
      <w:r>
        <w:fldChar w:fldCharType="begin"/>
      </w:r>
      <w:r>
        <w:instrText xml:space="preserve"> SEQ Table \* ARABIC </w:instrText>
      </w:r>
      <w:r>
        <w:fldChar w:fldCharType="separate"/>
      </w:r>
      <w:r w:rsidR="004C113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1438"/>
      <w:bookmarkEnd w:id="1439"/>
      <w:bookmarkEnd w:id="1440"/>
      <w:bookmarkEnd w:id="1441"/>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2F387D82"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4C113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1442" w:name="_Toc428279365"/>
      <w:bookmarkStart w:id="1443" w:name="_Toc428456102"/>
      <w:bookmarkStart w:id="1444" w:name="_Toc428537065"/>
      <w:bookmarkStart w:id="1445" w:name="_Toc428969384"/>
      <w:bookmarkStart w:id="1446" w:name="_Toc429052775"/>
      <w:bookmarkStart w:id="1447" w:name="_Toc413359585"/>
      <w:bookmarkStart w:id="1448" w:name="_Toc3556977"/>
      <w:bookmarkStart w:id="1449" w:name="_Toc34747227"/>
      <w:bookmarkStart w:id="1450" w:name="_Toc77102042"/>
      <w:bookmarkStart w:id="1451" w:name="_Toc83048673"/>
      <w:bookmarkEnd w:id="1442"/>
      <w:bookmarkEnd w:id="1443"/>
      <w:bookmarkEnd w:id="1444"/>
      <w:bookmarkEnd w:id="1445"/>
      <w:bookmarkEnd w:id="1446"/>
      <w:r w:rsidRPr="00226A3F">
        <w:t>Rivets</w:t>
      </w:r>
      <w:bookmarkEnd w:id="1447"/>
      <w:bookmarkEnd w:id="1448"/>
      <w:bookmarkEnd w:id="1449"/>
      <w:bookmarkEnd w:id="1450"/>
      <w:bookmarkEnd w:id="1451"/>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474B1565"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4F3075" w14:textId="4E07872F" w:rsidR="00FC68DB" w:rsidRDefault="00FC68DB" w:rsidP="00B202D2">
      <w:pPr>
        <w:pStyle w:val="Beschriftung"/>
        <w:spacing w:before="120"/>
      </w:pPr>
      <w:bookmarkStart w:id="1452" w:name="_Toc3566447"/>
      <w:bookmarkStart w:id="1453" w:name="_Toc34747450"/>
      <w:bookmarkStart w:id="1454" w:name="_Toc77095899"/>
      <w:bookmarkStart w:id="1455" w:name="_Toc85722009"/>
      <w:r>
        <w:t xml:space="preserve">Table </w:t>
      </w:r>
      <w:r>
        <w:fldChar w:fldCharType="begin"/>
      </w:r>
      <w:r>
        <w:instrText xml:space="preserve"> SEQ Table \* ARABIC </w:instrText>
      </w:r>
      <w:r>
        <w:fldChar w:fldCharType="separate"/>
      </w:r>
      <w:r w:rsidR="004C113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1452"/>
      <w:bookmarkEnd w:id="1453"/>
      <w:bookmarkEnd w:id="1454"/>
      <w:bookmarkEnd w:id="1455"/>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853C690" w:rsidR="00FC68DB" w:rsidRDefault="00FC68DB" w:rsidP="00B202D2">
      <w:pPr>
        <w:pStyle w:val="Beschriftung"/>
        <w:spacing w:before="120"/>
        <w:rPr>
          <w:rFonts w:ascii="Courier New" w:hAnsi="Courier New" w:cs="Courier New"/>
          <w:bCs/>
          <w:i w:val="0"/>
        </w:rPr>
      </w:pPr>
      <w:bookmarkStart w:id="1456" w:name="_Toc3566448"/>
      <w:bookmarkStart w:id="1457" w:name="_Toc34747451"/>
      <w:bookmarkStart w:id="1458" w:name="_Toc77095900"/>
      <w:bookmarkStart w:id="1459" w:name="_Toc85722010"/>
      <w:r>
        <w:t xml:space="preserve">Table </w:t>
      </w:r>
      <w:r>
        <w:fldChar w:fldCharType="begin"/>
      </w:r>
      <w:r>
        <w:instrText xml:space="preserve"> SEQ Table \* ARABIC </w:instrText>
      </w:r>
      <w:r>
        <w:fldChar w:fldCharType="separate"/>
      </w:r>
      <w:r w:rsidR="004C113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1456"/>
      <w:bookmarkEnd w:id="1457"/>
      <w:bookmarkEnd w:id="1458"/>
      <w:bookmarkEnd w:id="1459"/>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20F562F9"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5C44D59E" w:rsidR="00FC68DB" w:rsidRPr="00894B86" w:rsidRDefault="00FC68DB" w:rsidP="00B202D2">
      <w:pPr>
        <w:pStyle w:val="Beschriftung"/>
      </w:pPr>
      <w:bookmarkStart w:id="1460" w:name="_Toc3557088"/>
      <w:bookmarkStart w:id="1461" w:name="_Toc34747339"/>
      <w:bookmarkStart w:id="1462" w:name="_Toc76030530"/>
      <w:bookmarkStart w:id="1463" w:name="_Toc85721888"/>
      <w:r>
        <w:t xml:space="preserve">Figure </w:t>
      </w:r>
      <w:r>
        <w:fldChar w:fldCharType="begin"/>
      </w:r>
      <w:r>
        <w:instrText xml:space="preserve"> SEQ Figure \* ARABIC </w:instrText>
      </w:r>
      <w:r>
        <w:fldChar w:fldCharType="separate"/>
      </w:r>
      <w:r w:rsidR="004C113B">
        <w:rPr>
          <w:noProof/>
        </w:rPr>
        <w:t>9</w:t>
      </w:r>
      <w:r>
        <w:fldChar w:fldCharType="end"/>
      </w:r>
      <w:r>
        <w:t>: Rivet head types</w:t>
      </w:r>
      <w:bookmarkEnd w:id="1460"/>
      <w:bookmarkEnd w:id="1461"/>
      <w:bookmarkEnd w:id="1462"/>
      <w:bookmarkEnd w:id="1463"/>
    </w:p>
    <w:p w14:paraId="19D8172A" w14:textId="36D9AC50"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1464"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lastRenderedPageBreak/>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1284845E"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4692DA6" w14:textId="77777777" w:rsidR="00FC68DB" w:rsidRDefault="00FC68DB" w:rsidP="00B202D2">
      <w:r w:rsidRPr="00E1367D">
        <w:rPr>
          <w:rPrChange w:id="1472" w:author="Dr. Carsten Franke" w:date="2021-10-29T01:39:00Z">
            <w:rPr>
              <w:highlight w:val="yellow"/>
            </w:rPr>
          </w:rPrChange>
        </w:rPr>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E1367D">
        <w:rPr>
          <w:rPrChange w:id="1473" w:author="Dr. Carsten Franke" w:date="2021-10-29T01:39:00Z">
            <w:rPr>
              <w:highlight w:val="yellow"/>
            </w:rPr>
          </w:rPrChange>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E1367D" w:rsidRDefault="00FC68DB" w:rsidP="00B202D2">
            <w:pPr>
              <w:keepNext/>
              <w:keepLines/>
              <w:rPr>
                <w:sz w:val="20"/>
                <w:szCs w:val="20"/>
                <w:rPrChange w:id="1474" w:author="Dr. Carsten Franke" w:date="2021-10-29T01:39:00Z">
                  <w:rPr>
                    <w:sz w:val="20"/>
                    <w:szCs w:val="20"/>
                    <w:highlight w:val="yellow"/>
                  </w:rPr>
                </w:rPrChange>
              </w:rPr>
            </w:pPr>
            <w:proofErr w:type="spellStart"/>
            <w:r w:rsidRPr="00E1367D">
              <w:rPr>
                <w:sz w:val="20"/>
                <w:szCs w:val="20"/>
                <w:rPrChange w:id="1475" w:author="Dr. Carsten Franke" w:date="2021-10-29T01:39:00Z">
                  <w:rPr>
                    <w:sz w:val="20"/>
                    <w:szCs w:val="20"/>
                    <w:highlight w:val="yellow"/>
                  </w:rPr>
                </w:rPrChange>
              </w:rPr>
              <w:t>tangential_direction</w:t>
            </w:r>
            <w:proofErr w:type="spellEnd"/>
          </w:p>
        </w:tc>
        <w:tc>
          <w:tcPr>
            <w:tcW w:w="2268" w:type="dxa"/>
            <w:shd w:val="clear" w:color="auto" w:fill="auto"/>
            <w:vAlign w:val="bottom"/>
          </w:tcPr>
          <w:p w14:paraId="2CA1A1C8" w14:textId="77777777" w:rsidR="00FC68DB" w:rsidRPr="00E1367D" w:rsidRDefault="00FC68DB" w:rsidP="00B202D2">
            <w:pPr>
              <w:keepNext/>
              <w:keepLines/>
              <w:rPr>
                <w:sz w:val="20"/>
                <w:szCs w:val="20"/>
                <w:rPrChange w:id="1476" w:author="Dr. Carsten Franke" w:date="2021-10-29T01:39:00Z">
                  <w:rPr>
                    <w:sz w:val="20"/>
                    <w:szCs w:val="20"/>
                    <w:highlight w:val="yellow"/>
                  </w:rPr>
                </w:rPrChange>
              </w:rPr>
            </w:pPr>
            <w:r w:rsidRPr="00E1367D">
              <w:rPr>
                <w:sz w:val="20"/>
                <w:szCs w:val="20"/>
                <w:rPrChange w:id="1477" w:author="Dr. Carsten Franke" w:date="2021-10-29T01:39:00Z">
                  <w:rPr>
                    <w:sz w:val="20"/>
                    <w:szCs w:val="20"/>
                    <w:highlight w:val="yellow"/>
                  </w:rPr>
                </w:rPrChange>
              </w:rPr>
              <w:t>1</w:t>
            </w:r>
          </w:p>
        </w:tc>
        <w:tc>
          <w:tcPr>
            <w:tcW w:w="1276" w:type="dxa"/>
            <w:shd w:val="clear" w:color="auto" w:fill="auto"/>
            <w:vAlign w:val="bottom"/>
          </w:tcPr>
          <w:p w14:paraId="4FC835A5" w14:textId="77777777" w:rsidR="00FC68DB" w:rsidRPr="00E1367D" w:rsidRDefault="00FC68DB" w:rsidP="00B202D2">
            <w:pPr>
              <w:keepNext/>
              <w:keepLines/>
              <w:rPr>
                <w:sz w:val="20"/>
                <w:szCs w:val="20"/>
                <w:rPrChange w:id="1478" w:author="Dr. Carsten Franke" w:date="2021-10-29T01:39:00Z">
                  <w:rPr>
                    <w:sz w:val="20"/>
                    <w:szCs w:val="20"/>
                    <w:highlight w:val="yellow"/>
                  </w:rPr>
                </w:rPrChange>
              </w:rPr>
            </w:pPr>
            <w:r w:rsidRPr="00E1367D">
              <w:rPr>
                <w:sz w:val="20"/>
                <w:szCs w:val="20"/>
                <w:rPrChange w:id="1479" w:author="Dr. Carsten Franke" w:date="2021-10-29T01:39:00Z">
                  <w:rPr>
                    <w:sz w:val="20"/>
                    <w:szCs w:val="20"/>
                    <w:highlight w:val="yellow"/>
                  </w:rPr>
                </w:rPrChange>
              </w:rPr>
              <w:t>Optional</w:t>
            </w:r>
          </w:p>
        </w:tc>
        <w:tc>
          <w:tcPr>
            <w:tcW w:w="2817" w:type="dxa"/>
            <w:shd w:val="clear" w:color="auto" w:fill="auto"/>
            <w:vAlign w:val="bottom"/>
          </w:tcPr>
          <w:p w14:paraId="4EBED96D" w14:textId="77777777" w:rsidR="00FC68DB" w:rsidRPr="00E1367D" w:rsidRDefault="00FC68DB" w:rsidP="00B202D2">
            <w:pPr>
              <w:keepNext/>
              <w:keepLines/>
              <w:rPr>
                <w:sz w:val="20"/>
                <w:szCs w:val="20"/>
                <w:rPrChange w:id="1480" w:author="Dr. Carsten Franke" w:date="2021-10-29T01:39:00Z">
                  <w:rPr>
                    <w:sz w:val="20"/>
                    <w:szCs w:val="20"/>
                    <w:highlight w:val="yellow"/>
                  </w:rPr>
                </w:rPrChange>
              </w:rPr>
            </w:pPr>
            <w:r w:rsidRPr="00E1367D">
              <w:rPr>
                <w:sz w:val="20"/>
                <w:szCs w:val="20"/>
                <w:rPrChange w:id="1481" w:author="Dr. Carsten Franke" w:date="2021-10-29T01:39:00Z">
                  <w:rPr>
                    <w:sz w:val="20"/>
                    <w:szCs w:val="20"/>
                    <w:highlight w:val="yellow"/>
                  </w:rPr>
                </w:rPrChange>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1F696E40" w:rsidR="00FC68DB" w:rsidRDefault="00FC68DB" w:rsidP="00B202D2">
      <w:pPr>
        <w:pStyle w:val="Beschriftung"/>
        <w:keepNext/>
        <w:keepLines/>
        <w:spacing w:before="120"/>
      </w:pPr>
      <w:bookmarkStart w:id="1482" w:name="_Toc3566449"/>
      <w:bookmarkStart w:id="1483" w:name="_Toc34747452"/>
      <w:bookmarkStart w:id="1484" w:name="_Toc77095901"/>
      <w:bookmarkStart w:id="1485" w:name="_Toc85722011"/>
      <w:r>
        <w:t xml:space="preserve">Table </w:t>
      </w:r>
      <w:r>
        <w:fldChar w:fldCharType="begin"/>
      </w:r>
      <w:r>
        <w:instrText xml:space="preserve"> SEQ Table \* ARABIC </w:instrText>
      </w:r>
      <w:r>
        <w:fldChar w:fldCharType="separate"/>
      </w:r>
      <w:r w:rsidR="004C113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1482"/>
      <w:bookmarkEnd w:id="1483"/>
      <w:bookmarkEnd w:id="1484"/>
      <w:bookmarkEnd w:id="1485"/>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DB0AC2">
        <w:rPr>
          <w:b/>
          <w:color w:val="0070C0"/>
          <w:lang w:val="fr-FR"/>
          <w:rPrChange w:id="1486" w:author="Dr. Carsten Franke" w:date="2021-10-29T01:39:00Z">
            <w:rPr>
              <w:b/>
              <w:color w:val="0070C0"/>
              <w:highlight w:val="yellow"/>
              <w:lang w:val="fr-FR"/>
            </w:rPr>
          </w:rPrChange>
        </w:rPr>
        <w:t>&lt;</w:t>
      </w:r>
      <w:proofErr w:type="spellStart"/>
      <w:proofErr w:type="gramStart"/>
      <w:r w:rsidRPr="00DB0AC2">
        <w:rPr>
          <w:b/>
          <w:color w:val="0070C0"/>
          <w:lang w:val="fr-FR"/>
          <w:rPrChange w:id="1487" w:author="Dr. Carsten Franke" w:date="2021-10-29T01:39:00Z">
            <w:rPr>
              <w:b/>
              <w:color w:val="0070C0"/>
              <w:highlight w:val="yellow"/>
              <w:lang w:val="fr-FR"/>
            </w:rPr>
          </w:rPrChange>
        </w:rPr>
        <w:t>tangential</w:t>
      </w:r>
      <w:proofErr w:type="gramEnd"/>
      <w:r w:rsidRPr="00DB0AC2">
        <w:rPr>
          <w:b/>
          <w:bCs/>
          <w:color w:val="0070C0"/>
          <w:lang w:val="fr-FR"/>
          <w:rPrChange w:id="1488" w:author="Dr. Carsten Franke" w:date="2021-10-29T01:39:00Z">
            <w:rPr>
              <w:b/>
              <w:bCs/>
              <w:color w:val="0070C0"/>
              <w:highlight w:val="yellow"/>
              <w:lang w:val="fr-FR"/>
            </w:rPr>
          </w:rPrChange>
        </w:rPr>
        <w:t>_direction</w:t>
      </w:r>
      <w:proofErr w:type="spellEnd"/>
      <w:r w:rsidRPr="00DB0AC2">
        <w:rPr>
          <w:b/>
          <w:color w:val="0070C0"/>
          <w:lang w:val="fr-FR"/>
          <w:rPrChange w:id="1489" w:author="Dr. Carsten Franke" w:date="2021-10-29T01:39:00Z">
            <w:rPr>
              <w:b/>
              <w:color w:val="0070C0"/>
              <w:highlight w:val="yellow"/>
              <w:lang w:val="fr-FR"/>
            </w:rPr>
          </w:rPrChange>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1490" w:name="_Toc428279367"/>
      <w:bookmarkStart w:id="1491" w:name="_Toc428456104"/>
      <w:bookmarkStart w:id="1492" w:name="_Toc428537067"/>
      <w:bookmarkStart w:id="1493" w:name="_Toc428969386"/>
      <w:bookmarkStart w:id="1494" w:name="_Toc429052777"/>
      <w:bookmarkStart w:id="1495" w:name="_Toc413359586"/>
      <w:bookmarkStart w:id="1496" w:name="_Toc3556978"/>
      <w:bookmarkStart w:id="1497" w:name="_Toc34747228"/>
      <w:bookmarkStart w:id="1498" w:name="_Toc77102043"/>
      <w:bookmarkStart w:id="1499" w:name="_Toc83048674"/>
      <w:bookmarkEnd w:id="1490"/>
      <w:bookmarkEnd w:id="1491"/>
      <w:bookmarkEnd w:id="1492"/>
      <w:bookmarkEnd w:id="1493"/>
      <w:bookmarkEnd w:id="1494"/>
      <w:r>
        <w:t>Blind</w:t>
      </w:r>
      <w:r w:rsidRPr="00942FED">
        <w:t xml:space="preserve"> Rivets</w:t>
      </w:r>
      <w:bookmarkEnd w:id="1495"/>
      <w:bookmarkEnd w:id="1496"/>
      <w:bookmarkEnd w:id="1497"/>
      <w:bookmarkEnd w:id="1498"/>
      <w:bookmarkEnd w:id="1499"/>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25F451C3" w:rsidR="00FC68DB" w:rsidRDefault="00FC68DB" w:rsidP="00B202D2">
      <w:pPr>
        <w:pStyle w:val="Beschriftung"/>
        <w:spacing w:before="120"/>
      </w:pPr>
      <w:bookmarkStart w:id="1500" w:name="_Toc3566450"/>
      <w:bookmarkStart w:id="1501" w:name="_Toc34747453"/>
      <w:bookmarkStart w:id="1502" w:name="_Toc77095902"/>
      <w:bookmarkStart w:id="1503" w:name="_Toc85722012"/>
      <w:r>
        <w:t xml:space="preserve">Table </w:t>
      </w:r>
      <w:r>
        <w:fldChar w:fldCharType="begin"/>
      </w:r>
      <w:r>
        <w:instrText xml:space="preserve"> SEQ Table \* ARABIC </w:instrText>
      </w:r>
      <w:r>
        <w:fldChar w:fldCharType="separate"/>
      </w:r>
      <w:r w:rsidR="004C113B">
        <w:rPr>
          <w:noProof/>
        </w:rPr>
        <w:t>44</w:t>
      </w:r>
      <w:r>
        <w:fldChar w:fldCharType="end"/>
      </w:r>
      <w:r>
        <w:t xml:space="preserve">: Attributes of element </w:t>
      </w:r>
      <w:r w:rsidRPr="00753389">
        <w:rPr>
          <w:rStyle w:val="elementdeftypeChar"/>
          <w:rFonts w:eastAsia="Calibri"/>
          <w:b w:val="0"/>
        </w:rPr>
        <w:t>&lt;blind/&gt;</w:t>
      </w:r>
      <w:bookmarkEnd w:id="1500"/>
      <w:bookmarkEnd w:id="1501"/>
      <w:bookmarkEnd w:id="1502"/>
      <w:bookmarkEnd w:id="1503"/>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28F163BB"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2C42C11E" w:rsidR="00FC68DB" w:rsidRDefault="00FC68DB" w:rsidP="00B202D2">
      <w:pPr>
        <w:pStyle w:val="Beschriftung"/>
      </w:pPr>
      <w:bookmarkStart w:id="1504" w:name="_Toc3557089"/>
      <w:bookmarkStart w:id="1505" w:name="_Toc34747340"/>
      <w:bookmarkStart w:id="1506" w:name="_Toc76030531"/>
      <w:bookmarkStart w:id="1507" w:name="_Toc85721889"/>
      <w:r>
        <w:t xml:space="preserve">Figure </w:t>
      </w:r>
      <w:r>
        <w:fldChar w:fldCharType="begin"/>
      </w:r>
      <w:r>
        <w:instrText xml:space="preserve"> SEQ Figure \* ARABIC </w:instrText>
      </w:r>
      <w:r>
        <w:fldChar w:fldCharType="separate"/>
      </w:r>
      <w:r w:rsidR="004C113B">
        <w:rPr>
          <w:noProof/>
        </w:rPr>
        <w:t>10</w:t>
      </w:r>
      <w:r>
        <w:fldChar w:fldCharType="end"/>
      </w:r>
      <w:r w:rsidRPr="00F15D19">
        <w:t xml:space="preserve">: Cross Section of a </w:t>
      </w:r>
      <w:r>
        <w:t>b</w:t>
      </w:r>
      <w:r w:rsidRPr="00F15D19">
        <w:t xml:space="preserve">lind </w:t>
      </w:r>
      <w:r>
        <w:t>r</w:t>
      </w:r>
      <w:r w:rsidRPr="00F15D19">
        <w:t>ivet</w:t>
      </w:r>
      <w:bookmarkEnd w:id="1504"/>
      <w:bookmarkEnd w:id="1505"/>
      <w:bookmarkEnd w:id="1506"/>
      <w:bookmarkEnd w:id="1507"/>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xml:space="preserve">: these two attributes collectively describe the effective grip range of the rivet. A blind rivet is engineered so that it can be used for a specific range of material thickness </w:t>
      </w:r>
      <w:r w:rsidRPr="00B142AC">
        <w:rPr>
          <w:rFonts w:cs="Calibri"/>
          <w:lang w:val="en-US" w:eastAsia="en-GB"/>
        </w:rPr>
        <w:lastRenderedPageBreak/>
        <w:t>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67CA0E43" w:rsidR="00FC68DB" w:rsidRPr="00977053" w:rsidRDefault="00FC68DB" w:rsidP="00B202D2">
      <w:pPr>
        <w:pStyle w:val="Beschriftung"/>
        <w:spacing w:before="120"/>
      </w:pPr>
      <w:bookmarkStart w:id="1508" w:name="_Toc3557090"/>
      <w:bookmarkStart w:id="1509" w:name="_Toc34747341"/>
      <w:bookmarkStart w:id="1510" w:name="_Toc76030532"/>
      <w:bookmarkStart w:id="1511" w:name="_Toc85721890"/>
      <w:r>
        <w:t xml:space="preserve">Figure </w:t>
      </w:r>
      <w:r>
        <w:fldChar w:fldCharType="begin"/>
      </w:r>
      <w:r>
        <w:instrText xml:space="preserve"> SEQ Figure \* ARABIC </w:instrText>
      </w:r>
      <w:r>
        <w:fldChar w:fldCharType="separate"/>
      </w:r>
      <w:r w:rsidR="004C113B">
        <w:rPr>
          <w:noProof/>
        </w:rPr>
        <w:t>11</w:t>
      </w:r>
      <w:r>
        <w:fldChar w:fldCharType="end"/>
      </w:r>
      <w:r>
        <w:t>: Thick and Thin Assembling</w:t>
      </w:r>
      <w:bookmarkEnd w:id="1508"/>
      <w:bookmarkEnd w:id="1509"/>
      <w:bookmarkEnd w:id="1510"/>
      <w:bookmarkEnd w:id="1511"/>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637567C0" w:rsidR="00FC68DB" w:rsidRPr="00812432" w:rsidRDefault="00FC68DB" w:rsidP="00B202D2">
      <w:pPr>
        <w:pStyle w:val="Beschriftung"/>
        <w:rPr>
          <w:lang w:eastAsia="en-GB"/>
        </w:rPr>
      </w:pPr>
      <w:bookmarkStart w:id="1512" w:name="_Toc3557091"/>
      <w:bookmarkStart w:id="1513" w:name="_Toc34747342"/>
      <w:bookmarkStart w:id="1514" w:name="_Toc76030533"/>
      <w:bookmarkStart w:id="1515" w:name="_Toc85721891"/>
      <w:r>
        <w:t xml:space="preserve">Figure </w:t>
      </w:r>
      <w:r>
        <w:fldChar w:fldCharType="begin"/>
      </w:r>
      <w:r>
        <w:instrText xml:space="preserve"> SEQ Figure \* ARABIC </w:instrText>
      </w:r>
      <w:r>
        <w:fldChar w:fldCharType="separate"/>
      </w:r>
      <w:r w:rsidR="004C113B">
        <w:rPr>
          <w:noProof/>
        </w:rPr>
        <w:t>12</w:t>
      </w:r>
      <w:r>
        <w:fldChar w:fldCharType="end"/>
      </w:r>
      <w:r>
        <w:t>: Fastening Soft and Hard</w:t>
      </w:r>
      <w:bookmarkEnd w:id="1512"/>
      <w:bookmarkEnd w:id="1513"/>
      <w:bookmarkEnd w:id="1514"/>
      <w:bookmarkEnd w:id="1515"/>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1516" w:name="_Toc428279369"/>
      <w:bookmarkStart w:id="1517" w:name="_Toc428965611"/>
      <w:bookmarkEnd w:id="1516"/>
      <w:bookmarkEnd w:id="1517"/>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2A1A2E2E"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1518" w:name="_Toc428279370"/>
    <w:bookmarkStart w:id="1519" w:name="_Toc428456106"/>
    <w:bookmarkStart w:id="1520" w:name="_Toc428537069"/>
    <w:bookmarkStart w:id="1521" w:name="_Toc428969388"/>
    <w:bookmarkStart w:id="1522" w:name="_Toc429052779"/>
    <w:bookmarkStart w:id="1523" w:name="_Toc413359587"/>
    <w:bookmarkEnd w:id="1518"/>
    <w:bookmarkEnd w:id="1519"/>
    <w:bookmarkEnd w:id="1520"/>
    <w:bookmarkEnd w:id="1521"/>
    <w:bookmarkEnd w:id="1522"/>
    <w:p w14:paraId="76A9ABE8" w14:textId="77777777" w:rsidR="00FC68DB" w:rsidRPr="00942FED" w:rsidRDefault="00FC68DB" w:rsidP="00B202D2">
      <w:pPr>
        <w:pStyle w:val="berschrift3"/>
      </w:pPr>
      <w:r>
        <w:rPr>
          <w:b w:val="0"/>
          <w:bCs/>
          <w:sz w:val="18"/>
          <w:szCs w:val="24"/>
        </w:rPr>
        <w:lastRenderedPageBreak/>
        <w:fldChar w:fldCharType="end"/>
      </w:r>
      <w:bookmarkStart w:id="1524" w:name="_Toc3556979"/>
      <w:bookmarkStart w:id="1525" w:name="_Toc34747229"/>
      <w:bookmarkStart w:id="1526" w:name="_Toc77102044"/>
      <w:bookmarkStart w:id="1527" w:name="_Toc83048675"/>
      <w:r w:rsidRPr="00942FED">
        <w:t>Self</w:t>
      </w:r>
      <w:r>
        <w:t>-</w:t>
      </w:r>
      <w:r w:rsidRPr="00942FED">
        <w:t>Piercing Rivets</w:t>
      </w:r>
      <w:bookmarkEnd w:id="1523"/>
      <w:bookmarkEnd w:id="1524"/>
      <w:bookmarkEnd w:id="1525"/>
      <w:bookmarkEnd w:id="1526"/>
      <w:bookmarkEnd w:id="1527"/>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CA95140" w:rsidR="00FC68DB" w:rsidRDefault="00FC68DB" w:rsidP="00B202D2">
      <w:pPr>
        <w:pStyle w:val="Beschriftung"/>
        <w:keepNext/>
      </w:pPr>
      <w:bookmarkStart w:id="1528" w:name="_Toc413359629"/>
      <w:bookmarkStart w:id="1529" w:name="_Toc3557092"/>
      <w:bookmarkStart w:id="1530" w:name="_Toc34747343"/>
      <w:bookmarkStart w:id="1531" w:name="_Toc76030534"/>
      <w:bookmarkStart w:id="1532" w:name="_Toc85721892"/>
      <w:r>
        <w:t xml:space="preserve">Figure </w:t>
      </w:r>
      <w:r>
        <w:fldChar w:fldCharType="begin"/>
      </w:r>
      <w:r>
        <w:instrText xml:space="preserve"> SEQ Figure \* ARABIC </w:instrText>
      </w:r>
      <w:r>
        <w:fldChar w:fldCharType="separate"/>
      </w:r>
      <w:r w:rsidR="004C113B">
        <w:rPr>
          <w:noProof/>
        </w:rPr>
        <w:t>13</w:t>
      </w:r>
      <w:r>
        <w:fldChar w:fldCharType="end"/>
      </w:r>
      <w:r>
        <w:t>: Cross Section of a Self-Piercing Rivet</w:t>
      </w:r>
      <w:bookmarkEnd w:id="1528"/>
      <w:bookmarkEnd w:id="1529"/>
      <w:bookmarkEnd w:id="1530"/>
      <w:bookmarkEnd w:id="1531"/>
      <w:bookmarkEnd w:id="1532"/>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569ECB81"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4DF23CF7" w:rsidR="00FC68DB" w:rsidRPr="00C52145" w:rsidRDefault="00FC68DB" w:rsidP="00B202D2">
      <w:pPr>
        <w:pStyle w:val="Beschriftung"/>
      </w:pPr>
      <w:bookmarkStart w:id="1533" w:name="_Toc3557093"/>
      <w:bookmarkStart w:id="1534" w:name="_Toc34747344"/>
      <w:bookmarkStart w:id="1535" w:name="_Toc76030535"/>
      <w:bookmarkStart w:id="1536" w:name="_Toc85721893"/>
      <w:r>
        <w:t xml:space="preserve">Figure </w:t>
      </w:r>
      <w:r>
        <w:fldChar w:fldCharType="begin"/>
      </w:r>
      <w:r>
        <w:instrText xml:space="preserve"> SEQ Figure \* ARABIC </w:instrText>
      </w:r>
      <w:r>
        <w:fldChar w:fldCharType="separate"/>
      </w:r>
      <w:r w:rsidR="004C113B">
        <w:rPr>
          <w:noProof/>
        </w:rPr>
        <w:t>14</w:t>
      </w:r>
      <w:r>
        <w:fldChar w:fldCharType="end"/>
      </w:r>
      <w:r>
        <w:t>: S</w:t>
      </w:r>
      <w:r>
        <w:rPr>
          <w:rFonts w:ascii="Arial" w:hAnsi="Arial" w:cs="Arial"/>
          <w:color w:val="222222"/>
          <w:shd w:val="clear" w:color="auto" w:fill="FFFFFF"/>
        </w:rPr>
        <w:t>elf-piercing rivet setting apparatus</w:t>
      </w:r>
      <w:bookmarkEnd w:id="1533"/>
      <w:bookmarkEnd w:id="1534"/>
      <w:bookmarkEnd w:id="1535"/>
      <w:bookmarkEnd w:id="1536"/>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8583B07" w:rsidR="00FC68DB" w:rsidRDefault="00FC68DB" w:rsidP="00B202D2">
      <w:pPr>
        <w:pStyle w:val="Beschriftung"/>
        <w:spacing w:before="120"/>
      </w:pPr>
      <w:bookmarkStart w:id="1537" w:name="_Toc3566451"/>
      <w:bookmarkStart w:id="1538" w:name="_Toc34747454"/>
      <w:bookmarkStart w:id="1539" w:name="_Toc77095903"/>
      <w:bookmarkStart w:id="1540" w:name="_Toc85722013"/>
      <w:r>
        <w:t xml:space="preserve">Table </w:t>
      </w:r>
      <w:r>
        <w:fldChar w:fldCharType="begin"/>
      </w:r>
      <w:r>
        <w:instrText xml:space="preserve"> SEQ Table \* ARABIC </w:instrText>
      </w:r>
      <w:r>
        <w:fldChar w:fldCharType="separate"/>
      </w:r>
      <w:r w:rsidR="004C113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1537"/>
      <w:bookmarkEnd w:id="1538"/>
      <w:bookmarkEnd w:id="1539"/>
      <w:bookmarkEnd w:id="1540"/>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1541" w:name="_Toc428456108"/>
      <w:bookmarkStart w:id="1542" w:name="_Toc428537071"/>
      <w:bookmarkStart w:id="1543" w:name="_Toc428969390"/>
      <w:bookmarkStart w:id="1544" w:name="_Toc429052781"/>
      <w:bookmarkStart w:id="1545" w:name="_Toc428279372"/>
      <w:bookmarkStart w:id="1546" w:name="_Toc428456109"/>
      <w:bookmarkStart w:id="1547" w:name="_Toc428537072"/>
      <w:bookmarkStart w:id="1548" w:name="_Toc428969391"/>
      <w:bookmarkStart w:id="1549" w:name="_Toc429052782"/>
      <w:bookmarkStart w:id="1550" w:name="_Toc428279374"/>
      <w:bookmarkStart w:id="1551" w:name="_Toc428456111"/>
      <w:bookmarkStart w:id="1552" w:name="_Toc428537074"/>
      <w:bookmarkStart w:id="1553" w:name="_Toc428969393"/>
      <w:bookmarkStart w:id="1554" w:name="_Toc429052784"/>
      <w:bookmarkStart w:id="1555" w:name="_Toc428279378"/>
      <w:bookmarkStart w:id="1556" w:name="_Toc428456115"/>
      <w:bookmarkStart w:id="1557" w:name="_Toc428537078"/>
      <w:bookmarkStart w:id="1558" w:name="_Toc428969397"/>
      <w:bookmarkStart w:id="1559" w:name="_Toc429052788"/>
      <w:bookmarkStart w:id="1560" w:name="_Toc428279380"/>
      <w:bookmarkStart w:id="1561" w:name="_Toc428456117"/>
      <w:bookmarkStart w:id="1562" w:name="_Toc428537080"/>
      <w:bookmarkStart w:id="1563" w:name="_Toc428969399"/>
      <w:bookmarkStart w:id="1564" w:name="_Toc429052790"/>
      <w:bookmarkStart w:id="1565" w:name="_Toc428279387"/>
      <w:bookmarkStart w:id="1566" w:name="_Toc428456124"/>
      <w:bookmarkStart w:id="1567" w:name="_Toc428537087"/>
      <w:bookmarkStart w:id="1568" w:name="_Toc428969406"/>
      <w:bookmarkStart w:id="1569" w:name="_Toc429052797"/>
      <w:bookmarkStart w:id="1570" w:name="_Toc428279388"/>
      <w:bookmarkStart w:id="1571" w:name="_Toc428456125"/>
      <w:bookmarkStart w:id="1572" w:name="_Toc428537088"/>
      <w:bookmarkStart w:id="1573" w:name="_Toc428969407"/>
      <w:bookmarkStart w:id="1574" w:name="_Toc429052798"/>
      <w:bookmarkStart w:id="1575" w:name="_Toc428279389"/>
      <w:bookmarkStart w:id="1576" w:name="_Toc428456126"/>
      <w:bookmarkStart w:id="1577" w:name="_Toc428537089"/>
      <w:bookmarkStart w:id="1578" w:name="_Toc428969408"/>
      <w:bookmarkStart w:id="1579" w:name="_Toc429052799"/>
      <w:bookmarkStart w:id="1580" w:name="_Toc413359588"/>
      <w:bookmarkStart w:id="1581" w:name="_Toc3556980"/>
      <w:bookmarkStart w:id="1582" w:name="_Toc34747230"/>
      <w:bookmarkStart w:id="1583" w:name="_Toc77102045"/>
      <w:bookmarkStart w:id="1584" w:name="_Toc83048676"/>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r>
        <w:t>Solid</w:t>
      </w:r>
      <w:r w:rsidRPr="00942FED">
        <w:t xml:space="preserve"> Rivets</w:t>
      </w:r>
      <w:bookmarkEnd w:id="1580"/>
      <w:bookmarkEnd w:id="1581"/>
      <w:bookmarkEnd w:id="1582"/>
      <w:bookmarkEnd w:id="1583"/>
      <w:bookmarkEnd w:id="1584"/>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4BDD5814"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193FBAFE" w:rsidR="00FC68DB" w:rsidRDefault="00FC68DB" w:rsidP="00B202D2">
      <w:pPr>
        <w:pStyle w:val="Beschriftung"/>
        <w:spacing w:before="120"/>
        <w:rPr>
          <w:rFonts w:cs="Calibri"/>
          <w:szCs w:val="22"/>
          <w:lang w:eastAsia="en-GB"/>
        </w:rPr>
      </w:pPr>
      <w:bookmarkStart w:id="1585" w:name="_Toc3566452"/>
      <w:bookmarkStart w:id="1586" w:name="_Toc34747455"/>
      <w:bookmarkStart w:id="1587" w:name="_Toc77095904"/>
      <w:bookmarkStart w:id="1588" w:name="_Toc85722014"/>
      <w:r>
        <w:t xml:space="preserve">Table </w:t>
      </w:r>
      <w:r>
        <w:fldChar w:fldCharType="begin"/>
      </w:r>
      <w:r>
        <w:instrText xml:space="preserve"> SEQ Table \* ARABIC </w:instrText>
      </w:r>
      <w:r>
        <w:fldChar w:fldCharType="separate"/>
      </w:r>
      <w:r w:rsidR="004C113B">
        <w:rPr>
          <w:noProof/>
        </w:rPr>
        <w:t>46</w:t>
      </w:r>
      <w:r>
        <w:fldChar w:fldCharType="end"/>
      </w:r>
      <w:r>
        <w:t>: Pictures of all Solid Rivets</w:t>
      </w:r>
      <w:bookmarkEnd w:id="1585"/>
      <w:bookmarkEnd w:id="1586"/>
      <w:bookmarkEnd w:id="1587"/>
      <w:bookmarkEnd w:id="1588"/>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5E6A77C7" w:rsidR="00FC68DB" w:rsidRDefault="00FC68DB" w:rsidP="00B202D2">
      <w:pPr>
        <w:pStyle w:val="Beschriftung"/>
        <w:spacing w:before="120"/>
        <w:rPr>
          <w:rFonts w:cs="Calibri"/>
          <w:szCs w:val="22"/>
          <w:lang w:eastAsia="en-GB"/>
        </w:rPr>
      </w:pPr>
      <w:bookmarkStart w:id="1589" w:name="_Ref3565285"/>
      <w:bookmarkStart w:id="1590" w:name="_Toc3557094"/>
      <w:bookmarkStart w:id="1591" w:name="_Toc34747345"/>
      <w:bookmarkStart w:id="1592" w:name="_Toc76030536"/>
      <w:bookmarkStart w:id="1593" w:name="_Toc85721894"/>
      <w:r>
        <w:t xml:space="preserve">Figure </w:t>
      </w:r>
      <w:r>
        <w:fldChar w:fldCharType="begin"/>
      </w:r>
      <w:r>
        <w:instrText xml:space="preserve"> SEQ Figure \* ARABIC </w:instrText>
      </w:r>
      <w:r>
        <w:fldChar w:fldCharType="separate"/>
      </w:r>
      <w:r w:rsidR="004C113B">
        <w:rPr>
          <w:noProof/>
        </w:rPr>
        <w:t>15</w:t>
      </w:r>
      <w:r>
        <w:fldChar w:fldCharType="end"/>
      </w:r>
      <w:bookmarkEnd w:id="1589"/>
      <w:r>
        <w:t>: Dimensions of Solid Rivets</w:t>
      </w:r>
      <w:bookmarkEnd w:id="1590"/>
      <w:bookmarkEnd w:id="1591"/>
      <w:bookmarkEnd w:id="1592"/>
      <w:bookmarkEnd w:id="1593"/>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1594"/>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1595"/>
            <w:commentRangeEnd w:id="1595"/>
            <w:proofErr w:type="spellEnd"/>
            <w:r>
              <w:rPr>
                <w:rStyle w:val="Kommentarzeichen"/>
                <w:lang w:eastAsia="x-none"/>
              </w:rPr>
              <w:commentReference w:id="1595"/>
            </w:r>
            <w:commentRangeEnd w:id="1594"/>
            <w:r>
              <w:rPr>
                <w:rStyle w:val="Kommentarzeichen"/>
                <w:lang w:eastAsia="x-none"/>
              </w:rPr>
              <w:commentReference w:id="1594"/>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204293D" w:rsidR="00FC68DB" w:rsidRDefault="00FC68DB" w:rsidP="00B202D2">
      <w:pPr>
        <w:pStyle w:val="Beschriftung"/>
        <w:spacing w:before="120"/>
        <w:rPr>
          <w:rFonts w:cs="Calibri"/>
          <w:szCs w:val="22"/>
          <w:lang w:eastAsia="en-GB"/>
        </w:rPr>
      </w:pPr>
      <w:bookmarkStart w:id="1596" w:name="_Toc3566453"/>
      <w:bookmarkStart w:id="1597" w:name="_Toc34747456"/>
      <w:bookmarkStart w:id="1598" w:name="_Toc77095905"/>
      <w:bookmarkStart w:id="1599" w:name="_Toc85722015"/>
      <w:r>
        <w:t xml:space="preserve">Table </w:t>
      </w:r>
      <w:r>
        <w:fldChar w:fldCharType="begin"/>
      </w:r>
      <w:r>
        <w:instrText xml:space="preserve"> SEQ Table \* ARABIC </w:instrText>
      </w:r>
      <w:r>
        <w:fldChar w:fldCharType="separate"/>
      </w:r>
      <w:r w:rsidR="004C113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1596"/>
      <w:bookmarkEnd w:id="1597"/>
      <w:bookmarkEnd w:id="1598"/>
      <w:bookmarkEnd w:id="1599"/>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08987448" w:rsidR="00FC68DB" w:rsidRPr="001B51BC" w:rsidRDefault="00FC68DB" w:rsidP="00B202D2">
      <w:pPr>
        <w:pStyle w:val="Beschriftung"/>
        <w:spacing w:before="120"/>
        <w:rPr>
          <w:rFonts w:cs="Calibri"/>
          <w:lang w:eastAsia="en-GB"/>
        </w:rPr>
      </w:pPr>
      <w:bookmarkStart w:id="1600" w:name="_Toc3557095"/>
      <w:bookmarkStart w:id="1601" w:name="_Toc34747346"/>
      <w:bookmarkStart w:id="1602" w:name="_Toc76030537"/>
      <w:bookmarkStart w:id="1603" w:name="_Toc85721895"/>
      <w:r>
        <w:t xml:space="preserve">Figure </w:t>
      </w:r>
      <w:r>
        <w:fldChar w:fldCharType="begin"/>
      </w:r>
      <w:r>
        <w:instrText xml:space="preserve"> SEQ Figure \* ARABIC </w:instrText>
      </w:r>
      <w:r>
        <w:fldChar w:fldCharType="separate"/>
      </w:r>
      <w:r w:rsidR="004C113B">
        <w:rPr>
          <w:noProof/>
        </w:rPr>
        <w:t>16</w:t>
      </w:r>
      <w:r>
        <w:fldChar w:fldCharType="end"/>
      </w:r>
      <w:r>
        <w:t>: Clinch allowance of solid rivet</w:t>
      </w:r>
      <w:bookmarkEnd w:id="1600"/>
      <w:bookmarkEnd w:id="1601"/>
      <w:bookmarkEnd w:id="1602"/>
      <w:bookmarkEnd w:id="1603"/>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1604" w:name="_Toc428279391"/>
      <w:bookmarkStart w:id="1605" w:name="_Toc428456128"/>
      <w:bookmarkStart w:id="1606" w:name="_Toc428537091"/>
      <w:bookmarkStart w:id="1607" w:name="_Toc428969410"/>
      <w:bookmarkStart w:id="1608" w:name="_Toc429052801"/>
      <w:bookmarkStart w:id="1609" w:name="_Toc413359589"/>
      <w:bookmarkStart w:id="1610" w:name="_Toc3556981"/>
      <w:bookmarkStart w:id="1611" w:name="_Toc34747231"/>
      <w:bookmarkStart w:id="1612" w:name="_Toc77102046"/>
      <w:bookmarkStart w:id="1613" w:name="_Toc83048677"/>
      <w:bookmarkEnd w:id="1604"/>
      <w:bookmarkEnd w:id="1605"/>
      <w:bookmarkEnd w:id="1606"/>
      <w:bookmarkEnd w:id="1607"/>
      <w:bookmarkEnd w:id="1608"/>
      <w:r w:rsidRPr="00F90632">
        <w:lastRenderedPageBreak/>
        <w:t>Swop Rivets</w:t>
      </w:r>
      <w:bookmarkEnd w:id="1609"/>
      <w:bookmarkEnd w:id="1610"/>
      <w:bookmarkEnd w:id="1611"/>
      <w:bookmarkEnd w:id="1612"/>
      <w:bookmarkEnd w:id="1613"/>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BB1A0F5"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6DF9DFA2" w:rsidR="00FC68DB" w:rsidRDefault="00FC68DB" w:rsidP="00B202D2">
      <w:pPr>
        <w:pStyle w:val="Beschriftung"/>
      </w:pPr>
      <w:bookmarkStart w:id="1614" w:name="_Toc3557096"/>
      <w:bookmarkStart w:id="1615" w:name="_Toc34747347"/>
      <w:bookmarkStart w:id="1616" w:name="_Toc76030538"/>
      <w:bookmarkStart w:id="1617" w:name="_Toc85721896"/>
      <w:r>
        <w:t xml:space="preserve">Figure </w:t>
      </w:r>
      <w:r>
        <w:fldChar w:fldCharType="begin"/>
      </w:r>
      <w:r>
        <w:instrText xml:space="preserve"> SEQ Figure \* ARABIC </w:instrText>
      </w:r>
      <w:r>
        <w:fldChar w:fldCharType="separate"/>
      </w:r>
      <w:r w:rsidR="004C113B">
        <w:rPr>
          <w:noProof/>
        </w:rPr>
        <w:t>17</w:t>
      </w:r>
      <w:r>
        <w:fldChar w:fldCharType="end"/>
      </w:r>
      <w:r>
        <w:t>: Cross section of a SWOP Rivet</w:t>
      </w:r>
      <w:bookmarkEnd w:id="1614"/>
      <w:bookmarkEnd w:id="1615"/>
      <w:bookmarkEnd w:id="1616"/>
      <w:bookmarkEnd w:id="1617"/>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B767104" w:rsidR="00FC68DB" w:rsidRDefault="00FC68DB" w:rsidP="00B202D2">
      <w:pPr>
        <w:pStyle w:val="Beschriftung"/>
        <w:spacing w:before="120"/>
      </w:pPr>
      <w:bookmarkStart w:id="1618" w:name="_Toc3566454"/>
      <w:bookmarkStart w:id="1619" w:name="_Toc34747457"/>
      <w:bookmarkStart w:id="1620" w:name="_Toc77095906"/>
      <w:bookmarkStart w:id="1621" w:name="_Toc85722016"/>
      <w:r>
        <w:t xml:space="preserve">Table </w:t>
      </w:r>
      <w:r>
        <w:fldChar w:fldCharType="begin"/>
      </w:r>
      <w:r>
        <w:instrText xml:space="preserve"> SEQ Table \* ARABIC </w:instrText>
      </w:r>
      <w:r>
        <w:fldChar w:fldCharType="separate"/>
      </w:r>
      <w:r w:rsidR="004C113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1618"/>
      <w:bookmarkEnd w:id="1619"/>
      <w:bookmarkEnd w:id="1620"/>
      <w:bookmarkEnd w:id="1621"/>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0208D72A"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7FCB8B59" w14:textId="34241728"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1622" w:name="_Toc77102047"/>
      <w:bookmarkStart w:id="1623" w:name="_Toc83048678"/>
      <w:r>
        <w:t>Clinch Rivet Studs</w:t>
      </w:r>
      <w:bookmarkEnd w:id="1622"/>
      <w:bookmarkEnd w:id="1623"/>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6446850" w:rsidR="00FC68DB" w:rsidRDefault="00FC68DB" w:rsidP="00B202D2">
      <w:pPr>
        <w:pStyle w:val="Beschriftung"/>
      </w:pPr>
      <w:bookmarkStart w:id="1624" w:name="_Toc76030539"/>
      <w:bookmarkStart w:id="1625" w:name="_Toc85721897"/>
      <w:r>
        <w:t xml:space="preserve">Figure </w:t>
      </w:r>
      <w:r>
        <w:fldChar w:fldCharType="begin"/>
      </w:r>
      <w:r>
        <w:instrText xml:space="preserve"> SEQ Figure \* ARABIC </w:instrText>
      </w:r>
      <w:r>
        <w:fldChar w:fldCharType="separate"/>
      </w:r>
      <w:r w:rsidR="004C113B">
        <w:rPr>
          <w:noProof/>
        </w:rPr>
        <w:t>18</w:t>
      </w:r>
      <w:r>
        <w:fldChar w:fldCharType="end"/>
      </w:r>
      <w:r>
        <w:t xml:space="preserve"> </w:t>
      </w:r>
      <w:proofErr w:type="spellStart"/>
      <w:r>
        <w:t>Clinchnietbolzen</w:t>
      </w:r>
      <w:proofErr w:type="spellEnd"/>
      <w:r>
        <w:t xml:space="preserve"> types</w:t>
      </w:r>
      <w:bookmarkEnd w:id="1624"/>
      <w:bookmarkEnd w:id="1625"/>
    </w:p>
    <w:p w14:paraId="2B231B1C" w14:textId="59627444"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04A84955" w:rsidR="00FC68DB" w:rsidRPr="0047200E" w:rsidRDefault="00FC68DB" w:rsidP="00B202D2">
      <w:pPr>
        <w:pStyle w:val="Beschriftung"/>
      </w:pPr>
      <w:bookmarkStart w:id="1626" w:name="_Toc76030540"/>
      <w:bookmarkStart w:id="1627" w:name="_Toc85721898"/>
      <w:r>
        <w:t xml:space="preserve">Figure </w:t>
      </w:r>
      <w:r>
        <w:fldChar w:fldCharType="begin"/>
      </w:r>
      <w:r>
        <w:instrText xml:space="preserve"> SEQ Figure \* ARABIC </w:instrText>
      </w:r>
      <w:r>
        <w:fldChar w:fldCharType="separate"/>
      </w:r>
      <w:r w:rsidR="004C113B">
        <w:rPr>
          <w:noProof/>
        </w:rPr>
        <w:t>19</w:t>
      </w:r>
      <w:r>
        <w:fldChar w:fldCharType="end"/>
      </w:r>
      <w:r>
        <w:t xml:space="preserve"> Clinch Rivet Stud: Ball stud</w:t>
      </w:r>
      <w:bookmarkEnd w:id="1626"/>
      <w:bookmarkEnd w:id="1627"/>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6BF7D8BC" w:rsidR="00FC68DB" w:rsidRDefault="00FC68DB" w:rsidP="00B202D2">
      <w:pPr>
        <w:pStyle w:val="Beschriftung"/>
        <w:spacing w:before="120"/>
      </w:pPr>
      <w:bookmarkStart w:id="1628" w:name="_Toc77095907"/>
      <w:bookmarkStart w:id="1629" w:name="_Toc85722017"/>
      <w:r>
        <w:t xml:space="preserve">Table </w:t>
      </w:r>
      <w:r>
        <w:fldChar w:fldCharType="begin"/>
      </w:r>
      <w:r>
        <w:instrText xml:space="preserve"> SEQ Table \* ARABIC </w:instrText>
      </w:r>
      <w:r>
        <w:fldChar w:fldCharType="separate"/>
      </w:r>
      <w:r w:rsidR="004C113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1628"/>
      <w:bookmarkEnd w:id="1629"/>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19F8D749" w:rsidR="00FC68DB" w:rsidRDefault="00FC68DB" w:rsidP="00B202D2">
      <w:pPr>
        <w:pStyle w:val="Listenabsatz"/>
        <w:numPr>
          <w:ilvl w:val="0"/>
          <w:numId w:val="34"/>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4C113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4C113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1630" w:name="_Toc428456130"/>
      <w:bookmarkStart w:id="1631" w:name="_Toc428537093"/>
      <w:bookmarkStart w:id="1632" w:name="_Toc428969412"/>
      <w:bookmarkStart w:id="1633" w:name="_Toc429052803"/>
      <w:bookmarkStart w:id="1634" w:name="_Toc413359590"/>
      <w:bookmarkStart w:id="1635" w:name="_Toc3556982"/>
      <w:bookmarkStart w:id="1636" w:name="_Toc34747232"/>
      <w:bookmarkStart w:id="1637" w:name="_Toc77102048"/>
      <w:bookmarkStart w:id="1638" w:name="_Toc83048679"/>
      <w:bookmarkEnd w:id="1630"/>
      <w:bookmarkEnd w:id="1631"/>
      <w:bookmarkEnd w:id="1632"/>
      <w:bookmarkEnd w:id="1633"/>
      <w:r>
        <w:t xml:space="preserve">Threaded Connections: </w:t>
      </w:r>
      <w:r w:rsidRPr="00226A3F">
        <w:t>Bolts and Screws</w:t>
      </w:r>
      <w:bookmarkEnd w:id="1634"/>
      <w:bookmarkEnd w:id="1635"/>
      <w:bookmarkEnd w:id="1636"/>
      <w:bookmarkEnd w:id="1637"/>
      <w:bookmarkEnd w:id="1638"/>
    </w:p>
    <w:p w14:paraId="4CF9BB2A" w14:textId="77777777" w:rsidR="00FC68DB" w:rsidRPr="00942FED" w:rsidRDefault="00FC68DB" w:rsidP="00B202D2">
      <w:pPr>
        <w:pStyle w:val="berschrift3"/>
      </w:pPr>
      <w:bookmarkStart w:id="1639" w:name="_Toc413359591"/>
      <w:bookmarkStart w:id="1640" w:name="_Toc3556983"/>
      <w:bookmarkStart w:id="1641" w:name="_Toc34747233"/>
      <w:bookmarkStart w:id="1642" w:name="_Toc77102049"/>
      <w:bookmarkStart w:id="1643" w:name="_Toc83048680"/>
      <w:r>
        <w:t>Introduction</w:t>
      </w:r>
      <w:bookmarkEnd w:id="1639"/>
      <w:bookmarkEnd w:id="1640"/>
      <w:bookmarkEnd w:id="1641"/>
      <w:bookmarkEnd w:id="1642"/>
      <w:bookmarkEnd w:id="1643"/>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7A67C3F0"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49BA3C2E" w:rsidR="00FC68DB" w:rsidRPr="00226A3F" w:rsidRDefault="00FC68DB" w:rsidP="00B202D2">
      <w:pPr>
        <w:pStyle w:val="Beschriftung"/>
        <w:spacing w:before="120"/>
      </w:pPr>
      <w:bookmarkStart w:id="1644" w:name="_Toc413359630"/>
      <w:bookmarkStart w:id="1645" w:name="_Toc3557097"/>
      <w:bookmarkStart w:id="1646" w:name="_Toc34747348"/>
      <w:bookmarkStart w:id="1647" w:name="_Toc76030541"/>
      <w:bookmarkStart w:id="1648" w:name="_Toc85721899"/>
      <w:r>
        <w:t xml:space="preserve">Figure </w:t>
      </w:r>
      <w:r>
        <w:fldChar w:fldCharType="begin"/>
      </w:r>
      <w:r>
        <w:instrText xml:space="preserve"> SEQ Figure \* ARABIC </w:instrText>
      </w:r>
      <w:r>
        <w:fldChar w:fldCharType="separate"/>
      </w:r>
      <w:r w:rsidR="004C113B">
        <w:rPr>
          <w:noProof/>
        </w:rPr>
        <w:t>20</w:t>
      </w:r>
      <w:r>
        <w:fldChar w:fldCharType="end"/>
      </w:r>
      <w:r>
        <w:t>: Bolts and Screws</w:t>
      </w:r>
      <w:bookmarkEnd w:id="1644"/>
      <w:bookmarkEnd w:id="1645"/>
      <w:bookmarkEnd w:id="1646"/>
      <w:bookmarkEnd w:id="1647"/>
      <w:bookmarkEnd w:id="1648"/>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3A26B5F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4931209"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68AE718D" w:rsidR="00FC68DB" w:rsidRDefault="00FC68DB" w:rsidP="00B202D2">
      <w:pPr>
        <w:pStyle w:val="Beschriftung"/>
        <w:rPr>
          <w:highlight w:val="cyan"/>
        </w:rPr>
      </w:pPr>
      <w:bookmarkStart w:id="1649" w:name="_Ref401160020"/>
      <w:bookmarkStart w:id="1650" w:name="_Toc413359631"/>
      <w:bookmarkStart w:id="1651" w:name="_Toc3557098"/>
      <w:bookmarkStart w:id="1652" w:name="_Toc34747349"/>
      <w:bookmarkStart w:id="1653" w:name="_Toc76030542"/>
      <w:bookmarkStart w:id="1654" w:name="_Toc85721900"/>
      <w:r>
        <w:t xml:space="preserve">Figure </w:t>
      </w:r>
      <w:r>
        <w:fldChar w:fldCharType="begin"/>
      </w:r>
      <w:r>
        <w:instrText xml:space="preserve"> SEQ Figure \* ARABIC </w:instrText>
      </w:r>
      <w:r>
        <w:fldChar w:fldCharType="separate"/>
      </w:r>
      <w:r w:rsidR="004C113B">
        <w:rPr>
          <w:noProof/>
        </w:rPr>
        <w:t>21</w:t>
      </w:r>
      <w:r>
        <w:fldChar w:fldCharType="end"/>
      </w:r>
      <w:bookmarkEnd w:id="1649"/>
      <w:r>
        <w:t>: Different Screw Forms</w:t>
      </w:r>
      <w:bookmarkEnd w:id="1650"/>
      <w:bookmarkEnd w:id="1651"/>
      <w:bookmarkEnd w:id="1652"/>
      <w:bookmarkEnd w:id="1653"/>
      <w:bookmarkEnd w:id="1654"/>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D641A3C" w:rsidR="00FC68DB" w:rsidRPr="001948D2" w:rsidRDefault="00FC68DB" w:rsidP="00B202D2">
      <w:pPr>
        <w:pStyle w:val="Beschriftung"/>
        <w:rPr>
          <w:noProof/>
          <w:lang w:eastAsia="en-GB"/>
        </w:rPr>
      </w:pPr>
      <w:bookmarkStart w:id="1655" w:name="_Ref401160136"/>
      <w:bookmarkStart w:id="1656" w:name="_Toc413359632"/>
      <w:bookmarkStart w:id="1657" w:name="_Ref428364733"/>
      <w:bookmarkStart w:id="1658" w:name="_Ref428531136"/>
      <w:bookmarkStart w:id="1659" w:name="_Toc3557099"/>
      <w:bookmarkStart w:id="1660" w:name="_Toc34747350"/>
      <w:bookmarkStart w:id="1661" w:name="_Toc76030543"/>
      <w:bookmarkStart w:id="1662" w:name="_Toc85721901"/>
      <w:r>
        <w:t xml:space="preserve">Figure </w:t>
      </w:r>
      <w:r>
        <w:fldChar w:fldCharType="begin"/>
      </w:r>
      <w:r>
        <w:instrText xml:space="preserve"> SEQ Figure \* ARABIC </w:instrText>
      </w:r>
      <w:r>
        <w:fldChar w:fldCharType="separate"/>
      </w:r>
      <w:r w:rsidR="004C113B">
        <w:rPr>
          <w:noProof/>
        </w:rPr>
        <w:t>22</w:t>
      </w:r>
      <w:r>
        <w:fldChar w:fldCharType="end"/>
      </w:r>
      <w:bookmarkEnd w:id="1655"/>
      <w:r>
        <w:t xml:space="preserve">: </w:t>
      </w:r>
      <w:r w:rsidRPr="001B293E">
        <w:t xml:space="preserve">Definition of </w:t>
      </w:r>
      <w:r>
        <w:t>L</w:t>
      </w:r>
      <w:r w:rsidRPr="001B293E">
        <w:t xml:space="preserve">ength and </w:t>
      </w:r>
      <w:r>
        <w:t>H</w:t>
      </w:r>
      <w:r w:rsidRPr="001B293E">
        <w:t xml:space="preserve">ead </w:t>
      </w:r>
      <w:r>
        <w:t>S</w:t>
      </w:r>
      <w:r w:rsidRPr="001B293E">
        <w:t>izes</w:t>
      </w:r>
      <w:bookmarkEnd w:id="1656"/>
      <w:bookmarkEnd w:id="1657"/>
      <w:bookmarkEnd w:id="1658"/>
      <w:bookmarkEnd w:id="1659"/>
      <w:bookmarkEnd w:id="1660"/>
      <w:bookmarkEnd w:id="1661"/>
      <w:bookmarkEnd w:id="1662"/>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44F5481"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2AA9FE47" w:rsidR="00FC68DB" w:rsidRPr="00F81409" w:rsidRDefault="00FC68DB" w:rsidP="00B202D2">
      <w:pPr>
        <w:pStyle w:val="Beschriftung"/>
      </w:pPr>
      <w:bookmarkStart w:id="1663" w:name="_Ref413315993"/>
      <w:bookmarkStart w:id="1664" w:name="_Toc413359633"/>
      <w:bookmarkStart w:id="1665" w:name="_Toc3557100"/>
      <w:bookmarkStart w:id="1666" w:name="_Toc34747351"/>
      <w:bookmarkStart w:id="1667" w:name="_Toc76030544"/>
      <w:bookmarkStart w:id="1668" w:name="_Toc85721902"/>
      <w:r w:rsidRPr="00F81409">
        <w:t xml:space="preserve">Figure </w:t>
      </w:r>
      <w:r>
        <w:fldChar w:fldCharType="begin"/>
      </w:r>
      <w:r>
        <w:instrText xml:space="preserve"> SEQ Figure \* ARABIC </w:instrText>
      </w:r>
      <w:r>
        <w:fldChar w:fldCharType="separate"/>
      </w:r>
      <w:r w:rsidR="004C113B">
        <w:rPr>
          <w:noProof/>
        </w:rPr>
        <w:t>23</w:t>
      </w:r>
      <w:r>
        <w:fldChar w:fldCharType="end"/>
      </w:r>
      <w:bookmarkEnd w:id="1663"/>
      <w:r w:rsidRPr="00F81409">
        <w:t>: Definition of lead</w:t>
      </w:r>
      <w:r>
        <w:t>,</w:t>
      </w:r>
      <w:r w:rsidRPr="00F81409">
        <w:t xml:space="preserve"> pitch and</w:t>
      </w:r>
      <w:r>
        <w:t xml:space="preserve"> starts</w:t>
      </w:r>
      <w:r w:rsidRPr="00F81409">
        <w:t xml:space="preserve"> of a thread.</w:t>
      </w:r>
      <w:bookmarkEnd w:id="1664"/>
      <w:bookmarkEnd w:id="1665"/>
      <w:bookmarkEnd w:id="1666"/>
      <w:bookmarkEnd w:id="1667"/>
      <w:bookmarkEnd w:id="1668"/>
      <w:r w:rsidRPr="00F81409">
        <w:t xml:space="preserve"> </w:t>
      </w:r>
    </w:p>
    <w:p w14:paraId="67175DE4" w14:textId="77777777" w:rsidR="00FC68DB" w:rsidRPr="00942FED" w:rsidRDefault="00FC68DB" w:rsidP="00B202D2">
      <w:pPr>
        <w:pStyle w:val="berschrift3"/>
      </w:pPr>
      <w:bookmarkStart w:id="1669" w:name="_Toc428279395"/>
      <w:bookmarkStart w:id="1670" w:name="_Toc428456133"/>
      <w:bookmarkStart w:id="1671" w:name="_Toc428537096"/>
      <w:bookmarkStart w:id="1672" w:name="_Toc428969415"/>
      <w:bookmarkStart w:id="1673" w:name="_Toc429052806"/>
      <w:bookmarkStart w:id="1674" w:name="_Toc3556984"/>
      <w:bookmarkStart w:id="1675" w:name="_Ref3566661"/>
      <w:bookmarkStart w:id="1676" w:name="_Ref4272362"/>
      <w:bookmarkStart w:id="1677" w:name="_Toc34747234"/>
      <w:bookmarkStart w:id="1678" w:name="_Toc77102050"/>
      <w:bookmarkStart w:id="1679" w:name="_Toc83048681"/>
      <w:bookmarkEnd w:id="1669"/>
      <w:bookmarkEnd w:id="1670"/>
      <w:bookmarkEnd w:id="1671"/>
      <w:bookmarkEnd w:id="1672"/>
      <w:bookmarkEnd w:id="1673"/>
      <w:r w:rsidRPr="00A947CD">
        <w:t>Contacts and Friction</w:t>
      </w:r>
      <w:bookmarkEnd w:id="1674"/>
      <w:bookmarkEnd w:id="1675"/>
      <w:bookmarkEnd w:id="1676"/>
      <w:bookmarkEnd w:id="1677"/>
      <w:bookmarkEnd w:id="1678"/>
      <w:bookmarkEnd w:id="1679"/>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lastRenderedPageBreak/>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1680" w:name="_Ref3566632"/>
      <w:r>
        <w:rPr>
          <w:rFonts w:cs="Calibri"/>
          <w:lang w:val="en-US" w:eastAsia="en-GB"/>
        </w:rPr>
        <w:t>the thread</w:t>
      </w:r>
      <w:r w:rsidRPr="00147227">
        <w:rPr>
          <w:rFonts w:cs="Calibri"/>
          <w:lang w:val="en-US" w:eastAsia="en-GB"/>
        </w:rPr>
        <w:t>.</w:t>
      </w:r>
      <w:bookmarkEnd w:id="1680"/>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1D7C02E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4C113B">
        <w:t>Contacts and F</w:t>
      </w:r>
      <w:r w:rsidR="004C113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4C113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4C113B">
        <w:t>Local Contact</w:t>
      </w:r>
      <w:r w:rsidR="004C113B" w:rsidRPr="0030552A">
        <w:t xml:space="preserve"> </w:t>
      </w:r>
      <w:r w:rsidR="004C113B">
        <w:t>Properties</w:t>
      </w:r>
      <w:r>
        <w:rPr>
          <w:rFonts w:cs="Calibri"/>
          <w:lang w:eastAsia="en-GB"/>
        </w:rPr>
        <w:fldChar w:fldCharType="end"/>
      </w:r>
      <w:r>
        <w:rPr>
          <w:rFonts w:cs="Calibri"/>
          <w:lang w:eastAsia="en-GB"/>
        </w:rPr>
        <w:t>).</w:t>
      </w:r>
    </w:p>
    <w:p w14:paraId="3F1178E3" w14:textId="484F315B"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4C113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4C113B">
        <w:t xml:space="preserve">Definition </w:t>
      </w:r>
      <w:r w:rsidR="004C113B" w:rsidRPr="00287A00">
        <w:rPr>
          <w:szCs w:val="30"/>
        </w:rPr>
        <w:t xml:space="preserve">of </w:t>
      </w:r>
      <w:r w:rsidR="004C113B">
        <w:rPr>
          <w:szCs w:val="30"/>
        </w:rPr>
        <w:t>e</w:t>
      </w:r>
      <w:r w:rsidR="004C113B" w:rsidRPr="00287A00">
        <w:rPr>
          <w:szCs w:val="30"/>
        </w:rPr>
        <w:t xml:space="preserve">lement </w:t>
      </w:r>
      <w:r w:rsidR="004C113B" w:rsidRPr="00287A00">
        <w:rPr>
          <w:rFonts w:ascii="Courier New" w:hAnsi="Courier New" w:cs="Courier New"/>
          <w:i/>
          <w:szCs w:val="30"/>
        </w:rPr>
        <w:t>&lt;</w:t>
      </w:r>
      <w:proofErr w:type="spellStart"/>
      <w:r w:rsidR="004C113B" w:rsidRPr="00287A00">
        <w:rPr>
          <w:rFonts w:ascii="Courier New" w:hAnsi="Courier New" w:cs="Courier New"/>
          <w:i/>
          <w:szCs w:val="30"/>
        </w:rPr>
        <w:t>threaded_connection</w:t>
      </w:r>
      <w:proofErr w:type="spellEnd"/>
      <w:r w:rsidR="004C113B">
        <w:rPr>
          <w:rFonts w:ascii="Courier New" w:hAnsi="Courier New" w:cs="Courier New"/>
          <w:i/>
          <w:szCs w:val="30"/>
        </w:rPr>
        <w:t>/</w:t>
      </w:r>
      <w:r w:rsidR="004C113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1681" w:name="_Toc428279398"/>
      <w:bookmarkStart w:id="1682" w:name="_Toc428456136"/>
      <w:bookmarkStart w:id="1683" w:name="_Toc428537099"/>
      <w:bookmarkStart w:id="1684" w:name="_Toc428969418"/>
      <w:bookmarkStart w:id="1685" w:name="_Toc429052809"/>
      <w:bookmarkStart w:id="1686" w:name="_Toc428279400"/>
      <w:bookmarkStart w:id="1687" w:name="_Toc428456138"/>
      <w:bookmarkStart w:id="1688" w:name="_Toc428537101"/>
      <w:bookmarkStart w:id="1689" w:name="_Toc428969420"/>
      <w:bookmarkStart w:id="1690" w:name="_Toc429052811"/>
      <w:bookmarkStart w:id="1691" w:name="_Toc428279401"/>
      <w:bookmarkStart w:id="1692" w:name="_Toc428456139"/>
      <w:bookmarkStart w:id="1693" w:name="_Toc428537102"/>
      <w:bookmarkStart w:id="1694" w:name="_Toc428969421"/>
      <w:bookmarkStart w:id="1695" w:name="_Toc429052812"/>
      <w:bookmarkStart w:id="1696" w:name="_Toc428279402"/>
      <w:bookmarkStart w:id="1697" w:name="_Toc428456140"/>
      <w:bookmarkStart w:id="1698" w:name="_Toc428537103"/>
      <w:bookmarkStart w:id="1699" w:name="_Toc428969422"/>
      <w:bookmarkStart w:id="1700" w:name="_Toc429052813"/>
      <w:bookmarkStart w:id="1701" w:name="_Toc428279403"/>
      <w:bookmarkStart w:id="1702" w:name="_Toc428456141"/>
      <w:bookmarkStart w:id="1703" w:name="_Toc428537104"/>
      <w:bookmarkStart w:id="1704" w:name="_Toc428969423"/>
      <w:bookmarkStart w:id="1705" w:name="_Toc429052814"/>
      <w:bookmarkStart w:id="1706" w:name="_Toc428279404"/>
      <w:bookmarkStart w:id="1707" w:name="_Toc428456142"/>
      <w:bookmarkStart w:id="1708" w:name="_Toc428537105"/>
      <w:bookmarkStart w:id="1709" w:name="_Toc428969424"/>
      <w:bookmarkStart w:id="1710" w:name="_Toc429052815"/>
      <w:bookmarkStart w:id="1711" w:name="_Toc428279405"/>
      <w:bookmarkStart w:id="1712" w:name="_Toc428456143"/>
      <w:bookmarkStart w:id="1713" w:name="_Toc428537106"/>
      <w:bookmarkStart w:id="1714" w:name="_Toc428969425"/>
      <w:bookmarkStart w:id="1715" w:name="_Toc429052816"/>
      <w:bookmarkStart w:id="1716" w:name="_Toc428279406"/>
      <w:bookmarkStart w:id="1717" w:name="_Toc428456144"/>
      <w:bookmarkStart w:id="1718" w:name="_Toc428537107"/>
      <w:bookmarkStart w:id="1719" w:name="_Toc428969426"/>
      <w:bookmarkStart w:id="1720" w:name="_Toc429052817"/>
      <w:bookmarkStart w:id="1721" w:name="_Toc428279408"/>
      <w:bookmarkStart w:id="1722" w:name="_Toc428456146"/>
      <w:bookmarkStart w:id="1723" w:name="_Toc428537109"/>
      <w:bookmarkStart w:id="1724" w:name="_Toc428969428"/>
      <w:bookmarkStart w:id="1725" w:name="_Toc429052819"/>
      <w:bookmarkStart w:id="1726" w:name="_Toc428279409"/>
      <w:bookmarkStart w:id="1727" w:name="_Toc428456147"/>
      <w:bookmarkStart w:id="1728" w:name="_Toc428537110"/>
      <w:bookmarkStart w:id="1729" w:name="_Toc428969429"/>
      <w:bookmarkStart w:id="1730" w:name="_Toc429052820"/>
      <w:bookmarkStart w:id="1731" w:name="_Toc428279410"/>
      <w:bookmarkStart w:id="1732" w:name="_Toc428456148"/>
      <w:bookmarkStart w:id="1733" w:name="_Toc428537111"/>
      <w:bookmarkStart w:id="1734" w:name="_Toc428969430"/>
      <w:bookmarkStart w:id="1735" w:name="_Toc429052821"/>
      <w:bookmarkStart w:id="1736" w:name="_Toc428279411"/>
      <w:bookmarkStart w:id="1737" w:name="_Toc428456149"/>
      <w:bookmarkStart w:id="1738" w:name="_Toc428537112"/>
      <w:bookmarkStart w:id="1739" w:name="_Toc428969431"/>
      <w:bookmarkStart w:id="1740" w:name="_Toc429052822"/>
      <w:bookmarkStart w:id="1741" w:name="_Toc428279413"/>
      <w:bookmarkStart w:id="1742" w:name="_Toc428456151"/>
      <w:bookmarkStart w:id="1743" w:name="_Toc428537114"/>
      <w:bookmarkStart w:id="1744" w:name="_Toc428969433"/>
      <w:bookmarkStart w:id="1745" w:name="_Toc429052824"/>
      <w:bookmarkStart w:id="1746" w:name="_Toc428279414"/>
      <w:bookmarkStart w:id="1747" w:name="_Toc428456152"/>
      <w:bookmarkStart w:id="1748" w:name="_Toc428537115"/>
      <w:bookmarkStart w:id="1749" w:name="_Toc428969434"/>
      <w:bookmarkStart w:id="1750" w:name="_Toc429052825"/>
      <w:bookmarkStart w:id="1751" w:name="_Toc428279416"/>
      <w:bookmarkStart w:id="1752" w:name="_Toc428456154"/>
      <w:bookmarkStart w:id="1753" w:name="_Toc428537117"/>
      <w:bookmarkStart w:id="1754" w:name="_Toc428969436"/>
      <w:bookmarkStart w:id="1755" w:name="_Toc429052827"/>
      <w:bookmarkStart w:id="1756" w:name="_Toc428279417"/>
      <w:bookmarkStart w:id="1757" w:name="_Toc428456155"/>
      <w:bookmarkStart w:id="1758" w:name="_Toc428537118"/>
      <w:bookmarkStart w:id="1759" w:name="_Toc428969437"/>
      <w:bookmarkStart w:id="1760" w:name="_Toc429052828"/>
      <w:bookmarkStart w:id="1761" w:name="_Toc428279419"/>
      <w:bookmarkStart w:id="1762" w:name="_Toc428456157"/>
      <w:bookmarkStart w:id="1763" w:name="_Toc428537120"/>
      <w:bookmarkStart w:id="1764" w:name="_Toc428969439"/>
      <w:bookmarkStart w:id="1765" w:name="_Toc429052830"/>
      <w:bookmarkStart w:id="1766" w:name="_Toc428279421"/>
      <w:bookmarkStart w:id="1767" w:name="_Toc428456159"/>
      <w:bookmarkStart w:id="1768" w:name="_Toc428537122"/>
      <w:bookmarkStart w:id="1769" w:name="_Toc428969441"/>
      <w:bookmarkStart w:id="1770" w:name="_Toc429052832"/>
      <w:bookmarkStart w:id="1771" w:name="_Toc428279422"/>
      <w:bookmarkStart w:id="1772" w:name="_Toc428456160"/>
      <w:bookmarkStart w:id="1773" w:name="_Toc428537123"/>
      <w:bookmarkStart w:id="1774" w:name="_Toc428969442"/>
      <w:bookmarkStart w:id="1775" w:name="_Toc429052833"/>
      <w:bookmarkStart w:id="1776" w:name="_Toc428279423"/>
      <w:bookmarkStart w:id="1777" w:name="_Toc428456161"/>
      <w:bookmarkStart w:id="1778" w:name="_Toc428537124"/>
      <w:bookmarkStart w:id="1779" w:name="_Toc428969443"/>
      <w:bookmarkStart w:id="1780" w:name="_Toc429052834"/>
      <w:bookmarkStart w:id="1781" w:name="_Toc428279424"/>
      <w:bookmarkStart w:id="1782" w:name="_Toc428456162"/>
      <w:bookmarkStart w:id="1783" w:name="_Toc428537125"/>
      <w:bookmarkStart w:id="1784" w:name="_Toc428969444"/>
      <w:bookmarkStart w:id="1785" w:name="_Toc429052835"/>
      <w:bookmarkStart w:id="1786" w:name="_Toc428279426"/>
      <w:bookmarkStart w:id="1787" w:name="_Toc428456164"/>
      <w:bookmarkStart w:id="1788" w:name="_Toc428537127"/>
      <w:bookmarkStart w:id="1789" w:name="_Toc428969446"/>
      <w:bookmarkStart w:id="1790" w:name="_Toc429052837"/>
      <w:bookmarkStart w:id="1791" w:name="_Toc428279427"/>
      <w:bookmarkStart w:id="1792" w:name="_Toc428456165"/>
      <w:bookmarkStart w:id="1793" w:name="_Toc428537128"/>
      <w:bookmarkStart w:id="1794" w:name="_Toc428969447"/>
      <w:bookmarkStart w:id="1795" w:name="_Toc429052838"/>
      <w:bookmarkStart w:id="1796" w:name="_Toc428279431"/>
      <w:bookmarkStart w:id="1797" w:name="_Toc428456169"/>
      <w:bookmarkStart w:id="1798" w:name="_Toc428537132"/>
      <w:bookmarkStart w:id="1799" w:name="_Toc428969451"/>
      <w:bookmarkStart w:id="1800" w:name="_Toc429052842"/>
      <w:bookmarkStart w:id="1801" w:name="_Toc428279432"/>
      <w:bookmarkStart w:id="1802" w:name="_Toc428456170"/>
      <w:bookmarkStart w:id="1803" w:name="_Toc428537133"/>
      <w:bookmarkStart w:id="1804" w:name="_Toc428969452"/>
      <w:bookmarkStart w:id="1805" w:name="_Toc429052843"/>
      <w:bookmarkStart w:id="1806" w:name="_Toc428279434"/>
      <w:bookmarkStart w:id="1807" w:name="_Toc428456172"/>
      <w:bookmarkStart w:id="1808" w:name="_Toc428537135"/>
      <w:bookmarkStart w:id="1809" w:name="_Toc428969454"/>
      <w:bookmarkStart w:id="1810" w:name="_Toc429052845"/>
      <w:bookmarkStart w:id="1811" w:name="_Toc428279435"/>
      <w:bookmarkStart w:id="1812" w:name="_Toc428456173"/>
      <w:bookmarkStart w:id="1813" w:name="_Toc428537136"/>
      <w:bookmarkStart w:id="1814" w:name="_Toc428969455"/>
      <w:bookmarkStart w:id="1815" w:name="_Toc429052846"/>
      <w:bookmarkStart w:id="1816" w:name="_Toc428279439"/>
      <w:bookmarkStart w:id="1817" w:name="_Toc428456177"/>
      <w:bookmarkStart w:id="1818" w:name="_Toc428537140"/>
      <w:bookmarkStart w:id="1819" w:name="_Toc428969459"/>
      <w:bookmarkStart w:id="1820" w:name="_Toc429052850"/>
      <w:bookmarkStart w:id="1821" w:name="_Toc428279440"/>
      <w:bookmarkStart w:id="1822" w:name="_Toc428456178"/>
      <w:bookmarkStart w:id="1823" w:name="_Toc428537141"/>
      <w:bookmarkStart w:id="1824" w:name="_Toc428969460"/>
      <w:bookmarkStart w:id="1825" w:name="_Toc429052851"/>
      <w:bookmarkStart w:id="1826" w:name="_Toc428279441"/>
      <w:bookmarkStart w:id="1827" w:name="_Toc428456179"/>
      <w:bookmarkStart w:id="1828" w:name="_Toc428537142"/>
      <w:bookmarkStart w:id="1829" w:name="_Toc428969461"/>
      <w:bookmarkStart w:id="1830" w:name="_Toc429052852"/>
      <w:bookmarkStart w:id="1831" w:name="_Toc428279442"/>
      <w:bookmarkStart w:id="1832" w:name="_Toc428456180"/>
      <w:bookmarkStart w:id="1833" w:name="_Toc428537143"/>
      <w:bookmarkStart w:id="1834" w:name="_Toc428969462"/>
      <w:bookmarkStart w:id="1835" w:name="_Toc429052853"/>
      <w:bookmarkStart w:id="1836" w:name="_Toc428279444"/>
      <w:bookmarkStart w:id="1837" w:name="_Toc428456182"/>
      <w:bookmarkStart w:id="1838" w:name="_Toc428537145"/>
      <w:bookmarkStart w:id="1839" w:name="_Toc428969464"/>
      <w:bookmarkStart w:id="1840" w:name="_Toc429052855"/>
      <w:bookmarkStart w:id="1841" w:name="_Toc428279445"/>
      <w:bookmarkStart w:id="1842" w:name="_Toc428456183"/>
      <w:bookmarkStart w:id="1843" w:name="_Toc428537146"/>
      <w:bookmarkStart w:id="1844" w:name="_Toc428969465"/>
      <w:bookmarkStart w:id="1845" w:name="_Toc429052856"/>
      <w:bookmarkStart w:id="1846" w:name="_Toc428279449"/>
      <w:bookmarkStart w:id="1847" w:name="_Toc428456187"/>
      <w:bookmarkStart w:id="1848" w:name="_Toc428537150"/>
      <w:bookmarkStart w:id="1849" w:name="_Toc428969469"/>
      <w:bookmarkStart w:id="1850" w:name="_Toc429052860"/>
      <w:bookmarkStart w:id="1851" w:name="_Toc428279450"/>
      <w:bookmarkStart w:id="1852" w:name="_Toc428456188"/>
      <w:bookmarkStart w:id="1853" w:name="_Toc428537151"/>
      <w:bookmarkStart w:id="1854" w:name="_Toc428969470"/>
      <w:bookmarkStart w:id="1855" w:name="_Toc429052861"/>
      <w:bookmarkStart w:id="1856" w:name="_Toc428279452"/>
      <w:bookmarkStart w:id="1857" w:name="_Toc428456190"/>
      <w:bookmarkStart w:id="1858" w:name="_Toc428537153"/>
      <w:bookmarkStart w:id="1859" w:name="_Toc428969472"/>
      <w:bookmarkStart w:id="1860" w:name="_Toc429052863"/>
      <w:bookmarkStart w:id="1861" w:name="_Toc428279453"/>
      <w:bookmarkStart w:id="1862" w:name="_Toc428456191"/>
      <w:bookmarkStart w:id="1863" w:name="_Toc428537154"/>
      <w:bookmarkStart w:id="1864" w:name="_Toc428969473"/>
      <w:bookmarkStart w:id="1865" w:name="_Toc429052864"/>
      <w:bookmarkStart w:id="1866" w:name="_Toc428279457"/>
      <w:bookmarkStart w:id="1867" w:name="_Toc428456195"/>
      <w:bookmarkStart w:id="1868" w:name="_Toc428537158"/>
      <w:bookmarkStart w:id="1869" w:name="_Toc428969477"/>
      <w:bookmarkStart w:id="1870" w:name="_Toc429052868"/>
      <w:bookmarkStart w:id="1871" w:name="_Toc428279458"/>
      <w:bookmarkStart w:id="1872" w:name="_Toc428456196"/>
      <w:bookmarkStart w:id="1873" w:name="_Toc428537159"/>
      <w:bookmarkStart w:id="1874" w:name="_Toc428969478"/>
      <w:bookmarkStart w:id="1875" w:name="_Toc429052869"/>
      <w:bookmarkStart w:id="1876" w:name="_Toc428279459"/>
      <w:bookmarkStart w:id="1877" w:name="_Toc428456197"/>
      <w:bookmarkStart w:id="1878" w:name="_Toc428537160"/>
      <w:bookmarkStart w:id="1879" w:name="_Toc428969479"/>
      <w:bookmarkStart w:id="1880" w:name="_Toc429052870"/>
      <w:bookmarkStart w:id="1881" w:name="_Toc428279461"/>
      <w:bookmarkStart w:id="1882" w:name="_Toc428456199"/>
      <w:bookmarkStart w:id="1883" w:name="_Toc428537162"/>
      <w:bookmarkStart w:id="1884" w:name="_Toc428969481"/>
      <w:bookmarkStart w:id="1885" w:name="_Toc429052872"/>
      <w:bookmarkStart w:id="1886" w:name="_Toc428279462"/>
      <w:bookmarkStart w:id="1887" w:name="_Toc428456200"/>
      <w:bookmarkStart w:id="1888" w:name="_Toc428537163"/>
      <w:bookmarkStart w:id="1889" w:name="_Toc428969482"/>
      <w:bookmarkStart w:id="1890" w:name="_Toc429052873"/>
      <w:bookmarkStart w:id="1891" w:name="_Toc428279463"/>
      <w:bookmarkStart w:id="1892" w:name="_Toc428456201"/>
      <w:bookmarkStart w:id="1893" w:name="_Toc428537164"/>
      <w:bookmarkStart w:id="1894" w:name="_Toc428969483"/>
      <w:bookmarkStart w:id="1895" w:name="_Toc429052874"/>
      <w:bookmarkStart w:id="1896" w:name="_Toc428279464"/>
      <w:bookmarkStart w:id="1897" w:name="_Toc428456202"/>
      <w:bookmarkStart w:id="1898" w:name="_Toc428537165"/>
      <w:bookmarkStart w:id="1899" w:name="_Toc428969484"/>
      <w:bookmarkStart w:id="1900" w:name="_Toc429052875"/>
      <w:bookmarkStart w:id="1901" w:name="_Toc428279465"/>
      <w:bookmarkStart w:id="1902" w:name="_Toc428456203"/>
      <w:bookmarkStart w:id="1903" w:name="_Toc428537166"/>
      <w:bookmarkStart w:id="1904" w:name="_Toc428969485"/>
      <w:bookmarkStart w:id="1905" w:name="_Toc429052876"/>
      <w:bookmarkStart w:id="1906" w:name="_Toc428279467"/>
      <w:bookmarkStart w:id="1907" w:name="_Toc428456205"/>
      <w:bookmarkStart w:id="1908" w:name="_Toc428537168"/>
      <w:bookmarkStart w:id="1909" w:name="_Toc428969487"/>
      <w:bookmarkStart w:id="1910" w:name="_Toc429052878"/>
      <w:bookmarkStart w:id="1911" w:name="_Toc428279470"/>
      <w:bookmarkStart w:id="1912" w:name="_Toc428456208"/>
      <w:bookmarkStart w:id="1913" w:name="_Toc428537171"/>
      <w:bookmarkStart w:id="1914" w:name="_Toc428969490"/>
      <w:bookmarkStart w:id="1915" w:name="_Toc429052881"/>
      <w:bookmarkStart w:id="1916" w:name="_Toc428279471"/>
      <w:bookmarkStart w:id="1917" w:name="_Toc428456209"/>
      <w:bookmarkStart w:id="1918" w:name="_Toc428537172"/>
      <w:bookmarkStart w:id="1919" w:name="_Toc428969491"/>
      <w:bookmarkStart w:id="1920" w:name="_Toc429052882"/>
      <w:bookmarkStart w:id="1921" w:name="_Toc428279472"/>
      <w:bookmarkStart w:id="1922" w:name="_Toc428456210"/>
      <w:bookmarkStart w:id="1923" w:name="_Toc428537173"/>
      <w:bookmarkStart w:id="1924" w:name="_Toc428969492"/>
      <w:bookmarkStart w:id="1925" w:name="_Toc429052883"/>
      <w:bookmarkStart w:id="1926" w:name="_Toc428279473"/>
      <w:bookmarkStart w:id="1927" w:name="_Toc428456211"/>
      <w:bookmarkStart w:id="1928" w:name="_Toc428537174"/>
      <w:bookmarkStart w:id="1929" w:name="_Toc428969493"/>
      <w:bookmarkStart w:id="1930" w:name="_Toc429052884"/>
      <w:bookmarkStart w:id="1931" w:name="_Toc428279474"/>
      <w:bookmarkStart w:id="1932" w:name="_Toc428456212"/>
      <w:bookmarkStart w:id="1933" w:name="_Toc428537175"/>
      <w:bookmarkStart w:id="1934" w:name="_Toc428969494"/>
      <w:bookmarkStart w:id="1935" w:name="_Toc429052885"/>
      <w:bookmarkStart w:id="1936" w:name="_Toc428279475"/>
      <w:bookmarkStart w:id="1937" w:name="_Toc428456213"/>
      <w:bookmarkStart w:id="1938" w:name="_Toc428537176"/>
      <w:bookmarkStart w:id="1939" w:name="_Toc428969495"/>
      <w:bookmarkStart w:id="1940" w:name="_Toc429052886"/>
      <w:bookmarkStart w:id="1941" w:name="_Toc428279476"/>
      <w:bookmarkStart w:id="1942" w:name="_Toc428456214"/>
      <w:bookmarkStart w:id="1943" w:name="_Toc428537177"/>
      <w:bookmarkStart w:id="1944" w:name="_Toc428969496"/>
      <w:bookmarkStart w:id="1945" w:name="_Toc429052887"/>
      <w:bookmarkStart w:id="1946" w:name="_Toc428279481"/>
      <w:bookmarkStart w:id="1947" w:name="_Toc428456219"/>
      <w:bookmarkStart w:id="1948" w:name="_Toc428537182"/>
      <w:bookmarkStart w:id="1949" w:name="_Toc428969501"/>
      <w:bookmarkStart w:id="1950" w:name="_Toc429052892"/>
      <w:bookmarkStart w:id="1951" w:name="_Toc428279482"/>
      <w:bookmarkStart w:id="1952" w:name="_Toc428456220"/>
      <w:bookmarkStart w:id="1953" w:name="_Toc428537183"/>
      <w:bookmarkStart w:id="1954" w:name="_Toc428969502"/>
      <w:bookmarkStart w:id="1955" w:name="_Toc429052893"/>
      <w:bookmarkStart w:id="1956" w:name="_Toc428279490"/>
      <w:bookmarkStart w:id="1957" w:name="_Toc428456228"/>
      <w:bookmarkStart w:id="1958" w:name="_Toc428537191"/>
      <w:bookmarkStart w:id="1959" w:name="_Toc428969510"/>
      <w:bookmarkStart w:id="1960" w:name="_Toc429052901"/>
      <w:bookmarkStart w:id="1961" w:name="_Toc428279504"/>
      <w:bookmarkStart w:id="1962" w:name="_Toc428456242"/>
      <w:bookmarkStart w:id="1963" w:name="_Toc428537205"/>
      <w:bookmarkStart w:id="1964" w:name="_Toc428969524"/>
      <w:bookmarkStart w:id="1965" w:name="_Toc429052915"/>
      <w:bookmarkStart w:id="1966" w:name="_Toc428279508"/>
      <w:bookmarkStart w:id="1967" w:name="_Toc428456246"/>
      <w:bookmarkStart w:id="1968" w:name="_Toc428537209"/>
      <w:bookmarkStart w:id="1969" w:name="_Toc428969528"/>
      <w:bookmarkStart w:id="1970" w:name="_Toc429052919"/>
      <w:bookmarkStart w:id="1971" w:name="_Toc428279509"/>
      <w:bookmarkStart w:id="1972" w:name="_Toc428456247"/>
      <w:bookmarkStart w:id="1973" w:name="_Toc428537210"/>
      <w:bookmarkStart w:id="1974" w:name="_Toc428969529"/>
      <w:bookmarkStart w:id="1975" w:name="_Toc429052920"/>
      <w:bookmarkStart w:id="1976" w:name="_Toc428279510"/>
      <w:bookmarkStart w:id="1977" w:name="_Toc428456248"/>
      <w:bookmarkStart w:id="1978" w:name="_Toc428537211"/>
      <w:bookmarkStart w:id="1979" w:name="_Toc428969530"/>
      <w:bookmarkStart w:id="1980" w:name="_Toc429052921"/>
      <w:bookmarkStart w:id="1981" w:name="_Toc428279512"/>
      <w:bookmarkStart w:id="1982" w:name="_Toc428456250"/>
      <w:bookmarkStart w:id="1983" w:name="_Toc428537213"/>
      <w:bookmarkStart w:id="1984" w:name="_Toc428969532"/>
      <w:bookmarkStart w:id="1985" w:name="_Toc429052923"/>
      <w:bookmarkStart w:id="1986" w:name="_Toc428279516"/>
      <w:bookmarkStart w:id="1987" w:name="_Toc428456254"/>
      <w:bookmarkStart w:id="1988" w:name="_Toc428537217"/>
      <w:bookmarkStart w:id="1989" w:name="_Toc428969536"/>
      <w:bookmarkStart w:id="1990" w:name="_Toc429052927"/>
      <w:bookmarkStart w:id="1991" w:name="_Toc428279517"/>
      <w:bookmarkStart w:id="1992" w:name="_Toc428456255"/>
      <w:bookmarkStart w:id="1993" w:name="_Toc428537218"/>
      <w:bookmarkStart w:id="1994" w:name="_Toc428969537"/>
      <w:bookmarkStart w:id="1995" w:name="_Toc429052928"/>
      <w:bookmarkStart w:id="1996" w:name="_Toc428279521"/>
      <w:bookmarkStart w:id="1997" w:name="_Toc428456259"/>
      <w:bookmarkStart w:id="1998" w:name="_Toc428537222"/>
      <w:bookmarkStart w:id="1999" w:name="_Toc428969541"/>
      <w:bookmarkStart w:id="2000" w:name="_Toc429052932"/>
      <w:bookmarkStart w:id="2001" w:name="_Toc428279522"/>
      <w:bookmarkStart w:id="2002" w:name="_Toc428456260"/>
      <w:bookmarkStart w:id="2003" w:name="_Toc428537223"/>
      <w:bookmarkStart w:id="2004" w:name="_Toc428969542"/>
      <w:bookmarkStart w:id="2005" w:name="_Toc429052933"/>
      <w:bookmarkStart w:id="2006" w:name="_Toc428279523"/>
      <w:bookmarkStart w:id="2007" w:name="_Toc428456261"/>
      <w:bookmarkStart w:id="2008" w:name="_Toc428537224"/>
      <w:bookmarkStart w:id="2009" w:name="_Toc428969543"/>
      <w:bookmarkStart w:id="2010" w:name="_Toc429052934"/>
      <w:bookmarkStart w:id="2011" w:name="_Toc428279524"/>
      <w:bookmarkStart w:id="2012" w:name="_Toc428456262"/>
      <w:bookmarkStart w:id="2013" w:name="_Toc428537225"/>
      <w:bookmarkStart w:id="2014" w:name="_Toc428969544"/>
      <w:bookmarkStart w:id="2015" w:name="_Toc429052935"/>
      <w:bookmarkStart w:id="2016" w:name="_Toc428279525"/>
      <w:bookmarkStart w:id="2017" w:name="_Toc428456263"/>
      <w:bookmarkStart w:id="2018" w:name="_Toc428537226"/>
      <w:bookmarkStart w:id="2019" w:name="_Toc428969545"/>
      <w:bookmarkStart w:id="2020" w:name="_Toc429052936"/>
      <w:bookmarkStart w:id="2021" w:name="_Toc428279526"/>
      <w:bookmarkStart w:id="2022" w:name="_Toc428456264"/>
      <w:bookmarkStart w:id="2023" w:name="_Toc428537227"/>
      <w:bookmarkStart w:id="2024" w:name="_Toc428969546"/>
      <w:bookmarkStart w:id="2025" w:name="_Toc429052937"/>
      <w:bookmarkStart w:id="2026" w:name="_Toc413359593"/>
      <w:bookmarkStart w:id="2027" w:name="_Toc3556985"/>
      <w:bookmarkStart w:id="2028" w:name="_Ref27683404"/>
      <w:bookmarkStart w:id="2029" w:name="_Ref34740002"/>
      <w:bookmarkStart w:id="2030" w:name="_Ref34740021"/>
      <w:bookmarkStart w:id="2031" w:name="_Ref34652201"/>
      <w:bookmarkStart w:id="2032" w:name="_Ref34652251"/>
      <w:bookmarkStart w:id="2033" w:name="_Toc34747235"/>
      <w:bookmarkStart w:id="2034" w:name="_Toc77102051"/>
      <w:bookmarkStart w:id="2035" w:name="_Toc83048682"/>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2026"/>
      <w:bookmarkEnd w:id="2027"/>
      <w:bookmarkEnd w:id="2028"/>
      <w:bookmarkEnd w:id="2029"/>
      <w:bookmarkEnd w:id="2030"/>
      <w:bookmarkEnd w:id="2031"/>
      <w:bookmarkEnd w:id="2032"/>
      <w:bookmarkEnd w:id="2033"/>
      <w:bookmarkEnd w:id="2034"/>
      <w:bookmarkEnd w:id="2035"/>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9CC6F46"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DC8F3B" w14:textId="43F09764" w:rsidR="00FC68DB" w:rsidRPr="00656253" w:rsidRDefault="00FC68DB" w:rsidP="00B202D2">
      <w:pPr>
        <w:pStyle w:val="Beschriftung"/>
        <w:spacing w:before="120"/>
        <w:rPr>
          <w:b/>
          <w:i w:val="0"/>
          <w:kern w:val="22"/>
          <w:sz w:val="22"/>
        </w:rPr>
      </w:pPr>
      <w:bookmarkStart w:id="2036" w:name="_Toc3566457"/>
      <w:bookmarkStart w:id="2037" w:name="_Toc34747458"/>
      <w:bookmarkStart w:id="2038" w:name="_Toc77095908"/>
      <w:bookmarkStart w:id="2039" w:name="_Toc85722018"/>
      <w:r>
        <w:t xml:space="preserve">Table </w:t>
      </w:r>
      <w:r>
        <w:fldChar w:fldCharType="begin"/>
      </w:r>
      <w:r>
        <w:instrText xml:space="preserve"> SEQ Table \* ARABIC </w:instrText>
      </w:r>
      <w:r>
        <w:fldChar w:fldCharType="separate"/>
      </w:r>
      <w:r w:rsidR="004C113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2036"/>
      <w:bookmarkEnd w:id="2037"/>
      <w:bookmarkEnd w:id="2038"/>
      <w:bookmarkEnd w:id="2039"/>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F409CA8"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4C113B">
        <w:t>9.1.2</w:t>
      </w:r>
      <w:r>
        <w:fldChar w:fldCharType="end"/>
      </w:r>
      <w:r>
        <w:t xml:space="preserve">  </w:t>
      </w:r>
      <w:r>
        <w:fldChar w:fldCharType="begin"/>
      </w:r>
      <w:r>
        <w:instrText xml:space="preserve"> REF _Ref414563154 \h </w:instrText>
      </w:r>
      <w:r>
        <w:fldChar w:fldCharType="separate"/>
      </w:r>
      <w:r w:rsidR="004C113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4559BDC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4C113B">
        <w:t>7.2.1</w:t>
      </w:r>
      <w:r>
        <w:fldChar w:fldCharType="end"/>
      </w:r>
      <w:r>
        <w:t> </w:t>
      </w:r>
      <w:r>
        <w:fldChar w:fldCharType="begin"/>
      </w:r>
      <w:r>
        <w:instrText xml:space="preserve"> REF _Ref428530906 \h  \* MERGEFORMAT </w:instrText>
      </w:r>
      <w:r>
        <w:fldChar w:fldCharType="separate"/>
      </w:r>
      <w:r w:rsidR="004C113B" w:rsidRPr="007055D9">
        <w:t xml:space="preserve">User Specific Data </w:t>
      </w:r>
      <w:r w:rsidR="004C113B" w:rsidRPr="004C113B">
        <w:rPr>
          <w:rStyle w:val="elementdeftypeChar"/>
          <w:rFonts w:eastAsia="Calibri"/>
        </w:rPr>
        <w:t>&lt;appdata/</w:t>
      </w:r>
      <w:r w:rsidR="004C113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6E1583D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F326099" w:rsidR="00FC68DB" w:rsidRDefault="00FC68DB" w:rsidP="00B202D2">
      <w:pPr>
        <w:pStyle w:val="Beschriftung"/>
        <w:spacing w:before="120"/>
      </w:pPr>
      <w:bookmarkStart w:id="2040" w:name="_Ref409694950"/>
      <w:bookmarkStart w:id="2041" w:name="_Toc3566458"/>
      <w:bookmarkStart w:id="2042" w:name="_Toc34747459"/>
      <w:bookmarkStart w:id="2043" w:name="_Toc77095909"/>
      <w:bookmarkStart w:id="2044" w:name="_Toc85722019"/>
      <w:r>
        <w:t xml:space="preserve">Table </w:t>
      </w:r>
      <w:r>
        <w:fldChar w:fldCharType="begin"/>
      </w:r>
      <w:r>
        <w:instrText xml:space="preserve"> SEQ Table \* ARABIC </w:instrText>
      </w:r>
      <w:r>
        <w:fldChar w:fldCharType="separate"/>
      </w:r>
      <w:r w:rsidR="004C113B">
        <w:rPr>
          <w:noProof/>
        </w:rPr>
        <w:t>51</w:t>
      </w:r>
      <w:r>
        <w:fldChar w:fldCharType="end"/>
      </w:r>
      <w:bookmarkEnd w:id="2040"/>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2041"/>
      <w:bookmarkEnd w:id="2042"/>
      <w:bookmarkEnd w:id="2043"/>
      <w:bookmarkEnd w:id="2044"/>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50DA9E25"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4C113B">
        <w:t xml:space="preserve">Figure </w:t>
      </w:r>
      <w:r w:rsidR="004C113B">
        <w:rPr>
          <w:noProof/>
        </w:rPr>
        <w:t>22</w:t>
      </w:r>
      <w:r w:rsidR="004C113B">
        <w:t xml:space="preserve">: </w:t>
      </w:r>
      <w:r w:rsidR="004C113B" w:rsidRPr="001B293E">
        <w:t xml:space="preserve">Definition of </w:t>
      </w:r>
      <w:r w:rsidR="004C113B">
        <w:t>L</w:t>
      </w:r>
      <w:r w:rsidR="004C113B" w:rsidRPr="001B293E">
        <w:t xml:space="preserve">ength and </w:t>
      </w:r>
      <w:r w:rsidR="004C113B">
        <w:t>H</w:t>
      </w:r>
      <w:r w:rsidR="004C113B" w:rsidRPr="001B293E">
        <w:t xml:space="preserve">ead </w:t>
      </w:r>
      <w:r w:rsidR="004C113B">
        <w:t>S</w:t>
      </w:r>
      <w:r w:rsidR="004C113B"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6DF1E32E"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lastRenderedPageBreak/>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DB0AC2" w:rsidRDefault="00FC68DB" w:rsidP="00B202D2">
            <w:pPr>
              <w:suppressAutoHyphens/>
              <w:rPr>
                <w:sz w:val="20"/>
                <w:szCs w:val="20"/>
                <w:rPrChange w:id="2045" w:author="Dr. Carsten Franke" w:date="2021-10-29T01:40:00Z">
                  <w:rPr>
                    <w:sz w:val="20"/>
                    <w:szCs w:val="20"/>
                    <w:highlight w:val="yellow"/>
                  </w:rPr>
                </w:rPrChange>
              </w:rPr>
            </w:pPr>
            <w:proofErr w:type="spellStart"/>
            <w:r w:rsidRPr="00DB0AC2">
              <w:rPr>
                <w:sz w:val="20"/>
                <w:szCs w:val="20"/>
                <w:rPrChange w:id="2046" w:author="Dr. Carsten Franke" w:date="2021-10-29T01:40:00Z">
                  <w:rPr>
                    <w:sz w:val="20"/>
                    <w:szCs w:val="20"/>
                    <w:highlight w:val="yellow"/>
                  </w:rPr>
                </w:rPrChange>
              </w:rPr>
              <w:t>tangential_direction</w:t>
            </w:r>
            <w:proofErr w:type="spellEnd"/>
          </w:p>
        </w:tc>
        <w:tc>
          <w:tcPr>
            <w:tcW w:w="2268" w:type="dxa"/>
            <w:tcBorders>
              <w:left w:val="single" w:sz="4" w:space="0" w:color="000000"/>
              <w:right w:val="nil"/>
            </w:tcBorders>
          </w:tcPr>
          <w:p w14:paraId="36EA1023" w14:textId="77777777" w:rsidR="00FC68DB" w:rsidRPr="00DB0AC2" w:rsidRDefault="00FC68DB" w:rsidP="00B202D2">
            <w:pPr>
              <w:suppressAutoHyphens/>
              <w:rPr>
                <w:sz w:val="20"/>
                <w:szCs w:val="20"/>
                <w:rPrChange w:id="2047" w:author="Dr. Carsten Franke" w:date="2021-10-29T01:40:00Z">
                  <w:rPr>
                    <w:sz w:val="20"/>
                    <w:szCs w:val="20"/>
                    <w:highlight w:val="yellow"/>
                  </w:rPr>
                </w:rPrChange>
              </w:rPr>
            </w:pPr>
            <w:r w:rsidRPr="00DB0AC2">
              <w:rPr>
                <w:sz w:val="20"/>
                <w:szCs w:val="20"/>
                <w:rPrChange w:id="2048" w:author="Dr. Carsten Franke" w:date="2021-10-29T01:40:00Z">
                  <w:rPr>
                    <w:sz w:val="20"/>
                    <w:szCs w:val="20"/>
                    <w:highlight w:val="yellow"/>
                  </w:rPr>
                </w:rPrChange>
              </w:rPr>
              <w:t>1</w:t>
            </w:r>
          </w:p>
        </w:tc>
        <w:tc>
          <w:tcPr>
            <w:tcW w:w="1276" w:type="dxa"/>
            <w:tcBorders>
              <w:left w:val="single" w:sz="4" w:space="0" w:color="000000"/>
              <w:right w:val="nil"/>
            </w:tcBorders>
          </w:tcPr>
          <w:p w14:paraId="4C79D12D" w14:textId="77777777" w:rsidR="00FC68DB" w:rsidRPr="00DB0AC2" w:rsidRDefault="00FC68DB" w:rsidP="00B202D2">
            <w:pPr>
              <w:suppressAutoHyphens/>
              <w:rPr>
                <w:sz w:val="20"/>
                <w:szCs w:val="20"/>
                <w:rPrChange w:id="2049" w:author="Dr. Carsten Franke" w:date="2021-10-29T01:40:00Z">
                  <w:rPr>
                    <w:sz w:val="20"/>
                    <w:szCs w:val="20"/>
                    <w:highlight w:val="yellow"/>
                  </w:rPr>
                </w:rPrChange>
              </w:rPr>
            </w:pPr>
            <w:r w:rsidRPr="00DB0AC2">
              <w:rPr>
                <w:sz w:val="20"/>
                <w:szCs w:val="20"/>
                <w:rPrChange w:id="2050" w:author="Dr. Carsten Franke" w:date="2021-10-29T01:40:00Z">
                  <w:rPr>
                    <w:sz w:val="20"/>
                    <w:szCs w:val="20"/>
                    <w:highlight w:val="yellow"/>
                  </w:rPr>
                </w:rPrChange>
              </w:rPr>
              <w:t>Optional</w:t>
            </w:r>
          </w:p>
        </w:tc>
        <w:tc>
          <w:tcPr>
            <w:tcW w:w="2837" w:type="dxa"/>
            <w:tcBorders>
              <w:left w:val="single" w:sz="4" w:space="0" w:color="000000"/>
              <w:right w:val="single" w:sz="8" w:space="0" w:color="000000"/>
            </w:tcBorders>
          </w:tcPr>
          <w:p w14:paraId="785A899B" w14:textId="77777777" w:rsidR="00FC68DB" w:rsidRPr="00DB0AC2" w:rsidRDefault="00FC68DB" w:rsidP="00B202D2">
            <w:pPr>
              <w:keepNext/>
              <w:suppressAutoHyphens/>
              <w:rPr>
                <w:sz w:val="20"/>
                <w:szCs w:val="20"/>
                <w:rPrChange w:id="2051" w:author="Dr. Carsten Franke" w:date="2021-10-29T01:40:00Z">
                  <w:rPr>
                    <w:sz w:val="20"/>
                    <w:szCs w:val="20"/>
                    <w:highlight w:val="yellow"/>
                  </w:rPr>
                </w:rPrChange>
              </w:rPr>
            </w:pPr>
            <w:r w:rsidRPr="00DB0AC2">
              <w:rPr>
                <w:sz w:val="20"/>
                <w:szCs w:val="20"/>
                <w:rPrChange w:id="2052" w:author="Dr. Carsten Franke" w:date="2021-10-29T01:40:00Z">
                  <w:rPr>
                    <w:sz w:val="20"/>
                    <w:szCs w:val="20"/>
                    <w:highlight w:val="yellow"/>
                  </w:rPr>
                </w:rPrChange>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293AE4F4" w:rsidR="00FC68DB" w:rsidRDefault="00FC68DB" w:rsidP="00B202D2">
      <w:pPr>
        <w:pStyle w:val="Beschriftung"/>
        <w:spacing w:before="120"/>
      </w:pPr>
      <w:bookmarkStart w:id="2053" w:name="_Toc3566459"/>
      <w:bookmarkStart w:id="2054" w:name="_Toc34747460"/>
      <w:bookmarkStart w:id="2055" w:name="_Toc77095910"/>
      <w:bookmarkStart w:id="2056" w:name="_Toc85722020"/>
      <w:r>
        <w:t xml:space="preserve">Table </w:t>
      </w:r>
      <w:r>
        <w:fldChar w:fldCharType="begin"/>
      </w:r>
      <w:r>
        <w:instrText xml:space="preserve"> SEQ Table \* ARABIC </w:instrText>
      </w:r>
      <w:r>
        <w:fldChar w:fldCharType="separate"/>
      </w:r>
      <w:r w:rsidR="004C113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2053"/>
      <w:bookmarkEnd w:id="2054"/>
      <w:bookmarkEnd w:id="2055"/>
      <w:bookmarkEnd w:id="2056"/>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42CAFB1F"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4C113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2057" w:name="_Toc428279528"/>
      <w:bookmarkStart w:id="2058" w:name="_Toc428456266"/>
      <w:bookmarkStart w:id="2059" w:name="_Toc428537229"/>
      <w:bookmarkStart w:id="2060" w:name="_Toc428969548"/>
      <w:bookmarkStart w:id="2061" w:name="_Toc429052939"/>
      <w:bookmarkStart w:id="2062" w:name="_Toc413359594"/>
      <w:bookmarkStart w:id="2063" w:name="_Toc3556986"/>
      <w:bookmarkStart w:id="2064" w:name="_Toc34747236"/>
      <w:bookmarkStart w:id="2065" w:name="_Toc77102052"/>
      <w:bookmarkStart w:id="2066" w:name="_Toc83048683"/>
      <w:bookmarkEnd w:id="2057"/>
      <w:bookmarkEnd w:id="2058"/>
      <w:bookmarkEnd w:id="2059"/>
      <w:bookmarkEnd w:id="2060"/>
      <w:bookmarkEnd w:id="2061"/>
      <w:r>
        <w:t>Washer</w:t>
      </w:r>
      <w:bookmarkEnd w:id="2062"/>
      <w:bookmarkEnd w:id="2063"/>
      <w:bookmarkEnd w:id="2064"/>
      <w:bookmarkEnd w:id="2065"/>
      <w:bookmarkEnd w:id="2066"/>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lastRenderedPageBreak/>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5FED8CB4" w:rsidR="00FC68DB" w:rsidRDefault="00FC68DB" w:rsidP="00B202D2">
      <w:pPr>
        <w:pStyle w:val="Beschriftung"/>
        <w:spacing w:before="120"/>
      </w:pPr>
      <w:bookmarkStart w:id="2067" w:name="_Toc3566460"/>
      <w:bookmarkStart w:id="2068" w:name="_Toc34747461"/>
      <w:bookmarkStart w:id="2069" w:name="_Toc77095911"/>
      <w:bookmarkStart w:id="2070" w:name="_Toc85722021"/>
      <w:r>
        <w:t xml:space="preserve">Table </w:t>
      </w:r>
      <w:r>
        <w:fldChar w:fldCharType="begin"/>
      </w:r>
      <w:r>
        <w:instrText xml:space="preserve"> SEQ Table \* ARABIC </w:instrText>
      </w:r>
      <w:r>
        <w:fldChar w:fldCharType="separate"/>
      </w:r>
      <w:r w:rsidR="004C113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2067"/>
      <w:bookmarkEnd w:id="2068"/>
      <w:bookmarkEnd w:id="2069"/>
      <w:bookmarkEnd w:id="2070"/>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2071" w:name="_Toc428456268"/>
      <w:bookmarkStart w:id="2072" w:name="_Toc428537231"/>
      <w:bookmarkStart w:id="2073" w:name="_Toc428969550"/>
      <w:bookmarkStart w:id="2074" w:name="_Toc429052941"/>
      <w:bookmarkStart w:id="2075" w:name="_Toc413359595"/>
      <w:bookmarkStart w:id="2076" w:name="_Toc3556987"/>
      <w:bookmarkStart w:id="2077" w:name="_Toc34747237"/>
      <w:bookmarkStart w:id="2078" w:name="_Toc77102053"/>
      <w:bookmarkStart w:id="2079" w:name="_Toc83048684"/>
      <w:bookmarkEnd w:id="2071"/>
      <w:bookmarkEnd w:id="2072"/>
      <w:bookmarkEnd w:id="2073"/>
      <w:bookmarkEnd w:id="2074"/>
      <w:r>
        <w:t>Nut</w:t>
      </w:r>
      <w:bookmarkEnd w:id="2075"/>
      <w:bookmarkEnd w:id="2076"/>
      <w:bookmarkEnd w:id="2077"/>
      <w:bookmarkEnd w:id="2078"/>
      <w:bookmarkEnd w:id="2079"/>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F753BB6" w:rsidR="00FC68DB" w:rsidRDefault="00FC68DB" w:rsidP="00B202D2">
      <w:pPr>
        <w:pStyle w:val="Beschriftung"/>
        <w:spacing w:before="120"/>
        <w:rPr>
          <w:rStyle w:val="elementdeftypeChar"/>
          <w:rFonts w:eastAsia="Calibri"/>
          <w:b w:val="0"/>
        </w:rPr>
      </w:pPr>
      <w:bookmarkStart w:id="2080" w:name="_Toc3566461"/>
      <w:bookmarkStart w:id="2081" w:name="_Toc34747462"/>
      <w:bookmarkStart w:id="2082" w:name="_Toc77095912"/>
      <w:bookmarkStart w:id="2083" w:name="_Toc85722022"/>
      <w:r w:rsidRPr="009158D1">
        <w:t xml:space="preserve">Table </w:t>
      </w:r>
      <w:r>
        <w:fldChar w:fldCharType="begin"/>
      </w:r>
      <w:r>
        <w:instrText xml:space="preserve"> SEQ Table \* ARABIC </w:instrText>
      </w:r>
      <w:r>
        <w:fldChar w:fldCharType="separate"/>
      </w:r>
      <w:r w:rsidR="004C113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2080"/>
      <w:bookmarkEnd w:id="2081"/>
      <w:bookmarkEnd w:id="2082"/>
      <w:bookmarkEnd w:id="2083"/>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lastRenderedPageBreak/>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18F7EE42"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0692707E"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7B5262E" w:rsidR="00FC68DB" w:rsidRDefault="00FC68DB" w:rsidP="00B202D2">
      <w:pPr>
        <w:pStyle w:val="Beschriftung"/>
        <w:spacing w:before="120"/>
      </w:pPr>
      <w:bookmarkStart w:id="2084" w:name="_Toc3566462"/>
      <w:bookmarkStart w:id="2085" w:name="_Toc34747463"/>
      <w:bookmarkStart w:id="2086" w:name="_Toc77095913"/>
      <w:bookmarkStart w:id="2087" w:name="_Toc85722023"/>
      <w:r w:rsidRPr="009158D1">
        <w:t xml:space="preserve">Table </w:t>
      </w:r>
      <w:r>
        <w:fldChar w:fldCharType="begin"/>
      </w:r>
      <w:r>
        <w:instrText xml:space="preserve"> SEQ Table \* ARABIC </w:instrText>
      </w:r>
      <w:r>
        <w:fldChar w:fldCharType="separate"/>
      </w:r>
      <w:r w:rsidR="004C113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2084"/>
      <w:bookmarkEnd w:id="2085"/>
      <w:bookmarkEnd w:id="2086"/>
      <w:bookmarkEnd w:id="2087"/>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2088" w:name="_Toc428456270"/>
      <w:bookmarkStart w:id="2089" w:name="_Toc428537233"/>
      <w:bookmarkStart w:id="2090" w:name="_Toc428969552"/>
      <w:bookmarkStart w:id="2091" w:name="_Toc429052943"/>
      <w:bookmarkStart w:id="2092" w:name="_Toc413359596"/>
      <w:bookmarkStart w:id="2093" w:name="_Toc3556988"/>
      <w:bookmarkStart w:id="2094" w:name="_Toc34747238"/>
      <w:bookmarkStart w:id="2095" w:name="_Toc77102054"/>
      <w:bookmarkStart w:id="2096" w:name="_Toc83048685"/>
      <w:bookmarkStart w:id="2097" w:name="_Ref401160443"/>
      <w:bookmarkStart w:id="2098" w:name="_Ref401160449"/>
      <w:bookmarkStart w:id="2099" w:name="_Ref401160453"/>
      <w:bookmarkEnd w:id="2088"/>
      <w:bookmarkEnd w:id="2089"/>
      <w:bookmarkEnd w:id="2090"/>
      <w:bookmarkEnd w:id="2091"/>
      <w:r w:rsidRPr="00226A3F">
        <w:t>Bolt</w:t>
      </w:r>
      <w:bookmarkEnd w:id="2092"/>
      <w:bookmarkEnd w:id="2093"/>
      <w:bookmarkEnd w:id="2094"/>
      <w:bookmarkEnd w:id="2095"/>
      <w:bookmarkEnd w:id="2096"/>
      <w:r w:rsidRPr="00226A3F">
        <w:t xml:space="preserve"> </w:t>
      </w:r>
      <w:bookmarkEnd w:id="2097"/>
      <w:bookmarkEnd w:id="2098"/>
      <w:bookmarkEnd w:id="2099"/>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25AE86EE" w:rsidR="00FC68DB" w:rsidRDefault="00FC68DB" w:rsidP="00B202D2">
      <w:pPr>
        <w:pStyle w:val="Beschriftung"/>
        <w:spacing w:before="120"/>
      </w:pPr>
      <w:bookmarkStart w:id="2100" w:name="_Toc3566463"/>
      <w:bookmarkStart w:id="2101" w:name="_Toc34747464"/>
      <w:bookmarkStart w:id="2102" w:name="_Toc77095914"/>
      <w:bookmarkStart w:id="2103" w:name="_Toc85722024"/>
      <w:r>
        <w:t xml:space="preserve">Table </w:t>
      </w:r>
      <w:r>
        <w:fldChar w:fldCharType="begin"/>
      </w:r>
      <w:r>
        <w:instrText xml:space="preserve"> SEQ Table \* ARABIC </w:instrText>
      </w:r>
      <w:r>
        <w:fldChar w:fldCharType="separate"/>
      </w:r>
      <w:r w:rsidR="004C113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2100"/>
      <w:bookmarkEnd w:id="2101"/>
      <w:bookmarkEnd w:id="2102"/>
      <w:bookmarkEnd w:id="2103"/>
    </w:p>
    <w:p w14:paraId="1B9D78C6" w14:textId="131B4123" w:rsidR="00FC68DB" w:rsidRDefault="00FC68DB" w:rsidP="00B202D2">
      <w:pPr>
        <w:numPr>
          <w:ilvl w:val="0"/>
          <w:numId w:val="28"/>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3B3841D5" w:rsidR="00FC68DB" w:rsidRPr="000B11EA" w:rsidRDefault="00FC68DB" w:rsidP="00B202D2">
      <w:pPr>
        <w:numPr>
          <w:ilvl w:val="0"/>
          <w:numId w:val="28"/>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lastRenderedPageBreak/>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32EC17D6" w:rsidR="00FC68DB" w:rsidRDefault="00FC68DB" w:rsidP="00B202D2">
      <w:pPr>
        <w:pStyle w:val="Beschriftung"/>
        <w:spacing w:before="120"/>
      </w:pPr>
      <w:bookmarkStart w:id="2104" w:name="_Toc3566464"/>
      <w:bookmarkStart w:id="2105" w:name="_Toc34747465"/>
      <w:bookmarkStart w:id="2106" w:name="_Toc77095915"/>
      <w:bookmarkStart w:id="2107" w:name="_Toc85722025"/>
      <w:r>
        <w:t xml:space="preserve">Table </w:t>
      </w:r>
      <w:r>
        <w:fldChar w:fldCharType="begin"/>
      </w:r>
      <w:r>
        <w:instrText xml:space="preserve"> SEQ Table \* ARABIC </w:instrText>
      </w:r>
      <w:r>
        <w:fldChar w:fldCharType="separate"/>
      </w:r>
      <w:r w:rsidR="004C113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2104"/>
      <w:bookmarkEnd w:id="2105"/>
      <w:bookmarkEnd w:id="2106"/>
      <w:bookmarkEnd w:id="2107"/>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lastRenderedPageBreak/>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2108" w:name="_Toc428456272"/>
      <w:bookmarkStart w:id="2109" w:name="_Toc428537235"/>
      <w:bookmarkStart w:id="2110" w:name="_Toc428969554"/>
      <w:bookmarkStart w:id="2111" w:name="_Toc429052945"/>
      <w:bookmarkStart w:id="2112" w:name="_Toc3556989"/>
      <w:bookmarkStart w:id="2113" w:name="_Toc34747239"/>
      <w:bookmarkStart w:id="2114" w:name="_Toc77102055"/>
      <w:bookmarkEnd w:id="2108"/>
      <w:bookmarkEnd w:id="2109"/>
      <w:bookmarkEnd w:id="2110"/>
      <w:bookmarkEnd w:id="2111"/>
      <w:r>
        <w:t>Possible Bolt and Screw Assemblies</w:t>
      </w:r>
      <w:bookmarkEnd w:id="2112"/>
      <w:bookmarkEnd w:id="2113"/>
      <w:bookmarkEnd w:id="2114"/>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156759" w:rsidR="00FC68DB" w:rsidRDefault="00FC68DB" w:rsidP="00B202D2">
      <w:pPr>
        <w:pStyle w:val="Beschriftung"/>
      </w:pPr>
      <w:bookmarkStart w:id="2115" w:name="_Toc3557101"/>
      <w:bookmarkStart w:id="2116" w:name="_Toc34747352"/>
      <w:bookmarkStart w:id="2117" w:name="_Toc76030545"/>
      <w:bookmarkStart w:id="2118" w:name="_Toc85721903"/>
      <w:r>
        <w:t xml:space="preserve">Figure </w:t>
      </w:r>
      <w:r>
        <w:fldChar w:fldCharType="begin"/>
      </w:r>
      <w:r>
        <w:instrText xml:space="preserve"> SEQ Figure \* ARABIC </w:instrText>
      </w:r>
      <w:r>
        <w:fldChar w:fldCharType="separate"/>
      </w:r>
      <w:r w:rsidR="004C113B">
        <w:rPr>
          <w:noProof/>
        </w:rPr>
        <w:t>24</w:t>
      </w:r>
      <w:r>
        <w:fldChar w:fldCharType="end"/>
      </w:r>
      <w:r>
        <w:t>: Bolt with welded nut</w:t>
      </w:r>
      <w:bookmarkEnd w:id="2115"/>
      <w:bookmarkEnd w:id="2116"/>
      <w:bookmarkEnd w:id="2117"/>
      <w:bookmarkEnd w:id="2118"/>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32907F4" w:rsidR="00FC68DB" w:rsidRDefault="00FC68DB" w:rsidP="00B202D2">
      <w:pPr>
        <w:pStyle w:val="Beschriftung"/>
      </w:pPr>
      <w:bookmarkStart w:id="2119" w:name="_Ref3568949"/>
      <w:bookmarkStart w:id="2120" w:name="_Toc3557102"/>
      <w:bookmarkStart w:id="2121" w:name="_Ref3568942"/>
      <w:bookmarkStart w:id="2122" w:name="_Toc34747353"/>
      <w:bookmarkStart w:id="2123" w:name="_Toc76030546"/>
      <w:bookmarkStart w:id="2124" w:name="_Toc85721904"/>
      <w:r>
        <w:t xml:space="preserve">Figure </w:t>
      </w:r>
      <w:r>
        <w:fldChar w:fldCharType="begin"/>
      </w:r>
      <w:r>
        <w:instrText xml:space="preserve"> SEQ Figure \* ARABIC </w:instrText>
      </w:r>
      <w:r>
        <w:fldChar w:fldCharType="separate"/>
      </w:r>
      <w:r w:rsidR="004C113B">
        <w:rPr>
          <w:noProof/>
        </w:rPr>
        <w:t>25</w:t>
      </w:r>
      <w:r>
        <w:fldChar w:fldCharType="end"/>
      </w:r>
      <w:bookmarkEnd w:id="2119"/>
      <w:r>
        <w:t>: Bolt with free nut</w:t>
      </w:r>
      <w:bookmarkEnd w:id="2120"/>
      <w:bookmarkEnd w:id="2121"/>
      <w:bookmarkEnd w:id="2122"/>
      <w:bookmarkEnd w:id="2123"/>
      <w:bookmarkEnd w:id="2124"/>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69D7C11" w:rsidR="00FC68DB" w:rsidRDefault="00FC68DB" w:rsidP="00B202D2">
      <w:pPr>
        <w:pStyle w:val="Beschriftung"/>
        <w:rPr>
          <w:b/>
          <w:bCs/>
        </w:rPr>
      </w:pPr>
      <w:bookmarkStart w:id="2125" w:name="_Ref3568964"/>
      <w:bookmarkStart w:id="2126" w:name="_Toc3557103"/>
      <w:bookmarkStart w:id="2127" w:name="_Toc34747354"/>
      <w:bookmarkStart w:id="2128" w:name="_Toc76030547"/>
      <w:bookmarkStart w:id="2129" w:name="_Toc85721905"/>
      <w:r>
        <w:t xml:space="preserve">Figure </w:t>
      </w:r>
      <w:r>
        <w:fldChar w:fldCharType="begin"/>
      </w:r>
      <w:r>
        <w:instrText xml:space="preserve"> SEQ Figure \* ARABIC </w:instrText>
      </w:r>
      <w:r>
        <w:fldChar w:fldCharType="separate"/>
      </w:r>
      <w:r w:rsidR="004C113B">
        <w:rPr>
          <w:noProof/>
        </w:rPr>
        <w:t>26</w:t>
      </w:r>
      <w:r>
        <w:fldChar w:fldCharType="end"/>
      </w:r>
      <w:bookmarkEnd w:id="2125"/>
      <w:r>
        <w:t>: Screw</w:t>
      </w:r>
      <w:bookmarkEnd w:id="2126"/>
      <w:bookmarkEnd w:id="2127"/>
      <w:bookmarkEnd w:id="2128"/>
      <w:bookmarkEnd w:id="2129"/>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4EBC8FA" w:rsidR="00FC68DB" w:rsidRDefault="00FC68DB" w:rsidP="00B202D2">
      <w:pPr>
        <w:pStyle w:val="Beschriftung"/>
        <w:spacing w:before="120"/>
      </w:pPr>
      <w:bookmarkStart w:id="2130" w:name="_Toc3557104"/>
      <w:bookmarkStart w:id="2131" w:name="_Toc34747355"/>
      <w:bookmarkStart w:id="2132" w:name="_Toc76030548"/>
      <w:bookmarkStart w:id="2133" w:name="_Toc85721906"/>
      <w:r>
        <w:t xml:space="preserve">Figure </w:t>
      </w:r>
      <w:r>
        <w:fldChar w:fldCharType="begin"/>
      </w:r>
      <w:r>
        <w:instrText xml:space="preserve"> SEQ Figure \* ARABIC </w:instrText>
      </w:r>
      <w:r>
        <w:fldChar w:fldCharType="separate"/>
      </w:r>
      <w:r w:rsidR="004C113B">
        <w:rPr>
          <w:noProof/>
        </w:rPr>
        <w:t>27</w:t>
      </w:r>
      <w:r>
        <w:fldChar w:fldCharType="end"/>
      </w:r>
      <w:r>
        <w:t>: Welded stud with free nut</w:t>
      </w:r>
      <w:bookmarkEnd w:id="2130"/>
      <w:bookmarkEnd w:id="2131"/>
      <w:bookmarkEnd w:id="2132"/>
      <w:bookmarkEnd w:id="2133"/>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6C9ECA9F" w:rsidR="00FC68DB" w:rsidRDefault="00FC68DB" w:rsidP="00B202D2">
      <w:pPr>
        <w:pStyle w:val="Beschriftung"/>
        <w:rPr>
          <w:lang w:eastAsia="x-none"/>
        </w:rPr>
      </w:pPr>
      <w:bookmarkStart w:id="2134" w:name="_Toc3557105"/>
      <w:bookmarkStart w:id="2135" w:name="_Toc34747356"/>
      <w:bookmarkStart w:id="2136" w:name="_Toc76030549"/>
      <w:bookmarkStart w:id="2137" w:name="_Toc85721907"/>
      <w:r>
        <w:t xml:space="preserve">Figure </w:t>
      </w:r>
      <w:r>
        <w:fldChar w:fldCharType="begin"/>
      </w:r>
      <w:r>
        <w:instrText xml:space="preserve"> SEQ Figure \* ARABIC </w:instrText>
      </w:r>
      <w:r>
        <w:fldChar w:fldCharType="separate"/>
      </w:r>
      <w:r w:rsidR="004C113B">
        <w:rPr>
          <w:noProof/>
        </w:rPr>
        <w:t>28</w:t>
      </w:r>
      <w:r>
        <w:fldChar w:fldCharType="end"/>
      </w:r>
      <w:r>
        <w:t>: Plain stud</w:t>
      </w:r>
      <w:bookmarkEnd w:id="2134"/>
      <w:bookmarkEnd w:id="2135"/>
      <w:bookmarkEnd w:id="2136"/>
      <w:bookmarkEnd w:id="2137"/>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2138" w:name="_Toc428456274"/>
      <w:bookmarkStart w:id="2139" w:name="_Toc428537237"/>
      <w:bookmarkStart w:id="2140" w:name="_Toc428969556"/>
      <w:bookmarkStart w:id="2141" w:name="_Toc429052947"/>
      <w:bookmarkStart w:id="2142" w:name="_Toc428456275"/>
      <w:bookmarkStart w:id="2143" w:name="_Toc428537238"/>
      <w:bookmarkStart w:id="2144" w:name="_Toc428969557"/>
      <w:bookmarkStart w:id="2145" w:name="_Toc429052948"/>
      <w:bookmarkStart w:id="2146" w:name="_Toc413359597"/>
      <w:bookmarkStart w:id="2147" w:name="_Toc3556990"/>
      <w:bookmarkStart w:id="2148" w:name="_Toc34747240"/>
      <w:bookmarkStart w:id="2149" w:name="_Toc77102056"/>
      <w:bookmarkStart w:id="2150" w:name="_Toc83048686"/>
      <w:bookmarkEnd w:id="2138"/>
      <w:bookmarkEnd w:id="2139"/>
      <w:bookmarkEnd w:id="2140"/>
      <w:bookmarkEnd w:id="2141"/>
      <w:bookmarkEnd w:id="2142"/>
      <w:bookmarkEnd w:id="2143"/>
      <w:bookmarkEnd w:id="2144"/>
      <w:bookmarkEnd w:id="2145"/>
      <w:r w:rsidRPr="00226A3F">
        <w:t>Screw</w:t>
      </w:r>
      <w:bookmarkEnd w:id="2146"/>
      <w:bookmarkEnd w:id="2147"/>
      <w:bookmarkEnd w:id="2148"/>
      <w:bookmarkEnd w:id="2149"/>
      <w:bookmarkEnd w:id="2150"/>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6EA497D9" w:rsidR="00FC68DB" w:rsidRDefault="00FC68DB" w:rsidP="00B202D2">
      <w:pPr>
        <w:pStyle w:val="Beschriftung"/>
        <w:spacing w:before="120"/>
      </w:pPr>
      <w:bookmarkStart w:id="2151" w:name="_Toc3566465"/>
      <w:bookmarkStart w:id="2152" w:name="_Toc34747466"/>
      <w:bookmarkStart w:id="2153" w:name="_Toc77095916"/>
      <w:bookmarkStart w:id="2154" w:name="_Toc85722026"/>
      <w:r>
        <w:t xml:space="preserve">Table </w:t>
      </w:r>
      <w:r>
        <w:fldChar w:fldCharType="begin"/>
      </w:r>
      <w:r>
        <w:instrText xml:space="preserve"> SEQ Table \* ARABIC </w:instrText>
      </w:r>
      <w:r>
        <w:fldChar w:fldCharType="separate"/>
      </w:r>
      <w:r w:rsidR="004C113B">
        <w:rPr>
          <w:noProof/>
        </w:rPr>
        <w:t>58</w:t>
      </w:r>
      <w:r>
        <w:fldChar w:fldCharType="end"/>
      </w:r>
      <w:r>
        <w:t xml:space="preserve">: Attributes of element </w:t>
      </w:r>
      <w:r w:rsidRPr="00514F9C">
        <w:rPr>
          <w:rFonts w:ascii="Courier New" w:hAnsi="Courier New" w:cs="Courier New"/>
        </w:rPr>
        <w:t>&lt;screw/&gt;</w:t>
      </w:r>
      <w:bookmarkEnd w:id="2151"/>
      <w:bookmarkEnd w:id="2152"/>
      <w:bookmarkEnd w:id="2153"/>
      <w:bookmarkEnd w:id="2154"/>
    </w:p>
    <w:p w14:paraId="5504B68F" w14:textId="44E90F06"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4C113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3DA08E71" w:rsidR="00FC68DB" w:rsidRDefault="00FC68DB" w:rsidP="00B202D2">
      <w:pPr>
        <w:pStyle w:val="Beschriftung"/>
        <w:spacing w:before="120"/>
        <w:rPr>
          <w:rStyle w:val="elementdeftypeChar"/>
          <w:rFonts w:eastAsia="Calibri"/>
          <w:b w:val="0"/>
        </w:rPr>
      </w:pPr>
      <w:bookmarkStart w:id="2155" w:name="_Toc3566466"/>
      <w:bookmarkStart w:id="2156" w:name="_Toc34747467"/>
      <w:bookmarkStart w:id="2157" w:name="_Toc77095917"/>
      <w:bookmarkStart w:id="2158" w:name="_Toc85722027"/>
      <w:r>
        <w:t xml:space="preserve">Table </w:t>
      </w:r>
      <w:r>
        <w:fldChar w:fldCharType="begin"/>
      </w:r>
      <w:r>
        <w:instrText xml:space="preserve"> SEQ Table \* ARABIC </w:instrText>
      </w:r>
      <w:r>
        <w:fldChar w:fldCharType="separate"/>
      </w:r>
      <w:r w:rsidR="004C113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2155"/>
      <w:bookmarkEnd w:id="2156"/>
      <w:bookmarkEnd w:id="2157"/>
      <w:bookmarkEnd w:id="2158"/>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2159" w:name="_Toc3556991"/>
      <w:bookmarkStart w:id="2160" w:name="_Toc34747241"/>
      <w:bookmarkStart w:id="2161" w:name="_Toc77102057"/>
      <w:r>
        <w:t>7.5.7.1 Flow Drilled Screws (FDS)</w:t>
      </w:r>
      <w:bookmarkEnd w:id="2159"/>
      <w:bookmarkEnd w:id="2160"/>
      <w:bookmarkEnd w:id="2161"/>
    </w:p>
    <w:p w14:paraId="77E5D797" w14:textId="53854E08"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C0F5F99" w:rsidR="00FC68DB" w:rsidRPr="00EF4929" w:rsidRDefault="00192045"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629B7022" w:rsidR="00FC68DB" w:rsidRPr="005C50FA" w:rsidRDefault="00FC68DB" w:rsidP="00B202D2">
      <w:pPr>
        <w:pStyle w:val="Beschriftung"/>
        <w:rPr>
          <w:color w:val="676F76"/>
          <w:sz w:val="21"/>
          <w:szCs w:val="21"/>
          <w:lang w:val="en"/>
        </w:rPr>
      </w:pPr>
      <w:bookmarkStart w:id="2162" w:name="_Toc3557106"/>
      <w:bookmarkStart w:id="2163" w:name="_Toc34747357"/>
      <w:bookmarkStart w:id="2164" w:name="_Toc76030550"/>
      <w:bookmarkStart w:id="2165" w:name="_Toc85721908"/>
      <w:r>
        <w:t xml:space="preserve">Figure </w:t>
      </w:r>
      <w:r>
        <w:fldChar w:fldCharType="begin"/>
      </w:r>
      <w:r>
        <w:instrText xml:space="preserve"> SEQ Figure \* ARABIC </w:instrText>
      </w:r>
      <w:r>
        <w:fldChar w:fldCharType="separate"/>
      </w:r>
      <w:r w:rsidR="004C113B">
        <w:rPr>
          <w:noProof/>
        </w:rPr>
        <w:t>29</w:t>
      </w:r>
      <w:r>
        <w:fldChar w:fldCharType="end"/>
      </w:r>
      <w:r>
        <w:t>: Process of Flow Drill Screwing</w:t>
      </w:r>
      <w:bookmarkEnd w:id="2162"/>
      <w:bookmarkEnd w:id="2163"/>
      <w:bookmarkEnd w:id="2164"/>
      <w:bookmarkEnd w:id="2165"/>
    </w:p>
    <w:p w14:paraId="48C78A26" w14:textId="77777777" w:rsidR="00FC68DB" w:rsidRDefault="00FC68DB" w:rsidP="00B202D2">
      <w:pPr>
        <w:keepNext/>
        <w:jc w:val="center"/>
      </w:pPr>
      <w:r>
        <w:rPr>
          <w:noProof/>
          <w:lang w:val="en-US"/>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0029A9C3"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18D04F24" w:rsidR="00FC68DB" w:rsidRDefault="00FC68DB" w:rsidP="00B202D2">
      <w:pPr>
        <w:pStyle w:val="Beschriftung"/>
      </w:pPr>
      <w:bookmarkStart w:id="2166" w:name="_Toc3557107"/>
      <w:bookmarkStart w:id="2167" w:name="_Toc34747358"/>
      <w:bookmarkStart w:id="2168" w:name="_Toc76030551"/>
      <w:bookmarkStart w:id="2169" w:name="_Toc85721909"/>
      <w:r>
        <w:t xml:space="preserve">Figure </w:t>
      </w:r>
      <w:r>
        <w:fldChar w:fldCharType="begin"/>
      </w:r>
      <w:r>
        <w:instrText xml:space="preserve"> SEQ Figure \* ARABIC </w:instrText>
      </w:r>
      <w:r>
        <w:fldChar w:fldCharType="separate"/>
      </w:r>
      <w:r w:rsidR="004C113B">
        <w:rPr>
          <w:noProof/>
        </w:rPr>
        <w:t>30</w:t>
      </w:r>
      <w:r>
        <w:fldChar w:fldCharType="end"/>
      </w:r>
      <w:r>
        <w:t>: Measures of applied FDS</w:t>
      </w:r>
      <w:bookmarkEnd w:id="2166"/>
      <w:bookmarkEnd w:id="2167"/>
      <w:bookmarkEnd w:id="2168"/>
      <w:bookmarkEnd w:id="2169"/>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6474F4DB" w:rsidR="00FC68DB" w:rsidRDefault="00FC68DB" w:rsidP="00B202D2">
      <w:pPr>
        <w:pStyle w:val="Beschriftung"/>
        <w:spacing w:before="120"/>
        <w:rPr>
          <w:rFonts w:cs="Calibri"/>
          <w:szCs w:val="22"/>
          <w:lang w:eastAsia="en-GB"/>
        </w:rPr>
      </w:pPr>
      <w:bookmarkStart w:id="2170" w:name="_Toc3566467"/>
      <w:bookmarkStart w:id="2171" w:name="_Toc34747468"/>
      <w:bookmarkStart w:id="2172" w:name="_Toc77095918"/>
      <w:bookmarkStart w:id="2173" w:name="_Toc85722028"/>
      <w:r>
        <w:t xml:space="preserve">Table </w:t>
      </w:r>
      <w:r>
        <w:fldChar w:fldCharType="begin"/>
      </w:r>
      <w:r>
        <w:instrText xml:space="preserve"> SEQ Table \* ARABIC </w:instrText>
      </w:r>
      <w:r>
        <w:fldChar w:fldCharType="separate"/>
      </w:r>
      <w:r w:rsidR="004C113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2170"/>
      <w:bookmarkEnd w:id="2171"/>
      <w:bookmarkEnd w:id="2172"/>
      <w:bookmarkEnd w:id="2173"/>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1B03BA6" w:rsidR="00FC68DB" w:rsidRPr="001E3E2A" w:rsidRDefault="00FC68DB" w:rsidP="00B202D2">
      <w:pPr>
        <w:pStyle w:val="Beschriftung"/>
        <w:rPr>
          <w:rFonts w:cs="Calibri"/>
          <w:lang w:eastAsia="en-GB"/>
        </w:rPr>
      </w:pPr>
      <w:bookmarkStart w:id="2174" w:name="_Toc3557108"/>
      <w:bookmarkStart w:id="2175" w:name="_Toc34747359"/>
      <w:bookmarkStart w:id="2176" w:name="_Toc76030552"/>
      <w:bookmarkStart w:id="2177" w:name="_Toc85721910"/>
      <w:r>
        <w:t xml:space="preserve">Figure </w:t>
      </w:r>
      <w:r>
        <w:fldChar w:fldCharType="begin"/>
      </w:r>
      <w:r>
        <w:instrText xml:space="preserve"> SEQ Figure \* ARABIC </w:instrText>
      </w:r>
      <w:r>
        <w:fldChar w:fldCharType="separate"/>
      </w:r>
      <w:r w:rsidR="004C113B">
        <w:rPr>
          <w:noProof/>
        </w:rPr>
        <w:t>31</w:t>
      </w:r>
      <w:r>
        <w:fldChar w:fldCharType="end"/>
      </w:r>
      <w:r>
        <w:t xml:space="preserve">: </w:t>
      </w:r>
      <w:proofErr w:type="gramStart"/>
      <w:r>
        <w:t>Pre-machined</w:t>
      </w:r>
      <w:proofErr w:type="gramEnd"/>
      <w:r>
        <w:t xml:space="preserve"> or clearance hole in FDS connection</w:t>
      </w:r>
      <w:bookmarkEnd w:id="2174"/>
      <w:bookmarkEnd w:id="2175"/>
      <w:bookmarkEnd w:id="2176"/>
      <w:bookmarkEnd w:id="2177"/>
    </w:p>
    <w:p w14:paraId="49C4E57A" w14:textId="7AB9C3DA"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6730888" w:rsidR="00FC68DB" w:rsidRPr="00B50C53" w:rsidRDefault="00FC68DB" w:rsidP="00B202D2">
      <w:pPr>
        <w:pStyle w:val="Beschriftung"/>
        <w:rPr>
          <w:rFonts w:cs="Calibri"/>
          <w:lang w:eastAsia="en-GB"/>
        </w:rPr>
      </w:pPr>
      <w:bookmarkStart w:id="2178" w:name="_Toc3557109"/>
      <w:bookmarkStart w:id="2179" w:name="_Toc34747360"/>
      <w:bookmarkStart w:id="2180" w:name="_Toc76030553"/>
      <w:bookmarkStart w:id="2181" w:name="_Toc85721911"/>
      <w:r>
        <w:t xml:space="preserve">Figure </w:t>
      </w:r>
      <w:r>
        <w:fldChar w:fldCharType="begin"/>
      </w:r>
      <w:r>
        <w:instrText xml:space="preserve"> SEQ Figure \* ARABIC </w:instrText>
      </w:r>
      <w:r>
        <w:fldChar w:fldCharType="separate"/>
      </w:r>
      <w:r w:rsidR="004C113B">
        <w:rPr>
          <w:noProof/>
        </w:rPr>
        <w:t>32</w:t>
      </w:r>
      <w:r>
        <w:fldChar w:fldCharType="end"/>
      </w:r>
      <w:r>
        <w:t>: Pilot hole on sheet metal</w:t>
      </w:r>
      <w:bookmarkEnd w:id="2178"/>
      <w:bookmarkEnd w:id="2179"/>
      <w:bookmarkEnd w:id="2180"/>
      <w:bookmarkEnd w:id="2181"/>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2182" w:name="_Toc413359598"/>
      <w:bookmarkStart w:id="2183" w:name="_Toc3556992"/>
      <w:bookmarkStart w:id="2184" w:name="_Toc34747242"/>
      <w:bookmarkStart w:id="2185" w:name="_Toc77102058"/>
      <w:bookmarkStart w:id="2186" w:name="_Toc83048687"/>
      <w:r w:rsidRPr="000F30B3">
        <w:t>Gum Drops</w:t>
      </w:r>
      <w:bookmarkEnd w:id="2182"/>
      <w:bookmarkEnd w:id="2183"/>
      <w:bookmarkEnd w:id="2184"/>
      <w:bookmarkEnd w:id="2185"/>
      <w:bookmarkEnd w:id="2186"/>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35628A2"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FC34079" w14:textId="271D1A86" w:rsidR="00FC68DB" w:rsidRPr="00226A3F" w:rsidRDefault="00FC68DB" w:rsidP="00B202D2">
      <w:pPr>
        <w:pStyle w:val="Beschriftung"/>
        <w:spacing w:before="120" w:after="60"/>
      </w:pPr>
      <w:bookmarkStart w:id="2187" w:name="_Toc3566468"/>
      <w:bookmarkStart w:id="2188" w:name="_Toc34747469"/>
      <w:bookmarkStart w:id="2189" w:name="_Toc77095919"/>
      <w:bookmarkStart w:id="2190" w:name="_Toc85722029"/>
      <w:r>
        <w:t xml:space="preserve">Table </w:t>
      </w:r>
      <w:r>
        <w:fldChar w:fldCharType="begin"/>
      </w:r>
      <w:r>
        <w:instrText xml:space="preserve"> SEQ Table \* ARABIC </w:instrText>
      </w:r>
      <w:r>
        <w:fldChar w:fldCharType="separate"/>
      </w:r>
      <w:r w:rsidR="004C113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2187"/>
      <w:bookmarkEnd w:id="2188"/>
      <w:bookmarkEnd w:id="2189"/>
      <w:bookmarkEnd w:id="2190"/>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4EEBCF1F" w:rsidR="00FC68DB" w:rsidRDefault="00FC68DB" w:rsidP="00B202D2">
      <w:pPr>
        <w:pStyle w:val="Beschriftung"/>
        <w:spacing w:before="60"/>
      </w:pPr>
      <w:bookmarkStart w:id="2191" w:name="_Toc3566469"/>
      <w:bookmarkStart w:id="2192" w:name="_Toc34747470"/>
      <w:bookmarkStart w:id="2193" w:name="_Toc77095920"/>
      <w:bookmarkStart w:id="2194" w:name="_Toc85722030"/>
      <w:r>
        <w:lastRenderedPageBreak/>
        <w:t xml:space="preserve">Table </w:t>
      </w:r>
      <w:r>
        <w:fldChar w:fldCharType="begin"/>
      </w:r>
      <w:r>
        <w:instrText xml:space="preserve"> SEQ Table \* ARABIC </w:instrText>
      </w:r>
      <w:r>
        <w:fldChar w:fldCharType="separate"/>
      </w:r>
      <w:r w:rsidR="004C113B">
        <w:rPr>
          <w:noProof/>
        </w:rPr>
        <w:t>62</w:t>
      </w:r>
      <w:r>
        <w:fldChar w:fldCharType="end"/>
      </w:r>
      <w:r>
        <w:t>: Attributes</w:t>
      </w:r>
      <w:r>
        <w:rPr>
          <w:noProof/>
        </w:rPr>
        <w:t xml:space="preserve"> of element </w:t>
      </w:r>
      <w:r w:rsidRPr="00611340">
        <w:rPr>
          <w:rFonts w:ascii="Courier New" w:hAnsi="Courier New" w:cs="Courier New"/>
        </w:rPr>
        <w:t>&lt;gumdrop/&gt;</w:t>
      </w:r>
      <w:bookmarkEnd w:id="2191"/>
      <w:bookmarkEnd w:id="2192"/>
      <w:bookmarkEnd w:id="2193"/>
      <w:bookmarkEnd w:id="2194"/>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DB0AC2" w:rsidRDefault="00FC68DB" w:rsidP="00B202D2">
      <w:pPr>
        <w:rPr>
          <w:rFonts w:cs="Calibri"/>
          <w:lang w:eastAsia="en-GB"/>
          <w:rPrChange w:id="2195" w:author="Dr. Carsten Franke" w:date="2021-10-29T01:40:00Z">
            <w:rPr>
              <w:rFonts w:cs="Calibri"/>
              <w:highlight w:val="yellow"/>
              <w:lang w:eastAsia="en-GB"/>
            </w:rPr>
          </w:rPrChange>
        </w:rPr>
      </w:pPr>
      <w:r w:rsidRPr="00DB0AC2">
        <w:rPr>
          <w:rFonts w:cs="Calibri"/>
          <w:lang w:eastAsia="en-GB"/>
          <w:rPrChange w:id="2196" w:author="Dr. Carsten Franke" w:date="2021-10-29T01:40:00Z">
            <w:rPr>
              <w:rFonts w:cs="Calibri"/>
              <w:highlight w:val="yellow"/>
              <w:lang w:eastAsia="en-GB"/>
            </w:rPr>
          </w:rPrChange>
        </w:rPr>
        <w:t xml:space="preserve">The element </w:t>
      </w:r>
      <w:r w:rsidRPr="00DB0AC2">
        <w:rPr>
          <w:rStyle w:val="elementdeftypeChar"/>
          <w:rFonts w:eastAsia="Calibri"/>
          <w:rPrChange w:id="2197" w:author="Dr. Carsten Franke" w:date="2021-10-29T01:40:00Z">
            <w:rPr>
              <w:rStyle w:val="elementdeftypeChar"/>
              <w:rFonts w:eastAsia="Calibri"/>
              <w:highlight w:val="yellow"/>
            </w:rPr>
          </w:rPrChange>
        </w:rPr>
        <w:t>&lt;gumdrop/&gt;</w:t>
      </w:r>
      <w:r w:rsidRPr="00DB0AC2">
        <w:rPr>
          <w:rFonts w:ascii="Courier" w:hAnsi="Courier" w:cs="Courier"/>
          <w:b/>
          <w:bCs/>
          <w:i/>
          <w:iCs/>
          <w:sz w:val="18"/>
          <w:szCs w:val="18"/>
          <w:lang w:eastAsia="en-GB"/>
          <w:rPrChange w:id="2198" w:author="Dr. Carsten Franke" w:date="2021-10-29T01:40:00Z">
            <w:rPr>
              <w:rFonts w:ascii="Courier" w:hAnsi="Courier" w:cs="Courier"/>
              <w:b/>
              <w:bCs/>
              <w:i/>
              <w:iCs/>
              <w:sz w:val="18"/>
              <w:szCs w:val="18"/>
              <w:highlight w:val="yellow"/>
              <w:lang w:eastAsia="en-GB"/>
            </w:rPr>
          </w:rPrChange>
        </w:rPr>
        <w:t xml:space="preserve"> </w:t>
      </w:r>
      <w:r w:rsidRPr="00DB0AC2">
        <w:rPr>
          <w:rFonts w:cs="Calibri"/>
          <w:lang w:eastAsia="en-GB"/>
          <w:rPrChange w:id="2199" w:author="Dr. Carsten Franke" w:date="2021-10-29T01:40: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B0AC2" w:rsidRDefault="00FC68DB" w:rsidP="00B202D2">
            <w:pPr>
              <w:keepNext/>
              <w:rPr>
                <w:b/>
                <w:i/>
                <w:rPrChange w:id="2200" w:author="Dr. Carsten Franke" w:date="2021-10-29T01:40:00Z">
                  <w:rPr>
                    <w:b/>
                    <w:i/>
                    <w:highlight w:val="yellow"/>
                  </w:rPr>
                </w:rPrChange>
              </w:rPr>
            </w:pPr>
            <w:r w:rsidRPr="00DB0AC2">
              <w:rPr>
                <w:b/>
                <w:i/>
                <w:rPrChange w:id="2201" w:author="Dr. Carsten Franke" w:date="2021-10-29T01:40: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B0AC2" w:rsidRDefault="00FC68DB" w:rsidP="00B202D2">
            <w:pPr>
              <w:keepNext/>
              <w:rPr>
                <w:b/>
                <w:i/>
                <w:rPrChange w:id="2202" w:author="Dr. Carsten Franke" w:date="2021-10-29T01:40:00Z">
                  <w:rPr>
                    <w:b/>
                    <w:i/>
                    <w:highlight w:val="yellow"/>
                  </w:rPr>
                </w:rPrChange>
              </w:rPr>
            </w:pPr>
            <w:r w:rsidRPr="00DB0AC2">
              <w:rPr>
                <w:b/>
                <w:i/>
                <w:rPrChange w:id="2203" w:author="Dr. Carsten Franke" w:date="2021-10-29T01:40: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B0AC2" w:rsidRDefault="00FC68DB" w:rsidP="00B202D2">
            <w:pPr>
              <w:keepNext/>
              <w:rPr>
                <w:b/>
                <w:i/>
                <w:rPrChange w:id="2204" w:author="Dr. Carsten Franke" w:date="2021-10-29T01:40:00Z">
                  <w:rPr>
                    <w:b/>
                    <w:i/>
                    <w:highlight w:val="yellow"/>
                  </w:rPr>
                </w:rPrChange>
              </w:rPr>
            </w:pPr>
            <w:r w:rsidRPr="00DB0AC2">
              <w:rPr>
                <w:b/>
                <w:i/>
                <w:rPrChange w:id="2205" w:author="Dr. Carsten Franke" w:date="2021-10-29T01:40: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B0AC2" w:rsidRDefault="00FC68DB" w:rsidP="00B202D2">
            <w:pPr>
              <w:keepNext/>
              <w:rPr>
                <w:b/>
                <w:i/>
                <w:rPrChange w:id="2206" w:author="Dr. Carsten Franke" w:date="2021-10-29T01:40:00Z">
                  <w:rPr>
                    <w:b/>
                    <w:i/>
                    <w:highlight w:val="yellow"/>
                  </w:rPr>
                </w:rPrChange>
              </w:rPr>
            </w:pPr>
            <w:r w:rsidRPr="00DB0AC2">
              <w:rPr>
                <w:b/>
                <w:i/>
                <w:rPrChange w:id="2207" w:author="Dr. Carsten Franke" w:date="2021-10-29T01:40:00Z">
                  <w:rPr>
                    <w:b/>
                    <w:i/>
                    <w:highlight w:val="yellow"/>
                  </w:rPr>
                </w:rPrChange>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DB0AC2" w:rsidRDefault="00FC68DB" w:rsidP="00B202D2">
            <w:pPr>
              <w:rPr>
                <w:sz w:val="20"/>
                <w:szCs w:val="20"/>
                <w:rPrChange w:id="2208" w:author="Dr. Carsten Franke" w:date="2021-10-29T01:40:00Z">
                  <w:rPr>
                    <w:sz w:val="20"/>
                    <w:szCs w:val="20"/>
                    <w:highlight w:val="yellow"/>
                  </w:rPr>
                </w:rPrChange>
              </w:rPr>
            </w:pPr>
            <w:proofErr w:type="spellStart"/>
            <w:r w:rsidRPr="00DB0AC2">
              <w:rPr>
                <w:sz w:val="20"/>
                <w:szCs w:val="20"/>
                <w:rPrChange w:id="2209" w:author="Dr. Carsten Franke" w:date="2021-10-29T01:40:00Z">
                  <w:rPr>
                    <w:sz w:val="20"/>
                    <w:szCs w:val="20"/>
                    <w:highlight w:val="yellow"/>
                  </w:rPr>
                </w:rPrChange>
              </w:rPr>
              <w:t>normal_direction</w:t>
            </w:r>
            <w:proofErr w:type="spellEnd"/>
          </w:p>
        </w:tc>
        <w:tc>
          <w:tcPr>
            <w:tcW w:w="1559" w:type="dxa"/>
            <w:shd w:val="clear" w:color="auto" w:fill="auto"/>
            <w:vAlign w:val="bottom"/>
          </w:tcPr>
          <w:p w14:paraId="77643D48" w14:textId="77777777" w:rsidR="00FC68DB" w:rsidRPr="00DB0AC2" w:rsidRDefault="00FC68DB" w:rsidP="00B202D2">
            <w:pPr>
              <w:rPr>
                <w:sz w:val="20"/>
                <w:szCs w:val="20"/>
                <w:rPrChange w:id="2210" w:author="Dr. Carsten Franke" w:date="2021-10-29T01:40:00Z">
                  <w:rPr>
                    <w:sz w:val="20"/>
                    <w:szCs w:val="20"/>
                    <w:highlight w:val="yellow"/>
                  </w:rPr>
                </w:rPrChange>
              </w:rPr>
            </w:pPr>
            <w:r w:rsidRPr="00DB0AC2">
              <w:rPr>
                <w:sz w:val="20"/>
                <w:szCs w:val="20"/>
                <w:rPrChange w:id="2211" w:author="Dr. Carsten Franke" w:date="2021-10-29T01:40:00Z">
                  <w:rPr>
                    <w:sz w:val="20"/>
                    <w:szCs w:val="20"/>
                    <w:highlight w:val="yellow"/>
                  </w:rPr>
                </w:rPrChange>
              </w:rPr>
              <w:t>1</w:t>
            </w:r>
          </w:p>
        </w:tc>
        <w:tc>
          <w:tcPr>
            <w:tcW w:w="1276" w:type="dxa"/>
            <w:shd w:val="clear" w:color="auto" w:fill="auto"/>
            <w:vAlign w:val="bottom"/>
          </w:tcPr>
          <w:p w14:paraId="5B8FF1EF" w14:textId="77777777" w:rsidR="00FC68DB" w:rsidRPr="00DB0AC2" w:rsidRDefault="00FC68DB" w:rsidP="00B202D2">
            <w:pPr>
              <w:rPr>
                <w:sz w:val="20"/>
                <w:szCs w:val="20"/>
                <w:rPrChange w:id="2212" w:author="Dr. Carsten Franke" w:date="2021-10-29T01:40:00Z">
                  <w:rPr>
                    <w:sz w:val="20"/>
                    <w:szCs w:val="20"/>
                    <w:highlight w:val="yellow"/>
                  </w:rPr>
                </w:rPrChange>
              </w:rPr>
            </w:pPr>
            <w:r w:rsidRPr="00DB0AC2">
              <w:rPr>
                <w:sz w:val="20"/>
                <w:szCs w:val="20"/>
                <w:rPrChange w:id="2213" w:author="Dr. Carsten Franke" w:date="2021-10-29T01:40:00Z">
                  <w:rPr>
                    <w:sz w:val="20"/>
                    <w:szCs w:val="20"/>
                    <w:highlight w:val="yellow"/>
                  </w:rPr>
                </w:rPrChange>
              </w:rPr>
              <w:t>Optional</w:t>
            </w:r>
          </w:p>
        </w:tc>
        <w:tc>
          <w:tcPr>
            <w:tcW w:w="3526" w:type="dxa"/>
            <w:shd w:val="clear" w:color="auto" w:fill="auto"/>
            <w:vAlign w:val="bottom"/>
          </w:tcPr>
          <w:p w14:paraId="3C41448D" w14:textId="77777777" w:rsidR="00FC68DB" w:rsidRPr="00DB0AC2" w:rsidRDefault="00FC68DB" w:rsidP="00B202D2">
            <w:pPr>
              <w:rPr>
                <w:sz w:val="20"/>
                <w:szCs w:val="20"/>
                <w:rPrChange w:id="2214" w:author="Dr. Carsten Franke" w:date="2021-10-29T01:40:00Z">
                  <w:rPr>
                    <w:sz w:val="20"/>
                    <w:szCs w:val="20"/>
                    <w:highlight w:val="yellow"/>
                  </w:rPr>
                </w:rPrChange>
              </w:rPr>
            </w:pPr>
            <w:r w:rsidRPr="00DB0AC2">
              <w:rPr>
                <w:sz w:val="20"/>
                <w:szCs w:val="20"/>
                <w:rPrChange w:id="2215" w:author="Dr. Carsten Franke" w:date="2021-10-29T01:40:00Z">
                  <w:rPr>
                    <w:sz w:val="20"/>
                    <w:szCs w:val="20"/>
                    <w:highlight w:val="yellow"/>
                  </w:rPr>
                </w:rPrChange>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DB0AC2" w:rsidRDefault="00FC68DB" w:rsidP="00B202D2">
            <w:pPr>
              <w:rPr>
                <w:sz w:val="20"/>
                <w:szCs w:val="20"/>
                <w:rPrChange w:id="2216" w:author="Dr. Carsten Franke" w:date="2021-10-29T01:40:00Z">
                  <w:rPr>
                    <w:sz w:val="20"/>
                    <w:szCs w:val="20"/>
                    <w:highlight w:val="yellow"/>
                  </w:rPr>
                </w:rPrChange>
              </w:rPr>
            </w:pPr>
            <w:proofErr w:type="spellStart"/>
            <w:r w:rsidRPr="00DB0AC2">
              <w:rPr>
                <w:sz w:val="20"/>
                <w:szCs w:val="20"/>
                <w:rPrChange w:id="2217"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075404CD" w14:textId="77777777" w:rsidR="00FC68DB" w:rsidRPr="00DB0AC2" w:rsidRDefault="00FC68DB" w:rsidP="00B202D2">
            <w:pPr>
              <w:rPr>
                <w:sz w:val="20"/>
                <w:szCs w:val="20"/>
                <w:rPrChange w:id="2218" w:author="Dr. Carsten Franke" w:date="2021-10-29T01:40:00Z">
                  <w:rPr>
                    <w:sz w:val="20"/>
                    <w:szCs w:val="20"/>
                    <w:highlight w:val="yellow"/>
                  </w:rPr>
                </w:rPrChange>
              </w:rPr>
            </w:pPr>
            <w:r w:rsidRPr="00DB0AC2">
              <w:rPr>
                <w:sz w:val="20"/>
                <w:szCs w:val="20"/>
                <w:rPrChange w:id="2219" w:author="Dr. Carsten Franke" w:date="2021-10-29T01:40:00Z">
                  <w:rPr>
                    <w:sz w:val="20"/>
                    <w:szCs w:val="20"/>
                    <w:highlight w:val="yellow"/>
                  </w:rPr>
                </w:rPrChange>
              </w:rPr>
              <w:t>1</w:t>
            </w:r>
          </w:p>
        </w:tc>
        <w:tc>
          <w:tcPr>
            <w:tcW w:w="1276" w:type="dxa"/>
            <w:shd w:val="clear" w:color="auto" w:fill="auto"/>
            <w:vAlign w:val="bottom"/>
          </w:tcPr>
          <w:p w14:paraId="3D48D9F4" w14:textId="77777777" w:rsidR="00FC68DB" w:rsidRPr="00DB0AC2" w:rsidRDefault="00FC68DB" w:rsidP="00B202D2">
            <w:pPr>
              <w:rPr>
                <w:sz w:val="20"/>
                <w:szCs w:val="20"/>
                <w:rPrChange w:id="2220" w:author="Dr. Carsten Franke" w:date="2021-10-29T01:40:00Z">
                  <w:rPr>
                    <w:sz w:val="20"/>
                    <w:szCs w:val="20"/>
                    <w:highlight w:val="yellow"/>
                  </w:rPr>
                </w:rPrChange>
              </w:rPr>
            </w:pPr>
            <w:r w:rsidRPr="00DB0AC2">
              <w:rPr>
                <w:sz w:val="20"/>
                <w:szCs w:val="20"/>
                <w:rPrChange w:id="2221" w:author="Dr. Carsten Franke" w:date="2021-10-29T01:40:00Z">
                  <w:rPr>
                    <w:sz w:val="20"/>
                    <w:szCs w:val="20"/>
                    <w:highlight w:val="yellow"/>
                  </w:rPr>
                </w:rPrChange>
              </w:rPr>
              <w:t>Optional</w:t>
            </w:r>
          </w:p>
        </w:tc>
        <w:tc>
          <w:tcPr>
            <w:tcW w:w="3526" w:type="dxa"/>
            <w:shd w:val="clear" w:color="auto" w:fill="auto"/>
            <w:vAlign w:val="bottom"/>
          </w:tcPr>
          <w:p w14:paraId="2EDE494C" w14:textId="77777777" w:rsidR="00FC68DB" w:rsidRPr="00DB0AC2" w:rsidRDefault="00FC68DB" w:rsidP="00B202D2">
            <w:pPr>
              <w:rPr>
                <w:sz w:val="20"/>
                <w:szCs w:val="20"/>
                <w:rPrChange w:id="2222" w:author="Dr. Carsten Franke" w:date="2021-10-29T01:40:00Z">
                  <w:rPr>
                    <w:sz w:val="20"/>
                    <w:szCs w:val="20"/>
                    <w:highlight w:val="yellow"/>
                  </w:rPr>
                </w:rPrChange>
              </w:rPr>
            </w:pPr>
            <w:r w:rsidRPr="00DB0AC2">
              <w:rPr>
                <w:sz w:val="20"/>
                <w:szCs w:val="20"/>
                <w:rPrChange w:id="2223" w:author="Dr. Carsten Franke" w:date="2021-10-29T01:40:00Z">
                  <w:rPr>
                    <w:sz w:val="20"/>
                    <w:szCs w:val="20"/>
                    <w:highlight w:val="yellow"/>
                  </w:rPr>
                </w:rPrChange>
              </w:rPr>
              <w:t>-</w:t>
            </w:r>
          </w:p>
        </w:tc>
      </w:tr>
    </w:tbl>
    <w:p w14:paraId="68FF631F" w14:textId="43F53F9A" w:rsidR="00FC68DB" w:rsidRDefault="00FC68DB" w:rsidP="00B202D2">
      <w:pPr>
        <w:pStyle w:val="Beschriftung"/>
        <w:tabs>
          <w:tab w:val="center" w:pos="4535"/>
          <w:tab w:val="left" w:pos="7349"/>
        </w:tabs>
        <w:spacing w:before="120"/>
        <w:jc w:val="left"/>
        <w:rPr>
          <w:rStyle w:val="elementdeftypeChar"/>
          <w:rFonts w:eastAsia="Calibri"/>
          <w:b w:val="0"/>
        </w:rPr>
      </w:pPr>
      <w:r w:rsidRPr="00DB0AC2">
        <w:rPr>
          <w:rPrChange w:id="2224" w:author="Dr. Carsten Franke" w:date="2021-10-29T01:40:00Z">
            <w:rPr>
              <w:highlight w:val="yellow"/>
            </w:rPr>
          </w:rPrChange>
        </w:rPr>
        <w:tab/>
      </w:r>
      <w:bookmarkStart w:id="2225" w:name="_Toc77095921"/>
      <w:bookmarkStart w:id="2226" w:name="_Toc85722031"/>
      <w:r w:rsidRPr="00DB0AC2">
        <w:rPr>
          <w:rPrChange w:id="2227" w:author="Dr. Carsten Franke" w:date="2021-10-29T01:40:00Z">
            <w:rPr>
              <w:highlight w:val="yellow"/>
            </w:rPr>
          </w:rPrChange>
        </w:rPr>
        <w:t xml:space="preserve">Table </w:t>
      </w:r>
      <w:r w:rsidRPr="00DB0AC2">
        <w:rPr>
          <w:rPrChange w:id="2228" w:author="Dr. Carsten Franke" w:date="2021-10-29T01:40:00Z">
            <w:rPr>
              <w:highlight w:val="yellow"/>
            </w:rPr>
          </w:rPrChange>
        </w:rPr>
        <w:fldChar w:fldCharType="begin"/>
      </w:r>
      <w:r w:rsidRPr="00DB0AC2">
        <w:rPr>
          <w:rPrChange w:id="2229" w:author="Dr. Carsten Franke" w:date="2021-10-29T01:40:00Z">
            <w:rPr>
              <w:highlight w:val="yellow"/>
            </w:rPr>
          </w:rPrChange>
        </w:rPr>
        <w:instrText xml:space="preserve"> SEQ Table \* ARABIC </w:instrText>
      </w:r>
      <w:r w:rsidRPr="00DB0AC2">
        <w:rPr>
          <w:rPrChange w:id="2230" w:author="Dr. Carsten Franke" w:date="2021-10-29T01:40:00Z">
            <w:rPr>
              <w:highlight w:val="yellow"/>
            </w:rPr>
          </w:rPrChange>
        </w:rPr>
        <w:fldChar w:fldCharType="separate"/>
      </w:r>
      <w:r w:rsidR="004C113B" w:rsidRPr="00DB0AC2">
        <w:rPr>
          <w:noProof/>
          <w:rPrChange w:id="2231" w:author="Dr. Carsten Franke" w:date="2021-10-29T01:40:00Z">
            <w:rPr>
              <w:noProof/>
              <w:highlight w:val="yellow"/>
            </w:rPr>
          </w:rPrChange>
        </w:rPr>
        <w:t>63</w:t>
      </w:r>
      <w:r w:rsidRPr="00DB0AC2">
        <w:rPr>
          <w:rPrChange w:id="2232" w:author="Dr. Carsten Franke" w:date="2021-10-29T01:40:00Z">
            <w:rPr>
              <w:highlight w:val="yellow"/>
            </w:rPr>
          </w:rPrChange>
        </w:rPr>
        <w:fldChar w:fldCharType="end"/>
      </w:r>
      <w:r w:rsidRPr="00DB0AC2">
        <w:rPr>
          <w:rPrChange w:id="2233" w:author="Dr. Carsten Franke" w:date="2021-10-29T01:40:00Z">
            <w:rPr>
              <w:highlight w:val="yellow"/>
            </w:rPr>
          </w:rPrChange>
        </w:rPr>
        <w:t xml:space="preserve">: Nested elements of element </w:t>
      </w:r>
      <w:r w:rsidRPr="00DB0AC2">
        <w:rPr>
          <w:rStyle w:val="elementdeftypeChar"/>
          <w:rFonts w:eastAsia="Calibri"/>
          <w:b w:val="0"/>
          <w:rPrChange w:id="2234" w:author="Dr. Carsten Franke" w:date="2021-10-29T01:40:00Z">
            <w:rPr>
              <w:rStyle w:val="elementdeftypeChar"/>
              <w:rFonts w:eastAsia="Calibri"/>
              <w:b w:val="0"/>
              <w:highlight w:val="yellow"/>
            </w:rPr>
          </w:rPrChange>
        </w:rPr>
        <w:t>&lt;gumdrop/&gt;</w:t>
      </w:r>
      <w:bookmarkEnd w:id="2225"/>
      <w:bookmarkEnd w:id="2226"/>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2235" w:name="_Toc428456279"/>
      <w:bookmarkStart w:id="2236" w:name="_Toc3556993"/>
      <w:bookmarkStart w:id="2237" w:name="_Toc34747243"/>
      <w:bookmarkStart w:id="2238" w:name="_Toc77102059"/>
      <w:bookmarkStart w:id="2239" w:name="_Toc83048688"/>
      <w:bookmarkEnd w:id="2235"/>
      <w:r>
        <w:t>Clinches</w:t>
      </w:r>
      <w:bookmarkEnd w:id="2236"/>
      <w:bookmarkEnd w:id="2237"/>
      <w:bookmarkEnd w:id="2238"/>
      <w:bookmarkEnd w:id="2239"/>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33C1D513" w:rsidR="00FC68DB" w:rsidRDefault="00FC68DB" w:rsidP="00B202D2">
      <w:pPr>
        <w:pStyle w:val="Beschriftung"/>
      </w:pPr>
      <w:bookmarkStart w:id="2240" w:name="_Toc3557110"/>
      <w:bookmarkStart w:id="2241" w:name="_Toc34747361"/>
      <w:bookmarkStart w:id="2242" w:name="_Toc76030554"/>
      <w:bookmarkStart w:id="2243" w:name="_Toc85721912"/>
      <w:r>
        <w:t xml:space="preserve">Figure </w:t>
      </w:r>
      <w:r>
        <w:fldChar w:fldCharType="begin"/>
      </w:r>
      <w:r>
        <w:instrText xml:space="preserve"> SEQ Figure \* ARABIC </w:instrText>
      </w:r>
      <w:r>
        <w:fldChar w:fldCharType="separate"/>
      </w:r>
      <w:r w:rsidR="004C113B">
        <w:rPr>
          <w:noProof/>
        </w:rPr>
        <w:t>33</w:t>
      </w:r>
      <w:r>
        <w:fldChar w:fldCharType="end"/>
      </w:r>
      <w:r>
        <w:t xml:space="preserve">: </w:t>
      </w:r>
      <w:r w:rsidRPr="00D67DC2">
        <w:t>Schematic representation of the clinching operation</w:t>
      </w:r>
      <w:bookmarkEnd w:id="2240"/>
      <w:bookmarkEnd w:id="2241"/>
      <w:bookmarkEnd w:id="2242"/>
      <w:bookmarkEnd w:id="2243"/>
    </w:p>
    <w:p w14:paraId="76C1D173" w14:textId="77777777" w:rsidR="00FC68DB" w:rsidRDefault="00FC68DB" w:rsidP="00B202D2">
      <w:pPr>
        <w:keepNext/>
        <w:spacing w:after="0"/>
        <w:ind w:left="-851"/>
        <w:jc w:val="center"/>
      </w:pPr>
      <w:r>
        <w:rPr>
          <w:noProof/>
          <w:lang w:val="en-US"/>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295DD0B" w:rsidR="00FC68DB" w:rsidRDefault="00FC68DB" w:rsidP="00B202D2">
      <w:pPr>
        <w:pStyle w:val="Beschriftung"/>
      </w:pPr>
      <w:bookmarkStart w:id="2244" w:name="_Ref428794448"/>
      <w:bookmarkStart w:id="2245" w:name="_Ref428794398"/>
      <w:bookmarkStart w:id="2246" w:name="_Toc3557111"/>
      <w:bookmarkStart w:id="2247" w:name="_Toc34747362"/>
      <w:bookmarkStart w:id="2248" w:name="_Toc76030555"/>
      <w:bookmarkStart w:id="2249" w:name="_Toc85721913"/>
      <w:r>
        <w:t xml:space="preserve">Figure </w:t>
      </w:r>
      <w:r>
        <w:fldChar w:fldCharType="begin"/>
      </w:r>
      <w:r>
        <w:instrText xml:space="preserve"> SEQ Figure \* ARABIC </w:instrText>
      </w:r>
      <w:r>
        <w:fldChar w:fldCharType="separate"/>
      </w:r>
      <w:r w:rsidR="004C113B">
        <w:rPr>
          <w:noProof/>
        </w:rPr>
        <w:t>34</w:t>
      </w:r>
      <w:r>
        <w:fldChar w:fldCharType="end"/>
      </w:r>
      <w:bookmarkEnd w:id="2244"/>
      <w:r>
        <w:t xml:space="preserve">: </w:t>
      </w:r>
      <w:r w:rsidRPr="00D67DC2">
        <w:t>Clinch Joint Dimensions</w:t>
      </w:r>
      <w:bookmarkEnd w:id="2245"/>
      <w:bookmarkEnd w:id="2246"/>
      <w:bookmarkEnd w:id="2247"/>
      <w:bookmarkEnd w:id="2248"/>
      <w:bookmarkEnd w:id="2249"/>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5CD56244" w:rsidR="00FC68DB" w:rsidRDefault="00FC68DB" w:rsidP="00B202D2">
      <w:pPr>
        <w:pStyle w:val="Beschriftung"/>
        <w:spacing w:before="120"/>
        <w:rPr>
          <w:rFonts w:cs="Calibri"/>
          <w:szCs w:val="22"/>
          <w:lang w:eastAsia="en-GB"/>
        </w:rPr>
      </w:pPr>
      <w:bookmarkStart w:id="2250" w:name="_Ref428798660"/>
      <w:bookmarkStart w:id="2251" w:name="_Toc3557112"/>
      <w:bookmarkStart w:id="2252" w:name="_Toc34747363"/>
      <w:bookmarkStart w:id="2253" w:name="_Toc76030556"/>
      <w:bookmarkStart w:id="2254" w:name="_Toc85721914"/>
      <w:r>
        <w:t xml:space="preserve">Figure </w:t>
      </w:r>
      <w:r>
        <w:fldChar w:fldCharType="begin"/>
      </w:r>
      <w:r>
        <w:instrText xml:space="preserve"> SEQ Figure \* ARABIC </w:instrText>
      </w:r>
      <w:r>
        <w:fldChar w:fldCharType="separate"/>
      </w:r>
      <w:r w:rsidR="004C113B">
        <w:rPr>
          <w:noProof/>
        </w:rPr>
        <w:t>35</w:t>
      </w:r>
      <w:r>
        <w:fldChar w:fldCharType="end"/>
      </w:r>
      <w:bookmarkEnd w:id="2250"/>
      <w:r>
        <w:t>: TOX (left) and BTM’s Tog-L-</w:t>
      </w:r>
      <w:proofErr w:type="spellStart"/>
      <w:r>
        <w:t>Loc</w:t>
      </w:r>
      <w:proofErr w:type="spellEnd"/>
      <w:r>
        <w:t xml:space="preserve"> system</w:t>
      </w:r>
      <w:r>
        <w:rPr>
          <w:rStyle w:val="Funotenzeichen"/>
        </w:rPr>
        <w:footnoteReference w:id="17"/>
      </w:r>
      <w:bookmarkEnd w:id="2251"/>
      <w:bookmarkEnd w:id="2252"/>
      <w:bookmarkEnd w:id="2253"/>
      <w:bookmarkEnd w:id="2254"/>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8F6462"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B133A93" w14:textId="5F556616" w:rsidR="00FC68DB" w:rsidRDefault="00FC68DB" w:rsidP="00B202D2">
      <w:pPr>
        <w:pStyle w:val="Beschriftung"/>
        <w:spacing w:before="120"/>
        <w:rPr>
          <w:rStyle w:val="elementdeftypeChar"/>
          <w:rFonts w:eastAsia="Calibri"/>
          <w:b w:val="0"/>
        </w:rPr>
      </w:pPr>
      <w:bookmarkStart w:id="2255" w:name="_Toc3566470"/>
      <w:bookmarkStart w:id="2256" w:name="_Toc34747471"/>
      <w:bookmarkStart w:id="2257" w:name="_Toc77095922"/>
      <w:bookmarkStart w:id="2258" w:name="_Toc85722032"/>
      <w:r>
        <w:t xml:space="preserve">Table </w:t>
      </w:r>
      <w:r>
        <w:fldChar w:fldCharType="begin"/>
      </w:r>
      <w:r>
        <w:instrText xml:space="preserve"> SEQ Table \* ARABIC </w:instrText>
      </w:r>
      <w:r>
        <w:fldChar w:fldCharType="separate"/>
      </w:r>
      <w:r w:rsidR="004C113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2255"/>
      <w:bookmarkEnd w:id="2256"/>
      <w:bookmarkEnd w:id="2257"/>
      <w:bookmarkEnd w:id="2258"/>
    </w:p>
    <w:p w14:paraId="1BBADB1E" w14:textId="77777777" w:rsidR="00FC68DB" w:rsidRDefault="00FC68DB" w:rsidP="00B202D2">
      <w:pPr>
        <w:rPr>
          <w:rFonts w:ascii="Courier" w:hAnsi="Courier" w:cs="Courier"/>
          <w:b/>
          <w:bCs/>
          <w:iCs/>
          <w:sz w:val="18"/>
          <w:szCs w:val="18"/>
          <w:lang w:eastAsia="en-GB"/>
        </w:rPr>
      </w:pPr>
      <w:r>
        <w:rPr>
          <w:rFonts w:cs="Calibri"/>
          <w:lang w:eastAsia="en-GB"/>
        </w:rPr>
        <w:lastRenderedPageBreak/>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5B75025B" w:rsidR="00FC68DB" w:rsidRDefault="00FC68DB" w:rsidP="00B202D2">
      <w:pPr>
        <w:pStyle w:val="Beschriftung"/>
        <w:spacing w:before="120"/>
      </w:pPr>
      <w:bookmarkStart w:id="2259" w:name="_Toc3566471"/>
      <w:bookmarkStart w:id="2260" w:name="_Toc34747472"/>
      <w:bookmarkStart w:id="2261" w:name="_Toc77095923"/>
      <w:bookmarkStart w:id="2262" w:name="_Toc85722033"/>
      <w:r>
        <w:t xml:space="preserve">Table </w:t>
      </w:r>
      <w:r>
        <w:fldChar w:fldCharType="begin"/>
      </w:r>
      <w:r>
        <w:instrText xml:space="preserve"> SEQ Table \* ARABIC </w:instrText>
      </w:r>
      <w:r>
        <w:fldChar w:fldCharType="separate"/>
      </w:r>
      <w:r w:rsidR="004C113B">
        <w:rPr>
          <w:noProof/>
        </w:rPr>
        <w:t>65</w:t>
      </w:r>
      <w:r>
        <w:fldChar w:fldCharType="end"/>
      </w:r>
      <w:r>
        <w:t xml:space="preserve">: Attributes of element </w:t>
      </w:r>
      <w:r w:rsidRPr="006239BA">
        <w:rPr>
          <w:rStyle w:val="elementdeftypeChar"/>
          <w:rFonts w:eastAsia="Calibri"/>
          <w:b w:val="0"/>
        </w:rPr>
        <w:t>&lt;clinch/&gt;</w:t>
      </w:r>
      <w:bookmarkEnd w:id="2259"/>
      <w:bookmarkEnd w:id="2260"/>
      <w:bookmarkEnd w:id="2261"/>
      <w:bookmarkEnd w:id="2262"/>
    </w:p>
    <w:p w14:paraId="1CE5F3A8" w14:textId="3FCFD5E5"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4C113B">
        <w:t xml:space="preserve">Figure </w:t>
      </w:r>
      <w:r w:rsidR="004C113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2263"/>
    <w:p w14:paraId="59493592" w14:textId="234D7C86"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2263"/>
      <w:r>
        <w:rPr>
          <w:rStyle w:val="Kommentarzeichen"/>
          <w:rFonts w:eastAsia="Times New Roman"/>
          <w:lang w:val="en-US" w:eastAsia="x-none"/>
        </w:rPr>
        <w:commentReference w:id="2263"/>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19DA0C8B"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2D9BC08F"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3455CD" w:rsidRDefault="00FC68DB" w:rsidP="00B202D2">
            <w:pPr>
              <w:rPr>
                <w:sz w:val="20"/>
                <w:szCs w:val="20"/>
                <w:rPrChange w:id="2264" w:author="Dr. Carsten Franke" w:date="2021-10-29T01:40:00Z">
                  <w:rPr>
                    <w:sz w:val="20"/>
                    <w:szCs w:val="20"/>
                    <w:highlight w:val="yellow"/>
                  </w:rPr>
                </w:rPrChange>
              </w:rPr>
            </w:pPr>
            <w:proofErr w:type="spellStart"/>
            <w:r w:rsidRPr="003455CD">
              <w:rPr>
                <w:sz w:val="20"/>
                <w:szCs w:val="20"/>
                <w:rPrChange w:id="2265"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6B69CE32" w14:textId="77777777" w:rsidR="00FC68DB" w:rsidRPr="003455CD" w:rsidRDefault="00FC68DB" w:rsidP="00B202D2">
            <w:pPr>
              <w:rPr>
                <w:sz w:val="20"/>
                <w:szCs w:val="20"/>
                <w:rPrChange w:id="2266" w:author="Dr. Carsten Franke" w:date="2021-10-29T01:40:00Z">
                  <w:rPr>
                    <w:sz w:val="20"/>
                    <w:szCs w:val="20"/>
                    <w:highlight w:val="yellow"/>
                  </w:rPr>
                </w:rPrChange>
              </w:rPr>
            </w:pPr>
            <w:r w:rsidRPr="003455CD">
              <w:rPr>
                <w:sz w:val="20"/>
                <w:szCs w:val="20"/>
                <w:rPrChange w:id="2267" w:author="Dr. Carsten Franke" w:date="2021-10-29T01:40:00Z">
                  <w:rPr>
                    <w:sz w:val="20"/>
                    <w:szCs w:val="20"/>
                    <w:highlight w:val="yellow"/>
                  </w:rPr>
                </w:rPrChange>
              </w:rPr>
              <w:t>1</w:t>
            </w:r>
          </w:p>
        </w:tc>
        <w:tc>
          <w:tcPr>
            <w:tcW w:w="1276" w:type="dxa"/>
            <w:shd w:val="clear" w:color="auto" w:fill="auto"/>
            <w:vAlign w:val="bottom"/>
          </w:tcPr>
          <w:p w14:paraId="55183F03" w14:textId="77777777" w:rsidR="00FC68DB" w:rsidRPr="003455CD" w:rsidRDefault="00FC68DB" w:rsidP="00B202D2">
            <w:pPr>
              <w:rPr>
                <w:sz w:val="20"/>
                <w:szCs w:val="20"/>
                <w:rPrChange w:id="2268" w:author="Dr. Carsten Franke" w:date="2021-10-29T01:40:00Z">
                  <w:rPr>
                    <w:sz w:val="20"/>
                    <w:szCs w:val="20"/>
                    <w:highlight w:val="yellow"/>
                  </w:rPr>
                </w:rPrChange>
              </w:rPr>
            </w:pPr>
            <w:r w:rsidRPr="003455CD">
              <w:rPr>
                <w:sz w:val="20"/>
                <w:szCs w:val="20"/>
                <w:rPrChange w:id="2269" w:author="Dr. Carsten Franke" w:date="2021-10-29T01:40:00Z">
                  <w:rPr>
                    <w:sz w:val="20"/>
                    <w:szCs w:val="20"/>
                    <w:highlight w:val="yellow"/>
                  </w:rPr>
                </w:rPrChange>
              </w:rPr>
              <w:t>Optional</w:t>
            </w:r>
          </w:p>
        </w:tc>
        <w:tc>
          <w:tcPr>
            <w:tcW w:w="3526" w:type="dxa"/>
            <w:shd w:val="clear" w:color="auto" w:fill="auto"/>
            <w:vAlign w:val="bottom"/>
          </w:tcPr>
          <w:p w14:paraId="1E3630D5" w14:textId="77777777" w:rsidR="00FC68DB" w:rsidRPr="003455CD" w:rsidRDefault="00FC68DB" w:rsidP="00B202D2">
            <w:pPr>
              <w:rPr>
                <w:sz w:val="20"/>
                <w:szCs w:val="20"/>
                <w:rPrChange w:id="2270" w:author="Dr. Carsten Franke" w:date="2021-10-29T01:40:00Z">
                  <w:rPr>
                    <w:sz w:val="20"/>
                    <w:szCs w:val="20"/>
                    <w:highlight w:val="yellow"/>
                  </w:rPr>
                </w:rPrChange>
              </w:rPr>
            </w:pPr>
            <w:r w:rsidRPr="003455CD">
              <w:rPr>
                <w:sz w:val="20"/>
                <w:szCs w:val="20"/>
                <w:rPrChange w:id="2271" w:author="Dr. Carsten Franke" w:date="2021-10-29T01:40:00Z">
                  <w:rPr>
                    <w:sz w:val="20"/>
                    <w:szCs w:val="20"/>
                    <w:highlight w:val="yellow"/>
                  </w:rPr>
                </w:rPrChange>
              </w:rPr>
              <w:t>-</w:t>
            </w:r>
          </w:p>
        </w:tc>
      </w:tr>
    </w:tbl>
    <w:p w14:paraId="23A1DB6E" w14:textId="677086B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2272" w:name="_Toc3566472"/>
      <w:bookmarkStart w:id="2273" w:name="_Toc34747473"/>
      <w:bookmarkStart w:id="2274" w:name="_Toc77095924"/>
      <w:bookmarkStart w:id="2275" w:name="_Toc85722034"/>
      <w:r>
        <w:t xml:space="preserve">Table </w:t>
      </w:r>
      <w:r>
        <w:fldChar w:fldCharType="begin"/>
      </w:r>
      <w:r>
        <w:instrText xml:space="preserve"> SEQ Table \* ARABIC </w:instrText>
      </w:r>
      <w:r>
        <w:fldChar w:fldCharType="separate"/>
      </w:r>
      <w:r w:rsidR="004C113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2272"/>
      <w:bookmarkEnd w:id="2273"/>
      <w:bookmarkEnd w:id="2274"/>
      <w:bookmarkEnd w:id="2275"/>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2276" w:name="_Toc3556994"/>
      <w:bookmarkStart w:id="2277" w:name="_Toc34747244"/>
      <w:bookmarkStart w:id="2278" w:name="_Toc77102060"/>
      <w:bookmarkStart w:id="2279" w:name="_Toc83048689"/>
      <w:r w:rsidRPr="00BF4695">
        <w:t>Heat Stakes / Thermal Stakes</w:t>
      </w:r>
      <w:bookmarkEnd w:id="2276"/>
      <w:bookmarkEnd w:id="2277"/>
      <w:bookmarkEnd w:id="2278"/>
      <w:bookmarkEnd w:id="2279"/>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62EE38E8"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2280"/>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2280"/>
      <w:r>
        <w:rPr>
          <w:rStyle w:val="Kommentarzeichen"/>
          <w:lang w:eastAsia="x-none"/>
        </w:rPr>
        <w:commentReference w:id="2280"/>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680A0F38" w:rsidR="00FC68DB" w:rsidRPr="00DE2B3A" w:rsidRDefault="00192045"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A568B9E" w:rsidR="00FC68DB" w:rsidRDefault="00FC68DB" w:rsidP="00B202D2">
      <w:pPr>
        <w:pStyle w:val="Beschriftung"/>
        <w:spacing w:before="120"/>
      </w:pPr>
      <w:bookmarkStart w:id="2281" w:name="_Toc3557113"/>
      <w:bookmarkStart w:id="2282" w:name="_Toc34747364"/>
      <w:bookmarkStart w:id="2283" w:name="_Toc76030557"/>
      <w:bookmarkStart w:id="2284" w:name="_Toc85721915"/>
      <w:r>
        <w:lastRenderedPageBreak/>
        <w:t xml:space="preserve">Figure </w:t>
      </w:r>
      <w:r>
        <w:fldChar w:fldCharType="begin"/>
      </w:r>
      <w:r>
        <w:instrText xml:space="preserve"> SEQ Figure \* ARABIC </w:instrText>
      </w:r>
      <w:r>
        <w:fldChar w:fldCharType="separate"/>
      </w:r>
      <w:r w:rsidR="004C113B">
        <w:rPr>
          <w:noProof/>
        </w:rPr>
        <w:t>36</w:t>
      </w:r>
      <w:r>
        <w:fldChar w:fldCharType="end"/>
      </w:r>
      <w:r>
        <w:t xml:space="preserve">: </w:t>
      </w:r>
      <w:r w:rsidRPr="00010D17">
        <w:t>Cross Section of a Heat Stake</w:t>
      </w:r>
      <w:bookmarkEnd w:id="2281"/>
      <w:bookmarkEnd w:id="2282"/>
      <w:bookmarkEnd w:id="2283"/>
      <w:bookmarkEnd w:id="2284"/>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B92FAFB"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3DD1847B" w14:textId="1A3E823B" w:rsidR="00FC68DB" w:rsidRDefault="00FC68DB" w:rsidP="00B202D2">
      <w:pPr>
        <w:pStyle w:val="Beschriftung"/>
        <w:spacing w:before="120"/>
        <w:rPr>
          <w:rStyle w:val="elementdeftypeChar"/>
          <w:rFonts w:eastAsia="Calibri"/>
          <w:b w:val="0"/>
        </w:rPr>
      </w:pPr>
      <w:bookmarkStart w:id="2285" w:name="_Toc3566473"/>
      <w:bookmarkStart w:id="2286" w:name="_Toc34747474"/>
      <w:bookmarkStart w:id="2287" w:name="_Toc77095925"/>
      <w:bookmarkStart w:id="2288" w:name="_Toc85722035"/>
      <w:r>
        <w:t xml:space="preserve">Table </w:t>
      </w:r>
      <w:r>
        <w:fldChar w:fldCharType="begin"/>
      </w:r>
      <w:r>
        <w:instrText xml:space="preserve"> SEQ Table \* ARABIC </w:instrText>
      </w:r>
      <w:r>
        <w:fldChar w:fldCharType="separate"/>
      </w:r>
      <w:r w:rsidR="004C113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2285"/>
      <w:bookmarkEnd w:id="2286"/>
      <w:bookmarkEnd w:id="2287"/>
      <w:bookmarkEnd w:id="2288"/>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6F54E37C" w:rsidR="00FC68DB" w:rsidRDefault="00FC68DB" w:rsidP="00B202D2">
      <w:pPr>
        <w:pStyle w:val="Beschriftung"/>
        <w:spacing w:before="120"/>
      </w:pPr>
      <w:bookmarkStart w:id="2289" w:name="_Toc3566474"/>
      <w:bookmarkStart w:id="2290" w:name="_Toc34747475"/>
      <w:bookmarkStart w:id="2291" w:name="_Toc77095926"/>
      <w:bookmarkStart w:id="2292" w:name="_Toc85722036"/>
      <w:r>
        <w:t xml:space="preserve">Table </w:t>
      </w:r>
      <w:r>
        <w:fldChar w:fldCharType="begin"/>
      </w:r>
      <w:r>
        <w:instrText xml:space="preserve"> SEQ Table \* ARABIC </w:instrText>
      </w:r>
      <w:r>
        <w:fldChar w:fldCharType="separate"/>
      </w:r>
      <w:r w:rsidR="004C113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2289"/>
      <w:bookmarkEnd w:id="2290"/>
      <w:bookmarkEnd w:id="2291"/>
      <w:bookmarkEnd w:id="2292"/>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810A4"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3455CD" w:rsidRDefault="00FC68DB" w:rsidP="00B202D2">
            <w:pPr>
              <w:rPr>
                <w:sz w:val="20"/>
                <w:szCs w:val="20"/>
                <w:rPrChange w:id="2293" w:author="Dr. Carsten Franke" w:date="2021-10-29T01:41:00Z">
                  <w:rPr>
                    <w:sz w:val="20"/>
                    <w:szCs w:val="20"/>
                    <w:highlight w:val="yellow"/>
                  </w:rPr>
                </w:rPrChange>
              </w:rPr>
            </w:pPr>
            <w:proofErr w:type="spellStart"/>
            <w:r w:rsidRPr="003455CD">
              <w:rPr>
                <w:sz w:val="20"/>
                <w:szCs w:val="20"/>
                <w:rPrChange w:id="2294" w:author="Dr. Carsten Franke" w:date="2021-10-29T01:41:00Z">
                  <w:rPr>
                    <w:sz w:val="20"/>
                    <w:szCs w:val="20"/>
                    <w:highlight w:val="yellow"/>
                  </w:rPr>
                </w:rPrChange>
              </w:rPr>
              <w:t>tangential_direction</w:t>
            </w:r>
            <w:proofErr w:type="spellEnd"/>
          </w:p>
        </w:tc>
        <w:tc>
          <w:tcPr>
            <w:tcW w:w="1559" w:type="dxa"/>
            <w:shd w:val="clear" w:color="auto" w:fill="auto"/>
            <w:vAlign w:val="bottom"/>
          </w:tcPr>
          <w:p w14:paraId="06585F2C" w14:textId="77777777" w:rsidR="00FC68DB" w:rsidRPr="003455CD" w:rsidRDefault="00FC68DB" w:rsidP="00B202D2">
            <w:pPr>
              <w:rPr>
                <w:sz w:val="20"/>
                <w:szCs w:val="20"/>
                <w:rPrChange w:id="2295" w:author="Dr. Carsten Franke" w:date="2021-10-29T01:41:00Z">
                  <w:rPr>
                    <w:sz w:val="20"/>
                    <w:szCs w:val="20"/>
                    <w:highlight w:val="yellow"/>
                  </w:rPr>
                </w:rPrChange>
              </w:rPr>
            </w:pPr>
            <w:r w:rsidRPr="003455CD">
              <w:rPr>
                <w:sz w:val="20"/>
                <w:szCs w:val="20"/>
                <w:rPrChange w:id="2296" w:author="Dr. Carsten Franke" w:date="2021-10-29T01:41:00Z">
                  <w:rPr>
                    <w:sz w:val="20"/>
                    <w:szCs w:val="20"/>
                    <w:highlight w:val="yellow"/>
                  </w:rPr>
                </w:rPrChange>
              </w:rPr>
              <w:t>1</w:t>
            </w:r>
          </w:p>
        </w:tc>
        <w:tc>
          <w:tcPr>
            <w:tcW w:w="1276" w:type="dxa"/>
            <w:shd w:val="clear" w:color="auto" w:fill="auto"/>
            <w:vAlign w:val="bottom"/>
          </w:tcPr>
          <w:p w14:paraId="0747C3AD" w14:textId="77777777" w:rsidR="00FC68DB" w:rsidRPr="003455CD" w:rsidRDefault="00FC68DB" w:rsidP="00B202D2">
            <w:pPr>
              <w:rPr>
                <w:sz w:val="20"/>
                <w:szCs w:val="20"/>
                <w:rPrChange w:id="2297" w:author="Dr. Carsten Franke" w:date="2021-10-29T01:41:00Z">
                  <w:rPr>
                    <w:sz w:val="20"/>
                    <w:szCs w:val="20"/>
                    <w:highlight w:val="yellow"/>
                  </w:rPr>
                </w:rPrChange>
              </w:rPr>
            </w:pPr>
            <w:r w:rsidRPr="003455CD">
              <w:rPr>
                <w:sz w:val="20"/>
                <w:szCs w:val="20"/>
                <w:rPrChange w:id="2298" w:author="Dr. Carsten Franke" w:date="2021-10-29T01:41:00Z">
                  <w:rPr>
                    <w:sz w:val="20"/>
                    <w:szCs w:val="20"/>
                    <w:highlight w:val="yellow"/>
                  </w:rPr>
                </w:rPrChange>
              </w:rPr>
              <w:t>Optional</w:t>
            </w:r>
          </w:p>
        </w:tc>
        <w:tc>
          <w:tcPr>
            <w:tcW w:w="3526" w:type="dxa"/>
            <w:shd w:val="clear" w:color="auto" w:fill="auto"/>
            <w:vAlign w:val="bottom"/>
          </w:tcPr>
          <w:p w14:paraId="672A6929" w14:textId="77777777" w:rsidR="00FC68DB" w:rsidRPr="003455CD" w:rsidRDefault="00FC68DB" w:rsidP="00B202D2">
            <w:pPr>
              <w:rPr>
                <w:sz w:val="20"/>
                <w:szCs w:val="20"/>
                <w:rPrChange w:id="2299" w:author="Dr. Carsten Franke" w:date="2021-10-29T01:41:00Z">
                  <w:rPr>
                    <w:sz w:val="20"/>
                    <w:szCs w:val="20"/>
                    <w:highlight w:val="yellow"/>
                  </w:rPr>
                </w:rPrChange>
              </w:rPr>
            </w:pPr>
            <w:r w:rsidRPr="003455CD">
              <w:rPr>
                <w:sz w:val="20"/>
                <w:szCs w:val="20"/>
                <w:rPrChange w:id="2300" w:author="Dr. Carsten Franke" w:date="2021-10-29T01:41:00Z">
                  <w:rPr>
                    <w:sz w:val="20"/>
                    <w:szCs w:val="20"/>
                    <w:highlight w:val="yellow"/>
                  </w:rPr>
                </w:rPrChange>
              </w:rPr>
              <w:t>-</w:t>
            </w:r>
          </w:p>
        </w:tc>
      </w:tr>
    </w:tbl>
    <w:p w14:paraId="6C3556B4" w14:textId="361B9E0B"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2301" w:name="_Toc77095927"/>
      <w:bookmarkStart w:id="2302" w:name="_Toc85722037"/>
      <w:r>
        <w:t xml:space="preserve">Table </w:t>
      </w:r>
      <w:r>
        <w:fldChar w:fldCharType="begin"/>
      </w:r>
      <w:r>
        <w:instrText xml:space="preserve"> SEQ Table \* ARABIC </w:instrText>
      </w:r>
      <w:r>
        <w:fldChar w:fldCharType="separate"/>
      </w:r>
      <w:r w:rsidR="004C113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2301"/>
      <w:bookmarkEnd w:id="2302"/>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2303" w:name="_Toc3556995"/>
      <w:bookmarkStart w:id="2304" w:name="_Toc34747245"/>
      <w:bookmarkStart w:id="2305" w:name="_Toc77102061"/>
      <w:bookmarkStart w:id="2306" w:name="_Toc83048690"/>
      <w:r>
        <w:t>Clips/</w:t>
      </w:r>
      <w:r w:rsidRPr="00BF4695">
        <w:t>Snap Joints</w:t>
      </w:r>
      <w:bookmarkEnd w:id="2303"/>
      <w:bookmarkEnd w:id="2304"/>
      <w:bookmarkEnd w:id="2305"/>
      <w:bookmarkEnd w:id="2306"/>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C8AEF80"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1CFF9303" w:rsidR="00FC68DB" w:rsidRDefault="00FC68DB" w:rsidP="00B202D2">
      <w:pPr>
        <w:pStyle w:val="Beschriftung"/>
        <w:spacing w:before="120"/>
      </w:pPr>
      <w:bookmarkStart w:id="2307" w:name="_Toc3557114"/>
      <w:bookmarkStart w:id="2308" w:name="_Toc34747365"/>
      <w:bookmarkStart w:id="2309" w:name="_Toc76030558"/>
      <w:bookmarkStart w:id="2310" w:name="_Toc85721916"/>
      <w:r>
        <w:t xml:space="preserve">Figure </w:t>
      </w:r>
      <w:r>
        <w:fldChar w:fldCharType="begin"/>
      </w:r>
      <w:r>
        <w:instrText xml:space="preserve"> SEQ Figure \* ARABIC </w:instrText>
      </w:r>
      <w:r>
        <w:fldChar w:fldCharType="separate"/>
      </w:r>
      <w:r w:rsidR="004C113B">
        <w:rPr>
          <w:noProof/>
        </w:rPr>
        <w:t>37</w:t>
      </w:r>
      <w:r>
        <w:fldChar w:fldCharType="end"/>
      </w:r>
      <w:r w:rsidRPr="0042625C">
        <w:t xml:space="preserve">: A </w:t>
      </w:r>
      <w:r>
        <w:t>"</w:t>
      </w:r>
      <w:r w:rsidRPr="0042625C">
        <w:t>Hairpin Clip</w:t>
      </w:r>
      <w:bookmarkEnd w:id="2307"/>
      <w:r>
        <w:t>"</w:t>
      </w:r>
      <w:bookmarkEnd w:id="2308"/>
      <w:bookmarkEnd w:id="2309"/>
      <w:bookmarkEnd w:id="2310"/>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13B79B0E"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4EDBA77F" w:rsidR="00FC68DB" w:rsidRDefault="00FC68DB" w:rsidP="00B202D2">
      <w:pPr>
        <w:pStyle w:val="Beschriftung"/>
        <w:spacing w:before="120"/>
      </w:pPr>
      <w:bookmarkStart w:id="2311" w:name="_Toc3557115"/>
      <w:bookmarkStart w:id="2312" w:name="_Toc34747366"/>
      <w:bookmarkStart w:id="2313" w:name="_Toc76030559"/>
      <w:bookmarkStart w:id="2314" w:name="_Toc85721917"/>
      <w:r>
        <w:t xml:space="preserve">Figure </w:t>
      </w:r>
      <w:r>
        <w:fldChar w:fldCharType="begin"/>
      </w:r>
      <w:r>
        <w:instrText xml:space="preserve"> SEQ Figure \* ARABIC </w:instrText>
      </w:r>
      <w:r>
        <w:fldChar w:fldCharType="separate"/>
      </w:r>
      <w:r w:rsidR="004C113B">
        <w:rPr>
          <w:noProof/>
        </w:rPr>
        <w:t>38</w:t>
      </w:r>
      <w:r>
        <w:fldChar w:fldCharType="end"/>
      </w:r>
      <w:r>
        <w:t xml:space="preserve">: </w:t>
      </w:r>
      <w:r w:rsidRPr="008F3E40">
        <w:t>Internal and External Circlips</w:t>
      </w:r>
      <w:bookmarkEnd w:id="2311"/>
      <w:bookmarkEnd w:id="2312"/>
      <w:bookmarkEnd w:id="2313"/>
      <w:bookmarkEnd w:id="2314"/>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1EF4086E" w:rsidR="00FC68DB" w:rsidRDefault="00FC68DB" w:rsidP="00B202D2">
      <w:pPr>
        <w:pStyle w:val="Beschriftung"/>
      </w:pPr>
      <w:bookmarkStart w:id="2315" w:name="_Toc3557116"/>
      <w:bookmarkStart w:id="2316" w:name="_Ref7727027"/>
      <w:bookmarkStart w:id="2317" w:name="_Toc34747367"/>
      <w:bookmarkStart w:id="2318" w:name="_Toc76030560"/>
      <w:bookmarkStart w:id="2319" w:name="_Toc85721918"/>
      <w:r>
        <w:t xml:space="preserve">Figure </w:t>
      </w:r>
      <w:r>
        <w:fldChar w:fldCharType="begin"/>
      </w:r>
      <w:r>
        <w:instrText xml:space="preserve"> SEQ Figure \* ARABIC </w:instrText>
      </w:r>
      <w:r>
        <w:fldChar w:fldCharType="separate"/>
      </w:r>
      <w:r w:rsidR="004C113B">
        <w:rPr>
          <w:noProof/>
        </w:rPr>
        <w:t>39</w:t>
      </w:r>
      <w:r>
        <w:fldChar w:fldCharType="end"/>
      </w:r>
      <w:r w:rsidRPr="004A2BBC">
        <w:t>: Clips Pushed into a Hole</w:t>
      </w:r>
      <w:bookmarkEnd w:id="2315"/>
      <w:bookmarkEnd w:id="2316"/>
      <w:bookmarkEnd w:id="2317"/>
      <w:bookmarkEnd w:id="2318"/>
      <w:bookmarkEnd w:id="2319"/>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01C6174" w:rsidR="00FC68DB" w:rsidRDefault="00FC68DB" w:rsidP="00B202D2">
      <w:pPr>
        <w:pStyle w:val="Beschriftung"/>
      </w:pPr>
      <w:bookmarkStart w:id="2320" w:name="_Toc3557117"/>
      <w:bookmarkStart w:id="2321" w:name="_Toc34747368"/>
      <w:bookmarkStart w:id="2322" w:name="_Toc76030561"/>
      <w:bookmarkStart w:id="2323" w:name="_Toc85721919"/>
      <w:r>
        <w:t xml:space="preserve">Figure </w:t>
      </w:r>
      <w:r>
        <w:fldChar w:fldCharType="begin"/>
      </w:r>
      <w:r>
        <w:instrText xml:space="preserve"> SEQ Figure \* ARABIC </w:instrText>
      </w:r>
      <w:r>
        <w:fldChar w:fldCharType="separate"/>
      </w:r>
      <w:r w:rsidR="004C113B">
        <w:rPr>
          <w:noProof/>
        </w:rPr>
        <w:t>40</w:t>
      </w:r>
      <w:r>
        <w:fldChar w:fldCharType="end"/>
      </w:r>
      <w:r w:rsidRPr="004A2BBC">
        <w:t xml:space="preserve">: </w:t>
      </w:r>
      <w:r w:rsidRPr="00D2720D">
        <w:t>Clips Sliding onto a Flat Surface</w:t>
      </w:r>
      <w:bookmarkEnd w:id="2320"/>
      <w:bookmarkEnd w:id="2321"/>
      <w:bookmarkEnd w:id="2322"/>
      <w:bookmarkEnd w:id="2323"/>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117F8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17ADED6" w14:textId="64D0BA66" w:rsidR="00FC68DB" w:rsidRDefault="00FC68DB" w:rsidP="00B202D2">
      <w:pPr>
        <w:pStyle w:val="Beschriftung"/>
        <w:spacing w:before="120"/>
        <w:rPr>
          <w:rStyle w:val="elementdeftypeChar"/>
          <w:rFonts w:eastAsia="Calibri"/>
          <w:b w:val="0"/>
        </w:rPr>
      </w:pPr>
      <w:bookmarkStart w:id="2324" w:name="_Toc3566475"/>
      <w:bookmarkStart w:id="2325" w:name="_Toc34747476"/>
      <w:bookmarkStart w:id="2326" w:name="_Toc77095928"/>
      <w:bookmarkStart w:id="2327" w:name="_Toc85722038"/>
      <w:r>
        <w:t xml:space="preserve">Table </w:t>
      </w:r>
      <w:r>
        <w:fldChar w:fldCharType="begin"/>
      </w:r>
      <w:r>
        <w:instrText xml:space="preserve"> SEQ Table \* ARABIC </w:instrText>
      </w:r>
      <w:r>
        <w:fldChar w:fldCharType="separate"/>
      </w:r>
      <w:r w:rsidR="004C113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2324"/>
      <w:bookmarkEnd w:id="2325"/>
      <w:bookmarkEnd w:id="2326"/>
      <w:bookmarkEnd w:id="2327"/>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10667EBB" w:rsidR="00FC68DB" w:rsidRDefault="00FC68DB" w:rsidP="00B202D2">
      <w:pPr>
        <w:pStyle w:val="Beschriftung"/>
        <w:spacing w:before="120"/>
        <w:rPr>
          <w:rStyle w:val="elementdeftypeChar"/>
          <w:rFonts w:eastAsia="Calibri"/>
          <w:b w:val="0"/>
        </w:rPr>
      </w:pPr>
      <w:bookmarkStart w:id="2328" w:name="_Toc3566476"/>
      <w:bookmarkStart w:id="2329" w:name="_Toc34747477"/>
      <w:bookmarkStart w:id="2330" w:name="_Toc77095929"/>
      <w:bookmarkStart w:id="2331" w:name="_Toc85722039"/>
      <w:r>
        <w:t xml:space="preserve">Table </w:t>
      </w:r>
      <w:r>
        <w:fldChar w:fldCharType="begin"/>
      </w:r>
      <w:r>
        <w:instrText xml:space="preserve"> SEQ Table \* ARABIC </w:instrText>
      </w:r>
      <w:r>
        <w:fldChar w:fldCharType="separate"/>
      </w:r>
      <w:r w:rsidR="004C113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2328"/>
      <w:bookmarkEnd w:id="2329"/>
      <w:bookmarkEnd w:id="2330"/>
      <w:bookmarkEnd w:id="2331"/>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15521C3C"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4C113B">
        <w:t xml:space="preserve">Figure </w:t>
      </w:r>
      <w:r w:rsidR="004C113B">
        <w:rPr>
          <w:noProof/>
        </w:rPr>
        <w:t>39</w:t>
      </w:r>
      <w:r w:rsidR="004C113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9AAA060"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530330F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45C4B312" w:rsidR="00FC68DB" w:rsidRDefault="00FC68DB" w:rsidP="00B202D2">
      <w:pPr>
        <w:pStyle w:val="Beschriftung"/>
        <w:spacing w:before="120"/>
        <w:rPr>
          <w:rStyle w:val="elementdeftypeChar"/>
          <w:rFonts w:eastAsia="Calibri"/>
          <w:b w:val="0"/>
        </w:rPr>
      </w:pPr>
      <w:bookmarkStart w:id="2332" w:name="_Toc3566477"/>
      <w:bookmarkStart w:id="2333" w:name="_Toc34747478"/>
      <w:bookmarkStart w:id="2334" w:name="_Toc77095930"/>
      <w:bookmarkStart w:id="2335" w:name="_Toc85722040"/>
      <w:r w:rsidRPr="00BB135A">
        <w:t xml:space="preserve">Table </w:t>
      </w:r>
      <w:r>
        <w:fldChar w:fldCharType="begin"/>
      </w:r>
      <w:r>
        <w:instrText xml:space="preserve"> SEQ Table \* ARABIC </w:instrText>
      </w:r>
      <w:r>
        <w:fldChar w:fldCharType="separate"/>
      </w:r>
      <w:r w:rsidR="004C113B">
        <w:rPr>
          <w:noProof/>
        </w:rPr>
        <w:t>72</w:t>
      </w:r>
      <w:r>
        <w:fldChar w:fldCharType="end"/>
      </w:r>
      <w:r w:rsidRPr="00BB135A">
        <w:t xml:space="preserve">: Nested elements of element </w:t>
      </w:r>
      <w:r w:rsidRPr="00BB135A">
        <w:rPr>
          <w:rStyle w:val="elementdeftypeChar"/>
          <w:rFonts w:eastAsia="Calibri"/>
          <w:b w:val="0"/>
        </w:rPr>
        <w:t>&lt;clip/&gt;</w:t>
      </w:r>
      <w:bookmarkEnd w:id="2332"/>
      <w:bookmarkEnd w:id="2333"/>
      <w:bookmarkEnd w:id="2334"/>
      <w:bookmarkEnd w:id="2335"/>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2336" w:name="_Toc3556996"/>
      <w:bookmarkStart w:id="2337" w:name="_Toc34747246"/>
      <w:bookmarkStart w:id="2338" w:name="_Toc77102062"/>
      <w:bookmarkStart w:id="2339" w:name="_Toc83048691"/>
      <w:r w:rsidRPr="00BF4695">
        <w:t>Nails</w:t>
      </w:r>
      <w:bookmarkEnd w:id="2336"/>
      <w:bookmarkEnd w:id="2337"/>
      <w:bookmarkEnd w:id="2338"/>
      <w:bookmarkEnd w:id="2339"/>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168A63"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6749B39C" w:rsidR="00FC68DB" w:rsidRDefault="00FC68DB" w:rsidP="00B202D2">
      <w:pPr>
        <w:pStyle w:val="Beschriftung"/>
        <w:spacing w:before="120"/>
      </w:pPr>
      <w:bookmarkStart w:id="2340" w:name="_Toc3557118"/>
      <w:bookmarkStart w:id="2341" w:name="_Toc34747369"/>
      <w:bookmarkStart w:id="2342" w:name="_Toc76030562"/>
      <w:bookmarkStart w:id="2343" w:name="_Toc85721920"/>
      <w:r>
        <w:t xml:space="preserve">Figure </w:t>
      </w:r>
      <w:r>
        <w:fldChar w:fldCharType="begin"/>
      </w:r>
      <w:r>
        <w:instrText xml:space="preserve"> SEQ Figure \* ARABIC </w:instrText>
      </w:r>
      <w:r>
        <w:fldChar w:fldCharType="separate"/>
      </w:r>
      <w:r w:rsidR="004C113B">
        <w:rPr>
          <w:noProof/>
        </w:rPr>
        <w:t>41</w:t>
      </w:r>
      <w:r>
        <w:fldChar w:fldCharType="end"/>
      </w:r>
      <w:r>
        <w:t>: RIVTAC</w:t>
      </w:r>
      <w:r w:rsidRPr="002E2954">
        <w:rPr>
          <w:rFonts w:cs="Calibri"/>
          <w:sz w:val="22"/>
        </w:rPr>
        <w:t>®</w:t>
      </w:r>
      <w:r>
        <w:t xml:space="preserve"> Nail</w:t>
      </w:r>
      <w:bookmarkEnd w:id="2340"/>
      <w:bookmarkEnd w:id="2341"/>
      <w:bookmarkEnd w:id="2342"/>
      <w:bookmarkEnd w:id="2343"/>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117C4509"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56890A10" w:rsidR="00FC68DB" w:rsidRDefault="00FC68DB" w:rsidP="00B202D2">
      <w:pPr>
        <w:pStyle w:val="Beschriftung"/>
        <w:spacing w:before="120"/>
      </w:pPr>
      <w:bookmarkStart w:id="2344" w:name="_Toc3557119"/>
      <w:bookmarkStart w:id="2345" w:name="_Toc34747370"/>
      <w:bookmarkStart w:id="2346" w:name="_Toc76030563"/>
      <w:bookmarkStart w:id="2347" w:name="_Toc85721921"/>
      <w:r>
        <w:t xml:space="preserve">Figure </w:t>
      </w:r>
      <w:r>
        <w:fldChar w:fldCharType="begin"/>
      </w:r>
      <w:r>
        <w:instrText xml:space="preserve"> SEQ Figure \* ARABIC </w:instrText>
      </w:r>
      <w:r>
        <w:fldChar w:fldCharType="separate"/>
      </w:r>
      <w:r w:rsidR="004C113B">
        <w:rPr>
          <w:noProof/>
        </w:rPr>
        <w:t>42</w:t>
      </w:r>
      <w:r>
        <w:fldChar w:fldCharType="end"/>
      </w:r>
      <w:r>
        <w:t xml:space="preserve">: </w:t>
      </w:r>
      <w:r w:rsidRPr="00037BF9">
        <w:t>Cross Section of a Nail, Connecting Two Sheets</w:t>
      </w:r>
      <w:bookmarkEnd w:id="2344"/>
      <w:bookmarkEnd w:id="2345"/>
      <w:bookmarkEnd w:id="2346"/>
      <w:bookmarkEnd w:id="2347"/>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B79DCF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079FE174" w14:textId="709CA278" w:rsidR="00FC68DB" w:rsidRDefault="00FC68DB" w:rsidP="00B202D2">
      <w:pPr>
        <w:pStyle w:val="Beschriftung"/>
        <w:spacing w:before="120"/>
        <w:rPr>
          <w:rStyle w:val="elementdeftypeChar"/>
          <w:rFonts w:eastAsia="Calibri"/>
          <w:b w:val="0"/>
        </w:rPr>
      </w:pPr>
      <w:bookmarkStart w:id="2348" w:name="_Toc3566478"/>
      <w:bookmarkStart w:id="2349" w:name="_Toc34747479"/>
      <w:bookmarkStart w:id="2350" w:name="_Toc77095931"/>
      <w:bookmarkStart w:id="2351" w:name="_Toc85722041"/>
      <w:r>
        <w:t xml:space="preserve">Table </w:t>
      </w:r>
      <w:r>
        <w:fldChar w:fldCharType="begin"/>
      </w:r>
      <w:r>
        <w:instrText xml:space="preserve"> SEQ Table \* ARABIC </w:instrText>
      </w:r>
      <w:r>
        <w:fldChar w:fldCharType="separate"/>
      </w:r>
      <w:r w:rsidR="004C113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2348"/>
      <w:bookmarkEnd w:id="2349"/>
      <w:bookmarkEnd w:id="2350"/>
      <w:bookmarkEnd w:id="2351"/>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39E976E0" w:rsidR="00FC68DB" w:rsidRDefault="00FC68DB" w:rsidP="00B202D2">
      <w:pPr>
        <w:pStyle w:val="Beschriftung"/>
        <w:spacing w:before="120"/>
        <w:rPr>
          <w:rStyle w:val="elementdeftypeChar"/>
          <w:rFonts w:eastAsia="Calibri"/>
          <w:b w:val="0"/>
        </w:rPr>
      </w:pPr>
      <w:bookmarkStart w:id="2352" w:name="_Toc3566479"/>
      <w:bookmarkStart w:id="2353" w:name="_Toc34747480"/>
      <w:bookmarkStart w:id="2354" w:name="_Toc77095932"/>
      <w:bookmarkStart w:id="2355" w:name="_Toc85722042"/>
      <w:r>
        <w:t xml:space="preserve">Table </w:t>
      </w:r>
      <w:r>
        <w:fldChar w:fldCharType="begin"/>
      </w:r>
      <w:r>
        <w:instrText xml:space="preserve"> SEQ Table \* ARABIC </w:instrText>
      </w:r>
      <w:r>
        <w:fldChar w:fldCharType="separate"/>
      </w:r>
      <w:r w:rsidR="004C113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2352"/>
      <w:bookmarkEnd w:id="2353"/>
      <w:bookmarkEnd w:id="2354"/>
      <w:bookmarkEnd w:id="2355"/>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lastRenderedPageBreak/>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95FF846"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B323C7B" w:rsidR="00FC68DB" w:rsidRDefault="00FC68DB" w:rsidP="00B202D2">
      <w:pPr>
        <w:pStyle w:val="Beschriftung"/>
        <w:spacing w:before="120"/>
      </w:pPr>
      <w:bookmarkStart w:id="2357" w:name="_Toc3566480"/>
      <w:bookmarkStart w:id="2358" w:name="_Toc34747481"/>
      <w:bookmarkStart w:id="2359" w:name="_Toc77095933"/>
      <w:bookmarkStart w:id="2360" w:name="_Toc85722043"/>
      <w:r>
        <w:lastRenderedPageBreak/>
        <w:t xml:space="preserve">Table </w:t>
      </w:r>
      <w:r>
        <w:fldChar w:fldCharType="begin"/>
      </w:r>
      <w:r>
        <w:instrText xml:space="preserve"> SEQ Table \* ARABIC </w:instrText>
      </w:r>
      <w:r>
        <w:fldChar w:fldCharType="separate"/>
      </w:r>
      <w:r w:rsidR="004C113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2357"/>
      <w:bookmarkEnd w:id="2358"/>
      <w:bookmarkEnd w:id="2359"/>
      <w:bookmarkEnd w:id="2360"/>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2361" w:name="_Toc77102063"/>
      <w:bookmarkStart w:id="2362" w:name="_Toc83048692"/>
      <w:bookmarkStart w:id="2363" w:name="_Toc27753609"/>
      <w:r>
        <w:t>Rotation Joints</w:t>
      </w:r>
      <w:bookmarkEnd w:id="2361"/>
      <w:bookmarkEnd w:id="2362"/>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4A04CB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12C1336E" w14:textId="3663EC4D" w:rsidR="00FC68DB" w:rsidRDefault="00FC68DB" w:rsidP="00B202D2">
      <w:pPr>
        <w:pStyle w:val="Beschriftung"/>
        <w:spacing w:before="120"/>
      </w:pPr>
      <w:bookmarkStart w:id="2364" w:name="_Toc77095934"/>
      <w:bookmarkStart w:id="2365" w:name="_Toc85722044"/>
      <w:r>
        <w:t xml:space="preserve">Table </w:t>
      </w:r>
      <w:r>
        <w:fldChar w:fldCharType="begin"/>
      </w:r>
      <w:r>
        <w:instrText xml:space="preserve"> SEQ Table \* ARABIC </w:instrText>
      </w:r>
      <w:r>
        <w:fldChar w:fldCharType="separate"/>
      </w:r>
      <w:r w:rsidR="004C113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2364"/>
      <w:bookmarkEnd w:id="2365"/>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16211B3" w:rsidR="00FC68DB" w:rsidRDefault="00FC68DB" w:rsidP="00B202D2">
      <w:pPr>
        <w:pStyle w:val="Beschriftung"/>
      </w:pPr>
      <w:bookmarkStart w:id="2366" w:name="_Toc77095935"/>
      <w:bookmarkStart w:id="2367" w:name="_Toc85722045"/>
      <w:r>
        <w:t xml:space="preserve">Table </w:t>
      </w:r>
      <w:r>
        <w:fldChar w:fldCharType="begin"/>
      </w:r>
      <w:r>
        <w:instrText xml:space="preserve"> SEQ Table \* ARABIC </w:instrText>
      </w:r>
      <w:r>
        <w:fldChar w:fldCharType="separate"/>
      </w:r>
      <w:r w:rsidR="004C113B">
        <w:rPr>
          <w:noProof/>
        </w:rPr>
        <w:t>77</w:t>
      </w:r>
      <w:r>
        <w:fldChar w:fldCharType="end"/>
      </w:r>
      <w:r w:rsidRPr="00501F7D">
        <w:t>: Attributes of element &lt;</w:t>
      </w:r>
      <w:proofErr w:type="spellStart"/>
      <w:r w:rsidRPr="00501F7D">
        <w:t>rotation_joint</w:t>
      </w:r>
      <w:proofErr w:type="spellEnd"/>
      <w:r w:rsidRPr="00501F7D">
        <w:t>/&gt;</w:t>
      </w:r>
      <w:bookmarkEnd w:id="2366"/>
      <w:bookmarkEnd w:id="2367"/>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E6E5D8A"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D6EBC72" w:rsidR="00FC68DB" w:rsidRDefault="00FC68DB" w:rsidP="00B202D2">
      <w:pPr>
        <w:pStyle w:val="Beschriftung"/>
        <w:keepNext/>
        <w:keepLines/>
        <w:spacing w:before="120"/>
      </w:pPr>
      <w:bookmarkStart w:id="2368" w:name="_Toc77095936"/>
      <w:bookmarkStart w:id="2369" w:name="_Toc85722046"/>
      <w:r>
        <w:t xml:space="preserve">Table </w:t>
      </w:r>
      <w:r>
        <w:fldChar w:fldCharType="begin"/>
      </w:r>
      <w:r>
        <w:instrText xml:space="preserve"> SEQ Table \* ARABIC </w:instrText>
      </w:r>
      <w:r>
        <w:fldChar w:fldCharType="separate"/>
      </w:r>
      <w:r w:rsidR="004C113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2368"/>
      <w:bookmarkEnd w:id="2369"/>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2370" w:name="_Toc77102064"/>
      <w:bookmarkStart w:id="2371" w:name="_Toc83048693"/>
      <w:r>
        <w:t>ROTAV</w:t>
      </w:r>
      <w:bookmarkEnd w:id="2370"/>
      <w:bookmarkEnd w:id="2371"/>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642984F9" w:rsidR="00FC68DB" w:rsidRPr="005C50FA" w:rsidRDefault="00FC68DB" w:rsidP="00B202D2">
      <w:pPr>
        <w:pStyle w:val="Beschriftung"/>
        <w:rPr>
          <w:color w:val="676F76"/>
          <w:sz w:val="21"/>
          <w:szCs w:val="21"/>
          <w:lang w:val="en"/>
        </w:rPr>
      </w:pPr>
      <w:bookmarkStart w:id="2372" w:name="_Toc76030564"/>
      <w:bookmarkStart w:id="2373" w:name="_Toc85721922"/>
      <w:r>
        <w:t xml:space="preserve">Figure </w:t>
      </w:r>
      <w:r>
        <w:fldChar w:fldCharType="begin"/>
      </w:r>
      <w:r>
        <w:instrText xml:space="preserve"> SEQ Figure \* ARABIC </w:instrText>
      </w:r>
      <w:r>
        <w:fldChar w:fldCharType="separate"/>
      </w:r>
      <w:r w:rsidR="004C113B">
        <w:rPr>
          <w:noProof/>
        </w:rPr>
        <w:t>43</w:t>
      </w:r>
      <w:r>
        <w:fldChar w:fldCharType="end"/>
      </w:r>
      <w:r>
        <w:t>: Process of Rotation Joining (ROTAV)</w:t>
      </w:r>
      <w:bookmarkEnd w:id="2372"/>
      <w:bookmarkEnd w:id="2373"/>
    </w:p>
    <w:p w14:paraId="45B2311D" w14:textId="77777777" w:rsidR="00FC68DB" w:rsidRDefault="00FC68DB" w:rsidP="00B202D2">
      <w:pPr>
        <w:keepNext/>
        <w:jc w:val="center"/>
      </w:pPr>
      <w:r>
        <w:rPr>
          <w:noProof/>
          <w:lang w:val="en-US"/>
        </w:rPr>
        <w:lastRenderedPageBreak/>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6EE9215A" w:rsidR="00FC68DB" w:rsidRDefault="00FC68DB" w:rsidP="00B202D2">
      <w:pPr>
        <w:pStyle w:val="Beschriftung"/>
      </w:pPr>
      <w:bookmarkStart w:id="2374" w:name="_Toc76030565"/>
      <w:bookmarkStart w:id="2375" w:name="_Toc85721923"/>
      <w:r>
        <w:t xml:space="preserve">Figure </w:t>
      </w:r>
      <w:r>
        <w:fldChar w:fldCharType="begin"/>
      </w:r>
      <w:r>
        <w:instrText xml:space="preserve"> SEQ Figure \* ARABIC </w:instrText>
      </w:r>
      <w:r>
        <w:fldChar w:fldCharType="separate"/>
      </w:r>
      <w:r w:rsidR="004C113B">
        <w:rPr>
          <w:noProof/>
        </w:rPr>
        <w:t>44</w:t>
      </w:r>
      <w:r>
        <w:fldChar w:fldCharType="end"/>
      </w:r>
      <w:r>
        <w:t xml:space="preserve">: ROTAV connecting </w:t>
      </w:r>
      <w:proofErr w:type="spellStart"/>
      <w:r>
        <w:t>aluminum</w:t>
      </w:r>
      <w:proofErr w:type="spellEnd"/>
      <w:r>
        <w:t xml:space="preserve"> and steel sheets</w:t>
      </w:r>
      <w:bookmarkEnd w:id="2374"/>
      <w:bookmarkEnd w:id="2375"/>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67804F59" w:rsidR="00FC68DB" w:rsidRDefault="00FC68DB" w:rsidP="00B202D2">
      <w:pPr>
        <w:pStyle w:val="Beschriftung"/>
        <w:spacing w:before="120"/>
        <w:rPr>
          <w:rFonts w:cs="Calibri"/>
          <w:szCs w:val="22"/>
          <w:lang w:eastAsia="en-GB"/>
        </w:rPr>
      </w:pPr>
      <w:bookmarkStart w:id="2376" w:name="_Toc77095937"/>
      <w:bookmarkStart w:id="2377" w:name="_Toc85722047"/>
      <w:r>
        <w:t xml:space="preserve">Table </w:t>
      </w:r>
      <w:r>
        <w:fldChar w:fldCharType="begin"/>
      </w:r>
      <w:r>
        <w:instrText xml:space="preserve"> SEQ Table \* ARABIC </w:instrText>
      </w:r>
      <w:r>
        <w:fldChar w:fldCharType="separate"/>
      </w:r>
      <w:r w:rsidR="004C113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2376"/>
      <w:bookmarkEnd w:id="2377"/>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lastRenderedPageBreak/>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2363"/>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2378" w:name="_Toc428537246"/>
      <w:bookmarkStart w:id="2379" w:name="_Toc428969565"/>
      <w:bookmarkStart w:id="2380" w:name="_Toc429052956"/>
      <w:bookmarkStart w:id="2381" w:name="_Toc428537247"/>
      <w:bookmarkStart w:id="2382" w:name="_Toc428965632"/>
      <w:bookmarkStart w:id="2383" w:name="_Toc428969566"/>
      <w:bookmarkStart w:id="2384" w:name="_Toc429052957"/>
      <w:bookmarkStart w:id="2385" w:name="_Toc428456280"/>
      <w:bookmarkStart w:id="2386" w:name="_Toc428537248"/>
      <w:bookmarkStart w:id="2387" w:name="_Toc428969567"/>
      <w:bookmarkStart w:id="2388" w:name="_Toc429052958"/>
      <w:bookmarkStart w:id="2389" w:name="_Toc338938901"/>
      <w:bookmarkStart w:id="2390" w:name="_Toc338939097"/>
      <w:bookmarkStart w:id="2391" w:name="_Toc3556997"/>
      <w:bookmarkStart w:id="2392" w:name="_Toc34747247"/>
      <w:bookmarkStart w:id="2393" w:name="_Toc77102065"/>
      <w:bookmarkStart w:id="2394" w:name="_Toc83048694"/>
      <w:bookmarkEnd w:id="2378"/>
      <w:bookmarkEnd w:id="2379"/>
      <w:bookmarkEnd w:id="2380"/>
      <w:bookmarkEnd w:id="2381"/>
      <w:bookmarkEnd w:id="2382"/>
      <w:bookmarkEnd w:id="2383"/>
      <w:bookmarkEnd w:id="2384"/>
      <w:bookmarkEnd w:id="2385"/>
      <w:bookmarkEnd w:id="2386"/>
      <w:bookmarkEnd w:id="2387"/>
      <w:bookmarkEnd w:id="2388"/>
      <w:r w:rsidRPr="007055D9">
        <w:t>1D connections</w:t>
      </w:r>
      <w:bookmarkEnd w:id="2389"/>
      <w:bookmarkEnd w:id="2390"/>
      <w:bookmarkEnd w:id="2391"/>
      <w:bookmarkEnd w:id="2392"/>
      <w:bookmarkEnd w:id="2393"/>
      <w:bookmarkEnd w:id="2394"/>
    </w:p>
    <w:p w14:paraId="249DECC1" w14:textId="77777777" w:rsidR="00FC68DB" w:rsidRDefault="00FC68DB" w:rsidP="00B202D2">
      <w:pPr>
        <w:pStyle w:val="berschrift2"/>
      </w:pPr>
      <w:bookmarkStart w:id="2395" w:name="_Toc3556998"/>
      <w:bookmarkStart w:id="2396" w:name="_Toc34747248"/>
      <w:bookmarkStart w:id="2397" w:name="_Toc77102066"/>
      <w:bookmarkStart w:id="2398" w:name="_Toc83048695"/>
      <w:bookmarkStart w:id="2399" w:name="_Toc338938902"/>
      <w:bookmarkStart w:id="2400" w:name="_Toc338939098"/>
      <w:r w:rsidRPr="00246BE4">
        <w:t>Generic Definitions</w:t>
      </w:r>
      <w:bookmarkEnd w:id="2395"/>
      <w:bookmarkEnd w:id="2396"/>
      <w:bookmarkEnd w:id="2397"/>
      <w:bookmarkEnd w:id="2398"/>
    </w:p>
    <w:p w14:paraId="59908147" w14:textId="77777777" w:rsidR="00FC68DB" w:rsidRDefault="00FC68DB" w:rsidP="00B202D2">
      <w:pPr>
        <w:pStyle w:val="berschrift3"/>
      </w:pPr>
      <w:bookmarkStart w:id="2401" w:name="_Toc3556999"/>
      <w:bookmarkStart w:id="2402" w:name="_Toc34747249"/>
      <w:bookmarkStart w:id="2403" w:name="_Toc77102067"/>
      <w:bookmarkStart w:id="2404" w:name="_Toc83048696"/>
      <w:r>
        <w:t>Identification</w:t>
      </w:r>
      <w:bookmarkEnd w:id="2401"/>
      <w:bookmarkEnd w:id="2402"/>
      <w:bookmarkEnd w:id="2403"/>
      <w:bookmarkEnd w:id="2404"/>
    </w:p>
    <w:p w14:paraId="17BC607B" w14:textId="499654D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C113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2405" w:name="_Ref414571413"/>
      <w:bookmarkStart w:id="2406" w:name="_Ref429050458"/>
      <w:bookmarkStart w:id="2407" w:name="_Toc3557000"/>
      <w:bookmarkStart w:id="2408" w:name="_Toc34747250"/>
      <w:bookmarkStart w:id="2409" w:name="_Toc77102068"/>
      <w:bookmarkStart w:id="2410" w:name="_Toc83048697"/>
      <w:r w:rsidRPr="007055D9">
        <w:t>L</w:t>
      </w:r>
      <w:bookmarkEnd w:id="2405"/>
      <w:r>
        <w:t>ocation</w:t>
      </w:r>
      <w:bookmarkEnd w:id="2406"/>
      <w:bookmarkEnd w:id="2407"/>
      <w:bookmarkEnd w:id="2408"/>
      <w:bookmarkEnd w:id="2409"/>
      <w:bookmarkEnd w:id="2410"/>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116CB19"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4C113B" w:rsidRPr="007055D9">
        <w:t xml:space="preserve">Figure </w:t>
      </w:r>
      <w:r w:rsidR="004C113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4C113B" w:rsidRPr="007055D9">
        <w:t>: Weld Line Changing</w:t>
      </w:r>
      <w:r w:rsidR="004C113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521A7900" w:rsidR="00FC68DB" w:rsidRDefault="00FC68DB" w:rsidP="00B202D2">
      <w:pPr>
        <w:pStyle w:val="Beschriftung"/>
        <w:spacing w:before="120"/>
      </w:pPr>
      <w:bookmarkStart w:id="2411" w:name="_Toc3566481"/>
      <w:bookmarkStart w:id="2412" w:name="_Toc34747482"/>
      <w:bookmarkStart w:id="2413" w:name="_Toc77095938"/>
      <w:bookmarkStart w:id="2414" w:name="_Toc85722048"/>
      <w:r>
        <w:t xml:space="preserve">Table </w:t>
      </w:r>
      <w:r>
        <w:fldChar w:fldCharType="begin"/>
      </w:r>
      <w:r>
        <w:instrText xml:space="preserve"> SEQ Table \* ARABIC </w:instrText>
      </w:r>
      <w:r>
        <w:fldChar w:fldCharType="separate"/>
      </w:r>
      <w:r w:rsidR="004C113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2411"/>
      <w:bookmarkEnd w:id="2412"/>
      <w:bookmarkEnd w:id="2413"/>
      <w:bookmarkEnd w:id="2414"/>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lastRenderedPageBreak/>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5BC034F8" w:rsidR="00FC68DB" w:rsidRDefault="00FC68DB" w:rsidP="00B202D2">
      <w:pPr>
        <w:pStyle w:val="Beschriftung"/>
        <w:spacing w:before="120"/>
      </w:pPr>
      <w:bookmarkStart w:id="2415" w:name="_Toc3566482"/>
      <w:bookmarkStart w:id="2416" w:name="_Toc34747483"/>
      <w:bookmarkStart w:id="2417" w:name="_Toc77095939"/>
      <w:bookmarkStart w:id="2418" w:name="_Toc85722049"/>
      <w:r>
        <w:t xml:space="preserve">Table </w:t>
      </w:r>
      <w:r>
        <w:fldChar w:fldCharType="begin"/>
      </w:r>
      <w:r>
        <w:instrText xml:space="preserve"> SEQ Table \* ARABIC </w:instrText>
      </w:r>
      <w:r>
        <w:fldChar w:fldCharType="separate"/>
      </w:r>
      <w:r w:rsidR="004C113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2415"/>
      <w:bookmarkEnd w:id="2416"/>
      <w:bookmarkEnd w:id="2417"/>
      <w:bookmarkEnd w:id="2418"/>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400E9F11" w:rsidR="00FC68DB" w:rsidRDefault="00FC68DB" w:rsidP="00B202D2">
      <w:pPr>
        <w:pStyle w:val="Beschriftung"/>
        <w:spacing w:before="120"/>
      </w:pPr>
      <w:bookmarkStart w:id="2419" w:name="_Toc3566483"/>
      <w:bookmarkStart w:id="2420" w:name="_Toc34747484"/>
      <w:bookmarkStart w:id="2421" w:name="_Toc77095940"/>
      <w:bookmarkStart w:id="2422" w:name="_Toc85722050"/>
      <w:r>
        <w:t xml:space="preserve">Table </w:t>
      </w:r>
      <w:r>
        <w:fldChar w:fldCharType="begin"/>
      </w:r>
      <w:r>
        <w:instrText xml:space="preserve"> SEQ Table \* ARABIC </w:instrText>
      </w:r>
      <w:r>
        <w:fldChar w:fldCharType="separate"/>
      </w:r>
      <w:r w:rsidR="004C113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2419"/>
      <w:bookmarkEnd w:id="2420"/>
      <w:bookmarkEnd w:id="2421"/>
      <w:bookmarkEnd w:id="2422"/>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2423" w:name="_Toc432343680"/>
      <w:bookmarkStart w:id="2424" w:name="_Ref69114607"/>
      <w:bookmarkStart w:id="2425" w:name="_Ref69114623"/>
      <w:bookmarkStart w:id="2426" w:name="_Toc77102069"/>
      <w:bookmarkStart w:id="2427" w:name="_Toc3557001"/>
      <w:bookmarkStart w:id="2428" w:name="_Toc34747251"/>
      <w:r w:rsidRPr="00037F3D">
        <w:t>Intermittent Connection Lines</w:t>
      </w:r>
      <w:bookmarkEnd w:id="2423"/>
      <w:bookmarkEnd w:id="2424"/>
      <w:bookmarkEnd w:id="2425"/>
      <w:bookmarkEnd w:id="2426"/>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lastRenderedPageBreak/>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B3979B6" w:rsidR="00FC68DB" w:rsidRDefault="00FC68DB" w:rsidP="00B202D2">
      <w:pPr>
        <w:pStyle w:val="Beschriftung"/>
      </w:pPr>
      <w:bookmarkStart w:id="2429" w:name="_Toc76030566"/>
      <w:bookmarkStart w:id="2430" w:name="_Toc85721924"/>
      <w:r>
        <w:t xml:space="preserve">Figure </w:t>
      </w:r>
      <w:r>
        <w:fldChar w:fldCharType="begin"/>
      </w:r>
      <w:r>
        <w:instrText xml:space="preserve"> SEQ Figure \* ARABIC </w:instrText>
      </w:r>
      <w:r>
        <w:fldChar w:fldCharType="separate"/>
      </w:r>
      <w:r w:rsidR="004C113B">
        <w:rPr>
          <w:noProof/>
        </w:rPr>
        <w:t>45</w:t>
      </w:r>
      <w:r>
        <w:fldChar w:fldCharType="end"/>
      </w:r>
      <w:r>
        <w:t>: Terminology of a regular intermittent weld</w:t>
      </w:r>
      <w:bookmarkEnd w:id="2429"/>
      <w:bookmarkEnd w:id="2430"/>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lastRenderedPageBreak/>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2C13825" w:rsidR="00FC68DB" w:rsidRDefault="00FC68DB" w:rsidP="00B202D2">
      <w:pPr>
        <w:pStyle w:val="Beschriftung"/>
      </w:pPr>
      <w:bookmarkStart w:id="2431" w:name="_Toc76030567"/>
      <w:bookmarkStart w:id="2432" w:name="_Toc85721925"/>
      <w:r>
        <w:t xml:space="preserve">Figure </w:t>
      </w:r>
      <w:r>
        <w:fldChar w:fldCharType="begin"/>
      </w:r>
      <w:r>
        <w:instrText xml:space="preserve"> SEQ Figure \* ARABIC </w:instrText>
      </w:r>
      <w:r>
        <w:fldChar w:fldCharType="separate"/>
      </w:r>
      <w:r w:rsidR="004C113B">
        <w:rPr>
          <w:noProof/>
        </w:rPr>
        <w:t>46</w:t>
      </w:r>
      <w:r>
        <w:fldChar w:fldCharType="end"/>
      </w:r>
      <w:r>
        <w:t>: Regular intermittent weld with first spacing and last spacing</w:t>
      </w:r>
      <w:bookmarkEnd w:id="2431"/>
      <w:bookmarkEnd w:id="2432"/>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D61AE0A" w:rsidR="00FC68DB" w:rsidRPr="00F41434" w:rsidRDefault="00FC68DB" w:rsidP="00B202D2">
      <w:pPr>
        <w:keepNext/>
        <w:jc w:val="center"/>
      </w:pPr>
      <w:bookmarkStart w:id="2433" w:name="_Toc76030568"/>
      <w:bookmarkStart w:id="2434" w:name="_Toc85721926"/>
      <w:r>
        <w:t xml:space="preserve">Figure </w:t>
      </w:r>
      <w:r>
        <w:fldChar w:fldCharType="begin"/>
      </w:r>
      <w:r>
        <w:instrText xml:space="preserve"> SEQ Figure \* ARABIC </w:instrText>
      </w:r>
      <w:r>
        <w:fldChar w:fldCharType="separate"/>
      </w:r>
      <w:r w:rsidR="004C113B">
        <w:rPr>
          <w:noProof/>
        </w:rPr>
        <w:t>47</w:t>
      </w:r>
      <w:r>
        <w:fldChar w:fldCharType="end"/>
      </w:r>
      <w:r>
        <w:t>: Irregular intermittent welds</w:t>
      </w:r>
      <w:bookmarkEnd w:id="2433"/>
      <w:bookmarkEnd w:id="2434"/>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2435"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2435"/>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lastRenderedPageBreak/>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486B100E" w:rsidR="00FC68DB" w:rsidRDefault="00FC68DB" w:rsidP="00B202D2">
      <w:pPr>
        <w:pStyle w:val="Beschriftung"/>
        <w:spacing w:before="120"/>
      </w:pPr>
      <w:bookmarkStart w:id="2436" w:name="_Ref68888312"/>
      <w:bookmarkStart w:id="2437" w:name="_Toc77095941"/>
      <w:bookmarkStart w:id="2438" w:name="_Toc85722051"/>
      <w:r>
        <w:t xml:space="preserve">Table </w:t>
      </w:r>
      <w:r>
        <w:fldChar w:fldCharType="begin"/>
      </w:r>
      <w:r>
        <w:instrText xml:space="preserve"> SEQ Table \* ARABIC </w:instrText>
      </w:r>
      <w:r>
        <w:fldChar w:fldCharType="separate"/>
      </w:r>
      <w:r w:rsidR="004C113B">
        <w:rPr>
          <w:noProof/>
        </w:rPr>
        <w:t>83</w:t>
      </w:r>
      <w:r>
        <w:fldChar w:fldCharType="end"/>
      </w:r>
      <w:bookmarkEnd w:id="2436"/>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2437"/>
      <w:bookmarkEnd w:id="2438"/>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583DC751" w:rsidR="00FC68DB" w:rsidRDefault="00FC68DB" w:rsidP="00B202D2">
      <w:pPr>
        <w:pStyle w:val="Beschriftung"/>
        <w:spacing w:before="120"/>
      </w:pPr>
      <w:bookmarkStart w:id="2439" w:name="_Toc77095942"/>
      <w:bookmarkStart w:id="2440" w:name="_Toc85722052"/>
      <w:r>
        <w:t xml:space="preserve">Table </w:t>
      </w:r>
      <w:r>
        <w:fldChar w:fldCharType="begin"/>
      </w:r>
      <w:r>
        <w:instrText xml:space="preserve"> SEQ Table \* ARABIC </w:instrText>
      </w:r>
      <w:r>
        <w:fldChar w:fldCharType="separate"/>
      </w:r>
      <w:r w:rsidR="004C113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2439"/>
      <w:bookmarkEnd w:id="2440"/>
    </w:p>
    <w:p w14:paraId="736229FE" w14:textId="48BFA5C4"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4C113B">
        <w:t xml:space="preserve">Table </w:t>
      </w:r>
      <w:r w:rsidR="004C113B">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lastRenderedPageBreak/>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192045"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192045"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192045"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192045"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192045"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lastRenderedPageBreak/>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2442"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2442"/>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lastRenderedPageBreak/>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2443"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2443"/>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2444" w:name="_Toc77102070"/>
      <w:bookmarkStart w:id="2445" w:name="_Toc83048698"/>
      <w:r>
        <w:t>Type Specification</w:t>
      </w:r>
      <w:bookmarkEnd w:id="2427"/>
      <w:bookmarkEnd w:id="2428"/>
      <w:bookmarkEnd w:id="2444"/>
      <w:bookmarkEnd w:id="2445"/>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lastRenderedPageBreak/>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48C3502"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93BACED"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214BA1A" w14:textId="376E92F8" w:rsidR="00FC68DB" w:rsidRPr="003038C9" w:rsidRDefault="00FC68DB" w:rsidP="00B202D2">
      <w:pPr>
        <w:pStyle w:val="Beschriftung"/>
        <w:spacing w:before="120"/>
        <w:rPr>
          <w:lang w:eastAsia="x-none"/>
        </w:rPr>
      </w:pPr>
      <w:bookmarkStart w:id="2446" w:name="_Toc3566484"/>
      <w:bookmarkStart w:id="2447" w:name="_Toc34747485"/>
      <w:bookmarkStart w:id="2448" w:name="_Toc77095943"/>
      <w:bookmarkStart w:id="2449" w:name="_Toc85722053"/>
      <w:r>
        <w:t xml:space="preserve">Table </w:t>
      </w:r>
      <w:r>
        <w:fldChar w:fldCharType="begin"/>
      </w:r>
      <w:r>
        <w:instrText xml:space="preserve"> SEQ Table \* ARABIC </w:instrText>
      </w:r>
      <w:r>
        <w:fldChar w:fldCharType="separate"/>
      </w:r>
      <w:r w:rsidR="004C113B">
        <w:rPr>
          <w:noProof/>
        </w:rPr>
        <w:t>85</w:t>
      </w:r>
      <w:r>
        <w:fldChar w:fldCharType="end"/>
      </w:r>
      <w:r>
        <w:t xml:space="preserve">: Nested elements of element </w:t>
      </w:r>
      <w:r w:rsidRPr="00271D68">
        <w:rPr>
          <w:rFonts w:ascii="Courier New" w:hAnsi="Courier New" w:cs="Courier New"/>
          <w:kern w:val="22"/>
        </w:rPr>
        <w:t>&lt;connection_1d/&gt;</w:t>
      </w:r>
      <w:bookmarkEnd w:id="2446"/>
      <w:bookmarkEnd w:id="2447"/>
      <w:bookmarkEnd w:id="2448"/>
      <w:bookmarkEnd w:id="2449"/>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2450" w:name="_Toc3557002"/>
      <w:bookmarkStart w:id="2451" w:name="_Toc34747252"/>
      <w:bookmarkStart w:id="2452" w:name="_Toc77102071"/>
      <w:bookmarkStart w:id="2453" w:name="_Toc83048699"/>
      <w:r w:rsidRPr="007055D9">
        <w:t>Seam Weld</w:t>
      </w:r>
      <w:bookmarkEnd w:id="1132"/>
      <w:r w:rsidRPr="007055D9">
        <w:t>s</w:t>
      </w:r>
      <w:bookmarkEnd w:id="2399"/>
      <w:bookmarkEnd w:id="2400"/>
      <w:bookmarkEnd w:id="2450"/>
      <w:bookmarkEnd w:id="2451"/>
      <w:bookmarkEnd w:id="2452"/>
      <w:bookmarkEnd w:id="2453"/>
    </w:p>
    <w:p w14:paraId="3FFAA6F8" w14:textId="77777777" w:rsidR="00FC68DB" w:rsidRPr="007055D9" w:rsidRDefault="00FC68DB" w:rsidP="00B202D2">
      <w:pPr>
        <w:pStyle w:val="berschrift3"/>
      </w:pPr>
      <w:bookmarkStart w:id="2454" w:name="_Toc338938903"/>
      <w:bookmarkStart w:id="2455" w:name="_Toc338939099"/>
      <w:bookmarkStart w:id="2456" w:name="_Toc3557003"/>
      <w:bookmarkStart w:id="2457" w:name="_Toc34747253"/>
      <w:bookmarkStart w:id="2458" w:name="_Toc77102072"/>
      <w:bookmarkStart w:id="2459" w:name="_Toc83048700"/>
      <w:r w:rsidRPr="007055D9">
        <w:t xml:space="preserve">Description and </w:t>
      </w:r>
      <w:proofErr w:type="spellStart"/>
      <w:r w:rsidRPr="007055D9">
        <w:t>Modeling</w:t>
      </w:r>
      <w:proofErr w:type="spellEnd"/>
      <w:r w:rsidRPr="007055D9">
        <w:t xml:space="preserve"> Parameters</w:t>
      </w:r>
      <w:bookmarkEnd w:id="1133"/>
      <w:bookmarkEnd w:id="2454"/>
      <w:bookmarkEnd w:id="2455"/>
      <w:bookmarkEnd w:id="2456"/>
      <w:bookmarkEnd w:id="2457"/>
      <w:bookmarkEnd w:id="2458"/>
      <w:bookmarkEnd w:id="2459"/>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0052E2C" w:rsidR="00FC68DB" w:rsidRPr="007055D9" w:rsidRDefault="00FC68DB" w:rsidP="00B202D2">
      <w:pPr>
        <w:pStyle w:val="Beschriftung"/>
        <w:spacing w:before="120"/>
      </w:pPr>
      <w:bookmarkStart w:id="2460" w:name="_Ref428965482"/>
      <w:bookmarkStart w:id="2461" w:name="_Toc3557120"/>
      <w:bookmarkStart w:id="2462" w:name="_Toc34747371"/>
      <w:bookmarkStart w:id="2463" w:name="_Toc76030569"/>
      <w:bookmarkStart w:id="2464" w:name="_Toc85721927"/>
      <w:r w:rsidRPr="007055D9">
        <w:t xml:space="preserve">Figure </w:t>
      </w:r>
      <w:r>
        <w:fldChar w:fldCharType="begin"/>
      </w:r>
      <w:r>
        <w:instrText xml:space="preserve"> SEQ Figure \* ARABIC </w:instrText>
      </w:r>
      <w:r>
        <w:fldChar w:fldCharType="separate"/>
      </w:r>
      <w:r w:rsidR="004C113B">
        <w:rPr>
          <w:noProof/>
        </w:rPr>
        <w:t>48</w:t>
      </w:r>
      <w:r>
        <w:fldChar w:fldCharType="end"/>
      </w:r>
      <w:bookmarkStart w:id="2465" w:name="_Ref428965475"/>
      <w:bookmarkEnd w:id="2460"/>
      <w:r w:rsidRPr="007055D9">
        <w:t>: Weld Line Changing</w:t>
      </w:r>
      <w:r w:rsidRPr="007055D9">
        <w:rPr>
          <w:noProof/>
        </w:rPr>
        <w:t xml:space="preserve"> from Y-Joint to Overlap-Joint</w:t>
      </w:r>
      <w:bookmarkEnd w:id="2461"/>
      <w:bookmarkEnd w:id="2462"/>
      <w:bookmarkEnd w:id="2463"/>
      <w:bookmarkEnd w:id="2464"/>
      <w:bookmarkEnd w:id="2465"/>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5DE02A75" w:rsidR="00FC68DB" w:rsidRDefault="00FC68DB" w:rsidP="00B202D2">
      <w:pPr>
        <w:pStyle w:val="Beschriftung"/>
      </w:pPr>
      <w:bookmarkStart w:id="2466" w:name="_Toc3557121"/>
      <w:bookmarkStart w:id="2467" w:name="_Toc34747372"/>
      <w:bookmarkStart w:id="2468" w:name="_Toc76030570"/>
      <w:bookmarkStart w:id="2469" w:name="_Toc85721928"/>
      <w:r w:rsidRPr="00E24A0B">
        <w:t xml:space="preserve">Figure </w:t>
      </w:r>
      <w:r w:rsidRPr="00E24A0B">
        <w:fldChar w:fldCharType="begin"/>
      </w:r>
      <w:r w:rsidRPr="00E24A0B">
        <w:instrText xml:space="preserve"> SEQ Figure \* ARABIC </w:instrText>
      </w:r>
      <w:r w:rsidRPr="00E24A0B">
        <w:fldChar w:fldCharType="separate"/>
      </w:r>
      <w:r w:rsidR="004C113B">
        <w:rPr>
          <w:noProof/>
        </w:rPr>
        <w:t>49</w:t>
      </w:r>
      <w:r w:rsidRPr="00E24A0B">
        <w:fldChar w:fldCharType="end"/>
      </w:r>
      <w:r w:rsidRPr="00E24A0B">
        <w:t>: Longitudinal stiffener, top view</w:t>
      </w:r>
      <w:bookmarkEnd w:id="2466"/>
      <w:bookmarkEnd w:id="2467"/>
      <w:bookmarkEnd w:id="2468"/>
      <w:bookmarkEnd w:id="2469"/>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 xml:space="preserve">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w:t>
      </w:r>
      <w:r>
        <w:rPr>
          <w:rFonts w:cs="Calibri"/>
          <w:lang w:eastAsia="en-GB"/>
        </w:rPr>
        <w:lastRenderedPageBreak/>
        <w:t>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2470" w:name="_Toc288196463"/>
      <w:bookmarkStart w:id="2471" w:name="_Toc288200761"/>
      <w:bookmarkStart w:id="2472" w:name="_Toc338938907"/>
      <w:bookmarkStart w:id="2473" w:name="_Toc338939104"/>
      <w:bookmarkStart w:id="2474" w:name="_Toc3557004"/>
      <w:bookmarkStart w:id="2475" w:name="_Toc34747254"/>
      <w:bookmarkStart w:id="2476" w:name="_Toc77102073"/>
      <w:bookmarkStart w:id="2477" w:name="_Toc83048701"/>
      <w:bookmarkStart w:id="2478" w:name="_Toc288196487"/>
      <w:bookmarkStart w:id="2479" w:name="_Toc288200789"/>
      <w:bookmarkStart w:id="2480" w:name="_Toc338938910"/>
      <w:bookmarkStart w:id="2481" w:name="_Toc338939129"/>
      <w:r w:rsidRPr="007055D9">
        <w:t>Seam Weld Definition</w:t>
      </w:r>
      <w:bookmarkEnd w:id="2470"/>
      <w:bookmarkEnd w:id="2471"/>
      <w:bookmarkEnd w:id="2472"/>
      <w:bookmarkEnd w:id="2473"/>
      <w:r w:rsidRPr="007055D9">
        <w:t xml:space="preserve"> Overview</w:t>
      </w:r>
      <w:bookmarkEnd w:id="2474"/>
      <w:bookmarkEnd w:id="2475"/>
      <w:bookmarkEnd w:id="2476"/>
      <w:bookmarkEnd w:id="2477"/>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1487837F" w:rsidR="00FC68DB" w:rsidRPr="00EB74AE" w:rsidRDefault="00FC68DB" w:rsidP="00B202D2">
      <w:pPr>
        <w:pStyle w:val="Beschriftung"/>
      </w:pPr>
      <w:bookmarkStart w:id="2482" w:name="_Toc3557122"/>
      <w:bookmarkStart w:id="2483" w:name="_Toc34747373"/>
      <w:bookmarkStart w:id="2484" w:name="_Toc76030571"/>
      <w:bookmarkStart w:id="2485" w:name="_Toc85721929"/>
      <w:r>
        <w:t xml:space="preserve">Figure </w:t>
      </w:r>
      <w:r>
        <w:fldChar w:fldCharType="begin"/>
      </w:r>
      <w:r>
        <w:instrText xml:space="preserve"> SEQ Figure \* ARABIC </w:instrText>
      </w:r>
      <w:r>
        <w:fldChar w:fldCharType="separate"/>
      </w:r>
      <w:r w:rsidR="004C113B">
        <w:rPr>
          <w:noProof/>
        </w:rPr>
        <w:t>50</w:t>
      </w:r>
      <w:r>
        <w:fldChar w:fldCharType="end"/>
      </w:r>
      <w:r w:rsidRPr="00EB74AE">
        <w:t>: Seam weld types and attributes</w:t>
      </w:r>
      <w:bookmarkEnd w:id="2482"/>
      <w:bookmarkEnd w:id="2483"/>
      <w:bookmarkEnd w:id="2484"/>
      <w:bookmarkEnd w:id="2485"/>
    </w:p>
    <w:p w14:paraId="3E80C837" w14:textId="77777777" w:rsidR="00FC68DB" w:rsidRPr="007055D9" w:rsidRDefault="00FC68DB" w:rsidP="00B202D2">
      <w:pPr>
        <w:pStyle w:val="berschrift3"/>
      </w:pPr>
      <w:bookmarkStart w:id="2486" w:name="_Toc3557005"/>
      <w:bookmarkStart w:id="2487" w:name="_Toc34747255"/>
      <w:bookmarkStart w:id="2488" w:name="_Toc77102074"/>
      <w:bookmarkStart w:id="2489" w:name="_Toc83048702"/>
      <w:r w:rsidRPr="007055D9">
        <w:lastRenderedPageBreak/>
        <w:t>Specific XML Realization</w:t>
      </w:r>
      <w:bookmarkEnd w:id="2486"/>
      <w:bookmarkEnd w:id="2487"/>
      <w:bookmarkEnd w:id="2488"/>
      <w:bookmarkEnd w:id="2489"/>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2490" w:name="XMLStructureSeamWelds"/>
      <w:bookmarkEnd w:id="2490"/>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289DF563" w:rsidR="00FC68DB" w:rsidRPr="002A57F0" w:rsidRDefault="00FC68DB" w:rsidP="00B202D2">
      <w:pPr>
        <w:pStyle w:val="Beschriftung"/>
      </w:pPr>
      <w:bookmarkStart w:id="2491" w:name="_Toc3557123"/>
      <w:bookmarkStart w:id="2492" w:name="_Toc34747374"/>
      <w:bookmarkStart w:id="2493" w:name="_Toc76030572"/>
      <w:bookmarkStart w:id="2494" w:name="_Toc85721930"/>
      <w:r>
        <w:t xml:space="preserve">Figure </w:t>
      </w:r>
      <w:r>
        <w:fldChar w:fldCharType="begin"/>
      </w:r>
      <w:r>
        <w:instrText xml:space="preserve"> SEQ Figure \* ARABIC </w:instrText>
      </w:r>
      <w:r>
        <w:fldChar w:fldCharType="separate"/>
      </w:r>
      <w:r w:rsidR="004C113B">
        <w:rPr>
          <w:noProof/>
        </w:rPr>
        <w:t>51</w:t>
      </w:r>
      <w:r>
        <w:fldChar w:fldCharType="end"/>
      </w:r>
      <w:r>
        <w:t xml:space="preserve">: </w:t>
      </w:r>
      <w:r w:rsidRPr="002A57F0">
        <w:t>χMCF Structure of a Seam Weld (connection_1d)</w:t>
      </w:r>
      <w:bookmarkEnd w:id="2491"/>
      <w:bookmarkEnd w:id="2492"/>
      <w:bookmarkEnd w:id="2493"/>
      <w:bookmarkEnd w:id="2494"/>
    </w:p>
    <w:p w14:paraId="7D1BCE42" w14:textId="77777777" w:rsidR="00FC68DB" w:rsidRPr="007055D9" w:rsidRDefault="00FC68DB" w:rsidP="00B202D2">
      <w:pPr>
        <w:pStyle w:val="berschrift3"/>
      </w:pPr>
      <w:bookmarkStart w:id="2495" w:name="_Toc3557006"/>
      <w:bookmarkStart w:id="2496" w:name="_Toc34747256"/>
      <w:bookmarkStart w:id="2497" w:name="_Toc77102075"/>
      <w:bookmarkStart w:id="2498" w:name="_Toc83048703"/>
      <w:r w:rsidRPr="007055D9">
        <w:t>Generic Seam Weld Definition</w:t>
      </w:r>
      <w:bookmarkEnd w:id="2478"/>
      <w:bookmarkEnd w:id="2479"/>
      <w:bookmarkEnd w:id="2480"/>
      <w:bookmarkEnd w:id="2481"/>
      <w:bookmarkEnd w:id="2495"/>
      <w:bookmarkEnd w:id="2496"/>
      <w:bookmarkEnd w:id="2497"/>
      <w:bookmarkEnd w:id="2498"/>
    </w:p>
    <w:p w14:paraId="2EC4C0A0" w14:textId="2480649E" w:rsidR="00FC68DB" w:rsidRPr="007055D9" w:rsidDel="00B33791" w:rsidRDefault="00FC68DB" w:rsidP="00B202D2">
      <w:pPr>
        <w:pStyle w:val="berschrift4"/>
        <w:rPr>
          <w:del w:id="2499" w:author="nick" w:date="2021-10-27T10:29:00Z"/>
        </w:rPr>
      </w:pPr>
      <w:bookmarkStart w:id="2500" w:name="_Toc3557007"/>
      <w:bookmarkStart w:id="2501" w:name="_Toc34747257"/>
      <w:bookmarkStart w:id="2502" w:name="_Toc77102076"/>
      <w:del w:id="2503" w:author="nick" w:date="2021-10-27T10:29:00Z">
        <w:r w:rsidRPr="007055D9" w:rsidDel="00B33791">
          <w:delText>Identification</w:delText>
        </w:r>
        <w:bookmarkEnd w:id="2500"/>
        <w:bookmarkEnd w:id="2501"/>
        <w:bookmarkEnd w:id="2502"/>
      </w:del>
    </w:p>
    <w:p w14:paraId="4D1E7D56" w14:textId="38B4BCD4" w:rsidR="00FC68DB" w:rsidRPr="007055D9" w:rsidDel="00B33791" w:rsidRDefault="00FC68DB" w:rsidP="00B202D2">
      <w:pPr>
        <w:rPr>
          <w:del w:id="2504" w:author="nick" w:date="2021-10-27T10:29:00Z"/>
        </w:rPr>
      </w:pPr>
      <w:del w:id="2505" w:author="nick" w:date="2021-10-27T10:29:00Z">
        <w:r w:rsidRPr="007055D9" w:rsidDel="00B33791">
          <w:delText xml:space="preserve">Each seam weld is optionally identified by its </w:delText>
        </w:r>
        <w:r w:rsidRPr="00F760B4" w:rsidDel="00B33791">
          <w:rPr>
            <w:rFonts w:ascii="Courier New" w:hAnsi="Courier New" w:cs="Courier New"/>
            <w:i/>
            <w:sz w:val="18"/>
          </w:rPr>
          <w:delText>label</w:delText>
        </w:r>
      </w:del>
      <w:del w:id="2506" w:author="nick" w:date="2021-10-27T08:52:00Z">
        <w:r w:rsidRPr="007055D9" w:rsidDel="00BD4F32">
          <w:delText>.</w:delText>
        </w:r>
      </w:del>
      <w:del w:id="2507" w:author="nick" w:date="2021-10-27T10:29:00Z">
        <w:r w:rsidRPr="007055D9" w:rsidDel="00B33791">
          <w:delText xml:space="preserve"> The XML definition at </w:delText>
        </w:r>
        <w:r w:rsidRPr="00E751EA" w:rsidDel="00B33791">
          <w:rPr>
            <w:rFonts w:ascii="Courier New" w:hAnsi="Courier New" w:cs="Courier New"/>
            <w:b/>
            <w:i/>
            <w:sz w:val="18"/>
            <w:szCs w:val="18"/>
          </w:rPr>
          <w:delText>connection_1d</w:delText>
        </w:r>
        <w:r w:rsidRPr="007055D9" w:rsidDel="00B33791">
          <w:delText xml:space="preserve"> level contains</w:delText>
        </w:r>
        <w:r w:rsidDel="00B33791">
          <w:delText xml:space="preserve"> </w:delText>
        </w:r>
        <w:r w:rsidRPr="007055D9" w:rsidDel="00B33791">
          <w:delText>the following attributes:</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rsidDel="00B33791" w14:paraId="179366EE" w14:textId="5F485F0D" w:rsidTr="00FC68DB">
        <w:trPr>
          <w:jc w:val="center"/>
          <w:del w:id="2508" w:author="nick" w:date="2021-10-27T10:29:00Z"/>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5299100C" w:rsidR="00FC68DB" w:rsidRPr="007055D9" w:rsidDel="00B33791" w:rsidRDefault="00FC68DB" w:rsidP="00B202D2">
            <w:pPr>
              <w:keepNext/>
              <w:rPr>
                <w:del w:id="2509" w:author="nick" w:date="2021-10-27T10:29:00Z"/>
                <w:b/>
                <w:i/>
              </w:rPr>
            </w:pPr>
            <w:del w:id="2510" w:author="nick" w:date="2021-10-27T10:29:00Z">
              <w:r w:rsidRPr="007055D9" w:rsidDel="00B33791">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686CC429" w:rsidR="00FC68DB" w:rsidRPr="007055D9" w:rsidDel="00B33791" w:rsidRDefault="00FC68DB" w:rsidP="00B202D2">
            <w:pPr>
              <w:keepNext/>
              <w:rPr>
                <w:del w:id="2511" w:author="nick" w:date="2021-10-27T10:29:00Z"/>
                <w:b/>
                <w:i/>
              </w:rPr>
            </w:pPr>
            <w:del w:id="2512" w:author="nick" w:date="2021-10-27T10:29:00Z">
              <w:r w:rsidRPr="007055D9" w:rsidDel="00B33791">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4CB43BBD" w:rsidR="00FC68DB" w:rsidRPr="007055D9" w:rsidDel="00B33791" w:rsidRDefault="00FC68DB" w:rsidP="00B202D2">
            <w:pPr>
              <w:keepNext/>
              <w:rPr>
                <w:del w:id="2513" w:author="nick" w:date="2021-10-27T10:29:00Z"/>
                <w:b/>
                <w:i/>
              </w:rPr>
            </w:pPr>
            <w:del w:id="2514" w:author="nick" w:date="2021-10-27T10:29:00Z">
              <w:r w:rsidDel="00B33791">
                <w:rPr>
                  <w:b/>
                  <w:i/>
                </w:rPr>
                <w:delText>Use</w:delText>
              </w:r>
            </w:del>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54551661" w:rsidR="00FC68DB" w:rsidRPr="007055D9" w:rsidDel="00B33791" w:rsidRDefault="00FC68DB" w:rsidP="00B202D2">
            <w:pPr>
              <w:keepNext/>
              <w:rPr>
                <w:del w:id="2515" w:author="nick" w:date="2021-10-27T10:29:00Z"/>
                <w:b/>
                <w:i/>
              </w:rPr>
            </w:pPr>
            <w:del w:id="2516" w:author="nick" w:date="2021-10-27T10:29:00Z">
              <w:r w:rsidRPr="00A20C5C" w:rsidDel="00B33791">
                <w:rPr>
                  <w:b/>
                  <w:i/>
                </w:rPr>
                <w:delText>Constraint</w:delText>
              </w:r>
              <w:r w:rsidDel="00B33791">
                <w:rPr>
                  <w:b/>
                  <w:i/>
                </w:rPr>
                <w:delText xml:space="preserve"> / Remarks</w:delText>
              </w:r>
            </w:del>
          </w:p>
        </w:tc>
      </w:tr>
      <w:tr w:rsidR="00FC68DB" w:rsidRPr="00030A40" w:rsidDel="00B33791" w14:paraId="31B6704B" w14:textId="4AF08AEA" w:rsidTr="00FC68DB">
        <w:trPr>
          <w:jc w:val="center"/>
          <w:del w:id="2517" w:author="nick" w:date="2021-10-27T10:29:00Z"/>
        </w:trPr>
        <w:tc>
          <w:tcPr>
            <w:tcW w:w="1544" w:type="dxa"/>
            <w:shd w:val="clear" w:color="auto" w:fill="auto"/>
            <w:vAlign w:val="bottom"/>
          </w:tcPr>
          <w:p w14:paraId="0CE07CB9" w14:textId="45D35E87" w:rsidR="00FC68DB" w:rsidRPr="00030A40" w:rsidDel="00B33791" w:rsidRDefault="00FC68DB" w:rsidP="00B202D2">
            <w:pPr>
              <w:rPr>
                <w:del w:id="2518" w:author="nick" w:date="2021-10-27T10:29:00Z"/>
                <w:sz w:val="20"/>
                <w:szCs w:val="20"/>
              </w:rPr>
            </w:pPr>
            <w:del w:id="2519" w:author="nick" w:date="2021-10-27T10:29:00Z">
              <w:r w:rsidRPr="00030A40" w:rsidDel="00B33791">
                <w:rPr>
                  <w:sz w:val="20"/>
                  <w:szCs w:val="20"/>
                </w:rPr>
                <w:delText>label</w:delText>
              </w:r>
            </w:del>
          </w:p>
        </w:tc>
        <w:tc>
          <w:tcPr>
            <w:tcW w:w="1559" w:type="dxa"/>
            <w:shd w:val="clear" w:color="auto" w:fill="auto"/>
            <w:vAlign w:val="bottom"/>
          </w:tcPr>
          <w:p w14:paraId="1B1D8AE5" w14:textId="6309A4CD" w:rsidR="00FC68DB" w:rsidRPr="00030A40" w:rsidDel="00B33791" w:rsidRDefault="00FC68DB" w:rsidP="00B202D2">
            <w:pPr>
              <w:rPr>
                <w:del w:id="2520" w:author="nick" w:date="2021-10-27T10:29:00Z"/>
                <w:sz w:val="20"/>
                <w:szCs w:val="20"/>
              </w:rPr>
            </w:pPr>
            <w:del w:id="2521" w:author="nick" w:date="2021-10-27T10:29:00Z">
              <w:r w:rsidRPr="00030A40" w:rsidDel="00B33791">
                <w:rPr>
                  <w:sz w:val="20"/>
                  <w:szCs w:val="20"/>
                </w:rPr>
                <w:delText>Alphanumeric</w:delText>
              </w:r>
            </w:del>
          </w:p>
        </w:tc>
        <w:tc>
          <w:tcPr>
            <w:tcW w:w="1134" w:type="dxa"/>
            <w:shd w:val="clear" w:color="auto" w:fill="auto"/>
            <w:vAlign w:val="bottom"/>
          </w:tcPr>
          <w:p w14:paraId="576623D2" w14:textId="33911F6F" w:rsidR="00FC68DB" w:rsidRPr="00030A40" w:rsidDel="00B33791" w:rsidRDefault="00FC68DB" w:rsidP="00B202D2">
            <w:pPr>
              <w:rPr>
                <w:del w:id="2522" w:author="nick" w:date="2021-10-27T10:29:00Z"/>
                <w:sz w:val="20"/>
                <w:szCs w:val="20"/>
              </w:rPr>
            </w:pPr>
            <w:del w:id="2523" w:author="nick" w:date="2021-10-27T10:29:00Z">
              <w:r w:rsidRPr="00030A40" w:rsidDel="00B33791">
                <w:rPr>
                  <w:sz w:val="20"/>
                  <w:szCs w:val="20"/>
                </w:rPr>
                <w:delText>Optional</w:delText>
              </w:r>
            </w:del>
          </w:p>
        </w:tc>
        <w:tc>
          <w:tcPr>
            <w:tcW w:w="4235" w:type="dxa"/>
            <w:shd w:val="clear" w:color="auto" w:fill="auto"/>
            <w:vAlign w:val="bottom"/>
          </w:tcPr>
          <w:p w14:paraId="047904B6" w14:textId="176CFB47" w:rsidR="00FC68DB" w:rsidRPr="00030A40" w:rsidDel="00B33791" w:rsidRDefault="00FC68DB" w:rsidP="00B202D2">
            <w:pPr>
              <w:rPr>
                <w:del w:id="2524" w:author="nick" w:date="2021-10-27T10:29:00Z"/>
                <w:sz w:val="20"/>
                <w:szCs w:val="20"/>
              </w:rPr>
            </w:pPr>
            <w:del w:id="2525" w:author="nick" w:date="2021-10-27T10:29:00Z">
              <w:r w:rsidRPr="00030A40" w:rsidDel="00B33791">
                <w:rPr>
                  <w:sz w:val="20"/>
                  <w:szCs w:val="20"/>
                </w:rPr>
                <w:delText>-</w:delText>
              </w:r>
            </w:del>
          </w:p>
        </w:tc>
      </w:tr>
      <w:tr w:rsidR="00FC68DB" w:rsidRPr="007055D9" w:rsidDel="00B33791" w14:paraId="1F6C735C" w14:textId="01DD2DC6" w:rsidTr="00FC68DB">
        <w:trPr>
          <w:jc w:val="center"/>
          <w:del w:id="2526" w:author="nick" w:date="2021-10-27T10:29:00Z"/>
        </w:trPr>
        <w:tc>
          <w:tcPr>
            <w:tcW w:w="1544" w:type="dxa"/>
            <w:shd w:val="clear" w:color="auto" w:fill="auto"/>
          </w:tcPr>
          <w:p w14:paraId="3EFEAD3C" w14:textId="2B07E7A8" w:rsidR="00FC68DB" w:rsidRPr="007055D9" w:rsidDel="00B33791" w:rsidRDefault="00FC68DB" w:rsidP="00B202D2">
            <w:pPr>
              <w:rPr>
                <w:del w:id="2527" w:author="nick" w:date="2021-10-27T10:29:00Z"/>
              </w:rPr>
            </w:pPr>
            <w:del w:id="2528" w:author="nick" w:date="2021-10-27T10:29:00Z">
              <w:r w:rsidDel="00B33791">
                <w:rPr>
                  <w:sz w:val="20"/>
                  <w:szCs w:val="20"/>
                </w:rPr>
                <w:delText>quality_control</w:delText>
              </w:r>
            </w:del>
          </w:p>
        </w:tc>
        <w:tc>
          <w:tcPr>
            <w:tcW w:w="1559" w:type="dxa"/>
            <w:shd w:val="clear" w:color="auto" w:fill="auto"/>
          </w:tcPr>
          <w:p w14:paraId="4B48B548" w14:textId="13995596" w:rsidR="00FC68DB" w:rsidRPr="007055D9" w:rsidDel="00B33791" w:rsidRDefault="00FC68DB" w:rsidP="00B202D2">
            <w:pPr>
              <w:rPr>
                <w:del w:id="2529" w:author="nick" w:date="2021-10-27T10:29:00Z"/>
              </w:rPr>
            </w:pPr>
            <w:del w:id="2530" w:author="nick" w:date="2021-10-27T10:29:00Z">
              <w:r w:rsidRPr="00A04202" w:rsidDel="00B33791">
                <w:rPr>
                  <w:sz w:val="20"/>
                  <w:szCs w:val="20"/>
                </w:rPr>
                <w:delText>Alphanumeric</w:delText>
              </w:r>
            </w:del>
          </w:p>
        </w:tc>
        <w:tc>
          <w:tcPr>
            <w:tcW w:w="1134" w:type="dxa"/>
            <w:shd w:val="clear" w:color="auto" w:fill="auto"/>
          </w:tcPr>
          <w:p w14:paraId="3F5F66DE" w14:textId="310E5A4D" w:rsidR="00FC68DB" w:rsidRPr="007055D9" w:rsidDel="00B33791" w:rsidRDefault="00FC68DB" w:rsidP="00B202D2">
            <w:pPr>
              <w:rPr>
                <w:del w:id="2531" w:author="nick" w:date="2021-10-27T10:29:00Z"/>
              </w:rPr>
            </w:pPr>
            <w:del w:id="2532" w:author="nick" w:date="2021-10-27T10:29:00Z">
              <w:r w:rsidRPr="00A04202" w:rsidDel="00B33791">
                <w:rPr>
                  <w:sz w:val="20"/>
                  <w:szCs w:val="20"/>
                </w:rPr>
                <w:delText>Optional</w:delText>
              </w:r>
            </w:del>
          </w:p>
        </w:tc>
        <w:tc>
          <w:tcPr>
            <w:tcW w:w="4235" w:type="dxa"/>
            <w:shd w:val="clear" w:color="auto" w:fill="auto"/>
          </w:tcPr>
          <w:p w14:paraId="49FA3913" w14:textId="4D8BA8F2" w:rsidR="00FC68DB" w:rsidRPr="007055D9" w:rsidDel="00B33791" w:rsidRDefault="00FC68DB" w:rsidP="00B202D2">
            <w:pPr>
              <w:keepNext/>
              <w:rPr>
                <w:del w:id="2533" w:author="nick" w:date="2021-10-27T10:29:00Z"/>
              </w:rPr>
            </w:pPr>
            <w:del w:id="2534" w:author="nick" w:date="2021-10-27T10:29: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_Ref440453613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_Ref440453616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8"/>
                  <w:szCs w:val="34"/>
                  <w:highlight w:val="white"/>
                </w:rPr>
                <w:delText>quality_control</w:delText>
              </w:r>
              <w:r w:rsidDel="00B33791">
                <w:rPr>
                  <w:sz w:val="20"/>
                  <w:szCs w:val="20"/>
                </w:rPr>
                <w:fldChar w:fldCharType="end"/>
              </w:r>
              <w:r w:rsidDel="00B33791">
                <w:rPr>
                  <w:sz w:val="20"/>
                  <w:szCs w:val="20"/>
                </w:rPr>
                <w:delText xml:space="preserve"> </w:delText>
              </w:r>
            </w:del>
          </w:p>
        </w:tc>
      </w:tr>
    </w:tbl>
    <w:p w14:paraId="1E9241A7" w14:textId="0A17DC21" w:rsidR="00FC68DB" w:rsidDel="00B33791" w:rsidRDefault="00FC68DB" w:rsidP="00B202D2">
      <w:pPr>
        <w:pStyle w:val="Beschriftung"/>
        <w:spacing w:before="120"/>
        <w:rPr>
          <w:del w:id="2535" w:author="nick" w:date="2021-10-27T10:29:00Z"/>
        </w:rPr>
      </w:pPr>
      <w:bookmarkStart w:id="2536" w:name="_Toc3566485"/>
      <w:bookmarkStart w:id="2537" w:name="_Toc34747486"/>
      <w:bookmarkStart w:id="2538" w:name="_Toc77095944"/>
      <w:bookmarkStart w:id="2539" w:name="_Toc85722054"/>
      <w:del w:id="2540" w:author="nick" w:date="2021-10-27T10:29:00Z">
        <w:r w:rsidDel="00B33791">
          <w:delText xml:space="preserve">Table </w:delText>
        </w:r>
        <w:r w:rsidDel="00B33791">
          <w:rPr>
            <w:i w:val="0"/>
            <w:iCs w:val="0"/>
          </w:rPr>
          <w:fldChar w:fldCharType="begin"/>
        </w:r>
        <w:r w:rsidDel="00B33791">
          <w:delInstrText xml:space="preserve"> SEQ Table \* ARABIC </w:delInstrText>
        </w:r>
        <w:r w:rsidDel="00B33791">
          <w:rPr>
            <w:i w:val="0"/>
            <w:iCs w:val="0"/>
          </w:rPr>
          <w:fldChar w:fldCharType="separate"/>
        </w:r>
        <w:r w:rsidR="004C113B" w:rsidDel="00B33791">
          <w:rPr>
            <w:noProof/>
          </w:rPr>
          <w:delText>86</w:delText>
        </w:r>
        <w:r w:rsidDel="00B33791">
          <w:rPr>
            <w:i w:val="0"/>
            <w:iCs w:val="0"/>
          </w:rPr>
          <w:fldChar w:fldCharType="end"/>
        </w:r>
        <w:r w:rsidDel="00B33791">
          <w:delText xml:space="preserve">: Attributes of element </w:delText>
        </w:r>
        <w:r w:rsidRPr="00B350C5" w:rsidDel="00B33791">
          <w:rPr>
            <w:rStyle w:val="elementdeftypeChar"/>
            <w:rFonts w:eastAsia="Calibri"/>
            <w:b w:val="0"/>
          </w:rPr>
          <w:delText>&lt;connection_1d</w:delText>
        </w:r>
        <w:r w:rsidDel="00B33791">
          <w:rPr>
            <w:rStyle w:val="elementdeftypeChar"/>
            <w:rFonts w:eastAsia="Calibri"/>
            <w:b w:val="0"/>
          </w:rPr>
          <w:delText>/</w:delText>
        </w:r>
        <w:r w:rsidRPr="00B350C5" w:rsidDel="00B33791">
          <w:rPr>
            <w:rStyle w:val="elementdeftypeChar"/>
            <w:rFonts w:eastAsia="Calibri"/>
            <w:b w:val="0"/>
          </w:rPr>
          <w:delText>&gt;</w:delText>
        </w:r>
        <w:bookmarkEnd w:id="2536"/>
        <w:bookmarkEnd w:id="2537"/>
        <w:bookmarkEnd w:id="2538"/>
        <w:bookmarkEnd w:id="2539"/>
      </w:del>
    </w:p>
    <w:p w14:paraId="6BED641B" w14:textId="4CA8540F" w:rsidR="00FC68DB" w:rsidRPr="007055D9" w:rsidDel="00B33791" w:rsidRDefault="00FC68DB" w:rsidP="00B202D2">
      <w:pPr>
        <w:pStyle w:val="berschrift5"/>
        <w:rPr>
          <w:del w:id="2541" w:author="nick" w:date="2021-10-27T10:29:00Z"/>
        </w:rPr>
      </w:pPr>
      <w:del w:id="2542" w:author="nick" w:date="2021-10-27T10:29:00Z">
        <w:r w:rsidRPr="007055D9" w:rsidDel="00B33791">
          <w:delText xml:space="preserve">Attribute </w:delText>
        </w:r>
        <w:r w:rsidDel="00B33791">
          <w:delText>"</w:delText>
        </w:r>
        <w:r w:rsidRPr="007055D9" w:rsidDel="00B33791">
          <w:delText>label</w:delText>
        </w:r>
        <w:r w:rsidDel="00B33791">
          <w:delText>"</w:delText>
        </w:r>
      </w:del>
    </w:p>
    <w:p w14:paraId="0D2641BE" w14:textId="5713C713" w:rsidR="00FC68DB" w:rsidDel="00B33791" w:rsidRDefault="00FC68DB" w:rsidP="00B202D2">
      <w:pPr>
        <w:rPr>
          <w:del w:id="2543" w:author="nick" w:date="2021-10-27T10:29:00Z"/>
        </w:rPr>
      </w:pPr>
      <w:del w:id="2544" w:author="nick" w:date="2021-10-27T10:29:00Z">
        <w:r w:rsidRPr="007055D9" w:rsidDel="00B33791">
          <w:delText>The label defines the human readable identification of the seam weld</w:delText>
        </w:r>
        <w:r w:rsidDel="00B33791">
          <w:delText xml:space="preserve"> connection</w:delText>
        </w:r>
        <w:r w:rsidRPr="007055D9" w:rsidDel="00B33791">
          <w:delText>.</w:delText>
        </w:r>
      </w:del>
    </w:p>
    <w:p w14:paraId="0FB4D916" w14:textId="203321EA" w:rsidR="00FC68DB" w:rsidRPr="00D977AB" w:rsidDel="00B33791" w:rsidRDefault="00FC68DB" w:rsidP="00B202D2">
      <w:pPr>
        <w:pStyle w:val="Example"/>
        <w:spacing w:before="120"/>
        <w:rPr>
          <w:del w:id="2545" w:author="nick" w:date="2021-10-27T10:29:00Z"/>
        </w:rPr>
      </w:pPr>
      <w:del w:id="2546" w:author="nick" w:date="2021-10-27T10:29:00Z">
        <w:r w:rsidRPr="00652492" w:rsidDel="00B33791">
          <w:delText>Example</w:delText>
        </w:r>
        <w:r w:rsidRPr="00D977AB" w:rsidDel="00B33791">
          <w:delText>:</w:delText>
        </w:r>
      </w:del>
    </w:p>
    <w:p w14:paraId="27F8EA46" w14:textId="64A8C8E6" w:rsidR="00FC68DB" w:rsidRPr="00D977AB" w:rsidDel="00B33791" w:rsidRDefault="00FC68DB" w:rsidP="00B202D2">
      <w:pPr>
        <w:pStyle w:val="XMLCode"/>
        <w:rPr>
          <w:del w:id="2547" w:author="nick" w:date="2021-10-27T10:29:00Z"/>
        </w:rPr>
      </w:pPr>
    </w:p>
    <w:p w14:paraId="13404BA3" w14:textId="61EBF668" w:rsidR="00FC68DB" w:rsidRPr="00D977AB" w:rsidDel="00B33791" w:rsidRDefault="00FC68DB" w:rsidP="00B202D2">
      <w:pPr>
        <w:pStyle w:val="XMLCode"/>
        <w:rPr>
          <w:del w:id="2548" w:author="nick" w:date="2021-10-27T10:29:00Z"/>
        </w:rPr>
      </w:pPr>
      <w:del w:id="2549" w:author="nick" w:date="2021-10-27T10:29:00Z">
        <w:r w:rsidRPr="00D977AB" w:rsidDel="00B33791">
          <w:delText>&lt;connection_list&gt;</w:delText>
        </w:r>
      </w:del>
    </w:p>
    <w:p w14:paraId="24A25547" w14:textId="79820489" w:rsidR="00FC68DB" w:rsidRPr="00D977AB" w:rsidDel="00B33791" w:rsidRDefault="00FC68DB" w:rsidP="00B202D2">
      <w:pPr>
        <w:pStyle w:val="XMLCode"/>
        <w:rPr>
          <w:del w:id="2550" w:author="nick" w:date="2021-10-27T10:29:00Z"/>
          <w:b/>
          <w:color w:val="0070C0"/>
        </w:rPr>
      </w:pPr>
      <w:del w:id="2551" w:author="nick" w:date="2021-10-27T10:29:00Z">
        <w:r w:rsidRPr="00D977AB" w:rsidDel="00B33791">
          <w:delText xml:space="preserve">    </w:delText>
        </w:r>
        <w:r w:rsidRPr="00D977AB" w:rsidDel="00B33791">
          <w:rPr>
            <w:b/>
            <w:color w:val="0070C0"/>
          </w:rPr>
          <w:delText>&lt;connection_1d label="SEAM_1780"&gt;</w:delText>
        </w:r>
      </w:del>
    </w:p>
    <w:p w14:paraId="02AE4CF4" w14:textId="508D2FF7" w:rsidR="00FC68DB" w:rsidRPr="00D977AB" w:rsidDel="00B33791" w:rsidRDefault="00FC68DB" w:rsidP="00B202D2">
      <w:pPr>
        <w:pStyle w:val="XMLCode"/>
        <w:rPr>
          <w:del w:id="2552" w:author="nick" w:date="2021-10-27T10:29:00Z"/>
        </w:rPr>
      </w:pPr>
      <w:del w:id="2553" w:author="nick" w:date="2021-10-27T10:29:00Z">
        <w:r w:rsidRPr="00D977AB" w:rsidDel="00B33791">
          <w:delText xml:space="preserve">        &lt;loc_list&gt;</w:delText>
        </w:r>
      </w:del>
    </w:p>
    <w:p w14:paraId="73CADD0B" w14:textId="6EBA8149" w:rsidR="00FC68DB" w:rsidRPr="00D977AB" w:rsidDel="00B33791" w:rsidRDefault="00FC68DB" w:rsidP="00B202D2">
      <w:pPr>
        <w:pStyle w:val="XMLCode"/>
        <w:rPr>
          <w:del w:id="2554" w:author="nick" w:date="2021-10-27T10:29:00Z"/>
        </w:rPr>
      </w:pPr>
      <w:del w:id="2555" w:author="nick" w:date="2021-10-27T10:29:00Z">
        <w:r w:rsidRPr="00D977AB" w:rsidDel="00B33791">
          <w:delText xml:space="preserve">            ...</w:delText>
        </w:r>
      </w:del>
    </w:p>
    <w:p w14:paraId="488ED5E0" w14:textId="600A70AE" w:rsidR="00FC68DB" w:rsidRPr="00D977AB" w:rsidDel="00B33791" w:rsidRDefault="00FC68DB" w:rsidP="00B202D2">
      <w:pPr>
        <w:pStyle w:val="XMLCode"/>
        <w:rPr>
          <w:del w:id="2556" w:author="nick" w:date="2021-10-27T10:29:00Z"/>
        </w:rPr>
      </w:pPr>
      <w:del w:id="2557" w:author="nick" w:date="2021-10-27T10:29:00Z">
        <w:r w:rsidRPr="00D977AB" w:rsidDel="00B33791">
          <w:delText xml:space="preserve">        &lt;/loc_list&gt;</w:delText>
        </w:r>
      </w:del>
    </w:p>
    <w:p w14:paraId="2AAFCBEA" w14:textId="6FD7C423" w:rsidR="00FC68DB" w:rsidRPr="00D977AB" w:rsidDel="00B33791" w:rsidRDefault="00FC68DB" w:rsidP="00B202D2">
      <w:pPr>
        <w:pStyle w:val="XMLCode"/>
        <w:rPr>
          <w:del w:id="2558" w:author="nick" w:date="2021-10-27T10:29:00Z"/>
        </w:rPr>
      </w:pPr>
      <w:del w:id="2559" w:author="nick" w:date="2021-10-27T10:29:00Z">
        <w:r w:rsidRPr="00D977AB" w:rsidDel="00B33791">
          <w:delText xml:space="preserve">        &lt;seamweld&gt;</w:delText>
        </w:r>
      </w:del>
    </w:p>
    <w:p w14:paraId="352EAC2C" w14:textId="7C866588" w:rsidR="00FC68DB" w:rsidRPr="00D977AB" w:rsidDel="00B33791" w:rsidRDefault="00FC68DB" w:rsidP="00B202D2">
      <w:pPr>
        <w:pStyle w:val="XMLCode"/>
        <w:rPr>
          <w:del w:id="2560" w:author="nick" w:date="2021-10-27T10:29:00Z"/>
        </w:rPr>
      </w:pPr>
      <w:del w:id="2561" w:author="nick" w:date="2021-10-27T10:29:00Z">
        <w:r w:rsidRPr="00D977AB" w:rsidDel="00B33791">
          <w:delText xml:space="preserve">            ...</w:delText>
        </w:r>
      </w:del>
    </w:p>
    <w:p w14:paraId="5A8FD77E" w14:textId="45C34558" w:rsidR="00FC68DB" w:rsidRPr="00D977AB" w:rsidDel="00B33791" w:rsidRDefault="00FC68DB" w:rsidP="00B202D2">
      <w:pPr>
        <w:pStyle w:val="XMLCode"/>
        <w:rPr>
          <w:del w:id="2562" w:author="nick" w:date="2021-10-27T10:29:00Z"/>
        </w:rPr>
      </w:pPr>
      <w:del w:id="2563" w:author="nick" w:date="2021-10-27T10:29:00Z">
        <w:r w:rsidRPr="00D977AB" w:rsidDel="00B33791">
          <w:delText xml:space="preserve">        &lt;/seamweld&gt;</w:delText>
        </w:r>
      </w:del>
    </w:p>
    <w:p w14:paraId="5B4AEFDD" w14:textId="20017B97" w:rsidR="00FC68DB" w:rsidRPr="00D977AB" w:rsidDel="00B33791" w:rsidRDefault="00FC68DB" w:rsidP="00B202D2">
      <w:pPr>
        <w:pStyle w:val="XMLCode"/>
        <w:rPr>
          <w:del w:id="2564" w:author="nick" w:date="2021-10-27T10:29:00Z"/>
        </w:rPr>
      </w:pPr>
      <w:del w:id="2565" w:author="nick" w:date="2021-10-27T10:29:00Z">
        <w:r w:rsidDel="00B33791">
          <w:delText xml:space="preserve">        </w:delText>
        </w:r>
        <w:r w:rsidRPr="00D977AB" w:rsidDel="00B33791">
          <w:delText>&lt;appdata&gt;</w:delText>
        </w:r>
      </w:del>
    </w:p>
    <w:p w14:paraId="64E0CB1F" w14:textId="3636E4D5" w:rsidR="00FC68DB" w:rsidRPr="00D977AB" w:rsidDel="00B33791" w:rsidRDefault="00FC68DB" w:rsidP="00B202D2">
      <w:pPr>
        <w:pStyle w:val="XMLCode"/>
        <w:rPr>
          <w:del w:id="2566" w:author="nick" w:date="2021-10-27T10:29:00Z"/>
        </w:rPr>
      </w:pPr>
      <w:del w:id="2567" w:author="nick" w:date="2021-10-27T10:29:00Z">
        <w:r w:rsidRPr="00D977AB" w:rsidDel="00B33791">
          <w:delText xml:space="preserve">            ...</w:delText>
        </w:r>
      </w:del>
    </w:p>
    <w:p w14:paraId="1EDD5C4D" w14:textId="51EFD76E" w:rsidR="00FC68DB" w:rsidRPr="00D977AB" w:rsidDel="00B33791" w:rsidRDefault="00FC68DB" w:rsidP="00B202D2">
      <w:pPr>
        <w:pStyle w:val="XMLCode"/>
        <w:rPr>
          <w:del w:id="2568" w:author="nick" w:date="2021-10-27T10:29:00Z"/>
        </w:rPr>
      </w:pPr>
      <w:del w:id="2569" w:author="nick" w:date="2021-10-27T10:29:00Z">
        <w:r w:rsidRPr="00D977AB" w:rsidDel="00B33791">
          <w:delText xml:space="preserve">        &lt;/appdata&gt;</w:delText>
        </w:r>
      </w:del>
    </w:p>
    <w:p w14:paraId="2D2AA900" w14:textId="2EB7FDED" w:rsidR="00FC68DB" w:rsidRPr="00D07519" w:rsidDel="00B33791" w:rsidRDefault="00FC68DB" w:rsidP="00B202D2">
      <w:pPr>
        <w:pStyle w:val="XMLCode"/>
        <w:rPr>
          <w:del w:id="2570" w:author="nick" w:date="2021-10-27T10:29:00Z"/>
          <w:b/>
          <w:color w:val="0070C0"/>
        </w:rPr>
      </w:pPr>
      <w:del w:id="2571" w:author="nick" w:date="2021-10-27T10:29:00Z">
        <w:r w:rsidDel="00B33791">
          <w:delText xml:space="preserve">    </w:delText>
        </w:r>
        <w:r w:rsidRPr="00D07519" w:rsidDel="00B33791">
          <w:rPr>
            <w:b/>
            <w:color w:val="0070C0"/>
          </w:rPr>
          <w:delText>&lt;/connection_1d&gt;</w:delText>
        </w:r>
      </w:del>
    </w:p>
    <w:p w14:paraId="58A23339" w14:textId="6E6AF267" w:rsidR="00FC68DB" w:rsidRPr="007055D9" w:rsidDel="00B33791" w:rsidRDefault="00FC68DB" w:rsidP="00B202D2">
      <w:pPr>
        <w:pStyle w:val="XMLCode"/>
        <w:rPr>
          <w:del w:id="2572" w:author="nick" w:date="2021-10-27T10:29:00Z"/>
        </w:rPr>
      </w:pPr>
      <w:del w:id="2573" w:author="nick" w:date="2021-10-27T10:29:00Z">
        <w:r w:rsidDel="00B33791">
          <w:delText>&lt;/connection_list&gt;</w:delText>
        </w:r>
      </w:del>
    </w:p>
    <w:p w14:paraId="619403D2" w14:textId="17E2549A" w:rsidR="00FC68DB" w:rsidRPr="007055D9" w:rsidDel="00B33791" w:rsidRDefault="00FC68DB" w:rsidP="00B202D2">
      <w:pPr>
        <w:pStyle w:val="XMLCode"/>
        <w:rPr>
          <w:del w:id="2574" w:author="nick" w:date="2021-10-27T10:29:00Z"/>
        </w:rPr>
      </w:pPr>
    </w:p>
    <w:p w14:paraId="066381A2" w14:textId="77777777" w:rsidR="00FC68DB" w:rsidRPr="007055D9" w:rsidRDefault="00FC68DB" w:rsidP="00B202D2">
      <w:pPr>
        <w:pStyle w:val="berschrift4"/>
      </w:pPr>
      <w:bookmarkStart w:id="2575" w:name="_Ref414571756"/>
      <w:bookmarkStart w:id="2576" w:name="_Toc3557008"/>
      <w:bookmarkStart w:id="2577" w:name="_Toc34747258"/>
      <w:bookmarkStart w:id="2578" w:name="_Toc77102077"/>
      <w:r w:rsidRPr="007055D9">
        <w:lastRenderedPageBreak/>
        <w:t>Type Specification</w:t>
      </w:r>
      <w:bookmarkEnd w:id="2575"/>
      <w:bookmarkEnd w:id="2576"/>
      <w:bookmarkEnd w:id="2577"/>
      <w:bookmarkEnd w:id="2578"/>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4289C3EB" w:rsidR="00FC68DB" w:rsidRDefault="00FC68DB" w:rsidP="00B202D2">
      <w:pPr>
        <w:pStyle w:val="Beschriftung"/>
        <w:spacing w:before="120"/>
      </w:pPr>
      <w:bookmarkStart w:id="2579" w:name="_Toc3566486"/>
      <w:bookmarkStart w:id="2580" w:name="_Toc34747487"/>
      <w:bookmarkStart w:id="2581" w:name="_Toc77095945"/>
      <w:bookmarkStart w:id="2582" w:name="_Toc85722055"/>
      <w:bookmarkStart w:id="2583" w:name="_Toc338939134"/>
      <w:bookmarkStart w:id="2584" w:name="_Toc288196488"/>
      <w:bookmarkStart w:id="2585" w:name="_Toc288200790"/>
      <w:bookmarkStart w:id="2586" w:name="_Toc338939130"/>
      <w:r>
        <w:t xml:space="preserve">Table </w:t>
      </w:r>
      <w:r>
        <w:fldChar w:fldCharType="begin"/>
      </w:r>
      <w:r>
        <w:instrText xml:space="preserve"> SEQ Table \* ARABIC </w:instrText>
      </w:r>
      <w:r>
        <w:fldChar w:fldCharType="separate"/>
      </w:r>
      <w:r w:rsidR="004C113B">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2579"/>
      <w:bookmarkEnd w:id="2580"/>
      <w:bookmarkEnd w:id="2581"/>
      <w:bookmarkEnd w:id="2582"/>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2583"/>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0FC1BF51" w:rsidR="00FC68DB" w:rsidRPr="006A21C5" w:rsidRDefault="00FC68DB" w:rsidP="00B202D2">
      <w:pPr>
        <w:pStyle w:val="Aufzhlungszeichen"/>
        <w:numPr>
          <w:ilvl w:val="0"/>
          <w:numId w:val="12"/>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4C113B">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B202D2">
      <w:pPr>
        <w:pStyle w:val="Aufzhlungszeichen"/>
        <w:numPr>
          <w:ilvl w:val="0"/>
          <w:numId w:val="12"/>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2587" w:name="_Toc288196490"/>
      <w:bookmarkStart w:id="2588" w:name="_Toc288200792"/>
      <w:bookmarkStart w:id="2589" w:name="_Toc338939132"/>
      <w:bookmarkStart w:id="2590" w:name="_Toc288196468"/>
      <w:bookmarkStart w:id="2591" w:name="_Toc288200771"/>
      <w:bookmarkStart w:id="2592" w:name="_Toc338938904"/>
      <w:bookmarkStart w:id="2593" w:name="_Toc338939100"/>
      <w:bookmarkEnd w:id="2584"/>
      <w:bookmarkEnd w:id="2585"/>
      <w:bookmarkEnd w:id="2586"/>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4A9DEAFE" w:rsidR="00FC68DB" w:rsidRDefault="00FC68DB" w:rsidP="00B202D2">
      <w:pPr>
        <w:pStyle w:val="Beschriftung"/>
        <w:spacing w:before="120"/>
      </w:pPr>
      <w:bookmarkStart w:id="2594" w:name="_Toc3566487"/>
      <w:bookmarkStart w:id="2595" w:name="_Toc34747488"/>
      <w:bookmarkStart w:id="2596" w:name="_Toc77095946"/>
      <w:bookmarkStart w:id="2597" w:name="_Toc85722056"/>
      <w:r>
        <w:t xml:space="preserve">Table </w:t>
      </w:r>
      <w:r>
        <w:fldChar w:fldCharType="begin"/>
      </w:r>
      <w:r>
        <w:instrText xml:space="preserve"> SEQ Table \* ARABIC </w:instrText>
      </w:r>
      <w:r>
        <w:fldChar w:fldCharType="separate"/>
      </w:r>
      <w:r w:rsidR="004C113B">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594"/>
      <w:bookmarkEnd w:id="2595"/>
      <w:bookmarkEnd w:id="2596"/>
      <w:bookmarkEnd w:id="2597"/>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992CD1F" w:rsidR="00FC68DB" w:rsidRDefault="00FC68DB" w:rsidP="00B202D2">
      <w:pPr>
        <w:pStyle w:val="Beschriftung"/>
        <w:spacing w:before="120"/>
      </w:pPr>
      <w:bookmarkStart w:id="2598" w:name="_Toc3566488"/>
      <w:bookmarkStart w:id="2599" w:name="_Toc34747489"/>
      <w:bookmarkStart w:id="2600" w:name="_Toc77095947"/>
      <w:bookmarkStart w:id="2601" w:name="_Toc85722057"/>
      <w:r>
        <w:t xml:space="preserve">Table </w:t>
      </w:r>
      <w:r>
        <w:fldChar w:fldCharType="begin"/>
      </w:r>
      <w:r>
        <w:instrText xml:space="preserve"> SEQ Table \* ARABIC </w:instrText>
      </w:r>
      <w:r>
        <w:fldChar w:fldCharType="separate"/>
      </w:r>
      <w:r w:rsidR="004C113B">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598"/>
      <w:bookmarkEnd w:id="2599"/>
      <w:bookmarkEnd w:id="2600"/>
      <w:bookmarkEnd w:id="2601"/>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2602" w:name="_Toc288196493"/>
      <w:bookmarkStart w:id="2603"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2604" w:name="GenericSeamWeldWeldPosition"/>
      <w:bookmarkStart w:id="2605" w:name="GenericSeamWelParameters"/>
      <w:bookmarkStart w:id="2606" w:name="GenericSeamWeldSubType"/>
      <w:bookmarkStart w:id="2607" w:name="GenericSeamWeldWeldingPosition"/>
      <w:bookmarkStart w:id="2608" w:name="_Toc3557009"/>
      <w:bookmarkStart w:id="2609" w:name="_Toc34747259"/>
      <w:bookmarkStart w:id="2610" w:name="_Toc77102078"/>
      <w:bookmarkStart w:id="2611" w:name="_Toc338938905"/>
      <w:bookmarkStart w:id="2612" w:name="_Toc338939101"/>
      <w:bookmarkStart w:id="2613" w:name="_Toc338939136"/>
      <w:bookmarkEnd w:id="2587"/>
      <w:bookmarkEnd w:id="2588"/>
      <w:bookmarkEnd w:id="2589"/>
      <w:bookmarkEnd w:id="2590"/>
      <w:bookmarkEnd w:id="2591"/>
      <w:bookmarkEnd w:id="2592"/>
      <w:bookmarkEnd w:id="2593"/>
      <w:bookmarkEnd w:id="2602"/>
      <w:bookmarkEnd w:id="2603"/>
      <w:bookmarkEnd w:id="2604"/>
      <w:bookmarkEnd w:id="2605"/>
      <w:bookmarkEnd w:id="2606"/>
      <w:bookmarkEnd w:id="2607"/>
      <w:r>
        <w:t>Weld Position and Sheet Metal Parameters</w:t>
      </w:r>
      <w:bookmarkEnd w:id="2608"/>
      <w:bookmarkEnd w:id="2609"/>
      <w:bookmarkEnd w:id="2610"/>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DB15CF1"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4C113B">
        <w:t>10.2.4.4</w:t>
      </w:r>
      <w:r>
        <w:fldChar w:fldCharType="end"/>
      </w:r>
      <w:r>
        <w:t xml:space="preserve"> and for Weld Position Parameters in chapter </w:t>
      </w:r>
      <w:r>
        <w:fldChar w:fldCharType="begin"/>
      </w:r>
      <w:r>
        <w:instrText xml:space="preserve"> REF _Ref397524978 \r \h </w:instrText>
      </w:r>
      <w:r>
        <w:fldChar w:fldCharType="separate"/>
      </w:r>
      <w:r w:rsidR="004C113B">
        <w:t>10.2.4.5</w:t>
      </w:r>
      <w:r>
        <w:fldChar w:fldCharType="end"/>
      </w:r>
      <w:r>
        <w:t>.</w:t>
      </w:r>
    </w:p>
    <w:p w14:paraId="2C224C00" w14:textId="77777777" w:rsidR="00FC68DB" w:rsidRPr="007055D9" w:rsidRDefault="00FC68DB" w:rsidP="00B202D2">
      <w:pPr>
        <w:keepNext/>
        <w:jc w:val="center"/>
      </w:pPr>
      <w:r>
        <w:rPr>
          <w:noProof/>
          <w:lang w:val="en-US"/>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5D8BC6C8" w:rsidR="00FC68DB" w:rsidRPr="007055D9" w:rsidRDefault="00FC68DB" w:rsidP="00B202D2">
      <w:pPr>
        <w:pStyle w:val="Beschriftung"/>
      </w:pPr>
      <w:bookmarkStart w:id="2614" w:name="_Ref397587838"/>
      <w:bookmarkStart w:id="2615" w:name="_Toc3557124"/>
      <w:bookmarkStart w:id="2616" w:name="_Toc34747375"/>
      <w:bookmarkStart w:id="2617" w:name="_Toc76030573"/>
      <w:bookmarkStart w:id="2618" w:name="_Toc85721931"/>
      <w:r w:rsidRPr="007055D9">
        <w:t xml:space="preserve">Figure </w:t>
      </w:r>
      <w:r>
        <w:fldChar w:fldCharType="begin"/>
      </w:r>
      <w:r>
        <w:instrText xml:space="preserve"> SEQ Figure \* ARABIC </w:instrText>
      </w:r>
      <w:r>
        <w:fldChar w:fldCharType="separate"/>
      </w:r>
      <w:r w:rsidR="004C113B">
        <w:rPr>
          <w:noProof/>
        </w:rPr>
        <w:t>52</w:t>
      </w:r>
      <w:r>
        <w:fldChar w:fldCharType="end"/>
      </w:r>
      <w:bookmarkEnd w:id="2614"/>
      <w:r w:rsidRPr="007055D9">
        <w:t xml:space="preserve">: Sheet Parameters vs. </w:t>
      </w:r>
      <w:r w:rsidRPr="007055D9">
        <w:rPr>
          <w:noProof/>
        </w:rPr>
        <w:t xml:space="preserve"> Weld Position Parameters</w:t>
      </w:r>
      <w:bookmarkEnd w:id="2615"/>
      <w:bookmarkEnd w:id="2616"/>
      <w:bookmarkEnd w:id="2617"/>
      <w:bookmarkEnd w:id="2618"/>
    </w:p>
    <w:p w14:paraId="02CCF9A7" w14:textId="77777777" w:rsidR="00FC68DB" w:rsidRDefault="00FC68DB" w:rsidP="00B202D2">
      <w:pPr>
        <w:pStyle w:val="berschrift4"/>
      </w:pPr>
      <w:bookmarkStart w:id="2619" w:name="_Toc3557010"/>
      <w:bookmarkStart w:id="2620" w:name="_Toc34747260"/>
      <w:bookmarkStart w:id="2621" w:name="_Toc77102079"/>
      <w:bookmarkStart w:id="2622" w:name="_Ref397525982"/>
      <w:r w:rsidRPr="007055D9">
        <w:t>Parameters Assigned to a Specific Sheet of the Flange</w:t>
      </w:r>
      <w:bookmarkEnd w:id="2619"/>
      <w:bookmarkEnd w:id="2620"/>
      <w:bookmarkEnd w:id="2621"/>
      <w:r w:rsidRPr="007055D9">
        <w:t xml:space="preserve"> </w:t>
      </w:r>
      <w:bookmarkEnd w:id="2622"/>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2E907623" w:rsidR="00FC68DB" w:rsidRDefault="00FC68DB" w:rsidP="00B202D2">
      <w:pPr>
        <w:pStyle w:val="Beschriftung"/>
        <w:spacing w:before="120"/>
      </w:pPr>
      <w:bookmarkStart w:id="2623" w:name="_Toc3566489"/>
      <w:bookmarkStart w:id="2624" w:name="_Toc34747490"/>
      <w:bookmarkStart w:id="2625" w:name="_Toc77095948"/>
      <w:bookmarkStart w:id="2626" w:name="_Toc85722058"/>
      <w:r>
        <w:t xml:space="preserve">Table </w:t>
      </w:r>
      <w:r>
        <w:fldChar w:fldCharType="begin"/>
      </w:r>
      <w:r>
        <w:instrText xml:space="preserve"> SEQ Table \* ARABIC </w:instrText>
      </w:r>
      <w:r>
        <w:fldChar w:fldCharType="separate"/>
      </w:r>
      <w:r w:rsidR="004C113B">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2623"/>
      <w:bookmarkEnd w:id="2624"/>
      <w:bookmarkEnd w:id="2625"/>
      <w:bookmarkEnd w:id="2626"/>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23D3F81A"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4C113B" w:rsidRPr="007055D9">
        <w:t xml:space="preserve">Figure </w:t>
      </w:r>
      <w:r w:rsidR="004C113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4C113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2627" w:name="_Welding_Position"/>
      <w:bookmarkStart w:id="2628" w:name="_Ref397524978"/>
      <w:bookmarkStart w:id="2629" w:name="_Toc3557011"/>
      <w:bookmarkStart w:id="2630" w:name="_Toc34747261"/>
      <w:bookmarkStart w:id="2631" w:name="_Toc77102080"/>
      <w:bookmarkEnd w:id="2627"/>
      <w:r w:rsidRPr="007055D9">
        <w:t>Welding Position</w:t>
      </w:r>
      <w:bookmarkEnd w:id="2611"/>
      <w:bookmarkEnd w:id="2612"/>
      <w:bookmarkEnd w:id="2628"/>
      <w:bookmarkEnd w:id="2629"/>
      <w:bookmarkEnd w:id="2630"/>
      <w:bookmarkEnd w:id="2631"/>
    </w:p>
    <w:p w14:paraId="0F2FE194" w14:textId="583738DC"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4C113B" w:rsidRPr="007055D9">
        <w:t xml:space="preserve">Figure </w:t>
      </w:r>
      <w:r w:rsidR="004C113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A5C4EED"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4C113B">
        <w:t>10.2.5</w:t>
      </w:r>
      <w:r w:rsidRPr="007055D9">
        <w:fldChar w:fldCharType="end"/>
      </w:r>
      <w:r w:rsidRPr="007055D9">
        <w:t>).</w:t>
      </w:r>
    </w:p>
    <w:p w14:paraId="0A9613D9" w14:textId="77777777" w:rsidR="00FC68DB" w:rsidRPr="007055D9" w:rsidRDefault="00FC68DB" w:rsidP="00B202D2">
      <w:pPr>
        <w:keepNext/>
        <w:jc w:val="center"/>
      </w:pPr>
      <w:bookmarkStart w:id="2632" w:name="_Toc338939102"/>
      <w:r>
        <w:rPr>
          <w:noProof/>
          <w:lang w:val="en-US"/>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8639391" w:rsidR="00FC68DB" w:rsidRPr="007055D9" w:rsidRDefault="00FC68DB" w:rsidP="00B202D2">
      <w:pPr>
        <w:pStyle w:val="Beschriftung"/>
      </w:pPr>
      <w:bookmarkStart w:id="2633" w:name="_Ref397529286"/>
      <w:bookmarkStart w:id="2634" w:name="_Toc3557125"/>
      <w:bookmarkStart w:id="2635" w:name="_Toc34747376"/>
      <w:bookmarkStart w:id="2636" w:name="_Toc76030574"/>
      <w:bookmarkStart w:id="2637" w:name="_Toc85721932"/>
      <w:r w:rsidRPr="007055D9">
        <w:t xml:space="preserve">Figure </w:t>
      </w:r>
      <w:bookmarkStart w:id="2638" w:name="Figure10"/>
      <w:r>
        <w:fldChar w:fldCharType="begin"/>
      </w:r>
      <w:r>
        <w:instrText xml:space="preserve"> SEQ Figure \* ARABIC </w:instrText>
      </w:r>
      <w:r>
        <w:fldChar w:fldCharType="separate"/>
      </w:r>
      <w:r w:rsidR="004C113B">
        <w:rPr>
          <w:noProof/>
        </w:rPr>
        <w:t>53</w:t>
      </w:r>
      <w:r>
        <w:fldChar w:fldCharType="end"/>
      </w:r>
      <w:bookmarkEnd w:id="2633"/>
      <w:bookmarkEnd w:id="2638"/>
      <w:r w:rsidRPr="007055D9">
        <w:t>: Welding Position of a Y-Joint</w:t>
      </w:r>
      <w:bookmarkEnd w:id="2634"/>
      <w:bookmarkEnd w:id="2635"/>
      <w:bookmarkEnd w:id="2636"/>
      <w:bookmarkEnd w:id="2637"/>
    </w:p>
    <w:p w14:paraId="793EF08A" w14:textId="77777777" w:rsidR="00FC68DB" w:rsidRPr="007055D9" w:rsidRDefault="00FC68DB" w:rsidP="00B202D2">
      <w:pPr>
        <w:pStyle w:val="berschrift5"/>
      </w:pPr>
      <w:r w:rsidRPr="007055D9">
        <w:t>Primary and Secondary Sides</w:t>
      </w:r>
      <w:bookmarkEnd w:id="2632"/>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2639" w:name="_Toc288196495"/>
      <w:bookmarkStart w:id="2640" w:name="_Toc288200797"/>
      <w:bookmarkStart w:id="2641" w:name="_Toc338939138"/>
      <w:bookmarkEnd w:id="2613"/>
      <w:r w:rsidRPr="007055D9">
        <w:t xml:space="preserve">Element </w:t>
      </w:r>
      <w:r>
        <w:t>"</w:t>
      </w:r>
      <w:proofErr w:type="spellStart"/>
      <w:r w:rsidRPr="007055D9">
        <w:t>weld_position</w:t>
      </w:r>
      <w:bookmarkEnd w:id="2639"/>
      <w:bookmarkEnd w:id="2640"/>
      <w:bookmarkEnd w:id="2641"/>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25BBFC4"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4C113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4C113B" w:rsidRPr="004C113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EDCB74C" w:rsidR="00FC68DB" w:rsidRDefault="00FC68DB" w:rsidP="00B202D2">
      <w:pPr>
        <w:pStyle w:val="Beschriftung"/>
        <w:spacing w:before="120"/>
      </w:pPr>
      <w:bookmarkStart w:id="2642" w:name="_Toc77095949"/>
      <w:bookmarkStart w:id="2643" w:name="_Toc85722059"/>
      <w:r>
        <w:t xml:space="preserve">Table </w:t>
      </w:r>
      <w:r>
        <w:fldChar w:fldCharType="begin"/>
      </w:r>
      <w:r>
        <w:instrText xml:space="preserve"> SEQ Table \* ARABIC </w:instrText>
      </w:r>
      <w:r>
        <w:fldChar w:fldCharType="separate"/>
      </w:r>
      <w:r w:rsidR="004C113B">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642"/>
      <w:bookmarkEnd w:id="2643"/>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1FCA009D" w:rsidR="00FC68DB" w:rsidRPr="007055D9" w:rsidRDefault="00FC68DB" w:rsidP="00B202D2">
      <w:pPr>
        <w:pStyle w:val="Beschriftung"/>
        <w:spacing w:before="120"/>
      </w:pPr>
      <w:bookmarkStart w:id="2644" w:name="_Toc3566490"/>
      <w:bookmarkStart w:id="2645" w:name="_Toc34747491"/>
      <w:bookmarkStart w:id="2646" w:name="_Toc77095950"/>
      <w:bookmarkStart w:id="2647" w:name="_Toc85722060"/>
      <w:r>
        <w:t xml:space="preserve">Table </w:t>
      </w:r>
      <w:r>
        <w:fldChar w:fldCharType="begin"/>
      </w:r>
      <w:r>
        <w:instrText xml:space="preserve"> SEQ Table \* ARABIC </w:instrText>
      </w:r>
      <w:r>
        <w:fldChar w:fldCharType="separate"/>
      </w:r>
      <w:r w:rsidR="004C113B">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2644"/>
      <w:bookmarkEnd w:id="2645"/>
      <w:bookmarkEnd w:id="2646"/>
      <w:bookmarkEnd w:id="2647"/>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2648"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2648"/>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83643ED"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4C113B">
        <w:t xml:space="preserve">Figure </w:t>
      </w:r>
      <w:r w:rsidR="004C113B">
        <w:rPr>
          <w:noProof/>
        </w:rPr>
        <w:t>54</w:t>
      </w:r>
      <w:r>
        <w:fldChar w:fldCharType="end"/>
      </w:r>
      <w:r>
        <w:t>.</w:t>
      </w:r>
    </w:p>
    <w:p w14:paraId="662E3DE0" w14:textId="77777777" w:rsidR="00FC68DB" w:rsidRDefault="00FC68DB" w:rsidP="00B202D2">
      <w:pPr>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88A81FB" w:rsidR="00FC68DB" w:rsidRPr="007055D9" w:rsidRDefault="00FC68DB" w:rsidP="00B202D2">
      <w:pPr>
        <w:pStyle w:val="Beschriftung"/>
      </w:pPr>
      <w:bookmarkStart w:id="2649" w:name="_Ref397529572"/>
      <w:bookmarkStart w:id="2650" w:name="Figure11"/>
      <w:bookmarkStart w:id="2651" w:name="_Toc3557126"/>
      <w:bookmarkStart w:id="2652" w:name="_Toc34747377"/>
      <w:bookmarkStart w:id="2653" w:name="_Toc76030575"/>
      <w:bookmarkStart w:id="2654" w:name="_Toc85721933"/>
      <w:r>
        <w:t xml:space="preserve">Figure </w:t>
      </w:r>
      <w:r>
        <w:fldChar w:fldCharType="begin"/>
      </w:r>
      <w:r>
        <w:instrText xml:space="preserve"> SEQ Figure \* ARABIC </w:instrText>
      </w:r>
      <w:r>
        <w:fldChar w:fldCharType="separate"/>
      </w:r>
      <w:r w:rsidR="004C113B">
        <w:rPr>
          <w:noProof/>
        </w:rPr>
        <w:t>54</w:t>
      </w:r>
      <w:r>
        <w:fldChar w:fldCharType="end"/>
      </w:r>
      <w:bookmarkEnd w:id="2649"/>
      <w:bookmarkEnd w:id="2650"/>
      <w:r w:rsidRPr="007055D9">
        <w:t xml:space="preserve">: Welding Position </w:t>
      </w:r>
      <w:r>
        <w:t>vector direction and length</w:t>
      </w:r>
      <w:bookmarkEnd w:id="2651"/>
      <w:bookmarkEnd w:id="2652"/>
      <w:bookmarkEnd w:id="2653"/>
      <w:bookmarkEnd w:id="2654"/>
    </w:p>
    <w:p w14:paraId="3FD74BE5" w14:textId="77777777" w:rsidR="00FC68DB" w:rsidRPr="007055D9" w:rsidRDefault="00FC68DB" w:rsidP="00B202D2">
      <w:pPr>
        <w:pStyle w:val="berschrift5"/>
      </w:pPr>
      <w:bookmarkStart w:id="2655" w:name="_Toc338939140"/>
      <w:bookmarkStart w:id="2656" w:name="_Toc338939137"/>
      <w:bookmarkStart w:id="2657" w:name="_Toc338938906"/>
      <w:bookmarkStart w:id="2658" w:name="_Toc338939103"/>
      <w:r w:rsidRPr="007055D9">
        <w:lastRenderedPageBreak/>
        <w:t xml:space="preserve">Attribute </w:t>
      </w:r>
      <w:r>
        <w:t>"</w:t>
      </w:r>
      <w:r w:rsidRPr="007055D9">
        <w:t>reference</w:t>
      </w:r>
      <w:bookmarkEnd w:id="2655"/>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40E9DE9A"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r>
        <w:fldChar w:fldCharType="begin"/>
      </w:r>
      <w:r>
        <w:instrText xml:space="preserve"> REF _Ref414571756 \h </w:instrText>
      </w:r>
      <w:r>
        <w:fldChar w:fldCharType="separate"/>
      </w:r>
      <w:r w:rsidR="004C113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40F29E" w:rsidR="00FC68DB" w:rsidRDefault="00FC68DB" w:rsidP="00B202D2">
      <w:pPr>
        <w:pStyle w:val="Beschriftung"/>
        <w:spacing w:before="120"/>
      </w:pPr>
      <w:bookmarkStart w:id="2659" w:name="_Toc3566491"/>
      <w:bookmarkStart w:id="2660" w:name="_Toc34747492"/>
      <w:bookmarkStart w:id="2661" w:name="_Toc77095951"/>
      <w:bookmarkStart w:id="2662" w:name="_Toc85722061"/>
      <w:bookmarkStart w:id="2663" w:name="_Toc338939148"/>
      <w:bookmarkStart w:id="2664" w:name="_Toc288196499"/>
      <w:bookmarkStart w:id="2665" w:name="_Toc288200801"/>
      <w:bookmarkEnd w:id="2656"/>
      <w:bookmarkEnd w:id="2657"/>
      <w:bookmarkEnd w:id="2658"/>
      <w:r>
        <w:t xml:space="preserve">Table </w:t>
      </w:r>
      <w:r>
        <w:fldChar w:fldCharType="begin"/>
      </w:r>
      <w:r>
        <w:instrText xml:space="preserve"> SEQ Table \* ARABIC </w:instrText>
      </w:r>
      <w:r>
        <w:fldChar w:fldCharType="separate"/>
      </w:r>
      <w:r w:rsidR="004C113B">
        <w:rPr>
          <w:noProof/>
        </w:rPr>
        <w:t>93</w:t>
      </w:r>
      <w:r>
        <w:fldChar w:fldCharType="end"/>
      </w:r>
      <w:r>
        <w:t>: Default values of attribute "filler", dependent from attribute "technology</w:t>
      </w:r>
      <w:bookmarkEnd w:id="2659"/>
      <w:r>
        <w:t>"</w:t>
      </w:r>
      <w:bookmarkEnd w:id="2660"/>
      <w:bookmarkEnd w:id="2661"/>
      <w:bookmarkEnd w:id="2662"/>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2663"/>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lastRenderedPageBreak/>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2666" w:name="_Toc338939149"/>
      <w:r w:rsidRPr="007055D9">
        <w:t xml:space="preserve">Attribute </w:t>
      </w:r>
      <w:r>
        <w:t>"</w:t>
      </w:r>
      <w:r w:rsidRPr="007055D9">
        <w:t>penetration</w:t>
      </w:r>
      <w:bookmarkEnd w:id="2664"/>
      <w:bookmarkEnd w:id="2665"/>
      <w:bookmarkEnd w:id="2666"/>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2667" w:name="ModelizationWeldDefinition"/>
      <w:bookmarkStart w:id="2668" w:name="WeldDefinition"/>
      <w:bookmarkStart w:id="2669" w:name="WeldDefinitionButtWeld"/>
      <w:bookmarkStart w:id="2670" w:name="_Toc288200762"/>
      <w:bookmarkStart w:id="2671" w:name="_Toc338939106"/>
      <w:bookmarkStart w:id="2672" w:name="_Toc3557012"/>
      <w:bookmarkStart w:id="2673" w:name="_Toc34747262"/>
      <w:bookmarkStart w:id="2674" w:name="_Toc77102081"/>
      <w:bookmarkStart w:id="2675" w:name="_Toc83048704"/>
      <w:bookmarkStart w:id="2676" w:name="_Toc288196464"/>
      <w:bookmarkEnd w:id="2667"/>
      <w:bookmarkEnd w:id="2668"/>
      <w:bookmarkEnd w:id="2669"/>
      <w:r w:rsidRPr="007055D9">
        <w:t xml:space="preserve">Butt </w:t>
      </w:r>
      <w:bookmarkEnd w:id="2670"/>
      <w:r w:rsidRPr="007055D9">
        <w:t>Joint</w:t>
      </w:r>
      <w:bookmarkEnd w:id="2671"/>
      <w:bookmarkEnd w:id="2672"/>
      <w:bookmarkEnd w:id="2673"/>
      <w:bookmarkEnd w:id="2674"/>
      <w:bookmarkEnd w:id="2675"/>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2677" w:name="_Toc3557013"/>
      <w:bookmarkStart w:id="2678" w:name="_Toc34747263"/>
      <w:bookmarkStart w:id="2679" w:name="_Toc77102082"/>
      <w:r w:rsidRPr="00654684">
        <w:rPr>
          <w:sz w:val="24"/>
        </w:rPr>
        <w:t>Sheet Parameters</w:t>
      </w:r>
      <w:bookmarkEnd w:id="2677"/>
      <w:bookmarkEnd w:id="2678"/>
      <w:bookmarkEnd w:id="2679"/>
    </w:p>
    <w:p w14:paraId="53BD6606" w14:textId="77777777" w:rsidR="00FC68DB" w:rsidRPr="007055D9" w:rsidRDefault="00FC68DB" w:rsidP="00B202D2">
      <w:r>
        <w:rPr>
          <w:noProof/>
          <w:lang w:val="en-US"/>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2680" w:name="_Toc3557127"/>
                              <w:bookmarkStart w:id="2681" w:name="_Toc34747378"/>
                              <w:bookmarkStart w:id="2682" w:name="_Toc76030576"/>
                              <w:bookmarkStart w:id="2683" w:name="_Toc85721934"/>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680"/>
                              <w:bookmarkEnd w:id="2681"/>
                              <w:bookmarkEnd w:id="2682"/>
                              <w:bookmarkEnd w:id="26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2684" w:name="_Toc3557127"/>
                        <w:bookmarkStart w:id="2685" w:name="_Toc34747378"/>
                        <w:bookmarkStart w:id="2686" w:name="_Toc76030576"/>
                        <w:bookmarkStart w:id="2687" w:name="_Toc85721934"/>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684"/>
                        <w:bookmarkEnd w:id="2685"/>
                        <w:bookmarkEnd w:id="2686"/>
                        <w:bookmarkEnd w:id="2687"/>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2688" w:name="_Toc3557014"/>
      <w:bookmarkStart w:id="2689" w:name="_Toc34747264"/>
      <w:bookmarkStart w:id="2690" w:name="_Toc77102083"/>
      <w:r>
        <w:rPr>
          <w:noProof/>
          <w:sz w:val="24"/>
          <w:lang w:val="en-US"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2691" w:name="_Toc3557128"/>
                              <w:bookmarkStart w:id="2692" w:name="_Toc34747379"/>
                              <w:bookmarkStart w:id="2693" w:name="_Toc76030577"/>
                              <w:bookmarkStart w:id="2694" w:name="_Toc85721935"/>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691"/>
                              <w:bookmarkEnd w:id="2692"/>
                              <w:bookmarkEnd w:id="2693"/>
                              <w:bookmarkEnd w:id="2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2695" w:name="_Toc3557128"/>
                        <w:bookmarkStart w:id="2696" w:name="_Toc34747379"/>
                        <w:bookmarkStart w:id="2697" w:name="_Toc76030577"/>
                        <w:bookmarkStart w:id="2698" w:name="_Toc85721935"/>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695"/>
                        <w:bookmarkEnd w:id="2696"/>
                        <w:bookmarkEnd w:id="2697"/>
                        <w:bookmarkEnd w:id="2698"/>
                      </w:p>
                    </w:txbxContent>
                  </v:textbox>
                </v:shape>
              </v:group>
            </w:pict>
          </mc:Fallback>
        </mc:AlternateContent>
      </w:r>
      <w:r w:rsidRPr="00654684">
        <w:rPr>
          <w:sz w:val="24"/>
        </w:rPr>
        <w:t>Weld Parameters</w:t>
      </w:r>
      <w:bookmarkEnd w:id="2688"/>
      <w:bookmarkEnd w:id="2689"/>
      <w:bookmarkEnd w:id="2690"/>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47B6795" w:rsidR="00FC68DB" w:rsidRDefault="00FC68DB" w:rsidP="00B202D2">
      <w:pPr>
        <w:pStyle w:val="Beschriftung"/>
        <w:spacing w:before="120"/>
      </w:pPr>
      <w:bookmarkStart w:id="2699" w:name="_Toc3566492"/>
      <w:bookmarkStart w:id="2700" w:name="_Toc34747493"/>
      <w:bookmarkStart w:id="2701" w:name="_Toc77095952"/>
      <w:bookmarkStart w:id="2702" w:name="_Toc85722062"/>
      <w:r>
        <w:t xml:space="preserve">Table </w:t>
      </w:r>
      <w:r>
        <w:fldChar w:fldCharType="begin"/>
      </w:r>
      <w:r>
        <w:instrText xml:space="preserve"> SEQ Table \* ARABIC </w:instrText>
      </w:r>
      <w:r>
        <w:fldChar w:fldCharType="separate"/>
      </w:r>
      <w:r w:rsidR="004C113B">
        <w:rPr>
          <w:noProof/>
        </w:rPr>
        <w:t>94</w:t>
      </w:r>
      <w:r>
        <w:fldChar w:fldCharType="end"/>
      </w:r>
      <w:r>
        <w:t>: Parameters of Butt Joint Weld</w:t>
      </w:r>
      <w:bookmarkEnd w:id="2699"/>
      <w:bookmarkEnd w:id="2700"/>
      <w:bookmarkEnd w:id="2701"/>
      <w:bookmarkEnd w:id="2702"/>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2703" w:name="_Toc338939151"/>
      <w:bookmarkStart w:id="2704" w:name="_Toc3557015"/>
      <w:bookmarkStart w:id="2705" w:name="_Toc34747265"/>
      <w:bookmarkStart w:id="2706" w:name="_Toc77102084"/>
      <w:r w:rsidRPr="007055D9">
        <w:t>Attributes</w:t>
      </w:r>
      <w:bookmarkEnd w:id="2703"/>
      <w:bookmarkEnd w:id="2704"/>
      <w:bookmarkEnd w:id="2705"/>
      <w:bookmarkEnd w:id="2706"/>
    </w:p>
    <w:p w14:paraId="75987F07" w14:textId="77777777" w:rsidR="00FC68DB" w:rsidRPr="007055D9" w:rsidRDefault="00FC68DB" w:rsidP="00B202D2">
      <w:pPr>
        <w:pStyle w:val="berschrift5"/>
      </w:pPr>
      <w:bookmarkStart w:id="2707" w:name="_Toc338939153"/>
      <w:r w:rsidRPr="007055D9">
        <w:t xml:space="preserve">Attribute </w:t>
      </w:r>
      <w:r>
        <w:t>"</w:t>
      </w:r>
      <w:r w:rsidRPr="007055D9">
        <w:t>base</w:t>
      </w:r>
      <w:bookmarkEnd w:id="2707"/>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2708" w:name="_Toc338939154"/>
      <w:r w:rsidRPr="007055D9">
        <w:lastRenderedPageBreak/>
        <w:t xml:space="preserve">Attribute </w:t>
      </w:r>
      <w:r>
        <w:t>"</w:t>
      </w:r>
      <w:r w:rsidRPr="007055D9">
        <w:t>technology</w:t>
      </w:r>
      <w:bookmarkEnd w:id="2708"/>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2709" w:name="_Toc288196505"/>
      <w:bookmarkStart w:id="2710" w:name="_Toc288200807"/>
      <w:bookmarkStart w:id="2711" w:name="_Toc338939155"/>
      <w:bookmarkStart w:id="2712" w:name="_Toc3557016"/>
      <w:bookmarkStart w:id="2713" w:name="_Toc34747266"/>
      <w:bookmarkStart w:id="2714" w:name="_Toc77102085"/>
      <w:r w:rsidRPr="007055D9">
        <w:t xml:space="preserve">Element </w:t>
      </w:r>
      <w:r>
        <w:t>"</w:t>
      </w:r>
      <w:proofErr w:type="spellStart"/>
      <w:r w:rsidRPr="007055D9">
        <w:t>weld_position</w:t>
      </w:r>
      <w:bookmarkEnd w:id="2709"/>
      <w:bookmarkEnd w:id="2710"/>
      <w:bookmarkEnd w:id="2711"/>
      <w:bookmarkEnd w:id="2712"/>
      <w:proofErr w:type="spellEnd"/>
      <w:r>
        <w:t>"</w:t>
      </w:r>
      <w:bookmarkEnd w:id="2713"/>
      <w:bookmarkEnd w:id="2714"/>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75D392F" w:rsidR="00FC68DB" w:rsidRDefault="00FC68DB" w:rsidP="00B202D2">
      <w:pPr>
        <w:pStyle w:val="Beschriftung"/>
        <w:spacing w:before="120"/>
      </w:pPr>
      <w:bookmarkStart w:id="2715" w:name="_Toc3566493"/>
      <w:bookmarkStart w:id="2716" w:name="_Toc34747494"/>
      <w:bookmarkStart w:id="2717" w:name="_Toc77095953"/>
      <w:bookmarkStart w:id="2718" w:name="_Toc85722063"/>
      <w:bookmarkStart w:id="2719" w:name="_Toc288196507"/>
      <w:bookmarkStart w:id="2720" w:name="_Toc288200809"/>
      <w:bookmarkStart w:id="2721" w:name="_Toc338939157"/>
      <w:r>
        <w:t xml:space="preserve">Table </w:t>
      </w:r>
      <w:r>
        <w:fldChar w:fldCharType="begin"/>
      </w:r>
      <w:r>
        <w:instrText xml:space="preserve"> SEQ Table \* ARABIC </w:instrText>
      </w:r>
      <w:r>
        <w:fldChar w:fldCharType="separate"/>
      </w:r>
      <w:r w:rsidR="004C113B">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2715"/>
      <w:bookmarkEnd w:id="2716"/>
      <w:bookmarkEnd w:id="2717"/>
      <w:bookmarkEnd w:id="2718"/>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35B27CB"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4C113B">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2719"/>
      <w:bookmarkEnd w:id="2720"/>
      <w:bookmarkEnd w:id="2721"/>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676B81BD"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2722" w:name="_Toc338939158"/>
      <w:r w:rsidRPr="007055D9">
        <w:t xml:space="preserve">Attribute </w:t>
      </w:r>
      <w:r>
        <w:t>"</w:t>
      </w:r>
      <w:r w:rsidRPr="007055D9">
        <w:t>width</w:t>
      </w:r>
      <w:bookmarkEnd w:id="2722"/>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2723" w:name="_Toc338939159"/>
      <w:r w:rsidRPr="007055D9">
        <w:t xml:space="preserve">Attribute </w:t>
      </w:r>
      <w:r>
        <w:t>"</w:t>
      </w:r>
      <w:r w:rsidRPr="007055D9">
        <w:t>filler</w:t>
      </w:r>
      <w:bookmarkEnd w:id="2723"/>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2724" w:name="WeldDefinitionCornerWeld"/>
      <w:bookmarkStart w:id="2725" w:name="_Toc288200763"/>
      <w:bookmarkStart w:id="2726" w:name="_Toc338939107"/>
      <w:bookmarkEnd w:id="2724"/>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2727" w:name="_Toc414263397"/>
      <w:bookmarkStart w:id="2728" w:name="_Toc3557017"/>
      <w:bookmarkStart w:id="2729" w:name="_Toc34747267"/>
      <w:bookmarkStart w:id="2730" w:name="_Toc77102086"/>
      <w:bookmarkEnd w:id="2727"/>
      <w:r w:rsidRPr="007055D9">
        <w:t xml:space="preserve">Element </w:t>
      </w:r>
      <w:r>
        <w:t>"</w:t>
      </w:r>
      <w:proofErr w:type="spellStart"/>
      <w:r>
        <w:t>sheet_parameter</w:t>
      </w:r>
      <w:bookmarkEnd w:id="2728"/>
      <w:proofErr w:type="spellEnd"/>
      <w:r>
        <w:t>"</w:t>
      </w:r>
      <w:bookmarkEnd w:id="2729"/>
      <w:bookmarkEnd w:id="2730"/>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2D27BC35" w:rsidR="00FC68DB" w:rsidRDefault="00FC68DB" w:rsidP="00B202D2">
      <w:pPr>
        <w:pStyle w:val="Beschriftung"/>
        <w:spacing w:before="120"/>
      </w:pPr>
      <w:bookmarkStart w:id="2731" w:name="_Toc3566494"/>
      <w:bookmarkStart w:id="2732" w:name="_Toc34747495"/>
      <w:bookmarkStart w:id="2733" w:name="_Toc77095954"/>
      <w:bookmarkStart w:id="2734" w:name="_Toc85722064"/>
      <w:r>
        <w:t xml:space="preserve">Table </w:t>
      </w:r>
      <w:r>
        <w:fldChar w:fldCharType="begin"/>
      </w:r>
      <w:r>
        <w:instrText xml:space="preserve"> SEQ Table \* ARABIC </w:instrText>
      </w:r>
      <w:r>
        <w:fldChar w:fldCharType="separate"/>
      </w:r>
      <w:r w:rsidR="004C113B">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2731"/>
      <w:bookmarkEnd w:id="2732"/>
      <w:bookmarkEnd w:id="2733"/>
      <w:bookmarkEnd w:id="2734"/>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2735" w:name="_Toc3557018"/>
      <w:bookmarkStart w:id="2736" w:name="_Toc34747268"/>
      <w:bookmarkStart w:id="2737" w:name="_Toc77102087"/>
      <w:bookmarkStart w:id="2738" w:name="_Toc83048705"/>
      <w:r w:rsidRPr="007055D9">
        <w:t>Corner Weld</w:t>
      </w:r>
      <w:bookmarkEnd w:id="2725"/>
      <w:bookmarkEnd w:id="2726"/>
      <w:bookmarkEnd w:id="2735"/>
      <w:bookmarkEnd w:id="2736"/>
      <w:bookmarkEnd w:id="2737"/>
      <w:bookmarkEnd w:id="2738"/>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2739" w:name="_Toc34747269"/>
      <w:bookmarkStart w:id="2740" w:name="_Toc77102088"/>
      <w:bookmarkStart w:id="2741" w:name="_Toc3557019"/>
      <w:r>
        <w:rPr>
          <w:noProof/>
          <w:lang w:val="en-US"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2742" w:name="_Toc3557129"/>
                              <w:bookmarkStart w:id="2743" w:name="_Toc34747380"/>
                              <w:bookmarkStart w:id="2744" w:name="_Toc76030578"/>
                              <w:bookmarkStart w:id="2745" w:name="_Toc85721936"/>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742"/>
                              <w:bookmarkEnd w:id="2743"/>
                              <w:bookmarkEnd w:id="2744"/>
                              <w:bookmarkEnd w:id="27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2746" w:name="_Toc3557129"/>
                        <w:bookmarkStart w:id="2747" w:name="_Toc34747380"/>
                        <w:bookmarkStart w:id="2748" w:name="_Toc76030578"/>
                        <w:bookmarkStart w:id="2749" w:name="_Toc85721936"/>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746"/>
                        <w:bookmarkEnd w:id="2747"/>
                        <w:bookmarkEnd w:id="2748"/>
                        <w:bookmarkEnd w:id="2749"/>
                      </w:p>
                    </w:txbxContent>
                  </v:textbox>
                </v:shape>
              </v:group>
            </w:pict>
          </mc:Fallback>
        </mc:AlternateContent>
      </w:r>
      <w:r>
        <w:t>Simple Corner Weld</w:t>
      </w:r>
      <w:bookmarkEnd w:id="2739"/>
      <w:bookmarkEnd w:id="2740"/>
    </w:p>
    <w:p w14:paraId="2DDB54CC" w14:textId="77777777" w:rsidR="00FC68DB" w:rsidRPr="007055D9" w:rsidRDefault="00FC68DB" w:rsidP="00B202D2">
      <w:pPr>
        <w:pStyle w:val="berschrift5"/>
      </w:pPr>
      <w:r w:rsidRPr="007055D9">
        <w:t>Sheet Parameters</w:t>
      </w:r>
      <w:bookmarkEnd w:id="2741"/>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2750" w:name="_Toc3557020"/>
      <w:r w:rsidRPr="007055D9">
        <w:t>Weld Parameters</w:t>
      </w:r>
      <w:bookmarkEnd w:id="2750"/>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2751" w:name="_Toc3557130"/>
                              <w:bookmarkStart w:id="2752" w:name="_Toc34747381"/>
                              <w:bookmarkStart w:id="2753" w:name="_Toc76030579"/>
                              <w:bookmarkStart w:id="2754" w:name="_Toc85721937"/>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751"/>
                              <w:bookmarkEnd w:id="2752"/>
                              <w:bookmarkEnd w:id="2753"/>
                              <w:bookmarkEnd w:id="27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2755" w:name="_Toc3557130"/>
                        <w:bookmarkStart w:id="2756" w:name="_Toc34747381"/>
                        <w:bookmarkStart w:id="2757" w:name="_Toc76030579"/>
                        <w:bookmarkStart w:id="2758" w:name="_Toc85721937"/>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755"/>
                        <w:bookmarkEnd w:id="2756"/>
                        <w:bookmarkEnd w:id="2757"/>
                        <w:bookmarkEnd w:id="2758"/>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7pt;height:33.8pt" o:ole="">
            <v:imagedata r:id="rId151" o:title=""/>
          </v:shape>
          <o:OLEObject Type="Embed" ProgID="Equation.3" ShapeID="_x0000_i1026" DrawAspect="Content" ObjectID="_1697009413" r:id="rId152"/>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69FEA625" w:rsidR="00FC68DB" w:rsidRDefault="00FC68DB" w:rsidP="00B202D2">
      <w:pPr>
        <w:pStyle w:val="Beschriftung"/>
        <w:spacing w:before="120"/>
      </w:pPr>
      <w:bookmarkStart w:id="2759" w:name="_Toc3566495"/>
      <w:bookmarkStart w:id="2760" w:name="_Toc34747496"/>
      <w:bookmarkStart w:id="2761" w:name="_Toc77095955"/>
      <w:bookmarkStart w:id="2762" w:name="_Toc85722065"/>
      <w:r>
        <w:t xml:space="preserve">Table </w:t>
      </w:r>
      <w:r>
        <w:fldChar w:fldCharType="begin"/>
      </w:r>
      <w:r>
        <w:instrText xml:space="preserve"> SEQ Table \* ARABIC </w:instrText>
      </w:r>
      <w:r>
        <w:fldChar w:fldCharType="separate"/>
      </w:r>
      <w:r w:rsidR="004C113B">
        <w:rPr>
          <w:noProof/>
        </w:rPr>
        <w:t>97</w:t>
      </w:r>
      <w:r>
        <w:fldChar w:fldCharType="end"/>
      </w:r>
      <w:r>
        <w:t>: Parameters of Simple Corner Weld</w:t>
      </w:r>
      <w:bookmarkEnd w:id="2759"/>
      <w:bookmarkEnd w:id="2760"/>
      <w:bookmarkEnd w:id="2761"/>
      <w:bookmarkEnd w:id="2762"/>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2763" w:name="_Toc34747270"/>
      <w:bookmarkStart w:id="2764" w:name="_Toc77102089"/>
      <w:r>
        <w:t>Double Corner Weld</w:t>
      </w:r>
      <w:bookmarkEnd w:id="2763"/>
      <w:bookmarkEnd w:id="2764"/>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33CC1C2" w:rsidR="00FC68DB" w:rsidRPr="00C330B4" w:rsidRDefault="00FC68DB" w:rsidP="00B202D2">
            <w:pPr>
              <w:jc w:val="center"/>
              <w:rPr>
                <w:sz w:val="20"/>
                <w:szCs w:val="20"/>
              </w:rPr>
            </w:pPr>
            <w:bookmarkStart w:id="2765" w:name="_Toc76030580"/>
            <w:bookmarkStart w:id="2766" w:name="_Toc85721938"/>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59</w:t>
            </w:r>
            <w:r w:rsidRPr="00C330B4">
              <w:rPr>
                <w:sz w:val="20"/>
                <w:szCs w:val="20"/>
              </w:rPr>
              <w:fldChar w:fldCharType="end"/>
            </w:r>
            <w:r w:rsidRPr="00C330B4">
              <w:rPr>
                <w:sz w:val="20"/>
                <w:szCs w:val="20"/>
              </w:rPr>
              <w:t>: Corner Weld Sheet Layout</w:t>
            </w:r>
            <w:bookmarkEnd w:id="2765"/>
            <w:bookmarkEnd w:id="2766"/>
          </w:p>
        </w:tc>
        <w:tc>
          <w:tcPr>
            <w:tcW w:w="4605" w:type="dxa"/>
            <w:shd w:val="clear" w:color="auto" w:fill="auto"/>
          </w:tcPr>
          <w:p w14:paraId="37E17878" w14:textId="03FA77DD" w:rsidR="00FC68DB" w:rsidRPr="00C330B4" w:rsidRDefault="00FC68DB" w:rsidP="00B202D2">
            <w:pPr>
              <w:jc w:val="center"/>
              <w:rPr>
                <w:sz w:val="20"/>
                <w:szCs w:val="20"/>
              </w:rPr>
            </w:pPr>
            <w:bookmarkStart w:id="2767" w:name="_Toc76030581"/>
            <w:bookmarkStart w:id="2768" w:name="_Toc8572193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60</w:t>
            </w:r>
            <w:r w:rsidRPr="00C330B4">
              <w:rPr>
                <w:sz w:val="20"/>
                <w:szCs w:val="20"/>
              </w:rPr>
              <w:fldChar w:fldCharType="end"/>
            </w:r>
            <w:r w:rsidRPr="00C330B4">
              <w:rPr>
                <w:sz w:val="20"/>
                <w:szCs w:val="20"/>
              </w:rPr>
              <w:t>: Double Corner Weld Parameters</w:t>
            </w:r>
            <w:bookmarkEnd w:id="2767"/>
            <w:bookmarkEnd w:id="2768"/>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7pt;height:33.8pt" o:ole="">
            <v:imagedata r:id="rId151" o:title=""/>
          </v:shape>
          <o:OLEObject Type="Embed" ProgID="Equation.3" ShapeID="_x0000_i1027" DrawAspect="Content" ObjectID="_1697009414" r:id="rId155"/>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0091D9E7" w:rsidR="00FC68DB" w:rsidRDefault="00FC68DB" w:rsidP="00B202D2">
      <w:pPr>
        <w:pStyle w:val="Beschriftung"/>
        <w:spacing w:before="120"/>
      </w:pPr>
      <w:bookmarkStart w:id="2769" w:name="_Toc34747497"/>
      <w:bookmarkStart w:id="2770" w:name="_Toc77095956"/>
      <w:bookmarkStart w:id="2771" w:name="_Toc85722066"/>
      <w:r>
        <w:t xml:space="preserve">Table </w:t>
      </w:r>
      <w:r>
        <w:fldChar w:fldCharType="begin"/>
      </w:r>
      <w:r>
        <w:instrText xml:space="preserve"> SEQ Table \* ARABIC </w:instrText>
      </w:r>
      <w:r>
        <w:fldChar w:fldCharType="separate"/>
      </w:r>
      <w:r w:rsidR="004C113B">
        <w:rPr>
          <w:noProof/>
        </w:rPr>
        <w:t>98</w:t>
      </w:r>
      <w:r>
        <w:fldChar w:fldCharType="end"/>
      </w:r>
      <w:r>
        <w:t>: Parameters of Double Corner Weld</w:t>
      </w:r>
      <w:bookmarkEnd w:id="2769"/>
      <w:bookmarkEnd w:id="2770"/>
      <w:bookmarkEnd w:id="2771"/>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2772" w:name="_Toc338939161"/>
      <w:bookmarkStart w:id="2773" w:name="_Toc3557021"/>
      <w:bookmarkStart w:id="2774" w:name="_Toc34747271"/>
      <w:bookmarkStart w:id="2775" w:name="_Toc77102090"/>
      <w:r w:rsidRPr="007055D9">
        <w:lastRenderedPageBreak/>
        <w:t>Attributes</w:t>
      </w:r>
      <w:bookmarkEnd w:id="2772"/>
      <w:bookmarkEnd w:id="2773"/>
      <w:bookmarkEnd w:id="2774"/>
      <w:bookmarkEnd w:id="2775"/>
    </w:p>
    <w:p w14:paraId="117D2FF0" w14:textId="77777777" w:rsidR="00FC68DB" w:rsidRPr="007055D9" w:rsidRDefault="00FC68DB" w:rsidP="00B202D2">
      <w:pPr>
        <w:pStyle w:val="berschrift5"/>
      </w:pPr>
      <w:bookmarkStart w:id="2776" w:name="_Toc338939163"/>
      <w:r w:rsidRPr="007055D9">
        <w:t xml:space="preserve">Attribute </w:t>
      </w:r>
      <w:r>
        <w:t>"</w:t>
      </w:r>
      <w:r w:rsidRPr="007055D9">
        <w:t>base</w:t>
      </w:r>
      <w:bookmarkEnd w:id="2776"/>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2777" w:name="_Toc338939164"/>
      <w:r w:rsidRPr="007055D9">
        <w:t xml:space="preserve">Attribute </w:t>
      </w:r>
      <w:r>
        <w:t>"</w:t>
      </w:r>
      <w:r w:rsidRPr="007055D9">
        <w:t>technology</w:t>
      </w:r>
      <w:bookmarkEnd w:id="2777"/>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2778" w:name="_Toc338939165"/>
      <w:bookmarkStart w:id="2779" w:name="_Toc3557022"/>
      <w:bookmarkStart w:id="2780" w:name="_Toc34747272"/>
      <w:bookmarkStart w:id="2781" w:name="_Toc77102091"/>
      <w:r w:rsidRPr="007055D9">
        <w:t xml:space="preserve">Element </w:t>
      </w:r>
      <w:r>
        <w:t>"</w:t>
      </w:r>
      <w:proofErr w:type="spellStart"/>
      <w:r w:rsidRPr="007055D9">
        <w:t>weld_position</w:t>
      </w:r>
      <w:bookmarkEnd w:id="2778"/>
      <w:bookmarkEnd w:id="2779"/>
      <w:proofErr w:type="spellEnd"/>
      <w:r>
        <w:t>"</w:t>
      </w:r>
      <w:bookmarkEnd w:id="2780"/>
      <w:bookmarkEnd w:id="2781"/>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C8AB006" w:rsidR="00FC68DB" w:rsidRDefault="00FC68DB" w:rsidP="00B202D2">
      <w:pPr>
        <w:pStyle w:val="Beschriftung"/>
        <w:spacing w:before="120"/>
      </w:pPr>
      <w:bookmarkStart w:id="2782" w:name="_Toc3566496"/>
      <w:bookmarkStart w:id="2783" w:name="_Toc34747498"/>
      <w:bookmarkStart w:id="2784" w:name="_Toc77095957"/>
      <w:bookmarkStart w:id="2785" w:name="_Toc85722067"/>
      <w:bookmarkStart w:id="2786" w:name="_Toc338939167"/>
      <w:r>
        <w:t xml:space="preserve">Table </w:t>
      </w:r>
      <w:r>
        <w:fldChar w:fldCharType="begin"/>
      </w:r>
      <w:r>
        <w:instrText xml:space="preserve"> SEQ Table \* ARABIC </w:instrText>
      </w:r>
      <w:r>
        <w:fldChar w:fldCharType="separate"/>
      </w:r>
      <w:r w:rsidR="004C113B">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2782"/>
      <w:bookmarkEnd w:id="2783"/>
      <w:bookmarkEnd w:id="2784"/>
      <w:bookmarkEnd w:id="2785"/>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E5EB50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4C113B" w:rsidRPr="004C113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2786"/>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2787" w:name="_Toc338939168"/>
      <w:r w:rsidRPr="007055D9">
        <w:t xml:space="preserve">Attribute </w:t>
      </w:r>
      <w:r>
        <w:t>"</w:t>
      </w:r>
      <w:r w:rsidRPr="007055D9">
        <w:t>thickness</w:t>
      </w:r>
      <w:bookmarkEnd w:id="2787"/>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19D02680" w:rsidR="00FC68DB" w:rsidRDefault="00FC68DB" w:rsidP="00B202D2">
      <w:pPr>
        <w:pStyle w:val="Beschriftung"/>
        <w:spacing w:before="120"/>
      </w:pPr>
      <w:bookmarkStart w:id="2788" w:name="_Toc3566497"/>
      <w:bookmarkStart w:id="2789" w:name="_Toc34747499"/>
      <w:bookmarkStart w:id="2790" w:name="_Toc77095958"/>
      <w:bookmarkStart w:id="2791" w:name="_Toc85722068"/>
      <w:bookmarkStart w:id="2792" w:name="_Toc338939169"/>
      <w:r>
        <w:t xml:space="preserve">Table </w:t>
      </w:r>
      <w:r>
        <w:fldChar w:fldCharType="begin"/>
      </w:r>
      <w:r>
        <w:instrText xml:space="preserve"> SEQ Table \* ARABIC </w:instrText>
      </w:r>
      <w:r>
        <w:fldChar w:fldCharType="separate"/>
      </w:r>
      <w:r w:rsidR="004C113B">
        <w:rPr>
          <w:noProof/>
        </w:rPr>
        <w:t>100</w:t>
      </w:r>
      <w:r>
        <w:fldChar w:fldCharType="end"/>
      </w:r>
      <w:r>
        <w:t xml:space="preserve">: Values of Attribute </w:t>
      </w:r>
      <w:r w:rsidRPr="008F3D94">
        <w:rPr>
          <w:rStyle w:val="elementdeftypeChar"/>
          <w:rFonts w:eastAsia="Calibri"/>
          <w:b w:val="0"/>
        </w:rPr>
        <w:t>section</w:t>
      </w:r>
      <w:bookmarkEnd w:id="2788"/>
      <w:bookmarkEnd w:id="2789"/>
      <w:bookmarkEnd w:id="2790"/>
      <w:bookmarkEnd w:id="2791"/>
    </w:p>
    <w:p w14:paraId="5AEAFFD0" w14:textId="77777777" w:rsidR="00FC68DB" w:rsidRPr="007055D9" w:rsidRDefault="00FC68DB" w:rsidP="00B202D2">
      <w:pPr>
        <w:pStyle w:val="berschrift5"/>
      </w:pPr>
      <w:r w:rsidRPr="007055D9">
        <w:t xml:space="preserve">Attribute </w:t>
      </w:r>
      <w:r>
        <w:t>"</w:t>
      </w:r>
      <w:r w:rsidRPr="007055D9">
        <w:t>angle</w:t>
      </w:r>
      <w:bookmarkEnd w:id="2792"/>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C289CCA" w:rsidR="00FC68DB" w:rsidRDefault="00FC68DB" w:rsidP="00B202D2">
      <w:pPr>
        <w:pStyle w:val="Beschriftung"/>
        <w:spacing w:before="120"/>
      </w:pPr>
      <w:bookmarkStart w:id="2793" w:name="_Toc3566498"/>
      <w:bookmarkStart w:id="2794" w:name="_Toc34747500"/>
      <w:bookmarkStart w:id="2795" w:name="_Toc77095959"/>
      <w:bookmarkStart w:id="2796" w:name="_Toc85722069"/>
      <w:bookmarkStart w:id="2797" w:name="_Toc338939170"/>
      <w:r>
        <w:t xml:space="preserve">Table </w:t>
      </w:r>
      <w:r>
        <w:fldChar w:fldCharType="begin"/>
      </w:r>
      <w:r>
        <w:instrText xml:space="preserve"> SEQ Table \* ARABIC </w:instrText>
      </w:r>
      <w:r>
        <w:fldChar w:fldCharType="separate"/>
      </w:r>
      <w:r w:rsidR="004C113B">
        <w:rPr>
          <w:noProof/>
        </w:rPr>
        <w:t>101</w:t>
      </w:r>
      <w:r>
        <w:fldChar w:fldCharType="end"/>
      </w:r>
      <w:r>
        <w:t xml:space="preserve">: Values of Attribute </w:t>
      </w:r>
      <w:r>
        <w:rPr>
          <w:rStyle w:val="elementdeftypeChar"/>
          <w:rFonts w:eastAsia="Calibri"/>
          <w:b w:val="0"/>
        </w:rPr>
        <w:t>angle</w:t>
      </w:r>
      <w:bookmarkEnd w:id="2793"/>
      <w:bookmarkEnd w:id="2794"/>
      <w:bookmarkEnd w:id="2795"/>
      <w:bookmarkEnd w:id="2796"/>
    </w:p>
    <w:p w14:paraId="2C2E1B11" w14:textId="77777777" w:rsidR="00FC68DB" w:rsidRPr="007055D9" w:rsidRDefault="00FC68DB" w:rsidP="00B202D2">
      <w:pPr>
        <w:pStyle w:val="berschrift5"/>
      </w:pPr>
      <w:r w:rsidRPr="007055D9">
        <w:t xml:space="preserve">Attribute </w:t>
      </w:r>
      <w:r>
        <w:t>"</w:t>
      </w:r>
      <w:r w:rsidRPr="007055D9">
        <w:t>shape</w:t>
      </w:r>
      <w:bookmarkEnd w:id="2797"/>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2798" w:name="_Toc338939171"/>
      <w:r w:rsidRPr="007055D9">
        <w:t xml:space="preserve">Attribute </w:t>
      </w:r>
      <w:r>
        <w:t>"</w:t>
      </w:r>
      <w:r w:rsidRPr="007055D9">
        <w:t>penetration</w:t>
      </w:r>
      <w:bookmarkEnd w:id="2798"/>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2799" w:name="_Toc338939173"/>
      <w:r w:rsidRPr="007055D9">
        <w:t xml:space="preserve">Attribute </w:t>
      </w:r>
      <w:r>
        <w:t>"</w:t>
      </w:r>
      <w:r w:rsidRPr="007055D9">
        <w:t>filler</w:t>
      </w:r>
      <w:bookmarkEnd w:id="2799"/>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2800" w:name="WeldDefinitionEdgeWeld"/>
      <w:bookmarkStart w:id="2801" w:name="_Toc3557023"/>
      <w:bookmarkStart w:id="2802" w:name="_Toc34747273"/>
      <w:bookmarkStart w:id="2803" w:name="_Toc77102092"/>
      <w:bookmarkStart w:id="2804" w:name="_Toc288200764"/>
      <w:bookmarkStart w:id="2805" w:name="_Toc338939108"/>
      <w:bookmarkEnd w:id="2800"/>
      <w:r w:rsidRPr="007055D9">
        <w:lastRenderedPageBreak/>
        <w:t xml:space="preserve">Element </w:t>
      </w:r>
      <w:r>
        <w:t>"</w:t>
      </w:r>
      <w:proofErr w:type="spellStart"/>
      <w:r>
        <w:t>sheet_parameter</w:t>
      </w:r>
      <w:bookmarkEnd w:id="2801"/>
      <w:proofErr w:type="spellEnd"/>
      <w:r>
        <w:t>"</w:t>
      </w:r>
      <w:bookmarkEnd w:id="2802"/>
      <w:bookmarkEnd w:id="2803"/>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100BC803" w:rsidR="00FC68DB" w:rsidRDefault="00FC68DB" w:rsidP="00B202D2">
      <w:pPr>
        <w:pStyle w:val="Beschriftung"/>
        <w:spacing w:before="120"/>
      </w:pPr>
      <w:bookmarkStart w:id="2806" w:name="_Toc3566499"/>
      <w:bookmarkStart w:id="2807" w:name="_Toc34747501"/>
      <w:bookmarkStart w:id="2808" w:name="_Toc77095960"/>
      <w:bookmarkStart w:id="2809" w:name="_Toc85722070"/>
      <w:r>
        <w:t xml:space="preserve">Table </w:t>
      </w:r>
      <w:r>
        <w:fldChar w:fldCharType="begin"/>
      </w:r>
      <w:r>
        <w:instrText xml:space="preserve"> SEQ Table \* ARABIC </w:instrText>
      </w:r>
      <w:r>
        <w:fldChar w:fldCharType="separate"/>
      </w:r>
      <w:r w:rsidR="004C113B">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2806"/>
      <w:bookmarkEnd w:id="2807"/>
      <w:bookmarkEnd w:id="2808"/>
      <w:bookmarkEnd w:id="2809"/>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2810" w:name="_Toc3557024"/>
      <w:bookmarkStart w:id="2811" w:name="_Toc34747274"/>
      <w:bookmarkStart w:id="2812" w:name="_Toc77102093"/>
      <w:bookmarkStart w:id="2813" w:name="_Toc83048706"/>
      <w:r w:rsidRPr="007055D9">
        <w:t>Edge Weld</w:t>
      </w:r>
      <w:bookmarkEnd w:id="2804"/>
      <w:bookmarkEnd w:id="2805"/>
      <w:bookmarkEnd w:id="2810"/>
      <w:bookmarkEnd w:id="2811"/>
      <w:bookmarkEnd w:id="2812"/>
      <w:bookmarkEnd w:id="2813"/>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2814" w:name="_Toc3557025"/>
      <w:bookmarkStart w:id="2815" w:name="_Toc34747275"/>
      <w:bookmarkStart w:id="2816" w:name="_Toc77102094"/>
      <w:r>
        <w:rPr>
          <w:b w:val="0"/>
          <w:bCs/>
          <w:noProof/>
          <w:lang w:val="en-US"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2814"/>
      <w:bookmarkEnd w:id="2815"/>
      <w:bookmarkEnd w:id="2816"/>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2817" w:name="_Toc3557131"/>
                            <w:bookmarkStart w:id="2818" w:name="_Toc34747384"/>
                            <w:bookmarkStart w:id="2819" w:name="_Toc76030582"/>
                            <w:bookmarkStart w:id="2820" w:name="_Toc85721940"/>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817"/>
                            <w:bookmarkEnd w:id="2818"/>
                            <w:bookmarkEnd w:id="2819"/>
                            <w:bookmarkEnd w:id="28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2821" w:name="_Toc3557131"/>
                      <w:bookmarkStart w:id="2822" w:name="_Toc34747384"/>
                      <w:bookmarkStart w:id="2823" w:name="_Toc76030582"/>
                      <w:bookmarkStart w:id="2824" w:name="_Toc85721940"/>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821"/>
                      <w:bookmarkEnd w:id="2822"/>
                      <w:bookmarkEnd w:id="2823"/>
                      <w:bookmarkEnd w:id="2824"/>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2825" w:name="_Toc3557026"/>
      <w:bookmarkStart w:id="2826" w:name="_Toc34747276"/>
      <w:bookmarkStart w:id="2827" w:name="_Toc77102095"/>
      <w:r>
        <w:rPr>
          <w:b w:val="0"/>
          <w:bCs/>
          <w:noProof/>
          <w:lang w:val="en-US"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2825"/>
      <w:bookmarkEnd w:id="2826"/>
      <w:bookmarkEnd w:id="2827"/>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lang w:val="en-US"/>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2828" w:name="_Toc3557132"/>
                            <w:bookmarkStart w:id="2829" w:name="_Toc34747385"/>
                            <w:bookmarkStart w:id="2830" w:name="_Toc76030583"/>
                            <w:bookmarkStart w:id="2831" w:name="_Toc85721941"/>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828"/>
                            <w:bookmarkEnd w:id="2829"/>
                            <w:bookmarkEnd w:id="2830"/>
                            <w:bookmarkEnd w:id="28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2832" w:name="_Toc3557132"/>
                      <w:bookmarkStart w:id="2833" w:name="_Toc34747385"/>
                      <w:bookmarkStart w:id="2834" w:name="_Toc76030583"/>
                      <w:bookmarkStart w:id="2835" w:name="_Toc85721941"/>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832"/>
                      <w:bookmarkEnd w:id="2833"/>
                      <w:bookmarkEnd w:id="2834"/>
                      <w:bookmarkEnd w:id="2835"/>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24F81F1" w:rsidR="00FC68DB" w:rsidRDefault="00FC68DB" w:rsidP="00B202D2">
      <w:pPr>
        <w:pStyle w:val="Beschriftung"/>
        <w:spacing w:before="120"/>
      </w:pPr>
      <w:bookmarkStart w:id="2836" w:name="_Toc3566500"/>
      <w:bookmarkStart w:id="2837" w:name="_Toc34747502"/>
      <w:bookmarkStart w:id="2838" w:name="_Toc77095961"/>
      <w:bookmarkStart w:id="2839" w:name="_Toc85722071"/>
      <w:r>
        <w:lastRenderedPageBreak/>
        <w:t xml:space="preserve">Table </w:t>
      </w:r>
      <w:r>
        <w:fldChar w:fldCharType="begin"/>
      </w:r>
      <w:r>
        <w:instrText xml:space="preserve"> SEQ Table \* ARABIC </w:instrText>
      </w:r>
      <w:r>
        <w:fldChar w:fldCharType="separate"/>
      </w:r>
      <w:r w:rsidR="004C113B">
        <w:rPr>
          <w:noProof/>
        </w:rPr>
        <w:t>103</w:t>
      </w:r>
      <w:r>
        <w:fldChar w:fldCharType="end"/>
      </w:r>
      <w:r>
        <w:t>: Parameters of Edge Weld</w:t>
      </w:r>
      <w:bookmarkEnd w:id="2836"/>
      <w:bookmarkEnd w:id="2837"/>
      <w:bookmarkEnd w:id="2838"/>
      <w:bookmarkEnd w:id="2839"/>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2840" w:name="_Toc338939175"/>
      <w:bookmarkStart w:id="2841" w:name="_Toc3557027"/>
      <w:bookmarkStart w:id="2842" w:name="_Toc34747277"/>
      <w:bookmarkStart w:id="2843" w:name="_Toc77102096"/>
      <w:r w:rsidRPr="007055D9">
        <w:t>Attributes</w:t>
      </w:r>
      <w:bookmarkEnd w:id="2840"/>
      <w:bookmarkEnd w:id="2841"/>
      <w:bookmarkEnd w:id="2842"/>
      <w:bookmarkEnd w:id="2843"/>
    </w:p>
    <w:p w14:paraId="39DE4992" w14:textId="77777777" w:rsidR="00FC68DB" w:rsidRPr="007055D9" w:rsidRDefault="00FC68DB" w:rsidP="00B202D2">
      <w:pPr>
        <w:pStyle w:val="berschrift5"/>
      </w:pPr>
      <w:bookmarkStart w:id="2844" w:name="_Toc338939177"/>
      <w:r w:rsidRPr="007055D9">
        <w:t xml:space="preserve">Attribute </w:t>
      </w:r>
      <w:r>
        <w:t>"</w:t>
      </w:r>
      <w:r w:rsidRPr="007055D9">
        <w:t>base</w:t>
      </w:r>
      <w:bookmarkEnd w:id="2844"/>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2845" w:name="_Toc338939178"/>
      <w:r w:rsidRPr="007055D9">
        <w:t xml:space="preserve">Attribute </w:t>
      </w:r>
      <w:r>
        <w:t>"</w:t>
      </w:r>
      <w:r w:rsidRPr="007055D9">
        <w:t>technology</w:t>
      </w:r>
      <w:bookmarkEnd w:id="2845"/>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2846" w:name="_Toc338939179"/>
      <w:bookmarkStart w:id="2847" w:name="_Toc3557028"/>
      <w:bookmarkStart w:id="2848" w:name="_Toc34747278"/>
      <w:bookmarkStart w:id="2849" w:name="_Toc77102097"/>
      <w:r w:rsidRPr="007055D9">
        <w:t xml:space="preserve">Element </w:t>
      </w:r>
      <w:r>
        <w:t>"</w:t>
      </w:r>
      <w:proofErr w:type="spellStart"/>
      <w:r w:rsidRPr="007055D9">
        <w:t>weld_position</w:t>
      </w:r>
      <w:bookmarkEnd w:id="2846"/>
      <w:bookmarkEnd w:id="2847"/>
      <w:proofErr w:type="spellEnd"/>
      <w:r>
        <w:t>"</w:t>
      </w:r>
      <w:bookmarkEnd w:id="2848"/>
      <w:bookmarkEnd w:id="2849"/>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627D6F1D" w:rsidR="00FC68DB" w:rsidRDefault="00FC68DB" w:rsidP="00B202D2">
      <w:pPr>
        <w:pStyle w:val="Beschriftung"/>
        <w:spacing w:before="120"/>
      </w:pPr>
      <w:bookmarkStart w:id="2850" w:name="_Toc3566501"/>
      <w:bookmarkStart w:id="2851" w:name="_Toc34747503"/>
      <w:bookmarkStart w:id="2852" w:name="_Toc77095962"/>
      <w:bookmarkStart w:id="2853" w:name="_Toc85722072"/>
      <w:r>
        <w:t xml:space="preserve">Table </w:t>
      </w:r>
      <w:r>
        <w:fldChar w:fldCharType="begin"/>
      </w:r>
      <w:r>
        <w:instrText xml:space="preserve"> SEQ Table \* ARABIC </w:instrText>
      </w:r>
      <w:r>
        <w:fldChar w:fldCharType="separate"/>
      </w:r>
      <w:r w:rsidR="004C113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2850"/>
      <w:bookmarkEnd w:id="2851"/>
      <w:bookmarkEnd w:id="2852"/>
      <w:bookmarkEnd w:id="2853"/>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79A0CC82"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4C113B" w:rsidRPr="004C113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339D7666"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2854" w:name="_Toc338939182"/>
      <w:r w:rsidRPr="007055D9">
        <w:t xml:space="preserve">Attribute </w:t>
      </w:r>
      <w:r>
        <w:t>"</w:t>
      </w:r>
      <w:r w:rsidRPr="007055D9">
        <w:t>width</w:t>
      </w:r>
      <w:bookmarkEnd w:id="2854"/>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2855" w:name="_Toc338939184"/>
      <w:r w:rsidRPr="007055D9">
        <w:t xml:space="preserve">Attribute </w:t>
      </w:r>
      <w:r>
        <w:t>"</w:t>
      </w:r>
      <w:r w:rsidRPr="007055D9">
        <w:t>filler</w:t>
      </w:r>
      <w:bookmarkEnd w:id="2855"/>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2856" w:name="WeldDefinitionIWeld"/>
      <w:bookmarkStart w:id="2857" w:name="_Toc3557029"/>
      <w:bookmarkStart w:id="2858" w:name="_Toc34747279"/>
      <w:bookmarkStart w:id="2859" w:name="_Toc77102098"/>
      <w:bookmarkStart w:id="2860" w:name="_Toc288200765"/>
      <w:bookmarkStart w:id="2861" w:name="_Toc338939109"/>
      <w:bookmarkEnd w:id="2856"/>
      <w:r w:rsidRPr="007055D9">
        <w:t xml:space="preserve">Element </w:t>
      </w:r>
      <w:r>
        <w:t>"</w:t>
      </w:r>
      <w:proofErr w:type="spellStart"/>
      <w:r>
        <w:t>sheet_parameter</w:t>
      </w:r>
      <w:bookmarkEnd w:id="2857"/>
      <w:proofErr w:type="spellEnd"/>
      <w:r>
        <w:t>"</w:t>
      </w:r>
      <w:bookmarkEnd w:id="2858"/>
      <w:bookmarkEnd w:id="2859"/>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0A9DC7A7" w:rsidR="00FC68DB" w:rsidRDefault="00FC68DB" w:rsidP="00B202D2">
      <w:pPr>
        <w:pStyle w:val="Beschriftung"/>
        <w:spacing w:before="120"/>
      </w:pPr>
      <w:bookmarkStart w:id="2862" w:name="_Toc3566502"/>
      <w:bookmarkStart w:id="2863" w:name="_Toc34747504"/>
      <w:bookmarkStart w:id="2864" w:name="_Toc77095963"/>
      <w:bookmarkStart w:id="2865" w:name="_Toc85722073"/>
      <w:r>
        <w:t xml:space="preserve">Table </w:t>
      </w:r>
      <w:r>
        <w:fldChar w:fldCharType="begin"/>
      </w:r>
      <w:r>
        <w:instrText xml:space="preserve"> SEQ Table \* ARABIC </w:instrText>
      </w:r>
      <w:r>
        <w:fldChar w:fldCharType="separate"/>
      </w:r>
      <w:r w:rsidR="004C113B">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2862"/>
      <w:bookmarkEnd w:id="2863"/>
      <w:bookmarkEnd w:id="2864"/>
      <w:bookmarkEnd w:id="2865"/>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2866" w:name="_Toc3557030"/>
      <w:bookmarkStart w:id="2867" w:name="_Toc34747280"/>
      <w:bookmarkStart w:id="2868" w:name="_Toc77102099"/>
      <w:bookmarkStart w:id="2869" w:name="_Toc83048707"/>
      <w:r w:rsidRPr="007055D9">
        <w:t>I-Weld</w:t>
      </w:r>
      <w:bookmarkEnd w:id="2860"/>
      <w:bookmarkEnd w:id="2861"/>
      <w:bookmarkEnd w:id="2866"/>
      <w:bookmarkEnd w:id="2867"/>
      <w:bookmarkEnd w:id="2868"/>
      <w:bookmarkEnd w:id="2869"/>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2870" w:name="_Toc3557031"/>
      <w:bookmarkStart w:id="2871" w:name="_Toc34747281"/>
      <w:bookmarkStart w:id="2872" w:name="_Toc77102100"/>
      <w:r w:rsidRPr="007055D9">
        <w:t>Sheet Parameters</w:t>
      </w:r>
      <w:bookmarkEnd w:id="2870"/>
      <w:bookmarkEnd w:id="2871"/>
      <w:bookmarkEnd w:id="2872"/>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lastRenderedPageBreak/>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2873" w:name="_Toc3557032"/>
      <w:bookmarkStart w:id="2874" w:name="_Toc34747282"/>
      <w:bookmarkStart w:id="2875" w:name="_Toc77102101"/>
      <w:r w:rsidRPr="007055D9">
        <w:t>Weld Parameters</w:t>
      </w:r>
      <w:bookmarkEnd w:id="2873"/>
      <w:bookmarkEnd w:id="2874"/>
      <w:bookmarkEnd w:id="2875"/>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925346B" w:rsidR="00FC68DB" w:rsidRPr="00C330B4" w:rsidRDefault="00FC68DB" w:rsidP="00B202D2">
            <w:pPr>
              <w:pStyle w:val="Beschriftung"/>
            </w:pPr>
            <w:bookmarkStart w:id="2876" w:name="_Toc76030584"/>
            <w:bookmarkStart w:id="2877" w:name="_Toc85721942"/>
            <w:r>
              <w:t xml:space="preserve">Figure </w:t>
            </w:r>
            <w:r>
              <w:fldChar w:fldCharType="begin"/>
            </w:r>
            <w:r>
              <w:instrText xml:space="preserve"> SEQ Figure \* ARABIC </w:instrText>
            </w:r>
            <w:r>
              <w:fldChar w:fldCharType="separate"/>
            </w:r>
            <w:r w:rsidR="004C113B">
              <w:rPr>
                <w:noProof/>
              </w:rPr>
              <w:t>63</w:t>
            </w:r>
            <w:r>
              <w:fldChar w:fldCharType="end"/>
            </w:r>
            <w:r>
              <w:t>: I-Weld Sheet Layout</w:t>
            </w:r>
            <w:bookmarkEnd w:id="2876"/>
            <w:bookmarkEnd w:id="2877"/>
            <w:r>
              <w:t xml:space="preserve">  </w:t>
            </w:r>
          </w:p>
        </w:tc>
        <w:tc>
          <w:tcPr>
            <w:tcW w:w="4605" w:type="dxa"/>
            <w:shd w:val="clear" w:color="auto" w:fill="auto"/>
          </w:tcPr>
          <w:p w14:paraId="2984DFB8" w14:textId="53CD7C88" w:rsidR="00FC68DB" w:rsidRPr="00066EE3" w:rsidRDefault="00FC68DB" w:rsidP="00B202D2">
            <w:pPr>
              <w:pStyle w:val="Beschriftung"/>
              <w:rPr>
                <w:bCs/>
              </w:rPr>
            </w:pPr>
            <w:bookmarkStart w:id="2878" w:name="_Toc76030585"/>
            <w:bookmarkStart w:id="2879" w:name="_Toc85721943"/>
            <w:r w:rsidRPr="00D84132">
              <w:t xml:space="preserve">Figure </w:t>
            </w:r>
            <w:r w:rsidRPr="00D84132">
              <w:fldChar w:fldCharType="begin"/>
            </w:r>
            <w:r w:rsidRPr="00D84132">
              <w:instrText xml:space="preserve"> SEQ Figure \* ARABIC </w:instrText>
            </w:r>
            <w:r w:rsidRPr="00D84132">
              <w:fldChar w:fldCharType="separate"/>
            </w:r>
            <w:r w:rsidR="004C113B">
              <w:rPr>
                <w:noProof/>
              </w:rPr>
              <w:t>64</w:t>
            </w:r>
            <w:r w:rsidRPr="00D84132">
              <w:fldChar w:fldCharType="end"/>
            </w:r>
            <w:r w:rsidRPr="00D84132">
              <w:t>: I-Weld Parameters</w:t>
            </w:r>
            <w:bookmarkEnd w:id="2878"/>
            <w:bookmarkEnd w:id="2879"/>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6DE5F1D" w:rsidR="00FC68DB" w:rsidRDefault="00FC68DB" w:rsidP="00B202D2">
      <w:pPr>
        <w:pStyle w:val="Beschriftung"/>
        <w:spacing w:before="120"/>
      </w:pPr>
      <w:bookmarkStart w:id="2880" w:name="_Toc3566503"/>
      <w:bookmarkStart w:id="2881" w:name="_Toc34747505"/>
      <w:bookmarkStart w:id="2882" w:name="_Toc77095964"/>
      <w:bookmarkStart w:id="2883" w:name="_Toc85722074"/>
      <w:r>
        <w:t xml:space="preserve">Table </w:t>
      </w:r>
      <w:r>
        <w:fldChar w:fldCharType="begin"/>
      </w:r>
      <w:r>
        <w:instrText xml:space="preserve"> SEQ Table \* ARABIC </w:instrText>
      </w:r>
      <w:r>
        <w:fldChar w:fldCharType="separate"/>
      </w:r>
      <w:r w:rsidR="004C113B">
        <w:rPr>
          <w:noProof/>
        </w:rPr>
        <w:t>106</w:t>
      </w:r>
      <w:r>
        <w:fldChar w:fldCharType="end"/>
      </w:r>
      <w:r>
        <w:t>: Parameters of I-Weld</w:t>
      </w:r>
      <w:bookmarkEnd w:id="2880"/>
      <w:bookmarkEnd w:id="2881"/>
      <w:bookmarkEnd w:id="2882"/>
      <w:bookmarkEnd w:id="2883"/>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2884" w:name="_Toc338939186"/>
      <w:bookmarkStart w:id="2885" w:name="_Toc3557033"/>
      <w:bookmarkStart w:id="2886" w:name="_Toc34747283"/>
      <w:bookmarkStart w:id="2887" w:name="_Toc77102102"/>
      <w:r w:rsidRPr="007055D9">
        <w:t>Attributes</w:t>
      </w:r>
      <w:bookmarkEnd w:id="2884"/>
      <w:bookmarkEnd w:id="2885"/>
      <w:bookmarkEnd w:id="2886"/>
      <w:bookmarkEnd w:id="2887"/>
    </w:p>
    <w:p w14:paraId="547A1CA7" w14:textId="77777777" w:rsidR="00FC68DB" w:rsidRPr="007055D9" w:rsidRDefault="00FC68DB" w:rsidP="00B202D2">
      <w:pPr>
        <w:pStyle w:val="berschrift5"/>
      </w:pPr>
      <w:bookmarkStart w:id="2888" w:name="_Toc338939188"/>
      <w:r w:rsidRPr="007055D9">
        <w:t xml:space="preserve">Attribute </w:t>
      </w:r>
      <w:r>
        <w:t>"</w:t>
      </w:r>
      <w:r w:rsidRPr="007055D9">
        <w:t>base</w:t>
      </w:r>
      <w:bookmarkEnd w:id="2888"/>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2889" w:name="_Toc338939189"/>
      <w:r w:rsidRPr="007055D9">
        <w:t xml:space="preserve">Attribute </w:t>
      </w:r>
      <w:r>
        <w:t>"</w:t>
      </w:r>
      <w:r w:rsidRPr="007055D9">
        <w:t>technology</w:t>
      </w:r>
      <w:bookmarkEnd w:id="2889"/>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2890" w:name="_Toc338939190"/>
      <w:bookmarkStart w:id="2891" w:name="_Toc3557034"/>
      <w:bookmarkStart w:id="2892" w:name="_Toc34747284"/>
      <w:bookmarkStart w:id="2893" w:name="_Toc77102103"/>
      <w:r w:rsidRPr="007055D9">
        <w:t xml:space="preserve">Element </w:t>
      </w:r>
      <w:r>
        <w:t>"</w:t>
      </w:r>
      <w:proofErr w:type="spellStart"/>
      <w:r w:rsidRPr="007055D9">
        <w:t>weld_position</w:t>
      </w:r>
      <w:bookmarkEnd w:id="2890"/>
      <w:bookmarkEnd w:id="2891"/>
      <w:proofErr w:type="spellEnd"/>
      <w:r>
        <w:t>"</w:t>
      </w:r>
      <w:bookmarkEnd w:id="2892"/>
      <w:bookmarkEnd w:id="2893"/>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lastRenderedPageBreak/>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23F7BB16" w:rsidR="00FC68DB" w:rsidRDefault="00FC68DB" w:rsidP="00B202D2">
      <w:pPr>
        <w:pStyle w:val="Beschriftung"/>
        <w:spacing w:before="120"/>
      </w:pPr>
      <w:bookmarkStart w:id="2894" w:name="_Toc3566504"/>
      <w:bookmarkStart w:id="2895" w:name="_Toc34747506"/>
      <w:bookmarkStart w:id="2896" w:name="_Toc77095965"/>
      <w:bookmarkStart w:id="2897" w:name="_Toc85722075"/>
      <w:bookmarkStart w:id="2898" w:name="_Toc338939192"/>
      <w:r>
        <w:t xml:space="preserve">Table </w:t>
      </w:r>
      <w:r>
        <w:fldChar w:fldCharType="begin"/>
      </w:r>
      <w:r>
        <w:instrText xml:space="preserve"> SEQ Table \* ARABIC </w:instrText>
      </w:r>
      <w:r>
        <w:fldChar w:fldCharType="separate"/>
      </w:r>
      <w:r w:rsidR="004C113B">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2894"/>
      <w:bookmarkEnd w:id="2895"/>
      <w:bookmarkEnd w:id="2896"/>
      <w:bookmarkEnd w:id="2897"/>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8F170E6"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2898"/>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2899" w:name="_Toc338939194"/>
      <w:r w:rsidRPr="007055D9">
        <w:t xml:space="preserve">Attribute </w:t>
      </w:r>
      <w:r>
        <w:t>"</w:t>
      </w:r>
      <w:r w:rsidRPr="007055D9">
        <w:t>filler</w:t>
      </w:r>
      <w:bookmarkEnd w:id="2899"/>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2900" w:name="WeldDefinitionOverlapWeld"/>
      <w:bookmarkStart w:id="2901" w:name="_Toc3557035"/>
      <w:bookmarkStart w:id="2902" w:name="_Toc34747285"/>
      <w:bookmarkStart w:id="2903" w:name="_Toc77102104"/>
      <w:bookmarkStart w:id="2904" w:name="_Toc288200766"/>
      <w:bookmarkStart w:id="2905" w:name="_Toc338939110"/>
      <w:bookmarkEnd w:id="2900"/>
      <w:r w:rsidRPr="007055D9">
        <w:t xml:space="preserve">Element </w:t>
      </w:r>
      <w:r>
        <w:t>"</w:t>
      </w:r>
      <w:proofErr w:type="spellStart"/>
      <w:r>
        <w:t>sheet_parameter</w:t>
      </w:r>
      <w:bookmarkEnd w:id="2901"/>
      <w:proofErr w:type="spellEnd"/>
      <w:r>
        <w:t>"</w:t>
      </w:r>
      <w:bookmarkEnd w:id="2902"/>
      <w:bookmarkEnd w:id="2903"/>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F7860B4" w:rsidR="00FC68DB" w:rsidRDefault="00FC68DB" w:rsidP="00B202D2">
      <w:pPr>
        <w:pStyle w:val="Beschriftung"/>
        <w:spacing w:before="120"/>
      </w:pPr>
      <w:bookmarkStart w:id="2906" w:name="_Toc3566505"/>
      <w:bookmarkStart w:id="2907" w:name="_Toc34747507"/>
      <w:bookmarkStart w:id="2908" w:name="_Toc77095966"/>
      <w:bookmarkStart w:id="2909" w:name="_Toc85722076"/>
      <w:r>
        <w:t xml:space="preserve">Table </w:t>
      </w:r>
      <w:r>
        <w:fldChar w:fldCharType="begin"/>
      </w:r>
      <w:r>
        <w:instrText xml:space="preserve"> SEQ Table \* ARABIC </w:instrText>
      </w:r>
      <w:r>
        <w:fldChar w:fldCharType="separate"/>
      </w:r>
      <w:r w:rsidR="004C113B">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2906"/>
      <w:bookmarkEnd w:id="2907"/>
      <w:bookmarkEnd w:id="2908"/>
      <w:bookmarkEnd w:id="2909"/>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lastRenderedPageBreak/>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910" w:name="_Toc3557036"/>
      <w:bookmarkStart w:id="2911" w:name="_Toc34747286"/>
      <w:bookmarkStart w:id="2912" w:name="_Toc77102105"/>
      <w:bookmarkStart w:id="2913" w:name="_Toc83048708"/>
      <w:r w:rsidRPr="007055D9">
        <w:t>Overlap Weld</w:t>
      </w:r>
      <w:bookmarkEnd w:id="2904"/>
      <w:bookmarkEnd w:id="2905"/>
      <w:bookmarkEnd w:id="2910"/>
      <w:bookmarkEnd w:id="2911"/>
      <w:bookmarkEnd w:id="2912"/>
      <w:bookmarkEnd w:id="2913"/>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914" w:name="_Toc3557037"/>
      <w:bookmarkStart w:id="2915" w:name="_Toc34747287"/>
      <w:bookmarkStart w:id="2916" w:name="_Toc77102106"/>
      <w:r w:rsidRPr="007055D9">
        <w:t>Simple Overlap Weld</w:t>
      </w:r>
      <w:bookmarkEnd w:id="2914"/>
      <w:bookmarkEnd w:id="2915"/>
      <w:bookmarkEnd w:id="2916"/>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2917" w:name="_Toc3557135"/>
                            <w:bookmarkStart w:id="2918" w:name="_Toc34747388"/>
                            <w:bookmarkStart w:id="2919" w:name="_Toc76030586"/>
                            <w:bookmarkStart w:id="2920" w:name="_Toc85721944"/>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917"/>
                            <w:bookmarkEnd w:id="2918"/>
                            <w:bookmarkEnd w:id="2919"/>
                            <w:bookmarkEnd w:id="29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2921" w:name="_Toc3557135"/>
                      <w:bookmarkStart w:id="2922" w:name="_Toc34747388"/>
                      <w:bookmarkStart w:id="2923" w:name="_Toc76030586"/>
                      <w:bookmarkStart w:id="2924" w:name="_Toc85721944"/>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921"/>
                      <w:bookmarkEnd w:id="2922"/>
                      <w:bookmarkEnd w:id="2923"/>
                      <w:bookmarkEnd w:id="2924"/>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2925" w:name="_Toc3557136"/>
                            <w:bookmarkStart w:id="2926" w:name="_Toc34747389"/>
                            <w:bookmarkStart w:id="2927" w:name="_Toc76030587"/>
                            <w:bookmarkStart w:id="2928" w:name="_Toc85721945"/>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925"/>
                            <w:bookmarkEnd w:id="2926"/>
                            <w:bookmarkEnd w:id="2927"/>
                            <w:bookmarkEnd w:id="29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2929" w:name="_Toc3557136"/>
                      <w:bookmarkStart w:id="2930" w:name="_Toc34747389"/>
                      <w:bookmarkStart w:id="2931" w:name="_Toc76030587"/>
                      <w:bookmarkStart w:id="2932" w:name="_Toc85721945"/>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929"/>
                      <w:bookmarkEnd w:id="2930"/>
                      <w:bookmarkEnd w:id="2931"/>
                      <w:bookmarkEnd w:id="2932"/>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45pt;height:34.45pt" o:ole="">
            <v:imagedata r:id="rId162" o:title=""/>
          </v:shape>
          <o:OLEObject Type="Embed" ProgID="Equation.3" ShapeID="_x0000_i1028" DrawAspect="Content" ObjectID="_1697009415"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EE230EE" w:rsidR="00FC68DB" w:rsidRDefault="00FC68DB" w:rsidP="00B202D2">
      <w:pPr>
        <w:pStyle w:val="Beschriftung"/>
        <w:spacing w:before="120"/>
      </w:pPr>
      <w:bookmarkStart w:id="2933" w:name="_Toc3566506"/>
      <w:bookmarkStart w:id="2934" w:name="_Toc34747508"/>
      <w:bookmarkStart w:id="2935" w:name="_Toc77095967"/>
      <w:bookmarkStart w:id="2936" w:name="_Toc85722077"/>
      <w:r>
        <w:t xml:space="preserve">Table </w:t>
      </w:r>
      <w:r>
        <w:fldChar w:fldCharType="begin"/>
      </w:r>
      <w:r>
        <w:instrText xml:space="preserve"> SEQ Table \* ARABIC </w:instrText>
      </w:r>
      <w:r>
        <w:fldChar w:fldCharType="separate"/>
      </w:r>
      <w:r w:rsidR="004C113B">
        <w:rPr>
          <w:noProof/>
        </w:rPr>
        <w:t>109</w:t>
      </w:r>
      <w:r>
        <w:fldChar w:fldCharType="end"/>
      </w:r>
      <w:r>
        <w:t>: Parameters of Overlap Weld</w:t>
      </w:r>
      <w:bookmarkEnd w:id="2933"/>
      <w:bookmarkEnd w:id="2934"/>
      <w:bookmarkEnd w:id="2935"/>
      <w:bookmarkEnd w:id="2936"/>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937" w:name="_Toc338939112"/>
      <w:bookmarkStart w:id="2938" w:name="_Toc3557038"/>
      <w:bookmarkStart w:id="2939" w:name="_Toc34747288"/>
      <w:bookmarkStart w:id="2940" w:name="_Toc77102107"/>
      <w:r w:rsidRPr="007055D9">
        <w:t>Single Sided Double Overlap Weld</w:t>
      </w:r>
      <w:bookmarkEnd w:id="2937"/>
      <w:bookmarkEnd w:id="2938"/>
      <w:bookmarkEnd w:id="2939"/>
      <w:bookmarkEnd w:id="2940"/>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941" w:name="_Toc3557137"/>
                            <w:bookmarkStart w:id="2942" w:name="_Toc34747390"/>
                            <w:bookmarkStart w:id="2943" w:name="_Toc76030588"/>
                            <w:bookmarkStart w:id="2944" w:name="_Toc85721946"/>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941"/>
                            <w:bookmarkEnd w:id="2942"/>
                            <w:bookmarkEnd w:id="2943"/>
                            <w:bookmarkEnd w:id="29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945" w:name="_Toc3557137"/>
                      <w:bookmarkStart w:id="2946" w:name="_Toc34747390"/>
                      <w:bookmarkStart w:id="2947" w:name="_Toc76030588"/>
                      <w:bookmarkStart w:id="2948" w:name="_Toc85721946"/>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945"/>
                      <w:bookmarkEnd w:id="2946"/>
                      <w:bookmarkEnd w:id="2947"/>
                      <w:bookmarkEnd w:id="2948"/>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949" w:name="_Toc3557138"/>
                            <w:bookmarkStart w:id="2950" w:name="_Toc34747391"/>
                            <w:bookmarkStart w:id="2951" w:name="_Toc76030589"/>
                            <w:bookmarkStart w:id="2952" w:name="_Toc85721947"/>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949"/>
                            <w:bookmarkEnd w:id="2950"/>
                            <w:bookmarkEnd w:id="2951"/>
                            <w:bookmarkEnd w:id="29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953" w:name="_Toc3557138"/>
                      <w:bookmarkStart w:id="2954" w:name="_Toc34747391"/>
                      <w:bookmarkStart w:id="2955" w:name="_Toc76030589"/>
                      <w:bookmarkStart w:id="2956" w:name="_Toc85721947"/>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953"/>
                      <w:bookmarkEnd w:id="2954"/>
                      <w:bookmarkEnd w:id="2955"/>
                      <w:bookmarkEnd w:id="2956"/>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7.55pt" o:ole="">
            <v:imagedata r:id="rId151" o:title=""/>
          </v:shape>
          <o:OLEObject Type="Embed" ProgID="Equation.3" ShapeID="_x0000_i1029" DrawAspect="Content" ObjectID="_1697009416" r:id="rId16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992FE3F" w:rsidR="00FC68DB" w:rsidRDefault="00FC68DB" w:rsidP="00B202D2">
      <w:pPr>
        <w:pStyle w:val="Beschriftung"/>
        <w:spacing w:before="120"/>
      </w:pPr>
      <w:bookmarkStart w:id="2957" w:name="_Toc3566507"/>
      <w:bookmarkStart w:id="2958" w:name="_Toc34747509"/>
      <w:bookmarkStart w:id="2959" w:name="_Toc77095968"/>
      <w:bookmarkStart w:id="2960" w:name="_Toc85722078"/>
      <w:r>
        <w:t xml:space="preserve">Table </w:t>
      </w:r>
      <w:r>
        <w:fldChar w:fldCharType="begin"/>
      </w:r>
      <w:r>
        <w:instrText xml:space="preserve"> SEQ Table \* ARABIC </w:instrText>
      </w:r>
      <w:r>
        <w:fldChar w:fldCharType="separate"/>
      </w:r>
      <w:r w:rsidR="004C113B">
        <w:rPr>
          <w:noProof/>
        </w:rPr>
        <w:t>110</w:t>
      </w:r>
      <w:r>
        <w:fldChar w:fldCharType="end"/>
      </w:r>
      <w:r>
        <w:t xml:space="preserve">: Parameters of </w:t>
      </w:r>
      <w:r w:rsidRPr="007055D9">
        <w:t>Single Sided Double Overlap Weld</w:t>
      </w:r>
      <w:bookmarkEnd w:id="2957"/>
      <w:bookmarkEnd w:id="2958"/>
      <w:bookmarkEnd w:id="2959"/>
      <w:bookmarkEnd w:id="2960"/>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961" w:name="_Toc338939113"/>
      <w:bookmarkStart w:id="2962" w:name="_Toc3557039"/>
      <w:bookmarkStart w:id="2963" w:name="_Toc34747289"/>
      <w:bookmarkStart w:id="2964" w:name="_Toc77102108"/>
      <w:r w:rsidRPr="007055D9">
        <w:t>Double Sided Double Overlap Weld</w:t>
      </w:r>
      <w:bookmarkEnd w:id="2961"/>
      <w:bookmarkEnd w:id="2962"/>
      <w:bookmarkEnd w:id="2963"/>
      <w:bookmarkEnd w:id="2964"/>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965" w:name="_Toc3557139"/>
                            <w:bookmarkStart w:id="2966" w:name="_Toc34747392"/>
                            <w:bookmarkStart w:id="2967" w:name="_Toc76030590"/>
                            <w:bookmarkStart w:id="2968" w:name="_Toc85721948"/>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965"/>
                            <w:bookmarkEnd w:id="2966"/>
                            <w:bookmarkEnd w:id="2967"/>
                            <w:bookmarkEnd w:id="29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969" w:name="_Toc3557139"/>
                      <w:bookmarkStart w:id="2970" w:name="_Toc34747392"/>
                      <w:bookmarkStart w:id="2971" w:name="_Toc76030590"/>
                      <w:bookmarkStart w:id="2972" w:name="_Toc85721948"/>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969"/>
                      <w:bookmarkEnd w:id="2970"/>
                      <w:bookmarkEnd w:id="2971"/>
                      <w:bookmarkEnd w:id="2972"/>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973" w:name="_Toc3557140"/>
                            <w:bookmarkStart w:id="2974" w:name="_Toc34747393"/>
                            <w:bookmarkStart w:id="2975" w:name="_Toc76030591"/>
                            <w:bookmarkStart w:id="2976" w:name="_Toc85721949"/>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973"/>
                            <w:bookmarkEnd w:id="2974"/>
                            <w:bookmarkEnd w:id="2975"/>
                            <w:bookmarkEnd w:id="29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977" w:name="_Toc3557140"/>
                      <w:bookmarkStart w:id="2978" w:name="_Toc34747393"/>
                      <w:bookmarkStart w:id="2979" w:name="_Toc76030591"/>
                      <w:bookmarkStart w:id="2980" w:name="_Toc85721949"/>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977"/>
                      <w:bookmarkEnd w:id="2978"/>
                      <w:bookmarkEnd w:id="2979"/>
                      <w:bookmarkEnd w:id="2980"/>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7.55pt" o:ole="">
            <v:imagedata r:id="rId151" o:title=""/>
          </v:shape>
          <o:OLEObject Type="Embed" ProgID="Equation.3" ShapeID="_x0000_i1030" DrawAspect="Content" ObjectID="_1697009417" r:id="rId17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9E05180" w:rsidR="00FC68DB" w:rsidRDefault="00FC68DB" w:rsidP="00B202D2">
      <w:pPr>
        <w:pStyle w:val="Beschriftung"/>
        <w:spacing w:before="120"/>
      </w:pPr>
      <w:bookmarkStart w:id="2981" w:name="_Toc3566508"/>
      <w:bookmarkStart w:id="2982" w:name="_Toc34747510"/>
      <w:bookmarkStart w:id="2983" w:name="_Toc77095969"/>
      <w:bookmarkStart w:id="2984" w:name="_Toc85722079"/>
      <w:r>
        <w:t xml:space="preserve">Table </w:t>
      </w:r>
      <w:r>
        <w:fldChar w:fldCharType="begin"/>
      </w:r>
      <w:r>
        <w:instrText xml:space="preserve"> SEQ Table \* ARABIC </w:instrText>
      </w:r>
      <w:r>
        <w:fldChar w:fldCharType="separate"/>
      </w:r>
      <w:r w:rsidR="004C113B">
        <w:rPr>
          <w:noProof/>
        </w:rPr>
        <w:t>111</w:t>
      </w:r>
      <w:r>
        <w:fldChar w:fldCharType="end"/>
      </w:r>
      <w:r>
        <w:t xml:space="preserve">: Parameters of </w:t>
      </w:r>
      <w:proofErr w:type="gramStart"/>
      <w:r w:rsidRPr="007055D9">
        <w:t>Double Sided</w:t>
      </w:r>
      <w:proofErr w:type="gramEnd"/>
      <w:r w:rsidRPr="007055D9">
        <w:t xml:space="preserve"> Double Overlap Weld</w:t>
      </w:r>
      <w:bookmarkEnd w:id="2981"/>
      <w:bookmarkEnd w:id="2982"/>
      <w:bookmarkEnd w:id="2983"/>
      <w:bookmarkEnd w:id="2984"/>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985" w:name="_Toc338939196"/>
      <w:bookmarkStart w:id="2986" w:name="_Toc3557040"/>
      <w:bookmarkStart w:id="2987" w:name="_Toc34747290"/>
      <w:bookmarkStart w:id="2988" w:name="_Toc77102109"/>
      <w:r w:rsidRPr="007055D9">
        <w:t>Attributes</w:t>
      </w:r>
      <w:bookmarkEnd w:id="2985"/>
      <w:bookmarkEnd w:id="2986"/>
      <w:bookmarkEnd w:id="2987"/>
      <w:bookmarkEnd w:id="2988"/>
    </w:p>
    <w:p w14:paraId="4EF2ED14" w14:textId="77777777" w:rsidR="00FC68DB" w:rsidRPr="007055D9" w:rsidRDefault="00FC68DB" w:rsidP="00B202D2">
      <w:pPr>
        <w:pStyle w:val="berschrift5"/>
      </w:pPr>
      <w:bookmarkStart w:id="2989" w:name="_Toc338939198"/>
      <w:r w:rsidRPr="007055D9">
        <w:t xml:space="preserve">Attribute </w:t>
      </w:r>
      <w:r>
        <w:t>"</w:t>
      </w:r>
      <w:r w:rsidRPr="007055D9">
        <w:t>base</w:t>
      </w:r>
      <w:bookmarkEnd w:id="2989"/>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990" w:name="_Toc338939199"/>
      <w:r w:rsidRPr="007055D9">
        <w:t xml:space="preserve">Attribute </w:t>
      </w:r>
      <w:r>
        <w:t>"</w:t>
      </w:r>
      <w:r w:rsidRPr="007055D9">
        <w:t>technology</w:t>
      </w:r>
      <w:bookmarkEnd w:id="2990"/>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2991" w:name="_Toc338939200"/>
      <w:bookmarkStart w:id="2992" w:name="_Toc3557041"/>
      <w:bookmarkStart w:id="2993" w:name="_Toc34747291"/>
      <w:bookmarkStart w:id="2994" w:name="_Toc77102110"/>
      <w:r w:rsidRPr="007055D9">
        <w:t xml:space="preserve">Element </w:t>
      </w:r>
      <w:r>
        <w:t>"</w:t>
      </w:r>
      <w:proofErr w:type="spellStart"/>
      <w:r w:rsidRPr="007055D9">
        <w:t>weld_position</w:t>
      </w:r>
      <w:bookmarkEnd w:id="2991"/>
      <w:bookmarkEnd w:id="2992"/>
      <w:proofErr w:type="spellEnd"/>
      <w:r>
        <w:t>"</w:t>
      </w:r>
      <w:bookmarkEnd w:id="2993"/>
      <w:bookmarkEnd w:id="2994"/>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653AEADE" w:rsidR="00FC68DB" w:rsidRDefault="00FC68DB" w:rsidP="00B202D2">
      <w:pPr>
        <w:pStyle w:val="Beschriftung"/>
        <w:spacing w:before="120"/>
      </w:pPr>
      <w:bookmarkStart w:id="2995" w:name="_Toc3566509"/>
      <w:bookmarkStart w:id="2996" w:name="_Toc34747511"/>
      <w:bookmarkStart w:id="2997" w:name="_Toc77095970"/>
      <w:bookmarkStart w:id="2998" w:name="_Toc85722080"/>
      <w:bookmarkStart w:id="2999" w:name="_Toc338939203"/>
      <w:r>
        <w:t xml:space="preserve">Table </w:t>
      </w:r>
      <w:r>
        <w:fldChar w:fldCharType="begin"/>
      </w:r>
      <w:r>
        <w:instrText xml:space="preserve"> SEQ Table \* ARABIC </w:instrText>
      </w:r>
      <w:r>
        <w:fldChar w:fldCharType="separate"/>
      </w:r>
      <w:r w:rsidR="004C113B">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995"/>
      <w:bookmarkEnd w:id="2996"/>
      <w:bookmarkEnd w:id="2997"/>
      <w:bookmarkEnd w:id="2998"/>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ED2CDA1"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999"/>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3000" w:name="_Toc338939204"/>
      <w:r w:rsidRPr="007055D9">
        <w:t xml:space="preserve">Attribute </w:t>
      </w:r>
      <w:r>
        <w:t>"</w:t>
      </w:r>
      <w:r w:rsidRPr="007055D9">
        <w:t>thickness</w:t>
      </w:r>
      <w:bookmarkEnd w:id="3000"/>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3001" w:name="_Toc338939205"/>
      <w:r w:rsidRPr="007055D9">
        <w:t xml:space="preserve">Attribute </w:t>
      </w:r>
      <w:r>
        <w:t>"</w:t>
      </w:r>
      <w:r w:rsidRPr="007055D9">
        <w:t>angle</w:t>
      </w:r>
      <w:bookmarkEnd w:id="3001"/>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3002" w:name="_Toc338939206"/>
      <w:r w:rsidRPr="007055D9">
        <w:t xml:space="preserve">Attribute </w:t>
      </w:r>
      <w:r>
        <w:t>"</w:t>
      </w:r>
      <w:r w:rsidRPr="007055D9">
        <w:t>shape</w:t>
      </w:r>
      <w:bookmarkEnd w:id="3002"/>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3003" w:name="_Toc338939207"/>
      <w:r w:rsidRPr="007055D9">
        <w:t xml:space="preserve">Attribute </w:t>
      </w:r>
      <w:r>
        <w:t>"</w:t>
      </w:r>
      <w:r w:rsidRPr="007055D9">
        <w:t>penetration</w:t>
      </w:r>
      <w:bookmarkEnd w:id="3003"/>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3004" w:name="_Toc338939209"/>
      <w:r w:rsidRPr="007055D9">
        <w:t xml:space="preserve">Attribute </w:t>
      </w:r>
      <w:r>
        <w:t>"</w:t>
      </w:r>
      <w:r w:rsidRPr="007055D9">
        <w:t>filler</w:t>
      </w:r>
      <w:bookmarkEnd w:id="3004"/>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3005" w:name="WeldDefinitionYJoint"/>
      <w:bookmarkStart w:id="3006" w:name="_Toc3557042"/>
      <w:bookmarkStart w:id="3007" w:name="_Toc34747292"/>
      <w:bookmarkStart w:id="3008" w:name="_Toc77102111"/>
      <w:bookmarkStart w:id="3009" w:name="_Toc288200767"/>
      <w:bookmarkStart w:id="3010" w:name="_Toc338939114"/>
      <w:bookmarkEnd w:id="3005"/>
      <w:r w:rsidRPr="007055D9">
        <w:t xml:space="preserve">Element </w:t>
      </w:r>
      <w:r>
        <w:t>"</w:t>
      </w:r>
      <w:proofErr w:type="spellStart"/>
      <w:r>
        <w:t>sheet_parameter</w:t>
      </w:r>
      <w:bookmarkEnd w:id="3006"/>
      <w:proofErr w:type="spellEnd"/>
      <w:r>
        <w:t>"</w:t>
      </w:r>
      <w:bookmarkEnd w:id="3007"/>
      <w:bookmarkEnd w:id="3008"/>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B44B09F" w:rsidR="00FC68DB" w:rsidRDefault="00FC68DB" w:rsidP="00B202D2">
      <w:pPr>
        <w:pStyle w:val="Beschriftung"/>
        <w:spacing w:before="120"/>
      </w:pPr>
      <w:bookmarkStart w:id="3011" w:name="_Toc3566510"/>
      <w:bookmarkStart w:id="3012" w:name="_Toc34747512"/>
      <w:bookmarkStart w:id="3013" w:name="_Toc77095971"/>
      <w:bookmarkStart w:id="3014" w:name="_Toc85722081"/>
      <w:r>
        <w:t xml:space="preserve">Table </w:t>
      </w:r>
      <w:r>
        <w:fldChar w:fldCharType="begin"/>
      </w:r>
      <w:r>
        <w:instrText xml:space="preserve"> SEQ Table \* ARABIC </w:instrText>
      </w:r>
      <w:r>
        <w:fldChar w:fldCharType="separate"/>
      </w:r>
      <w:r w:rsidR="004C113B">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3011"/>
      <w:bookmarkEnd w:id="3012"/>
      <w:bookmarkEnd w:id="3013"/>
      <w:bookmarkEnd w:id="3014"/>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3015" w:name="_Toc3557043"/>
      <w:bookmarkStart w:id="3016" w:name="_Toc34747293"/>
      <w:bookmarkStart w:id="3017" w:name="_Toc77102112"/>
      <w:bookmarkStart w:id="3018" w:name="_Toc83048709"/>
      <w:r w:rsidRPr="007055D9">
        <w:t>Y-Joint</w:t>
      </w:r>
      <w:bookmarkEnd w:id="3009"/>
      <w:bookmarkEnd w:id="3010"/>
      <w:bookmarkEnd w:id="3015"/>
      <w:bookmarkEnd w:id="3016"/>
      <w:bookmarkEnd w:id="3017"/>
      <w:bookmarkEnd w:id="3018"/>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3019" w:name="_Toc3557044"/>
      <w:bookmarkStart w:id="3020" w:name="_Toc34747294"/>
      <w:bookmarkStart w:id="3021" w:name="_Toc77102113"/>
      <w:r w:rsidRPr="007055D9">
        <w:t>Sheet Parameters</w:t>
      </w:r>
      <w:bookmarkEnd w:id="3019"/>
      <w:bookmarkEnd w:id="3020"/>
      <w:bookmarkEnd w:id="3021"/>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3022" w:name="_Toc3557045"/>
      <w:bookmarkStart w:id="3023" w:name="_Toc34747295"/>
      <w:bookmarkStart w:id="3024" w:name="_Toc77102114"/>
      <w:r w:rsidRPr="007055D9">
        <w:t>Weld Parameters</w:t>
      </w:r>
      <w:bookmarkEnd w:id="3022"/>
      <w:bookmarkEnd w:id="3023"/>
      <w:bookmarkEnd w:id="3024"/>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F6B3AB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3"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6838227E" w:rsidR="00FC68DB" w:rsidRPr="00C330B4" w:rsidRDefault="00FC68DB" w:rsidP="00B202D2">
            <w:pPr>
              <w:pStyle w:val="Beschriftung"/>
            </w:pPr>
            <w:bookmarkStart w:id="3025" w:name="_Ref7931629"/>
            <w:bookmarkStart w:id="3026" w:name="_Toc76030592"/>
            <w:bookmarkStart w:id="3027" w:name="_Toc85721950"/>
            <w:r>
              <w:t xml:space="preserve">Figure </w:t>
            </w:r>
            <w:r>
              <w:fldChar w:fldCharType="begin"/>
            </w:r>
            <w:r>
              <w:instrText xml:space="preserve"> SEQ Figure \* ARABIC </w:instrText>
            </w:r>
            <w:r>
              <w:fldChar w:fldCharType="separate"/>
            </w:r>
            <w:r w:rsidR="004C113B">
              <w:rPr>
                <w:noProof/>
              </w:rPr>
              <w:t>71</w:t>
            </w:r>
            <w:r>
              <w:fldChar w:fldCharType="end"/>
            </w:r>
            <w:bookmarkEnd w:id="3025"/>
            <w:r>
              <w:t>: Y-Joint Sheet Layout</w:t>
            </w:r>
            <w:bookmarkEnd w:id="3026"/>
            <w:bookmarkEnd w:id="3027"/>
            <w:r>
              <w:t xml:space="preserve"> </w:t>
            </w:r>
          </w:p>
        </w:tc>
        <w:tc>
          <w:tcPr>
            <w:tcW w:w="4605" w:type="dxa"/>
            <w:shd w:val="clear" w:color="auto" w:fill="auto"/>
          </w:tcPr>
          <w:p w14:paraId="0705A4F3" w14:textId="5F62F425" w:rsidR="00FC68DB" w:rsidRPr="00066EE3" w:rsidRDefault="00FC68DB" w:rsidP="00B202D2">
            <w:pPr>
              <w:pStyle w:val="Beschriftung"/>
              <w:rPr>
                <w:bCs/>
              </w:rPr>
            </w:pPr>
            <w:bookmarkStart w:id="3028" w:name="_Toc76030593"/>
            <w:bookmarkStart w:id="3029" w:name="_Toc85721951"/>
            <w:r>
              <w:t xml:space="preserve">Figure </w:t>
            </w:r>
            <w:r>
              <w:fldChar w:fldCharType="begin"/>
            </w:r>
            <w:r>
              <w:instrText xml:space="preserve"> SEQ Figure \* ARABIC </w:instrText>
            </w:r>
            <w:r>
              <w:fldChar w:fldCharType="separate"/>
            </w:r>
            <w:r w:rsidR="004C113B">
              <w:rPr>
                <w:noProof/>
              </w:rPr>
              <w:t>72</w:t>
            </w:r>
            <w:r>
              <w:fldChar w:fldCharType="end"/>
            </w:r>
            <w:r>
              <w:t>: Parameters of Y-Joint Weld</w:t>
            </w:r>
            <w:bookmarkEnd w:id="3028"/>
            <w:bookmarkEnd w:id="3029"/>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pt;height:37.55pt" o:ole="">
            <v:imagedata r:id="rId151" o:title=""/>
          </v:shape>
          <o:OLEObject Type="Embed" ProgID="Equation.3" ShapeID="_x0000_i1031" DrawAspect="Content" ObjectID="_1697009418" r:id="rId174"/>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91F7F64" w:rsidR="00FC68DB" w:rsidRDefault="00FC68DB" w:rsidP="00B202D2">
      <w:pPr>
        <w:pStyle w:val="Beschriftung"/>
        <w:spacing w:before="120"/>
      </w:pPr>
      <w:bookmarkStart w:id="3030" w:name="_Toc3566511"/>
      <w:bookmarkStart w:id="3031" w:name="_Toc34747513"/>
      <w:bookmarkStart w:id="3032" w:name="_Toc77095972"/>
      <w:bookmarkStart w:id="3033" w:name="_Toc85722082"/>
      <w:bookmarkStart w:id="3034" w:name="_Toc338939211"/>
      <w:r>
        <w:t xml:space="preserve">Table </w:t>
      </w:r>
      <w:r>
        <w:fldChar w:fldCharType="begin"/>
      </w:r>
      <w:r>
        <w:instrText xml:space="preserve"> SEQ Table \* ARABIC </w:instrText>
      </w:r>
      <w:r>
        <w:fldChar w:fldCharType="separate"/>
      </w:r>
      <w:r w:rsidR="004C113B">
        <w:rPr>
          <w:noProof/>
        </w:rPr>
        <w:t>114</w:t>
      </w:r>
      <w:r>
        <w:fldChar w:fldCharType="end"/>
      </w:r>
      <w:r>
        <w:t>: Parameters of Y-Joint</w:t>
      </w:r>
      <w:bookmarkEnd w:id="3030"/>
      <w:bookmarkEnd w:id="3031"/>
      <w:bookmarkEnd w:id="3032"/>
      <w:bookmarkEnd w:id="3033"/>
    </w:p>
    <w:p w14:paraId="449B6B32" w14:textId="77777777" w:rsidR="00FC68DB" w:rsidRPr="007055D9" w:rsidRDefault="00FC68DB" w:rsidP="00B202D2">
      <w:pPr>
        <w:pStyle w:val="berschrift4"/>
      </w:pPr>
      <w:bookmarkStart w:id="3035" w:name="_Toc3557046"/>
      <w:bookmarkStart w:id="3036" w:name="_Toc34747296"/>
      <w:bookmarkStart w:id="3037" w:name="_Toc77102115"/>
      <w:r w:rsidRPr="007055D9">
        <w:lastRenderedPageBreak/>
        <w:t>Attributes</w:t>
      </w:r>
      <w:bookmarkEnd w:id="3034"/>
      <w:bookmarkEnd w:id="3035"/>
      <w:bookmarkEnd w:id="3036"/>
      <w:bookmarkEnd w:id="3037"/>
    </w:p>
    <w:p w14:paraId="196C39A1" w14:textId="77777777" w:rsidR="00FC68DB" w:rsidRPr="007055D9" w:rsidRDefault="00FC68DB" w:rsidP="00B202D2">
      <w:pPr>
        <w:pStyle w:val="berschrift5"/>
      </w:pPr>
      <w:bookmarkStart w:id="3038" w:name="_Toc338939213"/>
      <w:r w:rsidRPr="007055D9">
        <w:t xml:space="preserve">Attribute </w:t>
      </w:r>
      <w:r>
        <w:t>"</w:t>
      </w:r>
      <w:r w:rsidRPr="007055D9">
        <w:t>base</w:t>
      </w:r>
      <w:bookmarkEnd w:id="3038"/>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3039" w:name="_Toc338939214"/>
      <w:r w:rsidRPr="007055D9">
        <w:t xml:space="preserve">Attribute </w:t>
      </w:r>
      <w:r>
        <w:t>"</w:t>
      </w:r>
      <w:r w:rsidRPr="007055D9">
        <w:t>technology</w:t>
      </w:r>
      <w:bookmarkEnd w:id="3039"/>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3040" w:name="_Toc338939215"/>
      <w:bookmarkStart w:id="3041" w:name="_Toc3557047"/>
      <w:bookmarkStart w:id="3042" w:name="_Toc34747297"/>
      <w:bookmarkStart w:id="3043" w:name="_Toc77102116"/>
      <w:r w:rsidRPr="007055D9">
        <w:t xml:space="preserve">Element </w:t>
      </w:r>
      <w:r>
        <w:t>"</w:t>
      </w:r>
      <w:proofErr w:type="spellStart"/>
      <w:r w:rsidRPr="007055D9">
        <w:t>weld_position</w:t>
      </w:r>
      <w:bookmarkEnd w:id="3040"/>
      <w:bookmarkEnd w:id="3041"/>
      <w:proofErr w:type="spellEnd"/>
      <w:r>
        <w:t>"</w:t>
      </w:r>
      <w:bookmarkEnd w:id="3042"/>
      <w:bookmarkEnd w:id="3043"/>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418961FE" w:rsidR="00FC68DB" w:rsidRDefault="00FC68DB" w:rsidP="00B202D2">
      <w:pPr>
        <w:pStyle w:val="Beschriftung"/>
        <w:spacing w:before="120"/>
      </w:pPr>
      <w:bookmarkStart w:id="3044" w:name="_Toc3566512"/>
      <w:bookmarkStart w:id="3045" w:name="_Toc34747514"/>
      <w:bookmarkStart w:id="3046" w:name="_Toc77095973"/>
      <w:bookmarkStart w:id="3047" w:name="_Toc85722083"/>
      <w:bookmarkStart w:id="3048" w:name="_Toc338939218"/>
      <w:r>
        <w:t xml:space="preserve">Table </w:t>
      </w:r>
      <w:r>
        <w:fldChar w:fldCharType="begin"/>
      </w:r>
      <w:r>
        <w:instrText xml:space="preserve"> SEQ Table \* ARABIC </w:instrText>
      </w:r>
      <w:r>
        <w:fldChar w:fldCharType="separate"/>
      </w:r>
      <w:r w:rsidR="004C113B">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3044"/>
      <w:bookmarkEnd w:id="3045"/>
      <w:bookmarkEnd w:id="3046"/>
      <w:bookmarkEnd w:id="3047"/>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4C6D0DB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3048"/>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3049" w:name="_Toc338939219"/>
      <w:r w:rsidRPr="007055D9">
        <w:t xml:space="preserve">Attribute </w:t>
      </w:r>
      <w:r>
        <w:t>"</w:t>
      </w:r>
      <w:r w:rsidRPr="007055D9">
        <w:t>thickness</w:t>
      </w:r>
      <w:bookmarkEnd w:id="3049"/>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D879F6D" w:rsidR="00FC68DB" w:rsidRDefault="00FC68DB" w:rsidP="00B202D2">
      <w:pPr>
        <w:pStyle w:val="Beschriftung"/>
        <w:spacing w:before="120"/>
      </w:pPr>
      <w:bookmarkStart w:id="3050" w:name="_Toc3566513"/>
      <w:bookmarkStart w:id="3051" w:name="_Toc34747515"/>
      <w:bookmarkStart w:id="3052" w:name="_Toc77095974"/>
      <w:bookmarkStart w:id="3053" w:name="_Toc85722084"/>
      <w:bookmarkStart w:id="3054" w:name="_Toc338939220"/>
      <w:r>
        <w:t xml:space="preserve">Table </w:t>
      </w:r>
      <w:r>
        <w:fldChar w:fldCharType="begin"/>
      </w:r>
      <w:r>
        <w:instrText xml:space="preserve"> SEQ Table \* ARABIC </w:instrText>
      </w:r>
      <w:r>
        <w:fldChar w:fldCharType="separate"/>
      </w:r>
      <w:r w:rsidR="004C113B">
        <w:rPr>
          <w:noProof/>
        </w:rPr>
        <w:t>116</w:t>
      </w:r>
      <w:r>
        <w:fldChar w:fldCharType="end"/>
      </w:r>
      <w:r>
        <w:t xml:space="preserve">: Value Dependency of Attribute </w:t>
      </w:r>
      <w:r>
        <w:rPr>
          <w:rStyle w:val="elementdeftypeChar"/>
          <w:rFonts w:eastAsia="Calibri"/>
          <w:b w:val="0"/>
        </w:rPr>
        <w:t>thickness</w:t>
      </w:r>
      <w:bookmarkEnd w:id="3050"/>
      <w:bookmarkEnd w:id="3051"/>
      <w:bookmarkEnd w:id="3052"/>
      <w:bookmarkEnd w:id="3053"/>
    </w:p>
    <w:p w14:paraId="6D37B18D" w14:textId="77777777" w:rsidR="00FC68DB" w:rsidRPr="007055D9" w:rsidRDefault="00FC68DB" w:rsidP="00B202D2">
      <w:pPr>
        <w:pStyle w:val="berschrift5"/>
      </w:pPr>
      <w:r w:rsidRPr="007055D9">
        <w:t xml:space="preserve">Attribute </w:t>
      </w:r>
      <w:r>
        <w:t>"</w:t>
      </w:r>
      <w:r w:rsidRPr="007055D9">
        <w:t>angle</w:t>
      </w:r>
      <w:bookmarkEnd w:id="3054"/>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3055" w:name="_Toc338939221"/>
      <w:r w:rsidRPr="007055D9">
        <w:t xml:space="preserve">Attribute </w:t>
      </w:r>
      <w:r>
        <w:t>"</w:t>
      </w:r>
      <w:r w:rsidRPr="007055D9">
        <w:t>penetration</w:t>
      </w:r>
      <w:bookmarkEnd w:id="3055"/>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3056" w:name="_Toc338939223"/>
      <w:r w:rsidRPr="007055D9">
        <w:t xml:space="preserve">Attribute </w:t>
      </w:r>
      <w:r>
        <w:t>"</w:t>
      </w:r>
      <w:r w:rsidRPr="007055D9">
        <w:t>shape</w:t>
      </w:r>
      <w:bookmarkEnd w:id="3056"/>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3057" w:name="_Toc338939224"/>
      <w:r w:rsidRPr="007055D9">
        <w:t xml:space="preserve">Attribute </w:t>
      </w:r>
      <w:r>
        <w:t>"</w:t>
      </w:r>
      <w:r w:rsidRPr="007055D9">
        <w:t>filler</w:t>
      </w:r>
      <w:bookmarkEnd w:id="3057"/>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3058" w:name="_Toc3557048"/>
      <w:bookmarkStart w:id="3059" w:name="_Toc34747298"/>
      <w:bookmarkStart w:id="3060" w:name="_Toc77102117"/>
      <w:r w:rsidRPr="007055D9">
        <w:t xml:space="preserve">Element </w:t>
      </w:r>
      <w:r>
        <w:t>"</w:t>
      </w:r>
      <w:proofErr w:type="spellStart"/>
      <w:r>
        <w:t>sheet_parameter</w:t>
      </w:r>
      <w:bookmarkEnd w:id="3058"/>
      <w:proofErr w:type="spellEnd"/>
      <w:r>
        <w:t>"</w:t>
      </w:r>
      <w:bookmarkEnd w:id="3059"/>
      <w:bookmarkEnd w:id="3060"/>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B32F969" w:rsidR="00FC68DB" w:rsidRDefault="00FC68DB" w:rsidP="00B202D2">
      <w:pPr>
        <w:pStyle w:val="Beschriftung"/>
        <w:spacing w:before="120"/>
      </w:pPr>
      <w:bookmarkStart w:id="3061" w:name="_Toc3566514"/>
      <w:bookmarkStart w:id="3062" w:name="_Toc34747516"/>
      <w:bookmarkStart w:id="3063" w:name="_Toc77095975"/>
      <w:bookmarkStart w:id="3064" w:name="_Toc85722085"/>
      <w:r>
        <w:t xml:space="preserve">Table </w:t>
      </w:r>
      <w:r>
        <w:fldChar w:fldCharType="begin"/>
      </w:r>
      <w:r>
        <w:instrText xml:space="preserve"> SEQ Table \* ARABIC </w:instrText>
      </w:r>
      <w:r>
        <w:fldChar w:fldCharType="separate"/>
      </w:r>
      <w:r w:rsidR="004C113B">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3061"/>
      <w:bookmarkEnd w:id="3062"/>
      <w:bookmarkEnd w:id="3063"/>
      <w:bookmarkEnd w:id="3064"/>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3065" w:name="WeldDefinitionKJoint"/>
      <w:bookmarkStart w:id="3066" w:name="_Toc338939115"/>
      <w:bookmarkStart w:id="3067" w:name="_Toc3557049"/>
      <w:bookmarkStart w:id="3068" w:name="_Toc34747299"/>
      <w:bookmarkStart w:id="3069" w:name="_Toc77102118"/>
      <w:bookmarkStart w:id="3070" w:name="_Toc83048710"/>
      <w:bookmarkEnd w:id="3065"/>
      <w:r w:rsidRPr="007055D9">
        <w:t>K-Joint</w:t>
      </w:r>
      <w:bookmarkEnd w:id="3066"/>
      <w:bookmarkEnd w:id="3067"/>
      <w:bookmarkEnd w:id="3068"/>
      <w:bookmarkEnd w:id="3069"/>
      <w:bookmarkEnd w:id="3070"/>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3071" w:name="_Toc3557050"/>
      <w:bookmarkStart w:id="3072" w:name="_Toc34747300"/>
      <w:bookmarkStart w:id="3073" w:name="_Toc77102119"/>
      <w:r w:rsidRPr="007055D9">
        <w:t>Sheet Parameters</w:t>
      </w:r>
      <w:bookmarkEnd w:id="3071"/>
      <w:bookmarkEnd w:id="3072"/>
      <w:bookmarkEnd w:id="3073"/>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3074" w:name="_Ref7932243"/>
                            <w:bookmarkStart w:id="3075" w:name="_Toc3557143"/>
                            <w:bookmarkStart w:id="3076" w:name="_Ref7932230"/>
                            <w:bookmarkStart w:id="3077" w:name="_Toc34747396"/>
                            <w:bookmarkStart w:id="3078" w:name="_Toc76030594"/>
                            <w:bookmarkStart w:id="3079" w:name="_Toc85721952"/>
                            <w:r>
                              <w:t xml:space="preserve">Figure </w:t>
                            </w:r>
                            <w:r>
                              <w:fldChar w:fldCharType="begin"/>
                            </w:r>
                            <w:r>
                              <w:instrText xml:space="preserve"> SEQ Figure \* ARABIC </w:instrText>
                            </w:r>
                            <w:r>
                              <w:fldChar w:fldCharType="separate"/>
                            </w:r>
                            <w:r>
                              <w:rPr>
                                <w:noProof/>
                              </w:rPr>
                              <w:t>73</w:t>
                            </w:r>
                            <w:r>
                              <w:fldChar w:fldCharType="end"/>
                            </w:r>
                            <w:bookmarkEnd w:id="3074"/>
                            <w:r>
                              <w:t>: K-Joint Sheet Layout</w:t>
                            </w:r>
                            <w:bookmarkEnd w:id="3075"/>
                            <w:bookmarkEnd w:id="3076"/>
                            <w:bookmarkEnd w:id="3077"/>
                            <w:bookmarkEnd w:id="3078"/>
                            <w:bookmarkEnd w:id="30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3080" w:name="_Ref7932243"/>
                      <w:bookmarkStart w:id="3081" w:name="_Toc3557143"/>
                      <w:bookmarkStart w:id="3082" w:name="_Ref7932230"/>
                      <w:bookmarkStart w:id="3083" w:name="_Toc34747396"/>
                      <w:bookmarkStart w:id="3084" w:name="_Toc76030594"/>
                      <w:bookmarkStart w:id="3085" w:name="_Toc85721952"/>
                      <w:r>
                        <w:t xml:space="preserve">Figure </w:t>
                      </w:r>
                      <w:r>
                        <w:fldChar w:fldCharType="begin"/>
                      </w:r>
                      <w:r>
                        <w:instrText xml:space="preserve"> SEQ Figure \* ARABIC </w:instrText>
                      </w:r>
                      <w:r>
                        <w:fldChar w:fldCharType="separate"/>
                      </w:r>
                      <w:r>
                        <w:rPr>
                          <w:noProof/>
                        </w:rPr>
                        <w:t>73</w:t>
                      </w:r>
                      <w:r>
                        <w:fldChar w:fldCharType="end"/>
                      </w:r>
                      <w:bookmarkEnd w:id="3080"/>
                      <w:r>
                        <w:t>: K-Joint Sheet Layout</w:t>
                      </w:r>
                      <w:bookmarkEnd w:id="3081"/>
                      <w:bookmarkEnd w:id="3082"/>
                      <w:bookmarkEnd w:id="3083"/>
                      <w:bookmarkEnd w:id="3084"/>
                      <w:bookmarkEnd w:id="3085"/>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3086" w:name="_Toc3557051"/>
      <w:bookmarkStart w:id="3087" w:name="_Toc34747301"/>
      <w:bookmarkStart w:id="3088" w:name="_Toc77102120"/>
      <w:r w:rsidRPr="007055D9">
        <w:lastRenderedPageBreak/>
        <w:t>Weld Parameters</w:t>
      </w:r>
      <w:bookmarkEnd w:id="3086"/>
      <w:bookmarkEnd w:id="3087"/>
      <w:bookmarkEnd w:id="3088"/>
    </w:p>
    <w:p w14:paraId="2E3C7F48" w14:textId="77777777" w:rsidR="00FC68DB" w:rsidRPr="007055D9" w:rsidRDefault="00FC68DB" w:rsidP="00B202D2">
      <w:pPr>
        <w:keepNext/>
      </w:pPr>
      <w:r>
        <w:rPr>
          <w:noProof/>
          <w:lang w:val="en-US"/>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3089" w:name="_Toc3557144"/>
                            <w:bookmarkStart w:id="3090" w:name="_Toc34747397"/>
                            <w:bookmarkStart w:id="3091" w:name="_Toc76030595"/>
                            <w:bookmarkStart w:id="3092" w:name="_Toc85721953"/>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3089"/>
                            <w:bookmarkEnd w:id="3090"/>
                            <w:bookmarkEnd w:id="3091"/>
                            <w:bookmarkEnd w:id="30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3093" w:name="_Toc3557144"/>
                      <w:bookmarkStart w:id="3094" w:name="_Toc34747397"/>
                      <w:bookmarkStart w:id="3095" w:name="_Toc76030595"/>
                      <w:bookmarkStart w:id="3096" w:name="_Toc85721953"/>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3093"/>
                      <w:bookmarkEnd w:id="3094"/>
                      <w:bookmarkEnd w:id="3095"/>
                      <w:bookmarkEnd w:id="3096"/>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pt;height:37.55pt" o:ole="">
            <v:imagedata r:id="rId151" o:title=""/>
          </v:shape>
          <o:OLEObject Type="Embed" ProgID="Equation.3" ShapeID="_x0000_i1032" DrawAspect="Content" ObjectID="_1697009419" r:id="rId177"/>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CEEC7B7" w:rsidR="00FC68DB" w:rsidRPr="007055D9" w:rsidRDefault="00FC68DB" w:rsidP="00B202D2">
      <w:pPr>
        <w:pStyle w:val="Beschriftung"/>
        <w:spacing w:before="120"/>
      </w:pPr>
      <w:bookmarkStart w:id="3097" w:name="_Toc3566515"/>
      <w:bookmarkStart w:id="3098" w:name="_Toc34747517"/>
      <w:bookmarkStart w:id="3099" w:name="_Toc77095976"/>
      <w:bookmarkStart w:id="3100" w:name="_Toc85722086"/>
      <w:r>
        <w:t xml:space="preserve">Table </w:t>
      </w:r>
      <w:r>
        <w:fldChar w:fldCharType="begin"/>
      </w:r>
      <w:r>
        <w:instrText xml:space="preserve"> SEQ Table \* ARABIC </w:instrText>
      </w:r>
      <w:r>
        <w:fldChar w:fldCharType="separate"/>
      </w:r>
      <w:r w:rsidR="004C113B">
        <w:rPr>
          <w:noProof/>
        </w:rPr>
        <w:t>118</w:t>
      </w:r>
      <w:r>
        <w:fldChar w:fldCharType="end"/>
      </w:r>
      <w:r>
        <w:t>: Parameters of K-Joint</w:t>
      </w:r>
      <w:bookmarkEnd w:id="3097"/>
      <w:bookmarkEnd w:id="3098"/>
      <w:bookmarkEnd w:id="3099"/>
      <w:bookmarkEnd w:id="3100"/>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3101" w:name="_Toc338939226"/>
      <w:bookmarkStart w:id="3102" w:name="_Toc3557052"/>
      <w:bookmarkStart w:id="3103" w:name="_Toc34747302"/>
      <w:bookmarkStart w:id="3104" w:name="_Toc77102121"/>
      <w:r w:rsidRPr="007055D9">
        <w:t>Attributes</w:t>
      </w:r>
      <w:bookmarkEnd w:id="3101"/>
      <w:bookmarkEnd w:id="3102"/>
      <w:bookmarkEnd w:id="3103"/>
      <w:bookmarkEnd w:id="3104"/>
    </w:p>
    <w:p w14:paraId="5D24B36D" w14:textId="77777777" w:rsidR="00FC68DB" w:rsidRPr="007055D9" w:rsidRDefault="00FC68DB" w:rsidP="00B202D2">
      <w:pPr>
        <w:pStyle w:val="berschrift5"/>
      </w:pPr>
      <w:bookmarkStart w:id="3105" w:name="_Toc338939228"/>
      <w:r w:rsidRPr="007055D9">
        <w:t xml:space="preserve">Attribute </w:t>
      </w:r>
      <w:r>
        <w:t>"</w:t>
      </w:r>
      <w:r w:rsidRPr="007055D9">
        <w:t>base</w:t>
      </w:r>
      <w:bookmarkEnd w:id="3105"/>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3106" w:name="_Toc338939229"/>
      <w:r w:rsidRPr="007055D9">
        <w:t xml:space="preserve">Attribute </w:t>
      </w:r>
      <w:r>
        <w:t>"</w:t>
      </w:r>
      <w:r w:rsidRPr="007055D9">
        <w:t>technology</w:t>
      </w:r>
      <w:bookmarkEnd w:id="3106"/>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3107" w:name="_Toc338939230"/>
      <w:bookmarkStart w:id="3108" w:name="_Toc3557053"/>
      <w:bookmarkStart w:id="3109" w:name="_Toc34747303"/>
      <w:bookmarkStart w:id="3110" w:name="_Toc77102122"/>
      <w:r w:rsidRPr="007055D9">
        <w:t xml:space="preserve">Element </w:t>
      </w:r>
      <w:r>
        <w:t>"</w:t>
      </w:r>
      <w:proofErr w:type="spellStart"/>
      <w:r w:rsidRPr="007055D9">
        <w:t>weld_position</w:t>
      </w:r>
      <w:bookmarkEnd w:id="3107"/>
      <w:bookmarkEnd w:id="3108"/>
      <w:proofErr w:type="spellEnd"/>
      <w:r>
        <w:t>"</w:t>
      </w:r>
      <w:bookmarkEnd w:id="3109"/>
      <w:bookmarkEnd w:id="3110"/>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5D9E87A6" w:rsidR="00FC68DB" w:rsidRDefault="00FC68DB" w:rsidP="00B202D2">
      <w:pPr>
        <w:pStyle w:val="Beschriftung"/>
        <w:spacing w:before="120"/>
      </w:pPr>
      <w:bookmarkStart w:id="3111" w:name="_Toc3566516"/>
      <w:bookmarkStart w:id="3112" w:name="_Toc34747518"/>
      <w:bookmarkStart w:id="3113" w:name="_Toc77095977"/>
      <w:bookmarkStart w:id="3114" w:name="_Toc85722087"/>
      <w:bookmarkStart w:id="3115" w:name="_Toc338939233"/>
      <w:r>
        <w:t xml:space="preserve">Table </w:t>
      </w:r>
      <w:r>
        <w:fldChar w:fldCharType="begin"/>
      </w:r>
      <w:r>
        <w:instrText xml:space="preserve"> SEQ Table \* ARABIC </w:instrText>
      </w:r>
      <w:r>
        <w:fldChar w:fldCharType="separate"/>
      </w:r>
      <w:r w:rsidR="004C113B">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3111"/>
      <w:bookmarkEnd w:id="3112"/>
      <w:bookmarkEnd w:id="3113"/>
      <w:bookmarkEnd w:id="3114"/>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418DC670"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3115"/>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3116" w:name="_Toc338939234"/>
      <w:r w:rsidRPr="007055D9">
        <w:t xml:space="preserve">Attribute </w:t>
      </w:r>
      <w:r>
        <w:t>"</w:t>
      </w:r>
      <w:r w:rsidRPr="007055D9">
        <w:t>thickness</w:t>
      </w:r>
      <w:bookmarkEnd w:id="3116"/>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F8A02F4" w:rsidR="00FC68DB" w:rsidRDefault="00FC68DB" w:rsidP="00B202D2">
      <w:pPr>
        <w:pStyle w:val="Beschriftung"/>
        <w:spacing w:before="120"/>
      </w:pPr>
      <w:bookmarkStart w:id="3117" w:name="_Toc3566517"/>
      <w:bookmarkStart w:id="3118" w:name="_Toc34747519"/>
      <w:bookmarkStart w:id="3119" w:name="_Toc77095978"/>
      <w:bookmarkStart w:id="3120" w:name="_Toc85722088"/>
      <w:bookmarkStart w:id="3121" w:name="_Toc338939235"/>
      <w:r>
        <w:t xml:space="preserve">Table </w:t>
      </w:r>
      <w:r>
        <w:fldChar w:fldCharType="begin"/>
      </w:r>
      <w:r>
        <w:instrText xml:space="preserve"> SEQ Table \* ARABIC </w:instrText>
      </w:r>
      <w:r>
        <w:fldChar w:fldCharType="separate"/>
      </w:r>
      <w:r w:rsidR="004C113B">
        <w:rPr>
          <w:noProof/>
        </w:rPr>
        <w:t>120</w:t>
      </w:r>
      <w:r>
        <w:fldChar w:fldCharType="end"/>
      </w:r>
      <w:r>
        <w:t xml:space="preserve">: Value Dependency of Attribute </w:t>
      </w:r>
      <w:r>
        <w:rPr>
          <w:rStyle w:val="elementdeftypeChar"/>
          <w:rFonts w:eastAsia="Calibri"/>
          <w:b w:val="0"/>
        </w:rPr>
        <w:t>thickness</w:t>
      </w:r>
      <w:bookmarkEnd w:id="3117"/>
      <w:bookmarkEnd w:id="3118"/>
      <w:bookmarkEnd w:id="3119"/>
      <w:bookmarkEnd w:id="3120"/>
    </w:p>
    <w:p w14:paraId="435000B6" w14:textId="77777777" w:rsidR="00FC68DB" w:rsidRPr="007055D9" w:rsidRDefault="00FC68DB" w:rsidP="00B202D2">
      <w:pPr>
        <w:pStyle w:val="berschrift5"/>
      </w:pPr>
      <w:r w:rsidRPr="007055D9">
        <w:t xml:space="preserve">Attribute </w:t>
      </w:r>
      <w:r>
        <w:t>"</w:t>
      </w:r>
      <w:r w:rsidRPr="007055D9">
        <w:t>angle</w:t>
      </w:r>
      <w:bookmarkEnd w:id="3121"/>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3122" w:name="_Toc338939236"/>
      <w:r w:rsidRPr="007055D9">
        <w:t xml:space="preserve">Attribute </w:t>
      </w:r>
      <w:r>
        <w:t>"</w:t>
      </w:r>
      <w:r w:rsidRPr="007055D9">
        <w:t>penetration</w:t>
      </w:r>
      <w:bookmarkEnd w:id="3122"/>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3123" w:name="_Toc338939238"/>
      <w:r w:rsidRPr="007055D9">
        <w:lastRenderedPageBreak/>
        <w:t xml:space="preserve">Attribute </w:t>
      </w:r>
      <w:r>
        <w:t>"</w:t>
      </w:r>
      <w:r w:rsidRPr="007055D9">
        <w:t>shape</w:t>
      </w:r>
      <w:bookmarkEnd w:id="3123"/>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3124" w:name="_Toc338939239"/>
      <w:r w:rsidRPr="007055D9">
        <w:t xml:space="preserve">Attribute </w:t>
      </w:r>
      <w:r>
        <w:t>"</w:t>
      </w:r>
      <w:r w:rsidRPr="007055D9">
        <w:t>filler</w:t>
      </w:r>
      <w:bookmarkEnd w:id="3124"/>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3125" w:name="WeldDefinitionCrossJoint"/>
      <w:bookmarkStart w:id="3126" w:name="_Ref397588351"/>
      <w:bookmarkStart w:id="3127" w:name="_Toc3557054"/>
      <w:bookmarkStart w:id="3128" w:name="_Toc34747304"/>
      <w:bookmarkStart w:id="3129" w:name="_Toc77102123"/>
      <w:bookmarkStart w:id="3130" w:name="_Toc338939116"/>
      <w:bookmarkEnd w:id="3125"/>
      <w:r w:rsidRPr="007055D9">
        <w:lastRenderedPageBreak/>
        <w:t xml:space="preserve">Element </w:t>
      </w:r>
      <w:r>
        <w:t>"</w:t>
      </w:r>
      <w:proofErr w:type="spellStart"/>
      <w:r>
        <w:t>sheet_parameter</w:t>
      </w:r>
      <w:bookmarkEnd w:id="3126"/>
      <w:bookmarkEnd w:id="3127"/>
      <w:proofErr w:type="spellEnd"/>
      <w:r>
        <w:t>"</w:t>
      </w:r>
      <w:bookmarkEnd w:id="3128"/>
      <w:bookmarkEnd w:id="3129"/>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59828DC" w:rsidR="00FC68DB" w:rsidRDefault="00FC68DB" w:rsidP="00B202D2">
      <w:pPr>
        <w:pStyle w:val="Beschriftung"/>
        <w:spacing w:before="120"/>
      </w:pPr>
      <w:bookmarkStart w:id="3131" w:name="_Toc3566518"/>
      <w:bookmarkStart w:id="3132" w:name="_Toc34747520"/>
      <w:bookmarkStart w:id="3133" w:name="_Toc77095979"/>
      <w:bookmarkStart w:id="3134" w:name="_Toc85722089"/>
      <w:r>
        <w:t xml:space="preserve">Table </w:t>
      </w:r>
      <w:r>
        <w:fldChar w:fldCharType="begin"/>
      </w:r>
      <w:r>
        <w:instrText xml:space="preserve"> SEQ Table \* ARABIC </w:instrText>
      </w:r>
      <w:r>
        <w:fldChar w:fldCharType="separate"/>
      </w:r>
      <w:r w:rsidR="004C113B">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3131"/>
      <w:bookmarkEnd w:id="3132"/>
      <w:bookmarkEnd w:id="3133"/>
      <w:bookmarkEnd w:id="3134"/>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3135" w:name="_Toc3557055"/>
      <w:bookmarkStart w:id="3136" w:name="_Toc34747305"/>
      <w:bookmarkStart w:id="3137" w:name="_Toc77102124"/>
      <w:bookmarkStart w:id="3138" w:name="_Toc83048711"/>
      <w:r>
        <w:t>Cruciform Joint</w:t>
      </w:r>
      <w:bookmarkEnd w:id="3130"/>
      <w:bookmarkEnd w:id="3135"/>
      <w:bookmarkEnd w:id="3136"/>
      <w:bookmarkEnd w:id="3137"/>
      <w:bookmarkEnd w:id="3138"/>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3139" w:name="GenericSeamWeldWeldingTechnology"/>
      <w:bookmarkEnd w:id="3139"/>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3140" w:name="_Toc3557056"/>
      <w:bookmarkStart w:id="3141" w:name="_Toc34747306"/>
      <w:bookmarkStart w:id="3142" w:name="_Toc77102125"/>
      <w:r>
        <w:rPr>
          <w:noProof/>
          <w:lang w:val="en-US"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3140"/>
      <w:bookmarkEnd w:id="3141"/>
      <w:bookmarkEnd w:id="3142"/>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3143" w:name="_Toc3557057"/>
      <w:bookmarkStart w:id="3144" w:name="_Toc34747307"/>
      <w:bookmarkStart w:id="3145" w:name="_Toc77102126"/>
      <w:r>
        <w:rPr>
          <w:noProof/>
          <w:lang w:val="en-US"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3146" w:name="_Toc3557145"/>
                            <w:bookmarkStart w:id="3147" w:name="_Toc34747398"/>
                            <w:bookmarkStart w:id="3148" w:name="_Toc76030596"/>
                            <w:bookmarkStart w:id="3149" w:name="_Toc85721954"/>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3146"/>
                            <w:bookmarkEnd w:id="3147"/>
                            <w:bookmarkEnd w:id="3148"/>
                            <w:bookmarkEnd w:id="3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3150" w:name="_Toc3557145"/>
                      <w:bookmarkStart w:id="3151" w:name="_Toc34747398"/>
                      <w:bookmarkStart w:id="3152" w:name="_Toc76030596"/>
                      <w:bookmarkStart w:id="3153" w:name="_Toc85721954"/>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3150"/>
                      <w:bookmarkEnd w:id="3151"/>
                      <w:bookmarkEnd w:id="3152"/>
                      <w:bookmarkEnd w:id="3153"/>
                    </w:p>
                  </w:txbxContent>
                </v:textbox>
              </v:shape>
            </w:pict>
          </mc:Fallback>
        </mc:AlternateContent>
      </w:r>
      <w:r w:rsidRPr="007055D9">
        <w:t>Weld Parameters</w:t>
      </w:r>
      <w:bookmarkEnd w:id="3143"/>
      <w:bookmarkEnd w:id="3144"/>
      <w:bookmarkEnd w:id="3145"/>
    </w:p>
    <w:p w14:paraId="67FB726C" w14:textId="77777777" w:rsidR="00FC68DB" w:rsidRPr="007055D9" w:rsidRDefault="00FC68DB" w:rsidP="00B202D2">
      <w:r>
        <w:rPr>
          <w:noProof/>
          <w:lang w:val="en-US"/>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3154" w:name="_Toc3557146"/>
                            <w:bookmarkStart w:id="3155" w:name="_Toc34747399"/>
                            <w:bookmarkStart w:id="3156" w:name="_Toc76030597"/>
                            <w:bookmarkStart w:id="3157" w:name="_Toc85721955"/>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3154"/>
                            <w:bookmarkEnd w:id="3155"/>
                            <w:bookmarkEnd w:id="3156"/>
                            <w:bookmarkEnd w:id="3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3158" w:name="_Toc3557146"/>
                      <w:bookmarkStart w:id="3159" w:name="_Toc34747399"/>
                      <w:bookmarkStart w:id="3160" w:name="_Toc76030597"/>
                      <w:bookmarkStart w:id="3161" w:name="_Toc85721955"/>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3158"/>
                      <w:bookmarkEnd w:id="3159"/>
                      <w:bookmarkEnd w:id="3160"/>
                      <w:bookmarkEnd w:id="3161"/>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25pt;height:37.55pt" o:ole="">
            <v:imagedata r:id="rId151" o:title=""/>
          </v:shape>
          <o:OLEObject Type="Embed" ProgID="Equation.3" ShapeID="_x0000_i1033" DrawAspect="Content" ObjectID="_1697009420" r:id="rId18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63D086A8" w:rsidR="00FC68DB" w:rsidRDefault="00FC68DB" w:rsidP="00B202D2">
      <w:pPr>
        <w:pStyle w:val="Beschriftung"/>
        <w:spacing w:before="120"/>
      </w:pPr>
      <w:bookmarkStart w:id="3162" w:name="_Toc3566519"/>
      <w:bookmarkStart w:id="3163" w:name="_Toc34747521"/>
      <w:bookmarkStart w:id="3164" w:name="_Toc77095980"/>
      <w:bookmarkStart w:id="3165" w:name="_Toc85722090"/>
      <w:bookmarkStart w:id="3166" w:name="_Toc338939241"/>
      <w:bookmarkStart w:id="3167" w:name="_Toc288196482"/>
      <w:bookmarkStart w:id="3168" w:name="_Toc288200784"/>
      <w:bookmarkStart w:id="3169" w:name="_Toc338938909"/>
      <w:bookmarkStart w:id="3170" w:name="_Toc338939128"/>
      <w:bookmarkEnd w:id="2676"/>
      <w:r>
        <w:t xml:space="preserve">Table </w:t>
      </w:r>
      <w:r>
        <w:fldChar w:fldCharType="begin"/>
      </w:r>
      <w:r>
        <w:instrText xml:space="preserve"> SEQ Table \* ARABIC </w:instrText>
      </w:r>
      <w:r>
        <w:fldChar w:fldCharType="separate"/>
      </w:r>
      <w:r w:rsidR="004C113B">
        <w:rPr>
          <w:noProof/>
        </w:rPr>
        <w:t>122</w:t>
      </w:r>
      <w:r>
        <w:fldChar w:fldCharType="end"/>
      </w:r>
      <w:r>
        <w:t>: Parameters of Cruciform Joint</w:t>
      </w:r>
      <w:bookmarkEnd w:id="3162"/>
      <w:bookmarkEnd w:id="3163"/>
      <w:bookmarkEnd w:id="3164"/>
      <w:bookmarkEnd w:id="3165"/>
    </w:p>
    <w:p w14:paraId="67851E1D" w14:textId="77777777" w:rsidR="00FC68DB" w:rsidRPr="007055D9" w:rsidRDefault="00FC68DB" w:rsidP="00B202D2">
      <w:pPr>
        <w:pStyle w:val="berschrift4"/>
      </w:pPr>
      <w:bookmarkStart w:id="3171" w:name="_Toc3557058"/>
      <w:bookmarkStart w:id="3172" w:name="_Toc34747308"/>
      <w:bookmarkStart w:id="3173" w:name="_Toc77102127"/>
      <w:r w:rsidRPr="007055D9">
        <w:t>Attributes</w:t>
      </w:r>
      <w:bookmarkEnd w:id="3166"/>
      <w:bookmarkEnd w:id="3171"/>
      <w:bookmarkEnd w:id="3172"/>
      <w:bookmarkEnd w:id="3173"/>
    </w:p>
    <w:p w14:paraId="78E13020" w14:textId="77777777" w:rsidR="00FC68DB" w:rsidRPr="007055D9" w:rsidRDefault="00FC68DB" w:rsidP="00B202D2">
      <w:pPr>
        <w:pStyle w:val="berschrift5"/>
      </w:pPr>
      <w:bookmarkStart w:id="3174" w:name="_Toc338939243"/>
      <w:r w:rsidRPr="007055D9">
        <w:t xml:space="preserve">Attribute </w:t>
      </w:r>
      <w:r>
        <w:t>"</w:t>
      </w:r>
      <w:r w:rsidRPr="007055D9">
        <w:t>base</w:t>
      </w:r>
      <w:bookmarkEnd w:id="3174"/>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3175" w:name="_Toc338939244"/>
      <w:r w:rsidRPr="007055D9">
        <w:t xml:space="preserve">Attribute </w:t>
      </w:r>
      <w:r>
        <w:t>"</w:t>
      </w:r>
      <w:r w:rsidRPr="007055D9">
        <w:t>technology</w:t>
      </w:r>
      <w:bookmarkEnd w:id="3175"/>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3176" w:name="_Toc338939245"/>
      <w:bookmarkStart w:id="3177" w:name="_Toc3557059"/>
      <w:bookmarkStart w:id="3178" w:name="_Toc34747309"/>
      <w:bookmarkStart w:id="3179" w:name="_Toc77102128"/>
      <w:r w:rsidRPr="007055D9">
        <w:t xml:space="preserve">Element </w:t>
      </w:r>
      <w:r>
        <w:t>"</w:t>
      </w:r>
      <w:proofErr w:type="spellStart"/>
      <w:r w:rsidRPr="007055D9">
        <w:t>weld_position</w:t>
      </w:r>
      <w:bookmarkEnd w:id="3176"/>
      <w:bookmarkEnd w:id="3177"/>
      <w:proofErr w:type="spellEnd"/>
      <w:r>
        <w:t>"</w:t>
      </w:r>
      <w:bookmarkEnd w:id="3178"/>
      <w:bookmarkEnd w:id="3179"/>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46E1827B" w:rsidR="00FC68DB" w:rsidRDefault="00FC68DB" w:rsidP="00B202D2">
      <w:pPr>
        <w:pStyle w:val="Beschriftung"/>
        <w:spacing w:before="120"/>
      </w:pPr>
      <w:bookmarkStart w:id="3180" w:name="_Toc3566520"/>
      <w:bookmarkStart w:id="3181" w:name="_Toc34747522"/>
      <w:bookmarkStart w:id="3182" w:name="_Toc77095981"/>
      <w:bookmarkStart w:id="3183" w:name="_Toc85722091"/>
      <w:bookmarkStart w:id="3184" w:name="_Toc338939248"/>
      <w:r>
        <w:t xml:space="preserve">Table </w:t>
      </w:r>
      <w:r>
        <w:fldChar w:fldCharType="begin"/>
      </w:r>
      <w:r>
        <w:instrText xml:space="preserve"> SEQ Table \* ARABIC </w:instrText>
      </w:r>
      <w:r>
        <w:fldChar w:fldCharType="separate"/>
      </w:r>
      <w:r w:rsidR="004C113B">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3180"/>
      <w:bookmarkEnd w:id="3181"/>
      <w:bookmarkEnd w:id="3182"/>
      <w:bookmarkEnd w:id="3183"/>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2A73CFF8"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3184"/>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6197725B" w14:textId="77777777" w:rsidR="00FC68DB" w:rsidRPr="007055D9" w:rsidRDefault="00FC68DB" w:rsidP="00B202D2">
      <w:pPr>
        <w:pStyle w:val="berschrift5"/>
      </w:pPr>
      <w:bookmarkStart w:id="3185" w:name="_Toc338939249"/>
      <w:r w:rsidRPr="007055D9">
        <w:t xml:space="preserve">Attribute </w:t>
      </w:r>
      <w:r>
        <w:t>"</w:t>
      </w:r>
      <w:r w:rsidRPr="007055D9">
        <w:t>thickness</w:t>
      </w:r>
      <w:bookmarkEnd w:id="3185"/>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695FBE10" w:rsidR="00FC68DB" w:rsidRDefault="00FC68DB" w:rsidP="00B202D2">
      <w:pPr>
        <w:pStyle w:val="Beschriftung"/>
        <w:spacing w:before="120"/>
      </w:pPr>
      <w:bookmarkStart w:id="3186" w:name="_Toc3566521"/>
      <w:bookmarkStart w:id="3187" w:name="_Toc34747523"/>
      <w:bookmarkStart w:id="3188" w:name="_Toc77095982"/>
      <w:bookmarkStart w:id="3189" w:name="_Toc85722092"/>
      <w:bookmarkStart w:id="3190" w:name="_Toc338939250"/>
      <w:r>
        <w:t xml:space="preserve">Table </w:t>
      </w:r>
      <w:r>
        <w:fldChar w:fldCharType="begin"/>
      </w:r>
      <w:r>
        <w:instrText xml:space="preserve"> SEQ Table \* ARABIC </w:instrText>
      </w:r>
      <w:r>
        <w:fldChar w:fldCharType="separate"/>
      </w:r>
      <w:r w:rsidR="004C113B">
        <w:rPr>
          <w:noProof/>
        </w:rPr>
        <w:t>124</w:t>
      </w:r>
      <w:r>
        <w:fldChar w:fldCharType="end"/>
      </w:r>
      <w:r>
        <w:t xml:space="preserve">: Value Dependency of Attribute </w:t>
      </w:r>
      <w:r>
        <w:rPr>
          <w:rStyle w:val="elementdeftypeChar"/>
          <w:rFonts w:eastAsia="Calibri"/>
          <w:b w:val="0"/>
        </w:rPr>
        <w:t>thickness</w:t>
      </w:r>
      <w:bookmarkEnd w:id="3186"/>
      <w:bookmarkEnd w:id="3187"/>
      <w:bookmarkEnd w:id="3188"/>
      <w:bookmarkEnd w:id="3189"/>
    </w:p>
    <w:p w14:paraId="7171C538" w14:textId="77777777" w:rsidR="00FC68DB" w:rsidRPr="007055D9" w:rsidRDefault="00FC68DB" w:rsidP="00B202D2">
      <w:pPr>
        <w:pStyle w:val="berschrift5"/>
      </w:pPr>
      <w:r w:rsidRPr="007055D9">
        <w:t xml:space="preserve">Attribute </w:t>
      </w:r>
      <w:r>
        <w:t>"</w:t>
      </w:r>
      <w:r w:rsidRPr="007055D9">
        <w:t>angle</w:t>
      </w:r>
      <w:bookmarkEnd w:id="3190"/>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3191" w:name="_Toc338939251"/>
      <w:r w:rsidRPr="007055D9">
        <w:t xml:space="preserve">Attribute </w:t>
      </w:r>
      <w:r>
        <w:t>"</w:t>
      </w:r>
      <w:r w:rsidRPr="007055D9">
        <w:t>penetration</w:t>
      </w:r>
      <w:bookmarkEnd w:id="3191"/>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3192" w:name="_Toc338939253"/>
      <w:r w:rsidRPr="007055D9">
        <w:t xml:space="preserve">Attribute </w:t>
      </w:r>
      <w:r>
        <w:t>"</w:t>
      </w:r>
      <w:r w:rsidRPr="007055D9">
        <w:t>shape</w:t>
      </w:r>
      <w:bookmarkEnd w:id="3192"/>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3193" w:name="_Toc338939254"/>
      <w:r w:rsidRPr="007055D9">
        <w:t xml:space="preserve">Attribute </w:t>
      </w:r>
      <w:r>
        <w:t>"</w:t>
      </w:r>
      <w:r w:rsidRPr="007055D9">
        <w:t>filler</w:t>
      </w:r>
      <w:bookmarkEnd w:id="3193"/>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lastRenderedPageBreak/>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3194" w:name="GenericSeamWeldWeld"/>
      <w:bookmarkStart w:id="3195" w:name="_Toc3557060"/>
      <w:bookmarkStart w:id="3196" w:name="_Toc34747310"/>
      <w:bookmarkStart w:id="3197" w:name="_Toc77102129"/>
      <w:bookmarkStart w:id="3198" w:name="_Toc338938919"/>
      <w:bookmarkStart w:id="3199" w:name="_Toc338939255"/>
      <w:bookmarkEnd w:id="3167"/>
      <w:bookmarkEnd w:id="3168"/>
      <w:bookmarkEnd w:id="3169"/>
      <w:bookmarkEnd w:id="3170"/>
      <w:bookmarkEnd w:id="3194"/>
      <w:r w:rsidRPr="007055D9">
        <w:t xml:space="preserve">Element </w:t>
      </w:r>
      <w:r>
        <w:t>"</w:t>
      </w:r>
      <w:proofErr w:type="spellStart"/>
      <w:r>
        <w:t>sheet_parameter</w:t>
      </w:r>
      <w:bookmarkEnd w:id="3195"/>
      <w:proofErr w:type="spellEnd"/>
      <w:r>
        <w:t>"</w:t>
      </w:r>
      <w:bookmarkEnd w:id="3196"/>
      <w:bookmarkEnd w:id="3197"/>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79B9A77" w:rsidR="00FC68DB" w:rsidRDefault="00FC68DB" w:rsidP="00B202D2">
      <w:pPr>
        <w:pStyle w:val="Beschriftung"/>
        <w:spacing w:before="120"/>
      </w:pPr>
      <w:bookmarkStart w:id="3200" w:name="_Toc3566522"/>
      <w:bookmarkStart w:id="3201" w:name="_Toc34747524"/>
      <w:bookmarkStart w:id="3202" w:name="_Toc77095983"/>
      <w:bookmarkStart w:id="3203" w:name="_Toc85722093"/>
      <w:r>
        <w:t xml:space="preserve">Table </w:t>
      </w:r>
      <w:r>
        <w:fldChar w:fldCharType="begin"/>
      </w:r>
      <w:r>
        <w:instrText xml:space="preserve"> SEQ Table \* ARABIC </w:instrText>
      </w:r>
      <w:r>
        <w:fldChar w:fldCharType="separate"/>
      </w:r>
      <w:r w:rsidR="004C113B">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3200"/>
      <w:bookmarkEnd w:id="3201"/>
      <w:bookmarkEnd w:id="3202"/>
      <w:bookmarkEnd w:id="3203"/>
    </w:p>
    <w:p w14:paraId="117509ED" w14:textId="77777777" w:rsidR="00FC68DB" w:rsidRDefault="00FC68DB" w:rsidP="00B202D2">
      <w:pPr>
        <w:pStyle w:val="Example"/>
        <w:keepNext/>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3204" w:name="_Toc413861928"/>
      <w:bookmarkStart w:id="3205" w:name="_Toc3557061"/>
      <w:bookmarkStart w:id="3206" w:name="_Toc34747311"/>
      <w:bookmarkStart w:id="3207" w:name="_Toc77102130"/>
      <w:bookmarkStart w:id="3208" w:name="_Toc83048712"/>
      <w:bookmarkStart w:id="3209" w:name="_Toc413359615"/>
      <w:bookmarkStart w:id="3210" w:name="_Toc338938920"/>
      <w:bookmarkStart w:id="3211" w:name="_Toc338939256"/>
      <w:bookmarkStart w:id="3212" w:name="_Toc391571769"/>
      <w:bookmarkEnd w:id="3198"/>
      <w:bookmarkEnd w:id="3199"/>
      <w:r>
        <w:rPr>
          <w:noProof/>
          <w:lang w:val="en-US"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3213" w:name="_Toc3557147"/>
                              <w:bookmarkStart w:id="3214" w:name="_Toc34747400"/>
                              <w:bookmarkStart w:id="3215" w:name="_Toc76030598"/>
                              <w:bookmarkStart w:id="3216" w:name="_Toc85721956"/>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3213"/>
                              <w:bookmarkEnd w:id="3214"/>
                              <w:bookmarkEnd w:id="3215"/>
                              <w:bookmarkEnd w:id="3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2"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3217" w:name="_Toc3557147"/>
                        <w:bookmarkStart w:id="3218" w:name="_Toc34747400"/>
                        <w:bookmarkStart w:id="3219" w:name="_Toc76030598"/>
                        <w:bookmarkStart w:id="3220" w:name="_Toc85721956"/>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3217"/>
                        <w:bookmarkEnd w:id="3218"/>
                        <w:bookmarkEnd w:id="3219"/>
                        <w:bookmarkEnd w:id="3220"/>
                      </w:p>
                    </w:txbxContent>
                  </v:textbox>
                </v:shape>
              </v:group>
            </w:pict>
          </mc:Fallback>
        </mc:AlternateContent>
      </w:r>
      <w:r w:rsidRPr="00226A3F">
        <w:t>Flared Joint</w:t>
      </w:r>
      <w:bookmarkEnd w:id="3204"/>
      <w:bookmarkEnd w:id="3205"/>
      <w:bookmarkEnd w:id="3206"/>
      <w:bookmarkEnd w:id="3207"/>
      <w:bookmarkEnd w:id="3208"/>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3221" w:name="_Toc3557148"/>
                              <w:bookmarkStart w:id="3222" w:name="_Toc34747401"/>
                              <w:bookmarkStart w:id="3223" w:name="_Toc76030599"/>
                              <w:bookmarkStart w:id="3224" w:name="_Toc85721957"/>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3221"/>
                              <w:bookmarkEnd w:id="3222"/>
                              <w:bookmarkEnd w:id="3223"/>
                              <w:bookmarkEnd w:id="3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4"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3225" w:name="_Toc3557148"/>
                        <w:bookmarkStart w:id="3226" w:name="_Toc34747401"/>
                        <w:bookmarkStart w:id="3227" w:name="_Toc76030599"/>
                        <w:bookmarkStart w:id="3228" w:name="_Toc85721957"/>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3225"/>
                        <w:bookmarkEnd w:id="3226"/>
                        <w:bookmarkEnd w:id="3227"/>
                        <w:bookmarkEnd w:id="3228"/>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318DA3E2" w:rsidR="00FC68DB" w:rsidRDefault="00FC68DB" w:rsidP="00B202D2">
      <w:pPr>
        <w:pStyle w:val="Beschriftung"/>
        <w:spacing w:before="120"/>
      </w:pPr>
      <w:bookmarkStart w:id="3229" w:name="_Toc3566523"/>
      <w:bookmarkStart w:id="3230" w:name="_Toc34747525"/>
      <w:bookmarkStart w:id="3231" w:name="_Toc77095984"/>
      <w:bookmarkStart w:id="3232" w:name="_Toc85722094"/>
      <w:r>
        <w:t xml:space="preserve">Table </w:t>
      </w:r>
      <w:r>
        <w:fldChar w:fldCharType="begin"/>
      </w:r>
      <w:r>
        <w:instrText xml:space="preserve"> SEQ Table \* ARABIC </w:instrText>
      </w:r>
      <w:r>
        <w:fldChar w:fldCharType="separate"/>
      </w:r>
      <w:r w:rsidR="004C113B">
        <w:rPr>
          <w:noProof/>
        </w:rPr>
        <w:t>126</w:t>
      </w:r>
      <w:r>
        <w:fldChar w:fldCharType="end"/>
      </w:r>
      <w:r>
        <w:t>: Parameters of Flared joint</w:t>
      </w:r>
      <w:bookmarkEnd w:id="3229"/>
      <w:bookmarkEnd w:id="3230"/>
      <w:bookmarkEnd w:id="3231"/>
      <w:bookmarkEnd w:id="3232"/>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3233" w:name="_Toc3557062"/>
      <w:bookmarkStart w:id="3234" w:name="_Toc34747312"/>
      <w:bookmarkStart w:id="3235" w:name="_Toc77102131"/>
      <w:r>
        <w:t>Attributes</w:t>
      </w:r>
      <w:bookmarkEnd w:id="3233"/>
      <w:bookmarkEnd w:id="3234"/>
      <w:bookmarkEnd w:id="3235"/>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lastRenderedPageBreak/>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3236" w:name="_Toc3557063"/>
      <w:bookmarkStart w:id="3237" w:name="_Toc34747313"/>
      <w:bookmarkStart w:id="3238" w:name="_Toc77102132"/>
      <w:r>
        <w:t>Element "</w:t>
      </w:r>
      <w:proofErr w:type="spellStart"/>
      <w:r>
        <w:t>weld_position</w:t>
      </w:r>
      <w:bookmarkEnd w:id="3236"/>
      <w:proofErr w:type="spellEnd"/>
      <w:r>
        <w:t>"</w:t>
      </w:r>
      <w:bookmarkEnd w:id="3237"/>
      <w:bookmarkEnd w:id="3238"/>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11783675" w:rsidR="00FC68DB" w:rsidRDefault="00FC68DB" w:rsidP="00B202D2">
      <w:pPr>
        <w:pStyle w:val="Beschriftung"/>
        <w:spacing w:before="120"/>
      </w:pPr>
      <w:bookmarkStart w:id="3239" w:name="_Toc3566524"/>
      <w:bookmarkStart w:id="3240" w:name="_Toc34747526"/>
      <w:bookmarkStart w:id="3241" w:name="_Toc77095985"/>
      <w:bookmarkStart w:id="3242" w:name="_Toc85722095"/>
      <w:r>
        <w:t xml:space="preserve">Table </w:t>
      </w:r>
      <w:r>
        <w:fldChar w:fldCharType="begin"/>
      </w:r>
      <w:r>
        <w:instrText xml:space="preserve"> SEQ Table \* ARABIC </w:instrText>
      </w:r>
      <w:r>
        <w:fldChar w:fldCharType="separate"/>
      </w:r>
      <w:r w:rsidR="004C113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3239"/>
      <w:bookmarkEnd w:id="3240"/>
      <w:bookmarkEnd w:id="3241"/>
      <w:bookmarkEnd w:id="3242"/>
      <w:r>
        <w:t xml:space="preserve"> </w:t>
      </w:r>
    </w:p>
    <w:p w14:paraId="789EC919" w14:textId="77777777" w:rsidR="00FC68DB" w:rsidRDefault="00FC68DB" w:rsidP="00B202D2">
      <w:pPr>
        <w:pStyle w:val="berschrift5"/>
      </w:pPr>
      <w:r>
        <w:t>Attributes "u, x, y, z, reference"</w:t>
      </w:r>
    </w:p>
    <w:p w14:paraId="7E95BEBC" w14:textId="4BCDF2C8"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3243" w:name="_Toc3557064"/>
      <w:bookmarkStart w:id="3244" w:name="_Toc34747314"/>
      <w:bookmarkStart w:id="3245" w:name="_Toc77102133"/>
      <w:r>
        <w:t>Element "</w:t>
      </w:r>
      <w:proofErr w:type="spellStart"/>
      <w:r>
        <w:t>sheet_parameter</w:t>
      </w:r>
      <w:bookmarkEnd w:id="3243"/>
      <w:proofErr w:type="spellEnd"/>
      <w:r>
        <w:t>"</w:t>
      </w:r>
      <w:bookmarkEnd w:id="3244"/>
      <w:bookmarkEnd w:id="3245"/>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2CEDB8D4" w:rsidR="00FC68DB" w:rsidRDefault="00FC68DB" w:rsidP="00B202D2">
      <w:pPr>
        <w:pStyle w:val="Beschriftung"/>
        <w:spacing w:before="120"/>
      </w:pPr>
      <w:bookmarkStart w:id="3246" w:name="_Toc3566525"/>
      <w:bookmarkStart w:id="3247" w:name="_Toc34747527"/>
      <w:bookmarkStart w:id="3248" w:name="_Toc77095986"/>
      <w:bookmarkStart w:id="3249" w:name="_Toc85722096"/>
      <w:r>
        <w:t xml:space="preserve">Table </w:t>
      </w:r>
      <w:r>
        <w:fldChar w:fldCharType="begin"/>
      </w:r>
      <w:r>
        <w:instrText xml:space="preserve"> SEQ Table \* ARABIC </w:instrText>
      </w:r>
      <w:r>
        <w:fldChar w:fldCharType="separate"/>
      </w:r>
      <w:r w:rsidR="004C113B">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3246"/>
      <w:bookmarkEnd w:id="3247"/>
      <w:bookmarkEnd w:id="3248"/>
      <w:bookmarkEnd w:id="3249"/>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3250" w:name="_Ref414345739"/>
      <w:bookmarkStart w:id="3251" w:name="_Ref414345749"/>
      <w:bookmarkStart w:id="3252" w:name="_Ref414345786"/>
      <w:bookmarkStart w:id="3253" w:name="_Ref414345798"/>
      <w:bookmarkStart w:id="3254" w:name="_Toc3557065"/>
      <w:bookmarkStart w:id="3255" w:name="_Toc34747315"/>
      <w:bookmarkStart w:id="3256" w:name="_Toc77102134"/>
      <w:bookmarkStart w:id="3257" w:name="_Toc83048713"/>
      <w:r w:rsidRPr="00226A3F">
        <w:t>Adhesive Lines</w:t>
      </w:r>
      <w:bookmarkEnd w:id="3209"/>
      <w:bookmarkEnd w:id="3250"/>
      <w:bookmarkEnd w:id="3251"/>
      <w:bookmarkEnd w:id="3252"/>
      <w:bookmarkEnd w:id="3253"/>
      <w:bookmarkEnd w:id="3254"/>
      <w:bookmarkEnd w:id="3255"/>
      <w:bookmarkEnd w:id="3256"/>
      <w:bookmarkEnd w:id="3257"/>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526BDB54" w:rsidR="00FC68DB" w:rsidRPr="00226A3F" w:rsidDel="00B33791" w:rsidRDefault="00FC68DB" w:rsidP="00B202D2">
      <w:pPr>
        <w:keepNext/>
        <w:rPr>
          <w:del w:id="3258" w:author="nick" w:date="2021-10-27T10:31:00Z"/>
          <w:b/>
          <w:i/>
        </w:rPr>
      </w:pPr>
      <w:del w:id="3259" w:author="nick" w:date="2021-10-27T10:31: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rsidDel="00B33791" w14:paraId="344B3D30" w14:textId="4E68BD1B" w:rsidTr="00FC68DB">
        <w:trPr>
          <w:tblHeader/>
          <w:jc w:val="center"/>
          <w:del w:id="3260" w:author="nick" w:date="2021-10-27T10:31:00Z"/>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A1BEC46" w:rsidR="00FC68DB" w:rsidRPr="00226A3F" w:rsidDel="00B33791" w:rsidRDefault="00FC68DB" w:rsidP="00B202D2">
            <w:pPr>
              <w:keepNext/>
              <w:suppressAutoHyphens/>
              <w:rPr>
                <w:del w:id="3261" w:author="nick" w:date="2021-10-27T10:31:00Z"/>
                <w:rFonts w:cs="Calibri"/>
                <w:b/>
                <w:i/>
                <w:lang w:eastAsia="zh-CN"/>
              </w:rPr>
            </w:pPr>
            <w:del w:id="3262" w:author="nick" w:date="2021-10-27T10:31:00Z">
              <w:r w:rsidRPr="00226A3F" w:rsidDel="00B33791">
                <w:rPr>
                  <w:b/>
                  <w:i/>
                </w:rPr>
                <w:delText>Attributes</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FC89494" w:rsidR="00FC68DB" w:rsidRPr="00226A3F" w:rsidDel="00B33791" w:rsidRDefault="00FC68DB" w:rsidP="00B202D2">
            <w:pPr>
              <w:keepNext/>
              <w:suppressAutoHyphens/>
              <w:rPr>
                <w:del w:id="3263" w:author="nick" w:date="2021-10-27T10:31:00Z"/>
                <w:rFonts w:cs="Calibri"/>
                <w:b/>
                <w:i/>
                <w:lang w:eastAsia="zh-CN"/>
              </w:rPr>
            </w:pPr>
            <w:del w:id="3264" w:author="nick" w:date="2021-10-27T10:31:00Z">
              <w:r w:rsidRPr="00226A3F" w:rsidDel="00B33791">
                <w:rPr>
                  <w:b/>
                  <w:i/>
                </w:rPr>
                <w:delText>Type</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053C6AB6" w:rsidR="00FC68DB" w:rsidRPr="00226A3F" w:rsidDel="00B33791" w:rsidRDefault="00FC68DB" w:rsidP="00B202D2">
            <w:pPr>
              <w:keepNext/>
              <w:suppressAutoHyphens/>
              <w:rPr>
                <w:del w:id="3265" w:author="nick" w:date="2021-10-27T10:31:00Z"/>
                <w:rFonts w:cs="Calibri"/>
                <w:b/>
                <w:i/>
                <w:lang w:eastAsia="zh-CN"/>
              </w:rPr>
            </w:pPr>
            <w:del w:id="3266" w:author="nick" w:date="2021-10-27T10:31:00Z">
              <w:r w:rsidRPr="00226A3F" w:rsidDel="00B33791">
                <w:rPr>
                  <w:b/>
                  <w:i/>
                </w:rPr>
                <w:delText>Value Space</w:delText>
              </w:r>
            </w:del>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32030267" w:rsidR="00FC68DB" w:rsidRPr="00226A3F" w:rsidDel="00B33791" w:rsidRDefault="00FC68DB" w:rsidP="00B202D2">
            <w:pPr>
              <w:keepNext/>
              <w:suppressAutoHyphens/>
              <w:rPr>
                <w:del w:id="3267" w:author="nick" w:date="2021-10-27T10:31:00Z"/>
                <w:rFonts w:cs="Calibri"/>
                <w:b/>
                <w:i/>
                <w:lang w:eastAsia="zh-CN"/>
              </w:rPr>
            </w:pPr>
            <w:del w:id="3268" w:author="nick" w:date="2021-10-27T10:31:00Z">
              <w:r w:rsidDel="00B33791">
                <w:rPr>
                  <w:b/>
                  <w:i/>
                </w:rPr>
                <w:delText>Use</w:delText>
              </w:r>
            </w:del>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02A3510B" w:rsidR="00FC68DB" w:rsidRPr="00226A3F" w:rsidDel="00B33791" w:rsidRDefault="00FC68DB" w:rsidP="00B202D2">
            <w:pPr>
              <w:keepNext/>
              <w:suppressAutoHyphens/>
              <w:rPr>
                <w:del w:id="3269" w:author="nick" w:date="2021-10-27T10:31:00Z"/>
                <w:rFonts w:cs="Calibri"/>
                <w:lang w:eastAsia="zh-CN"/>
              </w:rPr>
            </w:pPr>
            <w:del w:id="3270" w:author="nick" w:date="2021-10-27T10:31:00Z">
              <w:r w:rsidRPr="00A20C5C" w:rsidDel="00B33791">
                <w:rPr>
                  <w:b/>
                  <w:i/>
                </w:rPr>
                <w:delText>Constraint</w:delText>
              </w:r>
              <w:r w:rsidDel="00B33791">
                <w:rPr>
                  <w:b/>
                  <w:i/>
                </w:rPr>
                <w:delText xml:space="preserve"> / Remarks</w:delText>
              </w:r>
            </w:del>
          </w:p>
        </w:tc>
      </w:tr>
      <w:tr w:rsidR="00FC68DB" w:rsidRPr="000F7EEA" w:rsidDel="00B33791" w14:paraId="28547BA8" w14:textId="6D7B3AA1" w:rsidTr="00FC68DB">
        <w:trPr>
          <w:jc w:val="center"/>
          <w:del w:id="3271" w:author="nick" w:date="2021-10-27T10:31:00Z"/>
        </w:trPr>
        <w:tc>
          <w:tcPr>
            <w:tcW w:w="1469" w:type="dxa"/>
            <w:tcBorders>
              <w:top w:val="dotted" w:sz="4" w:space="0" w:color="000000"/>
              <w:left w:val="single" w:sz="8" w:space="0" w:color="000000"/>
              <w:bottom w:val="single" w:sz="8" w:space="0" w:color="000000"/>
              <w:right w:val="nil"/>
            </w:tcBorders>
            <w:hideMark/>
          </w:tcPr>
          <w:p w14:paraId="45773926" w14:textId="5985198C" w:rsidR="00FC68DB" w:rsidRPr="00226A3F" w:rsidDel="00B33791" w:rsidRDefault="00FC68DB" w:rsidP="00B202D2">
            <w:pPr>
              <w:keepNext/>
              <w:suppressAutoHyphens/>
              <w:rPr>
                <w:del w:id="3272" w:author="nick" w:date="2021-10-27T10:31:00Z"/>
                <w:rFonts w:cs="Calibri"/>
                <w:sz w:val="20"/>
                <w:szCs w:val="20"/>
                <w:lang w:eastAsia="zh-CN"/>
              </w:rPr>
            </w:pPr>
            <w:del w:id="3273" w:author="nick" w:date="2021-10-27T10:31:00Z">
              <w:r w:rsidRPr="00226A3F" w:rsidDel="00B33791">
                <w:rPr>
                  <w:sz w:val="20"/>
                  <w:szCs w:val="20"/>
                </w:rPr>
                <w:delText>label</w:delText>
              </w:r>
            </w:del>
          </w:p>
        </w:tc>
        <w:tc>
          <w:tcPr>
            <w:tcW w:w="1372" w:type="dxa"/>
            <w:tcBorders>
              <w:top w:val="dotted" w:sz="4" w:space="0" w:color="000000"/>
              <w:left w:val="single" w:sz="4" w:space="0" w:color="000000"/>
              <w:bottom w:val="single" w:sz="8" w:space="0" w:color="000000"/>
              <w:right w:val="nil"/>
            </w:tcBorders>
            <w:hideMark/>
          </w:tcPr>
          <w:p w14:paraId="09D83110" w14:textId="3140D9CB" w:rsidR="00FC68DB" w:rsidRPr="00226A3F" w:rsidDel="00B33791" w:rsidRDefault="00FC68DB" w:rsidP="00B202D2">
            <w:pPr>
              <w:keepNext/>
              <w:suppressAutoHyphens/>
              <w:rPr>
                <w:del w:id="3274" w:author="nick" w:date="2021-10-27T10:31:00Z"/>
                <w:rFonts w:cs="Calibri"/>
                <w:sz w:val="20"/>
                <w:szCs w:val="20"/>
                <w:lang w:eastAsia="zh-CN"/>
              </w:rPr>
            </w:pPr>
            <w:del w:id="3275" w:author="nick" w:date="2021-10-27T10:31:00Z">
              <w:r w:rsidRPr="00226A3F"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45DEE683" w14:textId="57EE2D09" w:rsidR="00FC68DB" w:rsidRPr="00226A3F" w:rsidDel="00B33791" w:rsidRDefault="00FC68DB" w:rsidP="00B202D2">
            <w:pPr>
              <w:keepNext/>
              <w:suppressAutoHyphens/>
              <w:rPr>
                <w:del w:id="3276" w:author="nick" w:date="2021-10-27T10:31:00Z"/>
                <w:rFonts w:cs="Calibri"/>
                <w:sz w:val="20"/>
                <w:szCs w:val="20"/>
                <w:lang w:eastAsia="zh-CN"/>
              </w:rPr>
            </w:pPr>
            <w:del w:id="3277" w:author="nick" w:date="2021-10-27T10:31:00Z">
              <w:r w:rsidRPr="00226A3F"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hideMark/>
          </w:tcPr>
          <w:p w14:paraId="133E162B" w14:textId="00FCE937" w:rsidR="00FC68DB" w:rsidRPr="00226A3F" w:rsidDel="00B33791" w:rsidRDefault="00FC68DB" w:rsidP="00B202D2">
            <w:pPr>
              <w:keepNext/>
              <w:suppressAutoHyphens/>
              <w:rPr>
                <w:del w:id="3278" w:author="nick" w:date="2021-10-27T10:31:00Z"/>
                <w:rFonts w:cs="Calibri"/>
                <w:sz w:val="20"/>
                <w:szCs w:val="20"/>
                <w:lang w:eastAsia="zh-CN"/>
              </w:rPr>
            </w:pPr>
            <w:del w:id="3279" w:author="nick" w:date="2021-10-27T10:31:00Z">
              <w:r w:rsidRPr="00226A3F"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642EABA1" w:rsidR="00FC68DB" w:rsidRPr="00226A3F" w:rsidDel="00B33791" w:rsidRDefault="00FC68DB" w:rsidP="00B202D2">
            <w:pPr>
              <w:keepNext/>
              <w:suppressAutoHyphens/>
              <w:rPr>
                <w:del w:id="3280" w:author="nick" w:date="2021-10-27T10:31:00Z"/>
                <w:rFonts w:cs="Calibri"/>
                <w:lang w:eastAsia="zh-CN"/>
              </w:rPr>
            </w:pPr>
            <w:del w:id="3281" w:author="nick" w:date="2021-10-27T10:31:00Z">
              <w:r w:rsidRPr="00226A3F" w:rsidDel="00B33791">
                <w:rPr>
                  <w:sz w:val="20"/>
                  <w:szCs w:val="20"/>
                </w:rPr>
                <w:delText>-</w:delText>
              </w:r>
            </w:del>
          </w:p>
        </w:tc>
      </w:tr>
      <w:tr w:rsidR="00FC68DB" w:rsidRPr="00226A3F" w:rsidDel="00B33791" w14:paraId="26F21C3D" w14:textId="5487479D" w:rsidTr="00FC68DB">
        <w:trPr>
          <w:jc w:val="center"/>
          <w:del w:id="3282" w:author="nick" w:date="2021-10-27T10:31:00Z"/>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360EA9F5" w:rsidR="00FC68DB" w:rsidRPr="00226A3F" w:rsidDel="00B33791" w:rsidRDefault="00FC68DB" w:rsidP="00B202D2">
            <w:pPr>
              <w:keepNext/>
              <w:suppressAutoHyphens/>
              <w:rPr>
                <w:del w:id="3283" w:author="nick" w:date="2021-10-27T10:31:00Z"/>
                <w:sz w:val="20"/>
                <w:szCs w:val="20"/>
              </w:rPr>
            </w:pPr>
            <w:del w:id="3284" w:author="nick" w:date="2021-10-27T10:31:00Z">
              <w:r w:rsidDel="00B33791">
                <w:rPr>
                  <w:sz w:val="20"/>
                  <w:szCs w:val="20"/>
                </w:rPr>
                <w:delText>quality_control</w:delText>
              </w:r>
            </w:del>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2F18FC35" w:rsidR="00FC68DB" w:rsidRPr="00226A3F" w:rsidDel="00B33791" w:rsidRDefault="00FC68DB" w:rsidP="00B202D2">
            <w:pPr>
              <w:keepNext/>
              <w:suppressAutoHyphens/>
              <w:rPr>
                <w:del w:id="3285" w:author="nick" w:date="2021-10-27T10:31:00Z"/>
                <w:sz w:val="20"/>
                <w:szCs w:val="20"/>
              </w:rPr>
            </w:pPr>
            <w:del w:id="3286" w:author="nick" w:date="2021-10-27T10:31:00Z">
              <w:r w:rsidRPr="00A04202"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2763E5F0" w14:textId="770B552A" w:rsidR="00FC68DB" w:rsidRPr="00226A3F" w:rsidDel="00B33791" w:rsidRDefault="00FC68DB" w:rsidP="00B202D2">
            <w:pPr>
              <w:keepNext/>
              <w:suppressAutoHyphens/>
              <w:rPr>
                <w:del w:id="3287" w:author="nick" w:date="2021-10-27T10:31:00Z"/>
                <w:sz w:val="20"/>
                <w:szCs w:val="20"/>
              </w:rPr>
            </w:pPr>
            <w:del w:id="3288" w:author="nick" w:date="2021-10-27T10:31:00Z">
              <w:r w:rsidRPr="00A04202"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0F737669" w:rsidR="00FC68DB" w:rsidRPr="00226A3F" w:rsidDel="00B33791" w:rsidRDefault="00FC68DB" w:rsidP="00B202D2">
            <w:pPr>
              <w:keepNext/>
              <w:suppressAutoHyphens/>
              <w:rPr>
                <w:del w:id="3289" w:author="nick" w:date="2021-10-27T10:31:00Z"/>
                <w:sz w:val="20"/>
                <w:szCs w:val="20"/>
              </w:rPr>
            </w:pPr>
            <w:del w:id="3290" w:author="nick" w:date="2021-10-27T10:31:00Z">
              <w:r w:rsidRPr="00A04202"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B9D16F9" w:rsidR="00FC68DB" w:rsidRPr="00226A3F" w:rsidDel="00B33791" w:rsidRDefault="00FC68DB" w:rsidP="00B202D2">
            <w:pPr>
              <w:keepNext/>
              <w:suppressAutoHyphens/>
              <w:rPr>
                <w:del w:id="3291" w:author="nick" w:date="2021-10-27T10:31:00Z"/>
                <w:sz w:val="20"/>
                <w:szCs w:val="20"/>
              </w:rPr>
            </w:pPr>
            <w:del w:id="3292" w:author="nick" w:date="2021-10-27T10:31: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31320835" w14:textId="6A3620B6" w:rsidR="00FC68DB" w:rsidRPr="00226A3F" w:rsidRDefault="00FC68DB" w:rsidP="00B202D2">
      <w:pPr>
        <w:pStyle w:val="Beschriftung"/>
        <w:spacing w:before="120"/>
        <w:rPr>
          <w:rFonts w:cs="Calibri"/>
          <w:lang w:eastAsia="zh-CN"/>
        </w:rPr>
      </w:pPr>
      <w:bookmarkStart w:id="3293" w:name="_Toc3566526"/>
      <w:bookmarkStart w:id="3294" w:name="_Toc34747528"/>
      <w:bookmarkStart w:id="3295" w:name="_Toc77095987"/>
      <w:bookmarkStart w:id="3296" w:name="_Toc85722097"/>
      <w:del w:id="3297" w:author="nick" w:date="2021-10-27T10:31: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129</w:delText>
        </w:r>
        <w:r w:rsidDel="00B33791">
          <w:fldChar w:fldCharType="end"/>
        </w:r>
        <w:r w:rsidDel="00B33791">
          <w:delText xml:space="preserve">: Attributes of </w:delText>
        </w:r>
        <w:r w:rsidRPr="00AA1695" w:rsidDel="00B33791">
          <w:rPr>
            <w:rStyle w:val="elementdeftypeChar"/>
            <w:rFonts w:eastAsia="Calibri"/>
            <w:b w:val="0"/>
          </w:rPr>
          <w:delText>&lt;connection_1d/&gt;</w:delText>
        </w:r>
      </w:del>
      <w:bookmarkEnd w:id="3293"/>
      <w:bookmarkEnd w:id="3294"/>
      <w:bookmarkEnd w:id="3295"/>
      <w:bookmarkEnd w:id="3296"/>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3709DB5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04206C1E"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44EC40B4" w14:textId="14F9B8D3" w:rsidR="00FC68DB" w:rsidRDefault="00FC68DB" w:rsidP="00B202D2">
      <w:pPr>
        <w:pStyle w:val="Beschriftung"/>
        <w:spacing w:before="120"/>
      </w:pPr>
      <w:bookmarkStart w:id="3298" w:name="_Toc3566527"/>
      <w:bookmarkStart w:id="3299" w:name="_Toc34747529"/>
      <w:bookmarkStart w:id="3300" w:name="_Toc77095988"/>
      <w:bookmarkStart w:id="3301" w:name="_Toc85722098"/>
      <w:r>
        <w:t xml:space="preserve">Table </w:t>
      </w:r>
      <w:r>
        <w:fldChar w:fldCharType="begin"/>
      </w:r>
      <w:r>
        <w:instrText xml:space="preserve"> SEQ Table \* ARABIC </w:instrText>
      </w:r>
      <w:r>
        <w:fldChar w:fldCharType="separate"/>
      </w:r>
      <w:r w:rsidR="004C113B">
        <w:rPr>
          <w:noProof/>
        </w:rPr>
        <w:t>130</w:t>
      </w:r>
      <w:r>
        <w:fldChar w:fldCharType="end"/>
      </w:r>
      <w:r>
        <w:t xml:space="preserve">: Nested elements of </w:t>
      </w:r>
      <w:r w:rsidRPr="00AA1695">
        <w:rPr>
          <w:rStyle w:val="elementdeftypeChar"/>
          <w:rFonts w:eastAsia="Calibri"/>
          <w:b w:val="0"/>
        </w:rPr>
        <w:t>&lt;connection_1d/&gt;</w:t>
      </w:r>
      <w:bookmarkEnd w:id="3298"/>
      <w:bookmarkEnd w:id="3299"/>
      <w:bookmarkEnd w:id="3300"/>
      <w:bookmarkEnd w:id="3301"/>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23765B1D" w:rsidR="00FC68DB" w:rsidRDefault="00FC68DB" w:rsidP="00B202D2">
      <w:pPr>
        <w:pStyle w:val="Beschriftung"/>
        <w:spacing w:before="120"/>
        <w:rPr>
          <w:rFonts w:ascii="Courier New" w:hAnsi="Courier New"/>
        </w:rPr>
      </w:pPr>
      <w:bookmarkStart w:id="3302" w:name="_Toc3566528"/>
      <w:bookmarkStart w:id="3303" w:name="_Toc34747530"/>
      <w:bookmarkStart w:id="3304" w:name="_Toc77095989"/>
      <w:bookmarkStart w:id="3305" w:name="_Toc85722099"/>
      <w:r>
        <w:t xml:space="preserve">Table </w:t>
      </w:r>
      <w:r>
        <w:fldChar w:fldCharType="begin"/>
      </w:r>
      <w:r>
        <w:instrText xml:space="preserve"> SEQ Table \* ARABIC </w:instrText>
      </w:r>
      <w:r>
        <w:fldChar w:fldCharType="separate"/>
      </w:r>
      <w:r w:rsidR="004C113B">
        <w:rPr>
          <w:noProof/>
        </w:rPr>
        <w:t>131</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3302"/>
      <w:bookmarkEnd w:id="3303"/>
      <w:bookmarkEnd w:id="3304"/>
      <w:bookmarkEnd w:id="3305"/>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lastRenderedPageBreak/>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7D60AA32"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2BE384F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4C113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4C113B" w:rsidRPr="004C113B">
        <w:rPr>
          <w:rStyle w:val="Hervorhebung"/>
        </w:rPr>
        <w:t>User Specific Data &lt;appdata/</w:t>
      </w:r>
      <w:r w:rsidR="004C113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proofErr w:type="spellStart"/>
      <w:r>
        <w:rPr>
          <w:kern w:val="22"/>
          <w:lang w:val="en-US"/>
        </w:rPr>
        <w:t>fem</w:t>
      </w:r>
      <w:proofErr w:type="spellEnd"/>
      <w:r w:rsidRPr="00226A3F">
        <w:rPr>
          <w:kern w:val="22"/>
        </w:rPr>
        <w:t>data</w:t>
      </w:r>
      <w:r>
        <w:rPr>
          <w:kern w:val="22"/>
        </w:rPr>
        <w:t>"</w:t>
      </w:r>
    </w:p>
    <w:p w14:paraId="2F60BEDB" w14:textId="4E74BA7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3306" w:name="_Toc428279602"/>
      <w:bookmarkStart w:id="3307" w:name="_Toc428456348"/>
      <w:bookmarkStart w:id="3308" w:name="_Toc428537316"/>
      <w:bookmarkStart w:id="3309" w:name="_Toc428969638"/>
      <w:bookmarkStart w:id="3310" w:name="_Toc429053029"/>
      <w:bookmarkStart w:id="3311" w:name="_Toc413861930"/>
      <w:bookmarkStart w:id="3312" w:name="_Toc3557066"/>
      <w:bookmarkStart w:id="3313" w:name="_Toc34747316"/>
      <w:bookmarkStart w:id="3314" w:name="_Toc77102135"/>
      <w:bookmarkStart w:id="3315" w:name="_Toc83048714"/>
      <w:bookmarkStart w:id="3316" w:name="_Toc413359617"/>
      <w:bookmarkEnd w:id="3306"/>
      <w:bookmarkEnd w:id="3307"/>
      <w:bookmarkEnd w:id="3308"/>
      <w:bookmarkEnd w:id="3309"/>
      <w:bookmarkEnd w:id="3310"/>
      <w:r w:rsidRPr="00226A3F">
        <w:lastRenderedPageBreak/>
        <w:t>Hemming Flanges</w:t>
      </w:r>
      <w:bookmarkEnd w:id="3311"/>
      <w:bookmarkEnd w:id="3312"/>
      <w:bookmarkEnd w:id="3313"/>
      <w:bookmarkEnd w:id="3314"/>
      <w:bookmarkEnd w:id="3315"/>
    </w:p>
    <w:p w14:paraId="7D310584" w14:textId="77777777" w:rsidR="00FC68DB" w:rsidRDefault="00FC68DB" w:rsidP="00B202D2">
      <w:pPr>
        <w:pStyle w:val="berschrift3"/>
      </w:pPr>
      <w:bookmarkStart w:id="3317" w:name="_Toc413861931"/>
      <w:bookmarkStart w:id="3318" w:name="_Toc3557067"/>
      <w:bookmarkStart w:id="3319" w:name="_Toc34747317"/>
      <w:bookmarkStart w:id="3320" w:name="_Toc77102136"/>
      <w:bookmarkStart w:id="3321" w:name="_Toc83048715"/>
      <w:r>
        <w:t>Introduction</w:t>
      </w:r>
      <w:bookmarkEnd w:id="3317"/>
      <w:bookmarkEnd w:id="3318"/>
      <w:bookmarkEnd w:id="3319"/>
      <w:bookmarkEnd w:id="3320"/>
      <w:bookmarkEnd w:id="3321"/>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ED05E1D" w:rsidR="00FC68DB" w:rsidRDefault="00FC68DB" w:rsidP="00B202D2">
      <w:pPr>
        <w:pStyle w:val="Beschriftung"/>
        <w:rPr>
          <w:b/>
          <w:u w:val="single"/>
        </w:rPr>
      </w:pPr>
      <w:bookmarkStart w:id="3322" w:name="_Ref413858805"/>
      <w:bookmarkStart w:id="3323" w:name="_Toc413861952"/>
      <w:bookmarkStart w:id="3324" w:name="_Toc3557149"/>
      <w:bookmarkStart w:id="3325" w:name="_Toc34747402"/>
      <w:bookmarkStart w:id="3326" w:name="_Toc76030600"/>
      <w:bookmarkStart w:id="3327" w:name="_Toc85721958"/>
      <w:r>
        <w:t xml:space="preserve">Figure </w:t>
      </w:r>
      <w:r>
        <w:fldChar w:fldCharType="begin"/>
      </w:r>
      <w:r>
        <w:instrText xml:space="preserve"> SEQ Figure \* ARABIC </w:instrText>
      </w:r>
      <w:r>
        <w:fldChar w:fldCharType="separate"/>
      </w:r>
      <w:r w:rsidR="004C113B">
        <w:rPr>
          <w:noProof/>
        </w:rPr>
        <w:t>79</w:t>
      </w:r>
      <w:r>
        <w:fldChar w:fldCharType="end"/>
      </w:r>
      <w:bookmarkEnd w:id="3322"/>
      <w:r>
        <w:t>: The Three Regions of a Hemming</w:t>
      </w:r>
      <w:bookmarkEnd w:id="3323"/>
      <w:bookmarkEnd w:id="3324"/>
      <w:bookmarkEnd w:id="3325"/>
      <w:bookmarkEnd w:id="3326"/>
      <w:bookmarkEnd w:id="3327"/>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3EAF2DF" w:rsidR="00FC68DB" w:rsidRPr="00EB3687" w:rsidRDefault="00FC68DB" w:rsidP="00B202D2">
      <w:pPr>
        <w:pStyle w:val="Beschriftung"/>
        <w:rPr>
          <w:noProof/>
          <w:lang w:eastAsia="en-GB"/>
        </w:rPr>
      </w:pPr>
      <w:bookmarkStart w:id="3328" w:name="_Ref413850590"/>
      <w:bookmarkStart w:id="3329" w:name="_Toc413861953"/>
      <w:bookmarkStart w:id="3330" w:name="_Toc3557150"/>
      <w:bookmarkStart w:id="3331" w:name="_Toc34747403"/>
      <w:bookmarkStart w:id="3332" w:name="_Toc76030601"/>
      <w:bookmarkStart w:id="3333" w:name="_Toc85721959"/>
      <w:r>
        <w:t xml:space="preserve">Figure </w:t>
      </w:r>
      <w:r>
        <w:fldChar w:fldCharType="begin"/>
      </w:r>
      <w:r>
        <w:instrText xml:space="preserve"> SEQ Figure \* ARABIC </w:instrText>
      </w:r>
      <w:r>
        <w:fldChar w:fldCharType="separate"/>
      </w:r>
      <w:r w:rsidR="004C113B">
        <w:rPr>
          <w:noProof/>
        </w:rPr>
        <w:t>80</w:t>
      </w:r>
      <w:r>
        <w:fldChar w:fldCharType="end"/>
      </w:r>
      <w:bookmarkEnd w:id="3328"/>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3329"/>
      <w:bookmarkEnd w:id="3330"/>
      <w:bookmarkEnd w:id="3331"/>
      <w:bookmarkEnd w:id="3332"/>
      <w:bookmarkEnd w:id="3333"/>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3E25FE8" w:rsidR="00FC68DB" w:rsidRPr="00803403" w:rsidRDefault="00FC68DB" w:rsidP="00B202D2">
      <w:pPr>
        <w:pStyle w:val="Beschriftung"/>
      </w:pPr>
      <w:bookmarkStart w:id="3334" w:name="_Toc413861954"/>
      <w:bookmarkStart w:id="3335" w:name="_Toc3557151"/>
      <w:bookmarkStart w:id="3336" w:name="_Toc34747404"/>
      <w:bookmarkStart w:id="3337" w:name="_Toc76030602"/>
      <w:bookmarkStart w:id="3338" w:name="_Toc85721960"/>
      <w:r w:rsidRPr="005231A8">
        <w:t xml:space="preserve">Figure </w:t>
      </w:r>
      <w:r>
        <w:fldChar w:fldCharType="begin"/>
      </w:r>
      <w:r>
        <w:instrText xml:space="preserve"> SEQ Figure \* ARABIC </w:instrText>
      </w:r>
      <w:r>
        <w:fldChar w:fldCharType="separate"/>
      </w:r>
      <w:r w:rsidR="004C113B">
        <w:rPr>
          <w:noProof/>
        </w:rPr>
        <w:t>81</w:t>
      </w:r>
      <w:r>
        <w:fldChar w:fldCharType="end"/>
      </w:r>
      <w:r w:rsidRPr="005231A8">
        <w:t>: Adhesive Path Differs from Root Path</w:t>
      </w:r>
      <w:bookmarkEnd w:id="3334"/>
      <w:bookmarkEnd w:id="3335"/>
      <w:bookmarkEnd w:id="3336"/>
      <w:bookmarkEnd w:id="3337"/>
      <w:bookmarkEnd w:id="3338"/>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FCD40D0" w:rsidR="00FC68DB" w:rsidRPr="00EB3687" w:rsidRDefault="00FC68DB" w:rsidP="00B202D2">
      <w:pPr>
        <w:pStyle w:val="Beschriftung"/>
        <w:rPr>
          <w:noProof/>
          <w:lang w:eastAsia="en-GB"/>
        </w:rPr>
      </w:pPr>
      <w:bookmarkStart w:id="3339" w:name="_Toc3557152"/>
      <w:bookmarkStart w:id="3340" w:name="_Toc34747405"/>
      <w:bookmarkStart w:id="3341" w:name="_Toc76030603"/>
      <w:bookmarkStart w:id="3342" w:name="_Toc85721961"/>
      <w:r>
        <w:t xml:space="preserve">Figure </w:t>
      </w:r>
      <w:r>
        <w:fldChar w:fldCharType="begin"/>
      </w:r>
      <w:r>
        <w:instrText xml:space="preserve"> SEQ Figure \* ARABIC </w:instrText>
      </w:r>
      <w:r>
        <w:fldChar w:fldCharType="separate"/>
      </w:r>
      <w:r w:rsidR="004C113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3339"/>
      <w:bookmarkEnd w:id="3340"/>
      <w:bookmarkEnd w:id="3341"/>
      <w:bookmarkEnd w:id="3342"/>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3343" w:name="_Toc413861932"/>
      <w:bookmarkStart w:id="3344" w:name="_Toc3557068"/>
      <w:bookmarkStart w:id="3345" w:name="_Toc34747318"/>
      <w:bookmarkStart w:id="3346" w:name="_Toc77102137"/>
      <w:bookmarkStart w:id="3347" w:name="_Toc8304871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3343"/>
      <w:bookmarkEnd w:id="3344"/>
      <w:bookmarkEnd w:id="3345"/>
      <w:bookmarkEnd w:id="3346"/>
      <w:bookmarkEnd w:id="3347"/>
    </w:p>
    <w:p w14:paraId="38CCD2C4" w14:textId="6D16AA1A" w:rsidR="00B33791" w:rsidRDefault="00B33791" w:rsidP="00B202D2">
      <w:pPr>
        <w:keepNext/>
        <w:rPr>
          <w:ins w:id="3348" w:author="nick" w:date="2021-10-27T10:32:00Z"/>
        </w:rPr>
      </w:pPr>
      <w:proofErr w:type="gramStart"/>
      <w:ins w:id="3349" w:author="nick" w:date="2021-10-27T10:32:00Z">
        <w:r w:rsidRPr="00226A3F">
          <w:t>An</w:t>
        </w:r>
        <w:proofErr w:type="gramEnd"/>
        <w:r w:rsidRPr="00226A3F">
          <w:t xml:space="preserve"> </w:t>
        </w:r>
      </w:ins>
      <w:ins w:id="3350" w:author="nick" w:date="2021-10-27T10:33:00Z">
        <w:r>
          <w:t>hemming</w:t>
        </w:r>
      </w:ins>
      <w:ins w:id="3351" w:author="nick" w:date="2021-10-27T10:32:00Z">
        <w:r w:rsidRPr="00226A3F">
          <w:t xml:space="preserve"> </w:t>
        </w:r>
      </w:ins>
      <w:ins w:id="3352" w:author="nick" w:date="2021-10-27T10:33:00Z">
        <w:r>
          <w:t xml:space="preserve">connection </w:t>
        </w:r>
      </w:ins>
      <w:ins w:id="3353" w:author="nick" w:date="2021-10-27T10:32:00Z">
        <w:r w:rsidRPr="00226A3F">
          <w:t xml:space="preserve">is denoted by an element </w:t>
        </w:r>
        <w:r w:rsidRPr="00AA1695">
          <w:rPr>
            <w:rStyle w:val="elementdeftypeChar"/>
            <w:rFonts w:eastAsia="Calibri"/>
          </w:rPr>
          <w:t>&lt;</w:t>
        </w:r>
      </w:ins>
      <w:ins w:id="3354" w:author="nick" w:date="2021-10-27T10:33:00Z">
        <w:r>
          <w:rPr>
            <w:rStyle w:val="elementdeftypeChar"/>
            <w:rFonts w:eastAsia="Calibri"/>
          </w:rPr>
          <w:t>hemming</w:t>
        </w:r>
      </w:ins>
      <w:ins w:id="3355"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3356" w:author="nick" w:date="2021-10-27T10:32:00Z"/>
          <w:b/>
          <w:i/>
        </w:rPr>
      </w:pPr>
      <w:del w:id="3357"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3358"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3359" w:author="nick" w:date="2021-10-27T10:32:00Z"/>
                <w:rFonts w:cs="Calibri"/>
                <w:b/>
                <w:i/>
                <w:lang w:eastAsia="zh-CN"/>
              </w:rPr>
            </w:pPr>
            <w:del w:id="3360"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3361" w:author="nick" w:date="2021-10-27T10:32:00Z"/>
                <w:rFonts w:cs="Calibri"/>
                <w:b/>
                <w:i/>
                <w:lang w:eastAsia="zh-CN"/>
              </w:rPr>
            </w:pPr>
            <w:del w:id="3362"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3363" w:author="nick" w:date="2021-10-27T10:32:00Z"/>
                <w:rFonts w:cs="Calibri"/>
                <w:b/>
                <w:i/>
                <w:lang w:eastAsia="zh-CN"/>
              </w:rPr>
            </w:pPr>
            <w:del w:id="3364"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3365" w:author="nick" w:date="2021-10-27T10:32:00Z"/>
                <w:rFonts w:cs="Calibri"/>
                <w:b/>
                <w:i/>
                <w:lang w:eastAsia="zh-CN"/>
              </w:rPr>
            </w:pPr>
            <w:del w:id="3366"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3367" w:author="nick" w:date="2021-10-27T10:32:00Z"/>
                <w:rFonts w:cs="Calibri"/>
                <w:lang w:eastAsia="zh-CN"/>
              </w:rPr>
            </w:pPr>
            <w:del w:id="3368"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3369"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3370" w:author="nick" w:date="2021-10-27T10:32:00Z"/>
                <w:rFonts w:cs="Calibri"/>
                <w:sz w:val="20"/>
                <w:szCs w:val="20"/>
                <w:lang w:eastAsia="zh-CN"/>
              </w:rPr>
            </w:pPr>
            <w:del w:id="3371"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3372" w:author="nick" w:date="2021-10-27T10:32:00Z"/>
                <w:rFonts w:cs="Calibri"/>
                <w:sz w:val="20"/>
                <w:szCs w:val="20"/>
                <w:lang w:eastAsia="zh-CN"/>
              </w:rPr>
            </w:pPr>
            <w:del w:id="3373"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3374" w:author="nick" w:date="2021-10-27T10:32:00Z"/>
                <w:rFonts w:cs="Calibri"/>
                <w:sz w:val="20"/>
                <w:szCs w:val="20"/>
                <w:lang w:eastAsia="zh-CN"/>
              </w:rPr>
            </w:pPr>
            <w:del w:id="3375"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3376" w:author="nick" w:date="2021-10-27T10:32:00Z"/>
                <w:rFonts w:cs="Calibri"/>
                <w:sz w:val="20"/>
                <w:szCs w:val="20"/>
                <w:lang w:eastAsia="zh-CN"/>
              </w:rPr>
            </w:pPr>
            <w:del w:id="3377"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3378" w:author="nick" w:date="2021-10-27T10:32:00Z"/>
                <w:rFonts w:cs="Calibri"/>
                <w:lang w:eastAsia="zh-CN"/>
              </w:rPr>
            </w:pPr>
            <w:del w:id="3379" w:author="nick" w:date="2021-10-27T10:32:00Z">
              <w:r w:rsidRPr="00226A3F" w:rsidDel="00B33791">
                <w:rPr>
                  <w:sz w:val="20"/>
                  <w:szCs w:val="20"/>
                </w:rPr>
                <w:delText>-</w:delText>
              </w:r>
            </w:del>
          </w:p>
        </w:tc>
      </w:tr>
      <w:tr w:rsidR="00FC68DB" w:rsidRPr="00226A3F" w:rsidDel="00B33791" w14:paraId="420D26E0" w14:textId="0D2E770A" w:rsidTr="00FC68DB">
        <w:trPr>
          <w:del w:id="3380"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3381" w:author="nick" w:date="2021-10-27T10:32:00Z"/>
                <w:sz w:val="20"/>
                <w:szCs w:val="20"/>
              </w:rPr>
            </w:pPr>
            <w:del w:id="3382"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3383" w:author="nick" w:date="2021-10-27T10:32:00Z"/>
                <w:sz w:val="20"/>
                <w:szCs w:val="20"/>
              </w:rPr>
            </w:pPr>
            <w:del w:id="3384"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3385" w:author="nick" w:date="2021-10-27T10:32:00Z"/>
                <w:sz w:val="20"/>
                <w:szCs w:val="20"/>
              </w:rPr>
            </w:pPr>
            <w:del w:id="3386"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3387" w:author="nick" w:date="2021-10-27T10:32:00Z"/>
                <w:sz w:val="20"/>
                <w:szCs w:val="20"/>
              </w:rPr>
            </w:pPr>
            <w:del w:id="3388"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3389" w:author="nick" w:date="2021-10-27T10:32:00Z"/>
                <w:sz w:val="20"/>
                <w:szCs w:val="20"/>
              </w:rPr>
            </w:pPr>
            <w:del w:id="3390"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Beschriftung"/>
        <w:spacing w:before="120"/>
        <w:rPr>
          <w:rFonts w:cs="Calibri"/>
          <w:lang w:eastAsia="zh-CN"/>
        </w:rPr>
      </w:pPr>
      <w:bookmarkStart w:id="3391" w:name="_Toc3566529"/>
      <w:bookmarkStart w:id="3392" w:name="_Toc34747531"/>
      <w:bookmarkStart w:id="3393" w:name="_Toc77095990"/>
      <w:bookmarkStart w:id="3394" w:name="_Toc85722100"/>
      <w:del w:id="3395"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3391"/>
      <w:bookmarkEnd w:id="3392"/>
      <w:bookmarkEnd w:id="3393"/>
      <w:bookmarkEnd w:id="339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6FB723C8"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D226BCE"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C012A34" w14:textId="417548EE" w:rsidR="00FC68DB" w:rsidRDefault="00FC68DB" w:rsidP="00B202D2">
      <w:pPr>
        <w:pStyle w:val="Beschriftung"/>
        <w:spacing w:before="120"/>
      </w:pPr>
      <w:bookmarkStart w:id="3396" w:name="_Toc3566530"/>
      <w:bookmarkStart w:id="3397" w:name="_Toc34747532"/>
      <w:bookmarkStart w:id="3398" w:name="_Toc77095991"/>
      <w:bookmarkStart w:id="3399" w:name="_Toc85722101"/>
      <w:r>
        <w:t xml:space="preserve">Table </w:t>
      </w:r>
      <w:r>
        <w:fldChar w:fldCharType="begin"/>
      </w:r>
      <w:r>
        <w:instrText xml:space="preserve"> SEQ Table \* ARABIC </w:instrText>
      </w:r>
      <w:r>
        <w:fldChar w:fldCharType="separate"/>
      </w:r>
      <w:r w:rsidR="004C113B">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3396"/>
      <w:bookmarkEnd w:id="3397"/>
      <w:bookmarkEnd w:id="3398"/>
      <w:bookmarkEnd w:id="3399"/>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3008EAA8"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3FC120C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4C113B">
        <w:t>7.2.1</w:t>
      </w:r>
      <w:r>
        <w:fldChar w:fldCharType="end"/>
      </w:r>
      <w:r>
        <w:t> </w:t>
      </w:r>
      <w:r>
        <w:fldChar w:fldCharType="begin"/>
      </w:r>
      <w:r>
        <w:instrText xml:space="preserve"> REF _Ref429053268 \h  \* MERGEFORMAT </w:instrText>
      </w:r>
      <w:r>
        <w:fldChar w:fldCharType="separate"/>
      </w:r>
      <w:r w:rsidR="004C113B" w:rsidRPr="007055D9">
        <w:t xml:space="preserve">User Specific Data </w:t>
      </w:r>
      <w:r w:rsidR="004C113B" w:rsidRPr="004C113B">
        <w:rPr>
          <w:rStyle w:val="Hervorhebung"/>
        </w:rPr>
        <w:t>&lt;appdata/</w:t>
      </w:r>
      <w:r w:rsidR="004C113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027675EC"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358372D3" w:rsidR="00FC68DB" w:rsidRDefault="00FC68DB" w:rsidP="00B202D2">
      <w:pPr>
        <w:pStyle w:val="Beschriftung"/>
        <w:spacing w:before="120"/>
      </w:pPr>
      <w:bookmarkStart w:id="3400" w:name="_Toc413861979"/>
      <w:bookmarkStart w:id="3401" w:name="_Toc3566531"/>
      <w:bookmarkStart w:id="3402" w:name="_Toc34747533"/>
      <w:bookmarkStart w:id="3403" w:name="_Toc77095992"/>
      <w:bookmarkStart w:id="3404" w:name="_Toc85722102"/>
      <w:r>
        <w:t xml:space="preserve">Table </w:t>
      </w:r>
      <w:r>
        <w:fldChar w:fldCharType="begin"/>
      </w:r>
      <w:r>
        <w:instrText xml:space="preserve"> SEQ Table \* ARABIC </w:instrText>
      </w:r>
      <w:r>
        <w:fldChar w:fldCharType="separate"/>
      </w:r>
      <w:r w:rsidR="004C113B">
        <w:rPr>
          <w:noProof/>
        </w:rPr>
        <w:t>134</w:t>
      </w:r>
      <w:r>
        <w:fldChar w:fldCharType="end"/>
      </w:r>
      <w:r>
        <w:t xml:space="preserve">: Attributes of element </w:t>
      </w:r>
      <w:r w:rsidRPr="00F51947">
        <w:rPr>
          <w:rStyle w:val="elementdeftypeChar"/>
          <w:rFonts w:eastAsia="Calibri"/>
          <w:b w:val="0"/>
        </w:rPr>
        <w:t>&lt;hemming/&gt;</w:t>
      </w:r>
      <w:bookmarkEnd w:id="3400"/>
      <w:bookmarkEnd w:id="3401"/>
      <w:bookmarkEnd w:id="3402"/>
      <w:bookmarkEnd w:id="3403"/>
      <w:bookmarkEnd w:id="3404"/>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54366F06"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4C113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4C113B" w:rsidRPr="004C113B">
        <w:rPr>
          <w:lang w:val="en-US"/>
        </w:rPr>
        <w:t>Element</w:t>
      </w:r>
      <w:r w:rsidR="004C113B" w:rsidRPr="004C113B">
        <w:rPr>
          <w:rStyle w:val="Hervorhebung"/>
          <w:lang w:val="en-US"/>
        </w:rPr>
        <w:t xml:space="preserve"> &lt;part/&gt;</w:t>
      </w:r>
      <w:r>
        <w:rPr>
          <w:lang w:val="en-US"/>
        </w:rPr>
        <w:fldChar w:fldCharType="end"/>
      </w:r>
      <w:r>
        <w:rPr>
          <w:lang w:val="en-US"/>
        </w:rPr>
        <w:t>.</w:t>
      </w:r>
    </w:p>
    <w:p w14:paraId="39586273" w14:textId="63A0B30A"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4C113B">
        <w:t>10.2.4.2</w:t>
      </w:r>
      <w:r>
        <w:fldChar w:fldCharType="end"/>
      </w:r>
      <w:r>
        <w:t xml:space="preserve"> </w:t>
      </w:r>
      <w:r>
        <w:fldChar w:fldCharType="begin"/>
      </w:r>
      <w:r>
        <w:instrText xml:space="preserve"> REF _Ref414571756 \h  \* MERGEFORMAT </w:instrText>
      </w:r>
      <w:r>
        <w:fldChar w:fldCharType="separate"/>
      </w:r>
      <w:r w:rsidR="004C113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41C5BA" w:rsidR="00FC68DB" w:rsidRDefault="00FC68DB" w:rsidP="00B202D2">
      <w:pPr>
        <w:pStyle w:val="Beschriftung"/>
        <w:spacing w:before="120"/>
      </w:pPr>
      <w:bookmarkStart w:id="3405" w:name="_Toc413861980"/>
      <w:bookmarkStart w:id="3406" w:name="_Toc3566532"/>
      <w:bookmarkStart w:id="3407" w:name="_Toc34747534"/>
      <w:bookmarkStart w:id="3408" w:name="_Toc77095993"/>
      <w:bookmarkStart w:id="3409" w:name="_Toc85722103"/>
      <w:r>
        <w:t xml:space="preserve">Table </w:t>
      </w:r>
      <w:r>
        <w:fldChar w:fldCharType="begin"/>
      </w:r>
      <w:r>
        <w:instrText xml:space="preserve"> SEQ Table \* ARABIC </w:instrText>
      </w:r>
      <w:r>
        <w:fldChar w:fldCharType="separate"/>
      </w:r>
      <w:r w:rsidR="004C113B">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3405"/>
      <w:bookmarkEnd w:id="3406"/>
      <w:bookmarkEnd w:id="3407"/>
      <w:bookmarkEnd w:id="3408"/>
      <w:bookmarkEnd w:id="3409"/>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lastRenderedPageBreak/>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3B97706D" w:rsidR="00FC68DB" w:rsidRDefault="00FC68DB" w:rsidP="00B202D2">
      <w:pPr>
        <w:pStyle w:val="Beschriftung"/>
        <w:spacing w:before="120"/>
      </w:pPr>
      <w:bookmarkStart w:id="3410" w:name="_Toc413861981"/>
      <w:bookmarkStart w:id="3411" w:name="_Toc3566533"/>
      <w:bookmarkStart w:id="3412" w:name="_Toc34747535"/>
      <w:bookmarkStart w:id="3413" w:name="_Toc77095994"/>
      <w:bookmarkStart w:id="3414" w:name="_Toc85722104"/>
      <w:r>
        <w:t xml:space="preserve">Table </w:t>
      </w:r>
      <w:r>
        <w:fldChar w:fldCharType="begin"/>
      </w:r>
      <w:r>
        <w:instrText xml:space="preserve"> SEQ Table \* ARABIC </w:instrText>
      </w:r>
      <w:r>
        <w:fldChar w:fldCharType="separate"/>
      </w:r>
      <w:r w:rsidR="004C113B">
        <w:rPr>
          <w:noProof/>
        </w:rPr>
        <w:t>136</w:t>
      </w:r>
      <w:r>
        <w:fldChar w:fldCharType="end"/>
      </w:r>
      <w:r>
        <w:t>: Attributes of element</w:t>
      </w:r>
      <w:r w:rsidRPr="00226A3F">
        <w:t xml:space="preserve"> </w:t>
      </w:r>
      <w:r w:rsidRPr="0079141E">
        <w:rPr>
          <w:rStyle w:val="elementdeftypeChar"/>
          <w:rFonts w:eastAsia="Calibri"/>
          <w:b w:val="0"/>
        </w:rPr>
        <w:t>&lt;region/&gt;</w:t>
      </w:r>
      <w:bookmarkEnd w:id="3410"/>
      <w:bookmarkEnd w:id="3411"/>
      <w:bookmarkEnd w:id="3412"/>
      <w:bookmarkEnd w:id="3413"/>
      <w:bookmarkEnd w:id="3414"/>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E0BD4C4" w:rsidR="00FC68DB" w:rsidRDefault="00FC68DB" w:rsidP="00B202D2">
      <w:pPr>
        <w:numPr>
          <w:ilvl w:val="0"/>
          <w:numId w:val="32"/>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4C113B">
        <w:t xml:space="preserve">Figure </w:t>
      </w:r>
      <w:r w:rsidR="004C113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5DB3F4A4"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C113B">
        <w:rPr>
          <w:lang w:val="en-US"/>
        </w:rPr>
        <w:t>7.3.1.1</w:t>
      </w:r>
      <w:r w:rsidRPr="00C45A3A">
        <w:fldChar w:fldCharType="end"/>
      </w:r>
      <w:r w:rsidRPr="0033379A">
        <w:rPr>
          <w:lang w:val="en-US"/>
        </w:rPr>
        <w:t>) where the region’s adhesive connects to.</w:t>
      </w:r>
    </w:p>
    <w:p w14:paraId="2E0C5882" w14:textId="7F4F27AB" w:rsidR="00FC68DB" w:rsidRPr="00C45A3A" w:rsidRDefault="00FC68DB" w:rsidP="00B202D2">
      <w:pPr>
        <w:numPr>
          <w:ilvl w:val="0"/>
          <w:numId w:val="32"/>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C113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5D836628" w:rsidR="00FC68DB" w:rsidRDefault="00FC68DB" w:rsidP="00B202D2">
      <w:pPr>
        <w:pStyle w:val="Beschriftung"/>
        <w:spacing w:before="120"/>
        <w:rPr>
          <w:rFonts w:cs="Courier New"/>
          <w:szCs w:val="22"/>
        </w:rPr>
      </w:pPr>
      <w:bookmarkStart w:id="3415" w:name="_Toc3566534"/>
      <w:bookmarkStart w:id="3416" w:name="_Toc34747536"/>
      <w:bookmarkStart w:id="3417" w:name="_Toc77095995"/>
      <w:bookmarkStart w:id="3418" w:name="_Toc85722105"/>
      <w:r>
        <w:t xml:space="preserve">Table </w:t>
      </w:r>
      <w:r>
        <w:fldChar w:fldCharType="begin"/>
      </w:r>
      <w:r>
        <w:instrText xml:space="preserve"> SEQ Table \* ARABIC </w:instrText>
      </w:r>
      <w:r>
        <w:fldChar w:fldCharType="separate"/>
      </w:r>
      <w:r w:rsidR="004C113B">
        <w:rPr>
          <w:noProof/>
        </w:rPr>
        <w:t>137</w:t>
      </w:r>
      <w:r>
        <w:fldChar w:fldCharType="end"/>
      </w:r>
      <w:r>
        <w:t>: Nested elements of element</w:t>
      </w:r>
      <w:r w:rsidRPr="00226A3F">
        <w:t xml:space="preserve"> </w:t>
      </w:r>
      <w:r w:rsidRPr="0079141E">
        <w:rPr>
          <w:rStyle w:val="elementdeftypeChar"/>
          <w:rFonts w:eastAsia="Calibri"/>
          <w:b w:val="0"/>
        </w:rPr>
        <w:t>&lt;region/&gt;</w:t>
      </w:r>
      <w:bookmarkEnd w:id="3415"/>
      <w:bookmarkEnd w:id="3416"/>
      <w:bookmarkEnd w:id="3417"/>
      <w:bookmarkEnd w:id="3418"/>
      <w:r w:rsidRPr="0079141E">
        <w:rPr>
          <w:rStyle w:val="elementdeftypeChar"/>
          <w:rFonts w:eastAsia="Calibri"/>
          <w:b w:val="0"/>
        </w:rPr>
        <w:t xml:space="preserve"> </w:t>
      </w:r>
    </w:p>
    <w:p w14:paraId="2DD7785C" w14:textId="5052BC0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4C113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4C113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4C113B">
        <w:t>11.2</w:t>
      </w:r>
      <w:r>
        <w:fldChar w:fldCharType="end"/>
      </w:r>
      <w:r>
        <w:t xml:space="preserve"> </w:t>
      </w:r>
      <w:r>
        <w:fldChar w:fldCharType="begin"/>
      </w:r>
      <w:r>
        <w:instrText xml:space="preserve"> REF _Ref429051261 \h  \* MERGEFORMAT </w:instrText>
      </w:r>
      <w:r>
        <w:fldChar w:fldCharType="separate"/>
      </w:r>
      <w:r w:rsidR="004C113B" w:rsidRPr="00226A3F">
        <w:t xml:space="preserve">Adhesive </w:t>
      </w:r>
      <w:r w:rsidR="004C113B">
        <w:t>F</w:t>
      </w:r>
      <w:r w:rsidR="004C113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3419" w:name="_Toc428537321"/>
      <w:bookmarkStart w:id="3420" w:name="_Toc428969643"/>
      <w:bookmarkStart w:id="3421" w:name="_Toc429053034"/>
      <w:bookmarkStart w:id="3422" w:name="_Toc428537324"/>
      <w:bookmarkStart w:id="3423" w:name="_Toc428969646"/>
      <w:bookmarkStart w:id="3424" w:name="_Toc429053037"/>
      <w:bookmarkStart w:id="3425" w:name="_Toc428537325"/>
      <w:bookmarkStart w:id="3426" w:name="_Toc428969647"/>
      <w:bookmarkStart w:id="3427" w:name="_Toc429053038"/>
      <w:bookmarkStart w:id="3428" w:name="_Toc428537328"/>
      <w:bookmarkStart w:id="3429" w:name="_Toc428969650"/>
      <w:bookmarkStart w:id="3430" w:name="_Toc429053041"/>
      <w:bookmarkStart w:id="3431" w:name="_Toc428537330"/>
      <w:bookmarkStart w:id="3432" w:name="_Toc428969652"/>
      <w:bookmarkStart w:id="3433" w:name="_Toc429053043"/>
      <w:bookmarkStart w:id="3434" w:name="_Toc3557069"/>
      <w:bookmarkStart w:id="3435" w:name="_Toc34747319"/>
      <w:bookmarkStart w:id="3436" w:name="_Toc77102138"/>
      <w:bookmarkStart w:id="3437" w:name="_Toc83048717"/>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r w:rsidRPr="00226A3F">
        <w:t>Sequence Connections</w:t>
      </w:r>
      <w:bookmarkEnd w:id="3316"/>
      <w:bookmarkEnd w:id="3434"/>
      <w:bookmarkEnd w:id="3435"/>
      <w:bookmarkEnd w:id="3436"/>
      <w:bookmarkEnd w:id="3437"/>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73A891F" w:rsidR="00FC68DB" w:rsidRPr="00226A3F" w:rsidRDefault="00FC68DB" w:rsidP="00B202D2">
      <w:pPr>
        <w:pStyle w:val="Beschriftung"/>
      </w:pPr>
      <w:bookmarkStart w:id="3438" w:name="_Toc413359638"/>
      <w:bookmarkStart w:id="3439" w:name="_Toc3557153"/>
      <w:bookmarkStart w:id="3440" w:name="_Toc34747406"/>
      <w:bookmarkStart w:id="3441" w:name="_Toc76030604"/>
      <w:bookmarkStart w:id="3442" w:name="_Toc85721962"/>
      <w:r>
        <w:t xml:space="preserve">Figure </w:t>
      </w:r>
      <w:r>
        <w:fldChar w:fldCharType="begin"/>
      </w:r>
      <w:r>
        <w:instrText xml:space="preserve"> SEQ Figure \* ARABIC </w:instrText>
      </w:r>
      <w:r>
        <w:fldChar w:fldCharType="separate"/>
      </w:r>
      <w:r w:rsidR="004C113B">
        <w:rPr>
          <w:noProof/>
        </w:rPr>
        <w:t>83</w:t>
      </w:r>
      <w:r>
        <w:fldChar w:fldCharType="end"/>
      </w:r>
      <w:r>
        <w:t>: Sequence without margin</w:t>
      </w:r>
      <w:bookmarkEnd w:id="3438"/>
      <w:bookmarkEnd w:id="3439"/>
      <w:bookmarkEnd w:id="3440"/>
      <w:bookmarkEnd w:id="3441"/>
      <w:bookmarkEnd w:id="3442"/>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C7B97E8" w:rsidR="00FC68DB" w:rsidRPr="000F7EEA" w:rsidRDefault="00FC68DB" w:rsidP="00B202D2">
      <w:pPr>
        <w:pStyle w:val="Beschriftung"/>
        <w:rPr>
          <w:noProof/>
          <w:lang w:eastAsia="en-GB"/>
        </w:rPr>
      </w:pPr>
      <w:bookmarkStart w:id="3443" w:name="_Toc413359639"/>
      <w:bookmarkStart w:id="3444" w:name="_Toc3557154"/>
      <w:bookmarkStart w:id="3445" w:name="_Toc34747407"/>
      <w:bookmarkStart w:id="3446" w:name="_Toc76030605"/>
      <w:bookmarkStart w:id="3447" w:name="_Toc85721963"/>
      <w:r>
        <w:t xml:space="preserve">Figure </w:t>
      </w:r>
      <w:r>
        <w:fldChar w:fldCharType="begin"/>
      </w:r>
      <w:r>
        <w:instrText xml:space="preserve"> SEQ Figure \* ARABIC </w:instrText>
      </w:r>
      <w:r>
        <w:fldChar w:fldCharType="separate"/>
      </w:r>
      <w:r w:rsidR="004C113B">
        <w:rPr>
          <w:noProof/>
        </w:rPr>
        <w:t>84</w:t>
      </w:r>
      <w:r>
        <w:fldChar w:fldCharType="end"/>
      </w:r>
      <w:r>
        <w:t>: Sequence with</w:t>
      </w:r>
      <w:r w:rsidRPr="003F0822">
        <w:t xml:space="preserve"> margin</w:t>
      </w:r>
      <w:bookmarkEnd w:id="3443"/>
      <w:r>
        <w:t xml:space="preserve"> and spacing</w:t>
      </w:r>
      <w:bookmarkEnd w:id="3444"/>
      <w:bookmarkEnd w:id="3445"/>
      <w:bookmarkEnd w:id="3446"/>
      <w:bookmarkEnd w:id="3447"/>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lastRenderedPageBreak/>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45DF3FD" w:rsidR="00FC68DB" w:rsidRPr="000F7EEA" w:rsidRDefault="00FC68DB" w:rsidP="00B202D2">
      <w:pPr>
        <w:pStyle w:val="Beschriftung"/>
        <w:rPr>
          <w:noProof/>
          <w:lang w:eastAsia="en-GB"/>
        </w:rPr>
      </w:pPr>
      <w:bookmarkStart w:id="3448" w:name="_Toc3557155"/>
      <w:bookmarkStart w:id="3449" w:name="_Toc34747408"/>
      <w:bookmarkStart w:id="3450" w:name="_Toc76030606"/>
      <w:bookmarkStart w:id="3451" w:name="_Toc85721964"/>
      <w:r>
        <w:t xml:space="preserve">Figure </w:t>
      </w:r>
      <w:r>
        <w:fldChar w:fldCharType="begin"/>
      </w:r>
      <w:r>
        <w:instrText xml:space="preserve"> SEQ Figure \* ARABIC </w:instrText>
      </w:r>
      <w:r>
        <w:fldChar w:fldCharType="separate"/>
      </w:r>
      <w:r w:rsidR="004C113B">
        <w:rPr>
          <w:noProof/>
        </w:rPr>
        <w:t>85</w:t>
      </w:r>
      <w:r>
        <w:fldChar w:fldCharType="end"/>
      </w:r>
      <w:r>
        <w:t>: Margin relaxation</w:t>
      </w:r>
      <w:bookmarkEnd w:id="3448"/>
      <w:bookmarkEnd w:id="3449"/>
      <w:bookmarkEnd w:id="3450"/>
      <w:bookmarkEnd w:id="3451"/>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DEA5C60" w:rsidR="00FC68DB" w:rsidRPr="000F7EEA" w:rsidRDefault="00FC68DB" w:rsidP="00B202D2">
      <w:pPr>
        <w:pStyle w:val="Beschriftung"/>
        <w:rPr>
          <w:noProof/>
          <w:lang w:eastAsia="en-GB"/>
        </w:rPr>
      </w:pPr>
      <w:bookmarkStart w:id="3452" w:name="_Toc3557156"/>
      <w:bookmarkStart w:id="3453" w:name="_Toc34747409"/>
      <w:bookmarkStart w:id="3454" w:name="_Toc76030607"/>
      <w:bookmarkStart w:id="3455" w:name="_Toc85721965"/>
      <w:r>
        <w:t xml:space="preserve">Figure </w:t>
      </w:r>
      <w:r>
        <w:fldChar w:fldCharType="begin"/>
      </w:r>
      <w:r>
        <w:instrText xml:space="preserve"> SEQ Figure \* ARABIC </w:instrText>
      </w:r>
      <w:r>
        <w:fldChar w:fldCharType="separate"/>
      </w:r>
      <w:r w:rsidR="004C113B">
        <w:rPr>
          <w:noProof/>
        </w:rPr>
        <w:t>86</w:t>
      </w:r>
      <w:r>
        <w:fldChar w:fldCharType="end"/>
      </w:r>
      <w:r>
        <w:t>: Spacing relaxation</w:t>
      </w:r>
      <w:bookmarkEnd w:id="3452"/>
      <w:bookmarkEnd w:id="3453"/>
      <w:bookmarkEnd w:id="3454"/>
      <w:bookmarkEnd w:id="3455"/>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lastRenderedPageBreak/>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116F98"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7F42E08"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74F4A78" w14:textId="202CFA96" w:rsidR="00FC68DB" w:rsidRPr="00226A3F" w:rsidRDefault="00FC68DB" w:rsidP="00B202D2">
      <w:pPr>
        <w:pStyle w:val="Beschriftung"/>
        <w:spacing w:before="120"/>
      </w:pPr>
      <w:bookmarkStart w:id="3456" w:name="_Toc3566535"/>
      <w:bookmarkStart w:id="3457" w:name="_Toc34747537"/>
      <w:bookmarkStart w:id="3458" w:name="_Toc77095996"/>
      <w:bookmarkStart w:id="3459" w:name="_Toc85722106"/>
      <w:r>
        <w:t xml:space="preserve">Table </w:t>
      </w:r>
      <w:r>
        <w:fldChar w:fldCharType="begin"/>
      </w:r>
      <w:r>
        <w:instrText xml:space="preserve"> SEQ Table \* ARABIC </w:instrText>
      </w:r>
      <w:r>
        <w:fldChar w:fldCharType="separate"/>
      </w:r>
      <w:r w:rsidR="004C113B">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3456"/>
      <w:bookmarkEnd w:id="3457"/>
      <w:bookmarkEnd w:id="3458"/>
      <w:bookmarkEnd w:id="3459"/>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595C607E" w:rsidR="00FC68DB" w:rsidRDefault="00FC68DB" w:rsidP="00B202D2">
      <w:pPr>
        <w:pStyle w:val="Beschriftung"/>
        <w:spacing w:before="120"/>
      </w:pPr>
      <w:bookmarkStart w:id="3460" w:name="_Toc3566536"/>
      <w:bookmarkStart w:id="3461" w:name="_Toc34747538"/>
      <w:bookmarkStart w:id="3462" w:name="_Toc77095997"/>
      <w:bookmarkStart w:id="3463" w:name="_Toc85722107"/>
      <w:r>
        <w:t xml:space="preserve">Table </w:t>
      </w:r>
      <w:r>
        <w:fldChar w:fldCharType="begin"/>
      </w:r>
      <w:r>
        <w:instrText xml:space="preserve"> SEQ Table \* ARABIC </w:instrText>
      </w:r>
      <w:r>
        <w:fldChar w:fldCharType="separate"/>
      </w:r>
      <w:r w:rsidR="004C113B">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3460"/>
      <w:bookmarkEnd w:id="3461"/>
      <w:bookmarkEnd w:id="3462"/>
      <w:bookmarkEnd w:id="3463"/>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404C846A" w:rsidR="00FC68DB" w:rsidRPr="00226A3F" w:rsidRDefault="00FC68DB" w:rsidP="00B202D2">
      <w:pPr>
        <w:pStyle w:val="Beschriftung"/>
        <w:spacing w:before="120"/>
      </w:pPr>
      <w:bookmarkStart w:id="3464" w:name="_Toc3566537"/>
      <w:bookmarkStart w:id="3465" w:name="_Toc34747539"/>
      <w:bookmarkStart w:id="3466" w:name="_Toc77095998"/>
      <w:bookmarkStart w:id="3467" w:name="_Toc85722108"/>
      <w:r>
        <w:t xml:space="preserve">Table </w:t>
      </w:r>
      <w:r>
        <w:fldChar w:fldCharType="begin"/>
      </w:r>
      <w:r>
        <w:instrText xml:space="preserve"> SEQ Table \* ARABIC </w:instrText>
      </w:r>
      <w:r>
        <w:fldChar w:fldCharType="separate"/>
      </w:r>
      <w:r w:rsidR="004C113B">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3464"/>
      <w:bookmarkEnd w:id="3465"/>
      <w:bookmarkEnd w:id="3466"/>
      <w:bookmarkEnd w:id="3467"/>
    </w:p>
    <w:p w14:paraId="6F0DFACD" w14:textId="77777777" w:rsidR="00FC68DB" w:rsidRDefault="00FC68DB" w:rsidP="00B202D2"/>
    <w:p w14:paraId="065B83EF" w14:textId="77777777" w:rsidR="00FC68DB" w:rsidRPr="00226A3F" w:rsidRDefault="00FC68DB" w:rsidP="00B202D2">
      <w:pPr>
        <w:pStyle w:val="berschrift1"/>
      </w:pPr>
      <w:bookmarkStart w:id="3468" w:name="_Toc413359618"/>
      <w:bookmarkStart w:id="3469" w:name="_Toc3557070"/>
      <w:bookmarkStart w:id="3470" w:name="_Toc34747320"/>
      <w:bookmarkStart w:id="3471" w:name="_Toc77102139"/>
      <w:bookmarkStart w:id="3472" w:name="_Toc83048718"/>
      <w:bookmarkEnd w:id="3210"/>
      <w:bookmarkEnd w:id="3211"/>
      <w:bookmarkEnd w:id="3212"/>
      <w:r w:rsidRPr="00226A3F">
        <w:lastRenderedPageBreak/>
        <w:t>2D connections</w:t>
      </w:r>
      <w:bookmarkEnd w:id="3468"/>
      <w:bookmarkEnd w:id="3469"/>
      <w:bookmarkEnd w:id="3470"/>
      <w:bookmarkEnd w:id="3471"/>
      <w:bookmarkEnd w:id="3472"/>
    </w:p>
    <w:p w14:paraId="7FE12C3B" w14:textId="77777777" w:rsidR="00FC68DB" w:rsidRPr="00226A3F" w:rsidRDefault="00FC68DB" w:rsidP="00B202D2">
      <w:pPr>
        <w:pStyle w:val="berschrift2"/>
      </w:pPr>
      <w:bookmarkStart w:id="3473" w:name="_Toc413359619"/>
      <w:bookmarkStart w:id="3474" w:name="_Toc3557071"/>
      <w:bookmarkStart w:id="3475" w:name="_Toc34747321"/>
      <w:bookmarkStart w:id="3476" w:name="_Toc77102140"/>
      <w:bookmarkStart w:id="3477" w:name="_Toc83048719"/>
      <w:r w:rsidRPr="00226A3F">
        <w:t>Generic Definitions</w:t>
      </w:r>
      <w:bookmarkEnd w:id="3473"/>
      <w:bookmarkEnd w:id="3474"/>
      <w:bookmarkEnd w:id="3475"/>
      <w:bookmarkEnd w:id="3476"/>
      <w:bookmarkEnd w:id="3477"/>
    </w:p>
    <w:p w14:paraId="7C6ACD6A" w14:textId="77777777" w:rsidR="00FC68DB" w:rsidRPr="00226A3F" w:rsidRDefault="00FC68DB" w:rsidP="00B202D2">
      <w:pPr>
        <w:pStyle w:val="berschrift3"/>
      </w:pPr>
      <w:bookmarkStart w:id="3478" w:name="_Toc413359620"/>
      <w:bookmarkStart w:id="3479" w:name="_Toc3557072"/>
      <w:bookmarkStart w:id="3480" w:name="_Toc34747322"/>
      <w:bookmarkStart w:id="3481" w:name="_Toc77102141"/>
      <w:bookmarkStart w:id="3482" w:name="_Toc83048720"/>
      <w:r w:rsidRPr="00226A3F">
        <w:t>Identification</w:t>
      </w:r>
      <w:bookmarkEnd w:id="3478"/>
      <w:bookmarkEnd w:id="3479"/>
      <w:bookmarkEnd w:id="3480"/>
      <w:bookmarkEnd w:id="3481"/>
      <w:bookmarkEnd w:id="3482"/>
    </w:p>
    <w:p w14:paraId="6B80BAF0" w14:textId="066C2FEB" w:rsidR="00B865B6" w:rsidRDefault="00B865B6" w:rsidP="00B865B6">
      <w:pPr>
        <w:autoSpaceDE w:val="0"/>
        <w:autoSpaceDN w:val="0"/>
        <w:adjustRightInd w:val="0"/>
        <w:spacing w:after="0"/>
        <w:rPr>
          <w:ins w:id="3483" w:author="nick" w:date="2021-10-27T10:34:00Z"/>
          <w:lang w:eastAsia="x-none"/>
        </w:rPr>
      </w:pPr>
      <w:ins w:id="3484"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3485" w:author="nick" w:date="2021-10-27T10:34:00Z">
        <w:r>
          <w:rPr>
            <w:rFonts w:cs="Calibri"/>
            <w:lang w:eastAsia="en-GB"/>
          </w:rPr>
          <w:fldChar w:fldCharType="separate"/>
        </w:r>
        <w:r>
          <w:rPr>
            <w:rFonts w:cs="Calibri"/>
            <w:lang w:eastAsia="en-GB"/>
          </w:rPr>
          <w:t>9.1.1</w:t>
        </w:r>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3486" w:author="nick" w:date="2021-10-27T10:34:00Z"/>
        </w:rPr>
      </w:pPr>
      <w:del w:id="3487"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3488" w:author="nick" w:date="2021-10-27T08:59:00Z">
        <w:r w:rsidRPr="00226A3F" w:rsidDel="00BD4F32">
          <w:delText>.</w:delText>
        </w:r>
      </w:del>
      <w:del w:id="3489"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3490"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3491" w:author="nick" w:date="2021-10-27T10:34:00Z"/>
                <w:b/>
                <w:i/>
              </w:rPr>
            </w:pPr>
            <w:del w:id="3492"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3493" w:author="nick" w:date="2021-10-27T10:34:00Z"/>
                <w:b/>
                <w:i/>
              </w:rPr>
            </w:pPr>
            <w:del w:id="3494"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3495" w:author="nick" w:date="2021-10-27T10:34:00Z"/>
                <w:b/>
                <w:i/>
              </w:rPr>
            </w:pPr>
            <w:del w:id="3496"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3497" w:author="nick" w:date="2021-10-27T10:34:00Z"/>
                <w:b/>
                <w:i/>
              </w:rPr>
            </w:pPr>
            <w:del w:id="3498"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3499" w:author="nick" w:date="2021-10-27T10:34:00Z"/>
        </w:trPr>
        <w:tc>
          <w:tcPr>
            <w:tcW w:w="1592" w:type="dxa"/>
            <w:shd w:val="clear" w:color="auto" w:fill="auto"/>
            <w:vAlign w:val="bottom"/>
          </w:tcPr>
          <w:p w14:paraId="64D40910" w14:textId="3B64E4D0" w:rsidR="00FC68DB" w:rsidRPr="00226A3F" w:rsidDel="00B865B6" w:rsidRDefault="00FC68DB" w:rsidP="00B202D2">
            <w:pPr>
              <w:rPr>
                <w:del w:id="3500" w:author="nick" w:date="2021-10-27T10:34:00Z"/>
              </w:rPr>
            </w:pPr>
            <w:del w:id="3501"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3502" w:author="nick" w:date="2021-10-27T10:34:00Z"/>
              </w:rPr>
            </w:pPr>
            <w:del w:id="3503"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3504" w:author="nick" w:date="2021-10-27T10:34:00Z"/>
              </w:rPr>
            </w:pPr>
            <w:del w:id="3505"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3506" w:author="nick" w:date="2021-10-27T10:34:00Z"/>
              </w:rPr>
            </w:pPr>
            <w:del w:id="3507" w:author="nick" w:date="2021-10-27T10:34:00Z">
              <w:r w:rsidRPr="00226A3F" w:rsidDel="00B865B6">
                <w:delText>-</w:delText>
              </w:r>
            </w:del>
          </w:p>
        </w:tc>
      </w:tr>
      <w:tr w:rsidR="00FC68DB" w:rsidRPr="007055D9" w:rsidDel="00B865B6" w14:paraId="5A501684" w14:textId="022EAD62" w:rsidTr="00FC68DB">
        <w:trPr>
          <w:jc w:val="center"/>
          <w:del w:id="3508"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3509" w:author="nick" w:date="2021-10-27T10:34:00Z"/>
              </w:rPr>
            </w:pPr>
            <w:del w:id="3510"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3511" w:author="nick" w:date="2021-10-27T10:34:00Z"/>
              </w:rPr>
            </w:pPr>
            <w:del w:id="3512"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3513" w:author="nick" w:date="2021-10-27T10:34:00Z"/>
              </w:rPr>
            </w:pPr>
            <w:del w:id="3514"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3515" w:author="nick" w:date="2021-10-27T10:34:00Z"/>
              </w:rPr>
            </w:pPr>
            <w:del w:id="3516"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Beschriftung"/>
        <w:spacing w:before="120"/>
        <w:rPr>
          <w:del w:id="3517" w:author="nick" w:date="2021-10-27T10:34:00Z"/>
        </w:rPr>
      </w:pPr>
      <w:bookmarkStart w:id="3518" w:name="_Toc3566538"/>
      <w:bookmarkStart w:id="3519" w:name="_Toc34747540"/>
      <w:bookmarkStart w:id="3520" w:name="_Toc77095999"/>
      <w:bookmarkStart w:id="3521" w:name="_Toc85722109"/>
      <w:del w:id="3522" w:author="nick" w:date="2021-10-27T10:34:00Z">
        <w:r w:rsidDel="00B865B6">
          <w:delText xml:space="preserve">Table </w:delText>
        </w:r>
        <w:r w:rsidDel="00B865B6">
          <w:rPr>
            <w:i w:val="0"/>
            <w:iCs w:val="0"/>
          </w:rPr>
          <w:fldChar w:fldCharType="begin"/>
        </w:r>
        <w:r w:rsidDel="00B865B6">
          <w:delInstrText xml:space="preserve"> SEQ Table \* ARABIC </w:delInstrText>
        </w:r>
        <w:r w:rsidDel="00B865B6">
          <w:rPr>
            <w:i w:val="0"/>
            <w:iCs w:val="0"/>
          </w:rPr>
          <w:fldChar w:fldCharType="separate"/>
        </w:r>
        <w:r w:rsidR="004C113B" w:rsidDel="00B865B6">
          <w:rPr>
            <w:noProof/>
          </w:rPr>
          <w:delText>141</w:delText>
        </w:r>
        <w:r w:rsidDel="00B865B6">
          <w:rPr>
            <w:i w:val="0"/>
            <w:iCs w:val="0"/>
          </w:rPr>
          <w:fldChar w:fldCharType="end"/>
        </w:r>
        <w:r w:rsidDel="00B865B6">
          <w:delText xml:space="preserve">: Attributes of </w:delText>
        </w:r>
        <w:r w:rsidRPr="00F94FF6" w:rsidDel="00B865B6">
          <w:rPr>
            <w:rStyle w:val="elementdeftypeChar"/>
            <w:rFonts w:eastAsia="Calibri"/>
            <w:b w:val="0"/>
          </w:rPr>
          <w:delText>&lt;connection_2d/&gt;</w:delText>
        </w:r>
        <w:bookmarkEnd w:id="3518"/>
        <w:bookmarkEnd w:id="3519"/>
        <w:bookmarkEnd w:id="3520"/>
        <w:bookmarkEnd w:id="3521"/>
      </w:del>
    </w:p>
    <w:p w14:paraId="4477B8F9" w14:textId="06F29CA1" w:rsidR="00FC68DB" w:rsidRPr="00226A3F" w:rsidDel="00B865B6" w:rsidRDefault="00FC68DB" w:rsidP="00B202D2">
      <w:pPr>
        <w:keepNext/>
        <w:spacing w:before="240" w:after="60"/>
        <w:outlineLvl w:val="4"/>
        <w:rPr>
          <w:del w:id="3523" w:author="nick" w:date="2021-10-27T10:34:00Z"/>
          <w:b/>
          <w:bCs/>
          <w:i/>
          <w:iCs/>
          <w:sz w:val="24"/>
          <w:szCs w:val="26"/>
        </w:rPr>
      </w:pPr>
      <w:del w:id="3524"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3525" w:author="nick" w:date="2021-10-27T10:34:00Z"/>
        </w:rPr>
      </w:pPr>
      <w:del w:id="3526"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3527" w:author="nick" w:date="2021-10-27T10:34:00Z"/>
          <w:b/>
          <w:sz w:val="24"/>
        </w:rPr>
      </w:pPr>
      <w:del w:id="3528"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29"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30" w:author="nick" w:date="2021-10-27T10:34:00Z"/>
          <w:rFonts w:ascii="Courier New" w:hAnsi="Courier New"/>
          <w:sz w:val="16"/>
        </w:rPr>
      </w:pPr>
      <w:del w:id="3531"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32" w:author="nick" w:date="2021-10-27T10:34:00Z"/>
          <w:rFonts w:ascii="Courier New" w:hAnsi="Courier New"/>
          <w:b/>
          <w:color w:val="0070C0"/>
          <w:sz w:val="16"/>
        </w:rPr>
      </w:pPr>
      <w:del w:id="3533"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34" w:author="nick" w:date="2021-10-27T10:34:00Z"/>
          <w:rFonts w:ascii="Courier New" w:hAnsi="Courier New"/>
          <w:sz w:val="16"/>
        </w:rPr>
      </w:pPr>
      <w:del w:id="3535"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36" w:author="nick" w:date="2021-10-27T10:34:00Z"/>
          <w:rFonts w:ascii="Courier New" w:hAnsi="Courier New"/>
          <w:sz w:val="16"/>
        </w:rPr>
      </w:pPr>
      <w:del w:id="3537"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38" w:author="nick" w:date="2021-10-27T10:34:00Z"/>
          <w:rFonts w:ascii="Courier New" w:hAnsi="Courier New"/>
          <w:sz w:val="16"/>
        </w:rPr>
      </w:pPr>
      <w:del w:id="3539"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40" w:author="nick" w:date="2021-10-27T10:34:00Z"/>
          <w:rFonts w:ascii="Courier New" w:hAnsi="Courier New"/>
          <w:sz w:val="16"/>
        </w:rPr>
      </w:pPr>
      <w:del w:id="3541"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42" w:author="nick" w:date="2021-10-27T10:34:00Z"/>
          <w:rFonts w:ascii="Courier New" w:hAnsi="Courier New"/>
          <w:sz w:val="16"/>
        </w:rPr>
      </w:pPr>
      <w:del w:id="3543"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44" w:author="nick" w:date="2021-10-27T10:34:00Z"/>
          <w:rFonts w:ascii="Courier New" w:hAnsi="Courier New"/>
          <w:sz w:val="16"/>
        </w:rPr>
      </w:pPr>
      <w:del w:id="3545"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46" w:author="nick" w:date="2021-10-27T10:34:00Z"/>
          <w:rFonts w:ascii="Courier New" w:hAnsi="Courier New"/>
          <w:sz w:val="16"/>
        </w:rPr>
      </w:pPr>
      <w:del w:id="3547"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48" w:author="nick" w:date="2021-10-27T10:34:00Z"/>
          <w:rFonts w:ascii="Courier New" w:hAnsi="Courier New"/>
          <w:sz w:val="16"/>
        </w:rPr>
      </w:pPr>
      <w:del w:id="3549"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50" w:author="nick" w:date="2021-10-27T10:34:00Z"/>
          <w:rFonts w:ascii="Courier New" w:hAnsi="Courier New"/>
          <w:sz w:val="16"/>
        </w:rPr>
      </w:pPr>
      <w:del w:id="3551"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52" w:author="nick" w:date="2021-10-27T10:34:00Z"/>
          <w:rFonts w:ascii="Courier New" w:hAnsi="Courier New"/>
          <w:b/>
          <w:color w:val="0070C0"/>
          <w:sz w:val="16"/>
        </w:rPr>
      </w:pPr>
      <w:del w:id="3553"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54" w:author="nick" w:date="2021-10-27T10:34:00Z"/>
          <w:rFonts w:ascii="Courier New" w:hAnsi="Courier New"/>
          <w:sz w:val="16"/>
        </w:rPr>
      </w:pPr>
      <w:del w:id="3555"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56" w:author="nick" w:date="2021-10-27T10:34:00Z"/>
          <w:rFonts w:ascii="Courier New" w:hAnsi="Courier New"/>
          <w:sz w:val="16"/>
        </w:rPr>
      </w:pPr>
    </w:p>
    <w:p w14:paraId="119AD676" w14:textId="77777777" w:rsidR="00FC68DB" w:rsidRPr="00226A3F" w:rsidRDefault="00FC68DB" w:rsidP="00B202D2">
      <w:pPr>
        <w:pStyle w:val="berschrift3"/>
      </w:pPr>
      <w:bookmarkStart w:id="3557" w:name="_Toc413359621"/>
      <w:bookmarkStart w:id="3558" w:name="_Toc3557073"/>
      <w:bookmarkStart w:id="3559" w:name="_Toc34747323"/>
      <w:bookmarkStart w:id="3560" w:name="_Toc77102142"/>
      <w:bookmarkStart w:id="3561" w:name="_Toc83048721"/>
      <w:r w:rsidRPr="00226A3F">
        <w:t>Connection Face</w:t>
      </w:r>
      <w:bookmarkEnd w:id="3557"/>
      <w:bookmarkEnd w:id="3558"/>
      <w:bookmarkEnd w:id="3559"/>
      <w:bookmarkEnd w:id="3560"/>
      <w:bookmarkEnd w:id="3561"/>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lastRenderedPageBreak/>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072E2B90" w:rsidR="00FC68DB" w:rsidRDefault="00FC68DB" w:rsidP="00B202D2">
      <w:pPr>
        <w:pStyle w:val="Beschriftung"/>
        <w:spacing w:before="120"/>
      </w:pPr>
      <w:bookmarkStart w:id="3562" w:name="_Toc3566539"/>
      <w:bookmarkStart w:id="3563" w:name="_Toc34747541"/>
      <w:bookmarkStart w:id="3564" w:name="_Toc77096000"/>
      <w:bookmarkStart w:id="3565" w:name="_Toc85722110"/>
      <w:r>
        <w:t xml:space="preserve">Table </w:t>
      </w:r>
      <w:r>
        <w:fldChar w:fldCharType="begin"/>
      </w:r>
      <w:r>
        <w:instrText xml:space="preserve"> SEQ Table \* ARABIC </w:instrText>
      </w:r>
      <w:r>
        <w:fldChar w:fldCharType="separate"/>
      </w:r>
      <w:r w:rsidR="004C113B">
        <w:rPr>
          <w:noProof/>
        </w:rPr>
        <w:t>142</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3562"/>
      <w:bookmarkEnd w:id="3563"/>
      <w:bookmarkEnd w:id="3564"/>
      <w:bookmarkEnd w:id="3565"/>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16933C97" w:rsidR="00FC68DB" w:rsidRDefault="00FC68DB" w:rsidP="00B202D2">
      <w:pPr>
        <w:pStyle w:val="Beschriftung"/>
        <w:spacing w:before="120"/>
      </w:pPr>
      <w:bookmarkStart w:id="3566" w:name="_Toc3566540"/>
      <w:bookmarkStart w:id="3567" w:name="_Toc34747542"/>
      <w:bookmarkStart w:id="3568" w:name="_Toc77096001"/>
      <w:bookmarkStart w:id="3569" w:name="_Toc85722111"/>
      <w:r>
        <w:t xml:space="preserve">Table </w:t>
      </w:r>
      <w:r>
        <w:fldChar w:fldCharType="begin"/>
      </w:r>
      <w:r>
        <w:instrText xml:space="preserve"> SEQ Table \* ARABIC </w:instrText>
      </w:r>
      <w:r>
        <w:fldChar w:fldCharType="separate"/>
      </w:r>
      <w:r w:rsidR="004C113B">
        <w:rPr>
          <w:noProof/>
        </w:rPr>
        <w:t>143</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3566"/>
      <w:bookmarkEnd w:id="3567"/>
      <w:bookmarkEnd w:id="3568"/>
      <w:bookmarkEnd w:id="3569"/>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586D2823" w:rsidR="00FC68DB" w:rsidRDefault="00FC68DB" w:rsidP="00B202D2">
      <w:pPr>
        <w:pStyle w:val="Beschriftung"/>
        <w:spacing w:before="120"/>
      </w:pPr>
      <w:bookmarkStart w:id="3570" w:name="_Toc3566541"/>
      <w:bookmarkStart w:id="3571" w:name="_Toc34747543"/>
      <w:bookmarkStart w:id="3572" w:name="_Toc77096002"/>
      <w:bookmarkStart w:id="3573" w:name="_Toc85722112"/>
      <w:r>
        <w:t xml:space="preserve">Table </w:t>
      </w:r>
      <w:r>
        <w:fldChar w:fldCharType="begin"/>
      </w:r>
      <w:r>
        <w:instrText xml:space="preserve"> SEQ Table \* ARABIC </w:instrText>
      </w:r>
      <w:r>
        <w:fldChar w:fldCharType="separate"/>
      </w:r>
      <w:r w:rsidR="004C113B">
        <w:rPr>
          <w:noProof/>
        </w:rPr>
        <w:t>144</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3570"/>
      <w:bookmarkEnd w:id="3571"/>
      <w:bookmarkEnd w:id="3572"/>
      <w:bookmarkEnd w:id="3573"/>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lastRenderedPageBreak/>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7A22FDF7" w:rsidR="00FC68DB" w:rsidRPr="00226A3F" w:rsidRDefault="00FC68DB" w:rsidP="00B202D2">
      <w:pPr>
        <w:pStyle w:val="Beschriftung"/>
        <w:spacing w:before="120"/>
      </w:pPr>
      <w:bookmarkStart w:id="3574" w:name="_Toc3566542"/>
      <w:bookmarkStart w:id="3575" w:name="_Toc34747544"/>
      <w:bookmarkStart w:id="3576" w:name="_Toc77096003"/>
      <w:bookmarkStart w:id="3577" w:name="_Toc85722113"/>
      <w:r>
        <w:t xml:space="preserve">Table </w:t>
      </w:r>
      <w:r>
        <w:fldChar w:fldCharType="begin"/>
      </w:r>
      <w:r>
        <w:instrText xml:space="preserve"> SEQ Table \* ARABIC </w:instrText>
      </w:r>
      <w:r>
        <w:fldChar w:fldCharType="separate"/>
      </w:r>
      <w:r w:rsidR="004C113B">
        <w:rPr>
          <w:noProof/>
        </w:rPr>
        <w:t>145</w:t>
      </w:r>
      <w:r>
        <w:fldChar w:fldCharType="end"/>
      </w:r>
      <w:r>
        <w:t>: Attributes of element</w:t>
      </w:r>
      <w:r w:rsidRPr="00226A3F">
        <w:t xml:space="preserve"> </w:t>
      </w:r>
      <w:r w:rsidRPr="00F94FF6">
        <w:rPr>
          <w:rStyle w:val="elementdeftypeChar"/>
          <w:rFonts w:eastAsia="Calibri"/>
          <w:b w:val="0"/>
        </w:rPr>
        <w:t>&lt;face/&gt;</w:t>
      </w:r>
      <w:bookmarkEnd w:id="3574"/>
      <w:bookmarkEnd w:id="3575"/>
      <w:bookmarkEnd w:id="3576"/>
      <w:bookmarkEnd w:id="3577"/>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3578" w:name="_Toc413359622"/>
      <w:bookmarkStart w:id="3579" w:name="_Toc3557074"/>
      <w:bookmarkStart w:id="3580" w:name="_Toc34747324"/>
      <w:bookmarkStart w:id="3581" w:name="_Toc77102143"/>
      <w:bookmarkStart w:id="3582" w:name="_Toc83048722"/>
      <w:r w:rsidRPr="00226A3F">
        <w:t>Type Specification</w:t>
      </w:r>
      <w:bookmarkEnd w:id="3578"/>
      <w:bookmarkEnd w:id="3579"/>
      <w:bookmarkEnd w:id="3580"/>
      <w:bookmarkEnd w:id="3581"/>
      <w:bookmarkEnd w:id="3582"/>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65BC0265"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70F9970F" w14:textId="46A8CC97" w:rsidR="00FC68DB" w:rsidRDefault="00FC68DB" w:rsidP="00B202D2">
      <w:pPr>
        <w:pStyle w:val="Beschriftung"/>
        <w:spacing w:before="120"/>
      </w:pPr>
      <w:bookmarkStart w:id="3583" w:name="_Toc3566543"/>
      <w:bookmarkStart w:id="3584" w:name="_Toc34747545"/>
      <w:bookmarkStart w:id="3585" w:name="_Toc77096004"/>
      <w:bookmarkStart w:id="3586" w:name="_Toc85722114"/>
      <w:r>
        <w:t xml:space="preserve">Table </w:t>
      </w:r>
      <w:r>
        <w:fldChar w:fldCharType="begin"/>
      </w:r>
      <w:r>
        <w:instrText xml:space="preserve"> SEQ Table \* ARABIC </w:instrText>
      </w:r>
      <w:r>
        <w:fldChar w:fldCharType="separate"/>
      </w:r>
      <w:r w:rsidR="004C113B">
        <w:rPr>
          <w:noProof/>
        </w:rPr>
        <w:t>146</w:t>
      </w:r>
      <w:r>
        <w:fldChar w:fldCharType="end"/>
      </w:r>
      <w:r>
        <w:t xml:space="preserve">: Nested elements of </w:t>
      </w:r>
      <w:r w:rsidRPr="00F94FF6">
        <w:rPr>
          <w:rStyle w:val="elementdeftypeChar"/>
          <w:rFonts w:eastAsia="Calibri"/>
          <w:b w:val="0"/>
        </w:rPr>
        <w:t>&lt;connection_2d/&gt;</w:t>
      </w:r>
      <w:bookmarkEnd w:id="3583"/>
      <w:bookmarkEnd w:id="3584"/>
      <w:bookmarkEnd w:id="3585"/>
      <w:bookmarkEnd w:id="3586"/>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3587" w:name="_Toc413359623"/>
      <w:bookmarkStart w:id="3588" w:name="_Ref414345836"/>
      <w:bookmarkStart w:id="3589" w:name="_Ref414345889"/>
      <w:bookmarkStart w:id="3590" w:name="_Ref414350043"/>
      <w:bookmarkStart w:id="3591" w:name="_Ref429051261"/>
      <w:bookmarkStart w:id="3592" w:name="_Toc3557075"/>
      <w:bookmarkStart w:id="3593" w:name="_Toc34747325"/>
      <w:bookmarkStart w:id="3594" w:name="_Toc77102144"/>
      <w:bookmarkStart w:id="3595" w:name="_Toc83048723"/>
      <w:r w:rsidRPr="00226A3F">
        <w:lastRenderedPageBreak/>
        <w:t xml:space="preserve">Adhesive </w:t>
      </w:r>
      <w:r>
        <w:t>F</w:t>
      </w:r>
      <w:r w:rsidRPr="00226A3F">
        <w:t>aces</w:t>
      </w:r>
      <w:bookmarkEnd w:id="3587"/>
      <w:bookmarkEnd w:id="3588"/>
      <w:bookmarkEnd w:id="3589"/>
      <w:bookmarkEnd w:id="3590"/>
      <w:bookmarkEnd w:id="3591"/>
      <w:bookmarkEnd w:id="3592"/>
      <w:bookmarkEnd w:id="3593"/>
      <w:bookmarkEnd w:id="3594"/>
      <w:bookmarkEnd w:id="3595"/>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6D1FD216" w:rsidR="00FC68DB" w:rsidRPr="00226A3F" w:rsidRDefault="00FC68DB" w:rsidP="00B202D2">
      <w:pPr>
        <w:pStyle w:val="Beschriftung"/>
      </w:pPr>
      <w:bookmarkStart w:id="3596" w:name="_Toc413359640"/>
      <w:bookmarkStart w:id="3597" w:name="_Toc3557157"/>
      <w:bookmarkStart w:id="3598" w:name="_Toc34747410"/>
      <w:bookmarkStart w:id="3599" w:name="_Toc76030608"/>
      <w:bookmarkStart w:id="3600" w:name="_Toc85721966"/>
      <w:r>
        <w:t xml:space="preserve">Figure </w:t>
      </w:r>
      <w:r>
        <w:fldChar w:fldCharType="begin"/>
      </w:r>
      <w:r>
        <w:instrText xml:space="preserve"> SEQ Figure \* ARABIC </w:instrText>
      </w:r>
      <w:r>
        <w:fldChar w:fldCharType="separate"/>
      </w:r>
      <w:r w:rsidR="004C113B">
        <w:rPr>
          <w:noProof/>
        </w:rPr>
        <w:t>87</w:t>
      </w:r>
      <w:r>
        <w:fldChar w:fldCharType="end"/>
      </w:r>
      <w:r>
        <w:t>: Picture of an adhesive face</w:t>
      </w:r>
      <w:bookmarkEnd w:id="3596"/>
      <w:bookmarkEnd w:id="3597"/>
      <w:bookmarkEnd w:id="3598"/>
      <w:bookmarkEnd w:id="3599"/>
      <w:bookmarkEnd w:id="3600"/>
    </w:p>
    <w:p w14:paraId="118441B4" w14:textId="279240A0" w:rsidR="00206112" w:rsidRDefault="00206112" w:rsidP="00206112">
      <w:pPr>
        <w:keepNext/>
        <w:rPr>
          <w:ins w:id="3601" w:author="nick" w:date="2021-10-27T11:22:00Z"/>
        </w:rPr>
      </w:pPr>
      <w:ins w:id="3602"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3603" w:author="nick" w:date="2021-10-27T11:21:00Z"/>
          <w:b/>
          <w:i/>
        </w:rPr>
      </w:pPr>
      <w:del w:id="3604"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3605"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3606" w:author="nick" w:date="2021-10-27T11:21:00Z"/>
                <w:rFonts w:cs="Calibri"/>
                <w:b/>
                <w:i/>
                <w:lang w:eastAsia="zh-CN"/>
              </w:rPr>
            </w:pPr>
            <w:del w:id="3607"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3608" w:author="nick" w:date="2021-10-27T11:21:00Z"/>
                <w:rFonts w:cs="Calibri"/>
                <w:b/>
                <w:i/>
                <w:lang w:eastAsia="zh-CN"/>
              </w:rPr>
            </w:pPr>
            <w:del w:id="3609"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3610" w:author="nick" w:date="2021-10-27T11:21:00Z"/>
                <w:rFonts w:cs="Calibri"/>
                <w:b/>
                <w:i/>
                <w:lang w:eastAsia="zh-CN"/>
              </w:rPr>
            </w:pPr>
            <w:del w:id="3611"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3612" w:author="nick" w:date="2021-10-27T11:21:00Z"/>
                <w:rFonts w:cs="Calibri"/>
                <w:b/>
                <w:i/>
                <w:lang w:eastAsia="zh-CN"/>
              </w:rPr>
            </w:pPr>
            <w:del w:id="3613"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3614" w:author="nick" w:date="2021-10-27T11:21:00Z"/>
                <w:rFonts w:cs="Calibri"/>
                <w:lang w:eastAsia="zh-CN"/>
              </w:rPr>
            </w:pPr>
            <w:del w:id="3615"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3616"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3617" w:author="nick" w:date="2021-10-27T11:21:00Z"/>
                <w:rFonts w:cs="Calibri"/>
                <w:sz w:val="20"/>
                <w:szCs w:val="20"/>
                <w:lang w:eastAsia="zh-CN"/>
              </w:rPr>
            </w:pPr>
            <w:del w:id="3618"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3619" w:author="nick" w:date="2021-10-27T11:21:00Z"/>
                <w:rFonts w:cs="Calibri"/>
                <w:sz w:val="20"/>
                <w:szCs w:val="20"/>
                <w:lang w:eastAsia="zh-CN"/>
              </w:rPr>
            </w:pPr>
            <w:del w:id="3620"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3621" w:author="nick" w:date="2021-10-27T11:21:00Z"/>
                <w:rFonts w:cs="Calibri"/>
                <w:sz w:val="20"/>
                <w:szCs w:val="20"/>
                <w:lang w:eastAsia="zh-CN"/>
              </w:rPr>
            </w:pPr>
            <w:del w:id="3622"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3623" w:author="nick" w:date="2021-10-27T11:21:00Z"/>
                <w:rFonts w:cs="Calibri"/>
                <w:sz w:val="20"/>
                <w:szCs w:val="20"/>
                <w:lang w:eastAsia="zh-CN"/>
              </w:rPr>
            </w:pPr>
            <w:del w:id="3624"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3625" w:author="nick" w:date="2021-10-27T11:21:00Z"/>
                <w:rFonts w:cs="Calibri"/>
                <w:lang w:eastAsia="zh-CN"/>
              </w:rPr>
            </w:pPr>
            <w:del w:id="3626" w:author="nick" w:date="2021-10-27T11:21:00Z">
              <w:r w:rsidRPr="00226A3F" w:rsidDel="00206112">
                <w:rPr>
                  <w:sz w:val="20"/>
                  <w:szCs w:val="20"/>
                </w:rPr>
                <w:delText>-</w:delText>
              </w:r>
            </w:del>
          </w:p>
        </w:tc>
      </w:tr>
      <w:tr w:rsidR="00FC68DB" w:rsidRPr="00226A3F" w:rsidDel="00206112" w14:paraId="28FED0FF" w14:textId="5C415B3D" w:rsidTr="00FC68DB">
        <w:trPr>
          <w:jc w:val="center"/>
          <w:del w:id="3627"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3628" w:author="nick" w:date="2021-10-27T11:21:00Z"/>
                <w:sz w:val="20"/>
                <w:szCs w:val="20"/>
              </w:rPr>
            </w:pPr>
            <w:del w:id="3629"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3630" w:author="nick" w:date="2021-10-27T11:21:00Z"/>
                <w:sz w:val="20"/>
                <w:szCs w:val="20"/>
              </w:rPr>
            </w:pPr>
            <w:del w:id="3631"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3632" w:author="nick" w:date="2021-10-27T11:21:00Z"/>
                <w:sz w:val="20"/>
                <w:szCs w:val="20"/>
              </w:rPr>
            </w:pPr>
            <w:del w:id="3633"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3634" w:author="nick" w:date="2021-10-27T11:21:00Z"/>
                <w:sz w:val="20"/>
                <w:szCs w:val="20"/>
              </w:rPr>
            </w:pPr>
            <w:del w:id="3635"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3636" w:author="nick" w:date="2021-10-27T11:21:00Z"/>
                <w:sz w:val="20"/>
                <w:szCs w:val="20"/>
              </w:rPr>
            </w:pPr>
            <w:del w:id="3637"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Beschriftung"/>
        <w:spacing w:before="120"/>
        <w:rPr>
          <w:rFonts w:cs="Calibri"/>
          <w:lang w:eastAsia="zh-CN"/>
        </w:rPr>
      </w:pPr>
      <w:bookmarkStart w:id="3638" w:name="_Toc3566544"/>
      <w:bookmarkStart w:id="3639" w:name="_Toc34747546"/>
      <w:bookmarkStart w:id="3640" w:name="_Toc77096005"/>
      <w:bookmarkStart w:id="3641" w:name="_Toc85722115"/>
      <w:del w:id="3642"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3638"/>
      <w:bookmarkEnd w:id="3639"/>
      <w:bookmarkEnd w:id="3640"/>
      <w:bookmarkEnd w:id="3641"/>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9408ED4"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FE42924" w14:textId="5E96B1BD" w:rsidR="00FC68DB" w:rsidRPr="00226A3F" w:rsidRDefault="00FC68DB" w:rsidP="00B202D2">
      <w:pPr>
        <w:pStyle w:val="Beschriftung"/>
        <w:spacing w:before="120"/>
      </w:pPr>
      <w:bookmarkStart w:id="3643" w:name="_Toc3566545"/>
      <w:bookmarkStart w:id="3644" w:name="_Toc34747547"/>
      <w:bookmarkStart w:id="3645" w:name="_Toc77096006"/>
      <w:bookmarkStart w:id="3646" w:name="_Toc85722116"/>
      <w:r>
        <w:t xml:space="preserve">Table </w:t>
      </w:r>
      <w:r>
        <w:fldChar w:fldCharType="begin"/>
      </w:r>
      <w:r>
        <w:instrText xml:space="preserve"> SEQ Table \* ARABIC </w:instrText>
      </w:r>
      <w:r>
        <w:fldChar w:fldCharType="separate"/>
      </w:r>
      <w:r w:rsidR="004C113B">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3643"/>
      <w:bookmarkEnd w:id="3644"/>
      <w:bookmarkEnd w:id="3645"/>
      <w:bookmarkEnd w:id="3646"/>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28785238" w:rsidR="00FC68DB" w:rsidRPr="00226A3F" w:rsidRDefault="00FC68DB" w:rsidP="00B202D2">
      <w:pPr>
        <w:pStyle w:val="Beschriftung"/>
        <w:spacing w:before="120"/>
      </w:pPr>
      <w:bookmarkStart w:id="3647" w:name="_Toc413359658"/>
      <w:bookmarkStart w:id="3648" w:name="_Toc3566546"/>
      <w:bookmarkStart w:id="3649" w:name="_Toc34747548"/>
      <w:bookmarkStart w:id="3650" w:name="_Toc77096007"/>
      <w:bookmarkStart w:id="3651" w:name="_Toc85722117"/>
      <w:r>
        <w:t xml:space="preserve">Table </w:t>
      </w:r>
      <w:r>
        <w:fldChar w:fldCharType="begin"/>
      </w:r>
      <w:r>
        <w:instrText xml:space="preserve"> SEQ Table \* ARABIC </w:instrText>
      </w:r>
      <w:r>
        <w:fldChar w:fldCharType="separate"/>
      </w:r>
      <w:r w:rsidR="004C113B">
        <w:rPr>
          <w:noProof/>
        </w:rPr>
        <w:t>149</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3647"/>
      <w:bookmarkEnd w:id="3648"/>
      <w:bookmarkEnd w:id="3649"/>
      <w:bookmarkEnd w:id="3650"/>
      <w:bookmarkEnd w:id="3651"/>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lastRenderedPageBreak/>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3652" w:name="_Toc77102145"/>
      <w:bookmarkStart w:id="3653" w:name="_Toc443470372"/>
      <w:bookmarkStart w:id="3654" w:name="_Toc450303224"/>
      <w:bookmarkStart w:id="3655" w:name="_Toc9996979"/>
      <w:bookmarkStart w:id="3656" w:name="_Toc353342679"/>
      <w:bookmarkEnd w:id="761"/>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3657" w:name="_Toc3557076"/>
      <w:bookmarkStart w:id="3658" w:name="_Toc34747326"/>
      <w:bookmarkStart w:id="3659" w:name="_Toc77102147"/>
      <w:bookmarkEnd w:id="3652"/>
      <w:r>
        <w:lastRenderedPageBreak/>
        <w:br w:type="page"/>
      </w:r>
    </w:p>
    <w:p w14:paraId="175E8840" w14:textId="5A6AB99C" w:rsidR="002D2C85" w:rsidRPr="007055D9" w:rsidRDefault="002D2C85" w:rsidP="00B202D2">
      <w:pPr>
        <w:pStyle w:val="berschrift1"/>
      </w:pPr>
      <w:bookmarkStart w:id="3660" w:name="_Toc83048724"/>
      <w:r w:rsidRPr="007055D9">
        <w:lastRenderedPageBreak/>
        <w:t>Future extensions</w:t>
      </w:r>
      <w:bookmarkEnd w:id="3657"/>
      <w:bookmarkEnd w:id="3658"/>
      <w:bookmarkEnd w:id="3659"/>
      <w:bookmarkEnd w:id="3660"/>
    </w:p>
    <w:p w14:paraId="209DB769" w14:textId="77777777" w:rsidR="002D2C85" w:rsidRPr="00226A3F" w:rsidRDefault="002D2C85" w:rsidP="00B202D2">
      <w:bookmarkStart w:id="3661" w:name="_Toc338938925"/>
      <w:bookmarkStart w:id="3662"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3663" w:name="_Toc338938923"/>
      <w:bookmarkStart w:id="3664" w:name="_Toc338939259"/>
      <w:bookmarkStart w:id="3665" w:name="_Toc413359625"/>
      <w:bookmarkStart w:id="3666" w:name="_Toc3557077"/>
      <w:bookmarkStart w:id="3667" w:name="_Toc34747327"/>
      <w:bookmarkStart w:id="3668" w:name="_Toc77102148"/>
      <w:bookmarkStart w:id="3669" w:name="_Toc83048725"/>
      <w:r w:rsidRPr="00226A3F">
        <w:t>Additional parameters for spot and seam welds</w:t>
      </w:r>
      <w:bookmarkEnd w:id="3663"/>
      <w:bookmarkEnd w:id="3664"/>
      <w:bookmarkEnd w:id="3665"/>
      <w:bookmarkEnd w:id="3666"/>
      <w:bookmarkEnd w:id="3667"/>
      <w:bookmarkEnd w:id="3668"/>
      <w:bookmarkEnd w:id="3669"/>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3670" w:name="_Ref338846673"/>
      <w:bookmarkStart w:id="3671" w:name="_Toc338938924"/>
      <w:bookmarkStart w:id="3672" w:name="_Toc338939260"/>
      <w:bookmarkStart w:id="3673" w:name="_Toc413359626"/>
      <w:bookmarkStart w:id="3674" w:name="_Toc3557078"/>
      <w:bookmarkStart w:id="3675" w:name="_Toc34747328"/>
      <w:bookmarkStart w:id="3676" w:name="_Toc77102149"/>
      <w:bookmarkStart w:id="3677" w:name="_Toc83048726"/>
      <w:r w:rsidRPr="00226A3F">
        <w:t>Other relevant and new joint types</w:t>
      </w:r>
      <w:bookmarkEnd w:id="3670"/>
      <w:bookmarkEnd w:id="3671"/>
      <w:bookmarkEnd w:id="3672"/>
      <w:bookmarkEnd w:id="3673"/>
      <w:bookmarkEnd w:id="3674"/>
      <w:bookmarkEnd w:id="3675"/>
      <w:bookmarkEnd w:id="3676"/>
      <w:bookmarkEnd w:id="3677"/>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3678" w:name="_Ref69238344"/>
      <w:bookmarkStart w:id="3679" w:name="_Toc77102146"/>
      <w:bookmarkEnd w:id="3661"/>
      <w:bookmarkEnd w:id="3662"/>
      <w:r>
        <w:rPr>
          <w:lang w:val="en-US"/>
        </w:rPr>
        <w:lastRenderedPageBreak/>
        <w:br/>
      </w:r>
      <w:bookmarkStart w:id="3680" w:name="_Toc83048727"/>
      <w:r w:rsidRPr="0036320E">
        <w:rPr>
          <w:b w:val="0"/>
          <w:bCs/>
          <w:lang w:val="en-US"/>
        </w:rPr>
        <w:t>(informative)</w:t>
      </w:r>
      <w:r>
        <w:rPr>
          <w:lang w:val="en-US"/>
        </w:rPr>
        <w:br/>
      </w:r>
      <w:r>
        <w:rPr>
          <w:lang w:val="en-US"/>
        </w:rPr>
        <w:br/>
      </w:r>
      <w:r w:rsidRPr="0036320E">
        <w:rPr>
          <w:lang w:val="en-US"/>
        </w:rPr>
        <w:t>Derivation of Formulae used for Regular Intermittent Welds</w:t>
      </w:r>
      <w:bookmarkEnd w:id="3678"/>
      <w:bookmarkEnd w:id="3679"/>
      <w:bookmarkEnd w:id="3680"/>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59450" cy="1727835"/>
                    </a:xfrm>
                    <a:prstGeom prst="rect">
                      <a:avLst/>
                    </a:prstGeom>
                  </pic:spPr>
                </pic:pic>
              </a:graphicData>
            </a:graphic>
          </wp:inline>
        </w:drawing>
      </w:r>
    </w:p>
    <w:p w14:paraId="5B85766D" w14:textId="2124A624" w:rsidR="0036320E" w:rsidRDefault="0036320E" w:rsidP="0036320E">
      <w:pPr>
        <w:pStyle w:val="Beschriftung"/>
      </w:pPr>
      <w:bookmarkStart w:id="3681" w:name="_Toc76030609"/>
      <w:bookmarkStart w:id="3682" w:name="_Toc85721967"/>
      <w:r>
        <w:t xml:space="preserve">Figure </w:t>
      </w:r>
      <w:r>
        <w:fldChar w:fldCharType="begin"/>
      </w:r>
      <w:r>
        <w:instrText xml:space="preserve"> SEQ Figure \* ARABIC </w:instrText>
      </w:r>
      <w:r>
        <w:fldChar w:fldCharType="separate"/>
      </w:r>
      <w:r w:rsidR="004C113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3681"/>
      <w:bookmarkEnd w:id="3682"/>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759450" cy="1421403"/>
                    </a:xfrm>
                    <a:prstGeom prst="rect">
                      <a:avLst/>
                    </a:prstGeom>
                  </pic:spPr>
                </pic:pic>
              </a:graphicData>
            </a:graphic>
          </wp:inline>
        </w:drawing>
      </w:r>
    </w:p>
    <w:p w14:paraId="33E62F61" w14:textId="58BD396C" w:rsidR="0036320E" w:rsidRDefault="0036320E" w:rsidP="0036320E">
      <w:pPr>
        <w:pStyle w:val="Beschriftung"/>
      </w:pPr>
      <w:bookmarkStart w:id="3683" w:name="_Toc76030610"/>
      <w:bookmarkStart w:id="3684" w:name="_Toc85721968"/>
      <w:r>
        <w:t xml:space="preserve">Figure </w:t>
      </w:r>
      <w:r>
        <w:fldChar w:fldCharType="begin"/>
      </w:r>
      <w:r>
        <w:instrText xml:space="preserve"> SEQ Figure \* ARABIC </w:instrText>
      </w:r>
      <w:r>
        <w:fldChar w:fldCharType="separate"/>
      </w:r>
      <w:r w:rsidR="004C113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3683"/>
      <w:bookmarkEnd w:id="3684"/>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192045"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266D794" w:rsidR="0036320E" w:rsidRDefault="0036320E" w:rsidP="0007274A">
            <w:pPr>
              <w:pStyle w:val="Beschriftung"/>
              <w:jc w:val="right"/>
            </w:pPr>
            <w:bookmarkStart w:id="3685" w:name="_Ref69246368"/>
            <w:r>
              <w:t xml:space="preserve">Equation </w:t>
            </w:r>
            <w:r>
              <w:fldChar w:fldCharType="begin"/>
            </w:r>
            <w:r>
              <w:instrText xml:space="preserve"> SEQ Equation \* ARABIC </w:instrText>
            </w:r>
            <w:r>
              <w:fldChar w:fldCharType="separate"/>
            </w:r>
            <w:r w:rsidR="004C113B">
              <w:rPr>
                <w:noProof/>
              </w:rPr>
              <w:t>1</w:t>
            </w:r>
            <w:r>
              <w:fldChar w:fldCharType="end"/>
            </w:r>
            <w:bookmarkEnd w:id="3685"/>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0E078A54" w:rsidR="0036320E" w:rsidRDefault="0036320E" w:rsidP="0007274A">
            <w:pPr>
              <w:pStyle w:val="Beschriftung"/>
              <w:jc w:val="right"/>
            </w:pPr>
            <w:bookmarkStart w:id="3686" w:name="_Ref69243596"/>
            <w:r>
              <w:t xml:space="preserve">Equation </w:t>
            </w:r>
            <w:r>
              <w:fldChar w:fldCharType="begin"/>
            </w:r>
            <w:r>
              <w:instrText xml:space="preserve"> SEQ Equation \* ARABIC </w:instrText>
            </w:r>
            <w:r>
              <w:fldChar w:fldCharType="separate"/>
            </w:r>
            <w:r w:rsidR="004C113B">
              <w:rPr>
                <w:noProof/>
              </w:rPr>
              <w:t>2</w:t>
            </w:r>
            <w:r>
              <w:fldChar w:fldCharType="end"/>
            </w:r>
            <w:bookmarkEnd w:id="3686"/>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73BBFF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192045"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192045"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4B147342"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192045"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192045"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40334415" w:rsidR="0036320E" w:rsidRDefault="0036320E" w:rsidP="0007274A">
            <w:pPr>
              <w:jc w:val="center"/>
            </w:pPr>
            <w:r>
              <w:fldChar w:fldCharType="begin"/>
            </w:r>
            <w:r>
              <w:instrText xml:space="preserve"> REF _Ref69246368 \h </w:instrText>
            </w:r>
            <w:r>
              <w:fldChar w:fldCharType="separate"/>
            </w:r>
            <w:r w:rsidR="004C113B">
              <w:t xml:space="preserve">Equation </w:t>
            </w:r>
            <w:r w:rsidR="004C113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192045"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192045"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462BDC2" w:rsidR="0036320E" w:rsidRPr="00AB3D78" w:rsidRDefault="0036320E" w:rsidP="0007274A">
            <w:pPr>
              <w:pStyle w:val="Beschriftung"/>
              <w:jc w:val="right"/>
            </w:pPr>
            <w:bookmarkStart w:id="3687" w:name="_Ref69248254"/>
            <w:r>
              <w:t xml:space="preserve">Equation </w:t>
            </w:r>
            <w:r>
              <w:fldChar w:fldCharType="begin"/>
            </w:r>
            <w:r>
              <w:instrText xml:space="preserve"> SEQ Equation \* ARABIC </w:instrText>
            </w:r>
            <w:r>
              <w:fldChar w:fldCharType="separate"/>
            </w:r>
            <w:r w:rsidR="004C113B">
              <w:rPr>
                <w:noProof/>
              </w:rPr>
              <w:t>3</w:t>
            </w:r>
            <w:r>
              <w:fldChar w:fldCharType="end"/>
            </w:r>
            <w:bookmarkEnd w:id="3687"/>
          </w:p>
        </w:tc>
      </w:tr>
      <w:tr w:rsidR="0036320E" w14:paraId="5028CFE3" w14:textId="77777777" w:rsidTr="0007274A">
        <w:tc>
          <w:tcPr>
            <w:tcW w:w="2903" w:type="dxa"/>
            <w:vAlign w:val="center"/>
          </w:tcPr>
          <w:p w14:paraId="0DA13778" w14:textId="25600894"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192045"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EB32520" w:rsidR="0036320E" w:rsidRDefault="0036320E" w:rsidP="0007274A">
            <w:pPr>
              <w:keepNext/>
              <w:jc w:val="center"/>
            </w:pPr>
            <w:r>
              <w:t xml:space="preserve">substituted </w:t>
            </w:r>
            <w:r>
              <w:fldChar w:fldCharType="begin"/>
            </w:r>
            <w:r>
              <w:instrText xml:space="preserve"> REF _Ref69248254 \h </w:instrText>
            </w:r>
            <w:r>
              <w:fldChar w:fldCharType="separate"/>
            </w:r>
            <w:r w:rsidR="004C113B">
              <w:t xml:space="preserve">Equation </w:t>
            </w:r>
            <w:r w:rsidR="004C113B">
              <w:rPr>
                <w:noProof/>
              </w:rPr>
              <w:t>3</w:t>
            </w:r>
            <w:r>
              <w:fldChar w:fldCharType="end"/>
            </w:r>
          </w:p>
        </w:tc>
      </w:tr>
      <w:tr w:rsidR="0036320E" w14:paraId="1AD25753" w14:textId="77777777" w:rsidTr="0007274A">
        <w:tc>
          <w:tcPr>
            <w:tcW w:w="2903" w:type="dxa"/>
          </w:tcPr>
          <w:p w14:paraId="400C0C13" w14:textId="77777777" w:rsidR="0036320E" w:rsidRPr="00A72019" w:rsidRDefault="00192045"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192045"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192045"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192045"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3688" w:name="_Toc83048728"/>
      <w:r w:rsidRPr="0007274A">
        <w:rPr>
          <w:b w:val="0"/>
          <w:bCs/>
          <w:lang w:val="en-US"/>
        </w:rPr>
        <w:t>(informative)</w:t>
      </w:r>
      <w:r>
        <w:rPr>
          <w:lang w:val="en-US"/>
        </w:rPr>
        <w:br/>
      </w:r>
      <w:r>
        <w:rPr>
          <w:lang w:val="en-US"/>
        </w:rPr>
        <w:br/>
      </w:r>
      <w:bookmarkStart w:id="3689"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3688"/>
      <w:bookmarkEnd w:id="3689"/>
    </w:p>
    <w:p w14:paraId="2D6CACD7" w14:textId="479BC908" w:rsidR="004163E0" w:rsidRPr="00931307" w:rsidRDefault="004163E0" w:rsidP="004163E0">
      <w:pPr>
        <w:rPr>
          <w:ins w:id="3690" w:author="Dr. Carsten Franke" w:date="2021-10-20T11:23:00Z"/>
        </w:rPr>
      </w:pPr>
      <w:bookmarkStart w:id="3691" w:name="_Toc83048729"/>
      <w:ins w:id="3692" w:author="Dr. Carsten Franke" w:date="2021-10-20T11:24:00Z">
        <w:r>
          <w:t xml:space="preserve">According </w:t>
        </w:r>
      </w:ins>
      <w:ins w:id="3693" w:author="Dr. Carsten Franke" w:date="2021-10-20T11:25:00Z">
        <w:r>
          <w:t xml:space="preserve">to </w:t>
        </w:r>
        <w:r w:rsidRPr="004163E0">
          <w:t>the widespread use of ISO</w:t>
        </w:r>
      </w:ins>
      <w:ins w:id="3694" w:author="Dr. Carsten Franke" w:date="2021-10-20T11:29:00Z">
        <w:r w:rsidR="00B42AD7">
          <w:t> </w:t>
        </w:r>
      </w:ins>
      <w:ins w:id="3695" w:author="Dr. Carsten Franke" w:date="2021-10-20T11:25:00Z">
        <w:r w:rsidRPr="004163E0">
          <w:t xml:space="preserve">10303-242, it is important to describe the federated use of </w:t>
        </w:r>
      </w:ins>
      <w:ins w:id="3696" w:author="Dr. Carsten Franke" w:date="2021-10-20T11:27:00Z">
        <w:r w:rsidR="00B42AD7">
          <w:t>χMCF</w:t>
        </w:r>
      </w:ins>
      <w:ins w:id="3697" w:author="Dr. Carsten Franke" w:date="2021-10-20T11:25:00Z">
        <w:r w:rsidRPr="004163E0">
          <w:t xml:space="preserve"> together with </w:t>
        </w:r>
      </w:ins>
      <w:ins w:id="3698" w:author="Dr. Carsten Franke" w:date="2021-10-20T11:29:00Z">
        <w:r w:rsidR="00B42AD7" w:rsidRPr="004163E0">
          <w:t>ISO</w:t>
        </w:r>
        <w:r w:rsidR="00B42AD7">
          <w:t> </w:t>
        </w:r>
        <w:r w:rsidR="00B42AD7" w:rsidRPr="004163E0">
          <w:t>10303-242</w:t>
        </w:r>
      </w:ins>
      <w:ins w:id="3699" w:author="Dr. Carsten Franke" w:date="2021-10-20T11:25:00Z">
        <w:r w:rsidRPr="004163E0">
          <w:t>.</w:t>
        </w:r>
      </w:ins>
      <w:ins w:id="3700"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3701" w:author="Dr. Carsten Franke" w:date="2021-10-20T11:28:00Z"/>
        </w:rPr>
      </w:pPr>
      <w:ins w:id="3702" w:author="Max Ungerer [2]" w:date="2021-09-15T20:13:00Z">
        <w:r>
          <w:t>General principles</w:t>
        </w:r>
      </w:ins>
      <w:bookmarkEnd w:id="3691"/>
      <w:ins w:id="3703" w:author="Dr. Carsten Franke" w:date="2021-10-20T11:28:00Z">
        <w:r w:rsidR="00B42AD7">
          <w:t xml:space="preserve"> </w:t>
        </w:r>
      </w:ins>
    </w:p>
    <w:p w14:paraId="10A5DA44" w14:textId="0A41CBA1" w:rsidR="00B42AD7" w:rsidRDefault="00B42AD7" w:rsidP="00B42AD7">
      <w:pPr>
        <w:rPr>
          <w:ins w:id="3704" w:author="Dr. Carsten Franke" w:date="2021-10-20T11:29:00Z"/>
        </w:rPr>
      </w:pPr>
      <w:ins w:id="3705"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6F7241">
      <w:pPr>
        <w:pStyle w:val="Listenabsatz"/>
        <w:numPr>
          <w:ilvl w:val="0"/>
          <w:numId w:val="66"/>
        </w:numPr>
        <w:rPr>
          <w:ins w:id="3706" w:author="Dr. Carsten Franke" w:date="2021-10-20T11:31:00Z"/>
        </w:rPr>
      </w:pPr>
      <w:ins w:id="3707" w:author="Dr. Carsten Franke" w:date="2021-10-20T11:31:00Z">
        <w:r>
          <w:t xml:space="preserve">Both standard definitions stay unchanged. </w:t>
        </w:r>
      </w:ins>
      <w:ins w:id="3708"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6F7241">
      <w:pPr>
        <w:pStyle w:val="Listenabsatz"/>
        <w:numPr>
          <w:ilvl w:val="0"/>
          <w:numId w:val="66"/>
        </w:numPr>
        <w:rPr>
          <w:ins w:id="3709" w:author="Dr. Carsten Franke" w:date="2021-10-20T11:35:00Z"/>
        </w:rPr>
      </w:pPr>
      <w:ins w:id="3710" w:author="Dr. Carsten Franke" w:date="2021-10-20T11:34:00Z">
        <w:r w:rsidRPr="008D52DC">
          <w:t>Clearly defined and delimited roles are assigned to both standards.</w:t>
        </w:r>
      </w:ins>
      <w:ins w:id="3711" w:author="Dr. Carsten Franke" w:date="2021-10-20T11:33:00Z">
        <w:r>
          <w:t xml:space="preserve"> </w:t>
        </w:r>
      </w:ins>
    </w:p>
    <w:p w14:paraId="16C90303" w14:textId="75B37985" w:rsidR="008D52DC" w:rsidRDefault="008D52DC" w:rsidP="00E26B6D">
      <w:pPr>
        <w:pStyle w:val="Listenabsatz"/>
        <w:numPr>
          <w:ilvl w:val="0"/>
          <w:numId w:val="66"/>
        </w:numPr>
        <w:rPr>
          <w:ins w:id="3712" w:author="Dr. Carsten Franke" w:date="2021-10-20T11:43:00Z"/>
        </w:rPr>
      </w:pPr>
      <w:ins w:id="3713" w:author="Dr. Carsten Franke" w:date="2021-10-20T11:35:00Z">
        <w:r w:rsidRPr="008D52DC">
          <w:t xml:space="preserve">Redundancies </w:t>
        </w:r>
      </w:ins>
      <w:ins w:id="3714" w:author="Dr. Carsten Franke" w:date="2021-10-20T11:46:00Z">
        <w:r w:rsidR="00D44CF6">
          <w:t>must</w:t>
        </w:r>
      </w:ins>
      <w:ins w:id="3715" w:author="Dr. Carsten Franke" w:date="2021-10-20T11:35:00Z">
        <w:r w:rsidRPr="008D52DC">
          <w:t xml:space="preserve"> be avoided as far as possible.</w:t>
        </w:r>
        <w:r>
          <w:t xml:space="preserve"> </w:t>
        </w:r>
      </w:ins>
    </w:p>
    <w:p w14:paraId="02B80A02" w14:textId="05FEB885" w:rsidR="00BF60BC" w:rsidRDefault="00BF60BC" w:rsidP="00E26B6D">
      <w:pPr>
        <w:pStyle w:val="Listenabsatz"/>
        <w:numPr>
          <w:ilvl w:val="0"/>
          <w:numId w:val="66"/>
        </w:numPr>
        <w:rPr>
          <w:ins w:id="3716" w:author="Dr. Carsten Franke" w:date="2021-10-20T11:31:00Z"/>
        </w:rPr>
      </w:pPr>
      <w:ins w:id="3717" w:author="Dr. Carsten Franke" w:date="2021-10-20T11:43:00Z">
        <w:r>
          <w:t xml:space="preserve">In case of </w:t>
        </w:r>
      </w:ins>
      <w:ins w:id="3718" w:author="Dr. Carsten Franke" w:date="2021-10-20T11:44:00Z">
        <w:r>
          <w:t>u</w:t>
        </w:r>
      </w:ins>
      <w:ins w:id="3719" w:author="Dr. Carsten Franke" w:date="2021-10-20T11:43:00Z">
        <w:r>
          <w:t>navoidable redundancies</w:t>
        </w:r>
      </w:ins>
      <w:ins w:id="3720" w:author="Dr. Carsten Franke" w:date="2021-10-20T11:44:00Z">
        <w:r>
          <w:t xml:space="preserve">, there must be no </w:t>
        </w:r>
      </w:ins>
      <w:ins w:id="3721" w:author="Dr. Carsten Franke" w:date="2021-10-20T11:45:00Z">
        <w:r w:rsidR="007A68CF" w:rsidRPr="007A68CF">
          <w:t xml:space="preserve">inconsistencies </w:t>
        </w:r>
      </w:ins>
      <w:ins w:id="3722" w:author="Dr. Carsten Franke" w:date="2021-10-20T11:44:00Z">
        <w:r>
          <w:t xml:space="preserve">within the set of </w:t>
        </w:r>
      </w:ins>
      <w:ins w:id="3723" w:author="Dr. Carsten Franke" w:date="2021-10-20T11:47:00Z">
        <w:r w:rsidR="00842882" w:rsidRPr="00842882">
          <w:t>federatively</w:t>
        </w:r>
        <w:r w:rsidR="00842882">
          <w:t xml:space="preserve"> </w:t>
        </w:r>
      </w:ins>
      <w:ins w:id="3724" w:author="Dr. Carsten Franke" w:date="2021-10-20T11:44:00Z">
        <w:r>
          <w:t>use</w:t>
        </w:r>
      </w:ins>
      <w:ins w:id="3725" w:author="Dr. Carsten Franke" w:date="2021-10-21T10:34:00Z">
        <w:r w:rsidR="00B318B6">
          <w:t>d</w:t>
        </w:r>
      </w:ins>
      <w:ins w:id="3726" w:author="Dr. Carsten Franke" w:date="2021-10-20T11:44:00Z">
        <w:r>
          <w:t xml:space="preserve"> files. </w:t>
        </w:r>
      </w:ins>
    </w:p>
    <w:p w14:paraId="3BCD4F55" w14:textId="03173BDA" w:rsidR="006F7241" w:rsidRDefault="00434959" w:rsidP="00B42AD7">
      <w:pPr>
        <w:rPr>
          <w:ins w:id="3727" w:author="Dr. Carsten Franke" w:date="2021-10-20T11:37:00Z"/>
        </w:rPr>
      </w:pPr>
      <w:ins w:id="3728" w:author="Dr. Carsten Franke" w:date="2021-10-20T11:37:00Z">
        <w:r>
          <w:t xml:space="preserve">These general principles are implemented by following regulations: </w:t>
        </w:r>
      </w:ins>
    </w:p>
    <w:p w14:paraId="2D5FD3D1" w14:textId="05187065" w:rsidR="00E26B6D" w:rsidRDefault="00E26B6D" w:rsidP="00E26B6D">
      <w:pPr>
        <w:pStyle w:val="Listenabsatz"/>
        <w:numPr>
          <w:ilvl w:val="0"/>
          <w:numId w:val="67"/>
        </w:numPr>
        <w:rPr>
          <w:ins w:id="3729" w:author="Dr. Carsten Franke" w:date="2021-10-20T11:41:00Z"/>
        </w:rPr>
      </w:pPr>
      <w:ins w:id="3730" w:author="Dr. Carsten Franke" w:date="2021-10-20T11:38:00Z">
        <w:r w:rsidRPr="00E26B6D">
          <w:t>ISO 10303-242</w:t>
        </w:r>
        <w:r>
          <w:t xml:space="preserve"> </w:t>
        </w:r>
      </w:ins>
      <w:ins w:id="3731" w:author="Dr. Carsten Franke" w:date="2021-10-20T11:40:00Z">
        <w:r>
          <w:t xml:space="preserve">contains the usual PLM-type information. </w:t>
        </w:r>
      </w:ins>
      <w:ins w:id="3732" w:author="Dr. Carsten Franke" w:date="2021-10-21T10:34:00Z">
        <w:r w:rsidR="00A5143B">
          <w:t>E</w:t>
        </w:r>
      </w:ins>
      <w:ins w:id="3733" w:author="Dr. Carsten Franke" w:date="2021-10-20T11:40:00Z">
        <w:r>
          <w:t xml:space="preserve">specially, it </w:t>
        </w:r>
      </w:ins>
      <w:ins w:id="3734" w:author="Dr. Carsten Franke" w:date="2021-10-20T11:38:00Z">
        <w:r>
          <w:t>references the relevant files (let it be CAD native</w:t>
        </w:r>
      </w:ins>
      <w:ins w:id="3735" w:author="Dr. Carsten Franke" w:date="2021-10-20T11:39:00Z">
        <w:r>
          <w:t xml:space="preserve"> or standard</w:t>
        </w:r>
      </w:ins>
      <w:ins w:id="3736" w:author="Dr. Carsten Franke" w:date="2021-10-20T11:38:00Z">
        <w:r>
          <w:t xml:space="preserve">, </w:t>
        </w:r>
      </w:ins>
      <w:ins w:id="3737" w:author="Dr. Carsten Franke" w:date="2021-10-20T11:39:00Z">
        <w:r>
          <w:t xml:space="preserve">visualization or χMCF) and </w:t>
        </w:r>
      </w:ins>
      <w:ins w:id="3738" w:author="Dr. Carsten Franke" w:date="2021-10-20T11:38:00Z">
        <w:r>
          <w:t>defines</w:t>
        </w:r>
      </w:ins>
      <w:ins w:id="3739" w:author="Dr. Carsten Franke" w:date="2021-10-20T11:39:00Z">
        <w:r>
          <w:t xml:space="preserve"> the location in space, where their content </w:t>
        </w:r>
      </w:ins>
      <w:ins w:id="3740" w:author="Dr. Carsten Franke" w:date="2021-10-20T11:40:00Z">
        <w:r>
          <w:t>must be instantiated (geometric transformations)</w:t>
        </w:r>
      </w:ins>
      <w:ins w:id="3741" w:author="Dr. Carsten Franke" w:date="2021-10-20T11:47:00Z">
        <w:r w:rsidR="0099082A">
          <w:t>.</w:t>
        </w:r>
      </w:ins>
      <w:ins w:id="3742" w:author="Dr. Carsten Franke" w:date="2021-10-20T11:40:00Z">
        <w:r>
          <w:t xml:space="preserve"> </w:t>
        </w:r>
      </w:ins>
    </w:p>
    <w:p w14:paraId="3A9EED33" w14:textId="159C9023" w:rsidR="00E26B6D" w:rsidRDefault="00E26B6D" w:rsidP="00E26B6D">
      <w:pPr>
        <w:pStyle w:val="Listenabsatz"/>
        <w:numPr>
          <w:ilvl w:val="0"/>
          <w:numId w:val="67"/>
        </w:numPr>
        <w:rPr>
          <w:ins w:id="3743" w:author="Dr. Carsten Franke" w:date="2021-10-20T11:49:00Z"/>
        </w:rPr>
      </w:pPr>
      <w:ins w:id="3744" w:author="Dr. Carsten Franke" w:date="2021-10-20T11:41:00Z">
        <w:r>
          <w:t xml:space="preserve">χMCF contains </w:t>
        </w:r>
      </w:ins>
      <w:ins w:id="3745" w:author="Dr. Carsten Franke" w:date="2021-10-20T15:19:00Z">
        <w:r w:rsidR="00BF4937">
          <w:t>geometrical (position, orientation, lengt</w:t>
        </w:r>
      </w:ins>
      <w:ins w:id="3746" w:author="Dr. Carsten Franke" w:date="2021-10-20T15:20:00Z">
        <w:r w:rsidR="00BF4937">
          <w:t xml:space="preserve">h, …), </w:t>
        </w:r>
      </w:ins>
      <w:ins w:id="3747" w:author="Dr. Carsten Franke" w:date="2021-10-20T11:41:00Z">
        <w:r>
          <w:t xml:space="preserve">technical information </w:t>
        </w:r>
      </w:ins>
      <w:ins w:id="3748" w:author="Dr. Carsten Franke" w:date="2021-10-20T11:42:00Z">
        <w:r>
          <w:t>of connecting elements</w:t>
        </w:r>
      </w:ins>
      <w:ins w:id="3749" w:author="Dr. Carsten Franke" w:date="2021-10-21T10:35:00Z">
        <w:r w:rsidR="00A5143B">
          <w:t>,</w:t>
        </w:r>
      </w:ins>
      <w:ins w:id="3750" w:author="Dr. Carsten Franke" w:date="2021-10-20T11:42:00Z">
        <w:r>
          <w:t xml:space="preserve"> and the lists of the parts connected, only. </w:t>
        </w:r>
      </w:ins>
    </w:p>
    <w:p w14:paraId="1B9F5C85" w14:textId="716E709F" w:rsidR="005E786E" w:rsidRDefault="005E786E" w:rsidP="00E26B6D">
      <w:pPr>
        <w:pStyle w:val="Listenabsatz"/>
        <w:numPr>
          <w:ilvl w:val="0"/>
          <w:numId w:val="67"/>
        </w:numPr>
        <w:rPr>
          <w:ins w:id="3751" w:author="Dr. Carsten Franke" w:date="2021-10-20T11:56:00Z"/>
        </w:rPr>
      </w:pPr>
      <w:ins w:id="3752"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3753" w:author="Dr. Carsten Franke" w:date="2021-10-20T11:53:00Z">
        <w:r w:rsidR="00DF4C66">
          <w:t>The l</w:t>
        </w:r>
        <w:r w:rsidR="00DF4C66" w:rsidRPr="00DF4C66">
          <w:t xml:space="preserve">ist of </w:t>
        </w:r>
      </w:ins>
      <w:ins w:id="3754" w:author="Dr. Carsten Franke" w:date="2021-10-20T11:54:00Z">
        <w:r w:rsidR="00DF4C66">
          <w:t xml:space="preserve">the </w:t>
        </w:r>
      </w:ins>
      <w:ins w:id="3755" w:author="Dr. Carsten Franke" w:date="2021-10-20T11:53:00Z">
        <w:r w:rsidR="00DF4C66" w:rsidRPr="00DF4C66">
          <w:t xml:space="preserve">part </w:t>
        </w:r>
      </w:ins>
      <w:ins w:id="3756" w:author="Dr. Carsten Franke" w:date="2021-10-21T10:36:00Z">
        <w:r w:rsidR="009B50B7">
          <w:t>numbers</w:t>
        </w:r>
      </w:ins>
      <w:ins w:id="3757" w:author="Dr. Carsten Franke" w:date="2021-10-20T11:53:00Z">
        <w:r w:rsidR="00DF4C66" w:rsidRPr="00DF4C66">
          <w:t xml:space="preserve"> </w:t>
        </w:r>
      </w:ins>
      <w:ins w:id="3758" w:author="Dr. Carsten Franke" w:date="2021-10-20T11:54:00Z">
        <w:r w:rsidR="00DF4C66">
          <w:t xml:space="preserve">of connected parts </w:t>
        </w:r>
      </w:ins>
      <w:ins w:id="3759" w:author="Dr. Carsten Franke" w:date="2021-10-20T11:53:00Z">
        <w:r w:rsidR="00DF4C66" w:rsidRPr="00DF4C66">
          <w:t>is mandatory within it.</w:t>
        </w:r>
        <w:r w:rsidR="00DF4C66">
          <w:t xml:space="preserve"> </w:t>
        </w:r>
      </w:ins>
      <w:ins w:id="3760" w:author="Dr. Carsten Franke" w:date="2021-10-20T11:54:00Z">
        <w:r w:rsidR="00DF4C66">
          <w:t xml:space="preserve">It must be identical to </w:t>
        </w:r>
        <w:proofErr w:type="spellStart"/>
        <w:r w:rsidR="00DF4C66">
          <w:t>χMCF's</w:t>
        </w:r>
        <w:proofErr w:type="spellEnd"/>
        <w:r w:rsidR="00DF4C66">
          <w:t xml:space="preserve"> </w:t>
        </w:r>
      </w:ins>
      <w:ins w:id="3761" w:author="Dr. Carsten Franke" w:date="2021-10-20T11:55:00Z">
        <w:r w:rsidR="00AC3984" w:rsidRPr="00446313">
          <w:rPr>
            <w:rFonts w:ascii="Courier New" w:hAnsi="Courier New" w:cs="Courier New"/>
            <w:b/>
            <w:i/>
            <w:sz w:val="18"/>
            <w:szCs w:val="18"/>
          </w:rPr>
          <w:t>&lt;</w:t>
        </w:r>
      </w:ins>
      <w:ins w:id="3762" w:author="Dr. Carsten Franke" w:date="2021-10-20T11:57:00Z">
        <w:r w:rsidR="000870CB" w:rsidRPr="000870CB">
          <w:rPr>
            <w:rFonts w:ascii="Courier New" w:hAnsi="Courier New" w:cs="Courier New"/>
            <w:b/>
            <w:i/>
            <w:sz w:val="18"/>
            <w:szCs w:val="18"/>
          </w:rPr>
          <w:t>connected_to</w:t>
        </w:r>
      </w:ins>
      <w:ins w:id="3763"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E26B6D">
      <w:pPr>
        <w:pStyle w:val="Listenabsatz"/>
        <w:numPr>
          <w:ilvl w:val="0"/>
          <w:numId w:val="67"/>
        </w:numPr>
        <w:rPr>
          <w:ins w:id="3764" w:author="Dr. Carsten Franke" w:date="2021-10-21T11:04:00Z"/>
        </w:rPr>
      </w:pPr>
      <w:ins w:id="3765" w:author="Dr. Carsten Franke" w:date="2021-10-20T11:56:00Z">
        <w:r>
          <w:t xml:space="preserve">Consequently, </w:t>
        </w:r>
      </w:ins>
      <w:ins w:id="3766" w:author="Dr. Carsten Franke" w:date="2021-10-20T11:57:00Z">
        <w:r>
          <w:t xml:space="preserve">nested χMCF element </w:t>
        </w:r>
      </w:ins>
      <w:ins w:id="3767"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3768" w:author="Dr. Carsten Franke" w:date="2021-10-20T11:57:00Z">
        <w:r>
          <w:t xml:space="preserve"> cannot be used. </w:t>
        </w:r>
      </w:ins>
      <w:ins w:id="3769" w:author="Dr. Carsten Franke" w:date="2021-10-20T11:59:00Z">
        <w:r w:rsidR="00846B9E">
          <w:t>F</w:t>
        </w:r>
        <w:r w:rsidR="00846B9E" w:rsidRPr="00846B9E">
          <w:t>urthermore</w:t>
        </w:r>
        <w:r w:rsidR="00846B9E">
          <w:t xml:space="preserve">, </w:t>
        </w:r>
        <w:r w:rsidR="00F66EBB">
          <w:t>attribute</w:t>
        </w:r>
      </w:ins>
      <w:ins w:id="3770" w:author="Dr. Carsten Franke" w:date="2021-10-20T12:00:00Z">
        <w:r w:rsidR="00F66EBB">
          <w:t>s</w:t>
        </w:r>
      </w:ins>
      <w:ins w:id="3771" w:author="Dr. Carsten Franke" w:date="2021-10-20T11:59:00Z">
        <w:r w:rsidR="00F66EBB">
          <w:t xml:space="preserve"> </w:t>
        </w:r>
      </w:ins>
      <w:ins w:id="3772"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3773"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3774" w:author="Dr. Carsten Franke" w:date="2021-10-20T12:00:00Z">
        <w:r w:rsidR="00F66EBB">
          <w:t xml:space="preserve">cannot be used. </w:t>
        </w:r>
      </w:ins>
    </w:p>
    <w:p w14:paraId="39DB4E10" w14:textId="52BE495F" w:rsidR="000532C5" w:rsidRDefault="000532C5" w:rsidP="00E26B6D">
      <w:pPr>
        <w:pStyle w:val="Listenabsatz"/>
        <w:numPr>
          <w:ilvl w:val="0"/>
          <w:numId w:val="67"/>
        </w:numPr>
        <w:rPr>
          <w:ins w:id="3775" w:author="Dr. Carsten Franke" w:date="2021-10-20T11:37:00Z"/>
        </w:rPr>
      </w:pPr>
      <w:ins w:id="3776" w:author="Dr. Carsten Franke" w:date="2021-10-21T11:04:00Z">
        <w:r>
          <w:t xml:space="preserve">χMCF files are referenced from </w:t>
        </w:r>
        <w:r w:rsidRPr="00E26B6D">
          <w:t>ISO 10303-242</w:t>
        </w:r>
      </w:ins>
      <w:ins w:id="3777" w:author="Dr. Carsten Franke" w:date="2021-10-21T11:05:00Z">
        <w:r>
          <w:t xml:space="preserve"> by means of </w:t>
        </w:r>
        <w:commentRangeStart w:id="3778"/>
        <w:r>
          <w:t>"external reference"</w:t>
        </w:r>
        <w:commentRangeEnd w:id="3778"/>
        <w:r>
          <w:rPr>
            <w:rStyle w:val="Kommentarzeichen"/>
            <w:rFonts w:ascii="Calibri" w:eastAsia="Times New Roman" w:hAnsi="Calibri"/>
            <w:lang w:val="en-US" w:eastAsia="x-none"/>
          </w:rPr>
          <w:commentReference w:id="3778"/>
        </w:r>
        <w:r>
          <w:t xml:space="preserve">. </w:t>
        </w:r>
      </w:ins>
    </w:p>
    <w:p w14:paraId="3BA214C4" w14:textId="77777777" w:rsidR="00434959" w:rsidRPr="00B42AD7" w:rsidRDefault="00434959" w:rsidP="00B42AD7">
      <w:pPr>
        <w:rPr>
          <w:ins w:id="3779" w:author="Max Ungerer [2]" w:date="2021-09-15T20:13:00Z"/>
        </w:rPr>
      </w:pPr>
    </w:p>
    <w:p w14:paraId="1C827307" w14:textId="6A81E964" w:rsidR="009C2A9B" w:rsidRPr="00434959" w:rsidRDefault="00741F4D" w:rsidP="00741F4D">
      <w:pPr>
        <w:pStyle w:val="Listenabsatz"/>
        <w:numPr>
          <w:ilvl w:val="0"/>
          <w:numId w:val="65"/>
        </w:numPr>
        <w:rPr>
          <w:ins w:id="3780" w:author="Dr. Carsten Franke" w:date="2021-09-16T14:33:00Z"/>
          <w:strike/>
          <w:highlight w:val="yellow"/>
          <w:lang w:eastAsia="ja-JP"/>
          <w:rPrChange w:id="3781" w:author="Dr. Carsten Franke" w:date="2021-10-20T11:37:00Z">
            <w:rPr>
              <w:ins w:id="3782" w:author="Dr. Carsten Franke" w:date="2021-09-16T14:33:00Z"/>
              <w:highlight w:val="yellow"/>
              <w:lang w:eastAsia="ja-JP"/>
            </w:rPr>
          </w:rPrChange>
        </w:rPr>
      </w:pPr>
      <w:commentRangeStart w:id="3783"/>
      <w:ins w:id="3784" w:author="Max Ungerer [2]" w:date="2021-09-15T20:13:00Z">
        <w:r w:rsidRPr="00434959">
          <w:rPr>
            <w:strike/>
            <w:highlight w:val="yellow"/>
            <w:lang w:eastAsia="ja-JP"/>
            <w:rPrChange w:id="3785" w:author="Dr. Carsten Franke" w:date="2021-10-20T11:37:00Z">
              <w:rPr>
                <w:highlight w:val="yellow"/>
                <w:lang w:eastAsia="ja-JP"/>
              </w:rPr>
            </w:rPrChange>
          </w:rPr>
          <w:t>Avoid redundant information</w:t>
        </w:r>
      </w:ins>
      <w:ins w:id="3786" w:author="Dr. Carsten Franke" w:date="2021-09-16T14:30:00Z">
        <w:r w:rsidR="00385BD6" w:rsidRPr="00434959">
          <w:rPr>
            <w:strike/>
            <w:highlight w:val="yellow"/>
            <w:lang w:eastAsia="ja-JP"/>
            <w:rPrChange w:id="3787" w:author="Dr. Carsten Franke" w:date="2021-10-20T11:37:00Z">
              <w:rPr>
                <w:highlight w:val="yellow"/>
                <w:lang w:eastAsia="ja-JP"/>
              </w:rPr>
            </w:rPrChange>
          </w:rPr>
          <w:t xml:space="preserve"> </w:t>
        </w:r>
      </w:ins>
      <w:ins w:id="3788" w:author="Dr. Carsten Franke" w:date="2021-09-20T17:06:00Z">
        <w:r w:rsidR="000B5A61" w:rsidRPr="00434959">
          <w:rPr>
            <w:strike/>
            <w:lang w:eastAsia="ja-JP"/>
            <w:rPrChange w:id="3789" w:author="Dr. Carsten Franke" w:date="2021-10-20T11:37:00Z">
              <w:rPr>
                <w:lang w:eastAsia="ja-JP"/>
              </w:rPr>
            </w:rPrChange>
          </w:rPr>
          <w:t xml:space="preserve">when using χMCF with </w:t>
        </w:r>
      </w:ins>
      <w:ins w:id="3790" w:author="Dr. Carsten Franke" w:date="2021-10-20T11:30:00Z">
        <w:r w:rsidR="006F7241" w:rsidRPr="00434959">
          <w:rPr>
            <w:strike/>
            <w:lang w:eastAsia="ja-JP"/>
            <w:rPrChange w:id="3791" w:author="Dr. Carsten Franke" w:date="2021-10-20T11:37:00Z">
              <w:rPr>
                <w:lang w:eastAsia="ja-JP"/>
              </w:rPr>
            </w:rPrChange>
          </w:rPr>
          <w:t>ISO 10303-242</w:t>
        </w:r>
      </w:ins>
      <w:ins w:id="3792" w:author="Dr. Carsten Franke" w:date="2021-09-20T17:06:00Z">
        <w:r w:rsidR="000B5A61" w:rsidRPr="00434959">
          <w:rPr>
            <w:strike/>
            <w:lang w:eastAsia="ja-JP"/>
            <w:rPrChange w:id="3793" w:author="Dr. Carsten Franke" w:date="2021-10-20T11:37:00Z">
              <w:rPr>
                <w:lang w:eastAsia="ja-JP"/>
              </w:rPr>
            </w:rPrChange>
          </w:rPr>
          <w:t xml:space="preserve"> federatively.  </w:t>
        </w:r>
      </w:ins>
      <w:ins w:id="3794" w:author="Dr. Carsten Franke" w:date="2021-09-16T14:30:00Z">
        <w:r w:rsidR="00385BD6" w:rsidRPr="00434959">
          <w:rPr>
            <w:strike/>
            <w:highlight w:val="yellow"/>
            <w:lang w:eastAsia="ja-JP"/>
            <w:rPrChange w:id="3795" w:author="Dr. Carsten Franke" w:date="2021-10-20T11:37:00Z">
              <w:rPr>
                <w:highlight w:val="yellow"/>
                <w:lang w:eastAsia="ja-JP"/>
              </w:rPr>
            </w:rPrChange>
          </w:rPr>
          <w:br/>
          <w:t xml:space="preserve">Objectives: </w:t>
        </w:r>
      </w:ins>
    </w:p>
    <w:p w14:paraId="2E4C582A" w14:textId="675FEB0F" w:rsidR="00741F4D" w:rsidRPr="00434959" w:rsidRDefault="00385BD6" w:rsidP="009C2A9B">
      <w:pPr>
        <w:pStyle w:val="Listenabsatz"/>
        <w:numPr>
          <w:ilvl w:val="1"/>
          <w:numId w:val="65"/>
        </w:numPr>
        <w:rPr>
          <w:ins w:id="3796" w:author="Dr. Carsten Franke" w:date="2021-09-16T14:58:00Z"/>
          <w:strike/>
          <w:highlight w:val="yellow"/>
          <w:lang w:eastAsia="ja-JP"/>
          <w:rPrChange w:id="3797" w:author="Dr. Carsten Franke" w:date="2021-10-20T11:37:00Z">
            <w:rPr>
              <w:ins w:id="3798" w:author="Dr. Carsten Franke" w:date="2021-09-16T14:58:00Z"/>
              <w:highlight w:val="yellow"/>
              <w:lang w:eastAsia="ja-JP"/>
            </w:rPr>
          </w:rPrChange>
        </w:rPr>
      </w:pPr>
      <w:ins w:id="3799" w:author="Dr. Carsten Franke" w:date="2021-09-16T14:30:00Z">
        <w:r w:rsidRPr="00434959">
          <w:rPr>
            <w:strike/>
            <w:highlight w:val="yellow"/>
            <w:lang w:eastAsia="ja-JP"/>
            <w:rPrChange w:id="3800" w:author="Dr. Carsten Franke" w:date="2021-10-20T11:37:00Z">
              <w:rPr>
                <w:highlight w:val="yellow"/>
                <w:lang w:eastAsia="ja-JP"/>
              </w:rPr>
            </w:rPrChange>
          </w:rPr>
          <w:t xml:space="preserve">Keep </w:t>
        </w:r>
      </w:ins>
      <w:ins w:id="3801" w:author="Dr. Carsten Franke" w:date="2021-09-20T17:07:00Z">
        <w:r w:rsidR="000B5A61" w:rsidRPr="00434959">
          <w:rPr>
            <w:strike/>
            <w:highlight w:val="yellow"/>
            <w:lang w:eastAsia="ja-JP"/>
            <w:rPrChange w:id="3802" w:author="Dr. Carsten Franke" w:date="2021-10-20T11:37:00Z">
              <w:rPr>
                <w:highlight w:val="yellow"/>
                <w:lang w:eastAsia="ja-JP"/>
              </w:rPr>
            </w:rPrChange>
          </w:rPr>
          <w:t>core content of both</w:t>
        </w:r>
      </w:ins>
      <w:ins w:id="3803" w:author="Dr. Carsten Franke" w:date="2021-09-16T14:30:00Z">
        <w:r w:rsidRPr="00434959">
          <w:rPr>
            <w:strike/>
            <w:highlight w:val="yellow"/>
            <w:lang w:eastAsia="ja-JP"/>
            <w:rPrChange w:id="3804" w:author="Dr. Carsten Franke" w:date="2021-10-20T11:37:00Z">
              <w:rPr>
                <w:highlight w:val="yellow"/>
                <w:lang w:eastAsia="ja-JP"/>
              </w:rPr>
            </w:rPrChange>
          </w:rPr>
          <w:t xml:space="preserve"> standard</w:t>
        </w:r>
      </w:ins>
      <w:ins w:id="3805" w:author="Dr. Carsten Franke" w:date="2021-09-20T17:07:00Z">
        <w:r w:rsidR="000B5A61" w:rsidRPr="00434959">
          <w:rPr>
            <w:strike/>
            <w:highlight w:val="yellow"/>
            <w:lang w:eastAsia="ja-JP"/>
            <w:rPrChange w:id="3806" w:author="Dr. Carsten Franke" w:date="2021-10-20T11:37:00Z">
              <w:rPr>
                <w:highlight w:val="yellow"/>
                <w:lang w:eastAsia="ja-JP"/>
              </w:rPr>
            </w:rPrChange>
          </w:rPr>
          <w:t>s</w:t>
        </w:r>
      </w:ins>
      <w:ins w:id="3807" w:author="Dr. Carsten Franke" w:date="2021-09-16T14:30:00Z">
        <w:r w:rsidRPr="00434959">
          <w:rPr>
            <w:strike/>
            <w:highlight w:val="yellow"/>
            <w:lang w:eastAsia="ja-JP"/>
            <w:rPrChange w:id="3808" w:author="Dr. Carsten Franke" w:date="2021-10-20T11:37:00Z">
              <w:rPr>
                <w:highlight w:val="yellow"/>
                <w:lang w:eastAsia="ja-JP"/>
              </w:rPr>
            </w:rPrChange>
          </w:rPr>
          <w:t xml:space="preserve"> unchanged. </w:t>
        </w:r>
      </w:ins>
      <w:ins w:id="3809" w:author="Dr. Carsten Franke" w:date="2021-09-20T17:07:00Z">
        <w:r w:rsidR="000B5A61" w:rsidRPr="00434959">
          <w:rPr>
            <w:strike/>
            <w:highlight w:val="yellow"/>
            <w:lang w:eastAsia="ja-JP"/>
            <w:rPrChange w:id="3810" w:author="Dr. Carsten Franke" w:date="2021-10-20T11:37:00Z">
              <w:rPr>
                <w:highlight w:val="yellow"/>
                <w:lang w:eastAsia="ja-JP"/>
              </w:rPr>
            </w:rPrChange>
          </w:rPr>
          <w:t xml:space="preserve">Focus on </w:t>
        </w:r>
      </w:ins>
      <w:ins w:id="3811" w:author="Dr. Carsten Franke" w:date="2021-09-20T17:08:00Z">
        <w:r w:rsidR="000B5A61" w:rsidRPr="00434959">
          <w:rPr>
            <w:strike/>
            <w:highlight w:val="yellow"/>
            <w:lang w:eastAsia="ja-JP"/>
            <w:rPrChange w:id="3812" w:author="Dr. Carsten Franke" w:date="2021-10-20T11:37:00Z">
              <w:rPr>
                <w:highlight w:val="yellow"/>
                <w:lang w:eastAsia="ja-JP"/>
              </w:rPr>
            </w:rPrChange>
          </w:rPr>
          <w:t xml:space="preserve">usage recommendations. </w:t>
        </w:r>
      </w:ins>
    </w:p>
    <w:p w14:paraId="375802F0" w14:textId="2466F5E2" w:rsidR="006952B5" w:rsidRPr="00434959" w:rsidRDefault="006952B5" w:rsidP="009C2A9B">
      <w:pPr>
        <w:pStyle w:val="Listenabsatz"/>
        <w:numPr>
          <w:ilvl w:val="1"/>
          <w:numId w:val="65"/>
        </w:numPr>
        <w:rPr>
          <w:ins w:id="3813" w:author="Dr. Carsten Franke" w:date="2021-09-16T14:34:00Z"/>
          <w:strike/>
          <w:highlight w:val="yellow"/>
          <w:lang w:eastAsia="ja-JP"/>
          <w:rPrChange w:id="3814" w:author="Dr. Carsten Franke" w:date="2021-10-20T11:37:00Z">
            <w:rPr>
              <w:ins w:id="3815" w:author="Dr. Carsten Franke" w:date="2021-09-16T14:34:00Z"/>
              <w:highlight w:val="yellow"/>
              <w:lang w:eastAsia="ja-JP"/>
            </w:rPr>
          </w:rPrChange>
        </w:rPr>
      </w:pPr>
      <w:ins w:id="3816" w:author="Dr. Carsten Franke" w:date="2021-09-16T14:58:00Z">
        <w:r w:rsidRPr="00434959">
          <w:rPr>
            <w:strike/>
            <w:highlight w:val="yellow"/>
            <w:lang w:eastAsia="ja-JP"/>
            <w:rPrChange w:id="3817" w:author="Dr. Carsten Franke" w:date="2021-10-20T11:37:00Z">
              <w:rPr>
                <w:highlight w:val="yellow"/>
                <w:lang w:eastAsia="ja-JP"/>
              </w:rPr>
            </w:rPrChange>
          </w:rPr>
          <w:t>Keep the possible conflicts minimal.</w:t>
        </w:r>
      </w:ins>
      <w:ins w:id="3818" w:author="Dr. Carsten Franke" w:date="2021-09-16T14:59:00Z">
        <w:r w:rsidRPr="00434959">
          <w:rPr>
            <w:strike/>
            <w:highlight w:val="yellow"/>
            <w:lang w:eastAsia="ja-JP"/>
            <w:rPrChange w:id="3819" w:author="Dr. Carsten Franke" w:date="2021-10-20T11:37:00Z">
              <w:rPr>
                <w:highlight w:val="yellow"/>
                <w:lang w:eastAsia="ja-JP"/>
              </w:rPr>
            </w:rPrChange>
          </w:rPr>
          <w:t xml:space="preserve"> </w:t>
        </w:r>
      </w:ins>
      <w:ins w:id="3820" w:author="Dr. Carsten Franke" w:date="2021-09-20T17:08:00Z">
        <w:r w:rsidR="000B5A61" w:rsidRPr="00434959">
          <w:rPr>
            <w:strike/>
            <w:highlight w:val="yellow"/>
            <w:lang w:eastAsia="ja-JP"/>
            <w:rPrChange w:id="3821" w:author="Dr. Carsten Franke" w:date="2021-10-20T11:37:00Z">
              <w:rPr>
                <w:highlight w:val="yellow"/>
                <w:lang w:eastAsia="ja-JP"/>
              </w:rPr>
            </w:rPrChange>
          </w:rPr>
          <w:t>(</w:t>
        </w:r>
        <w:proofErr w:type="gramStart"/>
        <w:r w:rsidR="000B5A61" w:rsidRPr="00434959">
          <w:rPr>
            <w:strike/>
            <w:highlight w:val="yellow"/>
            <w:lang w:eastAsia="ja-JP"/>
            <w:rPrChange w:id="3822" w:author="Dr. Carsten Franke" w:date="2021-10-20T11:37:00Z">
              <w:rPr>
                <w:highlight w:val="yellow"/>
                <w:lang w:eastAsia="ja-JP"/>
              </w:rPr>
            </w:rPrChange>
          </w:rPr>
          <w:t>to</w:t>
        </w:r>
        <w:proofErr w:type="gramEnd"/>
        <w:r w:rsidR="000B5A61" w:rsidRPr="00434959">
          <w:rPr>
            <w:strike/>
            <w:highlight w:val="yellow"/>
            <w:lang w:eastAsia="ja-JP"/>
            <w:rPrChange w:id="3823" w:author="Dr. Carsten Franke" w:date="2021-10-20T11:37:00Z">
              <w:rPr>
                <w:highlight w:val="yellow"/>
                <w:lang w:eastAsia="ja-JP"/>
              </w:rPr>
            </w:rPrChange>
          </w:rPr>
          <w:t xml:space="preserve"> be done)</w:t>
        </w:r>
      </w:ins>
    </w:p>
    <w:p w14:paraId="65773A96" w14:textId="77777777" w:rsidR="00A44CE4" w:rsidRDefault="009C2A9B" w:rsidP="009C2A9B">
      <w:pPr>
        <w:pStyle w:val="Listenabsatz"/>
        <w:numPr>
          <w:ilvl w:val="1"/>
          <w:numId w:val="65"/>
        </w:numPr>
        <w:rPr>
          <w:ins w:id="3824" w:author="Dr. Carsten Franke" w:date="2021-09-16T15:46:00Z"/>
          <w:highlight w:val="yellow"/>
          <w:lang w:eastAsia="ja-JP"/>
        </w:rPr>
      </w:pPr>
      <w:ins w:id="3825" w:author="Dr. Carsten Franke" w:date="2021-09-16T14:34:00Z">
        <w:r>
          <w:rPr>
            <w:highlight w:val="yellow"/>
            <w:lang w:eastAsia="ja-JP"/>
          </w:rPr>
          <w:t>Upon import</w:t>
        </w:r>
      </w:ins>
      <w:ins w:id="3826" w:author="Dr. Carsten Franke" w:date="2021-09-16T15:46:00Z">
        <w:r w:rsidR="00A44CE4">
          <w:rPr>
            <w:highlight w:val="yellow"/>
            <w:lang w:eastAsia="ja-JP"/>
          </w:rPr>
          <w:t xml:space="preserve"> (as a use case)</w:t>
        </w:r>
      </w:ins>
      <w:ins w:id="3827" w:author="Dr. Carsten Franke" w:date="2021-09-16T14:34:00Z">
        <w:r>
          <w:rPr>
            <w:highlight w:val="yellow"/>
            <w:lang w:eastAsia="ja-JP"/>
          </w:rPr>
          <w:t xml:space="preserve">, </w:t>
        </w:r>
      </w:ins>
    </w:p>
    <w:p w14:paraId="08DCB0B8" w14:textId="1AF704CA" w:rsidR="009C2A9B" w:rsidRPr="00D44CFB" w:rsidRDefault="009C2A9B" w:rsidP="00FA392C">
      <w:pPr>
        <w:pStyle w:val="Listenabsatz"/>
        <w:numPr>
          <w:ilvl w:val="2"/>
          <w:numId w:val="65"/>
        </w:numPr>
        <w:rPr>
          <w:ins w:id="3828" w:author="Dr. Carsten Franke" w:date="2021-09-16T14:34:00Z"/>
          <w:strike/>
          <w:highlight w:val="yellow"/>
          <w:lang w:eastAsia="ja-JP"/>
          <w:rPrChange w:id="3829" w:author="Dr. Carsten Franke" w:date="2021-10-20T11:51:00Z">
            <w:rPr>
              <w:ins w:id="3830" w:author="Dr. Carsten Franke" w:date="2021-09-16T14:34:00Z"/>
              <w:highlight w:val="yellow"/>
              <w:lang w:eastAsia="ja-JP"/>
            </w:rPr>
          </w:rPrChange>
        </w:rPr>
      </w:pPr>
      <w:ins w:id="3831" w:author="Dr. Carsten Franke" w:date="2021-09-16T14:34:00Z">
        <w:r w:rsidRPr="00D44CFB">
          <w:rPr>
            <w:b/>
            <w:strike/>
            <w:highlight w:val="yellow"/>
            <w:lang w:eastAsia="ja-JP"/>
            <w:rPrChange w:id="3832" w:author="Dr. Carsten Franke" w:date="2021-10-20T11:51:00Z">
              <w:rPr>
                <w:b/>
                <w:highlight w:val="yellow"/>
                <w:lang w:eastAsia="ja-JP"/>
              </w:rPr>
            </w:rPrChange>
          </w:rPr>
          <w:t>STEP</w:t>
        </w:r>
        <w:r w:rsidRPr="00D44CFB">
          <w:rPr>
            <w:strike/>
            <w:highlight w:val="yellow"/>
            <w:lang w:eastAsia="ja-JP"/>
            <w:rPrChange w:id="3833" w:author="Dr. Carsten Franke" w:date="2021-10-20T11:51:00Z">
              <w:rPr>
                <w:highlight w:val="yellow"/>
                <w:lang w:eastAsia="ja-JP"/>
              </w:rPr>
            </w:rPrChange>
          </w:rPr>
          <w:t xml:space="preserve"> defines which </w:t>
        </w:r>
      </w:ins>
      <w:ins w:id="3834" w:author="Dr. Carsten Franke" w:date="2021-09-16T15:44:00Z">
        <w:r w:rsidR="00A44CE4" w:rsidRPr="00D44CFB">
          <w:rPr>
            <w:strike/>
            <w:highlight w:val="yellow"/>
            <w:lang w:eastAsia="ja-JP"/>
            <w:rPrChange w:id="3835" w:author="Dr. Carsten Franke" w:date="2021-10-20T11:51:00Z">
              <w:rPr>
                <w:highlight w:val="yellow"/>
                <w:lang w:eastAsia="ja-JP"/>
              </w:rPr>
            </w:rPrChange>
          </w:rPr>
          <w:t>χMCF</w:t>
        </w:r>
      </w:ins>
      <w:ins w:id="3836" w:author="Dr. Carsten Franke" w:date="2021-09-16T14:34:00Z">
        <w:r w:rsidRPr="00D44CFB">
          <w:rPr>
            <w:strike/>
            <w:highlight w:val="yellow"/>
            <w:lang w:eastAsia="ja-JP"/>
            <w:rPrChange w:id="3837" w:author="Dr. Carsten Franke" w:date="2021-10-20T11:51:00Z">
              <w:rPr>
                <w:highlight w:val="yellow"/>
                <w:lang w:eastAsia="ja-JP"/>
              </w:rPr>
            </w:rPrChange>
          </w:rPr>
          <w:t xml:space="preserve"> files to read and </w:t>
        </w:r>
        <w:commentRangeStart w:id="3838"/>
        <w:r w:rsidRPr="00D44CFB">
          <w:rPr>
            <w:strike/>
            <w:highlight w:val="yellow"/>
            <w:lang w:eastAsia="ja-JP"/>
            <w:rPrChange w:id="3839" w:author="Dr. Carsten Franke" w:date="2021-10-20T11:51:00Z">
              <w:rPr>
                <w:highlight w:val="yellow"/>
                <w:lang w:eastAsia="ja-JP"/>
              </w:rPr>
            </w:rPrChange>
          </w:rPr>
          <w:t>where to transform their content</w:t>
        </w:r>
      </w:ins>
      <w:ins w:id="3840" w:author="Dr. Carsten Franke" w:date="2021-09-20T17:09:00Z">
        <w:r w:rsidR="000B5A61" w:rsidRPr="00D44CFB">
          <w:rPr>
            <w:strike/>
            <w:highlight w:val="yellow"/>
            <w:lang w:eastAsia="ja-JP"/>
            <w:rPrChange w:id="3841" w:author="Dr. Carsten Franke" w:date="2021-10-20T11:51:00Z">
              <w:rPr>
                <w:highlight w:val="yellow"/>
                <w:lang w:eastAsia="ja-JP"/>
              </w:rPr>
            </w:rPrChange>
          </w:rPr>
          <w:t xml:space="preserve"> for assembly</w:t>
        </w:r>
      </w:ins>
      <w:commentRangeEnd w:id="3838"/>
      <w:ins w:id="3842" w:author="Dr. Carsten Franke" w:date="2021-09-20T17:10:00Z">
        <w:r w:rsidR="000B5A61" w:rsidRPr="00D44CFB">
          <w:rPr>
            <w:rStyle w:val="Kommentarzeichen"/>
            <w:rFonts w:ascii="Calibri" w:eastAsia="Times New Roman" w:hAnsi="Calibri"/>
            <w:strike/>
            <w:lang w:val="en-US" w:eastAsia="x-none"/>
            <w:rPrChange w:id="3843" w:author="Dr. Carsten Franke" w:date="2021-10-20T11:51:00Z">
              <w:rPr>
                <w:rStyle w:val="Kommentarzeichen"/>
                <w:rFonts w:ascii="Calibri" w:eastAsia="Times New Roman" w:hAnsi="Calibri"/>
                <w:lang w:val="en-US" w:eastAsia="x-none"/>
              </w:rPr>
            </w:rPrChange>
          </w:rPr>
          <w:commentReference w:id="3838"/>
        </w:r>
      </w:ins>
      <w:ins w:id="3844" w:author="Dr. Carsten Franke" w:date="2021-09-16T14:34:00Z">
        <w:r w:rsidRPr="00D44CFB">
          <w:rPr>
            <w:strike/>
            <w:highlight w:val="yellow"/>
            <w:lang w:eastAsia="ja-JP"/>
            <w:rPrChange w:id="3845" w:author="Dr. Carsten Franke" w:date="2021-10-20T11:51:00Z">
              <w:rPr>
                <w:highlight w:val="yellow"/>
                <w:lang w:eastAsia="ja-JP"/>
              </w:rPr>
            </w:rPrChange>
          </w:rPr>
          <w:t xml:space="preserve">. </w:t>
        </w:r>
      </w:ins>
    </w:p>
    <w:p w14:paraId="254CA13B" w14:textId="176A6FFF" w:rsidR="009C2A9B" w:rsidRPr="00D44CFB" w:rsidRDefault="009C2A9B" w:rsidP="00FA392C">
      <w:pPr>
        <w:pStyle w:val="Listenabsatz"/>
        <w:numPr>
          <w:ilvl w:val="2"/>
          <w:numId w:val="65"/>
        </w:numPr>
        <w:rPr>
          <w:ins w:id="3846" w:author="Dr. Carsten Franke" w:date="2021-09-16T14:35:00Z"/>
          <w:strike/>
          <w:highlight w:val="yellow"/>
          <w:lang w:eastAsia="ja-JP"/>
          <w:rPrChange w:id="3847" w:author="Dr. Carsten Franke" w:date="2021-10-20T11:51:00Z">
            <w:rPr>
              <w:ins w:id="3848" w:author="Dr. Carsten Franke" w:date="2021-09-16T14:35:00Z"/>
              <w:highlight w:val="yellow"/>
              <w:lang w:eastAsia="ja-JP"/>
            </w:rPr>
          </w:rPrChange>
        </w:rPr>
      </w:pPr>
      <w:ins w:id="3849" w:author="Dr. Carsten Franke" w:date="2021-09-16T14:34:00Z">
        <w:r w:rsidRPr="00D44CFB">
          <w:rPr>
            <w:strike/>
            <w:highlight w:val="yellow"/>
            <w:lang w:eastAsia="ja-JP"/>
            <w:rPrChange w:id="3850" w:author="Dr. Carsten Franke" w:date="2021-10-20T11:51:00Z">
              <w:rPr>
                <w:highlight w:val="yellow"/>
                <w:lang w:eastAsia="ja-JP"/>
              </w:rPr>
            </w:rPrChange>
          </w:rPr>
          <w:t>A</w:t>
        </w:r>
      </w:ins>
      <w:ins w:id="3851" w:author="Dr. Carsten Franke" w:date="2021-09-16T14:35:00Z">
        <w:r w:rsidRPr="00D44CFB">
          <w:rPr>
            <w:strike/>
            <w:highlight w:val="yellow"/>
            <w:lang w:eastAsia="ja-JP"/>
            <w:rPrChange w:id="3852" w:author="Dr. Carsten Franke" w:date="2021-10-20T11:51:00Z">
              <w:rPr>
                <w:highlight w:val="yellow"/>
                <w:lang w:eastAsia="ja-JP"/>
              </w:rPr>
            </w:rPrChange>
          </w:rPr>
          <w:t xml:space="preserve">ny other connection information shall be read from </w:t>
        </w:r>
      </w:ins>
      <w:ins w:id="3853" w:author="Dr. Carsten Franke" w:date="2021-09-16T15:44:00Z">
        <w:r w:rsidR="00A44CE4" w:rsidRPr="00D44CFB">
          <w:rPr>
            <w:b/>
            <w:strike/>
            <w:highlight w:val="yellow"/>
            <w:lang w:eastAsia="ja-JP"/>
            <w:rPrChange w:id="3854" w:author="Dr. Carsten Franke" w:date="2021-10-20T11:51:00Z">
              <w:rPr>
                <w:b/>
                <w:highlight w:val="yellow"/>
                <w:lang w:eastAsia="ja-JP"/>
              </w:rPr>
            </w:rPrChange>
          </w:rPr>
          <w:t>χMCF</w:t>
        </w:r>
      </w:ins>
      <w:ins w:id="3855" w:author="Dr. Carsten Franke" w:date="2021-09-16T14:35:00Z">
        <w:r w:rsidRPr="00D44CFB">
          <w:rPr>
            <w:strike/>
            <w:highlight w:val="yellow"/>
            <w:lang w:eastAsia="ja-JP"/>
            <w:rPrChange w:id="3856" w:author="Dr. Carsten Franke" w:date="2021-10-20T11:51:00Z">
              <w:rPr>
                <w:highlight w:val="yellow"/>
                <w:lang w:eastAsia="ja-JP"/>
              </w:rPr>
            </w:rPrChange>
          </w:rPr>
          <w:t xml:space="preserve">. </w:t>
        </w:r>
      </w:ins>
    </w:p>
    <w:p w14:paraId="59D995D1" w14:textId="7F93EB89" w:rsidR="009C2A9B" w:rsidRPr="00F66EBB" w:rsidRDefault="009C2A9B" w:rsidP="00FA392C">
      <w:pPr>
        <w:pStyle w:val="Listenabsatz"/>
        <w:numPr>
          <w:ilvl w:val="2"/>
          <w:numId w:val="65"/>
        </w:numPr>
        <w:rPr>
          <w:ins w:id="3857" w:author="Dr. Carsten Franke" w:date="2021-09-16T14:39:00Z"/>
          <w:strike/>
          <w:highlight w:val="yellow"/>
          <w:lang w:eastAsia="ja-JP"/>
          <w:rPrChange w:id="3858" w:author="Dr. Carsten Franke" w:date="2021-10-20T12:00:00Z">
            <w:rPr>
              <w:ins w:id="3859" w:author="Dr. Carsten Franke" w:date="2021-09-16T14:39:00Z"/>
              <w:highlight w:val="yellow"/>
              <w:lang w:eastAsia="ja-JP"/>
            </w:rPr>
          </w:rPrChange>
        </w:rPr>
      </w:pPr>
      <w:ins w:id="3860" w:author="Dr. Carsten Franke" w:date="2021-09-16T14:35:00Z">
        <w:r w:rsidRPr="00F66EBB">
          <w:rPr>
            <w:strike/>
            <w:highlight w:val="yellow"/>
            <w:lang w:eastAsia="ja-JP"/>
            <w:rPrChange w:id="3861"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3862" w:author="Dr. Carsten Franke" w:date="2021-10-20T12:00:00Z">
              <w:rPr>
                <w:highlight w:val="yellow"/>
                <w:lang w:eastAsia="ja-JP"/>
              </w:rPr>
            </w:rPrChange>
          </w:rPr>
          <w:t>Mat</w:t>
        </w:r>
      </w:ins>
      <w:ins w:id="3863" w:author="Dr. Carsten Franke" w:date="2021-09-16T14:36:00Z">
        <w:r w:rsidRPr="00F66EBB">
          <w:rPr>
            <w:strike/>
            <w:highlight w:val="yellow"/>
            <w:lang w:eastAsia="ja-JP"/>
            <w:rPrChange w:id="3864" w:author="Dr. Carsten Franke" w:date="2021-10-20T12:00:00Z">
              <w:rPr>
                <w:highlight w:val="yellow"/>
                <w:lang w:eastAsia="ja-JP"/>
              </w:rPr>
            </w:rPrChange>
          </w:rPr>
          <w:t>edPartAssociation</w:t>
        </w:r>
        <w:proofErr w:type="spellEnd"/>
        <w:r w:rsidRPr="00F66EBB">
          <w:rPr>
            <w:strike/>
            <w:highlight w:val="yellow"/>
            <w:lang w:eastAsia="ja-JP"/>
            <w:rPrChange w:id="3865" w:author="Dr. Carsten Franke" w:date="2021-10-20T12:00:00Z">
              <w:rPr>
                <w:highlight w:val="yellow"/>
                <w:lang w:eastAsia="ja-JP"/>
              </w:rPr>
            </w:rPrChange>
          </w:rPr>
          <w:t xml:space="preserve">"). </w:t>
        </w:r>
      </w:ins>
      <w:ins w:id="3866" w:author="Dr. Carsten Franke" w:date="2021-09-16T14:37:00Z">
        <w:r w:rsidR="00CC668A" w:rsidRPr="00F66EBB">
          <w:rPr>
            <w:strike/>
            <w:highlight w:val="yellow"/>
            <w:lang w:eastAsia="ja-JP"/>
            <w:rPrChange w:id="3867" w:author="Dr. Carsten Franke" w:date="2021-10-20T12:00:00Z">
              <w:rPr>
                <w:highlight w:val="yellow"/>
                <w:lang w:eastAsia="ja-JP"/>
              </w:rPr>
            </w:rPrChange>
          </w:rPr>
          <w:t>In case this is mandatory in STEP, can we prescribe that it must be ignored</w:t>
        </w:r>
      </w:ins>
      <w:ins w:id="3868" w:author="Dr. Carsten Franke" w:date="2021-09-16T15:46:00Z">
        <w:r w:rsidR="00A44CE4" w:rsidRPr="00F66EBB">
          <w:rPr>
            <w:strike/>
            <w:highlight w:val="yellow"/>
            <w:lang w:eastAsia="ja-JP"/>
            <w:rPrChange w:id="3869" w:author="Dr. Carsten Franke" w:date="2021-10-20T12:00:00Z">
              <w:rPr>
                <w:highlight w:val="yellow"/>
                <w:lang w:eastAsia="ja-JP"/>
              </w:rPr>
            </w:rPrChange>
          </w:rPr>
          <w:t xml:space="preserve"> upon imp</w:t>
        </w:r>
      </w:ins>
      <w:ins w:id="3870" w:author="Dr. Carsten Franke" w:date="2021-09-16T15:47:00Z">
        <w:r w:rsidR="00A44CE4" w:rsidRPr="00F66EBB">
          <w:rPr>
            <w:strike/>
            <w:highlight w:val="yellow"/>
            <w:lang w:eastAsia="ja-JP"/>
            <w:rPrChange w:id="3871" w:author="Dr. Carsten Franke" w:date="2021-10-20T12:00:00Z">
              <w:rPr>
                <w:highlight w:val="yellow"/>
                <w:lang w:eastAsia="ja-JP"/>
              </w:rPr>
            </w:rPrChange>
          </w:rPr>
          <w:t>ort</w:t>
        </w:r>
      </w:ins>
      <w:ins w:id="3872" w:author="Dr. Carsten Franke" w:date="2021-09-16T14:37:00Z">
        <w:r w:rsidR="00CC668A" w:rsidRPr="00F66EBB">
          <w:rPr>
            <w:strike/>
            <w:highlight w:val="yellow"/>
            <w:lang w:eastAsia="ja-JP"/>
            <w:rPrChange w:id="3873" w:author="Dr. Carsten Franke" w:date="2021-10-20T12:00:00Z">
              <w:rPr>
                <w:highlight w:val="yellow"/>
                <w:lang w:eastAsia="ja-JP"/>
              </w:rPr>
            </w:rPrChange>
          </w:rPr>
          <w:t xml:space="preserve">? </w:t>
        </w:r>
      </w:ins>
      <w:ins w:id="3874" w:author="Dr. Carsten Franke" w:date="2021-09-16T14:44:00Z">
        <w:r w:rsidR="000523E1" w:rsidRPr="00F66EBB">
          <w:rPr>
            <w:strike/>
            <w:highlight w:val="yellow"/>
            <w:lang w:eastAsia="ja-JP"/>
            <w:rPrChange w:id="3875" w:author="Dr. Carsten Franke" w:date="2021-10-20T12:00:00Z">
              <w:rPr>
                <w:highlight w:val="yellow"/>
                <w:lang w:eastAsia="ja-JP"/>
              </w:rPr>
            </w:rPrChange>
          </w:rPr>
          <w:t xml:space="preserve">Or more general: How to handle inconsistencies between STEP &amp; </w:t>
        </w:r>
      </w:ins>
      <w:ins w:id="3876" w:author="Dr. Carsten Franke" w:date="2021-09-16T15:44:00Z">
        <w:r w:rsidR="00A44CE4" w:rsidRPr="00F66EBB">
          <w:rPr>
            <w:strike/>
            <w:highlight w:val="yellow"/>
            <w:lang w:eastAsia="ja-JP"/>
            <w:rPrChange w:id="3877" w:author="Dr. Carsten Franke" w:date="2021-10-20T12:00:00Z">
              <w:rPr>
                <w:highlight w:val="yellow"/>
                <w:lang w:eastAsia="ja-JP"/>
              </w:rPr>
            </w:rPrChange>
          </w:rPr>
          <w:t>χMCF</w:t>
        </w:r>
      </w:ins>
      <w:ins w:id="3878" w:author="Dr. Carsten Franke" w:date="2021-09-16T14:44:00Z">
        <w:r w:rsidR="000523E1" w:rsidRPr="00F66EBB">
          <w:rPr>
            <w:strike/>
            <w:highlight w:val="yellow"/>
            <w:lang w:eastAsia="ja-JP"/>
            <w:rPrChange w:id="3879" w:author="Dr. Carsten Franke" w:date="2021-10-20T12:00:00Z">
              <w:rPr>
                <w:highlight w:val="yellow"/>
                <w:lang w:eastAsia="ja-JP"/>
              </w:rPr>
            </w:rPrChange>
          </w:rPr>
          <w:t xml:space="preserve"> files? </w:t>
        </w:r>
      </w:ins>
      <w:ins w:id="3880" w:author="Dr. Carsten Franke" w:date="2021-09-16T14:48:00Z">
        <w:r w:rsidR="007E14C1" w:rsidRPr="00F66EBB">
          <w:rPr>
            <w:strike/>
            <w:highlight w:val="yellow"/>
            <w:lang w:eastAsia="ja-JP"/>
            <w:rPrChange w:id="3881" w:author="Dr. Carsten Franke" w:date="2021-10-20T12:00:00Z">
              <w:rPr>
                <w:highlight w:val="yellow"/>
                <w:lang w:eastAsia="ja-JP"/>
              </w:rPr>
            </w:rPrChange>
          </w:rPr>
          <w:t xml:space="preserve">E.g.: Inconsistencies must be detected by the importing system and must be reported as warning etc. </w:t>
        </w:r>
      </w:ins>
      <w:ins w:id="3882" w:author="Dr. Carsten Franke" w:date="2021-09-20T17:21:00Z">
        <w:r w:rsidR="009B202E" w:rsidRPr="00F66EBB">
          <w:rPr>
            <w:strike/>
            <w:highlight w:val="yellow"/>
            <w:lang w:eastAsia="ja-JP"/>
            <w:rPrChange w:id="3883" w:author="Dr. Carsten Franke" w:date="2021-10-20T12:00:00Z">
              <w:rPr>
                <w:highlight w:val="yellow"/>
                <w:lang w:eastAsia="ja-JP"/>
              </w:rPr>
            </w:rPrChange>
          </w:rPr>
          <w:br/>
        </w:r>
        <w:r w:rsidR="009B202E" w:rsidRPr="00F66EBB">
          <w:rPr>
            <w:i/>
            <w:strike/>
            <w:highlight w:val="yellow"/>
            <w:u w:val="single"/>
            <w:lang w:eastAsia="ja-JP"/>
            <w:rPrChange w:id="3884"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3885" w:author="Dr. Carsten Franke" w:date="2021-10-20T12:00:00Z">
              <w:rPr>
                <w:highlight w:val="yellow"/>
                <w:lang w:eastAsia="ja-JP"/>
              </w:rPr>
            </w:rPrChange>
          </w:rPr>
          <w:t xml:space="preserve">: We may avoid a statement about </w:t>
        </w:r>
      </w:ins>
      <w:ins w:id="3886" w:author="Dr. Carsten Franke" w:date="2021-09-20T17:22:00Z">
        <w:r w:rsidR="00BE0017" w:rsidRPr="00F66EBB">
          <w:rPr>
            <w:strike/>
            <w:highlight w:val="yellow"/>
            <w:lang w:eastAsia="ja-JP"/>
            <w:rPrChange w:id="3887" w:author="Dr. Carsten Franke" w:date="2021-10-20T12:00:00Z">
              <w:rPr>
                <w:highlight w:val="yellow"/>
                <w:lang w:eastAsia="ja-JP"/>
              </w:rPr>
            </w:rPrChange>
          </w:rPr>
          <w:t>owner</w:t>
        </w:r>
      </w:ins>
      <w:ins w:id="3888" w:author="Dr. Carsten Franke" w:date="2021-09-20T17:21:00Z">
        <w:r w:rsidR="009B202E" w:rsidRPr="00F66EBB">
          <w:rPr>
            <w:strike/>
            <w:highlight w:val="yellow"/>
            <w:lang w:eastAsia="ja-JP"/>
            <w:rPrChange w:id="3889" w:author="Dr. Carsten Franke" w:date="2021-10-20T12:00:00Z">
              <w:rPr>
                <w:highlight w:val="yellow"/>
                <w:lang w:eastAsia="ja-JP"/>
              </w:rPr>
            </w:rPrChange>
          </w:rPr>
          <w:t>ship or requirements to software (</w:t>
        </w:r>
        <w:proofErr w:type="gramStart"/>
        <w:r w:rsidR="009B202E" w:rsidRPr="00F66EBB">
          <w:rPr>
            <w:strike/>
            <w:highlight w:val="yellow"/>
            <w:lang w:eastAsia="ja-JP"/>
            <w:rPrChange w:id="3890" w:author="Dr. Carsten Franke" w:date="2021-10-20T12:00:00Z">
              <w:rPr>
                <w:highlight w:val="yellow"/>
                <w:lang w:eastAsia="ja-JP"/>
              </w:rPr>
            </w:rPrChange>
          </w:rPr>
          <w:t>e.g.</w:t>
        </w:r>
        <w:proofErr w:type="gramEnd"/>
        <w:r w:rsidR="009B202E" w:rsidRPr="00F66EBB">
          <w:rPr>
            <w:strike/>
            <w:highlight w:val="yellow"/>
            <w:lang w:eastAsia="ja-JP"/>
            <w:rPrChange w:id="3891" w:author="Dr. Carsten Franke" w:date="2021-10-20T12:00:00Z">
              <w:rPr>
                <w:highlight w:val="yellow"/>
                <w:lang w:eastAsia="ja-JP"/>
              </w:rPr>
            </w:rPrChange>
          </w:rPr>
          <w:t xml:space="preserve"> emitting warnings). It may be sufficient just to </w:t>
        </w:r>
      </w:ins>
      <w:ins w:id="3892" w:author="Dr. Carsten Franke" w:date="2021-09-20T17:22:00Z">
        <w:r w:rsidR="009B202E" w:rsidRPr="00F66EBB">
          <w:rPr>
            <w:strike/>
            <w:highlight w:val="yellow"/>
            <w:lang w:eastAsia="ja-JP"/>
            <w:rPrChange w:id="3893"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741F4D">
      <w:pPr>
        <w:pStyle w:val="Listenabsatz"/>
        <w:numPr>
          <w:ilvl w:val="0"/>
          <w:numId w:val="65"/>
        </w:numPr>
        <w:rPr>
          <w:ins w:id="3894" w:author="Max Ungerer [2]" w:date="2021-09-15T20:16:00Z"/>
          <w:strike/>
          <w:highlight w:val="yellow"/>
          <w:lang w:eastAsia="ja-JP"/>
          <w:rPrChange w:id="3895" w:author="Dr. Carsten Franke" w:date="2021-10-20T11:51:00Z">
            <w:rPr>
              <w:ins w:id="3896" w:author="Max Ungerer [2]" w:date="2021-09-15T20:16:00Z"/>
              <w:highlight w:val="yellow"/>
              <w:lang w:eastAsia="ja-JP"/>
            </w:rPr>
          </w:rPrChange>
        </w:rPr>
      </w:pPr>
      <w:ins w:id="3897" w:author="Max Ungerer [2]" w:date="2021-09-15T20:15:00Z">
        <w:r w:rsidRPr="00D44CFB">
          <w:rPr>
            <w:strike/>
            <w:highlight w:val="yellow"/>
            <w:lang w:eastAsia="ja-JP"/>
            <w:rPrChange w:id="3898" w:author="Dr. Carsten Franke" w:date="2021-10-20T11:51:00Z">
              <w:rPr>
                <w:highlight w:val="yellow"/>
                <w:lang w:eastAsia="ja-JP"/>
              </w:rPr>
            </w:rPrChange>
          </w:rPr>
          <w:t xml:space="preserve">Use of </w:t>
        </w:r>
      </w:ins>
      <w:r w:rsidRPr="00D44CFB">
        <w:rPr>
          <w:strike/>
          <w:highlight w:val="yellow"/>
          <w:lang w:eastAsia="ja-JP"/>
          <w:rPrChange w:id="3899" w:author="Dr. Carsten Franke" w:date="2021-10-20T11:51:00Z">
            <w:rPr>
              <w:highlight w:val="yellow"/>
              <w:lang w:eastAsia="ja-JP"/>
            </w:rPr>
          </w:rPrChange>
        </w:rPr>
        <w:t>A</w:t>
      </w:r>
      <w:r w:rsidR="00FA340D" w:rsidRPr="00D44CFB">
        <w:rPr>
          <w:strike/>
          <w:highlight w:val="yellow"/>
          <w:lang w:eastAsia="ja-JP"/>
          <w:rPrChange w:id="3900" w:author="Dr. Carsten Franke" w:date="2021-10-20T11:51:00Z">
            <w:rPr>
              <w:highlight w:val="yellow"/>
              <w:lang w:eastAsia="ja-JP"/>
            </w:rPr>
          </w:rPrChange>
        </w:rPr>
        <w:t>P</w:t>
      </w:r>
      <w:r w:rsidRPr="00D44CFB">
        <w:rPr>
          <w:strike/>
          <w:highlight w:val="yellow"/>
          <w:lang w:eastAsia="ja-JP"/>
          <w:rPrChange w:id="3901" w:author="Dr. Carsten Franke" w:date="2021-10-20T11:51:00Z">
            <w:rPr>
              <w:highlight w:val="yellow"/>
              <w:lang w:eastAsia="ja-JP"/>
            </w:rPr>
          </w:rPrChange>
        </w:rPr>
        <w:t xml:space="preserve">242 </w:t>
      </w:r>
      <w:ins w:id="3902" w:author="Max Ungerer [2]" w:date="2021-09-15T20:15:00Z">
        <w:r w:rsidRPr="00D44CFB">
          <w:rPr>
            <w:strike/>
            <w:highlight w:val="yellow"/>
            <w:lang w:eastAsia="ja-JP"/>
            <w:rPrChange w:id="3903" w:author="Dr. Carsten Franke" w:date="2021-10-20T11:51:00Z">
              <w:rPr>
                <w:highlight w:val="yellow"/>
                <w:lang w:eastAsia="ja-JP"/>
              </w:rPr>
            </w:rPrChange>
          </w:rPr>
          <w:t xml:space="preserve">Mating capability to describe high level information </w:t>
        </w:r>
      </w:ins>
      <w:ins w:id="3904" w:author="Max Ungerer [2]" w:date="2021-09-15T20:16:00Z">
        <w:r w:rsidRPr="00D44CFB">
          <w:rPr>
            <w:strike/>
            <w:highlight w:val="yellow"/>
            <w:lang w:eastAsia="ja-JP"/>
            <w:rPrChange w:id="3905" w:author="Dr. Carsten Franke" w:date="2021-10-20T11:51:00Z">
              <w:rPr>
                <w:highlight w:val="yellow"/>
                <w:lang w:eastAsia="ja-JP"/>
              </w:rPr>
            </w:rPrChange>
          </w:rPr>
          <w:t>about joined parts</w:t>
        </w:r>
      </w:ins>
      <w:ins w:id="3906" w:author="Dr. Carsten Franke" w:date="2021-09-20T17:38:00Z">
        <w:r w:rsidR="00FA340D" w:rsidRPr="00D44CFB">
          <w:rPr>
            <w:strike/>
            <w:highlight w:val="yellow"/>
            <w:lang w:eastAsia="ja-JP"/>
            <w:rPrChange w:id="3907" w:author="Dr. Carsten Franke" w:date="2021-10-20T11:51:00Z">
              <w:rPr>
                <w:highlight w:val="yellow"/>
                <w:lang w:eastAsia="ja-JP"/>
              </w:rPr>
            </w:rPrChange>
          </w:rPr>
          <w:t xml:space="preserve">, only. </w:t>
        </w:r>
      </w:ins>
      <w:ins w:id="3908" w:author="Dr. Carsten Franke" w:date="2021-09-16T14:21:00Z">
        <w:r w:rsidR="001E4412" w:rsidRPr="00D44CFB">
          <w:rPr>
            <w:strike/>
            <w:highlight w:val="yellow"/>
            <w:lang w:eastAsia="ja-JP"/>
            <w:rPrChange w:id="3909" w:author="Dr. Carsten Franke" w:date="2021-10-20T11:51:00Z">
              <w:rPr>
                <w:highlight w:val="yellow"/>
                <w:lang w:eastAsia="ja-JP"/>
              </w:rPr>
            </w:rPrChange>
          </w:rPr>
          <w:br/>
        </w:r>
      </w:ins>
      <w:ins w:id="3910" w:author="Dr. Carsten Franke" w:date="2021-09-16T14:22:00Z">
        <w:r w:rsidR="006E7579" w:rsidRPr="00D44CFB">
          <w:rPr>
            <w:strike/>
            <w:highlight w:val="yellow"/>
            <w:lang w:eastAsia="ja-JP"/>
            <w:rPrChange w:id="3911" w:author="Dr. Carsten Franke" w:date="2021-10-20T11:51:00Z">
              <w:rPr>
                <w:highlight w:val="yellow"/>
                <w:lang w:eastAsia="ja-JP"/>
              </w:rPr>
            </w:rPrChange>
          </w:rPr>
          <w:t>"</w:t>
        </w:r>
        <w:proofErr w:type="gramStart"/>
        <w:r w:rsidR="006E7579" w:rsidRPr="00D44CFB">
          <w:rPr>
            <w:strike/>
            <w:highlight w:val="yellow"/>
            <w:lang w:eastAsia="ja-JP"/>
            <w:rPrChange w:id="3912" w:author="Dr. Carsten Franke" w:date="2021-10-20T11:51:00Z">
              <w:rPr>
                <w:highlight w:val="yellow"/>
                <w:lang w:eastAsia="ja-JP"/>
              </w:rPr>
            </w:rPrChange>
          </w:rPr>
          <w:t>high</w:t>
        </w:r>
        <w:proofErr w:type="gramEnd"/>
        <w:r w:rsidR="006E7579" w:rsidRPr="00D44CFB">
          <w:rPr>
            <w:strike/>
            <w:highlight w:val="yellow"/>
            <w:lang w:eastAsia="ja-JP"/>
            <w:rPrChange w:id="3913" w:author="Dr. Carsten Franke" w:date="2021-10-20T11:51:00Z">
              <w:rPr>
                <w:highlight w:val="yellow"/>
                <w:lang w:eastAsia="ja-JP"/>
              </w:rPr>
            </w:rPrChange>
          </w:rPr>
          <w:t xml:space="preserve"> level information" n</w:t>
        </w:r>
      </w:ins>
      <w:ins w:id="3914" w:author="Dr. Carsten Franke" w:date="2021-09-16T14:21:00Z">
        <w:r w:rsidR="001E4412" w:rsidRPr="00D44CFB">
          <w:rPr>
            <w:strike/>
            <w:highlight w:val="yellow"/>
            <w:lang w:eastAsia="ja-JP"/>
            <w:rPrChange w:id="3915"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3916"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3917" w:author="Dr. Carsten Franke" w:date="2021-10-20T11:51:00Z">
              <w:rPr>
                <w:highlight w:val="yellow"/>
                <w:lang w:eastAsia="ja-JP"/>
              </w:rPr>
            </w:rPrChange>
          </w:rPr>
          <w:t xml:space="preserve"> </w:t>
        </w:r>
      </w:ins>
      <w:ins w:id="3918" w:author="Dr. Carsten Franke" w:date="2021-09-20T17:41:00Z">
        <w:r w:rsidR="00357E93" w:rsidRPr="00D44CFB">
          <w:rPr>
            <w:strike/>
            <w:highlight w:val="yellow"/>
            <w:lang w:eastAsia="ja-JP"/>
            <w:rPrChange w:id="3919" w:author="Dr. Carsten Franke" w:date="2021-10-20T11:51:00Z">
              <w:rPr>
                <w:highlight w:val="yellow"/>
                <w:lang w:eastAsia="ja-JP"/>
              </w:rPr>
            </w:rPrChange>
          </w:rPr>
          <w:t xml:space="preserve">- </w:t>
        </w:r>
      </w:ins>
      <w:ins w:id="3920" w:author="Dr. Carsten Franke" w:date="2021-09-20T17:42:00Z">
        <w:r w:rsidR="00357E93" w:rsidRPr="00D44CFB">
          <w:rPr>
            <w:i/>
            <w:strike/>
            <w:highlight w:val="yellow"/>
            <w:u w:val="single"/>
            <w:lang w:eastAsia="ja-JP"/>
            <w:rPrChange w:id="3921" w:author="Dr. Carsten Franke" w:date="2021-10-20T11:51:00Z">
              <w:rPr>
                <w:i/>
                <w:highlight w:val="yellow"/>
                <w:u w:val="single"/>
                <w:lang w:eastAsia="ja-JP"/>
              </w:rPr>
            </w:rPrChange>
          </w:rPr>
          <w:t xml:space="preserve">Suggestion (Max &amp; Carsten, 2021-09-20): </w:t>
        </w:r>
      </w:ins>
      <w:ins w:id="3922" w:author="Dr. Carsten Franke" w:date="2021-09-20T17:36:00Z">
        <w:r w:rsidR="00FA340D" w:rsidRPr="00D44CFB">
          <w:rPr>
            <w:strike/>
            <w:highlight w:val="yellow"/>
            <w:lang w:eastAsia="ja-JP"/>
            <w:rPrChange w:id="3923" w:author="Dr. Carsten Franke" w:date="2021-10-20T11:51:00Z">
              <w:rPr>
                <w:highlight w:val="yellow"/>
                <w:lang w:eastAsia="ja-JP"/>
              </w:rPr>
            </w:rPrChange>
          </w:rPr>
          <w:br/>
        </w:r>
      </w:ins>
      <w:ins w:id="3924" w:author="Dr. Carsten Franke" w:date="2021-09-20T17:38:00Z">
        <w:r w:rsidR="00FA340D" w:rsidRPr="00D44CFB">
          <w:rPr>
            <w:strike/>
            <w:highlight w:val="yellow"/>
            <w:lang w:eastAsia="ja-JP"/>
            <w:rPrChange w:id="3925" w:author="Dr. Carsten Franke" w:date="2021-10-20T11:51:00Z">
              <w:rPr>
                <w:highlight w:val="yellow"/>
                <w:lang w:eastAsia="ja-JP"/>
              </w:rPr>
            </w:rPrChange>
          </w:rPr>
          <w:t xml:space="preserve">- </w:t>
        </w:r>
      </w:ins>
      <w:ins w:id="3926" w:author="Dr. Carsten Franke" w:date="2021-09-20T17:36:00Z">
        <w:r w:rsidR="00FA340D" w:rsidRPr="00D44CFB">
          <w:rPr>
            <w:strike/>
            <w:highlight w:val="yellow"/>
            <w:lang w:eastAsia="ja-JP"/>
            <w:rPrChange w:id="3927" w:author="Dr. Carsten Franke" w:date="2021-10-20T11:51:00Z">
              <w:rPr>
                <w:highlight w:val="yellow"/>
                <w:lang w:eastAsia="ja-JP"/>
              </w:rPr>
            </w:rPrChange>
          </w:rPr>
          <w:t xml:space="preserve">Technology is </w:t>
        </w:r>
        <w:r w:rsidR="00FA340D" w:rsidRPr="00D44CFB">
          <w:rPr>
            <w:i/>
            <w:strike/>
            <w:highlight w:val="yellow"/>
            <w:lang w:eastAsia="ja-JP"/>
            <w:rPrChange w:id="3928" w:author="Dr. Carsten Franke" w:date="2021-10-20T11:51:00Z">
              <w:rPr>
                <w:i/>
                <w:highlight w:val="yellow"/>
                <w:lang w:eastAsia="ja-JP"/>
              </w:rPr>
            </w:rPrChange>
          </w:rPr>
          <w:t>not</w:t>
        </w:r>
        <w:r w:rsidR="00FA340D" w:rsidRPr="00D44CFB">
          <w:rPr>
            <w:strike/>
            <w:highlight w:val="yellow"/>
            <w:lang w:eastAsia="ja-JP"/>
            <w:rPrChange w:id="3929" w:author="Dr. Carsten Franke" w:date="2021-10-20T11:51:00Z">
              <w:rPr>
                <w:highlight w:val="yellow"/>
                <w:lang w:eastAsia="ja-JP"/>
              </w:rPr>
            </w:rPrChange>
          </w:rPr>
          <w:t xml:space="preserve"> mandatory in AP 242 file </w:t>
        </w:r>
        <w:r w:rsidR="00FA340D" w:rsidRPr="00D44CFB">
          <w:rPr>
            <w:strike/>
            <w:highlight w:val="yellow"/>
            <w:lang w:eastAsia="ja-JP"/>
            <w:rPrChange w:id="3930" w:author="Dr. Carsten Franke" w:date="2021-10-20T11:51:00Z">
              <w:rPr>
                <w:highlight w:val="yellow"/>
                <w:lang w:eastAsia="ja-JP"/>
              </w:rPr>
            </w:rPrChange>
          </w:rPr>
          <w:sym w:font="Wingdings" w:char="F0E0"/>
        </w:r>
        <w:r w:rsidR="00FA340D" w:rsidRPr="00D44CFB">
          <w:rPr>
            <w:strike/>
            <w:highlight w:val="yellow"/>
            <w:lang w:eastAsia="ja-JP"/>
            <w:rPrChange w:id="3931" w:author="Dr. Carsten Franke" w:date="2021-10-20T11:51:00Z">
              <w:rPr>
                <w:highlight w:val="yellow"/>
                <w:lang w:eastAsia="ja-JP"/>
              </w:rPr>
            </w:rPrChange>
          </w:rPr>
          <w:t xml:space="preserve"> shall be specified in </w:t>
        </w:r>
        <w:r w:rsidR="00FA340D" w:rsidRPr="00D44CFB">
          <w:rPr>
            <w:strike/>
            <w:lang w:eastAsia="ja-JP"/>
            <w:rPrChange w:id="3932" w:author="Dr. Carsten Franke" w:date="2021-10-20T11:51:00Z">
              <w:rPr>
                <w:lang w:eastAsia="ja-JP"/>
              </w:rPr>
            </w:rPrChange>
          </w:rPr>
          <w:t>χ</w:t>
        </w:r>
        <w:r w:rsidR="00FA340D" w:rsidRPr="00D44CFB">
          <w:rPr>
            <w:strike/>
            <w:highlight w:val="yellow"/>
            <w:lang w:eastAsia="ja-JP"/>
            <w:rPrChange w:id="3933" w:author="Dr. Carsten Franke" w:date="2021-10-20T11:51:00Z">
              <w:rPr>
                <w:highlight w:val="yellow"/>
                <w:lang w:eastAsia="ja-JP"/>
              </w:rPr>
            </w:rPrChange>
          </w:rPr>
          <w:t xml:space="preserve">MCF file, only. </w:t>
        </w:r>
      </w:ins>
      <w:ins w:id="3934" w:author="Dr. Carsten Franke" w:date="2021-09-20T17:45:00Z">
        <w:r w:rsidR="00C7417F" w:rsidRPr="00D44CFB">
          <w:rPr>
            <w:strike/>
            <w:highlight w:val="yellow"/>
            <w:lang w:eastAsia="ja-JP"/>
            <w:rPrChange w:id="3935" w:author="Dr. Carsten Franke" w:date="2021-10-20T11:51:00Z">
              <w:rPr>
                <w:highlight w:val="yellow"/>
                <w:lang w:eastAsia="ja-JP"/>
              </w:rPr>
            </w:rPrChange>
          </w:rPr>
          <w:br/>
          <w:t>- List of connected parts (</w:t>
        </w:r>
        <w:proofErr w:type="spellStart"/>
        <w:r w:rsidR="00C7417F" w:rsidRPr="00D44CFB">
          <w:rPr>
            <w:strike/>
            <w:rPrChange w:id="3936" w:author="Dr. Carsten Franke" w:date="2021-10-20T11:51:00Z">
              <w:rPr/>
            </w:rPrChange>
          </w:rPr>
          <w:t>MatedPartAssociation</w:t>
        </w:r>
        <w:proofErr w:type="spellEnd"/>
        <w:r w:rsidR="00C7417F" w:rsidRPr="00D44CFB">
          <w:rPr>
            <w:strike/>
            <w:rPrChange w:id="3937" w:author="Dr. Carsten Franke" w:date="2021-10-20T11:51:00Z">
              <w:rPr/>
            </w:rPrChange>
          </w:rPr>
          <w:t xml:space="preserve">) is necessary for technical reasons. </w:t>
        </w:r>
      </w:ins>
    </w:p>
    <w:p w14:paraId="344432E7" w14:textId="6399A196" w:rsidR="00741F4D" w:rsidRPr="002D782E" w:rsidRDefault="00741F4D" w:rsidP="00741F4D">
      <w:pPr>
        <w:pStyle w:val="Listenabsatz"/>
        <w:numPr>
          <w:ilvl w:val="0"/>
          <w:numId w:val="65"/>
        </w:numPr>
        <w:rPr>
          <w:ins w:id="3938" w:author="Max Ungerer [2]" w:date="2021-09-15T20:16:00Z"/>
          <w:strike/>
          <w:highlight w:val="yellow"/>
          <w:lang w:eastAsia="ja-JP"/>
          <w:rPrChange w:id="3939" w:author="Dr. Carsten Franke" w:date="2021-10-20T11:51:00Z">
            <w:rPr>
              <w:ins w:id="3940" w:author="Max Ungerer [2]" w:date="2021-09-15T20:16:00Z"/>
              <w:highlight w:val="yellow"/>
              <w:lang w:eastAsia="ja-JP"/>
            </w:rPr>
          </w:rPrChange>
        </w:rPr>
      </w:pPr>
      <w:ins w:id="3941" w:author="Max Ungerer [2]" w:date="2021-09-15T20:16:00Z">
        <w:r w:rsidRPr="002D782E">
          <w:rPr>
            <w:strike/>
            <w:highlight w:val="yellow"/>
            <w:lang w:eastAsia="ja-JP"/>
            <w:rPrChange w:id="3942" w:author="Dr. Carsten Franke" w:date="2021-10-20T11:51:00Z">
              <w:rPr>
                <w:highlight w:val="yellow"/>
                <w:lang w:eastAsia="ja-JP"/>
              </w:rPr>
            </w:rPrChange>
          </w:rPr>
          <w:lastRenderedPageBreak/>
          <w:t xml:space="preserve">Use of </w:t>
        </w:r>
        <w:r w:rsidRPr="002D782E">
          <w:rPr>
            <w:strike/>
            <w:highlight w:val="yellow"/>
            <w:rPrChange w:id="3943" w:author="Dr. Carsten Franke" w:date="2021-10-20T11:51:00Z">
              <w:rPr>
                <w:highlight w:val="yellow"/>
              </w:rPr>
            </w:rPrChange>
          </w:rPr>
          <w:t xml:space="preserve">χMCF for detailed information including technologies </w:t>
        </w:r>
      </w:ins>
      <w:ins w:id="3944" w:author="Max Ungerer [2]" w:date="2021-09-15T20:17:00Z">
        <w:r w:rsidRPr="002D782E">
          <w:rPr>
            <w:strike/>
            <w:highlight w:val="yellow"/>
            <w:rPrChange w:id="3945" w:author="Dr. Carsten Franke" w:date="2021-10-20T11:51:00Z">
              <w:rPr>
                <w:highlight w:val="yellow"/>
              </w:rPr>
            </w:rPrChange>
          </w:rPr>
          <w:t>and</w:t>
        </w:r>
      </w:ins>
      <w:ins w:id="3946" w:author="Max Ungerer [2]" w:date="2021-09-15T20:16:00Z">
        <w:r w:rsidRPr="002D782E">
          <w:rPr>
            <w:strike/>
            <w:highlight w:val="yellow"/>
            <w:rPrChange w:id="3947" w:author="Dr. Carsten Franke" w:date="2021-10-20T11:51:00Z">
              <w:rPr>
                <w:highlight w:val="yellow"/>
              </w:rPr>
            </w:rPrChange>
          </w:rPr>
          <w:t xml:space="preserve"> joining methods</w:t>
        </w:r>
      </w:ins>
    </w:p>
    <w:p w14:paraId="358F1C57" w14:textId="0E02DFF5" w:rsidR="00741F4D" w:rsidRPr="002D782E" w:rsidRDefault="00741F4D" w:rsidP="00741F4D">
      <w:pPr>
        <w:pStyle w:val="Listenabsatz"/>
        <w:numPr>
          <w:ilvl w:val="0"/>
          <w:numId w:val="65"/>
        </w:numPr>
        <w:rPr>
          <w:ins w:id="3948" w:author="Max Ungerer [2]" w:date="2021-09-15T20:17:00Z"/>
          <w:strike/>
          <w:highlight w:val="yellow"/>
          <w:lang w:eastAsia="ja-JP"/>
          <w:rPrChange w:id="3949" w:author="Dr. Carsten Franke" w:date="2021-10-20T11:51:00Z">
            <w:rPr>
              <w:ins w:id="3950" w:author="Max Ungerer [2]" w:date="2021-09-15T20:17:00Z"/>
              <w:highlight w:val="yellow"/>
              <w:lang w:eastAsia="ja-JP"/>
            </w:rPr>
          </w:rPrChange>
        </w:rPr>
      </w:pPr>
      <w:ins w:id="3951" w:author="Max Ungerer [2]" w:date="2021-09-15T20:17:00Z">
        <w:r w:rsidRPr="002D782E">
          <w:rPr>
            <w:strike/>
            <w:highlight w:val="yellow"/>
            <w:lang w:eastAsia="ja-JP"/>
            <w:rPrChange w:id="3952" w:author="Dr. Carsten Franke" w:date="2021-10-20T11:51:00Z">
              <w:rPr>
                <w:highlight w:val="yellow"/>
                <w:lang w:eastAsia="ja-JP"/>
              </w:rPr>
            </w:rPrChange>
          </w:rPr>
          <w:t xml:space="preserve">AP 242 XML file references </w:t>
        </w:r>
        <w:r w:rsidRPr="002D782E">
          <w:rPr>
            <w:strike/>
            <w:highlight w:val="yellow"/>
            <w:rPrChange w:id="3953" w:author="Dr. Carsten Franke" w:date="2021-10-20T11:51:00Z">
              <w:rPr>
                <w:highlight w:val="yellow"/>
              </w:rPr>
            </w:rPrChange>
          </w:rPr>
          <w:t>χMCF file as external reference</w:t>
        </w:r>
      </w:ins>
    </w:p>
    <w:p w14:paraId="1F567DD1" w14:textId="44ECD372" w:rsidR="00741F4D" w:rsidRPr="002D782E" w:rsidRDefault="00741F4D" w:rsidP="00741F4D">
      <w:pPr>
        <w:pStyle w:val="Listenabsatz"/>
        <w:numPr>
          <w:ilvl w:val="1"/>
          <w:numId w:val="65"/>
        </w:numPr>
        <w:rPr>
          <w:strike/>
          <w:highlight w:val="yellow"/>
          <w:lang w:eastAsia="ja-JP"/>
          <w:rPrChange w:id="3954" w:author="Dr. Carsten Franke" w:date="2021-10-20T11:51:00Z">
            <w:rPr>
              <w:highlight w:val="yellow"/>
              <w:lang w:eastAsia="ja-JP"/>
            </w:rPr>
          </w:rPrChange>
        </w:rPr>
      </w:pPr>
      <w:ins w:id="3955" w:author="Max Ungerer [2]" w:date="2021-09-15T20:18:00Z">
        <w:r w:rsidRPr="002D782E">
          <w:rPr>
            <w:strike/>
            <w:highlight w:val="yellow"/>
            <w:rPrChange w:id="3956" w:author="Dr. Carsten Franke" w:date="2021-10-20T11:51:00Z">
              <w:rPr>
                <w:highlight w:val="yellow"/>
              </w:rPr>
            </w:rPrChange>
          </w:rPr>
          <w:t>Details should be described (reference source and target)</w:t>
        </w:r>
      </w:ins>
    </w:p>
    <w:p w14:paraId="5D467C67" w14:textId="3788A86A" w:rsidR="00AC1762" w:rsidRPr="002D782E" w:rsidRDefault="00AC1762" w:rsidP="00AC1762">
      <w:pPr>
        <w:pStyle w:val="Listenabsatz"/>
        <w:numPr>
          <w:ilvl w:val="1"/>
          <w:numId w:val="65"/>
        </w:numPr>
        <w:rPr>
          <w:ins w:id="3957" w:author="Dr. Carsten Franke" w:date="2021-09-16T15:47:00Z"/>
          <w:strike/>
          <w:highlight w:val="yellow"/>
          <w:lang w:eastAsia="ja-JP"/>
          <w:rPrChange w:id="3958" w:author="Dr. Carsten Franke" w:date="2021-10-20T11:51:00Z">
            <w:rPr>
              <w:ins w:id="3959" w:author="Dr. Carsten Franke" w:date="2021-09-16T15:47:00Z"/>
              <w:highlight w:val="yellow"/>
              <w:lang w:eastAsia="ja-JP"/>
            </w:rPr>
          </w:rPrChange>
        </w:rPr>
      </w:pPr>
      <w:ins w:id="3960" w:author="Dr. Carsten Franke" w:date="2021-09-16T15:47:00Z">
        <w:r w:rsidRPr="002D782E">
          <w:rPr>
            <w:strike/>
            <w:highlight w:val="yellow"/>
            <w:rPrChange w:id="3961" w:author="Dr. Carsten Franke" w:date="2021-10-20T11:51:00Z">
              <w:rPr>
                <w:highlight w:val="yellow"/>
              </w:rPr>
            </w:rPrChange>
          </w:rPr>
          <w:t xml:space="preserve">What about transformations? </w:t>
        </w:r>
      </w:ins>
      <w:ins w:id="3962" w:author="Dr. Carsten Franke" w:date="2021-09-20T17:46:00Z">
        <w:r w:rsidR="00C7417F" w:rsidRPr="002D782E">
          <w:rPr>
            <w:strike/>
            <w:highlight w:val="yellow"/>
            <w:rPrChange w:id="3963" w:author="Dr. Carsten Franke" w:date="2021-10-20T11:51:00Z">
              <w:rPr>
                <w:highlight w:val="yellow"/>
              </w:rPr>
            </w:rPrChange>
          </w:rPr>
          <w:t xml:space="preserve">– see above. </w:t>
        </w:r>
      </w:ins>
    </w:p>
    <w:p w14:paraId="4F2F2CED" w14:textId="5701F972" w:rsidR="00741F4D" w:rsidRPr="00931307" w:rsidRDefault="00741F4D" w:rsidP="00931307">
      <w:pPr>
        <w:pStyle w:val="Listenabsatz"/>
        <w:numPr>
          <w:ilvl w:val="1"/>
          <w:numId w:val="65"/>
        </w:numPr>
        <w:rPr>
          <w:ins w:id="3964" w:author="Max Ungerer [2]" w:date="2021-09-15T19:33:00Z"/>
          <w:highlight w:val="yellow"/>
        </w:rPr>
      </w:pPr>
      <w:ins w:id="3965" w:author="Max Ungerer [2]" w:date="2021-09-15T20:18:00Z">
        <w:del w:id="3966" w:author="Dr. Carsten Franke" w:date="2021-10-20T11:52:00Z">
          <w:r w:rsidRPr="00931307" w:rsidDel="002D782E">
            <w:rPr>
              <w:highlight w:val="yellow"/>
            </w:rPr>
            <w:delText>Include a figure for illustration</w:delText>
          </w:r>
        </w:del>
      </w:ins>
      <w:commentRangeEnd w:id="3783"/>
      <w:ins w:id="3967" w:author="Max Ungerer [2]" w:date="2021-09-15T20:19:00Z">
        <w:del w:id="3968" w:author="Dr. Carsten Franke" w:date="2021-10-20T11:52:00Z">
          <w:r w:rsidRPr="00931307" w:rsidDel="002D782E">
            <w:rPr>
              <w:rStyle w:val="Kommentarzeichen"/>
              <w:rFonts w:ascii="Calibri" w:eastAsia="Times New Roman" w:hAnsi="Calibri"/>
              <w:highlight w:val="yellow"/>
              <w:lang w:val="en-US" w:eastAsia="x-none"/>
            </w:rPr>
            <w:commentReference w:id="3783"/>
          </w:r>
        </w:del>
      </w:ins>
    </w:p>
    <w:p w14:paraId="4218D5CD" w14:textId="0FDB5C26" w:rsidR="00F94939" w:rsidRDefault="00BF2AE8" w:rsidP="00931307">
      <w:pPr>
        <w:rPr>
          <w:ins w:id="3969" w:author="Dr. Carsten Franke" w:date="2021-09-29T09:26:00Z"/>
        </w:rPr>
      </w:pPr>
      <w:ins w:id="3970" w:author="Dr. Carsten Franke" w:date="2021-10-21T10:46:00Z">
        <w:r w:rsidRPr="00F7090C">
          <w:rPr>
            <w:u w:val="single"/>
          </w:rPr>
          <w:t>Note:</w:t>
        </w:r>
        <w:r>
          <w:t xml:space="preserve"> </w:t>
        </w:r>
      </w:ins>
      <w:ins w:id="3971" w:author="Dr. Carsten Franke" w:date="2021-09-29T09:26:00Z">
        <w:r w:rsidR="00731939">
          <w:t xml:space="preserve">In general, </w:t>
        </w:r>
      </w:ins>
      <w:ins w:id="3972" w:author="Dr. Carsten Franke" w:date="2021-09-29T09:27:00Z">
        <w:r w:rsidR="00731939" w:rsidRPr="000B5A61">
          <w:rPr>
            <w:lang w:eastAsia="ja-JP"/>
          </w:rPr>
          <w:t>χ</w:t>
        </w:r>
      </w:ins>
      <w:ins w:id="3973" w:author="Dr. Carsten Franke" w:date="2021-09-29T09:26:00Z">
        <w:r w:rsidR="00731939">
          <w:t xml:space="preserve">MCF files are handled quite similar to CAD files, </w:t>
        </w:r>
        <w:proofErr w:type="gramStart"/>
        <w:r w:rsidR="00731939">
          <w:t>e.g.</w:t>
        </w:r>
        <w:proofErr w:type="gramEnd"/>
        <w:r w:rsidR="00731939">
          <w:t xml:space="preserve"> if it comes to configuration or version management. </w:t>
        </w:r>
      </w:ins>
    </w:p>
    <w:p w14:paraId="148A3927" w14:textId="4560E53D" w:rsidR="00731939" w:rsidRDefault="00731939" w:rsidP="00931307">
      <w:pPr>
        <w:rPr>
          <w:ins w:id="3974" w:author="Dr. Carsten Franke" w:date="2021-10-20T11:52:00Z"/>
        </w:rPr>
      </w:pPr>
    </w:p>
    <w:p w14:paraId="31473EE3" w14:textId="74E7D30C" w:rsidR="002D782E" w:rsidRDefault="002D782E" w:rsidP="00931307">
      <w:pPr>
        <w:rPr>
          <w:ins w:id="3975" w:author="Dr. Carsten Franke" w:date="2021-10-20T11:52:00Z"/>
        </w:rPr>
      </w:pPr>
      <w:bookmarkStart w:id="3976" w:name="_Hlk85697615"/>
      <w:ins w:id="3977" w:author="Dr. Carsten Franke" w:date="2021-10-20T11:52:00Z">
        <w:r>
          <w:t xml:space="preserve">To-Do: </w:t>
        </w:r>
        <w:r w:rsidRPr="00931307">
          <w:rPr>
            <w:highlight w:val="yellow"/>
          </w:rPr>
          <w:t>Include a figure for illustration</w:t>
        </w:r>
        <w:r>
          <w:rPr>
            <w:highlight w:val="yellow"/>
          </w:rPr>
          <w:t>.</w:t>
        </w:r>
      </w:ins>
      <w:ins w:id="3978" w:author="Dr. Carsten Franke" w:date="2021-10-21T08:33:00Z">
        <w:r w:rsidR="0098249B">
          <w:t xml:space="preserve"> </w:t>
        </w:r>
      </w:ins>
    </w:p>
    <w:bookmarkEnd w:id="3976"/>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979" w:name="_Toc83048730"/>
      <w:r w:rsidRPr="00931307">
        <w:t>Cross</w:t>
      </w:r>
      <w:r>
        <w:t xml:space="preserve">-Reference Table between </w:t>
      </w:r>
      <w:r w:rsidR="006F7241">
        <w:t>ISO 10303-242</w:t>
      </w:r>
      <w:r w:rsidR="00741F4D">
        <w:t xml:space="preserve"> and</w:t>
      </w:r>
      <w:r w:rsidR="00563419">
        <w:t xml:space="preserve"> </w:t>
      </w:r>
      <w:r w:rsidRPr="007836EA">
        <w:t>χ</w:t>
      </w:r>
      <w:r>
        <w:t>MCF</w:t>
      </w:r>
      <w:bookmarkEnd w:id="3979"/>
    </w:p>
    <w:p w14:paraId="194D9ACC" w14:textId="3C02AA46" w:rsidR="0007274A" w:rsidDel="00741F4D" w:rsidRDefault="0098249B" w:rsidP="0007274A">
      <w:pPr>
        <w:rPr>
          <w:del w:id="3980" w:author="Max Ungerer [2]" w:date="2021-09-15T20:20:00Z"/>
        </w:rPr>
      </w:pPr>
      <w:ins w:id="3981"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982" w:author="Dr. Carsten Franke" w:date="2021-09-20T17:47:00Z">
              <w:r>
                <w:t>Mati</w:t>
              </w:r>
            </w:ins>
            <w:ins w:id="3983" w:author="Dr. Carsten Franke" w:date="2021-09-20T17:48:00Z">
              <w:r>
                <w:t xml:space="preserve">ngDefinition points to part version of assembly, which is irrelevant for </w:t>
              </w:r>
            </w:ins>
            <w:r w:rsidR="00F05698">
              <w:t>χMCF</w:t>
            </w:r>
            <w:ins w:id="3984" w:author="Dr. Carsten Franke" w:date="2021-09-20T17:48:00Z">
              <w:r>
                <w:t xml:space="preserve">. Hence, there is no correlation between both XML elements. </w:t>
              </w:r>
            </w:ins>
            <w:ins w:id="3985" w:author="Dr. Carsten Franke" w:date="2021-09-16T14:25:00Z">
              <w:r w:rsidR="00D74714">
                <w:t xml:space="preserve"> </w:t>
              </w:r>
            </w:ins>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3986" w:author="Dr. Carsten Franke" w:date="2021-09-20T17:43:00Z">
              <w:r w:rsidR="00CC7E17">
                <w:t xml:space="preserve"> </w:t>
              </w:r>
            </w:ins>
          </w:p>
        </w:tc>
        <w:tc>
          <w:tcPr>
            <w:tcW w:w="3234" w:type="dxa"/>
          </w:tcPr>
          <w:p w14:paraId="32C8E9BA" w14:textId="37F22D12" w:rsidR="0007274A" w:rsidRDefault="00CC7E17" w:rsidP="0007274A">
            <w:proofErr w:type="spellStart"/>
            <w:ins w:id="3987" w:author="Dr. Carsten Franke" w:date="2021-09-20T17:42:00Z">
              <w:r>
                <w:t>MatedPartAssociation</w:t>
              </w:r>
              <w:proofErr w:type="spellEnd"/>
              <w:r>
                <w:t xml:space="preserve"> contains </w:t>
              </w:r>
            </w:ins>
            <w:ins w:id="3988" w:author="Dr. Carsten Franke" w:date="2021-09-29T09:23:00Z">
              <w:r w:rsidR="002504F2">
                <w:t xml:space="preserve">geometric </w:t>
              </w:r>
            </w:ins>
            <w:ins w:id="3989" w:author="Dr. Carsten Franke" w:date="2021-09-20T17:42:00Z">
              <w:r>
                <w:t xml:space="preserve">transformation, hence is necessary. </w:t>
              </w:r>
            </w:ins>
            <w:ins w:id="3990" w:author="Dr. Carsten Franke" w:date="2021-09-20T17:43:00Z">
              <w:r>
                <w:br/>
              </w:r>
              <w:r w:rsidRPr="00BA5141">
                <w:t xml:space="preserve">List of part codes is mandatory </w:t>
              </w:r>
              <w:r>
                <w:t xml:space="preserve">within it. </w:t>
              </w:r>
            </w:ins>
            <w:del w:id="3991"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3992"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3993" w:author="Dr. Carsten Franke" w:date="2021-09-16T14:23:00Z">
              <w:r w:rsidR="00252D75">
                <w:t xml:space="preserve"> </w:t>
              </w:r>
            </w:ins>
          </w:p>
        </w:tc>
        <w:tc>
          <w:tcPr>
            <w:tcW w:w="3234" w:type="dxa"/>
          </w:tcPr>
          <w:p w14:paraId="65A324DE" w14:textId="6074E8C1" w:rsidR="0007274A" w:rsidRDefault="000923B7" w:rsidP="0007274A">
            <w:ins w:id="3994" w:author="Dr. Carsten Franke" w:date="2021-09-20T17:50:00Z">
              <w:r>
                <w:t xml:space="preserve">Semantics of both XML elements </w:t>
              </w:r>
              <w:r>
                <w:br/>
                <w:t xml:space="preserve">does not match exactly. They are just similar. </w:t>
              </w:r>
              <w:r>
                <w:br/>
              </w:r>
            </w:ins>
            <w:proofErr w:type="spellStart"/>
            <w:ins w:id="3995" w:author="Dr. Carsten Franke" w:date="2021-09-20T17:51:00Z">
              <w:r>
                <w:t>MatedPartRelationship</w:t>
              </w:r>
              <w:proofErr w:type="spellEnd"/>
              <w:r>
                <w:t xml:space="preserve"> is not relevant for </w:t>
              </w:r>
            </w:ins>
            <w:ins w:id="3996" w:author="Dr. Carsten Franke" w:date="2021-09-20T17:52:00Z">
              <w:r>
                <w:t xml:space="preserve">χMCF </w:t>
              </w:r>
            </w:ins>
            <w:ins w:id="3997" w:author="Dr. Carsten Franke" w:date="2021-09-20T17:51:00Z">
              <w:r>
                <w:t>use cases</w:t>
              </w:r>
            </w:ins>
            <w:ins w:id="3998" w:author="Dr. Carsten Franke" w:date="2021-09-16T14:33:00Z">
              <w:r w:rsidR="00774861">
                <w:t>.</w:t>
              </w:r>
            </w:ins>
            <w:ins w:id="3999"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r w:rsidR="000923B7">
              <w:t xml:space="preserve">, which is not relevant (see above). </w:t>
            </w:r>
            <w:r w:rsidR="00054B74">
              <w:br/>
            </w:r>
            <w:r w:rsidR="0054277F">
              <w:t>“connection</w:t>
            </w:r>
            <w:proofErr w:type="gramStart"/>
            <w:r w:rsidR="0054277F">
              <w:t>_[</w:t>
            </w:r>
            <w:proofErr w:type="gramEnd"/>
            <w:r w:rsidR="0054277F">
              <w:t>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4000"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4001"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proofErr w:type="gramStart"/>
            <w:r>
              <w:t>0</w:t>
            </w:r>
            <w:r w:rsidR="00054B74">
              <w:t>12]</w:t>
            </w:r>
            <w:r>
              <w:t>d</w:t>
            </w:r>
            <w:proofErr w:type="gramEnd"/>
            <w:r>
              <w:t>/&gt;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4002" w:author="Max Ungerer [2]" w:date="2021-09-15T20:23:00Z">
              <w:r>
                <w:t>Unit</w:t>
              </w:r>
            </w:ins>
          </w:p>
        </w:tc>
        <w:tc>
          <w:tcPr>
            <w:tcW w:w="3234" w:type="dxa"/>
          </w:tcPr>
          <w:p w14:paraId="6F3460AF" w14:textId="58D41E15" w:rsidR="0007274A" w:rsidRDefault="000923B7" w:rsidP="0007274A">
            <w:ins w:id="4003" w:author="Dr. Carsten Franke" w:date="2021-09-15T21:11:00Z">
              <w:r w:rsidRPr="00A33FC4">
                <w:t>U</w:t>
              </w:r>
              <w:r w:rsidR="00A33FC4" w:rsidRPr="00A33FC4">
                <w:t>nit system used by</w:t>
              </w:r>
              <w:r w:rsidR="00A33FC4">
                <w:t xml:space="preserve"> the file</w:t>
              </w:r>
            </w:ins>
            <w:ins w:id="4004" w:author="Dr. Carsten Franke" w:date="2021-09-20T17:54:00Z">
              <w:r>
                <w:t>.</w:t>
              </w:r>
            </w:ins>
            <w:ins w:id="4005" w:author="Dr. Carsten Franke" w:date="2021-09-15T21:11:00Z">
              <w:r w:rsidR="00A33FC4">
                <w:t xml:space="preserve"> </w:t>
              </w:r>
            </w:ins>
            <w:ins w:id="4006"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4007" w:author="Dr. Carsten Franke" w:date="2021-09-20T17:55:00Z">
              <w:r>
                <w:t>D</w:t>
              </w:r>
            </w:ins>
            <w:ins w:id="4008" w:author="Dr. Carsten Franke" w:date="2021-09-15T21:09:00Z">
              <w:r w:rsidR="00D66696" w:rsidRPr="00D66696">
                <w:t>ate on which the file is created</w:t>
              </w:r>
            </w:ins>
            <w:ins w:id="4009" w:author="Dr. Carsten Franke" w:date="2021-09-20T17:55:00Z">
              <w:r>
                <w:t>.</w:t>
              </w:r>
            </w:ins>
            <w:ins w:id="4010" w:author="Dr. Carsten Franke" w:date="2021-09-15T21:10:00Z">
              <w:r w:rsidR="00D66696">
                <w:t xml:space="preserve"> </w:t>
              </w:r>
            </w:ins>
            <w:ins w:id="4011"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4012" w:author="Dr. Carsten Franke" w:date="2021-09-20T17:57:00Z">
              <w:r>
                <w:t xml:space="preserve">Encoded in XML name space </w:t>
              </w:r>
            </w:ins>
          </w:p>
        </w:tc>
        <w:tc>
          <w:tcPr>
            <w:tcW w:w="3234" w:type="dxa"/>
          </w:tcPr>
          <w:p w14:paraId="5A0E3F08" w14:textId="28C6A523" w:rsidR="0007274A" w:rsidRDefault="000923B7" w:rsidP="0007274A">
            <w:ins w:id="4013" w:author="Dr. Carsten Franke" w:date="2021-09-20T17:57:00Z">
              <w:r>
                <w:t>V</w:t>
              </w:r>
            </w:ins>
            <w:ins w:id="4014" w:author="Dr. Carsten Franke" w:date="2021-09-15T21:08:00Z">
              <w:r w:rsidR="008657EE" w:rsidRPr="008657EE">
                <w:t>ersion code of the standard</w:t>
              </w:r>
            </w:ins>
            <w:ins w:id="4015" w:author="Dr. Carsten Franke" w:date="2021-09-15T21:09:00Z">
              <w:r w:rsidR="008657EE">
                <w:t xml:space="preserve"> </w:t>
              </w:r>
            </w:ins>
            <w:ins w:id="4016" w:author="Dr. Carsten Franke" w:date="2021-09-15T21:11:00Z">
              <w:r w:rsidR="00A33FC4">
                <w:t>used</w:t>
              </w:r>
            </w:ins>
            <w:ins w:id="4017" w:author="Dr. Carsten Franke" w:date="2021-09-20T17:57:00Z">
              <w:r>
                <w:t>.</w:t>
              </w:r>
            </w:ins>
            <w:ins w:id="4018" w:author="Dr. Carsten Franke" w:date="2021-09-15T21:11:00Z">
              <w:r w:rsidR="00A33FC4">
                <w:t xml:space="preserve"> </w:t>
              </w:r>
            </w:ins>
            <w:ins w:id="4019" w:author="Dr. Carsten Franke" w:date="2021-09-20T17:58:00Z">
              <w:r w:rsidR="00E326F1">
                <w:t>These XML elements are not related.</w:t>
              </w:r>
            </w:ins>
            <w:ins w:id="4020"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4021" w:name="_Toc83048731"/>
      <w:ins w:id="4022"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4023" w:author="Dr. Carsten Franke" w:date="2021-09-16T14:29:00Z">
        <w:r>
          <w:rPr>
            <w:rFonts w:eastAsia="Calibri"/>
            <w:b w:val="0"/>
            <w:color w:val="00B050"/>
            <w:sz w:val="22"/>
            <w:lang w:eastAsia="en-US"/>
          </w:rPr>
          <w:t>ther standard.</w:t>
        </w:r>
        <w:bookmarkEnd w:id="4021"/>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4024" w:name="_Toc83048732"/>
      <w:r w:rsidRPr="0007274A">
        <w:rPr>
          <w:b w:val="0"/>
          <w:bCs/>
          <w:lang w:val="en-US"/>
        </w:rPr>
        <w:t>(informative)</w:t>
      </w:r>
      <w:r>
        <w:rPr>
          <w:lang w:val="en-US"/>
        </w:rPr>
        <w:br/>
      </w:r>
      <w:r>
        <w:rPr>
          <w:lang w:val="en-US"/>
        </w:rPr>
        <w:br/>
        <w:t>History</w:t>
      </w:r>
      <w:bookmarkEnd w:id="4024"/>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4038" w:author="Dr. Carsten Franke" w:date="2021-09-16T15:50:00Z">
        <w:r w:rsidR="00841112">
          <w:rPr>
            <w:color w:val="00B050"/>
          </w:rPr>
          <w:t xml:space="preserve"> </w:t>
        </w:r>
        <w:r w:rsidR="00841112">
          <w:t>[1]</w:t>
        </w:r>
      </w:ins>
      <w:r w:rsidRPr="004545B1">
        <w:rPr>
          <w:color w:val="00B050"/>
        </w:rPr>
        <w:t xml:space="preserve">). </w:t>
      </w:r>
      <w:proofErr w:type="gramStart"/>
      <w:r w:rsidRPr="004545B1">
        <w:rPr>
          <w:color w:val="00B050"/>
        </w:rPr>
        <w:t>In order to</w:t>
      </w:r>
      <w:proofErr w:type="gramEnd"/>
      <w:r w:rsidRPr="004545B1">
        <w:rPr>
          <w:color w:val="00B050"/>
        </w:rPr>
        <w:t xml:space="preserve">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09A3F0B4"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196"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4039" w:name="_Toc83048733"/>
      <w:r w:rsidRPr="00BC394B">
        <w:lastRenderedPageBreak/>
        <w:t>Bibliography</w:t>
      </w:r>
      <w:bookmarkEnd w:id="3653"/>
      <w:bookmarkEnd w:id="3654"/>
      <w:bookmarkEnd w:id="3655"/>
      <w:bookmarkEnd w:id="3656"/>
      <w:bookmarkEnd w:id="4039"/>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4040" w:name="ReferenceZha2005"/>
      <w:r w:rsidRPr="00226A3F">
        <w:rPr>
          <w:kern w:val="22"/>
        </w:rPr>
        <w:t>[2]</w:t>
      </w:r>
      <w:bookmarkEnd w:id="4040"/>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4041" w:name="ReferenceGai2006"/>
      <w:r w:rsidRPr="00226A3F">
        <w:rPr>
          <w:kern w:val="22"/>
        </w:rPr>
        <w:t>[3]</w:t>
      </w:r>
      <w:bookmarkEnd w:id="4041"/>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4042" w:name="ReferenceBet2008"/>
      <w:r w:rsidRPr="00226A3F">
        <w:rPr>
          <w:kern w:val="22"/>
        </w:rPr>
        <w:t>[4]</w:t>
      </w:r>
      <w:bookmarkEnd w:id="4042"/>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4043" w:name="ReferenceMik20061"/>
      <w:r w:rsidRPr="00226A3F">
        <w:rPr>
          <w:kern w:val="22"/>
        </w:rPr>
        <w:t>[5]</w:t>
      </w:r>
      <w:bookmarkEnd w:id="4043"/>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4044" w:name="CiteFATXML"/>
      <w:r w:rsidRPr="00966BAF">
        <w:rPr>
          <w:lang w:val="de-DE"/>
        </w:rPr>
        <w:t>[7]</w:t>
      </w:r>
      <w:bookmarkEnd w:id="4044"/>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32C6EB0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4045"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4046"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1433532C"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97" w:history="1">
        <w:r w:rsidRPr="00226A3F">
          <w:rPr>
            <w:rStyle w:val="Hyperlink"/>
            <w:kern w:val="22"/>
          </w:rPr>
          <w:t>http://www.vda.de/de/publikationen/publikationen_downloads/index.html</w:t>
        </w:r>
      </w:hyperlink>
      <w:r>
        <w:t xml:space="preserve"> </w:t>
      </w:r>
    </w:p>
    <w:p w14:paraId="04B66D1D" w14:textId="100A7A7B"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198" w:history="1">
        <w:r w:rsidRPr="00D36D1E">
          <w:rPr>
            <w:rStyle w:val="Hyperlink"/>
            <w:noProof/>
            <w:kern w:val="22"/>
          </w:rPr>
          <w:t>https://www.vda.de/de/services/Publikationen/fat-schriftenreihe-286.html</w:t>
        </w:r>
      </w:hyperlink>
      <w:r>
        <w:rPr>
          <w:noProof/>
          <w:kern w:val="22"/>
        </w:rPr>
        <w:t xml:space="preserve"> </w:t>
      </w:r>
    </w:p>
    <w:p w14:paraId="65849B6B" w14:textId="7D097CB3"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199"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4047" w:name="_Toc3557079"/>
      <w:bookmarkStart w:id="4048" w:name="_Toc34747329"/>
      <w:bookmarkStart w:id="4049" w:name="_Toc77102150"/>
      <w:r>
        <w:br w:type="page"/>
      </w:r>
      <w:bookmarkEnd w:id="4047"/>
      <w:bookmarkEnd w:id="4048"/>
      <w:bookmarkEnd w:id="4049"/>
    </w:p>
    <w:sectPr w:rsidR="00C673CF" w:rsidSect="00C845B4">
      <w:footerReference w:type="even" r:id="rId200"/>
      <w:footerReference w:type="default" r:id="rId20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26"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1052" w:author="nick" w:date="2021-10-28T08:14:00Z" w:initials="n">
    <w:p w14:paraId="2C45498D" w14:textId="71246E30" w:rsidR="003167A5" w:rsidRPr="003167A5" w:rsidRDefault="003167A5" w:rsidP="003167A5">
      <w:pPr>
        <w:pStyle w:val="berschrift1"/>
        <w:numPr>
          <w:ilvl w:val="0"/>
          <w:numId w:val="0"/>
        </w:numPr>
        <w:shd w:val="clear" w:color="auto" w:fill="FFFFFF"/>
        <w:spacing w:before="0" w:after="0"/>
        <w:ind w:right="2250"/>
        <w:rPr>
          <w:rFonts w:ascii="Segoe UI" w:hAnsi="Segoe UI" w:cs="Segoe UI"/>
          <w:b w:val="0"/>
          <w:color w:val="24292F"/>
        </w:rPr>
      </w:pPr>
      <w:r>
        <w:rPr>
          <w:rStyle w:val="Kommentarzeichen"/>
        </w:rPr>
        <w:annotationRef/>
      </w:r>
      <w:r>
        <w:rPr>
          <w:rFonts w:ascii="Segoe UI" w:hAnsi="Segoe UI" w:cs="Segoe UI"/>
          <w:color w:val="24292F"/>
          <w:sz w:val="21"/>
          <w:szCs w:val="21"/>
        </w:rPr>
        <w:t xml:space="preserve">fixes issue #48: </w:t>
      </w:r>
      <w:r>
        <w:rPr>
          <w:rFonts w:ascii="Segoe UI" w:hAnsi="Segoe UI" w:cs="Segoe UI"/>
          <w:color w:val="24292F"/>
          <w:sz w:val="21"/>
          <w:szCs w:val="21"/>
        </w:rPr>
        <w:br/>
      </w:r>
      <w:r>
        <w:rPr>
          <w:rStyle w:val="js-issue-title"/>
          <w:rFonts w:ascii="Segoe UI" w:hAnsi="Segoe UI" w:cs="Segoe UI"/>
          <w:b w:val="0"/>
          <w:bCs/>
          <w:color w:val="24292F"/>
        </w:rPr>
        <w:t>&lt;</w:t>
      </w:r>
      <w:proofErr w:type="spellStart"/>
      <w:r>
        <w:rPr>
          <w:rStyle w:val="js-issue-title"/>
          <w:rFonts w:ascii="Segoe UI" w:hAnsi="Segoe UI" w:cs="Segoe UI"/>
          <w:b w:val="0"/>
          <w:bCs/>
          <w:color w:val="24292F"/>
        </w:rPr>
        <w:t>contact_list</w:t>
      </w:r>
      <w:proofErr w:type="spellEnd"/>
      <w:r>
        <w:rPr>
          <w:rStyle w:val="js-issue-title"/>
          <w:rFonts w:ascii="Segoe UI" w:hAnsi="Segoe UI" w:cs="Segoe UI"/>
          <w:b w:val="0"/>
          <w:bCs/>
          <w:color w:val="24292F"/>
        </w:rPr>
        <w:t>&gt; missing at &lt;connection_2d/&gt;</w:t>
      </w:r>
    </w:p>
  </w:comment>
  <w:comment w:id="1101" w:author="Dr. Carsten Franke" w:date="2021-10-29T10:09:00Z" w:initials="CF">
    <w:p w14:paraId="0ED52C02" w14:textId="65FCD8D7" w:rsidR="00CD5032" w:rsidRDefault="00BA6895">
      <w:pPr>
        <w:pStyle w:val="Kommentartext"/>
      </w:pPr>
      <w:r>
        <w:rPr>
          <w:rStyle w:val="Kommentarzeichen"/>
        </w:rPr>
        <w:annotationRef/>
      </w:r>
      <w:r>
        <w:t xml:space="preserve">In alle examples and test files, the schema location shall be updated from </w:t>
      </w:r>
      <w:r w:rsidRPr="00BA6895">
        <w:t>"xmcf_3_1_</w:t>
      </w:r>
      <w:r>
        <w:t>1</w:t>
      </w:r>
      <w:r w:rsidRPr="00BA6895">
        <w:t>.xsd"</w:t>
      </w:r>
      <w:r>
        <w:t xml:space="preserve"> to "</w:t>
      </w:r>
      <w:r w:rsidRPr="00BA6895">
        <w:t>https://standards.iso.org/iso/8329/ed-1/</w:t>
      </w:r>
      <w:proofErr w:type="spellStart"/>
      <w:r w:rsidRPr="00BA6895">
        <w:t>en</w:t>
      </w:r>
      <w:proofErr w:type="spellEnd"/>
      <w:r w:rsidRPr="00BA6895">
        <w:t>/xmcf_3_1_1.xsd</w:t>
      </w:r>
      <w:r>
        <w:t xml:space="preserve">". </w:t>
      </w:r>
    </w:p>
  </w:comment>
  <w:comment w:id="1136" w:author="nick" w:date="2021-07-13T20:50:00Z" w:initials="n">
    <w:p w14:paraId="2023BD2B" w14:textId="1B5EFF2C" w:rsidR="00F7079F" w:rsidRDefault="00F7079F" w:rsidP="00A97D1B">
      <w:pPr>
        <w:pStyle w:val="Kommentartext"/>
      </w:pPr>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r w:rsidR="002B3B7D">
        <w:t>identifies</w:t>
      </w:r>
      <w:r>
        <w:t xml:space="preserve"> it throughout the entire </w:t>
      </w:r>
      <w:r w:rsidRPr="002A6AAB">
        <w:rPr>
          <w:u w:val="single"/>
        </w:rPr>
        <w:t>CAx</w:t>
      </w:r>
      <w:r>
        <w:t xml:space="preserve"> process (not just CAE), doesn't it?</w:t>
      </w:r>
    </w:p>
  </w:comment>
  <w:comment w:id="1141"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1301"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1595"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1594"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w:t>
      </w:r>
      <w:proofErr w:type="gramStart"/>
      <w:r>
        <w:t>to have</w:t>
      </w:r>
      <w:proofErr w:type="gramEnd"/>
      <w:r>
        <w:t xml:space="preserve"> them "all or none" – and to discuss this with the AK, on next occasion! </w:t>
      </w:r>
    </w:p>
  </w:comment>
  <w:comment w:id="2263"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280"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3778"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3838"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3783" w:author="Max Ungerer [2]"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2C45498D" w15:done="0"/>
  <w15:commentEx w15:paraId="0ED52C02" w15:done="0"/>
  <w15:commentEx w15:paraId="2023BD2B"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525D343" w16cex:dateUtc="2021-10-28T23:56: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2C45498D" w16cid:durableId="2525C07F"/>
  <w16cid:commentId w16cid:paraId="0ED52C02" w16cid:durableId="252646F6"/>
  <w16cid:commentId w16cid:paraId="2023BD2B" w16cid:durableId="24C63B7B"/>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F17BB" w14:textId="77777777" w:rsidR="00192045" w:rsidRDefault="00192045">
      <w:pPr>
        <w:spacing w:after="0" w:line="240" w:lineRule="auto"/>
      </w:pPr>
      <w:r>
        <w:separator/>
      </w:r>
    </w:p>
  </w:endnote>
  <w:endnote w:type="continuationSeparator" w:id="0">
    <w:p w14:paraId="018CE394" w14:textId="77777777" w:rsidR="00192045" w:rsidRDefault="001920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3167A5">
      <w:rPr>
        <w:noProof/>
      </w:rPr>
      <w:t>xiv</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3167A5">
      <w:rPr>
        <w:noProof/>
      </w:rPr>
      <w:t>xiii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3167A5">
      <w:rPr>
        <w:b/>
        <w:noProof/>
      </w:rPr>
      <w:t>156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3167A5">
      <w:rPr>
        <w:b/>
        <w:noProof/>
      </w:rPr>
      <w:t>23</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2AEBC" w14:textId="77777777" w:rsidR="00192045" w:rsidRDefault="00192045">
      <w:pPr>
        <w:spacing w:after="0" w:line="240" w:lineRule="auto"/>
      </w:pPr>
      <w:r>
        <w:separator/>
      </w:r>
    </w:p>
  </w:footnote>
  <w:footnote w:type="continuationSeparator" w:id="0">
    <w:p w14:paraId="7AC29F1E" w14:textId="77777777" w:rsidR="00192045" w:rsidRDefault="00192045">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2A4B3F" w:rsidRDefault="002A4B3F">
      <w:pPr>
        <w:pStyle w:val="Funotentext"/>
        <w:rPr>
          <w:lang w:val="de-DE"/>
          <w:rPrChange w:id="1057" w:author="Dr. Carsten Franke" w:date="2021-10-29T00:41:00Z">
            <w:rPr/>
          </w:rPrChange>
        </w:rPr>
      </w:pPr>
      <w:ins w:id="1058" w:author="Dr. Carsten Franke" w:date="2021-10-29T00:41:00Z">
        <w:r>
          <w:rPr>
            <w:rStyle w:val="Funotenzeichen"/>
          </w:rPr>
          <w:footnoteRef/>
        </w:r>
        <w:r>
          <w:t xml:space="preserve"> </w:t>
        </w:r>
        <w:r w:rsidRPr="002A4B3F">
          <w:rPr>
            <w:rFonts w:ascii="Courier New" w:hAnsi="Courier New" w:cs="Courier New"/>
            <w:b/>
            <w:i/>
            <w:sz w:val="16"/>
            <w:szCs w:val="16"/>
            <w:rPrChange w:id="1059" w:author="Dr. Carsten Franke" w:date="2021-10-29T00:42:00Z">
              <w:rPr>
                <w:rFonts w:ascii="Courier New" w:hAnsi="Courier New" w:cs="Courier New"/>
                <w:b/>
                <w:i/>
                <w:sz w:val="18"/>
                <w:szCs w:val="18"/>
              </w:rPr>
            </w:rPrChange>
          </w:rPr>
          <w:t>&lt;connection_</w:t>
        </w:r>
      </w:ins>
      <w:ins w:id="1060" w:author="Dr. Carsten Franke" w:date="2021-10-29T00:44:00Z">
        <w:r>
          <w:rPr>
            <w:rFonts w:ascii="Courier New" w:hAnsi="Courier New" w:cs="Courier New"/>
            <w:b/>
            <w:i/>
            <w:sz w:val="16"/>
            <w:szCs w:val="16"/>
          </w:rPr>
          <w:t>2</w:t>
        </w:r>
      </w:ins>
      <w:ins w:id="1061" w:author="Dr. Carsten Franke" w:date="2021-10-29T00:41:00Z">
        <w:r w:rsidRPr="002A4B3F">
          <w:rPr>
            <w:rFonts w:ascii="Courier New" w:hAnsi="Courier New" w:cs="Courier New"/>
            <w:b/>
            <w:i/>
            <w:sz w:val="16"/>
            <w:szCs w:val="16"/>
            <w:rPrChange w:id="1062" w:author="Dr. Carsten Franke" w:date="2021-10-29T00:42:00Z">
              <w:rPr>
                <w:rFonts w:ascii="Courier New" w:hAnsi="Courier New" w:cs="Courier New"/>
                <w:b/>
                <w:i/>
                <w:sz w:val="18"/>
                <w:szCs w:val="18"/>
              </w:rPr>
            </w:rPrChange>
          </w:rPr>
          <w:t>d/&gt;</w:t>
        </w:r>
        <w:r>
          <w:rPr>
            <w:lang w:val="de-DE"/>
          </w:rPr>
          <w:t xml:space="preserve"> </w:t>
        </w:r>
      </w:ins>
      <w:ins w:id="1063" w:author="Dr. Carsten Franke" w:date="2021-10-29T00:42:00Z">
        <w:r>
          <w:rPr>
            <w:lang w:val="de-DE"/>
          </w:rPr>
          <w:t>i</w:t>
        </w:r>
      </w:ins>
      <w:ins w:id="1064" w:author="Dr. Carsten Franke" w:date="2021-10-29T00:41:00Z">
        <w:r>
          <w:rPr>
            <w:lang w:val="de-DE"/>
          </w:rPr>
          <w:t xml:space="preserve">s </w:t>
        </w:r>
      </w:ins>
      <w:ins w:id="1065" w:author="Dr. Carsten Franke" w:date="2021-10-29T00:42:00Z">
        <w:r>
          <w:rPr>
            <w:lang w:val="de-DE"/>
          </w:rPr>
          <w:t xml:space="preserve">not relevant for </w:t>
        </w:r>
      </w:ins>
      <w:ins w:id="1066" w:author="Dr. Carsten Franke" w:date="2021-10-29T00:44:00Z">
        <w:r>
          <w:rPr>
            <w:lang w:val="de-DE"/>
          </w:rPr>
          <w:t xml:space="preserve">the </w:t>
        </w:r>
      </w:ins>
      <w:proofErr w:type="spellStart"/>
      <w:ins w:id="1067" w:author="Dr. Carsten Franke" w:date="2021-10-29T00:42:00Z">
        <w:r>
          <w:rPr>
            <w:lang w:val="de-DE"/>
          </w:rPr>
          <w:t>currently</w:t>
        </w:r>
        <w:proofErr w:type="spellEnd"/>
        <w:r>
          <w:rPr>
            <w:lang w:val="de-DE"/>
          </w:rPr>
          <w:t xml:space="preserve"> known use </w:t>
        </w:r>
        <w:proofErr w:type="spellStart"/>
        <w:r>
          <w:rPr>
            <w:lang w:val="de-DE"/>
          </w:rPr>
          <w:t>cases</w:t>
        </w:r>
      </w:ins>
      <w:proofErr w:type="spellEnd"/>
      <w:ins w:id="1068" w:author="Dr. Carsten Franke" w:date="2021-10-29T00:45:00Z">
        <w:r>
          <w:rPr>
            <w:lang w:val="de-DE"/>
          </w:rPr>
          <w:t xml:space="preserve"> </w:t>
        </w:r>
      </w:ins>
      <w:ins w:id="1069" w:author="Dr. Carsten Franke" w:date="2021-10-29T00:44:00Z">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ins>
      <w:ins w:id="1070" w:author="Dr. Carsten Franke" w:date="2021-10-29T00:42:00Z">
        <w:r>
          <w:rPr>
            <w:lang w:val="de-DE"/>
          </w:rPr>
          <w:t xml:space="preserve"> </w:t>
        </w:r>
      </w:ins>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1465"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1466"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1467"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1468"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1469" w:author="Dr. Carsten Franke" w:date="2021-10-29T01:03:00Z">
        <w:r>
          <w:rPr>
            <w:lang w:val="de-DE"/>
          </w:rPr>
          <w:t xml:space="preserve"> with χMCF </w:t>
        </w:r>
        <w:proofErr w:type="spellStart"/>
        <w:r>
          <w:rPr>
            <w:lang w:val="de-DE"/>
          </w:rPr>
          <w:t>version</w:t>
        </w:r>
        <w:proofErr w:type="spellEnd"/>
        <w:r>
          <w:rPr>
            <w:lang w:val="de-DE"/>
          </w:rPr>
          <w:t xml:space="preserve"> </w:t>
        </w:r>
      </w:ins>
      <w:ins w:id="1470" w:author="Dr. Carsten Franke" w:date="2021-10-29T01:07:00Z">
        <w:r w:rsidR="00727AF4">
          <w:rPr>
            <w:lang w:val="de-DE"/>
          </w:rPr>
          <w:t>3.1</w:t>
        </w:r>
      </w:ins>
      <w:ins w:id="1471"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r w:rsidR="00DD0D68">
        <w:fldChar w:fldCharType="begin"/>
      </w:r>
      <w:r w:rsidR="00DD0D68" w:rsidRPr="00A97D1B">
        <w:rPr>
          <w:lang w:val="de-DE"/>
          <w:rPrChange w:id="2356" w:author="Max Ungerer" w:date="2021-10-21T15:08:00Z">
            <w:rPr/>
          </w:rPrChange>
        </w:rPr>
        <w:instrText xml:space="preserve"> HYPERLINK "http://www.google.com/patents/EP1926918B1?cl=en" </w:instrText>
      </w:r>
      <w:r w:rsidR="00DD0D68">
        <w:fldChar w:fldCharType="separate"/>
      </w:r>
      <w:r w:rsidRPr="006C3E10">
        <w:rPr>
          <w:rStyle w:val="Hyperlink"/>
          <w:lang w:val="de-DE"/>
        </w:rPr>
        <w:t>http://www.google.com/patents/EP1926918B1?cl=en</w:t>
      </w:r>
      <w:r w:rsidR="00DD0D68">
        <w:rPr>
          <w:rStyle w:val="Hyperlink"/>
          <w:lang w:val="de-DE"/>
        </w:rPr>
        <w:fldChar w:fldCharType="end"/>
      </w:r>
    </w:p>
  </w:footnote>
  <w:footnote w:id="20">
    <w:p w14:paraId="5FC58BDE" w14:textId="77777777" w:rsidR="00F7079F" w:rsidRDefault="00F7079F"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2441"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2441"/>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4025" w:author="Max Ungerer [2]" w:date="2021-09-15T19:02:00Z"/>
        </w:rPr>
      </w:pPr>
      <w:r>
        <w:rPr>
          <w:rStyle w:val="Funotenzeichen"/>
        </w:rPr>
        <w:footnoteRef/>
      </w:r>
      <w:r>
        <w:t xml:space="preserve"> Working group 25 for joining technologies of the German Research Association of Automotive Technologies</w:t>
      </w:r>
      <w:ins w:id="4026" w:author="Dr. Carsten Franke" w:date="2021-10-20T11:19:00Z">
        <w:r w:rsidR="002A7689">
          <w:t xml:space="preserve"> (FAT)</w:t>
        </w:r>
      </w:ins>
      <w:r>
        <w:t xml:space="preserve">. </w:t>
      </w:r>
      <w:ins w:id="4027" w:author="Dr. Carsten Franke" w:date="2021-10-20T11:19:00Z">
        <w:r w:rsidR="002A7689">
          <w:br/>
        </w:r>
      </w:ins>
      <w:ins w:id="4028" w:author="Dr. Carsten Franke" w:date="2021-10-20T11:21:00Z">
        <w:r w:rsidR="002A7689">
          <w:t xml:space="preserve">The FAT is a department of the </w:t>
        </w:r>
        <w:r w:rsidR="002A7689" w:rsidRPr="002A7689">
          <w:t>German Association of the Automotive Industry (VDA),</w:t>
        </w:r>
      </w:ins>
      <w:ins w:id="4029" w:author="Dr. Carsten Franke" w:date="2021-10-20T11:22:00Z">
        <w:r w:rsidR="002A7689">
          <w:t xml:space="preserve"> </w:t>
        </w:r>
      </w:ins>
      <w:del w:id="4030" w:author="Dr. Carsten Franke" w:date="2021-10-20T11:22:00Z">
        <w:r w:rsidDel="002A7689">
          <w:br/>
        </w:r>
      </w:del>
      <w:ins w:id="4031" w:author="Max Ungerer [2]" w:date="2021-09-15T19:02:00Z">
        <w:del w:id="4032" w:author="Dr. Carsten Franke" w:date="2021-10-20T11:22:00Z">
          <w:r w:rsidRPr="00140190" w:rsidDel="002A7689">
            <w:rPr>
              <w:highlight w:val="yellow"/>
            </w:rPr>
            <w:delText>Shall we mention / explain its relation to VDA?</w:delText>
          </w:r>
          <w:r w:rsidDel="002A7689">
            <w:delText xml:space="preserve"> </w:delText>
          </w:r>
        </w:del>
      </w:ins>
      <w:ins w:id="4033" w:author="Max Ungerer [2]" w:date="2021-09-15T20:21:00Z">
        <w:del w:id="4034" w:author="Dr. Carsten Franke" w:date="2021-10-20T11:22:00Z">
          <w:r w:rsidR="003F5140" w:rsidRPr="00A44CE4" w:rsidDel="002A7689">
            <w:rPr>
              <w:highlight w:val="green"/>
            </w:rPr>
            <w:delText>Yes</w:delText>
          </w:r>
        </w:del>
      </w:ins>
      <w:ins w:id="4035" w:author="Max Ungerer [2]" w:date="2021-09-15T20:22:00Z">
        <w:del w:id="4036" w:author="Dr. Carsten Franke" w:date="2021-10-20T11:22:00Z">
          <w:r w:rsidR="003F5140" w:rsidRPr="00A44CE4" w:rsidDel="002A7689">
            <w:rPr>
              <w:highlight w:val="green"/>
            </w:rPr>
            <w:delText>!</w:delText>
          </w:r>
        </w:del>
      </w:ins>
      <w:del w:id="4037"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AA7A9F"/>
    <w:multiLevelType w:val="multilevel"/>
    <w:tmpl w:val="F2DA1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6"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9B777DE"/>
    <w:multiLevelType w:val="multilevel"/>
    <w:tmpl w:val="A4C4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5"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8"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0"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2"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29"/>
  </w:num>
  <w:num w:numId="3">
    <w:abstractNumId w:val="3"/>
  </w:num>
  <w:num w:numId="4">
    <w:abstractNumId w:val="31"/>
  </w:num>
  <w:num w:numId="5">
    <w:abstractNumId w:val="23"/>
  </w:num>
  <w:num w:numId="6">
    <w:abstractNumId w:val="51"/>
  </w:num>
  <w:num w:numId="7">
    <w:abstractNumId w:val="62"/>
  </w:num>
  <w:num w:numId="8">
    <w:abstractNumId w:val="10"/>
  </w:num>
  <w:num w:numId="9">
    <w:abstractNumId w:val="34"/>
  </w:num>
  <w:num w:numId="10">
    <w:abstractNumId w:val="17"/>
  </w:num>
  <w:num w:numId="11">
    <w:abstractNumId w:val="9"/>
  </w:num>
  <w:num w:numId="12">
    <w:abstractNumId w:val="7"/>
  </w:num>
  <w:num w:numId="13">
    <w:abstractNumId w:val="44"/>
  </w:num>
  <w:num w:numId="14">
    <w:abstractNumId w:val="12"/>
  </w:num>
  <w:num w:numId="15">
    <w:abstractNumId w:val="20"/>
  </w:num>
  <w:num w:numId="16">
    <w:abstractNumId w:val="54"/>
  </w:num>
  <w:num w:numId="17">
    <w:abstractNumId w:val="40"/>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num>
  <w:num w:numId="23">
    <w:abstractNumId w:val="60"/>
  </w:num>
  <w:num w:numId="24">
    <w:abstractNumId w:val="6"/>
  </w:num>
  <w:num w:numId="25">
    <w:abstractNumId w:val="18"/>
  </w:num>
  <w:num w:numId="26">
    <w:abstractNumId w:val="46"/>
  </w:num>
  <w:num w:numId="27">
    <w:abstractNumId w:val="56"/>
  </w:num>
  <w:num w:numId="28">
    <w:abstractNumId w:val="2"/>
  </w:num>
  <w:num w:numId="29">
    <w:abstractNumId w:val="49"/>
  </w:num>
  <w:num w:numId="30">
    <w:abstractNumId w:val="50"/>
  </w:num>
  <w:num w:numId="31">
    <w:abstractNumId w:val="0"/>
  </w:num>
  <w:num w:numId="32">
    <w:abstractNumId w:val="14"/>
  </w:num>
  <w:num w:numId="33">
    <w:abstractNumId w:val="55"/>
  </w:num>
  <w:num w:numId="34">
    <w:abstractNumId w:val="28"/>
  </w:num>
  <w:num w:numId="35">
    <w:abstractNumId w:val="27"/>
  </w:num>
  <w:num w:numId="36">
    <w:abstractNumId w:val="26"/>
  </w:num>
  <w:num w:numId="37">
    <w:abstractNumId w:val="5"/>
  </w:num>
  <w:num w:numId="38">
    <w:abstractNumId w:val="11"/>
  </w:num>
  <w:num w:numId="39">
    <w:abstractNumId w:val="59"/>
  </w:num>
  <w:num w:numId="40">
    <w:abstractNumId w:val="39"/>
  </w:num>
  <w:num w:numId="41">
    <w:abstractNumId w:val="53"/>
  </w:num>
  <w:num w:numId="42">
    <w:abstractNumId w:val="21"/>
  </w:num>
  <w:num w:numId="43">
    <w:abstractNumId w:val="36"/>
  </w:num>
  <w:num w:numId="44">
    <w:abstractNumId w:val="52"/>
  </w:num>
  <w:num w:numId="45">
    <w:abstractNumId w:val="37"/>
  </w:num>
  <w:num w:numId="46">
    <w:abstractNumId w:val="24"/>
  </w:num>
  <w:num w:numId="47">
    <w:abstractNumId w:val="41"/>
  </w:num>
  <w:num w:numId="48">
    <w:abstractNumId w:val="35"/>
  </w:num>
  <w:num w:numId="49">
    <w:abstractNumId w:val="4"/>
  </w:num>
  <w:num w:numId="50">
    <w:abstractNumId w:val="19"/>
  </w:num>
  <w:num w:numId="51">
    <w:abstractNumId w:val="48"/>
  </w:num>
  <w:num w:numId="52">
    <w:abstractNumId w:val="8"/>
  </w:num>
  <w:num w:numId="53">
    <w:abstractNumId w:val="30"/>
  </w:num>
  <w:num w:numId="54">
    <w:abstractNumId w:val="61"/>
  </w:num>
  <w:num w:numId="55">
    <w:abstractNumId w:val="43"/>
  </w:num>
  <w:num w:numId="56">
    <w:abstractNumId w:val="25"/>
  </w:num>
  <w:num w:numId="57">
    <w:abstractNumId w:val="15"/>
  </w:num>
  <w:num w:numId="58">
    <w:abstractNumId w:val="45"/>
  </w:num>
  <w:num w:numId="59">
    <w:abstractNumId w:val="32"/>
  </w:num>
  <w:num w:numId="60">
    <w:abstractNumId w:val="38"/>
  </w:num>
  <w:num w:numId="61">
    <w:abstractNumId w:val="22"/>
  </w:num>
  <w:num w:numId="62">
    <w:abstractNumId w:val="58"/>
  </w:num>
  <w:num w:numId="63">
    <w:abstractNumId w:val="16"/>
  </w:num>
  <w:num w:numId="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3"/>
  </w:num>
  <w:num w:numId="66">
    <w:abstractNumId w:val="57"/>
  </w:num>
  <w:num w:numId="67">
    <w:abstractNumId w:val="42"/>
  </w:num>
  <w:num w:numId="68">
    <w:abstractNumId w:val="47"/>
  </w:num>
  <w:num w:numId="69">
    <w:abstractNumId w:val="1"/>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rson w15:author="Max Ungerer [2]">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51B6D"/>
    <w:rsid w:val="0015226D"/>
    <w:rsid w:val="00162783"/>
    <w:rsid w:val="0018150D"/>
    <w:rsid w:val="0018659B"/>
    <w:rsid w:val="00192045"/>
    <w:rsid w:val="001A0B0F"/>
    <w:rsid w:val="001A33D0"/>
    <w:rsid w:val="001A6FE7"/>
    <w:rsid w:val="001B0F4C"/>
    <w:rsid w:val="001B51CD"/>
    <w:rsid w:val="001C6275"/>
    <w:rsid w:val="001C6575"/>
    <w:rsid w:val="001E0F2A"/>
    <w:rsid w:val="001E4412"/>
    <w:rsid w:val="001E635D"/>
    <w:rsid w:val="00206112"/>
    <w:rsid w:val="002238CD"/>
    <w:rsid w:val="00246C95"/>
    <w:rsid w:val="00246D43"/>
    <w:rsid w:val="002504F2"/>
    <w:rsid w:val="00252826"/>
    <w:rsid w:val="00252D75"/>
    <w:rsid w:val="00253D6D"/>
    <w:rsid w:val="00260F88"/>
    <w:rsid w:val="00264095"/>
    <w:rsid w:val="002813DC"/>
    <w:rsid w:val="00294FB0"/>
    <w:rsid w:val="002A4B3F"/>
    <w:rsid w:val="002A7689"/>
    <w:rsid w:val="002B3B7D"/>
    <w:rsid w:val="002B5C06"/>
    <w:rsid w:val="002C067A"/>
    <w:rsid w:val="002C453D"/>
    <w:rsid w:val="002C4667"/>
    <w:rsid w:val="002D2C85"/>
    <w:rsid w:val="002D5F2B"/>
    <w:rsid w:val="002D782E"/>
    <w:rsid w:val="002E0796"/>
    <w:rsid w:val="002E1EA9"/>
    <w:rsid w:val="00305A8B"/>
    <w:rsid w:val="00314414"/>
    <w:rsid w:val="003167A5"/>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B153F"/>
    <w:rsid w:val="003B19A0"/>
    <w:rsid w:val="003D4CC2"/>
    <w:rsid w:val="003E0950"/>
    <w:rsid w:val="003E18DF"/>
    <w:rsid w:val="003F5140"/>
    <w:rsid w:val="00400F60"/>
    <w:rsid w:val="00404DBD"/>
    <w:rsid w:val="004076DC"/>
    <w:rsid w:val="004163E0"/>
    <w:rsid w:val="00420CF4"/>
    <w:rsid w:val="00423700"/>
    <w:rsid w:val="00426C8C"/>
    <w:rsid w:val="00434959"/>
    <w:rsid w:val="004417F0"/>
    <w:rsid w:val="004421EF"/>
    <w:rsid w:val="004545B1"/>
    <w:rsid w:val="004641D6"/>
    <w:rsid w:val="00465495"/>
    <w:rsid w:val="00481387"/>
    <w:rsid w:val="00490CBC"/>
    <w:rsid w:val="0049420D"/>
    <w:rsid w:val="00494DC9"/>
    <w:rsid w:val="004969D2"/>
    <w:rsid w:val="004A63D9"/>
    <w:rsid w:val="004B049A"/>
    <w:rsid w:val="004C113B"/>
    <w:rsid w:val="004C241D"/>
    <w:rsid w:val="004D1649"/>
    <w:rsid w:val="004D16C0"/>
    <w:rsid w:val="004D3DEB"/>
    <w:rsid w:val="004E428E"/>
    <w:rsid w:val="004E6E8E"/>
    <w:rsid w:val="00501F28"/>
    <w:rsid w:val="00502DF5"/>
    <w:rsid w:val="00526284"/>
    <w:rsid w:val="00537730"/>
    <w:rsid w:val="0054277F"/>
    <w:rsid w:val="0054733A"/>
    <w:rsid w:val="00552CA1"/>
    <w:rsid w:val="0055799E"/>
    <w:rsid w:val="00563419"/>
    <w:rsid w:val="005655C2"/>
    <w:rsid w:val="00592196"/>
    <w:rsid w:val="00596E93"/>
    <w:rsid w:val="005B3EC6"/>
    <w:rsid w:val="005C3646"/>
    <w:rsid w:val="005D6017"/>
    <w:rsid w:val="005E56D0"/>
    <w:rsid w:val="005E786E"/>
    <w:rsid w:val="005F3399"/>
    <w:rsid w:val="0060413A"/>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B5A82"/>
    <w:rsid w:val="008D3B96"/>
    <w:rsid w:val="008D52DC"/>
    <w:rsid w:val="008D5FCC"/>
    <w:rsid w:val="008F2F5F"/>
    <w:rsid w:val="0090159C"/>
    <w:rsid w:val="00914FA0"/>
    <w:rsid w:val="009163AD"/>
    <w:rsid w:val="0092482E"/>
    <w:rsid w:val="00931307"/>
    <w:rsid w:val="0096693D"/>
    <w:rsid w:val="00972A1C"/>
    <w:rsid w:val="0097303B"/>
    <w:rsid w:val="0098249B"/>
    <w:rsid w:val="00982C54"/>
    <w:rsid w:val="0098693E"/>
    <w:rsid w:val="0099082A"/>
    <w:rsid w:val="009B202E"/>
    <w:rsid w:val="009B4364"/>
    <w:rsid w:val="009B50B7"/>
    <w:rsid w:val="009C2A9B"/>
    <w:rsid w:val="009D1189"/>
    <w:rsid w:val="009D7C88"/>
    <w:rsid w:val="009E48B8"/>
    <w:rsid w:val="009E7B5A"/>
    <w:rsid w:val="00A10C28"/>
    <w:rsid w:val="00A33FC4"/>
    <w:rsid w:val="00A4141A"/>
    <w:rsid w:val="00A434AD"/>
    <w:rsid w:val="00A44CE4"/>
    <w:rsid w:val="00A45AE0"/>
    <w:rsid w:val="00A50D78"/>
    <w:rsid w:val="00A5143B"/>
    <w:rsid w:val="00A537BF"/>
    <w:rsid w:val="00A752AD"/>
    <w:rsid w:val="00A97D1B"/>
    <w:rsid w:val="00AB23E5"/>
    <w:rsid w:val="00AB5C7F"/>
    <w:rsid w:val="00AC1762"/>
    <w:rsid w:val="00AC3984"/>
    <w:rsid w:val="00AC5E41"/>
    <w:rsid w:val="00AD6264"/>
    <w:rsid w:val="00AE439A"/>
    <w:rsid w:val="00B01C66"/>
    <w:rsid w:val="00B11124"/>
    <w:rsid w:val="00B16F7C"/>
    <w:rsid w:val="00B202D2"/>
    <w:rsid w:val="00B24C64"/>
    <w:rsid w:val="00B318B6"/>
    <w:rsid w:val="00B33791"/>
    <w:rsid w:val="00B36FF2"/>
    <w:rsid w:val="00B404D0"/>
    <w:rsid w:val="00B42AD7"/>
    <w:rsid w:val="00B77025"/>
    <w:rsid w:val="00B80F08"/>
    <w:rsid w:val="00B83404"/>
    <w:rsid w:val="00B865B6"/>
    <w:rsid w:val="00B9118A"/>
    <w:rsid w:val="00B9642B"/>
    <w:rsid w:val="00BA1F97"/>
    <w:rsid w:val="00BA5141"/>
    <w:rsid w:val="00BA6895"/>
    <w:rsid w:val="00BA6E9D"/>
    <w:rsid w:val="00BC2C5A"/>
    <w:rsid w:val="00BC394B"/>
    <w:rsid w:val="00BD4F32"/>
    <w:rsid w:val="00BE0017"/>
    <w:rsid w:val="00BE5F1A"/>
    <w:rsid w:val="00BF1FA0"/>
    <w:rsid w:val="00BF2AE8"/>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4839"/>
    <w:rsid w:val="00CC65E4"/>
    <w:rsid w:val="00CC668A"/>
    <w:rsid w:val="00CC7E17"/>
    <w:rsid w:val="00CD0567"/>
    <w:rsid w:val="00CD0D5E"/>
    <w:rsid w:val="00CD5032"/>
    <w:rsid w:val="00CD5966"/>
    <w:rsid w:val="00CF6BB6"/>
    <w:rsid w:val="00D11DD0"/>
    <w:rsid w:val="00D12D02"/>
    <w:rsid w:val="00D21A10"/>
    <w:rsid w:val="00D33289"/>
    <w:rsid w:val="00D44CF6"/>
    <w:rsid w:val="00D44CFB"/>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21EC4"/>
    <w:rsid w:val="00E26B6D"/>
    <w:rsid w:val="00E326F1"/>
    <w:rsid w:val="00E45DE1"/>
    <w:rsid w:val="00E50F27"/>
    <w:rsid w:val="00E66E01"/>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53104"/>
    <w:rsid w:val="00F64334"/>
    <w:rsid w:val="00F66EBB"/>
    <w:rsid w:val="00F678EE"/>
    <w:rsid w:val="00F7079F"/>
    <w:rsid w:val="00F7090C"/>
    <w:rsid w:val="00F744C0"/>
    <w:rsid w:val="00F74C24"/>
    <w:rsid w:val="00F77E4F"/>
    <w:rsid w:val="00F81286"/>
    <w:rsid w:val="00F81ACE"/>
    <w:rsid w:val="00F828CA"/>
    <w:rsid w:val="00F85048"/>
    <w:rsid w:val="00F94939"/>
    <w:rsid w:val="00F94C1E"/>
    <w:rsid w:val="00F952B9"/>
    <w:rsid w:val="00FA340D"/>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4712B2-1CF2-4BE5-A497-4393FA036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styleId="NichtaufgelsteErwhnung">
    <w:name w:val="Unresolved Mention"/>
    <w:basedOn w:val="Absatz-Standardschriftart"/>
    <w:uiPriority w:val="99"/>
    <w:semiHidden/>
    <w:unhideWhenUsed/>
    <w:rsid w:val="00BA68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footer" Target="footer4.xm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5.png"/><Relationship Id="rId170" Type="http://schemas.openxmlformats.org/officeDocument/2006/relationships/oleObject" Target="embeddings/oleObject6.bin"/><Relationship Id="rId191" Type="http://schemas.openxmlformats.org/officeDocument/2006/relationships/image" Target="media/image131.png"/><Relationship Id="rId196" Type="http://schemas.openxmlformats.org/officeDocument/2006/relationships/hyperlink" Target="https://www.vda.de/dam/vda/publications/2020/FAT/xMCF_Pack_V3.1_.zip" TargetMode="External"/><Relationship Id="rId200" Type="http://schemas.openxmlformats.org/officeDocument/2006/relationships/footer" Target="footer5.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comments" Target="comments.xml"/><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6.png"/><Relationship Id="rId165" Type="http://schemas.openxmlformats.org/officeDocument/2006/relationships/image" Target="media/image110.png"/><Relationship Id="rId181" Type="http://schemas.openxmlformats.org/officeDocument/2006/relationships/image" Target="media/image121.png"/><Relationship Id="rId186" Type="http://schemas.openxmlformats.org/officeDocument/2006/relationships/image" Target="media/image126.png"/><Relationship Id="rId22" Type="http://schemas.openxmlformats.org/officeDocument/2006/relationships/hyperlink" Target="https://www.iso.org/obp" TargetMode="External"/><Relationship Id="rId27" Type="http://schemas.openxmlformats.org/officeDocument/2006/relationships/oleObject" Target="embeddings/oleObject1.bin"/><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4.png"/><Relationship Id="rId176" Type="http://schemas.openxmlformats.org/officeDocument/2006/relationships/image" Target="media/image118.png"/><Relationship Id="rId192" Type="http://schemas.openxmlformats.org/officeDocument/2006/relationships/image" Target="media/image132.png"/><Relationship Id="rId197" Type="http://schemas.openxmlformats.org/officeDocument/2006/relationships/hyperlink" Target="http://www.vda.de/de/publikationen/publikationen_downloads/index.html" TargetMode="External"/><Relationship Id="rId201" Type="http://schemas.openxmlformats.org/officeDocument/2006/relationships/footer" Target="footer6.xml"/><Relationship Id="rId12" Type="http://schemas.openxmlformats.org/officeDocument/2006/relationships/footer" Target="footer1.xml"/><Relationship Id="rId17" Type="http://schemas.openxmlformats.org/officeDocument/2006/relationships/hyperlink" Target="https://www.iso.org/members.html" TargetMode="External"/><Relationship Id="rId33" Type="http://schemas.microsoft.com/office/2011/relationships/commentsExtended" Target="commentsExtended.xml"/><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7.png"/><Relationship Id="rId166" Type="http://schemas.openxmlformats.org/officeDocument/2006/relationships/oleObject" Target="embeddings/oleObject5.bin"/><Relationship Id="rId182" Type="http://schemas.openxmlformats.org/officeDocument/2006/relationships/image" Target="media/image122.png"/><Relationship Id="rId187"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electropedia.org/" TargetMode="External"/><Relationship Id="rId28" Type="http://schemas.openxmlformats.org/officeDocument/2006/relationships/image" Target="media/image4.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wmf"/><Relationship Id="rId156" Type="http://schemas.openxmlformats.org/officeDocument/2006/relationships/image" Target="media/image102.png"/><Relationship Id="rId177" Type="http://schemas.openxmlformats.org/officeDocument/2006/relationships/oleObject" Target="embeddings/oleObject8.bin"/><Relationship Id="rId198" Type="http://schemas.openxmlformats.org/officeDocument/2006/relationships/hyperlink" Target="https://www.vda.de/de/services/Publikationen/fat-schriftenreihe-286.html" TargetMode="External"/><Relationship Id="rId172" Type="http://schemas.openxmlformats.org/officeDocument/2006/relationships/image" Target="media/image115.png"/><Relationship Id="rId193" Type="http://schemas.openxmlformats.org/officeDocument/2006/relationships/image" Target="media/image133.png"/><Relationship Id="rId202"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header" Target="header2.xml"/><Relationship Id="rId39" Type="http://schemas.openxmlformats.org/officeDocument/2006/relationships/image" Target="media/image10.png"/><Relationship Id="rId109" Type="http://schemas.openxmlformats.org/officeDocument/2006/relationships/image" Target="media/image60.png"/><Relationship Id="rId34" Type="http://schemas.microsoft.com/office/2016/09/relationships/commentsIds" Target="commentsIds.xml"/><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1.png"/><Relationship Id="rId188" Type="http://schemas.openxmlformats.org/officeDocument/2006/relationships/image" Target="media/image128.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8.wmf"/><Relationship Id="rId183" Type="http://schemas.openxmlformats.org/officeDocument/2006/relationships/image" Target="media/image123.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image" Target="media/image1.png"/><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3.png"/><Relationship Id="rId178" Type="http://schemas.openxmlformats.org/officeDocument/2006/relationships/image" Target="media/image119.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73" Type="http://schemas.openxmlformats.org/officeDocument/2006/relationships/image" Target="media/image116.png"/><Relationship Id="rId194" Type="http://schemas.openxmlformats.org/officeDocument/2006/relationships/image" Target="media/image134.png"/><Relationship Id="rId199" Type="http://schemas.openxmlformats.org/officeDocument/2006/relationships/hyperlink" Target="https://www.vda.de/en/services/Publications/Publication.~1654~.html" TargetMode="External"/><Relationship Id="rId203" Type="http://schemas.microsoft.com/office/2011/relationships/people" Target="people.xml"/><Relationship Id="rId19" Type="http://schemas.openxmlformats.org/officeDocument/2006/relationships/header" Target="header3.xml"/><Relationship Id="rId14" Type="http://schemas.openxmlformats.org/officeDocument/2006/relationships/hyperlink" Target="https://www.iso.org/directives-and-policies.html" TargetMode="External"/><Relationship Id="rId30" Type="http://schemas.openxmlformats.org/officeDocument/2006/relationships/image" Target="media/image6.png"/><Relationship Id="rId35" Type="http://schemas.microsoft.com/office/2018/08/relationships/commentsExtensible" Target="commentsExtensible.xm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4.png"/><Relationship Id="rId189" Type="http://schemas.openxmlformats.org/officeDocument/2006/relationships/image" Target="media/image129.png"/><Relationship Id="rId3" Type="http://schemas.openxmlformats.org/officeDocument/2006/relationships/customXml" Target="../customXml/item3.xml"/><Relationship Id="rId25" Type="http://schemas.openxmlformats.org/officeDocument/2006/relationships/image" Target="media/image2.png"/><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4.png"/><Relationship Id="rId20" Type="http://schemas.openxmlformats.org/officeDocument/2006/relationships/footer" Target="footer3.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100.png"/><Relationship Id="rId174" Type="http://schemas.openxmlformats.org/officeDocument/2006/relationships/oleObject" Target="embeddings/oleObject7.bin"/><Relationship Id="rId179" Type="http://schemas.openxmlformats.org/officeDocument/2006/relationships/image" Target="media/image120.png"/><Relationship Id="rId195" Type="http://schemas.openxmlformats.org/officeDocument/2006/relationships/image" Target="media/image135.png"/><Relationship Id="rId190" Type="http://schemas.openxmlformats.org/officeDocument/2006/relationships/image" Target="media/image130.png"/><Relationship Id="rId204" Type="http://schemas.openxmlformats.org/officeDocument/2006/relationships/theme" Target="theme/theme1.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hyperlink" Target="http://en.wikipedia.org/wiki/ISO_8601" TargetMode="External"/><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9.png"/><Relationship Id="rId169" Type="http://schemas.openxmlformats.org/officeDocument/2006/relationships/image" Target="media/image113.png"/><Relationship Id="rId185" Type="http://schemas.openxmlformats.org/officeDocument/2006/relationships/image" Target="media/image12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9.bin"/><Relationship Id="rId26" Type="http://schemas.openxmlformats.org/officeDocument/2006/relationships/image" Target="media/image3.emf"/><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1.png"/><Relationship Id="rId175" Type="http://schemas.openxmlformats.org/officeDocument/2006/relationships/image" Target="media/image117.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CD96061-AFB4-4ED5-81D5-7794ED98E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43933</Words>
  <Characters>276781</Characters>
  <Application>Microsoft Office Word</Application>
  <DocSecurity>0</DocSecurity>
  <Lines>2306</Lines>
  <Paragraphs>640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
    </vt:vector>
  </TitlesOfParts>
  <Company/>
  <LinksUpToDate>false</LinksUpToDate>
  <CharactersWithSpaces>320074</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Dr. Carsten Franke</cp:lastModifiedBy>
  <cp:revision>128</cp:revision>
  <dcterms:created xsi:type="dcterms:W3CDTF">2021-09-15T17:14:00Z</dcterms:created>
  <dcterms:modified xsi:type="dcterms:W3CDTF">2021-10-29T08:43:00Z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