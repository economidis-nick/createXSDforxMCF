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235DED">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235DED">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235DED">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235DED">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235DED">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235DED">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235DED">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235DED">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235DED">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235DED">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235DED">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235DED">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235DED">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235DED">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235DED">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235DED">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235DED">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235DED">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235DED">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235DED">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235DED">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235DED">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235DED">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235DED">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235DED">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235DED">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235DED">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235DED">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235DED">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235DED">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235DED">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235DED">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235DED">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235DED">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235DED">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235DED">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235DED">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235DED">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235DED">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235DED">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235DED">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235DED">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235DED">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235DED">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235DED">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235DED">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235DED">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235DED">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235DED">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235DED">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235DED">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235DED">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235DED">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235DED">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235DED">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235DED">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235DED">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235DED">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235DED">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235DED">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235DED">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235DED">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235DED">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235DED">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235DED">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235DED">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235DED">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235DED">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235DED">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235DED">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235DED">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235DED">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235DED">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235DED">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235DED">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235DED">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235DED">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235DED">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235DED">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235DED">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235DED">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235DED">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235DED">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235DED">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235DED">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235DED">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235DED">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235DED">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235DED">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235DED">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235DED">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235DED">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235DED">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235DED">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235DED">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235DED">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235DED">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235DED">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235DED">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235DED">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235DED">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235DED">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235DED">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235DED">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235DED">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235DED">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235DED">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235DED">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235DED">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235DED">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235DED">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235DED">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235DED">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235DED">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235DED">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235DED">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235DED">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235DED">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235DED">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235DED">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235DED">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235DED">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235DED">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235DED">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235DED">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235DED">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235DED">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235DED">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235DED">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235DED">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235DED">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235DED">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235DED">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235DED">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235DED">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235DED">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235DED">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235DED">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235DED">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235DED">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235DED">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235DED">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235DED">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235DED">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235DED">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235DED">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235DED">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235DED">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235DED">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235DED">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235DED">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235DED">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235DED">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235DED">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235DED">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235DED">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235DED">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235DED">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235DED">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235DED">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235DED">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235DED">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235DED">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235DED">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235DED">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235DED">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235DED">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235DED">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235DED">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235DED">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235DED">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235DED">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235DED">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235DED">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235DED">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235DED">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235DED">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235DED">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235DED">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235DED">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235DED">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235DED">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235DED">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235DED">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235DED">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235DED">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235DED">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235DED">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235DED">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235DED">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235DED">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235DED">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235DED">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235DED">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235DED">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235DED">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235DED">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235DED">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235DED">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235DED">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235DED">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235DED">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235DED">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235DED">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235DED">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235DED">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235DED">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235DED">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235DED">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235DED">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235DED">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235DED">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235DED">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235DED">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235DED">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235DED">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235DED">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235DED">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235DED">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235DED">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235DED">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235DED">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235DED">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235DED">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235DED">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235DED">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235DED">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235DED">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235DED">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235DED">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235DED">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235DED">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235DED">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235DED">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235DED">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235DED">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235DED">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235DED">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235DED">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235DED">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235DED">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235DED">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235DED">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235DED">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235DED">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235DED">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235DED">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235DED">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235DED">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235DED">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235DED">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235DED">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235DED">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235DED">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235DED">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235DED">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235DED">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235DED">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235DED">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235DED">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235DED">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235DED">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235DED">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235DED">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235DED">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235DED">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235DED">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235DED">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235DED">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235DED">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235DED">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235DED">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235DED">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235DED">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235DED">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235DED">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235DED">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235DED">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235DED">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235DED">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235DED">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235DED">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235DED">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235DED">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235DED">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235DED">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235DED">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235DED">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235DED">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235DED">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235DED">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235DED">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235DED">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235DED">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235DED">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235DED">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235DED">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235DED">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235DED">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235DED">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235DED">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235DED">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235DED">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235DED">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235DED">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235DED">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235DED">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235DED">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235DED">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235DED">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235DED">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235DED">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235DED">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235DED">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235DED">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235DED">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235DED">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235DED">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235DED">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235DED">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235DED">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235DED">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235DED">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235DED">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235DED">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235DED">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235DED">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235DED">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235DED">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235DED">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235DED">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235DED">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235DED">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235DED">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235DED">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235DED">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235DED">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235DED">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45" o:title="" cropbottom="43024f" cropright="10402f"/>
          </v:shape>
          <o:OLEObject Type="Embed" ProgID="PowerPoint.Slide.8" ShapeID="_x0000_i1025" DrawAspect="Content" ObjectID="_1710445124"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235DED"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proofErr w:type="gramStart"/>
      <w:r w:rsidRPr="00986544">
        <w:rPr>
          <w:color w:val="FF0000"/>
          <w:lang w:val="en-GB"/>
        </w:rPr>
        <w:t>&lt;!--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proofErr w:type="gramStart"/>
      <w:r w:rsidRPr="00986544">
        <w:rPr>
          <w:color w:val="FF0000"/>
          <w:lang w:val="en-GB"/>
        </w:rPr>
        <w:t>&lt;!--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2" w:name="_Toc76030566"/>
      <w:bookmarkStart w:id="1463" w:name="_Toc94530852"/>
      <w:bookmarkStart w:id="1464"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5" w:name="_Toc76030567"/>
      <w:bookmarkStart w:id="1466" w:name="_Toc94530853"/>
      <w:bookmarkStart w:id="1467"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68" w:name="_Toc76030568"/>
      <w:bookmarkStart w:id="1469" w:name="_Toc94530854"/>
      <w:bookmarkStart w:id="1470"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68"/>
      <w:bookmarkEnd w:id="1469"/>
      <w:bookmarkEnd w:id="147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2" w:name="_Ref68888312"/>
      <w:bookmarkStart w:id="1473" w:name="_Toc77095941"/>
      <w:bookmarkStart w:id="1474"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5" w:name="_Toc77095942"/>
      <w:bookmarkStart w:id="1476"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5"/>
      <w:bookmarkEnd w:id="1476"/>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35DED"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35DED"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35DED"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35DE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35DE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7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7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0" w:name="_Toc77102070"/>
      <w:bookmarkStart w:id="1481" w:name="_Toc99614616"/>
      <w:r>
        <w:t>Type Specification</w:t>
      </w:r>
      <w:bookmarkEnd w:id="1460"/>
      <w:bookmarkEnd w:id="1461"/>
      <w:bookmarkEnd w:id="1480"/>
      <w:bookmarkEnd w:id="148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614617"/>
      <w:r w:rsidRPr="007055D9">
        <w:t>Seam Weld</w:t>
      </w:r>
      <w:bookmarkEnd w:id="356"/>
      <w:r w:rsidRPr="007055D9">
        <w:t>s</w:t>
      </w:r>
      <w:bookmarkEnd w:id="1432"/>
      <w:bookmarkEnd w:id="1433"/>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614618"/>
      <w:r w:rsidRPr="007055D9">
        <w:t xml:space="preserve">Description and </w:t>
      </w:r>
      <w:proofErr w:type="spellStart"/>
      <w:r w:rsidRPr="007055D9">
        <w:t>Modeling</w:t>
      </w:r>
      <w:proofErr w:type="spellEnd"/>
      <w:r w:rsidRPr="007055D9">
        <w:t xml:space="preserve"> Parameters</w:t>
      </w:r>
      <w:bookmarkEnd w:id="357"/>
      <w:bookmarkEnd w:id="1490"/>
      <w:bookmarkEnd w:id="1491"/>
      <w:bookmarkEnd w:id="1492"/>
      <w:bookmarkEnd w:id="1493"/>
      <w:bookmarkEnd w:id="1494"/>
      <w:bookmarkEnd w:id="149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99614619"/>
      <w:bookmarkStart w:id="1509" w:name="_Toc288196487"/>
      <w:bookmarkStart w:id="1510" w:name="_Toc288200789"/>
      <w:bookmarkStart w:id="1511" w:name="_Toc338938910"/>
      <w:bookmarkStart w:id="1512" w:name="_Toc338939129"/>
      <w:r w:rsidRPr="007055D9">
        <w:t>Seam Weld Definition</w:t>
      </w:r>
      <w:bookmarkEnd w:id="1501"/>
      <w:bookmarkEnd w:id="1502"/>
      <w:bookmarkEnd w:id="1503"/>
      <w:bookmarkEnd w:id="1504"/>
      <w:r w:rsidRPr="007055D9">
        <w:t xml:space="preserve"> Overview</w:t>
      </w:r>
      <w:bookmarkEnd w:id="1505"/>
      <w:bookmarkEnd w:id="1506"/>
      <w:bookmarkEnd w:id="1507"/>
      <w:bookmarkEnd w:id="1508"/>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614620"/>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614621"/>
      <w:r w:rsidRPr="007055D9">
        <w:t>Generic Seam Weld Definition</w:t>
      </w:r>
      <w:bookmarkEnd w:id="1509"/>
      <w:bookmarkEnd w:id="1510"/>
      <w:bookmarkEnd w:id="1511"/>
      <w:bookmarkEnd w:id="1512"/>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78" w:name="_Toc3566486"/>
      <w:bookmarkStart w:id="1579" w:name="_Toc34747487"/>
      <w:bookmarkStart w:id="1580" w:name="_Toc77095945"/>
      <w:bookmarkStart w:id="1581" w:name="_Toc99614819"/>
      <w:bookmarkStart w:id="1582" w:name="_Toc338939134"/>
      <w:bookmarkStart w:id="1583" w:name="_Toc288196488"/>
      <w:bookmarkStart w:id="1584" w:name="_Toc288200790"/>
      <w:bookmarkStart w:id="1585"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78"/>
      <w:bookmarkEnd w:id="1579"/>
      <w:bookmarkEnd w:id="1580"/>
      <w:bookmarkEnd w:id="1581"/>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3"/>
      <w:bookmarkEnd w:id="1584"/>
      <w:bookmarkEnd w:id="15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3" w:name="_Toc3566487"/>
      <w:bookmarkStart w:id="1594" w:name="_Toc34747488"/>
      <w:bookmarkStart w:id="1595" w:name="_Toc77095946"/>
      <w:bookmarkStart w:id="1596"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597" w:name="_Toc3566488"/>
      <w:bookmarkStart w:id="1598" w:name="_Toc34747489"/>
      <w:bookmarkStart w:id="1599" w:name="_Toc77095947"/>
      <w:bookmarkStart w:id="1600"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3" w:name="_Toc3566489"/>
      <w:bookmarkStart w:id="1624" w:name="_Toc34747490"/>
      <w:bookmarkStart w:id="1625" w:name="_Toc77095948"/>
      <w:bookmarkStart w:id="1626"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614699"/>
      <w:r w:rsidRPr="007055D9">
        <w:t xml:space="preserve">Figure </w:t>
      </w:r>
      <w:bookmarkStart w:id="1639" w:name="Figure10"/>
      <w:r>
        <w:fldChar w:fldCharType="begin"/>
      </w:r>
      <w:r>
        <w:instrText xml:space="preserve"> SEQ Figure \* ARABIC </w:instrText>
      </w:r>
      <w:r>
        <w:fldChar w:fldCharType="separate"/>
      </w:r>
      <w:r w:rsidR="001F4D75">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proofErr w:type="spellStart"/>
      <w:r w:rsidRPr="007055D9">
        <w:t>weld_position</w:t>
      </w:r>
      <w:bookmarkEnd w:id="1640"/>
      <w:bookmarkEnd w:id="1641"/>
      <w:bookmarkEnd w:id="1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3" w:name="_Toc77095949"/>
      <w:bookmarkStart w:id="1644"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1" w:name="_Toc3566491"/>
      <w:bookmarkStart w:id="1662" w:name="_Toc34747492"/>
      <w:bookmarkStart w:id="1663" w:name="_Toc77095951"/>
      <w:bookmarkStart w:id="1664" w:name="_Toc99614825"/>
      <w:bookmarkStart w:id="1665" w:name="_Toc338939148"/>
      <w:bookmarkStart w:id="1666" w:name="_Toc288196499"/>
      <w:bookmarkStart w:id="1667" w:name="_Toc288200801"/>
      <w:bookmarkEnd w:id="1658"/>
      <w:bookmarkEnd w:id="1659"/>
      <w:bookmarkEnd w:id="1660"/>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1"/>
      <w:r>
        <w:t>"</w:t>
      </w:r>
      <w:bookmarkEnd w:id="1662"/>
      <w:bookmarkEnd w:id="1663"/>
      <w:bookmarkEnd w:id="166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5"/>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6"/>
      <w:bookmarkEnd w:id="1667"/>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99614622"/>
      <w:bookmarkStart w:id="1678" w:name="_Toc288196464"/>
      <w:bookmarkEnd w:id="1669"/>
      <w:bookmarkEnd w:id="1670"/>
      <w:bookmarkEnd w:id="1671"/>
      <w:r w:rsidRPr="007055D9">
        <w:t xml:space="preserve">Butt </w:t>
      </w:r>
      <w:bookmarkEnd w:id="1672"/>
      <w:r w:rsidRPr="007055D9">
        <w:t>Joint</w:t>
      </w:r>
      <w:bookmarkEnd w:id="1673"/>
      <w:bookmarkEnd w:id="1674"/>
      <w:bookmarkEnd w:id="1675"/>
      <w:bookmarkEnd w:id="1676"/>
      <w:bookmarkEnd w:id="167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614701"/>
                              <w:r>
                                <w:t xml:space="preserve">Figure </w:t>
                              </w:r>
                              <w:r>
                                <w:fldChar w:fldCharType="begin"/>
                              </w:r>
                              <w:r>
                                <w:instrText xml:space="preserve"> SEQ Figure \* ARABIC </w:instrText>
                              </w:r>
                              <w:r>
                                <w:fldChar w:fldCharType="separate"/>
                              </w:r>
                              <w:ins w:id="1687" w:author="Weinert, Matthias (M.)" w:date="2022-02-21T10:55:00Z">
                                <w:r>
                                  <w:rPr>
                                    <w:noProof/>
                                  </w:rPr>
                                  <w:t>51</w:t>
                                </w:r>
                              </w:ins>
                              <w:del w:id="1688" w:author="Weinert, Matthias (M.)" w:date="2022-02-21T10:53:00Z">
                                <w:r w:rsidDel="006344F0">
                                  <w:rPr>
                                    <w:noProof/>
                                  </w:rPr>
                                  <w:delText>52</w:delText>
                                </w:r>
                              </w:del>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89" w:name="_Toc3557127"/>
                        <w:bookmarkStart w:id="1690" w:name="_Toc34747378"/>
                        <w:bookmarkStart w:id="1691" w:name="_Toc76030576"/>
                        <w:bookmarkStart w:id="1692" w:name="_Toc94530861"/>
                        <w:bookmarkStart w:id="1693" w:name="_Toc99614701"/>
                        <w:r>
                          <w:t xml:space="preserve">Figure </w:t>
                        </w:r>
                        <w:r>
                          <w:fldChar w:fldCharType="begin"/>
                        </w:r>
                        <w:r>
                          <w:instrText xml:space="preserve"> SEQ Figure \* ARABIC </w:instrText>
                        </w:r>
                        <w:r>
                          <w:fldChar w:fldCharType="separate"/>
                        </w:r>
                        <w:ins w:id="1694" w:author="Weinert, Matthias (M.)" w:date="2022-02-21T10:55:00Z">
                          <w:r>
                            <w:rPr>
                              <w:noProof/>
                            </w:rPr>
                            <w:t>51</w:t>
                          </w:r>
                        </w:ins>
                        <w:del w:id="1695" w:author="Weinert, Matthias (M.)" w:date="2022-02-21T10:53:00Z">
                          <w:r w:rsidDel="006344F0">
                            <w:rPr>
                              <w:noProof/>
                            </w:rPr>
                            <w:delText>52</w:delText>
                          </w:r>
                        </w:del>
                        <w:r>
                          <w:fldChar w:fldCharType="end"/>
                        </w:r>
                        <w:r>
                          <w:t>: Butt Joint Sheet Layout</w:t>
                        </w:r>
                        <w:bookmarkEnd w:id="1689"/>
                        <w:bookmarkEnd w:id="1690"/>
                        <w:bookmarkEnd w:id="1691"/>
                        <w:bookmarkEnd w:id="1692"/>
                        <w:bookmarkEnd w:id="1693"/>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B202D2">
      <w:r w:rsidRPr="007055D9">
        <w:t>The parameters to describe the connection are:</w:t>
      </w:r>
    </w:p>
    <w:p w14:paraId="23FFDA9C"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w:lastRenderedPageBreak/>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6" w:name="_Toc3557128"/>
                              <w:bookmarkStart w:id="1697" w:name="_Toc34747379"/>
                              <w:bookmarkStart w:id="1698" w:name="_Toc76030577"/>
                              <w:bookmarkStart w:id="1699" w:name="_Toc94530862"/>
                              <w:bookmarkStart w:id="1700"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6"/>
                              <w:bookmarkEnd w:id="1697"/>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701" w:name="_Toc3557128"/>
                        <w:bookmarkStart w:id="1702" w:name="_Toc34747379"/>
                        <w:bookmarkStart w:id="1703" w:name="_Toc76030577"/>
                        <w:bookmarkStart w:id="1704" w:name="_Toc94530862"/>
                        <w:bookmarkStart w:id="1705"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1"/>
                        <w:bookmarkEnd w:id="1702"/>
                        <w:bookmarkEnd w:id="1703"/>
                        <w:bookmarkEnd w:id="1704"/>
                        <w:bookmarkEnd w:id="1705"/>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6" w:name="_Toc3557014"/>
      <w:bookmarkStart w:id="1707" w:name="_Toc34747264"/>
      <w:bookmarkStart w:id="1708" w:name="_Toc77102083"/>
      <w:r w:rsidRPr="00654684">
        <w:rPr>
          <w:sz w:val="24"/>
        </w:rPr>
        <w:t>Weld Parameters</w:t>
      </w:r>
      <w:bookmarkEnd w:id="1706"/>
      <w:bookmarkEnd w:id="1707"/>
      <w:bookmarkEnd w:id="1708"/>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09" w:name="_Toc3566492"/>
      <w:bookmarkStart w:id="1710" w:name="_Toc34747493"/>
      <w:bookmarkStart w:id="1711" w:name="_Toc77095952"/>
      <w:bookmarkStart w:id="1712"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09"/>
      <w:bookmarkEnd w:id="1710"/>
      <w:bookmarkEnd w:id="1711"/>
      <w:bookmarkEnd w:id="171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13" w:name="_Toc338939151"/>
      <w:bookmarkStart w:id="1714" w:name="_Toc3557015"/>
      <w:bookmarkStart w:id="1715" w:name="_Toc34747265"/>
      <w:bookmarkStart w:id="1716" w:name="_Toc77102084"/>
      <w:r w:rsidRPr="007055D9">
        <w:t>Attributes</w:t>
      </w:r>
      <w:bookmarkEnd w:id="1713"/>
      <w:bookmarkEnd w:id="1714"/>
      <w:bookmarkEnd w:id="1715"/>
      <w:bookmarkEnd w:id="1716"/>
    </w:p>
    <w:p w14:paraId="75987F07" w14:textId="77777777" w:rsidR="00FC68DB" w:rsidRPr="007055D9" w:rsidRDefault="00FC68DB" w:rsidP="00B202D2">
      <w:pPr>
        <w:pStyle w:val="berschrift5"/>
      </w:pPr>
      <w:bookmarkStart w:id="1717" w:name="_Toc338939153"/>
      <w:r w:rsidRPr="007055D9">
        <w:t xml:space="preserve">Attribute </w:t>
      </w:r>
      <w:r>
        <w:t>"</w:t>
      </w:r>
      <w:r w:rsidRPr="007055D9">
        <w:t>base</w:t>
      </w:r>
      <w:bookmarkEnd w:id="171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8" w:name="_Toc338939154"/>
      <w:r w:rsidRPr="007055D9">
        <w:t xml:space="preserve">Attribute </w:t>
      </w:r>
      <w:r>
        <w:t>"</w:t>
      </w:r>
      <w:r w:rsidRPr="007055D9">
        <w:t>technology</w:t>
      </w:r>
      <w:bookmarkEnd w:id="171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9" w:name="_Toc288196505"/>
      <w:bookmarkStart w:id="1720" w:name="_Toc288200807"/>
      <w:bookmarkStart w:id="1721" w:name="_Toc338939155"/>
      <w:bookmarkStart w:id="1722" w:name="_Toc3557016"/>
      <w:bookmarkStart w:id="1723" w:name="_Toc34747266"/>
      <w:bookmarkStart w:id="1724" w:name="_Toc77102085"/>
      <w:r w:rsidRPr="007055D9">
        <w:t xml:space="preserve">Element </w:t>
      </w:r>
      <w:r>
        <w:t>"</w:t>
      </w:r>
      <w:proofErr w:type="spellStart"/>
      <w:r w:rsidRPr="007055D9">
        <w:t>weld_position</w:t>
      </w:r>
      <w:bookmarkEnd w:id="1719"/>
      <w:bookmarkEnd w:id="1720"/>
      <w:bookmarkEnd w:id="1721"/>
      <w:bookmarkEnd w:id="1722"/>
      <w:proofErr w:type="spellEnd"/>
      <w:r>
        <w:t>"</w:t>
      </w:r>
      <w:bookmarkEnd w:id="1723"/>
      <w:bookmarkEnd w:id="172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5" w:name="_Toc3566493"/>
      <w:bookmarkStart w:id="1726" w:name="_Toc34747494"/>
      <w:bookmarkStart w:id="1727" w:name="_Toc77095953"/>
      <w:bookmarkStart w:id="1728" w:name="_Toc99614827"/>
      <w:bookmarkStart w:id="1729" w:name="_Toc288196507"/>
      <w:bookmarkStart w:id="1730" w:name="_Toc288200809"/>
      <w:bookmarkStart w:id="1731"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5"/>
      <w:bookmarkEnd w:id="1726"/>
      <w:bookmarkEnd w:id="1727"/>
      <w:bookmarkEnd w:id="1728"/>
    </w:p>
    <w:p w14:paraId="479E1A6E" w14:textId="77777777" w:rsidR="00FC68DB" w:rsidRDefault="00FC68DB" w:rsidP="00B202D2">
      <w:pPr>
        <w:pStyle w:val="berschrift5"/>
      </w:pPr>
      <w:r w:rsidRPr="007055D9">
        <w:lastRenderedPageBreak/>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9"/>
      <w:bookmarkEnd w:id="1730"/>
      <w:bookmarkEnd w:id="173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32" w:name="_Toc338939158"/>
      <w:r w:rsidRPr="007055D9">
        <w:t xml:space="preserve">Attribute </w:t>
      </w:r>
      <w:r>
        <w:t>"</w:t>
      </w:r>
      <w:r w:rsidRPr="007055D9">
        <w:t>width</w:t>
      </w:r>
      <w:bookmarkEnd w:id="173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33" w:name="_Toc338939159"/>
      <w:r w:rsidRPr="007055D9">
        <w:t xml:space="preserve">Attribute </w:t>
      </w:r>
      <w:r>
        <w:t>"</w:t>
      </w:r>
      <w:r w:rsidRPr="007055D9">
        <w:t>filler</w:t>
      </w:r>
      <w:bookmarkEnd w:id="173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4" w:name="WeldDefinitionCornerWeld"/>
      <w:bookmarkStart w:id="1735" w:name="_Toc288200763"/>
      <w:bookmarkStart w:id="1736" w:name="_Toc338939107"/>
      <w:bookmarkEnd w:id="1734"/>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7" w:name="_Toc414263397"/>
      <w:bookmarkStart w:id="1738" w:name="_Toc3557017"/>
      <w:bookmarkStart w:id="1739" w:name="_Toc34747267"/>
      <w:bookmarkStart w:id="1740" w:name="_Toc77102086"/>
      <w:bookmarkEnd w:id="1737"/>
      <w:r w:rsidRPr="007055D9">
        <w:lastRenderedPageBreak/>
        <w:t xml:space="preserve">Element </w:t>
      </w:r>
      <w:r>
        <w:t>"</w:t>
      </w:r>
      <w:proofErr w:type="spellStart"/>
      <w:r>
        <w:t>sheet_parameter</w:t>
      </w:r>
      <w:bookmarkEnd w:id="1738"/>
      <w:proofErr w:type="spellEnd"/>
      <w:r>
        <w:t>"</w:t>
      </w:r>
      <w:bookmarkEnd w:id="1739"/>
      <w:bookmarkEnd w:id="1740"/>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1" w:name="_Toc3566494"/>
      <w:bookmarkStart w:id="1742" w:name="_Toc34747495"/>
      <w:bookmarkStart w:id="1743" w:name="_Toc77095954"/>
      <w:bookmarkStart w:id="1744"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1"/>
      <w:bookmarkEnd w:id="1742"/>
      <w:bookmarkEnd w:id="1743"/>
      <w:bookmarkEnd w:id="1744"/>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5" w:name="_Toc3557018"/>
      <w:bookmarkStart w:id="1746" w:name="_Toc34747268"/>
      <w:bookmarkStart w:id="1747" w:name="_Toc77102087"/>
      <w:bookmarkStart w:id="1748" w:name="_Toc99614623"/>
      <w:r w:rsidRPr="007055D9">
        <w:t>Corner Weld</w:t>
      </w:r>
      <w:bookmarkEnd w:id="1735"/>
      <w:bookmarkEnd w:id="1736"/>
      <w:bookmarkEnd w:id="1745"/>
      <w:bookmarkEnd w:id="1746"/>
      <w:bookmarkEnd w:id="1747"/>
      <w:bookmarkEnd w:id="1748"/>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9" w:name="_Toc34747269"/>
      <w:bookmarkStart w:id="1750" w:name="_Toc77102088"/>
      <w:bookmarkStart w:id="1751"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52" w:name="_Toc3557129"/>
                              <w:bookmarkStart w:id="1753" w:name="_Toc34747380"/>
                              <w:bookmarkStart w:id="1754" w:name="_Toc76030578"/>
                              <w:bookmarkStart w:id="1755" w:name="_Toc94530863"/>
                              <w:bookmarkStart w:id="1756" w:name="_Toc99614703"/>
                              <w:r>
                                <w:t xml:space="preserve">Figure </w:t>
                              </w:r>
                              <w:r>
                                <w:fldChar w:fldCharType="begin"/>
                              </w:r>
                              <w:r>
                                <w:instrText xml:space="preserve"> SEQ Figure \* ARABIC </w:instrText>
                              </w:r>
                              <w:r>
                                <w:fldChar w:fldCharType="separate"/>
                              </w:r>
                              <w:ins w:id="1757" w:author="Weinert, Matthias (M.)" w:date="2022-02-21T10:55:00Z">
                                <w:r>
                                  <w:rPr>
                                    <w:noProof/>
                                  </w:rPr>
                                  <w:t>53</w:t>
                                </w:r>
                              </w:ins>
                              <w:del w:id="1758" w:author="Weinert, Matthias (M.)" w:date="2022-02-21T10:53:00Z">
                                <w:r w:rsidDel="006344F0">
                                  <w:rPr>
                                    <w:noProof/>
                                  </w:rPr>
                                  <w:delText>54</w:delText>
                                </w:r>
                              </w:del>
                              <w:r>
                                <w:fldChar w:fldCharType="end"/>
                              </w:r>
                              <w:r>
                                <w:t>: Corner Weld Sheet Layout</w:t>
                              </w:r>
                              <w:bookmarkEnd w:id="1752"/>
                              <w:bookmarkEnd w:id="1753"/>
                              <w:bookmarkEnd w:id="1754"/>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59" w:name="_Toc3557129"/>
                        <w:bookmarkStart w:id="1760" w:name="_Toc34747380"/>
                        <w:bookmarkStart w:id="1761" w:name="_Toc76030578"/>
                        <w:bookmarkStart w:id="1762" w:name="_Toc94530863"/>
                        <w:bookmarkStart w:id="1763" w:name="_Toc99614703"/>
                        <w:r>
                          <w:t xml:space="preserve">Figure </w:t>
                        </w:r>
                        <w:r>
                          <w:fldChar w:fldCharType="begin"/>
                        </w:r>
                        <w:r>
                          <w:instrText xml:space="preserve"> SEQ Figure \* ARABIC </w:instrText>
                        </w:r>
                        <w:r>
                          <w:fldChar w:fldCharType="separate"/>
                        </w:r>
                        <w:ins w:id="1764" w:author="Weinert, Matthias (M.)" w:date="2022-02-21T10:55:00Z">
                          <w:r>
                            <w:rPr>
                              <w:noProof/>
                            </w:rPr>
                            <w:t>53</w:t>
                          </w:r>
                        </w:ins>
                        <w:del w:id="1765" w:author="Weinert, Matthias (M.)" w:date="2022-02-21T10:53:00Z">
                          <w:r w:rsidDel="006344F0">
                            <w:rPr>
                              <w:noProof/>
                            </w:rPr>
                            <w:delText>54</w:delText>
                          </w:r>
                        </w:del>
                        <w:r>
                          <w:fldChar w:fldCharType="end"/>
                        </w:r>
                        <w:r>
                          <w:t>: Corner Weld Sheet Layout</w:t>
                        </w:r>
                        <w:bookmarkEnd w:id="1759"/>
                        <w:bookmarkEnd w:id="1760"/>
                        <w:bookmarkEnd w:id="1761"/>
                        <w:bookmarkEnd w:id="1762"/>
                        <w:bookmarkEnd w:id="1763"/>
                      </w:p>
                    </w:txbxContent>
                  </v:textbox>
                </v:shape>
              </v:group>
            </w:pict>
          </mc:Fallback>
        </mc:AlternateContent>
      </w:r>
      <w:r>
        <w:t>Simple Corner Weld</w:t>
      </w:r>
      <w:bookmarkEnd w:id="1749"/>
      <w:bookmarkEnd w:id="1750"/>
    </w:p>
    <w:p w14:paraId="2DDB54CC" w14:textId="77777777" w:rsidR="00FC68DB" w:rsidRPr="007055D9" w:rsidRDefault="00FC68DB" w:rsidP="00B202D2">
      <w:pPr>
        <w:pStyle w:val="berschrift5"/>
      </w:pPr>
      <w:r w:rsidRPr="007055D9">
        <w:t>Sheet Parameters</w:t>
      </w:r>
      <w:bookmarkEnd w:id="1751"/>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66" w:name="_Toc3557020"/>
      <w:r w:rsidRPr="007055D9">
        <w:t>Weld Parameters</w:t>
      </w:r>
      <w:bookmarkEnd w:id="176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67" w:name="_Toc3557130"/>
                              <w:bookmarkStart w:id="1768" w:name="_Toc34747381"/>
                              <w:bookmarkStart w:id="1769" w:name="_Toc76030579"/>
                              <w:bookmarkStart w:id="1770" w:name="_Toc94530864"/>
                              <w:bookmarkStart w:id="1771" w:name="_Toc99614704"/>
                              <w:r>
                                <w:t xml:space="preserve">Figure </w:t>
                              </w:r>
                              <w:r>
                                <w:fldChar w:fldCharType="begin"/>
                              </w:r>
                              <w:r>
                                <w:instrText xml:space="preserve"> SEQ Figure \* ARABIC </w:instrText>
                              </w:r>
                              <w:r>
                                <w:fldChar w:fldCharType="separate"/>
                              </w:r>
                              <w:ins w:id="1772" w:author="Weinert, Matthias (M.)" w:date="2022-02-21T10:55:00Z">
                                <w:r>
                                  <w:rPr>
                                    <w:noProof/>
                                  </w:rPr>
                                  <w:t>54</w:t>
                                </w:r>
                              </w:ins>
                              <w:del w:id="1773" w:author="Weinert, Matthias (M.)" w:date="2022-02-21T10:53:00Z">
                                <w:r w:rsidDel="006344F0">
                                  <w:rPr>
                                    <w:noProof/>
                                  </w:rPr>
                                  <w:delText>55</w:delText>
                                </w:r>
                              </w:del>
                              <w:r>
                                <w:fldChar w:fldCharType="end"/>
                              </w:r>
                              <w:r>
                                <w:t>: Corner Weld Parameters</w:t>
                              </w:r>
                              <w:bookmarkEnd w:id="1767"/>
                              <w:bookmarkEnd w:id="1768"/>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74" w:name="_Toc3557130"/>
                        <w:bookmarkStart w:id="1775" w:name="_Toc34747381"/>
                        <w:bookmarkStart w:id="1776" w:name="_Toc76030579"/>
                        <w:bookmarkStart w:id="1777" w:name="_Toc94530864"/>
                        <w:bookmarkStart w:id="1778" w:name="_Toc99614704"/>
                        <w:r>
                          <w:t xml:space="preserve">Figure </w:t>
                        </w:r>
                        <w:r>
                          <w:fldChar w:fldCharType="begin"/>
                        </w:r>
                        <w:r>
                          <w:instrText xml:space="preserve"> SEQ Figure \* ARABIC </w:instrText>
                        </w:r>
                        <w:r>
                          <w:fldChar w:fldCharType="separate"/>
                        </w:r>
                        <w:ins w:id="1779" w:author="Weinert, Matthias (M.)" w:date="2022-02-21T10:55:00Z">
                          <w:r>
                            <w:rPr>
                              <w:noProof/>
                            </w:rPr>
                            <w:t>54</w:t>
                          </w:r>
                        </w:ins>
                        <w:del w:id="1780" w:author="Weinert, Matthias (M.)" w:date="2022-02-21T10:53:00Z">
                          <w:r w:rsidDel="006344F0">
                            <w:rPr>
                              <w:noProof/>
                            </w:rPr>
                            <w:delText>55</w:delText>
                          </w:r>
                        </w:del>
                        <w:r>
                          <w:fldChar w:fldCharType="end"/>
                        </w:r>
                        <w:r>
                          <w:t>: Corner Weld Parameters</w:t>
                        </w:r>
                        <w:bookmarkEnd w:id="1774"/>
                        <w:bookmarkEnd w:id="1775"/>
                        <w:bookmarkEnd w:id="1776"/>
                        <w:bookmarkEnd w:id="1777"/>
                        <w:bookmarkEnd w:id="177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lastRenderedPageBreak/>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5125"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1" w:name="_Toc3566495"/>
      <w:bookmarkStart w:id="1782" w:name="_Toc34747496"/>
      <w:bookmarkStart w:id="1783" w:name="_Toc77095955"/>
      <w:bookmarkStart w:id="1784"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1"/>
      <w:bookmarkEnd w:id="1782"/>
      <w:bookmarkEnd w:id="1783"/>
      <w:bookmarkEnd w:id="1784"/>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85" w:name="_Toc34747270"/>
      <w:bookmarkStart w:id="1786" w:name="_Toc77102089"/>
      <w:r>
        <w:t>Double Corner Weld</w:t>
      </w:r>
      <w:bookmarkEnd w:id="1785"/>
      <w:bookmarkEnd w:id="1786"/>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87" w:name="_Toc76030580"/>
            <w:bookmarkStart w:id="1788" w:name="_Toc94530865"/>
            <w:bookmarkStart w:id="1789"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87"/>
            <w:bookmarkEnd w:id="1788"/>
            <w:bookmarkEnd w:id="1789"/>
          </w:p>
        </w:tc>
        <w:tc>
          <w:tcPr>
            <w:tcW w:w="4605" w:type="dxa"/>
            <w:shd w:val="clear" w:color="auto" w:fill="auto"/>
          </w:tcPr>
          <w:p w14:paraId="37E17878" w14:textId="44EA701B" w:rsidR="00FC68DB" w:rsidRPr="00C330B4" w:rsidRDefault="00FC68DB" w:rsidP="00B202D2">
            <w:pPr>
              <w:jc w:val="center"/>
              <w:rPr>
                <w:sz w:val="20"/>
                <w:szCs w:val="20"/>
              </w:rPr>
            </w:pPr>
            <w:bookmarkStart w:id="1790" w:name="_Toc76030581"/>
            <w:bookmarkStart w:id="1791" w:name="_Toc94530866"/>
            <w:bookmarkStart w:id="1792"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0"/>
            <w:bookmarkEnd w:id="1791"/>
            <w:bookmarkEnd w:id="1792"/>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5126"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93" w:name="_Toc34747497"/>
      <w:bookmarkStart w:id="1794" w:name="_Toc77095956"/>
      <w:bookmarkStart w:id="1795"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93"/>
      <w:bookmarkEnd w:id="1794"/>
      <w:bookmarkEnd w:id="17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96" w:name="_Toc338939161"/>
      <w:bookmarkStart w:id="1797" w:name="_Toc3557021"/>
      <w:bookmarkStart w:id="1798" w:name="_Toc34747271"/>
      <w:bookmarkStart w:id="1799" w:name="_Toc77102090"/>
      <w:r w:rsidRPr="007055D9">
        <w:t>Attributes</w:t>
      </w:r>
      <w:bookmarkEnd w:id="1796"/>
      <w:bookmarkEnd w:id="1797"/>
      <w:bookmarkEnd w:id="1798"/>
      <w:bookmarkEnd w:id="1799"/>
    </w:p>
    <w:p w14:paraId="117D2FF0" w14:textId="77777777" w:rsidR="00FC68DB" w:rsidRPr="007055D9" w:rsidRDefault="00FC68DB" w:rsidP="00B202D2">
      <w:pPr>
        <w:pStyle w:val="berschrift5"/>
      </w:pPr>
      <w:bookmarkStart w:id="1800" w:name="_Toc338939163"/>
      <w:r w:rsidRPr="007055D9">
        <w:t xml:space="preserve">Attribute </w:t>
      </w:r>
      <w:r>
        <w:t>"</w:t>
      </w:r>
      <w:r w:rsidRPr="007055D9">
        <w:t>base</w:t>
      </w:r>
      <w:bookmarkEnd w:id="18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1" w:name="_Toc338939164"/>
      <w:r w:rsidRPr="007055D9">
        <w:t xml:space="preserve">Attribute </w:t>
      </w:r>
      <w:r>
        <w:t>"</w:t>
      </w:r>
      <w:r w:rsidRPr="007055D9">
        <w:t>technology</w:t>
      </w:r>
      <w:bookmarkEnd w:id="18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02" w:name="_Toc338939165"/>
      <w:bookmarkStart w:id="1803" w:name="_Toc3557022"/>
      <w:bookmarkStart w:id="1804" w:name="_Toc34747272"/>
      <w:bookmarkStart w:id="1805" w:name="_Toc77102091"/>
      <w:r w:rsidRPr="007055D9">
        <w:t xml:space="preserve">Element </w:t>
      </w:r>
      <w:r>
        <w:t>"</w:t>
      </w:r>
      <w:proofErr w:type="spellStart"/>
      <w:r w:rsidRPr="007055D9">
        <w:t>weld_position</w:t>
      </w:r>
      <w:bookmarkEnd w:id="1802"/>
      <w:bookmarkEnd w:id="1803"/>
      <w:proofErr w:type="spellEnd"/>
      <w:r>
        <w:t>"</w:t>
      </w:r>
      <w:bookmarkEnd w:id="1804"/>
      <w:bookmarkEnd w:id="1805"/>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lastRenderedPageBreak/>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06" w:name="_Toc3566496"/>
      <w:bookmarkStart w:id="1807" w:name="_Toc34747498"/>
      <w:bookmarkStart w:id="1808" w:name="_Toc77095957"/>
      <w:bookmarkStart w:id="1809" w:name="_Toc99614831"/>
      <w:bookmarkStart w:id="1810"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06"/>
      <w:bookmarkEnd w:id="1807"/>
      <w:bookmarkEnd w:id="1808"/>
      <w:bookmarkEnd w:id="1809"/>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0"/>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1" w:name="_Toc338939168"/>
      <w:r w:rsidRPr="007055D9">
        <w:t xml:space="preserve">Attribute </w:t>
      </w:r>
      <w:r>
        <w:t>"</w:t>
      </w:r>
      <w:r w:rsidRPr="007055D9">
        <w:t>thickness</w:t>
      </w:r>
      <w:bookmarkEnd w:id="1811"/>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12" w:name="_Toc3566497"/>
      <w:bookmarkStart w:id="1813" w:name="_Toc34747499"/>
      <w:bookmarkStart w:id="1814" w:name="_Toc77095958"/>
      <w:bookmarkStart w:id="1815" w:name="_Toc99614832"/>
      <w:bookmarkStart w:id="1816"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12"/>
      <w:bookmarkEnd w:id="1813"/>
      <w:bookmarkEnd w:id="1814"/>
      <w:bookmarkEnd w:id="1815"/>
    </w:p>
    <w:p w14:paraId="5AEAFFD0" w14:textId="77777777" w:rsidR="00FC68DB" w:rsidRPr="007055D9" w:rsidRDefault="00FC68DB" w:rsidP="00B202D2">
      <w:pPr>
        <w:pStyle w:val="berschrift5"/>
      </w:pPr>
      <w:r w:rsidRPr="007055D9">
        <w:t xml:space="preserve">Attribute </w:t>
      </w:r>
      <w:r>
        <w:t>"</w:t>
      </w:r>
      <w:r w:rsidRPr="007055D9">
        <w:t>angle</w:t>
      </w:r>
      <w:bookmarkEnd w:id="1816"/>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17" w:name="_Toc3566498"/>
      <w:bookmarkStart w:id="1818" w:name="_Toc34747500"/>
      <w:bookmarkStart w:id="1819" w:name="_Toc77095959"/>
      <w:bookmarkStart w:id="1820" w:name="_Toc99614833"/>
      <w:bookmarkStart w:id="1821"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17"/>
      <w:bookmarkEnd w:id="1818"/>
      <w:bookmarkEnd w:id="1819"/>
      <w:bookmarkEnd w:id="1820"/>
    </w:p>
    <w:p w14:paraId="2C2E1B11" w14:textId="77777777" w:rsidR="00FC68DB" w:rsidRPr="007055D9" w:rsidRDefault="00FC68DB" w:rsidP="00B202D2">
      <w:pPr>
        <w:pStyle w:val="berschrift5"/>
      </w:pPr>
      <w:r w:rsidRPr="007055D9">
        <w:t xml:space="preserve">Attribute </w:t>
      </w:r>
      <w:r>
        <w:t>"</w:t>
      </w:r>
      <w:r w:rsidRPr="007055D9">
        <w:t>shape</w:t>
      </w:r>
      <w:bookmarkEnd w:id="182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22" w:name="_Toc338939171"/>
      <w:r w:rsidRPr="007055D9">
        <w:t xml:space="preserve">Attribute </w:t>
      </w:r>
      <w:r>
        <w:t>"</w:t>
      </w:r>
      <w:r w:rsidRPr="007055D9">
        <w:t>penetration</w:t>
      </w:r>
      <w:bookmarkEnd w:id="182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23" w:name="_Toc338939173"/>
      <w:r w:rsidRPr="007055D9">
        <w:t xml:space="preserve">Attribute </w:t>
      </w:r>
      <w:r>
        <w:t>"</w:t>
      </w:r>
      <w:r w:rsidRPr="007055D9">
        <w:t>filler</w:t>
      </w:r>
      <w:bookmarkEnd w:id="182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24" w:name="WeldDefinitionEdgeWeld"/>
      <w:bookmarkStart w:id="1825" w:name="_Toc3557023"/>
      <w:bookmarkStart w:id="1826" w:name="_Toc34747273"/>
      <w:bookmarkStart w:id="1827" w:name="_Toc77102092"/>
      <w:bookmarkStart w:id="1828" w:name="_Toc288200764"/>
      <w:bookmarkStart w:id="1829" w:name="_Toc338939108"/>
      <w:bookmarkEnd w:id="1824"/>
      <w:r w:rsidRPr="007055D9">
        <w:t xml:space="preserve">Element </w:t>
      </w:r>
      <w:r>
        <w:t>"</w:t>
      </w:r>
      <w:proofErr w:type="spellStart"/>
      <w:r>
        <w:t>sheet_parameter</w:t>
      </w:r>
      <w:bookmarkEnd w:id="1825"/>
      <w:proofErr w:type="spellEnd"/>
      <w:r>
        <w:t>"</w:t>
      </w:r>
      <w:bookmarkEnd w:id="1826"/>
      <w:bookmarkEnd w:id="182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0" w:name="_Toc3566499"/>
      <w:bookmarkStart w:id="1831" w:name="_Toc34747501"/>
      <w:bookmarkStart w:id="1832" w:name="_Toc77095960"/>
      <w:bookmarkStart w:id="1833"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0"/>
      <w:bookmarkEnd w:id="1831"/>
      <w:bookmarkEnd w:id="1832"/>
      <w:bookmarkEnd w:id="1833"/>
    </w:p>
    <w:p w14:paraId="31D8F86A" w14:textId="77777777" w:rsidR="00FC68DB" w:rsidRPr="004E71EA" w:rsidRDefault="00FC68DB" w:rsidP="00B202D2">
      <w:pPr>
        <w:pStyle w:val="Example"/>
        <w:keepNext/>
        <w:rPr>
          <w:b/>
          <w:bCs/>
          <w:sz w:val="24"/>
          <w:szCs w:val="24"/>
        </w:rPr>
      </w:pPr>
      <w:r w:rsidRPr="004E71EA">
        <w:rPr>
          <w:b/>
          <w:bCs/>
          <w:sz w:val="24"/>
          <w:szCs w:val="24"/>
        </w:rPr>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34" w:name="_Toc3557024"/>
      <w:bookmarkStart w:id="1835" w:name="_Toc34747274"/>
      <w:bookmarkStart w:id="1836" w:name="_Toc77102093"/>
      <w:bookmarkStart w:id="1837" w:name="_Toc99614624"/>
      <w:r w:rsidRPr="007055D9">
        <w:t>Edge Weld</w:t>
      </w:r>
      <w:bookmarkEnd w:id="1828"/>
      <w:bookmarkEnd w:id="1829"/>
      <w:bookmarkEnd w:id="1834"/>
      <w:bookmarkEnd w:id="1835"/>
      <w:bookmarkEnd w:id="1836"/>
      <w:bookmarkEnd w:id="183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38" w:name="_Toc3557025"/>
      <w:bookmarkStart w:id="1839" w:name="_Toc34747275"/>
      <w:bookmarkStart w:id="1840" w:name="_Toc77102094"/>
      <w:r>
        <w:rPr>
          <w:b w:val="0"/>
          <w:bCs/>
          <w:noProof/>
          <w:lang w:val="en-US" w:eastAsia="en-US"/>
        </w:rPr>
        <w:lastRenderedPageBreak/>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38"/>
      <w:bookmarkEnd w:id="1839"/>
      <w:bookmarkEnd w:id="184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1" w:name="_Toc3557131"/>
                            <w:bookmarkStart w:id="1842" w:name="_Toc34747384"/>
                            <w:bookmarkStart w:id="1843" w:name="_Toc76030582"/>
                            <w:bookmarkStart w:id="1844" w:name="_Toc94530867"/>
                            <w:bookmarkStart w:id="1845" w:name="_Toc99614707"/>
                            <w:r>
                              <w:t xml:space="preserve">Figure </w:t>
                            </w:r>
                            <w:r>
                              <w:fldChar w:fldCharType="begin"/>
                            </w:r>
                            <w:r>
                              <w:instrText xml:space="preserve"> SEQ Figure \* ARABIC </w:instrText>
                            </w:r>
                            <w:r>
                              <w:fldChar w:fldCharType="separate"/>
                            </w:r>
                            <w:ins w:id="1846" w:author="Weinert, Matthias (M.)" w:date="2022-02-21T10:55:00Z">
                              <w:r>
                                <w:rPr>
                                  <w:noProof/>
                                </w:rPr>
                                <w:t>57</w:t>
                              </w:r>
                            </w:ins>
                            <w:del w:id="1847" w:author="Weinert, Matthias (M.)" w:date="2022-02-21T10:53:00Z">
                              <w:r w:rsidDel="006344F0">
                                <w:rPr>
                                  <w:noProof/>
                                </w:rPr>
                                <w:delText>58</w:delText>
                              </w:r>
                            </w:del>
                            <w:r>
                              <w:fldChar w:fldCharType="end"/>
                            </w:r>
                            <w:r>
                              <w:t>: Edge Weld Sheet Layout</w:t>
                            </w:r>
                            <w:bookmarkEnd w:id="1841"/>
                            <w:bookmarkEnd w:id="1842"/>
                            <w:bookmarkEnd w:id="1843"/>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48" w:name="_Toc3557131"/>
                      <w:bookmarkStart w:id="1849" w:name="_Toc34747384"/>
                      <w:bookmarkStart w:id="1850" w:name="_Toc76030582"/>
                      <w:bookmarkStart w:id="1851" w:name="_Toc94530867"/>
                      <w:bookmarkStart w:id="1852" w:name="_Toc99614707"/>
                      <w:r>
                        <w:t xml:space="preserve">Figure </w:t>
                      </w:r>
                      <w:r>
                        <w:fldChar w:fldCharType="begin"/>
                      </w:r>
                      <w:r>
                        <w:instrText xml:space="preserve"> SEQ Figure \* ARABIC </w:instrText>
                      </w:r>
                      <w:r>
                        <w:fldChar w:fldCharType="separate"/>
                      </w:r>
                      <w:ins w:id="1853" w:author="Weinert, Matthias (M.)" w:date="2022-02-21T10:55:00Z">
                        <w:r>
                          <w:rPr>
                            <w:noProof/>
                          </w:rPr>
                          <w:t>57</w:t>
                        </w:r>
                      </w:ins>
                      <w:del w:id="1854" w:author="Weinert, Matthias (M.)" w:date="2022-02-21T10:53:00Z">
                        <w:r w:rsidDel="006344F0">
                          <w:rPr>
                            <w:noProof/>
                          </w:rPr>
                          <w:delText>58</w:delText>
                        </w:r>
                      </w:del>
                      <w:r>
                        <w:fldChar w:fldCharType="end"/>
                      </w:r>
                      <w:r>
                        <w:t>: Edge Weld Sheet Layout</w:t>
                      </w:r>
                      <w:bookmarkEnd w:id="1848"/>
                      <w:bookmarkEnd w:id="1849"/>
                      <w:bookmarkEnd w:id="1850"/>
                      <w:bookmarkEnd w:id="1851"/>
                      <w:bookmarkEnd w:id="1852"/>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55" w:name="_Toc3557026"/>
      <w:bookmarkStart w:id="1856" w:name="_Toc34747276"/>
      <w:bookmarkStart w:id="1857"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55"/>
      <w:bookmarkEnd w:id="1856"/>
      <w:bookmarkEnd w:id="1857"/>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58" w:name="_Toc3557132"/>
                            <w:bookmarkStart w:id="1859" w:name="_Toc34747385"/>
                            <w:bookmarkStart w:id="1860" w:name="_Toc76030583"/>
                            <w:bookmarkStart w:id="1861" w:name="_Toc94530868"/>
                            <w:bookmarkStart w:id="1862" w:name="_Toc99614708"/>
                            <w:r>
                              <w:t xml:space="preserve">Figure </w:t>
                            </w:r>
                            <w:r>
                              <w:fldChar w:fldCharType="begin"/>
                            </w:r>
                            <w:r>
                              <w:instrText xml:space="preserve"> SEQ Figure \* ARABIC </w:instrText>
                            </w:r>
                            <w:r>
                              <w:fldChar w:fldCharType="separate"/>
                            </w:r>
                            <w:ins w:id="1863" w:author="Weinert, Matthias (M.)" w:date="2022-02-21T10:55:00Z">
                              <w:r>
                                <w:rPr>
                                  <w:noProof/>
                                </w:rPr>
                                <w:t>58</w:t>
                              </w:r>
                            </w:ins>
                            <w:del w:id="1864" w:author="Weinert, Matthias (M.)" w:date="2022-02-21T10:53:00Z">
                              <w:r w:rsidDel="006344F0">
                                <w:rPr>
                                  <w:noProof/>
                                </w:rPr>
                                <w:delText>59</w:delText>
                              </w:r>
                            </w:del>
                            <w:r>
                              <w:fldChar w:fldCharType="end"/>
                            </w:r>
                            <w:r>
                              <w:t>: Edge Weld parameters</w:t>
                            </w:r>
                            <w:bookmarkEnd w:id="1858"/>
                            <w:bookmarkEnd w:id="1859"/>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65" w:name="_Toc3557132"/>
                      <w:bookmarkStart w:id="1866" w:name="_Toc34747385"/>
                      <w:bookmarkStart w:id="1867" w:name="_Toc76030583"/>
                      <w:bookmarkStart w:id="1868" w:name="_Toc94530868"/>
                      <w:bookmarkStart w:id="1869" w:name="_Toc99614708"/>
                      <w:r>
                        <w:t xml:space="preserve">Figure </w:t>
                      </w:r>
                      <w:r>
                        <w:fldChar w:fldCharType="begin"/>
                      </w:r>
                      <w:r>
                        <w:instrText xml:space="preserve"> SEQ Figure \* ARABIC </w:instrText>
                      </w:r>
                      <w:r>
                        <w:fldChar w:fldCharType="separate"/>
                      </w:r>
                      <w:ins w:id="1870" w:author="Weinert, Matthias (M.)" w:date="2022-02-21T10:55:00Z">
                        <w:r>
                          <w:rPr>
                            <w:noProof/>
                          </w:rPr>
                          <w:t>58</w:t>
                        </w:r>
                      </w:ins>
                      <w:del w:id="1871" w:author="Weinert, Matthias (M.)" w:date="2022-02-21T10:53:00Z">
                        <w:r w:rsidDel="006344F0">
                          <w:rPr>
                            <w:noProof/>
                          </w:rPr>
                          <w:delText>59</w:delText>
                        </w:r>
                      </w:del>
                      <w:r>
                        <w:fldChar w:fldCharType="end"/>
                      </w:r>
                      <w:r>
                        <w:t>: Edge Weld parameters</w:t>
                      </w:r>
                      <w:bookmarkEnd w:id="1865"/>
                      <w:bookmarkEnd w:id="1866"/>
                      <w:bookmarkEnd w:id="1867"/>
                      <w:bookmarkEnd w:id="1868"/>
                      <w:bookmarkEnd w:id="1869"/>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72" w:name="_Toc3566500"/>
      <w:bookmarkStart w:id="1873" w:name="_Toc34747502"/>
      <w:bookmarkStart w:id="1874" w:name="_Toc77095961"/>
      <w:bookmarkStart w:id="1875"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72"/>
      <w:bookmarkEnd w:id="1873"/>
      <w:bookmarkEnd w:id="1874"/>
      <w:bookmarkEnd w:id="187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76" w:name="_Toc338939175"/>
      <w:bookmarkStart w:id="1877" w:name="_Toc3557027"/>
      <w:bookmarkStart w:id="1878" w:name="_Toc34747277"/>
      <w:bookmarkStart w:id="1879" w:name="_Toc77102096"/>
      <w:r w:rsidRPr="007055D9">
        <w:t>Attributes</w:t>
      </w:r>
      <w:bookmarkEnd w:id="1876"/>
      <w:bookmarkEnd w:id="1877"/>
      <w:bookmarkEnd w:id="1878"/>
      <w:bookmarkEnd w:id="1879"/>
    </w:p>
    <w:p w14:paraId="39DE4992" w14:textId="77777777" w:rsidR="00FC68DB" w:rsidRPr="007055D9" w:rsidRDefault="00FC68DB" w:rsidP="00B202D2">
      <w:pPr>
        <w:pStyle w:val="berschrift5"/>
      </w:pPr>
      <w:bookmarkStart w:id="1880" w:name="_Toc338939177"/>
      <w:r w:rsidRPr="007055D9">
        <w:t xml:space="preserve">Attribute </w:t>
      </w:r>
      <w:r>
        <w:t>"</w:t>
      </w:r>
      <w:r w:rsidRPr="007055D9">
        <w:t>base</w:t>
      </w:r>
      <w:bookmarkEnd w:id="188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1" w:name="_Toc338939178"/>
      <w:r w:rsidRPr="007055D9">
        <w:t xml:space="preserve">Attribute </w:t>
      </w:r>
      <w:r>
        <w:t>"</w:t>
      </w:r>
      <w:r w:rsidRPr="007055D9">
        <w:t>technology</w:t>
      </w:r>
      <w:bookmarkEnd w:id="188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82" w:name="_Toc338939179"/>
      <w:bookmarkStart w:id="1883" w:name="_Toc3557028"/>
      <w:bookmarkStart w:id="1884" w:name="_Toc34747278"/>
      <w:bookmarkStart w:id="1885" w:name="_Toc77102097"/>
      <w:r w:rsidRPr="007055D9">
        <w:t xml:space="preserve">Element </w:t>
      </w:r>
      <w:r>
        <w:t>"</w:t>
      </w:r>
      <w:proofErr w:type="spellStart"/>
      <w:r w:rsidRPr="007055D9">
        <w:t>weld_position</w:t>
      </w:r>
      <w:bookmarkEnd w:id="1882"/>
      <w:bookmarkEnd w:id="1883"/>
      <w:proofErr w:type="spellEnd"/>
      <w:r>
        <w:t>"</w:t>
      </w:r>
      <w:bookmarkEnd w:id="1884"/>
      <w:bookmarkEnd w:id="188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86" w:name="_Toc3566501"/>
      <w:bookmarkStart w:id="1887" w:name="_Toc34747503"/>
      <w:bookmarkStart w:id="1888" w:name="_Toc77095962"/>
      <w:bookmarkStart w:id="1889"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86"/>
      <w:bookmarkEnd w:id="1887"/>
      <w:bookmarkEnd w:id="1888"/>
      <w:bookmarkEnd w:id="188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0" w:name="_Toc338939182"/>
      <w:r w:rsidRPr="007055D9">
        <w:t xml:space="preserve">Attribute </w:t>
      </w:r>
      <w:r>
        <w:t>"</w:t>
      </w:r>
      <w:r w:rsidRPr="007055D9">
        <w:t>width</w:t>
      </w:r>
      <w:bookmarkEnd w:id="189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1" w:name="_Toc338939184"/>
      <w:r w:rsidRPr="007055D9">
        <w:t xml:space="preserve">Attribute </w:t>
      </w:r>
      <w:r>
        <w:t>"</w:t>
      </w:r>
      <w:r w:rsidRPr="007055D9">
        <w:t>filler</w:t>
      </w:r>
      <w:bookmarkEnd w:id="189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92" w:name="WeldDefinitionIWeld"/>
      <w:bookmarkStart w:id="1893" w:name="_Toc3557029"/>
      <w:bookmarkStart w:id="1894" w:name="_Toc34747279"/>
      <w:bookmarkStart w:id="1895" w:name="_Toc77102098"/>
      <w:bookmarkStart w:id="1896" w:name="_Toc288200765"/>
      <w:bookmarkStart w:id="1897" w:name="_Toc338939109"/>
      <w:bookmarkEnd w:id="1892"/>
      <w:r w:rsidRPr="007055D9">
        <w:t xml:space="preserve">Element </w:t>
      </w:r>
      <w:r>
        <w:t>"</w:t>
      </w:r>
      <w:proofErr w:type="spellStart"/>
      <w:r>
        <w:t>sheet_parameter</w:t>
      </w:r>
      <w:bookmarkEnd w:id="1893"/>
      <w:proofErr w:type="spellEnd"/>
      <w:r>
        <w:t>"</w:t>
      </w:r>
      <w:bookmarkEnd w:id="1894"/>
      <w:bookmarkEnd w:id="189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lastRenderedPageBreak/>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898" w:name="_Toc3566502"/>
      <w:bookmarkStart w:id="1899" w:name="_Toc34747504"/>
      <w:bookmarkStart w:id="1900" w:name="_Toc77095963"/>
      <w:bookmarkStart w:id="1901"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898"/>
      <w:bookmarkEnd w:id="1899"/>
      <w:bookmarkEnd w:id="1900"/>
      <w:bookmarkEnd w:id="190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02" w:name="_Toc3557030"/>
      <w:bookmarkStart w:id="1903" w:name="_Toc34747280"/>
      <w:bookmarkStart w:id="1904" w:name="_Toc77102099"/>
      <w:bookmarkStart w:id="1905" w:name="_Toc99614625"/>
      <w:r w:rsidRPr="007055D9">
        <w:t>I-Weld</w:t>
      </w:r>
      <w:bookmarkEnd w:id="1896"/>
      <w:bookmarkEnd w:id="1897"/>
      <w:bookmarkEnd w:id="1902"/>
      <w:bookmarkEnd w:id="1903"/>
      <w:bookmarkEnd w:id="1904"/>
      <w:bookmarkEnd w:id="190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06" w:name="_Toc3557031"/>
      <w:bookmarkStart w:id="1907" w:name="_Toc34747281"/>
      <w:bookmarkStart w:id="1908" w:name="_Toc77102100"/>
      <w:r w:rsidRPr="007055D9">
        <w:t>Sheet Parameters</w:t>
      </w:r>
      <w:bookmarkEnd w:id="1906"/>
      <w:bookmarkEnd w:id="1907"/>
      <w:bookmarkEnd w:id="190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909" w:name="_Toc3557032"/>
      <w:bookmarkStart w:id="1910" w:name="_Toc34747282"/>
      <w:bookmarkStart w:id="1911" w:name="_Toc77102101"/>
      <w:r w:rsidRPr="007055D9">
        <w:t>Weld Parameters</w:t>
      </w:r>
      <w:bookmarkEnd w:id="1909"/>
      <w:bookmarkEnd w:id="1910"/>
      <w:bookmarkEnd w:id="191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12" w:name="_Toc76030584"/>
            <w:bookmarkStart w:id="1913" w:name="_Toc94530869"/>
            <w:bookmarkStart w:id="1914"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12"/>
            <w:bookmarkEnd w:id="1913"/>
            <w:bookmarkEnd w:id="1914"/>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15" w:name="_Toc76030585"/>
            <w:bookmarkStart w:id="1916" w:name="_Toc94530870"/>
            <w:bookmarkStart w:id="1917"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15"/>
            <w:bookmarkEnd w:id="1916"/>
            <w:bookmarkEnd w:id="191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918" w:name="_Toc3566503"/>
      <w:bookmarkStart w:id="1919" w:name="_Toc34747505"/>
      <w:bookmarkStart w:id="1920" w:name="_Toc77095964"/>
      <w:bookmarkStart w:id="1921"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18"/>
      <w:bookmarkEnd w:id="1919"/>
      <w:bookmarkEnd w:id="1920"/>
      <w:bookmarkEnd w:id="192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22" w:name="_Toc338939186"/>
      <w:bookmarkStart w:id="1923" w:name="_Toc3557033"/>
      <w:bookmarkStart w:id="1924" w:name="_Toc34747283"/>
      <w:bookmarkStart w:id="1925" w:name="_Toc77102102"/>
      <w:r w:rsidRPr="007055D9">
        <w:lastRenderedPageBreak/>
        <w:t>Attributes</w:t>
      </w:r>
      <w:bookmarkEnd w:id="1922"/>
      <w:bookmarkEnd w:id="1923"/>
      <w:bookmarkEnd w:id="1924"/>
      <w:bookmarkEnd w:id="1925"/>
    </w:p>
    <w:p w14:paraId="547A1CA7" w14:textId="77777777" w:rsidR="00FC68DB" w:rsidRPr="007055D9" w:rsidRDefault="00FC68DB" w:rsidP="00B202D2">
      <w:pPr>
        <w:pStyle w:val="berschrift5"/>
      </w:pPr>
      <w:bookmarkStart w:id="1926" w:name="_Toc338939188"/>
      <w:r w:rsidRPr="007055D9">
        <w:t xml:space="preserve">Attribute </w:t>
      </w:r>
      <w:r>
        <w:t>"</w:t>
      </w:r>
      <w:r w:rsidRPr="007055D9">
        <w:t>base</w:t>
      </w:r>
      <w:bookmarkEnd w:id="192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27" w:name="_Toc338939189"/>
      <w:r w:rsidRPr="007055D9">
        <w:t xml:space="preserve">Attribute </w:t>
      </w:r>
      <w:r>
        <w:t>"</w:t>
      </w:r>
      <w:r w:rsidRPr="007055D9">
        <w:t>technology</w:t>
      </w:r>
      <w:bookmarkEnd w:id="1927"/>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28" w:name="_Toc338939190"/>
      <w:bookmarkStart w:id="1929" w:name="_Toc3557034"/>
      <w:bookmarkStart w:id="1930" w:name="_Toc34747284"/>
      <w:bookmarkStart w:id="1931" w:name="_Toc77102103"/>
      <w:r w:rsidRPr="007055D9">
        <w:t xml:space="preserve">Element </w:t>
      </w:r>
      <w:r>
        <w:t>"</w:t>
      </w:r>
      <w:proofErr w:type="spellStart"/>
      <w:r w:rsidRPr="007055D9">
        <w:t>weld_position</w:t>
      </w:r>
      <w:bookmarkEnd w:id="1928"/>
      <w:bookmarkEnd w:id="1929"/>
      <w:proofErr w:type="spellEnd"/>
      <w:r>
        <w:t>"</w:t>
      </w:r>
      <w:bookmarkEnd w:id="1930"/>
      <w:bookmarkEnd w:id="1931"/>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32" w:name="_Toc3566504"/>
      <w:bookmarkStart w:id="1933" w:name="_Toc34747506"/>
      <w:bookmarkStart w:id="1934" w:name="_Toc77095965"/>
      <w:bookmarkStart w:id="1935" w:name="_Toc99614839"/>
      <w:bookmarkStart w:id="1936"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32"/>
      <w:bookmarkEnd w:id="1933"/>
      <w:bookmarkEnd w:id="1934"/>
      <w:bookmarkEnd w:id="1935"/>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3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37" w:name="_Toc338939194"/>
      <w:r w:rsidRPr="007055D9">
        <w:t xml:space="preserve">Attribute </w:t>
      </w:r>
      <w:r>
        <w:t>"</w:t>
      </w:r>
      <w:r w:rsidRPr="007055D9">
        <w:t>filler</w:t>
      </w:r>
      <w:bookmarkEnd w:id="1937"/>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lastRenderedPageBreak/>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38" w:name="WeldDefinitionOverlapWeld"/>
      <w:bookmarkStart w:id="1939" w:name="_Toc3557035"/>
      <w:bookmarkStart w:id="1940" w:name="_Toc34747285"/>
      <w:bookmarkStart w:id="1941" w:name="_Toc77102104"/>
      <w:bookmarkStart w:id="1942" w:name="_Toc288200766"/>
      <w:bookmarkStart w:id="1943" w:name="_Toc338939110"/>
      <w:bookmarkEnd w:id="1938"/>
      <w:r w:rsidRPr="007055D9">
        <w:t xml:space="preserve">Element </w:t>
      </w:r>
      <w:r>
        <w:t>"</w:t>
      </w:r>
      <w:proofErr w:type="spellStart"/>
      <w:r>
        <w:t>sheet_parameter</w:t>
      </w:r>
      <w:bookmarkEnd w:id="1939"/>
      <w:proofErr w:type="spellEnd"/>
      <w:r>
        <w:t>"</w:t>
      </w:r>
      <w:bookmarkEnd w:id="1940"/>
      <w:bookmarkEnd w:id="1941"/>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44" w:name="_Toc3566505"/>
      <w:bookmarkStart w:id="1945" w:name="_Toc34747507"/>
      <w:bookmarkStart w:id="1946" w:name="_Toc77095966"/>
      <w:bookmarkStart w:id="1947"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44"/>
      <w:bookmarkEnd w:id="1945"/>
      <w:bookmarkEnd w:id="1946"/>
      <w:bookmarkEnd w:id="194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48" w:name="_Toc3557036"/>
      <w:bookmarkStart w:id="1949" w:name="_Toc34747286"/>
      <w:bookmarkStart w:id="1950" w:name="_Toc77102105"/>
      <w:bookmarkStart w:id="1951" w:name="_Toc99614626"/>
      <w:r w:rsidRPr="007055D9">
        <w:t>Overlap Weld</w:t>
      </w:r>
      <w:bookmarkEnd w:id="1942"/>
      <w:bookmarkEnd w:id="1943"/>
      <w:bookmarkEnd w:id="1948"/>
      <w:bookmarkEnd w:id="1949"/>
      <w:bookmarkEnd w:id="1950"/>
      <w:bookmarkEnd w:id="195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52" w:name="_Toc3557037"/>
      <w:bookmarkStart w:id="1953" w:name="_Toc34747287"/>
      <w:bookmarkStart w:id="1954" w:name="_Toc77102106"/>
      <w:r w:rsidRPr="007055D9">
        <w:t>Simple Overlap Weld</w:t>
      </w:r>
      <w:bookmarkEnd w:id="1952"/>
      <w:bookmarkEnd w:id="1953"/>
      <w:bookmarkEnd w:id="195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55" w:name="_Toc3557135"/>
                            <w:bookmarkStart w:id="1956" w:name="_Toc34747388"/>
                            <w:bookmarkStart w:id="1957" w:name="_Toc76030586"/>
                            <w:bookmarkStart w:id="1958" w:name="_Toc94530871"/>
                            <w:bookmarkStart w:id="1959" w:name="_Toc99614711"/>
                            <w:r>
                              <w:t xml:space="preserve">Figure </w:t>
                            </w:r>
                            <w:r>
                              <w:fldChar w:fldCharType="begin"/>
                            </w:r>
                            <w:r>
                              <w:instrText xml:space="preserve"> SEQ Figure \* ARABIC </w:instrText>
                            </w:r>
                            <w:r>
                              <w:fldChar w:fldCharType="separate"/>
                            </w:r>
                            <w:ins w:id="1960" w:author="Weinert, Matthias (M.)" w:date="2022-02-21T10:55:00Z">
                              <w:r>
                                <w:rPr>
                                  <w:noProof/>
                                </w:rPr>
                                <w:t>61</w:t>
                              </w:r>
                            </w:ins>
                            <w:del w:id="1961" w:author="Weinert, Matthias (M.)" w:date="2022-02-21T10:53:00Z">
                              <w:r w:rsidDel="006344F0">
                                <w:rPr>
                                  <w:noProof/>
                                </w:rPr>
                                <w:delText>62</w:delText>
                              </w:r>
                            </w:del>
                            <w:r>
                              <w:fldChar w:fldCharType="end"/>
                            </w:r>
                            <w:r>
                              <w:t>: Overlap Weld Sheet Layout</w:t>
                            </w:r>
                            <w:bookmarkEnd w:id="1955"/>
                            <w:bookmarkEnd w:id="1956"/>
                            <w:bookmarkEnd w:id="1957"/>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62" w:name="_Toc3557135"/>
                      <w:bookmarkStart w:id="1963" w:name="_Toc34747388"/>
                      <w:bookmarkStart w:id="1964" w:name="_Toc76030586"/>
                      <w:bookmarkStart w:id="1965" w:name="_Toc94530871"/>
                      <w:bookmarkStart w:id="1966" w:name="_Toc99614711"/>
                      <w:r>
                        <w:t xml:space="preserve">Figure </w:t>
                      </w:r>
                      <w:r>
                        <w:fldChar w:fldCharType="begin"/>
                      </w:r>
                      <w:r>
                        <w:instrText xml:space="preserve"> SEQ Figure \* ARABIC </w:instrText>
                      </w:r>
                      <w:r>
                        <w:fldChar w:fldCharType="separate"/>
                      </w:r>
                      <w:ins w:id="1967" w:author="Weinert, Matthias (M.)" w:date="2022-02-21T10:55:00Z">
                        <w:r>
                          <w:rPr>
                            <w:noProof/>
                          </w:rPr>
                          <w:t>61</w:t>
                        </w:r>
                      </w:ins>
                      <w:del w:id="1968" w:author="Weinert, Matthias (M.)" w:date="2022-02-21T10:53:00Z">
                        <w:r w:rsidDel="006344F0">
                          <w:rPr>
                            <w:noProof/>
                          </w:rPr>
                          <w:delText>62</w:delText>
                        </w:r>
                      </w:del>
                      <w:r>
                        <w:fldChar w:fldCharType="end"/>
                      </w:r>
                      <w:r>
                        <w:t>: Overlap Weld Sheet Layout</w:t>
                      </w:r>
                      <w:bookmarkEnd w:id="1962"/>
                      <w:bookmarkEnd w:id="1963"/>
                      <w:bookmarkEnd w:id="1964"/>
                      <w:bookmarkEnd w:id="1965"/>
                      <w:bookmarkEnd w:id="1966"/>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lastRenderedPageBreak/>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69" w:name="_Toc3557136"/>
                            <w:bookmarkStart w:id="1970" w:name="_Toc34747389"/>
                            <w:bookmarkStart w:id="1971" w:name="_Toc76030587"/>
                            <w:bookmarkStart w:id="1972" w:name="_Toc94530872"/>
                            <w:bookmarkStart w:id="1973" w:name="_Toc99614712"/>
                            <w:r>
                              <w:t xml:space="preserve">Figure </w:t>
                            </w:r>
                            <w:r>
                              <w:fldChar w:fldCharType="begin"/>
                            </w:r>
                            <w:r>
                              <w:instrText xml:space="preserve"> SEQ Figure \* ARABIC </w:instrText>
                            </w:r>
                            <w:r>
                              <w:fldChar w:fldCharType="separate"/>
                            </w:r>
                            <w:ins w:id="1974" w:author="Weinert, Matthias (M.)" w:date="2022-02-21T10:55:00Z">
                              <w:r>
                                <w:rPr>
                                  <w:noProof/>
                                </w:rPr>
                                <w:t>62</w:t>
                              </w:r>
                            </w:ins>
                            <w:del w:id="1975" w:author="Weinert, Matthias (M.)" w:date="2022-02-21T10:53:00Z">
                              <w:r w:rsidDel="006344F0">
                                <w:rPr>
                                  <w:noProof/>
                                </w:rPr>
                                <w:delText>63</w:delText>
                              </w:r>
                            </w:del>
                            <w:r>
                              <w:fldChar w:fldCharType="end"/>
                            </w:r>
                            <w:r>
                              <w:t>: Overlap Weld Parameters</w:t>
                            </w:r>
                            <w:bookmarkEnd w:id="1969"/>
                            <w:bookmarkEnd w:id="1970"/>
                            <w:bookmarkEnd w:id="1971"/>
                            <w:bookmarkEnd w:id="1972"/>
                            <w:bookmarkEnd w:id="1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76" w:name="_Toc3557136"/>
                      <w:bookmarkStart w:id="1977" w:name="_Toc34747389"/>
                      <w:bookmarkStart w:id="1978" w:name="_Toc76030587"/>
                      <w:bookmarkStart w:id="1979" w:name="_Toc94530872"/>
                      <w:bookmarkStart w:id="1980" w:name="_Toc99614712"/>
                      <w:r>
                        <w:t xml:space="preserve">Figure </w:t>
                      </w:r>
                      <w:r>
                        <w:fldChar w:fldCharType="begin"/>
                      </w:r>
                      <w:r>
                        <w:instrText xml:space="preserve"> SEQ Figure \* ARABIC </w:instrText>
                      </w:r>
                      <w:r>
                        <w:fldChar w:fldCharType="separate"/>
                      </w:r>
                      <w:ins w:id="1981" w:author="Weinert, Matthias (M.)" w:date="2022-02-21T10:55:00Z">
                        <w:r>
                          <w:rPr>
                            <w:noProof/>
                          </w:rPr>
                          <w:t>62</w:t>
                        </w:r>
                      </w:ins>
                      <w:del w:id="1982" w:author="Weinert, Matthias (M.)" w:date="2022-02-21T10:53:00Z">
                        <w:r w:rsidDel="006344F0">
                          <w:rPr>
                            <w:noProof/>
                          </w:rPr>
                          <w:delText>63</w:delText>
                        </w:r>
                      </w:del>
                      <w:r>
                        <w:fldChar w:fldCharType="end"/>
                      </w:r>
                      <w:r>
                        <w:t>: Overlap Weld Parameters</w:t>
                      </w:r>
                      <w:bookmarkEnd w:id="1976"/>
                      <w:bookmarkEnd w:id="1977"/>
                      <w:bookmarkEnd w:id="1978"/>
                      <w:bookmarkEnd w:id="1979"/>
                      <w:bookmarkEnd w:id="1980"/>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5127"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83" w:name="_Toc3566506"/>
      <w:bookmarkStart w:id="1984" w:name="_Toc34747508"/>
      <w:bookmarkStart w:id="1985" w:name="_Toc77095967"/>
      <w:bookmarkStart w:id="1986"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83"/>
      <w:bookmarkEnd w:id="1984"/>
      <w:bookmarkEnd w:id="1985"/>
      <w:bookmarkEnd w:id="198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87" w:name="_Toc338939112"/>
      <w:bookmarkStart w:id="1988" w:name="_Toc3557038"/>
      <w:bookmarkStart w:id="1989" w:name="_Toc34747288"/>
      <w:bookmarkStart w:id="1990" w:name="_Toc77102107"/>
      <w:r w:rsidRPr="007055D9">
        <w:t>Single Sided Double Overlap Weld</w:t>
      </w:r>
      <w:bookmarkEnd w:id="1987"/>
      <w:bookmarkEnd w:id="1988"/>
      <w:bookmarkEnd w:id="1989"/>
      <w:bookmarkEnd w:id="199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3172C1" w:rsidRDefault="00FC68DB" w:rsidP="001B01D6">
      <w:pPr>
        <w:pStyle w:val="Aufzhlungszeichen"/>
        <w:keepNext/>
        <w:numPr>
          <w:ilvl w:val="0"/>
          <w:numId w:val="11"/>
        </w:numPr>
        <w:rPr>
          <w:rFonts w:ascii="Cambria" w:hAnsi="Cambria"/>
        </w:r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1" w:name="_Toc3557137"/>
                            <w:bookmarkStart w:id="1992" w:name="_Toc34747390"/>
                            <w:bookmarkStart w:id="1993" w:name="_Toc76030588"/>
                            <w:bookmarkStart w:id="1994" w:name="_Toc94530873"/>
                            <w:bookmarkStart w:id="1995" w:name="_Toc99614713"/>
                            <w:r>
                              <w:t xml:space="preserve">Figure </w:t>
                            </w:r>
                            <w:r>
                              <w:fldChar w:fldCharType="begin"/>
                            </w:r>
                            <w:r>
                              <w:instrText xml:space="preserve"> SEQ Figure \* ARABIC </w:instrText>
                            </w:r>
                            <w:r>
                              <w:fldChar w:fldCharType="separate"/>
                            </w:r>
                            <w:ins w:id="1996" w:author="Weinert, Matthias (M.)" w:date="2022-02-21T10:55:00Z">
                              <w:r>
                                <w:rPr>
                                  <w:noProof/>
                                </w:rPr>
                                <w:t>63</w:t>
                              </w:r>
                            </w:ins>
                            <w:del w:id="1997" w:author="Weinert, Matthias (M.)" w:date="2022-02-21T10:53:00Z">
                              <w:r w:rsidDel="006344F0">
                                <w:rPr>
                                  <w:noProof/>
                                </w:rPr>
                                <w:delText>64</w:delText>
                              </w:r>
                            </w:del>
                            <w:r>
                              <w:fldChar w:fldCharType="end"/>
                            </w:r>
                            <w:r>
                              <w:t xml:space="preserve">: </w:t>
                            </w:r>
                            <w:r w:rsidRPr="007055D9">
                              <w:t>Single Sided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1998" w:name="_Toc3557137"/>
                      <w:bookmarkStart w:id="1999" w:name="_Toc34747390"/>
                      <w:bookmarkStart w:id="2000" w:name="_Toc76030588"/>
                      <w:bookmarkStart w:id="2001" w:name="_Toc94530873"/>
                      <w:bookmarkStart w:id="2002" w:name="_Toc99614713"/>
                      <w:r>
                        <w:t xml:space="preserve">Figure </w:t>
                      </w:r>
                      <w:r>
                        <w:fldChar w:fldCharType="begin"/>
                      </w:r>
                      <w:r>
                        <w:instrText xml:space="preserve"> SEQ Figure \* ARABIC </w:instrText>
                      </w:r>
                      <w:r>
                        <w:fldChar w:fldCharType="separate"/>
                      </w:r>
                      <w:ins w:id="2003" w:author="Weinert, Matthias (M.)" w:date="2022-02-21T10:55:00Z">
                        <w:r>
                          <w:rPr>
                            <w:noProof/>
                          </w:rPr>
                          <w:t>63</w:t>
                        </w:r>
                      </w:ins>
                      <w:del w:id="2004" w:author="Weinert, Matthias (M.)" w:date="2022-02-21T10:53:00Z">
                        <w:r w:rsidDel="006344F0">
                          <w:rPr>
                            <w:noProof/>
                          </w:rPr>
                          <w:delText>64</w:delText>
                        </w:r>
                      </w:del>
                      <w:r>
                        <w:fldChar w:fldCharType="end"/>
                      </w:r>
                      <w:r>
                        <w:t xml:space="preserve">: </w:t>
                      </w:r>
                      <w:r w:rsidRPr="007055D9">
                        <w:t>Single Sided Double Overlap Weld</w:t>
                      </w:r>
                      <w:bookmarkEnd w:id="1998"/>
                      <w:bookmarkEnd w:id="1999"/>
                      <w:bookmarkEnd w:id="2000"/>
                      <w:bookmarkEnd w:id="2001"/>
                      <w:bookmarkEnd w:id="2002"/>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05" w:name="_Toc3557138"/>
                            <w:bookmarkStart w:id="2006" w:name="_Toc34747391"/>
                            <w:bookmarkStart w:id="2007" w:name="_Toc76030589"/>
                            <w:bookmarkStart w:id="2008" w:name="_Toc94530874"/>
                            <w:bookmarkStart w:id="2009" w:name="_Toc99614714"/>
                            <w:r>
                              <w:t xml:space="preserve">Figure </w:t>
                            </w:r>
                            <w:r>
                              <w:fldChar w:fldCharType="begin"/>
                            </w:r>
                            <w:r>
                              <w:instrText xml:space="preserve"> SEQ Figure \* ARABIC </w:instrText>
                            </w:r>
                            <w:r>
                              <w:fldChar w:fldCharType="separate"/>
                            </w:r>
                            <w:ins w:id="2010" w:author="Weinert, Matthias (M.)" w:date="2022-02-21T10:55:00Z">
                              <w:r>
                                <w:rPr>
                                  <w:noProof/>
                                </w:rPr>
                                <w:t>64</w:t>
                              </w:r>
                            </w:ins>
                            <w:del w:id="2011" w:author="Weinert, Matthias (M.)" w:date="2022-02-21T10:53:00Z">
                              <w:r w:rsidDel="006344F0">
                                <w:rPr>
                                  <w:noProof/>
                                </w:rPr>
                                <w:delText>65</w:delText>
                              </w:r>
                            </w:del>
                            <w:r>
                              <w:fldChar w:fldCharType="end"/>
                            </w:r>
                            <w:r>
                              <w:t>: Overlap Weld Parameter</w:t>
                            </w:r>
                            <w:bookmarkEnd w:id="2005"/>
                            <w:bookmarkEnd w:id="2006"/>
                            <w:bookmarkEnd w:id="2007"/>
                            <w:bookmarkEnd w:id="2008"/>
                            <w:r>
                              <w:t xml:space="preserve"> Details for lower (left) and upper (right) Weld Section</w:t>
                            </w:r>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12" w:name="_Toc3557138"/>
                      <w:bookmarkStart w:id="2013" w:name="_Toc34747391"/>
                      <w:bookmarkStart w:id="2014" w:name="_Toc76030589"/>
                      <w:bookmarkStart w:id="2015" w:name="_Toc94530874"/>
                      <w:bookmarkStart w:id="2016" w:name="_Toc99614714"/>
                      <w:r>
                        <w:t xml:space="preserve">Figure </w:t>
                      </w:r>
                      <w:r>
                        <w:fldChar w:fldCharType="begin"/>
                      </w:r>
                      <w:r>
                        <w:instrText xml:space="preserve"> SEQ Figure \* ARABIC </w:instrText>
                      </w:r>
                      <w:r>
                        <w:fldChar w:fldCharType="separate"/>
                      </w:r>
                      <w:ins w:id="2017" w:author="Weinert, Matthias (M.)" w:date="2022-02-21T10:55:00Z">
                        <w:r>
                          <w:rPr>
                            <w:noProof/>
                          </w:rPr>
                          <w:t>64</w:t>
                        </w:r>
                      </w:ins>
                      <w:del w:id="2018" w:author="Weinert, Matthias (M.)" w:date="2022-02-21T10:53:00Z">
                        <w:r w:rsidDel="006344F0">
                          <w:rPr>
                            <w:noProof/>
                          </w:rPr>
                          <w:delText>65</w:delText>
                        </w:r>
                      </w:del>
                      <w:r>
                        <w:fldChar w:fldCharType="end"/>
                      </w:r>
                      <w:r>
                        <w:t>: Overlap Weld Parameter</w:t>
                      </w:r>
                      <w:bookmarkEnd w:id="2012"/>
                      <w:bookmarkEnd w:id="2013"/>
                      <w:bookmarkEnd w:id="2014"/>
                      <w:bookmarkEnd w:id="2015"/>
                      <w:r>
                        <w:t xml:space="preserve"> Details for lower (left) and upper (right) Weld Section</w:t>
                      </w:r>
                      <w:bookmarkEnd w:id="2016"/>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lastRenderedPageBreak/>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5128" r:id="rId14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19" w:name="_Toc3566507"/>
      <w:bookmarkStart w:id="2020" w:name="_Toc34747509"/>
      <w:bookmarkStart w:id="2021" w:name="_Toc77095968"/>
      <w:bookmarkStart w:id="2022"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19"/>
      <w:bookmarkEnd w:id="2020"/>
      <w:bookmarkEnd w:id="2021"/>
      <w:bookmarkEnd w:id="202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3" w:name="_Toc338939113"/>
      <w:bookmarkStart w:id="2024" w:name="_Toc3557039"/>
      <w:bookmarkStart w:id="2025" w:name="_Toc34747289"/>
      <w:bookmarkStart w:id="2026" w:name="_Toc77102108"/>
      <w:r w:rsidRPr="007055D9">
        <w:t>Double Sided Double Overlap Weld</w:t>
      </w:r>
      <w:bookmarkEnd w:id="2023"/>
      <w:bookmarkEnd w:id="2024"/>
      <w:bookmarkEnd w:id="2025"/>
      <w:bookmarkEnd w:id="202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27" w:name="_Toc3557139"/>
                            <w:bookmarkStart w:id="2028" w:name="_Toc34747392"/>
                            <w:bookmarkStart w:id="2029" w:name="_Toc76030590"/>
                            <w:bookmarkStart w:id="2030" w:name="_Toc94530875"/>
                            <w:bookmarkStart w:id="2031" w:name="_Toc99614715"/>
                            <w:r>
                              <w:t xml:space="preserve">Figure </w:t>
                            </w:r>
                            <w:r>
                              <w:fldChar w:fldCharType="begin"/>
                            </w:r>
                            <w:r>
                              <w:instrText xml:space="preserve"> SEQ Figure \* ARABIC </w:instrText>
                            </w:r>
                            <w:r>
                              <w:fldChar w:fldCharType="separate"/>
                            </w:r>
                            <w:ins w:id="2032" w:author="Weinert, Matthias (M.)" w:date="2022-02-21T10:55:00Z">
                              <w:r>
                                <w:rPr>
                                  <w:noProof/>
                                </w:rPr>
                                <w:t>65</w:t>
                              </w:r>
                            </w:ins>
                            <w:del w:id="2033" w:author="Weinert, Matthias (M.)" w:date="2022-02-21T10:53:00Z">
                              <w:r w:rsidDel="006344F0">
                                <w:rPr>
                                  <w:noProof/>
                                </w:rPr>
                                <w:delText>66</w:delText>
                              </w:r>
                            </w:del>
                            <w:r>
                              <w:fldChar w:fldCharType="end"/>
                            </w:r>
                            <w:r>
                              <w:t xml:space="preserve">: </w:t>
                            </w:r>
                            <w:r w:rsidRPr="007055D9">
                              <w:t>Double Sided Double Overlap Weld</w:t>
                            </w:r>
                            <w:bookmarkEnd w:id="2027"/>
                            <w:bookmarkEnd w:id="2028"/>
                            <w:bookmarkEnd w:id="2029"/>
                            <w:bookmarkEnd w:id="2030"/>
                            <w:bookmarkEnd w:id="2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34" w:name="_Toc3557139"/>
                      <w:bookmarkStart w:id="2035" w:name="_Toc34747392"/>
                      <w:bookmarkStart w:id="2036" w:name="_Toc76030590"/>
                      <w:bookmarkStart w:id="2037" w:name="_Toc94530875"/>
                      <w:bookmarkStart w:id="2038" w:name="_Toc99614715"/>
                      <w:r>
                        <w:t xml:space="preserve">Figure </w:t>
                      </w:r>
                      <w:r>
                        <w:fldChar w:fldCharType="begin"/>
                      </w:r>
                      <w:r>
                        <w:instrText xml:space="preserve"> SEQ Figure \* ARABIC </w:instrText>
                      </w:r>
                      <w:r>
                        <w:fldChar w:fldCharType="separate"/>
                      </w:r>
                      <w:ins w:id="2039" w:author="Weinert, Matthias (M.)" w:date="2022-02-21T10:55:00Z">
                        <w:r>
                          <w:rPr>
                            <w:noProof/>
                          </w:rPr>
                          <w:t>65</w:t>
                        </w:r>
                      </w:ins>
                      <w:del w:id="2040" w:author="Weinert, Matthias (M.)" w:date="2022-02-21T10:53:00Z">
                        <w:r w:rsidDel="006344F0">
                          <w:rPr>
                            <w:noProof/>
                          </w:rPr>
                          <w:delText>66</w:delText>
                        </w:r>
                      </w:del>
                      <w:r>
                        <w:fldChar w:fldCharType="end"/>
                      </w:r>
                      <w:r>
                        <w:t xml:space="preserve">: </w:t>
                      </w:r>
                      <w:r w:rsidRPr="007055D9">
                        <w:t>Double Sided Double Overlap Weld</w:t>
                      </w:r>
                      <w:bookmarkEnd w:id="2034"/>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1" w:name="_Toc3557140"/>
                            <w:bookmarkStart w:id="2042" w:name="_Toc34747393"/>
                            <w:bookmarkStart w:id="2043" w:name="_Toc76030591"/>
                            <w:bookmarkStart w:id="2044" w:name="_Toc94530876"/>
                            <w:bookmarkStart w:id="2045" w:name="_Toc99614716"/>
                            <w:r>
                              <w:t xml:space="preserve">Figure </w:t>
                            </w:r>
                            <w:r>
                              <w:fldChar w:fldCharType="begin"/>
                            </w:r>
                            <w:r>
                              <w:instrText xml:space="preserve"> SEQ Figure \* ARABIC </w:instrText>
                            </w:r>
                            <w:r>
                              <w:fldChar w:fldCharType="separate"/>
                            </w:r>
                            <w:ins w:id="2046" w:author="Weinert, Matthias (M.)" w:date="2022-02-21T10:55:00Z">
                              <w:r>
                                <w:rPr>
                                  <w:noProof/>
                                </w:rPr>
                                <w:t>66</w:t>
                              </w:r>
                            </w:ins>
                            <w:del w:id="2047" w:author="Weinert, Matthias (M.)" w:date="2022-02-21T10:53:00Z">
                              <w:r w:rsidDel="006344F0">
                                <w:rPr>
                                  <w:noProof/>
                                </w:rPr>
                                <w:delText>67</w:delText>
                              </w:r>
                            </w:del>
                            <w:r>
                              <w:fldChar w:fldCharType="end"/>
                            </w:r>
                            <w:r>
                              <w:t xml:space="preserve">: Parameters of </w:t>
                            </w:r>
                            <w:r w:rsidRPr="007055D9">
                              <w:t>Double Sided Double Overlap Weld</w:t>
                            </w:r>
                            <w:bookmarkEnd w:id="2041"/>
                            <w:bookmarkEnd w:id="2042"/>
                            <w:bookmarkEnd w:id="2043"/>
                            <w:bookmarkEnd w:id="2044"/>
                            <w:r>
                              <w:t xml:space="preserve"> (left: upper section; right: lower section)</w:t>
                            </w:r>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48" w:name="_Toc3557140"/>
                      <w:bookmarkStart w:id="2049" w:name="_Toc34747393"/>
                      <w:bookmarkStart w:id="2050" w:name="_Toc76030591"/>
                      <w:bookmarkStart w:id="2051" w:name="_Toc94530876"/>
                      <w:bookmarkStart w:id="2052" w:name="_Toc99614716"/>
                      <w:r>
                        <w:t xml:space="preserve">Figure </w:t>
                      </w:r>
                      <w:r>
                        <w:fldChar w:fldCharType="begin"/>
                      </w:r>
                      <w:r>
                        <w:instrText xml:space="preserve"> SEQ Figure \* ARABIC </w:instrText>
                      </w:r>
                      <w:r>
                        <w:fldChar w:fldCharType="separate"/>
                      </w:r>
                      <w:ins w:id="2053" w:author="Weinert, Matthias (M.)" w:date="2022-02-21T10:55:00Z">
                        <w:r>
                          <w:rPr>
                            <w:noProof/>
                          </w:rPr>
                          <w:t>66</w:t>
                        </w:r>
                      </w:ins>
                      <w:del w:id="2054" w:author="Weinert, Matthias (M.)" w:date="2022-02-21T10:53:00Z">
                        <w:r w:rsidDel="006344F0">
                          <w:rPr>
                            <w:noProof/>
                          </w:rPr>
                          <w:delText>67</w:delText>
                        </w:r>
                      </w:del>
                      <w:r>
                        <w:fldChar w:fldCharType="end"/>
                      </w:r>
                      <w:r>
                        <w:t xml:space="preserve">: Parameters of </w:t>
                      </w:r>
                      <w:r w:rsidRPr="007055D9">
                        <w:t>Double Sided Double Overlap Weld</w:t>
                      </w:r>
                      <w:bookmarkEnd w:id="2048"/>
                      <w:bookmarkEnd w:id="2049"/>
                      <w:bookmarkEnd w:id="2050"/>
                      <w:bookmarkEnd w:id="2051"/>
                      <w:r>
                        <w:t xml:space="preserve"> (left: upper section; right: lower section)</w:t>
                      </w:r>
                      <w:bookmarkEnd w:id="2052"/>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5129" r:id="rId146"/>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55" w:name="_Toc3566508"/>
      <w:bookmarkStart w:id="2056" w:name="_Toc34747510"/>
      <w:bookmarkStart w:id="2057" w:name="_Toc77095969"/>
      <w:bookmarkStart w:id="2058"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55"/>
      <w:bookmarkEnd w:id="2056"/>
      <w:bookmarkEnd w:id="2057"/>
      <w:bookmarkEnd w:id="2058"/>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9" w:name="_Toc338939196"/>
      <w:bookmarkStart w:id="2060" w:name="_Toc3557040"/>
      <w:bookmarkStart w:id="2061" w:name="_Toc34747290"/>
      <w:bookmarkStart w:id="2062" w:name="_Toc77102109"/>
      <w:r w:rsidRPr="007055D9">
        <w:t>Attributes</w:t>
      </w:r>
      <w:bookmarkEnd w:id="2059"/>
      <w:bookmarkEnd w:id="2060"/>
      <w:bookmarkEnd w:id="2061"/>
      <w:bookmarkEnd w:id="2062"/>
    </w:p>
    <w:p w14:paraId="4EF2ED14" w14:textId="77777777" w:rsidR="00FC68DB" w:rsidRPr="007055D9" w:rsidRDefault="00FC68DB" w:rsidP="00B202D2">
      <w:pPr>
        <w:pStyle w:val="berschrift5"/>
      </w:pPr>
      <w:bookmarkStart w:id="2063" w:name="_Toc338939198"/>
      <w:r w:rsidRPr="007055D9">
        <w:t xml:space="preserve">Attribute </w:t>
      </w:r>
      <w:r>
        <w:t>"</w:t>
      </w:r>
      <w:r w:rsidRPr="007055D9">
        <w:t>base</w:t>
      </w:r>
      <w:bookmarkEnd w:id="2063"/>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64" w:name="_Toc338939199"/>
      <w:r w:rsidRPr="007055D9">
        <w:t xml:space="preserve">Attribute </w:t>
      </w:r>
      <w:r>
        <w:t>"</w:t>
      </w:r>
      <w:r w:rsidRPr="007055D9">
        <w:t>technology</w:t>
      </w:r>
      <w:bookmarkEnd w:id="2064"/>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65" w:name="_Toc338939200"/>
      <w:bookmarkStart w:id="2066" w:name="_Toc3557041"/>
      <w:bookmarkStart w:id="2067" w:name="_Toc34747291"/>
      <w:bookmarkStart w:id="2068" w:name="_Toc77102110"/>
      <w:r w:rsidRPr="007055D9">
        <w:t xml:space="preserve">Element </w:t>
      </w:r>
      <w:r>
        <w:t>"</w:t>
      </w:r>
      <w:proofErr w:type="spellStart"/>
      <w:r w:rsidRPr="007055D9">
        <w:t>weld_position</w:t>
      </w:r>
      <w:bookmarkEnd w:id="2065"/>
      <w:bookmarkEnd w:id="2066"/>
      <w:proofErr w:type="spellEnd"/>
      <w:r>
        <w:t>"</w:t>
      </w:r>
      <w:bookmarkEnd w:id="2067"/>
      <w:bookmarkEnd w:id="2068"/>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69" w:name="_Toc3566509"/>
      <w:bookmarkStart w:id="2070" w:name="_Toc34747511"/>
      <w:bookmarkStart w:id="2071" w:name="_Toc77095970"/>
      <w:bookmarkStart w:id="2072" w:name="_Toc99614844"/>
      <w:bookmarkStart w:id="2073"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9"/>
      <w:bookmarkEnd w:id="2070"/>
      <w:bookmarkEnd w:id="2071"/>
      <w:bookmarkEnd w:id="2072"/>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7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74" w:name="_Toc338939204"/>
      <w:r w:rsidRPr="007055D9">
        <w:t xml:space="preserve">Attribute </w:t>
      </w:r>
      <w:r>
        <w:t>"</w:t>
      </w:r>
      <w:r w:rsidRPr="007055D9">
        <w:t>thickness</w:t>
      </w:r>
      <w:bookmarkEnd w:id="207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75" w:name="_Toc338939205"/>
      <w:r w:rsidRPr="007055D9">
        <w:t xml:space="preserve">Attribute </w:t>
      </w:r>
      <w:r>
        <w:t>"</w:t>
      </w:r>
      <w:r w:rsidRPr="007055D9">
        <w:t>angle</w:t>
      </w:r>
      <w:bookmarkEnd w:id="207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76" w:name="_Toc338939206"/>
      <w:r w:rsidRPr="007055D9">
        <w:t xml:space="preserve">Attribute </w:t>
      </w:r>
      <w:r>
        <w:t>"</w:t>
      </w:r>
      <w:r w:rsidRPr="007055D9">
        <w:t>shape</w:t>
      </w:r>
      <w:bookmarkEnd w:id="207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77" w:name="_Toc338939207"/>
      <w:r w:rsidRPr="007055D9">
        <w:t xml:space="preserve">Attribute </w:t>
      </w:r>
      <w:r>
        <w:t>"</w:t>
      </w:r>
      <w:r w:rsidRPr="007055D9">
        <w:t>penetration</w:t>
      </w:r>
      <w:bookmarkEnd w:id="207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8" w:name="_Toc338939209"/>
      <w:r w:rsidRPr="007055D9">
        <w:t xml:space="preserve">Attribute </w:t>
      </w:r>
      <w:r>
        <w:t>"</w:t>
      </w:r>
      <w:r w:rsidRPr="007055D9">
        <w:t>filler</w:t>
      </w:r>
      <w:bookmarkEnd w:id="207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9" w:name="WeldDefinitionYJoint"/>
      <w:bookmarkStart w:id="2080" w:name="_Toc3557042"/>
      <w:bookmarkStart w:id="2081" w:name="_Toc34747292"/>
      <w:bookmarkStart w:id="2082" w:name="_Toc77102111"/>
      <w:bookmarkStart w:id="2083" w:name="_Toc288200767"/>
      <w:bookmarkStart w:id="2084" w:name="_Toc338939114"/>
      <w:bookmarkEnd w:id="2079"/>
      <w:r w:rsidRPr="007055D9">
        <w:lastRenderedPageBreak/>
        <w:t xml:space="preserve">Element </w:t>
      </w:r>
      <w:r>
        <w:t>"</w:t>
      </w:r>
      <w:proofErr w:type="spellStart"/>
      <w:r>
        <w:t>sheet_parameter</w:t>
      </w:r>
      <w:bookmarkEnd w:id="2080"/>
      <w:proofErr w:type="spellEnd"/>
      <w:r>
        <w:t>"</w:t>
      </w:r>
      <w:bookmarkEnd w:id="2081"/>
      <w:bookmarkEnd w:id="2082"/>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85" w:name="_Toc3566510"/>
      <w:bookmarkStart w:id="2086" w:name="_Toc34747512"/>
      <w:bookmarkStart w:id="2087" w:name="_Toc77095971"/>
      <w:bookmarkStart w:id="2088"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85"/>
      <w:bookmarkEnd w:id="2086"/>
      <w:bookmarkEnd w:id="2087"/>
      <w:bookmarkEnd w:id="2088"/>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9" w:name="_Toc3557043"/>
      <w:bookmarkStart w:id="2090" w:name="_Toc34747293"/>
      <w:bookmarkStart w:id="2091" w:name="_Toc77102112"/>
      <w:bookmarkStart w:id="2092" w:name="_Toc99614627"/>
      <w:r w:rsidRPr="007055D9">
        <w:t>Y-Joint</w:t>
      </w:r>
      <w:bookmarkEnd w:id="2083"/>
      <w:bookmarkEnd w:id="2084"/>
      <w:bookmarkEnd w:id="2089"/>
      <w:bookmarkEnd w:id="2090"/>
      <w:bookmarkEnd w:id="2091"/>
      <w:bookmarkEnd w:id="2092"/>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95" w:name="_Toc3557044"/>
      <w:bookmarkStart w:id="2096" w:name="_Toc34747294"/>
      <w:bookmarkStart w:id="2097" w:name="_Toc77102113"/>
      <w:r w:rsidRPr="007055D9">
        <w:t>Sheet Parameters</w:t>
      </w:r>
      <w:bookmarkEnd w:id="2095"/>
      <w:bookmarkEnd w:id="2096"/>
      <w:bookmarkEnd w:id="2097"/>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98" w:name="_Toc3557045"/>
      <w:bookmarkStart w:id="2099" w:name="_Toc34747295"/>
      <w:bookmarkStart w:id="2100" w:name="_Toc77102114"/>
      <w:r w:rsidRPr="007055D9">
        <w:t>Weld Parameters</w:t>
      </w:r>
      <w:bookmarkEnd w:id="2098"/>
      <w:bookmarkEnd w:id="2099"/>
      <w:bookmarkEnd w:id="210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1" w:name="_Ref7931629"/>
            <w:bookmarkStart w:id="2102" w:name="_Toc76030592"/>
            <w:bookmarkStart w:id="2103" w:name="_Toc94530877"/>
            <w:bookmarkStart w:id="2104"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1"/>
            <w:r>
              <w:t>: Y-Joint Sheet Layout</w:t>
            </w:r>
            <w:bookmarkEnd w:id="2102"/>
            <w:bookmarkEnd w:id="2103"/>
            <w:bookmarkEnd w:id="2104"/>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05" w:name="_Toc76030593"/>
            <w:bookmarkStart w:id="2106" w:name="_Toc94530878"/>
            <w:bookmarkStart w:id="2107"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05"/>
            <w:bookmarkEnd w:id="2106"/>
            <w:bookmarkEnd w:id="2107"/>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5130" r:id="rId15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08" w:name="_Toc3566511"/>
      <w:bookmarkStart w:id="2109" w:name="_Toc34747513"/>
      <w:bookmarkStart w:id="2110" w:name="_Toc77095972"/>
      <w:bookmarkStart w:id="2111" w:name="_Toc99614846"/>
      <w:bookmarkStart w:id="2112"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08"/>
      <w:bookmarkEnd w:id="2109"/>
      <w:bookmarkEnd w:id="2110"/>
      <w:bookmarkEnd w:id="2111"/>
    </w:p>
    <w:p w14:paraId="449B6B32" w14:textId="77777777" w:rsidR="00FC68DB" w:rsidRPr="007055D9" w:rsidRDefault="00FC68DB" w:rsidP="00B202D2">
      <w:pPr>
        <w:pStyle w:val="berschrift4"/>
      </w:pPr>
      <w:bookmarkStart w:id="2113" w:name="_Toc3557046"/>
      <w:bookmarkStart w:id="2114" w:name="_Toc34747296"/>
      <w:bookmarkStart w:id="2115" w:name="_Toc77102115"/>
      <w:r w:rsidRPr="007055D9">
        <w:t>Attributes</w:t>
      </w:r>
      <w:bookmarkEnd w:id="2112"/>
      <w:bookmarkEnd w:id="2113"/>
      <w:bookmarkEnd w:id="2114"/>
      <w:bookmarkEnd w:id="2115"/>
    </w:p>
    <w:p w14:paraId="196C39A1" w14:textId="77777777" w:rsidR="00FC68DB" w:rsidRPr="007055D9" w:rsidRDefault="00FC68DB" w:rsidP="00B202D2">
      <w:pPr>
        <w:pStyle w:val="berschrift5"/>
      </w:pPr>
      <w:bookmarkStart w:id="2116" w:name="_Toc338939213"/>
      <w:r w:rsidRPr="007055D9">
        <w:t xml:space="preserve">Attribute </w:t>
      </w:r>
      <w:r>
        <w:t>"</w:t>
      </w:r>
      <w:r w:rsidRPr="007055D9">
        <w:t>base</w:t>
      </w:r>
      <w:bookmarkEnd w:id="211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17" w:name="_Toc338939214"/>
      <w:r w:rsidRPr="007055D9">
        <w:t xml:space="preserve">Attribute </w:t>
      </w:r>
      <w:r>
        <w:t>"</w:t>
      </w:r>
      <w:r w:rsidRPr="007055D9">
        <w:t>technology</w:t>
      </w:r>
      <w:bookmarkEnd w:id="211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18" w:name="_Toc338939215"/>
      <w:bookmarkStart w:id="2119" w:name="_Toc3557047"/>
      <w:bookmarkStart w:id="2120" w:name="_Toc34747297"/>
      <w:bookmarkStart w:id="2121" w:name="_Toc77102116"/>
      <w:r w:rsidRPr="007055D9">
        <w:t xml:space="preserve">Element </w:t>
      </w:r>
      <w:r>
        <w:t>"</w:t>
      </w:r>
      <w:proofErr w:type="spellStart"/>
      <w:r w:rsidRPr="007055D9">
        <w:t>weld_position</w:t>
      </w:r>
      <w:bookmarkEnd w:id="2118"/>
      <w:bookmarkEnd w:id="2119"/>
      <w:proofErr w:type="spellEnd"/>
      <w:r>
        <w:t>"</w:t>
      </w:r>
      <w:bookmarkEnd w:id="2120"/>
      <w:bookmarkEnd w:id="212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22" w:name="_Toc3566512"/>
      <w:bookmarkStart w:id="2123" w:name="_Toc34747514"/>
      <w:bookmarkStart w:id="2124" w:name="_Toc77095973"/>
      <w:bookmarkStart w:id="2125" w:name="_Toc99614847"/>
      <w:bookmarkStart w:id="2126"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22"/>
      <w:bookmarkEnd w:id="2123"/>
      <w:bookmarkEnd w:id="2124"/>
      <w:bookmarkEnd w:id="2125"/>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2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27" w:name="_Toc338939219"/>
      <w:r w:rsidRPr="007055D9">
        <w:t xml:space="preserve">Attribute </w:t>
      </w:r>
      <w:r>
        <w:t>"</w:t>
      </w:r>
      <w:r w:rsidRPr="007055D9">
        <w:t>thickness</w:t>
      </w:r>
      <w:bookmarkEnd w:id="212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28" w:name="_Toc3566513"/>
      <w:bookmarkStart w:id="2129" w:name="_Toc34747515"/>
      <w:bookmarkStart w:id="2130" w:name="_Toc77095974"/>
      <w:bookmarkStart w:id="2131" w:name="_Toc99614848"/>
      <w:bookmarkStart w:id="2132"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28"/>
      <w:bookmarkEnd w:id="2129"/>
      <w:bookmarkEnd w:id="2130"/>
      <w:bookmarkEnd w:id="2131"/>
    </w:p>
    <w:p w14:paraId="6D37B18D" w14:textId="77777777" w:rsidR="00FC68DB" w:rsidRPr="007055D9" w:rsidRDefault="00FC68DB" w:rsidP="00B202D2">
      <w:pPr>
        <w:pStyle w:val="berschrift5"/>
      </w:pPr>
      <w:r w:rsidRPr="007055D9">
        <w:t xml:space="preserve">Attribute </w:t>
      </w:r>
      <w:r>
        <w:t>"</w:t>
      </w:r>
      <w:r w:rsidRPr="007055D9">
        <w:t>angle</w:t>
      </w:r>
      <w:bookmarkEnd w:id="213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33" w:name="_Toc338939221"/>
      <w:r w:rsidRPr="007055D9">
        <w:t xml:space="preserve">Attribute </w:t>
      </w:r>
      <w:r>
        <w:t>"</w:t>
      </w:r>
      <w:r w:rsidRPr="007055D9">
        <w:t>penetration</w:t>
      </w:r>
      <w:bookmarkEnd w:id="213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34" w:name="_Toc338939223"/>
      <w:r w:rsidRPr="007055D9">
        <w:t xml:space="preserve">Attribute </w:t>
      </w:r>
      <w:r>
        <w:t>"</w:t>
      </w:r>
      <w:r w:rsidRPr="007055D9">
        <w:t>shape</w:t>
      </w:r>
      <w:bookmarkEnd w:id="213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35" w:name="_Toc338939224"/>
      <w:r w:rsidRPr="007055D9">
        <w:lastRenderedPageBreak/>
        <w:t xml:space="preserve">Attribute </w:t>
      </w:r>
      <w:r>
        <w:t>"</w:t>
      </w:r>
      <w:r w:rsidRPr="007055D9">
        <w:t>filler</w:t>
      </w:r>
      <w:bookmarkEnd w:id="213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36" w:name="_Toc3557048"/>
      <w:bookmarkStart w:id="2137" w:name="_Toc34747298"/>
      <w:bookmarkStart w:id="2138" w:name="_Toc77102117"/>
      <w:r w:rsidRPr="007055D9">
        <w:t xml:space="preserve">Element </w:t>
      </w:r>
      <w:r>
        <w:t>"</w:t>
      </w:r>
      <w:proofErr w:type="spellStart"/>
      <w:r>
        <w:t>sheet_parameter</w:t>
      </w:r>
      <w:bookmarkEnd w:id="2136"/>
      <w:proofErr w:type="spellEnd"/>
      <w:r>
        <w:t>"</w:t>
      </w:r>
      <w:bookmarkEnd w:id="2137"/>
      <w:bookmarkEnd w:id="2138"/>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39" w:name="_Toc3566514"/>
      <w:bookmarkStart w:id="2140" w:name="_Toc34747516"/>
      <w:bookmarkStart w:id="2141" w:name="_Toc77095975"/>
      <w:bookmarkStart w:id="2142"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39"/>
      <w:bookmarkEnd w:id="2140"/>
      <w:bookmarkEnd w:id="2141"/>
      <w:bookmarkEnd w:id="2142"/>
    </w:p>
    <w:p w14:paraId="01C182D7" w14:textId="77777777" w:rsidR="00FC68DB" w:rsidRPr="001B35EF" w:rsidRDefault="00FC68DB" w:rsidP="00B202D2">
      <w:pPr>
        <w:pStyle w:val="Example"/>
        <w:keepNext/>
        <w:keepLines/>
        <w:rPr>
          <w:b/>
          <w:bCs/>
          <w:sz w:val="24"/>
          <w:szCs w:val="24"/>
        </w:rPr>
      </w:pPr>
      <w:r w:rsidRPr="001B35EF">
        <w:rPr>
          <w:b/>
          <w:bCs/>
          <w:sz w:val="24"/>
          <w:szCs w:val="24"/>
        </w:rPr>
        <w:lastRenderedPageBreak/>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43" w:name="WeldDefinitionKJoint"/>
      <w:bookmarkStart w:id="2144" w:name="_Toc338939115"/>
      <w:bookmarkStart w:id="2145" w:name="_Toc3557049"/>
      <w:bookmarkStart w:id="2146" w:name="_Toc34747299"/>
      <w:bookmarkStart w:id="2147" w:name="_Toc77102118"/>
      <w:bookmarkStart w:id="2148" w:name="_Toc99614628"/>
      <w:bookmarkEnd w:id="2143"/>
      <w:r w:rsidRPr="007055D9">
        <w:t>K-Joint</w:t>
      </w:r>
      <w:bookmarkEnd w:id="2144"/>
      <w:bookmarkEnd w:id="2145"/>
      <w:bookmarkEnd w:id="2146"/>
      <w:bookmarkEnd w:id="2147"/>
      <w:bookmarkEnd w:id="2148"/>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1" w:name="_Toc3557050"/>
      <w:bookmarkStart w:id="2152" w:name="_Toc34747300"/>
      <w:bookmarkStart w:id="2153" w:name="_Toc77102119"/>
      <w:r w:rsidRPr="007055D9">
        <w:t>Sheet Parameters</w:t>
      </w:r>
      <w:bookmarkEnd w:id="2151"/>
      <w:bookmarkEnd w:id="2152"/>
      <w:bookmarkEnd w:id="2153"/>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54" w:name="_Ref7932243"/>
                            <w:bookmarkStart w:id="2155" w:name="_Toc3557143"/>
                            <w:bookmarkStart w:id="2156" w:name="_Ref7932230"/>
                            <w:bookmarkStart w:id="2157" w:name="_Toc34747396"/>
                            <w:bookmarkStart w:id="2158" w:name="_Toc76030594"/>
                            <w:bookmarkStart w:id="2159" w:name="_Toc94530879"/>
                            <w:bookmarkStart w:id="2160" w:name="_Toc99614719"/>
                            <w:r>
                              <w:t xml:space="preserve">Figure </w:t>
                            </w:r>
                            <w:r>
                              <w:fldChar w:fldCharType="begin"/>
                            </w:r>
                            <w:r>
                              <w:instrText xml:space="preserve"> SEQ Figure \* ARABIC </w:instrText>
                            </w:r>
                            <w:r>
                              <w:fldChar w:fldCharType="separate"/>
                            </w:r>
                            <w:ins w:id="2161" w:author="Weinert, Matthias (M.)" w:date="2022-02-21T10:55:00Z">
                              <w:r>
                                <w:rPr>
                                  <w:noProof/>
                                </w:rPr>
                                <w:t>69</w:t>
                              </w:r>
                            </w:ins>
                            <w:del w:id="2162" w:author="Weinert, Matthias (M.)" w:date="2022-02-21T10:53:00Z">
                              <w:r w:rsidDel="006344F0">
                                <w:rPr>
                                  <w:noProof/>
                                </w:rPr>
                                <w:delText>70</w:delText>
                              </w:r>
                            </w:del>
                            <w:r>
                              <w:fldChar w:fldCharType="end"/>
                            </w:r>
                            <w:bookmarkEnd w:id="2154"/>
                            <w:r>
                              <w:t>: K-Joint Sheet Layout</w:t>
                            </w:r>
                            <w:bookmarkEnd w:id="2155"/>
                            <w:bookmarkEnd w:id="2156"/>
                            <w:bookmarkEnd w:id="2157"/>
                            <w:bookmarkEnd w:id="2158"/>
                            <w:bookmarkEnd w:id="2159"/>
                            <w:bookmarkEnd w:id="2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63" w:name="_Ref7932243"/>
                      <w:bookmarkStart w:id="2164" w:name="_Toc3557143"/>
                      <w:bookmarkStart w:id="2165" w:name="_Ref7932230"/>
                      <w:bookmarkStart w:id="2166" w:name="_Toc34747396"/>
                      <w:bookmarkStart w:id="2167" w:name="_Toc76030594"/>
                      <w:bookmarkStart w:id="2168" w:name="_Toc94530879"/>
                      <w:bookmarkStart w:id="2169" w:name="_Toc99614719"/>
                      <w:r>
                        <w:t xml:space="preserve">Figure </w:t>
                      </w:r>
                      <w:r>
                        <w:fldChar w:fldCharType="begin"/>
                      </w:r>
                      <w:r>
                        <w:instrText xml:space="preserve"> SEQ Figure \* ARABIC </w:instrText>
                      </w:r>
                      <w:r>
                        <w:fldChar w:fldCharType="separate"/>
                      </w:r>
                      <w:ins w:id="2170" w:author="Weinert, Matthias (M.)" w:date="2022-02-21T10:55:00Z">
                        <w:r>
                          <w:rPr>
                            <w:noProof/>
                          </w:rPr>
                          <w:t>69</w:t>
                        </w:r>
                      </w:ins>
                      <w:del w:id="2171" w:author="Weinert, Matthias (M.)" w:date="2022-02-21T10:53:00Z">
                        <w:r w:rsidDel="006344F0">
                          <w:rPr>
                            <w:noProof/>
                          </w:rPr>
                          <w:delText>70</w:delText>
                        </w:r>
                      </w:del>
                      <w:r>
                        <w:fldChar w:fldCharType="end"/>
                      </w:r>
                      <w:bookmarkEnd w:id="2163"/>
                      <w:r>
                        <w:t>: K-Joint Sheet Layout</w:t>
                      </w:r>
                      <w:bookmarkEnd w:id="2164"/>
                      <w:bookmarkEnd w:id="2165"/>
                      <w:bookmarkEnd w:id="2166"/>
                      <w:bookmarkEnd w:id="2167"/>
                      <w:bookmarkEnd w:id="2168"/>
                      <w:bookmarkEnd w:id="2169"/>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72" w:name="_Toc3557051"/>
      <w:bookmarkStart w:id="2173" w:name="_Toc34747301"/>
      <w:bookmarkStart w:id="2174" w:name="_Toc77102120"/>
      <w:r w:rsidRPr="007055D9">
        <w:t>Weld Parameters</w:t>
      </w:r>
      <w:bookmarkEnd w:id="2172"/>
      <w:bookmarkEnd w:id="2173"/>
      <w:bookmarkEnd w:id="2174"/>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75" w:name="_Toc3557144"/>
                            <w:bookmarkStart w:id="2176" w:name="_Toc34747397"/>
                            <w:bookmarkStart w:id="2177" w:name="_Toc76030595"/>
                            <w:bookmarkStart w:id="2178" w:name="_Toc94530880"/>
                            <w:bookmarkStart w:id="2179" w:name="_Toc99614720"/>
                            <w:r>
                              <w:t xml:space="preserve">Figure </w:t>
                            </w:r>
                            <w:r>
                              <w:fldChar w:fldCharType="begin"/>
                            </w:r>
                            <w:r>
                              <w:instrText xml:space="preserve"> SEQ Figure \* ARABIC </w:instrText>
                            </w:r>
                            <w:r>
                              <w:fldChar w:fldCharType="separate"/>
                            </w:r>
                            <w:ins w:id="2180" w:author="Weinert, Matthias (M.)" w:date="2022-02-21T10:55:00Z">
                              <w:r>
                                <w:rPr>
                                  <w:noProof/>
                                </w:rPr>
                                <w:t>70</w:t>
                              </w:r>
                            </w:ins>
                            <w:del w:id="2181" w:author="Weinert, Matthias (M.)" w:date="2022-02-21T10:53:00Z">
                              <w:r w:rsidDel="006344F0">
                                <w:rPr>
                                  <w:noProof/>
                                </w:rPr>
                                <w:delText>71</w:delText>
                              </w:r>
                            </w:del>
                            <w:r>
                              <w:fldChar w:fldCharType="end"/>
                            </w:r>
                            <w:r>
                              <w:t>: Parameters of K-Joint Weld</w:t>
                            </w:r>
                            <w:bookmarkEnd w:id="2175"/>
                            <w:bookmarkEnd w:id="2176"/>
                            <w:bookmarkEnd w:id="2177"/>
                            <w:bookmarkEnd w:id="2178"/>
                            <w:bookmarkEnd w:id="2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82" w:name="_Toc3557144"/>
                      <w:bookmarkStart w:id="2183" w:name="_Toc34747397"/>
                      <w:bookmarkStart w:id="2184" w:name="_Toc76030595"/>
                      <w:bookmarkStart w:id="2185" w:name="_Toc94530880"/>
                      <w:bookmarkStart w:id="2186" w:name="_Toc99614720"/>
                      <w:r>
                        <w:t xml:space="preserve">Figure </w:t>
                      </w:r>
                      <w:r>
                        <w:fldChar w:fldCharType="begin"/>
                      </w:r>
                      <w:r>
                        <w:instrText xml:space="preserve"> SEQ Figure \* ARABIC </w:instrText>
                      </w:r>
                      <w:r>
                        <w:fldChar w:fldCharType="separate"/>
                      </w:r>
                      <w:ins w:id="2187" w:author="Weinert, Matthias (M.)" w:date="2022-02-21T10:55:00Z">
                        <w:r>
                          <w:rPr>
                            <w:noProof/>
                          </w:rPr>
                          <w:t>70</w:t>
                        </w:r>
                      </w:ins>
                      <w:del w:id="2188" w:author="Weinert, Matthias (M.)" w:date="2022-02-21T10:53:00Z">
                        <w:r w:rsidDel="006344F0">
                          <w:rPr>
                            <w:noProof/>
                          </w:rPr>
                          <w:delText>71</w:delText>
                        </w:r>
                      </w:del>
                      <w:r>
                        <w:fldChar w:fldCharType="end"/>
                      </w:r>
                      <w:r>
                        <w:t>: Parameters of K-Joint Weld</w:t>
                      </w:r>
                      <w:bookmarkEnd w:id="2182"/>
                      <w:bookmarkEnd w:id="2183"/>
                      <w:bookmarkEnd w:id="2184"/>
                      <w:bookmarkEnd w:id="2185"/>
                      <w:bookmarkEnd w:id="2186"/>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5131" r:id="rId157"/>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89" w:name="_Toc3566515"/>
      <w:bookmarkStart w:id="2190" w:name="_Toc34747517"/>
      <w:bookmarkStart w:id="2191" w:name="_Toc77095976"/>
      <w:bookmarkStart w:id="2192"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89"/>
      <w:bookmarkEnd w:id="2190"/>
      <w:bookmarkEnd w:id="2191"/>
      <w:bookmarkEnd w:id="219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3" w:name="_Toc338939226"/>
      <w:bookmarkStart w:id="2194" w:name="_Toc3557052"/>
      <w:bookmarkStart w:id="2195" w:name="_Toc34747302"/>
      <w:bookmarkStart w:id="2196" w:name="_Toc77102121"/>
      <w:r w:rsidRPr="007055D9">
        <w:t>Attributes</w:t>
      </w:r>
      <w:bookmarkEnd w:id="2193"/>
      <w:bookmarkEnd w:id="2194"/>
      <w:bookmarkEnd w:id="2195"/>
      <w:bookmarkEnd w:id="2196"/>
    </w:p>
    <w:p w14:paraId="5D24B36D" w14:textId="77777777" w:rsidR="00FC68DB" w:rsidRPr="007055D9" w:rsidRDefault="00FC68DB" w:rsidP="00B202D2">
      <w:pPr>
        <w:pStyle w:val="berschrift5"/>
      </w:pPr>
      <w:bookmarkStart w:id="2197" w:name="_Toc338939228"/>
      <w:r w:rsidRPr="007055D9">
        <w:t xml:space="preserve">Attribute </w:t>
      </w:r>
      <w:r>
        <w:t>"</w:t>
      </w:r>
      <w:r w:rsidRPr="007055D9">
        <w:t>base</w:t>
      </w:r>
      <w:bookmarkEnd w:id="219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8" w:name="_Toc338939229"/>
      <w:r w:rsidRPr="007055D9">
        <w:t xml:space="preserve">Attribute </w:t>
      </w:r>
      <w:r>
        <w:t>"</w:t>
      </w:r>
      <w:r w:rsidRPr="007055D9">
        <w:t>technology</w:t>
      </w:r>
      <w:bookmarkEnd w:id="219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99" w:name="_Toc338939230"/>
      <w:bookmarkStart w:id="2200" w:name="_Toc3557053"/>
      <w:bookmarkStart w:id="2201" w:name="_Toc34747303"/>
      <w:bookmarkStart w:id="2202" w:name="_Toc77102122"/>
      <w:r w:rsidRPr="007055D9">
        <w:t xml:space="preserve">Element </w:t>
      </w:r>
      <w:r>
        <w:t>"</w:t>
      </w:r>
      <w:proofErr w:type="spellStart"/>
      <w:r w:rsidRPr="007055D9">
        <w:t>weld_position</w:t>
      </w:r>
      <w:bookmarkEnd w:id="2199"/>
      <w:bookmarkEnd w:id="2200"/>
      <w:proofErr w:type="spellEnd"/>
      <w:r>
        <w:t>"</w:t>
      </w:r>
      <w:bookmarkEnd w:id="2201"/>
      <w:bookmarkEnd w:id="2202"/>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03" w:name="_Toc3566516"/>
      <w:bookmarkStart w:id="2204" w:name="_Toc34747518"/>
      <w:bookmarkStart w:id="2205" w:name="_Toc77095977"/>
      <w:bookmarkStart w:id="2206" w:name="_Toc99614851"/>
      <w:bookmarkStart w:id="2207"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3"/>
      <w:bookmarkEnd w:id="2204"/>
      <w:bookmarkEnd w:id="2205"/>
      <w:bookmarkEnd w:id="2206"/>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207"/>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8" w:name="_Toc338939234"/>
      <w:r w:rsidRPr="007055D9">
        <w:t xml:space="preserve">Attribute </w:t>
      </w:r>
      <w:r>
        <w:t>"</w:t>
      </w:r>
      <w:r w:rsidRPr="007055D9">
        <w:t>thickness</w:t>
      </w:r>
      <w:bookmarkEnd w:id="2208"/>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09" w:name="_Toc3566517"/>
      <w:bookmarkStart w:id="2210" w:name="_Toc34747519"/>
      <w:bookmarkStart w:id="2211" w:name="_Toc77095978"/>
      <w:bookmarkStart w:id="2212" w:name="_Toc99614852"/>
      <w:bookmarkStart w:id="2213"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09"/>
      <w:bookmarkEnd w:id="2210"/>
      <w:bookmarkEnd w:id="2211"/>
      <w:bookmarkEnd w:id="2212"/>
    </w:p>
    <w:p w14:paraId="435000B6" w14:textId="77777777" w:rsidR="00FC68DB" w:rsidRPr="007055D9" w:rsidRDefault="00FC68DB" w:rsidP="00B202D2">
      <w:pPr>
        <w:pStyle w:val="berschrift5"/>
      </w:pPr>
      <w:r w:rsidRPr="007055D9">
        <w:t xml:space="preserve">Attribute </w:t>
      </w:r>
      <w:r>
        <w:t>"</w:t>
      </w:r>
      <w:r w:rsidRPr="007055D9">
        <w:t>angle</w:t>
      </w:r>
      <w:bookmarkEnd w:id="221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14" w:name="_Toc338939236"/>
      <w:r w:rsidRPr="007055D9">
        <w:t xml:space="preserve">Attribute </w:t>
      </w:r>
      <w:r>
        <w:t>"</w:t>
      </w:r>
      <w:r w:rsidRPr="007055D9">
        <w:t>penetration</w:t>
      </w:r>
      <w:bookmarkEnd w:id="221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5" w:name="_Toc338939238"/>
      <w:r w:rsidRPr="007055D9">
        <w:t xml:space="preserve">Attribute </w:t>
      </w:r>
      <w:r>
        <w:t>"</w:t>
      </w:r>
      <w:r w:rsidRPr="007055D9">
        <w:t>shape</w:t>
      </w:r>
      <w:bookmarkEnd w:id="221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6" w:name="_Toc338939239"/>
      <w:r w:rsidRPr="007055D9">
        <w:t xml:space="preserve">Attribute </w:t>
      </w:r>
      <w:r>
        <w:t>"</w:t>
      </w:r>
      <w:r w:rsidRPr="007055D9">
        <w:t>filler</w:t>
      </w:r>
      <w:bookmarkEnd w:id="221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7" w:name="WeldDefinitionCrossJoint"/>
      <w:bookmarkStart w:id="2218" w:name="_Ref397588351"/>
      <w:bookmarkStart w:id="2219" w:name="_Toc3557054"/>
      <w:bookmarkStart w:id="2220" w:name="_Toc34747304"/>
      <w:bookmarkStart w:id="2221" w:name="_Toc77102123"/>
      <w:bookmarkStart w:id="2222" w:name="_Toc338939116"/>
      <w:bookmarkEnd w:id="2217"/>
      <w:r w:rsidRPr="007055D9">
        <w:t xml:space="preserve">Element </w:t>
      </w:r>
      <w:r>
        <w:t>"</w:t>
      </w:r>
      <w:proofErr w:type="spellStart"/>
      <w:r>
        <w:t>sheet_parameter</w:t>
      </w:r>
      <w:bookmarkEnd w:id="2218"/>
      <w:bookmarkEnd w:id="2219"/>
      <w:proofErr w:type="spellEnd"/>
      <w:r>
        <w:t>"</w:t>
      </w:r>
      <w:bookmarkEnd w:id="2220"/>
      <w:bookmarkEnd w:id="222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23" w:name="_Toc3566518"/>
      <w:bookmarkStart w:id="2224" w:name="_Toc34747520"/>
      <w:bookmarkStart w:id="2225" w:name="_Toc77095979"/>
      <w:bookmarkStart w:id="2226"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3"/>
      <w:bookmarkEnd w:id="2224"/>
      <w:bookmarkEnd w:id="2225"/>
      <w:bookmarkEnd w:id="2226"/>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7" w:name="_Toc3557055"/>
      <w:bookmarkStart w:id="2228" w:name="_Toc34747305"/>
      <w:bookmarkStart w:id="2229" w:name="_Toc77102124"/>
      <w:bookmarkStart w:id="2230" w:name="_Toc99614629"/>
      <w:r>
        <w:t>Cruciform Joint</w:t>
      </w:r>
      <w:bookmarkEnd w:id="2222"/>
      <w:bookmarkEnd w:id="2227"/>
      <w:bookmarkEnd w:id="2228"/>
      <w:bookmarkEnd w:id="2229"/>
      <w:bookmarkEnd w:id="223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1" w:name="GenericSeamWeldWeldingTechnology"/>
      <w:bookmarkEnd w:id="2231"/>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2" w:name="_Toc3557056"/>
      <w:bookmarkStart w:id="2233" w:name="_Toc34747306"/>
      <w:bookmarkStart w:id="2234" w:name="_Toc77102125"/>
      <w:r>
        <w:rPr>
          <w:noProof/>
          <w:lang w:val="en-US" w:eastAsia="en-US"/>
        </w:rPr>
        <w:lastRenderedPageBreak/>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2"/>
      <w:bookmarkEnd w:id="2233"/>
      <w:bookmarkEnd w:id="2234"/>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235" w:name="_Toc3557057"/>
      <w:bookmarkStart w:id="2236" w:name="_Toc34747307"/>
      <w:bookmarkStart w:id="2237"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38" w:name="_Toc3557145"/>
                            <w:bookmarkStart w:id="2239" w:name="_Toc34747398"/>
                            <w:bookmarkStart w:id="2240" w:name="_Toc76030596"/>
                            <w:bookmarkStart w:id="2241" w:name="_Toc94530881"/>
                            <w:bookmarkStart w:id="2242" w:name="_Toc99614721"/>
                            <w:r>
                              <w:t xml:space="preserve">Figure </w:t>
                            </w:r>
                            <w:r>
                              <w:fldChar w:fldCharType="begin"/>
                            </w:r>
                            <w:r>
                              <w:instrText xml:space="preserve"> SEQ Figure \* ARABIC </w:instrText>
                            </w:r>
                            <w:r>
                              <w:fldChar w:fldCharType="separate"/>
                            </w:r>
                            <w:ins w:id="2243" w:author="Weinert, Matthias (M.)" w:date="2022-02-21T10:55:00Z">
                              <w:r>
                                <w:rPr>
                                  <w:noProof/>
                                </w:rPr>
                                <w:t>71</w:t>
                              </w:r>
                            </w:ins>
                            <w:del w:id="2244" w:author="Weinert, Matthias (M.)" w:date="2022-02-21T10:53:00Z">
                              <w:r w:rsidDel="006344F0">
                                <w:rPr>
                                  <w:noProof/>
                                </w:rPr>
                                <w:delText>72</w:delText>
                              </w:r>
                            </w:del>
                            <w:r>
                              <w:fldChar w:fldCharType="end"/>
                            </w:r>
                            <w:r>
                              <w:t>: Cruciform Joint Sheet Layout</w:t>
                            </w:r>
                            <w:bookmarkEnd w:id="2238"/>
                            <w:bookmarkEnd w:id="2239"/>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45" w:name="_Toc3557145"/>
                      <w:bookmarkStart w:id="2246" w:name="_Toc34747398"/>
                      <w:bookmarkStart w:id="2247" w:name="_Toc76030596"/>
                      <w:bookmarkStart w:id="2248" w:name="_Toc94530881"/>
                      <w:bookmarkStart w:id="2249" w:name="_Toc99614721"/>
                      <w:r>
                        <w:t xml:space="preserve">Figure </w:t>
                      </w:r>
                      <w:r>
                        <w:fldChar w:fldCharType="begin"/>
                      </w:r>
                      <w:r>
                        <w:instrText xml:space="preserve"> SEQ Figure \* ARABIC </w:instrText>
                      </w:r>
                      <w:r>
                        <w:fldChar w:fldCharType="separate"/>
                      </w:r>
                      <w:ins w:id="2250" w:author="Weinert, Matthias (M.)" w:date="2022-02-21T10:55:00Z">
                        <w:r>
                          <w:rPr>
                            <w:noProof/>
                          </w:rPr>
                          <w:t>71</w:t>
                        </w:r>
                      </w:ins>
                      <w:del w:id="2251" w:author="Weinert, Matthias (M.)" w:date="2022-02-21T10:53:00Z">
                        <w:r w:rsidDel="006344F0">
                          <w:rPr>
                            <w:noProof/>
                          </w:rPr>
                          <w:delText>72</w:delText>
                        </w:r>
                      </w:del>
                      <w:r>
                        <w:fldChar w:fldCharType="end"/>
                      </w:r>
                      <w:r>
                        <w:t>: Cruciform Joint Sheet Layout</w:t>
                      </w:r>
                      <w:bookmarkEnd w:id="2245"/>
                      <w:bookmarkEnd w:id="2246"/>
                      <w:bookmarkEnd w:id="2247"/>
                      <w:bookmarkEnd w:id="2248"/>
                      <w:bookmarkEnd w:id="2249"/>
                    </w:p>
                  </w:txbxContent>
                </v:textbox>
              </v:shape>
            </w:pict>
          </mc:Fallback>
        </mc:AlternateContent>
      </w:r>
      <w:r w:rsidRPr="007055D9">
        <w:t>Weld Parameters</w:t>
      </w:r>
      <w:bookmarkEnd w:id="2235"/>
      <w:bookmarkEnd w:id="2236"/>
      <w:bookmarkEnd w:id="2237"/>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52" w:name="_Toc3557146"/>
                            <w:bookmarkStart w:id="2253" w:name="_Toc34747399"/>
                            <w:bookmarkStart w:id="2254" w:name="_Toc76030597"/>
                            <w:bookmarkStart w:id="2255" w:name="_Toc94530882"/>
                            <w:bookmarkStart w:id="2256" w:name="_Toc99614722"/>
                            <w:r>
                              <w:t xml:space="preserve">Figure </w:t>
                            </w:r>
                            <w:r>
                              <w:fldChar w:fldCharType="begin"/>
                            </w:r>
                            <w:r>
                              <w:instrText xml:space="preserve"> SEQ Figure \* ARABIC </w:instrText>
                            </w:r>
                            <w:r>
                              <w:fldChar w:fldCharType="separate"/>
                            </w:r>
                            <w:ins w:id="2257" w:author="Weinert, Matthias (M.)" w:date="2022-02-21T10:55:00Z">
                              <w:r>
                                <w:rPr>
                                  <w:noProof/>
                                </w:rPr>
                                <w:t>72</w:t>
                              </w:r>
                            </w:ins>
                            <w:del w:id="2258" w:author="Weinert, Matthias (M.)" w:date="2022-02-21T10:53:00Z">
                              <w:r w:rsidDel="006344F0">
                                <w:rPr>
                                  <w:noProof/>
                                </w:rPr>
                                <w:delText>73</w:delText>
                              </w:r>
                            </w:del>
                            <w:r>
                              <w:fldChar w:fldCharType="end"/>
                            </w:r>
                            <w:r>
                              <w:t>: Parameters of Cruciform Joint</w:t>
                            </w:r>
                            <w:bookmarkEnd w:id="2252"/>
                            <w:bookmarkEnd w:id="2253"/>
                            <w:bookmarkEnd w:id="2254"/>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59" w:name="_Toc3557146"/>
                      <w:bookmarkStart w:id="2260" w:name="_Toc34747399"/>
                      <w:bookmarkStart w:id="2261" w:name="_Toc76030597"/>
                      <w:bookmarkStart w:id="2262" w:name="_Toc94530882"/>
                      <w:bookmarkStart w:id="2263" w:name="_Toc99614722"/>
                      <w:r>
                        <w:t xml:space="preserve">Figure </w:t>
                      </w:r>
                      <w:r>
                        <w:fldChar w:fldCharType="begin"/>
                      </w:r>
                      <w:r>
                        <w:instrText xml:space="preserve"> SEQ Figure \* ARABIC </w:instrText>
                      </w:r>
                      <w:r>
                        <w:fldChar w:fldCharType="separate"/>
                      </w:r>
                      <w:ins w:id="2264" w:author="Weinert, Matthias (M.)" w:date="2022-02-21T10:55:00Z">
                        <w:r>
                          <w:rPr>
                            <w:noProof/>
                          </w:rPr>
                          <w:t>72</w:t>
                        </w:r>
                      </w:ins>
                      <w:del w:id="2265" w:author="Weinert, Matthias (M.)" w:date="2022-02-21T10:53:00Z">
                        <w:r w:rsidDel="006344F0">
                          <w:rPr>
                            <w:noProof/>
                          </w:rPr>
                          <w:delText>73</w:delText>
                        </w:r>
                      </w:del>
                      <w:r>
                        <w:fldChar w:fldCharType="end"/>
                      </w:r>
                      <w:r>
                        <w:t>: Parameters of Cruciform Joint</w:t>
                      </w:r>
                      <w:bookmarkEnd w:id="2259"/>
                      <w:bookmarkEnd w:id="2260"/>
                      <w:bookmarkEnd w:id="2261"/>
                      <w:bookmarkEnd w:id="2262"/>
                      <w:bookmarkEnd w:id="2263"/>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5132" r:id="rId160"/>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66" w:name="_Toc3566519"/>
      <w:bookmarkStart w:id="2267" w:name="_Toc34747521"/>
      <w:bookmarkStart w:id="2268" w:name="_Toc77095980"/>
      <w:bookmarkStart w:id="2269" w:name="_Toc99614854"/>
      <w:bookmarkStart w:id="2270" w:name="_Toc338939241"/>
      <w:bookmarkStart w:id="2271" w:name="_Toc288196482"/>
      <w:bookmarkStart w:id="2272" w:name="_Toc288200784"/>
      <w:bookmarkStart w:id="2273" w:name="_Toc338938909"/>
      <w:bookmarkStart w:id="2274" w:name="_Toc338939128"/>
      <w:bookmarkEnd w:id="1678"/>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66"/>
      <w:bookmarkEnd w:id="2267"/>
      <w:bookmarkEnd w:id="2268"/>
      <w:bookmarkEnd w:id="2269"/>
    </w:p>
    <w:p w14:paraId="67851E1D" w14:textId="77777777" w:rsidR="00FC68DB" w:rsidRPr="007055D9" w:rsidRDefault="00FC68DB" w:rsidP="00B202D2">
      <w:pPr>
        <w:pStyle w:val="berschrift4"/>
      </w:pPr>
      <w:bookmarkStart w:id="2275" w:name="_Toc3557058"/>
      <w:bookmarkStart w:id="2276" w:name="_Toc34747308"/>
      <w:bookmarkStart w:id="2277" w:name="_Toc77102127"/>
      <w:r w:rsidRPr="007055D9">
        <w:t>Attributes</w:t>
      </w:r>
      <w:bookmarkEnd w:id="2270"/>
      <w:bookmarkEnd w:id="2275"/>
      <w:bookmarkEnd w:id="2276"/>
      <w:bookmarkEnd w:id="2277"/>
    </w:p>
    <w:p w14:paraId="78E13020" w14:textId="77777777" w:rsidR="00FC68DB" w:rsidRPr="007055D9" w:rsidRDefault="00FC68DB" w:rsidP="00B202D2">
      <w:pPr>
        <w:pStyle w:val="berschrift5"/>
      </w:pPr>
      <w:bookmarkStart w:id="2278" w:name="_Toc338939243"/>
      <w:r w:rsidRPr="007055D9">
        <w:t xml:space="preserve">Attribute </w:t>
      </w:r>
      <w:r>
        <w:t>"</w:t>
      </w:r>
      <w:r w:rsidRPr="007055D9">
        <w:t>base</w:t>
      </w:r>
      <w:bookmarkEnd w:id="227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79" w:name="_Toc338939244"/>
      <w:r w:rsidRPr="007055D9">
        <w:t xml:space="preserve">Attribute </w:t>
      </w:r>
      <w:r>
        <w:t>"</w:t>
      </w:r>
      <w:r w:rsidRPr="007055D9">
        <w:t>technology</w:t>
      </w:r>
      <w:bookmarkEnd w:id="227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0" w:name="_Toc338939245"/>
      <w:bookmarkStart w:id="2281" w:name="_Toc3557059"/>
      <w:bookmarkStart w:id="2282" w:name="_Toc34747309"/>
      <w:bookmarkStart w:id="2283" w:name="_Toc77102128"/>
      <w:r w:rsidRPr="007055D9">
        <w:lastRenderedPageBreak/>
        <w:t xml:space="preserve">Element </w:t>
      </w:r>
      <w:r>
        <w:t>"</w:t>
      </w:r>
      <w:proofErr w:type="spellStart"/>
      <w:r w:rsidRPr="007055D9">
        <w:t>weld_position</w:t>
      </w:r>
      <w:bookmarkEnd w:id="2280"/>
      <w:bookmarkEnd w:id="2281"/>
      <w:proofErr w:type="spellEnd"/>
      <w:r>
        <w:t>"</w:t>
      </w:r>
      <w:bookmarkEnd w:id="2282"/>
      <w:bookmarkEnd w:id="2283"/>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84" w:name="_Toc3566520"/>
      <w:bookmarkStart w:id="2285" w:name="_Toc34747522"/>
      <w:bookmarkStart w:id="2286" w:name="_Toc77095981"/>
      <w:bookmarkStart w:id="2287" w:name="_Toc99614855"/>
      <w:bookmarkStart w:id="2288"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84"/>
      <w:bookmarkEnd w:id="2285"/>
      <w:bookmarkEnd w:id="2286"/>
      <w:bookmarkEnd w:id="2287"/>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8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89" w:name="_Toc338939249"/>
      <w:r w:rsidRPr="007055D9">
        <w:t xml:space="preserve">Attribute </w:t>
      </w:r>
      <w:r>
        <w:t>"</w:t>
      </w:r>
      <w:r w:rsidRPr="007055D9">
        <w:t>thickness</w:t>
      </w:r>
      <w:bookmarkEnd w:id="2289"/>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0" w:name="_Toc3566521"/>
      <w:bookmarkStart w:id="2291" w:name="_Toc34747523"/>
      <w:bookmarkStart w:id="2292" w:name="_Toc77095982"/>
      <w:bookmarkStart w:id="2293" w:name="_Toc99614856"/>
      <w:bookmarkStart w:id="2294"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0"/>
      <w:bookmarkEnd w:id="2291"/>
      <w:bookmarkEnd w:id="2292"/>
      <w:bookmarkEnd w:id="2293"/>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9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95" w:name="_Toc338939251"/>
      <w:r w:rsidRPr="007055D9">
        <w:t xml:space="preserve">Attribute </w:t>
      </w:r>
      <w:r>
        <w:t>"</w:t>
      </w:r>
      <w:r w:rsidRPr="007055D9">
        <w:t>penetration</w:t>
      </w:r>
      <w:bookmarkEnd w:id="229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96" w:name="_Toc338939253"/>
      <w:r w:rsidRPr="007055D9">
        <w:t xml:space="preserve">Attribute </w:t>
      </w:r>
      <w:r>
        <w:t>"</w:t>
      </w:r>
      <w:r w:rsidRPr="007055D9">
        <w:t>shape</w:t>
      </w:r>
      <w:bookmarkEnd w:id="229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97" w:name="_Toc338939254"/>
      <w:r w:rsidRPr="007055D9">
        <w:t xml:space="preserve">Attribute </w:t>
      </w:r>
      <w:r>
        <w:t>"</w:t>
      </w:r>
      <w:r w:rsidRPr="007055D9">
        <w:t>filler</w:t>
      </w:r>
      <w:bookmarkEnd w:id="229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98" w:name="GenericSeamWeldWeld"/>
      <w:bookmarkStart w:id="2299" w:name="_Toc3557060"/>
      <w:bookmarkStart w:id="2300" w:name="_Toc34747310"/>
      <w:bookmarkStart w:id="2301" w:name="_Toc77102129"/>
      <w:bookmarkStart w:id="2302" w:name="_Toc338938919"/>
      <w:bookmarkStart w:id="2303" w:name="_Toc338939255"/>
      <w:bookmarkEnd w:id="2271"/>
      <w:bookmarkEnd w:id="2272"/>
      <w:bookmarkEnd w:id="2273"/>
      <w:bookmarkEnd w:id="2274"/>
      <w:bookmarkEnd w:id="2298"/>
      <w:r w:rsidRPr="007055D9">
        <w:t xml:space="preserve">Element </w:t>
      </w:r>
      <w:r>
        <w:t>"</w:t>
      </w:r>
      <w:proofErr w:type="spellStart"/>
      <w:r>
        <w:t>sheet_parameter</w:t>
      </w:r>
      <w:bookmarkEnd w:id="2299"/>
      <w:proofErr w:type="spellEnd"/>
      <w:r>
        <w:t>"</w:t>
      </w:r>
      <w:bookmarkEnd w:id="2300"/>
      <w:bookmarkEnd w:id="230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04" w:name="_Toc3566522"/>
      <w:bookmarkStart w:id="2305" w:name="_Toc34747524"/>
      <w:bookmarkStart w:id="2306" w:name="_Toc77095983"/>
      <w:bookmarkStart w:id="2307"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04"/>
      <w:bookmarkEnd w:id="2305"/>
      <w:bookmarkEnd w:id="2306"/>
      <w:bookmarkEnd w:id="2307"/>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08" w:name="_Toc413861928"/>
      <w:bookmarkStart w:id="2309" w:name="_Toc3557061"/>
      <w:bookmarkStart w:id="2310" w:name="_Toc34747311"/>
      <w:bookmarkStart w:id="2311" w:name="_Toc77102130"/>
      <w:bookmarkStart w:id="2312" w:name="_Toc99614630"/>
      <w:bookmarkStart w:id="2313" w:name="_Toc413359615"/>
      <w:bookmarkStart w:id="2314" w:name="_Toc338938920"/>
      <w:bookmarkStart w:id="2315" w:name="_Toc338939256"/>
      <w:bookmarkStart w:id="2316" w:name="_Toc391571769"/>
      <w:bookmarkEnd w:id="2302"/>
      <w:bookmarkEnd w:id="2303"/>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17" w:name="_Toc3557147"/>
                              <w:bookmarkStart w:id="2318" w:name="_Toc34747400"/>
                              <w:bookmarkStart w:id="2319" w:name="_Toc76030598"/>
                              <w:bookmarkStart w:id="2320" w:name="_Toc94530883"/>
                              <w:bookmarkStart w:id="2321" w:name="_Toc99614723"/>
                              <w:r>
                                <w:t xml:space="preserve">Figure </w:t>
                              </w:r>
                              <w:r>
                                <w:fldChar w:fldCharType="begin"/>
                              </w:r>
                              <w:r>
                                <w:instrText xml:space="preserve"> SEQ Figure \* ARABIC </w:instrText>
                              </w:r>
                              <w:r>
                                <w:fldChar w:fldCharType="separate"/>
                              </w:r>
                              <w:ins w:id="2322" w:author="Weinert, Matthias (M.)" w:date="2022-02-21T10:55:00Z">
                                <w:r>
                                  <w:rPr>
                                    <w:noProof/>
                                  </w:rPr>
                                  <w:t>73</w:t>
                                </w:r>
                              </w:ins>
                              <w:del w:id="2323" w:author="Weinert, Matthias (M.)" w:date="2022-02-21T10:53:00Z">
                                <w:r w:rsidDel="006344F0">
                                  <w:rPr>
                                    <w:noProof/>
                                  </w:rPr>
                                  <w:delText>74</w:delText>
                                </w:r>
                              </w:del>
                              <w:r>
                                <w:fldChar w:fldCharType="end"/>
                              </w:r>
                              <w:r>
                                <w:t>: Flared Joint Sheet Layout</w:t>
                              </w:r>
                              <w:bookmarkEnd w:id="2317"/>
                              <w:bookmarkEnd w:id="2318"/>
                              <w:bookmarkEnd w:id="2319"/>
                              <w:bookmarkEnd w:id="2320"/>
                              <w:bookmarkEnd w:id="2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24" w:name="_Toc3557147"/>
                        <w:bookmarkStart w:id="2325" w:name="_Toc34747400"/>
                        <w:bookmarkStart w:id="2326" w:name="_Toc76030598"/>
                        <w:bookmarkStart w:id="2327" w:name="_Toc94530883"/>
                        <w:bookmarkStart w:id="2328" w:name="_Toc99614723"/>
                        <w:r>
                          <w:t xml:space="preserve">Figure </w:t>
                        </w:r>
                        <w:r>
                          <w:fldChar w:fldCharType="begin"/>
                        </w:r>
                        <w:r>
                          <w:instrText xml:space="preserve"> SEQ Figure \* ARABIC </w:instrText>
                        </w:r>
                        <w:r>
                          <w:fldChar w:fldCharType="separate"/>
                        </w:r>
                        <w:ins w:id="2329" w:author="Weinert, Matthias (M.)" w:date="2022-02-21T10:55:00Z">
                          <w:r>
                            <w:rPr>
                              <w:noProof/>
                            </w:rPr>
                            <w:t>73</w:t>
                          </w:r>
                        </w:ins>
                        <w:del w:id="2330" w:author="Weinert, Matthias (M.)" w:date="2022-02-21T10:53:00Z">
                          <w:r w:rsidDel="006344F0">
                            <w:rPr>
                              <w:noProof/>
                            </w:rPr>
                            <w:delText>74</w:delText>
                          </w:r>
                        </w:del>
                        <w:r>
                          <w:fldChar w:fldCharType="end"/>
                        </w:r>
                        <w:r>
                          <w:t>: Flared Joint Sheet Layout</w:t>
                        </w:r>
                        <w:bookmarkEnd w:id="2324"/>
                        <w:bookmarkEnd w:id="2325"/>
                        <w:bookmarkEnd w:id="2326"/>
                        <w:bookmarkEnd w:id="2327"/>
                        <w:bookmarkEnd w:id="2328"/>
                      </w:p>
                    </w:txbxContent>
                  </v:textbox>
                </v:shape>
              </v:group>
            </w:pict>
          </mc:Fallback>
        </mc:AlternateContent>
      </w:r>
      <w:r w:rsidRPr="00226A3F">
        <w:t>Flared Joint</w:t>
      </w:r>
      <w:bookmarkEnd w:id="2308"/>
      <w:bookmarkEnd w:id="2309"/>
      <w:bookmarkEnd w:id="2310"/>
      <w:bookmarkEnd w:id="2311"/>
      <w:bookmarkEnd w:id="23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1" w:name="_Toc3557148"/>
                              <w:bookmarkStart w:id="2332" w:name="_Toc34747401"/>
                              <w:bookmarkStart w:id="2333" w:name="_Toc76030599"/>
                              <w:bookmarkStart w:id="2334" w:name="_Toc94530884"/>
                              <w:bookmarkStart w:id="2335" w:name="_Toc99614724"/>
                              <w:r>
                                <w:t xml:space="preserve">Figure </w:t>
                              </w:r>
                              <w:r>
                                <w:fldChar w:fldCharType="begin"/>
                              </w:r>
                              <w:r>
                                <w:instrText xml:space="preserve"> SEQ Figure \* ARABIC </w:instrText>
                              </w:r>
                              <w:r>
                                <w:fldChar w:fldCharType="separate"/>
                              </w:r>
                              <w:ins w:id="2336" w:author="Weinert, Matthias (M.)" w:date="2022-02-21T10:55:00Z">
                                <w:r>
                                  <w:rPr>
                                    <w:noProof/>
                                  </w:rPr>
                                  <w:t>74</w:t>
                                </w:r>
                              </w:ins>
                              <w:del w:id="2337" w:author="Weinert, Matthias (M.)" w:date="2022-02-21T10:53:00Z">
                                <w:r w:rsidDel="006344F0">
                                  <w:rPr>
                                    <w:noProof/>
                                  </w:rPr>
                                  <w:delText>75</w:delText>
                                </w:r>
                              </w:del>
                              <w:r>
                                <w:fldChar w:fldCharType="end"/>
                              </w:r>
                              <w:r>
                                <w:t>: Parameters of Flared Joint Weld</w:t>
                              </w:r>
                              <w:bookmarkEnd w:id="2331"/>
                              <w:bookmarkEnd w:id="2332"/>
                              <w:bookmarkEnd w:id="2333"/>
                              <w:bookmarkEnd w:id="2334"/>
                              <w:bookmarkEnd w:id="2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38" w:name="_Toc3557148"/>
                        <w:bookmarkStart w:id="2339" w:name="_Toc34747401"/>
                        <w:bookmarkStart w:id="2340" w:name="_Toc76030599"/>
                        <w:bookmarkStart w:id="2341" w:name="_Toc94530884"/>
                        <w:bookmarkStart w:id="2342" w:name="_Toc99614724"/>
                        <w:r>
                          <w:t xml:space="preserve">Figure </w:t>
                        </w:r>
                        <w:r>
                          <w:fldChar w:fldCharType="begin"/>
                        </w:r>
                        <w:r>
                          <w:instrText xml:space="preserve"> SEQ Figure \* ARABIC </w:instrText>
                        </w:r>
                        <w:r>
                          <w:fldChar w:fldCharType="separate"/>
                        </w:r>
                        <w:ins w:id="2343" w:author="Weinert, Matthias (M.)" w:date="2022-02-21T10:55:00Z">
                          <w:r>
                            <w:rPr>
                              <w:noProof/>
                            </w:rPr>
                            <w:t>74</w:t>
                          </w:r>
                        </w:ins>
                        <w:del w:id="2344" w:author="Weinert, Matthias (M.)" w:date="2022-02-21T10:53:00Z">
                          <w:r w:rsidDel="006344F0">
                            <w:rPr>
                              <w:noProof/>
                            </w:rPr>
                            <w:delText>75</w:delText>
                          </w:r>
                        </w:del>
                        <w:r>
                          <w:fldChar w:fldCharType="end"/>
                        </w:r>
                        <w:r>
                          <w:t>: Parameters of Flared Joint Weld</w:t>
                        </w:r>
                        <w:bookmarkEnd w:id="2338"/>
                        <w:bookmarkEnd w:id="2339"/>
                        <w:bookmarkEnd w:id="2340"/>
                        <w:bookmarkEnd w:id="2341"/>
                        <w:bookmarkEnd w:id="234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45" w:name="_Toc3566523"/>
      <w:bookmarkStart w:id="2346" w:name="_Toc34747525"/>
      <w:bookmarkStart w:id="2347" w:name="_Toc77095984"/>
      <w:bookmarkStart w:id="2348"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45"/>
      <w:bookmarkEnd w:id="2346"/>
      <w:bookmarkEnd w:id="2347"/>
      <w:bookmarkEnd w:id="234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49" w:name="_Toc3557062"/>
      <w:bookmarkStart w:id="2350" w:name="_Toc34747312"/>
      <w:bookmarkStart w:id="2351" w:name="_Toc77102131"/>
      <w:r>
        <w:t>Attributes</w:t>
      </w:r>
      <w:bookmarkEnd w:id="2349"/>
      <w:bookmarkEnd w:id="2350"/>
      <w:bookmarkEnd w:id="235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52" w:name="_Toc3557063"/>
      <w:bookmarkStart w:id="2353" w:name="_Toc34747313"/>
      <w:bookmarkStart w:id="2354" w:name="_Toc77102132"/>
      <w:r>
        <w:t>Element "</w:t>
      </w:r>
      <w:proofErr w:type="spellStart"/>
      <w:r>
        <w:t>weld_position</w:t>
      </w:r>
      <w:bookmarkEnd w:id="2352"/>
      <w:proofErr w:type="spellEnd"/>
      <w:r>
        <w:t>"</w:t>
      </w:r>
      <w:bookmarkEnd w:id="2353"/>
      <w:bookmarkEnd w:id="235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55" w:name="_Toc3566524"/>
      <w:bookmarkStart w:id="2356" w:name="_Toc34747526"/>
      <w:bookmarkStart w:id="2357" w:name="_Toc77095985"/>
      <w:bookmarkStart w:id="2358"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5"/>
      <w:bookmarkEnd w:id="2356"/>
      <w:bookmarkEnd w:id="2357"/>
      <w:bookmarkEnd w:id="2358"/>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59" w:name="_Toc3557064"/>
      <w:bookmarkStart w:id="2360" w:name="_Toc34747314"/>
      <w:bookmarkStart w:id="2361" w:name="_Toc77102133"/>
      <w:r>
        <w:lastRenderedPageBreak/>
        <w:t>Element "</w:t>
      </w:r>
      <w:proofErr w:type="spellStart"/>
      <w:r>
        <w:t>sheet_parameter</w:t>
      </w:r>
      <w:bookmarkEnd w:id="2359"/>
      <w:proofErr w:type="spellEnd"/>
      <w:r>
        <w:t>"</w:t>
      </w:r>
      <w:bookmarkEnd w:id="2360"/>
      <w:bookmarkEnd w:id="236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62" w:name="_Toc3566525"/>
      <w:bookmarkStart w:id="2363" w:name="_Toc34747527"/>
      <w:bookmarkStart w:id="2364" w:name="_Toc77095986"/>
      <w:bookmarkStart w:id="2365"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62"/>
      <w:bookmarkEnd w:id="2363"/>
      <w:bookmarkEnd w:id="2364"/>
      <w:bookmarkEnd w:id="236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66" w:name="_Ref414345739"/>
      <w:bookmarkStart w:id="2367" w:name="_Ref414345749"/>
      <w:bookmarkStart w:id="2368" w:name="_Ref414345786"/>
      <w:bookmarkStart w:id="2369" w:name="_Ref414345798"/>
      <w:bookmarkStart w:id="2370" w:name="_Toc3557065"/>
      <w:bookmarkStart w:id="2371" w:name="_Toc34747315"/>
      <w:bookmarkStart w:id="2372" w:name="_Toc77102134"/>
      <w:bookmarkStart w:id="2373" w:name="_Toc99614631"/>
      <w:r w:rsidRPr="00226A3F">
        <w:t>Adhesive Lines</w:t>
      </w:r>
      <w:bookmarkEnd w:id="2313"/>
      <w:bookmarkEnd w:id="2366"/>
      <w:bookmarkEnd w:id="2367"/>
      <w:bookmarkEnd w:id="2368"/>
      <w:bookmarkEnd w:id="2369"/>
      <w:bookmarkEnd w:id="2370"/>
      <w:bookmarkEnd w:id="2371"/>
      <w:bookmarkEnd w:id="2372"/>
      <w:bookmarkEnd w:id="237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74" w:name="_Toc3566527"/>
      <w:bookmarkStart w:id="2375" w:name="_Toc34747529"/>
      <w:bookmarkStart w:id="2376" w:name="_Toc77095988"/>
      <w:bookmarkStart w:id="2377"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74"/>
      <w:bookmarkEnd w:id="2375"/>
      <w:bookmarkEnd w:id="2376"/>
      <w:bookmarkEnd w:id="237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78" w:name="_Toc3566528"/>
      <w:bookmarkStart w:id="2379" w:name="_Toc34747530"/>
      <w:bookmarkStart w:id="2380" w:name="_Toc77095989"/>
      <w:bookmarkStart w:id="2381"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78"/>
      <w:bookmarkEnd w:id="2379"/>
      <w:bookmarkEnd w:id="2380"/>
      <w:bookmarkEnd w:id="2381"/>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lastRenderedPageBreak/>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82" w:name="_Toc428279602"/>
      <w:bookmarkStart w:id="2383" w:name="_Toc428456348"/>
      <w:bookmarkStart w:id="2384" w:name="_Toc428537316"/>
      <w:bookmarkStart w:id="2385" w:name="_Toc428969638"/>
      <w:bookmarkStart w:id="2386" w:name="_Toc429053029"/>
      <w:bookmarkStart w:id="2387" w:name="_Toc413861930"/>
      <w:bookmarkStart w:id="2388" w:name="_Toc3557066"/>
      <w:bookmarkStart w:id="2389" w:name="_Toc34747316"/>
      <w:bookmarkStart w:id="2390" w:name="_Toc77102135"/>
      <w:bookmarkStart w:id="2391" w:name="_Toc99614632"/>
      <w:bookmarkStart w:id="2392" w:name="_Toc413359617"/>
      <w:bookmarkEnd w:id="2382"/>
      <w:bookmarkEnd w:id="2383"/>
      <w:bookmarkEnd w:id="2384"/>
      <w:bookmarkEnd w:id="2385"/>
      <w:bookmarkEnd w:id="2386"/>
      <w:r w:rsidRPr="00226A3F">
        <w:lastRenderedPageBreak/>
        <w:t>Hemming Flanges</w:t>
      </w:r>
      <w:bookmarkEnd w:id="2387"/>
      <w:bookmarkEnd w:id="2388"/>
      <w:bookmarkEnd w:id="2389"/>
      <w:bookmarkEnd w:id="2390"/>
      <w:bookmarkEnd w:id="2391"/>
    </w:p>
    <w:p w14:paraId="7D310584" w14:textId="77777777" w:rsidR="00FC68DB" w:rsidRDefault="00FC68DB" w:rsidP="00B202D2">
      <w:pPr>
        <w:pStyle w:val="berschrift3"/>
      </w:pPr>
      <w:bookmarkStart w:id="2393" w:name="_Toc413861931"/>
      <w:bookmarkStart w:id="2394" w:name="_Toc3557067"/>
      <w:bookmarkStart w:id="2395" w:name="_Toc34747317"/>
      <w:bookmarkStart w:id="2396" w:name="_Toc77102136"/>
      <w:bookmarkStart w:id="2397" w:name="_Toc99614633"/>
      <w:r>
        <w:t>Introduction</w:t>
      </w:r>
      <w:bookmarkEnd w:id="2393"/>
      <w:bookmarkEnd w:id="2394"/>
      <w:bookmarkEnd w:id="2395"/>
      <w:bookmarkEnd w:id="2396"/>
      <w:bookmarkEnd w:id="239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398" w:name="_Ref413858805"/>
      <w:bookmarkStart w:id="2399" w:name="_Toc413861952"/>
      <w:bookmarkStart w:id="2400" w:name="_Toc3557149"/>
      <w:bookmarkStart w:id="2401" w:name="_Toc34747402"/>
      <w:bookmarkStart w:id="2402" w:name="_Toc76030600"/>
      <w:bookmarkStart w:id="2403" w:name="_Toc94530885"/>
      <w:bookmarkStart w:id="2404"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398"/>
      <w:r>
        <w:t>: The Three Regions of a Hemming</w:t>
      </w:r>
      <w:bookmarkEnd w:id="2399"/>
      <w:bookmarkEnd w:id="2400"/>
      <w:bookmarkEnd w:id="2401"/>
      <w:bookmarkEnd w:id="2402"/>
      <w:bookmarkEnd w:id="2403"/>
      <w:bookmarkEnd w:id="2404"/>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05" w:name="_Ref413850590"/>
      <w:bookmarkStart w:id="2406" w:name="_Toc413861953"/>
      <w:bookmarkStart w:id="2407" w:name="_Toc3557150"/>
      <w:bookmarkStart w:id="2408" w:name="_Toc34747403"/>
      <w:bookmarkStart w:id="2409" w:name="_Toc76030601"/>
      <w:bookmarkStart w:id="2410" w:name="_Toc94530886"/>
      <w:bookmarkStart w:id="2411"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0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06"/>
      <w:bookmarkEnd w:id="2407"/>
      <w:bookmarkEnd w:id="2408"/>
      <w:bookmarkEnd w:id="2409"/>
      <w:bookmarkEnd w:id="2410"/>
      <w:bookmarkEnd w:id="2411"/>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12" w:name="_Toc413861954"/>
      <w:bookmarkStart w:id="2413" w:name="_Toc3557151"/>
      <w:bookmarkStart w:id="2414" w:name="_Toc34747404"/>
      <w:bookmarkStart w:id="2415" w:name="_Toc76030602"/>
      <w:bookmarkStart w:id="2416" w:name="_Toc94530887"/>
      <w:bookmarkStart w:id="2417"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12"/>
      <w:bookmarkEnd w:id="2413"/>
      <w:bookmarkEnd w:id="2414"/>
      <w:bookmarkEnd w:id="2415"/>
      <w:bookmarkEnd w:id="2416"/>
      <w:bookmarkEnd w:id="241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18" w:name="_Toc3557152"/>
      <w:bookmarkStart w:id="2419" w:name="_Toc34747405"/>
      <w:bookmarkStart w:id="2420" w:name="_Toc76030603"/>
      <w:bookmarkStart w:id="2421" w:name="_Toc94530888"/>
      <w:bookmarkStart w:id="2422"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18"/>
      <w:bookmarkEnd w:id="2419"/>
      <w:bookmarkEnd w:id="2420"/>
      <w:bookmarkEnd w:id="2421"/>
      <w:bookmarkEnd w:id="242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23" w:name="_Toc413861932"/>
      <w:bookmarkStart w:id="2424" w:name="_Toc3557068"/>
      <w:bookmarkStart w:id="2425" w:name="_Toc34747318"/>
      <w:bookmarkStart w:id="2426" w:name="_Toc77102137"/>
      <w:bookmarkStart w:id="2427"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23"/>
      <w:bookmarkEnd w:id="2424"/>
      <w:bookmarkEnd w:id="2425"/>
      <w:bookmarkEnd w:id="2426"/>
      <w:bookmarkEnd w:id="2427"/>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28" w:name="_Toc3566530"/>
      <w:bookmarkStart w:id="2429" w:name="_Toc34747532"/>
      <w:bookmarkStart w:id="2430" w:name="_Toc77095991"/>
      <w:bookmarkStart w:id="2431"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28"/>
      <w:bookmarkEnd w:id="2429"/>
      <w:bookmarkEnd w:id="2430"/>
      <w:bookmarkEnd w:id="2431"/>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32" w:name="_Toc413861979"/>
      <w:bookmarkStart w:id="2433" w:name="_Toc3566531"/>
      <w:bookmarkStart w:id="2434" w:name="_Toc34747533"/>
      <w:bookmarkStart w:id="2435" w:name="_Toc77095992"/>
      <w:bookmarkStart w:id="2436"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32"/>
      <w:bookmarkEnd w:id="2433"/>
      <w:bookmarkEnd w:id="2434"/>
      <w:bookmarkEnd w:id="2435"/>
      <w:bookmarkEnd w:id="2436"/>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37" w:name="_Toc413861980"/>
      <w:bookmarkStart w:id="2438" w:name="_Toc3566532"/>
      <w:bookmarkStart w:id="2439" w:name="_Toc34747534"/>
      <w:bookmarkStart w:id="2440" w:name="_Toc77095993"/>
      <w:bookmarkStart w:id="2441"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37"/>
      <w:bookmarkEnd w:id="2438"/>
      <w:bookmarkEnd w:id="2439"/>
      <w:bookmarkEnd w:id="2440"/>
      <w:bookmarkEnd w:id="2441"/>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42" w:name="_Toc413861981"/>
      <w:bookmarkStart w:id="2443" w:name="_Toc3566533"/>
      <w:bookmarkStart w:id="2444" w:name="_Toc34747535"/>
      <w:bookmarkStart w:id="2445" w:name="_Toc77095994"/>
      <w:bookmarkStart w:id="2446"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42"/>
      <w:bookmarkEnd w:id="2443"/>
      <w:bookmarkEnd w:id="2444"/>
      <w:bookmarkEnd w:id="2445"/>
      <w:bookmarkEnd w:id="244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47" w:name="_Toc3566534"/>
      <w:bookmarkStart w:id="2448" w:name="_Toc34747536"/>
      <w:bookmarkStart w:id="2449" w:name="_Toc77095995"/>
      <w:bookmarkStart w:id="2450"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47"/>
      <w:bookmarkEnd w:id="2448"/>
      <w:bookmarkEnd w:id="2449"/>
      <w:bookmarkEnd w:id="2450"/>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1" w:name="_Toc428537321"/>
      <w:bookmarkStart w:id="2452" w:name="_Toc428969643"/>
      <w:bookmarkStart w:id="2453" w:name="_Toc429053034"/>
      <w:bookmarkStart w:id="2454" w:name="_Toc428537324"/>
      <w:bookmarkStart w:id="2455" w:name="_Toc428969646"/>
      <w:bookmarkStart w:id="2456" w:name="_Toc429053037"/>
      <w:bookmarkStart w:id="2457" w:name="_Toc428537325"/>
      <w:bookmarkStart w:id="2458" w:name="_Toc428969647"/>
      <w:bookmarkStart w:id="2459" w:name="_Toc429053038"/>
      <w:bookmarkStart w:id="2460" w:name="_Toc428537328"/>
      <w:bookmarkStart w:id="2461" w:name="_Toc428969650"/>
      <w:bookmarkStart w:id="2462" w:name="_Toc429053041"/>
      <w:bookmarkStart w:id="2463" w:name="_Toc428537330"/>
      <w:bookmarkStart w:id="2464" w:name="_Toc428969652"/>
      <w:bookmarkStart w:id="2465" w:name="_Toc429053043"/>
      <w:bookmarkStart w:id="2466" w:name="_Toc3557069"/>
      <w:bookmarkStart w:id="2467" w:name="_Toc34747319"/>
      <w:bookmarkStart w:id="2468" w:name="_Toc77102138"/>
      <w:bookmarkStart w:id="2469" w:name="_Toc99614635"/>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r w:rsidRPr="00226A3F">
        <w:t>Sequence Connections</w:t>
      </w:r>
      <w:bookmarkEnd w:id="2392"/>
      <w:bookmarkEnd w:id="2466"/>
      <w:bookmarkEnd w:id="2467"/>
      <w:bookmarkEnd w:id="2468"/>
      <w:bookmarkEnd w:id="246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0" w:name="_Toc413359638"/>
      <w:bookmarkStart w:id="2471" w:name="_Toc3557153"/>
      <w:bookmarkStart w:id="2472" w:name="_Toc34747406"/>
      <w:bookmarkStart w:id="2473" w:name="_Toc76030604"/>
      <w:bookmarkStart w:id="2474" w:name="_Toc94530889"/>
      <w:bookmarkStart w:id="2475"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0"/>
      <w:bookmarkEnd w:id="2471"/>
      <w:bookmarkEnd w:id="2472"/>
      <w:bookmarkEnd w:id="2473"/>
      <w:bookmarkEnd w:id="2474"/>
      <w:bookmarkEnd w:id="2475"/>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76" w:name="_Toc413359639"/>
      <w:bookmarkStart w:id="2477" w:name="_Toc3557154"/>
      <w:bookmarkStart w:id="2478" w:name="_Toc34747407"/>
      <w:bookmarkStart w:id="2479" w:name="_Toc76030605"/>
      <w:bookmarkStart w:id="2480" w:name="_Toc94530890"/>
      <w:bookmarkStart w:id="2481"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76"/>
      <w:r>
        <w:t xml:space="preserve"> and spacing</w:t>
      </w:r>
      <w:bookmarkEnd w:id="2477"/>
      <w:bookmarkEnd w:id="2478"/>
      <w:bookmarkEnd w:id="2479"/>
      <w:bookmarkEnd w:id="2480"/>
      <w:bookmarkEnd w:id="248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82" w:name="_Toc3557155"/>
      <w:bookmarkStart w:id="2483" w:name="_Toc34747408"/>
      <w:bookmarkStart w:id="2484" w:name="_Toc76030606"/>
      <w:bookmarkStart w:id="2485" w:name="_Toc94530891"/>
      <w:bookmarkStart w:id="2486"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82"/>
      <w:bookmarkEnd w:id="2483"/>
      <w:bookmarkEnd w:id="2484"/>
      <w:bookmarkEnd w:id="2485"/>
      <w:bookmarkEnd w:id="248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87" w:name="_Toc3557156"/>
      <w:bookmarkStart w:id="2488" w:name="_Toc34747409"/>
      <w:bookmarkStart w:id="2489" w:name="_Toc76030607"/>
      <w:bookmarkStart w:id="2490" w:name="_Toc94530892"/>
      <w:bookmarkStart w:id="2491"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87"/>
      <w:bookmarkEnd w:id="2488"/>
      <w:bookmarkEnd w:id="2489"/>
      <w:bookmarkEnd w:id="2490"/>
      <w:bookmarkEnd w:id="2491"/>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92" w:name="_Toc3566535"/>
      <w:bookmarkStart w:id="2493" w:name="_Toc34747537"/>
      <w:bookmarkStart w:id="2494" w:name="_Toc77095996"/>
      <w:bookmarkStart w:id="2495"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92"/>
      <w:bookmarkEnd w:id="2493"/>
      <w:bookmarkEnd w:id="2494"/>
      <w:bookmarkEnd w:id="2495"/>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496" w:name="_Toc3566536"/>
      <w:bookmarkStart w:id="2497" w:name="_Toc34747538"/>
      <w:bookmarkStart w:id="2498" w:name="_Toc77095997"/>
      <w:bookmarkStart w:id="2499"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96"/>
      <w:bookmarkEnd w:id="2497"/>
      <w:bookmarkEnd w:id="2498"/>
      <w:bookmarkEnd w:id="2499"/>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0" w:name="_Toc3566537"/>
      <w:bookmarkStart w:id="2501" w:name="_Toc34747539"/>
      <w:bookmarkStart w:id="2502" w:name="_Toc77095998"/>
      <w:bookmarkStart w:id="2503"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0"/>
      <w:bookmarkEnd w:id="2501"/>
      <w:bookmarkEnd w:id="2502"/>
      <w:bookmarkEnd w:id="2503"/>
    </w:p>
    <w:p w14:paraId="6F0DFACD" w14:textId="77777777" w:rsidR="00FC68DB" w:rsidRDefault="00FC68DB" w:rsidP="00B202D2"/>
    <w:p w14:paraId="065B83EF" w14:textId="77777777" w:rsidR="00FC68DB" w:rsidRPr="00226A3F" w:rsidRDefault="00FC68DB" w:rsidP="00B202D2">
      <w:pPr>
        <w:pStyle w:val="berschrift1"/>
      </w:pPr>
      <w:bookmarkStart w:id="2504" w:name="_Toc413359618"/>
      <w:bookmarkStart w:id="2505" w:name="_Toc3557070"/>
      <w:bookmarkStart w:id="2506" w:name="_Toc34747320"/>
      <w:bookmarkStart w:id="2507" w:name="_Toc77102139"/>
      <w:bookmarkStart w:id="2508" w:name="_Toc99614636"/>
      <w:bookmarkEnd w:id="2314"/>
      <w:bookmarkEnd w:id="2315"/>
      <w:bookmarkEnd w:id="2316"/>
      <w:r w:rsidRPr="00226A3F">
        <w:t>2D connections</w:t>
      </w:r>
      <w:bookmarkEnd w:id="2504"/>
      <w:bookmarkEnd w:id="2505"/>
      <w:bookmarkEnd w:id="2506"/>
      <w:bookmarkEnd w:id="2507"/>
      <w:bookmarkEnd w:id="2508"/>
    </w:p>
    <w:p w14:paraId="7FE12C3B" w14:textId="77777777" w:rsidR="00FC68DB" w:rsidRPr="00226A3F" w:rsidRDefault="00FC68DB" w:rsidP="00B202D2">
      <w:pPr>
        <w:pStyle w:val="berschrift2"/>
      </w:pPr>
      <w:bookmarkStart w:id="2509" w:name="_Toc413359619"/>
      <w:bookmarkStart w:id="2510" w:name="_Toc3557071"/>
      <w:bookmarkStart w:id="2511" w:name="_Toc34747321"/>
      <w:bookmarkStart w:id="2512" w:name="_Toc77102140"/>
      <w:bookmarkStart w:id="2513" w:name="_Toc99614637"/>
      <w:r w:rsidRPr="00226A3F">
        <w:t>Generic Definitions</w:t>
      </w:r>
      <w:bookmarkEnd w:id="2509"/>
      <w:bookmarkEnd w:id="2510"/>
      <w:bookmarkEnd w:id="2511"/>
      <w:bookmarkEnd w:id="2512"/>
      <w:bookmarkEnd w:id="2513"/>
    </w:p>
    <w:p w14:paraId="7C6ACD6A" w14:textId="77777777" w:rsidR="00FC68DB" w:rsidRPr="00226A3F" w:rsidRDefault="00FC68DB" w:rsidP="00B202D2">
      <w:pPr>
        <w:pStyle w:val="berschrift3"/>
      </w:pPr>
      <w:bookmarkStart w:id="2514" w:name="_Toc413359620"/>
      <w:bookmarkStart w:id="2515" w:name="_Toc3557072"/>
      <w:bookmarkStart w:id="2516" w:name="_Toc34747322"/>
      <w:bookmarkStart w:id="2517" w:name="_Toc77102141"/>
      <w:bookmarkStart w:id="2518" w:name="_Toc99614638"/>
      <w:r w:rsidRPr="00226A3F">
        <w:t>Identification</w:t>
      </w:r>
      <w:bookmarkEnd w:id="2514"/>
      <w:bookmarkEnd w:id="2515"/>
      <w:bookmarkEnd w:id="2516"/>
      <w:bookmarkEnd w:id="2517"/>
      <w:bookmarkEnd w:id="2518"/>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19" w:name="_Toc413359621"/>
      <w:bookmarkStart w:id="2520" w:name="_Toc3557073"/>
      <w:bookmarkStart w:id="2521" w:name="_Toc34747323"/>
      <w:bookmarkStart w:id="2522" w:name="_Toc77102142"/>
      <w:bookmarkStart w:id="2523" w:name="_Toc99614639"/>
      <w:r w:rsidRPr="00226A3F">
        <w:t>Connection Face</w:t>
      </w:r>
      <w:bookmarkEnd w:id="2519"/>
      <w:bookmarkEnd w:id="2520"/>
      <w:bookmarkEnd w:id="2521"/>
      <w:bookmarkEnd w:id="2522"/>
      <w:bookmarkEnd w:id="2523"/>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24" w:name="_Toc3566539"/>
      <w:bookmarkStart w:id="2525" w:name="_Toc34747541"/>
      <w:bookmarkStart w:id="2526" w:name="_Toc77096000"/>
      <w:bookmarkStart w:id="2527"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24"/>
      <w:bookmarkEnd w:id="2525"/>
      <w:bookmarkEnd w:id="2526"/>
      <w:bookmarkEnd w:id="252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28" w:name="_Toc3566540"/>
      <w:bookmarkStart w:id="2529" w:name="_Toc34747542"/>
      <w:bookmarkStart w:id="2530" w:name="_Toc77096001"/>
      <w:bookmarkStart w:id="2531"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28"/>
      <w:bookmarkEnd w:id="2529"/>
      <w:bookmarkEnd w:id="2530"/>
      <w:bookmarkEnd w:id="2531"/>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32" w:name="_Toc3566541"/>
      <w:bookmarkStart w:id="2533" w:name="_Toc34747543"/>
      <w:bookmarkStart w:id="2534" w:name="_Toc77096002"/>
      <w:bookmarkStart w:id="2535"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32"/>
      <w:bookmarkEnd w:id="2533"/>
      <w:bookmarkEnd w:id="2534"/>
      <w:bookmarkEnd w:id="253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36" w:name="_Toc3566542"/>
      <w:bookmarkStart w:id="2537" w:name="_Toc34747544"/>
      <w:bookmarkStart w:id="2538" w:name="_Toc77096003"/>
      <w:bookmarkStart w:id="2539"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36"/>
      <w:bookmarkEnd w:id="2537"/>
      <w:bookmarkEnd w:id="2538"/>
      <w:bookmarkEnd w:id="2539"/>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proofErr w:type="gramStart"/>
      <w:r w:rsidRPr="00986544">
        <w:rPr>
          <w:rFonts w:ascii="Courier New" w:hAnsi="Courier New"/>
          <w:color w:val="FF0000"/>
          <w:sz w:val="16"/>
        </w:rPr>
        <w:t>&lt;!--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0" w:name="_Toc413359622"/>
      <w:bookmarkStart w:id="2541" w:name="_Toc3557074"/>
      <w:bookmarkStart w:id="2542" w:name="_Toc34747324"/>
      <w:bookmarkStart w:id="2543" w:name="_Toc77102143"/>
      <w:bookmarkStart w:id="2544" w:name="_Toc99614640"/>
      <w:r w:rsidRPr="00226A3F">
        <w:t>Type Specification</w:t>
      </w:r>
      <w:bookmarkEnd w:id="2540"/>
      <w:bookmarkEnd w:id="2541"/>
      <w:bookmarkEnd w:id="2542"/>
      <w:bookmarkEnd w:id="2543"/>
      <w:bookmarkEnd w:id="2544"/>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45" w:name="_Toc3566543"/>
      <w:bookmarkStart w:id="2546" w:name="_Toc34747545"/>
      <w:bookmarkStart w:id="2547" w:name="_Toc77096004"/>
      <w:bookmarkStart w:id="2548"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45"/>
      <w:bookmarkEnd w:id="2546"/>
      <w:bookmarkEnd w:id="2547"/>
      <w:bookmarkEnd w:id="254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49" w:name="_Toc413359623"/>
      <w:bookmarkStart w:id="2550" w:name="_Ref414345836"/>
      <w:bookmarkStart w:id="2551" w:name="_Ref414345889"/>
      <w:bookmarkStart w:id="2552" w:name="_Ref414350043"/>
      <w:bookmarkStart w:id="2553" w:name="_Ref429051261"/>
      <w:bookmarkStart w:id="2554" w:name="_Toc3557075"/>
      <w:bookmarkStart w:id="2555" w:name="_Toc34747325"/>
      <w:bookmarkStart w:id="2556" w:name="_Toc77102144"/>
      <w:bookmarkStart w:id="2557" w:name="_Toc99614641"/>
      <w:r w:rsidRPr="00226A3F">
        <w:lastRenderedPageBreak/>
        <w:t xml:space="preserve">Adhesive </w:t>
      </w:r>
      <w:r>
        <w:t>F</w:t>
      </w:r>
      <w:r w:rsidRPr="00226A3F">
        <w:t>aces</w:t>
      </w:r>
      <w:bookmarkEnd w:id="2549"/>
      <w:bookmarkEnd w:id="2550"/>
      <w:bookmarkEnd w:id="2551"/>
      <w:bookmarkEnd w:id="2552"/>
      <w:bookmarkEnd w:id="2553"/>
      <w:bookmarkEnd w:id="2554"/>
      <w:bookmarkEnd w:id="2555"/>
      <w:bookmarkEnd w:id="2556"/>
      <w:bookmarkEnd w:id="255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58" w:name="_Toc413359640"/>
      <w:bookmarkStart w:id="2559" w:name="_Toc3557157"/>
      <w:bookmarkStart w:id="2560" w:name="_Toc34747410"/>
      <w:bookmarkStart w:id="2561" w:name="_Toc76030608"/>
      <w:bookmarkStart w:id="2562" w:name="_Toc94530893"/>
      <w:bookmarkStart w:id="2563"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58"/>
      <w:bookmarkEnd w:id="2559"/>
      <w:bookmarkEnd w:id="2560"/>
      <w:bookmarkEnd w:id="2561"/>
      <w:bookmarkEnd w:id="2562"/>
      <w:bookmarkEnd w:id="2563"/>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64" w:name="_Toc3566545"/>
      <w:bookmarkStart w:id="2565" w:name="_Toc34747547"/>
      <w:bookmarkStart w:id="2566" w:name="_Toc77096006"/>
      <w:bookmarkStart w:id="2567"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64"/>
      <w:bookmarkEnd w:id="2565"/>
      <w:bookmarkEnd w:id="2566"/>
      <w:bookmarkEnd w:id="2567"/>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68" w:name="_Toc413359658"/>
      <w:bookmarkStart w:id="2569" w:name="_Toc3566546"/>
      <w:bookmarkStart w:id="2570" w:name="_Toc34747548"/>
      <w:bookmarkStart w:id="2571" w:name="_Toc77096007"/>
      <w:bookmarkStart w:id="2572"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68"/>
      <w:bookmarkEnd w:id="2569"/>
      <w:bookmarkEnd w:id="2570"/>
      <w:bookmarkEnd w:id="2571"/>
      <w:bookmarkEnd w:id="2572"/>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proofErr w:type="gramStart"/>
      <w:r w:rsidRPr="00986544">
        <w:rPr>
          <w:rFonts w:ascii="Courier New" w:hAnsi="Courier New" w:cs="Courier New"/>
          <w:color w:val="FF0000"/>
          <w:sz w:val="16"/>
        </w:rPr>
        <w:t>&lt;!--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73" w:name="_Toc3557076"/>
      <w:bookmarkStart w:id="2574" w:name="_Toc34747326"/>
      <w:bookmarkStart w:id="2575" w:name="_Toc77102147"/>
      <w:bookmarkStart w:id="2576" w:name="_Toc443470372"/>
      <w:bookmarkStart w:id="2577" w:name="_Toc450303224"/>
      <w:bookmarkStart w:id="2578" w:name="_Toc9996979"/>
      <w:bookmarkStart w:id="2579" w:name="_Toc353342679"/>
      <w:bookmarkEnd w:id="19"/>
    </w:p>
    <w:p w14:paraId="175E8840" w14:textId="5A6AB99C" w:rsidR="002D2C85" w:rsidRPr="007055D9" w:rsidRDefault="002D2C85" w:rsidP="00B202D2">
      <w:pPr>
        <w:pStyle w:val="berschrift1"/>
      </w:pPr>
      <w:bookmarkStart w:id="2580" w:name="_Toc99614642"/>
      <w:r w:rsidRPr="007055D9">
        <w:t>Future extensions</w:t>
      </w:r>
      <w:bookmarkEnd w:id="2573"/>
      <w:bookmarkEnd w:id="2574"/>
      <w:bookmarkEnd w:id="2575"/>
      <w:bookmarkEnd w:id="2580"/>
    </w:p>
    <w:p w14:paraId="209DB769" w14:textId="77777777" w:rsidR="002D2C85" w:rsidRPr="00226A3F" w:rsidRDefault="002D2C85" w:rsidP="00B202D2">
      <w:bookmarkStart w:id="2581" w:name="_Toc338938925"/>
      <w:bookmarkStart w:id="258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83" w:name="_Toc338938923"/>
      <w:bookmarkStart w:id="2584" w:name="_Toc338939259"/>
      <w:bookmarkStart w:id="2585" w:name="_Toc413359625"/>
      <w:bookmarkStart w:id="2586" w:name="_Toc3557077"/>
      <w:bookmarkStart w:id="2587" w:name="_Toc34747327"/>
      <w:bookmarkStart w:id="2588" w:name="_Toc77102148"/>
      <w:bookmarkStart w:id="2589" w:name="_Toc99614643"/>
      <w:r w:rsidRPr="00226A3F">
        <w:t>Additional parameters for spot and seam welds</w:t>
      </w:r>
      <w:bookmarkEnd w:id="2583"/>
      <w:bookmarkEnd w:id="2584"/>
      <w:bookmarkEnd w:id="2585"/>
      <w:bookmarkEnd w:id="2586"/>
      <w:bookmarkEnd w:id="2587"/>
      <w:bookmarkEnd w:id="2588"/>
      <w:bookmarkEnd w:id="258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0" w:name="_Ref338846673"/>
      <w:bookmarkStart w:id="2591" w:name="_Toc338938924"/>
      <w:bookmarkStart w:id="2592" w:name="_Toc338939260"/>
      <w:bookmarkStart w:id="2593" w:name="_Toc413359626"/>
      <w:bookmarkStart w:id="2594" w:name="_Toc3557078"/>
      <w:bookmarkStart w:id="2595" w:name="_Toc34747328"/>
      <w:bookmarkStart w:id="2596" w:name="_Toc77102149"/>
      <w:bookmarkStart w:id="2597" w:name="_Toc99614644"/>
      <w:r w:rsidRPr="00226A3F">
        <w:t>Other relevant and new joint types</w:t>
      </w:r>
      <w:bookmarkEnd w:id="2590"/>
      <w:bookmarkEnd w:id="2591"/>
      <w:bookmarkEnd w:id="2592"/>
      <w:bookmarkEnd w:id="2593"/>
      <w:bookmarkEnd w:id="2594"/>
      <w:bookmarkEnd w:id="2595"/>
      <w:bookmarkEnd w:id="2596"/>
      <w:bookmarkEnd w:id="259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98" w:name="_Ref69238344"/>
      <w:bookmarkStart w:id="2599" w:name="_Toc77102146"/>
      <w:bookmarkEnd w:id="2581"/>
      <w:bookmarkEnd w:id="2582"/>
      <w:r>
        <w:rPr>
          <w:lang w:val="en-US"/>
        </w:rPr>
        <w:lastRenderedPageBreak/>
        <w:br/>
      </w:r>
      <w:bookmarkStart w:id="2600"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598"/>
      <w:bookmarkEnd w:id="2599"/>
      <w:bookmarkEnd w:id="2600"/>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1" w:name="_Toc76030609"/>
      <w:bookmarkStart w:id="2602" w:name="_Toc94530894"/>
      <w:bookmarkStart w:id="2603"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1"/>
      <w:bookmarkEnd w:id="2602"/>
      <w:bookmarkEnd w:id="260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04" w:name="_Toc76030610"/>
      <w:bookmarkStart w:id="2605" w:name="_Toc94530895"/>
      <w:bookmarkStart w:id="2606"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04"/>
      <w:bookmarkEnd w:id="2605"/>
      <w:bookmarkEnd w:id="260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235DED"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07"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0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08"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0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35DE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35DE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35DE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35DED"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35DE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35DE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09"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09"/>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35DE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235DE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35DED"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35DED"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35DED"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0" w:name="_Toc99614646"/>
      <w:r w:rsidRPr="0007274A">
        <w:rPr>
          <w:b w:val="0"/>
          <w:bCs/>
          <w:lang w:val="en-US"/>
        </w:rPr>
        <w:t>(informative)</w:t>
      </w:r>
      <w:r>
        <w:rPr>
          <w:lang w:val="en-US"/>
        </w:rPr>
        <w:br/>
      </w:r>
      <w:r>
        <w:rPr>
          <w:lang w:val="en-US"/>
        </w:rPr>
        <w:br/>
      </w:r>
      <w:bookmarkStart w:id="261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0"/>
      <w:bookmarkEnd w:id="2611"/>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12" w:name="_Toc99614647"/>
      <w:r>
        <w:t>General principles</w:t>
      </w:r>
      <w:bookmarkEnd w:id="2612"/>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13"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14" w:name="_Ref97730893"/>
      <w:bookmarkStart w:id="2615" w:name="_Ref97730874"/>
      <w:bookmarkStart w:id="2616"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14"/>
      <w:r>
        <w:t xml:space="preserve">: References in STEP file to related </w:t>
      </w:r>
      <w:r w:rsidRPr="00541575">
        <w:rPr>
          <w:rFonts w:ascii="Symbol" w:hAnsi="Symbol"/>
        </w:rPr>
        <w:t>c</w:t>
      </w:r>
      <w:r>
        <w:t>MCF file</w:t>
      </w:r>
      <w:bookmarkEnd w:id="2615"/>
      <w:bookmarkEnd w:id="2616"/>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13"/>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17"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17"/>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18"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18"/>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19" w:name="_Toc99614649"/>
      <w:r w:rsidRPr="0007274A">
        <w:rPr>
          <w:b w:val="0"/>
          <w:bCs/>
          <w:lang w:val="en-US"/>
        </w:rPr>
        <w:t>(informative)</w:t>
      </w:r>
      <w:r>
        <w:rPr>
          <w:lang w:val="en-US"/>
        </w:rPr>
        <w:br/>
      </w:r>
      <w:r>
        <w:rPr>
          <w:lang w:val="en-US"/>
        </w:rPr>
        <w:br/>
      </w:r>
      <w:r w:rsidRPr="000D087B">
        <w:rPr>
          <w:lang w:val="en-US"/>
        </w:rPr>
        <w:t>History</w:t>
      </w:r>
      <w:bookmarkEnd w:id="2619"/>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0" w:name="_Toc99614650"/>
      <w:r w:rsidRPr="00BC394B">
        <w:lastRenderedPageBreak/>
        <w:t>Bibliography</w:t>
      </w:r>
      <w:bookmarkEnd w:id="2576"/>
      <w:bookmarkEnd w:id="2577"/>
      <w:bookmarkEnd w:id="2578"/>
      <w:bookmarkEnd w:id="2579"/>
      <w:bookmarkEnd w:id="2620"/>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A5077" w14:textId="77777777" w:rsidR="00235DED" w:rsidRDefault="00235DED">
      <w:pPr>
        <w:spacing w:after="0" w:line="240" w:lineRule="auto"/>
      </w:pPr>
      <w:r>
        <w:separator/>
      </w:r>
    </w:p>
  </w:endnote>
  <w:endnote w:type="continuationSeparator" w:id="0">
    <w:p w14:paraId="011B9015" w14:textId="77777777" w:rsidR="00235DED" w:rsidRDefault="00235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F013F" w14:textId="77777777" w:rsidR="00235DED" w:rsidRDefault="00235DED">
      <w:pPr>
        <w:spacing w:after="0" w:line="240" w:lineRule="auto"/>
      </w:pPr>
      <w:r>
        <w:separator/>
      </w:r>
    </w:p>
  </w:footnote>
  <w:footnote w:type="continuationSeparator" w:id="0">
    <w:p w14:paraId="36C2AF03" w14:textId="77777777" w:rsidR="00235DED" w:rsidRDefault="00235DED">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93" w:author="Weinert, Matthias (M.)" w:date="2022-02-21T10:55:00Z">
        <w:r>
          <w:t xml:space="preserve">Figure </w:t>
        </w:r>
        <w:r>
          <w:rPr>
            <w:noProof/>
          </w:rPr>
          <w:t>67</w:t>
        </w:r>
      </w:ins>
      <w:del w:id="2094"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49" w:author="Weinert, Matthias (M.)" w:date="2022-02-21T10:55:00Z">
        <w:r>
          <w:t xml:space="preserve">Figure </w:t>
        </w:r>
        <w:r>
          <w:rPr>
            <w:noProof/>
          </w:rPr>
          <w:t>69</w:t>
        </w:r>
      </w:ins>
      <w:del w:id="2150"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DE3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16F2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0EEC2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5E8C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EE2922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2E2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BD46C8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24007"/>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0AB9"/>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35DED"/>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134E"/>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96C"/>
    <w:rsid w:val="00A70417"/>
    <w:rsid w:val="00A72093"/>
    <w:rsid w:val="00A73B4E"/>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42840</Words>
  <Characters>269899</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37</cp:revision>
  <cp:lastPrinted>2022-02-21T09:55:00Z</cp:lastPrinted>
  <dcterms:created xsi:type="dcterms:W3CDTF">2022-03-31T08:38:00Z</dcterms:created>
  <dcterms:modified xsi:type="dcterms:W3CDTF">2022-04-02T20:51:00Z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