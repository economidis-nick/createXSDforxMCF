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1871483"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09-15T21:15:00Z">
        <w:r w:rsidR="007D631A">
          <w:rPr>
            <w:noProof/>
          </w:rPr>
          <w:t>0</w:t>
        </w:r>
      </w:ins>
      <w:r>
        <w:rPr>
          <w:noProof/>
        </w:rPr>
        <w:t>-</w:t>
      </w:r>
      <w:del w:id="3" w:author="Dr. Carsten Franke" w:date="2021-09-15T21:15:00Z">
        <w:r w:rsidR="00657B4B" w:rsidDel="007D631A">
          <w:rPr>
            <w:noProof/>
          </w:rPr>
          <w:delText>20</w:delText>
        </w:r>
      </w:del>
      <w:ins w:id="4"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proofErr w:type="spellStart"/>
      <w:r w:rsidRPr="007836EA">
        <w:rPr>
          <w:b/>
          <w:sz w:val="32"/>
          <w:szCs w:val="32"/>
        </w:rPr>
        <w:t>χ</w:t>
      </w:r>
      <w:r w:rsidR="006272B6">
        <w:rPr>
          <w:b/>
          <w:sz w:val="32"/>
          <w:szCs w:val="32"/>
        </w:rPr>
        <w:t>MCF</w:t>
      </w:r>
      <w:proofErr w:type="spellEnd"/>
      <w:r w:rsidR="006272B6">
        <w:rPr>
          <w:b/>
          <w:sz w:val="32"/>
          <w:szCs w:val="32"/>
        </w:rPr>
        <w:t xml:space="preserve"> </w:t>
      </w:r>
      <w:r w:rsidR="00AE439A" w:rsidRPr="00AE439A">
        <w:rPr>
          <w:b/>
          <w:sz w:val="32"/>
          <w:szCs w:val="32"/>
        </w:rPr>
        <w:t>(</w:t>
      </w:r>
      <w:proofErr w:type="spellStart"/>
      <w:r w:rsidR="00AE439A" w:rsidRPr="00AE439A">
        <w:rPr>
          <w:b/>
          <w:sz w:val="32"/>
          <w:szCs w:val="32"/>
        </w:rPr>
        <w:t>xMCF</w:t>
      </w:r>
      <w:proofErr w:type="spellEnd"/>
      <w:r w:rsidR="00AE439A" w:rsidRPr="00AE439A">
        <w:rPr>
          <w:b/>
          <w:sz w:val="32"/>
          <w:szCs w:val="32"/>
        </w:rPr>
        <w:t>)</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A97D1B"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Change w:id="5" w:author="Ungerer, Max" w:date="2021-10-21T15:05:00Z">
            <w:rPr>
              <w:color w:val="auto"/>
              <w:sz w:val="20"/>
            </w:rPr>
          </w:rPrChange>
        </w:rPr>
      </w:pPr>
      <w:r w:rsidRPr="00A97D1B">
        <w:rPr>
          <w:color w:val="auto"/>
          <w:sz w:val="20"/>
          <w:lang w:val="de-DE"/>
          <w:rPrChange w:id="6" w:author="Ungerer, Max" w:date="2021-10-21T15:05:00Z">
            <w:rPr>
              <w:color w:val="auto"/>
              <w:sz w:val="20"/>
            </w:rPr>
          </w:rPrChange>
        </w:rPr>
        <w:t>Website: www.iso.org</w:t>
      </w:r>
    </w:p>
    <w:p w14:paraId="6A3BF7E0" w14:textId="77777777" w:rsidR="001A33D0" w:rsidRPr="00A97D1B"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lang w:val="de-DE"/>
          <w:rPrChange w:id="7" w:author="Ungerer, Max" w:date="2021-10-21T15:05:00Z">
            <w:rPr>
              <w:color w:val="FF0000"/>
              <w:sz w:val="20"/>
            </w:rPr>
          </w:rPrChange>
        </w:rPr>
      </w:pPr>
      <w:proofErr w:type="spellStart"/>
      <w:r w:rsidRPr="00A97D1B">
        <w:rPr>
          <w:color w:val="auto"/>
          <w:sz w:val="20"/>
          <w:lang w:val="de-DE"/>
          <w:rPrChange w:id="8" w:author="Ungerer, Max" w:date="2021-10-21T15:05:00Z">
            <w:rPr>
              <w:color w:val="auto"/>
              <w:sz w:val="20"/>
            </w:rPr>
          </w:rPrChange>
        </w:rPr>
        <w:t>Published</w:t>
      </w:r>
      <w:proofErr w:type="spellEnd"/>
      <w:r w:rsidRPr="00A97D1B">
        <w:rPr>
          <w:color w:val="auto"/>
          <w:sz w:val="20"/>
          <w:lang w:val="de-DE"/>
          <w:rPrChange w:id="9" w:author="Ungerer, Max" w:date="2021-10-21T15:05:00Z">
            <w:rPr>
              <w:color w:val="auto"/>
              <w:sz w:val="20"/>
            </w:rPr>
          </w:rPrChange>
        </w:rPr>
        <w:t xml:space="preserve"> in </w:t>
      </w:r>
      <w:proofErr w:type="spellStart"/>
      <w:r w:rsidRPr="00A97D1B">
        <w:rPr>
          <w:color w:val="auto"/>
          <w:sz w:val="20"/>
          <w:lang w:val="de-DE"/>
          <w:rPrChange w:id="10" w:author="Ungerer, Max" w:date="2021-10-21T15:05:00Z">
            <w:rPr>
              <w:color w:val="auto"/>
              <w:sz w:val="20"/>
            </w:rPr>
          </w:rPrChange>
        </w:rPr>
        <w:t>Switzerland</w:t>
      </w:r>
      <w:proofErr w:type="spellEnd"/>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DD0D68">
      <w:pPr>
        <w:pStyle w:val="Verzeichnis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DD0D68">
      <w:pPr>
        <w:pStyle w:val="Verzeichnis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DD0D68">
      <w:pPr>
        <w:pStyle w:val="Verzeichnis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DD0D68">
      <w:pPr>
        <w:pStyle w:val="Verzeichnis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DD0D68">
      <w:pPr>
        <w:pStyle w:val="Verzeichnis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DD0D68">
      <w:pPr>
        <w:pStyle w:val="Verzeichnis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DD0D68">
      <w:pPr>
        <w:pStyle w:val="Verzeichnis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DD0D68">
      <w:pPr>
        <w:pStyle w:val="Verzeichnis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DD0D68">
      <w:pPr>
        <w:pStyle w:val="Verzeichnis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DD0D68">
      <w:pPr>
        <w:pStyle w:val="Verzeichnis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DD0D68">
      <w:pPr>
        <w:pStyle w:val="Verzeichnis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DD0D68">
      <w:pPr>
        <w:pStyle w:val="Verzeichnis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DD0D68">
      <w:pPr>
        <w:pStyle w:val="Verzeichnis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DD0D68">
      <w:pPr>
        <w:pStyle w:val="Verzeichnis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DD0D68">
      <w:pPr>
        <w:pStyle w:val="Verzeichnis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DD0D68">
      <w:pPr>
        <w:pStyle w:val="Verzeichnis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DD0D68">
      <w:pPr>
        <w:pStyle w:val="Verzeichnis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DD0D68">
      <w:pPr>
        <w:pStyle w:val="Verzeichnis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DD0D68">
      <w:pPr>
        <w:pStyle w:val="Verzeichnis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DD0D68">
      <w:pPr>
        <w:pStyle w:val="Verzeichnis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DD0D68">
      <w:pPr>
        <w:pStyle w:val="Verzeichnis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DD0D68">
      <w:pPr>
        <w:pStyle w:val="Verzeichnis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DD0D68">
      <w:pPr>
        <w:pStyle w:val="Verzeichnis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DD0D68">
      <w:pPr>
        <w:pStyle w:val="Verzeichnis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DD0D68">
      <w:pPr>
        <w:pStyle w:val="Verzeichnis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DD0D68">
      <w:pPr>
        <w:pStyle w:val="Verzeichnis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DD0D68">
      <w:pPr>
        <w:pStyle w:val="Verzeichnis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DD0D68">
      <w:pPr>
        <w:pStyle w:val="Verzeichnis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DD0D68">
      <w:pPr>
        <w:pStyle w:val="Verzeichnis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DD0D68">
      <w:pPr>
        <w:pStyle w:val="Verzeichnis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DD0D68">
      <w:pPr>
        <w:pStyle w:val="Verzeichnis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DD0D68">
      <w:pPr>
        <w:pStyle w:val="Verzeichnis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DD0D68">
      <w:pPr>
        <w:pStyle w:val="Verzeichnis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DD0D68">
      <w:pPr>
        <w:pStyle w:val="Verzeichnis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DD0D68">
      <w:pPr>
        <w:pStyle w:val="Verzeichnis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DD0D68">
      <w:pPr>
        <w:pStyle w:val="Verzeichnis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DD0D68">
      <w:pPr>
        <w:pStyle w:val="Verzeichnis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DD0D68">
      <w:pPr>
        <w:pStyle w:val="Verzeichnis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DD0D68">
      <w:pPr>
        <w:pStyle w:val="Verzeichnis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DD0D68">
      <w:pPr>
        <w:pStyle w:val="Verzeichnis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DD0D68">
      <w:pPr>
        <w:pStyle w:val="Verzeichnis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DD0D68">
      <w:pPr>
        <w:pStyle w:val="Verzeichnis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DD0D68">
      <w:pPr>
        <w:pStyle w:val="Verzeichnis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DD0D68">
      <w:pPr>
        <w:pStyle w:val="Verzeichnis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DD0D68">
      <w:pPr>
        <w:pStyle w:val="Verzeichnis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DD0D68">
      <w:pPr>
        <w:pStyle w:val="Verzeichnis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DD0D68">
      <w:pPr>
        <w:pStyle w:val="Verzeichnis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DD0D68">
      <w:pPr>
        <w:pStyle w:val="Verzeichnis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DD0D68">
      <w:pPr>
        <w:pStyle w:val="Verzeichnis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DD0D68">
      <w:pPr>
        <w:pStyle w:val="Verzeichnis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DD0D68">
      <w:pPr>
        <w:pStyle w:val="Verzeichnis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DD0D68">
      <w:pPr>
        <w:pStyle w:val="Verzeichnis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DD0D68">
      <w:pPr>
        <w:pStyle w:val="Verzeichnis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DD0D68">
      <w:pPr>
        <w:pStyle w:val="Verzeichnis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DD0D68">
      <w:pPr>
        <w:pStyle w:val="Verzeichnis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DD0D68">
      <w:pPr>
        <w:pStyle w:val="Verzeichnis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DD0D68">
      <w:pPr>
        <w:pStyle w:val="Verzeichnis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DD0D68">
      <w:pPr>
        <w:pStyle w:val="Verzeichnis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DD0D68">
      <w:pPr>
        <w:pStyle w:val="Verzeichnis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DD0D68">
      <w:pPr>
        <w:pStyle w:val="Verzeichnis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DD0D68">
      <w:pPr>
        <w:pStyle w:val="Verzeichnis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DD0D68">
      <w:pPr>
        <w:pStyle w:val="Verzeichnis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DD0D68">
      <w:pPr>
        <w:pStyle w:val="Verzeichnis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DD0D68">
      <w:pPr>
        <w:pStyle w:val="Verzeichnis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DD0D68">
      <w:pPr>
        <w:pStyle w:val="Verzeichnis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DD0D68">
      <w:pPr>
        <w:pStyle w:val="Verzeichnis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DD0D68">
      <w:pPr>
        <w:pStyle w:val="Verzeichnis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DD0D68">
      <w:pPr>
        <w:pStyle w:val="Verzeichnis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DD0D68">
      <w:pPr>
        <w:pStyle w:val="Verzeichnis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DD0D68">
      <w:pPr>
        <w:pStyle w:val="Verzeichnis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DD0D68">
      <w:pPr>
        <w:pStyle w:val="Verzeichnis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DD0D68">
      <w:pPr>
        <w:pStyle w:val="Verzeichnis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DD0D68">
      <w:pPr>
        <w:pStyle w:val="Verzeichnis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DD0D68">
      <w:pPr>
        <w:pStyle w:val="Verzeichnis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DD0D68">
      <w:pPr>
        <w:pStyle w:val="Verzeichnis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DD0D68">
      <w:pPr>
        <w:pStyle w:val="Verzeichnis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DD0D68">
      <w:pPr>
        <w:pStyle w:val="Verzeichnis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DD0D68">
      <w:pPr>
        <w:pStyle w:val="Verzeichnis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DD0D68">
      <w:pPr>
        <w:pStyle w:val="Verzeichnis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DD0D68">
      <w:pPr>
        <w:pStyle w:val="Verzeichnis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DD0D68">
      <w:pPr>
        <w:pStyle w:val="Verzeichnis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DD0D68">
      <w:pPr>
        <w:pStyle w:val="Verzeichnis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DD0D68">
      <w:pPr>
        <w:pStyle w:val="Verzeichnis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DD0D68">
      <w:pPr>
        <w:pStyle w:val="Verzeichnis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DD0D68">
      <w:pPr>
        <w:pStyle w:val="Verzeichnis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DD0D68">
      <w:pPr>
        <w:pStyle w:val="Verzeichnis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DD0D68">
      <w:pPr>
        <w:pStyle w:val="Verzeichnis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DD0D68">
      <w:pPr>
        <w:pStyle w:val="Verzeichnis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DD0D68">
      <w:pPr>
        <w:pStyle w:val="Verzeichnis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DD0D68">
      <w:pPr>
        <w:pStyle w:val="Verzeichnis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DD0D68">
      <w:pPr>
        <w:pStyle w:val="Verzeichnis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DD0D68">
      <w:pPr>
        <w:pStyle w:val="Verzeichnis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DD0D68">
      <w:pPr>
        <w:pStyle w:val="Verzeichnis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DD0D68">
      <w:pPr>
        <w:pStyle w:val="Verzeichnis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DD0D68">
      <w:pPr>
        <w:pStyle w:val="Verzeichnis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DD0D68">
      <w:pPr>
        <w:pStyle w:val="Verzeichnis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DD0D68">
      <w:pPr>
        <w:pStyle w:val="Verzeichnis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DD0D68">
      <w:pPr>
        <w:pStyle w:val="Verzeichnis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DD0D68">
      <w:pPr>
        <w:pStyle w:val="Verzeichnis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DD0D68">
      <w:pPr>
        <w:pStyle w:val="Verzeichnis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DD0D68">
      <w:pPr>
        <w:pStyle w:val="Verzeichnis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DD0D68">
      <w:pPr>
        <w:pStyle w:val="Verzeichnis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DD0D68">
      <w:pPr>
        <w:pStyle w:val="Verzeichnis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DD0D68">
      <w:pPr>
        <w:pStyle w:val="Verzeichnis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DD0D68">
      <w:pPr>
        <w:pStyle w:val="Verzeichnis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DD0D68">
      <w:pPr>
        <w:pStyle w:val="Verzeichnis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DD0D68">
      <w:pPr>
        <w:pStyle w:val="Verzeichnis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DD0D68">
      <w:pPr>
        <w:pStyle w:val="Verzeichnis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DD0D68">
      <w:pPr>
        <w:pStyle w:val="Verzeichnis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DD0D68">
      <w:pPr>
        <w:pStyle w:val="Verzeichnis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DD0D68">
      <w:pPr>
        <w:pStyle w:val="Verzeichnis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2262F3BC" w:rsidR="004C113B" w:rsidRDefault="00DD0D68">
      <w:pPr>
        <w:pStyle w:val="Verzeichnis1"/>
        <w:rPr>
          <w:ins w:id="11" w:author="Ungerer, Max" w:date="2021-10-21T15:16:00Z"/>
          <w:noProof/>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92D3529" w14:textId="77777777" w:rsidR="003336DF" w:rsidRPr="003336DF" w:rsidRDefault="003336DF" w:rsidP="003336DF">
      <w:pPr>
        <w:rPr>
          <w:rPrChange w:id="12" w:author="Ungerer, Max" w:date="2021-10-21T15:16:00Z">
            <w:rPr>
              <w:rFonts w:asciiTheme="minorHAnsi" w:eastAsiaTheme="minorEastAsia" w:hAnsiTheme="minorHAnsi" w:cstheme="minorBidi"/>
              <w:b w:val="0"/>
              <w:noProof/>
              <w:lang w:val="de-DE" w:eastAsia="de-DE"/>
            </w:rPr>
          </w:rPrChange>
        </w:rPr>
        <w:pPrChange w:id="13" w:author="Ungerer, Max" w:date="2021-10-21T15:16:00Z">
          <w:pPr>
            <w:pStyle w:val="Verzeichnis1"/>
          </w:pPr>
        </w:pPrChange>
      </w:pPr>
    </w:p>
    <w:p w14:paraId="71188C67" w14:textId="2EBDF372" w:rsidR="003336DF" w:rsidRDefault="0054733A" w:rsidP="003336DF">
      <w:pPr>
        <w:pStyle w:val="zzContents"/>
        <w:pageBreakBefore w:val="0"/>
        <w:spacing w:before="0"/>
        <w:rPr>
          <w:ins w:id="14" w:author="Ungerer, Max" w:date="2021-10-21T15:16:00Z"/>
        </w:rPr>
      </w:pPr>
      <w:r w:rsidRPr="00BC394B">
        <w:fldChar w:fldCharType="end"/>
      </w:r>
      <w:ins w:id="15" w:author="Ungerer, Max" w:date="2021-10-21T15:16:00Z">
        <w:r w:rsidR="003336DF">
          <w:t>Figures</w:t>
        </w:r>
      </w:ins>
    </w:p>
    <w:p w14:paraId="62AFA0C2" w14:textId="5DA4D350" w:rsidR="003336DF" w:rsidRDefault="003336DF">
      <w:pPr>
        <w:pStyle w:val="Abbildungsverzeichnis"/>
        <w:tabs>
          <w:tab w:val="right" w:leader="dot" w:pos="9741"/>
        </w:tabs>
        <w:rPr>
          <w:ins w:id="16" w:author="Ungerer, Max" w:date="2021-10-21T15:17:00Z"/>
          <w:rFonts w:asciiTheme="minorHAnsi" w:eastAsiaTheme="minorEastAsia" w:hAnsiTheme="minorHAnsi" w:cstheme="minorBidi"/>
          <w:noProof/>
          <w:szCs w:val="22"/>
          <w:lang w:val="de-DE"/>
        </w:rPr>
      </w:pPr>
      <w:ins w:id="17" w:author="Ungerer, Max" w:date="2021-10-21T15:17:00Z">
        <w:r>
          <w:fldChar w:fldCharType="begin"/>
        </w:r>
        <w:r>
          <w:instrText xml:space="preserve"> TOC \h \z \c "Figure" </w:instrText>
        </w:r>
      </w:ins>
      <w:r>
        <w:fldChar w:fldCharType="separate"/>
      </w:r>
      <w:ins w:id="1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"_Toc85721880"</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1: Seam weld as 1</w:t>
        </w:r>
        <w:r w:rsidRPr="004B6C9B">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_Toc85721880 \h </w:instrText>
        </w:r>
        <w:r>
          <w:rPr>
            <w:noProof/>
            <w:webHidden/>
          </w:rPr>
        </w:r>
      </w:ins>
      <w:r>
        <w:rPr>
          <w:noProof/>
          <w:webHidden/>
        </w:rPr>
        <w:fldChar w:fldCharType="separate"/>
      </w:r>
      <w:ins w:id="19" w:author="Ungerer, Max" w:date="2021-10-21T15:17:00Z">
        <w:r>
          <w:rPr>
            <w:noProof/>
            <w:webHidden/>
          </w:rPr>
          <w:t>3</w:t>
        </w:r>
        <w:r>
          <w:rPr>
            <w:noProof/>
            <w:webHidden/>
          </w:rPr>
          <w:fldChar w:fldCharType="end"/>
        </w:r>
        <w:r w:rsidRPr="004B6C9B">
          <w:rPr>
            <w:rStyle w:val="Hyperlink"/>
            <w:rFonts w:eastAsia="MS Mincho"/>
            <w:noProof/>
          </w:rPr>
          <w:fldChar w:fldCharType="end"/>
        </w:r>
      </w:ins>
    </w:p>
    <w:p w14:paraId="06B72E90" w14:textId="05C8A167" w:rsidR="003336DF" w:rsidRDefault="003336DF">
      <w:pPr>
        <w:pStyle w:val="Abbildungsverzeichnis"/>
        <w:tabs>
          <w:tab w:val="right" w:leader="dot" w:pos="9741"/>
        </w:tabs>
        <w:rPr>
          <w:ins w:id="20" w:author="Ungerer, Max" w:date="2021-10-21T15:17:00Z"/>
          <w:rFonts w:asciiTheme="minorHAnsi" w:eastAsiaTheme="minorEastAsia" w:hAnsiTheme="minorHAnsi" w:cstheme="minorBidi"/>
          <w:noProof/>
          <w:szCs w:val="22"/>
          <w:lang w:val="de-DE"/>
        </w:rPr>
      </w:pPr>
      <w:ins w:id="2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"_Toc85721881"</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_Toc85721881 \h </w:instrText>
        </w:r>
        <w:r>
          <w:rPr>
            <w:noProof/>
            <w:webHidden/>
          </w:rPr>
        </w:r>
      </w:ins>
      <w:r>
        <w:rPr>
          <w:noProof/>
          <w:webHidden/>
        </w:rPr>
        <w:fldChar w:fldCharType="separate"/>
      </w:r>
      <w:ins w:id="22" w:author="Ungerer, Max" w:date="2021-10-21T15:17:00Z">
        <w:r>
          <w:rPr>
            <w:noProof/>
            <w:webHidden/>
          </w:rPr>
          <w:t>3</w:t>
        </w:r>
        <w:r>
          <w:rPr>
            <w:noProof/>
            <w:webHidden/>
          </w:rPr>
          <w:fldChar w:fldCharType="end"/>
        </w:r>
        <w:r w:rsidRPr="004B6C9B">
          <w:rPr>
            <w:rStyle w:val="Hyperlink"/>
            <w:rFonts w:eastAsia="MS Mincho"/>
            <w:noProof/>
          </w:rPr>
          <w:fldChar w:fldCharType="end"/>
        </w:r>
      </w:ins>
    </w:p>
    <w:p w14:paraId="3C81F5FF" w14:textId="308D054D" w:rsidR="003336DF" w:rsidRDefault="003336DF">
      <w:pPr>
        <w:pStyle w:val="Abbildungsverzeichnis"/>
        <w:tabs>
          <w:tab w:val="right" w:leader="dot" w:pos="9741"/>
        </w:tabs>
        <w:rPr>
          <w:ins w:id="23" w:author="Ungerer, Max" w:date="2021-10-21T15:17:00Z"/>
          <w:rFonts w:asciiTheme="minorHAnsi" w:eastAsiaTheme="minorEastAsia" w:hAnsiTheme="minorHAnsi" w:cstheme="minorBidi"/>
          <w:noProof/>
          <w:szCs w:val="22"/>
          <w:lang w:val="de-DE"/>
        </w:rPr>
      </w:pPr>
      <w:ins w:id="2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"_Toc85721882"</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_Toc85721882 \h </w:instrText>
        </w:r>
        <w:r>
          <w:rPr>
            <w:noProof/>
            <w:webHidden/>
          </w:rPr>
        </w:r>
      </w:ins>
      <w:r>
        <w:rPr>
          <w:noProof/>
          <w:webHidden/>
        </w:rPr>
        <w:fldChar w:fldCharType="separate"/>
      </w:r>
      <w:ins w:id="25" w:author="Ungerer, Max" w:date="2021-10-21T15:17:00Z">
        <w:r>
          <w:rPr>
            <w:noProof/>
            <w:webHidden/>
          </w:rPr>
          <w:t>4</w:t>
        </w:r>
        <w:r>
          <w:rPr>
            <w:noProof/>
            <w:webHidden/>
          </w:rPr>
          <w:fldChar w:fldCharType="end"/>
        </w:r>
        <w:r w:rsidRPr="004B6C9B">
          <w:rPr>
            <w:rStyle w:val="Hyperlink"/>
            <w:rFonts w:eastAsia="MS Mincho"/>
            <w:noProof/>
          </w:rPr>
          <w:fldChar w:fldCharType="end"/>
        </w:r>
      </w:ins>
    </w:p>
    <w:p w14:paraId="60C70D81" w14:textId="49B9A95D" w:rsidR="003336DF" w:rsidRDefault="003336DF">
      <w:pPr>
        <w:pStyle w:val="Abbildungsverzeichnis"/>
        <w:tabs>
          <w:tab w:val="right" w:leader="dot" w:pos="9741"/>
        </w:tabs>
        <w:rPr>
          <w:ins w:id="26" w:author="Ungerer, Max" w:date="2021-10-21T15:17:00Z"/>
          <w:rFonts w:asciiTheme="minorHAnsi" w:eastAsiaTheme="minorEastAsia" w:hAnsiTheme="minorHAnsi" w:cstheme="minorBidi"/>
          <w:noProof/>
          <w:szCs w:val="22"/>
          <w:lang w:val="de-DE"/>
        </w:rPr>
      </w:pPr>
      <w:ins w:id="2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"_Toc85721883"</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_Toc85721883 \h </w:instrText>
        </w:r>
        <w:r>
          <w:rPr>
            <w:noProof/>
            <w:webHidden/>
          </w:rPr>
        </w:r>
      </w:ins>
      <w:r>
        <w:rPr>
          <w:noProof/>
          <w:webHidden/>
        </w:rPr>
        <w:fldChar w:fldCharType="separate"/>
      </w:r>
      <w:ins w:id="28" w:author="Ungerer, Max" w:date="2021-10-21T15:17:00Z">
        <w:r>
          <w:rPr>
            <w:noProof/>
            <w:webHidden/>
          </w:rPr>
          <w:t>4</w:t>
        </w:r>
        <w:r>
          <w:rPr>
            <w:noProof/>
            <w:webHidden/>
          </w:rPr>
          <w:fldChar w:fldCharType="end"/>
        </w:r>
        <w:r w:rsidRPr="004B6C9B">
          <w:rPr>
            <w:rStyle w:val="Hyperlink"/>
            <w:rFonts w:eastAsia="MS Mincho"/>
            <w:noProof/>
          </w:rPr>
          <w:fldChar w:fldCharType="end"/>
        </w:r>
      </w:ins>
    </w:p>
    <w:p w14:paraId="4F5DEDD9" w14:textId="17F2C716" w:rsidR="003336DF" w:rsidRDefault="003336DF">
      <w:pPr>
        <w:pStyle w:val="Abbildungsverzeichnis"/>
        <w:tabs>
          <w:tab w:val="right" w:leader="dot" w:pos="9741"/>
        </w:tabs>
        <w:rPr>
          <w:ins w:id="29" w:author="Ungerer, Max" w:date="2021-10-21T15:17:00Z"/>
          <w:rFonts w:asciiTheme="minorHAnsi" w:eastAsiaTheme="minorEastAsia" w:hAnsiTheme="minorHAnsi" w:cstheme="minorBidi"/>
          <w:noProof/>
          <w:szCs w:val="22"/>
          <w:lang w:val="de-DE"/>
        </w:rPr>
      </w:pPr>
      <w:ins w:id="3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"_Toc85721884"</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_Toc85721884 \h </w:instrText>
        </w:r>
        <w:r>
          <w:rPr>
            <w:noProof/>
            <w:webHidden/>
          </w:rPr>
        </w:r>
      </w:ins>
      <w:r>
        <w:rPr>
          <w:noProof/>
          <w:webHidden/>
        </w:rPr>
        <w:fldChar w:fldCharType="separate"/>
      </w:r>
      <w:ins w:id="31" w:author="Ungerer, Max" w:date="2021-10-21T15:17:00Z">
        <w:r>
          <w:rPr>
            <w:noProof/>
            <w:webHidden/>
          </w:rPr>
          <w:t>5</w:t>
        </w:r>
        <w:r>
          <w:rPr>
            <w:noProof/>
            <w:webHidden/>
          </w:rPr>
          <w:fldChar w:fldCharType="end"/>
        </w:r>
        <w:r w:rsidRPr="004B6C9B">
          <w:rPr>
            <w:rStyle w:val="Hyperlink"/>
            <w:rFonts w:eastAsia="MS Mincho"/>
            <w:noProof/>
          </w:rPr>
          <w:fldChar w:fldCharType="end"/>
        </w:r>
      </w:ins>
    </w:p>
    <w:p w14:paraId="617A6B75" w14:textId="024E16A2" w:rsidR="003336DF" w:rsidRDefault="003336DF">
      <w:pPr>
        <w:pStyle w:val="Abbildungsverzeichnis"/>
        <w:tabs>
          <w:tab w:val="right" w:leader="dot" w:pos="9741"/>
        </w:tabs>
        <w:rPr>
          <w:ins w:id="32" w:author="Ungerer, Max" w:date="2021-10-21T15:17:00Z"/>
          <w:rFonts w:asciiTheme="minorHAnsi" w:eastAsiaTheme="minorEastAsia" w:hAnsiTheme="minorHAnsi" w:cstheme="minorBidi"/>
          <w:noProof/>
          <w:szCs w:val="22"/>
          <w:lang w:val="de-DE"/>
        </w:rPr>
      </w:pPr>
      <w:ins w:id="3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"_Toc85721885"</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_Toc85721885 \h </w:instrText>
        </w:r>
        <w:r>
          <w:rPr>
            <w:noProof/>
            <w:webHidden/>
          </w:rPr>
        </w:r>
      </w:ins>
      <w:r>
        <w:rPr>
          <w:noProof/>
          <w:webHidden/>
        </w:rPr>
        <w:fldChar w:fldCharType="separate"/>
      </w:r>
      <w:ins w:id="34" w:author="Ungerer, Max" w:date="2021-10-21T15:17:00Z">
        <w:r>
          <w:rPr>
            <w:noProof/>
            <w:webHidden/>
          </w:rPr>
          <w:t>8</w:t>
        </w:r>
        <w:r>
          <w:rPr>
            <w:noProof/>
            <w:webHidden/>
          </w:rPr>
          <w:fldChar w:fldCharType="end"/>
        </w:r>
        <w:r w:rsidRPr="004B6C9B">
          <w:rPr>
            <w:rStyle w:val="Hyperlink"/>
            <w:rFonts w:eastAsia="MS Mincho"/>
            <w:noProof/>
          </w:rPr>
          <w:fldChar w:fldCharType="end"/>
        </w:r>
      </w:ins>
    </w:p>
    <w:p w14:paraId="3079483D" w14:textId="1361E98F" w:rsidR="003336DF" w:rsidRDefault="003336DF">
      <w:pPr>
        <w:pStyle w:val="Abbildungsverzeichnis"/>
        <w:tabs>
          <w:tab w:val="right" w:leader="dot" w:pos="9741"/>
        </w:tabs>
        <w:rPr>
          <w:ins w:id="35" w:author="Ungerer, Max" w:date="2021-10-21T15:17:00Z"/>
          <w:rFonts w:asciiTheme="minorHAnsi" w:eastAsiaTheme="minorEastAsia" w:hAnsiTheme="minorHAnsi" w:cstheme="minorBidi"/>
          <w:noProof/>
          <w:szCs w:val="22"/>
          <w:lang w:val="de-DE"/>
        </w:rPr>
      </w:pPr>
      <w:ins w:id="3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"_Toc85721886"</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_Toc85721886 \h </w:instrText>
        </w:r>
        <w:r>
          <w:rPr>
            <w:noProof/>
            <w:webHidden/>
          </w:rPr>
        </w:r>
      </w:ins>
      <w:r>
        <w:rPr>
          <w:noProof/>
          <w:webHidden/>
        </w:rPr>
        <w:fldChar w:fldCharType="separate"/>
      </w:r>
      <w:ins w:id="37" w:author="Ungerer, Max" w:date="2021-10-21T15:17:00Z">
        <w:r>
          <w:rPr>
            <w:noProof/>
            <w:webHidden/>
          </w:rPr>
          <w:t>18</w:t>
        </w:r>
        <w:r>
          <w:rPr>
            <w:noProof/>
            <w:webHidden/>
          </w:rPr>
          <w:fldChar w:fldCharType="end"/>
        </w:r>
        <w:r w:rsidRPr="004B6C9B">
          <w:rPr>
            <w:rStyle w:val="Hyperlink"/>
            <w:rFonts w:eastAsia="MS Mincho"/>
            <w:noProof/>
          </w:rPr>
          <w:fldChar w:fldCharType="end"/>
        </w:r>
      </w:ins>
    </w:p>
    <w:p w14:paraId="37D512BE" w14:textId="5BD929AC" w:rsidR="003336DF" w:rsidRDefault="003336DF">
      <w:pPr>
        <w:pStyle w:val="Abbildungsverzeichnis"/>
        <w:tabs>
          <w:tab w:val="right" w:leader="dot" w:pos="9741"/>
        </w:tabs>
        <w:rPr>
          <w:ins w:id="38" w:author="Ungerer, Max" w:date="2021-10-21T15:17:00Z"/>
          <w:rFonts w:asciiTheme="minorHAnsi" w:eastAsiaTheme="minorEastAsia" w:hAnsiTheme="minorHAnsi" w:cstheme="minorBidi"/>
          <w:noProof/>
          <w:szCs w:val="22"/>
          <w:lang w:val="de-DE"/>
        </w:rPr>
      </w:pPr>
      <w:ins w:id="3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"_Toc85721887"</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_Toc85721887 \h </w:instrText>
        </w:r>
        <w:r>
          <w:rPr>
            <w:noProof/>
            <w:webHidden/>
          </w:rPr>
        </w:r>
      </w:ins>
      <w:r>
        <w:rPr>
          <w:noProof/>
          <w:webHidden/>
        </w:rPr>
        <w:fldChar w:fldCharType="separate"/>
      </w:r>
      <w:ins w:id="40" w:author="Ungerer, Max" w:date="2021-10-21T15:17:00Z">
        <w:r>
          <w:rPr>
            <w:noProof/>
            <w:webHidden/>
          </w:rPr>
          <w:t>36</w:t>
        </w:r>
        <w:r>
          <w:rPr>
            <w:noProof/>
            <w:webHidden/>
          </w:rPr>
          <w:fldChar w:fldCharType="end"/>
        </w:r>
        <w:r w:rsidRPr="004B6C9B">
          <w:rPr>
            <w:rStyle w:val="Hyperlink"/>
            <w:rFonts w:eastAsia="MS Mincho"/>
            <w:noProof/>
          </w:rPr>
          <w:fldChar w:fldCharType="end"/>
        </w:r>
      </w:ins>
    </w:p>
    <w:p w14:paraId="043CE0EA" w14:textId="7FC137C6" w:rsidR="003336DF" w:rsidRDefault="003336DF">
      <w:pPr>
        <w:pStyle w:val="Abbildungsverzeichnis"/>
        <w:tabs>
          <w:tab w:val="right" w:leader="dot" w:pos="9741"/>
        </w:tabs>
        <w:rPr>
          <w:ins w:id="41" w:author="Ungerer, Max" w:date="2021-10-21T15:17:00Z"/>
          <w:rFonts w:asciiTheme="minorHAnsi" w:eastAsiaTheme="minorEastAsia" w:hAnsiTheme="minorHAnsi" w:cstheme="minorBidi"/>
          <w:noProof/>
          <w:szCs w:val="22"/>
          <w:lang w:val="de-DE"/>
        </w:rPr>
      </w:pPr>
      <w:ins w:id="4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"_Toc85721888"</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_Toc85721888 \h </w:instrText>
        </w:r>
        <w:r>
          <w:rPr>
            <w:noProof/>
            <w:webHidden/>
          </w:rPr>
        </w:r>
      </w:ins>
      <w:r>
        <w:rPr>
          <w:noProof/>
          <w:webHidden/>
        </w:rPr>
        <w:fldChar w:fldCharType="separate"/>
      </w:r>
      <w:ins w:id="43" w:author="Ungerer, Max" w:date="2021-10-21T15:17:00Z">
        <w:r>
          <w:rPr>
            <w:noProof/>
            <w:webHidden/>
          </w:rPr>
          <w:t>39</w:t>
        </w:r>
        <w:r>
          <w:rPr>
            <w:noProof/>
            <w:webHidden/>
          </w:rPr>
          <w:fldChar w:fldCharType="end"/>
        </w:r>
        <w:r w:rsidRPr="004B6C9B">
          <w:rPr>
            <w:rStyle w:val="Hyperlink"/>
            <w:rFonts w:eastAsia="MS Mincho"/>
            <w:noProof/>
          </w:rPr>
          <w:fldChar w:fldCharType="end"/>
        </w:r>
      </w:ins>
    </w:p>
    <w:p w14:paraId="2E8D14FA" w14:textId="0B838A92" w:rsidR="003336DF" w:rsidRDefault="003336DF">
      <w:pPr>
        <w:pStyle w:val="Abbildungsverzeichnis"/>
        <w:tabs>
          <w:tab w:val="right" w:leader="dot" w:pos="9741"/>
        </w:tabs>
        <w:rPr>
          <w:ins w:id="44" w:author="Ungerer, Max" w:date="2021-10-21T15:17:00Z"/>
          <w:rFonts w:asciiTheme="minorHAnsi" w:eastAsiaTheme="minorEastAsia" w:hAnsiTheme="minorHAnsi" w:cstheme="minorBidi"/>
          <w:noProof/>
          <w:szCs w:val="22"/>
          <w:lang w:val="de-DE"/>
        </w:rPr>
      </w:pPr>
      <w:ins w:id="4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"_Toc85721889"</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_Toc85721889 \h </w:instrText>
        </w:r>
        <w:r>
          <w:rPr>
            <w:noProof/>
            <w:webHidden/>
          </w:rPr>
        </w:r>
      </w:ins>
      <w:r>
        <w:rPr>
          <w:noProof/>
          <w:webHidden/>
        </w:rPr>
        <w:fldChar w:fldCharType="separate"/>
      </w:r>
      <w:ins w:id="46" w:author="Ungerer, Max" w:date="2021-10-21T15:17:00Z">
        <w:r>
          <w:rPr>
            <w:noProof/>
            <w:webHidden/>
          </w:rPr>
          <w:t>41</w:t>
        </w:r>
        <w:r>
          <w:rPr>
            <w:noProof/>
            <w:webHidden/>
          </w:rPr>
          <w:fldChar w:fldCharType="end"/>
        </w:r>
        <w:r w:rsidRPr="004B6C9B">
          <w:rPr>
            <w:rStyle w:val="Hyperlink"/>
            <w:rFonts w:eastAsia="MS Mincho"/>
            <w:noProof/>
          </w:rPr>
          <w:fldChar w:fldCharType="end"/>
        </w:r>
      </w:ins>
    </w:p>
    <w:p w14:paraId="756A757C" w14:textId="608DB5BF" w:rsidR="003336DF" w:rsidRDefault="003336DF">
      <w:pPr>
        <w:pStyle w:val="Abbildungsverzeichnis"/>
        <w:tabs>
          <w:tab w:val="right" w:leader="dot" w:pos="9741"/>
        </w:tabs>
        <w:rPr>
          <w:ins w:id="47" w:author="Ungerer, Max" w:date="2021-10-21T15:17:00Z"/>
          <w:rFonts w:asciiTheme="minorHAnsi" w:eastAsiaTheme="minorEastAsia" w:hAnsiTheme="minorHAnsi" w:cstheme="minorBidi"/>
          <w:noProof/>
          <w:szCs w:val="22"/>
          <w:lang w:val="de-DE"/>
        </w:rPr>
      </w:pPr>
      <w:ins w:id="4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"_Toc85721890"</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_Toc85721890 \h </w:instrText>
        </w:r>
        <w:r>
          <w:rPr>
            <w:noProof/>
            <w:webHidden/>
          </w:rPr>
        </w:r>
      </w:ins>
      <w:r>
        <w:rPr>
          <w:noProof/>
          <w:webHidden/>
        </w:rPr>
        <w:fldChar w:fldCharType="separate"/>
      </w:r>
      <w:ins w:id="49" w:author="Ungerer, Max" w:date="2021-10-21T15:17:00Z">
        <w:r>
          <w:rPr>
            <w:noProof/>
            <w:webHidden/>
          </w:rPr>
          <w:t>42</w:t>
        </w:r>
        <w:r>
          <w:rPr>
            <w:noProof/>
            <w:webHidden/>
          </w:rPr>
          <w:fldChar w:fldCharType="end"/>
        </w:r>
        <w:r w:rsidRPr="004B6C9B">
          <w:rPr>
            <w:rStyle w:val="Hyperlink"/>
            <w:rFonts w:eastAsia="MS Mincho"/>
            <w:noProof/>
          </w:rPr>
          <w:fldChar w:fldCharType="end"/>
        </w:r>
      </w:ins>
    </w:p>
    <w:p w14:paraId="102A1EDF" w14:textId="2EB5943F" w:rsidR="003336DF" w:rsidRDefault="003336DF">
      <w:pPr>
        <w:pStyle w:val="Abbildungsverzeichnis"/>
        <w:tabs>
          <w:tab w:val="right" w:leader="dot" w:pos="9741"/>
        </w:tabs>
        <w:rPr>
          <w:ins w:id="50" w:author="Ungerer, Max" w:date="2021-10-21T15:17:00Z"/>
          <w:rFonts w:asciiTheme="minorHAnsi" w:eastAsiaTheme="minorEastAsia" w:hAnsiTheme="minorHAnsi" w:cstheme="minorBidi"/>
          <w:noProof/>
          <w:szCs w:val="22"/>
          <w:lang w:val="de-DE"/>
        </w:rPr>
      </w:pPr>
      <w:ins w:id="5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"_Toc85721891"</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_Toc85721891 \h </w:instrText>
        </w:r>
        <w:r>
          <w:rPr>
            <w:noProof/>
            <w:webHidden/>
          </w:rPr>
        </w:r>
      </w:ins>
      <w:r>
        <w:rPr>
          <w:noProof/>
          <w:webHidden/>
        </w:rPr>
        <w:fldChar w:fldCharType="separate"/>
      </w:r>
      <w:ins w:id="52" w:author="Ungerer, Max" w:date="2021-10-21T15:17:00Z">
        <w:r>
          <w:rPr>
            <w:noProof/>
            <w:webHidden/>
          </w:rPr>
          <w:t>42</w:t>
        </w:r>
        <w:r>
          <w:rPr>
            <w:noProof/>
            <w:webHidden/>
          </w:rPr>
          <w:fldChar w:fldCharType="end"/>
        </w:r>
        <w:r w:rsidRPr="004B6C9B">
          <w:rPr>
            <w:rStyle w:val="Hyperlink"/>
            <w:rFonts w:eastAsia="MS Mincho"/>
            <w:noProof/>
          </w:rPr>
          <w:fldChar w:fldCharType="end"/>
        </w:r>
      </w:ins>
    </w:p>
    <w:p w14:paraId="3AEEF833" w14:textId="675A00D5" w:rsidR="003336DF" w:rsidRDefault="003336DF">
      <w:pPr>
        <w:pStyle w:val="Abbildungsverzeichnis"/>
        <w:tabs>
          <w:tab w:val="right" w:leader="dot" w:pos="9741"/>
        </w:tabs>
        <w:rPr>
          <w:ins w:id="53" w:author="Ungerer, Max" w:date="2021-10-21T15:17:00Z"/>
          <w:rFonts w:asciiTheme="minorHAnsi" w:eastAsiaTheme="minorEastAsia" w:hAnsiTheme="minorHAnsi" w:cstheme="minorBidi"/>
          <w:noProof/>
          <w:szCs w:val="22"/>
          <w:lang w:val="de-DE"/>
        </w:rPr>
      </w:pPr>
      <w:ins w:id="5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"_Toc85721892"</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_Toc85721892 \h </w:instrText>
        </w:r>
        <w:r>
          <w:rPr>
            <w:noProof/>
            <w:webHidden/>
          </w:rPr>
        </w:r>
      </w:ins>
      <w:r>
        <w:rPr>
          <w:noProof/>
          <w:webHidden/>
        </w:rPr>
        <w:fldChar w:fldCharType="separate"/>
      </w:r>
      <w:ins w:id="55" w:author="Ungerer, Max" w:date="2021-10-21T15:17:00Z">
        <w:r>
          <w:rPr>
            <w:noProof/>
            <w:webHidden/>
          </w:rPr>
          <w:t>43</w:t>
        </w:r>
        <w:r>
          <w:rPr>
            <w:noProof/>
            <w:webHidden/>
          </w:rPr>
          <w:fldChar w:fldCharType="end"/>
        </w:r>
        <w:r w:rsidRPr="004B6C9B">
          <w:rPr>
            <w:rStyle w:val="Hyperlink"/>
            <w:rFonts w:eastAsia="MS Mincho"/>
            <w:noProof/>
          </w:rPr>
          <w:fldChar w:fldCharType="end"/>
        </w:r>
      </w:ins>
    </w:p>
    <w:p w14:paraId="7CB4964A" w14:textId="4C792654" w:rsidR="003336DF" w:rsidRDefault="003336DF">
      <w:pPr>
        <w:pStyle w:val="Abbildungsverzeichnis"/>
        <w:tabs>
          <w:tab w:val="right" w:leader="dot" w:pos="9741"/>
        </w:tabs>
        <w:rPr>
          <w:ins w:id="56" w:author="Ungerer, Max" w:date="2021-10-21T15:17:00Z"/>
          <w:rFonts w:asciiTheme="minorHAnsi" w:eastAsiaTheme="minorEastAsia" w:hAnsiTheme="minorHAnsi" w:cstheme="minorBidi"/>
          <w:noProof/>
          <w:szCs w:val="22"/>
          <w:lang w:val="de-DE"/>
        </w:rPr>
      </w:pPr>
      <w:ins w:id="5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"_Toc85721893"</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14: S</w:t>
        </w:r>
        <w:r w:rsidRPr="004B6C9B">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_Toc85721893 \h </w:instrText>
        </w:r>
        <w:r>
          <w:rPr>
            <w:noProof/>
            <w:webHidden/>
          </w:rPr>
        </w:r>
      </w:ins>
      <w:r>
        <w:rPr>
          <w:noProof/>
          <w:webHidden/>
        </w:rPr>
        <w:fldChar w:fldCharType="separate"/>
      </w:r>
      <w:ins w:id="58" w:author="Ungerer, Max" w:date="2021-10-21T15:17:00Z">
        <w:r>
          <w:rPr>
            <w:noProof/>
            <w:webHidden/>
          </w:rPr>
          <w:t>43</w:t>
        </w:r>
        <w:r>
          <w:rPr>
            <w:noProof/>
            <w:webHidden/>
          </w:rPr>
          <w:fldChar w:fldCharType="end"/>
        </w:r>
        <w:r w:rsidRPr="004B6C9B">
          <w:rPr>
            <w:rStyle w:val="Hyperlink"/>
            <w:rFonts w:eastAsia="MS Mincho"/>
            <w:noProof/>
          </w:rPr>
          <w:fldChar w:fldCharType="end"/>
        </w:r>
      </w:ins>
    </w:p>
    <w:p w14:paraId="36F685F3" w14:textId="4289BB12" w:rsidR="003336DF" w:rsidRDefault="003336DF">
      <w:pPr>
        <w:pStyle w:val="Abbildungsverzeichnis"/>
        <w:tabs>
          <w:tab w:val="right" w:leader="dot" w:pos="9741"/>
        </w:tabs>
        <w:rPr>
          <w:ins w:id="59" w:author="Ungerer, Max" w:date="2021-10-21T15:17:00Z"/>
          <w:rFonts w:asciiTheme="minorHAnsi" w:eastAsiaTheme="minorEastAsia" w:hAnsiTheme="minorHAnsi" w:cstheme="minorBidi"/>
          <w:noProof/>
          <w:szCs w:val="22"/>
          <w:lang w:val="de-DE"/>
        </w:rPr>
      </w:pPr>
      <w:ins w:id="6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"_Toc85721894"</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_Toc85721894 \h </w:instrText>
        </w:r>
        <w:r>
          <w:rPr>
            <w:noProof/>
            <w:webHidden/>
          </w:rPr>
        </w:r>
      </w:ins>
      <w:r>
        <w:rPr>
          <w:noProof/>
          <w:webHidden/>
        </w:rPr>
        <w:fldChar w:fldCharType="separate"/>
      </w:r>
      <w:ins w:id="61" w:author="Ungerer, Max" w:date="2021-10-21T15:17:00Z">
        <w:r>
          <w:rPr>
            <w:noProof/>
            <w:webHidden/>
          </w:rPr>
          <w:t>45</w:t>
        </w:r>
        <w:r>
          <w:rPr>
            <w:noProof/>
            <w:webHidden/>
          </w:rPr>
          <w:fldChar w:fldCharType="end"/>
        </w:r>
        <w:r w:rsidRPr="004B6C9B">
          <w:rPr>
            <w:rStyle w:val="Hyperlink"/>
            <w:rFonts w:eastAsia="MS Mincho"/>
            <w:noProof/>
          </w:rPr>
          <w:fldChar w:fldCharType="end"/>
        </w:r>
      </w:ins>
    </w:p>
    <w:p w14:paraId="2A7D98DD" w14:textId="77AF9580" w:rsidR="003336DF" w:rsidRDefault="003336DF">
      <w:pPr>
        <w:pStyle w:val="Abbildungsverzeichnis"/>
        <w:tabs>
          <w:tab w:val="right" w:leader="dot" w:pos="9741"/>
        </w:tabs>
        <w:rPr>
          <w:ins w:id="62" w:author="Ungerer, Max" w:date="2021-10-21T15:17:00Z"/>
          <w:rFonts w:asciiTheme="minorHAnsi" w:eastAsiaTheme="minorEastAsia" w:hAnsiTheme="minorHAnsi" w:cstheme="minorBidi"/>
          <w:noProof/>
          <w:szCs w:val="22"/>
          <w:lang w:val="de-DE"/>
        </w:rPr>
      </w:pPr>
      <w:ins w:id="6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"_Toc85721895"</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_Toc85721895 \h </w:instrText>
        </w:r>
        <w:r>
          <w:rPr>
            <w:noProof/>
            <w:webHidden/>
          </w:rPr>
        </w:r>
      </w:ins>
      <w:r>
        <w:rPr>
          <w:noProof/>
          <w:webHidden/>
        </w:rPr>
        <w:fldChar w:fldCharType="separate"/>
      </w:r>
      <w:ins w:id="64" w:author="Ungerer, Max" w:date="2021-10-21T15:17:00Z">
        <w:r>
          <w:rPr>
            <w:noProof/>
            <w:webHidden/>
          </w:rPr>
          <w:t>46</w:t>
        </w:r>
        <w:r>
          <w:rPr>
            <w:noProof/>
            <w:webHidden/>
          </w:rPr>
          <w:fldChar w:fldCharType="end"/>
        </w:r>
        <w:r w:rsidRPr="004B6C9B">
          <w:rPr>
            <w:rStyle w:val="Hyperlink"/>
            <w:rFonts w:eastAsia="MS Mincho"/>
            <w:noProof/>
          </w:rPr>
          <w:fldChar w:fldCharType="end"/>
        </w:r>
      </w:ins>
    </w:p>
    <w:p w14:paraId="2F5E2B1B" w14:textId="61AFFC82" w:rsidR="003336DF" w:rsidRDefault="003336DF">
      <w:pPr>
        <w:pStyle w:val="Abbildungsverzeichnis"/>
        <w:tabs>
          <w:tab w:val="right" w:leader="dot" w:pos="9741"/>
        </w:tabs>
        <w:rPr>
          <w:ins w:id="65" w:author="Ungerer, Max" w:date="2021-10-21T15:17:00Z"/>
          <w:rFonts w:asciiTheme="minorHAnsi" w:eastAsiaTheme="minorEastAsia" w:hAnsiTheme="minorHAnsi" w:cstheme="minorBidi"/>
          <w:noProof/>
          <w:szCs w:val="22"/>
          <w:lang w:val="de-DE"/>
        </w:rPr>
      </w:pPr>
      <w:ins w:id="6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"_Toc85721896"</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_Toc85721896 \h </w:instrText>
        </w:r>
        <w:r>
          <w:rPr>
            <w:noProof/>
            <w:webHidden/>
          </w:rPr>
        </w:r>
      </w:ins>
      <w:r>
        <w:rPr>
          <w:noProof/>
          <w:webHidden/>
        </w:rPr>
        <w:fldChar w:fldCharType="separate"/>
      </w:r>
      <w:ins w:id="67" w:author="Ungerer, Max" w:date="2021-10-21T15:17:00Z">
        <w:r>
          <w:rPr>
            <w:noProof/>
            <w:webHidden/>
          </w:rPr>
          <w:t>47</w:t>
        </w:r>
        <w:r>
          <w:rPr>
            <w:noProof/>
            <w:webHidden/>
          </w:rPr>
          <w:fldChar w:fldCharType="end"/>
        </w:r>
        <w:r w:rsidRPr="004B6C9B">
          <w:rPr>
            <w:rStyle w:val="Hyperlink"/>
            <w:rFonts w:eastAsia="MS Mincho"/>
            <w:noProof/>
          </w:rPr>
          <w:fldChar w:fldCharType="end"/>
        </w:r>
      </w:ins>
    </w:p>
    <w:p w14:paraId="4AA875F6" w14:textId="22C41D6A" w:rsidR="003336DF" w:rsidRDefault="003336DF">
      <w:pPr>
        <w:pStyle w:val="Abbildungsverzeichnis"/>
        <w:tabs>
          <w:tab w:val="right" w:leader="dot" w:pos="9741"/>
        </w:tabs>
        <w:rPr>
          <w:ins w:id="68" w:author="Ungerer, Max" w:date="2021-10-21T15:17:00Z"/>
          <w:rFonts w:asciiTheme="minorHAnsi" w:eastAsiaTheme="minorEastAsia" w:hAnsiTheme="minorHAnsi" w:cstheme="minorBidi"/>
          <w:noProof/>
          <w:szCs w:val="22"/>
          <w:lang w:val="de-DE"/>
        </w:rPr>
      </w:pPr>
      <w:ins w:id="6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"_Toc85721897"</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_Toc85721897 \h </w:instrText>
        </w:r>
        <w:r>
          <w:rPr>
            <w:noProof/>
            <w:webHidden/>
          </w:rPr>
        </w:r>
      </w:ins>
      <w:r>
        <w:rPr>
          <w:noProof/>
          <w:webHidden/>
        </w:rPr>
        <w:fldChar w:fldCharType="separate"/>
      </w:r>
      <w:ins w:id="70" w:author="Ungerer, Max" w:date="2021-10-21T15:17:00Z">
        <w:r>
          <w:rPr>
            <w:noProof/>
            <w:webHidden/>
          </w:rPr>
          <w:t>49</w:t>
        </w:r>
        <w:r>
          <w:rPr>
            <w:noProof/>
            <w:webHidden/>
          </w:rPr>
          <w:fldChar w:fldCharType="end"/>
        </w:r>
        <w:r w:rsidRPr="004B6C9B">
          <w:rPr>
            <w:rStyle w:val="Hyperlink"/>
            <w:rFonts w:eastAsia="MS Mincho"/>
            <w:noProof/>
          </w:rPr>
          <w:fldChar w:fldCharType="end"/>
        </w:r>
      </w:ins>
    </w:p>
    <w:p w14:paraId="3BC23F53" w14:textId="2447E310" w:rsidR="003336DF" w:rsidRDefault="003336DF">
      <w:pPr>
        <w:pStyle w:val="Abbildungsverzeichnis"/>
        <w:tabs>
          <w:tab w:val="right" w:leader="dot" w:pos="9741"/>
        </w:tabs>
        <w:rPr>
          <w:ins w:id="71" w:author="Ungerer, Max" w:date="2021-10-21T15:17:00Z"/>
          <w:rFonts w:asciiTheme="minorHAnsi" w:eastAsiaTheme="minorEastAsia" w:hAnsiTheme="minorHAnsi" w:cstheme="minorBidi"/>
          <w:noProof/>
          <w:szCs w:val="22"/>
          <w:lang w:val="de-DE"/>
        </w:rPr>
      </w:pPr>
      <w:ins w:id="72" w:author="Ungerer, Max" w:date="2021-10-21T15:17:00Z">
        <w:r w:rsidRPr="004B6C9B">
          <w:rPr>
            <w:rStyle w:val="Hyperlink"/>
            <w:rFonts w:eastAsia="MS Mincho"/>
            <w:noProof/>
          </w:rPr>
          <w:lastRenderedPageBreak/>
          <w:fldChar w:fldCharType="begin"/>
        </w:r>
        <w:r w:rsidRPr="004B6C9B">
          <w:rPr>
            <w:rStyle w:val="Hyperlink"/>
            <w:rFonts w:eastAsia="MS Mincho"/>
            <w:noProof/>
          </w:rPr>
          <w:instrText xml:space="preserve"> </w:instrText>
        </w:r>
        <w:r>
          <w:rPr>
            <w:noProof/>
          </w:rPr>
          <w:instrText>HYPERLINK \l "_Toc85721898"</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_Toc85721898 \h </w:instrText>
        </w:r>
        <w:r>
          <w:rPr>
            <w:noProof/>
            <w:webHidden/>
          </w:rPr>
        </w:r>
      </w:ins>
      <w:r>
        <w:rPr>
          <w:noProof/>
          <w:webHidden/>
        </w:rPr>
        <w:fldChar w:fldCharType="separate"/>
      </w:r>
      <w:ins w:id="73" w:author="Ungerer, Max" w:date="2021-10-21T15:17:00Z">
        <w:r>
          <w:rPr>
            <w:noProof/>
            <w:webHidden/>
          </w:rPr>
          <w:t>49</w:t>
        </w:r>
        <w:r>
          <w:rPr>
            <w:noProof/>
            <w:webHidden/>
          </w:rPr>
          <w:fldChar w:fldCharType="end"/>
        </w:r>
        <w:r w:rsidRPr="004B6C9B">
          <w:rPr>
            <w:rStyle w:val="Hyperlink"/>
            <w:rFonts w:eastAsia="MS Mincho"/>
            <w:noProof/>
          </w:rPr>
          <w:fldChar w:fldCharType="end"/>
        </w:r>
      </w:ins>
    </w:p>
    <w:p w14:paraId="26042EA4" w14:textId="5FA148B0" w:rsidR="003336DF" w:rsidRDefault="003336DF">
      <w:pPr>
        <w:pStyle w:val="Abbildungsverzeichnis"/>
        <w:tabs>
          <w:tab w:val="right" w:leader="dot" w:pos="9741"/>
        </w:tabs>
        <w:rPr>
          <w:ins w:id="74" w:author="Ungerer, Max" w:date="2021-10-21T15:17:00Z"/>
          <w:rFonts w:asciiTheme="minorHAnsi" w:eastAsiaTheme="minorEastAsia" w:hAnsiTheme="minorHAnsi" w:cstheme="minorBidi"/>
          <w:noProof/>
          <w:szCs w:val="22"/>
          <w:lang w:val="de-DE"/>
        </w:rPr>
      </w:pPr>
      <w:ins w:id="7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"_Toc85721899"</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_Toc85721899 \h </w:instrText>
        </w:r>
        <w:r>
          <w:rPr>
            <w:noProof/>
            <w:webHidden/>
          </w:rPr>
        </w:r>
      </w:ins>
      <w:r>
        <w:rPr>
          <w:noProof/>
          <w:webHidden/>
        </w:rPr>
        <w:fldChar w:fldCharType="separate"/>
      </w:r>
      <w:ins w:id="76" w:author="Ungerer, Max" w:date="2021-10-21T15:17:00Z">
        <w:r>
          <w:rPr>
            <w:noProof/>
            <w:webHidden/>
          </w:rPr>
          <w:t>50</w:t>
        </w:r>
        <w:r>
          <w:rPr>
            <w:noProof/>
            <w:webHidden/>
          </w:rPr>
          <w:fldChar w:fldCharType="end"/>
        </w:r>
        <w:r w:rsidRPr="004B6C9B">
          <w:rPr>
            <w:rStyle w:val="Hyperlink"/>
            <w:rFonts w:eastAsia="MS Mincho"/>
            <w:noProof/>
          </w:rPr>
          <w:fldChar w:fldCharType="end"/>
        </w:r>
      </w:ins>
    </w:p>
    <w:p w14:paraId="097E1B1B" w14:textId="361B7D6F" w:rsidR="003336DF" w:rsidRDefault="003336DF">
      <w:pPr>
        <w:pStyle w:val="Abbildungsverzeichnis"/>
        <w:tabs>
          <w:tab w:val="right" w:leader="dot" w:pos="9741"/>
        </w:tabs>
        <w:rPr>
          <w:ins w:id="77" w:author="Ungerer, Max" w:date="2021-10-21T15:17:00Z"/>
          <w:rFonts w:asciiTheme="minorHAnsi" w:eastAsiaTheme="minorEastAsia" w:hAnsiTheme="minorHAnsi" w:cstheme="minorBidi"/>
          <w:noProof/>
          <w:szCs w:val="22"/>
          <w:lang w:val="de-DE"/>
        </w:rPr>
      </w:pPr>
      <w:ins w:id="7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"_Toc85721900"</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_Toc85721900 \h </w:instrText>
        </w:r>
        <w:r>
          <w:rPr>
            <w:noProof/>
            <w:webHidden/>
          </w:rPr>
        </w:r>
      </w:ins>
      <w:r>
        <w:rPr>
          <w:noProof/>
          <w:webHidden/>
        </w:rPr>
        <w:fldChar w:fldCharType="separate"/>
      </w:r>
      <w:ins w:id="79" w:author="Ungerer, Max" w:date="2021-10-21T15:17:00Z">
        <w:r>
          <w:rPr>
            <w:noProof/>
            <w:webHidden/>
          </w:rPr>
          <w:t>51</w:t>
        </w:r>
        <w:r>
          <w:rPr>
            <w:noProof/>
            <w:webHidden/>
          </w:rPr>
          <w:fldChar w:fldCharType="end"/>
        </w:r>
        <w:r w:rsidRPr="004B6C9B">
          <w:rPr>
            <w:rStyle w:val="Hyperlink"/>
            <w:rFonts w:eastAsia="MS Mincho"/>
            <w:noProof/>
          </w:rPr>
          <w:fldChar w:fldCharType="end"/>
        </w:r>
      </w:ins>
    </w:p>
    <w:p w14:paraId="45E27FE6" w14:textId="422543C3" w:rsidR="003336DF" w:rsidRDefault="003336DF">
      <w:pPr>
        <w:pStyle w:val="Abbildungsverzeichnis"/>
        <w:tabs>
          <w:tab w:val="right" w:leader="dot" w:pos="9741"/>
        </w:tabs>
        <w:rPr>
          <w:ins w:id="80" w:author="Ungerer, Max" w:date="2021-10-21T15:17:00Z"/>
          <w:rFonts w:asciiTheme="minorHAnsi" w:eastAsiaTheme="minorEastAsia" w:hAnsiTheme="minorHAnsi" w:cstheme="minorBidi"/>
          <w:noProof/>
          <w:szCs w:val="22"/>
          <w:lang w:val="de-DE"/>
        </w:rPr>
      </w:pPr>
      <w:ins w:id="8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"_Toc85721901"</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_Toc85721901 \h </w:instrText>
        </w:r>
        <w:r>
          <w:rPr>
            <w:noProof/>
            <w:webHidden/>
          </w:rPr>
        </w:r>
      </w:ins>
      <w:r>
        <w:rPr>
          <w:noProof/>
          <w:webHidden/>
        </w:rPr>
        <w:fldChar w:fldCharType="separate"/>
      </w:r>
      <w:ins w:id="82" w:author="Ungerer, Max" w:date="2021-10-21T15:17:00Z">
        <w:r>
          <w:rPr>
            <w:noProof/>
            <w:webHidden/>
          </w:rPr>
          <w:t>51</w:t>
        </w:r>
        <w:r>
          <w:rPr>
            <w:noProof/>
            <w:webHidden/>
          </w:rPr>
          <w:fldChar w:fldCharType="end"/>
        </w:r>
        <w:r w:rsidRPr="004B6C9B">
          <w:rPr>
            <w:rStyle w:val="Hyperlink"/>
            <w:rFonts w:eastAsia="MS Mincho"/>
            <w:noProof/>
          </w:rPr>
          <w:fldChar w:fldCharType="end"/>
        </w:r>
      </w:ins>
    </w:p>
    <w:p w14:paraId="1D517106" w14:textId="3D01324D" w:rsidR="003336DF" w:rsidRDefault="003336DF">
      <w:pPr>
        <w:pStyle w:val="Abbildungsverzeichnis"/>
        <w:tabs>
          <w:tab w:val="right" w:leader="dot" w:pos="9741"/>
        </w:tabs>
        <w:rPr>
          <w:ins w:id="83" w:author="Ungerer, Max" w:date="2021-10-21T15:17:00Z"/>
          <w:rFonts w:asciiTheme="minorHAnsi" w:eastAsiaTheme="minorEastAsia" w:hAnsiTheme="minorHAnsi" w:cstheme="minorBidi"/>
          <w:noProof/>
          <w:szCs w:val="22"/>
          <w:lang w:val="de-DE"/>
        </w:rPr>
      </w:pPr>
      <w:ins w:id="8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"_Toc85721902"</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_Toc85721902 \h </w:instrText>
        </w:r>
        <w:r>
          <w:rPr>
            <w:noProof/>
            <w:webHidden/>
          </w:rPr>
        </w:r>
      </w:ins>
      <w:r>
        <w:rPr>
          <w:noProof/>
          <w:webHidden/>
        </w:rPr>
        <w:fldChar w:fldCharType="separate"/>
      </w:r>
      <w:ins w:id="85" w:author="Ungerer, Max" w:date="2021-10-21T15:17:00Z">
        <w:r>
          <w:rPr>
            <w:noProof/>
            <w:webHidden/>
          </w:rPr>
          <w:t>51</w:t>
        </w:r>
        <w:r>
          <w:rPr>
            <w:noProof/>
            <w:webHidden/>
          </w:rPr>
          <w:fldChar w:fldCharType="end"/>
        </w:r>
        <w:r w:rsidRPr="004B6C9B">
          <w:rPr>
            <w:rStyle w:val="Hyperlink"/>
            <w:rFonts w:eastAsia="MS Mincho"/>
            <w:noProof/>
          </w:rPr>
          <w:fldChar w:fldCharType="end"/>
        </w:r>
      </w:ins>
    </w:p>
    <w:p w14:paraId="5869BE2F" w14:textId="7413D0B0" w:rsidR="003336DF" w:rsidRDefault="003336DF">
      <w:pPr>
        <w:pStyle w:val="Abbildungsverzeichnis"/>
        <w:tabs>
          <w:tab w:val="right" w:leader="dot" w:pos="9741"/>
        </w:tabs>
        <w:rPr>
          <w:ins w:id="86" w:author="Ungerer, Max" w:date="2021-10-21T15:17:00Z"/>
          <w:rFonts w:asciiTheme="minorHAnsi" w:eastAsiaTheme="minorEastAsia" w:hAnsiTheme="minorHAnsi" w:cstheme="minorBidi"/>
          <w:noProof/>
          <w:szCs w:val="22"/>
          <w:lang w:val="de-DE"/>
        </w:rPr>
      </w:pPr>
      <w:ins w:id="8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"_Toc85721903"</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_Toc85721903 \h </w:instrText>
        </w:r>
        <w:r>
          <w:rPr>
            <w:noProof/>
            <w:webHidden/>
          </w:rPr>
        </w:r>
      </w:ins>
      <w:r>
        <w:rPr>
          <w:noProof/>
          <w:webHidden/>
        </w:rPr>
        <w:fldChar w:fldCharType="separate"/>
      </w:r>
      <w:ins w:id="88" w:author="Ungerer, Max" w:date="2021-10-21T15:17:00Z">
        <w:r>
          <w:rPr>
            <w:noProof/>
            <w:webHidden/>
          </w:rPr>
          <w:t>62</w:t>
        </w:r>
        <w:r>
          <w:rPr>
            <w:noProof/>
            <w:webHidden/>
          </w:rPr>
          <w:fldChar w:fldCharType="end"/>
        </w:r>
        <w:r w:rsidRPr="004B6C9B">
          <w:rPr>
            <w:rStyle w:val="Hyperlink"/>
            <w:rFonts w:eastAsia="MS Mincho"/>
            <w:noProof/>
          </w:rPr>
          <w:fldChar w:fldCharType="end"/>
        </w:r>
      </w:ins>
    </w:p>
    <w:p w14:paraId="6BB1E418" w14:textId="4E59F481" w:rsidR="003336DF" w:rsidRDefault="003336DF">
      <w:pPr>
        <w:pStyle w:val="Abbildungsverzeichnis"/>
        <w:tabs>
          <w:tab w:val="right" w:leader="dot" w:pos="9741"/>
        </w:tabs>
        <w:rPr>
          <w:ins w:id="89" w:author="Ungerer, Max" w:date="2021-10-21T15:17:00Z"/>
          <w:rFonts w:asciiTheme="minorHAnsi" w:eastAsiaTheme="minorEastAsia" w:hAnsiTheme="minorHAnsi" w:cstheme="minorBidi"/>
          <w:noProof/>
          <w:szCs w:val="22"/>
          <w:lang w:val="de-DE"/>
        </w:rPr>
      </w:pPr>
      <w:ins w:id="9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"_Toc85721904"</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_Toc85721904 \h </w:instrText>
        </w:r>
        <w:r>
          <w:rPr>
            <w:noProof/>
            <w:webHidden/>
          </w:rPr>
        </w:r>
      </w:ins>
      <w:r>
        <w:rPr>
          <w:noProof/>
          <w:webHidden/>
        </w:rPr>
        <w:fldChar w:fldCharType="separate"/>
      </w:r>
      <w:ins w:id="91" w:author="Ungerer, Max" w:date="2021-10-21T15:17:00Z">
        <w:r>
          <w:rPr>
            <w:noProof/>
            <w:webHidden/>
          </w:rPr>
          <w:t>62</w:t>
        </w:r>
        <w:r>
          <w:rPr>
            <w:noProof/>
            <w:webHidden/>
          </w:rPr>
          <w:fldChar w:fldCharType="end"/>
        </w:r>
        <w:r w:rsidRPr="004B6C9B">
          <w:rPr>
            <w:rStyle w:val="Hyperlink"/>
            <w:rFonts w:eastAsia="MS Mincho"/>
            <w:noProof/>
          </w:rPr>
          <w:fldChar w:fldCharType="end"/>
        </w:r>
      </w:ins>
    </w:p>
    <w:p w14:paraId="22885073" w14:textId="5E1432B5" w:rsidR="003336DF" w:rsidRDefault="003336DF">
      <w:pPr>
        <w:pStyle w:val="Abbildungsverzeichnis"/>
        <w:tabs>
          <w:tab w:val="right" w:leader="dot" w:pos="9741"/>
        </w:tabs>
        <w:rPr>
          <w:ins w:id="92" w:author="Ungerer, Max" w:date="2021-10-21T15:17:00Z"/>
          <w:rFonts w:asciiTheme="minorHAnsi" w:eastAsiaTheme="minorEastAsia" w:hAnsiTheme="minorHAnsi" w:cstheme="minorBidi"/>
          <w:noProof/>
          <w:szCs w:val="22"/>
          <w:lang w:val="de-DE"/>
        </w:rPr>
      </w:pPr>
      <w:ins w:id="9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"_Toc85721905"</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26: Screw</w:t>
        </w:r>
        <w:r>
          <w:rPr>
            <w:noProof/>
            <w:webHidden/>
          </w:rPr>
          <w:tab/>
        </w:r>
        <w:r>
          <w:rPr>
            <w:noProof/>
            <w:webHidden/>
          </w:rPr>
          <w:fldChar w:fldCharType="begin"/>
        </w:r>
        <w:r>
          <w:rPr>
            <w:noProof/>
            <w:webHidden/>
          </w:rPr>
          <w:instrText xml:space="preserve"> PAGEREF _Toc85721905 \h </w:instrText>
        </w:r>
        <w:r>
          <w:rPr>
            <w:noProof/>
            <w:webHidden/>
          </w:rPr>
        </w:r>
      </w:ins>
      <w:r>
        <w:rPr>
          <w:noProof/>
          <w:webHidden/>
        </w:rPr>
        <w:fldChar w:fldCharType="separate"/>
      </w:r>
      <w:ins w:id="94" w:author="Ungerer, Max" w:date="2021-10-21T15:17:00Z">
        <w:r>
          <w:rPr>
            <w:noProof/>
            <w:webHidden/>
          </w:rPr>
          <w:t>63</w:t>
        </w:r>
        <w:r>
          <w:rPr>
            <w:noProof/>
            <w:webHidden/>
          </w:rPr>
          <w:fldChar w:fldCharType="end"/>
        </w:r>
        <w:r w:rsidRPr="004B6C9B">
          <w:rPr>
            <w:rStyle w:val="Hyperlink"/>
            <w:rFonts w:eastAsia="MS Mincho"/>
            <w:noProof/>
          </w:rPr>
          <w:fldChar w:fldCharType="end"/>
        </w:r>
      </w:ins>
    </w:p>
    <w:p w14:paraId="62831CA0" w14:textId="34192124" w:rsidR="003336DF" w:rsidRDefault="003336DF">
      <w:pPr>
        <w:pStyle w:val="Abbildungsverzeichnis"/>
        <w:tabs>
          <w:tab w:val="right" w:leader="dot" w:pos="9741"/>
        </w:tabs>
        <w:rPr>
          <w:ins w:id="95" w:author="Ungerer, Max" w:date="2021-10-21T15:17:00Z"/>
          <w:rFonts w:asciiTheme="minorHAnsi" w:eastAsiaTheme="minorEastAsia" w:hAnsiTheme="minorHAnsi" w:cstheme="minorBidi"/>
          <w:noProof/>
          <w:szCs w:val="22"/>
          <w:lang w:val="de-DE"/>
        </w:rPr>
      </w:pPr>
      <w:ins w:id="9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"_Toc85721906"</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_Toc85721906 \h </w:instrText>
        </w:r>
        <w:r>
          <w:rPr>
            <w:noProof/>
            <w:webHidden/>
          </w:rPr>
        </w:r>
      </w:ins>
      <w:r>
        <w:rPr>
          <w:noProof/>
          <w:webHidden/>
        </w:rPr>
        <w:fldChar w:fldCharType="separate"/>
      </w:r>
      <w:ins w:id="97" w:author="Ungerer, Max" w:date="2021-10-21T15:17:00Z">
        <w:r>
          <w:rPr>
            <w:noProof/>
            <w:webHidden/>
          </w:rPr>
          <w:t>63</w:t>
        </w:r>
        <w:r>
          <w:rPr>
            <w:noProof/>
            <w:webHidden/>
          </w:rPr>
          <w:fldChar w:fldCharType="end"/>
        </w:r>
        <w:r w:rsidRPr="004B6C9B">
          <w:rPr>
            <w:rStyle w:val="Hyperlink"/>
            <w:rFonts w:eastAsia="MS Mincho"/>
            <w:noProof/>
          </w:rPr>
          <w:fldChar w:fldCharType="end"/>
        </w:r>
      </w:ins>
    </w:p>
    <w:p w14:paraId="5AEDFF97" w14:textId="25E86799" w:rsidR="003336DF" w:rsidRDefault="003336DF">
      <w:pPr>
        <w:pStyle w:val="Abbildungsverzeichnis"/>
        <w:tabs>
          <w:tab w:val="right" w:leader="dot" w:pos="9741"/>
        </w:tabs>
        <w:rPr>
          <w:ins w:id="98" w:author="Ungerer, Max" w:date="2021-10-21T15:17:00Z"/>
          <w:rFonts w:asciiTheme="minorHAnsi" w:eastAsiaTheme="minorEastAsia" w:hAnsiTheme="minorHAnsi" w:cstheme="minorBidi"/>
          <w:noProof/>
          <w:szCs w:val="22"/>
          <w:lang w:val="de-DE"/>
        </w:rPr>
      </w:pPr>
      <w:ins w:id="9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"_Toc85721907"</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28: Plain stud</w:t>
        </w:r>
        <w:r>
          <w:rPr>
            <w:noProof/>
            <w:webHidden/>
          </w:rPr>
          <w:tab/>
        </w:r>
        <w:r>
          <w:rPr>
            <w:noProof/>
            <w:webHidden/>
          </w:rPr>
          <w:fldChar w:fldCharType="begin"/>
        </w:r>
        <w:r>
          <w:rPr>
            <w:noProof/>
            <w:webHidden/>
          </w:rPr>
          <w:instrText xml:space="preserve"> PAGEREF _Toc85721907 \h </w:instrText>
        </w:r>
        <w:r>
          <w:rPr>
            <w:noProof/>
            <w:webHidden/>
          </w:rPr>
        </w:r>
      </w:ins>
      <w:r>
        <w:rPr>
          <w:noProof/>
          <w:webHidden/>
        </w:rPr>
        <w:fldChar w:fldCharType="separate"/>
      </w:r>
      <w:ins w:id="100" w:author="Ungerer, Max" w:date="2021-10-21T15:17:00Z">
        <w:r>
          <w:rPr>
            <w:noProof/>
            <w:webHidden/>
          </w:rPr>
          <w:t>64</w:t>
        </w:r>
        <w:r>
          <w:rPr>
            <w:noProof/>
            <w:webHidden/>
          </w:rPr>
          <w:fldChar w:fldCharType="end"/>
        </w:r>
        <w:r w:rsidRPr="004B6C9B">
          <w:rPr>
            <w:rStyle w:val="Hyperlink"/>
            <w:rFonts w:eastAsia="MS Mincho"/>
            <w:noProof/>
          </w:rPr>
          <w:fldChar w:fldCharType="end"/>
        </w:r>
      </w:ins>
    </w:p>
    <w:p w14:paraId="7773190C" w14:textId="4167C08F" w:rsidR="003336DF" w:rsidRDefault="003336DF">
      <w:pPr>
        <w:pStyle w:val="Abbildungsverzeichnis"/>
        <w:tabs>
          <w:tab w:val="right" w:leader="dot" w:pos="9741"/>
        </w:tabs>
        <w:rPr>
          <w:ins w:id="101" w:author="Ungerer, Max" w:date="2021-10-21T15:17:00Z"/>
          <w:rFonts w:asciiTheme="minorHAnsi" w:eastAsiaTheme="minorEastAsia" w:hAnsiTheme="minorHAnsi" w:cstheme="minorBidi"/>
          <w:noProof/>
          <w:szCs w:val="22"/>
          <w:lang w:val="de-DE"/>
        </w:rPr>
      </w:pPr>
      <w:ins w:id="10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"_Toc85721908"</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_Toc85721908 \h </w:instrText>
        </w:r>
        <w:r>
          <w:rPr>
            <w:noProof/>
            <w:webHidden/>
          </w:rPr>
        </w:r>
      </w:ins>
      <w:r>
        <w:rPr>
          <w:noProof/>
          <w:webHidden/>
        </w:rPr>
        <w:fldChar w:fldCharType="separate"/>
      </w:r>
      <w:ins w:id="103" w:author="Ungerer, Max" w:date="2021-10-21T15:17:00Z">
        <w:r>
          <w:rPr>
            <w:noProof/>
            <w:webHidden/>
          </w:rPr>
          <w:t>65</w:t>
        </w:r>
        <w:r>
          <w:rPr>
            <w:noProof/>
            <w:webHidden/>
          </w:rPr>
          <w:fldChar w:fldCharType="end"/>
        </w:r>
        <w:r w:rsidRPr="004B6C9B">
          <w:rPr>
            <w:rStyle w:val="Hyperlink"/>
            <w:rFonts w:eastAsia="MS Mincho"/>
            <w:noProof/>
          </w:rPr>
          <w:fldChar w:fldCharType="end"/>
        </w:r>
      </w:ins>
    </w:p>
    <w:p w14:paraId="1594CF5B" w14:textId="5152B28E" w:rsidR="003336DF" w:rsidRDefault="003336DF">
      <w:pPr>
        <w:pStyle w:val="Abbildungsverzeichnis"/>
        <w:tabs>
          <w:tab w:val="right" w:leader="dot" w:pos="9741"/>
        </w:tabs>
        <w:rPr>
          <w:ins w:id="104" w:author="Ungerer, Max" w:date="2021-10-21T15:17:00Z"/>
          <w:rFonts w:asciiTheme="minorHAnsi" w:eastAsiaTheme="minorEastAsia" w:hAnsiTheme="minorHAnsi" w:cstheme="minorBidi"/>
          <w:noProof/>
          <w:szCs w:val="22"/>
          <w:lang w:val="de-DE"/>
        </w:rPr>
      </w:pPr>
      <w:ins w:id="10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"_Toc85721909"</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_Toc85721909 \h </w:instrText>
        </w:r>
        <w:r>
          <w:rPr>
            <w:noProof/>
            <w:webHidden/>
          </w:rPr>
        </w:r>
      </w:ins>
      <w:r>
        <w:rPr>
          <w:noProof/>
          <w:webHidden/>
        </w:rPr>
        <w:fldChar w:fldCharType="separate"/>
      </w:r>
      <w:ins w:id="106" w:author="Ungerer, Max" w:date="2021-10-21T15:17:00Z">
        <w:r>
          <w:rPr>
            <w:noProof/>
            <w:webHidden/>
          </w:rPr>
          <w:t>66</w:t>
        </w:r>
        <w:r>
          <w:rPr>
            <w:noProof/>
            <w:webHidden/>
          </w:rPr>
          <w:fldChar w:fldCharType="end"/>
        </w:r>
        <w:r w:rsidRPr="004B6C9B">
          <w:rPr>
            <w:rStyle w:val="Hyperlink"/>
            <w:rFonts w:eastAsia="MS Mincho"/>
            <w:noProof/>
          </w:rPr>
          <w:fldChar w:fldCharType="end"/>
        </w:r>
      </w:ins>
    </w:p>
    <w:p w14:paraId="08E3A26A" w14:textId="6C9E3E22" w:rsidR="003336DF" w:rsidRDefault="003336DF">
      <w:pPr>
        <w:pStyle w:val="Abbildungsverzeichnis"/>
        <w:tabs>
          <w:tab w:val="right" w:leader="dot" w:pos="9741"/>
        </w:tabs>
        <w:rPr>
          <w:ins w:id="107" w:author="Ungerer, Max" w:date="2021-10-21T15:17:00Z"/>
          <w:rFonts w:asciiTheme="minorHAnsi" w:eastAsiaTheme="minorEastAsia" w:hAnsiTheme="minorHAnsi" w:cstheme="minorBidi"/>
          <w:noProof/>
          <w:szCs w:val="22"/>
          <w:lang w:val="de-DE"/>
        </w:rPr>
      </w:pPr>
      <w:ins w:id="10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"_Toc85721910"</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_Toc85721910 \h </w:instrText>
        </w:r>
        <w:r>
          <w:rPr>
            <w:noProof/>
            <w:webHidden/>
          </w:rPr>
        </w:r>
      </w:ins>
      <w:r>
        <w:rPr>
          <w:noProof/>
          <w:webHidden/>
        </w:rPr>
        <w:fldChar w:fldCharType="separate"/>
      </w:r>
      <w:ins w:id="109" w:author="Ungerer, Max" w:date="2021-10-21T15:17:00Z">
        <w:r>
          <w:rPr>
            <w:noProof/>
            <w:webHidden/>
          </w:rPr>
          <w:t>66</w:t>
        </w:r>
        <w:r>
          <w:rPr>
            <w:noProof/>
            <w:webHidden/>
          </w:rPr>
          <w:fldChar w:fldCharType="end"/>
        </w:r>
        <w:r w:rsidRPr="004B6C9B">
          <w:rPr>
            <w:rStyle w:val="Hyperlink"/>
            <w:rFonts w:eastAsia="MS Mincho"/>
            <w:noProof/>
          </w:rPr>
          <w:fldChar w:fldCharType="end"/>
        </w:r>
      </w:ins>
    </w:p>
    <w:p w14:paraId="1FDA7382" w14:textId="398822C3" w:rsidR="003336DF" w:rsidRDefault="003336DF">
      <w:pPr>
        <w:pStyle w:val="Abbildungsverzeichnis"/>
        <w:tabs>
          <w:tab w:val="right" w:leader="dot" w:pos="9741"/>
        </w:tabs>
        <w:rPr>
          <w:ins w:id="110" w:author="Ungerer, Max" w:date="2021-10-21T15:17:00Z"/>
          <w:rFonts w:asciiTheme="minorHAnsi" w:eastAsiaTheme="minorEastAsia" w:hAnsiTheme="minorHAnsi" w:cstheme="minorBidi"/>
          <w:noProof/>
          <w:szCs w:val="22"/>
          <w:lang w:val="de-DE"/>
        </w:rPr>
      </w:pPr>
      <w:ins w:id="11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"_Toc85721911"</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_Toc85721911 \h </w:instrText>
        </w:r>
        <w:r>
          <w:rPr>
            <w:noProof/>
            <w:webHidden/>
          </w:rPr>
        </w:r>
      </w:ins>
      <w:r>
        <w:rPr>
          <w:noProof/>
          <w:webHidden/>
        </w:rPr>
        <w:fldChar w:fldCharType="separate"/>
      </w:r>
      <w:ins w:id="112" w:author="Ungerer, Max" w:date="2021-10-21T15:17:00Z">
        <w:r>
          <w:rPr>
            <w:noProof/>
            <w:webHidden/>
          </w:rPr>
          <w:t>67</w:t>
        </w:r>
        <w:r>
          <w:rPr>
            <w:noProof/>
            <w:webHidden/>
          </w:rPr>
          <w:fldChar w:fldCharType="end"/>
        </w:r>
        <w:r w:rsidRPr="004B6C9B">
          <w:rPr>
            <w:rStyle w:val="Hyperlink"/>
            <w:rFonts w:eastAsia="MS Mincho"/>
            <w:noProof/>
          </w:rPr>
          <w:fldChar w:fldCharType="end"/>
        </w:r>
      </w:ins>
    </w:p>
    <w:p w14:paraId="1A8E0225" w14:textId="124DE520" w:rsidR="003336DF" w:rsidRDefault="003336DF">
      <w:pPr>
        <w:pStyle w:val="Abbildungsverzeichnis"/>
        <w:tabs>
          <w:tab w:val="right" w:leader="dot" w:pos="9741"/>
        </w:tabs>
        <w:rPr>
          <w:ins w:id="113" w:author="Ungerer, Max" w:date="2021-10-21T15:17:00Z"/>
          <w:rFonts w:asciiTheme="minorHAnsi" w:eastAsiaTheme="minorEastAsia" w:hAnsiTheme="minorHAnsi" w:cstheme="minorBidi"/>
          <w:noProof/>
          <w:szCs w:val="22"/>
          <w:lang w:val="de-DE"/>
        </w:rPr>
      </w:pPr>
      <w:ins w:id="11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"_Toc85721912"</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_Toc85721912 \h </w:instrText>
        </w:r>
        <w:r>
          <w:rPr>
            <w:noProof/>
            <w:webHidden/>
          </w:rPr>
        </w:r>
      </w:ins>
      <w:r>
        <w:rPr>
          <w:noProof/>
          <w:webHidden/>
        </w:rPr>
        <w:fldChar w:fldCharType="separate"/>
      </w:r>
      <w:ins w:id="115" w:author="Ungerer, Max" w:date="2021-10-21T15:17:00Z">
        <w:r>
          <w:rPr>
            <w:noProof/>
            <w:webHidden/>
          </w:rPr>
          <w:t>68</w:t>
        </w:r>
        <w:r>
          <w:rPr>
            <w:noProof/>
            <w:webHidden/>
          </w:rPr>
          <w:fldChar w:fldCharType="end"/>
        </w:r>
        <w:r w:rsidRPr="004B6C9B">
          <w:rPr>
            <w:rStyle w:val="Hyperlink"/>
            <w:rFonts w:eastAsia="MS Mincho"/>
            <w:noProof/>
          </w:rPr>
          <w:fldChar w:fldCharType="end"/>
        </w:r>
      </w:ins>
    </w:p>
    <w:p w14:paraId="54F4F698" w14:textId="2A050D5A" w:rsidR="003336DF" w:rsidRDefault="003336DF">
      <w:pPr>
        <w:pStyle w:val="Abbildungsverzeichnis"/>
        <w:tabs>
          <w:tab w:val="right" w:leader="dot" w:pos="9741"/>
        </w:tabs>
        <w:rPr>
          <w:ins w:id="116" w:author="Ungerer, Max" w:date="2021-10-21T15:17:00Z"/>
          <w:rFonts w:asciiTheme="minorHAnsi" w:eastAsiaTheme="minorEastAsia" w:hAnsiTheme="minorHAnsi" w:cstheme="minorBidi"/>
          <w:noProof/>
          <w:szCs w:val="22"/>
          <w:lang w:val="de-DE"/>
        </w:rPr>
      </w:pPr>
      <w:ins w:id="11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"_Toc85721913"</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_Toc85721913 \h </w:instrText>
        </w:r>
        <w:r>
          <w:rPr>
            <w:noProof/>
            <w:webHidden/>
          </w:rPr>
        </w:r>
      </w:ins>
      <w:r>
        <w:rPr>
          <w:noProof/>
          <w:webHidden/>
        </w:rPr>
        <w:fldChar w:fldCharType="separate"/>
      </w:r>
      <w:ins w:id="118" w:author="Ungerer, Max" w:date="2021-10-21T15:17:00Z">
        <w:r>
          <w:rPr>
            <w:noProof/>
            <w:webHidden/>
          </w:rPr>
          <w:t>69</w:t>
        </w:r>
        <w:r>
          <w:rPr>
            <w:noProof/>
            <w:webHidden/>
          </w:rPr>
          <w:fldChar w:fldCharType="end"/>
        </w:r>
        <w:r w:rsidRPr="004B6C9B">
          <w:rPr>
            <w:rStyle w:val="Hyperlink"/>
            <w:rFonts w:eastAsia="MS Mincho"/>
            <w:noProof/>
          </w:rPr>
          <w:fldChar w:fldCharType="end"/>
        </w:r>
      </w:ins>
    </w:p>
    <w:p w14:paraId="54A5050D" w14:textId="43CF307E" w:rsidR="003336DF" w:rsidRDefault="003336DF">
      <w:pPr>
        <w:pStyle w:val="Abbildungsverzeichnis"/>
        <w:tabs>
          <w:tab w:val="right" w:leader="dot" w:pos="9741"/>
        </w:tabs>
        <w:rPr>
          <w:ins w:id="119" w:author="Ungerer, Max" w:date="2021-10-21T15:17:00Z"/>
          <w:rFonts w:asciiTheme="minorHAnsi" w:eastAsiaTheme="minorEastAsia" w:hAnsiTheme="minorHAnsi" w:cstheme="minorBidi"/>
          <w:noProof/>
          <w:szCs w:val="22"/>
          <w:lang w:val="de-DE"/>
        </w:rPr>
      </w:pPr>
      <w:ins w:id="12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"_Toc85721914"</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_Toc85721914 \h </w:instrText>
        </w:r>
        <w:r>
          <w:rPr>
            <w:noProof/>
            <w:webHidden/>
          </w:rPr>
        </w:r>
      </w:ins>
      <w:r>
        <w:rPr>
          <w:noProof/>
          <w:webHidden/>
        </w:rPr>
        <w:fldChar w:fldCharType="separate"/>
      </w:r>
      <w:ins w:id="121" w:author="Ungerer, Max" w:date="2021-10-21T15:17:00Z">
        <w:r>
          <w:rPr>
            <w:noProof/>
            <w:webHidden/>
          </w:rPr>
          <w:t>69</w:t>
        </w:r>
        <w:r>
          <w:rPr>
            <w:noProof/>
            <w:webHidden/>
          </w:rPr>
          <w:fldChar w:fldCharType="end"/>
        </w:r>
        <w:r w:rsidRPr="004B6C9B">
          <w:rPr>
            <w:rStyle w:val="Hyperlink"/>
            <w:rFonts w:eastAsia="MS Mincho"/>
            <w:noProof/>
          </w:rPr>
          <w:fldChar w:fldCharType="end"/>
        </w:r>
      </w:ins>
    </w:p>
    <w:p w14:paraId="59BFA9C6" w14:textId="7A64352F" w:rsidR="003336DF" w:rsidRDefault="003336DF">
      <w:pPr>
        <w:pStyle w:val="Abbildungsverzeichnis"/>
        <w:tabs>
          <w:tab w:val="right" w:leader="dot" w:pos="9741"/>
        </w:tabs>
        <w:rPr>
          <w:ins w:id="122" w:author="Ungerer, Max" w:date="2021-10-21T15:17:00Z"/>
          <w:rFonts w:asciiTheme="minorHAnsi" w:eastAsiaTheme="minorEastAsia" w:hAnsiTheme="minorHAnsi" w:cstheme="minorBidi"/>
          <w:noProof/>
          <w:szCs w:val="22"/>
          <w:lang w:val="de-DE"/>
        </w:rPr>
      </w:pPr>
      <w:ins w:id="12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"_Toc85721915"</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_Toc85721915 \h </w:instrText>
        </w:r>
        <w:r>
          <w:rPr>
            <w:noProof/>
            <w:webHidden/>
          </w:rPr>
        </w:r>
      </w:ins>
      <w:r>
        <w:rPr>
          <w:noProof/>
          <w:webHidden/>
        </w:rPr>
        <w:fldChar w:fldCharType="separate"/>
      </w:r>
      <w:ins w:id="124" w:author="Ungerer, Max" w:date="2021-10-21T15:17:00Z">
        <w:r>
          <w:rPr>
            <w:noProof/>
            <w:webHidden/>
          </w:rPr>
          <w:t>72</w:t>
        </w:r>
        <w:r>
          <w:rPr>
            <w:noProof/>
            <w:webHidden/>
          </w:rPr>
          <w:fldChar w:fldCharType="end"/>
        </w:r>
        <w:r w:rsidRPr="004B6C9B">
          <w:rPr>
            <w:rStyle w:val="Hyperlink"/>
            <w:rFonts w:eastAsia="MS Mincho"/>
            <w:noProof/>
          </w:rPr>
          <w:fldChar w:fldCharType="end"/>
        </w:r>
      </w:ins>
    </w:p>
    <w:p w14:paraId="28E0F9E8" w14:textId="65C43A4D" w:rsidR="003336DF" w:rsidRDefault="003336DF">
      <w:pPr>
        <w:pStyle w:val="Abbildungsverzeichnis"/>
        <w:tabs>
          <w:tab w:val="right" w:leader="dot" w:pos="9741"/>
        </w:tabs>
        <w:rPr>
          <w:ins w:id="125" w:author="Ungerer, Max" w:date="2021-10-21T15:17:00Z"/>
          <w:rFonts w:asciiTheme="minorHAnsi" w:eastAsiaTheme="minorEastAsia" w:hAnsiTheme="minorHAnsi" w:cstheme="minorBidi"/>
          <w:noProof/>
          <w:szCs w:val="22"/>
          <w:lang w:val="de-DE"/>
        </w:rPr>
      </w:pPr>
      <w:ins w:id="12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"_Toc85721916"</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37: A "Hairpin Clip"</w:t>
        </w:r>
        <w:r>
          <w:rPr>
            <w:noProof/>
            <w:webHidden/>
          </w:rPr>
          <w:tab/>
        </w:r>
        <w:r>
          <w:rPr>
            <w:noProof/>
            <w:webHidden/>
          </w:rPr>
          <w:fldChar w:fldCharType="begin"/>
        </w:r>
        <w:r>
          <w:rPr>
            <w:noProof/>
            <w:webHidden/>
          </w:rPr>
          <w:instrText xml:space="preserve"> PAGEREF _Toc85721916 \h </w:instrText>
        </w:r>
        <w:r>
          <w:rPr>
            <w:noProof/>
            <w:webHidden/>
          </w:rPr>
        </w:r>
      </w:ins>
      <w:r>
        <w:rPr>
          <w:noProof/>
          <w:webHidden/>
        </w:rPr>
        <w:fldChar w:fldCharType="separate"/>
      </w:r>
      <w:ins w:id="127"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59DFFF1D" w14:textId="13672E41" w:rsidR="003336DF" w:rsidRDefault="003336DF">
      <w:pPr>
        <w:pStyle w:val="Abbildungsverzeichnis"/>
        <w:tabs>
          <w:tab w:val="right" w:leader="dot" w:pos="9741"/>
        </w:tabs>
        <w:rPr>
          <w:ins w:id="128" w:author="Ungerer, Max" w:date="2021-10-21T15:17:00Z"/>
          <w:rFonts w:asciiTheme="minorHAnsi" w:eastAsiaTheme="minorEastAsia" w:hAnsiTheme="minorHAnsi" w:cstheme="minorBidi"/>
          <w:noProof/>
          <w:szCs w:val="22"/>
          <w:lang w:val="de-DE"/>
        </w:rPr>
      </w:pPr>
      <w:ins w:id="12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"_Toc85721917"</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_Toc85721917 \h </w:instrText>
        </w:r>
        <w:r>
          <w:rPr>
            <w:noProof/>
            <w:webHidden/>
          </w:rPr>
        </w:r>
      </w:ins>
      <w:r>
        <w:rPr>
          <w:noProof/>
          <w:webHidden/>
        </w:rPr>
        <w:fldChar w:fldCharType="separate"/>
      </w:r>
      <w:ins w:id="130"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014AE078" w14:textId="20973BF4" w:rsidR="003336DF" w:rsidRDefault="003336DF">
      <w:pPr>
        <w:pStyle w:val="Abbildungsverzeichnis"/>
        <w:tabs>
          <w:tab w:val="right" w:leader="dot" w:pos="9741"/>
        </w:tabs>
        <w:rPr>
          <w:ins w:id="131" w:author="Ungerer, Max" w:date="2021-10-21T15:17:00Z"/>
          <w:rFonts w:asciiTheme="minorHAnsi" w:eastAsiaTheme="minorEastAsia" w:hAnsiTheme="minorHAnsi" w:cstheme="minorBidi"/>
          <w:noProof/>
          <w:szCs w:val="22"/>
          <w:lang w:val="de-DE"/>
        </w:rPr>
      </w:pPr>
      <w:ins w:id="13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"_Toc85721918"</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_Toc85721918 \h </w:instrText>
        </w:r>
        <w:r>
          <w:rPr>
            <w:noProof/>
            <w:webHidden/>
          </w:rPr>
        </w:r>
      </w:ins>
      <w:r>
        <w:rPr>
          <w:noProof/>
          <w:webHidden/>
        </w:rPr>
        <w:fldChar w:fldCharType="separate"/>
      </w:r>
      <w:ins w:id="133"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30920268" w14:textId="658D0A5C" w:rsidR="003336DF" w:rsidRDefault="003336DF">
      <w:pPr>
        <w:pStyle w:val="Abbildungsverzeichnis"/>
        <w:tabs>
          <w:tab w:val="right" w:leader="dot" w:pos="9741"/>
        </w:tabs>
        <w:rPr>
          <w:ins w:id="134" w:author="Ungerer, Max" w:date="2021-10-21T15:17:00Z"/>
          <w:rFonts w:asciiTheme="minorHAnsi" w:eastAsiaTheme="minorEastAsia" w:hAnsiTheme="minorHAnsi" w:cstheme="minorBidi"/>
          <w:noProof/>
          <w:szCs w:val="22"/>
          <w:lang w:val="de-DE"/>
        </w:rPr>
      </w:pPr>
      <w:ins w:id="13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"_Toc85721919"</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_Toc85721919 \h </w:instrText>
        </w:r>
        <w:r>
          <w:rPr>
            <w:noProof/>
            <w:webHidden/>
          </w:rPr>
        </w:r>
      </w:ins>
      <w:r>
        <w:rPr>
          <w:noProof/>
          <w:webHidden/>
        </w:rPr>
        <w:fldChar w:fldCharType="separate"/>
      </w:r>
      <w:ins w:id="136"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6C732D11" w14:textId="1A71E1BB" w:rsidR="003336DF" w:rsidRDefault="003336DF">
      <w:pPr>
        <w:pStyle w:val="Abbildungsverzeichnis"/>
        <w:tabs>
          <w:tab w:val="right" w:leader="dot" w:pos="9741"/>
        </w:tabs>
        <w:rPr>
          <w:ins w:id="137" w:author="Ungerer, Max" w:date="2021-10-21T15:17:00Z"/>
          <w:rFonts w:asciiTheme="minorHAnsi" w:eastAsiaTheme="minorEastAsia" w:hAnsiTheme="minorHAnsi" w:cstheme="minorBidi"/>
          <w:noProof/>
          <w:szCs w:val="22"/>
          <w:lang w:val="de-DE"/>
        </w:rPr>
      </w:pPr>
      <w:ins w:id="13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"_Toc85721920"</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41: RIVTAC</w:t>
        </w:r>
        <w:r w:rsidRPr="004B6C9B">
          <w:rPr>
            <w:rStyle w:val="Hyperlink"/>
            <w:rFonts w:eastAsia="MS Mincho" w:cs="Calibri"/>
            <w:noProof/>
          </w:rPr>
          <w:t>®</w:t>
        </w:r>
        <w:r w:rsidRPr="004B6C9B">
          <w:rPr>
            <w:rStyle w:val="Hyperlink"/>
            <w:rFonts w:eastAsia="MS Mincho"/>
            <w:noProof/>
          </w:rPr>
          <w:t xml:space="preserve"> Nail</w:t>
        </w:r>
        <w:r>
          <w:rPr>
            <w:noProof/>
            <w:webHidden/>
          </w:rPr>
          <w:tab/>
        </w:r>
        <w:r>
          <w:rPr>
            <w:noProof/>
            <w:webHidden/>
          </w:rPr>
          <w:fldChar w:fldCharType="begin"/>
        </w:r>
        <w:r>
          <w:rPr>
            <w:noProof/>
            <w:webHidden/>
          </w:rPr>
          <w:instrText xml:space="preserve"> PAGEREF _Toc85721920 \h </w:instrText>
        </w:r>
        <w:r>
          <w:rPr>
            <w:noProof/>
            <w:webHidden/>
          </w:rPr>
        </w:r>
      </w:ins>
      <w:r>
        <w:rPr>
          <w:noProof/>
          <w:webHidden/>
        </w:rPr>
        <w:fldChar w:fldCharType="separate"/>
      </w:r>
      <w:ins w:id="139" w:author="Ungerer, Max" w:date="2021-10-21T15:17:00Z">
        <w:r>
          <w:rPr>
            <w:noProof/>
            <w:webHidden/>
          </w:rPr>
          <w:t>76</w:t>
        </w:r>
        <w:r>
          <w:rPr>
            <w:noProof/>
            <w:webHidden/>
          </w:rPr>
          <w:fldChar w:fldCharType="end"/>
        </w:r>
        <w:r w:rsidRPr="004B6C9B">
          <w:rPr>
            <w:rStyle w:val="Hyperlink"/>
            <w:rFonts w:eastAsia="MS Mincho"/>
            <w:noProof/>
          </w:rPr>
          <w:fldChar w:fldCharType="end"/>
        </w:r>
      </w:ins>
    </w:p>
    <w:p w14:paraId="1994CFFD" w14:textId="4FF52A34" w:rsidR="003336DF" w:rsidRDefault="003336DF">
      <w:pPr>
        <w:pStyle w:val="Abbildungsverzeichnis"/>
        <w:tabs>
          <w:tab w:val="right" w:leader="dot" w:pos="9741"/>
        </w:tabs>
        <w:rPr>
          <w:ins w:id="140" w:author="Ungerer, Max" w:date="2021-10-21T15:17:00Z"/>
          <w:rFonts w:asciiTheme="minorHAnsi" w:eastAsiaTheme="minorEastAsia" w:hAnsiTheme="minorHAnsi" w:cstheme="minorBidi"/>
          <w:noProof/>
          <w:szCs w:val="22"/>
          <w:lang w:val="de-DE"/>
        </w:rPr>
      </w:pPr>
      <w:ins w:id="14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"_Toc85721921"</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_Toc85721921 \h </w:instrText>
        </w:r>
        <w:r>
          <w:rPr>
            <w:noProof/>
            <w:webHidden/>
          </w:rPr>
        </w:r>
      </w:ins>
      <w:r>
        <w:rPr>
          <w:noProof/>
          <w:webHidden/>
        </w:rPr>
        <w:fldChar w:fldCharType="separate"/>
      </w:r>
      <w:ins w:id="142" w:author="Ungerer, Max" w:date="2021-10-21T15:17:00Z">
        <w:r>
          <w:rPr>
            <w:noProof/>
            <w:webHidden/>
          </w:rPr>
          <w:t>76</w:t>
        </w:r>
        <w:r>
          <w:rPr>
            <w:noProof/>
            <w:webHidden/>
          </w:rPr>
          <w:fldChar w:fldCharType="end"/>
        </w:r>
        <w:r w:rsidRPr="004B6C9B">
          <w:rPr>
            <w:rStyle w:val="Hyperlink"/>
            <w:rFonts w:eastAsia="MS Mincho"/>
            <w:noProof/>
          </w:rPr>
          <w:fldChar w:fldCharType="end"/>
        </w:r>
      </w:ins>
    </w:p>
    <w:p w14:paraId="7CFBE0DE" w14:textId="2E2927EE" w:rsidR="003336DF" w:rsidRDefault="003336DF">
      <w:pPr>
        <w:pStyle w:val="Abbildungsverzeichnis"/>
        <w:tabs>
          <w:tab w:val="right" w:leader="dot" w:pos="9741"/>
        </w:tabs>
        <w:rPr>
          <w:ins w:id="143" w:author="Ungerer, Max" w:date="2021-10-21T15:17:00Z"/>
          <w:rFonts w:asciiTheme="minorHAnsi" w:eastAsiaTheme="minorEastAsia" w:hAnsiTheme="minorHAnsi" w:cstheme="minorBidi"/>
          <w:noProof/>
          <w:szCs w:val="22"/>
          <w:lang w:val="de-DE"/>
        </w:rPr>
      </w:pPr>
      <w:ins w:id="14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"_Toc85721922"</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_Toc85721922 \h </w:instrText>
        </w:r>
        <w:r>
          <w:rPr>
            <w:noProof/>
            <w:webHidden/>
          </w:rPr>
        </w:r>
      </w:ins>
      <w:r>
        <w:rPr>
          <w:noProof/>
          <w:webHidden/>
        </w:rPr>
        <w:fldChar w:fldCharType="separate"/>
      </w:r>
      <w:ins w:id="145" w:author="Ungerer, Max" w:date="2021-10-21T15:17:00Z">
        <w:r>
          <w:rPr>
            <w:noProof/>
            <w:webHidden/>
          </w:rPr>
          <w:t>80</w:t>
        </w:r>
        <w:r>
          <w:rPr>
            <w:noProof/>
            <w:webHidden/>
          </w:rPr>
          <w:fldChar w:fldCharType="end"/>
        </w:r>
        <w:r w:rsidRPr="004B6C9B">
          <w:rPr>
            <w:rStyle w:val="Hyperlink"/>
            <w:rFonts w:eastAsia="MS Mincho"/>
            <w:noProof/>
          </w:rPr>
          <w:fldChar w:fldCharType="end"/>
        </w:r>
      </w:ins>
    </w:p>
    <w:p w14:paraId="65EE9B2F" w14:textId="26EE0A0A" w:rsidR="003336DF" w:rsidRDefault="003336DF">
      <w:pPr>
        <w:pStyle w:val="Abbildungsverzeichnis"/>
        <w:tabs>
          <w:tab w:val="right" w:leader="dot" w:pos="9741"/>
        </w:tabs>
        <w:rPr>
          <w:ins w:id="146" w:author="Ungerer, Max" w:date="2021-10-21T15:17:00Z"/>
          <w:rFonts w:asciiTheme="minorHAnsi" w:eastAsiaTheme="minorEastAsia" w:hAnsiTheme="minorHAnsi" w:cstheme="minorBidi"/>
          <w:noProof/>
          <w:szCs w:val="22"/>
          <w:lang w:val="de-DE"/>
        </w:rPr>
      </w:pPr>
      <w:ins w:id="14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"_Toc85721923"</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_Toc85721923 \h </w:instrText>
        </w:r>
        <w:r>
          <w:rPr>
            <w:noProof/>
            <w:webHidden/>
          </w:rPr>
        </w:r>
      </w:ins>
      <w:r>
        <w:rPr>
          <w:noProof/>
          <w:webHidden/>
        </w:rPr>
        <w:fldChar w:fldCharType="separate"/>
      </w:r>
      <w:ins w:id="148" w:author="Ungerer, Max" w:date="2021-10-21T15:17:00Z">
        <w:r>
          <w:rPr>
            <w:noProof/>
            <w:webHidden/>
          </w:rPr>
          <w:t>80</w:t>
        </w:r>
        <w:r>
          <w:rPr>
            <w:noProof/>
            <w:webHidden/>
          </w:rPr>
          <w:fldChar w:fldCharType="end"/>
        </w:r>
        <w:r w:rsidRPr="004B6C9B">
          <w:rPr>
            <w:rStyle w:val="Hyperlink"/>
            <w:rFonts w:eastAsia="MS Mincho"/>
            <w:noProof/>
          </w:rPr>
          <w:fldChar w:fldCharType="end"/>
        </w:r>
      </w:ins>
    </w:p>
    <w:p w14:paraId="0DC441B4" w14:textId="7A44D196" w:rsidR="003336DF" w:rsidRDefault="003336DF">
      <w:pPr>
        <w:pStyle w:val="Abbildungsverzeichnis"/>
        <w:tabs>
          <w:tab w:val="right" w:leader="dot" w:pos="9741"/>
        </w:tabs>
        <w:rPr>
          <w:ins w:id="149" w:author="Ungerer, Max" w:date="2021-10-21T15:17:00Z"/>
          <w:rFonts w:asciiTheme="minorHAnsi" w:eastAsiaTheme="minorEastAsia" w:hAnsiTheme="minorHAnsi" w:cstheme="minorBidi"/>
          <w:noProof/>
          <w:szCs w:val="22"/>
          <w:lang w:val="de-DE"/>
        </w:rPr>
      </w:pPr>
      <w:ins w:id="15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"_Toc85721924"</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_Toc85721924 \h </w:instrText>
        </w:r>
        <w:r>
          <w:rPr>
            <w:noProof/>
            <w:webHidden/>
          </w:rPr>
        </w:r>
      </w:ins>
      <w:r>
        <w:rPr>
          <w:noProof/>
          <w:webHidden/>
        </w:rPr>
        <w:fldChar w:fldCharType="separate"/>
      </w:r>
      <w:ins w:id="151" w:author="Ungerer, Max" w:date="2021-10-21T15:17:00Z">
        <w:r>
          <w:rPr>
            <w:noProof/>
            <w:webHidden/>
          </w:rPr>
          <w:t>84</w:t>
        </w:r>
        <w:r>
          <w:rPr>
            <w:noProof/>
            <w:webHidden/>
          </w:rPr>
          <w:fldChar w:fldCharType="end"/>
        </w:r>
        <w:r w:rsidRPr="004B6C9B">
          <w:rPr>
            <w:rStyle w:val="Hyperlink"/>
            <w:rFonts w:eastAsia="MS Mincho"/>
            <w:noProof/>
          </w:rPr>
          <w:fldChar w:fldCharType="end"/>
        </w:r>
      </w:ins>
    </w:p>
    <w:p w14:paraId="3D1951E2" w14:textId="1732AC64" w:rsidR="003336DF" w:rsidRDefault="003336DF">
      <w:pPr>
        <w:pStyle w:val="Abbildungsverzeichnis"/>
        <w:tabs>
          <w:tab w:val="right" w:leader="dot" w:pos="9741"/>
        </w:tabs>
        <w:rPr>
          <w:ins w:id="152" w:author="Ungerer, Max" w:date="2021-10-21T15:17:00Z"/>
          <w:rFonts w:asciiTheme="minorHAnsi" w:eastAsiaTheme="minorEastAsia" w:hAnsiTheme="minorHAnsi" w:cstheme="minorBidi"/>
          <w:noProof/>
          <w:szCs w:val="22"/>
          <w:lang w:val="de-DE"/>
        </w:rPr>
      </w:pPr>
      <w:ins w:id="15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"_Toc85721925"</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_Toc85721925 \h </w:instrText>
        </w:r>
        <w:r>
          <w:rPr>
            <w:noProof/>
            <w:webHidden/>
          </w:rPr>
        </w:r>
      </w:ins>
      <w:r>
        <w:rPr>
          <w:noProof/>
          <w:webHidden/>
        </w:rPr>
        <w:fldChar w:fldCharType="separate"/>
      </w:r>
      <w:ins w:id="154" w:author="Ungerer, Max" w:date="2021-10-21T15:17:00Z">
        <w:r>
          <w:rPr>
            <w:noProof/>
            <w:webHidden/>
          </w:rPr>
          <w:t>84</w:t>
        </w:r>
        <w:r>
          <w:rPr>
            <w:noProof/>
            <w:webHidden/>
          </w:rPr>
          <w:fldChar w:fldCharType="end"/>
        </w:r>
        <w:r w:rsidRPr="004B6C9B">
          <w:rPr>
            <w:rStyle w:val="Hyperlink"/>
            <w:rFonts w:eastAsia="MS Mincho"/>
            <w:noProof/>
          </w:rPr>
          <w:fldChar w:fldCharType="end"/>
        </w:r>
      </w:ins>
    </w:p>
    <w:p w14:paraId="0F672D7C" w14:textId="0B6FBB0C" w:rsidR="003336DF" w:rsidRDefault="003336DF">
      <w:pPr>
        <w:pStyle w:val="Abbildungsverzeichnis"/>
        <w:tabs>
          <w:tab w:val="right" w:leader="dot" w:pos="9741"/>
        </w:tabs>
        <w:rPr>
          <w:ins w:id="155" w:author="Ungerer, Max" w:date="2021-10-21T15:17:00Z"/>
          <w:rFonts w:asciiTheme="minorHAnsi" w:eastAsiaTheme="minorEastAsia" w:hAnsiTheme="minorHAnsi" w:cstheme="minorBidi"/>
          <w:noProof/>
          <w:szCs w:val="22"/>
          <w:lang w:val="de-DE"/>
        </w:rPr>
      </w:pPr>
      <w:ins w:id="15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"_Toc85721926"</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_Toc85721926 \h </w:instrText>
        </w:r>
        <w:r>
          <w:rPr>
            <w:noProof/>
            <w:webHidden/>
          </w:rPr>
        </w:r>
      </w:ins>
      <w:r>
        <w:rPr>
          <w:noProof/>
          <w:webHidden/>
        </w:rPr>
        <w:fldChar w:fldCharType="separate"/>
      </w:r>
      <w:ins w:id="157" w:author="Ungerer, Max" w:date="2021-10-21T15:17:00Z">
        <w:r>
          <w:rPr>
            <w:noProof/>
            <w:webHidden/>
          </w:rPr>
          <w:t>84</w:t>
        </w:r>
        <w:r>
          <w:rPr>
            <w:noProof/>
            <w:webHidden/>
          </w:rPr>
          <w:fldChar w:fldCharType="end"/>
        </w:r>
        <w:r w:rsidRPr="004B6C9B">
          <w:rPr>
            <w:rStyle w:val="Hyperlink"/>
            <w:rFonts w:eastAsia="MS Mincho"/>
            <w:noProof/>
          </w:rPr>
          <w:fldChar w:fldCharType="end"/>
        </w:r>
      </w:ins>
    </w:p>
    <w:p w14:paraId="0448B47C" w14:textId="547136EB" w:rsidR="003336DF" w:rsidRDefault="003336DF">
      <w:pPr>
        <w:pStyle w:val="Abbildungsverzeichnis"/>
        <w:tabs>
          <w:tab w:val="right" w:leader="dot" w:pos="9741"/>
        </w:tabs>
        <w:rPr>
          <w:ins w:id="158" w:author="Ungerer, Max" w:date="2021-10-21T15:17:00Z"/>
          <w:rFonts w:asciiTheme="minorHAnsi" w:eastAsiaTheme="minorEastAsia" w:hAnsiTheme="minorHAnsi" w:cstheme="minorBidi"/>
          <w:noProof/>
          <w:szCs w:val="22"/>
          <w:lang w:val="de-DE"/>
        </w:rPr>
      </w:pPr>
      <w:ins w:id="15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"_Toc85721927"</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_Toc85721927 \h </w:instrText>
        </w:r>
        <w:r>
          <w:rPr>
            <w:noProof/>
            <w:webHidden/>
          </w:rPr>
        </w:r>
      </w:ins>
      <w:r>
        <w:rPr>
          <w:noProof/>
          <w:webHidden/>
        </w:rPr>
        <w:fldChar w:fldCharType="separate"/>
      </w:r>
      <w:ins w:id="160" w:author="Ungerer, Max" w:date="2021-10-21T15:17:00Z">
        <w:r>
          <w:rPr>
            <w:noProof/>
            <w:webHidden/>
          </w:rPr>
          <w:t>89</w:t>
        </w:r>
        <w:r>
          <w:rPr>
            <w:noProof/>
            <w:webHidden/>
          </w:rPr>
          <w:fldChar w:fldCharType="end"/>
        </w:r>
        <w:r w:rsidRPr="004B6C9B">
          <w:rPr>
            <w:rStyle w:val="Hyperlink"/>
            <w:rFonts w:eastAsia="MS Mincho"/>
            <w:noProof/>
          </w:rPr>
          <w:fldChar w:fldCharType="end"/>
        </w:r>
      </w:ins>
    </w:p>
    <w:p w14:paraId="7440A2A1" w14:textId="57803C2B" w:rsidR="003336DF" w:rsidRDefault="003336DF">
      <w:pPr>
        <w:pStyle w:val="Abbildungsverzeichnis"/>
        <w:tabs>
          <w:tab w:val="right" w:leader="dot" w:pos="9741"/>
        </w:tabs>
        <w:rPr>
          <w:ins w:id="161" w:author="Ungerer, Max" w:date="2021-10-21T15:17:00Z"/>
          <w:rFonts w:asciiTheme="minorHAnsi" w:eastAsiaTheme="minorEastAsia" w:hAnsiTheme="minorHAnsi" w:cstheme="minorBidi"/>
          <w:noProof/>
          <w:szCs w:val="22"/>
          <w:lang w:val="de-DE"/>
        </w:rPr>
      </w:pPr>
      <w:ins w:id="16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"_Toc85721928"</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_Toc85721928 \h </w:instrText>
        </w:r>
        <w:r>
          <w:rPr>
            <w:noProof/>
            <w:webHidden/>
          </w:rPr>
        </w:r>
      </w:ins>
      <w:r>
        <w:rPr>
          <w:noProof/>
          <w:webHidden/>
        </w:rPr>
        <w:fldChar w:fldCharType="separate"/>
      </w:r>
      <w:ins w:id="163" w:author="Ungerer, Max" w:date="2021-10-21T15:17:00Z">
        <w:r>
          <w:rPr>
            <w:noProof/>
            <w:webHidden/>
          </w:rPr>
          <w:t>89</w:t>
        </w:r>
        <w:r>
          <w:rPr>
            <w:noProof/>
            <w:webHidden/>
          </w:rPr>
          <w:fldChar w:fldCharType="end"/>
        </w:r>
        <w:r w:rsidRPr="004B6C9B">
          <w:rPr>
            <w:rStyle w:val="Hyperlink"/>
            <w:rFonts w:eastAsia="MS Mincho"/>
            <w:noProof/>
          </w:rPr>
          <w:fldChar w:fldCharType="end"/>
        </w:r>
      </w:ins>
    </w:p>
    <w:p w14:paraId="6EABF36C" w14:textId="4AA81D61" w:rsidR="003336DF" w:rsidRDefault="003336DF">
      <w:pPr>
        <w:pStyle w:val="Abbildungsverzeichnis"/>
        <w:tabs>
          <w:tab w:val="right" w:leader="dot" w:pos="9741"/>
        </w:tabs>
        <w:rPr>
          <w:ins w:id="164" w:author="Ungerer, Max" w:date="2021-10-21T15:17:00Z"/>
          <w:rFonts w:asciiTheme="minorHAnsi" w:eastAsiaTheme="minorEastAsia" w:hAnsiTheme="minorHAnsi" w:cstheme="minorBidi"/>
          <w:noProof/>
          <w:szCs w:val="22"/>
          <w:lang w:val="de-DE"/>
        </w:rPr>
      </w:pPr>
      <w:ins w:id="16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"_Toc85721929"</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_Toc85721929 \h </w:instrText>
        </w:r>
        <w:r>
          <w:rPr>
            <w:noProof/>
            <w:webHidden/>
          </w:rPr>
        </w:r>
      </w:ins>
      <w:r>
        <w:rPr>
          <w:noProof/>
          <w:webHidden/>
        </w:rPr>
        <w:fldChar w:fldCharType="separate"/>
      </w:r>
      <w:ins w:id="166" w:author="Ungerer, Max" w:date="2021-10-21T15:17:00Z">
        <w:r>
          <w:rPr>
            <w:noProof/>
            <w:webHidden/>
          </w:rPr>
          <w:t>91</w:t>
        </w:r>
        <w:r>
          <w:rPr>
            <w:noProof/>
            <w:webHidden/>
          </w:rPr>
          <w:fldChar w:fldCharType="end"/>
        </w:r>
        <w:r w:rsidRPr="004B6C9B">
          <w:rPr>
            <w:rStyle w:val="Hyperlink"/>
            <w:rFonts w:eastAsia="MS Mincho"/>
            <w:noProof/>
          </w:rPr>
          <w:fldChar w:fldCharType="end"/>
        </w:r>
      </w:ins>
    </w:p>
    <w:p w14:paraId="55A656AB" w14:textId="759DDDB2" w:rsidR="003336DF" w:rsidRDefault="003336DF">
      <w:pPr>
        <w:pStyle w:val="Abbildungsverzeichnis"/>
        <w:tabs>
          <w:tab w:val="right" w:leader="dot" w:pos="9741"/>
        </w:tabs>
        <w:rPr>
          <w:ins w:id="167" w:author="Ungerer, Max" w:date="2021-10-21T15:17:00Z"/>
          <w:rFonts w:asciiTheme="minorHAnsi" w:eastAsiaTheme="minorEastAsia" w:hAnsiTheme="minorHAnsi" w:cstheme="minorBidi"/>
          <w:noProof/>
          <w:szCs w:val="22"/>
          <w:lang w:val="de-DE"/>
        </w:rPr>
      </w:pPr>
      <w:ins w:id="16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"_Toc85721930"</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_Toc85721930 \h </w:instrText>
        </w:r>
        <w:r>
          <w:rPr>
            <w:noProof/>
            <w:webHidden/>
          </w:rPr>
        </w:r>
      </w:ins>
      <w:r>
        <w:rPr>
          <w:noProof/>
          <w:webHidden/>
        </w:rPr>
        <w:fldChar w:fldCharType="separate"/>
      </w:r>
      <w:ins w:id="169" w:author="Ungerer, Max" w:date="2021-10-21T15:17:00Z">
        <w:r>
          <w:rPr>
            <w:noProof/>
            <w:webHidden/>
          </w:rPr>
          <w:t>92</w:t>
        </w:r>
        <w:r>
          <w:rPr>
            <w:noProof/>
            <w:webHidden/>
          </w:rPr>
          <w:fldChar w:fldCharType="end"/>
        </w:r>
        <w:r w:rsidRPr="004B6C9B">
          <w:rPr>
            <w:rStyle w:val="Hyperlink"/>
            <w:rFonts w:eastAsia="MS Mincho"/>
            <w:noProof/>
          </w:rPr>
          <w:fldChar w:fldCharType="end"/>
        </w:r>
      </w:ins>
    </w:p>
    <w:p w14:paraId="6957AF44" w14:textId="7317A599" w:rsidR="003336DF" w:rsidRDefault="003336DF">
      <w:pPr>
        <w:pStyle w:val="Abbildungsverzeichnis"/>
        <w:tabs>
          <w:tab w:val="right" w:leader="dot" w:pos="9741"/>
        </w:tabs>
        <w:rPr>
          <w:ins w:id="170" w:author="Ungerer, Max" w:date="2021-10-21T15:17:00Z"/>
          <w:rFonts w:asciiTheme="minorHAnsi" w:eastAsiaTheme="minorEastAsia" w:hAnsiTheme="minorHAnsi" w:cstheme="minorBidi"/>
          <w:noProof/>
          <w:szCs w:val="22"/>
          <w:lang w:val="de-DE"/>
        </w:rPr>
      </w:pPr>
      <w:ins w:id="17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"_Toc85721931"</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_Toc85721931 \h </w:instrText>
        </w:r>
        <w:r>
          <w:rPr>
            <w:noProof/>
            <w:webHidden/>
          </w:rPr>
        </w:r>
      </w:ins>
      <w:r>
        <w:rPr>
          <w:noProof/>
          <w:webHidden/>
        </w:rPr>
        <w:fldChar w:fldCharType="separate"/>
      </w:r>
      <w:ins w:id="172" w:author="Ungerer, Max" w:date="2021-10-21T15:17:00Z">
        <w:r>
          <w:rPr>
            <w:noProof/>
            <w:webHidden/>
          </w:rPr>
          <w:t>95</w:t>
        </w:r>
        <w:r>
          <w:rPr>
            <w:noProof/>
            <w:webHidden/>
          </w:rPr>
          <w:fldChar w:fldCharType="end"/>
        </w:r>
        <w:r w:rsidRPr="004B6C9B">
          <w:rPr>
            <w:rStyle w:val="Hyperlink"/>
            <w:rFonts w:eastAsia="MS Mincho"/>
            <w:noProof/>
          </w:rPr>
          <w:fldChar w:fldCharType="end"/>
        </w:r>
      </w:ins>
    </w:p>
    <w:p w14:paraId="63EBB90A" w14:textId="3CD7D9FF" w:rsidR="003336DF" w:rsidRDefault="003336DF">
      <w:pPr>
        <w:pStyle w:val="Abbildungsverzeichnis"/>
        <w:tabs>
          <w:tab w:val="right" w:leader="dot" w:pos="9741"/>
        </w:tabs>
        <w:rPr>
          <w:ins w:id="173" w:author="Ungerer, Max" w:date="2021-10-21T15:17:00Z"/>
          <w:rFonts w:asciiTheme="minorHAnsi" w:eastAsiaTheme="minorEastAsia" w:hAnsiTheme="minorHAnsi" w:cstheme="minorBidi"/>
          <w:noProof/>
          <w:szCs w:val="22"/>
          <w:lang w:val="de-DE"/>
        </w:rPr>
      </w:pPr>
      <w:ins w:id="17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"_Toc85721932"</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_Toc85721932 \h </w:instrText>
        </w:r>
        <w:r>
          <w:rPr>
            <w:noProof/>
            <w:webHidden/>
          </w:rPr>
        </w:r>
      </w:ins>
      <w:r>
        <w:rPr>
          <w:noProof/>
          <w:webHidden/>
        </w:rPr>
        <w:fldChar w:fldCharType="separate"/>
      </w:r>
      <w:ins w:id="175" w:author="Ungerer, Max" w:date="2021-10-21T15:17:00Z">
        <w:r>
          <w:rPr>
            <w:noProof/>
            <w:webHidden/>
          </w:rPr>
          <w:t>97</w:t>
        </w:r>
        <w:r>
          <w:rPr>
            <w:noProof/>
            <w:webHidden/>
          </w:rPr>
          <w:fldChar w:fldCharType="end"/>
        </w:r>
        <w:r w:rsidRPr="004B6C9B">
          <w:rPr>
            <w:rStyle w:val="Hyperlink"/>
            <w:rFonts w:eastAsia="MS Mincho"/>
            <w:noProof/>
          </w:rPr>
          <w:fldChar w:fldCharType="end"/>
        </w:r>
      </w:ins>
    </w:p>
    <w:p w14:paraId="65269FB4" w14:textId="0085D94D" w:rsidR="003336DF" w:rsidRDefault="003336DF">
      <w:pPr>
        <w:pStyle w:val="Abbildungsverzeichnis"/>
        <w:tabs>
          <w:tab w:val="right" w:leader="dot" w:pos="9741"/>
        </w:tabs>
        <w:rPr>
          <w:ins w:id="176" w:author="Ungerer, Max" w:date="2021-10-21T15:17:00Z"/>
          <w:rFonts w:asciiTheme="minorHAnsi" w:eastAsiaTheme="minorEastAsia" w:hAnsiTheme="minorHAnsi" w:cstheme="minorBidi"/>
          <w:noProof/>
          <w:szCs w:val="22"/>
          <w:lang w:val="de-DE"/>
        </w:rPr>
      </w:pPr>
      <w:ins w:id="17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"_Toc85721933"</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_Toc85721933 \h </w:instrText>
        </w:r>
        <w:r>
          <w:rPr>
            <w:noProof/>
            <w:webHidden/>
          </w:rPr>
        </w:r>
      </w:ins>
      <w:r>
        <w:rPr>
          <w:noProof/>
          <w:webHidden/>
        </w:rPr>
        <w:fldChar w:fldCharType="separate"/>
      </w:r>
      <w:ins w:id="178" w:author="Ungerer, Max" w:date="2021-10-21T15:17:00Z">
        <w:r>
          <w:rPr>
            <w:noProof/>
            <w:webHidden/>
          </w:rPr>
          <w:t>98</w:t>
        </w:r>
        <w:r>
          <w:rPr>
            <w:noProof/>
            <w:webHidden/>
          </w:rPr>
          <w:fldChar w:fldCharType="end"/>
        </w:r>
        <w:r w:rsidRPr="004B6C9B">
          <w:rPr>
            <w:rStyle w:val="Hyperlink"/>
            <w:rFonts w:eastAsia="MS Mincho"/>
            <w:noProof/>
          </w:rPr>
          <w:fldChar w:fldCharType="end"/>
        </w:r>
      </w:ins>
    </w:p>
    <w:p w14:paraId="15C9ABE3" w14:textId="7F252E78" w:rsidR="003336DF" w:rsidRDefault="003336DF">
      <w:pPr>
        <w:pStyle w:val="Abbildungsverzeichnis"/>
        <w:tabs>
          <w:tab w:val="right" w:leader="dot" w:pos="9741"/>
        </w:tabs>
        <w:rPr>
          <w:ins w:id="179" w:author="Ungerer, Max" w:date="2021-10-21T15:17:00Z"/>
          <w:rFonts w:asciiTheme="minorHAnsi" w:eastAsiaTheme="minorEastAsia" w:hAnsiTheme="minorHAnsi" w:cstheme="minorBidi"/>
          <w:noProof/>
          <w:szCs w:val="22"/>
          <w:lang w:val="de-DE"/>
        </w:rPr>
      </w:pPr>
      <w:ins w:id="180" w:author="Ungerer, Max" w:date="2021-10-21T15:17:00Z">
        <w:r w:rsidRPr="004B6C9B">
          <w:rPr>
            <w:rStyle w:val="Hyperlink"/>
            <w:rFonts w:eastAsia="MS Mincho"/>
            <w:noProof/>
          </w:rPr>
          <w:lastRenderedPageBreak/>
          <w:fldChar w:fldCharType="begin"/>
        </w:r>
        <w:r w:rsidRPr="004B6C9B">
          <w:rPr>
            <w:rStyle w:val="Hyperlink"/>
            <w:rFonts w:eastAsia="MS Mincho"/>
            <w:noProof/>
          </w:rPr>
          <w:instrText xml:space="preserve"> </w:instrText>
        </w:r>
        <w:r>
          <w:rPr>
            <w:noProof/>
          </w:rPr>
          <w:instrText>HYPERLINK "C:\\LOKAL\\GIT\\createXSDforxMCF\\V3.1.1\\xMCF_V3.1.1_PAS.docx" \l "_Toc85721934"</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_Toc85721934 \h </w:instrText>
        </w:r>
        <w:r>
          <w:rPr>
            <w:noProof/>
            <w:webHidden/>
          </w:rPr>
        </w:r>
      </w:ins>
      <w:r>
        <w:rPr>
          <w:noProof/>
          <w:webHidden/>
        </w:rPr>
        <w:fldChar w:fldCharType="separate"/>
      </w:r>
      <w:ins w:id="181" w:author="Ungerer, Max" w:date="2021-10-21T15:17:00Z">
        <w:r>
          <w:rPr>
            <w:noProof/>
            <w:webHidden/>
          </w:rPr>
          <w:t>101</w:t>
        </w:r>
        <w:r>
          <w:rPr>
            <w:noProof/>
            <w:webHidden/>
          </w:rPr>
          <w:fldChar w:fldCharType="end"/>
        </w:r>
        <w:r w:rsidRPr="004B6C9B">
          <w:rPr>
            <w:rStyle w:val="Hyperlink"/>
            <w:rFonts w:eastAsia="MS Mincho"/>
            <w:noProof/>
          </w:rPr>
          <w:fldChar w:fldCharType="end"/>
        </w:r>
      </w:ins>
    </w:p>
    <w:p w14:paraId="74D3E1BA" w14:textId="5CD76C07" w:rsidR="003336DF" w:rsidRDefault="003336DF">
      <w:pPr>
        <w:pStyle w:val="Abbildungsverzeichnis"/>
        <w:tabs>
          <w:tab w:val="right" w:leader="dot" w:pos="9741"/>
        </w:tabs>
        <w:rPr>
          <w:ins w:id="182" w:author="Ungerer, Max" w:date="2021-10-21T15:17:00Z"/>
          <w:rFonts w:asciiTheme="minorHAnsi" w:eastAsiaTheme="minorEastAsia" w:hAnsiTheme="minorHAnsi" w:cstheme="minorBidi"/>
          <w:noProof/>
          <w:szCs w:val="22"/>
          <w:lang w:val="de-DE"/>
        </w:rPr>
      </w:pPr>
      <w:ins w:id="18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"_Toc85721935"</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_Toc85721935 \h </w:instrText>
        </w:r>
        <w:r>
          <w:rPr>
            <w:noProof/>
            <w:webHidden/>
          </w:rPr>
        </w:r>
      </w:ins>
      <w:r>
        <w:rPr>
          <w:noProof/>
          <w:webHidden/>
        </w:rPr>
        <w:fldChar w:fldCharType="separate"/>
      </w:r>
      <w:ins w:id="184" w:author="Ungerer, Max" w:date="2021-10-21T15:17:00Z">
        <w:r>
          <w:rPr>
            <w:noProof/>
            <w:webHidden/>
          </w:rPr>
          <w:t>101</w:t>
        </w:r>
        <w:r>
          <w:rPr>
            <w:noProof/>
            <w:webHidden/>
          </w:rPr>
          <w:fldChar w:fldCharType="end"/>
        </w:r>
        <w:r w:rsidRPr="004B6C9B">
          <w:rPr>
            <w:rStyle w:val="Hyperlink"/>
            <w:rFonts w:eastAsia="MS Mincho"/>
            <w:noProof/>
          </w:rPr>
          <w:fldChar w:fldCharType="end"/>
        </w:r>
      </w:ins>
    </w:p>
    <w:p w14:paraId="7F879A99" w14:textId="0B3F6583" w:rsidR="003336DF" w:rsidRDefault="003336DF">
      <w:pPr>
        <w:pStyle w:val="Abbildungsverzeichnis"/>
        <w:tabs>
          <w:tab w:val="right" w:leader="dot" w:pos="9741"/>
        </w:tabs>
        <w:rPr>
          <w:ins w:id="185" w:author="Ungerer, Max" w:date="2021-10-21T15:17:00Z"/>
          <w:rFonts w:asciiTheme="minorHAnsi" w:eastAsiaTheme="minorEastAsia" w:hAnsiTheme="minorHAnsi" w:cstheme="minorBidi"/>
          <w:noProof/>
          <w:szCs w:val="22"/>
          <w:lang w:val="de-DE"/>
        </w:rPr>
      </w:pPr>
      <w:ins w:id="18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"_Toc85721936"</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_Toc85721936 \h </w:instrText>
        </w:r>
        <w:r>
          <w:rPr>
            <w:noProof/>
            <w:webHidden/>
          </w:rPr>
        </w:r>
      </w:ins>
      <w:r>
        <w:rPr>
          <w:noProof/>
          <w:webHidden/>
        </w:rPr>
        <w:fldChar w:fldCharType="separate"/>
      </w:r>
      <w:ins w:id="187" w:author="Ungerer, Max" w:date="2021-10-21T15:17:00Z">
        <w:r>
          <w:rPr>
            <w:noProof/>
            <w:webHidden/>
          </w:rPr>
          <w:t>104</w:t>
        </w:r>
        <w:r>
          <w:rPr>
            <w:noProof/>
            <w:webHidden/>
          </w:rPr>
          <w:fldChar w:fldCharType="end"/>
        </w:r>
        <w:r w:rsidRPr="004B6C9B">
          <w:rPr>
            <w:rStyle w:val="Hyperlink"/>
            <w:rFonts w:eastAsia="MS Mincho"/>
            <w:noProof/>
          </w:rPr>
          <w:fldChar w:fldCharType="end"/>
        </w:r>
      </w:ins>
    </w:p>
    <w:p w14:paraId="1042CD81" w14:textId="15DFF5C1" w:rsidR="003336DF" w:rsidRDefault="003336DF">
      <w:pPr>
        <w:pStyle w:val="Abbildungsverzeichnis"/>
        <w:tabs>
          <w:tab w:val="right" w:leader="dot" w:pos="9741"/>
        </w:tabs>
        <w:rPr>
          <w:ins w:id="188" w:author="Ungerer, Max" w:date="2021-10-21T15:17:00Z"/>
          <w:rFonts w:asciiTheme="minorHAnsi" w:eastAsiaTheme="minorEastAsia" w:hAnsiTheme="minorHAnsi" w:cstheme="minorBidi"/>
          <w:noProof/>
          <w:szCs w:val="22"/>
          <w:lang w:val="de-DE"/>
        </w:rPr>
      </w:pPr>
      <w:ins w:id="18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"_Toc85721937"</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_Toc85721937 \h </w:instrText>
        </w:r>
        <w:r>
          <w:rPr>
            <w:noProof/>
            <w:webHidden/>
          </w:rPr>
        </w:r>
      </w:ins>
      <w:r>
        <w:rPr>
          <w:noProof/>
          <w:webHidden/>
        </w:rPr>
        <w:fldChar w:fldCharType="separate"/>
      </w:r>
      <w:ins w:id="190" w:author="Ungerer, Max" w:date="2021-10-21T15:17:00Z">
        <w:r>
          <w:rPr>
            <w:noProof/>
            <w:webHidden/>
          </w:rPr>
          <w:t>104</w:t>
        </w:r>
        <w:r>
          <w:rPr>
            <w:noProof/>
            <w:webHidden/>
          </w:rPr>
          <w:fldChar w:fldCharType="end"/>
        </w:r>
        <w:r w:rsidRPr="004B6C9B">
          <w:rPr>
            <w:rStyle w:val="Hyperlink"/>
            <w:rFonts w:eastAsia="MS Mincho"/>
            <w:noProof/>
          </w:rPr>
          <w:fldChar w:fldCharType="end"/>
        </w:r>
      </w:ins>
    </w:p>
    <w:p w14:paraId="6DD29352" w14:textId="5AFC3B2D" w:rsidR="003336DF" w:rsidRDefault="003336DF">
      <w:pPr>
        <w:pStyle w:val="Abbildungsverzeichnis"/>
        <w:tabs>
          <w:tab w:val="right" w:leader="dot" w:pos="9741"/>
        </w:tabs>
        <w:rPr>
          <w:ins w:id="191" w:author="Ungerer, Max" w:date="2021-10-21T15:17:00Z"/>
          <w:rFonts w:asciiTheme="minorHAnsi" w:eastAsiaTheme="minorEastAsia" w:hAnsiTheme="minorHAnsi" w:cstheme="minorBidi"/>
          <w:noProof/>
          <w:szCs w:val="22"/>
          <w:lang w:val="de-DE"/>
        </w:rPr>
      </w:pPr>
      <w:ins w:id="19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"_Toc85721938"</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_Toc85721938 \h </w:instrText>
        </w:r>
        <w:r>
          <w:rPr>
            <w:noProof/>
            <w:webHidden/>
          </w:rPr>
        </w:r>
      </w:ins>
      <w:r>
        <w:rPr>
          <w:noProof/>
          <w:webHidden/>
        </w:rPr>
        <w:fldChar w:fldCharType="separate"/>
      </w:r>
      <w:ins w:id="193" w:author="Ungerer, Max" w:date="2021-10-21T15:17:00Z">
        <w:r>
          <w:rPr>
            <w:noProof/>
            <w:webHidden/>
          </w:rPr>
          <w:t>105</w:t>
        </w:r>
        <w:r>
          <w:rPr>
            <w:noProof/>
            <w:webHidden/>
          </w:rPr>
          <w:fldChar w:fldCharType="end"/>
        </w:r>
        <w:r w:rsidRPr="004B6C9B">
          <w:rPr>
            <w:rStyle w:val="Hyperlink"/>
            <w:rFonts w:eastAsia="MS Mincho"/>
            <w:noProof/>
          </w:rPr>
          <w:fldChar w:fldCharType="end"/>
        </w:r>
      </w:ins>
    </w:p>
    <w:p w14:paraId="426A993D" w14:textId="1572B2F8" w:rsidR="003336DF" w:rsidRDefault="003336DF">
      <w:pPr>
        <w:pStyle w:val="Abbildungsverzeichnis"/>
        <w:tabs>
          <w:tab w:val="right" w:leader="dot" w:pos="9741"/>
        </w:tabs>
        <w:rPr>
          <w:ins w:id="194" w:author="Ungerer, Max" w:date="2021-10-21T15:17:00Z"/>
          <w:rFonts w:asciiTheme="minorHAnsi" w:eastAsiaTheme="minorEastAsia" w:hAnsiTheme="minorHAnsi" w:cstheme="minorBidi"/>
          <w:noProof/>
          <w:szCs w:val="22"/>
          <w:lang w:val="de-DE"/>
        </w:rPr>
      </w:pPr>
      <w:ins w:id="19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"_Toc85721939"</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_Toc85721939 \h </w:instrText>
        </w:r>
        <w:r>
          <w:rPr>
            <w:noProof/>
            <w:webHidden/>
          </w:rPr>
        </w:r>
      </w:ins>
      <w:r>
        <w:rPr>
          <w:noProof/>
          <w:webHidden/>
        </w:rPr>
        <w:fldChar w:fldCharType="separate"/>
      </w:r>
      <w:ins w:id="196" w:author="Ungerer, Max" w:date="2021-10-21T15:17:00Z">
        <w:r>
          <w:rPr>
            <w:noProof/>
            <w:webHidden/>
          </w:rPr>
          <w:t>105</w:t>
        </w:r>
        <w:r>
          <w:rPr>
            <w:noProof/>
            <w:webHidden/>
          </w:rPr>
          <w:fldChar w:fldCharType="end"/>
        </w:r>
        <w:r w:rsidRPr="004B6C9B">
          <w:rPr>
            <w:rStyle w:val="Hyperlink"/>
            <w:rFonts w:eastAsia="MS Mincho"/>
            <w:noProof/>
          </w:rPr>
          <w:fldChar w:fldCharType="end"/>
        </w:r>
      </w:ins>
    </w:p>
    <w:p w14:paraId="0E859B18" w14:textId="6D975922" w:rsidR="003336DF" w:rsidRDefault="003336DF">
      <w:pPr>
        <w:pStyle w:val="Abbildungsverzeichnis"/>
        <w:tabs>
          <w:tab w:val="right" w:leader="dot" w:pos="9741"/>
        </w:tabs>
        <w:rPr>
          <w:ins w:id="197" w:author="Ungerer, Max" w:date="2021-10-21T15:17:00Z"/>
          <w:rFonts w:asciiTheme="minorHAnsi" w:eastAsiaTheme="minorEastAsia" w:hAnsiTheme="minorHAnsi" w:cstheme="minorBidi"/>
          <w:noProof/>
          <w:szCs w:val="22"/>
          <w:lang w:val="de-DE"/>
        </w:rPr>
      </w:pPr>
      <w:ins w:id="19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"_Toc85721940"</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_Toc85721940 \h </w:instrText>
        </w:r>
        <w:r>
          <w:rPr>
            <w:noProof/>
            <w:webHidden/>
          </w:rPr>
        </w:r>
      </w:ins>
      <w:r>
        <w:rPr>
          <w:noProof/>
          <w:webHidden/>
        </w:rPr>
        <w:fldChar w:fldCharType="separate"/>
      </w:r>
      <w:ins w:id="199" w:author="Ungerer, Max" w:date="2021-10-21T15:17:00Z">
        <w:r>
          <w:rPr>
            <w:noProof/>
            <w:webHidden/>
          </w:rPr>
          <w:t>108</w:t>
        </w:r>
        <w:r>
          <w:rPr>
            <w:noProof/>
            <w:webHidden/>
          </w:rPr>
          <w:fldChar w:fldCharType="end"/>
        </w:r>
        <w:r w:rsidRPr="004B6C9B">
          <w:rPr>
            <w:rStyle w:val="Hyperlink"/>
            <w:rFonts w:eastAsia="MS Mincho"/>
            <w:noProof/>
          </w:rPr>
          <w:fldChar w:fldCharType="end"/>
        </w:r>
      </w:ins>
    </w:p>
    <w:p w14:paraId="369BAAB5" w14:textId="7F91DEC4" w:rsidR="003336DF" w:rsidRDefault="003336DF">
      <w:pPr>
        <w:pStyle w:val="Abbildungsverzeichnis"/>
        <w:tabs>
          <w:tab w:val="right" w:leader="dot" w:pos="9741"/>
        </w:tabs>
        <w:rPr>
          <w:ins w:id="200" w:author="Ungerer, Max" w:date="2021-10-21T15:17:00Z"/>
          <w:rFonts w:asciiTheme="minorHAnsi" w:eastAsiaTheme="minorEastAsia" w:hAnsiTheme="minorHAnsi" w:cstheme="minorBidi"/>
          <w:noProof/>
          <w:szCs w:val="22"/>
          <w:lang w:val="de-DE"/>
        </w:rPr>
      </w:pPr>
      <w:ins w:id="20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"_Toc85721941"</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_Toc85721941 \h </w:instrText>
        </w:r>
        <w:r>
          <w:rPr>
            <w:noProof/>
            <w:webHidden/>
          </w:rPr>
        </w:r>
      </w:ins>
      <w:r>
        <w:rPr>
          <w:noProof/>
          <w:webHidden/>
        </w:rPr>
        <w:fldChar w:fldCharType="separate"/>
      </w:r>
      <w:ins w:id="202" w:author="Ungerer, Max" w:date="2021-10-21T15:17:00Z">
        <w:r>
          <w:rPr>
            <w:noProof/>
            <w:webHidden/>
          </w:rPr>
          <w:t>108</w:t>
        </w:r>
        <w:r>
          <w:rPr>
            <w:noProof/>
            <w:webHidden/>
          </w:rPr>
          <w:fldChar w:fldCharType="end"/>
        </w:r>
        <w:r w:rsidRPr="004B6C9B">
          <w:rPr>
            <w:rStyle w:val="Hyperlink"/>
            <w:rFonts w:eastAsia="MS Mincho"/>
            <w:noProof/>
          </w:rPr>
          <w:fldChar w:fldCharType="end"/>
        </w:r>
      </w:ins>
    </w:p>
    <w:p w14:paraId="0CF0A412" w14:textId="79E07AEE" w:rsidR="003336DF" w:rsidRDefault="003336DF">
      <w:pPr>
        <w:pStyle w:val="Abbildungsverzeichnis"/>
        <w:tabs>
          <w:tab w:val="right" w:leader="dot" w:pos="9741"/>
        </w:tabs>
        <w:rPr>
          <w:ins w:id="203" w:author="Ungerer, Max" w:date="2021-10-21T15:17:00Z"/>
          <w:rFonts w:asciiTheme="minorHAnsi" w:eastAsiaTheme="minorEastAsia" w:hAnsiTheme="minorHAnsi" w:cstheme="minorBidi"/>
          <w:noProof/>
          <w:szCs w:val="22"/>
          <w:lang w:val="de-DE"/>
        </w:rPr>
      </w:pPr>
      <w:ins w:id="20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"_Toc85721942"</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_Toc85721942 \h </w:instrText>
        </w:r>
        <w:r>
          <w:rPr>
            <w:noProof/>
            <w:webHidden/>
          </w:rPr>
        </w:r>
      </w:ins>
      <w:r>
        <w:rPr>
          <w:noProof/>
          <w:webHidden/>
        </w:rPr>
        <w:fldChar w:fldCharType="separate"/>
      </w:r>
      <w:ins w:id="205" w:author="Ungerer, Max" w:date="2021-10-21T15:17:00Z">
        <w:r>
          <w:rPr>
            <w:noProof/>
            <w:webHidden/>
          </w:rPr>
          <w:t>111</w:t>
        </w:r>
        <w:r>
          <w:rPr>
            <w:noProof/>
            <w:webHidden/>
          </w:rPr>
          <w:fldChar w:fldCharType="end"/>
        </w:r>
        <w:r w:rsidRPr="004B6C9B">
          <w:rPr>
            <w:rStyle w:val="Hyperlink"/>
            <w:rFonts w:eastAsia="MS Mincho"/>
            <w:noProof/>
          </w:rPr>
          <w:fldChar w:fldCharType="end"/>
        </w:r>
      </w:ins>
    </w:p>
    <w:p w14:paraId="06D2F081" w14:textId="0040656E" w:rsidR="003336DF" w:rsidRDefault="003336DF">
      <w:pPr>
        <w:pStyle w:val="Abbildungsverzeichnis"/>
        <w:tabs>
          <w:tab w:val="right" w:leader="dot" w:pos="9741"/>
        </w:tabs>
        <w:rPr>
          <w:ins w:id="206" w:author="Ungerer, Max" w:date="2021-10-21T15:17:00Z"/>
          <w:rFonts w:asciiTheme="minorHAnsi" w:eastAsiaTheme="minorEastAsia" w:hAnsiTheme="minorHAnsi" w:cstheme="minorBidi"/>
          <w:noProof/>
          <w:szCs w:val="22"/>
          <w:lang w:val="de-DE"/>
        </w:rPr>
      </w:pPr>
      <w:ins w:id="20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"_Toc85721943"</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_Toc85721943 \h </w:instrText>
        </w:r>
        <w:r>
          <w:rPr>
            <w:noProof/>
            <w:webHidden/>
          </w:rPr>
        </w:r>
      </w:ins>
      <w:r>
        <w:rPr>
          <w:noProof/>
          <w:webHidden/>
        </w:rPr>
        <w:fldChar w:fldCharType="separate"/>
      </w:r>
      <w:ins w:id="208" w:author="Ungerer, Max" w:date="2021-10-21T15:17:00Z">
        <w:r>
          <w:rPr>
            <w:noProof/>
            <w:webHidden/>
          </w:rPr>
          <w:t>111</w:t>
        </w:r>
        <w:r>
          <w:rPr>
            <w:noProof/>
            <w:webHidden/>
          </w:rPr>
          <w:fldChar w:fldCharType="end"/>
        </w:r>
        <w:r w:rsidRPr="004B6C9B">
          <w:rPr>
            <w:rStyle w:val="Hyperlink"/>
            <w:rFonts w:eastAsia="MS Mincho"/>
            <w:noProof/>
          </w:rPr>
          <w:fldChar w:fldCharType="end"/>
        </w:r>
      </w:ins>
    </w:p>
    <w:p w14:paraId="65612D8C" w14:textId="78615D65" w:rsidR="003336DF" w:rsidRDefault="003336DF">
      <w:pPr>
        <w:pStyle w:val="Abbildungsverzeichnis"/>
        <w:tabs>
          <w:tab w:val="right" w:leader="dot" w:pos="9741"/>
        </w:tabs>
        <w:rPr>
          <w:ins w:id="209" w:author="Ungerer, Max" w:date="2021-10-21T15:17:00Z"/>
          <w:rFonts w:asciiTheme="minorHAnsi" w:eastAsiaTheme="minorEastAsia" w:hAnsiTheme="minorHAnsi" w:cstheme="minorBidi"/>
          <w:noProof/>
          <w:szCs w:val="22"/>
          <w:lang w:val="de-DE"/>
        </w:rPr>
      </w:pPr>
      <w:ins w:id="21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"_Toc85721944"</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_Toc85721944 \h </w:instrText>
        </w:r>
        <w:r>
          <w:rPr>
            <w:noProof/>
            <w:webHidden/>
          </w:rPr>
        </w:r>
      </w:ins>
      <w:r>
        <w:rPr>
          <w:noProof/>
          <w:webHidden/>
        </w:rPr>
        <w:fldChar w:fldCharType="separate"/>
      </w:r>
      <w:ins w:id="211" w:author="Ungerer, Max" w:date="2021-10-21T15:17:00Z">
        <w:r>
          <w:rPr>
            <w:noProof/>
            <w:webHidden/>
          </w:rPr>
          <w:t>113</w:t>
        </w:r>
        <w:r>
          <w:rPr>
            <w:noProof/>
            <w:webHidden/>
          </w:rPr>
          <w:fldChar w:fldCharType="end"/>
        </w:r>
        <w:r w:rsidRPr="004B6C9B">
          <w:rPr>
            <w:rStyle w:val="Hyperlink"/>
            <w:rFonts w:eastAsia="MS Mincho"/>
            <w:noProof/>
          </w:rPr>
          <w:fldChar w:fldCharType="end"/>
        </w:r>
      </w:ins>
    </w:p>
    <w:p w14:paraId="5C1D45E6" w14:textId="60962101" w:rsidR="003336DF" w:rsidRDefault="003336DF">
      <w:pPr>
        <w:pStyle w:val="Abbildungsverzeichnis"/>
        <w:tabs>
          <w:tab w:val="right" w:leader="dot" w:pos="9741"/>
        </w:tabs>
        <w:rPr>
          <w:ins w:id="212" w:author="Ungerer, Max" w:date="2021-10-21T15:17:00Z"/>
          <w:rFonts w:asciiTheme="minorHAnsi" w:eastAsiaTheme="minorEastAsia" w:hAnsiTheme="minorHAnsi" w:cstheme="minorBidi"/>
          <w:noProof/>
          <w:szCs w:val="22"/>
          <w:lang w:val="de-DE"/>
        </w:rPr>
      </w:pPr>
      <w:ins w:id="21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"_Toc85721945"</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_Toc85721945 \h </w:instrText>
        </w:r>
        <w:r>
          <w:rPr>
            <w:noProof/>
            <w:webHidden/>
          </w:rPr>
        </w:r>
      </w:ins>
      <w:r>
        <w:rPr>
          <w:noProof/>
          <w:webHidden/>
        </w:rPr>
        <w:fldChar w:fldCharType="separate"/>
      </w:r>
      <w:ins w:id="214" w:author="Ungerer, Max" w:date="2021-10-21T15:17:00Z">
        <w:r>
          <w:rPr>
            <w:noProof/>
            <w:webHidden/>
          </w:rPr>
          <w:t>113</w:t>
        </w:r>
        <w:r>
          <w:rPr>
            <w:noProof/>
            <w:webHidden/>
          </w:rPr>
          <w:fldChar w:fldCharType="end"/>
        </w:r>
        <w:r w:rsidRPr="004B6C9B">
          <w:rPr>
            <w:rStyle w:val="Hyperlink"/>
            <w:rFonts w:eastAsia="MS Mincho"/>
            <w:noProof/>
          </w:rPr>
          <w:fldChar w:fldCharType="end"/>
        </w:r>
      </w:ins>
    </w:p>
    <w:p w14:paraId="6A0F73ED" w14:textId="2AE691FB" w:rsidR="003336DF" w:rsidRDefault="003336DF">
      <w:pPr>
        <w:pStyle w:val="Abbildungsverzeichnis"/>
        <w:tabs>
          <w:tab w:val="right" w:leader="dot" w:pos="9741"/>
        </w:tabs>
        <w:rPr>
          <w:ins w:id="215" w:author="Ungerer, Max" w:date="2021-10-21T15:17:00Z"/>
          <w:rFonts w:asciiTheme="minorHAnsi" w:eastAsiaTheme="minorEastAsia" w:hAnsiTheme="minorHAnsi" w:cstheme="minorBidi"/>
          <w:noProof/>
          <w:szCs w:val="22"/>
          <w:lang w:val="de-DE"/>
        </w:rPr>
      </w:pPr>
      <w:ins w:id="21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"_Toc85721946"</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_Toc85721946 \h </w:instrText>
        </w:r>
        <w:r>
          <w:rPr>
            <w:noProof/>
            <w:webHidden/>
          </w:rPr>
        </w:r>
      </w:ins>
      <w:r>
        <w:rPr>
          <w:noProof/>
          <w:webHidden/>
        </w:rPr>
        <w:fldChar w:fldCharType="separate"/>
      </w:r>
      <w:ins w:id="217" w:author="Ungerer, Max" w:date="2021-10-21T15:17:00Z">
        <w:r>
          <w:rPr>
            <w:noProof/>
            <w:webHidden/>
          </w:rPr>
          <w:t>114</w:t>
        </w:r>
        <w:r>
          <w:rPr>
            <w:noProof/>
            <w:webHidden/>
          </w:rPr>
          <w:fldChar w:fldCharType="end"/>
        </w:r>
        <w:r w:rsidRPr="004B6C9B">
          <w:rPr>
            <w:rStyle w:val="Hyperlink"/>
            <w:rFonts w:eastAsia="MS Mincho"/>
            <w:noProof/>
          </w:rPr>
          <w:fldChar w:fldCharType="end"/>
        </w:r>
      </w:ins>
    </w:p>
    <w:p w14:paraId="6DDF3019" w14:textId="7C9FAE46" w:rsidR="003336DF" w:rsidRDefault="003336DF">
      <w:pPr>
        <w:pStyle w:val="Abbildungsverzeichnis"/>
        <w:tabs>
          <w:tab w:val="right" w:leader="dot" w:pos="9741"/>
        </w:tabs>
        <w:rPr>
          <w:ins w:id="218" w:author="Ungerer, Max" w:date="2021-10-21T15:17:00Z"/>
          <w:rFonts w:asciiTheme="minorHAnsi" w:eastAsiaTheme="minorEastAsia" w:hAnsiTheme="minorHAnsi" w:cstheme="minorBidi"/>
          <w:noProof/>
          <w:szCs w:val="22"/>
          <w:lang w:val="de-DE"/>
        </w:rPr>
      </w:pPr>
      <w:ins w:id="21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"_Toc85721947"</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_Toc85721947 \h </w:instrText>
        </w:r>
        <w:r>
          <w:rPr>
            <w:noProof/>
            <w:webHidden/>
          </w:rPr>
        </w:r>
      </w:ins>
      <w:r>
        <w:rPr>
          <w:noProof/>
          <w:webHidden/>
        </w:rPr>
        <w:fldChar w:fldCharType="separate"/>
      </w:r>
      <w:ins w:id="220" w:author="Ungerer, Max" w:date="2021-10-21T15:17:00Z">
        <w:r>
          <w:rPr>
            <w:noProof/>
            <w:webHidden/>
          </w:rPr>
          <w:t>114</w:t>
        </w:r>
        <w:r>
          <w:rPr>
            <w:noProof/>
            <w:webHidden/>
          </w:rPr>
          <w:fldChar w:fldCharType="end"/>
        </w:r>
        <w:r w:rsidRPr="004B6C9B">
          <w:rPr>
            <w:rStyle w:val="Hyperlink"/>
            <w:rFonts w:eastAsia="MS Mincho"/>
            <w:noProof/>
          </w:rPr>
          <w:fldChar w:fldCharType="end"/>
        </w:r>
      </w:ins>
    </w:p>
    <w:p w14:paraId="26452997" w14:textId="25D03E64" w:rsidR="003336DF" w:rsidRDefault="003336DF">
      <w:pPr>
        <w:pStyle w:val="Abbildungsverzeichnis"/>
        <w:tabs>
          <w:tab w:val="right" w:leader="dot" w:pos="9741"/>
        </w:tabs>
        <w:rPr>
          <w:ins w:id="221" w:author="Ungerer, Max" w:date="2021-10-21T15:17:00Z"/>
          <w:rFonts w:asciiTheme="minorHAnsi" w:eastAsiaTheme="minorEastAsia" w:hAnsiTheme="minorHAnsi" w:cstheme="minorBidi"/>
          <w:noProof/>
          <w:szCs w:val="22"/>
          <w:lang w:val="de-DE"/>
        </w:rPr>
      </w:pPr>
      <w:ins w:id="22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"_Toc85721948"</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_Toc85721948 \h </w:instrText>
        </w:r>
        <w:r>
          <w:rPr>
            <w:noProof/>
            <w:webHidden/>
          </w:rPr>
        </w:r>
      </w:ins>
      <w:r>
        <w:rPr>
          <w:noProof/>
          <w:webHidden/>
        </w:rPr>
        <w:fldChar w:fldCharType="separate"/>
      </w:r>
      <w:ins w:id="223" w:author="Ungerer, Max" w:date="2021-10-21T15:17:00Z">
        <w:r>
          <w:rPr>
            <w:noProof/>
            <w:webHidden/>
          </w:rPr>
          <w:t>114</w:t>
        </w:r>
        <w:r>
          <w:rPr>
            <w:noProof/>
            <w:webHidden/>
          </w:rPr>
          <w:fldChar w:fldCharType="end"/>
        </w:r>
        <w:r w:rsidRPr="004B6C9B">
          <w:rPr>
            <w:rStyle w:val="Hyperlink"/>
            <w:rFonts w:eastAsia="MS Mincho"/>
            <w:noProof/>
          </w:rPr>
          <w:fldChar w:fldCharType="end"/>
        </w:r>
      </w:ins>
    </w:p>
    <w:p w14:paraId="46595F18" w14:textId="212F378B" w:rsidR="003336DF" w:rsidRDefault="003336DF">
      <w:pPr>
        <w:pStyle w:val="Abbildungsverzeichnis"/>
        <w:tabs>
          <w:tab w:val="right" w:leader="dot" w:pos="9741"/>
        </w:tabs>
        <w:rPr>
          <w:ins w:id="224" w:author="Ungerer, Max" w:date="2021-10-21T15:17:00Z"/>
          <w:rFonts w:asciiTheme="minorHAnsi" w:eastAsiaTheme="minorEastAsia" w:hAnsiTheme="minorHAnsi" w:cstheme="minorBidi"/>
          <w:noProof/>
          <w:szCs w:val="22"/>
          <w:lang w:val="de-DE"/>
        </w:rPr>
      </w:pPr>
      <w:ins w:id="22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"_Toc85721949"</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_Toc85721949 \h </w:instrText>
        </w:r>
        <w:r>
          <w:rPr>
            <w:noProof/>
            <w:webHidden/>
          </w:rPr>
        </w:r>
      </w:ins>
      <w:r>
        <w:rPr>
          <w:noProof/>
          <w:webHidden/>
        </w:rPr>
        <w:fldChar w:fldCharType="separate"/>
      </w:r>
      <w:ins w:id="226" w:author="Ungerer, Max" w:date="2021-10-21T15:17:00Z">
        <w:r>
          <w:rPr>
            <w:noProof/>
            <w:webHidden/>
          </w:rPr>
          <w:t>115</w:t>
        </w:r>
        <w:r>
          <w:rPr>
            <w:noProof/>
            <w:webHidden/>
          </w:rPr>
          <w:fldChar w:fldCharType="end"/>
        </w:r>
        <w:r w:rsidRPr="004B6C9B">
          <w:rPr>
            <w:rStyle w:val="Hyperlink"/>
            <w:rFonts w:eastAsia="MS Mincho"/>
            <w:noProof/>
          </w:rPr>
          <w:fldChar w:fldCharType="end"/>
        </w:r>
      </w:ins>
    </w:p>
    <w:p w14:paraId="6DA2025E" w14:textId="6C6519DE" w:rsidR="003336DF" w:rsidRDefault="003336DF">
      <w:pPr>
        <w:pStyle w:val="Abbildungsverzeichnis"/>
        <w:tabs>
          <w:tab w:val="right" w:leader="dot" w:pos="9741"/>
        </w:tabs>
        <w:rPr>
          <w:ins w:id="227" w:author="Ungerer, Max" w:date="2021-10-21T15:17:00Z"/>
          <w:rFonts w:asciiTheme="minorHAnsi" w:eastAsiaTheme="minorEastAsia" w:hAnsiTheme="minorHAnsi" w:cstheme="minorBidi"/>
          <w:noProof/>
          <w:szCs w:val="22"/>
          <w:lang w:val="de-DE"/>
        </w:rPr>
      </w:pPr>
      <w:ins w:id="22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"_Toc85721950"</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_Toc85721950 \h </w:instrText>
        </w:r>
        <w:r>
          <w:rPr>
            <w:noProof/>
            <w:webHidden/>
          </w:rPr>
        </w:r>
      </w:ins>
      <w:r>
        <w:rPr>
          <w:noProof/>
          <w:webHidden/>
        </w:rPr>
        <w:fldChar w:fldCharType="separate"/>
      </w:r>
      <w:ins w:id="229" w:author="Ungerer, Max" w:date="2021-10-21T15:17:00Z">
        <w:r>
          <w:rPr>
            <w:noProof/>
            <w:webHidden/>
          </w:rPr>
          <w:t>118</w:t>
        </w:r>
        <w:r>
          <w:rPr>
            <w:noProof/>
            <w:webHidden/>
          </w:rPr>
          <w:fldChar w:fldCharType="end"/>
        </w:r>
        <w:r w:rsidRPr="004B6C9B">
          <w:rPr>
            <w:rStyle w:val="Hyperlink"/>
            <w:rFonts w:eastAsia="MS Mincho"/>
            <w:noProof/>
          </w:rPr>
          <w:fldChar w:fldCharType="end"/>
        </w:r>
      </w:ins>
    </w:p>
    <w:p w14:paraId="7B41CA81" w14:textId="7CA24950" w:rsidR="003336DF" w:rsidRDefault="003336DF">
      <w:pPr>
        <w:pStyle w:val="Abbildungsverzeichnis"/>
        <w:tabs>
          <w:tab w:val="right" w:leader="dot" w:pos="9741"/>
        </w:tabs>
        <w:rPr>
          <w:ins w:id="230" w:author="Ungerer, Max" w:date="2021-10-21T15:17:00Z"/>
          <w:rFonts w:asciiTheme="minorHAnsi" w:eastAsiaTheme="minorEastAsia" w:hAnsiTheme="minorHAnsi" w:cstheme="minorBidi"/>
          <w:noProof/>
          <w:szCs w:val="22"/>
          <w:lang w:val="de-DE"/>
        </w:rPr>
      </w:pPr>
      <w:ins w:id="23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"_Toc85721951"</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_Toc85721951 \h </w:instrText>
        </w:r>
        <w:r>
          <w:rPr>
            <w:noProof/>
            <w:webHidden/>
          </w:rPr>
        </w:r>
      </w:ins>
      <w:r>
        <w:rPr>
          <w:noProof/>
          <w:webHidden/>
        </w:rPr>
        <w:fldChar w:fldCharType="separate"/>
      </w:r>
      <w:ins w:id="232" w:author="Ungerer, Max" w:date="2021-10-21T15:17:00Z">
        <w:r>
          <w:rPr>
            <w:noProof/>
            <w:webHidden/>
          </w:rPr>
          <w:t>118</w:t>
        </w:r>
        <w:r>
          <w:rPr>
            <w:noProof/>
            <w:webHidden/>
          </w:rPr>
          <w:fldChar w:fldCharType="end"/>
        </w:r>
        <w:r w:rsidRPr="004B6C9B">
          <w:rPr>
            <w:rStyle w:val="Hyperlink"/>
            <w:rFonts w:eastAsia="MS Mincho"/>
            <w:noProof/>
          </w:rPr>
          <w:fldChar w:fldCharType="end"/>
        </w:r>
      </w:ins>
    </w:p>
    <w:p w14:paraId="2602A888" w14:textId="0EF2F8F2" w:rsidR="003336DF" w:rsidRDefault="003336DF">
      <w:pPr>
        <w:pStyle w:val="Abbildungsverzeichnis"/>
        <w:tabs>
          <w:tab w:val="right" w:leader="dot" w:pos="9741"/>
        </w:tabs>
        <w:rPr>
          <w:ins w:id="233" w:author="Ungerer, Max" w:date="2021-10-21T15:17:00Z"/>
          <w:rFonts w:asciiTheme="minorHAnsi" w:eastAsiaTheme="minorEastAsia" w:hAnsiTheme="minorHAnsi" w:cstheme="minorBidi"/>
          <w:noProof/>
          <w:szCs w:val="22"/>
          <w:lang w:val="de-DE"/>
        </w:rPr>
      </w:pPr>
      <w:ins w:id="23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"_Toc85721952"</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_Toc85721952 \h </w:instrText>
        </w:r>
        <w:r>
          <w:rPr>
            <w:noProof/>
            <w:webHidden/>
          </w:rPr>
        </w:r>
      </w:ins>
      <w:r>
        <w:rPr>
          <w:noProof/>
          <w:webHidden/>
        </w:rPr>
        <w:fldChar w:fldCharType="separate"/>
      </w:r>
      <w:ins w:id="235" w:author="Ungerer, Max" w:date="2021-10-21T15:17:00Z">
        <w:r>
          <w:rPr>
            <w:noProof/>
            <w:webHidden/>
          </w:rPr>
          <w:t>121</w:t>
        </w:r>
        <w:r>
          <w:rPr>
            <w:noProof/>
            <w:webHidden/>
          </w:rPr>
          <w:fldChar w:fldCharType="end"/>
        </w:r>
        <w:r w:rsidRPr="004B6C9B">
          <w:rPr>
            <w:rStyle w:val="Hyperlink"/>
            <w:rFonts w:eastAsia="MS Mincho"/>
            <w:noProof/>
          </w:rPr>
          <w:fldChar w:fldCharType="end"/>
        </w:r>
      </w:ins>
    </w:p>
    <w:p w14:paraId="4F083203" w14:textId="41122B0D" w:rsidR="003336DF" w:rsidRDefault="003336DF">
      <w:pPr>
        <w:pStyle w:val="Abbildungsverzeichnis"/>
        <w:tabs>
          <w:tab w:val="right" w:leader="dot" w:pos="9741"/>
        </w:tabs>
        <w:rPr>
          <w:ins w:id="236" w:author="Ungerer, Max" w:date="2021-10-21T15:17:00Z"/>
          <w:rFonts w:asciiTheme="minorHAnsi" w:eastAsiaTheme="minorEastAsia" w:hAnsiTheme="minorHAnsi" w:cstheme="minorBidi"/>
          <w:noProof/>
          <w:szCs w:val="22"/>
          <w:lang w:val="de-DE"/>
        </w:rPr>
      </w:pPr>
      <w:ins w:id="23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"_Toc85721953"</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_Toc85721953 \h </w:instrText>
        </w:r>
        <w:r>
          <w:rPr>
            <w:noProof/>
            <w:webHidden/>
          </w:rPr>
        </w:r>
      </w:ins>
      <w:r>
        <w:rPr>
          <w:noProof/>
          <w:webHidden/>
        </w:rPr>
        <w:fldChar w:fldCharType="separate"/>
      </w:r>
      <w:ins w:id="238" w:author="Ungerer, Max" w:date="2021-10-21T15:17:00Z">
        <w:r>
          <w:rPr>
            <w:noProof/>
            <w:webHidden/>
          </w:rPr>
          <w:t>121</w:t>
        </w:r>
        <w:r>
          <w:rPr>
            <w:noProof/>
            <w:webHidden/>
          </w:rPr>
          <w:fldChar w:fldCharType="end"/>
        </w:r>
        <w:r w:rsidRPr="004B6C9B">
          <w:rPr>
            <w:rStyle w:val="Hyperlink"/>
            <w:rFonts w:eastAsia="MS Mincho"/>
            <w:noProof/>
          </w:rPr>
          <w:fldChar w:fldCharType="end"/>
        </w:r>
      </w:ins>
    </w:p>
    <w:p w14:paraId="0873774F" w14:textId="6416E298" w:rsidR="003336DF" w:rsidRDefault="003336DF">
      <w:pPr>
        <w:pStyle w:val="Abbildungsverzeichnis"/>
        <w:tabs>
          <w:tab w:val="right" w:leader="dot" w:pos="9741"/>
        </w:tabs>
        <w:rPr>
          <w:ins w:id="239" w:author="Ungerer, Max" w:date="2021-10-21T15:17:00Z"/>
          <w:rFonts w:asciiTheme="minorHAnsi" w:eastAsiaTheme="minorEastAsia" w:hAnsiTheme="minorHAnsi" w:cstheme="minorBidi"/>
          <w:noProof/>
          <w:szCs w:val="22"/>
          <w:lang w:val="de-DE"/>
        </w:rPr>
      </w:pPr>
      <w:ins w:id="24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"_Toc85721954"</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_Toc85721954 \h </w:instrText>
        </w:r>
        <w:r>
          <w:rPr>
            <w:noProof/>
            <w:webHidden/>
          </w:rPr>
        </w:r>
      </w:ins>
      <w:r>
        <w:rPr>
          <w:noProof/>
          <w:webHidden/>
        </w:rPr>
        <w:fldChar w:fldCharType="separate"/>
      </w:r>
      <w:ins w:id="241" w:author="Ungerer, Max" w:date="2021-10-21T15:17:00Z">
        <w:r>
          <w:rPr>
            <w:noProof/>
            <w:webHidden/>
          </w:rPr>
          <w:t>125</w:t>
        </w:r>
        <w:r>
          <w:rPr>
            <w:noProof/>
            <w:webHidden/>
          </w:rPr>
          <w:fldChar w:fldCharType="end"/>
        </w:r>
        <w:r w:rsidRPr="004B6C9B">
          <w:rPr>
            <w:rStyle w:val="Hyperlink"/>
            <w:rFonts w:eastAsia="MS Mincho"/>
            <w:noProof/>
          </w:rPr>
          <w:fldChar w:fldCharType="end"/>
        </w:r>
      </w:ins>
    </w:p>
    <w:p w14:paraId="50B4B97C" w14:textId="49D0B1CA" w:rsidR="003336DF" w:rsidRDefault="003336DF">
      <w:pPr>
        <w:pStyle w:val="Abbildungsverzeichnis"/>
        <w:tabs>
          <w:tab w:val="right" w:leader="dot" w:pos="9741"/>
        </w:tabs>
        <w:rPr>
          <w:ins w:id="242" w:author="Ungerer, Max" w:date="2021-10-21T15:17:00Z"/>
          <w:rFonts w:asciiTheme="minorHAnsi" w:eastAsiaTheme="minorEastAsia" w:hAnsiTheme="minorHAnsi" w:cstheme="minorBidi"/>
          <w:noProof/>
          <w:szCs w:val="22"/>
          <w:lang w:val="de-DE"/>
        </w:rPr>
      </w:pPr>
      <w:ins w:id="24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"_Toc85721955"</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_Toc85721955 \h </w:instrText>
        </w:r>
        <w:r>
          <w:rPr>
            <w:noProof/>
            <w:webHidden/>
          </w:rPr>
        </w:r>
      </w:ins>
      <w:r>
        <w:rPr>
          <w:noProof/>
          <w:webHidden/>
        </w:rPr>
        <w:fldChar w:fldCharType="separate"/>
      </w:r>
      <w:ins w:id="244" w:author="Ungerer, Max" w:date="2021-10-21T15:17:00Z">
        <w:r>
          <w:rPr>
            <w:noProof/>
            <w:webHidden/>
          </w:rPr>
          <w:t>125</w:t>
        </w:r>
        <w:r>
          <w:rPr>
            <w:noProof/>
            <w:webHidden/>
          </w:rPr>
          <w:fldChar w:fldCharType="end"/>
        </w:r>
        <w:r w:rsidRPr="004B6C9B">
          <w:rPr>
            <w:rStyle w:val="Hyperlink"/>
            <w:rFonts w:eastAsia="MS Mincho"/>
            <w:noProof/>
          </w:rPr>
          <w:fldChar w:fldCharType="end"/>
        </w:r>
      </w:ins>
    </w:p>
    <w:p w14:paraId="403CB532" w14:textId="2600F5F5" w:rsidR="003336DF" w:rsidRDefault="003336DF">
      <w:pPr>
        <w:pStyle w:val="Abbildungsverzeichnis"/>
        <w:tabs>
          <w:tab w:val="right" w:leader="dot" w:pos="9741"/>
        </w:tabs>
        <w:rPr>
          <w:ins w:id="245" w:author="Ungerer, Max" w:date="2021-10-21T15:17:00Z"/>
          <w:rFonts w:asciiTheme="minorHAnsi" w:eastAsiaTheme="minorEastAsia" w:hAnsiTheme="minorHAnsi" w:cstheme="minorBidi"/>
          <w:noProof/>
          <w:szCs w:val="22"/>
          <w:lang w:val="de-DE"/>
        </w:rPr>
      </w:pPr>
      <w:ins w:id="24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"_Toc85721956"</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_Toc85721956 \h </w:instrText>
        </w:r>
        <w:r>
          <w:rPr>
            <w:noProof/>
            <w:webHidden/>
          </w:rPr>
        </w:r>
      </w:ins>
      <w:r>
        <w:rPr>
          <w:noProof/>
          <w:webHidden/>
        </w:rPr>
        <w:fldChar w:fldCharType="separate"/>
      </w:r>
      <w:ins w:id="247" w:author="Ungerer, Max" w:date="2021-10-21T15:17:00Z">
        <w:r>
          <w:rPr>
            <w:noProof/>
            <w:webHidden/>
          </w:rPr>
          <w:t>128</w:t>
        </w:r>
        <w:r>
          <w:rPr>
            <w:noProof/>
            <w:webHidden/>
          </w:rPr>
          <w:fldChar w:fldCharType="end"/>
        </w:r>
        <w:r w:rsidRPr="004B6C9B">
          <w:rPr>
            <w:rStyle w:val="Hyperlink"/>
            <w:rFonts w:eastAsia="MS Mincho"/>
            <w:noProof/>
          </w:rPr>
          <w:fldChar w:fldCharType="end"/>
        </w:r>
      </w:ins>
    </w:p>
    <w:p w14:paraId="74000F42" w14:textId="590B885C" w:rsidR="003336DF" w:rsidRDefault="003336DF">
      <w:pPr>
        <w:pStyle w:val="Abbildungsverzeichnis"/>
        <w:tabs>
          <w:tab w:val="right" w:leader="dot" w:pos="9741"/>
        </w:tabs>
        <w:rPr>
          <w:ins w:id="248" w:author="Ungerer, Max" w:date="2021-10-21T15:17:00Z"/>
          <w:rFonts w:asciiTheme="minorHAnsi" w:eastAsiaTheme="minorEastAsia" w:hAnsiTheme="minorHAnsi" w:cstheme="minorBidi"/>
          <w:noProof/>
          <w:szCs w:val="22"/>
          <w:lang w:val="de-DE"/>
        </w:rPr>
      </w:pPr>
      <w:ins w:id="24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"_Toc85721957"</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_Toc85721957 \h </w:instrText>
        </w:r>
        <w:r>
          <w:rPr>
            <w:noProof/>
            <w:webHidden/>
          </w:rPr>
        </w:r>
      </w:ins>
      <w:r>
        <w:rPr>
          <w:noProof/>
          <w:webHidden/>
        </w:rPr>
        <w:fldChar w:fldCharType="separate"/>
      </w:r>
      <w:ins w:id="250" w:author="Ungerer, Max" w:date="2021-10-21T15:17:00Z">
        <w:r>
          <w:rPr>
            <w:noProof/>
            <w:webHidden/>
          </w:rPr>
          <w:t>129</w:t>
        </w:r>
        <w:r>
          <w:rPr>
            <w:noProof/>
            <w:webHidden/>
          </w:rPr>
          <w:fldChar w:fldCharType="end"/>
        </w:r>
        <w:r w:rsidRPr="004B6C9B">
          <w:rPr>
            <w:rStyle w:val="Hyperlink"/>
            <w:rFonts w:eastAsia="MS Mincho"/>
            <w:noProof/>
          </w:rPr>
          <w:fldChar w:fldCharType="end"/>
        </w:r>
      </w:ins>
    </w:p>
    <w:p w14:paraId="41565DD9" w14:textId="5EB99E85" w:rsidR="003336DF" w:rsidRDefault="003336DF">
      <w:pPr>
        <w:pStyle w:val="Abbildungsverzeichnis"/>
        <w:tabs>
          <w:tab w:val="right" w:leader="dot" w:pos="9741"/>
        </w:tabs>
        <w:rPr>
          <w:ins w:id="251" w:author="Ungerer, Max" w:date="2021-10-21T15:17:00Z"/>
          <w:rFonts w:asciiTheme="minorHAnsi" w:eastAsiaTheme="minorEastAsia" w:hAnsiTheme="minorHAnsi" w:cstheme="minorBidi"/>
          <w:noProof/>
          <w:szCs w:val="22"/>
          <w:lang w:val="de-DE"/>
        </w:rPr>
      </w:pPr>
      <w:ins w:id="25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"_Toc85721958"</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_Toc85721958 \h </w:instrText>
        </w:r>
        <w:r>
          <w:rPr>
            <w:noProof/>
            <w:webHidden/>
          </w:rPr>
        </w:r>
      </w:ins>
      <w:r>
        <w:rPr>
          <w:noProof/>
          <w:webHidden/>
        </w:rPr>
        <w:fldChar w:fldCharType="separate"/>
      </w:r>
      <w:ins w:id="253" w:author="Ungerer, Max" w:date="2021-10-21T15:17:00Z">
        <w:r>
          <w:rPr>
            <w:noProof/>
            <w:webHidden/>
          </w:rPr>
          <w:t>132</w:t>
        </w:r>
        <w:r>
          <w:rPr>
            <w:noProof/>
            <w:webHidden/>
          </w:rPr>
          <w:fldChar w:fldCharType="end"/>
        </w:r>
        <w:r w:rsidRPr="004B6C9B">
          <w:rPr>
            <w:rStyle w:val="Hyperlink"/>
            <w:rFonts w:eastAsia="MS Mincho"/>
            <w:noProof/>
          </w:rPr>
          <w:fldChar w:fldCharType="end"/>
        </w:r>
      </w:ins>
    </w:p>
    <w:p w14:paraId="295B25E0" w14:textId="565673D1" w:rsidR="003336DF" w:rsidRDefault="003336DF">
      <w:pPr>
        <w:pStyle w:val="Abbildungsverzeichnis"/>
        <w:tabs>
          <w:tab w:val="right" w:leader="dot" w:pos="9741"/>
        </w:tabs>
        <w:rPr>
          <w:ins w:id="254" w:author="Ungerer, Max" w:date="2021-10-21T15:17:00Z"/>
          <w:rFonts w:asciiTheme="minorHAnsi" w:eastAsiaTheme="minorEastAsia" w:hAnsiTheme="minorHAnsi" w:cstheme="minorBidi"/>
          <w:noProof/>
          <w:szCs w:val="22"/>
          <w:lang w:val="de-DE"/>
        </w:rPr>
      </w:pPr>
      <w:ins w:id="25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"_Toc85721959"</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_Toc85721959 \h </w:instrText>
        </w:r>
        <w:r>
          <w:rPr>
            <w:noProof/>
            <w:webHidden/>
          </w:rPr>
        </w:r>
      </w:ins>
      <w:r>
        <w:rPr>
          <w:noProof/>
          <w:webHidden/>
        </w:rPr>
        <w:fldChar w:fldCharType="separate"/>
      </w:r>
      <w:ins w:id="256" w:author="Ungerer, Max" w:date="2021-10-21T15:17:00Z">
        <w:r>
          <w:rPr>
            <w:noProof/>
            <w:webHidden/>
          </w:rPr>
          <w:t>133</w:t>
        </w:r>
        <w:r>
          <w:rPr>
            <w:noProof/>
            <w:webHidden/>
          </w:rPr>
          <w:fldChar w:fldCharType="end"/>
        </w:r>
        <w:r w:rsidRPr="004B6C9B">
          <w:rPr>
            <w:rStyle w:val="Hyperlink"/>
            <w:rFonts w:eastAsia="MS Mincho"/>
            <w:noProof/>
          </w:rPr>
          <w:fldChar w:fldCharType="end"/>
        </w:r>
      </w:ins>
    </w:p>
    <w:p w14:paraId="28C8C643" w14:textId="3A9817EA" w:rsidR="003336DF" w:rsidRDefault="003336DF">
      <w:pPr>
        <w:pStyle w:val="Abbildungsverzeichnis"/>
        <w:tabs>
          <w:tab w:val="right" w:leader="dot" w:pos="9741"/>
        </w:tabs>
        <w:rPr>
          <w:ins w:id="257" w:author="Ungerer, Max" w:date="2021-10-21T15:17:00Z"/>
          <w:rFonts w:asciiTheme="minorHAnsi" w:eastAsiaTheme="minorEastAsia" w:hAnsiTheme="minorHAnsi" w:cstheme="minorBidi"/>
          <w:noProof/>
          <w:szCs w:val="22"/>
          <w:lang w:val="de-DE"/>
        </w:rPr>
      </w:pPr>
      <w:ins w:id="25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"_Toc85721960"</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_Toc85721960 \h </w:instrText>
        </w:r>
        <w:r>
          <w:rPr>
            <w:noProof/>
            <w:webHidden/>
          </w:rPr>
        </w:r>
      </w:ins>
      <w:r>
        <w:rPr>
          <w:noProof/>
          <w:webHidden/>
        </w:rPr>
        <w:fldChar w:fldCharType="separate"/>
      </w:r>
      <w:ins w:id="259" w:author="Ungerer, Max" w:date="2021-10-21T15:17:00Z">
        <w:r>
          <w:rPr>
            <w:noProof/>
            <w:webHidden/>
          </w:rPr>
          <w:t>133</w:t>
        </w:r>
        <w:r>
          <w:rPr>
            <w:noProof/>
            <w:webHidden/>
          </w:rPr>
          <w:fldChar w:fldCharType="end"/>
        </w:r>
        <w:r w:rsidRPr="004B6C9B">
          <w:rPr>
            <w:rStyle w:val="Hyperlink"/>
            <w:rFonts w:eastAsia="MS Mincho"/>
            <w:noProof/>
          </w:rPr>
          <w:fldChar w:fldCharType="end"/>
        </w:r>
      </w:ins>
    </w:p>
    <w:p w14:paraId="396AC18C" w14:textId="37ABF422" w:rsidR="003336DF" w:rsidRDefault="003336DF">
      <w:pPr>
        <w:pStyle w:val="Abbildungsverzeichnis"/>
        <w:tabs>
          <w:tab w:val="right" w:leader="dot" w:pos="9741"/>
        </w:tabs>
        <w:rPr>
          <w:ins w:id="260" w:author="Ungerer, Max" w:date="2021-10-21T15:17:00Z"/>
          <w:rFonts w:asciiTheme="minorHAnsi" w:eastAsiaTheme="minorEastAsia" w:hAnsiTheme="minorHAnsi" w:cstheme="minorBidi"/>
          <w:noProof/>
          <w:szCs w:val="22"/>
          <w:lang w:val="de-DE"/>
        </w:rPr>
      </w:pPr>
      <w:ins w:id="26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"_Toc85721961"</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_Toc85721961 \h </w:instrText>
        </w:r>
        <w:r>
          <w:rPr>
            <w:noProof/>
            <w:webHidden/>
          </w:rPr>
        </w:r>
      </w:ins>
      <w:r>
        <w:rPr>
          <w:noProof/>
          <w:webHidden/>
        </w:rPr>
        <w:fldChar w:fldCharType="separate"/>
      </w:r>
      <w:ins w:id="262" w:author="Ungerer, Max" w:date="2021-10-21T15:17:00Z">
        <w:r>
          <w:rPr>
            <w:noProof/>
            <w:webHidden/>
          </w:rPr>
          <w:t>133</w:t>
        </w:r>
        <w:r>
          <w:rPr>
            <w:noProof/>
            <w:webHidden/>
          </w:rPr>
          <w:fldChar w:fldCharType="end"/>
        </w:r>
        <w:r w:rsidRPr="004B6C9B">
          <w:rPr>
            <w:rStyle w:val="Hyperlink"/>
            <w:rFonts w:eastAsia="MS Mincho"/>
            <w:noProof/>
          </w:rPr>
          <w:fldChar w:fldCharType="end"/>
        </w:r>
      </w:ins>
    </w:p>
    <w:p w14:paraId="4F8FDD18" w14:textId="6D2966E0" w:rsidR="003336DF" w:rsidRDefault="003336DF">
      <w:pPr>
        <w:pStyle w:val="Abbildungsverzeichnis"/>
        <w:tabs>
          <w:tab w:val="right" w:leader="dot" w:pos="9741"/>
        </w:tabs>
        <w:rPr>
          <w:ins w:id="263" w:author="Ungerer, Max" w:date="2021-10-21T15:17:00Z"/>
          <w:rFonts w:asciiTheme="minorHAnsi" w:eastAsiaTheme="minorEastAsia" w:hAnsiTheme="minorHAnsi" w:cstheme="minorBidi"/>
          <w:noProof/>
          <w:szCs w:val="22"/>
          <w:lang w:val="de-DE"/>
        </w:rPr>
      </w:pPr>
      <w:ins w:id="26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"_Toc85721962"</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_Toc85721962 \h </w:instrText>
        </w:r>
        <w:r>
          <w:rPr>
            <w:noProof/>
            <w:webHidden/>
          </w:rPr>
        </w:r>
      </w:ins>
      <w:r>
        <w:rPr>
          <w:noProof/>
          <w:webHidden/>
        </w:rPr>
        <w:fldChar w:fldCharType="separate"/>
      </w:r>
      <w:ins w:id="265"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5D21B543" w14:textId="144E6E7F" w:rsidR="003336DF" w:rsidRDefault="003336DF">
      <w:pPr>
        <w:pStyle w:val="Abbildungsverzeichnis"/>
        <w:tabs>
          <w:tab w:val="right" w:leader="dot" w:pos="9741"/>
        </w:tabs>
        <w:rPr>
          <w:ins w:id="266" w:author="Ungerer, Max" w:date="2021-10-21T15:17:00Z"/>
          <w:rFonts w:asciiTheme="minorHAnsi" w:eastAsiaTheme="minorEastAsia" w:hAnsiTheme="minorHAnsi" w:cstheme="minorBidi"/>
          <w:noProof/>
          <w:szCs w:val="22"/>
          <w:lang w:val="de-DE"/>
        </w:rPr>
      </w:pPr>
      <w:ins w:id="26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"_Toc85721963"</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_Toc85721963 \h </w:instrText>
        </w:r>
        <w:r>
          <w:rPr>
            <w:noProof/>
            <w:webHidden/>
          </w:rPr>
        </w:r>
      </w:ins>
      <w:r>
        <w:rPr>
          <w:noProof/>
          <w:webHidden/>
        </w:rPr>
        <w:fldChar w:fldCharType="separate"/>
      </w:r>
      <w:ins w:id="268"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7133B97B" w14:textId="0F09E0D3" w:rsidR="003336DF" w:rsidRDefault="003336DF">
      <w:pPr>
        <w:pStyle w:val="Abbildungsverzeichnis"/>
        <w:tabs>
          <w:tab w:val="right" w:leader="dot" w:pos="9741"/>
        </w:tabs>
        <w:rPr>
          <w:ins w:id="269" w:author="Ungerer, Max" w:date="2021-10-21T15:17:00Z"/>
          <w:rFonts w:asciiTheme="minorHAnsi" w:eastAsiaTheme="minorEastAsia" w:hAnsiTheme="minorHAnsi" w:cstheme="minorBidi"/>
          <w:noProof/>
          <w:szCs w:val="22"/>
          <w:lang w:val="de-DE"/>
        </w:rPr>
      </w:pPr>
      <w:ins w:id="27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"_Toc85721964"</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_Toc85721964 \h </w:instrText>
        </w:r>
        <w:r>
          <w:rPr>
            <w:noProof/>
            <w:webHidden/>
          </w:rPr>
        </w:r>
      </w:ins>
      <w:r>
        <w:rPr>
          <w:noProof/>
          <w:webHidden/>
        </w:rPr>
        <w:fldChar w:fldCharType="separate"/>
      </w:r>
      <w:ins w:id="271"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685FA455" w14:textId="7813C225" w:rsidR="003336DF" w:rsidRDefault="003336DF">
      <w:pPr>
        <w:pStyle w:val="Abbildungsverzeichnis"/>
        <w:tabs>
          <w:tab w:val="right" w:leader="dot" w:pos="9741"/>
        </w:tabs>
        <w:rPr>
          <w:ins w:id="272" w:author="Ungerer, Max" w:date="2021-10-21T15:17:00Z"/>
          <w:rFonts w:asciiTheme="minorHAnsi" w:eastAsiaTheme="minorEastAsia" w:hAnsiTheme="minorHAnsi" w:cstheme="minorBidi"/>
          <w:noProof/>
          <w:szCs w:val="22"/>
          <w:lang w:val="de-DE"/>
        </w:rPr>
      </w:pPr>
      <w:ins w:id="27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"_Toc85721965"</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_Toc85721965 \h </w:instrText>
        </w:r>
        <w:r>
          <w:rPr>
            <w:noProof/>
            <w:webHidden/>
          </w:rPr>
        </w:r>
      </w:ins>
      <w:r>
        <w:rPr>
          <w:noProof/>
          <w:webHidden/>
        </w:rPr>
        <w:fldChar w:fldCharType="separate"/>
      </w:r>
      <w:ins w:id="274"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38304C70" w14:textId="356E2C04" w:rsidR="003336DF" w:rsidRDefault="003336DF">
      <w:pPr>
        <w:pStyle w:val="Abbildungsverzeichnis"/>
        <w:tabs>
          <w:tab w:val="right" w:leader="dot" w:pos="9741"/>
        </w:tabs>
        <w:rPr>
          <w:ins w:id="275" w:author="Ungerer, Max" w:date="2021-10-21T15:17:00Z"/>
          <w:rFonts w:asciiTheme="minorHAnsi" w:eastAsiaTheme="minorEastAsia" w:hAnsiTheme="minorHAnsi" w:cstheme="minorBidi"/>
          <w:noProof/>
          <w:szCs w:val="22"/>
          <w:lang w:val="de-DE"/>
        </w:rPr>
      </w:pPr>
      <w:ins w:id="27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"_Toc85721966"</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_Toc85721966 \h </w:instrText>
        </w:r>
        <w:r>
          <w:rPr>
            <w:noProof/>
            <w:webHidden/>
          </w:rPr>
        </w:r>
      </w:ins>
      <w:r>
        <w:rPr>
          <w:noProof/>
          <w:webHidden/>
        </w:rPr>
        <w:fldChar w:fldCharType="separate"/>
      </w:r>
      <w:ins w:id="277" w:author="Ungerer, Max" w:date="2021-10-21T15:17:00Z">
        <w:r>
          <w:rPr>
            <w:noProof/>
            <w:webHidden/>
          </w:rPr>
          <w:t>142</w:t>
        </w:r>
        <w:r>
          <w:rPr>
            <w:noProof/>
            <w:webHidden/>
          </w:rPr>
          <w:fldChar w:fldCharType="end"/>
        </w:r>
        <w:r w:rsidRPr="004B6C9B">
          <w:rPr>
            <w:rStyle w:val="Hyperlink"/>
            <w:rFonts w:eastAsia="MS Mincho"/>
            <w:noProof/>
          </w:rPr>
          <w:fldChar w:fldCharType="end"/>
        </w:r>
      </w:ins>
    </w:p>
    <w:p w14:paraId="2FF12C52" w14:textId="5FFB9442" w:rsidR="003336DF" w:rsidRDefault="003336DF">
      <w:pPr>
        <w:pStyle w:val="Abbildungsverzeichnis"/>
        <w:tabs>
          <w:tab w:val="right" w:leader="dot" w:pos="9741"/>
        </w:tabs>
        <w:rPr>
          <w:ins w:id="278" w:author="Ungerer, Max" w:date="2021-10-21T15:17:00Z"/>
          <w:rFonts w:asciiTheme="minorHAnsi" w:eastAsiaTheme="minorEastAsia" w:hAnsiTheme="minorHAnsi" w:cstheme="minorBidi"/>
          <w:noProof/>
          <w:szCs w:val="22"/>
          <w:lang w:val="de-DE"/>
        </w:rPr>
      </w:pPr>
      <w:ins w:id="27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"_Toc85721967"</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_Toc85721967 \h </w:instrText>
        </w:r>
        <w:r>
          <w:rPr>
            <w:noProof/>
            <w:webHidden/>
          </w:rPr>
        </w:r>
      </w:ins>
      <w:r>
        <w:rPr>
          <w:noProof/>
          <w:webHidden/>
        </w:rPr>
        <w:fldChar w:fldCharType="separate"/>
      </w:r>
      <w:ins w:id="280" w:author="Ungerer, Max" w:date="2021-10-21T15:17:00Z">
        <w:r>
          <w:rPr>
            <w:noProof/>
            <w:webHidden/>
          </w:rPr>
          <w:t>146</w:t>
        </w:r>
        <w:r>
          <w:rPr>
            <w:noProof/>
            <w:webHidden/>
          </w:rPr>
          <w:fldChar w:fldCharType="end"/>
        </w:r>
        <w:r w:rsidRPr="004B6C9B">
          <w:rPr>
            <w:rStyle w:val="Hyperlink"/>
            <w:rFonts w:eastAsia="MS Mincho"/>
            <w:noProof/>
          </w:rPr>
          <w:fldChar w:fldCharType="end"/>
        </w:r>
      </w:ins>
    </w:p>
    <w:p w14:paraId="523E1224" w14:textId="580D34B5" w:rsidR="003336DF" w:rsidRDefault="003336DF">
      <w:pPr>
        <w:pStyle w:val="Abbildungsverzeichnis"/>
        <w:tabs>
          <w:tab w:val="right" w:leader="dot" w:pos="9741"/>
        </w:tabs>
        <w:rPr>
          <w:ins w:id="281" w:author="Ungerer, Max" w:date="2021-10-21T15:17:00Z"/>
          <w:rFonts w:asciiTheme="minorHAnsi" w:eastAsiaTheme="minorEastAsia" w:hAnsiTheme="minorHAnsi" w:cstheme="minorBidi"/>
          <w:noProof/>
          <w:szCs w:val="22"/>
          <w:lang w:val="de-DE"/>
        </w:rPr>
      </w:pPr>
      <w:ins w:id="28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"_Toc85721968"</w:instrText>
        </w:r>
        <w:r w:rsidRPr="004B6C9B">
          <w:rPr>
            <w:rStyle w:val="Hyperlink"/>
            <w:rFonts w:eastAsia="MS Mincho"/>
            <w:noProof/>
          </w:rPr>
          <w:instrText xml:space="preserve"> </w:instrText>
        </w:r>
        <w:r w:rsidRPr="004B6C9B">
          <w:rPr>
            <w:rStyle w:val="Hyperlink"/>
            <w:rFonts w:eastAsia="MS Mincho"/>
            <w:noProof/>
          </w:rPr>
        </w:r>
        <w:r w:rsidRPr="004B6C9B">
          <w:rPr>
            <w:rStyle w:val="Hyperlink"/>
            <w:rFonts w:eastAsia="MS Mincho"/>
            <w:noProof/>
          </w:rPr>
          <w:fldChar w:fldCharType="separate"/>
        </w:r>
        <w:r w:rsidRPr="004B6C9B">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_Toc85721968 \h </w:instrText>
        </w:r>
        <w:r>
          <w:rPr>
            <w:noProof/>
            <w:webHidden/>
          </w:rPr>
        </w:r>
      </w:ins>
      <w:r>
        <w:rPr>
          <w:noProof/>
          <w:webHidden/>
        </w:rPr>
        <w:fldChar w:fldCharType="separate"/>
      </w:r>
      <w:ins w:id="283" w:author="Ungerer, Max" w:date="2021-10-21T15:17:00Z">
        <w:r>
          <w:rPr>
            <w:noProof/>
            <w:webHidden/>
          </w:rPr>
          <w:t>146</w:t>
        </w:r>
        <w:r>
          <w:rPr>
            <w:noProof/>
            <w:webHidden/>
          </w:rPr>
          <w:fldChar w:fldCharType="end"/>
        </w:r>
        <w:r w:rsidRPr="004B6C9B">
          <w:rPr>
            <w:rStyle w:val="Hyperlink"/>
            <w:rFonts w:eastAsia="MS Mincho"/>
            <w:noProof/>
          </w:rPr>
          <w:fldChar w:fldCharType="end"/>
        </w:r>
      </w:ins>
    </w:p>
    <w:p w14:paraId="48311B21" w14:textId="324ACC71" w:rsidR="003336DF" w:rsidRPr="003336DF" w:rsidRDefault="003336DF" w:rsidP="003336DF">
      <w:pPr>
        <w:pStyle w:val="Verzeichnis1"/>
        <w:rPr>
          <w:ins w:id="284" w:author="Ungerer, Max" w:date="2021-10-21T15:15:00Z"/>
        </w:rPr>
        <w:pPrChange w:id="285" w:author="Ungerer, Max" w:date="2021-10-21T15:16:00Z">
          <w:pPr>
            <w:pStyle w:val="zzContents"/>
            <w:spacing w:before="0"/>
          </w:pPr>
        </w:pPrChange>
      </w:pPr>
      <w:ins w:id="286" w:author="Ungerer, Max" w:date="2021-10-21T15:17:00Z">
        <w:r>
          <w:lastRenderedPageBreak/>
          <w:fldChar w:fldCharType="end"/>
        </w:r>
      </w:ins>
    </w:p>
    <w:p w14:paraId="11C35027" w14:textId="0DABD9A0" w:rsidR="003336DF" w:rsidRDefault="003336DF" w:rsidP="003336DF">
      <w:pPr>
        <w:pStyle w:val="zzContents"/>
        <w:pageBreakBefore w:val="0"/>
        <w:spacing w:before="0"/>
        <w:rPr>
          <w:ins w:id="287" w:author="Ungerer, Max" w:date="2021-10-21T15:18:00Z"/>
        </w:rPr>
      </w:pPr>
      <w:ins w:id="288" w:author="Ungerer, Max" w:date="2021-10-21T15:16:00Z">
        <w:r>
          <w:t>Tables</w:t>
        </w:r>
      </w:ins>
    </w:p>
    <w:p w14:paraId="468800F2" w14:textId="2566CC69" w:rsidR="003336DF" w:rsidRDefault="003336DF">
      <w:pPr>
        <w:pStyle w:val="Abbildungsverzeichnis"/>
        <w:tabs>
          <w:tab w:val="right" w:leader="dot" w:pos="9741"/>
        </w:tabs>
        <w:rPr>
          <w:ins w:id="289" w:author="Ungerer, Max" w:date="2021-10-21T15:18:00Z"/>
          <w:rFonts w:asciiTheme="minorHAnsi" w:eastAsiaTheme="minorEastAsia" w:hAnsiTheme="minorHAnsi" w:cstheme="minorBidi"/>
          <w:noProof/>
          <w:szCs w:val="22"/>
          <w:lang w:val="de-DE"/>
        </w:rPr>
      </w:pPr>
      <w:ins w:id="290" w:author="Ungerer, Max" w:date="2021-10-21T15:18:00Z">
        <w:r>
          <w:fldChar w:fldCharType="begin"/>
        </w:r>
        <w:r>
          <w:instrText xml:space="preserve"> TOC \f T \h \z \c "Table" </w:instrText>
        </w:r>
      </w:ins>
      <w:r>
        <w:fldChar w:fldCharType="separate"/>
      </w:r>
      <w:ins w:id="29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"_Toc85721969"</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 Nested elements of element </w:t>
        </w:r>
        <w:r w:rsidRPr="00E5015A">
          <w:rPr>
            <w:rStyle w:val="Hyperlink"/>
            <w:rFonts w:ascii="Courier New" w:eastAsia="MS Mincho" w:hAnsi="Courier New" w:cs="Courier New"/>
            <w:bCs/>
            <w:noProof/>
          </w:rPr>
          <w:t>&lt;xmcf/&gt;</w:t>
        </w:r>
        <w:r>
          <w:rPr>
            <w:noProof/>
            <w:webHidden/>
          </w:rPr>
          <w:tab/>
        </w:r>
        <w:r>
          <w:rPr>
            <w:noProof/>
            <w:webHidden/>
          </w:rPr>
          <w:fldChar w:fldCharType="begin"/>
        </w:r>
        <w:r>
          <w:rPr>
            <w:noProof/>
            <w:webHidden/>
          </w:rPr>
          <w:instrText xml:space="preserve"> PAGEREF _Toc85721969 \h </w:instrText>
        </w:r>
        <w:r>
          <w:rPr>
            <w:noProof/>
            <w:webHidden/>
          </w:rPr>
        </w:r>
      </w:ins>
      <w:r>
        <w:rPr>
          <w:noProof/>
          <w:webHidden/>
        </w:rPr>
        <w:fldChar w:fldCharType="separate"/>
      </w:r>
      <w:ins w:id="292" w:author="Ungerer, Max" w:date="2021-10-21T15:18:00Z">
        <w:r>
          <w:rPr>
            <w:noProof/>
            <w:webHidden/>
          </w:rPr>
          <w:t>9</w:t>
        </w:r>
        <w:r>
          <w:rPr>
            <w:noProof/>
            <w:webHidden/>
          </w:rPr>
          <w:fldChar w:fldCharType="end"/>
        </w:r>
        <w:r w:rsidRPr="00E5015A">
          <w:rPr>
            <w:rStyle w:val="Hyperlink"/>
            <w:rFonts w:eastAsia="MS Mincho"/>
            <w:noProof/>
          </w:rPr>
          <w:fldChar w:fldCharType="end"/>
        </w:r>
      </w:ins>
    </w:p>
    <w:p w14:paraId="6A991390" w14:textId="5ED79E3D" w:rsidR="003336DF" w:rsidRDefault="003336DF">
      <w:pPr>
        <w:pStyle w:val="Abbildungsverzeichnis"/>
        <w:tabs>
          <w:tab w:val="right" w:leader="dot" w:pos="9741"/>
        </w:tabs>
        <w:rPr>
          <w:ins w:id="293" w:author="Ungerer, Max" w:date="2021-10-21T15:18:00Z"/>
          <w:rFonts w:asciiTheme="minorHAnsi" w:eastAsiaTheme="minorEastAsia" w:hAnsiTheme="minorHAnsi" w:cstheme="minorBidi"/>
          <w:noProof/>
          <w:szCs w:val="22"/>
          <w:lang w:val="de-DE"/>
        </w:rPr>
      </w:pPr>
      <w:ins w:id="29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"_Toc85721970"</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2: XML-specification of </w:t>
        </w:r>
        <w:r w:rsidRPr="00E5015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_Toc85721970 \h </w:instrText>
        </w:r>
        <w:r>
          <w:rPr>
            <w:noProof/>
            <w:webHidden/>
          </w:rPr>
        </w:r>
      </w:ins>
      <w:r>
        <w:rPr>
          <w:noProof/>
          <w:webHidden/>
        </w:rPr>
        <w:fldChar w:fldCharType="separate"/>
      </w:r>
      <w:ins w:id="295" w:author="Ungerer, Max" w:date="2021-10-21T15:18:00Z">
        <w:r>
          <w:rPr>
            <w:noProof/>
            <w:webHidden/>
          </w:rPr>
          <w:t>10</w:t>
        </w:r>
        <w:r>
          <w:rPr>
            <w:noProof/>
            <w:webHidden/>
          </w:rPr>
          <w:fldChar w:fldCharType="end"/>
        </w:r>
        <w:r w:rsidRPr="00E5015A">
          <w:rPr>
            <w:rStyle w:val="Hyperlink"/>
            <w:rFonts w:eastAsia="MS Mincho"/>
            <w:noProof/>
          </w:rPr>
          <w:fldChar w:fldCharType="end"/>
        </w:r>
      </w:ins>
    </w:p>
    <w:p w14:paraId="0D905860" w14:textId="4E009A33" w:rsidR="003336DF" w:rsidRDefault="003336DF">
      <w:pPr>
        <w:pStyle w:val="Abbildungsverzeichnis"/>
        <w:tabs>
          <w:tab w:val="right" w:leader="dot" w:pos="9741"/>
        </w:tabs>
        <w:rPr>
          <w:ins w:id="296" w:author="Ungerer, Max" w:date="2021-10-21T15:18:00Z"/>
          <w:rFonts w:asciiTheme="minorHAnsi" w:eastAsiaTheme="minorEastAsia" w:hAnsiTheme="minorHAnsi" w:cstheme="minorBidi"/>
          <w:noProof/>
          <w:szCs w:val="22"/>
          <w:lang w:val="de-DE"/>
        </w:rPr>
      </w:pPr>
      <w:ins w:id="29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"_Toc85721971"</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3: XML-specification of </w:t>
        </w:r>
        <w:r w:rsidRPr="00E5015A">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_Toc85721971 \h </w:instrText>
        </w:r>
        <w:r>
          <w:rPr>
            <w:noProof/>
            <w:webHidden/>
          </w:rPr>
        </w:r>
      </w:ins>
      <w:r>
        <w:rPr>
          <w:noProof/>
          <w:webHidden/>
        </w:rPr>
        <w:fldChar w:fldCharType="separate"/>
      </w:r>
      <w:ins w:id="298" w:author="Ungerer, Max" w:date="2021-10-21T15:18:00Z">
        <w:r>
          <w:rPr>
            <w:noProof/>
            <w:webHidden/>
          </w:rPr>
          <w:t>12</w:t>
        </w:r>
        <w:r>
          <w:rPr>
            <w:noProof/>
            <w:webHidden/>
          </w:rPr>
          <w:fldChar w:fldCharType="end"/>
        </w:r>
        <w:r w:rsidRPr="00E5015A">
          <w:rPr>
            <w:rStyle w:val="Hyperlink"/>
            <w:rFonts w:eastAsia="MS Mincho"/>
            <w:noProof/>
          </w:rPr>
          <w:fldChar w:fldCharType="end"/>
        </w:r>
      </w:ins>
    </w:p>
    <w:p w14:paraId="759B2547" w14:textId="55B3118C" w:rsidR="003336DF" w:rsidRDefault="003336DF">
      <w:pPr>
        <w:pStyle w:val="Abbildungsverzeichnis"/>
        <w:tabs>
          <w:tab w:val="right" w:leader="dot" w:pos="9741"/>
        </w:tabs>
        <w:rPr>
          <w:ins w:id="299" w:author="Ungerer, Max" w:date="2021-10-21T15:18:00Z"/>
          <w:rFonts w:asciiTheme="minorHAnsi" w:eastAsiaTheme="minorEastAsia" w:hAnsiTheme="minorHAnsi" w:cstheme="minorBidi"/>
          <w:noProof/>
          <w:szCs w:val="22"/>
          <w:lang w:val="de-DE"/>
        </w:rPr>
      </w:pPr>
      <w:ins w:id="30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"_Toc85721972"</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4: XML-specification of element </w:t>
        </w:r>
        <w:r w:rsidRPr="00E5015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_Toc85721972 \h </w:instrText>
        </w:r>
        <w:r>
          <w:rPr>
            <w:noProof/>
            <w:webHidden/>
          </w:rPr>
        </w:r>
      </w:ins>
      <w:r>
        <w:rPr>
          <w:noProof/>
          <w:webHidden/>
        </w:rPr>
        <w:fldChar w:fldCharType="separate"/>
      </w:r>
      <w:ins w:id="301" w:author="Ungerer, Max" w:date="2021-10-21T15:18:00Z">
        <w:r>
          <w:rPr>
            <w:noProof/>
            <w:webHidden/>
          </w:rPr>
          <w:t>14</w:t>
        </w:r>
        <w:r>
          <w:rPr>
            <w:noProof/>
            <w:webHidden/>
          </w:rPr>
          <w:fldChar w:fldCharType="end"/>
        </w:r>
        <w:r w:rsidRPr="00E5015A">
          <w:rPr>
            <w:rStyle w:val="Hyperlink"/>
            <w:rFonts w:eastAsia="MS Mincho"/>
            <w:noProof/>
          </w:rPr>
          <w:fldChar w:fldCharType="end"/>
        </w:r>
      </w:ins>
    </w:p>
    <w:p w14:paraId="5BF1FCCB" w14:textId="62065161" w:rsidR="003336DF" w:rsidRDefault="003336DF">
      <w:pPr>
        <w:pStyle w:val="Abbildungsverzeichnis"/>
        <w:tabs>
          <w:tab w:val="right" w:leader="dot" w:pos="9741"/>
        </w:tabs>
        <w:rPr>
          <w:ins w:id="302" w:author="Ungerer, Max" w:date="2021-10-21T15:18:00Z"/>
          <w:rFonts w:asciiTheme="minorHAnsi" w:eastAsiaTheme="minorEastAsia" w:hAnsiTheme="minorHAnsi" w:cstheme="minorBidi"/>
          <w:noProof/>
          <w:szCs w:val="22"/>
          <w:lang w:val="de-DE"/>
        </w:rPr>
      </w:pPr>
      <w:ins w:id="30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"_Toc85721973"</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5: Nested elements of the child element of </w:t>
        </w:r>
        <w:r w:rsidRPr="00E5015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_Toc85721973 \h </w:instrText>
        </w:r>
        <w:r>
          <w:rPr>
            <w:noProof/>
            <w:webHidden/>
          </w:rPr>
        </w:r>
      </w:ins>
      <w:r>
        <w:rPr>
          <w:noProof/>
          <w:webHidden/>
        </w:rPr>
        <w:fldChar w:fldCharType="separate"/>
      </w:r>
      <w:ins w:id="304" w:author="Ungerer, Max" w:date="2021-10-21T15:18:00Z">
        <w:r>
          <w:rPr>
            <w:noProof/>
            <w:webHidden/>
          </w:rPr>
          <w:t>14</w:t>
        </w:r>
        <w:r>
          <w:rPr>
            <w:noProof/>
            <w:webHidden/>
          </w:rPr>
          <w:fldChar w:fldCharType="end"/>
        </w:r>
        <w:r w:rsidRPr="00E5015A">
          <w:rPr>
            <w:rStyle w:val="Hyperlink"/>
            <w:rFonts w:eastAsia="MS Mincho"/>
            <w:noProof/>
          </w:rPr>
          <w:fldChar w:fldCharType="end"/>
        </w:r>
      </w:ins>
    </w:p>
    <w:p w14:paraId="6D7BD614" w14:textId="03A4993F" w:rsidR="003336DF" w:rsidRDefault="003336DF">
      <w:pPr>
        <w:pStyle w:val="Abbildungsverzeichnis"/>
        <w:tabs>
          <w:tab w:val="right" w:leader="dot" w:pos="9741"/>
        </w:tabs>
        <w:rPr>
          <w:ins w:id="305" w:author="Ungerer, Max" w:date="2021-10-21T15:18:00Z"/>
          <w:rFonts w:asciiTheme="minorHAnsi" w:eastAsiaTheme="minorEastAsia" w:hAnsiTheme="minorHAnsi" w:cstheme="minorBidi"/>
          <w:noProof/>
          <w:szCs w:val="22"/>
          <w:lang w:val="de-DE"/>
        </w:rPr>
      </w:pPr>
      <w:ins w:id="30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"_Toc85721974"</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6: Attributes of element </w:t>
        </w:r>
        <w:r w:rsidRPr="00E5015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_Toc85721974 \h </w:instrText>
        </w:r>
        <w:r>
          <w:rPr>
            <w:noProof/>
            <w:webHidden/>
          </w:rPr>
        </w:r>
      </w:ins>
      <w:r>
        <w:rPr>
          <w:noProof/>
          <w:webHidden/>
        </w:rPr>
        <w:fldChar w:fldCharType="separate"/>
      </w:r>
      <w:ins w:id="307" w:author="Ungerer, Max" w:date="2021-10-21T15:18:00Z">
        <w:r>
          <w:rPr>
            <w:noProof/>
            <w:webHidden/>
          </w:rPr>
          <w:t>15</w:t>
        </w:r>
        <w:r>
          <w:rPr>
            <w:noProof/>
            <w:webHidden/>
          </w:rPr>
          <w:fldChar w:fldCharType="end"/>
        </w:r>
        <w:r w:rsidRPr="00E5015A">
          <w:rPr>
            <w:rStyle w:val="Hyperlink"/>
            <w:rFonts w:eastAsia="MS Mincho"/>
            <w:noProof/>
          </w:rPr>
          <w:fldChar w:fldCharType="end"/>
        </w:r>
      </w:ins>
    </w:p>
    <w:p w14:paraId="42D0B168" w14:textId="065CF633" w:rsidR="003336DF" w:rsidRDefault="003336DF">
      <w:pPr>
        <w:pStyle w:val="Abbildungsverzeichnis"/>
        <w:tabs>
          <w:tab w:val="right" w:leader="dot" w:pos="9741"/>
        </w:tabs>
        <w:rPr>
          <w:ins w:id="308" w:author="Ungerer, Max" w:date="2021-10-21T15:18:00Z"/>
          <w:rFonts w:asciiTheme="minorHAnsi" w:eastAsiaTheme="minorEastAsia" w:hAnsiTheme="minorHAnsi" w:cstheme="minorBidi"/>
          <w:noProof/>
          <w:szCs w:val="22"/>
          <w:lang w:val="de-DE"/>
        </w:rPr>
      </w:pPr>
      <w:ins w:id="30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"_Toc85721975"</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7: Nested elements of element </w:t>
        </w:r>
        <w:r w:rsidRPr="00E5015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_Toc85721975 \h </w:instrText>
        </w:r>
        <w:r>
          <w:rPr>
            <w:noProof/>
            <w:webHidden/>
          </w:rPr>
        </w:r>
      </w:ins>
      <w:r>
        <w:rPr>
          <w:noProof/>
          <w:webHidden/>
        </w:rPr>
        <w:fldChar w:fldCharType="separate"/>
      </w:r>
      <w:ins w:id="310" w:author="Ungerer, Max" w:date="2021-10-21T15:18:00Z">
        <w:r>
          <w:rPr>
            <w:noProof/>
            <w:webHidden/>
          </w:rPr>
          <w:t>15</w:t>
        </w:r>
        <w:r>
          <w:rPr>
            <w:noProof/>
            <w:webHidden/>
          </w:rPr>
          <w:fldChar w:fldCharType="end"/>
        </w:r>
        <w:r w:rsidRPr="00E5015A">
          <w:rPr>
            <w:rStyle w:val="Hyperlink"/>
            <w:rFonts w:eastAsia="MS Mincho"/>
            <w:noProof/>
          </w:rPr>
          <w:fldChar w:fldCharType="end"/>
        </w:r>
      </w:ins>
    </w:p>
    <w:p w14:paraId="5B32AB3C" w14:textId="7DB47961" w:rsidR="003336DF" w:rsidRDefault="003336DF">
      <w:pPr>
        <w:pStyle w:val="Abbildungsverzeichnis"/>
        <w:tabs>
          <w:tab w:val="right" w:leader="dot" w:pos="9741"/>
        </w:tabs>
        <w:rPr>
          <w:ins w:id="311" w:author="Ungerer, Max" w:date="2021-10-21T15:18:00Z"/>
          <w:rFonts w:asciiTheme="minorHAnsi" w:eastAsiaTheme="minorEastAsia" w:hAnsiTheme="minorHAnsi" w:cstheme="minorBidi"/>
          <w:noProof/>
          <w:szCs w:val="22"/>
          <w:lang w:val="de-DE"/>
        </w:rPr>
      </w:pPr>
      <w:ins w:id="31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"_Toc85721976"</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8: Nested elements of </w:t>
        </w:r>
        <w:r w:rsidRPr="00E5015A">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_Toc85721976 \h </w:instrText>
        </w:r>
        <w:r>
          <w:rPr>
            <w:noProof/>
            <w:webHidden/>
          </w:rPr>
        </w:r>
      </w:ins>
      <w:r>
        <w:rPr>
          <w:noProof/>
          <w:webHidden/>
        </w:rPr>
        <w:fldChar w:fldCharType="separate"/>
      </w:r>
      <w:ins w:id="313" w:author="Ungerer, Max" w:date="2021-10-21T15:18:00Z">
        <w:r>
          <w:rPr>
            <w:noProof/>
            <w:webHidden/>
          </w:rPr>
          <w:t>16</w:t>
        </w:r>
        <w:r>
          <w:rPr>
            <w:noProof/>
            <w:webHidden/>
          </w:rPr>
          <w:fldChar w:fldCharType="end"/>
        </w:r>
        <w:r w:rsidRPr="00E5015A">
          <w:rPr>
            <w:rStyle w:val="Hyperlink"/>
            <w:rFonts w:eastAsia="MS Mincho"/>
            <w:noProof/>
          </w:rPr>
          <w:fldChar w:fldCharType="end"/>
        </w:r>
      </w:ins>
    </w:p>
    <w:p w14:paraId="41E00F70" w14:textId="6FF373CF" w:rsidR="003336DF" w:rsidRDefault="003336DF">
      <w:pPr>
        <w:pStyle w:val="Abbildungsverzeichnis"/>
        <w:tabs>
          <w:tab w:val="right" w:leader="dot" w:pos="9741"/>
        </w:tabs>
        <w:rPr>
          <w:ins w:id="314" w:author="Ungerer, Max" w:date="2021-10-21T15:18:00Z"/>
          <w:rFonts w:asciiTheme="minorHAnsi" w:eastAsiaTheme="minorEastAsia" w:hAnsiTheme="minorHAnsi" w:cstheme="minorBidi"/>
          <w:noProof/>
          <w:szCs w:val="22"/>
          <w:lang w:val="de-DE"/>
        </w:rPr>
      </w:pPr>
      <w:ins w:id="31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"_Toc85721977"</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9: Attributes of element </w:t>
        </w:r>
        <w:r w:rsidRPr="00E5015A">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_Toc85721977 \h </w:instrText>
        </w:r>
        <w:r>
          <w:rPr>
            <w:noProof/>
            <w:webHidden/>
          </w:rPr>
        </w:r>
      </w:ins>
      <w:r>
        <w:rPr>
          <w:noProof/>
          <w:webHidden/>
        </w:rPr>
        <w:fldChar w:fldCharType="separate"/>
      </w:r>
      <w:ins w:id="316" w:author="Ungerer, Max" w:date="2021-10-21T15:18:00Z">
        <w:r>
          <w:rPr>
            <w:noProof/>
            <w:webHidden/>
          </w:rPr>
          <w:t>17</w:t>
        </w:r>
        <w:r>
          <w:rPr>
            <w:noProof/>
            <w:webHidden/>
          </w:rPr>
          <w:fldChar w:fldCharType="end"/>
        </w:r>
        <w:r w:rsidRPr="00E5015A">
          <w:rPr>
            <w:rStyle w:val="Hyperlink"/>
            <w:rFonts w:eastAsia="MS Mincho"/>
            <w:noProof/>
          </w:rPr>
          <w:fldChar w:fldCharType="end"/>
        </w:r>
      </w:ins>
    </w:p>
    <w:p w14:paraId="4BBD1214" w14:textId="7467789A" w:rsidR="003336DF" w:rsidRDefault="003336DF">
      <w:pPr>
        <w:pStyle w:val="Abbildungsverzeichnis"/>
        <w:tabs>
          <w:tab w:val="right" w:leader="dot" w:pos="9741"/>
        </w:tabs>
        <w:rPr>
          <w:ins w:id="317" w:author="Ungerer, Max" w:date="2021-10-21T15:18:00Z"/>
          <w:rFonts w:asciiTheme="minorHAnsi" w:eastAsiaTheme="minorEastAsia" w:hAnsiTheme="minorHAnsi" w:cstheme="minorBidi"/>
          <w:noProof/>
          <w:szCs w:val="22"/>
          <w:lang w:val="de-DE"/>
        </w:rPr>
      </w:pPr>
      <w:ins w:id="31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"_Toc85721978"</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10: Attributes of element </w:t>
        </w:r>
        <w:r w:rsidRPr="00E5015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_Toc85721978 \h </w:instrText>
        </w:r>
        <w:r>
          <w:rPr>
            <w:noProof/>
            <w:webHidden/>
          </w:rPr>
        </w:r>
      </w:ins>
      <w:r>
        <w:rPr>
          <w:noProof/>
          <w:webHidden/>
        </w:rPr>
        <w:fldChar w:fldCharType="separate"/>
      </w:r>
      <w:ins w:id="319" w:author="Ungerer, Max" w:date="2021-10-21T15:18:00Z">
        <w:r>
          <w:rPr>
            <w:noProof/>
            <w:webHidden/>
          </w:rPr>
          <w:t>17</w:t>
        </w:r>
        <w:r>
          <w:rPr>
            <w:noProof/>
            <w:webHidden/>
          </w:rPr>
          <w:fldChar w:fldCharType="end"/>
        </w:r>
        <w:r w:rsidRPr="00E5015A">
          <w:rPr>
            <w:rStyle w:val="Hyperlink"/>
            <w:rFonts w:eastAsia="MS Mincho"/>
            <w:noProof/>
          </w:rPr>
          <w:fldChar w:fldCharType="end"/>
        </w:r>
      </w:ins>
    </w:p>
    <w:p w14:paraId="2F6B73AA" w14:textId="01E2CDA9" w:rsidR="003336DF" w:rsidRDefault="003336DF">
      <w:pPr>
        <w:pStyle w:val="Abbildungsverzeichnis"/>
        <w:tabs>
          <w:tab w:val="right" w:leader="dot" w:pos="9741"/>
        </w:tabs>
        <w:rPr>
          <w:ins w:id="320" w:author="Ungerer, Max" w:date="2021-10-21T15:18:00Z"/>
          <w:rFonts w:asciiTheme="minorHAnsi" w:eastAsiaTheme="minorEastAsia" w:hAnsiTheme="minorHAnsi" w:cstheme="minorBidi"/>
          <w:noProof/>
          <w:szCs w:val="22"/>
          <w:lang w:val="de-DE"/>
        </w:rPr>
      </w:pPr>
      <w:ins w:id="32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"_Toc85721979"</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11: Nested elements of </w:t>
        </w:r>
        <w:r w:rsidRPr="00E5015A">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_Toc85721979 \h </w:instrText>
        </w:r>
        <w:r>
          <w:rPr>
            <w:noProof/>
            <w:webHidden/>
          </w:rPr>
        </w:r>
      </w:ins>
      <w:r>
        <w:rPr>
          <w:noProof/>
          <w:webHidden/>
        </w:rPr>
        <w:fldChar w:fldCharType="separate"/>
      </w:r>
      <w:ins w:id="322" w:author="Ungerer, Max" w:date="2021-10-21T15:18:00Z">
        <w:r>
          <w:rPr>
            <w:noProof/>
            <w:webHidden/>
          </w:rPr>
          <w:t>19</w:t>
        </w:r>
        <w:r>
          <w:rPr>
            <w:noProof/>
            <w:webHidden/>
          </w:rPr>
          <w:fldChar w:fldCharType="end"/>
        </w:r>
        <w:r w:rsidRPr="00E5015A">
          <w:rPr>
            <w:rStyle w:val="Hyperlink"/>
            <w:rFonts w:eastAsia="MS Mincho"/>
            <w:noProof/>
          </w:rPr>
          <w:fldChar w:fldCharType="end"/>
        </w:r>
      </w:ins>
    </w:p>
    <w:p w14:paraId="484117E6" w14:textId="511AD01C" w:rsidR="003336DF" w:rsidRDefault="003336DF">
      <w:pPr>
        <w:pStyle w:val="Abbildungsverzeichnis"/>
        <w:tabs>
          <w:tab w:val="right" w:leader="dot" w:pos="9741"/>
        </w:tabs>
        <w:rPr>
          <w:ins w:id="323" w:author="Ungerer, Max" w:date="2021-10-21T15:18:00Z"/>
          <w:rFonts w:asciiTheme="minorHAnsi" w:eastAsiaTheme="minorEastAsia" w:hAnsiTheme="minorHAnsi" w:cstheme="minorBidi"/>
          <w:noProof/>
          <w:szCs w:val="22"/>
          <w:lang w:val="de-DE"/>
        </w:rPr>
      </w:pPr>
      <w:ins w:id="32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"_Toc85721980"</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_Toc85721980 \h </w:instrText>
        </w:r>
        <w:r>
          <w:rPr>
            <w:noProof/>
            <w:webHidden/>
          </w:rPr>
        </w:r>
      </w:ins>
      <w:r>
        <w:rPr>
          <w:noProof/>
          <w:webHidden/>
        </w:rPr>
        <w:fldChar w:fldCharType="separate"/>
      </w:r>
      <w:ins w:id="325" w:author="Ungerer, Max" w:date="2021-10-21T15:18:00Z">
        <w:r>
          <w:rPr>
            <w:noProof/>
            <w:webHidden/>
          </w:rPr>
          <w:t>19</w:t>
        </w:r>
        <w:r>
          <w:rPr>
            <w:noProof/>
            <w:webHidden/>
          </w:rPr>
          <w:fldChar w:fldCharType="end"/>
        </w:r>
        <w:r w:rsidRPr="00E5015A">
          <w:rPr>
            <w:rStyle w:val="Hyperlink"/>
            <w:rFonts w:eastAsia="MS Mincho"/>
            <w:noProof/>
          </w:rPr>
          <w:fldChar w:fldCharType="end"/>
        </w:r>
      </w:ins>
    </w:p>
    <w:p w14:paraId="043EB5EA" w14:textId="39AC064C" w:rsidR="003336DF" w:rsidRDefault="003336DF">
      <w:pPr>
        <w:pStyle w:val="Abbildungsverzeichnis"/>
        <w:tabs>
          <w:tab w:val="right" w:leader="dot" w:pos="9741"/>
        </w:tabs>
        <w:rPr>
          <w:ins w:id="326" w:author="Ungerer, Max" w:date="2021-10-21T15:18:00Z"/>
          <w:rFonts w:asciiTheme="minorHAnsi" w:eastAsiaTheme="minorEastAsia" w:hAnsiTheme="minorHAnsi" w:cstheme="minorBidi"/>
          <w:noProof/>
          <w:szCs w:val="22"/>
          <w:lang w:val="de-DE"/>
        </w:rPr>
      </w:pPr>
      <w:ins w:id="32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"_Toc85721981"</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_Toc85721981 \h </w:instrText>
        </w:r>
        <w:r>
          <w:rPr>
            <w:noProof/>
            <w:webHidden/>
          </w:rPr>
        </w:r>
      </w:ins>
      <w:r>
        <w:rPr>
          <w:noProof/>
          <w:webHidden/>
        </w:rPr>
        <w:fldChar w:fldCharType="separate"/>
      </w:r>
      <w:ins w:id="328" w:author="Ungerer, Max" w:date="2021-10-21T15:18:00Z">
        <w:r>
          <w:rPr>
            <w:noProof/>
            <w:webHidden/>
          </w:rPr>
          <w:t>19</w:t>
        </w:r>
        <w:r>
          <w:rPr>
            <w:noProof/>
            <w:webHidden/>
          </w:rPr>
          <w:fldChar w:fldCharType="end"/>
        </w:r>
        <w:r w:rsidRPr="00E5015A">
          <w:rPr>
            <w:rStyle w:val="Hyperlink"/>
            <w:rFonts w:eastAsia="MS Mincho"/>
            <w:noProof/>
          </w:rPr>
          <w:fldChar w:fldCharType="end"/>
        </w:r>
      </w:ins>
    </w:p>
    <w:p w14:paraId="74D57FF0" w14:textId="4CA906CC" w:rsidR="003336DF" w:rsidRDefault="003336DF">
      <w:pPr>
        <w:pStyle w:val="Abbildungsverzeichnis"/>
        <w:tabs>
          <w:tab w:val="right" w:leader="dot" w:pos="9741"/>
        </w:tabs>
        <w:rPr>
          <w:ins w:id="329" w:author="Ungerer, Max" w:date="2021-10-21T15:18:00Z"/>
          <w:rFonts w:asciiTheme="minorHAnsi" w:eastAsiaTheme="minorEastAsia" w:hAnsiTheme="minorHAnsi" w:cstheme="minorBidi"/>
          <w:noProof/>
          <w:szCs w:val="22"/>
          <w:lang w:val="de-DE"/>
        </w:rPr>
      </w:pPr>
      <w:ins w:id="33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"_Toc85721982"</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14: Nested elements of element </w:t>
        </w:r>
        <w:r w:rsidRPr="00E5015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_Toc85721982 \h </w:instrText>
        </w:r>
        <w:r>
          <w:rPr>
            <w:noProof/>
            <w:webHidden/>
          </w:rPr>
        </w:r>
      </w:ins>
      <w:r>
        <w:rPr>
          <w:noProof/>
          <w:webHidden/>
        </w:rPr>
        <w:fldChar w:fldCharType="separate"/>
      </w:r>
      <w:ins w:id="331" w:author="Ungerer, Max" w:date="2021-10-21T15:18:00Z">
        <w:r>
          <w:rPr>
            <w:noProof/>
            <w:webHidden/>
          </w:rPr>
          <w:t>21</w:t>
        </w:r>
        <w:r>
          <w:rPr>
            <w:noProof/>
            <w:webHidden/>
          </w:rPr>
          <w:fldChar w:fldCharType="end"/>
        </w:r>
        <w:r w:rsidRPr="00E5015A">
          <w:rPr>
            <w:rStyle w:val="Hyperlink"/>
            <w:rFonts w:eastAsia="MS Mincho"/>
            <w:noProof/>
          </w:rPr>
          <w:fldChar w:fldCharType="end"/>
        </w:r>
      </w:ins>
    </w:p>
    <w:p w14:paraId="3D9A014A" w14:textId="497A81C7" w:rsidR="003336DF" w:rsidRDefault="003336DF">
      <w:pPr>
        <w:pStyle w:val="Abbildungsverzeichnis"/>
        <w:tabs>
          <w:tab w:val="right" w:leader="dot" w:pos="9741"/>
        </w:tabs>
        <w:rPr>
          <w:ins w:id="332" w:author="Ungerer, Max" w:date="2021-10-21T15:18:00Z"/>
          <w:rFonts w:asciiTheme="minorHAnsi" w:eastAsiaTheme="minorEastAsia" w:hAnsiTheme="minorHAnsi" w:cstheme="minorBidi"/>
          <w:noProof/>
          <w:szCs w:val="22"/>
          <w:lang w:val="de-DE"/>
        </w:rPr>
      </w:pPr>
      <w:ins w:id="33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"_Toc85721983"</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15: Nested elements of element </w:t>
        </w:r>
        <w:r w:rsidRPr="00E5015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_Toc85721983 \h </w:instrText>
        </w:r>
        <w:r>
          <w:rPr>
            <w:noProof/>
            <w:webHidden/>
          </w:rPr>
        </w:r>
      </w:ins>
      <w:r>
        <w:rPr>
          <w:noProof/>
          <w:webHidden/>
        </w:rPr>
        <w:fldChar w:fldCharType="separate"/>
      </w:r>
      <w:ins w:id="334" w:author="Ungerer, Max" w:date="2021-10-21T15:18:00Z">
        <w:r>
          <w:rPr>
            <w:noProof/>
            <w:webHidden/>
          </w:rPr>
          <w:t>22</w:t>
        </w:r>
        <w:r>
          <w:rPr>
            <w:noProof/>
            <w:webHidden/>
          </w:rPr>
          <w:fldChar w:fldCharType="end"/>
        </w:r>
        <w:r w:rsidRPr="00E5015A">
          <w:rPr>
            <w:rStyle w:val="Hyperlink"/>
            <w:rFonts w:eastAsia="MS Mincho"/>
            <w:noProof/>
          </w:rPr>
          <w:fldChar w:fldCharType="end"/>
        </w:r>
      </w:ins>
    </w:p>
    <w:p w14:paraId="58304B53" w14:textId="71DE1709" w:rsidR="003336DF" w:rsidRDefault="003336DF">
      <w:pPr>
        <w:pStyle w:val="Abbildungsverzeichnis"/>
        <w:tabs>
          <w:tab w:val="right" w:leader="dot" w:pos="9741"/>
        </w:tabs>
        <w:rPr>
          <w:ins w:id="335" w:author="Ungerer, Max" w:date="2021-10-21T15:18:00Z"/>
          <w:rFonts w:asciiTheme="minorHAnsi" w:eastAsiaTheme="minorEastAsia" w:hAnsiTheme="minorHAnsi" w:cstheme="minorBidi"/>
          <w:noProof/>
          <w:szCs w:val="22"/>
          <w:lang w:val="de-DE"/>
        </w:rPr>
      </w:pPr>
      <w:ins w:id="33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"_Toc85721984"</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16: Attributes of element </w:t>
        </w:r>
        <w:r w:rsidRPr="00E5015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_Toc85721984 \h </w:instrText>
        </w:r>
        <w:r>
          <w:rPr>
            <w:noProof/>
            <w:webHidden/>
          </w:rPr>
        </w:r>
      </w:ins>
      <w:r>
        <w:rPr>
          <w:noProof/>
          <w:webHidden/>
        </w:rPr>
        <w:fldChar w:fldCharType="separate"/>
      </w:r>
      <w:ins w:id="337" w:author="Ungerer, Max" w:date="2021-10-21T15:18:00Z">
        <w:r>
          <w:rPr>
            <w:noProof/>
            <w:webHidden/>
          </w:rPr>
          <w:t>22</w:t>
        </w:r>
        <w:r>
          <w:rPr>
            <w:noProof/>
            <w:webHidden/>
          </w:rPr>
          <w:fldChar w:fldCharType="end"/>
        </w:r>
        <w:r w:rsidRPr="00E5015A">
          <w:rPr>
            <w:rStyle w:val="Hyperlink"/>
            <w:rFonts w:eastAsia="MS Mincho"/>
            <w:noProof/>
          </w:rPr>
          <w:fldChar w:fldCharType="end"/>
        </w:r>
      </w:ins>
    </w:p>
    <w:p w14:paraId="4FC68804" w14:textId="2E4AEAC0" w:rsidR="003336DF" w:rsidRDefault="003336DF">
      <w:pPr>
        <w:pStyle w:val="Abbildungsverzeichnis"/>
        <w:tabs>
          <w:tab w:val="right" w:leader="dot" w:pos="9741"/>
        </w:tabs>
        <w:rPr>
          <w:ins w:id="338" w:author="Ungerer, Max" w:date="2021-10-21T15:18:00Z"/>
          <w:rFonts w:asciiTheme="minorHAnsi" w:eastAsiaTheme="minorEastAsia" w:hAnsiTheme="minorHAnsi" w:cstheme="minorBidi"/>
          <w:noProof/>
          <w:szCs w:val="22"/>
          <w:lang w:val="de-DE"/>
        </w:rPr>
      </w:pPr>
      <w:ins w:id="33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"_Toc85721985"</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17: Attributes of element </w:t>
        </w:r>
        <w:r w:rsidRPr="00E5015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_Toc85721985 \h </w:instrText>
        </w:r>
        <w:r>
          <w:rPr>
            <w:noProof/>
            <w:webHidden/>
          </w:rPr>
        </w:r>
      </w:ins>
      <w:r>
        <w:rPr>
          <w:noProof/>
          <w:webHidden/>
        </w:rPr>
        <w:fldChar w:fldCharType="separate"/>
      </w:r>
      <w:ins w:id="340" w:author="Ungerer, Max" w:date="2021-10-21T15:18:00Z">
        <w:r>
          <w:rPr>
            <w:noProof/>
            <w:webHidden/>
          </w:rPr>
          <w:t>23</w:t>
        </w:r>
        <w:r>
          <w:rPr>
            <w:noProof/>
            <w:webHidden/>
          </w:rPr>
          <w:fldChar w:fldCharType="end"/>
        </w:r>
        <w:r w:rsidRPr="00E5015A">
          <w:rPr>
            <w:rStyle w:val="Hyperlink"/>
            <w:rFonts w:eastAsia="MS Mincho"/>
            <w:noProof/>
          </w:rPr>
          <w:fldChar w:fldCharType="end"/>
        </w:r>
      </w:ins>
    </w:p>
    <w:p w14:paraId="0E5CEBA1" w14:textId="23EBAD39" w:rsidR="003336DF" w:rsidRDefault="003336DF">
      <w:pPr>
        <w:pStyle w:val="Abbildungsverzeichnis"/>
        <w:tabs>
          <w:tab w:val="right" w:leader="dot" w:pos="9741"/>
        </w:tabs>
        <w:rPr>
          <w:ins w:id="341" w:author="Ungerer, Max" w:date="2021-10-21T15:18:00Z"/>
          <w:rFonts w:asciiTheme="minorHAnsi" w:eastAsiaTheme="minorEastAsia" w:hAnsiTheme="minorHAnsi" w:cstheme="minorBidi"/>
          <w:noProof/>
          <w:szCs w:val="22"/>
          <w:lang w:val="de-DE"/>
        </w:rPr>
      </w:pPr>
      <w:ins w:id="34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"_Toc85721986"</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18: Nested elements of element </w:t>
        </w:r>
        <w:r w:rsidRPr="00E5015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_Toc85721986 \h </w:instrText>
        </w:r>
        <w:r>
          <w:rPr>
            <w:noProof/>
            <w:webHidden/>
          </w:rPr>
        </w:r>
      </w:ins>
      <w:r>
        <w:rPr>
          <w:noProof/>
          <w:webHidden/>
        </w:rPr>
        <w:fldChar w:fldCharType="separate"/>
      </w:r>
      <w:ins w:id="343" w:author="Ungerer, Max" w:date="2021-10-21T15:18:00Z">
        <w:r>
          <w:rPr>
            <w:noProof/>
            <w:webHidden/>
          </w:rPr>
          <w:t>23</w:t>
        </w:r>
        <w:r>
          <w:rPr>
            <w:noProof/>
            <w:webHidden/>
          </w:rPr>
          <w:fldChar w:fldCharType="end"/>
        </w:r>
        <w:r w:rsidRPr="00E5015A">
          <w:rPr>
            <w:rStyle w:val="Hyperlink"/>
            <w:rFonts w:eastAsia="MS Mincho"/>
            <w:noProof/>
          </w:rPr>
          <w:fldChar w:fldCharType="end"/>
        </w:r>
      </w:ins>
    </w:p>
    <w:p w14:paraId="1DC841BA" w14:textId="08A3639F" w:rsidR="003336DF" w:rsidRDefault="003336DF">
      <w:pPr>
        <w:pStyle w:val="Abbildungsverzeichnis"/>
        <w:tabs>
          <w:tab w:val="right" w:leader="dot" w:pos="9741"/>
        </w:tabs>
        <w:rPr>
          <w:ins w:id="344" w:author="Ungerer, Max" w:date="2021-10-21T15:18:00Z"/>
          <w:rFonts w:asciiTheme="minorHAnsi" w:eastAsiaTheme="minorEastAsia" w:hAnsiTheme="minorHAnsi" w:cstheme="minorBidi"/>
          <w:noProof/>
          <w:szCs w:val="22"/>
          <w:lang w:val="de-DE"/>
        </w:rPr>
      </w:pPr>
      <w:ins w:id="34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"_Toc85721987"</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19: Nested elements of element </w:t>
        </w:r>
        <w:r w:rsidRPr="00E5015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_Toc85721987 \h </w:instrText>
        </w:r>
        <w:r>
          <w:rPr>
            <w:noProof/>
            <w:webHidden/>
          </w:rPr>
        </w:r>
      </w:ins>
      <w:r>
        <w:rPr>
          <w:noProof/>
          <w:webHidden/>
        </w:rPr>
        <w:fldChar w:fldCharType="separate"/>
      </w:r>
      <w:ins w:id="346" w:author="Ungerer, Max" w:date="2021-10-21T15:18:00Z">
        <w:r>
          <w:rPr>
            <w:noProof/>
            <w:webHidden/>
          </w:rPr>
          <w:t>27</w:t>
        </w:r>
        <w:r>
          <w:rPr>
            <w:noProof/>
            <w:webHidden/>
          </w:rPr>
          <w:fldChar w:fldCharType="end"/>
        </w:r>
        <w:r w:rsidRPr="00E5015A">
          <w:rPr>
            <w:rStyle w:val="Hyperlink"/>
            <w:rFonts w:eastAsia="MS Mincho"/>
            <w:noProof/>
          </w:rPr>
          <w:fldChar w:fldCharType="end"/>
        </w:r>
      </w:ins>
    </w:p>
    <w:p w14:paraId="268E45ED" w14:textId="7D0B1BBD" w:rsidR="003336DF" w:rsidRDefault="003336DF">
      <w:pPr>
        <w:pStyle w:val="Abbildungsverzeichnis"/>
        <w:tabs>
          <w:tab w:val="right" w:leader="dot" w:pos="9741"/>
        </w:tabs>
        <w:rPr>
          <w:ins w:id="347" w:author="Ungerer, Max" w:date="2021-10-21T15:18:00Z"/>
          <w:rFonts w:asciiTheme="minorHAnsi" w:eastAsiaTheme="minorEastAsia" w:hAnsiTheme="minorHAnsi" w:cstheme="minorBidi"/>
          <w:noProof/>
          <w:szCs w:val="22"/>
          <w:lang w:val="de-DE"/>
        </w:rPr>
      </w:pPr>
      <w:ins w:id="34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"_Toc85721988"</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20: Attributes of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rPr>
          <w:t>custom_attributes/</w:t>
        </w:r>
        <w:r w:rsidRPr="00E5015A">
          <w:rPr>
            <w:rStyle w:val="Hyperlink"/>
            <w:rFonts w:ascii="Courier New" w:eastAsia="MS Mincho" w:hAnsi="Courier New" w:cs="Courier New"/>
            <w:bCs/>
            <w:noProof/>
          </w:rPr>
          <w: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_Toc85721988 \h </w:instrText>
        </w:r>
        <w:r>
          <w:rPr>
            <w:noProof/>
            <w:webHidden/>
          </w:rPr>
        </w:r>
      </w:ins>
      <w:r>
        <w:rPr>
          <w:noProof/>
          <w:webHidden/>
        </w:rPr>
        <w:fldChar w:fldCharType="separate"/>
      </w:r>
      <w:ins w:id="349" w:author="Ungerer, Max" w:date="2021-10-21T15:18:00Z">
        <w:r>
          <w:rPr>
            <w:noProof/>
            <w:webHidden/>
          </w:rPr>
          <w:t>27</w:t>
        </w:r>
        <w:r>
          <w:rPr>
            <w:noProof/>
            <w:webHidden/>
          </w:rPr>
          <w:fldChar w:fldCharType="end"/>
        </w:r>
        <w:r w:rsidRPr="00E5015A">
          <w:rPr>
            <w:rStyle w:val="Hyperlink"/>
            <w:rFonts w:eastAsia="MS Mincho"/>
            <w:noProof/>
          </w:rPr>
          <w:fldChar w:fldCharType="end"/>
        </w:r>
      </w:ins>
    </w:p>
    <w:p w14:paraId="3B1D6845" w14:textId="4D880403" w:rsidR="003336DF" w:rsidRDefault="003336DF">
      <w:pPr>
        <w:pStyle w:val="Abbildungsverzeichnis"/>
        <w:tabs>
          <w:tab w:val="right" w:leader="dot" w:pos="9741"/>
        </w:tabs>
        <w:rPr>
          <w:ins w:id="350" w:author="Ungerer, Max" w:date="2021-10-21T15:18:00Z"/>
          <w:rFonts w:asciiTheme="minorHAnsi" w:eastAsiaTheme="minorEastAsia" w:hAnsiTheme="minorHAnsi" w:cstheme="minorBidi"/>
          <w:noProof/>
          <w:szCs w:val="22"/>
          <w:lang w:val="de-DE"/>
        </w:rPr>
      </w:pPr>
      <w:ins w:id="35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"_Toc85721989"</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21: Nested elements of element </w:t>
        </w:r>
        <w:r w:rsidRPr="00E5015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_Toc85721989 \h </w:instrText>
        </w:r>
        <w:r>
          <w:rPr>
            <w:noProof/>
            <w:webHidden/>
          </w:rPr>
        </w:r>
      </w:ins>
      <w:r>
        <w:rPr>
          <w:noProof/>
          <w:webHidden/>
        </w:rPr>
        <w:fldChar w:fldCharType="separate"/>
      </w:r>
      <w:ins w:id="352"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7235EA5E" w14:textId="76059BDF" w:rsidR="003336DF" w:rsidRDefault="003336DF">
      <w:pPr>
        <w:pStyle w:val="Abbildungsverzeichnis"/>
        <w:tabs>
          <w:tab w:val="right" w:leader="dot" w:pos="9741"/>
        </w:tabs>
        <w:rPr>
          <w:ins w:id="353" w:author="Ungerer, Max" w:date="2021-10-21T15:18:00Z"/>
          <w:rFonts w:asciiTheme="minorHAnsi" w:eastAsiaTheme="minorEastAsia" w:hAnsiTheme="minorHAnsi" w:cstheme="minorBidi"/>
          <w:noProof/>
          <w:szCs w:val="22"/>
          <w:lang w:val="de-DE"/>
        </w:rPr>
      </w:pPr>
      <w:ins w:id="35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"_Toc85721990"</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22: Attributes of </w:t>
        </w:r>
        <w:r w:rsidRPr="00E5015A">
          <w:rPr>
            <w:rStyle w:val="Hyperlink"/>
            <w:rFonts w:ascii="Courier New" w:eastAsia="MS Mincho" w:hAnsi="Courier New" w:cs="Courier New"/>
            <w:bCs/>
            <w:noProof/>
          </w:rPr>
          <w:t>&lt;string/&gt;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_Toc85721990 \h </w:instrText>
        </w:r>
        <w:r>
          <w:rPr>
            <w:noProof/>
            <w:webHidden/>
          </w:rPr>
        </w:r>
      </w:ins>
      <w:r>
        <w:rPr>
          <w:noProof/>
          <w:webHidden/>
        </w:rPr>
        <w:fldChar w:fldCharType="separate"/>
      </w:r>
      <w:ins w:id="355"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196D070C" w14:textId="2D1B8310" w:rsidR="003336DF" w:rsidRDefault="003336DF">
      <w:pPr>
        <w:pStyle w:val="Abbildungsverzeichnis"/>
        <w:tabs>
          <w:tab w:val="right" w:leader="dot" w:pos="9741"/>
        </w:tabs>
        <w:rPr>
          <w:ins w:id="356" w:author="Ungerer, Max" w:date="2021-10-21T15:18:00Z"/>
          <w:rFonts w:asciiTheme="minorHAnsi" w:eastAsiaTheme="minorEastAsia" w:hAnsiTheme="minorHAnsi" w:cstheme="minorBidi"/>
          <w:noProof/>
          <w:szCs w:val="22"/>
          <w:lang w:val="de-DE"/>
        </w:rPr>
      </w:pPr>
      <w:ins w:id="35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"_Toc85721991"</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23: Attributes of </w:t>
        </w:r>
        <w:r w:rsidRPr="00E5015A">
          <w:rPr>
            <w:rStyle w:val="Hyperlink"/>
            <w:rFonts w:ascii="Courier New" w:eastAsia="MS Mincho" w:hAnsi="Courier New" w:cs="Courier New"/>
            <w:bCs/>
            <w:noProof/>
          </w:rPr>
          <w:t>&lt;real/&gt;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_Toc85721991 \h </w:instrText>
        </w:r>
        <w:r>
          <w:rPr>
            <w:noProof/>
            <w:webHidden/>
          </w:rPr>
        </w:r>
      </w:ins>
      <w:r>
        <w:rPr>
          <w:noProof/>
          <w:webHidden/>
        </w:rPr>
        <w:fldChar w:fldCharType="separate"/>
      </w:r>
      <w:ins w:id="358"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06B4043F" w14:textId="33BA0656" w:rsidR="003336DF" w:rsidRDefault="003336DF">
      <w:pPr>
        <w:pStyle w:val="Abbildungsverzeichnis"/>
        <w:tabs>
          <w:tab w:val="right" w:leader="dot" w:pos="9741"/>
        </w:tabs>
        <w:rPr>
          <w:ins w:id="359" w:author="Ungerer, Max" w:date="2021-10-21T15:18:00Z"/>
          <w:rFonts w:asciiTheme="minorHAnsi" w:eastAsiaTheme="minorEastAsia" w:hAnsiTheme="minorHAnsi" w:cstheme="minorBidi"/>
          <w:noProof/>
          <w:szCs w:val="22"/>
          <w:lang w:val="de-DE"/>
        </w:rPr>
      </w:pPr>
      <w:ins w:id="36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"_Toc85721992"</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24: Attributes of </w:t>
        </w:r>
        <w:r w:rsidRPr="00E5015A">
          <w:rPr>
            <w:rStyle w:val="Hyperlink"/>
            <w:rFonts w:ascii="Courier New" w:eastAsia="MS Mincho" w:hAnsi="Courier New" w:cs="Courier New"/>
            <w:bCs/>
            <w:noProof/>
          </w:rPr>
          <w:t>&lt;integer/&gt;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_Toc85721992 \h </w:instrText>
        </w:r>
        <w:r>
          <w:rPr>
            <w:noProof/>
            <w:webHidden/>
          </w:rPr>
        </w:r>
      </w:ins>
      <w:r>
        <w:rPr>
          <w:noProof/>
          <w:webHidden/>
        </w:rPr>
        <w:fldChar w:fldCharType="separate"/>
      </w:r>
      <w:ins w:id="361"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431390CB" w14:textId="42683DD4" w:rsidR="003336DF" w:rsidRDefault="003336DF">
      <w:pPr>
        <w:pStyle w:val="Abbildungsverzeichnis"/>
        <w:tabs>
          <w:tab w:val="right" w:leader="dot" w:pos="9741"/>
        </w:tabs>
        <w:rPr>
          <w:ins w:id="362" w:author="Ungerer, Max" w:date="2021-10-21T15:18:00Z"/>
          <w:rFonts w:asciiTheme="minorHAnsi" w:eastAsiaTheme="minorEastAsia" w:hAnsiTheme="minorHAnsi" w:cstheme="minorBidi"/>
          <w:noProof/>
          <w:szCs w:val="22"/>
          <w:lang w:val="de-DE"/>
        </w:rPr>
      </w:pPr>
      <w:ins w:id="36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"_Toc85721993"</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25: Attributes of </w:t>
        </w:r>
        <w:r w:rsidRPr="00E5015A">
          <w:rPr>
            <w:rStyle w:val="Hyperlink"/>
            <w:rFonts w:ascii="Courier New" w:eastAsia="MS Mincho" w:hAnsi="Courier New" w:cs="Courier New"/>
            <w:bCs/>
            <w:noProof/>
          </w:rPr>
          <w:t>&lt;string_list/&gt;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_Toc85721993 \h </w:instrText>
        </w:r>
        <w:r>
          <w:rPr>
            <w:noProof/>
            <w:webHidden/>
          </w:rPr>
        </w:r>
      </w:ins>
      <w:r>
        <w:rPr>
          <w:noProof/>
          <w:webHidden/>
        </w:rPr>
        <w:fldChar w:fldCharType="separate"/>
      </w:r>
      <w:ins w:id="364"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60A6A684" w14:textId="7883A532" w:rsidR="003336DF" w:rsidRDefault="003336DF">
      <w:pPr>
        <w:pStyle w:val="Abbildungsverzeichnis"/>
        <w:tabs>
          <w:tab w:val="right" w:leader="dot" w:pos="9741"/>
        </w:tabs>
        <w:rPr>
          <w:ins w:id="365" w:author="Ungerer, Max" w:date="2021-10-21T15:18:00Z"/>
          <w:rFonts w:asciiTheme="minorHAnsi" w:eastAsiaTheme="minorEastAsia" w:hAnsiTheme="minorHAnsi" w:cstheme="minorBidi"/>
          <w:noProof/>
          <w:szCs w:val="22"/>
          <w:lang w:val="de-DE"/>
        </w:rPr>
      </w:pPr>
      <w:ins w:id="36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"_Toc85721994"</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26: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string_list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_Toc85721994 \h </w:instrText>
        </w:r>
        <w:r>
          <w:rPr>
            <w:noProof/>
            <w:webHidden/>
          </w:rPr>
        </w:r>
      </w:ins>
      <w:r>
        <w:rPr>
          <w:noProof/>
          <w:webHidden/>
        </w:rPr>
        <w:fldChar w:fldCharType="separate"/>
      </w:r>
      <w:ins w:id="367"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744F0FEF" w14:textId="0BC5A6A0" w:rsidR="003336DF" w:rsidRDefault="003336DF">
      <w:pPr>
        <w:pStyle w:val="Abbildungsverzeichnis"/>
        <w:tabs>
          <w:tab w:val="right" w:leader="dot" w:pos="9741"/>
        </w:tabs>
        <w:rPr>
          <w:ins w:id="368" w:author="Ungerer, Max" w:date="2021-10-21T15:18:00Z"/>
          <w:rFonts w:asciiTheme="minorHAnsi" w:eastAsiaTheme="minorEastAsia" w:hAnsiTheme="minorHAnsi" w:cstheme="minorBidi"/>
          <w:noProof/>
          <w:szCs w:val="22"/>
          <w:lang w:val="de-DE"/>
        </w:rPr>
      </w:pPr>
      <w:ins w:id="36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"_Toc85721995"</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27: Attributes of </w:t>
        </w:r>
        <w:r w:rsidRPr="00E5015A">
          <w:rPr>
            <w:rStyle w:val="Hyperlink"/>
            <w:rFonts w:ascii="Courier New" w:eastAsia="MS Mincho" w:hAnsi="Courier New" w:cs="Courier New"/>
            <w:bCs/>
            <w:noProof/>
          </w:rPr>
          <w:t>&lt;real_list/&gt;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_Toc85721995 \h </w:instrText>
        </w:r>
        <w:r>
          <w:rPr>
            <w:noProof/>
            <w:webHidden/>
          </w:rPr>
        </w:r>
      </w:ins>
      <w:r>
        <w:rPr>
          <w:noProof/>
          <w:webHidden/>
        </w:rPr>
        <w:fldChar w:fldCharType="separate"/>
      </w:r>
      <w:ins w:id="370"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182338F1" w14:textId="3E43404D" w:rsidR="003336DF" w:rsidRDefault="003336DF">
      <w:pPr>
        <w:pStyle w:val="Abbildungsverzeichnis"/>
        <w:tabs>
          <w:tab w:val="right" w:leader="dot" w:pos="9741"/>
        </w:tabs>
        <w:rPr>
          <w:ins w:id="371" w:author="Ungerer, Max" w:date="2021-10-21T15:18:00Z"/>
          <w:rFonts w:asciiTheme="minorHAnsi" w:eastAsiaTheme="minorEastAsia" w:hAnsiTheme="minorHAnsi" w:cstheme="minorBidi"/>
          <w:noProof/>
          <w:szCs w:val="22"/>
          <w:lang w:val="de-DE"/>
        </w:rPr>
      </w:pPr>
      <w:ins w:id="37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"_Toc85721996"</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28: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real_list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_Toc85721996 \h </w:instrText>
        </w:r>
        <w:r>
          <w:rPr>
            <w:noProof/>
            <w:webHidden/>
          </w:rPr>
        </w:r>
      </w:ins>
      <w:r>
        <w:rPr>
          <w:noProof/>
          <w:webHidden/>
        </w:rPr>
        <w:fldChar w:fldCharType="separate"/>
      </w:r>
      <w:ins w:id="373"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1A4C256F" w14:textId="1A19C6BD" w:rsidR="003336DF" w:rsidRDefault="003336DF">
      <w:pPr>
        <w:pStyle w:val="Abbildungsverzeichnis"/>
        <w:tabs>
          <w:tab w:val="right" w:leader="dot" w:pos="9741"/>
        </w:tabs>
        <w:rPr>
          <w:ins w:id="374" w:author="Ungerer, Max" w:date="2021-10-21T15:18:00Z"/>
          <w:rFonts w:asciiTheme="minorHAnsi" w:eastAsiaTheme="minorEastAsia" w:hAnsiTheme="minorHAnsi" w:cstheme="minorBidi"/>
          <w:noProof/>
          <w:szCs w:val="22"/>
          <w:lang w:val="de-DE"/>
        </w:rPr>
      </w:pPr>
      <w:ins w:id="37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"_Toc85721997"</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29: Attributes of </w:t>
        </w:r>
        <w:r w:rsidRPr="00E5015A">
          <w:rPr>
            <w:rStyle w:val="Hyperlink"/>
            <w:rFonts w:ascii="Courier New" w:eastAsia="MS Mincho" w:hAnsi="Courier New" w:cs="Courier New"/>
            <w:bCs/>
            <w:noProof/>
          </w:rPr>
          <w:t>&lt;int_list/&gt;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_Toc85721997 \h </w:instrText>
        </w:r>
        <w:r>
          <w:rPr>
            <w:noProof/>
            <w:webHidden/>
          </w:rPr>
        </w:r>
      </w:ins>
      <w:r>
        <w:rPr>
          <w:noProof/>
          <w:webHidden/>
        </w:rPr>
        <w:fldChar w:fldCharType="separate"/>
      </w:r>
      <w:ins w:id="376"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7644C96B" w14:textId="4459544A" w:rsidR="003336DF" w:rsidRDefault="003336DF">
      <w:pPr>
        <w:pStyle w:val="Abbildungsverzeichnis"/>
        <w:tabs>
          <w:tab w:val="right" w:leader="dot" w:pos="9741"/>
        </w:tabs>
        <w:rPr>
          <w:ins w:id="377" w:author="Ungerer, Max" w:date="2021-10-21T15:18:00Z"/>
          <w:rFonts w:asciiTheme="minorHAnsi" w:eastAsiaTheme="minorEastAsia" w:hAnsiTheme="minorHAnsi" w:cstheme="minorBidi"/>
          <w:noProof/>
          <w:szCs w:val="22"/>
          <w:lang w:val="de-DE"/>
        </w:rPr>
      </w:pPr>
      <w:ins w:id="37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"_Toc85721998"</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30: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real_list/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_Toc85721998 \h </w:instrText>
        </w:r>
        <w:r>
          <w:rPr>
            <w:noProof/>
            <w:webHidden/>
          </w:rPr>
        </w:r>
      </w:ins>
      <w:r>
        <w:rPr>
          <w:noProof/>
          <w:webHidden/>
        </w:rPr>
        <w:fldChar w:fldCharType="separate"/>
      </w:r>
      <w:ins w:id="379"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47F0139E" w14:textId="3D7D389A" w:rsidR="003336DF" w:rsidRDefault="003336DF">
      <w:pPr>
        <w:pStyle w:val="Abbildungsverzeichnis"/>
        <w:tabs>
          <w:tab w:val="right" w:leader="dot" w:pos="9741"/>
        </w:tabs>
        <w:rPr>
          <w:ins w:id="380" w:author="Ungerer, Max" w:date="2021-10-21T15:18:00Z"/>
          <w:rFonts w:asciiTheme="minorHAnsi" w:eastAsiaTheme="minorEastAsia" w:hAnsiTheme="minorHAnsi" w:cstheme="minorBidi"/>
          <w:noProof/>
          <w:szCs w:val="22"/>
          <w:lang w:val="de-DE"/>
        </w:rPr>
      </w:pPr>
      <w:ins w:id="38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"_Toc85721999"</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31: Attributes of element </w:t>
        </w:r>
        <w:r w:rsidRPr="00E5015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_Toc85721999 \h </w:instrText>
        </w:r>
        <w:r>
          <w:rPr>
            <w:noProof/>
            <w:webHidden/>
          </w:rPr>
        </w:r>
      </w:ins>
      <w:r>
        <w:rPr>
          <w:noProof/>
          <w:webHidden/>
        </w:rPr>
        <w:fldChar w:fldCharType="separate"/>
      </w:r>
      <w:ins w:id="382" w:author="Ungerer, Max" w:date="2021-10-21T15:18:00Z">
        <w:r>
          <w:rPr>
            <w:noProof/>
            <w:webHidden/>
          </w:rPr>
          <w:t>32</w:t>
        </w:r>
        <w:r>
          <w:rPr>
            <w:noProof/>
            <w:webHidden/>
          </w:rPr>
          <w:fldChar w:fldCharType="end"/>
        </w:r>
        <w:r w:rsidRPr="00E5015A">
          <w:rPr>
            <w:rStyle w:val="Hyperlink"/>
            <w:rFonts w:eastAsia="MS Mincho"/>
            <w:noProof/>
          </w:rPr>
          <w:fldChar w:fldCharType="end"/>
        </w:r>
      </w:ins>
    </w:p>
    <w:p w14:paraId="602D7714" w14:textId="7DADE5FB" w:rsidR="003336DF" w:rsidRDefault="003336DF">
      <w:pPr>
        <w:pStyle w:val="Abbildungsverzeichnis"/>
        <w:tabs>
          <w:tab w:val="right" w:leader="dot" w:pos="9741"/>
        </w:tabs>
        <w:rPr>
          <w:ins w:id="383" w:author="Ungerer, Max" w:date="2021-10-21T15:18:00Z"/>
          <w:rFonts w:asciiTheme="minorHAnsi" w:eastAsiaTheme="minorEastAsia" w:hAnsiTheme="minorHAnsi" w:cstheme="minorBidi"/>
          <w:noProof/>
          <w:szCs w:val="22"/>
          <w:lang w:val="de-DE"/>
        </w:rPr>
      </w:pPr>
      <w:ins w:id="38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"_Toc85722000"</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32: Text values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_Toc85722000 \h </w:instrText>
        </w:r>
        <w:r>
          <w:rPr>
            <w:noProof/>
            <w:webHidden/>
          </w:rPr>
        </w:r>
      </w:ins>
      <w:r>
        <w:rPr>
          <w:noProof/>
          <w:webHidden/>
        </w:rPr>
        <w:fldChar w:fldCharType="separate"/>
      </w:r>
      <w:ins w:id="385" w:author="Ungerer, Max" w:date="2021-10-21T15:18:00Z">
        <w:r>
          <w:rPr>
            <w:noProof/>
            <w:webHidden/>
          </w:rPr>
          <w:t>32</w:t>
        </w:r>
        <w:r>
          <w:rPr>
            <w:noProof/>
            <w:webHidden/>
          </w:rPr>
          <w:fldChar w:fldCharType="end"/>
        </w:r>
        <w:r w:rsidRPr="00E5015A">
          <w:rPr>
            <w:rStyle w:val="Hyperlink"/>
            <w:rFonts w:eastAsia="MS Mincho"/>
            <w:noProof/>
          </w:rPr>
          <w:fldChar w:fldCharType="end"/>
        </w:r>
      </w:ins>
    </w:p>
    <w:p w14:paraId="4B3E1C92" w14:textId="36FDE8F3" w:rsidR="003336DF" w:rsidRDefault="003336DF">
      <w:pPr>
        <w:pStyle w:val="Abbildungsverzeichnis"/>
        <w:tabs>
          <w:tab w:val="right" w:leader="dot" w:pos="9741"/>
        </w:tabs>
        <w:rPr>
          <w:ins w:id="386" w:author="Ungerer, Max" w:date="2021-10-21T15:18:00Z"/>
          <w:rFonts w:asciiTheme="minorHAnsi" w:eastAsiaTheme="minorEastAsia" w:hAnsiTheme="minorHAnsi" w:cstheme="minorBidi"/>
          <w:noProof/>
          <w:szCs w:val="22"/>
          <w:lang w:val="de-DE"/>
        </w:rPr>
      </w:pPr>
      <w:ins w:id="38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"_Toc85722001"</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33: Attributes of elements </w:t>
        </w:r>
        <w:r w:rsidRPr="00E5015A">
          <w:rPr>
            <w:rStyle w:val="Hyperlink"/>
            <w:rFonts w:ascii="Courier New" w:eastAsia="MS Mincho" w:hAnsi="Courier New" w:cs="Courier New"/>
            <w:noProof/>
            <w:highlight w:val="white"/>
          </w:rPr>
          <w:t>&lt;normal_direction</w:t>
        </w:r>
        <w:r w:rsidRPr="00E5015A">
          <w:rPr>
            <w:rStyle w:val="Hyperlink"/>
            <w:rFonts w:ascii="Courier New" w:eastAsia="MS Mincho" w:hAnsi="Courier New" w:cs="Courier New"/>
            <w:noProof/>
          </w:rPr>
          <w:t>/&gt;</w:t>
        </w:r>
        <w:r w:rsidRPr="00E5015A">
          <w:rPr>
            <w:rStyle w:val="Hyperlink"/>
            <w:rFonts w:eastAsia="MS Mincho"/>
            <w:noProof/>
          </w:rPr>
          <w:t xml:space="preserve"> &amp; </w:t>
        </w:r>
        <w:r w:rsidRPr="00E5015A">
          <w:rPr>
            <w:rStyle w:val="Hyperlink"/>
            <w:rFonts w:ascii="Courier New" w:eastAsia="MS Mincho" w:hAnsi="Courier New" w:cs="Courier New"/>
            <w:noProof/>
            <w:highlight w:val="white"/>
          </w:rPr>
          <w:t>&lt;tangential_direction</w:t>
        </w:r>
        <w:r w:rsidRPr="00E5015A">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_Toc85722001 \h </w:instrText>
        </w:r>
        <w:r>
          <w:rPr>
            <w:noProof/>
            <w:webHidden/>
          </w:rPr>
        </w:r>
      </w:ins>
      <w:r>
        <w:rPr>
          <w:noProof/>
          <w:webHidden/>
        </w:rPr>
        <w:fldChar w:fldCharType="separate"/>
      </w:r>
      <w:ins w:id="388" w:author="Ungerer, Max" w:date="2021-10-21T15:18:00Z">
        <w:r>
          <w:rPr>
            <w:noProof/>
            <w:webHidden/>
          </w:rPr>
          <w:t>33</w:t>
        </w:r>
        <w:r>
          <w:rPr>
            <w:noProof/>
            <w:webHidden/>
          </w:rPr>
          <w:fldChar w:fldCharType="end"/>
        </w:r>
        <w:r w:rsidRPr="00E5015A">
          <w:rPr>
            <w:rStyle w:val="Hyperlink"/>
            <w:rFonts w:eastAsia="MS Mincho"/>
            <w:noProof/>
          </w:rPr>
          <w:fldChar w:fldCharType="end"/>
        </w:r>
      </w:ins>
    </w:p>
    <w:p w14:paraId="28DAF2DE" w14:textId="4246C2C7" w:rsidR="003336DF" w:rsidRDefault="003336DF">
      <w:pPr>
        <w:pStyle w:val="Abbildungsverzeichnis"/>
        <w:tabs>
          <w:tab w:val="right" w:leader="dot" w:pos="9741"/>
        </w:tabs>
        <w:rPr>
          <w:ins w:id="389" w:author="Ungerer, Max" w:date="2021-10-21T15:18:00Z"/>
          <w:rFonts w:asciiTheme="minorHAnsi" w:eastAsiaTheme="minorEastAsia" w:hAnsiTheme="minorHAnsi" w:cstheme="minorBidi"/>
          <w:noProof/>
          <w:szCs w:val="22"/>
          <w:lang w:val="de-DE"/>
        </w:rPr>
      </w:pPr>
      <w:ins w:id="390"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"_Toc85722002"</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34: Nested elements of element </w:t>
        </w:r>
        <w:r w:rsidRPr="00E5015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_Toc85722002 \h </w:instrText>
        </w:r>
        <w:r>
          <w:rPr>
            <w:noProof/>
            <w:webHidden/>
          </w:rPr>
        </w:r>
      </w:ins>
      <w:r>
        <w:rPr>
          <w:noProof/>
          <w:webHidden/>
        </w:rPr>
        <w:fldChar w:fldCharType="separate"/>
      </w:r>
      <w:ins w:id="391" w:author="Ungerer, Max" w:date="2021-10-21T15:18:00Z">
        <w:r>
          <w:rPr>
            <w:noProof/>
            <w:webHidden/>
          </w:rPr>
          <w:t>34</w:t>
        </w:r>
        <w:r>
          <w:rPr>
            <w:noProof/>
            <w:webHidden/>
          </w:rPr>
          <w:fldChar w:fldCharType="end"/>
        </w:r>
        <w:r w:rsidRPr="00E5015A">
          <w:rPr>
            <w:rStyle w:val="Hyperlink"/>
            <w:rFonts w:eastAsia="MS Mincho"/>
            <w:noProof/>
          </w:rPr>
          <w:fldChar w:fldCharType="end"/>
        </w:r>
      </w:ins>
    </w:p>
    <w:p w14:paraId="72A402B7" w14:textId="10BBEE19" w:rsidR="003336DF" w:rsidRDefault="003336DF">
      <w:pPr>
        <w:pStyle w:val="Abbildungsverzeichnis"/>
        <w:tabs>
          <w:tab w:val="right" w:leader="dot" w:pos="9741"/>
        </w:tabs>
        <w:rPr>
          <w:ins w:id="392" w:author="Ungerer, Max" w:date="2021-10-21T15:18:00Z"/>
          <w:rFonts w:asciiTheme="minorHAnsi" w:eastAsiaTheme="minorEastAsia" w:hAnsiTheme="minorHAnsi" w:cstheme="minorBidi"/>
          <w:noProof/>
          <w:szCs w:val="22"/>
          <w:lang w:val="de-DE"/>
        </w:rPr>
      </w:pPr>
      <w:ins w:id="39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"_Toc85722003"</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35: Nested elements of</w:t>
        </w:r>
        <w:r w:rsidRPr="00E5015A">
          <w:rPr>
            <w:rStyle w:val="Hyperlink"/>
            <w:rFonts w:ascii="Courier New" w:eastAsia="MS Mincho" w:hAnsi="Courier New" w:cs="Courier New"/>
            <w:bCs/>
            <w:noProof/>
          </w:rPr>
          <w:t xml:space="preserve"> &lt;connection_0d/&gt;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_Toc85722003 \h </w:instrText>
        </w:r>
        <w:r>
          <w:rPr>
            <w:noProof/>
            <w:webHidden/>
          </w:rPr>
        </w:r>
      </w:ins>
      <w:r>
        <w:rPr>
          <w:noProof/>
          <w:webHidden/>
        </w:rPr>
        <w:fldChar w:fldCharType="separate"/>
      </w:r>
      <w:ins w:id="394" w:author="Ungerer, Max" w:date="2021-10-21T15:18:00Z">
        <w:r>
          <w:rPr>
            <w:noProof/>
            <w:webHidden/>
          </w:rPr>
          <w:t>34</w:t>
        </w:r>
        <w:r>
          <w:rPr>
            <w:noProof/>
            <w:webHidden/>
          </w:rPr>
          <w:fldChar w:fldCharType="end"/>
        </w:r>
        <w:r w:rsidRPr="00E5015A">
          <w:rPr>
            <w:rStyle w:val="Hyperlink"/>
            <w:rFonts w:eastAsia="MS Mincho"/>
            <w:noProof/>
          </w:rPr>
          <w:fldChar w:fldCharType="end"/>
        </w:r>
      </w:ins>
    </w:p>
    <w:p w14:paraId="19091F0B" w14:textId="2BDD9BD9" w:rsidR="003336DF" w:rsidRDefault="003336DF">
      <w:pPr>
        <w:pStyle w:val="Abbildungsverzeichnis"/>
        <w:tabs>
          <w:tab w:val="right" w:leader="dot" w:pos="9741"/>
        </w:tabs>
        <w:rPr>
          <w:ins w:id="395" w:author="Ungerer, Max" w:date="2021-10-21T15:18:00Z"/>
          <w:rFonts w:asciiTheme="minorHAnsi" w:eastAsiaTheme="minorEastAsia" w:hAnsiTheme="minorHAnsi" w:cstheme="minorBidi"/>
          <w:noProof/>
          <w:szCs w:val="22"/>
          <w:lang w:val="de-DE"/>
        </w:rPr>
      </w:pPr>
      <w:ins w:id="39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"_Toc85722004"</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36: Attributes of element</w:t>
        </w:r>
        <w:r w:rsidRPr="00E5015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_Toc85722004 \h </w:instrText>
        </w:r>
        <w:r>
          <w:rPr>
            <w:noProof/>
            <w:webHidden/>
          </w:rPr>
        </w:r>
      </w:ins>
      <w:r>
        <w:rPr>
          <w:noProof/>
          <w:webHidden/>
        </w:rPr>
        <w:fldChar w:fldCharType="separate"/>
      </w:r>
      <w:ins w:id="397" w:author="Ungerer, Max" w:date="2021-10-21T15:18:00Z">
        <w:r>
          <w:rPr>
            <w:noProof/>
            <w:webHidden/>
          </w:rPr>
          <w:t>35</w:t>
        </w:r>
        <w:r>
          <w:rPr>
            <w:noProof/>
            <w:webHidden/>
          </w:rPr>
          <w:fldChar w:fldCharType="end"/>
        </w:r>
        <w:r w:rsidRPr="00E5015A">
          <w:rPr>
            <w:rStyle w:val="Hyperlink"/>
            <w:rFonts w:eastAsia="MS Mincho"/>
            <w:noProof/>
          </w:rPr>
          <w:fldChar w:fldCharType="end"/>
        </w:r>
      </w:ins>
    </w:p>
    <w:p w14:paraId="0DF8A684" w14:textId="1CD68FA5" w:rsidR="003336DF" w:rsidRDefault="003336DF">
      <w:pPr>
        <w:pStyle w:val="Abbildungsverzeichnis"/>
        <w:tabs>
          <w:tab w:val="right" w:leader="dot" w:pos="9741"/>
        </w:tabs>
        <w:rPr>
          <w:ins w:id="398" w:author="Ungerer, Max" w:date="2021-10-21T15:18:00Z"/>
          <w:rFonts w:asciiTheme="minorHAnsi" w:eastAsiaTheme="minorEastAsia" w:hAnsiTheme="minorHAnsi" w:cstheme="minorBidi"/>
          <w:noProof/>
          <w:szCs w:val="22"/>
          <w:lang w:val="de-DE"/>
        </w:rPr>
      </w:pPr>
      <w:ins w:id="39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"_Toc85722005"</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highlight w:val="yellow"/>
          </w:rPr>
          <w:t xml:space="preserve">Table 37: Nested elements of element </w:t>
        </w:r>
        <w:r w:rsidRPr="00E5015A">
          <w:rPr>
            <w:rStyle w:val="Hyperlink"/>
            <w:rFonts w:ascii="Courier New" w:eastAsia="MS Mincho" w:hAnsi="Courier New" w:cs="Courier New"/>
            <w:bCs/>
            <w:noProof/>
            <w:highlight w:val="yellow"/>
          </w:rPr>
          <w:t>&lt;spotweld/&gt;</w:t>
        </w:r>
        <w:r>
          <w:rPr>
            <w:noProof/>
            <w:webHidden/>
          </w:rPr>
          <w:tab/>
        </w:r>
        <w:r>
          <w:rPr>
            <w:noProof/>
            <w:webHidden/>
          </w:rPr>
          <w:fldChar w:fldCharType="begin"/>
        </w:r>
        <w:r>
          <w:rPr>
            <w:noProof/>
            <w:webHidden/>
          </w:rPr>
          <w:instrText xml:space="preserve"> PAGEREF _Toc85722005 \h </w:instrText>
        </w:r>
        <w:r>
          <w:rPr>
            <w:noProof/>
            <w:webHidden/>
          </w:rPr>
        </w:r>
      </w:ins>
      <w:r>
        <w:rPr>
          <w:noProof/>
          <w:webHidden/>
        </w:rPr>
        <w:fldChar w:fldCharType="separate"/>
      </w:r>
      <w:ins w:id="400" w:author="Ungerer, Max" w:date="2021-10-21T15:18:00Z">
        <w:r>
          <w:rPr>
            <w:noProof/>
            <w:webHidden/>
          </w:rPr>
          <w:t>35</w:t>
        </w:r>
        <w:r>
          <w:rPr>
            <w:noProof/>
            <w:webHidden/>
          </w:rPr>
          <w:fldChar w:fldCharType="end"/>
        </w:r>
        <w:r w:rsidRPr="00E5015A">
          <w:rPr>
            <w:rStyle w:val="Hyperlink"/>
            <w:rFonts w:eastAsia="MS Mincho"/>
            <w:noProof/>
          </w:rPr>
          <w:fldChar w:fldCharType="end"/>
        </w:r>
      </w:ins>
    </w:p>
    <w:p w14:paraId="1718CE4D" w14:textId="1023BA44" w:rsidR="003336DF" w:rsidRDefault="003336DF">
      <w:pPr>
        <w:pStyle w:val="Abbildungsverzeichnis"/>
        <w:tabs>
          <w:tab w:val="right" w:leader="dot" w:pos="9741"/>
        </w:tabs>
        <w:rPr>
          <w:ins w:id="401" w:author="Ungerer, Max" w:date="2021-10-21T15:18:00Z"/>
          <w:rFonts w:asciiTheme="minorHAnsi" w:eastAsiaTheme="minorEastAsia" w:hAnsiTheme="minorHAnsi" w:cstheme="minorBidi"/>
          <w:noProof/>
          <w:szCs w:val="22"/>
          <w:lang w:val="de-DE"/>
        </w:rPr>
      </w:pPr>
      <w:ins w:id="40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"_Toc85722006"</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38: Nested elements of</w:t>
        </w:r>
        <w:r w:rsidRPr="00E5015A">
          <w:rPr>
            <w:rStyle w:val="Hyperlink"/>
            <w:rFonts w:ascii="Courier New" w:eastAsia="MS Mincho" w:hAnsi="Courier New" w:cs="Courier New"/>
            <w:bCs/>
            <w:noProof/>
          </w:rPr>
          <w:t xml:space="preserve"> &lt;connection_0d/&gt;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_Toc85722006 \h </w:instrText>
        </w:r>
        <w:r>
          <w:rPr>
            <w:noProof/>
            <w:webHidden/>
          </w:rPr>
        </w:r>
      </w:ins>
      <w:r>
        <w:rPr>
          <w:noProof/>
          <w:webHidden/>
        </w:rPr>
        <w:fldChar w:fldCharType="separate"/>
      </w:r>
      <w:ins w:id="403" w:author="Ungerer, Max" w:date="2021-10-21T15:18:00Z">
        <w:r>
          <w:rPr>
            <w:noProof/>
            <w:webHidden/>
          </w:rPr>
          <w:t>36</w:t>
        </w:r>
        <w:r>
          <w:rPr>
            <w:noProof/>
            <w:webHidden/>
          </w:rPr>
          <w:fldChar w:fldCharType="end"/>
        </w:r>
        <w:r w:rsidRPr="00E5015A">
          <w:rPr>
            <w:rStyle w:val="Hyperlink"/>
            <w:rFonts w:eastAsia="MS Mincho"/>
            <w:noProof/>
          </w:rPr>
          <w:fldChar w:fldCharType="end"/>
        </w:r>
      </w:ins>
    </w:p>
    <w:p w14:paraId="2DAF2A3A" w14:textId="76DBE60E" w:rsidR="003336DF" w:rsidRDefault="003336DF">
      <w:pPr>
        <w:pStyle w:val="Abbildungsverzeichnis"/>
        <w:tabs>
          <w:tab w:val="right" w:leader="dot" w:pos="9741"/>
        </w:tabs>
        <w:rPr>
          <w:ins w:id="404" w:author="Ungerer, Max" w:date="2021-10-21T15:18:00Z"/>
          <w:rFonts w:asciiTheme="minorHAnsi" w:eastAsiaTheme="minorEastAsia" w:hAnsiTheme="minorHAnsi" w:cstheme="minorBidi"/>
          <w:noProof/>
          <w:szCs w:val="22"/>
          <w:lang w:val="de-DE"/>
        </w:rPr>
      </w:pPr>
      <w:ins w:id="40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"_Toc85722007"</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39: Attributes of element </w:t>
        </w:r>
        <w:r w:rsidRPr="00E5015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_Toc85722007 \h </w:instrText>
        </w:r>
        <w:r>
          <w:rPr>
            <w:noProof/>
            <w:webHidden/>
          </w:rPr>
        </w:r>
      </w:ins>
      <w:r>
        <w:rPr>
          <w:noProof/>
          <w:webHidden/>
        </w:rPr>
        <w:fldChar w:fldCharType="separate"/>
      </w:r>
      <w:ins w:id="406" w:author="Ungerer, Max" w:date="2021-10-21T15:18:00Z">
        <w:r>
          <w:rPr>
            <w:noProof/>
            <w:webHidden/>
          </w:rPr>
          <w:t>37</w:t>
        </w:r>
        <w:r>
          <w:rPr>
            <w:noProof/>
            <w:webHidden/>
          </w:rPr>
          <w:fldChar w:fldCharType="end"/>
        </w:r>
        <w:r w:rsidRPr="00E5015A">
          <w:rPr>
            <w:rStyle w:val="Hyperlink"/>
            <w:rFonts w:eastAsia="MS Mincho"/>
            <w:noProof/>
          </w:rPr>
          <w:fldChar w:fldCharType="end"/>
        </w:r>
      </w:ins>
    </w:p>
    <w:p w14:paraId="33F3CD23" w14:textId="61F72569" w:rsidR="003336DF" w:rsidRDefault="003336DF">
      <w:pPr>
        <w:pStyle w:val="Abbildungsverzeichnis"/>
        <w:tabs>
          <w:tab w:val="right" w:leader="dot" w:pos="9741"/>
        </w:tabs>
        <w:rPr>
          <w:ins w:id="407" w:author="Ungerer, Max" w:date="2021-10-21T15:18:00Z"/>
          <w:rFonts w:asciiTheme="minorHAnsi" w:eastAsiaTheme="minorEastAsia" w:hAnsiTheme="minorHAnsi" w:cstheme="minorBidi"/>
          <w:noProof/>
          <w:szCs w:val="22"/>
          <w:lang w:val="de-DE"/>
        </w:rPr>
      </w:pPr>
      <w:ins w:id="40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"_Toc85722008"</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40: Nested elements of element </w:t>
        </w:r>
        <w:r w:rsidRPr="00E5015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_Toc85722008 \h </w:instrText>
        </w:r>
        <w:r>
          <w:rPr>
            <w:noProof/>
            <w:webHidden/>
          </w:rPr>
        </w:r>
      </w:ins>
      <w:r>
        <w:rPr>
          <w:noProof/>
          <w:webHidden/>
        </w:rPr>
        <w:fldChar w:fldCharType="separate"/>
      </w:r>
      <w:ins w:id="409" w:author="Ungerer, Max" w:date="2021-10-21T15:18:00Z">
        <w:r>
          <w:rPr>
            <w:noProof/>
            <w:webHidden/>
          </w:rPr>
          <w:t>37</w:t>
        </w:r>
        <w:r>
          <w:rPr>
            <w:noProof/>
            <w:webHidden/>
          </w:rPr>
          <w:fldChar w:fldCharType="end"/>
        </w:r>
        <w:r w:rsidRPr="00E5015A">
          <w:rPr>
            <w:rStyle w:val="Hyperlink"/>
            <w:rFonts w:eastAsia="MS Mincho"/>
            <w:noProof/>
          </w:rPr>
          <w:fldChar w:fldCharType="end"/>
        </w:r>
      </w:ins>
    </w:p>
    <w:p w14:paraId="2B1177EE" w14:textId="02613ACE" w:rsidR="003336DF" w:rsidRDefault="003336DF">
      <w:pPr>
        <w:pStyle w:val="Abbildungsverzeichnis"/>
        <w:tabs>
          <w:tab w:val="right" w:leader="dot" w:pos="9741"/>
        </w:tabs>
        <w:rPr>
          <w:ins w:id="410" w:author="Ungerer, Max" w:date="2021-10-21T15:18:00Z"/>
          <w:rFonts w:asciiTheme="minorHAnsi" w:eastAsiaTheme="minorEastAsia" w:hAnsiTheme="minorHAnsi" w:cstheme="minorBidi"/>
          <w:noProof/>
          <w:szCs w:val="22"/>
          <w:lang w:val="de-DE"/>
        </w:rPr>
      </w:pPr>
      <w:ins w:id="41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"_Toc85722009"</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41: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_Toc85722009 \h </w:instrText>
        </w:r>
        <w:r>
          <w:rPr>
            <w:noProof/>
            <w:webHidden/>
          </w:rPr>
        </w:r>
      </w:ins>
      <w:r>
        <w:rPr>
          <w:noProof/>
          <w:webHidden/>
        </w:rPr>
        <w:fldChar w:fldCharType="separate"/>
      </w:r>
      <w:ins w:id="412" w:author="Ungerer, Max" w:date="2021-10-21T15:18:00Z">
        <w:r>
          <w:rPr>
            <w:noProof/>
            <w:webHidden/>
          </w:rPr>
          <w:t>38</w:t>
        </w:r>
        <w:r>
          <w:rPr>
            <w:noProof/>
            <w:webHidden/>
          </w:rPr>
          <w:fldChar w:fldCharType="end"/>
        </w:r>
        <w:r w:rsidRPr="00E5015A">
          <w:rPr>
            <w:rStyle w:val="Hyperlink"/>
            <w:rFonts w:eastAsia="MS Mincho"/>
            <w:noProof/>
          </w:rPr>
          <w:fldChar w:fldCharType="end"/>
        </w:r>
      </w:ins>
    </w:p>
    <w:p w14:paraId="5832B27C" w14:textId="056C9B79" w:rsidR="003336DF" w:rsidRDefault="003336DF">
      <w:pPr>
        <w:pStyle w:val="Abbildungsverzeichnis"/>
        <w:tabs>
          <w:tab w:val="right" w:leader="dot" w:pos="9741"/>
        </w:tabs>
        <w:rPr>
          <w:ins w:id="413" w:author="Ungerer, Max" w:date="2021-10-21T15:18:00Z"/>
          <w:rFonts w:asciiTheme="minorHAnsi" w:eastAsiaTheme="minorEastAsia" w:hAnsiTheme="minorHAnsi" w:cstheme="minorBidi"/>
          <w:noProof/>
          <w:szCs w:val="22"/>
          <w:lang w:val="de-DE"/>
        </w:rPr>
      </w:pPr>
      <w:ins w:id="41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"_Toc85722010"</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42: Attributes of element </w:t>
        </w:r>
        <w:r w:rsidRPr="00E5015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_Toc85722010 \h </w:instrText>
        </w:r>
        <w:r>
          <w:rPr>
            <w:noProof/>
            <w:webHidden/>
          </w:rPr>
        </w:r>
      </w:ins>
      <w:r>
        <w:rPr>
          <w:noProof/>
          <w:webHidden/>
        </w:rPr>
        <w:fldChar w:fldCharType="separate"/>
      </w:r>
      <w:ins w:id="415" w:author="Ungerer, Max" w:date="2021-10-21T15:18:00Z">
        <w:r>
          <w:rPr>
            <w:noProof/>
            <w:webHidden/>
          </w:rPr>
          <w:t>39</w:t>
        </w:r>
        <w:r>
          <w:rPr>
            <w:noProof/>
            <w:webHidden/>
          </w:rPr>
          <w:fldChar w:fldCharType="end"/>
        </w:r>
        <w:r w:rsidRPr="00E5015A">
          <w:rPr>
            <w:rStyle w:val="Hyperlink"/>
            <w:rFonts w:eastAsia="MS Mincho"/>
            <w:noProof/>
          </w:rPr>
          <w:fldChar w:fldCharType="end"/>
        </w:r>
      </w:ins>
    </w:p>
    <w:p w14:paraId="2BF634C3" w14:textId="34D3778A" w:rsidR="003336DF" w:rsidRDefault="003336DF">
      <w:pPr>
        <w:pStyle w:val="Abbildungsverzeichnis"/>
        <w:tabs>
          <w:tab w:val="right" w:leader="dot" w:pos="9741"/>
        </w:tabs>
        <w:rPr>
          <w:ins w:id="416" w:author="Ungerer, Max" w:date="2021-10-21T15:18:00Z"/>
          <w:rFonts w:asciiTheme="minorHAnsi" w:eastAsiaTheme="minorEastAsia" w:hAnsiTheme="minorHAnsi" w:cstheme="minorBidi"/>
          <w:noProof/>
          <w:szCs w:val="22"/>
          <w:lang w:val="de-DE"/>
        </w:rPr>
      </w:pPr>
      <w:ins w:id="41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"_Toc85722011"</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43: Nested elements of element </w:t>
        </w:r>
        <w:r w:rsidRPr="00E5015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_Toc85722011 \h </w:instrText>
        </w:r>
        <w:r>
          <w:rPr>
            <w:noProof/>
            <w:webHidden/>
          </w:rPr>
        </w:r>
      </w:ins>
      <w:r>
        <w:rPr>
          <w:noProof/>
          <w:webHidden/>
        </w:rPr>
        <w:fldChar w:fldCharType="separate"/>
      </w:r>
      <w:ins w:id="418" w:author="Ungerer, Max" w:date="2021-10-21T15:18:00Z">
        <w:r>
          <w:rPr>
            <w:noProof/>
            <w:webHidden/>
          </w:rPr>
          <w:t>40</w:t>
        </w:r>
        <w:r>
          <w:rPr>
            <w:noProof/>
            <w:webHidden/>
          </w:rPr>
          <w:fldChar w:fldCharType="end"/>
        </w:r>
        <w:r w:rsidRPr="00E5015A">
          <w:rPr>
            <w:rStyle w:val="Hyperlink"/>
            <w:rFonts w:eastAsia="MS Mincho"/>
            <w:noProof/>
          </w:rPr>
          <w:fldChar w:fldCharType="end"/>
        </w:r>
      </w:ins>
    </w:p>
    <w:p w14:paraId="1F52DE08" w14:textId="61C89AAE" w:rsidR="003336DF" w:rsidRDefault="003336DF">
      <w:pPr>
        <w:pStyle w:val="Abbildungsverzeichnis"/>
        <w:tabs>
          <w:tab w:val="right" w:leader="dot" w:pos="9741"/>
        </w:tabs>
        <w:rPr>
          <w:ins w:id="419" w:author="Ungerer, Max" w:date="2021-10-21T15:18:00Z"/>
          <w:rFonts w:asciiTheme="minorHAnsi" w:eastAsiaTheme="minorEastAsia" w:hAnsiTheme="minorHAnsi" w:cstheme="minorBidi"/>
          <w:noProof/>
          <w:szCs w:val="22"/>
          <w:lang w:val="de-DE"/>
        </w:rPr>
      </w:pPr>
      <w:ins w:id="42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"_Toc85722012"</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44: Attributes of element </w:t>
        </w:r>
        <w:r w:rsidRPr="00E5015A">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_Toc85722012 \h </w:instrText>
        </w:r>
        <w:r>
          <w:rPr>
            <w:noProof/>
            <w:webHidden/>
          </w:rPr>
        </w:r>
      </w:ins>
      <w:r>
        <w:rPr>
          <w:noProof/>
          <w:webHidden/>
        </w:rPr>
        <w:fldChar w:fldCharType="separate"/>
      </w:r>
      <w:ins w:id="421" w:author="Ungerer, Max" w:date="2021-10-21T15:18:00Z">
        <w:r>
          <w:rPr>
            <w:noProof/>
            <w:webHidden/>
          </w:rPr>
          <w:t>41</w:t>
        </w:r>
        <w:r>
          <w:rPr>
            <w:noProof/>
            <w:webHidden/>
          </w:rPr>
          <w:fldChar w:fldCharType="end"/>
        </w:r>
        <w:r w:rsidRPr="00E5015A">
          <w:rPr>
            <w:rStyle w:val="Hyperlink"/>
            <w:rFonts w:eastAsia="MS Mincho"/>
            <w:noProof/>
          </w:rPr>
          <w:fldChar w:fldCharType="end"/>
        </w:r>
      </w:ins>
    </w:p>
    <w:p w14:paraId="491C8D6E" w14:textId="363BF64D" w:rsidR="003336DF" w:rsidRDefault="003336DF">
      <w:pPr>
        <w:pStyle w:val="Abbildungsverzeichnis"/>
        <w:tabs>
          <w:tab w:val="right" w:leader="dot" w:pos="9741"/>
        </w:tabs>
        <w:rPr>
          <w:ins w:id="422" w:author="Ungerer, Max" w:date="2021-10-21T15:18:00Z"/>
          <w:rFonts w:asciiTheme="minorHAnsi" w:eastAsiaTheme="minorEastAsia" w:hAnsiTheme="minorHAnsi" w:cstheme="minorBidi"/>
          <w:noProof/>
          <w:szCs w:val="22"/>
          <w:lang w:val="de-DE"/>
        </w:rPr>
      </w:pPr>
      <w:ins w:id="42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"_Toc85722013"</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45: Attributes of element </w:t>
        </w:r>
        <w:r w:rsidRPr="00E5015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_Toc85722013 \h </w:instrText>
        </w:r>
        <w:r>
          <w:rPr>
            <w:noProof/>
            <w:webHidden/>
          </w:rPr>
        </w:r>
      </w:ins>
      <w:r>
        <w:rPr>
          <w:noProof/>
          <w:webHidden/>
        </w:rPr>
        <w:fldChar w:fldCharType="separate"/>
      </w:r>
      <w:ins w:id="424" w:author="Ungerer, Max" w:date="2021-10-21T15:18:00Z">
        <w:r>
          <w:rPr>
            <w:noProof/>
            <w:webHidden/>
          </w:rPr>
          <w:t>44</w:t>
        </w:r>
        <w:r>
          <w:rPr>
            <w:noProof/>
            <w:webHidden/>
          </w:rPr>
          <w:fldChar w:fldCharType="end"/>
        </w:r>
        <w:r w:rsidRPr="00E5015A">
          <w:rPr>
            <w:rStyle w:val="Hyperlink"/>
            <w:rFonts w:eastAsia="MS Mincho"/>
            <w:noProof/>
          </w:rPr>
          <w:fldChar w:fldCharType="end"/>
        </w:r>
      </w:ins>
    </w:p>
    <w:p w14:paraId="676A9B76" w14:textId="5E927A99" w:rsidR="003336DF" w:rsidRDefault="003336DF">
      <w:pPr>
        <w:pStyle w:val="Abbildungsverzeichnis"/>
        <w:tabs>
          <w:tab w:val="right" w:leader="dot" w:pos="9741"/>
        </w:tabs>
        <w:rPr>
          <w:ins w:id="425" w:author="Ungerer, Max" w:date="2021-10-21T15:18:00Z"/>
          <w:rFonts w:asciiTheme="minorHAnsi" w:eastAsiaTheme="minorEastAsia" w:hAnsiTheme="minorHAnsi" w:cstheme="minorBidi"/>
          <w:noProof/>
          <w:szCs w:val="22"/>
          <w:lang w:val="de-DE"/>
        </w:rPr>
      </w:pPr>
      <w:ins w:id="42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"_Toc85722014"</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_Toc85722014 \h </w:instrText>
        </w:r>
        <w:r>
          <w:rPr>
            <w:noProof/>
            <w:webHidden/>
          </w:rPr>
        </w:r>
      </w:ins>
      <w:r>
        <w:rPr>
          <w:noProof/>
          <w:webHidden/>
        </w:rPr>
        <w:fldChar w:fldCharType="separate"/>
      </w:r>
      <w:ins w:id="427" w:author="Ungerer, Max" w:date="2021-10-21T15:18:00Z">
        <w:r>
          <w:rPr>
            <w:noProof/>
            <w:webHidden/>
          </w:rPr>
          <w:t>45</w:t>
        </w:r>
        <w:r>
          <w:rPr>
            <w:noProof/>
            <w:webHidden/>
          </w:rPr>
          <w:fldChar w:fldCharType="end"/>
        </w:r>
        <w:r w:rsidRPr="00E5015A">
          <w:rPr>
            <w:rStyle w:val="Hyperlink"/>
            <w:rFonts w:eastAsia="MS Mincho"/>
            <w:noProof/>
          </w:rPr>
          <w:fldChar w:fldCharType="end"/>
        </w:r>
      </w:ins>
    </w:p>
    <w:p w14:paraId="7FDAEA49" w14:textId="2170EA50" w:rsidR="003336DF" w:rsidRDefault="003336DF">
      <w:pPr>
        <w:pStyle w:val="Abbildungsverzeichnis"/>
        <w:tabs>
          <w:tab w:val="right" w:leader="dot" w:pos="9741"/>
        </w:tabs>
        <w:rPr>
          <w:ins w:id="428" w:author="Ungerer, Max" w:date="2021-10-21T15:18:00Z"/>
          <w:rFonts w:asciiTheme="minorHAnsi" w:eastAsiaTheme="minorEastAsia" w:hAnsiTheme="minorHAnsi" w:cstheme="minorBidi"/>
          <w:noProof/>
          <w:szCs w:val="22"/>
          <w:lang w:val="de-DE"/>
        </w:rPr>
      </w:pPr>
      <w:ins w:id="42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"_Toc85722015"</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47: Attributes of element </w:t>
        </w:r>
        <w:r w:rsidRPr="00E5015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_Toc85722015 \h </w:instrText>
        </w:r>
        <w:r>
          <w:rPr>
            <w:noProof/>
            <w:webHidden/>
          </w:rPr>
        </w:r>
      </w:ins>
      <w:r>
        <w:rPr>
          <w:noProof/>
          <w:webHidden/>
        </w:rPr>
        <w:fldChar w:fldCharType="separate"/>
      </w:r>
      <w:ins w:id="430" w:author="Ungerer, Max" w:date="2021-10-21T15:18:00Z">
        <w:r>
          <w:rPr>
            <w:noProof/>
            <w:webHidden/>
          </w:rPr>
          <w:t>46</w:t>
        </w:r>
        <w:r>
          <w:rPr>
            <w:noProof/>
            <w:webHidden/>
          </w:rPr>
          <w:fldChar w:fldCharType="end"/>
        </w:r>
        <w:r w:rsidRPr="00E5015A">
          <w:rPr>
            <w:rStyle w:val="Hyperlink"/>
            <w:rFonts w:eastAsia="MS Mincho"/>
            <w:noProof/>
          </w:rPr>
          <w:fldChar w:fldCharType="end"/>
        </w:r>
      </w:ins>
    </w:p>
    <w:p w14:paraId="0C5AEC5B" w14:textId="2F51D592" w:rsidR="003336DF" w:rsidRDefault="003336DF">
      <w:pPr>
        <w:pStyle w:val="Abbildungsverzeichnis"/>
        <w:tabs>
          <w:tab w:val="right" w:leader="dot" w:pos="9741"/>
        </w:tabs>
        <w:rPr>
          <w:ins w:id="431" w:author="Ungerer, Max" w:date="2021-10-21T15:18:00Z"/>
          <w:rFonts w:asciiTheme="minorHAnsi" w:eastAsiaTheme="minorEastAsia" w:hAnsiTheme="minorHAnsi" w:cstheme="minorBidi"/>
          <w:noProof/>
          <w:szCs w:val="22"/>
          <w:lang w:val="de-DE"/>
        </w:rPr>
      </w:pPr>
      <w:ins w:id="43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"_Toc85722016"</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48: Attributes of element </w:t>
        </w:r>
        <w:r w:rsidRPr="00E5015A">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_Toc85722016 \h </w:instrText>
        </w:r>
        <w:r>
          <w:rPr>
            <w:noProof/>
            <w:webHidden/>
          </w:rPr>
        </w:r>
      </w:ins>
      <w:r>
        <w:rPr>
          <w:noProof/>
          <w:webHidden/>
        </w:rPr>
        <w:fldChar w:fldCharType="separate"/>
      </w:r>
      <w:ins w:id="433" w:author="Ungerer, Max" w:date="2021-10-21T15:18:00Z">
        <w:r>
          <w:rPr>
            <w:noProof/>
            <w:webHidden/>
          </w:rPr>
          <w:t>48</w:t>
        </w:r>
        <w:r>
          <w:rPr>
            <w:noProof/>
            <w:webHidden/>
          </w:rPr>
          <w:fldChar w:fldCharType="end"/>
        </w:r>
        <w:r w:rsidRPr="00E5015A">
          <w:rPr>
            <w:rStyle w:val="Hyperlink"/>
            <w:rFonts w:eastAsia="MS Mincho"/>
            <w:noProof/>
          </w:rPr>
          <w:fldChar w:fldCharType="end"/>
        </w:r>
      </w:ins>
    </w:p>
    <w:p w14:paraId="172A2006" w14:textId="1E0C9FD5" w:rsidR="003336DF" w:rsidRDefault="003336DF">
      <w:pPr>
        <w:pStyle w:val="Abbildungsverzeichnis"/>
        <w:tabs>
          <w:tab w:val="right" w:leader="dot" w:pos="9741"/>
        </w:tabs>
        <w:rPr>
          <w:ins w:id="434" w:author="Ungerer, Max" w:date="2021-10-21T15:18:00Z"/>
          <w:rFonts w:asciiTheme="minorHAnsi" w:eastAsiaTheme="minorEastAsia" w:hAnsiTheme="minorHAnsi" w:cstheme="minorBidi"/>
          <w:noProof/>
          <w:szCs w:val="22"/>
          <w:lang w:val="de-DE"/>
        </w:rPr>
      </w:pPr>
      <w:ins w:id="43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"_Toc85722017"</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49: Attributes of element </w:t>
        </w:r>
        <w:r w:rsidRPr="00E5015A">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_Toc85722017 \h </w:instrText>
        </w:r>
        <w:r>
          <w:rPr>
            <w:noProof/>
            <w:webHidden/>
          </w:rPr>
        </w:r>
      </w:ins>
      <w:r>
        <w:rPr>
          <w:noProof/>
          <w:webHidden/>
        </w:rPr>
        <w:fldChar w:fldCharType="separate"/>
      </w:r>
      <w:ins w:id="436" w:author="Ungerer, Max" w:date="2021-10-21T15:18:00Z">
        <w:r>
          <w:rPr>
            <w:noProof/>
            <w:webHidden/>
          </w:rPr>
          <w:t>49</w:t>
        </w:r>
        <w:r>
          <w:rPr>
            <w:noProof/>
            <w:webHidden/>
          </w:rPr>
          <w:fldChar w:fldCharType="end"/>
        </w:r>
        <w:r w:rsidRPr="00E5015A">
          <w:rPr>
            <w:rStyle w:val="Hyperlink"/>
            <w:rFonts w:eastAsia="MS Mincho"/>
            <w:noProof/>
          </w:rPr>
          <w:fldChar w:fldCharType="end"/>
        </w:r>
      </w:ins>
    </w:p>
    <w:p w14:paraId="461B4C2A" w14:textId="7CC6E9DD" w:rsidR="003336DF" w:rsidRDefault="003336DF">
      <w:pPr>
        <w:pStyle w:val="Abbildungsverzeichnis"/>
        <w:tabs>
          <w:tab w:val="right" w:leader="dot" w:pos="9741"/>
        </w:tabs>
        <w:rPr>
          <w:ins w:id="437" w:author="Ungerer, Max" w:date="2021-10-21T15:18:00Z"/>
          <w:rFonts w:asciiTheme="minorHAnsi" w:eastAsiaTheme="minorEastAsia" w:hAnsiTheme="minorHAnsi" w:cstheme="minorBidi"/>
          <w:noProof/>
          <w:szCs w:val="22"/>
          <w:lang w:val="de-DE"/>
        </w:rPr>
      </w:pPr>
      <w:ins w:id="43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"_Toc85722018"</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50: Nested elements of </w:t>
        </w:r>
        <w:r w:rsidRPr="00E5015A">
          <w:rPr>
            <w:rStyle w:val="Hyperlink"/>
            <w:rFonts w:ascii="Courier New" w:eastAsia="MS Mincho" w:hAnsi="Courier New" w:cs="Courier New"/>
            <w:b/>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_Toc85722018 \h </w:instrText>
        </w:r>
        <w:r>
          <w:rPr>
            <w:noProof/>
            <w:webHidden/>
          </w:rPr>
        </w:r>
      </w:ins>
      <w:r>
        <w:rPr>
          <w:noProof/>
          <w:webHidden/>
        </w:rPr>
        <w:fldChar w:fldCharType="separate"/>
      </w:r>
      <w:ins w:id="439" w:author="Ungerer, Max" w:date="2021-10-21T15:18:00Z">
        <w:r>
          <w:rPr>
            <w:noProof/>
            <w:webHidden/>
          </w:rPr>
          <w:t>55</w:t>
        </w:r>
        <w:r>
          <w:rPr>
            <w:noProof/>
            <w:webHidden/>
          </w:rPr>
          <w:fldChar w:fldCharType="end"/>
        </w:r>
        <w:r w:rsidRPr="00E5015A">
          <w:rPr>
            <w:rStyle w:val="Hyperlink"/>
            <w:rFonts w:eastAsia="MS Mincho"/>
            <w:noProof/>
          </w:rPr>
          <w:fldChar w:fldCharType="end"/>
        </w:r>
      </w:ins>
    </w:p>
    <w:p w14:paraId="2045B3C3" w14:textId="0F5F27E6" w:rsidR="003336DF" w:rsidRDefault="003336DF">
      <w:pPr>
        <w:pStyle w:val="Abbildungsverzeichnis"/>
        <w:tabs>
          <w:tab w:val="right" w:leader="dot" w:pos="9741"/>
        </w:tabs>
        <w:rPr>
          <w:ins w:id="440" w:author="Ungerer, Max" w:date="2021-10-21T15:18:00Z"/>
          <w:rFonts w:asciiTheme="minorHAnsi" w:eastAsiaTheme="minorEastAsia" w:hAnsiTheme="minorHAnsi" w:cstheme="minorBidi"/>
          <w:noProof/>
          <w:szCs w:val="22"/>
          <w:lang w:val="de-DE"/>
        </w:rPr>
      </w:pPr>
      <w:ins w:id="44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"_Toc85722019"</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51: Attributes of element </w:t>
        </w:r>
        <w:r w:rsidRPr="00E5015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_Toc85722019 \h </w:instrText>
        </w:r>
        <w:r>
          <w:rPr>
            <w:noProof/>
            <w:webHidden/>
          </w:rPr>
        </w:r>
      </w:ins>
      <w:r>
        <w:rPr>
          <w:noProof/>
          <w:webHidden/>
        </w:rPr>
        <w:fldChar w:fldCharType="separate"/>
      </w:r>
      <w:ins w:id="442" w:author="Ungerer, Max" w:date="2021-10-21T15:18:00Z">
        <w:r>
          <w:rPr>
            <w:noProof/>
            <w:webHidden/>
          </w:rPr>
          <w:t>56</w:t>
        </w:r>
        <w:r>
          <w:rPr>
            <w:noProof/>
            <w:webHidden/>
          </w:rPr>
          <w:fldChar w:fldCharType="end"/>
        </w:r>
        <w:r w:rsidRPr="00E5015A">
          <w:rPr>
            <w:rStyle w:val="Hyperlink"/>
            <w:rFonts w:eastAsia="MS Mincho"/>
            <w:noProof/>
          </w:rPr>
          <w:fldChar w:fldCharType="end"/>
        </w:r>
      </w:ins>
    </w:p>
    <w:p w14:paraId="2D0E04C6" w14:textId="5B2D6A7B" w:rsidR="003336DF" w:rsidRDefault="003336DF">
      <w:pPr>
        <w:pStyle w:val="Abbildungsverzeichnis"/>
        <w:tabs>
          <w:tab w:val="right" w:leader="dot" w:pos="9741"/>
        </w:tabs>
        <w:rPr>
          <w:ins w:id="443" w:author="Ungerer, Max" w:date="2021-10-21T15:18:00Z"/>
          <w:rFonts w:asciiTheme="minorHAnsi" w:eastAsiaTheme="minorEastAsia" w:hAnsiTheme="minorHAnsi" w:cstheme="minorBidi"/>
          <w:noProof/>
          <w:szCs w:val="22"/>
          <w:lang w:val="de-DE"/>
        </w:rPr>
      </w:pPr>
      <w:ins w:id="44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"_Toc85722020"</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52: Nested elements of element </w:t>
        </w:r>
        <w:r w:rsidRPr="00E5015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_Toc85722020 \h </w:instrText>
        </w:r>
        <w:r>
          <w:rPr>
            <w:noProof/>
            <w:webHidden/>
          </w:rPr>
        </w:r>
      </w:ins>
      <w:r>
        <w:rPr>
          <w:noProof/>
          <w:webHidden/>
        </w:rPr>
        <w:fldChar w:fldCharType="separate"/>
      </w:r>
      <w:ins w:id="445" w:author="Ungerer, Max" w:date="2021-10-21T15:18:00Z">
        <w:r>
          <w:rPr>
            <w:noProof/>
            <w:webHidden/>
          </w:rPr>
          <w:t>57</w:t>
        </w:r>
        <w:r>
          <w:rPr>
            <w:noProof/>
            <w:webHidden/>
          </w:rPr>
          <w:fldChar w:fldCharType="end"/>
        </w:r>
        <w:r w:rsidRPr="00E5015A">
          <w:rPr>
            <w:rStyle w:val="Hyperlink"/>
            <w:rFonts w:eastAsia="MS Mincho"/>
            <w:noProof/>
          </w:rPr>
          <w:fldChar w:fldCharType="end"/>
        </w:r>
      </w:ins>
    </w:p>
    <w:p w14:paraId="0DD9FDF8" w14:textId="53E41764" w:rsidR="003336DF" w:rsidRDefault="003336DF">
      <w:pPr>
        <w:pStyle w:val="Abbildungsverzeichnis"/>
        <w:tabs>
          <w:tab w:val="right" w:leader="dot" w:pos="9741"/>
        </w:tabs>
        <w:rPr>
          <w:ins w:id="446" w:author="Ungerer, Max" w:date="2021-10-21T15:18:00Z"/>
          <w:rFonts w:asciiTheme="minorHAnsi" w:eastAsiaTheme="minorEastAsia" w:hAnsiTheme="minorHAnsi" w:cstheme="minorBidi"/>
          <w:noProof/>
          <w:szCs w:val="22"/>
          <w:lang w:val="de-DE"/>
        </w:rPr>
      </w:pPr>
      <w:ins w:id="44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"_Toc85722021"</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53: Attributes of element </w:t>
        </w:r>
        <w:r w:rsidRPr="00E5015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_Toc85722021 \h </w:instrText>
        </w:r>
        <w:r>
          <w:rPr>
            <w:noProof/>
            <w:webHidden/>
          </w:rPr>
        </w:r>
      </w:ins>
      <w:r>
        <w:rPr>
          <w:noProof/>
          <w:webHidden/>
        </w:rPr>
        <w:fldChar w:fldCharType="separate"/>
      </w:r>
      <w:ins w:id="448" w:author="Ungerer, Max" w:date="2021-10-21T15:18:00Z">
        <w:r>
          <w:rPr>
            <w:noProof/>
            <w:webHidden/>
          </w:rPr>
          <w:t>58</w:t>
        </w:r>
        <w:r>
          <w:rPr>
            <w:noProof/>
            <w:webHidden/>
          </w:rPr>
          <w:fldChar w:fldCharType="end"/>
        </w:r>
        <w:r w:rsidRPr="00E5015A">
          <w:rPr>
            <w:rStyle w:val="Hyperlink"/>
            <w:rFonts w:eastAsia="MS Mincho"/>
            <w:noProof/>
          </w:rPr>
          <w:fldChar w:fldCharType="end"/>
        </w:r>
      </w:ins>
    </w:p>
    <w:p w14:paraId="7EF0C4FE" w14:textId="6C0013DD" w:rsidR="003336DF" w:rsidRDefault="003336DF">
      <w:pPr>
        <w:pStyle w:val="Abbildungsverzeichnis"/>
        <w:tabs>
          <w:tab w:val="right" w:leader="dot" w:pos="9741"/>
        </w:tabs>
        <w:rPr>
          <w:ins w:id="449" w:author="Ungerer, Max" w:date="2021-10-21T15:18:00Z"/>
          <w:rFonts w:asciiTheme="minorHAnsi" w:eastAsiaTheme="minorEastAsia" w:hAnsiTheme="minorHAnsi" w:cstheme="minorBidi"/>
          <w:noProof/>
          <w:szCs w:val="22"/>
          <w:lang w:val="de-DE"/>
        </w:rPr>
      </w:pPr>
      <w:ins w:id="45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"_Toc85722022"</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54: Attributes of element </w:t>
        </w:r>
        <w:r w:rsidRPr="00E5015A">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_Toc85722022 \h </w:instrText>
        </w:r>
        <w:r>
          <w:rPr>
            <w:noProof/>
            <w:webHidden/>
          </w:rPr>
        </w:r>
      </w:ins>
      <w:r>
        <w:rPr>
          <w:noProof/>
          <w:webHidden/>
        </w:rPr>
        <w:fldChar w:fldCharType="separate"/>
      </w:r>
      <w:ins w:id="451" w:author="Ungerer, Max" w:date="2021-10-21T15:18:00Z">
        <w:r>
          <w:rPr>
            <w:noProof/>
            <w:webHidden/>
          </w:rPr>
          <w:t>58</w:t>
        </w:r>
        <w:r>
          <w:rPr>
            <w:noProof/>
            <w:webHidden/>
          </w:rPr>
          <w:fldChar w:fldCharType="end"/>
        </w:r>
        <w:r w:rsidRPr="00E5015A">
          <w:rPr>
            <w:rStyle w:val="Hyperlink"/>
            <w:rFonts w:eastAsia="MS Mincho"/>
            <w:noProof/>
          </w:rPr>
          <w:fldChar w:fldCharType="end"/>
        </w:r>
      </w:ins>
    </w:p>
    <w:p w14:paraId="75C2436C" w14:textId="6B2C8BDE" w:rsidR="003336DF" w:rsidRDefault="003336DF">
      <w:pPr>
        <w:pStyle w:val="Abbildungsverzeichnis"/>
        <w:tabs>
          <w:tab w:val="right" w:leader="dot" w:pos="9741"/>
        </w:tabs>
        <w:rPr>
          <w:ins w:id="452" w:author="Ungerer, Max" w:date="2021-10-21T15:18:00Z"/>
          <w:rFonts w:asciiTheme="minorHAnsi" w:eastAsiaTheme="minorEastAsia" w:hAnsiTheme="minorHAnsi" w:cstheme="minorBidi"/>
          <w:noProof/>
          <w:szCs w:val="22"/>
          <w:lang w:val="de-DE"/>
        </w:rPr>
      </w:pPr>
      <w:ins w:id="45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"_Toc85722023"</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55: Nested elements of element </w:t>
        </w:r>
        <w:r w:rsidRPr="00E5015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_Toc85722023 \h </w:instrText>
        </w:r>
        <w:r>
          <w:rPr>
            <w:noProof/>
            <w:webHidden/>
          </w:rPr>
        </w:r>
      </w:ins>
      <w:r>
        <w:rPr>
          <w:noProof/>
          <w:webHidden/>
        </w:rPr>
        <w:fldChar w:fldCharType="separate"/>
      </w:r>
      <w:ins w:id="454" w:author="Ungerer, Max" w:date="2021-10-21T15:18:00Z">
        <w:r>
          <w:rPr>
            <w:noProof/>
            <w:webHidden/>
          </w:rPr>
          <w:t>59</w:t>
        </w:r>
        <w:r>
          <w:rPr>
            <w:noProof/>
            <w:webHidden/>
          </w:rPr>
          <w:fldChar w:fldCharType="end"/>
        </w:r>
        <w:r w:rsidRPr="00E5015A">
          <w:rPr>
            <w:rStyle w:val="Hyperlink"/>
            <w:rFonts w:eastAsia="MS Mincho"/>
            <w:noProof/>
          </w:rPr>
          <w:fldChar w:fldCharType="end"/>
        </w:r>
      </w:ins>
    </w:p>
    <w:p w14:paraId="38A18FE1" w14:textId="0741296E" w:rsidR="003336DF" w:rsidRDefault="003336DF">
      <w:pPr>
        <w:pStyle w:val="Abbildungsverzeichnis"/>
        <w:tabs>
          <w:tab w:val="right" w:leader="dot" w:pos="9741"/>
        </w:tabs>
        <w:rPr>
          <w:ins w:id="455" w:author="Ungerer, Max" w:date="2021-10-21T15:18:00Z"/>
          <w:rFonts w:asciiTheme="minorHAnsi" w:eastAsiaTheme="minorEastAsia" w:hAnsiTheme="minorHAnsi" w:cstheme="minorBidi"/>
          <w:noProof/>
          <w:szCs w:val="22"/>
          <w:lang w:val="de-DE"/>
        </w:rPr>
      </w:pPr>
      <w:ins w:id="45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"_Toc85722024"</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56: Attributes of element </w:t>
        </w:r>
        <w:r w:rsidRPr="00E5015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_Toc85722024 \h </w:instrText>
        </w:r>
        <w:r>
          <w:rPr>
            <w:noProof/>
            <w:webHidden/>
          </w:rPr>
        </w:r>
      </w:ins>
      <w:r>
        <w:rPr>
          <w:noProof/>
          <w:webHidden/>
        </w:rPr>
        <w:fldChar w:fldCharType="separate"/>
      </w:r>
      <w:ins w:id="457" w:author="Ungerer, Max" w:date="2021-10-21T15:18:00Z">
        <w:r>
          <w:rPr>
            <w:noProof/>
            <w:webHidden/>
          </w:rPr>
          <w:t>59</w:t>
        </w:r>
        <w:r>
          <w:rPr>
            <w:noProof/>
            <w:webHidden/>
          </w:rPr>
          <w:fldChar w:fldCharType="end"/>
        </w:r>
        <w:r w:rsidRPr="00E5015A">
          <w:rPr>
            <w:rStyle w:val="Hyperlink"/>
            <w:rFonts w:eastAsia="MS Mincho"/>
            <w:noProof/>
          </w:rPr>
          <w:fldChar w:fldCharType="end"/>
        </w:r>
      </w:ins>
    </w:p>
    <w:p w14:paraId="29197824" w14:textId="6C1A5C25" w:rsidR="003336DF" w:rsidRDefault="003336DF">
      <w:pPr>
        <w:pStyle w:val="Abbildungsverzeichnis"/>
        <w:tabs>
          <w:tab w:val="right" w:leader="dot" w:pos="9741"/>
        </w:tabs>
        <w:rPr>
          <w:ins w:id="458" w:author="Ungerer, Max" w:date="2021-10-21T15:18:00Z"/>
          <w:rFonts w:asciiTheme="minorHAnsi" w:eastAsiaTheme="minorEastAsia" w:hAnsiTheme="minorHAnsi" w:cstheme="minorBidi"/>
          <w:noProof/>
          <w:szCs w:val="22"/>
          <w:lang w:val="de-DE"/>
        </w:rPr>
      </w:pPr>
      <w:ins w:id="45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"_Toc85722025"</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57: Nested elements of element </w:t>
        </w:r>
        <w:r w:rsidRPr="00E5015A">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_Toc85722025 \h </w:instrText>
        </w:r>
        <w:r>
          <w:rPr>
            <w:noProof/>
            <w:webHidden/>
          </w:rPr>
        </w:r>
      </w:ins>
      <w:r>
        <w:rPr>
          <w:noProof/>
          <w:webHidden/>
        </w:rPr>
        <w:fldChar w:fldCharType="separate"/>
      </w:r>
      <w:ins w:id="460" w:author="Ungerer, Max" w:date="2021-10-21T15:18:00Z">
        <w:r>
          <w:rPr>
            <w:noProof/>
            <w:webHidden/>
          </w:rPr>
          <w:t>60</w:t>
        </w:r>
        <w:r>
          <w:rPr>
            <w:noProof/>
            <w:webHidden/>
          </w:rPr>
          <w:fldChar w:fldCharType="end"/>
        </w:r>
        <w:r w:rsidRPr="00E5015A">
          <w:rPr>
            <w:rStyle w:val="Hyperlink"/>
            <w:rFonts w:eastAsia="MS Mincho"/>
            <w:noProof/>
          </w:rPr>
          <w:fldChar w:fldCharType="end"/>
        </w:r>
      </w:ins>
    </w:p>
    <w:p w14:paraId="5122C8E8" w14:textId="5DC980DE" w:rsidR="003336DF" w:rsidRDefault="003336DF">
      <w:pPr>
        <w:pStyle w:val="Abbildungsverzeichnis"/>
        <w:tabs>
          <w:tab w:val="right" w:leader="dot" w:pos="9741"/>
        </w:tabs>
        <w:rPr>
          <w:ins w:id="461" w:author="Ungerer, Max" w:date="2021-10-21T15:18:00Z"/>
          <w:rFonts w:asciiTheme="minorHAnsi" w:eastAsiaTheme="minorEastAsia" w:hAnsiTheme="minorHAnsi" w:cstheme="minorBidi"/>
          <w:noProof/>
          <w:szCs w:val="22"/>
          <w:lang w:val="de-DE"/>
        </w:rPr>
      </w:pPr>
      <w:ins w:id="46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"_Toc85722026"</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58: Attributes of element </w:t>
        </w:r>
        <w:r w:rsidRPr="00E5015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_Toc85722026 \h </w:instrText>
        </w:r>
        <w:r>
          <w:rPr>
            <w:noProof/>
            <w:webHidden/>
          </w:rPr>
        </w:r>
      </w:ins>
      <w:r>
        <w:rPr>
          <w:noProof/>
          <w:webHidden/>
        </w:rPr>
        <w:fldChar w:fldCharType="separate"/>
      </w:r>
      <w:ins w:id="463" w:author="Ungerer, Max" w:date="2021-10-21T15:18:00Z">
        <w:r>
          <w:rPr>
            <w:noProof/>
            <w:webHidden/>
          </w:rPr>
          <w:t>64</w:t>
        </w:r>
        <w:r>
          <w:rPr>
            <w:noProof/>
            <w:webHidden/>
          </w:rPr>
          <w:fldChar w:fldCharType="end"/>
        </w:r>
        <w:r w:rsidRPr="00E5015A">
          <w:rPr>
            <w:rStyle w:val="Hyperlink"/>
            <w:rFonts w:eastAsia="MS Mincho"/>
            <w:noProof/>
          </w:rPr>
          <w:fldChar w:fldCharType="end"/>
        </w:r>
      </w:ins>
    </w:p>
    <w:p w14:paraId="3E823F3A" w14:textId="3BF833D5" w:rsidR="003336DF" w:rsidRDefault="003336DF">
      <w:pPr>
        <w:pStyle w:val="Abbildungsverzeichnis"/>
        <w:tabs>
          <w:tab w:val="right" w:leader="dot" w:pos="9741"/>
        </w:tabs>
        <w:rPr>
          <w:ins w:id="464" w:author="Ungerer, Max" w:date="2021-10-21T15:18:00Z"/>
          <w:rFonts w:asciiTheme="minorHAnsi" w:eastAsiaTheme="minorEastAsia" w:hAnsiTheme="minorHAnsi" w:cstheme="minorBidi"/>
          <w:noProof/>
          <w:szCs w:val="22"/>
          <w:lang w:val="de-DE"/>
        </w:rPr>
      </w:pPr>
      <w:ins w:id="46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"_Toc85722027"</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59: Nested elements of element </w:t>
        </w:r>
        <w:r w:rsidRPr="00E5015A">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_Toc85722027 \h </w:instrText>
        </w:r>
        <w:r>
          <w:rPr>
            <w:noProof/>
            <w:webHidden/>
          </w:rPr>
        </w:r>
      </w:ins>
      <w:r>
        <w:rPr>
          <w:noProof/>
          <w:webHidden/>
        </w:rPr>
        <w:fldChar w:fldCharType="separate"/>
      </w:r>
      <w:ins w:id="466" w:author="Ungerer, Max" w:date="2021-10-21T15:18:00Z">
        <w:r>
          <w:rPr>
            <w:noProof/>
            <w:webHidden/>
          </w:rPr>
          <w:t>64</w:t>
        </w:r>
        <w:r>
          <w:rPr>
            <w:noProof/>
            <w:webHidden/>
          </w:rPr>
          <w:fldChar w:fldCharType="end"/>
        </w:r>
        <w:r w:rsidRPr="00E5015A">
          <w:rPr>
            <w:rStyle w:val="Hyperlink"/>
            <w:rFonts w:eastAsia="MS Mincho"/>
            <w:noProof/>
          </w:rPr>
          <w:fldChar w:fldCharType="end"/>
        </w:r>
      </w:ins>
    </w:p>
    <w:p w14:paraId="25C070D5" w14:textId="59A6ADFE" w:rsidR="003336DF" w:rsidRDefault="003336DF">
      <w:pPr>
        <w:pStyle w:val="Abbildungsverzeichnis"/>
        <w:tabs>
          <w:tab w:val="right" w:leader="dot" w:pos="9741"/>
        </w:tabs>
        <w:rPr>
          <w:ins w:id="467" w:author="Ungerer, Max" w:date="2021-10-21T15:18:00Z"/>
          <w:rFonts w:asciiTheme="minorHAnsi" w:eastAsiaTheme="minorEastAsia" w:hAnsiTheme="minorHAnsi" w:cstheme="minorBidi"/>
          <w:noProof/>
          <w:szCs w:val="22"/>
          <w:lang w:val="de-DE"/>
        </w:rPr>
      </w:pPr>
      <w:ins w:id="46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"_Toc85722028"</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60: Attributes of element </w:t>
        </w:r>
        <w:r w:rsidRPr="00E5015A">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_Toc85722028 \h </w:instrText>
        </w:r>
        <w:r>
          <w:rPr>
            <w:noProof/>
            <w:webHidden/>
          </w:rPr>
        </w:r>
      </w:ins>
      <w:r>
        <w:rPr>
          <w:noProof/>
          <w:webHidden/>
        </w:rPr>
        <w:fldChar w:fldCharType="separate"/>
      </w:r>
      <w:ins w:id="469" w:author="Ungerer, Max" w:date="2021-10-21T15:18:00Z">
        <w:r>
          <w:rPr>
            <w:noProof/>
            <w:webHidden/>
          </w:rPr>
          <w:t>66</w:t>
        </w:r>
        <w:r>
          <w:rPr>
            <w:noProof/>
            <w:webHidden/>
          </w:rPr>
          <w:fldChar w:fldCharType="end"/>
        </w:r>
        <w:r w:rsidRPr="00E5015A">
          <w:rPr>
            <w:rStyle w:val="Hyperlink"/>
            <w:rFonts w:eastAsia="MS Mincho"/>
            <w:noProof/>
          </w:rPr>
          <w:fldChar w:fldCharType="end"/>
        </w:r>
      </w:ins>
    </w:p>
    <w:p w14:paraId="62B57045" w14:textId="2DE02931" w:rsidR="003336DF" w:rsidRDefault="003336DF">
      <w:pPr>
        <w:pStyle w:val="Abbildungsverzeichnis"/>
        <w:tabs>
          <w:tab w:val="right" w:leader="dot" w:pos="9741"/>
        </w:tabs>
        <w:rPr>
          <w:ins w:id="470" w:author="Ungerer, Max" w:date="2021-10-21T15:18:00Z"/>
          <w:rFonts w:asciiTheme="minorHAnsi" w:eastAsiaTheme="minorEastAsia" w:hAnsiTheme="minorHAnsi" w:cstheme="minorBidi"/>
          <w:noProof/>
          <w:szCs w:val="22"/>
          <w:lang w:val="de-DE"/>
        </w:rPr>
      </w:pPr>
      <w:ins w:id="47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"_Toc85722029"</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61: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
            <w:bCs/>
            <w:noProof/>
          </w:rPr>
          <w:t>&lt;gumdrop/&gt;</w:t>
        </w:r>
        <w:r>
          <w:rPr>
            <w:noProof/>
            <w:webHidden/>
          </w:rPr>
          <w:tab/>
        </w:r>
        <w:r>
          <w:rPr>
            <w:noProof/>
            <w:webHidden/>
          </w:rPr>
          <w:fldChar w:fldCharType="begin"/>
        </w:r>
        <w:r>
          <w:rPr>
            <w:noProof/>
            <w:webHidden/>
          </w:rPr>
          <w:instrText xml:space="preserve"> PAGEREF _Toc85722029 \h </w:instrText>
        </w:r>
        <w:r>
          <w:rPr>
            <w:noProof/>
            <w:webHidden/>
          </w:rPr>
        </w:r>
      </w:ins>
      <w:r>
        <w:rPr>
          <w:noProof/>
          <w:webHidden/>
        </w:rPr>
        <w:fldChar w:fldCharType="separate"/>
      </w:r>
      <w:ins w:id="472" w:author="Ungerer, Max" w:date="2021-10-21T15:18:00Z">
        <w:r>
          <w:rPr>
            <w:noProof/>
            <w:webHidden/>
          </w:rPr>
          <w:t>67</w:t>
        </w:r>
        <w:r>
          <w:rPr>
            <w:noProof/>
            <w:webHidden/>
          </w:rPr>
          <w:fldChar w:fldCharType="end"/>
        </w:r>
        <w:r w:rsidRPr="00E5015A">
          <w:rPr>
            <w:rStyle w:val="Hyperlink"/>
            <w:rFonts w:eastAsia="MS Mincho"/>
            <w:noProof/>
          </w:rPr>
          <w:fldChar w:fldCharType="end"/>
        </w:r>
      </w:ins>
    </w:p>
    <w:p w14:paraId="65A0FF8D" w14:textId="1FA6DA70" w:rsidR="003336DF" w:rsidRDefault="003336DF">
      <w:pPr>
        <w:pStyle w:val="Abbildungsverzeichnis"/>
        <w:tabs>
          <w:tab w:val="right" w:leader="dot" w:pos="9741"/>
        </w:tabs>
        <w:rPr>
          <w:ins w:id="473" w:author="Ungerer, Max" w:date="2021-10-21T15:18:00Z"/>
          <w:rFonts w:asciiTheme="minorHAnsi" w:eastAsiaTheme="minorEastAsia" w:hAnsiTheme="minorHAnsi" w:cstheme="minorBidi"/>
          <w:noProof/>
          <w:szCs w:val="22"/>
          <w:lang w:val="de-DE"/>
        </w:rPr>
      </w:pPr>
      <w:ins w:id="47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"_Toc85722030"</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62: Attributes of element </w:t>
        </w:r>
        <w:r w:rsidRPr="00E5015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_Toc85722030 \h </w:instrText>
        </w:r>
        <w:r>
          <w:rPr>
            <w:noProof/>
            <w:webHidden/>
          </w:rPr>
        </w:r>
      </w:ins>
      <w:r>
        <w:rPr>
          <w:noProof/>
          <w:webHidden/>
        </w:rPr>
        <w:fldChar w:fldCharType="separate"/>
      </w:r>
      <w:ins w:id="475" w:author="Ungerer, Max" w:date="2021-10-21T15:18:00Z">
        <w:r>
          <w:rPr>
            <w:noProof/>
            <w:webHidden/>
          </w:rPr>
          <w:t>68</w:t>
        </w:r>
        <w:r>
          <w:rPr>
            <w:noProof/>
            <w:webHidden/>
          </w:rPr>
          <w:fldChar w:fldCharType="end"/>
        </w:r>
        <w:r w:rsidRPr="00E5015A">
          <w:rPr>
            <w:rStyle w:val="Hyperlink"/>
            <w:rFonts w:eastAsia="MS Mincho"/>
            <w:noProof/>
          </w:rPr>
          <w:fldChar w:fldCharType="end"/>
        </w:r>
      </w:ins>
    </w:p>
    <w:p w14:paraId="6C78A10E" w14:textId="2B20ECD3" w:rsidR="003336DF" w:rsidRDefault="003336DF">
      <w:pPr>
        <w:pStyle w:val="Abbildungsverzeichnis"/>
        <w:tabs>
          <w:tab w:val="right" w:leader="dot" w:pos="9741"/>
        </w:tabs>
        <w:rPr>
          <w:ins w:id="476" w:author="Ungerer, Max" w:date="2021-10-21T15:18:00Z"/>
          <w:rFonts w:asciiTheme="minorHAnsi" w:eastAsiaTheme="minorEastAsia" w:hAnsiTheme="minorHAnsi" w:cstheme="minorBidi"/>
          <w:noProof/>
          <w:szCs w:val="22"/>
          <w:lang w:val="de-DE"/>
        </w:rPr>
      </w:pPr>
      <w:ins w:id="47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"_Toc85722031"</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highlight w:val="yellow"/>
          </w:rPr>
          <w:t xml:space="preserve">Table 63: Nested elements of element </w:t>
        </w:r>
        <w:r w:rsidRPr="00E5015A">
          <w:rPr>
            <w:rStyle w:val="Hyperlink"/>
            <w:rFonts w:ascii="Courier New" w:eastAsia="MS Mincho" w:hAnsi="Courier New" w:cs="Courier New"/>
            <w:bCs/>
            <w:noProof/>
            <w:highlight w:val="yellow"/>
          </w:rPr>
          <w:t>&lt;gumdrop/&gt;</w:t>
        </w:r>
        <w:r>
          <w:rPr>
            <w:noProof/>
            <w:webHidden/>
          </w:rPr>
          <w:tab/>
        </w:r>
        <w:r>
          <w:rPr>
            <w:noProof/>
            <w:webHidden/>
          </w:rPr>
          <w:fldChar w:fldCharType="begin"/>
        </w:r>
        <w:r>
          <w:rPr>
            <w:noProof/>
            <w:webHidden/>
          </w:rPr>
          <w:instrText xml:space="preserve"> PAGEREF _Toc85722031 \h </w:instrText>
        </w:r>
        <w:r>
          <w:rPr>
            <w:noProof/>
            <w:webHidden/>
          </w:rPr>
        </w:r>
      </w:ins>
      <w:r>
        <w:rPr>
          <w:noProof/>
          <w:webHidden/>
        </w:rPr>
        <w:fldChar w:fldCharType="separate"/>
      </w:r>
      <w:ins w:id="478" w:author="Ungerer, Max" w:date="2021-10-21T15:18:00Z">
        <w:r>
          <w:rPr>
            <w:noProof/>
            <w:webHidden/>
          </w:rPr>
          <w:t>68</w:t>
        </w:r>
        <w:r>
          <w:rPr>
            <w:noProof/>
            <w:webHidden/>
          </w:rPr>
          <w:fldChar w:fldCharType="end"/>
        </w:r>
        <w:r w:rsidRPr="00E5015A">
          <w:rPr>
            <w:rStyle w:val="Hyperlink"/>
            <w:rFonts w:eastAsia="MS Mincho"/>
            <w:noProof/>
          </w:rPr>
          <w:fldChar w:fldCharType="end"/>
        </w:r>
      </w:ins>
    </w:p>
    <w:p w14:paraId="6AC7984F" w14:textId="3A1EF244" w:rsidR="003336DF" w:rsidRDefault="003336DF">
      <w:pPr>
        <w:pStyle w:val="Abbildungsverzeichnis"/>
        <w:tabs>
          <w:tab w:val="right" w:leader="dot" w:pos="9741"/>
        </w:tabs>
        <w:rPr>
          <w:ins w:id="479" w:author="Ungerer, Max" w:date="2021-10-21T15:18:00Z"/>
          <w:rFonts w:asciiTheme="minorHAnsi" w:eastAsiaTheme="minorEastAsia" w:hAnsiTheme="minorHAnsi" w:cstheme="minorBidi"/>
          <w:noProof/>
          <w:szCs w:val="22"/>
          <w:lang w:val="de-DE"/>
        </w:rPr>
      </w:pPr>
      <w:ins w:id="48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"_Toc85722032"</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64: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_Toc85722032 \h </w:instrText>
        </w:r>
        <w:r>
          <w:rPr>
            <w:noProof/>
            <w:webHidden/>
          </w:rPr>
        </w:r>
      </w:ins>
      <w:r>
        <w:rPr>
          <w:noProof/>
          <w:webHidden/>
        </w:rPr>
        <w:fldChar w:fldCharType="separate"/>
      </w:r>
      <w:ins w:id="481" w:author="Ungerer, Max" w:date="2021-10-21T15:18:00Z">
        <w:r>
          <w:rPr>
            <w:noProof/>
            <w:webHidden/>
          </w:rPr>
          <w:t>70</w:t>
        </w:r>
        <w:r>
          <w:rPr>
            <w:noProof/>
            <w:webHidden/>
          </w:rPr>
          <w:fldChar w:fldCharType="end"/>
        </w:r>
        <w:r w:rsidRPr="00E5015A">
          <w:rPr>
            <w:rStyle w:val="Hyperlink"/>
            <w:rFonts w:eastAsia="MS Mincho"/>
            <w:noProof/>
          </w:rPr>
          <w:fldChar w:fldCharType="end"/>
        </w:r>
      </w:ins>
    </w:p>
    <w:p w14:paraId="062B0337" w14:textId="6D791E3F" w:rsidR="003336DF" w:rsidRDefault="003336DF">
      <w:pPr>
        <w:pStyle w:val="Abbildungsverzeichnis"/>
        <w:tabs>
          <w:tab w:val="right" w:leader="dot" w:pos="9741"/>
        </w:tabs>
        <w:rPr>
          <w:ins w:id="482" w:author="Ungerer, Max" w:date="2021-10-21T15:18:00Z"/>
          <w:rFonts w:asciiTheme="minorHAnsi" w:eastAsiaTheme="minorEastAsia" w:hAnsiTheme="minorHAnsi" w:cstheme="minorBidi"/>
          <w:noProof/>
          <w:szCs w:val="22"/>
          <w:lang w:val="de-DE"/>
        </w:rPr>
      </w:pPr>
      <w:ins w:id="48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"_Toc85722033"</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65: Attributes of element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_Toc85722033 \h </w:instrText>
        </w:r>
        <w:r>
          <w:rPr>
            <w:noProof/>
            <w:webHidden/>
          </w:rPr>
        </w:r>
      </w:ins>
      <w:r>
        <w:rPr>
          <w:noProof/>
          <w:webHidden/>
        </w:rPr>
        <w:fldChar w:fldCharType="separate"/>
      </w:r>
      <w:ins w:id="484" w:author="Ungerer, Max" w:date="2021-10-21T15:18:00Z">
        <w:r>
          <w:rPr>
            <w:noProof/>
            <w:webHidden/>
          </w:rPr>
          <w:t>70</w:t>
        </w:r>
        <w:r>
          <w:rPr>
            <w:noProof/>
            <w:webHidden/>
          </w:rPr>
          <w:fldChar w:fldCharType="end"/>
        </w:r>
        <w:r w:rsidRPr="00E5015A">
          <w:rPr>
            <w:rStyle w:val="Hyperlink"/>
            <w:rFonts w:eastAsia="MS Mincho"/>
            <w:noProof/>
          </w:rPr>
          <w:fldChar w:fldCharType="end"/>
        </w:r>
      </w:ins>
    </w:p>
    <w:p w14:paraId="3B2719D7" w14:textId="00033AD0" w:rsidR="003336DF" w:rsidRDefault="003336DF">
      <w:pPr>
        <w:pStyle w:val="Abbildungsverzeichnis"/>
        <w:tabs>
          <w:tab w:val="right" w:leader="dot" w:pos="9741"/>
        </w:tabs>
        <w:rPr>
          <w:ins w:id="485" w:author="Ungerer, Max" w:date="2021-10-21T15:18:00Z"/>
          <w:rFonts w:asciiTheme="minorHAnsi" w:eastAsiaTheme="minorEastAsia" w:hAnsiTheme="minorHAnsi" w:cstheme="minorBidi"/>
          <w:noProof/>
          <w:szCs w:val="22"/>
          <w:lang w:val="de-DE"/>
        </w:rPr>
      </w:pPr>
      <w:ins w:id="48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"_Toc85722034"</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66: Nested elements of element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_Toc85722034 \h </w:instrText>
        </w:r>
        <w:r>
          <w:rPr>
            <w:noProof/>
            <w:webHidden/>
          </w:rPr>
        </w:r>
      </w:ins>
      <w:r>
        <w:rPr>
          <w:noProof/>
          <w:webHidden/>
        </w:rPr>
        <w:fldChar w:fldCharType="separate"/>
      </w:r>
      <w:ins w:id="487" w:author="Ungerer, Max" w:date="2021-10-21T15:18:00Z">
        <w:r>
          <w:rPr>
            <w:noProof/>
            <w:webHidden/>
          </w:rPr>
          <w:t>71</w:t>
        </w:r>
        <w:r>
          <w:rPr>
            <w:noProof/>
            <w:webHidden/>
          </w:rPr>
          <w:fldChar w:fldCharType="end"/>
        </w:r>
        <w:r w:rsidRPr="00E5015A">
          <w:rPr>
            <w:rStyle w:val="Hyperlink"/>
            <w:rFonts w:eastAsia="MS Mincho"/>
            <w:noProof/>
          </w:rPr>
          <w:fldChar w:fldCharType="end"/>
        </w:r>
      </w:ins>
    </w:p>
    <w:p w14:paraId="6617242C" w14:textId="25B9BC53" w:rsidR="003336DF" w:rsidRDefault="003336DF">
      <w:pPr>
        <w:pStyle w:val="Abbildungsverzeichnis"/>
        <w:tabs>
          <w:tab w:val="right" w:leader="dot" w:pos="9741"/>
        </w:tabs>
        <w:rPr>
          <w:ins w:id="488" w:author="Ungerer, Max" w:date="2021-10-21T15:18:00Z"/>
          <w:rFonts w:asciiTheme="minorHAnsi" w:eastAsiaTheme="minorEastAsia" w:hAnsiTheme="minorHAnsi" w:cstheme="minorBidi"/>
          <w:noProof/>
          <w:szCs w:val="22"/>
          <w:lang w:val="de-DE"/>
        </w:rPr>
      </w:pPr>
      <w:ins w:id="48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"_Toc85722035"</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67: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_Toc85722035 \h </w:instrText>
        </w:r>
        <w:r>
          <w:rPr>
            <w:noProof/>
            <w:webHidden/>
          </w:rPr>
        </w:r>
      </w:ins>
      <w:r>
        <w:rPr>
          <w:noProof/>
          <w:webHidden/>
        </w:rPr>
        <w:fldChar w:fldCharType="separate"/>
      </w:r>
      <w:ins w:id="490" w:author="Ungerer, Max" w:date="2021-10-21T15:18:00Z">
        <w:r>
          <w:rPr>
            <w:noProof/>
            <w:webHidden/>
          </w:rPr>
          <w:t>72</w:t>
        </w:r>
        <w:r>
          <w:rPr>
            <w:noProof/>
            <w:webHidden/>
          </w:rPr>
          <w:fldChar w:fldCharType="end"/>
        </w:r>
        <w:r w:rsidRPr="00E5015A">
          <w:rPr>
            <w:rStyle w:val="Hyperlink"/>
            <w:rFonts w:eastAsia="MS Mincho"/>
            <w:noProof/>
          </w:rPr>
          <w:fldChar w:fldCharType="end"/>
        </w:r>
      </w:ins>
    </w:p>
    <w:p w14:paraId="20D38860" w14:textId="115C6144" w:rsidR="003336DF" w:rsidRDefault="003336DF">
      <w:pPr>
        <w:pStyle w:val="Abbildungsverzeichnis"/>
        <w:tabs>
          <w:tab w:val="right" w:leader="dot" w:pos="9741"/>
        </w:tabs>
        <w:rPr>
          <w:ins w:id="491" w:author="Ungerer, Max" w:date="2021-10-21T15:18:00Z"/>
          <w:rFonts w:asciiTheme="minorHAnsi" w:eastAsiaTheme="minorEastAsia" w:hAnsiTheme="minorHAnsi" w:cstheme="minorBidi"/>
          <w:noProof/>
          <w:szCs w:val="22"/>
          <w:lang w:val="de-DE"/>
        </w:rPr>
      </w:pPr>
      <w:ins w:id="49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"_Toc85722036"</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68: Attributes of element </w:t>
        </w:r>
        <w:r w:rsidRPr="00E5015A">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_Toc85722036 \h </w:instrText>
        </w:r>
        <w:r>
          <w:rPr>
            <w:noProof/>
            <w:webHidden/>
          </w:rPr>
        </w:r>
      </w:ins>
      <w:r>
        <w:rPr>
          <w:noProof/>
          <w:webHidden/>
        </w:rPr>
        <w:fldChar w:fldCharType="separate"/>
      </w:r>
      <w:ins w:id="493" w:author="Ungerer, Max" w:date="2021-10-21T15:18:00Z">
        <w:r>
          <w:rPr>
            <w:noProof/>
            <w:webHidden/>
          </w:rPr>
          <w:t>72</w:t>
        </w:r>
        <w:r>
          <w:rPr>
            <w:noProof/>
            <w:webHidden/>
          </w:rPr>
          <w:fldChar w:fldCharType="end"/>
        </w:r>
        <w:r w:rsidRPr="00E5015A">
          <w:rPr>
            <w:rStyle w:val="Hyperlink"/>
            <w:rFonts w:eastAsia="MS Mincho"/>
            <w:noProof/>
          </w:rPr>
          <w:fldChar w:fldCharType="end"/>
        </w:r>
      </w:ins>
    </w:p>
    <w:p w14:paraId="6E237CED" w14:textId="592C45B7" w:rsidR="003336DF" w:rsidRDefault="003336DF">
      <w:pPr>
        <w:pStyle w:val="Abbildungsverzeichnis"/>
        <w:tabs>
          <w:tab w:val="right" w:leader="dot" w:pos="9741"/>
        </w:tabs>
        <w:rPr>
          <w:ins w:id="494" w:author="Ungerer, Max" w:date="2021-10-21T15:18:00Z"/>
          <w:rFonts w:asciiTheme="minorHAnsi" w:eastAsiaTheme="minorEastAsia" w:hAnsiTheme="minorHAnsi" w:cstheme="minorBidi"/>
          <w:noProof/>
          <w:szCs w:val="22"/>
          <w:lang w:val="de-DE"/>
        </w:rPr>
      </w:pPr>
      <w:ins w:id="495"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"_Toc85722037"</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69: Nested elements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b/>
            <w:bCs/>
            <w:noProof/>
          </w:rPr>
          <w:t>heat_stake</w:t>
        </w:r>
        <w:r w:rsidRPr="00E5015A">
          <w:rPr>
            <w:rStyle w:val="Hyperlink"/>
            <w:rFonts w:ascii="Courier New" w:eastAsia="MS Mincho" w:hAnsi="Courier New" w:cs="Courier New"/>
            <w:bCs/>
            <w:noProof/>
          </w:rPr>
          <w:t>/&gt;</w:t>
        </w:r>
        <w:r>
          <w:rPr>
            <w:noProof/>
            <w:webHidden/>
          </w:rPr>
          <w:tab/>
        </w:r>
        <w:r>
          <w:rPr>
            <w:noProof/>
            <w:webHidden/>
          </w:rPr>
          <w:fldChar w:fldCharType="begin"/>
        </w:r>
        <w:r>
          <w:rPr>
            <w:noProof/>
            <w:webHidden/>
          </w:rPr>
          <w:instrText xml:space="preserve"> PAGEREF _Toc85722037 \h </w:instrText>
        </w:r>
        <w:r>
          <w:rPr>
            <w:noProof/>
            <w:webHidden/>
          </w:rPr>
        </w:r>
      </w:ins>
      <w:r>
        <w:rPr>
          <w:noProof/>
          <w:webHidden/>
        </w:rPr>
        <w:fldChar w:fldCharType="separate"/>
      </w:r>
      <w:ins w:id="496" w:author="Ungerer, Max" w:date="2021-10-21T15:18:00Z">
        <w:r>
          <w:rPr>
            <w:noProof/>
            <w:webHidden/>
          </w:rPr>
          <w:t>73</w:t>
        </w:r>
        <w:r>
          <w:rPr>
            <w:noProof/>
            <w:webHidden/>
          </w:rPr>
          <w:fldChar w:fldCharType="end"/>
        </w:r>
        <w:r w:rsidRPr="00E5015A">
          <w:rPr>
            <w:rStyle w:val="Hyperlink"/>
            <w:rFonts w:eastAsia="MS Mincho"/>
            <w:noProof/>
          </w:rPr>
          <w:fldChar w:fldCharType="end"/>
        </w:r>
      </w:ins>
    </w:p>
    <w:p w14:paraId="627C76D3" w14:textId="710451D7" w:rsidR="003336DF" w:rsidRDefault="003336DF">
      <w:pPr>
        <w:pStyle w:val="Abbildungsverzeichnis"/>
        <w:tabs>
          <w:tab w:val="right" w:leader="dot" w:pos="9741"/>
        </w:tabs>
        <w:rPr>
          <w:ins w:id="497" w:author="Ungerer, Max" w:date="2021-10-21T15:18:00Z"/>
          <w:rFonts w:asciiTheme="minorHAnsi" w:eastAsiaTheme="minorEastAsia" w:hAnsiTheme="minorHAnsi" w:cstheme="minorBidi"/>
          <w:noProof/>
          <w:szCs w:val="22"/>
          <w:lang w:val="de-DE"/>
        </w:rPr>
      </w:pPr>
      <w:ins w:id="49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"_Toc85722038"</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70: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_Toc85722038 \h </w:instrText>
        </w:r>
        <w:r>
          <w:rPr>
            <w:noProof/>
            <w:webHidden/>
          </w:rPr>
        </w:r>
      </w:ins>
      <w:r>
        <w:rPr>
          <w:noProof/>
          <w:webHidden/>
        </w:rPr>
        <w:fldChar w:fldCharType="separate"/>
      </w:r>
      <w:ins w:id="499" w:author="Ungerer, Max" w:date="2021-10-21T15:18:00Z">
        <w:r>
          <w:rPr>
            <w:noProof/>
            <w:webHidden/>
          </w:rPr>
          <w:t>74</w:t>
        </w:r>
        <w:r>
          <w:rPr>
            <w:noProof/>
            <w:webHidden/>
          </w:rPr>
          <w:fldChar w:fldCharType="end"/>
        </w:r>
        <w:r w:rsidRPr="00E5015A">
          <w:rPr>
            <w:rStyle w:val="Hyperlink"/>
            <w:rFonts w:eastAsia="MS Mincho"/>
            <w:noProof/>
          </w:rPr>
          <w:fldChar w:fldCharType="end"/>
        </w:r>
      </w:ins>
    </w:p>
    <w:p w14:paraId="5BE757B0" w14:textId="6578ADAB" w:rsidR="003336DF" w:rsidRDefault="003336DF">
      <w:pPr>
        <w:pStyle w:val="Abbildungsverzeichnis"/>
        <w:tabs>
          <w:tab w:val="right" w:leader="dot" w:pos="9741"/>
        </w:tabs>
        <w:rPr>
          <w:ins w:id="500" w:author="Ungerer, Max" w:date="2021-10-21T15:18:00Z"/>
          <w:rFonts w:asciiTheme="minorHAnsi" w:eastAsiaTheme="minorEastAsia" w:hAnsiTheme="minorHAnsi" w:cstheme="minorBidi"/>
          <w:noProof/>
          <w:szCs w:val="22"/>
          <w:lang w:val="de-DE"/>
        </w:rPr>
      </w:pPr>
      <w:ins w:id="50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"_Toc85722039"</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71: Attributes of element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_Toc85722039 \h </w:instrText>
        </w:r>
        <w:r>
          <w:rPr>
            <w:noProof/>
            <w:webHidden/>
          </w:rPr>
        </w:r>
      </w:ins>
      <w:r>
        <w:rPr>
          <w:noProof/>
          <w:webHidden/>
        </w:rPr>
        <w:fldChar w:fldCharType="separate"/>
      </w:r>
      <w:ins w:id="502" w:author="Ungerer, Max" w:date="2021-10-21T15:18:00Z">
        <w:r>
          <w:rPr>
            <w:noProof/>
            <w:webHidden/>
          </w:rPr>
          <w:t>75</w:t>
        </w:r>
        <w:r>
          <w:rPr>
            <w:noProof/>
            <w:webHidden/>
          </w:rPr>
          <w:fldChar w:fldCharType="end"/>
        </w:r>
        <w:r w:rsidRPr="00E5015A">
          <w:rPr>
            <w:rStyle w:val="Hyperlink"/>
            <w:rFonts w:eastAsia="MS Mincho"/>
            <w:noProof/>
          </w:rPr>
          <w:fldChar w:fldCharType="end"/>
        </w:r>
      </w:ins>
    </w:p>
    <w:p w14:paraId="551BEF60" w14:textId="1A36F94C" w:rsidR="003336DF" w:rsidRDefault="003336DF">
      <w:pPr>
        <w:pStyle w:val="Abbildungsverzeichnis"/>
        <w:tabs>
          <w:tab w:val="right" w:leader="dot" w:pos="9741"/>
        </w:tabs>
        <w:rPr>
          <w:ins w:id="503" w:author="Ungerer, Max" w:date="2021-10-21T15:18:00Z"/>
          <w:rFonts w:asciiTheme="minorHAnsi" w:eastAsiaTheme="minorEastAsia" w:hAnsiTheme="minorHAnsi" w:cstheme="minorBidi"/>
          <w:noProof/>
          <w:szCs w:val="22"/>
          <w:lang w:val="de-DE"/>
        </w:rPr>
      </w:pPr>
      <w:ins w:id="50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"_Toc85722040"</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72: Nested elements of element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_Toc85722040 \h </w:instrText>
        </w:r>
        <w:r>
          <w:rPr>
            <w:noProof/>
            <w:webHidden/>
          </w:rPr>
        </w:r>
      </w:ins>
      <w:r>
        <w:rPr>
          <w:noProof/>
          <w:webHidden/>
        </w:rPr>
        <w:fldChar w:fldCharType="separate"/>
      </w:r>
      <w:ins w:id="505" w:author="Ungerer, Max" w:date="2021-10-21T15:18:00Z">
        <w:r>
          <w:rPr>
            <w:noProof/>
            <w:webHidden/>
          </w:rPr>
          <w:t>76</w:t>
        </w:r>
        <w:r>
          <w:rPr>
            <w:noProof/>
            <w:webHidden/>
          </w:rPr>
          <w:fldChar w:fldCharType="end"/>
        </w:r>
        <w:r w:rsidRPr="00E5015A">
          <w:rPr>
            <w:rStyle w:val="Hyperlink"/>
            <w:rFonts w:eastAsia="MS Mincho"/>
            <w:noProof/>
          </w:rPr>
          <w:fldChar w:fldCharType="end"/>
        </w:r>
      </w:ins>
    </w:p>
    <w:p w14:paraId="2BBB1A0E" w14:textId="68B36B49" w:rsidR="003336DF" w:rsidRDefault="003336DF">
      <w:pPr>
        <w:pStyle w:val="Abbildungsverzeichnis"/>
        <w:tabs>
          <w:tab w:val="right" w:leader="dot" w:pos="9741"/>
        </w:tabs>
        <w:rPr>
          <w:ins w:id="506" w:author="Ungerer, Max" w:date="2021-10-21T15:18:00Z"/>
          <w:rFonts w:asciiTheme="minorHAnsi" w:eastAsiaTheme="minorEastAsia" w:hAnsiTheme="minorHAnsi" w:cstheme="minorBidi"/>
          <w:noProof/>
          <w:szCs w:val="22"/>
          <w:lang w:val="de-DE"/>
        </w:rPr>
      </w:pPr>
      <w:ins w:id="50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"_Toc85722041"</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73: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_Toc85722041 \h </w:instrText>
        </w:r>
        <w:r>
          <w:rPr>
            <w:noProof/>
            <w:webHidden/>
          </w:rPr>
        </w:r>
      </w:ins>
      <w:r>
        <w:rPr>
          <w:noProof/>
          <w:webHidden/>
        </w:rPr>
        <w:fldChar w:fldCharType="separate"/>
      </w:r>
      <w:ins w:id="508" w:author="Ungerer, Max" w:date="2021-10-21T15:18:00Z">
        <w:r>
          <w:rPr>
            <w:noProof/>
            <w:webHidden/>
          </w:rPr>
          <w:t>77</w:t>
        </w:r>
        <w:r>
          <w:rPr>
            <w:noProof/>
            <w:webHidden/>
          </w:rPr>
          <w:fldChar w:fldCharType="end"/>
        </w:r>
        <w:r w:rsidRPr="00E5015A">
          <w:rPr>
            <w:rStyle w:val="Hyperlink"/>
            <w:rFonts w:eastAsia="MS Mincho"/>
            <w:noProof/>
          </w:rPr>
          <w:fldChar w:fldCharType="end"/>
        </w:r>
      </w:ins>
    </w:p>
    <w:p w14:paraId="43E35F4E" w14:textId="0DE98CD9" w:rsidR="003336DF" w:rsidRDefault="003336DF">
      <w:pPr>
        <w:pStyle w:val="Abbildungsverzeichnis"/>
        <w:tabs>
          <w:tab w:val="right" w:leader="dot" w:pos="9741"/>
        </w:tabs>
        <w:rPr>
          <w:ins w:id="509" w:author="Ungerer, Max" w:date="2021-10-21T15:18:00Z"/>
          <w:rFonts w:asciiTheme="minorHAnsi" w:eastAsiaTheme="minorEastAsia" w:hAnsiTheme="minorHAnsi" w:cstheme="minorBidi"/>
          <w:noProof/>
          <w:szCs w:val="22"/>
          <w:lang w:val="de-DE"/>
        </w:rPr>
      </w:pPr>
      <w:ins w:id="51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"_Toc85722042"</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74: Attributes of element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_Toc85722042 \h </w:instrText>
        </w:r>
        <w:r>
          <w:rPr>
            <w:noProof/>
            <w:webHidden/>
          </w:rPr>
        </w:r>
      </w:ins>
      <w:r>
        <w:rPr>
          <w:noProof/>
          <w:webHidden/>
        </w:rPr>
        <w:fldChar w:fldCharType="separate"/>
      </w:r>
      <w:ins w:id="511" w:author="Ungerer, Max" w:date="2021-10-21T15:18:00Z">
        <w:r>
          <w:rPr>
            <w:noProof/>
            <w:webHidden/>
          </w:rPr>
          <w:t>77</w:t>
        </w:r>
        <w:r>
          <w:rPr>
            <w:noProof/>
            <w:webHidden/>
          </w:rPr>
          <w:fldChar w:fldCharType="end"/>
        </w:r>
        <w:r w:rsidRPr="00E5015A">
          <w:rPr>
            <w:rStyle w:val="Hyperlink"/>
            <w:rFonts w:eastAsia="MS Mincho"/>
            <w:noProof/>
          </w:rPr>
          <w:fldChar w:fldCharType="end"/>
        </w:r>
      </w:ins>
    </w:p>
    <w:p w14:paraId="04CC1379" w14:textId="5C574704" w:rsidR="003336DF" w:rsidRDefault="003336DF">
      <w:pPr>
        <w:pStyle w:val="Abbildungsverzeichnis"/>
        <w:tabs>
          <w:tab w:val="right" w:leader="dot" w:pos="9741"/>
        </w:tabs>
        <w:rPr>
          <w:ins w:id="512" w:author="Ungerer, Max" w:date="2021-10-21T15:18:00Z"/>
          <w:rFonts w:asciiTheme="minorHAnsi" w:eastAsiaTheme="minorEastAsia" w:hAnsiTheme="minorHAnsi" w:cstheme="minorBidi"/>
          <w:noProof/>
          <w:szCs w:val="22"/>
          <w:lang w:val="de-DE"/>
        </w:rPr>
      </w:pPr>
      <w:ins w:id="51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"_Toc85722043"</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75: Nested elements of element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_Toc85722043 \h </w:instrText>
        </w:r>
        <w:r>
          <w:rPr>
            <w:noProof/>
            <w:webHidden/>
          </w:rPr>
        </w:r>
      </w:ins>
      <w:r>
        <w:rPr>
          <w:noProof/>
          <w:webHidden/>
        </w:rPr>
        <w:fldChar w:fldCharType="separate"/>
      </w:r>
      <w:ins w:id="514" w:author="Ungerer, Max" w:date="2021-10-21T15:18:00Z">
        <w:r>
          <w:rPr>
            <w:noProof/>
            <w:webHidden/>
          </w:rPr>
          <w:t>78</w:t>
        </w:r>
        <w:r>
          <w:rPr>
            <w:noProof/>
            <w:webHidden/>
          </w:rPr>
          <w:fldChar w:fldCharType="end"/>
        </w:r>
        <w:r w:rsidRPr="00E5015A">
          <w:rPr>
            <w:rStyle w:val="Hyperlink"/>
            <w:rFonts w:eastAsia="MS Mincho"/>
            <w:noProof/>
          </w:rPr>
          <w:fldChar w:fldCharType="end"/>
        </w:r>
      </w:ins>
    </w:p>
    <w:p w14:paraId="2413BE28" w14:textId="28E84B36" w:rsidR="003336DF" w:rsidRDefault="003336DF">
      <w:pPr>
        <w:pStyle w:val="Abbildungsverzeichnis"/>
        <w:tabs>
          <w:tab w:val="right" w:leader="dot" w:pos="9741"/>
        </w:tabs>
        <w:rPr>
          <w:ins w:id="515" w:author="Ungerer, Max" w:date="2021-10-21T15:18:00Z"/>
          <w:rFonts w:asciiTheme="minorHAnsi" w:eastAsiaTheme="minorEastAsia" w:hAnsiTheme="minorHAnsi" w:cstheme="minorBidi"/>
          <w:noProof/>
          <w:szCs w:val="22"/>
          <w:lang w:val="de-DE"/>
        </w:rPr>
      </w:pPr>
      <w:ins w:id="51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"_Toc85722044"</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76: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_Toc85722044 \h </w:instrText>
        </w:r>
        <w:r>
          <w:rPr>
            <w:noProof/>
            <w:webHidden/>
          </w:rPr>
        </w:r>
      </w:ins>
      <w:r>
        <w:rPr>
          <w:noProof/>
          <w:webHidden/>
        </w:rPr>
        <w:fldChar w:fldCharType="separate"/>
      </w:r>
      <w:ins w:id="517" w:author="Ungerer, Max" w:date="2021-10-21T15:18:00Z">
        <w:r>
          <w:rPr>
            <w:noProof/>
            <w:webHidden/>
          </w:rPr>
          <w:t>79</w:t>
        </w:r>
        <w:r>
          <w:rPr>
            <w:noProof/>
            <w:webHidden/>
          </w:rPr>
          <w:fldChar w:fldCharType="end"/>
        </w:r>
        <w:r w:rsidRPr="00E5015A">
          <w:rPr>
            <w:rStyle w:val="Hyperlink"/>
            <w:rFonts w:eastAsia="MS Mincho"/>
            <w:noProof/>
          </w:rPr>
          <w:fldChar w:fldCharType="end"/>
        </w:r>
      </w:ins>
    </w:p>
    <w:p w14:paraId="2472DD06" w14:textId="1D1C8A3D" w:rsidR="003336DF" w:rsidRDefault="003336DF">
      <w:pPr>
        <w:pStyle w:val="Abbildungsverzeichnis"/>
        <w:tabs>
          <w:tab w:val="right" w:leader="dot" w:pos="9741"/>
        </w:tabs>
        <w:rPr>
          <w:ins w:id="518" w:author="Ungerer, Max" w:date="2021-10-21T15:18:00Z"/>
          <w:rFonts w:asciiTheme="minorHAnsi" w:eastAsiaTheme="minorEastAsia" w:hAnsiTheme="minorHAnsi" w:cstheme="minorBidi"/>
          <w:noProof/>
          <w:szCs w:val="22"/>
          <w:lang w:val="de-DE"/>
        </w:rPr>
      </w:pPr>
      <w:ins w:id="51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"_Toc85722045"</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77: Attributes of element &lt;rotation_joint/&gt;</w:t>
        </w:r>
        <w:r>
          <w:rPr>
            <w:noProof/>
            <w:webHidden/>
          </w:rPr>
          <w:tab/>
        </w:r>
        <w:r>
          <w:rPr>
            <w:noProof/>
            <w:webHidden/>
          </w:rPr>
          <w:fldChar w:fldCharType="begin"/>
        </w:r>
        <w:r>
          <w:rPr>
            <w:noProof/>
            <w:webHidden/>
          </w:rPr>
          <w:instrText xml:space="preserve"> PAGEREF _Toc85722045 \h </w:instrText>
        </w:r>
        <w:r>
          <w:rPr>
            <w:noProof/>
            <w:webHidden/>
          </w:rPr>
        </w:r>
      </w:ins>
      <w:r>
        <w:rPr>
          <w:noProof/>
          <w:webHidden/>
        </w:rPr>
        <w:fldChar w:fldCharType="separate"/>
      </w:r>
      <w:ins w:id="520" w:author="Ungerer, Max" w:date="2021-10-21T15:18:00Z">
        <w:r>
          <w:rPr>
            <w:noProof/>
            <w:webHidden/>
          </w:rPr>
          <w:t>79</w:t>
        </w:r>
        <w:r>
          <w:rPr>
            <w:noProof/>
            <w:webHidden/>
          </w:rPr>
          <w:fldChar w:fldCharType="end"/>
        </w:r>
        <w:r w:rsidRPr="00E5015A">
          <w:rPr>
            <w:rStyle w:val="Hyperlink"/>
            <w:rFonts w:eastAsia="MS Mincho"/>
            <w:noProof/>
          </w:rPr>
          <w:fldChar w:fldCharType="end"/>
        </w:r>
      </w:ins>
    </w:p>
    <w:p w14:paraId="6595F682" w14:textId="7A427A5E" w:rsidR="003336DF" w:rsidRDefault="003336DF">
      <w:pPr>
        <w:pStyle w:val="Abbildungsverzeichnis"/>
        <w:tabs>
          <w:tab w:val="right" w:leader="dot" w:pos="9741"/>
        </w:tabs>
        <w:rPr>
          <w:ins w:id="521" w:author="Ungerer, Max" w:date="2021-10-21T15:18:00Z"/>
          <w:rFonts w:asciiTheme="minorHAnsi" w:eastAsiaTheme="minorEastAsia" w:hAnsiTheme="minorHAnsi" w:cstheme="minorBidi"/>
          <w:noProof/>
          <w:szCs w:val="22"/>
          <w:lang w:val="de-DE"/>
        </w:rPr>
      </w:pPr>
      <w:ins w:id="52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"_Toc85722046"</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78: Nested elements of element </w:t>
        </w:r>
        <w:r w:rsidRPr="00E5015A">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_Toc85722046 \h </w:instrText>
        </w:r>
        <w:r>
          <w:rPr>
            <w:noProof/>
            <w:webHidden/>
          </w:rPr>
        </w:r>
      </w:ins>
      <w:r>
        <w:rPr>
          <w:noProof/>
          <w:webHidden/>
        </w:rPr>
        <w:fldChar w:fldCharType="separate"/>
      </w:r>
      <w:ins w:id="523" w:author="Ungerer, Max" w:date="2021-10-21T15:18:00Z">
        <w:r>
          <w:rPr>
            <w:noProof/>
            <w:webHidden/>
          </w:rPr>
          <w:t>79</w:t>
        </w:r>
        <w:r>
          <w:rPr>
            <w:noProof/>
            <w:webHidden/>
          </w:rPr>
          <w:fldChar w:fldCharType="end"/>
        </w:r>
        <w:r w:rsidRPr="00E5015A">
          <w:rPr>
            <w:rStyle w:val="Hyperlink"/>
            <w:rFonts w:eastAsia="MS Mincho"/>
            <w:noProof/>
          </w:rPr>
          <w:fldChar w:fldCharType="end"/>
        </w:r>
      </w:ins>
    </w:p>
    <w:p w14:paraId="451ED66F" w14:textId="21511A54" w:rsidR="003336DF" w:rsidRDefault="003336DF">
      <w:pPr>
        <w:pStyle w:val="Abbildungsverzeichnis"/>
        <w:tabs>
          <w:tab w:val="right" w:leader="dot" w:pos="9741"/>
        </w:tabs>
        <w:rPr>
          <w:ins w:id="524" w:author="Ungerer, Max" w:date="2021-10-21T15:18:00Z"/>
          <w:rFonts w:asciiTheme="minorHAnsi" w:eastAsiaTheme="minorEastAsia" w:hAnsiTheme="minorHAnsi" w:cstheme="minorBidi"/>
          <w:noProof/>
          <w:szCs w:val="22"/>
          <w:lang w:val="de-DE"/>
        </w:rPr>
      </w:pPr>
      <w:ins w:id="52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"_Toc85722047"</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79: Attributes of element </w:t>
        </w:r>
        <w:r w:rsidRPr="00E5015A">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_Toc85722047 \h </w:instrText>
        </w:r>
        <w:r>
          <w:rPr>
            <w:noProof/>
            <w:webHidden/>
          </w:rPr>
        </w:r>
      </w:ins>
      <w:r>
        <w:rPr>
          <w:noProof/>
          <w:webHidden/>
        </w:rPr>
        <w:fldChar w:fldCharType="separate"/>
      </w:r>
      <w:ins w:id="526" w:author="Ungerer, Max" w:date="2021-10-21T15:18:00Z">
        <w:r>
          <w:rPr>
            <w:noProof/>
            <w:webHidden/>
          </w:rPr>
          <w:t>81</w:t>
        </w:r>
        <w:r>
          <w:rPr>
            <w:noProof/>
            <w:webHidden/>
          </w:rPr>
          <w:fldChar w:fldCharType="end"/>
        </w:r>
        <w:r w:rsidRPr="00E5015A">
          <w:rPr>
            <w:rStyle w:val="Hyperlink"/>
            <w:rFonts w:eastAsia="MS Mincho"/>
            <w:noProof/>
          </w:rPr>
          <w:fldChar w:fldCharType="end"/>
        </w:r>
      </w:ins>
    </w:p>
    <w:p w14:paraId="4B1527CE" w14:textId="30B1C6B8" w:rsidR="003336DF" w:rsidRDefault="003336DF">
      <w:pPr>
        <w:pStyle w:val="Abbildungsverzeichnis"/>
        <w:tabs>
          <w:tab w:val="right" w:leader="dot" w:pos="9741"/>
        </w:tabs>
        <w:rPr>
          <w:ins w:id="527" w:author="Ungerer, Max" w:date="2021-10-21T15:18:00Z"/>
          <w:rFonts w:asciiTheme="minorHAnsi" w:eastAsiaTheme="minorEastAsia" w:hAnsiTheme="minorHAnsi" w:cstheme="minorBidi"/>
          <w:noProof/>
          <w:szCs w:val="22"/>
          <w:lang w:val="de-DE"/>
        </w:rPr>
      </w:pPr>
      <w:ins w:id="52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"_Toc85722048"</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80: Attributes of element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_Toc85722048 \h </w:instrText>
        </w:r>
        <w:r>
          <w:rPr>
            <w:noProof/>
            <w:webHidden/>
          </w:rPr>
        </w:r>
      </w:ins>
      <w:r>
        <w:rPr>
          <w:noProof/>
          <w:webHidden/>
        </w:rPr>
        <w:fldChar w:fldCharType="separate"/>
      </w:r>
      <w:ins w:id="529" w:author="Ungerer, Max" w:date="2021-10-21T15:18:00Z">
        <w:r>
          <w:rPr>
            <w:noProof/>
            <w:webHidden/>
          </w:rPr>
          <w:t>82</w:t>
        </w:r>
        <w:r>
          <w:rPr>
            <w:noProof/>
            <w:webHidden/>
          </w:rPr>
          <w:fldChar w:fldCharType="end"/>
        </w:r>
        <w:r w:rsidRPr="00E5015A">
          <w:rPr>
            <w:rStyle w:val="Hyperlink"/>
            <w:rFonts w:eastAsia="MS Mincho"/>
            <w:noProof/>
          </w:rPr>
          <w:fldChar w:fldCharType="end"/>
        </w:r>
      </w:ins>
    </w:p>
    <w:p w14:paraId="05A4EE9E" w14:textId="2387DB82" w:rsidR="003336DF" w:rsidRDefault="003336DF">
      <w:pPr>
        <w:pStyle w:val="Abbildungsverzeichnis"/>
        <w:tabs>
          <w:tab w:val="right" w:leader="dot" w:pos="9741"/>
        </w:tabs>
        <w:rPr>
          <w:ins w:id="530" w:author="Ungerer, Max" w:date="2021-10-21T15:18:00Z"/>
          <w:rFonts w:asciiTheme="minorHAnsi" w:eastAsiaTheme="minorEastAsia" w:hAnsiTheme="minorHAnsi" w:cstheme="minorBidi"/>
          <w:noProof/>
          <w:szCs w:val="22"/>
          <w:lang w:val="de-DE"/>
        </w:rPr>
      </w:pPr>
      <w:ins w:id="53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"_Toc85722049"</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81: Nested elements of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_Toc85722049 \h </w:instrText>
        </w:r>
        <w:r>
          <w:rPr>
            <w:noProof/>
            <w:webHidden/>
          </w:rPr>
        </w:r>
      </w:ins>
      <w:r>
        <w:rPr>
          <w:noProof/>
          <w:webHidden/>
        </w:rPr>
        <w:fldChar w:fldCharType="separate"/>
      </w:r>
      <w:ins w:id="532" w:author="Ungerer, Max" w:date="2021-10-21T15:18:00Z">
        <w:r>
          <w:rPr>
            <w:noProof/>
            <w:webHidden/>
          </w:rPr>
          <w:t>82</w:t>
        </w:r>
        <w:r>
          <w:rPr>
            <w:noProof/>
            <w:webHidden/>
          </w:rPr>
          <w:fldChar w:fldCharType="end"/>
        </w:r>
        <w:r w:rsidRPr="00E5015A">
          <w:rPr>
            <w:rStyle w:val="Hyperlink"/>
            <w:rFonts w:eastAsia="MS Mincho"/>
            <w:noProof/>
          </w:rPr>
          <w:fldChar w:fldCharType="end"/>
        </w:r>
      </w:ins>
    </w:p>
    <w:p w14:paraId="2362E2A4" w14:textId="7176013D" w:rsidR="003336DF" w:rsidRDefault="003336DF">
      <w:pPr>
        <w:pStyle w:val="Abbildungsverzeichnis"/>
        <w:tabs>
          <w:tab w:val="right" w:leader="dot" w:pos="9741"/>
        </w:tabs>
        <w:rPr>
          <w:ins w:id="533" w:author="Ungerer, Max" w:date="2021-10-21T15:18:00Z"/>
          <w:rFonts w:asciiTheme="minorHAnsi" w:eastAsiaTheme="minorEastAsia" w:hAnsiTheme="minorHAnsi" w:cstheme="minorBidi"/>
          <w:noProof/>
          <w:szCs w:val="22"/>
          <w:lang w:val="de-DE"/>
        </w:rPr>
      </w:pPr>
      <w:ins w:id="53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"_Toc85722050"</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82: Attributes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_Toc85722050 \h </w:instrText>
        </w:r>
        <w:r>
          <w:rPr>
            <w:noProof/>
            <w:webHidden/>
          </w:rPr>
        </w:r>
      </w:ins>
      <w:r>
        <w:rPr>
          <w:noProof/>
          <w:webHidden/>
        </w:rPr>
        <w:fldChar w:fldCharType="separate"/>
      </w:r>
      <w:ins w:id="535" w:author="Ungerer, Max" w:date="2021-10-21T15:18:00Z">
        <w:r>
          <w:rPr>
            <w:noProof/>
            <w:webHidden/>
          </w:rPr>
          <w:t>82</w:t>
        </w:r>
        <w:r>
          <w:rPr>
            <w:noProof/>
            <w:webHidden/>
          </w:rPr>
          <w:fldChar w:fldCharType="end"/>
        </w:r>
        <w:r w:rsidRPr="00E5015A">
          <w:rPr>
            <w:rStyle w:val="Hyperlink"/>
            <w:rFonts w:eastAsia="MS Mincho"/>
            <w:noProof/>
          </w:rPr>
          <w:fldChar w:fldCharType="end"/>
        </w:r>
      </w:ins>
    </w:p>
    <w:p w14:paraId="239D6CBF" w14:textId="55771B6C" w:rsidR="003336DF" w:rsidRDefault="003336DF">
      <w:pPr>
        <w:pStyle w:val="Abbildungsverzeichnis"/>
        <w:tabs>
          <w:tab w:val="right" w:leader="dot" w:pos="9741"/>
        </w:tabs>
        <w:rPr>
          <w:ins w:id="536" w:author="Ungerer, Max" w:date="2021-10-21T15:18:00Z"/>
          <w:rFonts w:asciiTheme="minorHAnsi" w:eastAsiaTheme="minorEastAsia" w:hAnsiTheme="minorHAnsi" w:cstheme="minorBidi"/>
          <w:noProof/>
          <w:szCs w:val="22"/>
          <w:lang w:val="de-DE"/>
        </w:rPr>
      </w:pPr>
      <w:ins w:id="53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"_Toc85722051"</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83: Attributes of element </w:t>
        </w:r>
        <w:r w:rsidRPr="00E5015A">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_Toc85722051 \h </w:instrText>
        </w:r>
        <w:r>
          <w:rPr>
            <w:noProof/>
            <w:webHidden/>
          </w:rPr>
        </w:r>
      </w:ins>
      <w:r>
        <w:rPr>
          <w:noProof/>
          <w:webHidden/>
        </w:rPr>
        <w:fldChar w:fldCharType="separate"/>
      </w:r>
      <w:ins w:id="538" w:author="Ungerer, Max" w:date="2021-10-21T15:18:00Z">
        <w:r>
          <w:rPr>
            <w:noProof/>
            <w:webHidden/>
          </w:rPr>
          <w:t>85</w:t>
        </w:r>
        <w:r>
          <w:rPr>
            <w:noProof/>
            <w:webHidden/>
          </w:rPr>
          <w:fldChar w:fldCharType="end"/>
        </w:r>
        <w:r w:rsidRPr="00E5015A">
          <w:rPr>
            <w:rStyle w:val="Hyperlink"/>
            <w:rFonts w:eastAsia="MS Mincho"/>
            <w:noProof/>
          </w:rPr>
          <w:fldChar w:fldCharType="end"/>
        </w:r>
      </w:ins>
    </w:p>
    <w:p w14:paraId="69619395" w14:textId="1438BF8A" w:rsidR="003336DF" w:rsidRDefault="003336DF">
      <w:pPr>
        <w:pStyle w:val="Abbildungsverzeichnis"/>
        <w:tabs>
          <w:tab w:val="right" w:leader="dot" w:pos="9741"/>
        </w:tabs>
        <w:rPr>
          <w:ins w:id="539" w:author="Ungerer, Max" w:date="2021-10-21T15:18:00Z"/>
          <w:rFonts w:asciiTheme="minorHAnsi" w:eastAsiaTheme="minorEastAsia" w:hAnsiTheme="minorHAnsi" w:cstheme="minorBidi"/>
          <w:noProof/>
          <w:szCs w:val="22"/>
          <w:lang w:val="de-DE"/>
        </w:rPr>
      </w:pPr>
      <w:ins w:id="54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"_Toc85722052"</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84: Attributes of element </w:t>
        </w:r>
        <w:r w:rsidRPr="00E5015A">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_Toc85722052 \h </w:instrText>
        </w:r>
        <w:r>
          <w:rPr>
            <w:noProof/>
            <w:webHidden/>
          </w:rPr>
        </w:r>
      </w:ins>
      <w:r>
        <w:rPr>
          <w:noProof/>
          <w:webHidden/>
        </w:rPr>
        <w:fldChar w:fldCharType="separate"/>
      </w:r>
      <w:ins w:id="541" w:author="Ungerer, Max" w:date="2021-10-21T15:18:00Z">
        <w:r>
          <w:rPr>
            <w:noProof/>
            <w:webHidden/>
          </w:rPr>
          <w:t>85</w:t>
        </w:r>
        <w:r>
          <w:rPr>
            <w:noProof/>
            <w:webHidden/>
          </w:rPr>
          <w:fldChar w:fldCharType="end"/>
        </w:r>
        <w:r w:rsidRPr="00E5015A">
          <w:rPr>
            <w:rStyle w:val="Hyperlink"/>
            <w:rFonts w:eastAsia="MS Mincho"/>
            <w:noProof/>
          </w:rPr>
          <w:fldChar w:fldCharType="end"/>
        </w:r>
      </w:ins>
    </w:p>
    <w:p w14:paraId="5F679DCF" w14:textId="44624A05" w:rsidR="003336DF" w:rsidRDefault="003336DF">
      <w:pPr>
        <w:pStyle w:val="Abbildungsverzeichnis"/>
        <w:tabs>
          <w:tab w:val="right" w:leader="dot" w:pos="9741"/>
        </w:tabs>
        <w:rPr>
          <w:ins w:id="542" w:author="Ungerer, Max" w:date="2021-10-21T15:18:00Z"/>
          <w:rFonts w:asciiTheme="minorHAnsi" w:eastAsiaTheme="minorEastAsia" w:hAnsiTheme="minorHAnsi" w:cstheme="minorBidi"/>
          <w:noProof/>
          <w:szCs w:val="22"/>
          <w:lang w:val="de-DE"/>
        </w:rPr>
      </w:pPr>
      <w:ins w:id="54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"_Toc85722053"</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85: Nested elements of element </w:t>
        </w:r>
        <w:r w:rsidRPr="00E5015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_Toc85722053 \h </w:instrText>
        </w:r>
        <w:r>
          <w:rPr>
            <w:noProof/>
            <w:webHidden/>
          </w:rPr>
        </w:r>
      </w:ins>
      <w:r>
        <w:rPr>
          <w:noProof/>
          <w:webHidden/>
        </w:rPr>
        <w:fldChar w:fldCharType="separate"/>
      </w:r>
      <w:ins w:id="544" w:author="Ungerer, Max" w:date="2021-10-21T15:18:00Z">
        <w:r>
          <w:rPr>
            <w:noProof/>
            <w:webHidden/>
          </w:rPr>
          <w:t>89</w:t>
        </w:r>
        <w:r>
          <w:rPr>
            <w:noProof/>
            <w:webHidden/>
          </w:rPr>
          <w:fldChar w:fldCharType="end"/>
        </w:r>
        <w:r w:rsidRPr="00E5015A">
          <w:rPr>
            <w:rStyle w:val="Hyperlink"/>
            <w:rFonts w:eastAsia="MS Mincho"/>
            <w:noProof/>
          </w:rPr>
          <w:fldChar w:fldCharType="end"/>
        </w:r>
      </w:ins>
    </w:p>
    <w:p w14:paraId="251DF082" w14:textId="3082FA85" w:rsidR="003336DF" w:rsidRDefault="003336DF">
      <w:pPr>
        <w:pStyle w:val="Abbildungsverzeichnis"/>
        <w:tabs>
          <w:tab w:val="right" w:leader="dot" w:pos="9741"/>
        </w:tabs>
        <w:rPr>
          <w:ins w:id="545" w:author="Ungerer, Max" w:date="2021-10-21T15:18:00Z"/>
          <w:rFonts w:asciiTheme="minorHAnsi" w:eastAsiaTheme="minorEastAsia" w:hAnsiTheme="minorHAnsi" w:cstheme="minorBidi"/>
          <w:noProof/>
          <w:szCs w:val="22"/>
          <w:lang w:val="de-DE"/>
        </w:rPr>
      </w:pPr>
      <w:ins w:id="54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"_Toc85722054"</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86: Attributes of element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_Toc85722054 \h </w:instrText>
        </w:r>
        <w:r>
          <w:rPr>
            <w:noProof/>
            <w:webHidden/>
          </w:rPr>
        </w:r>
      </w:ins>
      <w:r>
        <w:rPr>
          <w:noProof/>
          <w:webHidden/>
        </w:rPr>
        <w:fldChar w:fldCharType="separate"/>
      </w:r>
      <w:ins w:id="547" w:author="Ungerer, Max" w:date="2021-10-21T15:18:00Z">
        <w:r>
          <w:rPr>
            <w:noProof/>
            <w:webHidden/>
          </w:rPr>
          <w:t>92</w:t>
        </w:r>
        <w:r>
          <w:rPr>
            <w:noProof/>
            <w:webHidden/>
          </w:rPr>
          <w:fldChar w:fldCharType="end"/>
        </w:r>
        <w:r w:rsidRPr="00E5015A">
          <w:rPr>
            <w:rStyle w:val="Hyperlink"/>
            <w:rFonts w:eastAsia="MS Mincho"/>
            <w:noProof/>
          </w:rPr>
          <w:fldChar w:fldCharType="end"/>
        </w:r>
      </w:ins>
    </w:p>
    <w:p w14:paraId="08A06AB2" w14:textId="622BBB7E" w:rsidR="003336DF" w:rsidRDefault="003336DF">
      <w:pPr>
        <w:pStyle w:val="Abbildungsverzeichnis"/>
        <w:tabs>
          <w:tab w:val="right" w:leader="dot" w:pos="9741"/>
        </w:tabs>
        <w:rPr>
          <w:ins w:id="548" w:author="Ungerer, Max" w:date="2021-10-21T15:18:00Z"/>
          <w:rFonts w:asciiTheme="minorHAnsi" w:eastAsiaTheme="minorEastAsia" w:hAnsiTheme="minorHAnsi" w:cstheme="minorBidi"/>
          <w:noProof/>
          <w:szCs w:val="22"/>
          <w:lang w:val="de-DE"/>
        </w:rPr>
      </w:pPr>
      <w:ins w:id="54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"_Toc85722055"</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87: Nested elements of element </w:t>
        </w:r>
        <w:r w:rsidRPr="00E5015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_Toc85722055 \h </w:instrText>
        </w:r>
        <w:r>
          <w:rPr>
            <w:noProof/>
            <w:webHidden/>
          </w:rPr>
        </w:r>
      </w:ins>
      <w:r>
        <w:rPr>
          <w:noProof/>
          <w:webHidden/>
        </w:rPr>
        <w:fldChar w:fldCharType="separate"/>
      </w:r>
      <w:ins w:id="550" w:author="Ungerer, Max" w:date="2021-10-21T15:18:00Z">
        <w:r>
          <w:rPr>
            <w:noProof/>
            <w:webHidden/>
          </w:rPr>
          <w:t>93</w:t>
        </w:r>
        <w:r>
          <w:rPr>
            <w:noProof/>
            <w:webHidden/>
          </w:rPr>
          <w:fldChar w:fldCharType="end"/>
        </w:r>
        <w:r w:rsidRPr="00E5015A">
          <w:rPr>
            <w:rStyle w:val="Hyperlink"/>
            <w:rFonts w:eastAsia="MS Mincho"/>
            <w:noProof/>
          </w:rPr>
          <w:fldChar w:fldCharType="end"/>
        </w:r>
      </w:ins>
    </w:p>
    <w:p w14:paraId="0D29DC60" w14:textId="143A46BC" w:rsidR="003336DF" w:rsidRDefault="003336DF">
      <w:pPr>
        <w:pStyle w:val="Abbildungsverzeichnis"/>
        <w:tabs>
          <w:tab w:val="right" w:leader="dot" w:pos="9741"/>
        </w:tabs>
        <w:rPr>
          <w:ins w:id="551" w:author="Ungerer, Max" w:date="2021-10-21T15:18:00Z"/>
          <w:rFonts w:asciiTheme="minorHAnsi" w:eastAsiaTheme="minorEastAsia" w:hAnsiTheme="minorHAnsi" w:cstheme="minorBidi"/>
          <w:noProof/>
          <w:szCs w:val="22"/>
          <w:lang w:val="de-DE"/>
        </w:rPr>
      </w:pPr>
      <w:ins w:id="55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"_Toc85722056"</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88: Attributes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_Toc85722056 \h </w:instrText>
        </w:r>
        <w:r>
          <w:rPr>
            <w:noProof/>
            <w:webHidden/>
          </w:rPr>
        </w:r>
      </w:ins>
      <w:r>
        <w:rPr>
          <w:noProof/>
          <w:webHidden/>
        </w:rPr>
        <w:fldChar w:fldCharType="separate"/>
      </w:r>
      <w:ins w:id="553" w:author="Ungerer, Max" w:date="2021-10-21T15:18:00Z">
        <w:r>
          <w:rPr>
            <w:noProof/>
            <w:webHidden/>
          </w:rPr>
          <w:t>94</w:t>
        </w:r>
        <w:r>
          <w:rPr>
            <w:noProof/>
            <w:webHidden/>
          </w:rPr>
          <w:fldChar w:fldCharType="end"/>
        </w:r>
        <w:r w:rsidRPr="00E5015A">
          <w:rPr>
            <w:rStyle w:val="Hyperlink"/>
            <w:rFonts w:eastAsia="MS Mincho"/>
            <w:noProof/>
          </w:rPr>
          <w:fldChar w:fldCharType="end"/>
        </w:r>
      </w:ins>
    </w:p>
    <w:p w14:paraId="19F7FAB6" w14:textId="685D1262" w:rsidR="003336DF" w:rsidRDefault="003336DF">
      <w:pPr>
        <w:pStyle w:val="Abbildungsverzeichnis"/>
        <w:tabs>
          <w:tab w:val="right" w:leader="dot" w:pos="9741"/>
        </w:tabs>
        <w:rPr>
          <w:ins w:id="554" w:author="Ungerer, Max" w:date="2021-10-21T15:18:00Z"/>
          <w:rFonts w:asciiTheme="minorHAnsi" w:eastAsiaTheme="minorEastAsia" w:hAnsiTheme="minorHAnsi" w:cstheme="minorBidi"/>
          <w:noProof/>
          <w:szCs w:val="22"/>
          <w:lang w:val="de-DE"/>
        </w:rPr>
      </w:pPr>
      <w:ins w:id="55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"_Toc85722057"</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89: Nested elements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_Toc85722057 \h </w:instrText>
        </w:r>
        <w:r>
          <w:rPr>
            <w:noProof/>
            <w:webHidden/>
          </w:rPr>
        </w:r>
      </w:ins>
      <w:r>
        <w:rPr>
          <w:noProof/>
          <w:webHidden/>
        </w:rPr>
        <w:fldChar w:fldCharType="separate"/>
      </w:r>
      <w:ins w:id="556" w:author="Ungerer, Max" w:date="2021-10-21T15:18:00Z">
        <w:r>
          <w:rPr>
            <w:noProof/>
            <w:webHidden/>
          </w:rPr>
          <w:t>94</w:t>
        </w:r>
        <w:r>
          <w:rPr>
            <w:noProof/>
            <w:webHidden/>
          </w:rPr>
          <w:fldChar w:fldCharType="end"/>
        </w:r>
        <w:r w:rsidRPr="00E5015A">
          <w:rPr>
            <w:rStyle w:val="Hyperlink"/>
            <w:rFonts w:eastAsia="MS Mincho"/>
            <w:noProof/>
          </w:rPr>
          <w:fldChar w:fldCharType="end"/>
        </w:r>
      </w:ins>
    </w:p>
    <w:p w14:paraId="5959D58F" w14:textId="53ABAA7F" w:rsidR="003336DF" w:rsidRDefault="003336DF">
      <w:pPr>
        <w:pStyle w:val="Abbildungsverzeichnis"/>
        <w:tabs>
          <w:tab w:val="right" w:leader="dot" w:pos="9741"/>
        </w:tabs>
        <w:rPr>
          <w:ins w:id="557" w:author="Ungerer, Max" w:date="2021-10-21T15:18:00Z"/>
          <w:rFonts w:asciiTheme="minorHAnsi" w:eastAsiaTheme="minorEastAsia" w:hAnsiTheme="minorHAnsi" w:cstheme="minorBidi"/>
          <w:noProof/>
          <w:szCs w:val="22"/>
          <w:lang w:val="de-DE"/>
        </w:rPr>
      </w:pPr>
      <w:ins w:id="55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"_Toc85722058"</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90: Attributes of element </w:t>
        </w:r>
        <w:r w:rsidRPr="00E5015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_Toc85722058 \h </w:instrText>
        </w:r>
        <w:r>
          <w:rPr>
            <w:noProof/>
            <w:webHidden/>
          </w:rPr>
        </w:r>
      </w:ins>
      <w:r>
        <w:rPr>
          <w:noProof/>
          <w:webHidden/>
        </w:rPr>
        <w:fldChar w:fldCharType="separate"/>
      </w:r>
      <w:ins w:id="559" w:author="Ungerer, Max" w:date="2021-10-21T15:18:00Z">
        <w:r>
          <w:rPr>
            <w:noProof/>
            <w:webHidden/>
          </w:rPr>
          <w:t>96</w:t>
        </w:r>
        <w:r>
          <w:rPr>
            <w:noProof/>
            <w:webHidden/>
          </w:rPr>
          <w:fldChar w:fldCharType="end"/>
        </w:r>
        <w:r w:rsidRPr="00E5015A">
          <w:rPr>
            <w:rStyle w:val="Hyperlink"/>
            <w:rFonts w:eastAsia="MS Mincho"/>
            <w:noProof/>
          </w:rPr>
          <w:fldChar w:fldCharType="end"/>
        </w:r>
      </w:ins>
    </w:p>
    <w:p w14:paraId="6662A6B0" w14:textId="34DB7774" w:rsidR="003336DF" w:rsidRDefault="003336DF">
      <w:pPr>
        <w:pStyle w:val="Abbildungsverzeichnis"/>
        <w:tabs>
          <w:tab w:val="right" w:leader="dot" w:pos="9741"/>
        </w:tabs>
        <w:rPr>
          <w:ins w:id="560" w:author="Ungerer, Max" w:date="2021-10-21T15:18:00Z"/>
          <w:rFonts w:asciiTheme="minorHAnsi" w:eastAsiaTheme="minorEastAsia" w:hAnsiTheme="minorHAnsi" w:cstheme="minorBidi"/>
          <w:noProof/>
          <w:szCs w:val="22"/>
          <w:lang w:val="de-DE"/>
        </w:rPr>
      </w:pPr>
      <w:ins w:id="56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"_Toc85722059"</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91: Nested elements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_Toc85722059 \h </w:instrText>
        </w:r>
        <w:r>
          <w:rPr>
            <w:noProof/>
            <w:webHidden/>
          </w:rPr>
        </w:r>
      </w:ins>
      <w:r>
        <w:rPr>
          <w:noProof/>
          <w:webHidden/>
        </w:rPr>
        <w:fldChar w:fldCharType="separate"/>
      </w:r>
      <w:ins w:id="562" w:author="Ungerer, Max" w:date="2021-10-21T15:18:00Z">
        <w:r>
          <w:rPr>
            <w:noProof/>
            <w:webHidden/>
          </w:rPr>
          <w:t>97</w:t>
        </w:r>
        <w:r>
          <w:rPr>
            <w:noProof/>
            <w:webHidden/>
          </w:rPr>
          <w:fldChar w:fldCharType="end"/>
        </w:r>
        <w:r w:rsidRPr="00E5015A">
          <w:rPr>
            <w:rStyle w:val="Hyperlink"/>
            <w:rFonts w:eastAsia="MS Mincho"/>
            <w:noProof/>
          </w:rPr>
          <w:fldChar w:fldCharType="end"/>
        </w:r>
      </w:ins>
    </w:p>
    <w:p w14:paraId="71A1A2AC" w14:textId="7B14EFBE" w:rsidR="003336DF" w:rsidRDefault="003336DF">
      <w:pPr>
        <w:pStyle w:val="Abbildungsverzeichnis"/>
        <w:tabs>
          <w:tab w:val="right" w:leader="dot" w:pos="9741"/>
        </w:tabs>
        <w:rPr>
          <w:ins w:id="563" w:author="Ungerer, Max" w:date="2021-10-21T15:18:00Z"/>
          <w:rFonts w:asciiTheme="minorHAnsi" w:eastAsiaTheme="minorEastAsia" w:hAnsiTheme="minorHAnsi" w:cstheme="minorBidi"/>
          <w:noProof/>
          <w:szCs w:val="22"/>
          <w:lang w:val="de-DE"/>
        </w:rPr>
      </w:pPr>
      <w:ins w:id="56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"_Toc85722060"</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92: Attributes of element </w:t>
        </w:r>
        <w:r w:rsidRPr="00E5015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_Toc85722060 \h </w:instrText>
        </w:r>
        <w:r>
          <w:rPr>
            <w:noProof/>
            <w:webHidden/>
          </w:rPr>
        </w:r>
      </w:ins>
      <w:r>
        <w:rPr>
          <w:noProof/>
          <w:webHidden/>
        </w:rPr>
        <w:fldChar w:fldCharType="separate"/>
      </w:r>
      <w:ins w:id="565" w:author="Ungerer, Max" w:date="2021-10-21T15:18:00Z">
        <w:r>
          <w:rPr>
            <w:noProof/>
            <w:webHidden/>
          </w:rPr>
          <w:t>98</w:t>
        </w:r>
        <w:r>
          <w:rPr>
            <w:noProof/>
            <w:webHidden/>
          </w:rPr>
          <w:fldChar w:fldCharType="end"/>
        </w:r>
        <w:r w:rsidRPr="00E5015A">
          <w:rPr>
            <w:rStyle w:val="Hyperlink"/>
            <w:rFonts w:eastAsia="MS Mincho"/>
            <w:noProof/>
          </w:rPr>
          <w:fldChar w:fldCharType="end"/>
        </w:r>
      </w:ins>
    </w:p>
    <w:p w14:paraId="60EAA089" w14:textId="314D29EF" w:rsidR="003336DF" w:rsidRDefault="003336DF">
      <w:pPr>
        <w:pStyle w:val="Abbildungsverzeichnis"/>
        <w:tabs>
          <w:tab w:val="right" w:leader="dot" w:pos="9741"/>
        </w:tabs>
        <w:rPr>
          <w:ins w:id="566" w:author="Ungerer, Max" w:date="2021-10-21T15:18:00Z"/>
          <w:rFonts w:asciiTheme="minorHAnsi" w:eastAsiaTheme="minorEastAsia" w:hAnsiTheme="minorHAnsi" w:cstheme="minorBidi"/>
          <w:noProof/>
          <w:szCs w:val="22"/>
          <w:lang w:val="de-DE"/>
        </w:rPr>
      </w:pPr>
      <w:ins w:id="56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"_Toc85722061"</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_Toc85722061 \h </w:instrText>
        </w:r>
        <w:r>
          <w:rPr>
            <w:noProof/>
            <w:webHidden/>
          </w:rPr>
        </w:r>
      </w:ins>
      <w:r>
        <w:rPr>
          <w:noProof/>
          <w:webHidden/>
        </w:rPr>
        <w:fldChar w:fldCharType="separate"/>
      </w:r>
      <w:ins w:id="568" w:author="Ungerer, Max" w:date="2021-10-21T15:18:00Z">
        <w:r>
          <w:rPr>
            <w:noProof/>
            <w:webHidden/>
          </w:rPr>
          <w:t>100</w:t>
        </w:r>
        <w:r>
          <w:rPr>
            <w:noProof/>
            <w:webHidden/>
          </w:rPr>
          <w:fldChar w:fldCharType="end"/>
        </w:r>
        <w:r w:rsidRPr="00E5015A">
          <w:rPr>
            <w:rStyle w:val="Hyperlink"/>
            <w:rFonts w:eastAsia="MS Mincho"/>
            <w:noProof/>
          </w:rPr>
          <w:fldChar w:fldCharType="end"/>
        </w:r>
      </w:ins>
    </w:p>
    <w:p w14:paraId="241D91F2" w14:textId="20598FCF" w:rsidR="003336DF" w:rsidRDefault="003336DF">
      <w:pPr>
        <w:pStyle w:val="Abbildungsverzeichnis"/>
        <w:tabs>
          <w:tab w:val="right" w:leader="dot" w:pos="9741"/>
        </w:tabs>
        <w:rPr>
          <w:ins w:id="569" w:author="Ungerer, Max" w:date="2021-10-21T15:18:00Z"/>
          <w:rFonts w:asciiTheme="minorHAnsi" w:eastAsiaTheme="minorEastAsia" w:hAnsiTheme="minorHAnsi" w:cstheme="minorBidi"/>
          <w:noProof/>
          <w:szCs w:val="22"/>
          <w:lang w:val="de-DE"/>
        </w:rPr>
      </w:pPr>
      <w:ins w:id="57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"_Toc85722062"</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_Toc85722062 \h </w:instrText>
        </w:r>
        <w:r>
          <w:rPr>
            <w:noProof/>
            <w:webHidden/>
          </w:rPr>
        </w:r>
      </w:ins>
      <w:r>
        <w:rPr>
          <w:noProof/>
          <w:webHidden/>
        </w:rPr>
        <w:fldChar w:fldCharType="separate"/>
      </w:r>
      <w:ins w:id="571" w:author="Ungerer, Max" w:date="2021-10-21T15:18:00Z">
        <w:r>
          <w:rPr>
            <w:noProof/>
            <w:webHidden/>
          </w:rPr>
          <w:t>101</w:t>
        </w:r>
        <w:r>
          <w:rPr>
            <w:noProof/>
            <w:webHidden/>
          </w:rPr>
          <w:fldChar w:fldCharType="end"/>
        </w:r>
        <w:r w:rsidRPr="00E5015A">
          <w:rPr>
            <w:rStyle w:val="Hyperlink"/>
            <w:rFonts w:eastAsia="MS Mincho"/>
            <w:noProof/>
          </w:rPr>
          <w:fldChar w:fldCharType="end"/>
        </w:r>
      </w:ins>
    </w:p>
    <w:p w14:paraId="1D74B327" w14:textId="62FF5B38" w:rsidR="003336DF" w:rsidRDefault="003336DF">
      <w:pPr>
        <w:pStyle w:val="Abbildungsverzeichnis"/>
        <w:tabs>
          <w:tab w:val="right" w:leader="dot" w:pos="9741"/>
        </w:tabs>
        <w:rPr>
          <w:ins w:id="572" w:author="Ungerer, Max" w:date="2021-10-21T15:18:00Z"/>
          <w:rFonts w:asciiTheme="minorHAnsi" w:eastAsiaTheme="minorEastAsia" w:hAnsiTheme="minorHAnsi" w:cstheme="minorBidi"/>
          <w:noProof/>
          <w:szCs w:val="22"/>
          <w:lang w:val="de-DE"/>
        </w:rPr>
      </w:pPr>
      <w:ins w:id="57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"_Toc85722063"</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95: Attributes of element </w:t>
        </w:r>
        <w:r w:rsidRPr="00E5015A">
          <w:rPr>
            <w:rStyle w:val="Hyperlink"/>
            <w:rFonts w:ascii="Courier New" w:eastAsia="MS Mincho" w:hAnsi="Courier New" w:cs="Courier New"/>
            <w:noProof/>
            <w:kern w:val="22"/>
          </w:rPr>
          <w:t>&lt;weld_position/&gt;</w:t>
        </w:r>
        <w:r w:rsidRPr="00E5015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_Toc85722063 \h </w:instrText>
        </w:r>
        <w:r>
          <w:rPr>
            <w:noProof/>
            <w:webHidden/>
          </w:rPr>
        </w:r>
      </w:ins>
      <w:r>
        <w:rPr>
          <w:noProof/>
          <w:webHidden/>
        </w:rPr>
        <w:fldChar w:fldCharType="separate"/>
      </w:r>
      <w:ins w:id="574" w:author="Ungerer, Max" w:date="2021-10-21T15:18:00Z">
        <w:r>
          <w:rPr>
            <w:noProof/>
            <w:webHidden/>
          </w:rPr>
          <w:t>102</w:t>
        </w:r>
        <w:r>
          <w:rPr>
            <w:noProof/>
            <w:webHidden/>
          </w:rPr>
          <w:fldChar w:fldCharType="end"/>
        </w:r>
        <w:r w:rsidRPr="00E5015A">
          <w:rPr>
            <w:rStyle w:val="Hyperlink"/>
            <w:rFonts w:eastAsia="MS Mincho"/>
            <w:noProof/>
          </w:rPr>
          <w:fldChar w:fldCharType="end"/>
        </w:r>
      </w:ins>
    </w:p>
    <w:p w14:paraId="2109A886" w14:textId="06F50B28" w:rsidR="003336DF" w:rsidRDefault="003336DF">
      <w:pPr>
        <w:pStyle w:val="Abbildungsverzeichnis"/>
        <w:tabs>
          <w:tab w:val="right" w:leader="dot" w:pos="9741"/>
        </w:tabs>
        <w:rPr>
          <w:ins w:id="575" w:author="Ungerer, Max" w:date="2021-10-21T15:18:00Z"/>
          <w:rFonts w:asciiTheme="minorHAnsi" w:eastAsiaTheme="minorEastAsia" w:hAnsiTheme="minorHAnsi" w:cstheme="minorBidi"/>
          <w:noProof/>
          <w:szCs w:val="22"/>
          <w:lang w:val="de-DE"/>
        </w:rPr>
      </w:pPr>
      <w:ins w:id="57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"_Toc85722064"</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96: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_Toc85722064 \h </w:instrText>
        </w:r>
        <w:r>
          <w:rPr>
            <w:noProof/>
            <w:webHidden/>
          </w:rPr>
        </w:r>
      </w:ins>
      <w:r>
        <w:rPr>
          <w:noProof/>
          <w:webHidden/>
        </w:rPr>
        <w:fldChar w:fldCharType="separate"/>
      </w:r>
      <w:ins w:id="577" w:author="Ungerer, Max" w:date="2021-10-21T15:18:00Z">
        <w:r>
          <w:rPr>
            <w:noProof/>
            <w:webHidden/>
          </w:rPr>
          <w:t>103</w:t>
        </w:r>
        <w:r>
          <w:rPr>
            <w:noProof/>
            <w:webHidden/>
          </w:rPr>
          <w:fldChar w:fldCharType="end"/>
        </w:r>
        <w:r w:rsidRPr="00E5015A">
          <w:rPr>
            <w:rStyle w:val="Hyperlink"/>
            <w:rFonts w:eastAsia="MS Mincho"/>
            <w:noProof/>
          </w:rPr>
          <w:fldChar w:fldCharType="end"/>
        </w:r>
      </w:ins>
    </w:p>
    <w:p w14:paraId="0A92EFDB" w14:textId="5562DF88" w:rsidR="003336DF" w:rsidRDefault="003336DF">
      <w:pPr>
        <w:pStyle w:val="Abbildungsverzeichnis"/>
        <w:tabs>
          <w:tab w:val="right" w:leader="dot" w:pos="9741"/>
        </w:tabs>
        <w:rPr>
          <w:ins w:id="578" w:author="Ungerer, Max" w:date="2021-10-21T15:18:00Z"/>
          <w:rFonts w:asciiTheme="minorHAnsi" w:eastAsiaTheme="minorEastAsia" w:hAnsiTheme="minorHAnsi" w:cstheme="minorBidi"/>
          <w:noProof/>
          <w:szCs w:val="22"/>
          <w:lang w:val="de-DE"/>
        </w:rPr>
      </w:pPr>
      <w:ins w:id="57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"_Toc85722065"</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_Toc85722065 \h </w:instrText>
        </w:r>
        <w:r>
          <w:rPr>
            <w:noProof/>
            <w:webHidden/>
          </w:rPr>
        </w:r>
      </w:ins>
      <w:r>
        <w:rPr>
          <w:noProof/>
          <w:webHidden/>
        </w:rPr>
        <w:fldChar w:fldCharType="separate"/>
      </w:r>
      <w:ins w:id="580" w:author="Ungerer, Max" w:date="2021-10-21T15:18:00Z">
        <w:r>
          <w:rPr>
            <w:noProof/>
            <w:webHidden/>
          </w:rPr>
          <w:t>104</w:t>
        </w:r>
        <w:r>
          <w:rPr>
            <w:noProof/>
            <w:webHidden/>
          </w:rPr>
          <w:fldChar w:fldCharType="end"/>
        </w:r>
        <w:r w:rsidRPr="00E5015A">
          <w:rPr>
            <w:rStyle w:val="Hyperlink"/>
            <w:rFonts w:eastAsia="MS Mincho"/>
            <w:noProof/>
          </w:rPr>
          <w:fldChar w:fldCharType="end"/>
        </w:r>
      </w:ins>
    </w:p>
    <w:p w14:paraId="42084980" w14:textId="1EA68695" w:rsidR="003336DF" w:rsidRDefault="003336DF">
      <w:pPr>
        <w:pStyle w:val="Abbildungsverzeichnis"/>
        <w:tabs>
          <w:tab w:val="right" w:leader="dot" w:pos="9741"/>
        </w:tabs>
        <w:rPr>
          <w:ins w:id="581" w:author="Ungerer, Max" w:date="2021-10-21T15:18:00Z"/>
          <w:rFonts w:asciiTheme="minorHAnsi" w:eastAsiaTheme="minorEastAsia" w:hAnsiTheme="minorHAnsi" w:cstheme="minorBidi"/>
          <w:noProof/>
          <w:szCs w:val="22"/>
          <w:lang w:val="de-DE"/>
        </w:rPr>
      </w:pPr>
      <w:ins w:id="58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"_Toc85722066"</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_Toc85722066 \h </w:instrText>
        </w:r>
        <w:r>
          <w:rPr>
            <w:noProof/>
            <w:webHidden/>
          </w:rPr>
        </w:r>
      </w:ins>
      <w:r>
        <w:rPr>
          <w:noProof/>
          <w:webHidden/>
        </w:rPr>
        <w:fldChar w:fldCharType="separate"/>
      </w:r>
      <w:ins w:id="583" w:author="Ungerer, Max" w:date="2021-10-21T15:18:00Z">
        <w:r>
          <w:rPr>
            <w:noProof/>
            <w:webHidden/>
          </w:rPr>
          <w:t>105</w:t>
        </w:r>
        <w:r>
          <w:rPr>
            <w:noProof/>
            <w:webHidden/>
          </w:rPr>
          <w:fldChar w:fldCharType="end"/>
        </w:r>
        <w:r w:rsidRPr="00E5015A">
          <w:rPr>
            <w:rStyle w:val="Hyperlink"/>
            <w:rFonts w:eastAsia="MS Mincho"/>
            <w:noProof/>
          </w:rPr>
          <w:fldChar w:fldCharType="end"/>
        </w:r>
      </w:ins>
    </w:p>
    <w:p w14:paraId="52F87C08" w14:textId="44DD59D3" w:rsidR="003336DF" w:rsidRDefault="003336DF">
      <w:pPr>
        <w:pStyle w:val="Abbildungsverzeichnis"/>
        <w:tabs>
          <w:tab w:val="right" w:leader="dot" w:pos="9741"/>
        </w:tabs>
        <w:rPr>
          <w:ins w:id="584" w:author="Ungerer, Max" w:date="2021-10-21T15:18:00Z"/>
          <w:rFonts w:asciiTheme="minorHAnsi" w:eastAsiaTheme="minorEastAsia" w:hAnsiTheme="minorHAnsi" w:cstheme="minorBidi"/>
          <w:noProof/>
          <w:szCs w:val="22"/>
          <w:lang w:val="de-DE"/>
        </w:rPr>
      </w:pPr>
      <w:ins w:id="58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"_Toc85722067"</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99: Attributes of element </w:t>
        </w:r>
        <w:r w:rsidRPr="00E5015A">
          <w:rPr>
            <w:rStyle w:val="Hyperlink"/>
            <w:rFonts w:ascii="Courier New" w:eastAsia="MS Mincho" w:hAnsi="Courier New" w:cs="Courier New"/>
            <w:bCs/>
            <w:noProof/>
          </w:rPr>
          <w:t>&lt;weld_position/&gt;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_Toc85722067 \h </w:instrText>
        </w:r>
        <w:r>
          <w:rPr>
            <w:noProof/>
            <w:webHidden/>
          </w:rPr>
        </w:r>
      </w:ins>
      <w:r>
        <w:rPr>
          <w:noProof/>
          <w:webHidden/>
        </w:rPr>
        <w:fldChar w:fldCharType="separate"/>
      </w:r>
      <w:ins w:id="586" w:author="Ungerer, Max" w:date="2021-10-21T15:18:00Z">
        <w:r>
          <w:rPr>
            <w:noProof/>
            <w:webHidden/>
          </w:rPr>
          <w:t>106</w:t>
        </w:r>
        <w:r>
          <w:rPr>
            <w:noProof/>
            <w:webHidden/>
          </w:rPr>
          <w:fldChar w:fldCharType="end"/>
        </w:r>
        <w:r w:rsidRPr="00E5015A">
          <w:rPr>
            <w:rStyle w:val="Hyperlink"/>
            <w:rFonts w:eastAsia="MS Mincho"/>
            <w:noProof/>
          </w:rPr>
          <w:fldChar w:fldCharType="end"/>
        </w:r>
      </w:ins>
    </w:p>
    <w:p w14:paraId="21BB1227" w14:textId="3D265431" w:rsidR="003336DF" w:rsidRDefault="003336DF">
      <w:pPr>
        <w:pStyle w:val="Abbildungsverzeichnis"/>
        <w:tabs>
          <w:tab w:val="right" w:leader="dot" w:pos="9741"/>
        </w:tabs>
        <w:rPr>
          <w:ins w:id="587" w:author="Ungerer, Max" w:date="2021-10-21T15:18:00Z"/>
          <w:rFonts w:asciiTheme="minorHAnsi" w:eastAsiaTheme="minorEastAsia" w:hAnsiTheme="minorHAnsi" w:cstheme="minorBidi"/>
          <w:noProof/>
          <w:szCs w:val="22"/>
          <w:lang w:val="de-DE"/>
        </w:rPr>
      </w:pPr>
      <w:ins w:id="58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"_Toc85722068"</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100: Values of Attribute </w:t>
        </w:r>
        <w:r w:rsidRPr="00E5015A">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_Toc85722068 \h </w:instrText>
        </w:r>
        <w:r>
          <w:rPr>
            <w:noProof/>
            <w:webHidden/>
          </w:rPr>
        </w:r>
      </w:ins>
      <w:r>
        <w:rPr>
          <w:noProof/>
          <w:webHidden/>
        </w:rPr>
        <w:fldChar w:fldCharType="separate"/>
      </w:r>
      <w:ins w:id="589" w:author="Ungerer, Max" w:date="2021-10-21T15:18:00Z">
        <w:r>
          <w:rPr>
            <w:noProof/>
            <w:webHidden/>
          </w:rPr>
          <w:t>107</w:t>
        </w:r>
        <w:r>
          <w:rPr>
            <w:noProof/>
            <w:webHidden/>
          </w:rPr>
          <w:fldChar w:fldCharType="end"/>
        </w:r>
        <w:r w:rsidRPr="00E5015A">
          <w:rPr>
            <w:rStyle w:val="Hyperlink"/>
            <w:rFonts w:eastAsia="MS Mincho"/>
            <w:noProof/>
          </w:rPr>
          <w:fldChar w:fldCharType="end"/>
        </w:r>
      </w:ins>
    </w:p>
    <w:p w14:paraId="20B43471" w14:textId="12F33588" w:rsidR="003336DF" w:rsidRDefault="003336DF">
      <w:pPr>
        <w:pStyle w:val="Abbildungsverzeichnis"/>
        <w:tabs>
          <w:tab w:val="right" w:leader="dot" w:pos="9741"/>
        </w:tabs>
        <w:rPr>
          <w:ins w:id="590" w:author="Ungerer, Max" w:date="2021-10-21T15:18:00Z"/>
          <w:rFonts w:asciiTheme="minorHAnsi" w:eastAsiaTheme="minorEastAsia" w:hAnsiTheme="minorHAnsi" w:cstheme="minorBidi"/>
          <w:noProof/>
          <w:szCs w:val="22"/>
          <w:lang w:val="de-DE"/>
        </w:rPr>
      </w:pPr>
      <w:ins w:id="59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"_Toc85722069"</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101: Values of Attribute </w:t>
        </w:r>
        <w:r w:rsidRPr="00E5015A">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_Toc85722069 \h </w:instrText>
        </w:r>
        <w:r>
          <w:rPr>
            <w:noProof/>
            <w:webHidden/>
          </w:rPr>
        </w:r>
      </w:ins>
      <w:r>
        <w:rPr>
          <w:noProof/>
          <w:webHidden/>
        </w:rPr>
        <w:fldChar w:fldCharType="separate"/>
      </w:r>
      <w:ins w:id="592" w:author="Ungerer, Max" w:date="2021-10-21T15:18:00Z">
        <w:r>
          <w:rPr>
            <w:noProof/>
            <w:webHidden/>
          </w:rPr>
          <w:t>107</w:t>
        </w:r>
        <w:r>
          <w:rPr>
            <w:noProof/>
            <w:webHidden/>
          </w:rPr>
          <w:fldChar w:fldCharType="end"/>
        </w:r>
        <w:r w:rsidRPr="00E5015A">
          <w:rPr>
            <w:rStyle w:val="Hyperlink"/>
            <w:rFonts w:eastAsia="MS Mincho"/>
            <w:noProof/>
          </w:rPr>
          <w:fldChar w:fldCharType="end"/>
        </w:r>
      </w:ins>
    </w:p>
    <w:p w14:paraId="3C4C9776" w14:textId="459DC0E5" w:rsidR="003336DF" w:rsidRDefault="003336DF">
      <w:pPr>
        <w:pStyle w:val="Abbildungsverzeichnis"/>
        <w:tabs>
          <w:tab w:val="right" w:leader="dot" w:pos="9741"/>
        </w:tabs>
        <w:rPr>
          <w:ins w:id="593" w:author="Ungerer, Max" w:date="2021-10-21T15:18:00Z"/>
          <w:rFonts w:asciiTheme="minorHAnsi" w:eastAsiaTheme="minorEastAsia" w:hAnsiTheme="minorHAnsi" w:cstheme="minorBidi"/>
          <w:noProof/>
          <w:szCs w:val="22"/>
          <w:lang w:val="de-DE"/>
        </w:rPr>
      </w:pPr>
      <w:ins w:id="59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"_Toc85722070"</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102: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_Toc85722070 \h </w:instrText>
        </w:r>
        <w:r>
          <w:rPr>
            <w:noProof/>
            <w:webHidden/>
          </w:rPr>
        </w:r>
      </w:ins>
      <w:r>
        <w:rPr>
          <w:noProof/>
          <w:webHidden/>
        </w:rPr>
        <w:fldChar w:fldCharType="separate"/>
      </w:r>
      <w:ins w:id="595" w:author="Ungerer, Max" w:date="2021-10-21T15:18:00Z">
        <w:r>
          <w:rPr>
            <w:noProof/>
            <w:webHidden/>
          </w:rPr>
          <w:t>108</w:t>
        </w:r>
        <w:r>
          <w:rPr>
            <w:noProof/>
            <w:webHidden/>
          </w:rPr>
          <w:fldChar w:fldCharType="end"/>
        </w:r>
        <w:r w:rsidRPr="00E5015A">
          <w:rPr>
            <w:rStyle w:val="Hyperlink"/>
            <w:rFonts w:eastAsia="MS Mincho"/>
            <w:noProof/>
          </w:rPr>
          <w:fldChar w:fldCharType="end"/>
        </w:r>
      </w:ins>
    </w:p>
    <w:p w14:paraId="615B5D7C" w14:textId="6834E59E" w:rsidR="003336DF" w:rsidRDefault="003336DF">
      <w:pPr>
        <w:pStyle w:val="Abbildungsverzeichnis"/>
        <w:tabs>
          <w:tab w:val="right" w:leader="dot" w:pos="9741"/>
        </w:tabs>
        <w:rPr>
          <w:ins w:id="596" w:author="Ungerer, Max" w:date="2021-10-21T15:18:00Z"/>
          <w:rFonts w:asciiTheme="minorHAnsi" w:eastAsiaTheme="minorEastAsia" w:hAnsiTheme="minorHAnsi" w:cstheme="minorBidi"/>
          <w:noProof/>
          <w:szCs w:val="22"/>
          <w:lang w:val="de-DE"/>
        </w:rPr>
      </w:pPr>
      <w:ins w:id="59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"_Toc85722071"</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_Toc85722071 \h </w:instrText>
        </w:r>
        <w:r>
          <w:rPr>
            <w:noProof/>
            <w:webHidden/>
          </w:rPr>
        </w:r>
      </w:ins>
      <w:r>
        <w:rPr>
          <w:noProof/>
          <w:webHidden/>
        </w:rPr>
        <w:fldChar w:fldCharType="separate"/>
      </w:r>
      <w:ins w:id="598" w:author="Ungerer, Max" w:date="2021-10-21T15:18:00Z">
        <w:r>
          <w:rPr>
            <w:noProof/>
            <w:webHidden/>
          </w:rPr>
          <w:t>108</w:t>
        </w:r>
        <w:r>
          <w:rPr>
            <w:noProof/>
            <w:webHidden/>
          </w:rPr>
          <w:fldChar w:fldCharType="end"/>
        </w:r>
        <w:r w:rsidRPr="00E5015A">
          <w:rPr>
            <w:rStyle w:val="Hyperlink"/>
            <w:rFonts w:eastAsia="MS Mincho"/>
            <w:noProof/>
          </w:rPr>
          <w:fldChar w:fldCharType="end"/>
        </w:r>
      </w:ins>
    </w:p>
    <w:p w14:paraId="091E532A" w14:textId="738D7896" w:rsidR="003336DF" w:rsidRDefault="003336DF">
      <w:pPr>
        <w:pStyle w:val="Abbildungsverzeichnis"/>
        <w:tabs>
          <w:tab w:val="right" w:leader="dot" w:pos="9741"/>
        </w:tabs>
        <w:rPr>
          <w:ins w:id="599" w:author="Ungerer, Max" w:date="2021-10-21T15:18:00Z"/>
          <w:rFonts w:asciiTheme="minorHAnsi" w:eastAsiaTheme="minorEastAsia" w:hAnsiTheme="minorHAnsi" w:cstheme="minorBidi"/>
          <w:noProof/>
          <w:szCs w:val="22"/>
          <w:lang w:val="de-DE"/>
        </w:rPr>
      </w:pPr>
      <w:ins w:id="60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"_Toc85722072"</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104: Attributes of element </w:t>
        </w:r>
        <w:r w:rsidRPr="00E5015A">
          <w:rPr>
            <w:rStyle w:val="Hyperlink"/>
            <w:rFonts w:ascii="Courier New" w:eastAsia="MS Mincho" w:hAnsi="Courier New" w:cs="Courier New"/>
            <w:noProof/>
            <w:kern w:val="22"/>
          </w:rPr>
          <w:t>&lt;weld_position/&gt;</w:t>
        </w:r>
        <w:r w:rsidRPr="00E5015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_Toc85722072 \h </w:instrText>
        </w:r>
        <w:r>
          <w:rPr>
            <w:noProof/>
            <w:webHidden/>
          </w:rPr>
        </w:r>
      </w:ins>
      <w:r>
        <w:rPr>
          <w:noProof/>
          <w:webHidden/>
        </w:rPr>
        <w:fldChar w:fldCharType="separate"/>
      </w:r>
      <w:ins w:id="601" w:author="Ungerer, Max" w:date="2021-10-21T15:18:00Z">
        <w:r>
          <w:rPr>
            <w:noProof/>
            <w:webHidden/>
          </w:rPr>
          <w:t>109</w:t>
        </w:r>
        <w:r>
          <w:rPr>
            <w:noProof/>
            <w:webHidden/>
          </w:rPr>
          <w:fldChar w:fldCharType="end"/>
        </w:r>
        <w:r w:rsidRPr="00E5015A">
          <w:rPr>
            <w:rStyle w:val="Hyperlink"/>
            <w:rFonts w:eastAsia="MS Mincho"/>
            <w:noProof/>
          </w:rPr>
          <w:fldChar w:fldCharType="end"/>
        </w:r>
      </w:ins>
    </w:p>
    <w:p w14:paraId="6B69220F" w14:textId="69B13302" w:rsidR="003336DF" w:rsidRDefault="003336DF">
      <w:pPr>
        <w:pStyle w:val="Abbildungsverzeichnis"/>
        <w:tabs>
          <w:tab w:val="right" w:leader="dot" w:pos="9741"/>
        </w:tabs>
        <w:rPr>
          <w:ins w:id="602" w:author="Ungerer, Max" w:date="2021-10-21T15:18:00Z"/>
          <w:rFonts w:asciiTheme="minorHAnsi" w:eastAsiaTheme="minorEastAsia" w:hAnsiTheme="minorHAnsi" w:cstheme="minorBidi"/>
          <w:noProof/>
          <w:szCs w:val="22"/>
          <w:lang w:val="de-DE"/>
        </w:rPr>
      </w:pPr>
      <w:ins w:id="603"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"_Toc85722073"</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105: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_Toc85722073 \h </w:instrText>
        </w:r>
        <w:r>
          <w:rPr>
            <w:noProof/>
            <w:webHidden/>
          </w:rPr>
        </w:r>
      </w:ins>
      <w:r>
        <w:rPr>
          <w:noProof/>
          <w:webHidden/>
        </w:rPr>
        <w:fldChar w:fldCharType="separate"/>
      </w:r>
      <w:ins w:id="604" w:author="Ungerer, Max" w:date="2021-10-21T15:18:00Z">
        <w:r>
          <w:rPr>
            <w:noProof/>
            <w:webHidden/>
          </w:rPr>
          <w:t>110</w:t>
        </w:r>
        <w:r>
          <w:rPr>
            <w:noProof/>
            <w:webHidden/>
          </w:rPr>
          <w:fldChar w:fldCharType="end"/>
        </w:r>
        <w:r w:rsidRPr="00E5015A">
          <w:rPr>
            <w:rStyle w:val="Hyperlink"/>
            <w:rFonts w:eastAsia="MS Mincho"/>
            <w:noProof/>
          </w:rPr>
          <w:fldChar w:fldCharType="end"/>
        </w:r>
      </w:ins>
    </w:p>
    <w:p w14:paraId="3B4C954E" w14:textId="13F1ABD2" w:rsidR="003336DF" w:rsidRDefault="003336DF">
      <w:pPr>
        <w:pStyle w:val="Abbildungsverzeichnis"/>
        <w:tabs>
          <w:tab w:val="right" w:leader="dot" w:pos="9741"/>
        </w:tabs>
        <w:rPr>
          <w:ins w:id="605" w:author="Ungerer, Max" w:date="2021-10-21T15:18:00Z"/>
          <w:rFonts w:asciiTheme="minorHAnsi" w:eastAsiaTheme="minorEastAsia" w:hAnsiTheme="minorHAnsi" w:cstheme="minorBidi"/>
          <w:noProof/>
          <w:szCs w:val="22"/>
          <w:lang w:val="de-DE"/>
        </w:rPr>
      </w:pPr>
      <w:ins w:id="60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"_Toc85722074"</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_Toc85722074 \h </w:instrText>
        </w:r>
        <w:r>
          <w:rPr>
            <w:noProof/>
            <w:webHidden/>
          </w:rPr>
        </w:r>
      </w:ins>
      <w:r>
        <w:rPr>
          <w:noProof/>
          <w:webHidden/>
        </w:rPr>
        <w:fldChar w:fldCharType="separate"/>
      </w:r>
      <w:ins w:id="607" w:author="Ungerer, Max" w:date="2021-10-21T15:18:00Z">
        <w:r>
          <w:rPr>
            <w:noProof/>
            <w:webHidden/>
          </w:rPr>
          <w:t>111</w:t>
        </w:r>
        <w:r>
          <w:rPr>
            <w:noProof/>
            <w:webHidden/>
          </w:rPr>
          <w:fldChar w:fldCharType="end"/>
        </w:r>
        <w:r w:rsidRPr="00E5015A">
          <w:rPr>
            <w:rStyle w:val="Hyperlink"/>
            <w:rFonts w:eastAsia="MS Mincho"/>
            <w:noProof/>
          </w:rPr>
          <w:fldChar w:fldCharType="end"/>
        </w:r>
      </w:ins>
    </w:p>
    <w:p w14:paraId="0408B4EB" w14:textId="10567F3C" w:rsidR="003336DF" w:rsidRDefault="003336DF">
      <w:pPr>
        <w:pStyle w:val="Abbildungsverzeichnis"/>
        <w:tabs>
          <w:tab w:val="right" w:leader="dot" w:pos="9741"/>
        </w:tabs>
        <w:rPr>
          <w:ins w:id="608" w:author="Ungerer, Max" w:date="2021-10-21T15:18:00Z"/>
          <w:rFonts w:asciiTheme="minorHAnsi" w:eastAsiaTheme="minorEastAsia" w:hAnsiTheme="minorHAnsi" w:cstheme="minorBidi"/>
          <w:noProof/>
          <w:szCs w:val="22"/>
          <w:lang w:val="de-DE"/>
        </w:rPr>
      </w:pPr>
      <w:ins w:id="60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"_Toc85722075"</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107: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_Toc85722075 \h </w:instrText>
        </w:r>
        <w:r>
          <w:rPr>
            <w:noProof/>
            <w:webHidden/>
          </w:rPr>
        </w:r>
      </w:ins>
      <w:r>
        <w:rPr>
          <w:noProof/>
          <w:webHidden/>
        </w:rPr>
        <w:fldChar w:fldCharType="separate"/>
      </w:r>
      <w:ins w:id="610" w:author="Ungerer, Max" w:date="2021-10-21T15:18:00Z">
        <w:r>
          <w:rPr>
            <w:noProof/>
            <w:webHidden/>
          </w:rPr>
          <w:t>112</w:t>
        </w:r>
        <w:r>
          <w:rPr>
            <w:noProof/>
            <w:webHidden/>
          </w:rPr>
          <w:fldChar w:fldCharType="end"/>
        </w:r>
        <w:r w:rsidRPr="00E5015A">
          <w:rPr>
            <w:rStyle w:val="Hyperlink"/>
            <w:rFonts w:eastAsia="MS Mincho"/>
            <w:noProof/>
          </w:rPr>
          <w:fldChar w:fldCharType="end"/>
        </w:r>
      </w:ins>
    </w:p>
    <w:p w14:paraId="5D115E35" w14:textId="4AE5913F" w:rsidR="003336DF" w:rsidRDefault="003336DF">
      <w:pPr>
        <w:pStyle w:val="Abbildungsverzeichnis"/>
        <w:tabs>
          <w:tab w:val="right" w:leader="dot" w:pos="9741"/>
        </w:tabs>
        <w:rPr>
          <w:ins w:id="611" w:author="Ungerer, Max" w:date="2021-10-21T15:18:00Z"/>
          <w:rFonts w:asciiTheme="minorHAnsi" w:eastAsiaTheme="minorEastAsia" w:hAnsiTheme="minorHAnsi" w:cstheme="minorBidi"/>
          <w:noProof/>
          <w:szCs w:val="22"/>
          <w:lang w:val="de-DE"/>
        </w:rPr>
      </w:pPr>
      <w:ins w:id="61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"_Toc85722076"</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108: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_Toc85722076 \h </w:instrText>
        </w:r>
        <w:r>
          <w:rPr>
            <w:noProof/>
            <w:webHidden/>
          </w:rPr>
        </w:r>
      </w:ins>
      <w:r>
        <w:rPr>
          <w:noProof/>
          <w:webHidden/>
        </w:rPr>
        <w:fldChar w:fldCharType="separate"/>
      </w:r>
      <w:ins w:id="613" w:author="Ungerer, Max" w:date="2021-10-21T15:18:00Z">
        <w:r>
          <w:rPr>
            <w:noProof/>
            <w:webHidden/>
          </w:rPr>
          <w:t>112</w:t>
        </w:r>
        <w:r>
          <w:rPr>
            <w:noProof/>
            <w:webHidden/>
          </w:rPr>
          <w:fldChar w:fldCharType="end"/>
        </w:r>
        <w:r w:rsidRPr="00E5015A">
          <w:rPr>
            <w:rStyle w:val="Hyperlink"/>
            <w:rFonts w:eastAsia="MS Mincho"/>
            <w:noProof/>
          </w:rPr>
          <w:fldChar w:fldCharType="end"/>
        </w:r>
      </w:ins>
    </w:p>
    <w:p w14:paraId="7E57F1FD" w14:textId="4DEDB5F3" w:rsidR="003336DF" w:rsidRDefault="003336DF">
      <w:pPr>
        <w:pStyle w:val="Abbildungsverzeichnis"/>
        <w:tabs>
          <w:tab w:val="right" w:leader="dot" w:pos="9741"/>
        </w:tabs>
        <w:rPr>
          <w:ins w:id="614" w:author="Ungerer, Max" w:date="2021-10-21T15:18:00Z"/>
          <w:rFonts w:asciiTheme="minorHAnsi" w:eastAsiaTheme="minorEastAsia" w:hAnsiTheme="minorHAnsi" w:cstheme="minorBidi"/>
          <w:noProof/>
          <w:szCs w:val="22"/>
          <w:lang w:val="de-DE"/>
        </w:rPr>
      </w:pPr>
      <w:ins w:id="61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"_Toc85722077"</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_Toc85722077 \h </w:instrText>
        </w:r>
        <w:r>
          <w:rPr>
            <w:noProof/>
            <w:webHidden/>
          </w:rPr>
        </w:r>
      </w:ins>
      <w:r>
        <w:rPr>
          <w:noProof/>
          <w:webHidden/>
        </w:rPr>
        <w:fldChar w:fldCharType="separate"/>
      </w:r>
      <w:ins w:id="616" w:author="Ungerer, Max" w:date="2021-10-21T15:18:00Z">
        <w:r>
          <w:rPr>
            <w:noProof/>
            <w:webHidden/>
          </w:rPr>
          <w:t>113</w:t>
        </w:r>
        <w:r>
          <w:rPr>
            <w:noProof/>
            <w:webHidden/>
          </w:rPr>
          <w:fldChar w:fldCharType="end"/>
        </w:r>
        <w:r w:rsidRPr="00E5015A">
          <w:rPr>
            <w:rStyle w:val="Hyperlink"/>
            <w:rFonts w:eastAsia="MS Mincho"/>
            <w:noProof/>
          </w:rPr>
          <w:fldChar w:fldCharType="end"/>
        </w:r>
      </w:ins>
    </w:p>
    <w:p w14:paraId="0EEB75D8" w14:textId="24BBC688" w:rsidR="003336DF" w:rsidRDefault="003336DF">
      <w:pPr>
        <w:pStyle w:val="Abbildungsverzeichnis"/>
        <w:tabs>
          <w:tab w:val="right" w:leader="dot" w:pos="9741"/>
        </w:tabs>
        <w:rPr>
          <w:ins w:id="617" w:author="Ungerer, Max" w:date="2021-10-21T15:18:00Z"/>
          <w:rFonts w:asciiTheme="minorHAnsi" w:eastAsiaTheme="minorEastAsia" w:hAnsiTheme="minorHAnsi" w:cstheme="minorBidi"/>
          <w:noProof/>
          <w:szCs w:val="22"/>
          <w:lang w:val="de-DE"/>
        </w:rPr>
      </w:pPr>
      <w:ins w:id="61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"_Toc85722078"</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_Toc85722078 \h </w:instrText>
        </w:r>
        <w:r>
          <w:rPr>
            <w:noProof/>
            <w:webHidden/>
          </w:rPr>
        </w:r>
      </w:ins>
      <w:r>
        <w:rPr>
          <w:noProof/>
          <w:webHidden/>
        </w:rPr>
        <w:fldChar w:fldCharType="separate"/>
      </w:r>
      <w:ins w:id="619" w:author="Ungerer, Max" w:date="2021-10-21T15:18:00Z">
        <w:r>
          <w:rPr>
            <w:noProof/>
            <w:webHidden/>
          </w:rPr>
          <w:t>114</w:t>
        </w:r>
        <w:r>
          <w:rPr>
            <w:noProof/>
            <w:webHidden/>
          </w:rPr>
          <w:fldChar w:fldCharType="end"/>
        </w:r>
        <w:r w:rsidRPr="00E5015A">
          <w:rPr>
            <w:rStyle w:val="Hyperlink"/>
            <w:rFonts w:eastAsia="MS Mincho"/>
            <w:noProof/>
          </w:rPr>
          <w:fldChar w:fldCharType="end"/>
        </w:r>
      </w:ins>
    </w:p>
    <w:p w14:paraId="7A14878D" w14:textId="6323A922" w:rsidR="003336DF" w:rsidRDefault="003336DF">
      <w:pPr>
        <w:pStyle w:val="Abbildungsverzeichnis"/>
        <w:tabs>
          <w:tab w:val="right" w:leader="dot" w:pos="9741"/>
        </w:tabs>
        <w:rPr>
          <w:ins w:id="620" w:author="Ungerer, Max" w:date="2021-10-21T15:18:00Z"/>
          <w:rFonts w:asciiTheme="minorHAnsi" w:eastAsiaTheme="minorEastAsia" w:hAnsiTheme="minorHAnsi" w:cstheme="minorBidi"/>
          <w:noProof/>
          <w:szCs w:val="22"/>
          <w:lang w:val="de-DE"/>
        </w:rPr>
      </w:pPr>
      <w:ins w:id="62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"_Toc85722079"</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_Toc85722079 \h </w:instrText>
        </w:r>
        <w:r>
          <w:rPr>
            <w:noProof/>
            <w:webHidden/>
          </w:rPr>
        </w:r>
      </w:ins>
      <w:r>
        <w:rPr>
          <w:noProof/>
          <w:webHidden/>
        </w:rPr>
        <w:fldChar w:fldCharType="separate"/>
      </w:r>
      <w:ins w:id="622" w:author="Ungerer, Max" w:date="2021-10-21T15:18:00Z">
        <w:r>
          <w:rPr>
            <w:noProof/>
            <w:webHidden/>
          </w:rPr>
          <w:t>115</w:t>
        </w:r>
        <w:r>
          <w:rPr>
            <w:noProof/>
            <w:webHidden/>
          </w:rPr>
          <w:fldChar w:fldCharType="end"/>
        </w:r>
        <w:r w:rsidRPr="00E5015A">
          <w:rPr>
            <w:rStyle w:val="Hyperlink"/>
            <w:rFonts w:eastAsia="MS Mincho"/>
            <w:noProof/>
          </w:rPr>
          <w:fldChar w:fldCharType="end"/>
        </w:r>
      </w:ins>
    </w:p>
    <w:p w14:paraId="00A1333F" w14:textId="4451C881" w:rsidR="003336DF" w:rsidRDefault="003336DF">
      <w:pPr>
        <w:pStyle w:val="Abbildungsverzeichnis"/>
        <w:tabs>
          <w:tab w:val="right" w:leader="dot" w:pos="9741"/>
        </w:tabs>
        <w:rPr>
          <w:ins w:id="623" w:author="Ungerer, Max" w:date="2021-10-21T15:18:00Z"/>
          <w:rFonts w:asciiTheme="minorHAnsi" w:eastAsiaTheme="minorEastAsia" w:hAnsiTheme="minorHAnsi" w:cstheme="minorBidi"/>
          <w:noProof/>
          <w:szCs w:val="22"/>
          <w:lang w:val="de-DE"/>
        </w:rPr>
      </w:pPr>
      <w:ins w:id="62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"_Toc85722080"</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112: Attributes of element &lt;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_Toc85722080 \h </w:instrText>
        </w:r>
        <w:r>
          <w:rPr>
            <w:noProof/>
            <w:webHidden/>
          </w:rPr>
        </w:r>
      </w:ins>
      <w:r>
        <w:rPr>
          <w:noProof/>
          <w:webHidden/>
        </w:rPr>
        <w:fldChar w:fldCharType="separate"/>
      </w:r>
      <w:ins w:id="625" w:author="Ungerer, Max" w:date="2021-10-21T15:18:00Z">
        <w:r>
          <w:rPr>
            <w:noProof/>
            <w:webHidden/>
          </w:rPr>
          <w:t>116</w:t>
        </w:r>
        <w:r>
          <w:rPr>
            <w:noProof/>
            <w:webHidden/>
          </w:rPr>
          <w:fldChar w:fldCharType="end"/>
        </w:r>
        <w:r w:rsidRPr="00E5015A">
          <w:rPr>
            <w:rStyle w:val="Hyperlink"/>
            <w:rFonts w:eastAsia="MS Mincho"/>
            <w:noProof/>
          </w:rPr>
          <w:fldChar w:fldCharType="end"/>
        </w:r>
      </w:ins>
    </w:p>
    <w:p w14:paraId="4337B7A7" w14:textId="13DDFB76" w:rsidR="003336DF" w:rsidRDefault="003336DF">
      <w:pPr>
        <w:pStyle w:val="Abbildungsverzeichnis"/>
        <w:tabs>
          <w:tab w:val="right" w:leader="dot" w:pos="9741"/>
        </w:tabs>
        <w:rPr>
          <w:ins w:id="626" w:author="Ungerer, Max" w:date="2021-10-21T15:18:00Z"/>
          <w:rFonts w:asciiTheme="minorHAnsi" w:eastAsiaTheme="minorEastAsia" w:hAnsiTheme="minorHAnsi" w:cstheme="minorBidi"/>
          <w:noProof/>
          <w:szCs w:val="22"/>
          <w:lang w:val="de-DE"/>
        </w:rPr>
      </w:pPr>
      <w:ins w:id="62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"_Toc85722081"</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113: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_Toc85722081 \h </w:instrText>
        </w:r>
        <w:r>
          <w:rPr>
            <w:noProof/>
            <w:webHidden/>
          </w:rPr>
        </w:r>
      </w:ins>
      <w:r>
        <w:rPr>
          <w:noProof/>
          <w:webHidden/>
        </w:rPr>
        <w:fldChar w:fldCharType="separate"/>
      </w:r>
      <w:ins w:id="628" w:author="Ungerer, Max" w:date="2021-10-21T15:18:00Z">
        <w:r>
          <w:rPr>
            <w:noProof/>
            <w:webHidden/>
          </w:rPr>
          <w:t>117</w:t>
        </w:r>
        <w:r>
          <w:rPr>
            <w:noProof/>
            <w:webHidden/>
          </w:rPr>
          <w:fldChar w:fldCharType="end"/>
        </w:r>
        <w:r w:rsidRPr="00E5015A">
          <w:rPr>
            <w:rStyle w:val="Hyperlink"/>
            <w:rFonts w:eastAsia="MS Mincho"/>
            <w:noProof/>
          </w:rPr>
          <w:fldChar w:fldCharType="end"/>
        </w:r>
      </w:ins>
    </w:p>
    <w:p w14:paraId="4B8D4B40" w14:textId="0EE2BC87" w:rsidR="003336DF" w:rsidRDefault="003336DF">
      <w:pPr>
        <w:pStyle w:val="Abbildungsverzeichnis"/>
        <w:tabs>
          <w:tab w:val="right" w:leader="dot" w:pos="9741"/>
        </w:tabs>
        <w:rPr>
          <w:ins w:id="629" w:author="Ungerer, Max" w:date="2021-10-21T15:18:00Z"/>
          <w:rFonts w:asciiTheme="minorHAnsi" w:eastAsiaTheme="minorEastAsia" w:hAnsiTheme="minorHAnsi" w:cstheme="minorBidi"/>
          <w:noProof/>
          <w:szCs w:val="22"/>
          <w:lang w:val="de-DE"/>
        </w:rPr>
      </w:pPr>
      <w:ins w:id="63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"_Toc85722082"</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_Toc85722082 \h </w:instrText>
        </w:r>
        <w:r>
          <w:rPr>
            <w:noProof/>
            <w:webHidden/>
          </w:rPr>
        </w:r>
      </w:ins>
      <w:r>
        <w:rPr>
          <w:noProof/>
          <w:webHidden/>
        </w:rPr>
        <w:fldChar w:fldCharType="separate"/>
      </w:r>
      <w:ins w:id="631" w:author="Ungerer, Max" w:date="2021-10-21T15:18:00Z">
        <w:r>
          <w:rPr>
            <w:noProof/>
            <w:webHidden/>
          </w:rPr>
          <w:t>118</w:t>
        </w:r>
        <w:r>
          <w:rPr>
            <w:noProof/>
            <w:webHidden/>
          </w:rPr>
          <w:fldChar w:fldCharType="end"/>
        </w:r>
        <w:r w:rsidRPr="00E5015A">
          <w:rPr>
            <w:rStyle w:val="Hyperlink"/>
            <w:rFonts w:eastAsia="MS Mincho"/>
            <w:noProof/>
          </w:rPr>
          <w:fldChar w:fldCharType="end"/>
        </w:r>
      </w:ins>
    </w:p>
    <w:p w14:paraId="068CA36E" w14:textId="56AE1AB8" w:rsidR="003336DF" w:rsidRDefault="003336DF">
      <w:pPr>
        <w:pStyle w:val="Abbildungsverzeichnis"/>
        <w:tabs>
          <w:tab w:val="right" w:leader="dot" w:pos="9741"/>
        </w:tabs>
        <w:rPr>
          <w:ins w:id="632" w:author="Ungerer, Max" w:date="2021-10-21T15:18:00Z"/>
          <w:rFonts w:asciiTheme="minorHAnsi" w:eastAsiaTheme="minorEastAsia" w:hAnsiTheme="minorHAnsi" w:cstheme="minorBidi"/>
          <w:noProof/>
          <w:szCs w:val="22"/>
          <w:lang w:val="de-DE"/>
        </w:rPr>
      </w:pPr>
      <w:ins w:id="63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"_Toc85722083"</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115: Attributes of element &lt;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_Toc85722083 \h </w:instrText>
        </w:r>
        <w:r>
          <w:rPr>
            <w:noProof/>
            <w:webHidden/>
          </w:rPr>
        </w:r>
      </w:ins>
      <w:r>
        <w:rPr>
          <w:noProof/>
          <w:webHidden/>
        </w:rPr>
        <w:fldChar w:fldCharType="separate"/>
      </w:r>
      <w:ins w:id="634" w:author="Ungerer, Max" w:date="2021-10-21T15:18:00Z">
        <w:r>
          <w:rPr>
            <w:noProof/>
            <w:webHidden/>
          </w:rPr>
          <w:t>119</w:t>
        </w:r>
        <w:r>
          <w:rPr>
            <w:noProof/>
            <w:webHidden/>
          </w:rPr>
          <w:fldChar w:fldCharType="end"/>
        </w:r>
        <w:r w:rsidRPr="00E5015A">
          <w:rPr>
            <w:rStyle w:val="Hyperlink"/>
            <w:rFonts w:eastAsia="MS Mincho"/>
            <w:noProof/>
          </w:rPr>
          <w:fldChar w:fldCharType="end"/>
        </w:r>
      </w:ins>
    </w:p>
    <w:p w14:paraId="5C6669E2" w14:textId="4D6650B2" w:rsidR="003336DF" w:rsidRDefault="003336DF">
      <w:pPr>
        <w:pStyle w:val="Abbildungsverzeichnis"/>
        <w:tabs>
          <w:tab w:val="right" w:leader="dot" w:pos="9741"/>
        </w:tabs>
        <w:rPr>
          <w:ins w:id="635" w:author="Ungerer, Max" w:date="2021-10-21T15:18:00Z"/>
          <w:rFonts w:asciiTheme="minorHAnsi" w:eastAsiaTheme="minorEastAsia" w:hAnsiTheme="minorHAnsi" w:cstheme="minorBidi"/>
          <w:noProof/>
          <w:szCs w:val="22"/>
          <w:lang w:val="de-DE"/>
        </w:rPr>
      </w:pPr>
      <w:ins w:id="63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"_Toc85722084"</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116: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_Toc85722084 \h </w:instrText>
        </w:r>
        <w:r>
          <w:rPr>
            <w:noProof/>
            <w:webHidden/>
          </w:rPr>
        </w:r>
      </w:ins>
      <w:r>
        <w:rPr>
          <w:noProof/>
          <w:webHidden/>
        </w:rPr>
        <w:fldChar w:fldCharType="separate"/>
      </w:r>
      <w:ins w:id="637" w:author="Ungerer, Max" w:date="2021-10-21T15:18:00Z">
        <w:r>
          <w:rPr>
            <w:noProof/>
            <w:webHidden/>
          </w:rPr>
          <w:t>120</w:t>
        </w:r>
        <w:r>
          <w:rPr>
            <w:noProof/>
            <w:webHidden/>
          </w:rPr>
          <w:fldChar w:fldCharType="end"/>
        </w:r>
        <w:r w:rsidRPr="00E5015A">
          <w:rPr>
            <w:rStyle w:val="Hyperlink"/>
            <w:rFonts w:eastAsia="MS Mincho"/>
            <w:noProof/>
          </w:rPr>
          <w:fldChar w:fldCharType="end"/>
        </w:r>
      </w:ins>
    </w:p>
    <w:p w14:paraId="5FF8E269" w14:textId="055E499E" w:rsidR="003336DF" w:rsidRDefault="003336DF">
      <w:pPr>
        <w:pStyle w:val="Abbildungsverzeichnis"/>
        <w:tabs>
          <w:tab w:val="right" w:leader="dot" w:pos="9741"/>
        </w:tabs>
        <w:rPr>
          <w:ins w:id="638" w:author="Ungerer, Max" w:date="2021-10-21T15:18:00Z"/>
          <w:rFonts w:asciiTheme="minorHAnsi" w:eastAsiaTheme="minorEastAsia" w:hAnsiTheme="minorHAnsi" w:cstheme="minorBidi"/>
          <w:noProof/>
          <w:szCs w:val="22"/>
          <w:lang w:val="de-DE"/>
        </w:rPr>
      </w:pPr>
      <w:ins w:id="63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"_Toc85722085"</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117: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_Toc85722085 \h </w:instrText>
        </w:r>
        <w:r>
          <w:rPr>
            <w:noProof/>
            <w:webHidden/>
          </w:rPr>
        </w:r>
      </w:ins>
      <w:r>
        <w:rPr>
          <w:noProof/>
          <w:webHidden/>
        </w:rPr>
        <w:fldChar w:fldCharType="separate"/>
      </w:r>
      <w:ins w:id="640" w:author="Ungerer, Max" w:date="2021-10-21T15:18:00Z">
        <w:r>
          <w:rPr>
            <w:noProof/>
            <w:webHidden/>
          </w:rPr>
          <w:t>121</w:t>
        </w:r>
        <w:r>
          <w:rPr>
            <w:noProof/>
            <w:webHidden/>
          </w:rPr>
          <w:fldChar w:fldCharType="end"/>
        </w:r>
        <w:r w:rsidRPr="00E5015A">
          <w:rPr>
            <w:rStyle w:val="Hyperlink"/>
            <w:rFonts w:eastAsia="MS Mincho"/>
            <w:noProof/>
          </w:rPr>
          <w:fldChar w:fldCharType="end"/>
        </w:r>
      </w:ins>
    </w:p>
    <w:p w14:paraId="6A12B1C8" w14:textId="06AD162B" w:rsidR="003336DF" w:rsidRDefault="003336DF">
      <w:pPr>
        <w:pStyle w:val="Abbildungsverzeichnis"/>
        <w:tabs>
          <w:tab w:val="right" w:leader="dot" w:pos="9741"/>
        </w:tabs>
        <w:rPr>
          <w:ins w:id="641" w:author="Ungerer, Max" w:date="2021-10-21T15:18:00Z"/>
          <w:rFonts w:asciiTheme="minorHAnsi" w:eastAsiaTheme="minorEastAsia" w:hAnsiTheme="minorHAnsi" w:cstheme="minorBidi"/>
          <w:noProof/>
          <w:szCs w:val="22"/>
          <w:lang w:val="de-DE"/>
        </w:rPr>
      </w:pPr>
      <w:ins w:id="64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"_Toc85722086"</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_Toc85722086 \h </w:instrText>
        </w:r>
        <w:r>
          <w:rPr>
            <w:noProof/>
            <w:webHidden/>
          </w:rPr>
        </w:r>
      </w:ins>
      <w:r>
        <w:rPr>
          <w:noProof/>
          <w:webHidden/>
        </w:rPr>
        <w:fldChar w:fldCharType="separate"/>
      </w:r>
      <w:ins w:id="643" w:author="Ungerer, Max" w:date="2021-10-21T15:18:00Z">
        <w:r>
          <w:rPr>
            <w:noProof/>
            <w:webHidden/>
          </w:rPr>
          <w:t>122</w:t>
        </w:r>
        <w:r>
          <w:rPr>
            <w:noProof/>
            <w:webHidden/>
          </w:rPr>
          <w:fldChar w:fldCharType="end"/>
        </w:r>
        <w:r w:rsidRPr="00E5015A">
          <w:rPr>
            <w:rStyle w:val="Hyperlink"/>
            <w:rFonts w:eastAsia="MS Mincho"/>
            <w:noProof/>
          </w:rPr>
          <w:fldChar w:fldCharType="end"/>
        </w:r>
      </w:ins>
    </w:p>
    <w:p w14:paraId="6A3B251D" w14:textId="10855F17" w:rsidR="003336DF" w:rsidRDefault="003336DF">
      <w:pPr>
        <w:pStyle w:val="Abbildungsverzeichnis"/>
        <w:tabs>
          <w:tab w:val="right" w:leader="dot" w:pos="9741"/>
        </w:tabs>
        <w:rPr>
          <w:ins w:id="644" w:author="Ungerer, Max" w:date="2021-10-21T15:18:00Z"/>
          <w:rFonts w:asciiTheme="minorHAnsi" w:eastAsiaTheme="minorEastAsia" w:hAnsiTheme="minorHAnsi" w:cstheme="minorBidi"/>
          <w:noProof/>
          <w:szCs w:val="22"/>
          <w:lang w:val="de-DE"/>
        </w:rPr>
      </w:pPr>
      <w:ins w:id="64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"_Toc85722087"</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119: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_Toc85722087 \h </w:instrText>
        </w:r>
        <w:r>
          <w:rPr>
            <w:noProof/>
            <w:webHidden/>
          </w:rPr>
        </w:r>
      </w:ins>
      <w:r>
        <w:rPr>
          <w:noProof/>
          <w:webHidden/>
        </w:rPr>
        <w:fldChar w:fldCharType="separate"/>
      </w:r>
      <w:ins w:id="646" w:author="Ungerer, Max" w:date="2021-10-21T15:18:00Z">
        <w:r>
          <w:rPr>
            <w:noProof/>
            <w:webHidden/>
          </w:rPr>
          <w:t>123</w:t>
        </w:r>
        <w:r>
          <w:rPr>
            <w:noProof/>
            <w:webHidden/>
          </w:rPr>
          <w:fldChar w:fldCharType="end"/>
        </w:r>
        <w:r w:rsidRPr="00E5015A">
          <w:rPr>
            <w:rStyle w:val="Hyperlink"/>
            <w:rFonts w:eastAsia="MS Mincho"/>
            <w:noProof/>
          </w:rPr>
          <w:fldChar w:fldCharType="end"/>
        </w:r>
      </w:ins>
    </w:p>
    <w:p w14:paraId="7A0BB31B" w14:textId="381F52B8" w:rsidR="003336DF" w:rsidRDefault="003336DF">
      <w:pPr>
        <w:pStyle w:val="Abbildungsverzeichnis"/>
        <w:tabs>
          <w:tab w:val="right" w:leader="dot" w:pos="9741"/>
        </w:tabs>
        <w:rPr>
          <w:ins w:id="647" w:author="Ungerer, Max" w:date="2021-10-21T15:18:00Z"/>
          <w:rFonts w:asciiTheme="minorHAnsi" w:eastAsiaTheme="minorEastAsia" w:hAnsiTheme="minorHAnsi" w:cstheme="minorBidi"/>
          <w:noProof/>
          <w:szCs w:val="22"/>
          <w:lang w:val="de-DE"/>
        </w:rPr>
      </w:pPr>
      <w:ins w:id="64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"_Toc85722088"</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120: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_Toc85722088 \h </w:instrText>
        </w:r>
        <w:r>
          <w:rPr>
            <w:noProof/>
            <w:webHidden/>
          </w:rPr>
        </w:r>
      </w:ins>
      <w:r>
        <w:rPr>
          <w:noProof/>
          <w:webHidden/>
        </w:rPr>
        <w:fldChar w:fldCharType="separate"/>
      </w:r>
      <w:ins w:id="649" w:author="Ungerer, Max" w:date="2021-10-21T15:18:00Z">
        <w:r>
          <w:rPr>
            <w:noProof/>
            <w:webHidden/>
          </w:rPr>
          <w:t>123</w:t>
        </w:r>
        <w:r>
          <w:rPr>
            <w:noProof/>
            <w:webHidden/>
          </w:rPr>
          <w:fldChar w:fldCharType="end"/>
        </w:r>
        <w:r w:rsidRPr="00E5015A">
          <w:rPr>
            <w:rStyle w:val="Hyperlink"/>
            <w:rFonts w:eastAsia="MS Mincho"/>
            <w:noProof/>
          </w:rPr>
          <w:fldChar w:fldCharType="end"/>
        </w:r>
      </w:ins>
    </w:p>
    <w:p w14:paraId="2DE31064" w14:textId="64207102" w:rsidR="003336DF" w:rsidRDefault="003336DF">
      <w:pPr>
        <w:pStyle w:val="Abbildungsverzeichnis"/>
        <w:tabs>
          <w:tab w:val="right" w:leader="dot" w:pos="9741"/>
        </w:tabs>
        <w:rPr>
          <w:ins w:id="650" w:author="Ungerer, Max" w:date="2021-10-21T15:18:00Z"/>
          <w:rFonts w:asciiTheme="minorHAnsi" w:eastAsiaTheme="minorEastAsia" w:hAnsiTheme="minorHAnsi" w:cstheme="minorBidi"/>
          <w:noProof/>
          <w:szCs w:val="22"/>
          <w:lang w:val="de-DE"/>
        </w:rPr>
      </w:pPr>
      <w:ins w:id="65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"_Toc85722089"</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121: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_Toc85722089 \h </w:instrText>
        </w:r>
        <w:r>
          <w:rPr>
            <w:noProof/>
            <w:webHidden/>
          </w:rPr>
        </w:r>
      </w:ins>
      <w:r>
        <w:rPr>
          <w:noProof/>
          <w:webHidden/>
        </w:rPr>
        <w:fldChar w:fldCharType="separate"/>
      </w:r>
      <w:ins w:id="652" w:author="Ungerer, Max" w:date="2021-10-21T15:18:00Z">
        <w:r>
          <w:rPr>
            <w:noProof/>
            <w:webHidden/>
          </w:rPr>
          <w:t>124</w:t>
        </w:r>
        <w:r>
          <w:rPr>
            <w:noProof/>
            <w:webHidden/>
          </w:rPr>
          <w:fldChar w:fldCharType="end"/>
        </w:r>
        <w:r w:rsidRPr="00E5015A">
          <w:rPr>
            <w:rStyle w:val="Hyperlink"/>
            <w:rFonts w:eastAsia="MS Mincho"/>
            <w:noProof/>
          </w:rPr>
          <w:fldChar w:fldCharType="end"/>
        </w:r>
      </w:ins>
    </w:p>
    <w:p w14:paraId="7AF89049" w14:textId="5E74B2DC" w:rsidR="003336DF" w:rsidRDefault="003336DF">
      <w:pPr>
        <w:pStyle w:val="Abbildungsverzeichnis"/>
        <w:tabs>
          <w:tab w:val="right" w:leader="dot" w:pos="9741"/>
        </w:tabs>
        <w:rPr>
          <w:ins w:id="653" w:author="Ungerer, Max" w:date="2021-10-21T15:18:00Z"/>
          <w:rFonts w:asciiTheme="minorHAnsi" w:eastAsiaTheme="minorEastAsia" w:hAnsiTheme="minorHAnsi" w:cstheme="minorBidi"/>
          <w:noProof/>
          <w:szCs w:val="22"/>
          <w:lang w:val="de-DE"/>
        </w:rPr>
      </w:pPr>
      <w:ins w:id="65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"_Toc85722090"</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_Toc85722090 \h </w:instrText>
        </w:r>
        <w:r>
          <w:rPr>
            <w:noProof/>
            <w:webHidden/>
          </w:rPr>
        </w:r>
      </w:ins>
      <w:r>
        <w:rPr>
          <w:noProof/>
          <w:webHidden/>
        </w:rPr>
        <w:fldChar w:fldCharType="separate"/>
      </w:r>
      <w:ins w:id="655" w:author="Ungerer, Max" w:date="2021-10-21T15:18:00Z">
        <w:r>
          <w:rPr>
            <w:noProof/>
            <w:webHidden/>
          </w:rPr>
          <w:t>125</w:t>
        </w:r>
        <w:r>
          <w:rPr>
            <w:noProof/>
            <w:webHidden/>
          </w:rPr>
          <w:fldChar w:fldCharType="end"/>
        </w:r>
        <w:r w:rsidRPr="00E5015A">
          <w:rPr>
            <w:rStyle w:val="Hyperlink"/>
            <w:rFonts w:eastAsia="MS Mincho"/>
            <w:noProof/>
          </w:rPr>
          <w:fldChar w:fldCharType="end"/>
        </w:r>
      </w:ins>
    </w:p>
    <w:p w14:paraId="2CC4370F" w14:textId="2DDB8F5E" w:rsidR="003336DF" w:rsidRDefault="003336DF">
      <w:pPr>
        <w:pStyle w:val="Abbildungsverzeichnis"/>
        <w:tabs>
          <w:tab w:val="right" w:leader="dot" w:pos="9741"/>
        </w:tabs>
        <w:rPr>
          <w:ins w:id="656" w:author="Ungerer, Max" w:date="2021-10-21T15:18:00Z"/>
          <w:rFonts w:asciiTheme="minorHAnsi" w:eastAsiaTheme="minorEastAsia" w:hAnsiTheme="minorHAnsi" w:cstheme="minorBidi"/>
          <w:noProof/>
          <w:szCs w:val="22"/>
          <w:lang w:val="de-DE"/>
        </w:rPr>
      </w:pPr>
      <w:ins w:id="65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"_Toc85722091"</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123: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_Toc85722091 \h </w:instrText>
        </w:r>
        <w:r>
          <w:rPr>
            <w:noProof/>
            <w:webHidden/>
          </w:rPr>
        </w:r>
      </w:ins>
      <w:r>
        <w:rPr>
          <w:noProof/>
          <w:webHidden/>
        </w:rPr>
        <w:fldChar w:fldCharType="separate"/>
      </w:r>
      <w:ins w:id="658" w:author="Ungerer, Max" w:date="2021-10-21T15:18:00Z">
        <w:r>
          <w:rPr>
            <w:noProof/>
            <w:webHidden/>
          </w:rPr>
          <w:t>126</w:t>
        </w:r>
        <w:r>
          <w:rPr>
            <w:noProof/>
            <w:webHidden/>
          </w:rPr>
          <w:fldChar w:fldCharType="end"/>
        </w:r>
        <w:r w:rsidRPr="00E5015A">
          <w:rPr>
            <w:rStyle w:val="Hyperlink"/>
            <w:rFonts w:eastAsia="MS Mincho"/>
            <w:noProof/>
          </w:rPr>
          <w:fldChar w:fldCharType="end"/>
        </w:r>
      </w:ins>
    </w:p>
    <w:p w14:paraId="7E80FBB5" w14:textId="1998370E" w:rsidR="003336DF" w:rsidRDefault="003336DF">
      <w:pPr>
        <w:pStyle w:val="Abbildungsverzeichnis"/>
        <w:tabs>
          <w:tab w:val="right" w:leader="dot" w:pos="9741"/>
        </w:tabs>
        <w:rPr>
          <w:ins w:id="659" w:author="Ungerer, Max" w:date="2021-10-21T15:18:00Z"/>
          <w:rFonts w:asciiTheme="minorHAnsi" w:eastAsiaTheme="minorEastAsia" w:hAnsiTheme="minorHAnsi" w:cstheme="minorBidi"/>
          <w:noProof/>
          <w:szCs w:val="22"/>
          <w:lang w:val="de-DE"/>
        </w:rPr>
      </w:pPr>
      <w:ins w:id="66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"_Toc85722092"</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124: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_Toc85722092 \h </w:instrText>
        </w:r>
        <w:r>
          <w:rPr>
            <w:noProof/>
            <w:webHidden/>
          </w:rPr>
        </w:r>
      </w:ins>
      <w:r>
        <w:rPr>
          <w:noProof/>
          <w:webHidden/>
        </w:rPr>
        <w:fldChar w:fldCharType="separate"/>
      </w:r>
      <w:ins w:id="661" w:author="Ungerer, Max" w:date="2021-10-21T15:18:00Z">
        <w:r>
          <w:rPr>
            <w:noProof/>
            <w:webHidden/>
          </w:rPr>
          <w:t>127</w:t>
        </w:r>
        <w:r>
          <w:rPr>
            <w:noProof/>
            <w:webHidden/>
          </w:rPr>
          <w:fldChar w:fldCharType="end"/>
        </w:r>
        <w:r w:rsidRPr="00E5015A">
          <w:rPr>
            <w:rStyle w:val="Hyperlink"/>
            <w:rFonts w:eastAsia="MS Mincho"/>
            <w:noProof/>
          </w:rPr>
          <w:fldChar w:fldCharType="end"/>
        </w:r>
      </w:ins>
    </w:p>
    <w:p w14:paraId="354556F9" w14:textId="5DE62348" w:rsidR="003336DF" w:rsidRDefault="003336DF">
      <w:pPr>
        <w:pStyle w:val="Abbildungsverzeichnis"/>
        <w:tabs>
          <w:tab w:val="right" w:leader="dot" w:pos="9741"/>
        </w:tabs>
        <w:rPr>
          <w:ins w:id="662" w:author="Ungerer, Max" w:date="2021-10-21T15:18:00Z"/>
          <w:rFonts w:asciiTheme="minorHAnsi" w:eastAsiaTheme="minorEastAsia" w:hAnsiTheme="minorHAnsi" w:cstheme="minorBidi"/>
          <w:noProof/>
          <w:szCs w:val="22"/>
          <w:lang w:val="de-DE"/>
        </w:rPr>
      </w:pPr>
      <w:ins w:id="66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"_Toc85722093"</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125: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_Toc85722093 \h </w:instrText>
        </w:r>
        <w:r>
          <w:rPr>
            <w:noProof/>
            <w:webHidden/>
          </w:rPr>
        </w:r>
      </w:ins>
      <w:r>
        <w:rPr>
          <w:noProof/>
          <w:webHidden/>
        </w:rPr>
        <w:fldChar w:fldCharType="separate"/>
      </w:r>
      <w:ins w:id="664" w:author="Ungerer, Max" w:date="2021-10-21T15:18:00Z">
        <w:r>
          <w:rPr>
            <w:noProof/>
            <w:webHidden/>
          </w:rPr>
          <w:t>128</w:t>
        </w:r>
        <w:r>
          <w:rPr>
            <w:noProof/>
            <w:webHidden/>
          </w:rPr>
          <w:fldChar w:fldCharType="end"/>
        </w:r>
        <w:r w:rsidRPr="00E5015A">
          <w:rPr>
            <w:rStyle w:val="Hyperlink"/>
            <w:rFonts w:eastAsia="MS Mincho"/>
            <w:noProof/>
          </w:rPr>
          <w:fldChar w:fldCharType="end"/>
        </w:r>
      </w:ins>
    </w:p>
    <w:p w14:paraId="402670FD" w14:textId="6A41A00D" w:rsidR="003336DF" w:rsidRDefault="003336DF">
      <w:pPr>
        <w:pStyle w:val="Abbildungsverzeichnis"/>
        <w:tabs>
          <w:tab w:val="right" w:leader="dot" w:pos="9741"/>
        </w:tabs>
        <w:rPr>
          <w:ins w:id="665" w:author="Ungerer, Max" w:date="2021-10-21T15:18:00Z"/>
          <w:rFonts w:asciiTheme="minorHAnsi" w:eastAsiaTheme="minorEastAsia" w:hAnsiTheme="minorHAnsi" w:cstheme="minorBidi"/>
          <w:noProof/>
          <w:szCs w:val="22"/>
          <w:lang w:val="de-DE"/>
        </w:rPr>
      </w:pPr>
      <w:ins w:id="66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"_Toc85722094"</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_Toc85722094 \h </w:instrText>
        </w:r>
        <w:r>
          <w:rPr>
            <w:noProof/>
            <w:webHidden/>
          </w:rPr>
        </w:r>
      </w:ins>
      <w:r>
        <w:rPr>
          <w:noProof/>
          <w:webHidden/>
        </w:rPr>
        <w:fldChar w:fldCharType="separate"/>
      </w:r>
      <w:ins w:id="667" w:author="Ungerer, Max" w:date="2021-10-21T15:18:00Z">
        <w:r>
          <w:rPr>
            <w:noProof/>
            <w:webHidden/>
          </w:rPr>
          <w:t>129</w:t>
        </w:r>
        <w:r>
          <w:rPr>
            <w:noProof/>
            <w:webHidden/>
          </w:rPr>
          <w:fldChar w:fldCharType="end"/>
        </w:r>
        <w:r w:rsidRPr="00E5015A">
          <w:rPr>
            <w:rStyle w:val="Hyperlink"/>
            <w:rFonts w:eastAsia="MS Mincho"/>
            <w:noProof/>
          </w:rPr>
          <w:fldChar w:fldCharType="end"/>
        </w:r>
      </w:ins>
    </w:p>
    <w:p w14:paraId="1DC96E48" w14:textId="42DC7298" w:rsidR="003336DF" w:rsidRDefault="003336DF">
      <w:pPr>
        <w:pStyle w:val="Abbildungsverzeichnis"/>
        <w:tabs>
          <w:tab w:val="right" w:leader="dot" w:pos="9741"/>
        </w:tabs>
        <w:rPr>
          <w:ins w:id="668" w:author="Ungerer, Max" w:date="2021-10-21T15:18:00Z"/>
          <w:rFonts w:asciiTheme="minorHAnsi" w:eastAsiaTheme="minorEastAsia" w:hAnsiTheme="minorHAnsi" w:cstheme="minorBidi"/>
          <w:noProof/>
          <w:szCs w:val="22"/>
          <w:lang w:val="de-DE"/>
        </w:rPr>
      </w:pPr>
      <w:ins w:id="66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"_Toc85722095"</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127: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_Toc85722095 \h </w:instrText>
        </w:r>
        <w:r>
          <w:rPr>
            <w:noProof/>
            <w:webHidden/>
          </w:rPr>
        </w:r>
      </w:ins>
      <w:r>
        <w:rPr>
          <w:noProof/>
          <w:webHidden/>
        </w:rPr>
        <w:fldChar w:fldCharType="separate"/>
      </w:r>
      <w:ins w:id="670" w:author="Ungerer, Max" w:date="2021-10-21T15:18:00Z">
        <w:r>
          <w:rPr>
            <w:noProof/>
            <w:webHidden/>
          </w:rPr>
          <w:t>129</w:t>
        </w:r>
        <w:r>
          <w:rPr>
            <w:noProof/>
            <w:webHidden/>
          </w:rPr>
          <w:fldChar w:fldCharType="end"/>
        </w:r>
        <w:r w:rsidRPr="00E5015A">
          <w:rPr>
            <w:rStyle w:val="Hyperlink"/>
            <w:rFonts w:eastAsia="MS Mincho"/>
            <w:noProof/>
          </w:rPr>
          <w:fldChar w:fldCharType="end"/>
        </w:r>
      </w:ins>
    </w:p>
    <w:p w14:paraId="539887DD" w14:textId="103592E1" w:rsidR="003336DF" w:rsidRDefault="003336DF">
      <w:pPr>
        <w:pStyle w:val="Abbildungsverzeichnis"/>
        <w:tabs>
          <w:tab w:val="right" w:leader="dot" w:pos="9741"/>
        </w:tabs>
        <w:rPr>
          <w:ins w:id="671" w:author="Ungerer, Max" w:date="2021-10-21T15:18:00Z"/>
          <w:rFonts w:asciiTheme="minorHAnsi" w:eastAsiaTheme="minorEastAsia" w:hAnsiTheme="minorHAnsi" w:cstheme="minorBidi"/>
          <w:noProof/>
          <w:szCs w:val="22"/>
          <w:lang w:val="de-DE"/>
        </w:rPr>
      </w:pPr>
      <w:ins w:id="67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"_Toc85722096"</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128: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_Toc85722096 \h </w:instrText>
        </w:r>
        <w:r>
          <w:rPr>
            <w:noProof/>
            <w:webHidden/>
          </w:rPr>
        </w:r>
      </w:ins>
      <w:r>
        <w:rPr>
          <w:noProof/>
          <w:webHidden/>
        </w:rPr>
        <w:fldChar w:fldCharType="separate"/>
      </w:r>
      <w:ins w:id="673" w:author="Ungerer, Max" w:date="2021-10-21T15:18:00Z">
        <w:r>
          <w:rPr>
            <w:noProof/>
            <w:webHidden/>
          </w:rPr>
          <w:t>130</w:t>
        </w:r>
        <w:r>
          <w:rPr>
            <w:noProof/>
            <w:webHidden/>
          </w:rPr>
          <w:fldChar w:fldCharType="end"/>
        </w:r>
        <w:r w:rsidRPr="00E5015A">
          <w:rPr>
            <w:rStyle w:val="Hyperlink"/>
            <w:rFonts w:eastAsia="MS Mincho"/>
            <w:noProof/>
          </w:rPr>
          <w:fldChar w:fldCharType="end"/>
        </w:r>
      </w:ins>
    </w:p>
    <w:p w14:paraId="1DA0FC9C" w14:textId="23F949D6" w:rsidR="003336DF" w:rsidRDefault="003336DF">
      <w:pPr>
        <w:pStyle w:val="Abbildungsverzeichnis"/>
        <w:tabs>
          <w:tab w:val="right" w:leader="dot" w:pos="9741"/>
        </w:tabs>
        <w:rPr>
          <w:ins w:id="674" w:author="Ungerer, Max" w:date="2021-10-21T15:18:00Z"/>
          <w:rFonts w:asciiTheme="minorHAnsi" w:eastAsiaTheme="minorEastAsia" w:hAnsiTheme="minorHAnsi" w:cstheme="minorBidi"/>
          <w:noProof/>
          <w:szCs w:val="22"/>
          <w:lang w:val="de-DE"/>
        </w:rPr>
      </w:pPr>
      <w:ins w:id="67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"_Toc85722097"</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129: Attributes of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_Toc85722097 \h </w:instrText>
        </w:r>
        <w:r>
          <w:rPr>
            <w:noProof/>
            <w:webHidden/>
          </w:rPr>
        </w:r>
      </w:ins>
      <w:r>
        <w:rPr>
          <w:noProof/>
          <w:webHidden/>
        </w:rPr>
        <w:fldChar w:fldCharType="separate"/>
      </w:r>
      <w:ins w:id="676" w:author="Ungerer, Max" w:date="2021-10-21T15:18:00Z">
        <w:r>
          <w:rPr>
            <w:noProof/>
            <w:webHidden/>
          </w:rPr>
          <w:t>130</w:t>
        </w:r>
        <w:r>
          <w:rPr>
            <w:noProof/>
            <w:webHidden/>
          </w:rPr>
          <w:fldChar w:fldCharType="end"/>
        </w:r>
        <w:r w:rsidRPr="00E5015A">
          <w:rPr>
            <w:rStyle w:val="Hyperlink"/>
            <w:rFonts w:eastAsia="MS Mincho"/>
            <w:noProof/>
          </w:rPr>
          <w:fldChar w:fldCharType="end"/>
        </w:r>
      </w:ins>
    </w:p>
    <w:p w14:paraId="44079F8C" w14:textId="5060FD64" w:rsidR="003336DF" w:rsidRDefault="003336DF">
      <w:pPr>
        <w:pStyle w:val="Abbildungsverzeichnis"/>
        <w:tabs>
          <w:tab w:val="right" w:leader="dot" w:pos="9741"/>
        </w:tabs>
        <w:rPr>
          <w:ins w:id="677" w:author="Ungerer, Max" w:date="2021-10-21T15:18:00Z"/>
          <w:rFonts w:asciiTheme="minorHAnsi" w:eastAsiaTheme="minorEastAsia" w:hAnsiTheme="minorHAnsi" w:cstheme="minorBidi"/>
          <w:noProof/>
          <w:szCs w:val="22"/>
          <w:lang w:val="de-DE"/>
        </w:rPr>
      </w:pPr>
      <w:ins w:id="67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"_Toc85722098"</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130: Nested elements of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_Toc85722098 \h </w:instrText>
        </w:r>
        <w:r>
          <w:rPr>
            <w:noProof/>
            <w:webHidden/>
          </w:rPr>
        </w:r>
      </w:ins>
      <w:r>
        <w:rPr>
          <w:noProof/>
          <w:webHidden/>
        </w:rPr>
        <w:fldChar w:fldCharType="separate"/>
      </w:r>
      <w:ins w:id="679" w:author="Ungerer, Max" w:date="2021-10-21T15:18:00Z">
        <w:r>
          <w:rPr>
            <w:noProof/>
            <w:webHidden/>
          </w:rPr>
          <w:t>131</w:t>
        </w:r>
        <w:r>
          <w:rPr>
            <w:noProof/>
            <w:webHidden/>
          </w:rPr>
          <w:fldChar w:fldCharType="end"/>
        </w:r>
        <w:r w:rsidRPr="00E5015A">
          <w:rPr>
            <w:rStyle w:val="Hyperlink"/>
            <w:rFonts w:eastAsia="MS Mincho"/>
            <w:noProof/>
          </w:rPr>
          <w:fldChar w:fldCharType="end"/>
        </w:r>
      </w:ins>
    </w:p>
    <w:p w14:paraId="7380A482" w14:textId="400B591F" w:rsidR="003336DF" w:rsidRDefault="003336DF">
      <w:pPr>
        <w:pStyle w:val="Abbildungsverzeichnis"/>
        <w:tabs>
          <w:tab w:val="right" w:leader="dot" w:pos="9741"/>
        </w:tabs>
        <w:rPr>
          <w:ins w:id="680" w:author="Ungerer, Max" w:date="2021-10-21T15:18:00Z"/>
          <w:rFonts w:asciiTheme="minorHAnsi" w:eastAsiaTheme="minorEastAsia" w:hAnsiTheme="minorHAnsi" w:cstheme="minorBidi"/>
          <w:noProof/>
          <w:szCs w:val="22"/>
          <w:lang w:val="de-DE"/>
        </w:rPr>
      </w:pPr>
      <w:ins w:id="68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"_Toc85722099"</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131: Attributes of element </w:t>
        </w:r>
        <w:r w:rsidRPr="00E5015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_Toc85722099 \h </w:instrText>
        </w:r>
        <w:r>
          <w:rPr>
            <w:noProof/>
            <w:webHidden/>
          </w:rPr>
        </w:r>
      </w:ins>
      <w:r>
        <w:rPr>
          <w:noProof/>
          <w:webHidden/>
        </w:rPr>
        <w:fldChar w:fldCharType="separate"/>
      </w:r>
      <w:ins w:id="682" w:author="Ungerer, Max" w:date="2021-10-21T15:18:00Z">
        <w:r>
          <w:rPr>
            <w:noProof/>
            <w:webHidden/>
          </w:rPr>
          <w:t>131</w:t>
        </w:r>
        <w:r>
          <w:rPr>
            <w:noProof/>
            <w:webHidden/>
          </w:rPr>
          <w:fldChar w:fldCharType="end"/>
        </w:r>
        <w:r w:rsidRPr="00E5015A">
          <w:rPr>
            <w:rStyle w:val="Hyperlink"/>
            <w:rFonts w:eastAsia="MS Mincho"/>
            <w:noProof/>
          </w:rPr>
          <w:fldChar w:fldCharType="end"/>
        </w:r>
      </w:ins>
    </w:p>
    <w:p w14:paraId="29340996" w14:textId="7883E176" w:rsidR="003336DF" w:rsidRDefault="003336DF">
      <w:pPr>
        <w:pStyle w:val="Abbildungsverzeichnis"/>
        <w:tabs>
          <w:tab w:val="right" w:leader="dot" w:pos="9741"/>
        </w:tabs>
        <w:rPr>
          <w:ins w:id="683" w:author="Ungerer, Max" w:date="2021-10-21T15:18:00Z"/>
          <w:rFonts w:asciiTheme="minorHAnsi" w:eastAsiaTheme="minorEastAsia" w:hAnsiTheme="minorHAnsi" w:cstheme="minorBidi"/>
          <w:noProof/>
          <w:szCs w:val="22"/>
          <w:lang w:val="de-DE"/>
        </w:rPr>
      </w:pPr>
      <w:ins w:id="68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"_Toc85722100"</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132: Attributes of </w:t>
        </w:r>
        <w:r w:rsidRPr="00E5015A">
          <w:rPr>
            <w:rStyle w:val="Hyperlink"/>
            <w:rFonts w:ascii="Courier New" w:eastAsia="MS Mincho" w:hAnsi="Courier New" w:cs="Courier New"/>
            <w:bCs/>
            <w:noProof/>
          </w:rPr>
          <w:t>&lt;connection_1d/&gt;</w:t>
        </w:r>
        <w:r w:rsidRPr="00E5015A">
          <w:rPr>
            <w:rStyle w:val="Hyperlink"/>
            <w:rFonts w:ascii="Courier New" w:eastAsia="MS Mincho" w:hAnsi="Courier New" w:cs="Courier New"/>
            <w:noProof/>
          </w:rPr>
          <w:t xml:space="preserve"> </w:t>
        </w:r>
        <w:r w:rsidRPr="00E5015A">
          <w:rPr>
            <w:rStyle w:val="Hyperlink"/>
            <w:rFonts w:eastAsia="MS Mincho"/>
            <w:noProof/>
          </w:rPr>
          <w:t xml:space="preserve">for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_Toc85722100 \h </w:instrText>
        </w:r>
        <w:r>
          <w:rPr>
            <w:noProof/>
            <w:webHidden/>
          </w:rPr>
        </w:r>
      </w:ins>
      <w:r>
        <w:rPr>
          <w:noProof/>
          <w:webHidden/>
        </w:rPr>
        <w:fldChar w:fldCharType="separate"/>
      </w:r>
      <w:ins w:id="685" w:author="Ungerer, Max" w:date="2021-10-21T15:18:00Z">
        <w:r>
          <w:rPr>
            <w:noProof/>
            <w:webHidden/>
          </w:rPr>
          <w:t>134</w:t>
        </w:r>
        <w:r>
          <w:rPr>
            <w:noProof/>
            <w:webHidden/>
          </w:rPr>
          <w:fldChar w:fldCharType="end"/>
        </w:r>
        <w:r w:rsidRPr="00E5015A">
          <w:rPr>
            <w:rStyle w:val="Hyperlink"/>
            <w:rFonts w:eastAsia="MS Mincho"/>
            <w:noProof/>
          </w:rPr>
          <w:fldChar w:fldCharType="end"/>
        </w:r>
      </w:ins>
    </w:p>
    <w:p w14:paraId="4C608ACB" w14:textId="0635F2AA" w:rsidR="003336DF" w:rsidRDefault="003336DF">
      <w:pPr>
        <w:pStyle w:val="Abbildungsverzeichnis"/>
        <w:tabs>
          <w:tab w:val="right" w:leader="dot" w:pos="9741"/>
        </w:tabs>
        <w:rPr>
          <w:ins w:id="686" w:author="Ungerer, Max" w:date="2021-10-21T15:18:00Z"/>
          <w:rFonts w:asciiTheme="minorHAnsi" w:eastAsiaTheme="minorEastAsia" w:hAnsiTheme="minorHAnsi" w:cstheme="minorBidi"/>
          <w:noProof/>
          <w:szCs w:val="22"/>
          <w:lang w:val="de-DE"/>
        </w:rPr>
      </w:pPr>
      <w:ins w:id="68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"_Toc85722101"</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133: Nested elements of </w:t>
        </w:r>
        <w:r w:rsidRPr="00E5015A">
          <w:rPr>
            <w:rStyle w:val="Hyperlink"/>
            <w:rFonts w:ascii="Courier New" w:eastAsia="MS Mincho" w:hAnsi="Courier New" w:cs="Courier New"/>
            <w:bCs/>
            <w:noProof/>
          </w:rPr>
          <w:t>&lt;connection_1d/&gt;</w:t>
        </w:r>
        <w:r w:rsidRPr="00E5015A">
          <w:rPr>
            <w:rStyle w:val="Hyperlink"/>
            <w:rFonts w:ascii="Courier New" w:eastAsia="MS Mincho" w:hAnsi="Courier New" w:cs="Courier New"/>
            <w:noProof/>
          </w:rPr>
          <w:t xml:space="preserve"> </w:t>
        </w:r>
        <w:r w:rsidRPr="00E5015A">
          <w:rPr>
            <w:rStyle w:val="Hyperlink"/>
            <w:rFonts w:eastAsia="MS Mincho"/>
            <w:noProof/>
          </w:rPr>
          <w:t xml:space="preserve">for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_Toc85722101 \h </w:instrText>
        </w:r>
        <w:r>
          <w:rPr>
            <w:noProof/>
            <w:webHidden/>
          </w:rPr>
        </w:r>
      </w:ins>
      <w:r>
        <w:rPr>
          <w:noProof/>
          <w:webHidden/>
        </w:rPr>
        <w:fldChar w:fldCharType="separate"/>
      </w:r>
      <w:ins w:id="688" w:author="Ungerer, Max" w:date="2021-10-21T15:18:00Z">
        <w:r>
          <w:rPr>
            <w:noProof/>
            <w:webHidden/>
          </w:rPr>
          <w:t>134</w:t>
        </w:r>
        <w:r>
          <w:rPr>
            <w:noProof/>
            <w:webHidden/>
          </w:rPr>
          <w:fldChar w:fldCharType="end"/>
        </w:r>
        <w:r w:rsidRPr="00E5015A">
          <w:rPr>
            <w:rStyle w:val="Hyperlink"/>
            <w:rFonts w:eastAsia="MS Mincho"/>
            <w:noProof/>
          </w:rPr>
          <w:fldChar w:fldCharType="end"/>
        </w:r>
      </w:ins>
    </w:p>
    <w:p w14:paraId="2EB97CA4" w14:textId="05D13258" w:rsidR="003336DF" w:rsidRDefault="003336DF">
      <w:pPr>
        <w:pStyle w:val="Abbildungsverzeichnis"/>
        <w:tabs>
          <w:tab w:val="right" w:leader="dot" w:pos="9741"/>
        </w:tabs>
        <w:rPr>
          <w:ins w:id="689" w:author="Ungerer, Max" w:date="2021-10-21T15:18:00Z"/>
          <w:rFonts w:asciiTheme="minorHAnsi" w:eastAsiaTheme="minorEastAsia" w:hAnsiTheme="minorHAnsi" w:cstheme="minorBidi"/>
          <w:noProof/>
          <w:szCs w:val="22"/>
          <w:lang w:val="de-DE"/>
        </w:rPr>
      </w:pPr>
      <w:ins w:id="69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"_Toc85722102"</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134: Attributes of element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_Toc85722102 \h </w:instrText>
        </w:r>
        <w:r>
          <w:rPr>
            <w:noProof/>
            <w:webHidden/>
          </w:rPr>
        </w:r>
      </w:ins>
      <w:r>
        <w:rPr>
          <w:noProof/>
          <w:webHidden/>
        </w:rPr>
        <w:fldChar w:fldCharType="separate"/>
      </w:r>
      <w:ins w:id="691" w:author="Ungerer, Max" w:date="2021-10-21T15:18:00Z">
        <w:r>
          <w:rPr>
            <w:noProof/>
            <w:webHidden/>
          </w:rPr>
          <w:t>134</w:t>
        </w:r>
        <w:r>
          <w:rPr>
            <w:noProof/>
            <w:webHidden/>
          </w:rPr>
          <w:fldChar w:fldCharType="end"/>
        </w:r>
        <w:r w:rsidRPr="00E5015A">
          <w:rPr>
            <w:rStyle w:val="Hyperlink"/>
            <w:rFonts w:eastAsia="MS Mincho"/>
            <w:noProof/>
          </w:rPr>
          <w:fldChar w:fldCharType="end"/>
        </w:r>
      </w:ins>
    </w:p>
    <w:p w14:paraId="1CEF72D3" w14:textId="623C1F87" w:rsidR="003336DF" w:rsidRDefault="003336DF">
      <w:pPr>
        <w:pStyle w:val="Abbildungsverzeichnis"/>
        <w:tabs>
          <w:tab w:val="right" w:leader="dot" w:pos="9741"/>
        </w:tabs>
        <w:rPr>
          <w:ins w:id="692" w:author="Ungerer, Max" w:date="2021-10-21T15:18:00Z"/>
          <w:rFonts w:asciiTheme="minorHAnsi" w:eastAsiaTheme="minorEastAsia" w:hAnsiTheme="minorHAnsi" w:cstheme="minorBidi"/>
          <w:noProof/>
          <w:szCs w:val="22"/>
          <w:lang w:val="de-DE"/>
        </w:rPr>
      </w:pPr>
      <w:ins w:id="69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"_Toc85722103"</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135: Nested elements of element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_Toc85722103 \h </w:instrText>
        </w:r>
        <w:r>
          <w:rPr>
            <w:noProof/>
            <w:webHidden/>
          </w:rPr>
        </w:r>
      </w:ins>
      <w:r>
        <w:rPr>
          <w:noProof/>
          <w:webHidden/>
        </w:rPr>
        <w:fldChar w:fldCharType="separate"/>
      </w:r>
      <w:ins w:id="694" w:author="Ungerer, Max" w:date="2021-10-21T15:18:00Z">
        <w:r>
          <w:rPr>
            <w:noProof/>
            <w:webHidden/>
          </w:rPr>
          <w:t>135</w:t>
        </w:r>
        <w:r>
          <w:rPr>
            <w:noProof/>
            <w:webHidden/>
          </w:rPr>
          <w:fldChar w:fldCharType="end"/>
        </w:r>
        <w:r w:rsidRPr="00E5015A">
          <w:rPr>
            <w:rStyle w:val="Hyperlink"/>
            <w:rFonts w:eastAsia="MS Mincho"/>
            <w:noProof/>
          </w:rPr>
          <w:fldChar w:fldCharType="end"/>
        </w:r>
      </w:ins>
    </w:p>
    <w:p w14:paraId="2914DAED" w14:textId="049F9400" w:rsidR="003336DF" w:rsidRDefault="003336DF">
      <w:pPr>
        <w:pStyle w:val="Abbildungsverzeichnis"/>
        <w:tabs>
          <w:tab w:val="right" w:leader="dot" w:pos="9741"/>
        </w:tabs>
        <w:rPr>
          <w:ins w:id="695" w:author="Ungerer, Max" w:date="2021-10-21T15:18:00Z"/>
          <w:rFonts w:asciiTheme="minorHAnsi" w:eastAsiaTheme="minorEastAsia" w:hAnsiTheme="minorHAnsi" w:cstheme="minorBidi"/>
          <w:noProof/>
          <w:szCs w:val="22"/>
          <w:lang w:val="de-DE"/>
        </w:rPr>
      </w:pPr>
      <w:ins w:id="69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"_Toc85722104"</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136: Attributes of element </w:t>
        </w:r>
        <w:r w:rsidRPr="00E5015A">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_Toc85722104 \h </w:instrText>
        </w:r>
        <w:r>
          <w:rPr>
            <w:noProof/>
            <w:webHidden/>
          </w:rPr>
        </w:r>
      </w:ins>
      <w:r>
        <w:rPr>
          <w:noProof/>
          <w:webHidden/>
        </w:rPr>
        <w:fldChar w:fldCharType="separate"/>
      </w:r>
      <w:ins w:id="697" w:author="Ungerer, Max" w:date="2021-10-21T15:18:00Z">
        <w:r>
          <w:rPr>
            <w:noProof/>
            <w:webHidden/>
          </w:rPr>
          <w:t>135</w:t>
        </w:r>
        <w:r>
          <w:rPr>
            <w:noProof/>
            <w:webHidden/>
          </w:rPr>
          <w:fldChar w:fldCharType="end"/>
        </w:r>
        <w:r w:rsidRPr="00E5015A">
          <w:rPr>
            <w:rStyle w:val="Hyperlink"/>
            <w:rFonts w:eastAsia="MS Mincho"/>
            <w:noProof/>
          </w:rPr>
          <w:fldChar w:fldCharType="end"/>
        </w:r>
      </w:ins>
    </w:p>
    <w:p w14:paraId="201F7A82" w14:textId="3133C6DF" w:rsidR="003336DF" w:rsidRDefault="003336DF">
      <w:pPr>
        <w:pStyle w:val="Abbildungsverzeichnis"/>
        <w:tabs>
          <w:tab w:val="right" w:leader="dot" w:pos="9741"/>
        </w:tabs>
        <w:rPr>
          <w:ins w:id="698" w:author="Ungerer, Max" w:date="2021-10-21T15:18:00Z"/>
          <w:rFonts w:asciiTheme="minorHAnsi" w:eastAsiaTheme="minorEastAsia" w:hAnsiTheme="minorHAnsi" w:cstheme="minorBidi"/>
          <w:noProof/>
          <w:szCs w:val="22"/>
          <w:lang w:val="de-DE"/>
        </w:rPr>
      </w:pPr>
      <w:ins w:id="69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"_Toc85722105"</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137: Nested elements of element </w:t>
        </w:r>
        <w:r w:rsidRPr="00E5015A">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_Toc85722105 \h </w:instrText>
        </w:r>
        <w:r>
          <w:rPr>
            <w:noProof/>
            <w:webHidden/>
          </w:rPr>
        </w:r>
      </w:ins>
      <w:r>
        <w:rPr>
          <w:noProof/>
          <w:webHidden/>
        </w:rPr>
        <w:fldChar w:fldCharType="separate"/>
      </w:r>
      <w:ins w:id="700" w:author="Ungerer, Max" w:date="2021-10-21T15:18:00Z">
        <w:r>
          <w:rPr>
            <w:noProof/>
            <w:webHidden/>
          </w:rPr>
          <w:t>135</w:t>
        </w:r>
        <w:r>
          <w:rPr>
            <w:noProof/>
            <w:webHidden/>
          </w:rPr>
          <w:fldChar w:fldCharType="end"/>
        </w:r>
        <w:r w:rsidRPr="00E5015A">
          <w:rPr>
            <w:rStyle w:val="Hyperlink"/>
            <w:rFonts w:eastAsia="MS Mincho"/>
            <w:noProof/>
          </w:rPr>
          <w:fldChar w:fldCharType="end"/>
        </w:r>
      </w:ins>
    </w:p>
    <w:p w14:paraId="72ABA0D8" w14:textId="30E597E4" w:rsidR="003336DF" w:rsidRDefault="003336DF">
      <w:pPr>
        <w:pStyle w:val="Abbildungsverzeichnis"/>
        <w:tabs>
          <w:tab w:val="right" w:leader="dot" w:pos="9741"/>
        </w:tabs>
        <w:rPr>
          <w:ins w:id="701" w:author="Ungerer, Max" w:date="2021-10-21T15:18:00Z"/>
          <w:rFonts w:asciiTheme="minorHAnsi" w:eastAsiaTheme="minorEastAsia" w:hAnsiTheme="minorHAnsi" w:cstheme="minorBidi"/>
          <w:noProof/>
          <w:szCs w:val="22"/>
          <w:lang w:val="de-DE"/>
        </w:rPr>
      </w:pPr>
      <w:ins w:id="70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"_Toc85722106"</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138: Nested elements of </w:t>
        </w:r>
        <w:r w:rsidRPr="00E5015A">
          <w:rPr>
            <w:rStyle w:val="Hyperlink"/>
            <w:rFonts w:ascii="Courier New" w:eastAsia="MS Mincho" w:hAnsi="Courier New" w:cs="Courier New"/>
            <w:bCs/>
            <w:noProof/>
          </w:rPr>
          <w:t>&lt;connection_1d/&gt;</w:t>
        </w:r>
        <w:r w:rsidRPr="00E5015A">
          <w:rPr>
            <w:rStyle w:val="Hyperlink"/>
            <w:rFonts w:eastAsia="MS Mincho"/>
            <w:noProof/>
          </w:rPr>
          <w:t xml:space="preserve"> for </w:t>
        </w:r>
        <w:r w:rsidRPr="00E5015A">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_Toc85722106 \h </w:instrText>
        </w:r>
        <w:r>
          <w:rPr>
            <w:noProof/>
            <w:webHidden/>
          </w:rPr>
        </w:r>
      </w:ins>
      <w:r>
        <w:rPr>
          <w:noProof/>
          <w:webHidden/>
        </w:rPr>
        <w:fldChar w:fldCharType="separate"/>
      </w:r>
      <w:ins w:id="703" w:author="Ungerer, Max" w:date="2021-10-21T15:18:00Z">
        <w:r>
          <w:rPr>
            <w:noProof/>
            <w:webHidden/>
          </w:rPr>
          <w:t>138</w:t>
        </w:r>
        <w:r>
          <w:rPr>
            <w:noProof/>
            <w:webHidden/>
          </w:rPr>
          <w:fldChar w:fldCharType="end"/>
        </w:r>
        <w:r w:rsidRPr="00E5015A">
          <w:rPr>
            <w:rStyle w:val="Hyperlink"/>
            <w:rFonts w:eastAsia="MS Mincho"/>
            <w:noProof/>
          </w:rPr>
          <w:fldChar w:fldCharType="end"/>
        </w:r>
      </w:ins>
    </w:p>
    <w:p w14:paraId="3D467395" w14:textId="541CEF49" w:rsidR="003336DF" w:rsidRDefault="003336DF">
      <w:pPr>
        <w:pStyle w:val="Abbildungsverzeichnis"/>
        <w:tabs>
          <w:tab w:val="right" w:leader="dot" w:pos="9741"/>
        </w:tabs>
        <w:rPr>
          <w:ins w:id="704" w:author="Ungerer, Max" w:date="2021-10-21T15:18:00Z"/>
          <w:rFonts w:asciiTheme="minorHAnsi" w:eastAsiaTheme="minorEastAsia" w:hAnsiTheme="minorHAnsi" w:cstheme="minorBidi"/>
          <w:noProof/>
          <w:szCs w:val="22"/>
          <w:lang w:val="de-DE"/>
        </w:rPr>
      </w:pPr>
      <w:ins w:id="70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"_Toc85722107"</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139: Nested elements of </w:t>
        </w:r>
        <w:r w:rsidRPr="00E5015A">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_Toc85722107 \h </w:instrText>
        </w:r>
        <w:r>
          <w:rPr>
            <w:noProof/>
            <w:webHidden/>
          </w:rPr>
        </w:r>
      </w:ins>
      <w:r>
        <w:rPr>
          <w:noProof/>
          <w:webHidden/>
        </w:rPr>
        <w:fldChar w:fldCharType="separate"/>
      </w:r>
      <w:ins w:id="706" w:author="Ungerer, Max" w:date="2021-10-21T15:18:00Z">
        <w:r>
          <w:rPr>
            <w:noProof/>
            <w:webHidden/>
          </w:rPr>
          <w:t>139</w:t>
        </w:r>
        <w:r>
          <w:rPr>
            <w:noProof/>
            <w:webHidden/>
          </w:rPr>
          <w:fldChar w:fldCharType="end"/>
        </w:r>
        <w:r w:rsidRPr="00E5015A">
          <w:rPr>
            <w:rStyle w:val="Hyperlink"/>
            <w:rFonts w:eastAsia="MS Mincho"/>
            <w:noProof/>
          </w:rPr>
          <w:fldChar w:fldCharType="end"/>
        </w:r>
      </w:ins>
    </w:p>
    <w:p w14:paraId="52CCF15F" w14:textId="47E7157B" w:rsidR="003336DF" w:rsidRDefault="003336DF">
      <w:pPr>
        <w:pStyle w:val="Abbildungsverzeichnis"/>
        <w:tabs>
          <w:tab w:val="right" w:leader="dot" w:pos="9741"/>
        </w:tabs>
        <w:rPr>
          <w:ins w:id="707" w:author="Ungerer, Max" w:date="2021-10-21T15:18:00Z"/>
          <w:rFonts w:asciiTheme="minorHAnsi" w:eastAsiaTheme="minorEastAsia" w:hAnsiTheme="minorHAnsi" w:cstheme="minorBidi"/>
          <w:noProof/>
          <w:szCs w:val="22"/>
          <w:lang w:val="de-DE"/>
        </w:rPr>
      </w:pPr>
      <w:ins w:id="70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"_Toc85722108"</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140: Attributes of element </w:t>
        </w:r>
        <w:r w:rsidRPr="00E5015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_Toc85722108 \h </w:instrText>
        </w:r>
        <w:r>
          <w:rPr>
            <w:noProof/>
            <w:webHidden/>
          </w:rPr>
        </w:r>
      </w:ins>
      <w:r>
        <w:rPr>
          <w:noProof/>
          <w:webHidden/>
        </w:rPr>
        <w:fldChar w:fldCharType="separate"/>
      </w:r>
      <w:ins w:id="709" w:author="Ungerer, Max" w:date="2021-10-21T15:18:00Z">
        <w:r>
          <w:rPr>
            <w:noProof/>
            <w:webHidden/>
          </w:rPr>
          <w:t>139</w:t>
        </w:r>
        <w:r>
          <w:rPr>
            <w:noProof/>
            <w:webHidden/>
          </w:rPr>
          <w:fldChar w:fldCharType="end"/>
        </w:r>
        <w:r w:rsidRPr="00E5015A">
          <w:rPr>
            <w:rStyle w:val="Hyperlink"/>
            <w:rFonts w:eastAsia="MS Mincho"/>
            <w:noProof/>
          </w:rPr>
          <w:fldChar w:fldCharType="end"/>
        </w:r>
      </w:ins>
    </w:p>
    <w:p w14:paraId="1B54A5FA" w14:textId="7ACB33DA" w:rsidR="003336DF" w:rsidRDefault="003336DF">
      <w:pPr>
        <w:pStyle w:val="Abbildungsverzeichnis"/>
        <w:tabs>
          <w:tab w:val="right" w:leader="dot" w:pos="9741"/>
        </w:tabs>
        <w:rPr>
          <w:ins w:id="710" w:author="Ungerer, Max" w:date="2021-10-21T15:18:00Z"/>
          <w:rFonts w:asciiTheme="minorHAnsi" w:eastAsiaTheme="minorEastAsia" w:hAnsiTheme="minorHAnsi" w:cstheme="minorBidi"/>
          <w:noProof/>
          <w:szCs w:val="22"/>
          <w:lang w:val="de-DE"/>
        </w:rPr>
      </w:pPr>
      <w:ins w:id="711"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"_Toc85722109"</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141: Attributes of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_Toc85722109 \h </w:instrText>
        </w:r>
        <w:r>
          <w:rPr>
            <w:noProof/>
            <w:webHidden/>
          </w:rPr>
        </w:r>
      </w:ins>
      <w:r>
        <w:rPr>
          <w:noProof/>
          <w:webHidden/>
        </w:rPr>
        <w:fldChar w:fldCharType="separate"/>
      </w:r>
      <w:ins w:id="712" w:author="Ungerer, Max" w:date="2021-10-21T15:18:00Z">
        <w:r>
          <w:rPr>
            <w:noProof/>
            <w:webHidden/>
          </w:rPr>
          <w:t>139</w:t>
        </w:r>
        <w:r>
          <w:rPr>
            <w:noProof/>
            <w:webHidden/>
          </w:rPr>
          <w:fldChar w:fldCharType="end"/>
        </w:r>
        <w:r w:rsidRPr="00E5015A">
          <w:rPr>
            <w:rStyle w:val="Hyperlink"/>
            <w:rFonts w:eastAsia="MS Mincho"/>
            <w:noProof/>
          </w:rPr>
          <w:fldChar w:fldCharType="end"/>
        </w:r>
      </w:ins>
    </w:p>
    <w:p w14:paraId="197020D8" w14:textId="1282D16D" w:rsidR="003336DF" w:rsidRDefault="003336DF">
      <w:pPr>
        <w:pStyle w:val="Abbildungsverzeichnis"/>
        <w:tabs>
          <w:tab w:val="right" w:leader="dot" w:pos="9741"/>
        </w:tabs>
        <w:rPr>
          <w:ins w:id="713" w:author="Ungerer, Max" w:date="2021-10-21T15:18:00Z"/>
          <w:rFonts w:asciiTheme="minorHAnsi" w:eastAsiaTheme="minorEastAsia" w:hAnsiTheme="minorHAnsi" w:cstheme="minorBidi"/>
          <w:noProof/>
          <w:szCs w:val="22"/>
          <w:lang w:val="de-DE"/>
        </w:rPr>
      </w:pPr>
      <w:ins w:id="71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"_Toc85722110"</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142: Nested elements of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_Toc85722110 \h </w:instrText>
        </w:r>
        <w:r>
          <w:rPr>
            <w:noProof/>
            <w:webHidden/>
          </w:rPr>
        </w:r>
      </w:ins>
      <w:r>
        <w:rPr>
          <w:noProof/>
          <w:webHidden/>
        </w:rPr>
        <w:fldChar w:fldCharType="separate"/>
      </w:r>
      <w:ins w:id="715" w:author="Ungerer, Max" w:date="2021-10-21T15:18:00Z">
        <w:r>
          <w:rPr>
            <w:noProof/>
            <w:webHidden/>
          </w:rPr>
          <w:t>140</w:t>
        </w:r>
        <w:r>
          <w:rPr>
            <w:noProof/>
            <w:webHidden/>
          </w:rPr>
          <w:fldChar w:fldCharType="end"/>
        </w:r>
        <w:r w:rsidRPr="00E5015A">
          <w:rPr>
            <w:rStyle w:val="Hyperlink"/>
            <w:rFonts w:eastAsia="MS Mincho"/>
            <w:noProof/>
          </w:rPr>
          <w:fldChar w:fldCharType="end"/>
        </w:r>
      </w:ins>
    </w:p>
    <w:p w14:paraId="7DA8BAB5" w14:textId="2D994365" w:rsidR="003336DF" w:rsidRDefault="003336DF">
      <w:pPr>
        <w:pStyle w:val="Abbildungsverzeichnis"/>
        <w:tabs>
          <w:tab w:val="right" w:leader="dot" w:pos="9741"/>
        </w:tabs>
        <w:rPr>
          <w:ins w:id="716" w:author="Ungerer, Max" w:date="2021-10-21T15:18:00Z"/>
          <w:rFonts w:asciiTheme="minorHAnsi" w:eastAsiaTheme="minorEastAsia" w:hAnsiTheme="minorHAnsi" w:cstheme="minorBidi"/>
          <w:noProof/>
          <w:szCs w:val="22"/>
          <w:lang w:val="de-DE"/>
        </w:rPr>
      </w:pPr>
      <w:ins w:id="71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"_Toc85722111"</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143: Attributes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_Toc85722111 \h </w:instrText>
        </w:r>
        <w:r>
          <w:rPr>
            <w:noProof/>
            <w:webHidden/>
          </w:rPr>
        </w:r>
      </w:ins>
      <w:r>
        <w:rPr>
          <w:noProof/>
          <w:webHidden/>
        </w:rPr>
        <w:fldChar w:fldCharType="separate"/>
      </w:r>
      <w:ins w:id="718" w:author="Ungerer, Max" w:date="2021-10-21T15:18:00Z">
        <w:r>
          <w:rPr>
            <w:noProof/>
            <w:webHidden/>
          </w:rPr>
          <w:t>140</w:t>
        </w:r>
        <w:r>
          <w:rPr>
            <w:noProof/>
            <w:webHidden/>
          </w:rPr>
          <w:fldChar w:fldCharType="end"/>
        </w:r>
        <w:r w:rsidRPr="00E5015A">
          <w:rPr>
            <w:rStyle w:val="Hyperlink"/>
            <w:rFonts w:eastAsia="MS Mincho"/>
            <w:noProof/>
          </w:rPr>
          <w:fldChar w:fldCharType="end"/>
        </w:r>
      </w:ins>
    </w:p>
    <w:p w14:paraId="4D0FB374" w14:textId="6CD5CE7F" w:rsidR="003336DF" w:rsidRDefault="003336DF">
      <w:pPr>
        <w:pStyle w:val="Abbildungsverzeichnis"/>
        <w:tabs>
          <w:tab w:val="right" w:leader="dot" w:pos="9741"/>
        </w:tabs>
        <w:rPr>
          <w:ins w:id="719" w:author="Ungerer, Max" w:date="2021-10-21T15:18:00Z"/>
          <w:rFonts w:asciiTheme="minorHAnsi" w:eastAsiaTheme="minorEastAsia" w:hAnsiTheme="minorHAnsi" w:cstheme="minorBidi"/>
          <w:noProof/>
          <w:szCs w:val="22"/>
          <w:lang w:val="de-DE"/>
        </w:rPr>
      </w:pPr>
      <w:ins w:id="72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"_Toc85722112"</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144: Nested elements of element </w:t>
        </w:r>
        <w:r w:rsidRPr="00E5015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_Toc85722112 \h </w:instrText>
        </w:r>
        <w:r>
          <w:rPr>
            <w:noProof/>
            <w:webHidden/>
          </w:rPr>
        </w:r>
      </w:ins>
      <w:r>
        <w:rPr>
          <w:noProof/>
          <w:webHidden/>
        </w:rPr>
        <w:fldChar w:fldCharType="separate"/>
      </w:r>
      <w:ins w:id="721" w:author="Ungerer, Max" w:date="2021-10-21T15:18:00Z">
        <w:r>
          <w:rPr>
            <w:noProof/>
            <w:webHidden/>
          </w:rPr>
          <w:t>141</w:t>
        </w:r>
        <w:r>
          <w:rPr>
            <w:noProof/>
            <w:webHidden/>
          </w:rPr>
          <w:fldChar w:fldCharType="end"/>
        </w:r>
        <w:r w:rsidRPr="00E5015A">
          <w:rPr>
            <w:rStyle w:val="Hyperlink"/>
            <w:rFonts w:eastAsia="MS Mincho"/>
            <w:noProof/>
          </w:rPr>
          <w:fldChar w:fldCharType="end"/>
        </w:r>
      </w:ins>
    </w:p>
    <w:p w14:paraId="6E645329" w14:textId="123D3C0E" w:rsidR="003336DF" w:rsidRDefault="003336DF">
      <w:pPr>
        <w:pStyle w:val="Abbildungsverzeichnis"/>
        <w:tabs>
          <w:tab w:val="right" w:leader="dot" w:pos="9741"/>
        </w:tabs>
        <w:rPr>
          <w:ins w:id="722" w:author="Ungerer, Max" w:date="2021-10-21T15:18:00Z"/>
          <w:rFonts w:asciiTheme="minorHAnsi" w:eastAsiaTheme="minorEastAsia" w:hAnsiTheme="minorHAnsi" w:cstheme="minorBidi"/>
          <w:noProof/>
          <w:szCs w:val="22"/>
          <w:lang w:val="de-DE"/>
        </w:rPr>
      </w:pPr>
      <w:ins w:id="72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"_Toc85722113"</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145: Attributes of element </w:t>
        </w:r>
        <w:r w:rsidRPr="00E5015A">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_Toc85722113 \h </w:instrText>
        </w:r>
        <w:r>
          <w:rPr>
            <w:noProof/>
            <w:webHidden/>
          </w:rPr>
        </w:r>
      </w:ins>
      <w:r>
        <w:rPr>
          <w:noProof/>
          <w:webHidden/>
        </w:rPr>
        <w:fldChar w:fldCharType="separate"/>
      </w:r>
      <w:ins w:id="724" w:author="Ungerer, Max" w:date="2021-10-21T15:18:00Z">
        <w:r>
          <w:rPr>
            <w:noProof/>
            <w:webHidden/>
          </w:rPr>
          <w:t>141</w:t>
        </w:r>
        <w:r>
          <w:rPr>
            <w:noProof/>
            <w:webHidden/>
          </w:rPr>
          <w:fldChar w:fldCharType="end"/>
        </w:r>
        <w:r w:rsidRPr="00E5015A">
          <w:rPr>
            <w:rStyle w:val="Hyperlink"/>
            <w:rFonts w:eastAsia="MS Mincho"/>
            <w:noProof/>
          </w:rPr>
          <w:fldChar w:fldCharType="end"/>
        </w:r>
      </w:ins>
    </w:p>
    <w:p w14:paraId="19D74CEC" w14:textId="27991554" w:rsidR="003336DF" w:rsidRDefault="003336DF">
      <w:pPr>
        <w:pStyle w:val="Abbildungsverzeichnis"/>
        <w:tabs>
          <w:tab w:val="right" w:leader="dot" w:pos="9741"/>
        </w:tabs>
        <w:rPr>
          <w:ins w:id="725" w:author="Ungerer, Max" w:date="2021-10-21T15:18:00Z"/>
          <w:rFonts w:asciiTheme="minorHAnsi" w:eastAsiaTheme="minorEastAsia" w:hAnsiTheme="minorHAnsi" w:cstheme="minorBidi"/>
          <w:noProof/>
          <w:szCs w:val="22"/>
          <w:lang w:val="de-DE"/>
        </w:rPr>
      </w:pPr>
      <w:ins w:id="72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"_Toc85722114"</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146: Nested elements of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_Toc85722114 \h </w:instrText>
        </w:r>
        <w:r>
          <w:rPr>
            <w:noProof/>
            <w:webHidden/>
          </w:rPr>
        </w:r>
      </w:ins>
      <w:r>
        <w:rPr>
          <w:noProof/>
          <w:webHidden/>
        </w:rPr>
        <w:fldChar w:fldCharType="separate"/>
      </w:r>
      <w:ins w:id="727" w:author="Ungerer, Max" w:date="2021-10-21T15:18:00Z">
        <w:r>
          <w:rPr>
            <w:noProof/>
            <w:webHidden/>
          </w:rPr>
          <w:t>142</w:t>
        </w:r>
        <w:r>
          <w:rPr>
            <w:noProof/>
            <w:webHidden/>
          </w:rPr>
          <w:fldChar w:fldCharType="end"/>
        </w:r>
        <w:r w:rsidRPr="00E5015A">
          <w:rPr>
            <w:rStyle w:val="Hyperlink"/>
            <w:rFonts w:eastAsia="MS Mincho"/>
            <w:noProof/>
          </w:rPr>
          <w:fldChar w:fldCharType="end"/>
        </w:r>
      </w:ins>
    </w:p>
    <w:p w14:paraId="73AECB7A" w14:textId="6A8E4BF0" w:rsidR="003336DF" w:rsidRDefault="003336DF">
      <w:pPr>
        <w:pStyle w:val="Abbildungsverzeichnis"/>
        <w:tabs>
          <w:tab w:val="right" w:leader="dot" w:pos="9741"/>
        </w:tabs>
        <w:rPr>
          <w:ins w:id="728" w:author="Ungerer, Max" w:date="2021-10-21T15:18:00Z"/>
          <w:rFonts w:asciiTheme="minorHAnsi" w:eastAsiaTheme="minorEastAsia" w:hAnsiTheme="minorHAnsi" w:cstheme="minorBidi"/>
          <w:noProof/>
          <w:szCs w:val="22"/>
          <w:lang w:val="de-DE"/>
        </w:rPr>
      </w:pPr>
      <w:ins w:id="72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"_Toc85722115"</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147: Attributes of element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_Toc85722115 \h </w:instrText>
        </w:r>
        <w:r>
          <w:rPr>
            <w:noProof/>
            <w:webHidden/>
          </w:rPr>
        </w:r>
      </w:ins>
      <w:r>
        <w:rPr>
          <w:noProof/>
          <w:webHidden/>
        </w:rPr>
        <w:fldChar w:fldCharType="separate"/>
      </w:r>
      <w:ins w:id="730" w:author="Ungerer, Max" w:date="2021-10-21T15:18:00Z">
        <w:r>
          <w:rPr>
            <w:noProof/>
            <w:webHidden/>
          </w:rPr>
          <w:t>142</w:t>
        </w:r>
        <w:r>
          <w:rPr>
            <w:noProof/>
            <w:webHidden/>
          </w:rPr>
          <w:fldChar w:fldCharType="end"/>
        </w:r>
        <w:r w:rsidRPr="00E5015A">
          <w:rPr>
            <w:rStyle w:val="Hyperlink"/>
            <w:rFonts w:eastAsia="MS Mincho"/>
            <w:noProof/>
          </w:rPr>
          <w:fldChar w:fldCharType="end"/>
        </w:r>
      </w:ins>
    </w:p>
    <w:p w14:paraId="13C10E0B" w14:textId="51C70B12" w:rsidR="003336DF" w:rsidRDefault="003336DF">
      <w:pPr>
        <w:pStyle w:val="Abbildungsverzeichnis"/>
        <w:tabs>
          <w:tab w:val="right" w:leader="dot" w:pos="9741"/>
        </w:tabs>
        <w:rPr>
          <w:ins w:id="731" w:author="Ungerer, Max" w:date="2021-10-21T15:18:00Z"/>
          <w:rFonts w:asciiTheme="minorHAnsi" w:eastAsiaTheme="minorEastAsia" w:hAnsiTheme="minorHAnsi" w:cstheme="minorBidi"/>
          <w:noProof/>
          <w:szCs w:val="22"/>
          <w:lang w:val="de-DE"/>
        </w:rPr>
      </w:pPr>
      <w:ins w:id="73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"_Toc85722116"</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148: Nested elements of element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_Toc85722116 \h </w:instrText>
        </w:r>
        <w:r>
          <w:rPr>
            <w:noProof/>
            <w:webHidden/>
          </w:rPr>
        </w:r>
      </w:ins>
      <w:r>
        <w:rPr>
          <w:noProof/>
          <w:webHidden/>
        </w:rPr>
        <w:fldChar w:fldCharType="separate"/>
      </w:r>
      <w:ins w:id="733" w:author="Ungerer, Max" w:date="2021-10-21T15:18:00Z">
        <w:r>
          <w:rPr>
            <w:noProof/>
            <w:webHidden/>
          </w:rPr>
          <w:t>142</w:t>
        </w:r>
        <w:r>
          <w:rPr>
            <w:noProof/>
            <w:webHidden/>
          </w:rPr>
          <w:fldChar w:fldCharType="end"/>
        </w:r>
        <w:r w:rsidRPr="00E5015A">
          <w:rPr>
            <w:rStyle w:val="Hyperlink"/>
            <w:rFonts w:eastAsia="MS Mincho"/>
            <w:noProof/>
          </w:rPr>
          <w:fldChar w:fldCharType="end"/>
        </w:r>
      </w:ins>
    </w:p>
    <w:p w14:paraId="7044863F" w14:textId="249C7621" w:rsidR="003336DF" w:rsidRDefault="003336DF">
      <w:pPr>
        <w:pStyle w:val="Abbildungsverzeichnis"/>
        <w:tabs>
          <w:tab w:val="right" w:leader="dot" w:pos="9741"/>
        </w:tabs>
        <w:rPr>
          <w:ins w:id="734" w:author="Ungerer, Max" w:date="2021-10-21T15:18:00Z"/>
          <w:rFonts w:asciiTheme="minorHAnsi" w:eastAsiaTheme="minorEastAsia" w:hAnsiTheme="minorHAnsi" w:cstheme="minorBidi"/>
          <w:noProof/>
          <w:szCs w:val="22"/>
          <w:lang w:val="de-DE"/>
        </w:rPr>
      </w:pPr>
      <w:ins w:id="73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"_Toc85722117"</w:instrText>
        </w:r>
        <w:r w:rsidRPr="00E5015A">
          <w:rPr>
            <w:rStyle w:val="Hyperlink"/>
            <w:rFonts w:eastAsia="MS Mincho"/>
            <w:noProof/>
          </w:rPr>
          <w:instrText xml:space="preserve"> </w:instrText>
        </w:r>
        <w:r w:rsidRPr="00E5015A">
          <w:rPr>
            <w:rStyle w:val="Hyperlink"/>
            <w:rFonts w:eastAsia="MS Mincho"/>
            <w:noProof/>
          </w:rPr>
        </w:r>
        <w:r w:rsidRPr="00E5015A">
          <w:rPr>
            <w:rStyle w:val="Hyperlink"/>
            <w:rFonts w:eastAsia="MS Mincho"/>
            <w:noProof/>
          </w:rPr>
          <w:fldChar w:fldCharType="separate"/>
        </w:r>
        <w:r w:rsidRPr="00E5015A">
          <w:rPr>
            <w:rStyle w:val="Hyperlink"/>
            <w:rFonts w:eastAsia="MS Mincho"/>
            <w:noProof/>
          </w:rPr>
          <w:t xml:space="preserve">Table 149: Attributes of element </w:t>
        </w:r>
        <w:r w:rsidRPr="00E5015A">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_Toc85722117 \h </w:instrText>
        </w:r>
        <w:r>
          <w:rPr>
            <w:noProof/>
            <w:webHidden/>
          </w:rPr>
        </w:r>
      </w:ins>
      <w:r>
        <w:rPr>
          <w:noProof/>
          <w:webHidden/>
        </w:rPr>
        <w:fldChar w:fldCharType="separate"/>
      </w:r>
      <w:ins w:id="736" w:author="Ungerer, Max" w:date="2021-10-21T15:18:00Z">
        <w:r>
          <w:rPr>
            <w:noProof/>
            <w:webHidden/>
          </w:rPr>
          <w:t>143</w:t>
        </w:r>
        <w:r>
          <w:rPr>
            <w:noProof/>
            <w:webHidden/>
          </w:rPr>
          <w:fldChar w:fldCharType="end"/>
        </w:r>
        <w:r w:rsidRPr="00E5015A">
          <w:rPr>
            <w:rStyle w:val="Hyperlink"/>
            <w:rFonts w:eastAsia="MS Mincho"/>
            <w:noProof/>
          </w:rPr>
          <w:fldChar w:fldCharType="end"/>
        </w:r>
      </w:ins>
    </w:p>
    <w:p w14:paraId="14C888BF" w14:textId="0FDF1F51" w:rsidR="003336DF" w:rsidRPr="003336DF" w:rsidRDefault="003336DF" w:rsidP="003336DF">
      <w:pPr>
        <w:pStyle w:val="Verzeichnis1"/>
        <w:rPr>
          <w:ins w:id="737" w:author="Ungerer, Max" w:date="2021-10-21T15:15:00Z"/>
        </w:rPr>
        <w:pPrChange w:id="738" w:author="Ungerer, Max" w:date="2021-10-21T15:18:00Z">
          <w:pPr>
            <w:pStyle w:val="zzContents"/>
            <w:spacing w:before="0"/>
          </w:pPr>
        </w:pPrChange>
      </w:pPr>
      <w:ins w:id="739" w:author="Ungerer, Max" w:date="2021-10-21T15:18:00Z">
        <w:r>
          <w:fldChar w:fldCharType="end"/>
        </w:r>
      </w:ins>
    </w:p>
    <w:p w14:paraId="4F3E6266" w14:textId="216C9958" w:rsidR="001A33D0" w:rsidDel="003336DF" w:rsidRDefault="001A33D0" w:rsidP="00680F6D">
      <w:pPr>
        <w:pStyle w:val="Verzeichnis1"/>
        <w:tabs>
          <w:tab w:val="clear" w:pos="403"/>
          <w:tab w:val="clear" w:pos="720"/>
          <w:tab w:val="left" w:pos="851"/>
          <w:tab w:val="left" w:pos="1134"/>
        </w:tabs>
        <w:rPr>
          <w:ins w:id="740" w:author="Dr. Carsten Franke" w:date="2021-09-20T18:07:00Z"/>
          <w:del w:id="741" w:author="Ungerer, Max" w:date="2021-10-21T15:19:00Z"/>
        </w:rPr>
      </w:pPr>
    </w:p>
    <w:p w14:paraId="50D4D961" w14:textId="76214021" w:rsidR="0055799E" w:rsidDel="003336DF" w:rsidRDefault="0055799E" w:rsidP="0055799E">
      <w:pPr>
        <w:rPr>
          <w:ins w:id="742" w:author="Dr. Carsten Franke" w:date="2021-09-20T18:07:00Z"/>
          <w:del w:id="743" w:author="Ungerer, Max" w:date="2021-10-21T15:19:00Z"/>
        </w:rPr>
      </w:pPr>
      <w:ins w:id="744" w:author="Dr. Carsten Franke" w:date="2021-09-20T18:07:00Z">
        <w:del w:id="745" w:author="Ungerer, Max" w:date="2021-10-21T15:19:00Z">
          <w:r w:rsidDel="003336DF">
            <w:delText xml:space="preserve">CF: Can we have a "List of Figures" and a "List of Tables", here? </w:delText>
          </w:r>
        </w:del>
      </w:ins>
      <w:ins w:id="746" w:author="Dr. Carsten Franke" w:date="2021-10-21T10:21:00Z">
        <w:del w:id="747" w:author="Ungerer, Max" w:date="2021-10-21T15:19:00Z">
          <w:r w:rsidR="00F1218D" w:rsidDel="003336DF">
            <w:delText xml:space="preserve">– Yes, confirmed by 2021-10-21 meeting. </w:delText>
          </w:r>
        </w:del>
      </w:ins>
    </w:p>
    <w:p w14:paraId="0AC83DBF" w14:textId="77777777" w:rsidR="0055799E" w:rsidRPr="0055799E" w:rsidRDefault="0055799E" w:rsidP="00F1218D"/>
    <w:p w14:paraId="2751C5F6" w14:textId="77777777" w:rsidR="001A33D0" w:rsidRPr="00BC394B" w:rsidRDefault="001A33D0" w:rsidP="001A33D0">
      <w:pPr>
        <w:pStyle w:val="ForewordTitle"/>
      </w:pPr>
      <w:bookmarkStart w:id="748" w:name="_Toc353342667"/>
      <w:bookmarkStart w:id="749" w:name="_Toc83048621"/>
      <w:r w:rsidRPr="00BC394B">
        <w:lastRenderedPageBreak/>
        <w:t>Foreword</w:t>
      </w:r>
      <w:bookmarkEnd w:id="748"/>
      <w:bookmarkEnd w:id="749"/>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 xml:space="preserve">This document was prepared by the German Association of the Automotive Industry (VDA), FAT-AK25 </w:t>
      </w:r>
      <w:proofErr w:type="spellStart"/>
      <w:r w:rsidRPr="00FA392C">
        <w:rPr>
          <w:rFonts w:ascii="Calibri" w:eastAsia="Times New Roman" w:hAnsi="Calibri"/>
          <w:sz w:val="20"/>
          <w:szCs w:val="20"/>
          <w:lang w:val="en-GB" w:eastAsia="x-none"/>
        </w:rPr>
        <w:t>Fügetechnik</w:t>
      </w:r>
      <w:proofErr w:type="spellEnd"/>
      <w:r w:rsidRPr="00FA392C">
        <w:rPr>
          <w:rFonts w:ascii="Calibri" w:eastAsia="Times New Roman" w:hAnsi="Calibri"/>
          <w:sz w:val="20"/>
          <w:szCs w:val="20"/>
          <w:lang w:val="en-GB" w:eastAsia="x-none"/>
        </w:rPr>
        <w:t xml:space="preserve">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50" w:name="_Toc353342668"/>
      <w:bookmarkStart w:id="751" w:name="_Toc83048622"/>
      <w:r w:rsidRPr="00BC394B">
        <w:lastRenderedPageBreak/>
        <w:t>Introduction</w:t>
      </w:r>
      <w:bookmarkEnd w:id="750"/>
      <w:bookmarkEnd w:id="751"/>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proofErr w:type="spellStart"/>
      <w:r w:rsidR="007836EA" w:rsidRPr="007836EA">
        <w:rPr>
          <w:color w:val="00B050"/>
        </w:rPr>
        <w:t>χ</w:t>
      </w:r>
      <w:r w:rsidR="002D5F2B" w:rsidRPr="00AB5C7F">
        <w:rPr>
          <w:color w:val="00B050"/>
        </w:rPr>
        <w:t>MCF</w:t>
      </w:r>
      <w:proofErr w:type="spellEnd"/>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are lacking a consistent handling of logical and process related connection information (</w:t>
      </w:r>
      <w:proofErr w:type="gramStart"/>
      <w:r w:rsidR="000F23F7" w:rsidRPr="00AB5C7F">
        <w:rPr>
          <w:color w:val="00B050"/>
        </w:rPr>
        <w:t>e.g.</w:t>
      </w:r>
      <w:proofErr w:type="gramEnd"/>
      <w:r w:rsidR="000F23F7" w:rsidRPr="00AB5C7F">
        <w:rPr>
          <w:color w:val="00B050"/>
        </w:rPr>
        <w:t xml:space="preserve">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proofErr w:type="gramStart"/>
      <w:r w:rsidRPr="00AB5C7F">
        <w:rPr>
          <w:color w:val="00B050"/>
        </w:rPr>
        <w:t>In order to</w:t>
      </w:r>
      <w:proofErr w:type="gramEnd"/>
      <w:r w:rsidRPr="00AB5C7F">
        <w:rPr>
          <w:color w:val="00B050"/>
        </w:rPr>
        <w:t xml:space="preserve">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proofErr w:type="spellStart"/>
      <w:r w:rsidR="007836EA" w:rsidRPr="007836EA">
        <w:rPr>
          <w:color w:val="00B050"/>
        </w:rPr>
        <w:t>χ</w:t>
      </w:r>
      <w:r w:rsidR="000F23F7" w:rsidRPr="00AB5C7F">
        <w:rPr>
          <w:color w:val="00B050"/>
        </w:rPr>
        <w:t>MCF</w:t>
      </w:r>
      <w:proofErr w:type="spellEnd"/>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r w:rsidR="003B19A0">
        <w:rPr>
          <w:color w:val="00B050"/>
        </w:rPr>
        <w:t xml:space="preserve">be </w:t>
      </w:r>
      <w:r w:rsidR="003779B4" w:rsidRPr="00502DF5">
        <w:rPr>
          <w:color w:val="00B050"/>
        </w:rPr>
        <w:t>manage</w:t>
      </w:r>
      <w:r w:rsidR="003B19A0">
        <w:rPr>
          <w:color w:val="00B050"/>
        </w:rPr>
        <w:t>d</w:t>
      </w:r>
      <w:r w:rsidR="003779B4" w:rsidRPr="00502DF5">
        <w:rPr>
          <w:color w:val="00B050"/>
        </w:rPr>
        <w:t xml:space="preserve"> for each connection. </w:t>
      </w:r>
    </w:p>
    <w:p w14:paraId="26290167" w14:textId="1C79B7D5"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proofErr w:type="gramStart"/>
      <w:r w:rsidR="00502DF5" w:rsidRPr="00502DF5">
        <w:rPr>
          <w:color w:val="00B050"/>
        </w:rPr>
        <w:t>also</w:t>
      </w:r>
      <w:proofErr w:type="gramEnd"/>
      <w:r w:rsidR="00502DF5" w:rsidRPr="00502DF5">
        <w:rPr>
          <w:color w:val="00B050"/>
        </w:rPr>
        <w:t xml:space="preserve">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proofErr w:type="spellStart"/>
      <w:r w:rsidR="007836EA" w:rsidRPr="007836EA">
        <w:rPr>
          <w:color w:val="00B050"/>
        </w:rPr>
        <w:t>χ</w:t>
      </w:r>
      <w:r w:rsidR="00502DF5" w:rsidRPr="00502DF5">
        <w:rPr>
          <w:color w:val="00B050"/>
        </w:rPr>
        <w:t>MCF</w:t>
      </w:r>
      <w:proofErr w:type="spellEnd"/>
      <w:r w:rsidR="00502DF5" w:rsidRPr="00502DF5">
        <w:rPr>
          <w:color w:val="00B050"/>
        </w:rPr>
        <w:t xml:space="preserve">, </w:t>
      </w:r>
      <w:r w:rsidR="00E935CD">
        <w:rPr>
          <w:color w:val="00B050"/>
        </w:rPr>
        <w:t>defined</w:t>
      </w:r>
      <w:r w:rsidR="00E935CD" w:rsidRPr="00502DF5">
        <w:rPr>
          <w:color w:val="00B050"/>
        </w:rPr>
        <w:t xml:space="preserve"> </w:t>
      </w:r>
      <w:r w:rsidR="00E935CD">
        <w:rPr>
          <w:color w:val="00B050"/>
        </w:rPr>
        <w:t>in this document</w:t>
      </w:r>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proofErr w:type="spellStart"/>
      <w:r w:rsidR="007836EA" w:rsidRPr="007836EA">
        <w:rPr>
          <w:color w:val="00B050"/>
        </w:rPr>
        <w:t>χ</w:t>
      </w:r>
      <w:r w:rsidRPr="00502DF5">
        <w:rPr>
          <w:color w:val="00B050"/>
        </w:rPr>
        <w:t>MCF</w:t>
      </w:r>
      <w:proofErr w:type="spellEnd"/>
      <w:r w:rsidRPr="00502DF5">
        <w:rPr>
          <w:color w:val="00B050"/>
        </w:rPr>
        <w:t>) for data exchange</w:t>
      </w:r>
      <w:r w:rsidR="00CC65E4">
        <w:rPr>
          <w:color w:val="00B050"/>
        </w:rPr>
        <w:t>,</w:t>
      </w:r>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502DF5" w:rsidP="00502DF5">
      <w:pPr>
        <w:rPr>
          <w:color w:val="00B050"/>
        </w:rPr>
        <w:sectPr w:rsidR="00502DF5" w:rsidRPr="00502DF5"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proofErr w:type="spellStart"/>
      <w:r w:rsidRPr="007836EA">
        <w:rPr>
          <w:color w:val="auto"/>
          <w:szCs w:val="32"/>
        </w:rPr>
        <w:lastRenderedPageBreak/>
        <w:t>χ</w:t>
      </w:r>
      <w:r w:rsidR="00A434AD" w:rsidRPr="00A434AD">
        <w:rPr>
          <w:color w:val="auto"/>
          <w:szCs w:val="32"/>
        </w:rPr>
        <w:t>MCF</w:t>
      </w:r>
      <w:proofErr w:type="spellEnd"/>
      <w:r w:rsidR="00A434AD" w:rsidRPr="00A434AD">
        <w:rPr>
          <w:color w:val="auto"/>
          <w:szCs w:val="32"/>
        </w:rPr>
        <w:t xml:space="preserve"> (</w:t>
      </w:r>
      <w:proofErr w:type="spellStart"/>
      <w:r w:rsidR="00A434AD" w:rsidRPr="00A434AD">
        <w:rPr>
          <w:color w:val="auto"/>
          <w:szCs w:val="32"/>
        </w:rPr>
        <w:t>xMCF</w:t>
      </w:r>
      <w:proofErr w:type="spellEnd"/>
      <w:r w:rsidR="00A434AD" w:rsidRPr="00A434AD">
        <w:rPr>
          <w:color w:val="auto"/>
          <w:szCs w:val="32"/>
        </w:rPr>
        <w:t>)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752" w:name="_Toc353342669"/>
      <w:bookmarkStart w:id="753" w:name="_Toc83048623"/>
      <w:r w:rsidRPr="00BC394B">
        <w:t>Scope</w:t>
      </w:r>
      <w:bookmarkEnd w:id="752"/>
      <w:bookmarkEnd w:id="753"/>
    </w:p>
    <w:p w14:paraId="5EDFED28" w14:textId="0030CBB3" w:rsidR="001A33D0" w:rsidRDefault="00657B4B" w:rsidP="00ED5FAB">
      <w:pPr>
        <w:pStyle w:val="Textkrper"/>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color w:val="00B050"/>
        </w:rPr>
      </w:pPr>
      <w:r>
        <w:rPr>
          <w:color w:val="00B050"/>
        </w:rPr>
        <w:t>It does not specify geometry of fasteners or other parts.</w:t>
      </w:r>
      <w:r w:rsidR="009163AD">
        <w:rPr>
          <w:color w:val="00B050"/>
        </w:rPr>
        <w:t xml:space="preserve"> </w:t>
      </w:r>
    </w:p>
    <w:p w14:paraId="6F221858" w14:textId="3B936B54" w:rsidR="009163AD" w:rsidRPr="00657B4B" w:rsidRDefault="009163AD" w:rsidP="00ED5FAB">
      <w:pPr>
        <w:pStyle w:val="Textkrper"/>
        <w:rPr>
          <w:color w:val="00B050"/>
        </w:rPr>
      </w:pPr>
      <w:r>
        <w:rPr>
          <w:color w:val="00B050"/>
        </w:rPr>
        <w:t xml:space="preserve">Also out of scope is the handling of </w:t>
      </w:r>
      <w:proofErr w:type="spellStart"/>
      <w:r w:rsidRPr="009163AD">
        <w:rPr>
          <w:color w:val="00B050"/>
        </w:rPr>
        <w:t>χ</w:t>
      </w:r>
      <w:r>
        <w:rPr>
          <w:color w:val="00B050"/>
        </w:rPr>
        <w:t>MCF</w:t>
      </w:r>
      <w:proofErr w:type="spellEnd"/>
      <w:r>
        <w:rPr>
          <w:color w:val="00B050"/>
        </w:rPr>
        <w:t xml:space="preserve"> data in PDM-, SDM- and other data management systems. </w:t>
      </w:r>
    </w:p>
    <w:p w14:paraId="4F99F2DE" w14:textId="1EA16368" w:rsidR="001A33D0" w:rsidRPr="00BC394B" w:rsidRDefault="001A33D0" w:rsidP="001A33D0">
      <w:pPr>
        <w:pStyle w:val="berschrift1"/>
        <w:numPr>
          <w:ilvl w:val="0"/>
          <w:numId w:val="1"/>
        </w:numPr>
        <w:tabs>
          <w:tab w:val="clear" w:pos="432"/>
        </w:tabs>
        <w:ind w:left="0" w:firstLine="0"/>
      </w:pPr>
      <w:bookmarkStart w:id="754" w:name="_Toc353342670"/>
      <w:bookmarkStart w:id="755" w:name="_Toc83048624"/>
      <w:r w:rsidRPr="00BC394B">
        <w:t>Normative references</w:t>
      </w:r>
      <w:bookmarkEnd w:id="754"/>
      <w:bookmarkEnd w:id="755"/>
    </w:p>
    <w:p w14:paraId="50046E83" w14:textId="77777777" w:rsidR="001A33D0" w:rsidRPr="00BC394B" w:rsidRDefault="001A33D0" w:rsidP="00ED5FAB">
      <w:pPr>
        <w:pStyle w:val="Textkrper"/>
      </w:pPr>
      <w:r w:rsidRPr="00BC394B">
        <w:t xml:space="preserve">The following documents are referred to in the text in such a way that some or </w:t>
      </w:r>
      <w:proofErr w:type="gramStart"/>
      <w:r w:rsidRPr="00BC394B">
        <w:t>all of</w:t>
      </w:r>
      <w:proofErr w:type="gramEnd"/>
      <w:r w:rsidRPr="00BC394B">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756" w:name="_Toc353342671"/>
      <w:bookmarkStart w:id="757" w:name="_Toc83048625"/>
      <w:r w:rsidRPr="00BC394B">
        <w:t>Terms and definitions</w:t>
      </w:r>
      <w:bookmarkEnd w:id="756"/>
      <w:bookmarkEnd w:id="757"/>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2" w:history="1">
        <w:r w:rsidRPr="00A4141A">
          <w:rPr>
            <w:color w:val="0000FF"/>
            <w:u w:val="single"/>
            <w:lang w:eastAsia="fr-FR"/>
          </w:rPr>
          <w:t>https://www.iso.org/obp</w:t>
        </w:r>
      </w:hyperlink>
    </w:p>
    <w:p w14:paraId="47303398" w14:textId="4BAD70A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3"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758" w:name="_Toc3556920"/>
      <w:bookmarkStart w:id="759" w:name="_Toc34747170"/>
      <w:bookmarkStart w:id="760" w:name="_Toc77101983"/>
      <w:bookmarkStart w:id="761" w:name="_Toc353798250"/>
      <w:r>
        <w:br w:type="page"/>
      </w:r>
    </w:p>
    <w:p w14:paraId="1DED046F" w14:textId="77777777" w:rsidR="00FC68DB" w:rsidRPr="007055D9" w:rsidRDefault="00FC68DB" w:rsidP="00B202D2">
      <w:pPr>
        <w:pStyle w:val="berschrift1"/>
      </w:pPr>
      <w:bookmarkStart w:id="762" w:name="_Toc334183503"/>
      <w:bookmarkStart w:id="763" w:name="_Toc338938871"/>
      <w:bookmarkStart w:id="764" w:name="_Toc338939051"/>
      <w:bookmarkStart w:id="765" w:name="_Toc3556924"/>
      <w:bookmarkStart w:id="766" w:name="_Toc34747174"/>
      <w:bookmarkStart w:id="767" w:name="_Toc77101987"/>
      <w:bookmarkStart w:id="768" w:name="_Toc83048626"/>
      <w:bookmarkStart w:id="769" w:name="_Toc288196434"/>
      <w:bookmarkStart w:id="770" w:name="_Toc288200732"/>
      <w:bookmarkEnd w:id="758"/>
      <w:bookmarkEnd w:id="759"/>
      <w:bookmarkEnd w:id="760"/>
      <w:r w:rsidRPr="007055D9">
        <w:lastRenderedPageBreak/>
        <w:t xml:space="preserve">Design Principles and Basic Features of </w:t>
      </w:r>
      <w:proofErr w:type="spellStart"/>
      <w:r w:rsidRPr="00A5126C">
        <w:t>χ</w:t>
      </w:r>
      <w:r w:rsidRPr="007055D9">
        <w:t>MCF</w:t>
      </w:r>
      <w:bookmarkEnd w:id="762"/>
      <w:bookmarkEnd w:id="763"/>
      <w:bookmarkEnd w:id="764"/>
      <w:bookmarkEnd w:id="765"/>
      <w:bookmarkEnd w:id="766"/>
      <w:bookmarkEnd w:id="767"/>
      <w:bookmarkEnd w:id="768"/>
      <w:proofErr w:type="spellEnd"/>
    </w:p>
    <w:p w14:paraId="28CFE9A6" w14:textId="2F8FD613" w:rsidR="00FC68DB" w:rsidRPr="007055D9" w:rsidRDefault="00FC68DB" w:rsidP="00B202D2">
      <w:r w:rsidRPr="007055D9">
        <w:t>The Extended Master Connection File (</w:t>
      </w:r>
      <w:proofErr w:type="spellStart"/>
      <w:r w:rsidRPr="00A5126C">
        <w:t>χ</w:t>
      </w:r>
      <w:r w:rsidRPr="007055D9">
        <w:t>MCF</w:t>
      </w:r>
      <w:proofErr w:type="spellEnd"/>
      <w:r w:rsidRPr="007055D9">
        <w:t xml:space="preserve">)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proofErr w:type="spellStart"/>
      <w:r w:rsidRPr="00A5126C">
        <w:t>χ</w:t>
      </w:r>
      <w:r w:rsidRPr="007055D9">
        <w:t>MCF</w:t>
      </w:r>
      <w:proofErr w:type="spellEnd"/>
      <w:r w:rsidRPr="007055D9">
        <w:t xml:space="preserve"> to become an industry standard in the long term. This demands certain rigorousness of </w:t>
      </w:r>
      <w:proofErr w:type="spellStart"/>
      <w:r w:rsidRPr="00A5126C">
        <w:t>χ</w:t>
      </w:r>
      <w:r w:rsidRPr="007055D9">
        <w:t>MCF</w:t>
      </w:r>
      <w:proofErr w:type="spellEnd"/>
      <w:r w:rsidRPr="007055D9">
        <w:t xml:space="preserve">. On the other hand, some flexibility is desired </w:t>
      </w:r>
      <w:proofErr w:type="gramStart"/>
      <w:r w:rsidRPr="007055D9">
        <w:t>in order to</w:t>
      </w:r>
      <w:proofErr w:type="gramEnd"/>
      <w:r w:rsidRPr="007055D9">
        <w:t xml:space="preserve"> enable an easy integration of </w:t>
      </w:r>
      <w:proofErr w:type="spellStart"/>
      <w:r w:rsidRPr="00A5126C">
        <w:t>χ</w:t>
      </w:r>
      <w:r w:rsidRPr="007055D9">
        <w:t>MCF</w:t>
      </w:r>
      <w:proofErr w:type="spellEnd"/>
      <w:r w:rsidRPr="007055D9">
        <w:t xml:space="preserve"> into different processes. This makes clear that </w:t>
      </w:r>
      <w:proofErr w:type="spellStart"/>
      <w:r w:rsidRPr="00A5126C">
        <w:t>χ</w:t>
      </w:r>
      <w:r w:rsidRPr="007055D9">
        <w:t>MCF</w:t>
      </w:r>
      <w:proofErr w:type="spellEnd"/>
      <w:r w:rsidRPr="007055D9">
        <w:t xml:space="preserve"> needs a sophisticated design.</w:t>
      </w:r>
    </w:p>
    <w:p w14:paraId="1FFD7737" w14:textId="77777777" w:rsidR="00FC68DB" w:rsidRPr="007055D9" w:rsidRDefault="00FC68DB" w:rsidP="00B202D2">
      <w:r w:rsidRPr="007055D9">
        <w:t xml:space="preserve">This chapter explains the design principles and some basic features of </w:t>
      </w:r>
      <w:proofErr w:type="spellStart"/>
      <w:r w:rsidRPr="00A5126C">
        <w:t>χ</w:t>
      </w:r>
      <w:r w:rsidRPr="007055D9">
        <w:t>MCF</w:t>
      </w:r>
      <w:proofErr w:type="spellEnd"/>
      <w:r w:rsidRPr="007055D9">
        <w:t>, which are important for a proper understanding and straight-forward future extensions.</w:t>
      </w:r>
    </w:p>
    <w:p w14:paraId="59D34422" w14:textId="77777777" w:rsidR="00FC68DB" w:rsidRPr="007055D9" w:rsidRDefault="00FC68DB" w:rsidP="00B202D2">
      <w:pPr>
        <w:pStyle w:val="berschrift2"/>
      </w:pPr>
      <w:bookmarkStart w:id="771" w:name="_Toc338938872"/>
      <w:bookmarkStart w:id="772" w:name="_Toc338939052"/>
      <w:bookmarkStart w:id="773" w:name="_Toc3556925"/>
      <w:bookmarkStart w:id="774" w:name="_Toc34747175"/>
      <w:bookmarkStart w:id="775" w:name="_Toc77101988"/>
      <w:bookmarkStart w:id="776" w:name="_Toc83048627"/>
      <w:r w:rsidRPr="007055D9">
        <w:t>Design Principles</w:t>
      </w:r>
      <w:bookmarkEnd w:id="769"/>
      <w:bookmarkEnd w:id="770"/>
      <w:bookmarkEnd w:id="771"/>
      <w:bookmarkEnd w:id="772"/>
      <w:bookmarkEnd w:id="773"/>
      <w:bookmarkEnd w:id="774"/>
      <w:bookmarkEnd w:id="775"/>
      <w:bookmarkEnd w:id="776"/>
    </w:p>
    <w:p w14:paraId="18E9AD50" w14:textId="77777777" w:rsidR="00FC68DB" w:rsidRPr="007055D9" w:rsidRDefault="00FC68DB" w:rsidP="00B202D2">
      <w:r w:rsidRPr="007055D9">
        <w:t xml:space="preserve">The design of </w:t>
      </w:r>
      <w:proofErr w:type="spellStart"/>
      <w:r w:rsidRPr="00A5126C">
        <w:t>χ</w:t>
      </w:r>
      <w:r w:rsidRPr="007055D9">
        <w:t>MCF</w:t>
      </w:r>
      <w:proofErr w:type="spellEnd"/>
      <w:r w:rsidRPr="007055D9">
        <w:t xml:space="preserve"> is guided by the following principles:</w:t>
      </w:r>
    </w:p>
    <w:p w14:paraId="57AA8B2F" w14:textId="77777777" w:rsidR="00FC68DB" w:rsidRPr="007055D9" w:rsidRDefault="00FC68DB" w:rsidP="00B202D2">
      <w:pPr>
        <w:pStyle w:val="Aufzhlungszeichen"/>
        <w:numPr>
          <w:ilvl w:val="0"/>
          <w:numId w:val="13"/>
        </w:numPr>
        <w:jc w:val="both"/>
      </w:pPr>
      <w:proofErr w:type="spellStart"/>
      <w:r w:rsidRPr="00A5126C">
        <w:t>χ</w:t>
      </w:r>
      <w:r w:rsidRPr="007055D9">
        <w:t>MCF</w:t>
      </w:r>
      <w:proofErr w:type="spellEnd"/>
      <w:r w:rsidRPr="007055D9">
        <w:t xml:space="preserve">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B202D2">
      <w:pPr>
        <w:pStyle w:val="Aufzhlungszeichen"/>
        <w:numPr>
          <w:ilvl w:val="0"/>
          <w:numId w:val="13"/>
        </w:numPr>
        <w:jc w:val="both"/>
      </w:pPr>
      <w:bookmarkStart w:id="777" w:name="_Ref373503402"/>
      <w:proofErr w:type="spellStart"/>
      <w:r w:rsidRPr="00A5126C">
        <w:t>χ</w:t>
      </w:r>
      <w:r w:rsidRPr="007055D9">
        <w:t>MCF</w:t>
      </w:r>
      <w:proofErr w:type="spellEnd"/>
      <w:r w:rsidRPr="007055D9">
        <w:t xml:space="preserve">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proofErr w:type="spellStart"/>
      <w:r w:rsidRPr="00A5126C">
        <w:t>χ</w:t>
      </w:r>
      <w:r w:rsidRPr="007055D9">
        <w:t>MCF</w:t>
      </w:r>
      <w:proofErr w:type="spellEnd"/>
      <w:r w:rsidRPr="007055D9">
        <w:t xml:space="preserve">. Such kind of information needs different vessels for propagation. However, </w:t>
      </w:r>
      <w:proofErr w:type="spellStart"/>
      <w:r w:rsidRPr="00A5126C">
        <w:t>χ</w:t>
      </w:r>
      <w:r w:rsidRPr="007055D9">
        <w:t>MCF</w:t>
      </w:r>
      <w:proofErr w:type="spellEnd"/>
      <w:r w:rsidRPr="007055D9">
        <w:t xml:space="preserve">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777"/>
      <w:r w:rsidRPr="007055D9">
        <w:t xml:space="preserve"> </w:t>
      </w:r>
    </w:p>
    <w:p w14:paraId="47F7A07B" w14:textId="77777777" w:rsidR="00FC68DB" w:rsidRPr="007055D9" w:rsidRDefault="00FC68DB" w:rsidP="00B202D2">
      <w:pPr>
        <w:pStyle w:val="Aufzhlungszeichen"/>
        <w:numPr>
          <w:ilvl w:val="0"/>
          <w:numId w:val="13"/>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proofErr w:type="spellStart"/>
      <w:r w:rsidRPr="00A5126C">
        <w:t>χ</w:t>
      </w:r>
      <w:r w:rsidRPr="007055D9">
        <w:t>MCF</w:t>
      </w:r>
      <w:proofErr w:type="spellEnd"/>
      <w:r w:rsidRPr="007055D9">
        <w:t xml:space="preserve">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proofErr w:type="spellStart"/>
      <w:r w:rsidRPr="00A5126C">
        <w:t>χ</w:t>
      </w:r>
      <w:r w:rsidRPr="007055D9">
        <w:t>MCF</w:t>
      </w:r>
      <w:proofErr w:type="spellEnd"/>
      <w:r w:rsidRPr="007055D9">
        <w:t xml:space="preserve"> may be incomplete to a certain extend. This addresses the fact that new data is created and needs to be stored throughout the course of </w:t>
      </w:r>
      <w:proofErr w:type="spellStart"/>
      <w:r w:rsidRPr="007055D9">
        <w:t>CAx</w:t>
      </w:r>
      <w:proofErr w:type="spellEnd"/>
      <w:r w:rsidRPr="007055D9">
        <w:t xml:space="preserve"> processes, without changing its vessel. </w:t>
      </w:r>
    </w:p>
    <w:p w14:paraId="134D8AC6" w14:textId="77777777" w:rsidR="00FC68DB" w:rsidRPr="007055D9" w:rsidRDefault="00FC68DB" w:rsidP="00B202D2">
      <w:pPr>
        <w:pStyle w:val="Aufzhlungszeichen"/>
        <w:numPr>
          <w:ilvl w:val="0"/>
          <w:numId w:val="13"/>
        </w:numPr>
        <w:jc w:val="both"/>
      </w:pPr>
      <w:proofErr w:type="spellStart"/>
      <w:r w:rsidRPr="00A5126C">
        <w:t>χ</w:t>
      </w:r>
      <w:r w:rsidRPr="007055D9">
        <w:t>MCF</w:t>
      </w:r>
      <w:proofErr w:type="spellEnd"/>
      <w:r w:rsidRPr="007055D9">
        <w:t xml:space="preserve">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proofErr w:type="spellStart"/>
      <w:r w:rsidRPr="00A5126C">
        <w:t>χ</w:t>
      </w:r>
      <w:r w:rsidRPr="007055D9">
        <w:t>MCF</w:t>
      </w:r>
      <w:proofErr w:type="spellEnd"/>
      <w:r w:rsidRPr="007055D9">
        <w:t xml:space="preserve">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proofErr w:type="spellStart"/>
      <w:r w:rsidRPr="00A5126C">
        <w:t>χ</w:t>
      </w:r>
      <w:r w:rsidRPr="007055D9">
        <w:t>MCF</w:t>
      </w:r>
      <w:proofErr w:type="spellEnd"/>
      <w:r w:rsidRPr="007055D9">
        <w:t xml:space="preserve"> even without standardization: </w:t>
      </w:r>
      <w:proofErr w:type="spellStart"/>
      <w:r w:rsidRPr="00A5126C">
        <w:t>χ</w:t>
      </w:r>
      <w:r w:rsidRPr="007055D9">
        <w:t>MCF</w:t>
      </w:r>
      <w:proofErr w:type="spellEnd"/>
      <w:r w:rsidRPr="007055D9">
        <w:t xml:space="preserve">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proofErr w:type="spellStart"/>
      <w:r w:rsidRPr="00A5126C">
        <w:t>χ</w:t>
      </w:r>
      <w:r w:rsidRPr="007055D9">
        <w:t>MCF</w:t>
      </w:r>
      <w:proofErr w:type="spellEnd"/>
      <w:r w:rsidRPr="007055D9">
        <w:t xml:space="preserve"> forms a good candidate for long-term archiving connector information. </w:t>
      </w:r>
    </w:p>
    <w:p w14:paraId="07041D60" w14:textId="77777777" w:rsidR="00FC68DB" w:rsidRPr="007055D9" w:rsidRDefault="00FC68DB" w:rsidP="00B202D2">
      <w:bookmarkStart w:id="778" w:name="_Toc288196435"/>
      <w:bookmarkStart w:id="779"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780" w:name="_Ref338930849"/>
      <w:bookmarkStart w:id="781" w:name="_Toc338938873"/>
      <w:bookmarkStart w:id="782" w:name="_Toc338939053"/>
      <w:bookmarkStart w:id="783" w:name="_Toc3556926"/>
      <w:bookmarkStart w:id="784" w:name="_Toc34747176"/>
      <w:bookmarkStart w:id="785" w:name="_Toc77101989"/>
      <w:bookmarkStart w:id="786" w:name="_Toc83048628"/>
      <w:r w:rsidRPr="007055D9">
        <w:t xml:space="preserve">Idealization of </w:t>
      </w:r>
      <w:bookmarkEnd w:id="780"/>
      <w:bookmarkEnd w:id="781"/>
      <w:bookmarkEnd w:id="782"/>
      <w:r w:rsidRPr="007055D9">
        <w:t>Joints</w:t>
      </w:r>
      <w:bookmarkEnd w:id="783"/>
      <w:bookmarkEnd w:id="784"/>
      <w:bookmarkEnd w:id="785"/>
      <w:bookmarkEnd w:id="786"/>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proofErr w:type="spellStart"/>
      <w:r w:rsidRPr="00A5126C">
        <w:t>χ</w:t>
      </w:r>
      <w:r w:rsidRPr="007055D9">
        <w:t>MCF</w:t>
      </w:r>
      <w:proofErr w:type="spellEnd"/>
      <w:r w:rsidRPr="007055D9">
        <w:t xml:space="preserve"> is to classify joints by their most basic and mandatory attribute, namely its geometrical dimensions. Thus, there are 0-, 1- and 2-dimensional joints in </w:t>
      </w:r>
      <w:proofErr w:type="spellStart"/>
      <w:r w:rsidRPr="00A5126C">
        <w:t>χ</w:t>
      </w:r>
      <w:r w:rsidRPr="007055D9">
        <w:t>MCF</w:t>
      </w:r>
      <w:proofErr w:type="spellEnd"/>
      <w:r w:rsidRPr="007055D9">
        <w:t>.</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Beschriftung"/>
      </w:pPr>
      <w:bookmarkStart w:id="787" w:name="_Ref428531162"/>
      <w:bookmarkStart w:id="788" w:name="_Toc3557081"/>
      <w:bookmarkStart w:id="789" w:name="_Toc34747331"/>
      <w:bookmarkStart w:id="790" w:name="_Toc76030522"/>
      <w:bookmarkStart w:id="791" w:name="_Toc85721880"/>
      <w:r>
        <w:t xml:space="preserve">Figure </w:t>
      </w:r>
      <w:r>
        <w:fldChar w:fldCharType="begin"/>
      </w:r>
      <w:r>
        <w:instrText xml:space="preserve"> SEQ Figure \* ARABIC </w:instrText>
      </w:r>
      <w:r>
        <w:fldChar w:fldCharType="separate"/>
      </w:r>
      <w:r w:rsidR="004C113B">
        <w:rPr>
          <w:noProof/>
        </w:rPr>
        <w:t>1</w:t>
      </w:r>
      <w:r>
        <w:fldChar w:fldCharType="end"/>
      </w:r>
      <w:bookmarkEnd w:id="787"/>
      <w:r>
        <w:t>: Seam weld as 1</w:t>
      </w:r>
      <w:r>
        <w:noBreakHyphen/>
        <w:t>dimensional joint</w:t>
      </w:r>
      <w:bookmarkEnd w:id="788"/>
      <w:bookmarkEnd w:id="789"/>
      <w:bookmarkEnd w:id="790"/>
      <w:bookmarkEnd w:id="791"/>
    </w:p>
    <w:p w14:paraId="265AD66F" w14:textId="77777777" w:rsidR="00FC68DB" w:rsidRPr="007055D9" w:rsidRDefault="00FC68DB" w:rsidP="00B202D2">
      <w:r w:rsidRPr="007055D9">
        <w:t xml:space="preserve">A spot weld is treated as a 0-dimensional joint in </w:t>
      </w:r>
      <w:proofErr w:type="spellStart"/>
      <w:r w:rsidRPr="00A5126C">
        <w:t>χ</w:t>
      </w:r>
      <w:r w:rsidRPr="007055D9">
        <w:t>MCF</w:t>
      </w:r>
      <w:proofErr w:type="spellEnd"/>
      <w:r w:rsidRPr="007055D9">
        <w:t xml:space="preserve">.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792" w:name="_Toc338938874"/>
      <w:bookmarkStart w:id="793" w:name="_Toc338939054"/>
      <w:bookmarkStart w:id="794" w:name="_Toc3556927"/>
      <w:bookmarkStart w:id="795" w:name="_Toc34747177"/>
      <w:bookmarkStart w:id="796" w:name="_Toc77101990"/>
      <w:bookmarkStart w:id="797" w:name="_Toc83048629"/>
      <w:r w:rsidRPr="007055D9">
        <w:t xml:space="preserve">Reconstruction of Joints from </w:t>
      </w:r>
      <w:proofErr w:type="spellStart"/>
      <w:r w:rsidRPr="00A5126C">
        <w:t>χ</w:t>
      </w:r>
      <w:r w:rsidRPr="007055D9">
        <w:t>MCF</w:t>
      </w:r>
      <w:bookmarkEnd w:id="792"/>
      <w:bookmarkEnd w:id="793"/>
      <w:bookmarkEnd w:id="794"/>
      <w:bookmarkEnd w:id="795"/>
      <w:bookmarkEnd w:id="796"/>
      <w:bookmarkEnd w:id="797"/>
      <w:proofErr w:type="spellEnd"/>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proofErr w:type="spellStart"/>
      <w:r w:rsidRPr="00A5126C">
        <w:t>χ</w:t>
      </w:r>
      <w:r w:rsidRPr="007055D9">
        <w:t>MCF</w:t>
      </w:r>
      <w:proofErr w:type="spellEnd"/>
      <w:r w:rsidRPr="007055D9">
        <w:t xml:space="preserve"> (recall </w:t>
      </w:r>
      <w:proofErr w:type="spellStart"/>
      <w:r w:rsidRPr="00A5126C">
        <w:t>χ</w:t>
      </w:r>
      <w:r w:rsidRPr="007055D9">
        <w:t>MCF</w:t>
      </w:r>
      <w:proofErr w:type="spellEnd"/>
      <w:r w:rsidRPr="007055D9">
        <w:t xml:space="preserve"> contains only information relevant to joints), but of the corresponding CAD or CAE model.</w:t>
      </w:r>
    </w:p>
    <w:p w14:paraId="07CCDC22" w14:textId="77777777" w:rsidR="00FC68DB" w:rsidRPr="007055D9" w:rsidRDefault="00FC68DB" w:rsidP="00B202D2">
      <w:pPr>
        <w:pStyle w:val="berschrift2"/>
      </w:pPr>
      <w:bookmarkStart w:id="798" w:name="_Toc338938875"/>
      <w:bookmarkStart w:id="799" w:name="_Toc338939055"/>
      <w:bookmarkStart w:id="800" w:name="_Ref371678646"/>
      <w:bookmarkStart w:id="801" w:name="_Toc3556928"/>
      <w:bookmarkStart w:id="802" w:name="_Toc34747178"/>
      <w:bookmarkStart w:id="803" w:name="_Toc77101991"/>
      <w:bookmarkStart w:id="804" w:name="_Toc83048630"/>
      <w:r w:rsidRPr="007055D9">
        <w:t xml:space="preserve">Description of </w:t>
      </w:r>
      <w:bookmarkEnd w:id="798"/>
      <w:bookmarkEnd w:id="799"/>
      <w:bookmarkEnd w:id="800"/>
      <w:r w:rsidRPr="007055D9">
        <w:t>Topology</w:t>
      </w:r>
      <w:bookmarkEnd w:id="801"/>
      <w:bookmarkEnd w:id="802"/>
      <w:bookmarkEnd w:id="803"/>
      <w:bookmarkEnd w:id="80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proofErr w:type="spellStart"/>
      <w:r w:rsidRPr="006D5F67">
        <w:t>χMCF</w:t>
      </w:r>
      <w:proofErr w:type="spellEnd"/>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80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805"/>
      <w:proofErr w:type="gramEnd"/>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Beschriftung"/>
      </w:pPr>
      <w:bookmarkStart w:id="806" w:name="_Ref334010986"/>
      <w:bookmarkStart w:id="807" w:name="_Toc3557082"/>
      <w:bookmarkStart w:id="808" w:name="_Toc34747332"/>
      <w:bookmarkStart w:id="809" w:name="_Toc76030523"/>
      <w:bookmarkStart w:id="810" w:name="_Toc85721881"/>
      <w:r>
        <w:t xml:space="preserve">Figure </w:t>
      </w:r>
      <w:r>
        <w:fldChar w:fldCharType="begin"/>
      </w:r>
      <w:r>
        <w:instrText xml:space="preserve"> SEQ Figure \* ARABIC </w:instrText>
      </w:r>
      <w:r>
        <w:fldChar w:fldCharType="separate"/>
      </w:r>
      <w:r w:rsidR="004C113B">
        <w:rPr>
          <w:noProof/>
        </w:rPr>
        <w:t>2</w:t>
      </w:r>
      <w:r>
        <w:fldChar w:fldCharType="end"/>
      </w:r>
      <w:r>
        <w:t>:</w:t>
      </w:r>
      <w:bookmarkEnd w:id="806"/>
      <w:r w:rsidRPr="007055D9">
        <w:t xml:space="preserve"> Topological Relations between Parts and Assemblies</w:t>
      </w:r>
      <w:bookmarkEnd w:id="807"/>
      <w:bookmarkEnd w:id="808"/>
      <w:bookmarkEnd w:id="809"/>
      <w:bookmarkEnd w:id="810"/>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connection_group</w:t>
      </w:r>
      <w:proofErr w:type="spellEnd"/>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connection_group</w:t>
      </w:r>
      <w:proofErr w:type="spellEnd"/>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proofErr w:type="spellStart"/>
      <w:r w:rsidRPr="00A5126C">
        <w:t>χ</w:t>
      </w:r>
      <w:r w:rsidRPr="007055D9">
        <w:t>MCF</w:t>
      </w:r>
      <w:proofErr w:type="spellEnd"/>
      <w:r w:rsidRPr="007055D9">
        <w:t xml:space="preserve">.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26" o:title="" cropbottom="43024f" cropright="10402f"/>
          </v:shape>
          <o:OLEObject Type="Embed" ProgID="PowerPoint.Slide.8" ShapeID="_x0000_i1025" DrawAspect="Content" ObjectID="_1696337274" r:id="rId27"/>
        </w:object>
      </w:r>
    </w:p>
    <w:p w14:paraId="142BE546" w14:textId="3A30F0A2" w:rsidR="00FC68DB" w:rsidRPr="007055D9" w:rsidRDefault="00FC68DB" w:rsidP="00B202D2">
      <w:pPr>
        <w:pStyle w:val="Beschriftung"/>
      </w:pPr>
      <w:bookmarkStart w:id="811" w:name="_Toc3557083"/>
      <w:bookmarkStart w:id="812" w:name="_Toc34747333"/>
      <w:bookmarkStart w:id="813" w:name="_Toc76030524"/>
      <w:bookmarkStart w:id="814" w:name="_Toc85721882"/>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811"/>
      <w:bookmarkEnd w:id="812"/>
      <w:bookmarkEnd w:id="813"/>
      <w:bookmarkEnd w:id="81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815" w:name="_Toc338938876"/>
      <w:bookmarkStart w:id="816" w:name="_Toc338939056"/>
      <w:bookmarkStart w:id="817" w:name="_Toc3556929"/>
      <w:bookmarkStart w:id="818" w:name="_Toc34747179"/>
      <w:bookmarkStart w:id="819" w:name="_Toc77101992"/>
      <w:bookmarkStart w:id="820" w:name="_Toc83048631"/>
      <w:bookmarkStart w:id="821" w:name="_Toc288196436"/>
      <w:bookmarkStart w:id="822" w:name="_Toc288200734"/>
      <w:bookmarkEnd w:id="778"/>
      <w:bookmarkEnd w:id="779"/>
      <w:proofErr w:type="spellStart"/>
      <w:r w:rsidRPr="007055D9">
        <w:t>χMCF</w:t>
      </w:r>
      <w:proofErr w:type="spellEnd"/>
      <w:r w:rsidRPr="007055D9">
        <w:t xml:space="preserve"> in the Development </w:t>
      </w:r>
      <w:bookmarkEnd w:id="815"/>
      <w:bookmarkEnd w:id="816"/>
      <w:r w:rsidRPr="007055D9">
        <w:t>Processes</w:t>
      </w:r>
      <w:bookmarkEnd w:id="817"/>
      <w:bookmarkEnd w:id="818"/>
      <w:bookmarkEnd w:id="819"/>
      <w:bookmarkEnd w:id="820"/>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w:t>
      </w:r>
      <w:proofErr w:type="spellStart"/>
      <w:r w:rsidRPr="007055D9">
        <w:t>χMCF</w:t>
      </w:r>
      <w:proofErr w:type="spellEnd"/>
      <w:r w:rsidRPr="007055D9">
        <w:t xml:space="preserve">.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Beschriftung"/>
      </w:pPr>
      <w:bookmarkStart w:id="823" w:name="_Ref333842518"/>
      <w:bookmarkStart w:id="824" w:name="_Ref333842510"/>
      <w:bookmarkStart w:id="825" w:name="_Toc3557084"/>
      <w:bookmarkStart w:id="826" w:name="_Toc34747334"/>
      <w:bookmarkStart w:id="827" w:name="_Toc76030525"/>
      <w:bookmarkStart w:id="828" w:name="_Toc85721883"/>
      <w:r w:rsidRPr="007055D9">
        <w:t xml:space="preserve">Figure </w:t>
      </w:r>
      <w:r>
        <w:fldChar w:fldCharType="begin"/>
      </w:r>
      <w:r>
        <w:instrText xml:space="preserve"> SEQ Figure \* ARABIC </w:instrText>
      </w:r>
      <w:r>
        <w:fldChar w:fldCharType="separate"/>
      </w:r>
      <w:r w:rsidR="004C113B">
        <w:rPr>
          <w:noProof/>
        </w:rPr>
        <w:t>4</w:t>
      </w:r>
      <w:r>
        <w:fldChar w:fldCharType="end"/>
      </w:r>
      <w:bookmarkEnd w:id="823"/>
      <w:r w:rsidRPr="007055D9">
        <w:t xml:space="preserve">: The Development </w:t>
      </w:r>
      <w:bookmarkEnd w:id="824"/>
      <w:r w:rsidRPr="007055D9">
        <w:t>Process</w:t>
      </w:r>
      <w:bookmarkEnd w:id="825"/>
      <w:bookmarkEnd w:id="826"/>
      <w:bookmarkEnd w:id="827"/>
      <w:bookmarkEnd w:id="828"/>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829"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Beschriftung"/>
        <w:spacing w:before="120"/>
      </w:pPr>
      <w:bookmarkStart w:id="830" w:name="_Ref334482085"/>
      <w:bookmarkStart w:id="831" w:name="_Ref334482078"/>
      <w:bookmarkStart w:id="832" w:name="_Toc3557085"/>
      <w:bookmarkStart w:id="833" w:name="_Toc34747335"/>
      <w:bookmarkStart w:id="834" w:name="_Toc76030526"/>
      <w:bookmarkStart w:id="835" w:name="_Toc85721884"/>
      <w:r w:rsidRPr="007055D9">
        <w:t xml:space="preserve">Figure </w:t>
      </w:r>
      <w:r>
        <w:fldChar w:fldCharType="begin"/>
      </w:r>
      <w:r>
        <w:instrText xml:space="preserve"> SEQ Figure \* ARABIC </w:instrText>
      </w:r>
      <w:r>
        <w:fldChar w:fldCharType="separate"/>
      </w:r>
      <w:r w:rsidR="004C113B">
        <w:rPr>
          <w:noProof/>
        </w:rPr>
        <w:t>5</w:t>
      </w:r>
      <w:r>
        <w:fldChar w:fldCharType="end"/>
      </w:r>
      <w:bookmarkEnd w:id="829"/>
      <w:bookmarkEnd w:id="830"/>
      <w:r w:rsidRPr="007055D9">
        <w:t xml:space="preserve">: </w:t>
      </w:r>
      <w:proofErr w:type="spellStart"/>
      <w:r w:rsidRPr="007055D9">
        <w:t>χMCF</w:t>
      </w:r>
      <w:proofErr w:type="spellEnd"/>
      <w:r w:rsidRPr="007055D9">
        <w:t xml:space="preserve"> as a Platform for Connection Information</w:t>
      </w:r>
      <w:r w:rsidRPr="007055D9">
        <w:br/>
        <w:t>in the</w:t>
      </w:r>
      <w:r>
        <w:t xml:space="preserve"> Complete</w:t>
      </w:r>
      <w:r w:rsidRPr="007055D9">
        <w:t xml:space="preserve"> Development </w:t>
      </w:r>
      <w:bookmarkEnd w:id="831"/>
      <w:r w:rsidRPr="007055D9">
        <w:t>Process</w:t>
      </w:r>
      <w:bookmarkEnd w:id="832"/>
      <w:bookmarkEnd w:id="833"/>
      <w:bookmarkEnd w:id="834"/>
      <w:bookmarkEnd w:id="835"/>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w:t>
      </w:r>
      <w:proofErr w:type="spellStart"/>
      <w:r w:rsidRPr="007055D9">
        <w:t>χMCF</w:t>
      </w:r>
      <w:proofErr w:type="spellEnd"/>
      <w:r w:rsidRPr="007055D9">
        <w:t xml:space="preserve"> in a real process could look like: </w:t>
      </w:r>
      <w:proofErr w:type="spellStart"/>
      <w:r w:rsidRPr="007055D9">
        <w:t>χMCF</w:t>
      </w:r>
      <w:proofErr w:type="spellEnd"/>
      <w:r w:rsidRPr="007055D9">
        <w:t xml:space="preserve">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w:t>
      </w:r>
      <w:proofErr w:type="spellStart"/>
      <w:r w:rsidRPr="007055D9">
        <w:t>χMCF</w:t>
      </w:r>
      <w:proofErr w:type="spellEnd"/>
      <w:r w:rsidRPr="007055D9">
        <w:t xml:space="preserve">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w:t>
      </w:r>
      <w:proofErr w:type="spellStart"/>
      <w:r w:rsidRPr="007055D9">
        <w:t>χMCF</w:t>
      </w:r>
      <w:proofErr w:type="spellEnd"/>
      <w:r w:rsidRPr="007055D9">
        <w:t xml:space="preserve"> is an ideal tool to enable this dynamic process since filling up </w:t>
      </w:r>
      <w:proofErr w:type="spellStart"/>
      <w:r w:rsidRPr="007055D9">
        <w:t>χMCF</w:t>
      </w:r>
      <w:proofErr w:type="spellEnd"/>
      <w:r w:rsidRPr="007055D9">
        <w:t xml:space="preserve">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w:t>
      </w:r>
      <w:proofErr w:type="spellStart"/>
      <w:r w:rsidRPr="007055D9">
        <w:t>χMCF</w:t>
      </w:r>
      <w:proofErr w:type="spellEnd"/>
      <w:r w:rsidRPr="007055D9">
        <w:t xml:space="preserve">. Thus, unnecessary duplication of effort is avoided automatically. </w:t>
      </w:r>
      <w:r>
        <w:t xml:space="preserve">Typically, </w:t>
      </w:r>
      <w:r w:rsidRPr="007055D9">
        <w:t xml:space="preserve">different parties work in different environments using different software tools. Provided all systems support </w:t>
      </w:r>
      <w:proofErr w:type="spellStart"/>
      <w:r w:rsidRPr="007055D9">
        <w:t>χMCF</w:t>
      </w:r>
      <w:proofErr w:type="spellEnd"/>
      <w:r w:rsidRPr="007055D9">
        <w:t>,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 xml:space="preserve">Information contained in </w:t>
      </w:r>
      <w:proofErr w:type="spellStart"/>
      <w:r w:rsidRPr="007055D9">
        <w:t>χMCF</w:t>
      </w:r>
      <w:proofErr w:type="spellEnd"/>
      <w:r w:rsidRPr="007055D9">
        <w:t xml:space="preserve">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w:t>
      </w:r>
      <w:proofErr w:type="gramStart"/>
      <w:r w:rsidRPr="007055D9">
        <w:t>are able to</w:t>
      </w:r>
      <w:proofErr w:type="gramEnd"/>
      <w:r w:rsidRPr="007055D9">
        <w:t xml:space="preserve"> mesh parts automatically in the batch-meshing mode. An automated assembly can be realized by the connection information contained in </w:t>
      </w:r>
      <w:proofErr w:type="spellStart"/>
      <w:r w:rsidRPr="007055D9">
        <w:t>χMCF</w:t>
      </w:r>
      <w:proofErr w:type="spellEnd"/>
      <w:r w:rsidRPr="007055D9">
        <w:t>.</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 xml:space="preserve">Based on </w:t>
      </w:r>
      <w:proofErr w:type="spellStart"/>
      <w:r w:rsidRPr="007055D9">
        <w:t>χMCF</w:t>
      </w:r>
      <w:proofErr w:type="spellEnd"/>
      <w:r w:rsidRPr="007055D9">
        <w:t>, welding robots can be programmed automatically.</w:t>
      </w:r>
    </w:p>
    <w:p w14:paraId="61585519" w14:textId="77777777" w:rsidR="00FC68DB" w:rsidRPr="007055D9" w:rsidRDefault="00FC68DB" w:rsidP="00B202D2">
      <w:r w:rsidRPr="007055D9">
        <w:t xml:space="preserve">An essential feature of </w:t>
      </w:r>
      <w:proofErr w:type="spellStart"/>
      <w:r w:rsidRPr="007055D9">
        <w:t>χMCF</w:t>
      </w:r>
      <w:proofErr w:type="spellEnd"/>
      <w:r w:rsidRPr="007055D9">
        <w:t xml:space="preserve"> is that it contains only information relevant to the joints. No data are included which are dependent on the process. Hence it is relatively easy to implement </w:t>
      </w:r>
      <w:proofErr w:type="spellStart"/>
      <w:r w:rsidRPr="007055D9">
        <w:t>χMCF</w:t>
      </w:r>
      <w:proofErr w:type="spellEnd"/>
      <w:r w:rsidRPr="007055D9">
        <w:t xml:space="preserve"> into any real process. Depending on the application, it is possible to use </w:t>
      </w:r>
      <w:proofErr w:type="spellStart"/>
      <w:r w:rsidRPr="007055D9">
        <w:t>χMCF</w:t>
      </w:r>
      <w:proofErr w:type="spellEnd"/>
      <w:r w:rsidRPr="007055D9">
        <w:t xml:space="preserve"> as a stand-alone database or integrate </w:t>
      </w:r>
      <w:proofErr w:type="spellStart"/>
      <w:r w:rsidRPr="007055D9">
        <w:t>χMCF</w:t>
      </w:r>
      <w:proofErr w:type="spellEnd"/>
      <w:r w:rsidRPr="007055D9">
        <w:t xml:space="preserve"> into an even more comprehensive database. </w:t>
      </w:r>
    </w:p>
    <w:p w14:paraId="14C58F94" w14:textId="77777777" w:rsidR="00FC68DB" w:rsidRPr="007055D9" w:rsidRDefault="00FC68DB" w:rsidP="00B202D2">
      <w:pPr>
        <w:pStyle w:val="berschrift1"/>
      </w:pPr>
      <w:bookmarkStart w:id="836" w:name="_Toc3556930"/>
      <w:bookmarkStart w:id="837" w:name="_Toc34747180"/>
      <w:bookmarkStart w:id="838" w:name="_Toc77101993"/>
      <w:bookmarkStart w:id="839" w:name="_Toc83048632"/>
      <w:r w:rsidRPr="007055D9">
        <w:lastRenderedPageBreak/>
        <w:t>Keywords of XML specification</w:t>
      </w:r>
      <w:bookmarkEnd w:id="836"/>
      <w:bookmarkEnd w:id="837"/>
      <w:bookmarkEnd w:id="838"/>
      <w:bookmarkEnd w:id="839"/>
    </w:p>
    <w:p w14:paraId="7A21DF07" w14:textId="77777777" w:rsidR="00FC68DB" w:rsidRPr="007055D9" w:rsidRDefault="00FC68DB" w:rsidP="00B202D2">
      <w:pPr>
        <w:pStyle w:val="berschrift2"/>
      </w:pPr>
      <w:bookmarkStart w:id="840" w:name="_Toc34747181"/>
      <w:bookmarkStart w:id="841" w:name="_Toc77101994"/>
      <w:bookmarkStart w:id="842" w:name="_Toc83048633"/>
      <w:r w:rsidRPr="007055D9">
        <w:t>Keywords</w:t>
      </w:r>
      <w:bookmarkEnd w:id="840"/>
      <w:bookmarkEnd w:id="841"/>
      <w:bookmarkEnd w:id="842"/>
    </w:p>
    <w:p w14:paraId="00760D94" w14:textId="77777777" w:rsidR="00FC68DB" w:rsidRPr="007055D9" w:rsidRDefault="00FC68DB" w:rsidP="00B202D2">
      <w:r w:rsidRPr="007055D9">
        <w:t xml:space="preserve">The carrier of information in a </w:t>
      </w:r>
      <w:proofErr w:type="spellStart"/>
      <w:r w:rsidRPr="007055D9">
        <w:t>χMCF</w:t>
      </w:r>
      <w:proofErr w:type="spellEnd"/>
      <w:r w:rsidRPr="007055D9">
        <w:t xml:space="preserve">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proofErr w:type="spellStart"/>
      <w:r w:rsidRPr="00137032">
        <w:rPr>
          <w:rFonts w:ascii="Courier New" w:hAnsi="Courier New" w:cs="Courier New"/>
          <w:i/>
          <w:sz w:val="18"/>
          <w:szCs w:val="18"/>
        </w:rPr>
        <w:t>maxOccurs</w:t>
      </w:r>
      <w:proofErr w:type="spellEnd"/>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proofErr w:type="spellStart"/>
      <w:r w:rsidRPr="00137032">
        <w:rPr>
          <w:rFonts w:ascii="Courier New" w:hAnsi="Courier New" w:cs="Courier New"/>
          <w:i/>
          <w:sz w:val="18"/>
          <w:szCs w:val="18"/>
        </w:rPr>
        <w:t>maxOccurs</w:t>
      </w:r>
      <w:proofErr w:type="spellEnd"/>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w:t>
      </w:r>
      <w:proofErr w:type="spellStart"/>
      <w:r w:rsidRPr="007055D9">
        <w:t>χMCF</w:t>
      </w:r>
      <w:proofErr w:type="spellEnd"/>
      <w:r w:rsidRPr="007055D9">
        <w:t xml:space="preserve">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proofErr w:type="spellStart"/>
      <w:r w:rsidRPr="005400BC">
        <w:rPr>
          <w:rFonts w:ascii="Courier New" w:hAnsi="Courier New" w:cs="Courier New"/>
          <w:i/>
          <w:sz w:val="18"/>
          <w:szCs w:val="18"/>
        </w:rPr>
        <w:t>maxOccurs</w:t>
      </w:r>
      <w:proofErr w:type="spellEnd"/>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843" w:name="_Ref371679978"/>
      <w:bookmarkStart w:id="844" w:name="_Ref371939247"/>
      <w:bookmarkStart w:id="845" w:name="_Toc3556933"/>
      <w:bookmarkStart w:id="846" w:name="_Toc34747182"/>
      <w:bookmarkStart w:id="847" w:name="_Toc77101995"/>
      <w:bookmarkStart w:id="848" w:name="_Toc83048634"/>
      <w:bookmarkStart w:id="849" w:name="_Toc288196441"/>
      <w:bookmarkStart w:id="850" w:name="_Toc288200739"/>
      <w:bookmarkEnd w:id="821"/>
      <w:bookmarkEnd w:id="822"/>
      <w:r w:rsidRPr="007055D9">
        <w:t>Parts, Properties and Assemblies</w:t>
      </w:r>
      <w:bookmarkEnd w:id="843"/>
      <w:bookmarkEnd w:id="844"/>
      <w:bookmarkEnd w:id="845"/>
      <w:bookmarkEnd w:id="846"/>
      <w:bookmarkEnd w:id="847"/>
      <w:bookmarkEnd w:id="848"/>
    </w:p>
    <w:p w14:paraId="0D066CBD" w14:textId="77777777" w:rsidR="00FC68DB" w:rsidRPr="007055D9" w:rsidRDefault="00FC68DB" w:rsidP="00B202D2">
      <w:proofErr w:type="spellStart"/>
      <w:r w:rsidRPr="007055D9">
        <w:t>χMCF</w:t>
      </w:r>
      <w:proofErr w:type="spellEnd"/>
      <w:r w:rsidRPr="007055D9">
        <w:t xml:space="preserve">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851" w:name="_Toc3556934"/>
      <w:bookmarkStart w:id="852" w:name="_Toc34747183"/>
      <w:bookmarkStart w:id="853" w:name="_Toc77101996"/>
      <w:bookmarkStart w:id="854" w:name="_Toc83048635"/>
      <w:r w:rsidRPr="007055D9">
        <w:t>Parts</w:t>
      </w:r>
      <w:bookmarkEnd w:id="851"/>
      <w:bookmarkEnd w:id="852"/>
      <w:bookmarkEnd w:id="853"/>
      <w:bookmarkEnd w:id="854"/>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855" w:name="_Toc3556935"/>
      <w:bookmarkStart w:id="856" w:name="_Toc34747184"/>
      <w:bookmarkStart w:id="857" w:name="_Toc77101997"/>
      <w:bookmarkStart w:id="858" w:name="_Toc83048636"/>
      <w:r w:rsidRPr="007055D9">
        <w:t>Part Labels</w:t>
      </w:r>
      <w:bookmarkEnd w:id="855"/>
      <w:bookmarkEnd w:id="856"/>
      <w:bookmarkEnd w:id="857"/>
      <w:bookmarkEnd w:id="858"/>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w:t>
      </w:r>
      <w:proofErr w:type="spellStart"/>
      <w:r w:rsidRPr="007055D9">
        <w:t>CAx</w:t>
      </w:r>
      <w:proofErr w:type="spellEnd"/>
      <w:r w:rsidRPr="007055D9">
        <w:t xml:space="preserve">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4E76B120" w14:textId="77777777" w:rsidR="00FC68DB" w:rsidRPr="007055D9" w:rsidRDefault="00FC68DB" w:rsidP="00B202D2">
      <w:pPr>
        <w:pStyle w:val="berschrift2"/>
      </w:pPr>
      <w:bookmarkStart w:id="859" w:name="_Toc3556936"/>
      <w:bookmarkStart w:id="860" w:name="_Toc34747185"/>
      <w:bookmarkStart w:id="861" w:name="_Toc77101998"/>
      <w:bookmarkStart w:id="862" w:name="_Toc83048637"/>
      <w:r w:rsidRPr="007055D9">
        <w:lastRenderedPageBreak/>
        <w:t>Properties</w:t>
      </w:r>
      <w:bookmarkEnd w:id="859"/>
      <w:bookmarkEnd w:id="860"/>
      <w:bookmarkEnd w:id="861"/>
      <w:bookmarkEnd w:id="862"/>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proofErr w:type="gramStart"/>
      <w:r w:rsidRPr="007055D9">
        <w:t>a number of</w:t>
      </w:r>
      <w:proofErr w:type="gramEnd"/>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w:t>
      </w:r>
      <w:proofErr w:type="spellStart"/>
      <w:r w:rsidRPr="007055D9">
        <w:t>χMCF</w:t>
      </w:r>
      <w:proofErr w:type="spellEnd"/>
      <w:r w:rsidRPr="007055D9">
        <w:t xml:space="preserve">,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w:t>
      </w:r>
      <w:proofErr w:type="spellStart"/>
      <w:r w:rsidRPr="007055D9">
        <w:t>χMCF</w:t>
      </w:r>
      <w:proofErr w:type="spellEnd"/>
      <w:r w:rsidRPr="007055D9">
        <w:t xml:space="preserve">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863" w:name="_Toc428456056"/>
      <w:bookmarkStart w:id="864" w:name="_Toc428537020"/>
      <w:bookmarkStart w:id="865" w:name="_Toc428969339"/>
      <w:bookmarkStart w:id="866" w:name="_Toc429052730"/>
      <w:bookmarkStart w:id="867" w:name="_Toc3556937"/>
      <w:bookmarkStart w:id="868" w:name="_Toc34747186"/>
      <w:bookmarkStart w:id="869" w:name="_Toc77101999"/>
      <w:bookmarkStart w:id="870" w:name="_Toc83048638"/>
      <w:bookmarkEnd w:id="863"/>
      <w:bookmarkEnd w:id="864"/>
      <w:bookmarkEnd w:id="865"/>
      <w:bookmarkEnd w:id="866"/>
      <w:r w:rsidRPr="007055D9">
        <w:t>Assemblies</w:t>
      </w:r>
      <w:bookmarkEnd w:id="867"/>
      <w:bookmarkEnd w:id="868"/>
      <w:bookmarkEnd w:id="869"/>
      <w:bookmarkEnd w:id="870"/>
    </w:p>
    <w:p w14:paraId="6C273BDB" w14:textId="77777777" w:rsidR="00FC68DB" w:rsidRPr="007055D9" w:rsidRDefault="00FC68DB" w:rsidP="00B202D2">
      <w:r w:rsidRPr="007055D9">
        <w:t xml:space="preserve">In many </w:t>
      </w:r>
      <w:proofErr w:type="spellStart"/>
      <w:r w:rsidRPr="007055D9">
        <w:t>CAx</w:t>
      </w:r>
      <w:proofErr w:type="spellEnd"/>
      <w:r w:rsidRPr="007055D9">
        <w:t xml:space="preserve">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w:t>
      </w:r>
      <w:proofErr w:type="spellStart"/>
      <w:r w:rsidRPr="007055D9">
        <w:t>χMCF</w:t>
      </w:r>
      <w:proofErr w:type="spellEnd"/>
      <w:r w:rsidRPr="007055D9">
        <w:t xml:space="preserve">, an assembly is just a set of parts and/or properties, denoted by their part labels and PIDs. They do not need to possess any special relation respective to the part graph. The opposite is true: </w:t>
      </w:r>
      <w:proofErr w:type="spellStart"/>
      <w:r w:rsidRPr="007055D9">
        <w:t>χMCF</w:t>
      </w:r>
      <w:proofErr w:type="spellEnd"/>
      <w:r w:rsidRPr="007055D9">
        <w:t xml:space="preserve">-assemblies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0">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Beschriftung"/>
      </w:pPr>
      <w:bookmarkStart w:id="871" w:name="_Toc3557086"/>
      <w:bookmarkStart w:id="872" w:name="_Toc34747336"/>
      <w:bookmarkStart w:id="873" w:name="_Toc76030527"/>
      <w:bookmarkStart w:id="874" w:name="_Toc85721885"/>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871"/>
      <w:bookmarkEnd w:id="872"/>
      <w:bookmarkEnd w:id="873"/>
      <w:bookmarkEnd w:id="874"/>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875" w:name="_Toc3556938"/>
      <w:bookmarkStart w:id="876" w:name="_Toc34747187"/>
      <w:bookmarkStart w:id="877" w:name="_Toc77102000"/>
      <w:bookmarkStart w:id="878" w:name="_Toc83048639"/>
      <w:r w:rsidRPr="007055D9">
        <w:lastRenderedPageBreak/>
        <w:t xml:space="preserve">File Structure of </w:t>
      </w:r>
      <w:proofErr w:type="spellStart"/>
      <w:r w:rsidRPr="007055D9">
        <w:t>χMCF</w:t>
      </w:r>
      <w:bookmarkEnd w:id="875"/>
      <w:bookmarkEnd w:id="876"/>
      <w:bookmarkEnd w:id="877"/>
      <w:bookmarkEnd w:id="878"/>
      <w:proofErr w:type="spellEnd"/>
    </w:p>
    <w:p w14:paraId="279BD672" w14:textId="77777777" w:rsidR="00FC68DB" w:rsidRPr="007055D9" w:rsidRDefault="00FC68DB" w:rsidP="00B202D2">
      <w:r w:rsidRPr="007055D9">
        <w:t xml:space="preserve">As mentioned before, </w:t>
      </w:r>
      <w:proofErr w:type="spellStart"/>
      <w:r w:rsidRPr="00C10429">
        <w:t>χ</w:t>
      </w:r>
      <w:r w:rsidRPr="007055D9">
        <w:t>MCF</w:t>
      </w:r>
      <w:proofErr w:type="spellEnd"/>
      <w:r w:rsidRPr="007055D9">
        <w:t xml:space="preserve"> is built upon XML. This eases </w:t>
      </w:r>
      <w:proofErr w:type="spellStart"/>
      <w:r w:rsidRPr="00C10429">
        <w:t>χ</w:t>
      </w:r>
      <w:r w:rsidRPr="007055D9">
        <w:t>MCF</w:t>
      </w:r>
      <w:proofErr w:type="spellEnd"/>
      <w:r w:rsidRPr="007055D9">
        <w:t xml:space="preserve"> to possess a clear logical structure.</w:t>
      </w:r>
    </w:p>
    <w:p w14:paraId="207E8EE9" w14:textId="77777777" w:rsidR="00FC68DB" w:rsidRPr="007055D9" w:rsidRDefault="00FC68DB" w:rsidP="00B202D2">
      <w:r w:rsidRPr="007055D9">
        <w:t xml:space="preserve">The root/document element of </w:t>
      </w:r>
      <w:proofErr w:type="spellStart"/>
      <w:r w:rsidRPr="007055D9">
        <w:t>χMCF</w:t>
      </w:r>
      <w:proofErr w:type="spellEnd"/>
      <w:r w:rsidRPr="007055D9">
        <w:t xml:space="preserve">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connection_group</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appdata</w:t>
      </w:r>
      <w:proofErr w:type="spellEnd"/>
      <w:r w:rsidRPr="00AC2B0C">
        <w:rPr>
          <w:rFonts w:ascii="Courier New" w:hAnsi="Courier New" w:cs="Courier New"/>
          <w:b/>
          <w:i/>
          <w:sz w:val="18"/>
          <w:szCs w:val="18"/>
        </w:rPr>
        <w:t>&gt;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879" w:name="_Toc428279323"/>
      <w:bookmarkStart w:id="880" w:name="_Toc428456059"/>
      <w:bookmarkStart w:id="881" w:name="_Toc428537023"/>
      <w:bookmarkStart w:id="882" w:name="_Toc428969342"/>
      <w:bookmarkStart w:id="883" w:name="_Toc429052733"/>
      <w:bookmarkStart w:id="884" w:name="_Toc3556939"/>
      <w:bookmarkStart w:id="885" w:name="_Toc34747188"/>
      <w:bookmarkStart w:id="886" w:name="_Toc77102001"/>
      <w:bookmarkStart w:id="887" w:name="_Toc83048640"/>
      <w:bookmarkEnd w:id="879"/>
      <w:bookmarkEnd w:id="880"/>
      <w:bookmarkEnd w:id="881"/>
      <w:bookmarkEnd w:id="882"/>
      <w:bookmarkEnd w:id="883"/>
      <w:r w:rsidRPr="007055D9">
        <w:t>Elements containing general information</w:t>
      </w:r>
      <w:bookmarkEnd w:id="884"/>
      <w:bookmarkEnd w:id="885"/>
      <w:bookmarkEnd w:id="886"/>
      <w:bookmarkEnd w:id="887"/>
      <w:r w:rsidRPr="007055D9">
        <w:t xml:space="preserve"> </w:t>
      </w:r>
    </w:p>
    <w:p w14:paraId="5626DD8D" w14:textId="77777777" w:rsidR="00FC68DB" w:rsidRPr="007055D9" w:rsidRDefault="00FC68DB" w:rsidP="00B202D2">
      <w:proofErr w:type="spellStart"/>
      <w:r w:rsidRPr="007055D9">
        <w:t>χMCF</w:t>
      </w:r>
      <w:proofErr w:type="spellEnd"/>
      <w:r w:rsidRPr="007055D9">
        <w:t xml:space="preserve">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proofErr w:type="spellStart"/>
            <w:r>
              <w:rPr>
                <w:sz w:val="20"/>
                <w:szCs w:val="20"/>
              </w:rPr>
              <w:t>appdata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proofErr w:type="spellStart"/>
            <w:r>
              <w:rPr>
                <w:sz w:val="20"/>
                <w:szCs w:val="20"/>
              </w:rPr>
              <w:t>connection_group</w:t>
            </w:r>
            <w:proofErr w:type="spellEnd"/>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Beschriftung"/>
        <w:spacing w:before="120"/>
      </w:pPr>
      <w:bookmarkStart w:id="888" w:name="_Toc3566409"/>
      <w:bookmarkStart w:id="889" w:name="_Toc34747411"/>
      <w:bookmarkStart w:id="890" w:name="_Toc77095859"/>
      <w:bookmarkStart w:id="891" w:name="_Toc8572196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888"/>
      <w:bookmarkEnd w:id="889"/>
      <w:bookmarkEnd w:id="890"/>
      <w:bookmarkEnd w:id="891"/>
    </w:p>
    <w:p w14:paraId="3B5E3F13" w14:textId="77777777" w:rsidR="00FC68DB" w:rsidRPr="007055D9" w:rsidRDefault="00FC68DB" w:rsidP="00B202D2">
      <w:pPr>
        <w:pStyle w:val="berschrift3"/>
      </w:pPr>
      <w:bookmarkStart w:id="892" w:name="_Toc3556940"/>
      <w:bookmarkStart w:id="893" w:name="_Toc34747189"/>
      <w:bookmarkStart w:id="894" w:name="_Toc77102002"/>
      <w:bookmarkStart w:id="895" w:name="_Toc83048641"/>
      <w:r w:rsidRPr="007055D9">
        <w:t>Date</w:t>
      </w:r>
      <w:bookmarkEnd w:id="892"/>
      <w:bookmarkEnd w:id="893"/>
      <w:bookmarkEnd w:id="894"/>
      <w:bookmarkEnd w:id="895"/>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31"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896" w:name="_Toc3556941"/>
      <w:bookmarkStart w:id="897" w:name="_Toc34747190"/>
      <w:bookmarkStart w:id="898" w:name="_Toc77102003"/>
      <w:bookmarkStart w:id="899" w:name="_Toc83048642"/>
      <w:r w:rsidRPr="007055D9">
        <w:t>Version</w:t>
      </w:r>
      <w:bookmarkEnd w:id="896"/>
      <w:bookmarkEnd w:id="897"/>
      <w:bookmarkEnd w:id="898"/>
      <w:bookmarkEnd w:id="899"/>
    </w:p>
    <w:p w14:paraId="2B51203D" w14:textId="77777777" w:rsidR="00FC68DB" w:rsidRPr="007055D9" w:rsidRDefault="00FC68DB" w:rsidP="00B202D2">
      <w:r w:rsidRPr="007055D9">
        <w:t xml:space="preserve">The version code of the </w:t>
      </w:r>
      <w:proofErr w:type="spellStart"/>
      <w:r w:rsidRPr="007055D9">
        <w:t>χMCF</w:t>
      </w:r>
      <w:proofErr w:type="spellEnd"/>
      <w:r w:rsidRPr="007055D9">
        <w:t xml:space="preserve">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w:t>
      </w:r>
      <w:proofErr w:type="spellStart"/>
      <w:r w:rsidRPr="007055D9">
        <w:t>χMCF</w:t>
      </w:r>
      <w:proofErr w:type="spellEnd"/>
      <w:r w:rsidRPr="007055D9">
        <w:t xml:space="preserve">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900" w:name="_Toc3556942"/>
      <w:bookmarkStart w:id="901" w:name="_Ref34739722"/>
      <w:bookmarkStart w:id="902" w:name="_Ref34739734"/>
      <w:bookmarkStart w:id="903" w:name="_Toc34747191"/>
      <w:bookmarkStart w:id="904" w:name="_Toc77102004"/>
      <w:bookmarkStart w:id="905" w:name="_Toc83048643"/>
      <w:r w:rsidRPr="007055D9">
        <w:t>Unit System</w:t>
      </w:r>
      <w:bookmarkEnd w:id="900"/>
      <w:bookmarkEnd w:id="901"/>
      <w:bookmarkEnd w:id="902"/>
      <w:bookmarkEnd w:id="903"/>
      <w:bookmarkEnd w:id="904"/>
      <w:bookmarkEnd w:id="905"/>
    </w:p>
    <w:p w14:paraId="096E5E57" w14:textId="77777777" w:rsidR="00FC68DB" w:rsidRPr="007055D9" w:rsidRDefault="00FC68DB" w:rsidP="00B202D2">
      <w:r w:rsidRPr="007055D9">
        <w:t xml:space="preserve">The unit system used by </w:t>
      </w:r>
      <w:proofErr w:type="spellStart"/>
      <w:r w:rsidRPr="007055D9">
        <w:t>χMCF</w:t>
      </w:r>
      <w:proofErr w:type="spellEnd"/>
      <w:r w:rsidRPr="007055D9">
        <w:t xml:space="preserve">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Beschriftung"/>
        <w:spacing w:before="120"/>
      </w:pPr>
      <w:bookmarkStart w:id="906" w:name="_Toc3566410"/>
      <w:bookmarkStart w:id="907" w:name="_Toc34747412"/>
      <w:bookmarkStart w:id="908" w:name="_Toc77095860"/>
      <w:bookmarkStart w:id="909" w:name="_Toc8572197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906"/>
      <w:bookmarkEnd w:id="907"/>
      <w:bookmarkEnd w:id="908"/>
      <w:bookmarkEnd w:id="909"/>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910" w:name="_Toc339013871"/>
      <w:bookmarkStart w:id="911" w:name="_Toc3556943"/>
      <w:bookmarkStart w:id="912" w:name="_Toc34747192"/>
      <w:bookmarkStart w:id="913" w:name="_Toc77102005"/>
      <w:bookmarkStart w:id="914" w:name="_Toc83048644"/>
      <w:r w:rsidRPr="007055D9">
        <w:t>Application, User and Process Specific Data</w:t>
      </w:r>
      <w:bookmarkEnd w:id="910"/>
      <w:bookmarkEnd w:id="911"/>
      <w:bookmarkEnd w:id="912"/>
      <w:bookmarkEnd w:id="913"/>
      <w:bookmarkEnd w:id="914"/>
    </w:p>
    <w:p w14:paraId="4157BAB9" w14:textId="77777777" w:rsidR="00FC68DB" w:rsidRPr="007055D9" w:rsidRDefault="00FC68DB" w:rsidP="00B202D2">
      <w:r w:rsidRPr="007055D9">
        <w:t xml:space="preserve">The user/application software can store additional information into a </w:t>
      </w:r>
      <w:proofErr w:type="spellStart"/>
      <w:r w:rsidRPr="007055D9">
        <w:t>χMCF</w:t>
      </w:r>
      <w:proofErr w:type="spellEnd"/>
      <w:r w:rsidRPr="007055D9">
        <w:t xml:space="preserve"> file.  In this way, flexibility is introduced which enables an easy integration of </w:t>
      </w:r>
      <w:proofErr w:type="spellStart"/>
      <w:r w:rsidRPr="007055D9">
        <w:t>χMCF</w:t>
      </w:r>
      <w:proofErr w:type="spellEnd"/>
      <w:r w:rsidRPr="007055D9">
        <w:t xml:space="preserve"> into an existing development process.</w:t>
      </w:r>
    </w:p>
    <w:p w14:paraId="5DA324F8" w14:textId="77777777" w:rsidR="00FC68DB" w:rsidRPr="007055D9" w:rsidRDefault="00FC68DB" w:rsidP="00B202D2">
      <w:r w:rsidRPr="007055D9">
        <w:t xml:space="preserve">The current </w:t>
      </w:r>
      <w:proofErr w:type="spellStart"/>
      <w:r w:rsidRPr="00C10429">
        <w:t>χ</w:t>
      </w:r>
      <w:r w:rsidRPr="007055D9">
        <w:t>MCF</w:t>
      </w:r>
      <w:proofErr w:type="spellEnd"/>
      <w:r w:rsidRPr="007055D9">
        <w:t xml:space="preserve">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w:t>
      </w:r>
      <w:proofErr w:type="spellStart"/>
      <w:r w:rsidRPr="007055D9">
        <w:t>χMCF</w:t>
      </w:r>
      <w:proofErr w:type="spellEnd"/>
      <w:r w:rsidRPr="007055D9">
        <w:t xml:space="preserve"> standard. </w:t>
      </w:r>
    </w:p>
    <w:p w14:paraId="3EF41568" w14:textId="22BF99E8"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915" w:name="_Toc413359565"/>
      <w:bookmarkStart w:id="916" w:name="_Ref414560122"/>
      <w:bookmarkStart w:id="917" w:name="_Ref414563183"/>
      <w:bookmarkStart w:id="918" w:name="_Ref414571476"/>
      <w:bookmarkStart w:id="919" w:name="_Ref428530906"/>
      <w:bookmarkStart w:id="920" w:name="_Ref429050591"/>
      <w:bookmarkStart w:id="921" w:name="_Ref429053268"/>
      <w:bookmarkStart w:id="922" w:name="_Toc3556944"/>
      <w:bookmarkStart w:id="923" w:name="_Toc34747193"/>
      <w:bookmarkStart w:id="924" w:name="_Toc77102006"/>
      <w:bookmarkStart w:id="925" w:name="_Toc83048645"/>
      <w:r w:rsidRPr="007055D9">
        <w:t xml:space="preserve">User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appdata</w:t>
      </w:r>
      <w:proofErr w:type="spellEnd"/>
      <w:r w:rsidRPr="00F54521">
        <w:rPr>
          <w:rFonts w:ascii="Courier New" w:hAnsi="Courier New" w:cs="Courier New"/>
          <w:b w:val="0"/>
          <w:i/>
          <w:sz w:val="26"/>
          <w:szCs w:val="28"/>
          <w:lang w:eastAsia="de-DE"/>
        </w:rPr>
        <w:t>/&gt;</w:t>
      </w:r>
      <w:bookmarkEnd w:id="915"/>
      <w:bookmarkEnd w:id="916"/>
      <w:bookmarkEnd w:id="917"/>
      <w:bookmarkEnd w:id="918"/>
      <w:bookmarkEnd w:id="919"/>
      <w:bookmarkEnd w:id="920"/>
      <w:bookmarkEnd w:id="921"/>
      <w:bookmarkEnd w:id="922"/>
      <w:bookmarkEnd w:id="923"/>
      <w:bookmarkEnd w:id="924"/>
      <w:bookmarkEnd w:id="925"/>
    </w:p>
    <w:p w14:paraId="774C8A1F" w14:textId="39B501D3" w:rsidR="00FC68DB" w:rsidRDefault="00FC68DB" w:rsidP="00B202D2">
      <w:r w:rsidRPr="00271590">
        <w:rPr>
          <w:rFonts w:ascii="Courier New" w:hAnsi="Courier New" w:cs="Courier New"/>
          <w:b/>
          <w:i/>
          <w:sz w:val="18"/>
          <w:szCs w:val="18"/>
        </w:rPr>
        <w:t>&lt;</w:t>
      </w:r>
      <w:proofErr w:type="spellStart"/>
      <w:r w:rsidRPr="00271590">
        <w:rPr>
          <w:rFonts w:ascii="Courier New" w:hAnsi="Courier New" w:cs="Courier New"/>
          <w:b/>
          <w:i/>
          <w:sz w:val="18"/>
          <w:szCs w:val="18"/>
        </w:rPr>
        <w:t>appdata</w:t>
      </w:r>
      <w:proofErr w:type="spellEnd"/>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w:t>
      </w:r>
      <w:proofErr w:type="spellStart"/>
      <w:r w:rsidRPr="00266DB5">
        <w:rPr>
          <w:rFonts w:ascii="Courier New" w:hAnsi="Courier New" w:cs="Courier New"/>
          <w:b/>
          <w:i/>
          <w:sz w:val="18"/>
          <w:szCs w:val="18"/>
        </w:rPr>
        <w:t>connection_group</w:t>
      </w:r>
      <w:proofErr w:type="spellEnd"/>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w:t>
      </w:r>
      <w:proofErr w:type="spellStart"/>
      <w:r w:rsidRPr="00271590">
        <w:rPr>
          <w:rFonts w:ascii="Courier New" w:hAnsi="Courier New" w:cs="Courier New"/>
          <w:b/>
          <w:i/>
          <w:sz w:val="18"/>
          <w:szCs w:val="18"/>
        </w:rPr>
        <w:t>appdata</w:t>
      </w:r>
      <w:proofErr w:type="spellEnd"/>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appdata</w:t>
      </w:r>
      <w:proofErr w:type="spellEnd"/>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926"/>
      <w:r>
        <w:t xml:space="preserve">store and export </w:t>
      </w:r>
      <w:commentRangeEnd w:id="926"/>
      <w:r>
        <w:rPr>
          <w:rStyle w:val="Kommentarzeichen"/>
          <w:lang w:eastAsia="x-none"/>
        </w:rPr>
        <w:commentReference w:id="926"/>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appdata</w:t>
      </w:r>
      <w:proofErr w:type="spellEnd"/>
      <w:r w:rsidRPr="00271590">
        <w:rPr>
          <w:rFonts w:ascii="Courier New" w:hAnsi="Courier New" w:cs="Courier New"/>
          <w:b/>
          <w:i/>
          <w:sz w:val="18"/>
          <w:szCs w:val="18"/>
        </w:rPr>
        <w:t>&gt;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for a FE pre-/post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w:t>
      </w:r>
      <w:proofErr w:type="spellStart"/>
      <w:r w:rsidRPr="00EB4BFC">
        <w:rPr>
          <w:rStyle w:val="elementdeftypeChar"/>
          <w:rFonts w:eastAsia="Calibri"/>
        </w:rPr>
        <w:t>appdata</w:t>
      </w:r>
      <w:proofErr w:type="spellEnd"/>
      <w:r w:rsidRPr="00EB4BFC">
        <w:rPr>
          <w:rStyle w:val="elementdeftypeChar"/>
          <w:rFonts w:eastAsia="Calibri"/>
        </w:rPr>
        <w:t>&gt;</w:t>
      </w:r>
      <w:r w:rsidRPr="000F259A">
        <w:rPr>
          <w:rFonts w:cs="Arial"/>
        </w:rPr>
        <w:t xml:space="preserve"> blocks of the same </w:t>
      </w:r>
      <w:proofErr w:type="spellStart"/>
      <w:r w:rsidRPr="000F259A">
        <w:rPr>
          <w:rFonts w:cs="Arial"/>
        </w:rPr>
        <w:t>χMCF</w:t>
      </w:r>
      <w:proofErr w:type="spellEnd"/>
      <w:r w:rsidRPr="000F259A">
        <w:rPr>
          <w:rFonts w:cs="Arial"/>
        </w:rPr>
        <w:t xml:space="preserve">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proofErr w:type="spellStart"/>
      <w:r>
        <w:rPr>
          <w:sz w:val="20"/>
        </w:rPr>
        <w:t>HyperMesh</w:t>
      </w:r>
      <w:proofErr w:type="spellEnd"/>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 xml:space="preserve">LMS </w:t>
      </w:r>
      <w:proofErr w:type="spellStart"/>
      <w:r w:rsidRPr="003A59F0">
        <w:rPr>
          <w:sz w:val="20"/>
        </w:rPr>
        <w:t>Virtual.Lab</w:t>
      </w:r>
      <w:proofErr w:type="spellEnd"/>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proofErr w:type="spellStart"/>
      <w:r w:rsidRPr="003A59F0">
        <w:rPr>
          <w:sz w:val="20"/>
        </w:rPr>
        <w:lastRenderedPageBreak/>
        <w:t>nCode</w:t>
      </w:r>
      <w:proofErr w:type="spellEnd"/>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proofErr w:type="spellStart"/>
      <w:r w:rsidRPr="000518AB">
        <w:rPr>
          <w:sz w:val="20"/>
        </w:rPr>
        <w:t>SyncroFIT</w:t>
      </w:r>
      <w:proofErr w:type="spellEnd"/>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w:t>
      </w:r>
      <w:proofErr w:type="spellStart"/>
      <w:r w:rsidRPr="00D212B7">
        <w:rPr>
          <w:rFonts w:ascii="Courier New" w:hAnsi="Courier New" w:cs="Courier New"/>
          <w:b/>
          <w:i/>
          <w:sz w:val="18"/>
          <w:szCs w:val="18"/>
        </w:rPr>
        <w:t>appdata</w:t>
      </w:r>
      <w:proofErr w:type="spellEnd"/>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proofErr w:type="spellStart"/>
            <w:r>
              <w:rPr>
                <w:sz w:val="20"/>
                <w:szCs w:val="20"/>
              </w:rPr>
              <w:t>HyperMesh</w:t>
            </w:r>
            <w:proofErr w:type="spellEnd"/>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proofErr w:type="spellStart"/>
            <w:r>
              <w:rPr>
                <w:sz w:val="20"/>
                <w:szCs w:val="20"/>
              </w:rPr>
              <w:t>SyncroFIT</w:t>
            </w:r>
            <w:proofErr w:type="spellEnd"/>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Beschriftung"/>
        <w:spacing w:before="120"/>
      </w:pPr>
      <w:bookmarkStart w:id="927" w:name="_Toc3566411"/>
      <w:bookmarkStart w:id="928" w:name="_Toc34747413"/>
      <w:bookmarkStart w:id="929" w:name="_Toc77095861"/>
      <w:bookmarkStart w:id="930" w:name="_Toc8572197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w:t>
      </w:r>
      <w:proofErr w:type="spellStart"/>
      <w:r w:rsidRPr="00D212B7">
        <w:rPr>
          <w:rFonts w:ascii="Courier New" w:hAnsi="Courier New" w:cs="Courier New"/>
        </w:rPr>
        <w:t>appdata</w:t>
      </w:r>
      <w:proofErr w:type="spellEnd"/>
      <w:r w:rsidRPr="00D212B7">
        <w:rPr>
          <w:rFonts w:ascii="Courier New" w:hAnsi="Courier New" w:cs="Courier New"/>
        </w:rPr>
        <w:t>&gt;</w:t>
      </w:r>
      <w:bookmarkEnd w:id="927"/>
      <w:bookmarkEnd w:id="928"/>
      <w:bookmarkEnd w:id="929"/>
      <w:bookmarkEnd w:id="930"/>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w:t>
      </w:r>
      <w:proofErr w:type="spellStart"/>
      <w:r>
        <w:rPr>
          <w:rFonts w:ascii="Courier New" w:hAnsi="Courier New" w:cs="Courier New"/>
          <w:b/>
          <w:i/>
          <w:sz w:val="18"/>
        </w:rPr>
        <w:t>a</w:t>
      </w:r>
      <w:r w:rsidRPr="003E7CFB">
        <w:rPr>
          <w:rFonts w:ascii="Courier New" w:hAnsi="Courier New" w:cs="Courier New"/>
          <w:b/>
          <w:i/>
          <w:sz w:val="18"/>
        </w:rPr>
        <w:t>ppdata</w:t>
      </w:r>
      <w:proofErr w:type="spellEnd"/>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w:t>
      </w:r>
      <w:proofErr w:type="spellStart"/>
      <w:r w:rsidRPr="00F475E1">
        <w:t>xMCF</w:t>
      </w:r>
      <w:proofErr w:type="spellEnd"/>
      <w:r w:rsidRPr="00F475E1">
        <w:t>"</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="http://servicenet.t-systems.com/medina/</w:t>
      </w:r>
      <w:proofErr w:type="spellStart"/>
      <w:r w:rsidRPr="00F475E1">
        <w:t>xMCF</w:t>
      </w:r>
      <w:proofErr w:type="spellEnd"/>
      <w:r w:rsidRPr="00F475E1">
        <w:t xml:space="preserve">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w:t>
      </w:r>
      <w:proofErr w:type="spellStart"/>
      <w:r w:rsidRPr="00966BAF">
        <w:rPr>
          <w:b/>
          <w:color w:val="0070C0"/>
          <w:lang w:val="it-IT"/>
        </w:rPr>
        <w:t>appdata</w:t>
      </w:r>
      <w:proofErr w:type="spellEnd"/>
      <w:r w:rsidRPr="00966BAF">
        <w:rPr>
          <w:b/>
          <w:color w:val="0070C0"/>
          <w:lang w:val="it-IT"/>
        </w:rPr>
        <w:t>&gt;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w:t>
      </w:r>
      <w:proofErr w:type="spellStart"/>
      <w:r w:rsidRPr="00BA120B">
        <w:rPr>
          <w:b/>
          <w:color w:val="0070C0"/>
          <w:lang w:val="it-IT"/>
        </w:rPr>
        <w:t>xMCF</w:t>
      </w:r>
      <w:proofErr w:type="spellEnd"/>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appdata</w:t>
      </w:r>
      <w:proofErr w:type="spellEnd"/>
      <w:r w:rsidRPr="00BA120B">
        <w:rPr>
          <w:b/>
          <w:color w:val="0070C0"/>
        </w:rPr>
        <w:t>&gt;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w:t>
      </w:r>
      <w:proofErr w:type="spellStart"/>
      <w:r>
        <w:rPr>
          <w:rFonts w:ascii="Courier New" w:hAnsi="Courier New" w:cs="Courier New"/>
          <w:b/>
          <w:i/>
          <w:sz w:val="18"/>
        </w:rPr>
        <w:t>a</w:t>
      </w:r>
      <w:r w:rsidRPr="003E7CFB">
        <w:rPr>
          <w:rFonts w:ascii="Courier New" w:hAnsi="Courier New" w:cs="Courier New"/>
          <w:b/>
          <w:i/>
          <w:sz w:val="18"/>
        </w:rPr>
        <w:t>ppdata</w:t>
      </w:r>
      <w:proofErr w:type="spellEnd"/>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w:t>
      </w:r>
      <w:proofErr w:type="spellStart"/>
      <w:r w:rsidRPr="00F475E1">
        <w:rPr>
          <w:b/>
          <w:color w:val="0070C0"/>
        </w:rPr>
        <w:t>xMCF</w:t>
      </w:r>
      <w:proofErr w:type="spellEnd"/>
      <w:r w:rsidRPr="00F475E1">
        <w:rPr>
          <w:b/>
          <w:color w:val="0070C0"/>
        </w:rPr>
        <w:t>"</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="http://servicenet.t-systems.com/medina/</w:t>
      </w:r>
      <w:proofErr w:type="spellStart"/>
      <w:r w:rsidRPr="00F475E1">
        <w:rPr>
          <w:b/>
          <w:color w:val="0070C0"/>
        </w:rPr>
        <w:t>xMCF</w:t>
      </w:r>
      <w:proofErr w:type="spellEnd"/>
      <w:r w:rsidRPr="00F475E1">
        <w:rPr>
          <w:b/>
          <w:color w:val="0070C0"/>
        </w:rPr>
        <w:t xml:space="preserve">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w:t>
      </w:r>
      <w:proofErr w:type="spellStart"/>
      <w:r>
        <w:t>connection_group</w:t>
      </w:r>
      <w:proofErr w:type="spellEnd"/>
      <w:r>
        <w:t xml:space="preserve"> id="1"&gt;</w:t>
      </w:r>
    </w:p>
    <w:p w14:paraId="45061AD6" w14:textId="77777777" w:rsidR="00FC68DB" w:rsidRDefault="00FC68DB" w:rsidP="00B202D2">
      <w:pPr>
        <w:pStyle w:val="XMLCode"/>
      </w:pPr>
      <w:r>
        <w:t xml:space="preserve">        &lt;</w:t>
      </w:r>
      <w:proofErr w:type="spellStart"/>
      <w:r>
        <w:t>connected_to</w:t>
      </w:r>
      <w:proofErr w:type="spellEnd"/>
      <w:r>
        <w:t>&gt;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w:t>
      </w:r>
      <w:proofErr w:type="spellStart"/>
      <w:r>
        <w:t>connected_to</w:t>
      </w:r>
      <w:proofErr w:type="spellEnd"/>
      <w:r>
        <w:t>&gt;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w:t>
      </w:r>
      <w:proofErr w:type="spellStart"/>
      <w:r w:rsidRPr="00966BAF">
        <w:rPr>
          <w:b/>
          <w:color w:val="0070C0"/>
          <w:lang w:val="it-IT"/>
        </w:rPr>
        <w:t>appdata</w:t>
      </w:r>
      <w:proofErr w:type="spellEnd"/>
      <w:r w:rsidRPr="00966BAF">
        <w:rPr>
          <w:b/>
          <w:color w:val="0070C0"/>
          <w:lang w:val="it-IT"/>
        </w:rPr>
        <w:t>&gt;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w:t>
      </w:r>
      <w:proofErr w:type="spellStart"/>
      <w:r w:rsidRPr="00966BAF">
        <w:rPr>
          <w:b/>
          <w:color w:val="0070C0"/>
          <w:lang w:val="it-IT"/>
        </w:rPr>
        <w:t>xMCF</w:t>
      </w:r>
      <w:proofErr w:type="spellEnd"/>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appdata</w:t>
      </w:r>
      <w:proofErr w:type="spellEnd"/>
      <w:r w:rsidRPr="007A0F9F">
        <w:rPr>
          <w:b/>
          <w:color w:val="0070C0"/>
        </w:rPr>
        <w:t>&gt;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w:t>
      </w:r>
      <w:proofErr w:type="spellStart"/>
      <w:r>
        <w:t>connection_group</w:t>
      </w:r>
      <w:proofErr w:type="spellEnd"/>
      <w:r>
        <w:t>&gt;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931" w:name="_Finite_Element_Specific"/>
      <w:bookmarkStart w:id="932" w:name="_Ref414560131"/>
      <w:bookmarkStart w:id="933" w:name="_Toc3556945"/>
      <w:bookmarkStart w:id="934" w:name="_Toc34747194"/>
      <w:bookmarkStart w:id="935" w:name="_Toc77102007"/>
      <w:bookmarkStart w:id="936" w:name="_Toc83048646"/>
      <w:bookmarkEnd w:id="931"/>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932"/>
      <w:bookmarkEnd w:id="933"/>
      <w:bookmarkEnd w:id="934"/>
      <w:bookmarkEnd w:id="935"/>
      <w:bookmarkEnd w:id="936"/>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w:t>
      </w:r>
      <w:proofErr w:type="spellStart"/>
      <w:r w:rsidRPr="003D7A47">
        <w:t>χMCF</w:t>
      </w:r>
      <w:proofErr w:type="spellEnd"/>
      <w:r w:rsidRPr="003D7A47">
        <w:t xml:space="preserve">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w:t>
      </w:r>
      <w:proofErr w:type="spellStart"/>
      <w:r>
        <w:t>χMCF</w:t>
      </w:r>
      <w:proofErr w:type="spellEnd"/>
      <w:r>
        <w:t xml:space="preserve">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Beschriftung"/>
        <w:spacing w:before="120"/>
      </w:pPr>
      <w:bookmarkStart w:id="937" w:name="_Toc3566412"/>
      <w:bookmarkStart w:id="938" w:name="_Toc34747414"/>
      <w:bookmarkStart w:id="939" w:name="_Toc77095862"/>
      <w:bookmarkStart w:id="940" w:name="_Toc8572197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937"/>
      <w:bookmarkEnd w:id="938"/>
      <w:bookmarkEnd w:id="939"/>
      <w:bookmarkEnd w:id="940"/>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Beschriftung"/>
        <w:spacing w:before="120"/>
      </w:pPr>
      <w:bookmarkStart w:id="941" w:name="_Toc3566413"/>
      <w:bookmarkStart w:id="942" w:name="_Toc34747415"/>
      <w:bookmarkStart w:id="943" w:name="_Toc77095863"/>
      <w:bookmarkStart w:id="944" w:name="_Toc8572197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941"/>
      <w:bookmarkEnd w:id="942"/>
      <w:bookmarkEnd w:id="943"/>
      <w:bookmarkEnd w:id="944"/>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proofErr w:type="spellStart"/>
      <w:r w:rsidRPr="00A5126C">
        <w:t>χ</w:t>
      </w:r>
      <w:r w:rsidRPr="007055D9">
        <w:t>MCF</w:t>
      </w:r>
      <w:proofErr w:type="spellEnd"/>
      <w:r w:rsidRPr="007055D9">
        <w:t xml:space="preserve">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945"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945"/>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946"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946"/>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 xml:space="preserve">in the scope of </w:t>
      </w:r>
      <w:proofErr w:type="spellStart"/>
      <w:r w:rsidRPr="00D26D94">
        <w:t>χMCF</w:t>
      </w:r>
      <w:proofErr w:type="spellEnd"/>
      <w:r w:rsidRPr="00D26D94">
        <w:t xml:space="preserve"> format.</w:t>
      </w:r>
      <w:r>
        <w:t xml:space="preserve"> </w:t>
      </w:r>
    </w:p>
    <w:p w14:paraId="4CC07D4C" w14:textId="77777777" w:rsidR="00FC68DB" w:rsidRPr="007055D9" w:rsidRDefault="00FC68DB" w:rsidP="00B202D2">
      <w:pPr>
        <w:pStyle w:val="berschrift2"/>
      </w:pPr>
      <w:bookmarkStart w:id="947" w:name="_Toc373504790"/>
      <w:bookmarkStart w:id="948" w:name="_Toc373505008"/>
      <w:bookmarkStart w:id="949" w:name="_Toc339013872"/>
      <w:bookmarkStart w:id="950" w:name="_Ref414560151"/>
      <w:bookmarkStart w:id="951" w:name="_Toc3556946"/>
      <w:bookmarkStart w:id="952" w:name="_Toc34747195"/>
      <w:bookmarkStart w:id="953" w:name="_Toc77102009"/>
      <w:bookmarkStart w:id="954" w:name="_Toc83048647"/>
      <w:bookmarkEnd w:id="947"/>
      <w:bookmarkEnd w:id="948"/>
      <w:r w:rsidRPr="007055D9">
        <w:t>Connection Data</w:t>
      </w:r>
      <w:bookmarkEnd w:id="949"/>
      <w:r w:rsidRPr="007055D9">
        <w:t xml:space="preserve"> </w:t>
      </w:r>
      <w:r w:rsidRPr="00E366F9">
        <w:rPr>
          <w:rFonts w:ascii="Courier New" w:hAnsi="Courier New" w:cs="Courier New"/>
          <w:b w:val="0"/>
          <w:sz w:val="26"/>
        </w:rPr>
        <w:t>&lt;</w:t>
      </w:r>
      <w:proofErr w:type="spellStart"/>
      <w:r w:rsidRPr="00E366F9">
        <w:rPr>
          <w:rFonts w:ascii="Courier New" w:hAnsi="Courier New" w:cs="Courier New"/>
          <w:b w:val="0"/>
          <w:sz w:val="26"/>
        </w:rPr>
        <w:t>connection_group</w:t>
      </w:r>
      <w:proofErr w:type="spellEnd"/>
      <w:r>
        <w:rPr>
          <w:rFonts w:ascii="Courier New" w:hAnsi="Courier New" w:cs="Courier New"/>
          <w:b w:val="0"/>
          <w:sz w:val="26"/>
        </w:rPr>
        <w:t>/</w:t>
      </w:r>
      <w:r w:rsidRPr="00E366F9">
        <w:rPr>
          <w:rFonts w:ascii="Courier New" w:hAnsi="Courier New" w:cs="Courier New"/>
          <w:b w:val="0"/>
          <w:sz w:val="26"/>
        </w:rPr>
        <w:t>&gt;</w:t>
      </w:r>
      <w:bookmarkEnd w:id="950"/>
      <w:bookmarkEnd w:id="951"/>
      <w:bookmarkEnd w:id="952"/>
      <w:bookmarkEnd w:id="953"/>
      <w:bookmarkEnd w:id="954"/>
    </w:p>
    <w:p w14:paraId="0F93AA46" w14:textId="7BBDC398" w:rsidR="00FC68DB" w:rsidRPr="007055D9" w:rsidRDefault="00FC68DB" w:rsidP="00B202D2">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connection_group</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proofErr w:type="spellStart"/>
      <w:r w:rsidRPr="00504BAD">
        <w:rPr>
          <w:rFonts w:ascii="Courier New" w:hAnsi="Courier New" w:cs="Courier New"/>
          <w:b/>
          <w:i/>
          <w:sz w:val="18"/>
          <w:szCs w:val="18"/>
        </w:rPr>
        <w:t>connected</w:t>
      </w:r>
      <w:r w:rsidRPr="00446313">
        <w:rPr>
          <w:rFonts w:ascii="Courier New" w:hAnsi="Courier New" w:cs="Courier New"/>
          <w:b/>
          <w:i/>
          <w:sz w:val="18"/>
          <w:szCs w:val="18"/>
        </w:rPr>
        <w:t>_to</w:t>
      </w:r>
      <w:proofErr w:type="spellEnd"/>
      <w:r w:rsidRPr="00446313">
        <w:rPr>
          <w:rFonts w:ascii="Courier New" w:hAnsi="Courier New" w:cs="Courier New"/>
          <w:b/>
          <w:i/>
          <w:sz w:val="18"/>
          <w:szCs w:val="18"/>
        </w:rPr>
        <w:t>&gt;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connection_group</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w:t>
      </w:r>
      <w:proofErr w:type="spellStart"/>
      <w:r w:rsidRPr="007055D9">
        <w:t>χMCF</w:t>
      </w:r>
      <w:proofErr w:type="spellEnd"/>
      <w:r w:rsidRPr="007055D9">
        <w:t xml:space="preserve">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connection_group</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 xml:space="preserve">unique within a </w:t>
            </w:r>
            <w:proofErr w:type="spellStart"/>
            <w:r w:rsidRPr="001D404C">
              <w:rPr>
                <w:sz w:val="18"/>
                <w:szCs w:val="20"/>
              </w:rPr>
              <w:t>χMCF</w:t>
            </w:r>
            <w:proofErr w:type="spellEnd"/>
            <w:r w:rsidRPr="001D404C">
              <w:rPr>
                <w:sz w:val="18"/>
                <w:szCs w:val="20"/>
              </w:rPr>
              <w:t xml:space="preserve"> file</w:t>
            </w:r>
          </w:p>
        </w:tc>
      </w:tr>
    </w:tbl>
    <w:p w14:paraId="011240B5" w14:textId="76C04961" w:rsidR="00FC68DB" w:rsidRPr="007055D9" w:rsidRDefault="00FC68DB" w:rsidP="00B202D2">
      <w:pPr>
        <w:pStyle w:val="Beschriftung"/>
        <w:spacing w:before="120"/>
      </w:pPr>
      <w:bookmarkStart w:id="955" w:name="_Toc3566416"/>
      <w:bookmarkStart w:id="956" w:name="_Toc34747416"/>
      <w:bookmarkStart w:id="957" w:name="_Toc77095864"/>
      <w:bookmarkStart w:id="958" w:name="_Toc8572197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w:t>
      </w:r>
      <w:proofErr w:type="spellStart"/>
      <w:r>
        <w:rPr>
          <w:rFonts w:ascii="Courier New" w:hAnsi="Courier New" w:cs="Courier New"/>
        </w:rPr>
        <w:t>connection_group</w:t>
      </w:r>
      <w:proofErr w:type="spellEnd"/>
      <w:r>
        <w:rPr>
          <w:rFonts w:ascii="Courier New" w:hAnsi="Courier New" w:cs="Courier New"/>
        </w:rPr>
        <w:t>/</w:t>
      </w:r>
      <w:r w:rsidRPr="00206E87">
        <w:rPr>
          <w:rFonts w:ascii="Courier New" w:hAnsi="Courier New" w:cs="Courier New"/>
        </w:rPr>
        <w:t>&gt;</w:t>
      </w:r>
      <w:bookmarkEnd w:id="955"/>
      <w:bookmarkEnd w:id="956"/>
      <w:bookmarkEnd w:id="957"/>
      <w:bookmarkEnd w:id="95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proofErr w:type="spellStart"/>
            <w:r w:rsidRPr="001D404C">
              <w:rPr>
                <w:sz w:val="18"/>
                <w:szCs w:val="20"/>
              </w:rPr>
              <w:t>connected_to</w:t>
            </w:r>
            <w:proofErr w:type="spellEnd"/>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Beschriftung"/>
        <w:spacing w:before="120"/>
        <w:rPr>
          <w:b/>
          <w:lang w:eastAsia="x-none"/>
        </w:rPr>
      </w:pPr>
      <w:bookmarkStart w:id="959" w:name="_Toc3566417"/>
      <w:bookmarkStart w:id="960" w:name="_Toc34747417"/>
      <w:bookmarkStart w:id="961" w:name="_Toc77095865"/>
      <w:bookmarkStart w:id="962" w:name="_Toc8572197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w:t>
      </w:r>
      <w:proofErr w:type="spellStart"/>
      <w:r>
        <w:rPr>
          <w:rFonts w:ascii="Courier New" w:hAnsi="Courier New" w:cs="Courier New"/>
        </w:rPr>
        <w:t>connection_group</w:t>
      </w:r>
      <w:proofErr w:type="spellEnd"/>
      <w:r>
        <w:rPr>
          <w:rFonts w:ascii="Courier New" w:hAnsi="Courier New" w:cs="Courier New"/>
        </w:rPr>
        <w:t>/</w:t>
      </w:r>
      <w:r w:rsidRPr="00206E87">
        <w:rPr>
          <w:rFonts w:ascii="Courier New" w:hAnsi="Courier New" w:cs="Courier New"/>
        </w:rPr>
        <w:t>&gt;</w:t>
      </w:r>
      <w:bookmarkEnd w:id="959"/>
      <w:bookmarkEnd w:id="960"/>
      <w:bookmarkEnd w:id="961"/>
      <w:bookmarkEnd w:id="962"/>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connected_to</w:t>
      </w:r>
      <w:proofErr w:type="spellEnd"/>
      <w:r w:rsidRPr="00D977AB">
        <w:rPr>
          <w:rFonts w:ascii="Courier New" w:hAnsi="Courier New" w:cs="Courier New"/>
          <w:b/>
          <w:i/>
          <w:sz w:val="18"/>
          <w:szCs w:val="18"/>
          <w:lang w:val="en-US"/>
        </w:rPr>
        <w:t>&gt;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connected_to</w:t>
      </w:r>
      <w:proofErr w:type="spellEnd"/>
      <w:r w:rsidRPr="00D977AB">
        <w:rPr>
          <w:rFonts w:ascii="Courier New" w:hAnsi="Courier New" w:cs="Courier New"/>
          <w:b/>
          <w:i/>
          <w:sz w:val="18"/>
          <w:szCs w:val="18"/>
          <w:lang w:val="en-US"/>
        </w:rPr>
        <w:t>&gt;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963" w:name="_Ref432343981"/>
      <w:bookmarkStart w:id="964" w:name="_Toc3556947"/>
      <w:bookmarkStart w:id="965" w:name="_Toc34747196"/>
      <w:bookmarkStart w:id="966" w:name="_Toc77102010"/>
      <w:bookmarkStart w:id="967" w:name="_Toc83048648"/>
      <w:r w:rsidRPr="007055D9">
        <w:t>Connected Objects</w:t>
      </w:r>
      <w:bookmarkEnd w:id="963"/>
      <w:bookmarkEnd w:id="964"/>
      <w:bookmarkEnd w:id="965"/>
      <w:bookmarkEnd w:id="966"/>
      <w:bookmarkEnd w:id="967"/>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Beschriftung"/>
        <w:spacing w:before="120"/>
      </w:pPr>
      <w:bookmarkStart w:id="968" w:name="_Toc3566418"/>
      <w:bookmarkStart w:id="969" w:name="_Toc34747418"/>
      <w:bookmarkStart w:id="970" w:name="_Toc77095866"/>
      <w:bookmarkStart w:id="971" w:name="_Ref371942385"/>
      <w:bookmarkStart w:id="972" w:name="_Toc85721976"/>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w:t>
      </w:r>
      <w:proofErr w:type="spellStart"/>
      <w:r w:rsidRPr="00F92FB3">
        <w:rPr>
          <w:rStyle w:val="elementdeftypeChar"/>
          <w:rFonts w:eastAsia="Calibri"/>
          <w:b w:val="0"/>
        </w:rPr>
        <w:t>connected_to</w:t>
      </w:r>
      <w:proofErr w:type="spellEnd"/>
      <w:r w:rsidRPr="00F92FB3">
        <w:rPr>
          <w:rStyle w:val="elementdeftypeChar"/>
          <w:rFonts w:eastAsia="Calibri"/>
          <w:b w:val="0"/>
        </w:rPr>
        <w:t>&gt;</w:t>
      </w:r>
      <w:bookmarkEnd w:id="968"/>
      <w:bookmarkEnd w:id="969"/>
      <w:bookmarkEnd w:id="970"/>
      <w:bookmarkEnd w:id="972"/>
    </w:p>
    <w:p w14:paraId="02FFFAE8" w14:textId="77777777" w:rsidR="00FC68DB" w:rsidRPr="007055D9" w:rsidRDefault="00FC68DB" w:rsidP="00B202D2">
      <w:pPr>
        <w:pStyle w:val="berschrift4"/>
      </w:pPr>
      <w:bookmarkStart w:id="973" w:name="_Ref428791371"/>
      <w:bookmarkStart w:id="974" w:name="_Ref428891357"/>
      <w:bookmarkStart w:id="975" w:name="_Ref428892751"/>
      <w:bookmarkStart w:id="976" w:name="_Toc3556948"/>
      <w:bookmarkStart w:id="977" w:name="_Toc34747197"/>
      <w:bookmarkStart w:id="978"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971"/>
      <w:bookmarkEnd w:id="973"/>
      <w:bookmarkEnd w:id="974"/>
      <w:bookmarkEnd w:id="975"/>
      <w:bookmarkEnd w:id="976"/>
      <w:bookmarkEnd w:id="977"/>
      <w:bookmarkEnd w:id="978"/>
    </w:p>
    <w:p w14:paraId="31493DFF" w14:textId="77777777" w:rsidR="00FC68DB" w:rsidRPr="007055D9" w:rsidRDefault="00FC68DB" w:rsidP="00B202D2">
      <w:r w:rsidRPr="007055D9">
        <w:t xml:space="preserve">In </w:t>
      </w:r>
      <w:proofErr w:type="spellStart"/>
      <w:r w:rsidRPr="007055D9">
        <w:t>χMCF</w:t>
      </w:r>
      <w:proofErr w:type="spellEnd"/>
      <w:r w:rsidRPr="007055D9">
        <w:t xml:space="preserve">, a part may refer to one </w:t>
      </w:r>
      <w:proofErr w:type="spellStart"/>
      <w:r w:rsidRPr="007055D9">
        <w:t>CAx</w:t>
      </w:r>
      <w:proofErr w:type="spellEnd"/>
      <w:r w:rsidRPr="007055D9">
        <w:t xml:space="preserve">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w:t>
      </w:r>
      <w:proofErr w:type="spellStart"/>
      <w:r w:rsidRPr="008041BF">
        <w:rPr>
          <w:rStyle w:val="elementdeftypeChar"/>
          <w:rFonts w:eastAsia="Calibri"/>
        </w:rPr>
        <w:t>connected_to</w:t>
      </w:r>
      <w:proofErr w:type="spellEnd"/>
      <w:r w:rsidRPr="008041BF">
        <w:rPr>
          <w:rStyle w:val="elementdeftypeChar"/>
          <w:rFonts w:eastAsia="Calibri"/>
        </w:rPr>
        <w:t>&gt;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proofErr w:type="spellStart"/>
            <w:r w:rsidRPr="0026407E">
              <w:rPr>
                <w:rFonts w:ascii="Courier New" w:hAnsi="Courier New" w:cs="Courier New"/>
                <w:b/>
                <w:i/>
                <w:sz w:val="16"/>
                <w:szCs w:val="20"/>
              </w:rPr>
              <w:t>connected_to</w:t>
            </w:r>
            <w:proofErr w:type="spellEnd"/>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Beschriftung"/>
        <w:spacing w:before="120"/>
      </w:pPr>
      <w:bookmarkStart w:id="979" w:name="_Toc3566419"/>
      <w:bookmarkStart w:id="980" w:name="_Toc34747419"/>
      <w:bookmarkStart w:id="981" w:name="_Toc77095867"/>
      <w:bookmarkStart w:id="982" w:name="_Toc8572197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979"/>
      <w:bookmarkEnd w:id="980"/>
      <w:bookmarkEnd w:id="981"/>
      <w:bookmarkEnd w:id="982"/>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w:t>
      </w:r>
      <w:proofErr w:type="spellStart"/>
      <w:r>
        <w:t>connected_to</w:t>
      </w:r>
      <w:proofErr w:type="spellEnd"/>
      <w:r>
        <w:t>&gt;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w:t>
      </w:r>
      <w:proofErr w:type="spellStart"/>
      <w:r>
        <w:t>connected_to</w:t>
      </w:r>
      <w:proofErr w:type="spellEnd"/>
      <w:r>
        <w:t>&gt;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w:t>
      </w:r>
      <w:proofErr w:type="spellStart"/>
      <w:r>
        <w:t>connected_to</w:t>
      </w:r>
      <w:proofErr w:type="spellEnd"/>
      <w:r>
        <w:t>&gt;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w:t>
      </w:r>
      <w:proofErr w:type="spellStart"/>
      <w:r>
        <w:t>connected_to</w:t>
      </w:r>
      <w:proofErr w:type="spellEnd"/>
      <w:r>
        <w:t>&gt;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w:t>
      </w:r>
      <w:proofErr w:type="spellStart"/>
      <w:r>
        <w:t>connected_to</w:t>
      </w:r>
      <w:proofErr w:type="spellEnd"/>
      <w:r>
        <w:t>&gt;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w:t>
      </w:r>
      <w:proofErr w:type="spellStart"/>
      <w:r>
        <w:t>connected_to</w:t>
      </w:r>
      <w:proofErr w:type="spellEnd"/>
      <w:r>
        <w:t>&gt;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983" w:name="_Toc3556949"/>
      <w:bookmarkStart w:id="984" w:name="_Toc34747198"/>
      <w:bookmarkStart w:id="985"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983"/>
      <w:bookmarkEnd w:id="984"/>
      <w:bookmarkEnd w:id="985"/>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Beschriftung"/>
        <w:spacing w:before="120"/>
      </w:pPr>
      <w:bookmarkStart w:id="986" w:name="_Toc3566420"/>
      <w:bookmarkStart w:id="987" w:name="_Toc34747420"/>
      <w:bookmarkStart w:id="988" w:name="_Toc77095868"/>
      <w:bookmarkStart w:id="989" w:name="_Toc8572197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986"/>
      <w:bookmarkEnd w:id="987"/>
      <w:bookmarkEnd w:id="988"/>
      <w:bookmarkEnd w:id="989"/>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w:t>
      </w:r>
      <w:proofErr w:type="spellStart"/>
      <w:r>
        <w:rPr>
          <w:rFonts w:ascii="Courier New" w:hAnsi="Courier New" w:cs="Courier New"/>
          <w:b/>
          <w:i/>
          <w:sz w:val="18"/>
        </w:rPr>
        <w:t>c</w:t>
      </w:r>
      <w:r w:rsidRPr="00497FD8">
        <w:rPr>
          <w:rFonts w:ascii="Courier New" w:hAnsi="Courier New" w:cs="Courier New"/>
          <w:b/>
          <w:i/>
          <w:sz w:val="18"/>
        </w:rPr>
        <w:t>onnected_to</w:t>
      </w:r>
      <w:proofErr w:type="spellEnd"/>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w:t>
      </w:r>
      <w:proofErr w:type="spellStart"/>
      <w:r>
        <w:t>connected_to</w:t>
      </w:r>
      <w:proofErr w:type="spellEnd"/>
      <w:r>
        <w:t>&gt;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w:t>
      </w:r>
      <w:proofErr w:type="spellStart"/>
      <w:r>
        <w:t>connected_to</w:t>
      </w:r>
      <w:proofErr w:type="spellEnd"/>
      <w:r>
        <w:t>&gt;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w:t>
      </w:r>
      <w:proofErr w:type="spellStart"/>
      <w:r>
        <w:rPr>
          <w:rFonts w:cs="Courier New"/>
          <w:b/>
          <w:i/>
          <w:sz w:val="18"/>
        </w:rPr>
        <w:t>c</w:t>
      </w:r>
      <w:r w:rsidRPr="00497FD8">
        <w:rPr>
          <w:rFonts w:cs="Courier New"/>
          <w:b/>
          <w:i/>
          <w:sz w:val="18"/>
        </w:rPr>
        <w:t>onnected_to</w:t>
      </w:r>
      <w:proofErr w:type="spellEnd"/>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w:t>
      </w:r>
      <w:proofErr w:type="spellStart"/>
      <w:r>
        <w:t>connected_to</w:t>
      </w:r>
      <w:proofErr w:type="spellEnd"/>
      <w:r>
        <w:t>&gt;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w:t>
      </w:r>
      <w:proofErr w:type="spellStart"/>
      <w:r>
        <w:t>connected_to</w:t>
      </w:r>
      <w:proofErr w:type="spellEnd"/>
      <w:r>
        <w:t>&gt;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w:t>
      </w:r>
      <w:proofErr w:type="spellStart"/>
      <w:r>
        <w:rPr>
          <w:rFonts w:ascii="Courier New" w:hAnsi="Courier New" w:cs="Courier New"/>
          <w:b/>
          <w:i/>
          <w:sz w:val="18"/>
        </w:rPr>
        <w:t>c</w:t>
      </w:r>
      <w:r w:rsidRPr="00497FD8">
        <w:rPr>
          <w:rFonts w:ascii="Courier New" w:hAnsi="Courier New" w:cs="Courier New"/>
          <w:b/>
          <w:i/>
          <w:sz w:val="18"/>
        </w:rPr>
        <w:t>onnected_to</w:t>
      </w:r>
      <w:proofErr w:type="spellEnd"/>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w:t>
      </w:r>
      <w:proofErr w:type="spellStart"/>
      <w:r>
        <w:t>connected_to</w:t>
      </w:r>
      <w:proofErr w:type="spellEnd"/>
      <w:r>
        <w:t>&gt;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w:t>
      </w:r>
      <w:proofErr w:type="spellStart"/>
      <w:r>
        <w:t>connected_to</w:t>
      </w:r>
      <w:proofErr w:type="spellEnd"/>
      <w:r>
        <w:t>&gt;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w:t>
      </w:r>
      <w:proofErr w:type="spellStart"/>
      <w:r>
        <w:t>connected_to</w:t>
      </w:r>
      <w:proofErr w:type="spellEnd"/>
      <w:r>
        <w:t>&gt;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w:t>
      </w:r>
      <w:proofErr w:type="spellStart"/>
      <w:r>
        <w:t>connected_to</w:t>
      </w:r>
      <w:proofErr w:type="spellEnd"/>
      <w:r>
        <w:t>&gt;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connected_to</w:t>
      </w:r>
      <w:proofErr w:type="spellEnd"/>
      <w:r w:rsidRPr="00702EBE">
        <w:rPr>
          <w:rFonts w:ascii="Courier New" w:hAnsi="Courier New" w:cs="Courier New"/>
          <w:b/>
          <w:i/>
          <w:sz w:val="18"/>
          <w:szCs w:val="18"/>
        </w:rPr>
        <w:t>&gt;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connected_to</w:t>
      </w:r>
      <w:proofErr w:type="spellEnd"/>
      <w:r w:rsidRPr="00702EBE">
        <w:rPr>
          <w:rFonts w:ascii="Courier New" w:hAnsi="Courier New" w:cs="Courier New"/>
          <w:b/>
          <w:i/>
          <w:sz w:val="18"/>
          <w:szCs w:val="18"/>
        </w:rPr>
        <w:t>&gt;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990" w:name="_Toc21650806"/>
      <w:bookmarkStart w:id="991" w:name="_Ref21651717"/>
      <w:bookmarkStart w:id="992" w:name="_Toc34747199"/>
      <w:bookmarkStart w:id="993" w:name="_Toc77102013"/>
      <w:r>
        <w:t>Special Topological situations</w:t>
      </w:r>
      <w:bookmarkEnd w:id="990"/>
      <w:bookmarkEnd w:id="991"/>
      <w:bookmarkEnd w:id="992"/>
      <w:bookmarkEnd w:id="993"/>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994" w:name="_Ref21650472"/>
                            <w:bookmarkStart w:id="995" w:name="_Toc21650945"/>
                            <w:bookmarkStart w:id="996" w:name="_Toc34747337"/>
                            <w:bookmarkStart w:id="997" w:name="_Toc76030528"/>
                            <w:bookmarkStart w:id="998" w:name="_Toc85721886"/>
                            <w:r>
                              <w:t xml:space="preserve">Figure </w:t>
                            </w:r>
                            <w:r>
                              <w:fldChar w:fldCharType="begin"/>
                            </w:r>
                            <w:r>
                              <w:instrText xml:space="preserve"> SEQ Figure \* ARABIC </w:instrText>
                            </w:r>
                            <w:r>
                              <w:fldChar w:fldCharType="separate"/>
                            </w:r>
                            <w:r>
                              <w:rPr>
                                <w:noProof/>
                              </w:rPr>
                              <w:t>7</w:t>
                            </w:r>
                            <w:r>
                              <w:fldChar w:fldCharType="end"/>
                            </w:r>
                            <w:bookmarkEnd w:id="994"/>
                            <w:r>
                              <w:t>: special topologies</w:t>
                            </w:r>
                            <w:bookmarkEnd w:id="995"/>
                            <w:bookmarkEnd w:id="996"/>
                            <w:bookmarkEnd w:id="997"/>
                            <w:bookmarkEnd w:id="9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999" w:name="_Ref21650472"/>
                      <w:bookmarkStart w:id="1000" w:name="_Toc21650945"/>
                      <w:bookmarkStart w:id="1001" w:name="_Toc34747337"/>
                      <w:bookmarkStart w:id="1002" w:name="_Toc76030528"/>
                      <w:bookmarkStart w:id="1003" w:name="_Toc85721886"/>
                      <w:r>
                        <w:t xml:space="preserve">Figure </w:t>
                      </w:r>
                      <w:r>
                        <w:fldChar w:fldCharType="begin"/>
                      </w:r>
                      <w:r>
                        <w:instrText xml:space="preserve"> SEQ Figure \* ARABIC </w:instrText>
                      </w:r>
                      <w:r>
                        <w:fldChar w:fldCharType="separate"/>
                      </w:r>
                      <w:r>
                        <w:rPr>
                          <w:noProof/>
                        </w:rPr>
                        <w:t>7</w:t>
                      </w:r>
                      <w:r>
                        <w:fldChar w:fldCharType="end"/>
                      </w:r>
                      <w:bookmarkEnd w:id="999"/>
                      <w:r>
                        <w:t>: special topologies</w:t>
                      </w:r>
                      <w:bookmarkEnd w:id="1000"/>
                      <w:bookmarkEnd w:id="1001"/>
                      <w:bookmarkEnd w:id="1002"/>
                      <w:bookmarkEnd w:id="1003"/>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w:t>
      </w:r>
      <w:proofErr w:type="spellStart"/>
      <w:r w:rsidRPr="00DD77AB">
        <w:rPr>
          <w:rFonts w:ascii="Courier New" w:hAnsi="Courier New" w:cs="Courier New"/>
          <w:b/>
          <w:i/>
          <w:sz w:val="18"/>
          <w:szCs w:val="18"/>
        </w:rPr>
        <w:t>connection_group</w:t>
      </w:r>
      <w:proofErr w:type="spellEnd"/>
      <w:r w:rsidRPr="00DD77AB">
        <w:rPr>
          <w:rFonts w:ascii="Courier New" w:hAnsi="Courier New" w:cs="Courier New"/>
          <w:b/>
          <w:i/>
          <w:sz w:val="18"/>
          <w:szCs w:val="18"/>
        </w:rPr>
        <w:t>/&gt;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w:t>
      </w:r>
      <w:proofErr w:type="spellStart"/>
      <w:r w:rsidRPr="00004037">
        <w:rPr>
          <w:rFonts w:ascii="Courier New" w:hAnsi="Courier New" w:cs="Courier New"/>
          <w:b/>
          <w:i/>
          <w:sz w:val="18"/>
          <w:szCs w:val="18"/>
        </w:rPr>
        <w:t>connected_to</w:t>
      </w:r>
      <w:proofErr w:type="spellEnd"/>
      <w:r w:rsidRPr="00004037">
        <w:rPr>
          <w:rFonts w:ascii="Courier New" w:hAnsi="Courier New" w:cs="Courier New"/>
          <w:b/>
          <w:i/>
          <w:sz w:val="18"/>
          <w:szCs w:val="18"/>
        </w:rPr>
        <w:t>/&gt;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w:t>
      </w:r>
      <w:proofErr w:type="spellStart"/>
      <w:r w:rsidRPr="009F6133">
        <w:rPr>
          <w:rFonts w:ascii="Courier New" w:hAnsi="Courier New" w:cs="Courier New"/>
          <w:b/>
          <w:i/>
          <w:sz w:val="18"/>
          <w:szCs w:val="18"/>
        </w:rPr>
        <w:t>connection_group</w:t>
      </w:r>
      <w:proofErr w:type="spellEnd"/>
      <w:r w:rsidRPr="009F6133">
        <w:rPr>
          <w:rFonts w:ascii="Courier New" w:hAnsi="Courier New" w:cs="Courier New"/>
          <w:b/>
          <w:i/>
          <w:sz w:val="18"/>
          <w:szCs w:val="18"/>
        </w:rPr>
        <w:t>&gt;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w:t>
      </w:r>
      <w:proofErr w:type="spellStart"/>
      <w:r>
        <w:t>connection_group</w:t>
      </w:r>
      <w:proofErr w:type="spellEnd"/>
      <w:r>
        <w:t>&gt;</w:t>
      </w:r>
    </w:p>
    <w:p w14:paraId="38F14DAC" w14:textId="77777777" w:rsidR="00FC68DB" w:rsidRDefault="00FC68DB" w:rsidP="00B202D2">
      <w:pPr>
        <w:pStyle w:val="XMLCode"/>
        <w:ind w:firstLine="0"/>
      </w:pPr>
      <w:r>
        <w:t xml:space="preserve">    </w:t>
      </w:r>
      <w:r w:rsidRPr="00C3027A">
        <w:t>&lt;</w:t>
      </w:r>
      <w:proofErr w:type="spellStart"/>
      <w:r w:rsidRPr="00C3027A">
        <w:t>connected_to</w:t>
      </w:r>
      <w:proofErr w:type="spellEnd"/>
      <w:r w:rsidRPr="00C3027A">
        <w:t>&gt;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w:t>
      </w:r>
      <w:proofErr w:type="spellStart"/>
      <w:r w:rsidRPr="00C3027A">
        <w:t>connected_to</w:t>
      </w:r>
      <w:proofErr w:type="spellEnd"/>
      <w:r w:rsidRPr="00C3027A">
        <w:t>&gt;</w:t>
      </w:r>
    </w:p>
    <w:p w14:paraId="4DCBEA89" w14:textId="77777777" w:rsidR="00FC68DB" w:rsidRDefault="00FC68DB" w:rsidP="00B202D2">
      <w:pPr>
        <w:pStyle w:val="XMLCode"/>
        <w:ind w:firstLine="0"/>
      </w:pPr>
      <w:r>
        <w:t>&lt;/</w:t>
      </w:r>
      <w:proofErr w:type="spellStart"/>
      <w:r>
        <w:t>connection_group</w:t>
      </w:r>
      <w:proofErr w:type="spellEnd"/>
      <w:r>
        <w:t>&gt;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w:t>
      </w:r>
      <w:proofErr w:type="spellStart"/>
      <w:r>
        <w:t>connected_to</w:t>
      </w:r>
      <w:proofErr w:type="spellEnd"/>
      <w:r>
        <w:t>&gt;.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Beschriftung"/>
        <w:spacing w:before="120"/>
        <w:rPr>
          <w:rStyle w:val="elementdeftypeChar"/>
          <w:rFonts w:eastAsia="Calibri"/>
          <w:b w:val="0"/>
        </w:rPr>
      </w:pPr>
      <w:bookmarkStart w:id="1004" w:name="_Toc21651031"/>
      <w:bookmarkStart w:id="1005" w:name="_Toc34747421"/>
      <w:bookmarkStart w:id="1006" w:name="_Toc77095869"/>
      <w:bookmarkStart w:id="1007" w:name="_Toc8572197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1004"/>
      <w:bookmarkEnd w:id="1005"/>
      <w:bookmarkEnd w:id="1006"/>
      <w:bookmarkEnd w:id="1007"/>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w:t>
            </w:r>
            <w:proofErr w:type="spellStart"/>
            <w:r w:rsidRPr="00636782">
              <w:rPr>
                <w:rFonts w:ascii="Courier New" w:hAnsi="Courier New" w:cs="Courier New"/>
                <w:b/>
                <w:i/>
                <w:sz w:val="16"/>
                <w:szCs w:val="20"/>
              </w:rPr>
              <w:t>connected_to</w:t>
            </w:r>
            <w:proofErr w:type="spellEnd"/>
            <w:r w:rsidRPr="00636782">
              <w:rPr>
                <w:rFonts w:ascii="Courier New" w:hAnsi="Courier New" w:cs="Courier New"/>
                <w:b/>
                <w:i/>
                <w:sz w:val="16"/>
                <w:szCs w:val="20"/>
              </w:rPr>
              <w:t>/&gt;</w:t>
            </w:r>
          </w:p>
        </w:tc>
      </w:tr>
    </w:tbl>
    <w:p w14:paraId="42F02752" w14:textId="223A4A54" w:rsidR="00FC68DB" w:rsidRDefault="00FC68DB" w:rsidP="00B202D2">
      <w:pPr>
        <w:pStyle w:val="Beschriftung"/>
      </w:pPr>
      <w:bookmarkStart w:id="1008" w:name="_Toc21651032"/>
      <w:bookmarkStart w:id="1009" w:name="_Toc34747422"/>
      <w:bookmarkStart w:id="1010" w:name="_Toc77095870"/>
      <w:bookmarkStart w:id="1011" w:name="_Toc8572198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1008"/>
      <w:bookmarkEnd w:id="1009"/>
      <w:bookmarkEnd w:id="1010"/>
      <w:bookmarkEnd w:id="1011"/>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Beschriftung"/>
      </w:pPr>
      <w:bookmarkStart w:id="1012" w:name="_Toc21651033"/>
      <w:bookmarkStart w:id="1013" w:name="_Toc34747423"/>
      <w:bookmarkStart w:id="1014" w:name="_Toc77095871"/>
      <w:bookmarkStart w:id="1015" w:name="_Toc8572198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1012"/>
      <w:bookmarkEnd w:id="1013"/>
      <w:bookmarkEnd w:id="1014"/>
      <w:bookmarkEnd w:id="1015"/>
    </w:p>
    <w:p w14:paraId="7737673E" w14:textId="1A342B54"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w:t>
      </w:r>
      <w:proofErr w:type="spellStart"/>
      <w:r>
        <w:rPr>
          <w:rStyle w:val="XMLElement"/>
        </w:rPr>
        <w:t>c</w:t>
      </w:r>
      <w:r w:rsidRPr="007055D9">
        <w:rPr>
          <w:rStyle w:val="XMLElement"/>
        </w:rPr>
        <w:t>onnected_to</w:t>
      </w:r>
      <w:proofErr w:type="spellEnd"/>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w:t>
      </w:r>
      <w:proofErr w:type="spellStart"/>
      <w:r w:rsidRPr="00C20A54">
        <w:rPr>
          <w:rFonts w:ascii="Courier New" w:hAnsi="Courier New" w:cs="Courier New"/>
          <w:b/>
          <w:i/>
          <w:sz w:val="18"/>
        </w:rPr>
        <w:t>connected_to</w:t>
      </w:r>
      <w:proofErr w:type="spellEnd"/>
      <w:r w:rsidRPr="00C20A54">
        <w:rPr>
          <w:rFonts w:ascii="Courier New" w:hAnsi="Courier New" w:cs="Courier New"/>
          <w:b/>
          <w:i/>
          <w:sz w:val="18"/>
        </w:rPr>
        <w:t>/&gt;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w:t>
      </w:r>
      <w:proofErr w:type="spellStart"/>
      <w:r>
        <w:t>connection_group</w:t>
      </w:r>
      <w:proofErr w:type="spellEnd"/>
      <w:r>
        <w:t>&gt;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w:t>
      </w:r>
      <w:proofErr w:type="spellStart"/>
      <w:r w:rsidRPr="009E34EC">
        <w:rPr>
          <w:b/>
          <w:color w:val="0070C0"/>
        </w:rPr>
        <w:t>connected_to</w:t>
      </w:r>
      <w:proofErr w:type="spellEnd"/>
      <w:r w:rsidRPr="009E34EC">
        <w:rPr>
          <w:b/>
          <w:color w:val="0070C0"/>
        </w:rPr>
        <w:t>&gt;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w:t>
      </w:r>
      <w:proofErr w:type="spellStart"/>
      <w:r w:rsidRPr="009E34EC">
        <w:rPr>
          <w:b/>
          <w:color w:val="0070C0"/>
        </w:rPr>
        <w:t>connected_to</w:t>
      </w:r>
      <w:proofErr w:type="spellEnd"/>
      <w:r w:rsidRPr="009E34EC">
        <w:rPr>
          <w:b/>
          <w:color w:val="0070C0"/>
        </w:rPr>
        <w:t>&gt;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w:t>
      </w:r>
      <w:proofErr w:type="spellStart"/>
      <w:r>
        <w:t>connection_group</w:t>
      </w:r>
      <w:proofErr w:type="spellEnd"/>
      <w:r>
        <w:t>&gt;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w:t>
      </w:r>
      <w:proofErr w:type="spellStart"/>
      <w:r>
        <w:rPr>
          <w:rFonts w:ascii="Courier New" w:hAnsi="Courier New" w:cs="Courier New"/>
          <w:b/>
          <w:i/>
          <w:sz w:val="18"/>
          <w:szCs w:val="18"/>
        </w:rPr>
        <w:t>c</w:t>
      </w:r>
      <w:r w:rsidRPr="00F479B7">
        <w:rPr>
          <w:rFonts w:ascii="Courier New" w:hAnsi="Courier New" w:cs="Courier New"/>
          <w:b/>
          <w:i/>
          <w:sz w:val="18"/>
          <w:szCs w:val="18"/>
        </w:rPr>
        <w:t>onnected_to</w:t>
      </w:r>
      <w:proofErr w:type="spellEnd"/>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w:t>
      </w:r>
      <w:proofErr w:type="spellStart"/>
      <w:r>
        <w:t>connection_group</w:t>
      </w:r>
      <w:proofErr w:type="spellEnd"/>
      <w:r>
        <w:t>&gt;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w:t>
      </w:r>
      <w:proofErr w:type="spellStart"/>
      <w:r w:rsidRPr="00C3027A">
        <w:t>connected_to</w:t>
      </w:r>
      <w:proofErr w:type="spellEnd"/>
      <w:r w:rsidRPr="00C3027A">
        <w:t>&gt;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w:t>
      </w:r>
      <w:proofErr w:type="spellStart"/>
      <w:r w:rsidRPr="00C3027A">
        <w:t>connected_to</w:t>
      </w:r>
      <w:proofErr w:type="spellEnd"/>
      <w:r w:rsidRPr="00C3027A">
        <w:t>&gt;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w:t>
      </w:r>
      <w:proofErr w:type="spellStart"/>
      <w:r>
        <w:t>connection_group</w:t>
      </w:r>
      <w:proofErr w:type="spellEnd"/>
      <w:r>
        <w:t>&gt;</w:t>
      </w:r>
    </w:p>
    <w:p w14:paraId="0AD02062" w14:textId="77777777" w:rsidR="00FC68DB" w:rsidRDefault="00FC68DB" w:rsidP="00B202D2"/>
    <w:p w14:paraId="6D76F896" w14:textId="77777777" w:rsidR="00FC68DB" w:rsidRPr="007055D9" w:rsidRDefault="00FC68DB" w:rsidP="00B202D2">
      <w:pPr>
        <w:pStyle w:val="berschrift3"/>
      </w:pPr>
      <w:bookmarkStart w:id="1016" w:name="_Ref414608310"/>
      <w:bookmarkStart w:id="1017" w:name="_Toc3556950"/>
      <w:bookmarkStart w:id="1018" w:name="_Toc34747200"/>
      <w:bookmarkStart w:id="1019" w:name="_Toc77102014"/>
      <w:bookmarkStart w:id="1020" w:name="_Toc83048649"/>
      <w:r>
        <w:t>Contacts and F</w:t>
      </w:r>
      <w:r w:rsidRPr="004B7C8B">
        <w:t>riction</w:t>
      </w:r>
      <w:bookmarkEnd w:id="1016"/>
      <w:bookmarkEnd w:id="1017"/>
      <w:bookmarkEnd w:id="1018"/>
      <w:bookmarkEnd w:id="1019"/>
      <w:bookmarkEnd w:id="1020"/>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 xml:space="preserve">In </w:t>
      </w:r>
      <w:proofErr w:type="spellStart"/>
      <w:r w:rsidRPr="0030552A">
        <w:t>χMCF</w:t>
      </w:r>
      <w:proofErr w:type="spellEnd"/>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1021" w:name="_Ref414841585"/>
      <w:bookmarkStart w:id="1022" w:name="_Toc3556951"/>
      <w:bookmarkStart w:id="1023" w:name="_Toc34747201"/>
      <w:bookmarkStart w:id="1024"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1021"/>
      <w:bookmarkEnd w:id="1022"/>
      <w:bookmarkEnd w:id="1023"/>
      <w:bookmarkEnd w:id="1024"/>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connection_group</w:t>
      </w:r>
      <w:proofErr w:type="spellEnd"/>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2F25FD24" w:rsidR="00FC68DB" w:rsidRDefault="00FC68DB" w:rsidP="00B202D2">
      <w:pPr>
        <w:pStyle w:val="Beschriftung"/>
        <w:spacing w:before="120"/>
      </w:pPr>
      <w:bookmarkStart w:id="1025" w:name="_Toc414573794"/>
      <w:bookmarkStart w:id="1026" w:name="_Toc3566421"/>
      <w:bookmarkStart w:id="1027" w:name="_Toc34747424"/>
      <w:bookmarkStart w:id="1028" w:name="_Toc77095872"/>
      <w:bookmarkStart w:id="1029" w:name="_Toc8572198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1025"/>
      <w:bookmarkEnd w:id="1026"/>
      <w:bookmarkEnd w:id="1027"/>
      <w:bookmarkEnd w:id="1028"/>
      <w:bookmarkEnd w:id="1029"/>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1030" w:name="_Toc3556952"/>
      <w:bookmarkStart w:id="1031" w:name="_Toc34747202"/>
      <w:bookmarkStart w:id="1032"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1030"/>
      <w:bookmarkEnd w:id="1031"/>
      <w:bookmarkEnd w:id="1032"/>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Beschriftung"/>
        <w:spacing w:before="120"/>
      </w:pPr>
      <w:bookmarkStart w:id="1033" w:name="_Toc3566422"/>
      <w:bookmarkStart w:id="1034" w:name="_Toc34747425"/>
      <w:bookmarkStart w:id="1035" w:name="_Toc77095873"/>
      <w:bookmarkStart w:id="1036" w:name="_Toc8572198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1033"/>
      <w:bookmarkEnd w:id="1034"/>
      <w:bookmarkEnd w:id="1035"/>
      <w:bookmarkEnd w:id="1036"/>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1037" w:name="_Toc3556953"/>
      <w:bookmarkStart w:id="1038" w:name="_Toc34747203"/>
      <w:bookmarkStart w:id="1039"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1037"/>
      <w:bookmarkEnd w:id="1038"/>
      <w:bookmarkEnd w:id="1039"/>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Beschriftung"/>
        <w:spacing w:before="120"/>
      </w:pPr>
      <w:bookmarkStart w:id="1040" w:name="_Toc414573795"/>
      <w:bookmarkStart w:id="1041" w:name="_Toc3566423"/>
      <w:bookmarkStart w:id="1042" w:name="_Toc34747426"/>
      <w:bookmarkStart w:id="1043" w:name="_Toc77095874"/>
      <w:bookmarkStart w:id="1044" w:name="_Toc8572198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1040"/>
      <w:bookmarkEnd w:id="1041"/>
      <w:bookmarkEnd w:id="1042"/>
      <w:bookmarkEnd w:id="1043"/>
      <w:bookmarkEnd w:id="1044"/>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w:t>
      </w:r>
      <w:proofErr w:type="spellStart"/>
      <w:r>
        <w:rPr>
          <w:rStyle w:val="XMLElement"/>
        </w:rPr>
        <w:t>c</w:t>
      </w:r>
      <w:r w:rsidRPr="007055D9">
        <w:rPr>
          <w:rStyle w:val="XMLElement"/>
        </w:rPr>
        <w:t>onnected_to</w:t>
      </w:r>
      <w:proofErr w:type="spellEnd"/>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1045" w:name="_Toc3556954"/>
      <w:bookmarkStart w:id="1046" w:name="_Toc34747204"/>
      <w:bookmarkStart w:id="1047"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1045"/>
      <w:bookmarkEnd w:id="1046"/>
      <w:bookmarkEnd w:id="1047"/>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w:t>
      </w:r>
      <w:proofErr w:type="spellStart"/>
      <w:r w:rsidRPr="002E3D68">
        <w:rPr>
          <w:rFonts w:cs="Courier New"/>
          <w:b/>
          <w:szCs w:val="16"/>
        </w:rPr>
        <w:t>connected_to</w:t>
      </w:r>
      <w:proofErr w:type="spellEnd"/>
      <w:r w:rsidRPr="002E3D68">
        <w:rPr>
          <w:rFonts w:cs="Courier New"/>
          <w:b/>
          <w:szCs w:val="16"/>
        </w:rPr>
        <w:t>&gt;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w:t>
      </w:r>
      <w:proofErr w:type="spellStart"/>
      <w:r w:rsidRPr="002E3D68">
        <w:rPr>
          <w:rFonts w:cs="Courier New"/>
          <w:b/>
          <w:szCs w:val="16"/>
        </w:rPr>
        <w:t>connected_to</w:t>
      </w:r>
      <w:proofErr w:type="spellEnd"/>
      <w:r w:rsidRPr="002E3D68">
        <w:rPr>
          <w:rFonts w:cs="Courier New"/>
          <w:b/>
          <w:szCs w:val="16"/>
        </w:rPr>
        <w:t>&gt;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1048" w:name="_Ref414837767"/>
      <w:bookmarkStart w:id="1049" w:name="_Toc3556955"/>
      <w:bookmarkStart w:id="1050" w:name="_Toc34747205"/>
      <w:bookmarkStart w:id="1051" w:name="_Toc77102019"/>
      <w:r>
        <w:t>Local Contact</w:t>
      </w:r>
      <w:r w:rsidRPr="0030552A">
        <w:t xml:space="preserve"> </w:t>
      </w:r>
      <w:r>
        <w:t>Properties</w:t>
      </w:r>
      <w:bookmarkEnd w:id="1048"/>
      <w:bookmarkEnd w:id="1049"/>
      <w:bookmarkEnd w:id="1050"/>
      <w:bookmarkEnd w:id="1051"/>
      <w:r w:rsidRPr="00F54FFD">
        <w:t xml:space="preserve"> </w:t>
      </w:r>
    </w:p>
    <w:p w14:paraId="3CCC72BD" w14:textId="531FCAE8"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w:t>
      </w:r>
      <w:proofErr w:type="gramStart"/>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Beschriftung"/>
        <w:spacing w:before="120"/>
      </w:pPr>
      <w:bookmarkStart w:id="1052" w:name="_Toc3566424"/>
      <w:bookmarkStart w:id="1053" w:name="_Toc34747427"/>
      <w:bookmarkStart w:id="1054" w:name="_Toc77095875"/>
      <w:bookmarkStart w:id="1055" w:name="_Toc8572198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1052"/>
      <w:bookmarkEnd w:id="1053"/>
      <w:bookmarkEnd w:id="1054"/>
      <w:bookmarkEnd w:id="1055"/>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1056" w:name="_Ref414836574"/>
      <w:bookmarkStart w:id="1057" w:name="_Toc3556956"/>
      <w:bookmarkStart w:id="1058" w:name="_Toc34747206"/>
      <w:bookmarkStart w:id="1059" w:name="_Toc77102020"/>
      <w:bookmarkStart w:id="1060" w:name="_Toc83048650"/>
      <w:r w:rsidRPr="007055D9">
        <w:t>Joints</w:t>
      </w:r>
      <w:bookmarkEnd w:id="1056"/>
      <w:bookmarkEnd w:id="1057"/>
      <w:bookmarkEnd w:id="1058"/>
      <w:bookmarkEnd w:id="1059"/>
      <w:bookmarkEnd w:id="1060"/>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connected_to</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w:t>
      </w:r>
      <w:proofErr w:type="spellStart"/>
      <w:r w:rsidRPr="007055D9">
        <w:t>χMCF</w:t>
      </w:r>
      <w:proofErr w:type="spellEnd"/>
      <w:r w:rsidRPr="007055D9">
        <w:t xml:space="preserve">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roofErr w:type="spellStart"/>
      <w:r w:rsidRPr="007055D9">
        <w:t>χMCF</w:t>
      </w:r>
      <w:proofErr w:type="spellEnd"/>
      <w:r w:rsidRPr="007055D9">
        <w:t xml:space="preserve">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Beschriftung"/>
        <w:spacing w:before="120"/>
      </w:pPr>
      <w:bookmarkStart w:id="1061" w:name="_Toc3566425"/>
      <w:bookmarkStart w:id="1062" w:name="_Toc34747428"/>
      <w:bookmarkStart w:id="1063" w:name="_Toc77095876"/>
      <w:bookmarkStart w:id="1064" w:name="_Toc8572198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1061"/>
      <w:bookmarkEnd w:id="1062"/>
      <w:bookmarkEnd w:id="1063"/>
      <w:bookmarkEnd w:id="1064"/>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1065" w:name="_Toc428456083"/>
      <w:bookmarkStart w:id="1066" w:name="_Toc428537047"/>
      <w:bookmarkStart w:id="1067" w:name="_Toc428969366"/>
      <w:bookmarkStart w:id="1068" w:name="_Toc429052757"/>
      <w:bookmarkStart w:id="1069" w:name="_Toc3556957"/>
      <w:bookmarkStart w:id="1070" w:name="_Toc34747207"/>
      <w:bookmarkStart w:id="1071" w:name="_Toc77102021"/>
      <w:bookmarkStart w:id="1072" w:name="_Toc83048651"/>
      <w:bookmarkEnd w:id="1065"/>
      <w:bookmarkEnd w:id="1066"/>
      <w:bookmarkEnd w:id="1067"/>
      <w:bookmarkEnd w:id="1068"/>
      <w:r w:rsidRPr="007055D9">
        <w:t xml:space="preserve">A Minimalistic Example of a </w:t>
      </w:r>
      <w:proofErr w:type="spellStart"/>
      <w:r w:rsidRPr="007055D9">
        <w:t>χMCF</w:t>
      </w:r>
      <w:proofErr w:type="spellEnd"/>
      <w:r w:rsidRPr="007055D9">
        <w:t xml:space="preserve"> file</w:t>
      </w:r>
      <w:bookmarkEnd w:id="1069"/>
      <w:bookmarkEnd w:id="1070"/>
      <w:bookmarkEnd w:id="1071"/>
      <w:bookmarkEnd w:id="1072"/>
    </w:p>
    <w:p w14:paraId="5EEB94D5" w14:textId="7013E047" w:rsidR="00FC68DB" w:rsidRDefault="00FC68DB" w:rsidP="00B202D2">
      <w:pPr>
        <w:keepNext/>
      </w:pPr>
      <w:r w:rsidRPr="007055D9">
        <w:t>In the following</w:t>
      </w:r>
      <w:r>
        <w:t>,</w:t>
      </w:r>
      <w:r w:rsidRPr="007055D9">
        <w:t xml:space="preserve"> </w:t>
      </w:r>
      <w:r>
        <w:t xml:space="preserve">an example shows how the </w:t>
      </w:r>
      <w:proofErr w:type="spellStart"/>
      <w:r w:rsidR="00A44CE4">
        <w:t>χMCF</w:t>
      </w:r>
      <w:proofErr w:type="spellEnd"/>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w:t>
      </w:r>
      <w:proofErr w:type="spellStart"/>
      <w:r w:rsidRPr="00F475E1">
        <w:rPr>
          <w:rFonts w:cs="Courier New"/>
          <w:sz w:val="15"/>
          <w:szCs w:val="15"/>
        </w:rPr>
        <w:t>xMCF</w:t>
      </w:r>
      <w:proofErr w:type="spellEnd"/>
      <w:r w:rsidRPr="00F475E1">
        <w:rPr>
          <w:rFonts w:cs="Courier New"/>
          <w:sz w:val="15"/>
          <w:szCs w:val="15"/>
        </w:rPr>
        <w:t>"</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="http://servicenet.t-systems.com/medina/</w:t>
      </w:r>
      <w:proofErr w:type="spellStart"/>
      <w:r w:rsidRPr="00F475E1">
        <w:rPr>
          <w:rFonts w:cs="Courier New"/>
          <w:sz w:val="15"/>
          <w:szCs w:val="15"/>
        </w:rPr>
        <w:t>xMCF</w:t>
      </w:r>
      <w:proofErr w:type="spellEnd"/>
      <w:r w:rsidRPr="00F475E1">
        <w:rPr>
          <w:rFonts w:cs="Courier New"/>
          <w:sz w:val="15"/>
          <w:szCs w:val="15"/>
        </w:rPr>
        <w:t xml:space="preserve">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 xml:space="preserve">&gt; </w:t>
      </w:r>
      <w:proofErr w:type="gramStart"/>
      <w:r w:rsidRPr="001E6C77">
        <w:rPr>
          <w:color w:val="FF0000"/>
          <w:sz w:val="15"/>
          <w:szCs w:val="15"/>
        </w:rPr>
        <w:t>&lt;!—</w:t>
      </w:r>
      <w:proofErr w:type="spellStart"/>
      <w:proofErr w:type="gramEnd"/>
      <w:r w:rsidRPr="001E6C77">
        <w:rPr>
          <w:color w:val="FF0000"/>
          <w:sz w:val="15"/>
          <w:szCs w:val="15"/>
        </w:rPr>
        <w:t>appdata</w:t>
      </w:r>
      <w:proofErr w:type="spellEnd"/>
      <w:r w:rsidRPr="001E6C77">
        <w:rPr>
          <w:color w:val="FF0000"/>
          <w:sz w:val="15"/>
          <w:szCs w:val="15"/>
        </w:rPr>
        <w:t xml:space="preserve">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w:t>
      </w:r>
      <w:proofErr w:type="spellStart"/>
      <w:r w:rsidRPr="00E67362">
        <w:rPr>
          <w:sz w:val="15"/>
          <w:szCs w:val="15"/>
          <w:lang w:val="it-IT"/>
        </w:rPr>
        <w:t>xMCF</w:t>
      </w:r>
      <w:proofErr w:type="spellEnd"/>
      <w:r w:rsidRPr="00E67362">
        <w:rPr>
          <w:sz w:val="15"/>
          <w:szCs w:val="15"/>
          <w:lang w:val="it-IT"/>
        </w:rPr>
        <w:t>"&gt;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connection_group</w:t>
      </w:r>
      <w:proofErr w:type="spellEnd"/>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connected_to</w:t>
      </w:r>
      <w:proofErr w:type="spellEnd"/>
      <w:r w:rsidRPr="001E6C77">
        <w:rPr>
          <w:sz w:val="15"/>
          <w:szCs w:val="15"/>
        </w:rPr>
        <w:t>&gt;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connected_to</w:t>
      </w:r>
      <w:proofErr w:type="spellEnd"/>
      <w:r w:rsidRPr="001E6C77">
        <w:rPr>
          <w:sz w:val="15"/>
          <w:szCs w:val="15"/>
        </w:rPr>
        <w:t>&gt;</w:t>
      </w:r>
    </w:p>
    <w:p w14:paraId="704E130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 xml:space="preserve">&gt; </w:t>
      </w:r>
      <w:proofErr w:type="gramStart"/>
      <w:r w:rsidRPr="001E6C77">
        <w:rPr>
          <w:rFonts w:cs="Courier New"/>
          <w:color w:val="FF0000"/>
          <w:sz w:val="15"/>
          <w:szCs w:val="15"/>
        </w:rPr>
        <w:t>&lt;!—</w:t>
      </w:r>
      <w:proofErr w:type="spellStart"/>
      <w:proofErr w:type="gramEnd"/>
      <w:r w:rsidRPr="001E6C77">
        <w:rPr>
          <w:rFonts w:cs="Courier New"/>
          <w:color w:val="FF0000"/>
          <w:sz w:val="15"/>
          <w:szCs w:val="15"/>
        </w:rPr>
        <w:t>appdata</w:t>
      </w:r>
      <w:proofErr w:type="spellEnd"/>
      <w:r w:rsidRPr="001E6C77">
        <w:rPr>
          <w:rFonts w:cs="Courier New"/>
          <w:color w:val="FF0000"/>
          <w:sz w:val="15"/>
          <w:szCs w:val="15"/>
        </w:rPr>
        <w:t xml:space="preserve"> at </w:t>
      </w:r>
      <w:proofErr w:type="spellStart"/>
      <w:r w:rsidRPr="001E6C77">
        <w:rPr>
          <w:rFonts w:cs="Courier New"/>
          <w:color w:val="FF0000"/>
          <w:sz w:val="15"/>
          <w:szCs w:val="15"/>
        </w:rPr>
        <w:t>connection_group</w:t>
      </w:r>
      <w:proofErr w:type="spellEnd"/>
      <w:r w:rsidRPr="001E6C77">
        <w:rPr>
          <w:rFonts w:cs="Courier New"/>
          <w:color w:val="FF0000"/>
          <w:sz w:val="15"/>
          <w:szCs w:val="15"/>
        </w:rPr>
        <w:t xml:space="preserve">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w:t>
      </w:r>
      <w:proofErr w:type="spellStart"/>
      <w:r w:rsidRPr="001E6C77">
        <w:rPr>
          <w:sz w:val="15"/>
          <w:szCs w:val="15"/>
          <w:lang w:val="it-IT"/>
        </w:rPr>
        <w:t>xMCF</w:t>
      </w:r>
      <w:proofErr w:type="spellEnd"/>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w:t>
      </w:r>
      <w:proofErr w:type="spellStart"/>
      <w:r w:rsidRPr="00E67362">
        <w:rPr>
          <w:sz w:val="15"/>
          <w:szCs w:val="15"/>
          <w:lang w:val="it-IT"/>
        </w:rPr>
        <w:t>appdata</w:t>
      </w:r>
      <w:proofErr w:type="spellEnd"/>
      <w:r w:rsidRPr="00E67362">
        <w:rPr>
          <w:sz w:val="15"/>
          <w:szCs w:val="15"/>
          <w:lang w:val="it-IT"/>
        </w:rPr>
        <w:t>&gt;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w:t>
      </w:r>
      <w:proofErr w:type="spellStart"/>
      <w:r w:rsidRPr="00E67362">
        <w:rPr>
          <w:sz w:val="15"/>
          <w:szCs w:val="15"/>
          <w:lang w:val="it-IT"/>
        </w:rPr>
        <w:t>xMCF</w:t>
      </w:r>
      <w:proofErr w:type="spellEnd"/>
      <w:r w:rsidRPr="00E67362">
        <w:rPr>
          <w:sz w:val="15"/>
          <w:szCs w:val="15"/>
          <w:lang w:val="it-IT"/>
        </w:rPr>
        <w:t>"&gt;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connection_group</w:t>
      </w:r>
      <w:proofErr w:type="spellEnd"/>
      <w:r w:rsidRPr="001E6C77">
        <w:rPr>
          <w:sz w:val="15"/>
          <w:szCs w:val="15"/>
        </w:rPr>
        <w:t>&gt;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1073" w:name="_Toc428279348"/>
      <w:bookmarkStart w:id="1074" w:name="_Toc428456085"/>
      <w:bookmarkStart w:id="1075" w:name="_Toc428537049"/>
      <w:bookmarkStart w:id="1076" w:name="_Toc428969368"/>
      <w:bookmarkStart w:id="1077" w:name="_Toc429052759"/>
      <w:bookmarkStart w:id="1078" w:name="_Toc3556958"/>
      <w:bookmarkStart w:id="1079" w:name="_Toc34747208"/>
      <w:bookmarkStart w:id="1080" w:name="_Toc77102022"/>
      <w:bookmarkStart w:id="1081" w:name="_Toc83048652"/>
      <w:bookmarkEnd w:id="1073"/>
      <w:bookmarkEnd w:id="1074"/>
      <w:bookmarkEnd w:id="1075"/>
      <w:bookmarkEnd w:id="1076"/>
      <w:bookmarkEnd w:id="1077"/>
      <w:r w:rsidRPr="007055D9">
        <w:t>XML Schema Definition</w:t>
      </w:r>
      <w:bookmarkEnd w:id="1078"/>
      <w:bookmarkEnd w:id="1079"/>
      <w:bookmarkEnd w:id="1080"/>
      <w:bookmarkEnd w:id="1081"/>
    </w:p>
    <w:p w14:paraId="76832F23" w14:textId="1303C9DA" w:rsidR="00A97D1B" w:rsidRDefault="00A97D1B" w:rsidP="00B202D2">
      <w:pPr>
        <w:rPr>
          <w:ins w:id="1082" w:author="Ungerer, Max" w:date="2021-10-21T15:09:00Z"/>
        </w:rPr>
      </w:pPr>
      <w:ins w:id="1083" w:author="Ungerer, Max" w:date="2021-10-21T15:09:00Z">
        <w:r>
          <w:t>The XML Schema definition (XSD) can be found in computer-interpretable form at the following URL:</w:t>
        </w:r>
      </w:ins>
    </w:p>
    <w:p w14:paraId="13636C71" w14:textId="4C0CB289" w:rsidR="00A97D1B" w:rsidRDefault="00A97D1B" w:rsidP="00B202D2">
      <w:pPr>
        <w:rPr>
          <w:ins w:id="1084" w:author="Ungerer, Max" w:date="2021-10-21T15:08:00Z"/>
        </w:rPr>
      </w:pPr>
      <w:ins w:id="1085" w:author="Ungerer, Max" w:date="2021-10-21T15:10:00Z">
        <w:r>
          <w:rPr>
            <w:rFonts w:asciiTheme="minorHAnsi" w:hAnsiTheme="minorHAnsi" w:cstheme="minorBidi"/>
            <w:lang w:val="en-US"/>
          </w:rPr>
          <w:t>https://standards.iso.org/iso/8329/ed-1/en/</w:t>
        </w:r>
        <w:r>
          <w:rPr>
            <w:rFonts w:asciiTheme="minorHAnsi" w:hAnsiTheme="minorHAnsi" w:cstheme="minorBidi"/>
            <w:lang w:val="en-US"/>
          </w:rPr>
          <w:t>xMCF.xsd</w:t>
        </w:r>
      </w:ins>
    </w:p>
    <w:p w14:paraId="0965B4C6" w14:textId="702939E7" w:rsidR="00FC68DB" w:rsidRPr="007055D9" w:rsidDel="00A97D1B" w:rsidRDefault="00FC68DB" w:rsidP="00B202D2">
      <w:pPr>
        <w:rPr>
          <w:del w:id="1086" w:author="Ungerer, Max" w:date="2021-10-21T15:10:00Z"/>
        </w:rPr>
      </w:pPr>
      <w:commentRangeStart w:id="1087"/>
      <w:commentRangeStart w:id="1088"/>
      <w:del w:id="1089" w:author="Ungerer, Max" w:date="2021-10-21T15:10:00Z">
        <w:r w:rsidDel="00A97D1B">
          <w:delText xml:space="preserve">XML-Schema definition (XSD) will be published </w:delText>
        </w:r>
        <w:r w:rsidRPr="00C81918" w:rsidDel="00A97D1B">
          <w:delText>at a later time</w:delText>
        </w:r>
        <w:r w:rsidDel="00A97D1B">
          <w:delText xml:space="preserve"> on VDA web server.</w:delText>
        </w:r>
        <w:commentRangeEnd w:id="1087"/>
        <w:r w:rsidR="000606E8" w:rsidDel="00A97D1B">
          <w:rPr>
            <w:rStyle w:val="Kommentarzeichen"/>
            <w:rFonts w:ascii="Calibri" w:eastAsia="Times New Roman" w:hAnsi="Calibri"/>
            <w:lang w:val="en-US" w:eastAsia="x-none"/>
          </w:rPr>
          <w:commentReference w:id="1087"/>
        </w:r>
      </w:del>
      <w:commentRangeEnd w:id="1088"/>
      <w:r w:rsidR="00A97D1B">
        <w:rPr>
          <w:rStyle w:val="Kommentarzeichen"/>
          <w:rFonts w:ascii="Calibri" w:eastAsia="Times New Roman" w:hAnsi="Calibri"/>
          <w:lang w:val="en-US" w:eastAsia="x-none"/>
        </w:rPr>
        <w:commentReference w:id="1088"/>
      </w:r>
      <w:del w:id="1090" w:author="Ungerer, Max" w:date="2021-10-21T15:10:00Z">
        <w:r w:rsidRPr="007055D9" w:rsidDel="00A97D1B">
          <w:delText xml:space="preserve">  </w:delText>
        </w:r>
      </w:del>
    </w:p>
    <w:p w14:paraId="1DD4C38F" w14:textId="77777777" w:rsidR="00FC68DB" w:rsidRPr="007055D9" w:rsidRDefault="00FC68DB" w:rsidP="00B202D2">
      <w:pPr>
        <w:pStyle w:val="berschrift1"/>
      </w:pPr>
      <w:bookmarkStart w:id="1091" w:name="_Toc334484488"/>
      <w:bookmarkStart w:id="1092" w:name="_Toc334486133"/>
      <w:bookmarkStart w:id="1093" w:name="XMLStructureConnectionGroups"/>
      <w:bookmarkStart w:id="1094" w:name="SeamweldConnectionGroupPart"/>
      <w:bookmarkStart w:id="1095" w:name="XMLStructurePartsPIDs"/>
      <w:bookmarkStart w:id="1096" w:name="XMLStructureConnections"/>
      <w:bookmarkStart w:id="1097" w:name="XMLStructurePointConnections"/>
      <w:bookmarkStart w:id="1098" w:name="XMLStructureLineConnections"/>
      <w:bookmarkStart w:id="1099" w:name="XMLStructurePlaneConnections"/>
      <w:bookmarkStart w:id="1100" w:name="_Toc338938892"/>
      <w:bookmarkStart w:id="1101" w:name="_Toc338939088"/>
      <w:bookmarkStart w:id="1102" w:name="_Toc3556959"/>
      <w:bookmarkStart w:id="1103" w:name="_Toc34747209"/>
      <w:bookmarkStart w:id="1104" w:name="_Toc77102023"/>
      <w:bookmarkStart w:id="1105" w:name="_Toc83048653"/>
      <w:bookmarkEnd w:id="849"/>
      <w:bookmarkEnd w:id="850"/>
      <w:bookmarkEnd w:id="1091"/>
      <w:bookmarkEnd w:id="1092"/>
      <w:bookmarkEnd w:id="1093"/>
      <w:bookmarkEnd w:id="1094"/>
      <w:bookmarkEnd w:id="1095"/>
      <w:bookmarkEnd w:id="1096"/>
      <w:bookmarkEnd w:id="1097"/>
      <w:bookmarkEnd w:id="1098"/>
      <w:bookmarkEnd w:id="1099"/>
      <w:r w:rsidRPr="007055D9">
        <w:t>Data Common to any Connection</w:t>
      </w:r>
      <w:bookmarkEnd w:id="1100"/>
      <w:bookmarkEnd w:id="1101"/>
      <w:bookmarkEnd w:id="1102"/>
      <w:bookmarkEnd w:id="1103"/>
      <w:bookmarkEnd w:id="1104"/>
      <w:bookmarkEnd w:id="1105"/>
      <w:r w:rsidRPr="007055D9">
        <w:t xml:space="preserve"> </w:t>
      </w:r>
    </w:p>
    <w:p w14:paraId="065EFE33" w14:textId="77777777" w:rsidR="00FC68DB" w:rsidRDefault="00FC68DB" w:rsidP="00B202D2">
      <w:pPr>
        <w:pStyle w:val="berschrift2"/>
      </w:pPr>
      <w:bookmarkStart w:id="1106" w:name="_Ref448911656"/>
      <w:bookmarkStart w:id="1107" w:name="_Toc3556960"/>
      <w:bookmarkStart w:id="1108" w:name="_Toc34747210"/>
      <w:bookmarkStart w:id="1109" w:name="_Toc77102024"/>
      <w:bookmarkStart w:id="1110" w:name="_Toc83048654"/>
      <w:bookmarkStart w:id="1111" w:name="_Toc413359574"/>
      <w:bookmarkStart w:id="1112" w:name="_Toc338938893"/>
      <w:bookmarkStart w:id="1113" w:name="_Toc338939089"/>
      <w:bookmarkStart w:id="1114" w:name="_Toc288196462"/>
      <w:bookmarkStart w:id="1115" w:name="_Toc288200760"/>
      <w:r>
        <w:t>Indices and their properties</w:t>
      </w:r>
      <w:bookmarkEnd w:id="1106"/>
      <w:bookmarkEnd w:id="1107"/>
      <w:bookmarkEnd w:id="1108"/>
      <w:bookmarkEnd w:id="1109"/>
      <w:bookmarkEnd w:id="1110"/>
    </w:p>
    <w:p w14:paraId="054A9551" w14:textId="7FF97572" w:rsidR="00FC68DB" w:rsidRDefault="007836EA" w:rsidP="00B202D2">
      <w:pPr>
        <w:rPr>
          <w:lang w:eastAsia="x-none"/>
        </w:rPr>
      </w:pPr>
      <w:proofErr w:type="spellStart"/>
      <w:r w:rsidRPr="007836EA">
        <w:rPr>
          <w:rFonts w:cs="Arial"/>
          <w:lang w:eastAsia="x-none"/>
        </w:rPr>
        <w:t>χ</w:t>
      </w:r>
      <w:r w:rsidR="00FC68DB">
        <w:rPr>
          <w:lang w:eastAsia="x-none"/>
        </w:rPr>
        <w:t>MCF</w:t>
      </w:r>
      <w:proofErr w:type="spellEnd"/>
      <w:r w:rsidR="00FC68DB">
        <w:rPr>
          <w:lang w:eastAsia="x-none"/>
        </w:rPr>
        <w:t xml:space="preserve">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w:t>
      </w:r>
      <w:r>
        <w:rPr>
          <w:lang w:eastAsia="x-none"/>
        </w:rPr>
        <w:lastRenderedPageBreak/>
        <w:t xml:space="preserve">in an xml-document. </w:t>
      </w:r>
      <w:proofErr w:type="spellStart"/>
      <w:r w:rsidR="007836EA" w:rsidRPr="007836EA">
        <w:rPr>
          <w:rFonts w:cs="Arial"/>
          <w:lang w:eastAsia="x-none"/>
        </w:rPr>
        <w:t>χ</w:t>
      </w:r>
      <w:r>
        <w:rPr>
          <w:lang w:eastAsia="x-none"/>
        </w:rPr>
        <w:t>MCF</w:t>
      </w:r>
      <w:proofErr w:type="spellEnd"/>
      <w:r>
        <w:rPr>
          <w:lang w:eastAsia="x-none"/>
        </w:rPr>
        <w:t xml:space="preserve">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1116" w:name="_Toc83048655"/>
      <w:bookmarkEnd w:id="1111"/>
      <w:r>
        <w:rPr>
          <w:szCs w:val="34"/>
        </w:rPr>
        <w:t>Connection Referencing</w:t>
      </w:r>
      <w:bookmarkEnd w:id="1116"/>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1117" w:name="_Toc83048656"/>
      <w:r>
        <w:t xml:space="preserve">Attribute </w:t>
      </w:r>
      <w:r w:rsidRPr="00430FB1">
        <w:rPr>
          <w:rFonts w:ascii="Courier New" w:hAnsi="Courier New" w:cs="Courier New"/>
          <w:szCs w:val="34"/>
          <w:highlight w:val="white"/>
        </w:rPr>
        <w:t>label</w:t>
      </w:r>
      <w:bookmarkEnd w:id="1117"/>
    </w:p>
    <w:p w14:paraId="6D9B346C" w14:textId="07ADED7E"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1118"/>
      <w:r>
        <w:t>labels</w:t>
      </w:r>
      <w:r w:rsidRPr="007055D9">
        <w:t xml:space="preserve"> it throughout the entire CAE process</w:t>
      </w:r>
      <w:commentRangeEnd w:id="1118"/>
      <w:r>
        <w:rPr>
          <w:rStyle w:val="Kommentarzeichen"/>
          <w:lang w:eastAsia="x-none"/>
        </w:rPr>
        <w:commentReference w:id="1118"/>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w:t>
      </w:r>
      <w:proofErr w:type="spellStart"/>
      <w:r>
        <w:rPr>
          <w:rFonts w:ascii="Courier New" w:hAnsi="Courier New" w:cs="Courier New"/>
          <w:b/>
          <w:i/>
          <w:sz w:val="18"/>
          <w:szCs w:val="18"/>
        </w:rPr>
        <w:t>a</w:t>
      </w:r>
      <w:r w:rsidRPr="008510E0">
        <w:rPr>
          <w:rFonts w:ascii="Courier New" w:hAnsi="Courier New" w:cs="Courier New"/>
          <w:b/>
          <w:i/>
          <w:sz w:val="18"/>
          <w:szCs w:val="18"/>
        </w:rPr>
        <w:t>ppdata</w:t>
      </w:r>
      <w:proofErr w:type="spellEnd"/>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1119" w:name="_Toc77102026"/>
      <w:bookmarkStart w:id="1120" w:name="_Toc83048657"/>
      <w:r>
        <w:t xml:space="preserve">Attribute </w:t>
      </w:r>
      <w:commentRangeStart w:id="1121"/>
      <w:r w:rsidRPr="00430FB1">
        <w:rPr>
          <w:rFonts w:ascii="Courier New" w:hAnsi="Courier New" w:cs="Courier New"/>
          <w:szCs w:val="34"/>
          <w:highlight w:val="white"/>
        </w:rPr>
        <w:t>ident</w:t>
      </w:r>
      <w:r w:rsidRPr="00BD20ED">
        <w:t xml:space="preserve"> </w:t>
      </w:r>
      <w:commentRangeEnd w:id="1121"/>
      <w:r>
        <w:rPr>
          <w:rStyle w:val="Kommentarzeichen"/>
          <w:b w:val="0"/>
        </w:rPr>
        <w:commentReference w:id="1121"/>
      </w:r>
      <w:bookmarkEnd w:id="1119"/>
      <w:bookmarkEnd w:id="1120"/>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1122" w:name="_Ref413329202"/>
      <w:bookmarkStart w:id="1123" w:name="_Toc413359575"/>
      <w:bookmarkStart w:id="1124" w:name="_Toc3556962"/>
      <w:bookmarkStart w:id="1125" w:name="_Toc34747212"/>
      <w:bookmarkStart w:id="1126" w:name="_Toc77102027"/>
      <w:bookmarkStart w:id="1127" w:name="_Toc83048658"/>
      <w:r>
        <w:rPr>
          <w:szCs w:val="34"/>
        </w:rPr>
        <w:t>Dimensions and Coordinates</w:t>
      </w:r>
      <w:bookmarkEnd w:id="1122"/>
      <w:bookmarkEnd w:id="1123"/>
      <w:bookmarkEnd w:id="1124"/>
      <w:bookmarkEnd w:id="1125"/>
      <w:bookmarkEnd w:id="1126"/>
      <w:bookmarkEnd w:id="1127"/>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1128" w:name="_Toc413359576"/>
      <w:bookmarkStart w:id="1129" w:name="_Ref440360308"/>
      <w:bookmarkStart w:id="1130" w:name="_Ref440360312"/>
      <w:bookmarkStart w:id="1131" w:name="_Ref440360851"/>
      <w:bookmarkStart w:id="1132" w:name="_Ref440360857"/>
      <w:bookmarkStart w:id="1133" w:name="_Ref440453613"/>
      <w:bookmarkStart w:id="1134" w:name="_Ref440453616"/>
      <w:bookmarkStart w:id="1135" w:name="_Ref440454500"/>
      <w:bookmarkStart w:id="1136" w:name="_Ref440454502"/>
      <w:bookmarkStart w:id="1137" w:name="_Toc3556963"/>
      <w:bookmarkStart w:id="1138" w:name="_Toc34747213"/>
      <w:bookmarkStart w:id="1139" w:name="_Toc77102028"/>
      <w:bookmarkStart w:id="1140" w:name="_Toc83048659"/>
      <w:r w:rsidRPr="00BD20ED">
        <w:rPr>
          <w:szCs w:val="34"/>
        </w:rPr>
        <w:t xml:space="preserve">Attribute </w:t>
      </w:r>
      <w:proofErr w:type="spellStart"/>
      <w:r>
        <w:rPr>
          <w:rFonts w:ascii="Courier New" w:hAnsi="Courier New" w:cs="Courier New"/>
          <w:b w:val="0"/>
          <w:szCs w:val="34"/>
          <w:highlight w:val="white"/>
        </w:rPr>
        <w:t>quality_control</w:t>
      </w:r>
      <w:bookmarkEnd w:id="1128"/>
      <w:bookmarkEnd w:id="1129"/>
      <w:bookmarkEnd w:id="1130"/>
      <w:bookmarkEnd w:id="1131"/>
      <w:bookmarkEnd w:id="1132"/>
      <w:bookmarkEnd w:id="1133"/>
      <w:bookmarkEnd w:id="1134"/>
      <w:bookmarkEnd w:id="1135"/>
      <w:bookmarkEnd w:id="1136"/>
      <w:bookmarkEnd w:id="1137"/>
      <w:bookmarkEnd w:id="1138"/>
      <w:bookmarkEnd w:id="1139"/>
      <w:bookmarkEnd w:id="1140"/>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w:t>
      </w:r>
      <w:r>
        <w:rPr>
          <w:lang w:eastAsia="x-none"/>
        </w:rPr>
        <w:lastRenderedPageBreak/>
        <w:t xml:space="preserve">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proofErr w:type="spellStart"/>
      <w:r>
        <w:rPr>
          <w:rFonts w:ascii="Arial" w:hAnsi="Arial" w:cs="Arial"/>
          <w:lang w:eastAsia="x-none"/>
        </w:rPr>
        <w:t>χ</w:t>
      </w:r>
      <w:r>
        <w:rPr>
          <w:lang w:eastAsia="x-none"/>
        </w:rPr>
        <w:t>MCF</w:t>
      </w:r>
      <w:proofErr w:type="spellEnd"/>
      <w:r>
        <w:rPr>
          <w:lang w:eastAsia="x-none"/>
        </w:rPr>
        <w:t xml:space="preserve">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1141" w:name="_Ref428442251"/>
      <w:bookmarkStart w:id="1142" w:name="_Toc3556964"/>
      <w:bookmarkStart w:id="1143" w:name="_Toc34747214"/>
      <w:bookmarkStart w:id="1144" w:name="_Toc77102029"/>
      <w:bookmarkStart w:id="1145" w:name="_Toc83048660"/>
      <w:r w:rsidRPr="007331A4">
        <w:t>Custom Attributes list</w:t>
      </w:r>
      <w:bookmarkEnd w:id="1141"/>
      <w:bookmarkEnd w:id="1142"/>
      <w:bookmarkEnd w:id="1143"/>
      <w:bookmarkEnd w:id="1144"/>
      <w:bookmarkEnd w:id="1145"/>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w:t>
      </w:r>
      <w:proofErr w:type="spellStart"/>
      <w:r>
        <w:t>χMCF</w:t>
      </w:r>
      <w:proofErr w:type="spellEnd"/>
      <w:r>
        <w:t xml:space="preserve">. Exceptions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sidRPr="00CA65D9">
        <w:rPr>
          <w:rFonts w:ascii="Courier New" w:hAnsi="Courier New" w:cs="Courier New"/>
          <w:b/>
          <w:i/>
          <w:sz w:val="18"/>
          <w:szCs w:val="18"/>
        </w:rPr>
        <w:t>&gt;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w:t>
      </w:r>
      <w:proofErr w:type="spellStart"/>
      <w:r>
        <w:t>χMCF</w:t>
      </w:r>
      <w:proofErr w:type="spellEnd"/>
      <w:r>
        <w:t xml:space="preserve"> wishes to introduce </w:t>
      </w:r>
      <w:r w:rsidRPr="00715044">
        <w:t>supplementary</w:t>
      </w:r>
      <w:r>
        <w:t xml:space="preserve"> information (attributes) to enrich the standard attributes defined by </w:t>
      </w:r>
      <w:proofErr w:type="spellStart"/>
      <w:r>
        <w:t>χMCF</w:t>
      </w:r>
      <w:proofErr w:type="spellEnd"/>
      <w:r>
        <w:t xml:space="preserve">. In principle, the </w:t>
      </w:r>
      <w:r w:rsidRPr="00715044">
        <w:t>supplementary</w:t>
      </w:r>
      <w:r>
        <w:t xml:space="preserve"> information could also be placed in an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sidRPr="00CA65D9">
        <w:rPr>
          <w:rFonts w:ascii="Courier New" w:hAnsi="Courier New" w:cs="Courier New"/>
          <w:b/>
          <w:i/>
          <w:sz w:val="18"/>
          <w:szCs w:val="18"/>
        </w:rPr>
        <w:t>&gt;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proofErr w:type="spellStart"/>
      <w:r>
        <w:t>χMCF</w:t>
      </w:r>
      <w:proofErr w:type="spellEnd"/>
      <w:r>
        <w:t xml:space="preserve">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w:t>
      </w:r>
      <w:proofErr w:type="spellStart"/>
      <w:r>
        <w:t>χMCF</w:t>
      </w:r>
      <w:proofErr w:type="spellEnd"/>
      <w:r>
        <w:t xml:space="preserve">.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w:t>
      </w:r>
      <w:r>
        <w:lastRenderedPageBreak/>
        <w:t xml:space="preserve">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Beschriftung"/>
        <w:spacing w:before="120"/>
        <w:rPr>
          <w:rFonts w:ascii="Courier New" w:hAnsi="Courier New" w:cs="Courier New"/>
          <w:b/>
          <w:i w:val="0"/>
        </w:rPr>
      </w:pPr>
      <w:bookmarkStart w:id="1146" w:name="_Toc440039075"/>
      <w:bookmarkStart w:id="1147" w:name="_Toc3566426"/>
      <w:bookmarkStart w:id="1148" w:name="_Toc34747429"/>
      <w:bookmarkStart w:id="1149" w:name="_Toc77095877"/>
      <w:bookmarkStart w:id="1150" w:name="_Toc8572198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1146"/>
      <w:bookmarkEnd w:id="1147"/>
      <w:bookmarkEnd w:id="1148"/>
      <w:bookmarkEnd w:id="1149"/>
      <w:bookmarkEnd w:id="1150"/>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Beschriftung"/>
        <w:spacing w:before="120"/>
      </w:pPr>
      <w:bookmarkStart w:id="1151" w:name="_Toc440039076"/>
      <w:bookmarkStart w:id="1152" w:name="_Toc3566427"/>
      <w:bookmarkStart w:id="1153" w:name="_Toc34747430"/>
      <w:bookmarkStart w:id="1154" w:name="_Toc77095878"/>
      <w:bookmarkStart w:id="1155" w:name="_Toc8572198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1151"/>
      <w:bookmarkEnd w:id="1152"/>
      <w:bookmarkEnd w:id="1153"/>
      <w:bookmarkEnd w:id="1154"/>
      <w:bookmarkEnd w:id="1155"/>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lastRenderedPageBreak/>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Beschriftung"/>
        <w:spacing w:before="120"/>
        <w:rPr>
          <w:rFonts w:ascii="Courier New" w:hAnsi="Courier New" w:cs="Courier New"/>
          <w:b/>
          <w:i w:val="0"/>
        </w:rPr>
      </w:pPr>
      <w:bookmarkStart w:id="1156" w:name="_Toc440039077"/>
      <w:bookmarkStart w:id="1157" w:name="_Toc3566428"/>
      <w:bookmarkStart w:id="1158" w:name="_Toc34747431"/>
      <w:bookmarkStart w:id="1159" w:name="_Toc77095879"/>
      <w:bookmarkStart w:id="1160" w:name="_Toc85721989"/>
      <w:r>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1156"/>
      <w:bookmarkEnd w:id="1157"/>
      <w:bookmarkEnd w:id="1158"/>
      <w:bookmarkEnd w:id="1159"/>
      <w:bookmarkEnd w:id="1160"/>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Beschriftung"/>
        <w:spacing w:before="120"/>
      </w:pPr>
      <w:bookmarkStart w:id="1161" w:name="_Toc440039078"/>
      <w:bookmarkStart w:id="1162" w:name="_Toc3566429"/>
      <w:bookmarkStart w:id="1163" w:name="_Toc34747432"/>
      <w:bookmarkStart w:id="1164" w:name="_Toc77095880"/>
      <w:bookmarkStart w:id="1165" w:name="_Toc8572199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1161"/>
      <w:bookmarkEnd w:id="1162"/>
      <w:bookmarkEnd w:id="1163"/>
      <w:bookmarkEnd w:id="1164"/>
      <w:bookmarkEnd w:id="1165"/>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Beschriftung"/>
        <w:spacing w:before="120"/>
      </w:pPr>
      <w:bookmarkStart w:id="1166" w:name="_Toc440039079"/>
      <w:bookmarkStart w:id="1167" w:name="_Toc3566430"/>
      <w:bookmarkStart w:id="1168" w:name="_Toc34747433"/>
      <w:bookmarkStart w:id="1169" w:name="_Toc77095881"/>
      <w:bookmarkStart w:id="1170" w:name="_Toc8572199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1166"/>
      <w:bookmarkEnd w:id="1167"/>
      <w:bookmarkEnd w:id="1168"/>
      <w:bookmarkEnd w:id="1169"/>
      <w:bookmarkEnd w:id="1170"/>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Beschriftung"/>
        <w:spacing w:before="120"/>
      </w:pPr>
      <w:bookmarkStart w:id="1171" w:name="_Toc440039080"/>
      <w:bookmarkStart w:id="1172" w:name="_Toc3566431"/>
      <w:bookmarkStart w:id="1173" w:name="_Toc34747434"/>
      <w:bookmarkStart w:id="1174" w:name="_Toc77095882"/>
      <w:bookmarkStart w:id="1175" w:name="_Toc8572199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1171"/>
      <w:bookmarkEnd w:id="1172"/>
      <w:bookmarkEnd w:id="1173"/>
      <w:bookmarkEnd w:id="1174"/>
      <w:bookmarkEnd w:id="117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Beschriftung"/>
        <w:spacing w:before="120"/>
      </w:pPr>
      <w:bookmarkStart w:id="1176" w:name="_Toc440039081"/>
      <w:bookmarkStart w:id="1177" w:name="_Toc3566432"/>
      <w:bookmarkStart w:id="1178" w:name="_Toc34747435"/>
      <w:bookmarkStart w:id="1179" w:name="_Toc77095883"/>
      <w:bookmarkStart w:id="1180" w:name="_Toc8572199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1176"/>
      <w:bookmarkEnd w:id="1177"/>
      <w:bookmarkEnd w:id="1178"/>
      <w:bookmarkEnd w:id="1179"/>
      <w:bookmarkEnd w:id="1180"/>
    </w:p>
    <w:p w14:paraId="61F1F700" w14:textId="77777777" w:rsidR="00FC68DB" w:rsidRDefault="00FC68DB" w:rsidP="00B202D2">
      <w:pPr>
        <w:keepNext/>
        <w:spacing w:before="120"/>
      </w:pPr>
      <w:r w:rsidRPr="008F0942">
        <w:rPr>
          <w:rFonts w:ascii="Courier New" w:hAnsi="Courier New" w:cs="Courier New"/>
          <w:b/>
          <w:i/>
          <w:sz w:val="18"/>
          <w:szCs w:val="18"/>
        </w:rPr>
        <w:lastRenderedPageBreak/>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Beschriftung"/>
        <w:spacing w:before="120"/>
      </w:pPr>
      <w:bookmarkStart w:id="1181" w:name="_Toc440039082"/>
      <w:bookmarkStart w:id="1182" w:name="_Toc3566433"/>
      <w:bookmarkStart w:id="1183" w:name="_Toc34747436"/>
      <w:bookmarkStart w:id="1184" w:name="_Toc77095884"/>
      <w:bookmarkStart w:id="1185" w:name="_Toc8572199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1181"/>
      <w:bookmarkEnd w:id="1182"/>
      <w:bookmarkEnd w:id="1183"/>
      <w:bookmarkEnd w:id="1184"/>
      <w:bookmarkEnd w:id="1185"/>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Beschriftung"/>
        <w:spacing w:before="120"/>
      </w:pPr>
      <w:bookmarkStart w:id="1186" w:name="_Toc440039083"/>
      <w:bookmarkStart w:id="1187" w:name="_Toc3566434"/>
      <w:bookmarkStart w:id="1188" w:name="_Toc34747437"/>
      <w:bookmarkStart w:id="1189" w:name="_Toc77095885"/>
      <w:bookmarkStart w:id="1190" w:name="_Toc8572199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1186"/>
      <w:bookmarkEnd w:id="1187"/>
      <w:bookmarkEnd w:id="1188"/>
      <w:bookmarkEnd w:id="1189"/>
      <w:bookmarkEnd w:id="1190"/>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Beschriftung"/>
        <w:spacing w:before="120"/>
      </w:pPr>
      <w:bookmarkStart w:id="1191" w:name="_Toc440039084"/>
      <w:bookmarkStart w:id="1192" w:name="_Toc3566435"/>
      <w:bookmarkStart w:id="1193" w:name="_Toc34747438"/>
      <w:bookmarkStart w:id="1194" w:name="_Toc77095886"/>
      <w:bookmarkStart w:id="1195" w:name="_Toc8572199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1191"/>
      <w:bookmarkEnd w:id="1192"/>
      <w:bookmarkEnd w:id="1193"/>
      <w:bookmarkEnd w:id="1194"/>
      <w:bookmarkEnd w:id="1195"/>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Beschriftung"/>
        <w:spacing w:before="120"/>
      </w:pPr>
      <w:bookmarkStart w:id="1196" w:name="_Toc440039085"/>
      <w:bookmarkStart w:id="1197" w:name="_Toc3566436"/>
      <w:bookmarkStart w:id="1198" w:name="_Toc34747439"/>
      <w:bookmarkStart w:id="1199" w:name="_Toc77095887"/>
      <w:bookmarkStart w:id="1200" w:name="_Toc8572199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1196"/>
      <w:bookmarkEnd w:id="1197"/>
      <w:bookmarkEnd w:id="1198"/>
      <w:bookmarkEnd w:id="1199"/>
      <w:bookmarkEnd w:id="1200"/>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Beschriftung"/>
        <w:spacing w:before="120"/>
      </w:pPr>
      <w:bookmarkStart w:id="1201" w:name="_Toc440039086"/>
      <w:bookmarkStart w:id="1202" w:name="_Toc3566437"/>
      <w:bookmarkStart w:id="1203" w:name="_Toc34747440"/>
      <w:bookmarkStart w:id="1204" w:name="_Toc77095888"/>
      <w:bookmarkStart w:id="1205" w:name="_Toc8572199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1201"/>
      <w:bookmarkEnd w:id="1202"/>
      <w:bookmarkEnd w:id="1203"/>
      <w:bookmarkEnd w:id="1204"/>
      <w:bookmarkEnd w:id="1205"/>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lastRenderedPageBreak/>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1206" w:name="_Toc440038865"/>
      <w:bookmarkStart w:id="1207" w:name="_Toc3556965"/>
      <w:bookmarkStart w:id="1208" w:name="_Toc34747215"/>
      <w:bookmarkStart w:id="1209" w:name="_Toc77102030"/>
      <w:bookmarkStart w:id="1210" w:name="_Toc8304866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w:t>
      </w:r>
      <w:proofErr w:type="spellStart"/>
      <w:r w:rsidRPr="004F4C2F">
        <w:rPr>
          <w:rFonts w:ascii="Courier New" w:hAnsi="Courier New" w:cs="Courier New"/>
        </w:rPr>
        <w:t>appdata</w:t>
      </w:r>
      <w:proofErr w:type="spellEnd"/>
      <w:r w:rsidRPr="004F4C2F">
        <w:rPr>
          <w:rFonts w:ascii="Courier New" w:hAnsi="Courier New" w:cs="Courier New"/>
        </w:rPr>
        <w:t>/&gt;</w:t>
      </w:r>
      <w:bookmarkEnd w:id="1206"/>
      <w:bookmarkEnd w:id="1207"/>
      <w:bookmarkEnd w:id="1208"/>
      <w:bookmarkEnd w:id="1209"/>
      <w:bookmarkEnd w:id="1210"/>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appdata</w:t>
      </w:r>
      <w:proofErr w:type="spellEnd"/>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1211" w:name="_Toc440038866"/>
      <w:bookmarkStart w:id="1212" w:name="_Toc3556966"/>
      <w:bookmarkStart w:id="1213" w:name="_Toc34747216"/>
      <w:bookmarkStart w:id="1214" w:name="_Toc77102031"/>
      <w:bookmarkStart w:id="1215" w:name="_Toc8304866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w:t>
      </w:r>
      <w:proofErr w:type="spellStart"/>
      <w:r w:rsidRPr="00575FF1">
        <w:rPr>
          <w:rFonts w:ascii="Courier New" w:hAnsi="Courier New" w:cs="Courier New"/>
          <w:i/>
          <w:iCs/>
          <w:sz w:val="24"/>
        </w:rPr>
        <w:t>appdata</w:t>
      </w:r>
      <w:proofErr w:type="spellEnd"/>
      <w:r w:rsidRPr="00575FF1">
        <w:rPr>
          <w:rFonts w:ascii="Courier New" w:hAnsi="Courier New" w:cs="Courier New"/>
          <w:i/>
          <w:iCs/>
          <w:sz w:val="24"/>
        </w:rPr>
        <w:t>/&gt;</w:t>
      </w:r>
      <w:bookmarkEnd w:id="1211"/>
      <w:bookmarkEnd w:id="1212"/>
      <w:bookmarkEnd w:id="1213"/>
      <w:bookmarkEnd w:id="1214"/>
      <w:bookmarkEnd w:id="1215"/>
      <w:r>
        <w:t xml:space="preserve"> </w:t>
      </w:r>
    </w:p>
    <w:p w14:paraId="26CE682F" w14:textId="77777777" w:rsidR="00FC68DB" w:rsidRDefault="00FC68DB" w:rsidP="00B202D2">
      <w:r>
        <w:t xml:space="preserve">In context of </w:t>
      </w:r>
      <w:proofErr w:type="spellStart"/>
      <w:r>
        <w:t>χMCF</w:t>
      </w:r>
      <w:proofErr w:type="spellEnd"/>
      <w:r>
        <w:t>,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1216" w:name="_Toc440038867"/>
      <w:bookmarkStart w:id="1217" w:name="_Toc3556967"/>
      <w:bookmarkStart w:id="1218" w:name="_Toc34747217"/>
      <w:bookmarkStart w:id="1219" w:name="_Toc77102032"/>
      <w:bookmarkStart w:id="1220" w:name="_Toc83048663"/>
      <w:r>
        <w:lastRenderedPageBreak/>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w:t>
      </w:r>
      <w:proofErr w:type="spellStart"/>
      <w:r w:rsidRPr="00575FF1">
        <w:rPr>
          <w:rFonts w:ascii="Courier New" w:hAnsi="Courier New" w:cs="Courier New"/>
          <w:i/>
          <w:iCs/>
          <w:sz w:val="24"/>
        </w:rPr>
        <w:t>appdata</w:t>
      </w:r>
      <w:proofErr w:type="spellEnd"/>
      <w:r w:rsidRPr="00575FF1">
        <w:rPr>
          <w:rFonts w:ascii="Courier New" w:hAnsi="Courier New" w:cs="Courier New"/>
          <w:i/>
          <w:iCs/>
          <w:sz w:val="24"/>
        </w:rPr>
        <w:t>/&gt;</w:t>
      </w:r>
      <w:bookmarkEnd w:id="1216"/>
      <w:bookmarkEnd w:id="1217"/>
      <w:bookmarkEnd w:id="1218"/>
      <w:bookmarkEnd w:id="1219"/>
      <w:bookmarkEnd w:id="1220"/>
      <w:r>
        <w:t xml:space="preserve"> </w:t>
      </w:r>
    </w:p>
    <w:p w14:paraId="2203C7C2"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may be used as means of intercommunication between different applications. In this case, the format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needs to be standardized and publi</w:t>
      </w:r>
      <w:r>
        <w:t>sh</w:t>
      </w:r>
      <w:r w:rsidRPr="009C29E3">
        <w:t xml:space="preserve">ed by the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owner. Of course, information stored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appdata</w:t>
      </w:r>
      <w:proofErr w:type="spellEnd"/>
      <w:r w:rsidRPr="00740225">
        <w:rPr>
          <w:rFonts w:ascii="Courier New" w:hAnsi="Courier New" w:cs="Courier New"/>
          <w:b/>
          <w:i/>
          <w:sz w:val="18"/>
          <w:szCs w:val="18"/>
        </w:rPr>
        <w:t>/&gt;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appdata</w:t>
      </w:r>
      <w:proofErr w:type="spellEnd"/>
      <w:r w:rsidRPr="00740225">
        <w:rPr>
          <w:rFonts w:ascii="Courier New" w:hAnsi="Courier New" w:cs="Courier New"/>
          <w:b/>
          <w:i/>
          <w:sz w:val="18"/>
          <w:szCs w:val="18"/>
        </w:rPr>
        <w:t>/&gt;</w:t>
      </w:r>
      <w:r w:rsidRPr="00740225">
        <w:t>, but its content is easier to be preserved across system boundaries.</w:t>
      </w:r>
    </w:p>
    <w:p w14:paraId="245E93BD" w14:textId="77777777" w:rsidR="00FC68DB" w:rsidRDefault="00FC68DB" w:rsidP="00B202D2">
      <w:pPr>
        <w:pStyle w:val="berschrift3"/>
      </w:pPr>
      <w:bookmarkStart w:id="1221" w:name="_Toc440038868"/>
      <w:bookmarkStart w:id="1222" w:name="_Toc3556968"/>
      <w:bookmarkStart w:id="1223" w:name="_Toc34747218"/>
      <w:bookmarkStart w:id="1224" w:name="_Toc77102033"/>
      <w:bookmarkStart w:id="1225" w:name="_Toc83048664"/>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w:t>
      </w:r>
      <w:proofErr w:type="spellStart"/>
      <w:r w:rsidRPr="00575FF1">
        <w:rPr>
          <w:rFonts w:ascii="Courier New" w:hAnsi="Courier New" w:cs="Courier New"/>
          <w:i/>
          <w:iCs/>
          <w:sz w:val="24"/>
        </w:rPr>
        <w:t>appdata</w:t>
      </w:r>
      <w:proofErr w:type="spellEnd"/>
      <w:r w:rsidRPr="00575FF1">
        <w:rPr>
          <w:rFonts w:ascii="Courier New" w:hAnsi="Courier New" w:cs="Courier New"/>
          <w:i/>
          <w:iCs/>
          <w:sz w:val="24"/>
        </w:rPr>
        <w:t>/&gt;</w:t>
      </w:r>
      <w:r>
        <w:t xml:space="preserve"> within </w:t>
      </w:r>
      <w:proofErr w:type="spellStart"/>
      <w:r w:rsidRPr="00BC64D4">
        <w:t>χ</w:t>
      </w:r>
      <w:r>
        <w:t>MCF</w:t>
      </w:r>
      <w:proofErr w:type="spellEnd"/>
      <w:r>
        <w:t xml:space="preserve"> data model</w:t>
      </w:r>
      <w:bookmarkEnd w:id="1221"/>
      <w:bookmarkEnd w:id="1222"/>
      <w:bookmarkEnd w:id="1223"/>
      <w:bookmarkEnd w:id="1224"/>
      <w:bookmarkEnd w:id="1225"/>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w:t>
      </w:r>
      <w:proofErr w:type="spellStart"/>
      <w:r w:rsidRPr="00055F54">
        <w:rPr>
          <w:rFonts w:ascii="Courier New" w:hAnsi="Courier New" w:cs="Courier New"/>
          <w:b/>
          <w:i/>
          <w:sz w:val="18"/>
          <w:szCs w:val="18"/>
        </w:rPr>
        <w:t>appdata</w:t>
      </w:r>
      <w:proofErr w:type="spellEnd"/>
      <w:r w:rsidRPr="00055F54">
        <w:rPr>
          <w:rFonts w:ascii="Courier New" w:hAnsi="Courier New" w:cs="Courier New"/>
          <w:b/>
          <w:i/>
          <w:sz w:val="18"/>
          <w:szCs w:val="18"/>
        </w:rPr>
        <w:t>/&gt;</w:t>
      </w:r>
      <w:r w:rsidRPr="00055F54">
        <w:t xml:space="preserve"> may be used on d</w:t>
      </w:r>
      <w:r>
        <w:t xml:space="preserve">ifferent levels of a </w:t>
      </w:r>
      <w:proofErr w:type="spellStart"/>
      <w:r>
        <w:t>χMCF</w:t>
      </w:r>
      <w:proofErr w:type="spellEnd"/>
      <w:r>
        <w:t xml:space="preserve">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 xml:space="preserve">Consider the common scenario, where many </w:t>
      </w:r>
      <w:proofErr w:type="spellStart"/>
      <w:r w:rsidRPr="00BF1CAA">
        <w:t>χMCF</w:t>
      </w:r>
      <w:proofErr w:type="spellEnd"/>
      <w:r w:rsidRPr="00BF1CAA">
        <w:t xml:space="preserve">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appdata</w:t>
      </w:r>
      <w:proofErr w:type="spellEnd"/>
      <w:r w:rsidRPr="00561192">
        <w:rPr>
          <w:rFonts w:ascii="Courier New" w:eastAsia="Times New Roman" w:hAnsi="Courier New" w:cs="Courier New"/>
          <w:i/>
          <w:sz w:val="18"/>
          <w:szCs w:val="18"/>
          <w:lang w:val="en-US"/>
        </w:rPr>
        <w:t>/&gt;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w:t>
      </w:r>
      <w:proofErr w:type="spellStart"/>
      <w:r w:rsidRPr="00F0793E">
        <w:rPr>
          <w:rFonts w:ascii="Courier New" w:hAnsi="Courier New" w:cs="Courier New"/>
          <w:i/>
          <w:vanish/>
          <w:sz w:val="18"/>
          <w:szCs w:val="18"/>
          <w:lang w:val="en-US"/>
        </w:rPr>
        <w:t>connection_group</w:t>
      </w:r>
      <w:proofErr w:type="spellEnd"/>
      <w:r w:rsidRPr="00F0793E">
        <w:rPr>
          <w:rFonts w:ascii="Courier New" w:hAnsi="Courier New" w:cs="Courier New"/>
          <w:i/>
          <w:vanish/>
          <w:sz w:val="18"/>
          <w:szCs w:val="18"/>
          <w:lang w:val="en-US"/>
        </w:rPr>
        <w:t>/&gt;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appdata</w:t>
      </w:r>
      <w:proofErr w:type="spellEnd"/>
      <w:r w:rsidRPr="00561192">
        <w:rPr>
          <w:rFonts w:ascii="Courier New" w:eastAsia="Times New Roman" w:hAnsi="Courier New" w:cs="Courier New"/>
          <w:i/>
          <w:sz w:val="18"/>
          <w:szCs w:val="18"/>
          <w:lang w:val="en-US"/>
        </w:rPr>
        <w:t>/&gt;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1226" w:name="_Toc3556969"/>
      <w:bookmarkStart w:id="1227" w:name="_Toc34747219"/>
      <w:bookmarkStart w:id="1228" w:name="_Toc77102034"/>
      <w:bookmarkStart w:id="1229" w:name="_Toc83048665"/>
      <w:r w:rsidRPr="007055D9">
        <w:t>0D connections</w:t>
      </w:r>
      <w:bookmarkEnd w:id="1226"/>
      <w:bookmarkEnd w:id="1227"/>
      <w:bookmarkEnd w:id="1228"/>
      <w:bookmarkEnd w:id="1229"/>
    </w:p>
    <w:p w14:paraId="7BFE46E1" w14:textId="77777777" w:rsidR="00FC68DB" w:rsidRPr="00226A3F" w:rsidRDefault="00FC68DB" w:rsidP="00B202D2">
      <w:pPr>
        <w:pStyle w:val="berschrift2"/>
      </w:pPr>
      <w:bookmarkStart w:id="1230" w:name="_Toc413359578"/>
      <w:bookmarkStart w:id="1231" w:name="_Toc3556970"/>
      <w:bookmarkStart w:id="1232" w:name="_Toc34747220"/>
      <w:bookmarkStart w:id="1233" w:name="_Toc77102035"/>
      <w:bookmarkStart w:id="1234" w:name="_Toc83048666"/>
      <w:r w:rsidRPr="00226A3F">
        <w:t>Generic Definitions</w:t>
      </w:r>
      <w:bookmarkEnd w:id="1230"/>
      <w:bookmarkEnd w:id="1231"/>
      <w:bookmarkEnd w:id="1232"/>
      <w:bookmarkEnd w:id="1233"/>
      <w:bookmarkEnd w:id="1234"/>
    </w:p>
    <w:p w14:paraId="64F211EF" w14:textId="77777777" w:rsidR="00FC68DB" w:rsidRPr="00226A3F" w:rsidRDefault="00FC68DB" w:rsidP="00B202D2">
      <w:pPr>
        <w:pStyle w:val="berschrift3"/>
      </w:pPr>
      <w:bookmarkStart w:id="1235" w:name="_Toc413359579"/>
      <w:bookmarkStart w:id="1236" w:name="_Ref428958711"/>
      <w:bookmarkStart w:id="1237" w:name="_Toc3556971"/>
      <w:bookmarkStart w:id="1238" w:name="_Toc34747221"/>
      <w:bookmarkStart w:id="1239" w:name="_Toc77102036"/>
      <w:bookmarkStart w:id="1240" w:name="_Toc83048667"/>
      <w:r w:rsidRPr="00226A3F">
        <w:t>Identification</w:t>
      </w:r>
      <w:bookmarkEnd w:id="1235"/>
      <w:bookmarkEnd w:id="1236"/>
      <w:bookmarkEnd w:id="1237"/>
      <w:bookmarkEnd w:id="1238"/>
      <w:bookmarkEnd w:id="1239"/>
      <w:bookmarkEnd w:id="1240"/>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lastRenderedPageBreak/>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3DD776DB" w14:textId="10ECB083" w:rsidR="00FC68DB" w:rsidRDefault="00FC68DB" w:rsidP="00B202D2">
      <w:pPr>
        <w:pStyle w:val="Beschriftung"/>
        <w:spacing w:before="120"/>
      </w:pPr>
      <w:bookmarkStart w:id="1241" w:name="_Toc3566438"/>
      <w:bookmarkStart w:id="1242" w:name="_Toc34747441"/>
      <w:bookmarkStart w:id="1243" w:name="_Toc77095889"/>
      <w:bookmarkStart w:id="1244" w:name="_Toc8572199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1241"/>
      <w:bookmarkEnd w:id="1242"/>
      <w:bookmarkEnd w:id="1243"/>
      <w:bookmarkEnd w:id="1244"/>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1245" w:name="_Ref414563154"/>
      <w:bookmarkStart w:id="1246" w:name="_Toc3556972"/>
      <w:bookmarkStart w:id="1247" w:name="_Toc34747222"/>
      <w:bookmarkStart w:id="1248" w:name="_Toc77102037"/>
      <w:bookmarkStart w:id="1249" w:name="_Toc83048668"/>
      <w:r w:rsidRPr="007055D9">
        <w:t>Location</w:t>
      </w:r>
      <w:bookmarkEnd w:id="1245"/>
      <w:bookmarkEnd w:id="1246"/>
      <w:bookmarkEnd w:id="1247"/>
      <w:bookmarkEnd w:id="1248"/>
      <w:bookmarkEnd w:id="1249"/>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Beschriftung"/>
        <w:spacing w:before="120"/>
      </w:pPr>
      <w:bookmarkStart w:id="1250" w:name="_Toc3566439"/>
      <w:bookmarkStart w:id="1251" w:name="_Toc34747442"/>
      <w:bookmarkStart w:id="1252" w:name="_Toc77095890"/>
      <w:bookmarkStart w:id="1253" w:name="_Toc8572200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1250"/>
      <w:bookmarkEnd w:id="1251"/>
      <w:bookmarkEnd w:id="1252"/>
      <w:bookmarkEnd w:id="1253"/>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1254" w:name="_Toc428279359"/>
      <w:bookmarkStart w:id="1255" w:name="_Toc428456096"/>
      <w:bookmarkStart w:id="1256" w:name="_Toc428537060"/>
      <w:bookmarkStart w:id="1257" w:name="_Toc428969379"/>
      <w:bookmarkStart w:id="1258" w:name="_Toc429052770"/>
      <w:bookmarkStart w:id="1259" w:name="_Direction"/>
      <w:bookmarkStart w:id="1260" w:name="_Ref400880511"/>
      <w:bookmarkStart w:id="1261" w:name="_Toc413359581"/>
      <w:bookmarkStart w:id="1262" w:name="_Toc3556973"/>
      <w:bookmarkStart w:id="1263" w:name="_Toc34747223"/>
      <w:bookmarkStart w:id="1264" w:name="_Toc77102038"/>
      <w:bookmarkStart w:id="1265" w:name="_Toc83048669"/>
      <w:bookmarkEnd w:id="1254"/>
      <w:bookmarkEnd w:id="1255"/>
      <w:bookmarkEnd w:id="1256"/>
      <w:bookmarkEnd w:id="1257"/>
      <w:bookmarkEnd w:id="1258"/>
      <w:bookmarkEnd w:id="1259"/>
      <w:r>
        <w:t>Direc</w:t>
      </w:r>
      <w:r w:rsidRPr="00226A3F">
        <w:t>tion</w:t>
      </w:r>
      <w:bookmarkEnd w:id="1260"/>
      <w:bookmarkEnd w:id="1261"/>
      <w:bookmarkEnd w:id="1262"/>
      <w:bookmarkEnd w:id="1263"/>
      <w:bookmarkEnd w:id="1264"/>
      <w:bookmarkEnd w:id="1265"/>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Beschriftung"/>
        <w:spacing w:before="120"/>
      </w:pPr>
      <w:bookmarkStart w:id="1266" w:name="_Toc3566440"/>
      <w:bookmarkStart w:id="1267" w:name="_Toc34747443"/>
      <w:bookmarkStart w:id="1268" w:name="_Toc77095891"/>
      <w:bookmarkStart w:id="1269" w:name="_Toc8572200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1266"/>
      <w:bookmarkEnd w:id="1267"/>
      <w:bookmarkEnd w:id="1268"/>
      <w:bookmarkEnd w:id="1269"/>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w:t>
      </w:r>
      <w:proofErr w:type="spellStart"/>
      <w:r>
        <w:t>Robscan</w:t>
      </w:r>
      <w:proofErr w:type="spellEnd"/>
      <w:r>
        <w:t xml:space="preserve">)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proofErr w:type="gramStart"/>
      <w:r w:rsidRPr="001E635D">
        <w:rPr>
          <w:b/>
          <w:lang w:val="fr-FR"/>
        </w:rPr>
        <w:lastRenderedPageBreak/>
        <w:t>Example</w:t>
      </w:r>
      <w:r w:rsidR="00FC68DB" w:rsidRPr="001E635D">
        <w:rPr>
          <w:b/>
          <w:lang w:val="fr-FR"/>
        </w:rPr>
        <w:t>:</w:t>
      </w:r>
      <w:proofErr w:type="gramEnd"/>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1270" w:name="_Toc428279361"/>
      <w:bookmarkStart w:id="1271" w:name="_Toc428456098"/>
      <w:bookmarkStart w:id="1272" w:name="_Toc3556974"/>
      <w:bookmarkStart w:id="1273" w:name="_Toc34747224"/>
      <w:bookmarkStart w:id="1274" w:name="_Toc77102039"/>
      <w:bookmarkStart w:id="1275" w:name="_Toc83048670"/>
      <w:bookmarkEnd w:id="1270"/>
      <w:bookmarkEnd w:id="1271"/>
      <w:r w:rsidRPr="00736820">
        <w:t>Type</w:t>
      </w:r>
      <w:r w:rsidRPr="007055D9">
        <w:t xml:space="preserve"> Specification</w:t>
      </w:r>
      <w:bookmarkEnd w:id="1272"/>
      <w:bookmarkEnd w:id="1273"/>
      <w:bookmarkEnd w:id="1274"/>
      <w:bookmarkEnd w:id="1275"/>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Beschriftung"/>
        <w:spacing w:before="120"/>
      </w:pPr>
      <w:bookmarkStart w:id="1276" w:name="_Toc3566441"/>
      <w:bookmarkStart w:id="1277" w:name="_Toc34747444"/>
      <w:bookmarkStart w:id="1278" w:name="_Toc77095892"/>
      <w:bookmarkStart w:id="1279" w:name="_Toc85722002"/>
      <w:r>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1276"/>
      <w:bookmarkEnd w:id="1277"/>
      <w:bookmarkEnd w:id="1278"/>
      <w:bookmarkEnd w:id="1279"/>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1280" w:name="_Ref428355238"/>
      <w:bookmarkStart w:id="1281" w:name="_Toc3556975"/>
      <w:bookmarkStart w:id="1282" w:name="_Toc34747225"/>
      <w:bookmarkStart w:id="1283" w:name="_Toc77102040"/>
      <w:bookmarkStart w:id="1284" w:name="_Toc83048671"/>
      <w:r w:rsidRPr="007055D9">
        <w:t xml:space="preserve">Spot </w:t>
      </w:r>
      <w:r>
        <w:t>W</w:t>
      </w:r>
      <w:r w:rsidRPr="007055D9">
        <w:t>elds</w:t>
      </w:r>
      <w:bookmarkEnd w:id="1280"/>
      <w:bookmarkEnd w:id="1281"/>
      <w:bookmarkEnd w:id="1282"/>
      <w:bookmarkEnd w:id="1283"/>
      <w:bookmarkEnd w:id="1284"/>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proofErr w:type="spellStart"/>
            <w:r w:rsidRPr="00226A3F">
              <w:rPr>
                <w:sz w:val="20"/>
                <w:szCs w:val="20"/>
              </w:rPr>
              <w:t>appdata</w:t>
            </w:r>
            <w:proofErr w:type="spellEnd"/>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Beschriftung"/>
        <w:spacing w:before="120"/>
      </w:pPr>
      <w:bookmarkStart w:id="1285" w:name="_Toc3566442"/>
      <w:bookmarkStart w:id="1286" w:name="_Toc34747445"/>
      <w:bookmarkStart w:id="1287" w:name="_Toc77095893"/>
      <w:bookmarkStart w:id="1288" w:name="_Toc8572200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1285"/>
      <w:bookmarkEnd w:id="1286"/>
      <w:bookmarkEnd w:id="1287"/>
      <w:bookmarkEnd w:id="1288"/>
    </w:p>
    <w:p w14:paraId="2BAFF3CC"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Beschriftung"/>
        <w:spacing w:before="120"/>
      </w:pPr>
      <w:bookmarkStart w:id="1289" w:name="_Toc3566443"/>
      <w:bookmarkStart w:id="1290" w:name="_Toc34747446"/>
      <w:bookmarkStart w:id="1291" w:name="_Toc77095894"/>
      <w:bookmarkStart w:id="1292" w:name="_Toc8572200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1289"/>
      <w:bookmarkEnd w:id="1290"/>
      <w:bookmarkEnd w:id="1291"/>
      <w:bookmarkEnd w:id="1292"/>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D565043"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293" w:name="_Toc77095895"/>
      <w:bookmarkStart w:id="1294" w:name="_Toc8572200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1293"/>
      <w:bookmarkEnd w:id="1294"/>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1295" w:name="_Toc3556976"/>
      <w:bookmarkStart w:id="1296" w:name="_Toc34747226"/>
      <w:bookmarkStart w:id="1297" w:name="_Toc77102041"/>
      <w:bookmarkStart w:id="1298" w:name="_Toc83048672"/>
      <w:proofErr w:type="spellStart"/>
      <w:r w:rsidRPr="007055D9">
        <w:t>Robscans</w:t>
      </w:r>
      <w:bookmarkEnd w:id="1295"/>
      <w:bookmarkEnd w:id="1296"/>
      <w:bookmarkEnd w:id="1297"/>
      <w:bookmarkEnd w:id="1298"/>
      <w:proofErr w:type="spellEnd"/>
    </w:p>
    <w:bookmarkEnd w:id="1112"/>
    <w:bookmarkEnd w:id="1113"/>
    <w:p w14:paraId="5B9910F6" w14:textId="77777777" w:rsidR="00FC68DB" w:rsidRPr="00226A3F" w:rsidRDefault="00FC68DB" w:rsidP="00B202D2">
      <w:r w:rsidRPr="00226A3F">
        <w:t xml:space="preserve">A </w:t>
      </w:r>
      <w:proofErr w:type="spellStart"/>
      <w:r w:rsidRPr="00226A3F">
        <w:t>Robscan</w:t>
      </w:r>
      <w:proofErr w:type="spellEnd"/>
      <w:r w:rsidRPr="00226A3F">
        <w:t xml:space="preserve">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Beschriftung"/>
      </w:pPr>
      <w:bookmarkStart w:id="1299" w:name="_Ref401160011"/>
      <w:bookmarkStart w:id="1300" w:name="_Toc413359628"/>
      <w:bookmarkStart w:id="1301" w:name="_Toc3557087"/>
      <w:bookmarkStart w:id="1302" w:name="_Toc34747338"/>
      <w:bookmarkStart w:id="1303" w:name="_Toc76030529"/>
      <w:bookmarkStart w:id="1304" w:name="_Toc85721887"/>
      <w:r w:rsidRPr="00226A3F">
        <w:t xml:space="preserve">Figure </w:t>
      </w:r>
      <w:r>
        <w:fldChar w:fldCharType="begin"/>
      </w:r>
      <w:r>
        <w:instrText xml:space="preserve"> SEQ Figure \* ARABIC </w:instrText>
      </w:r>
      <w:r>
        <w:fldChar w:fldCharType="separate"/>
      </w:r>
      <w:r w:rsidR="004C113B">
        <w:rPr>
          <w:noProof/>
        </w:rPr>
        <w:t>8</w:t>
      </w:r>
      <w:r>
        <w:fldChar w:fldCharType="end"/>
      </w:r>
      <w:bookmarkEnd w:id="1299"/>
      <w:r w:rsidRPr="00226A3F">
        <w:t xml:space="preserve">: </w:t>
      </w:r>
      <w:proofErr w:type="spellStart"/>
      <w:r w:rsidRPr="00226A3F">
        <w:t>Robscans</w:t>
      </w:r>
      <w:proofErr w:type="spellEnd"/>
      <w:r w:rsidRPr="00226A3F">
        <w:t xml:space="preserve">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1300"/>
      <w:bookmarkEnd w:id="1301"/>
      <w:bookmarkEnd w:id="1302"/>
      <w:bookmarkEnd w:id="1303"/>
      <w:bookmarkEnd w:id="1304"/>
    </w:p>
    <w:p w14:paraId="5D67B394" w14:textId="77777777" w:rsidR="00FC68DB" w:rsidRDefault="00FC68DB" w:rsidP="00B202D2">
      <w:r w:rsidRPr="00226A3F">
        <w:t xml:space="preserve">The pattern </w:t>
      </w:r>
      <w:r>
        <w:t xml:space="preserve">of the </w:t>
      </w:r>
      <w:r w:rsidRPr="00226A3F">
        <w:t xml:space="preserve">bottom left </w:t>
      </w:r>
      <w:proofErr w:type="spellStart"/>
      <w:r w:rsidRPr="00226A3F">
        <w:t>Robscan</w:t>
      </w:r>
      <w:proofErr w:type="spellEnd"/>
      <w:r w:rsidRPr="00226A3F">
        <w:t xml:space="preserve"> is oriented with no rotation and no mirroring with respect to its own coordinate system (yellow). The next instance has 30° rotation. The two </w:t>
      </w:r>
      <w:proofErr w:type="spellStart"/>
      <w:r w:rsidRPr="00226A3F">
        <w:t>Robscans</w:t>
      </w:r>
      <w:proofErr w:type="spellEnd"/>
      <w:r w:rsidRPr="00226A3F">
        <w:t xml:space="preserve">,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w:t>
      </w:r>
      <w:proofErr w:type="spellStart"/>
      <w:r>
        <w:t>Robscans</w:t>
      </w:r>
      <w:proofErr w:type="spellEnd"/>
      <w:r>
        <w:t xml:space="preserve">.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w:t>
      </w:r>
      <w:proofErr w:type="spellStart"/>
      <w:r>
        <w:t>Robscan</w:t>
      </w:r>
      <w:proofErr w:type="spellEnd"/>
      <w:r>
        <w:t xml:space="preserve">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 xml:space="preserve">However, subcontractors shall have access to the position and "bounding box" of the </w:t>
      </w:r>
      <w:proofErr w:type="spellStart"/>
      <w:r>
        <w:t>Robscan</w:t>
      </w:r>
      <w:proofErr w:type="spellEnd"/>
      <w:r>
        <w:t>,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proofErr w:type="spellStart"/>
      <w:r w:rsidRPr="00C10429">
        <w:t>χ</w:t>
      </w:r>
      <w:r w:rsidRPr="00226A3F">
        <w:t>MCF</w:t>
      </w:r>
      <w:proofErr w:type="spellEnd"/>
      <w:r w:rsidRPr="00226A3F">
        <w:t xml:space="preserve">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 xml:space="preserve">he exact shape of the </w:t>
      </w:r>
      <w:proofErr w:type="spellStart"/>
      <w:r w:rsidRPr="00226A3F">
        <w:t>Robscan</w:t>
      </w:r>
      <w:proofErr w:type="spellEnd"/>
      <w:r w:rsidRPr="00226A3F">
        <w:t xml:space="preserve"> pattern is 3</w:t>
      </w:r>
      <w:r w:rsidRPr="00261505">
        <w:rPr>
          <w:vertAlign w:val="superscript"/>
        </w:rPr>
        <w:t>rd</w:t>
      </w:r>
      <w:r w:rsidRPr="00226A3F">
        <w:t xml:space="preserve"> party intellectual property</w:t>
      </w:r>
      <w:r>
        <w:t>, it</w:t>
      </w:r>
      <w:r w:rsidRPr="00226A3F">
        <w:t xml:space="preserve"> cannot be part of </w:t>
      </w:r>
      <w:proofErr w:type="spellStart"/>
      <w:r w:rsidRPr="00C10429">
        <w:t>χ</w:t>
      </w:r>
      <w:r w:rsidRPr="00226A3F">
        <w:t>MCF</w:t>
      </w:r>
      <w:proofErr w:type="spellEnd"/>
      <w:r w:rsidRPr="00226A3F">
        <w:t xml:space="preserve">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w:t>
      </w:r>
      <w:proofErr w:type="spellStart"/>
      <w:r w:rsidRPr="00226A3F">
        <w:t>Robscan</w:t>
      </w:r>
      <w:proofErr w:type="spellEnd"/>
      <w:r w:rsidRPr="00226A3F">
        <w:t xml:space="preserve">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proofErr w:type="spellStart"/>
            <w:r>
              <w:rPr>
                <w:sz w:val="20"/>
                <w:szCs w:val="20"/>
              </w:rPr>
              <w:t>a</w:t>
            </w:r>
            <w:r w:rsidRPr="00226A3F">
              <w:rPr>
                <w:sz w:val="20"/>
                <w:szCs w:val="20"/>
              </w:rPr>
              <w:t>ppdata</w:t>
            </w:r>
            <w:proofErr w:type="spellEnd"/>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Beschriftung"/>
        <w:spacing w:before="120"/>
      </w:pPr>
      <w:bookmarkStart w:id="1305" w:name="_Toc3566444"/>
      <w:bookmarkStart w:id="1306" w:name="_Toc34747447"/>
      <w:bookmarkStart w:id="1307" w:name="_Toc77095896"/>
      <w:bookmarkStart w:id="1308" w:name="_Toc8572200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1305"/>
      <w:bookmarkEnd w:id="1306"/>
      <w:bookmarkEnd w:id="1307"/>
      <w:bookmarkEnd w:id="1308"/>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Beschriftung"/>
        <w:spacing w:before="120"/>
      </w:pPr>
      <w:bookmarkStart w:id="1309" w:name="_Toc3566445"/>
      <w:bookmarkStart w:id="1310" w:name="_Toc34747448"/>
      <w:bookmarkStart w:id="1311" w:name="_Toc77095897"/>
      <w:bookmarkStart w:id="1312" w:name="_Toc8572200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1309"/>
      <w:bookmarkEnd w:id="1310"/>
      <w:bookmarkEnd w:id="1311"/>
      <w:bookmarkEnd w:id="1312"/>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Beschriftung"/>
        <w:spacing w:before="120"/>
      </w:pPr>
      <w:bookmarkStart w:id="1313" w:name="_Toc3566446"/>
      <w:bookmarkStart w:id="1314" w:name="_Toc34747449"/>
      <w:bookmarkStart w:id="1315" w:name="_Toc77095898"/>
      <w:bookmarkStart w:id="1316" w:name="_Toc8572200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1313"/>
      <w:bookmarkEnd w:id="1314"/>
      <w:bookmarkEnd w:id="1315"/>
      <w:bookmarkEnd w:id="1316"/>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1317" w:name="_Toc428279365"/>
      <w:bookmarkStart w:id="1318" w:name="_Toc428456102"/>
      <w:bookmarkStart w:id="1319" w:name="_Toc428537065"/>
      <w:bookmarkStart w:id="1320" w:name="_Toc428969384"/>
      <w:bookmarkStart w:id="1321" w:name="_Toc429052775"/>
      <w:bookmarkStart w:id="1322" w:name="_Toc413359585"/>
      <w:bookmarkStart w:id="1323" w:name="_Toc3556977"/>
      <w:bookmarkStart w:id="1324" w:name="_Toc34747227"/>
      <w:bookmarkStart w:id="1325" w:name="_Toc77102042"/>
      <w:bookmarkStart w:id="1326" w:name="_Toc83048673"/>
      <w:bookmarkEnd w:id="1317"/>
      <w:bookmarkEnd w:id="1318"/>
      <w:bookmarkEnd w:id="1319"/>
      <w:bookmarkEnd w:id="1320"/>
      <w:bookmarkEnd w:id="1321"/>
      <w:r w:rsidRPr="00226A3F">
        <w:t>Rivets</w:t>
      </w:r>
      <w:bookmarkEnd w:id="1322"/>
      <w:bookmarkEnd w:id="1323"/>
      <w:bookmarkEnd w:id="1324"/>
      <w:bookmarkEnd w:id="1325"/>
      <w:bookmarkEnd w:id="1326"/>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proofErr w:type="spellStart"/>
            <w:r w:rsidRPr="00226A3F">
              <w:rPr>
                <w:sz w:val="20"/>
                <w:szCs w:val="20"/>
              </w:rPr>
              <w:t>appdata</w:t>
            </w:r>
            <w:proofErr w:type="spellEnd"/>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Beschriftung"/>
        <w:spacing w:before="120"/>
      </w:pPr>
      <w:bookmarkStart w:id="1327" w:name="_Toc3566447"/>
      <w:bookmarkStart w:id="1328" w:name="_Toc34747450"/>
      <w:bookmarkStart w:id="1329" w:name="_Toc77095899"/>
      <w:bookmarkStart w:id="1330" w:name="_Toc8572200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1327"/>
      <w:bookmarkEnd w:id="1328"/>
      <w:bookmarkEnd w:id="1329"/>
      <w:bookmarkEnd w:id="1330"/>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lastRenderedPageBreak/>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Beschriftung"/>
        <w:spacing w:before="120"/>
        <w:rPr>
          <w:rFonts w:ascii="Courier New" w:hAnsi="Courier New" w:cs="Courier New"/>
          <w:bCs/>
          <w:i w:val="0"/>
        </w:rPr>
      </w:pPr>
      <w:bookmarkStart w:id="1331" w:name="_Toc3566448"/>
      <w:bookmarkStart w:id="1332" w:name="_Toc34747451"/>
      <w:bookmarkStart w:id="1333" w:name="_Toc77095900"/>
      <w:bookmarkStart w:id="1334" w:name="_Toc8572201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1331"/>
      <w:bookmarkEnd w:id="1332"/>
      <w:bookmarkEnd w:id="1333"/>
      <w:bookmarkEnd w:id="1334"/>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5C44D59E" w:rsidR="00FC68DB" w:rsidRPr="00894B86" w:rsidRDefault="00FC68DB" w:rsidP="00B202D2">
      <w:pPr>
        <w:pStyle w:val="Beschriftung"/>
      </w:pPr>
      <w:bookmarkStart w:id="1335" w:name="_Toc3557088"/>
      <w:bookmarkStart w:id="1336" w:name="_Toc34747339"/>
      <w:bookmarkStart w:id="1337" w:name="_Toc76030530"/>
      <w:bookmarkStart w:id="1338" w:name="_Toc85721888"/>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1335"/>
      <w:bookmarkEnd w:id="1336"/>
      <w:bookmarkEnd w:id="1337"/>
      <w:bookmarkEnd w:id="1338"/>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w:t>
      </w:r>
      <w:proofErr w:type="spellStart"/>
      <w:r w:rsidRPr="00DF304A">
        <w:rPr>
          <w:rFonts w:ascii="Courier New" w:hAnsi="Courier New" w:cs="Courier New"/>
          <w:b/>
          <w:i/>
          <w:sz w:val="18"/>
          <w:szCs w:val="18"/>
        </w:rPr>
        <w:t>tangential_direction</w:t>
      </w:r>
      <w:proofErr w:type="spellEnd"/>
      <w:r w:rsidRPr="00DF304A">
        <w:rPr>
          <w:rFonts w:ascii="Courier New" w:hAnsi="Courier New" w:cs="Courier New"/>
          <w:b/>
          <w:i/>
          <w:sz w:val="18"/>
          <w:szCs w:val="18"/>
        </w:rPr>
        <w:t>&gt;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proofErr w:type="spellStart"/>
            <w:r w:rsidRPr="00F35EB8">
              <w:rPr>
                <w:sz w:val="20"/>
                <w:szCs w:val="20"/>
                <w:highlight w:val="yellow"/>
              </w:rPr>
              <w:t>tangential_direction</w:t>
            </w:r>
            <w:proofErr w:type="spellEnd"/>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Beschriftung"/>
        <w:keepNext/>
        <w:keepLines/>
        <w:spacing w:before="120"/>
      </w:pPr>
      <w:bookmarkStart w:id="1339" w:name="_Toc3566449"/>
      <w:bookmarkStart w:id="1340" w:name="_Toc34747452"/>
      <w:bookmarkStart w:id="1341" w:name="_Toc77095901"/>
      <w:bookmarkStart w:id="1342" w:name="_Toc8572201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1339"/>
      <w:bookmarkEnd w:id="1340"/>
      <w:bookmarkEnd w:id="1341"/>
      <w:bookmarkEnd w:id="1342"/>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w:t>
      </w:r>
      <w:proofErr w:type="spellStart"/>
      <w:proofErr w:type="gramStart"/>
      <w:r w:rsidRPr="0023511E">
        <w:rPr>
          <w:b/>
          <w:color w:val="0070C0"/>
          <w:highlight w:val="yellow"/>
          <w:lang w:val="fr-FR"/>
        </w:rPr>
        <w:t>tangential</w:t>
      </w:r>
      <w:proofErr w:type="gramEnd"/>
      <w:r w:rsidRPr="0023511E">
        <w:rPr>
          <w:b/>
          <w:bCs/>
          <w:color w:val="0070C0"/>
          <w:highlight w:val="yellow"/>
          <w:lang w:val="fr-FR"/>
        </w:rPr>
        <w:t>_direction</w:t>
      </w:r>
      <w:proofErr w:type="spellEnd"/>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1343" w:name="_Toc428279367"/>
      <w:bookmarkStart w:id="1344" w:name="_Toc428456104"/>
      <w:bookmarkStart w:id="1345" w:name="_Toc428537067"/>
      <w:bookmarkStart w:id="1346" w:name="_Toc428969386"/>
      <w:bookmarkStart w:id="1347" w:name="_Toc429052777"/>
      <w:bookmarkStart w:id="1348" w:name="_Toc413359586"/>
      <w:bookmarkStart w:id="1349" w:name="_Toc3556978"/>
      <w:bookmarkStart w:id="1350" w:name="_Toc34747228"/>
      <w:bookmarkStart w:id="1351" w:name="_Toc77102043"/>
      <w:bookmarkStart w:id="1352" w:name="_Toc83048674"/>
      <w:bookmarkEnd w:id="1343"/>
      <w:bookmarkEnd w:id="1344"/>
      <w:bookmarkEnd w:id="1345"/>
      <w:bookmarkEnd w:id="1346"/>
      <w:bookmarkEnd w:id="1347"/>
      <w:r>
        <w:t>Blind</w:t>
      </w:r>
      <w:r w:rsidRPr="00942FED">
        <w:t xml:space="preserve"> Rivets</w:t>
      </w:r>
      <w:bookmarkEnd w:id="1348"/>
      <w:bookmarkEnd w:id="1349"/>
      <w:bookmarkEnd w:id="1350"/>
      <w:bookmarkEnd w:id="1351"/>
      <w:bookmarkEnd w:id="1352"/>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Beschriftung"/>
        <w:spacing w:before="120"/>
      </w:pPr>
      <w:bookmarkStart w:id="1353" w:name="_Toc3566450"/>
      <w:bookmarkStart w:id="1354" w:name="_Toc34747453"/>
      <w:bookmarkStart w:id="1355" w:name="_Toc77095902"/>
      <w:bookmarkStart w:id="1356" w:name="_Toc8572201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1353"/>
      <w:bookmarkEnd w:id="1354"/>
      <w:bookmarkEnd w:id="1355"/>
      <w:bookmarkEnd w:id="1356"/>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2C42C11E" w:rsidR="00FC68DB" w:rsidRDefault="00FC68DB" w:rsidP="00B202D2">
      <w:pPr>
        <w:pStyle w:val="Beschriftung"/>
      </w:pPr>
      <w:bookmarkStart w:id="1357" w:name="_Toc3557089"/>
      <w:bookmarkStart w:id="1358" w:name="_Toc34747340"/>
      <w:bookmarkStart w:id="1359" w:name="_Toc76030531"/>
      <w:bookmarkStart w:id="1360" w:name="_Toc85721889"/>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1357"/>
      <w:bookmarkEnd w:id="1358"/>
      <w:bookmarkEnd w:id="1359"/>
      <w:bookmarkEnd w:id="1360"/>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Beschriftung"/>
        <w:spacing w:before="120"/>
      </w:pPr>
      <w:bookmarkStart w:id="1361" w:name="_Toc3557090"/>
      <w:bookmarkStart w:id="1362" w:name="_Toc34747341"/>
      <w:bookmarkStart w:id="1363" w:name="_Toc76030532"/>
      <w:bookmarkStart w:id="1364" w:name="_Toc85721890"/>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1361"/>
      <w:bookmarkEnd w:id="1362"/>
      <w:bookmarkEnd w:id="1363"/>
      <w:bookmarkEnd w:id="1364"/>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Beschriftung"/>
        <w:rPr>
          <w:lang w:eastAsia="en-GB"/>
        </w:rPr>
      </w:pPr>
      <w:bookmarkStart w:id="1365" w:name="_Toc3557091"/>
      <w:bookmarkStart w:id="1366" w:name="_Toc34747342"/>
      <w:bookmarkStart w:id="1367" w:name="_Toc76030533"/>
      <w:bookmarkStart w:id="1368" w:name="_Toc85721891"/>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1365"/>
      <w:bookmarkEnd w:id="1366"/>
      <w:bookmarkEnd w:id="1367"/>
      <w:bookmarkEnd w:id="1368"/>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w:t>
      </w:r>
      <w:proofErr w:type="spellStart"/>
      <w:r>
        <w:t>appdata</w:t>
      </w:r>
      <w:proofErr w:type="spellEnd"/>
      <w:r>
        <w:t>&gt;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w:t>
      </w:r>
      <w:proofErr w:type="spellStart"/>
      <w:r>
        <w:t>appdata</w:t>
      </w:r>
      <w:proofErr w:type="spellEnd"/>
      <w:r>
        <w:t>&gt;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1369" w:name="_Toc428279369"/>
      <w:bookmarkStart w:id="1370" w:name="_Toc428965611"/>
      <w:bookmarkEnd w:id="1369"/>
      <w:bookmarkEnd w:id="1370"/>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1371" w:name="_Toc428279370"/>
    <w:bookmarkStart w:id="1372" w:name="_Toc428456106"/>
    <w:bookmarkStart w:id="1373" w:name="_Toc428537069"/>
    <w:bookmarkStart w:id="1374" w:name="_Toc428969388"/>
    <w:bookmarkStart w:id="1375" w:name="_Toc429052779"/>
    <w:bookmarkStart w:id="1376" w:name="_Toc413359587"/>
    <w:bookmarkEnd w:id="1371"/>
    <w:bookmarkEnd w:id="1372"/>
    <w:bookmarkEnd w:id="1373"/>
    <w:bookmarkEnd w:id="1374"/>
    <w:bookmarkEnd w:id="1375"/>
    <w:p w14:paraId="76A9ABE8" w14:textId="77777777" w:rsidR="00FC68DB" w:rsidRPr="00942FED" w:rsidRDefault="00FC68DB" w:rsidP="00B202D2">
      <w:pPr>
        <w:pStyle w:val="berschrift3"/>
      </w:pPr>
      <w:r>
        <w:rPr>
          <w:b w:val="0"/>
          <w:bCs/>
          <w:sz w:val="18"/>
          <w:szCs w:val="24"/>
        </w:rPr>
        <w:lastRenderedPageBreak/>
        <w:fldChar w:fldCharType="end"/>
      </w:r>
      <w:bookmarkStart w:id="1377" w:name="_Toc3556979"/>
      <w:bookmarkStart w:id="1378" w:name="_Toc34747229"/>
      <w:bookmarkStart w:id="1379" w:name="_Toc77102044"/>
      <w:bookmarkStart w:id="1380" w:name="_Toc83048675"/>
      <w:r w:rsidRPr="00942FED">
        <w:t>Self</w:t>
      </w:r>
      <w:r>
        <w:t>-</w:t>
      </w:r>
      <w:r w:rsidRPr="00942FED">
        <w:t>Piercing Rivets</w:t>
      </w:r>
      <w:bookmarkEnd w:id="1376"/>
      <w:bookmarkEnd w:id="1377"/>
      <w:bookmarkEnd w:id="1378"/>
      <w:bookmarkEnd w:id="1379"/>
      <w:bookmarkEnd w:id="1380"/>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Beschriftung"/>
        <w:keepNext/>
      </w:pPr>
      <w:bookmarkStart w:id="1381" w:name="_Toc413359629"/>
      <w:bookmarkStart w:id="1382" w:name="_Toc3557092"/>
      <w:bookmarkStart w:id="1383" w:name="_Toc34747343"/>
      <w:bookmarkStart w:id="1384" w:name="_Toc76030534"/>
      <w:bookmarkStart w:id="1385" w:name="_Toc85721892"/>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1381"/>
      <w:bookmarkEnd w:id="1382"/>
      <w:bookmarkEnd w:id="1383"/>
      <w:bookmarkEnd w:id="1384"/>
      <w:bookmarkEnd w:id="1385"/>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4DF23CF7" w:rsidR="00FC68DB" w:rsidRPr="00C52145" w:rsidRDefault="00FC68DB" w:rsidP="00B202D2">
      <w:pPr>
        <w:pStyle w:val="Beschriftung"/>
      </w:pPr>
      <w:bookmarkStart w:id="1386" w:name="_Toc3557093"/>
      <w:bookmarkStart w:id="1387" w:name="_Toc34747344"/>
      <w:bookmarkStart w:id="1388" w:name="_Toc76030535"/>
      <w:bookmarkStart w:id="1389" w:name="_Toc85721893"/>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1386"/>
      <w:bookmarkEnd w:id="1387"/>
      <w:bookmarkEnd w:id="1388"/>
      <w:bookmarkEnd w:id="1389"/>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proofErr w:type="spellStart"/>
      <w:r w:rsidRPr="00C10429">
        <w:t>χ</w:t>
      </w:r>
      <w:r w:rsidRPr="00226A3F">
        <w:t>MCF</w:t>
      </w:r>
      <w:proofErr w:type="spellEnd"/>
      <w:r w:rsidRPr="00226A3F">
        <w:t xml:space="preserve">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Beschriftung"/>
        <w:spacing w:before="120"/>
      </w:pPr>
      <w:bookmarkStart w:id="1390" w:name="_Toc3566451"/>
      <w:bookmarkStart w:id="1391" w:name="_Toc34747454"/>
      <w:bookmarkStart w:id="1392" w:name="_Toc77095903"/>
      <w:bookmarkStart w:id="1393" w:name="_Toc8572201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1390"/>
      <w:bookmarkEnd w:id="1391"/>
      <w:bookmarkEnd w:id="1392"/>
      <w:bookmarkEnd w:id="1393"/>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w:t>
      </w:r>
      <w:proofErr w:type="spellStart"/>
      <w:r>
        <w:rPr>
          <w:rFonts w:cs="Calibri"/>
          <w:lang w:eastAsia="en-GB"/>
        </w:rPr>
        <w:t>χMCF</w:t>
      </w:r>
      <w:proofErr w:type="spellEnd"/>
      <w:r>
        <w:rPr>
          <w:rFonts w:cs="Calibri"/>
          <w:lang w:eastAsia="en-GB"/>
        </w:rPr>
        <w:t xml:space="preserve">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w:t>
      </w:r>
      <w:proofErr w:type="spellStart"/>
      <w:r w:rsidRPr="00835EA5">
        <w:rPr>
          <w:rFonts w:cs="Calibri"/>
          <w:lang w:eastAsia="en-GB"/>
        </w:rPr>
        <w:t>χMCF</w:t>
      </w:r>
      <w:proofErr w:type="spellEnd"/>
      <w:r w:rsidRPr="00835EA5">
        <w:rPr>
          <w:rFonts w:cs="Calibri"/>
          <w:lang w:eastAsia="en-GB"/>
        </w:rPr>
        <w:t xml:space="preserve">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w:t>
      </w:r>
      <w:proofErr w:type="spellStart"/>
      <w:r w:rsidRPr="00966BAF">
        <w:rPr>
          <w:lang w:val="it-IT"/>
        </w:rPr>
        <w:t>appdata</w:t>
      </w:r>
      <w:proofErr w:type="spellEnd"/>
      <w:r w:rsidRPr="00966BAF">
        <w:rPr>
          <w:lang w:val="it-IT"/>
        </w:rPr>
        <w:t>&gt;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w:t>
      </w:r>
      <w:proofErr w:type="spellStart"/>
      <w:r w:rsidRPr="00966BAF">
        <w:rPr>
          <w:lang w:val="it-IT"/>
        </w:rPr>
        <w:t>appdata</w:t>
      </w:r>
      <w:proofErr w:type="spellEnd"/>
      <w:r w:rsidRPr="00966BAF">
        <w:rPr>
          <w:lang w:val="it-IT"/>
        </w:rPr>
        <w:t>&gt;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1394" w:name="_Toc428456108"/>
      <w:bookmarkStart w:id="1395" w:name="_Toc428537071"/>
      <w:bookmarkStart w:id="1396" w:name="_Toc428969390"/>
      <w:bookmarkStart w:id="1397" w:name="_Toc429052781"/>
      <w:bookmarkStart w:id="1398" w:name="_Toc428279372"/>
      <w:bookmarkStart w:id="1399" w:name="_Toc428456109"/>
      <w:bookmarkStart w:id="1400" w:name="_Toc428537072"/>
      <w:bookmarkStart w:id="1401" w:name="_Toc428969391"/>
      <w:bookmarkStart w:id="1402" w:name="_Toc429052782"/>
      <w:bookmarkStart w:id="1403" w:name="_Toc428279374"/>
      <w:bookmarkStart w:id="1404" w:name="_Toc428456111"/>
      <w:bookmarkStart w:id="1405" w:name="_Toc428537074"/>
      <w:bookmarkStart w:id="1406" w:name="_Toc428969393"/>
      <w:bookmarkStart w:id="1407" w:name="_Toc429052784"/>
      <w:bookmarkStart w:id="1408" w:name="_Toc428279378"/>
      <w:bookmarkStart w:id="1409" w:name="_Toc428456115"/>
      <w:bookmarkStart w:id="1410" w:name="_Toc428537078"/>
      <w:bookmarkStart w:id="1411" w:name="_Toc428969397"/>
      <w:bookmarkStart w:id="1412" w:name="_Toc429052788"/>
      <w:bookmarkStart w:id="1413" w:name="_Toc428279380"/>
      <w:bookmarkStart w:id="1414" w:name="_Toc428456117"/>
      <w:bookmarkStart w:id="1415" w:name="_Toc428537080"/>
      <w:bookmarkStart w:id="1416" w:name="_Toc428969399"/>
      <w:bookmarkStart w:id="1417" w:name="_Toc429052790"/>
      <w:bookmarkStart w:id="1418" w:name="_Toc428279387"/>
      <w:bookmarkStart w:id="1419" w:name="_Toc428456124"/>
      <w:bookmarkStart w:id="1420" w:name="_Toc428537087"/>
      <w:bookmarkStart w:id="1421" w:name="_Toc428969406"/>
      <w:bookmarkStart w:id="1422" w:name="_Toc429052797"/>
      <w:bookmarkStart w:id="1423" w:name="_Toc428279388"/>
      <w:bookmarkStart w:id="1424" w:name="_Toc428456125"/>
      <w:bookmarkStart w:id="1425" w:name="_Toc428537088"/>
      <w:bookmarkStart w:id="1426" w:name="_Toc428969407"/>
      <w:bookmarkStart w:id="1427" w:name="_Toc429052798"/>
      <w:bookmarkStart w:id="1428" w:name="_Toc428279389"/>
      <w:bookmarkStart w:id="1429" w:name="_Toc428456126"/>
      <w:bookmarkStart w:id="1430" w:name="_Toc428537089"/>
      <w:bookmarkStart w:id="1431" w:name="_Toc428969408"/>
      <w:bookmarkStart w:id="1432" w:name="_Toc429052799"/>
      <w:bookmarkStart w:id="1433" w:name="_Toc413359588"/>
      <w:bookmarkStart w:id="1434" w:name="_Toc3556980"/>
      <w:bookmarkStart w:id="1435" w:name="_Toc34747230"/>
      <w:bookmarkStart w:id="1436" w:name="_Toc77102045"/>
      <w:bookmarkStart w:id="1437" w:name="_Toc83048676"/>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r>
        <w:t>Solid</w:t>
      </w:r>
      <w:r w:rsidRPr="00942FED">
        <w:t xml:space="preserve"> Rivets</w:t>
      </w:r>
      <w:bookmarkEnd w:id="1433"/>
      <w:bookmarkEnd w:id="1434"/>
      <w:bookmarkEnd w:id="1435"/>
      <w:bookmarkEnd w:id="1436"/>
      <w:bookmarkEnd w:id="1437"/>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Beschriftung"/>
        <w:spacing w:before="120"/>
        <w:rPr>
          <w:rFonts w:cs="Calibri"/>
          <w:szCs w:val="22"/>
          <w:lang w:eastAsia="en-GB"/>
        </w:rPr>
      </w:pPr>
      <w:bookmarkStart w:id="1438" w:name="_Toc3566452"/>
      <w:bookmarkStart w:id="1439" w:name="_Toc34747455"/>
      <w:bookmarkStart w:id="1440" w:name="_Toc77095904"/>
      <w:bookmarkStart w:id="1441" w:name="_Toc8572201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1438"/>
      <w:bookmarkEnd w:id="1439"/>
      <w:bookmarkEnd w:id="1440"/>
      <w:bookmarkEnd w:id="1441"/>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Beschriftung"/>
        <w:spacing w:before="120"/>
        <w:rPr>
          <w:rFonts w:cs="Calibri"/>
          <w:szCs w:val="22"/>
          <w:lang w:eastAsia="en-GB"/>
        </w:rPr>
      </w:pPr>
      <w:bookmarkStart w:id="1442" w:name="_Ref3565285"/>
      <w:bookmarkStart w:id="1443" w:name="_Toc3557094"/>
      <w:bookmarkStart w:id="1444" w:name="_Toc34747345"/>
      <w:bookmarkStart w:id="1445" w:name="_Toc76030536"/>
      <w:bookmarkStart w:id="1446" w:name="_Toc85721894"/>
      <w:r>
        <w:t xml:space="preserve">Figure </w:t>
      </w:r>
      <w:r>
        <w:fldChar w:fldCharType="begin"/>
      </w:r>
      <w:r>
        <w:instrText xml:space="preserve"> SEQ Figure \* ARABIC </w:instrText>
      </w:r>
      <w:r>
        <w:fldChar w:fldCharType="separate"/>
      </w:r>
      <w:r w:rsidR="004C113B">
        <w:rPr>
          <w:noProof/>
        </w:rPr>
        <w:t>15</w:t>
      </w:r>
      <w:r>
        <w:fldChar w:fldCharType="end"/>
      </w:r>
      <w:bookmarkEnd w:id="1442"/>
      <w:r>
        <w:t>: Dimensions of Solid Rivets</w:t>
      </w:r>
      <w:bookmarkEnd w:id="1443"/>
      <w:bookmarkEnd w:id="1444"/>
      <w:bookmarkEnd w:id="1445"/>
      <w:bookmarkEnd w:id="1446"/>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1447"/>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1448"/>
            <w:commentRangeEnd w:id="1448"/>
            <w:proofErr w:type="spellEnd"/>
            <w:r>
              <w:rPr>
                <w:rStyle w:val="Kommentarzeichen"/>
                <w:lang w:eastAsia="x-none"/>
              </w:rPr>
              <w:commentReference w:id="1448"/>
            </w:r>
            <w:commentRangeEnd w:id="1447"/>
            <w:r>
              <w:rPr>
                <w:rStyle w:val="Kommentarzeichen"/>
                <w:lang w:eastAsia="x-none"/>
              </w:rPr>
              <w:commentReference w:id="1447"/>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Beschriftung"/>
        <w:spacing w:before="120"/>
        <w:rPr>
          <w:rFonts w:cs="Calibri"/>
          <w:szCs w:val="22"/>
          <w:lang w:eastAsia="en-GB"/>
        </w:rPr>
      </w:pPr>
      <w:bookmarkStart w:id="1449" w:name="_Toc3566453"/>
      <w:bookmarkStart w:id="1450" w:name="_Toc34747456"/>
      <w:bookmarkStart w:id="1451" w:name="_Toc77095905"/>
      <w:bookmarkStart w:id="1452" w:name="_Toc8572201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1449"/>
      <w:bookmarkEnd w:id="1450"/>
      <w:bookmarkEnd w:id="1451"/>
      <w:bookmarkEnd w:id="1452"/>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Beschriftung"/>
        <w:spacing w:before="120"/>
        <w:rPr>
          <w:rFonts w:cs="Calibri"/>
          <w:lang w:eastAsia="en-GB"/>
        </w:rPr>
      </w:pPr>
      <w:bookmarkStart w:id="1453" w:name="_Toc3557095"/>
      <w:bookmarkStart w:id="1454" w:name="_Toc34747346"/>
      <w:bookmarkStart w:id="1455" w:name="_Toc76030537"/>
      <w:bookmarkStart w:id="1456" w:name="_Toc85721895"/>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1453"/>
      <w:bookmarkEnd w:id="1454"/>
      <w:bookmarkEnd w:id="1455"/>
      <w:bookmarkEnd w:id="1456"/>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w:t>
      </w:r>
      <w:proofErr w:type="spellStart"/>
      <w:r>
        <w:rPr>
          <w:rFonts w:cs="Calibri"/>
          <w:lang w:eastAsia="en-GB"/>
        </w:rPr>
        <w:t>χMCF</w:t>
      </w:r>
      <w:proofErr w:type="spellEnd"/>
      <w:r>
        <w:rPr>
          <w:rFonts w:cs="Calibri"/>
          <w:lang w:eastAsia="en-GB"/>
        </w:rPr>
        <w:t>.</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w:t>
      </w:r>
      <w:proofErr w:type="spellStart"/>
      <w:r>
        <w:t>appdata</w:t>
      </w:r>
      <w:proofErr w:type="spellEnd"/>
      <w:r>
        <w:t>&gt;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w:t>
      </w:r>
      <w:proofErr w:type="spellStart"/>
      <w:r>
        <w:t>appdata</w:t>
      </w:r>
      <w:proofErr w:type="spellEnd"/>
      <w:r>
        <w:t>&gt;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1457" w:name="_Toc428279391"/>
      <w:bookmarkStart w:id="1458" w:name="_Toc428456128"/>
      <w:bookmarkStart w:id="1459" w:name="_Toc428537091"/>
      <w:bookmarkStart w:id="1460" w:name="_Toc428969410"/>
      <w:bookmarkStart w:id="1461" w:name="_Toc429052801"/>
      <w:bookmarkStart w:id="1462" w:name="_Toc413359589"/>
      <w:bookmarkStart w:id="1463" w:name="_Toc3556981"/>
      <w:bookmarkStart w:id="1464" w:name="_Toc34747231"/>
      <w:bookmarkStart w:id="1465" w:name="_Toc77102046"/>
      <w:bookmarkStart w:id="1466" w:name="_Toc83048677"/>
      <w:bookmarkEnd w:id="1457"/>
      <w:bookmarkEnd w:id="1458"/>
      <w:bookmarkEnd w:id="1459"/>
      <w:bookmarkEnd w:id="1460"/>
      <w:bookmarkEnd w:id="1461"/>
      <w:r w:rsidRPr="00F90632">
        <w:lastRenderedPageBreak/>
        <w:t>Swop Rivets</w:t>
      </w:r>
      <w:bookmarkEnd w:id="1462"/>
      <w:bookmarkEnd w:id="1463"/>
      <w:bookmarkEnd w:id="1464"/>
      <w:bookmarkEnd w:id="1465"/>
      <w:bookmarkEnd w:id="1466"/>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6DF9DFA2" w:rsidR="00FC68DB" w:rsidRDefault="00FC68DB" w:rsidP="00B202D2">
      <w:pPr>
        <w:pStyle w:val="Beschriftung"/>
      </w:pPr>
      <w:bookmarkStart w:id="1467" w:name="_Toc3557096"/>
      <w:bookmarkStart w:id="1468" w:name="_Toc34747347"/>
      <w:bookmarkStart w:id="1469" w:name="_Toc76030538"/>
      <w:bookmarkStart w:id="1470" w:name="_Toc85721896"/>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1467"/>
      <w:bookmarkEnd w:id="1468"/>
      <w:bookmarkEnd w:id="1469"/>
      <w:bookmarkEnd w:id="1470"/>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proofErr w:type="spellStart"/>
      <w:r>
        <w:rPr>
          <w:rFonts w:cs="Calibri"/>
        </w:rPr>
        <w:t>χ</w:t>
      </w:r>
      <w:r>
        <w:t>MCF</w:t>
      </w:r>
      <w:proofErr w:type="spellEnd"/>
      <w:r>
        <w:t xml:space="preserve">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lastRenderedPageBreak/>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Beschriftung"/>
        <w:spacing w:before="120"/>
      </w:pPr>
      <w:bookmarkStart w:id="1471" w:name="_Toc3566454"/>
      <w:bookmarkStart w:id="1472" w:name="_Toc34747457"/>
      <w:bookmarkStart w:id="1473" w:name="_Toc77095906"/>
      <w:bookmarkStart w:id="1474" w:name="_Toc8572201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1471"/>
      <w:bookmarkEnd w:id="1472"/>
      <w:bookmarkEnd w:id="1473"/>
      <w:bookmarkEnd w:id="1474"/>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208D72A"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w:t>
      </w:r>
      <w:proofErr w:type="spellStart"/>
      <w:r>
        <w:t>appdata</w:t>
      </w:r>
      <w:proofErr w:type="spellEnd"/>
      <w:r>
        <w:t>&gt;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w:t>
      </w:r>
      <w:proofErr w:type="spellStart"/>
      <w:r>
        <w:t>appdata</w:t>
      </w:r>
      <w:proofErr w:type="spellEnd"/>
      <w:r>
        <w:t>&gt;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1475" w:name="_Toc77102047"/>
      <w:bookmarkStart w:id="1476" w:name="_Toc83048678"/>
      <w:r>
        <w:t>Clinch Rivet Studs</w:t>
      </w:r>
      <w:bookmarkEnd w:id="1475"/>
      <w:bookmarkEnd w:id="1476"/>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Beschriftung"/>
      </w:pPr>
      <w:bookmarkStart w:id="1477" w:name="_Toc76030539"/>
      <w:bookmarkStart w:id="1478" w:name="_Toc85721897"/>
      <w:r>
        <w:t xml:space="preserve">Figure </w:t>
      </w:r>
      <w:r>
        <w:fldChar w:fldCharType="begin"/>
      </w:r>
      <w:r>
        <w:instrText xml:space="preserve"> SEQ Figure \* ARABIC </w:instrText>
      </w:r>
      <w:r>
        <w:fldChar w:fldCharType="separate"/>
      </w:r>
      <w:r w:rsidR="004C113B">
        <w:rPr>
          <w:noProof/>
        </w:rPr>
        <w:t>18</w:t>
      </w:r>
      <w:r>
        <w:fldChar w:fldCharType="end"/>
      </w:r>
      <w:r>
        <w:t xml:space="preserve"> </w:t>
      </w:r>
      <w:proofErr w:type="spellStart"/>
      <w:r>
        <w:t>Clinchnietbolzen</w:t>
      </w:r>
      <w:proofErr w:type="spellEnd"/>
      <w:r>
        <w:t xml:space="preserve"> types</w:t>
      </w:r>
      <w:bookmarkEnd w:id="1477"/>
      <w:bookmarkEnd w:id="1478"/>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Beschriftung"/>
      </w:pPr>
      <w:bookmarkStart w:id="1479" w:name="_Toc76030540"/>
      <w:bookmarkStart w:id="1480" w:name="_Toc85721898"/>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1479"/>
      <w:bookmarkEnd w:id="1480"/>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Beschriftung"/>
        <w:spacing w:before="120"/>
      </w:pPr>
      <w:bookmarkStart w:id="1481" w:name="_Toc77095907"/>
      <w:bookmarkStart w:id="1482" w:name="_Toc8572201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1481"/>
      <w:bookmarkEnd w:id="1482"/>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w:t>
      </w:r>
      <w:proofErr w:type="spellStart"/>
      <w:r>
        <w:t>appdata</w:t>
      </w:r>
      <w:proofErr w:type="spellEnd"/>
      <w:r>
        <w:t>&gt;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w:t>
      </w:r>
      <w:proofErr w:type="spellStart"/>
      <w:r>
        <w:t>appdata</w:t>
      </w:r>
      <w:proofErr w:type="spellEnd"/>
      <w:r>
        <w:t>&gt;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1483" w:name="_Toc428456130"/>
      <w:bookmarkStart w:id="1484" w:name="_Toc428537093"/>
      <w:bookmarkStart w:id="1485" w:name="_Toc428969412"/>
      <w:bookmarkStart w:id="1486" w:name="_Toc429052803"/>
      <w:bookmarkStart w:id="1487" w:name="_Toc413359590"/>
      <w:bookmarkStart w:id="1488" w:name="_Toc3556982"/>
      <w:bookmarkStart w:id="1489" w:name="_Toc34747232"/>
      <w:bookmarkStart w:id="1490" w:name="_Toc77102048"/>
      <w:bookmarkStart w:id="1491" w:name="_Toc83048679"/>
      <w:bookmarkEnd w:id="1483"/>
      <w:bookmarkEnd w:id="1484"/>
      <w:bookmarkEnd w:id="1485"/>
      <w:bookmarkEnd w:id="1486"/>
      <w:r>
        <w:t xml:space="preserve">Threaded Connections: </w:t>
      </w:r>
      <w:r w:rsidRPr="00226A3F">
        <w:t>Bolts and Screws</w:t>
      </w:r>
      <w:bookmarkEnd w:id="1487"/>
      <w:bookmarkEnd w:id="1488"/>
      <w:bookmarkEnd w:id="1489"/>
      <w:bookmarkEnd w:id="1490"/>
      <w:bookmarkEnd w:id="1491"/>
    </w:p>
    <w:p w14:paraId="4CF9BB2A" w14:textId="77777777" w:rsidR="00FC68DB" w:rsidRPr="00942FED" w:rsidRDefault="00FC68DB" w:rsidP="00B202D2">
      <w:pPr>
        <w:pStyle w:val="berschrift3"/>
      </w:pPr>
      <w:bookmarkStart w:id="1492" w:name="_Toc413359591"/>
      <w:bookmarkStart w:id="1493" w:name="_Toc3556983"/>
      <w:bookmarkStart w:id="1494" w:name="_Toc34747233"/>
      <w:bookmarkStart w:id="1495" w:name="_Toc77102049"/>
      <w:bookmarkStart w:id="1496" w:name="_Toc83048680"/>
      <w:r>
        <w:t>Introduction</w:t>
      </w:r>
      <w:bookmarkEnd w:id="1492"/>
      <w:bookmarkEnd w:id="1493"/>
      <w:bookmarkEnd w:id="1494"/>
      <w:bookmarkEnd w:id="1495"/>
      <w:bookmarkEnd w:id="1496"/>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2"/>
      </w:r>
      <w:r>
        <w:t>:</w:t>
      </w:r>
    </w:p>
    <w:p w14:paraId="1D4C8D41" w14:textId="7A67C3F0"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Beschriftung"/>
        <w:spacing w:before="120"/>
      </w:pPr>
      <w:bookmarkStart w:id="1497" w:name="_Toc413359630"/>
      <w:bookmarkStart w:id="1498" w:name="_Toc3557097"/>
      <w:bookmarkStart w:id="1499" w:name="_Toc34747348"/>
      <w:bookmarkStart w:id="1500" w:name="_Toc76030541"/>
      <w:bookmarkStart w:id="1501" w:name="_Toc85721899"/>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1497"/>
      <w:bookmarkEnd w:id="1498"/>
      <w:bookmarkEnd w:id="1499"/>
      <w:bookmarkEnd w:id="1500"/>
      <w:bookmarkEnd w:id="1501"/>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w:t>
        </w:r>
        <w:proofErr w:type="spellStart"/>
        <w:r w:rsidRPr="00E15A9B">
          <w:rPr>
            <w:rStyle w:val="Hyperlink"/>
            <w:i/>
            <w:sz w:val="18"/>
          </w:rPr>
          <w:t>Unported</w:t>
        </w:r>
        <w:proofErr w:type="spellEnd"/>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Beschriftung"/>
        <w:rPr>
          <w:highlight w:val="cyan"/>
        </w:rPr>
      </w:pPr>
      <w:bookmarkStart w:id="1502" w:name="_Ref401160020"/>
      <w:bookmarkStart w:id="1503" w:name="_Toc413359631"/>
      <w:bookmarkStart w:id="1504" w:name="_Toc3557098"/>
      <w:bookmarkStart w:id="1505" w:name="_Toc34747349"/>
      <w:bookmarkStart w:id="1506" w:name="_Toc76030542"/>
      <w:bookmarkStart w:id="1507" w:name="_Toc85721900"/>
      <w:r>
        <w:t xml:space="preserve">Figure </w:t>
      </w:r>
      <w:r>
        <w:fldChar w:fldCharType="begin"/>
      </w:r>
      <w:r>
        <w:instrText xml:space="preserve"> SEQ Figure \* ARABIC </w:instrText>
      </w:r>
      <w:r>
        <w:fldChar w:fldCharType="separate"/>
      </w:r>
      <w:r w:rsidR="004C113B">
        <w:rPr>
          <w:noProof/>
        </w:rPr>
        <w:t>21</w:t>
      </w:r>
      <w:r>
        <w:fldChar w:fldCharType="end"/>
      </w:r>
      <w:bookmarkEnd w:id="1502"/>
      <w:r>
        <w:t>: Different Screw Forms</w:t>
      </w:r>
      <w:bookmarkEnd w:id="1503"/>
      <w:bookmarkEnd w:id="1504"/>
      <w:bookmarkEnd w:id="1505"/>
      <w:bookmarkEnd w:id="1506"/>
      <w:bookmarkEnd w:id="1507"/>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Beschriftung"/>
        <w:rPr>
          <w:noProof/>
          <w:lang w:eastAsia="en-GB"/>
        </w:rPr>
      </w:pPr>
      <w:bookmarkStart w:id="1508" w:name="_Ref401160136"/>
      <w:bookmarkStart w:id="1509" w:name="_Toc413359632"/>
      <w:bookmarkStart w:id="1510" w:name="_Ref428364733"/>
      <w:bookmarkStart w:id="1511" w:name="_Ref428531136"/>
      <w:bookmarkStart w:id="1512" w:name="_Toc3557099"/>
      <w:bookmarkStart w:id="1513" w:name="_Toc34747350"/>
      <w:bookmarkStart w:id="1514" w:name="_Toc76030543"/>
      <w:bookmarkStart w:id="1515" w:name="_Toc85721901"/>
      <w:r>
        <w:t xml:space="preserve">Figure </w:t>
      </w:r>
      <w:r>
        <w:fldChar w:fldCharType="begin"/>
      </w:r>
      <w:r>
        <w:instrText xml:space="preserve"> SEQ Figure \* ARABIC </w:instrText>
      </w:r>
      <w:r>
        <w:fldChar w:fldCharType="separate"/>
      </w:r>
      <w:r w:rsidR="004C113B">
        <w:rPr>
          <w:noProof/>
        </w:rPr>
        <w:t>22</w:t>
      </w:r>
      <w:r>
        <w:fldChar w:fldCharType="end"/>
      </w:r>
      <w:bookmarkEnd w:id="1508"/>
      <w:r>
        <w:t xml:space="preserve">: </w:t>
      </w:r>
      <w:r w:rsidRPr="001B293E">
        <w:t xml:space="preserve">Definition of </w:t>
      </w:r>
      <w:r>
        <w:t>L</w:t>
      </w:r>
      <w:r w:rsidRPr="001B293E">
        <w:t xml:space="preserve">ength and </w:t>
      </w:r>
      <w:r>
        <w:t>H</w:t>
      </w:r>
      <w:r w:rsidRPr="001B293E">
        <w:t xml:space="preserve">ead </w:t>
      </w:r>
      <w:r>
        <w:t>S</w:t>
      </w:r>
      <w:r w:rsidRPr="001B293E">
        <w:t>izes</w:t>
      </w:r>
      <w:bookmarkEnd w:id="1509"/>
      <w:bookmarkEnd w:id="1510"/>
      <w:bookmarkEnd w:id="1511"/>
      <w:bookmarkEnd w:id="1512"/>
      <w:bookmarkEnd w:id="1513"/>
      <w:bookmarkEnd w:id="1514"/>
      <w:bookmarkEnd w:id="1515"/>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Beschriftung"/>
      </w:pPr>
      <w:bookmarkStart w:id="1516" w:name="_Ref413315993"/>
      <w:bookmarkStart w:id="1517" w:name="_Toc413359633"/>
      <w:bookmarkStart w:id="1518" w:name="_Toc3557100"/>
      <w:bookmarkStart w:id="1519" w:name="_Toc34747351"/>
      <w:bookmarkStart w:id="1520" w:name="_Toc76030544"/>
      <w:bookmarkStart w:id="1521" w:name="_Toc85721902"/>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1516"/>
      <w:r w:rsidRPr="00F81409">
        <w:t>: Definition of lead</w:t>
      </w:r>
      <w:r>
        <w:t>,</w:t>
      </w:r>
      <w:r w:rsidRPr="00F81409">
        <w:t xml:space="preserve"> pitch and</w:t>
      </w:r>
      <w:r>
        <w:t xml:space="preserve"> starts</w:t>
      </w:r>
      <w:r w:rsidRPr="00F81409">
        <w:t xml:space="preserve"> of a thread.</w:t>
      </w:r>
      <w:bookmarkEnd w:id="1517"/>
      <w:bookmarkEnd w:id="1518"/>
      <w:bookmarkEnd w:id="1519"/>
      <w:bookmarkEnd w:id="1520"/>
      <w:bookmarkEnd w:id="1521"/>
      <w:r w:rsidRPr="00F81409">
        <w:t xml:space="preserve"> </w:t>
      </w:r>
    </w:p>
    <w:p w14:paraId="67175DE4" w14:textId="77777777" w:rsidR="00FC68DB" w:rsidRPr="00942FED" w:rsidRDefault="00FC68DB" w:rsidP="00B202D2">
      <w:pPr>
        <w:pStyle w:val="berschrift3"/>
      </w:pPr>
      <w:bookmarkStart w:id="1522" w:name="_Toc428279395"/>
      <w:bookmarkStart w:id="1523" w:name="_Toc428456133"/>
      <w:bookmarkStart w:id="1524" w:name="_Toc428537096"/>
      <w:bookmarkStart w:id="1525" w:name="_Toc428969415"/>
      <w:bookmarkStart w:id="1526" w:name="_Toc429052806"/>
      <w:bookmarkStart w:id="1527" w:name="_Toc3556984"/>
      <w:bookmarkStart w:id="1528" w:name="_Ref3566661"/>
      <w:bookmarkStart w:id="1529" w:name="_Ref4272362"/>
      <w:bookmarkStart w:id="1530" w:name="_Toc34747234"/>
      <w:bookmarkStart w:id="1531" w:name="_Toc77102050"/>
      <w:bookmarkStart w:id="1532" w:name="_Toc83048681"/>
      <w:bookmarkEnd w:id="1522"/>
      <w:bookmarkEnd w:id="1523"/>
      <w:bookmarkEnd w:id="1524"/>
      <w:bookmarkEnd w:id="1525"/>
      <w:bookmarkEnd w:id="1526"/>
      <w:r w:rsidRPr="00A947CD">
        <w:t>Contacts and Friction</w:t>
      </w:r>
      <w:bookmarkEnd w:id="1527"/>
      <w:bookmarkEnd w:id="1528"/>
      <w:bookmarkEnd w:id="1529"/>
      <w:bookmarkEnd w:id="1530"/>
      <w:bookmarkEnd w:id="1531"/>
      <w:bookmarkEnd w:id="1532"/>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w:t>
      </w:r>
      <w:proofErr w:type="spellStart"/>
      <w:r>
        <w:rPr>
          <w:rFonts w:cs="Calibri"/>
          <w:lang w:eastAsia="en-GB"/>
        </w:rPr>
        <w:t>χMCF</w:t>
      </w:r>
      <w:proofErr w:type="spellEnd"/>
      <w:r>
        <w:rPr>
          <w:rFonts w:cs="Calibri"/>
          <w:lang w:eastAsia="en-GB"/>
        </w:rPr>
        <w:t>.</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Consequently, </w:t>
      </w:r>
      <w:proofErr w:type="spellStart"/>
      <w:r>
        <w:rPr>
          <w:rFonts w:cs="Calibri"/>
          <w:lang w:eastAsia="en-GB"/>
        </w:rPr>
        <w:t>χMCF</w:t>
      </w:r>
      <w:proofErr w:type="spellEnd"/>
      <w:r>
        <w:rPr>
          <w:rFonts w:cs="Calibri"/>
          <w:lang w:eastAsia="en-GB"/>
        </w:rPr>
        <w:t xml:space="preserve">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1533" w:name="_Ref3566632"/>
      <w:r>
        <w:rPr>
          <w:rFonts w:cs="Calibri"/>
          <w:lang w:val="en-US" w:eastAsia="en-GB"/>
        </w:rPr>
        <w:t>the thread</w:t>
      </w:r>
      <w:r w:rsidRPr="00147227">
        <w:rPr>
          <w:rFonts w:cs="Calibri"/>
          <w:lang w:val="en-US" w:eastAsia="en-GB"/>
        </w:rPr>
        <w:t>.</w:t>
      </w:r>
      <w:bookmarkEnd w:id="1533"/>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For heads (as a constituent part of a screw or bolt), nuts and washers, there are specific XML elements in </w:t>
      </w:r>
      <w:proofErr w:type="spellStart"/>
      <w:r>
        <w:rPr>
          <w:rFonts w:cs="Calibri"/>
          <w:lang w:eastAsia="en-GB"/>
        </w:rPr>
        <w:t>χMCF</w:t>
      </w:r>
      <w:proofErr w:type="spellEnd"/>
      <w:r>
        <w:rPr>
          <w:rFonts w:cs="Calibri"/>
          <w:lang w:eastAsia="en-GB"/>
        </w:rPr>
        <w:t>.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w:t>
      </w:r>
      <w:proofErr w:type="spellStart"/>
      <w:r w:rsidR="004C113B" w:rsidRPr="00287A00">
        <w:rPr>
          <w:rFonts w:ascii="Courier New" w:hAnsi="Courier New" w:cs="Courier New"/>
          <w:i/>
          <w:szCs w:val="30"/>
        </w:rPr>
        <w:t>threaded_connection</w:t>
      </w:r>
      <w:proofErr w:type="spellEnd"/>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w:t>
      </w:r>
      <w:proofErr w:type="spellStart"/>
      <w:r w:rsidRPr="00F20EA0">
        <w:t>connection_group</w:t>
      </w:r>
      <w:proofErr w:type="spellEnd"/>
      <w:r w:rsidRPr="00F20EA0">
        <w:t xml:space="preserve"> id=</w:t>
      </w:r>
      <w:r>
        <w:t>"</w:t>
      </w:r>
      <w:r w:rsidRPr="00F20EA0">
        <w:t>1</w:t>
      </w:r>
      <w:r>
        <w:t>"</w:t>
      </w:r>
      <w:r w:rsidRPr="00F20EA0">
        <w:t>&gt;</w:t>
      </w:r>
    </w:p>
    <w:p w14:paraId="25FB67A9" w14:textId="77777777" w:rsidR="00FC68DB" w:rsidRDefault="00FC68DB" w:rsidP="00B202D2">
      <w:pPr>
        <w:pStyle w:val="XMLCode"/>
        <w:keepNext/>
        <w:keepLines/>
      </w:pPr>
      <w:r>
        <w:t xml:space="preserve">   &lt;</w:t>
      </w:r>
      <w:proofErr w:type="spellStart"/>
      <w:r>
        <w:t>connected_to</w:t>
      </w:r>
      <w:proofErr w:type="spellEnd"/>
      <w:r>
        <w:t>&gt;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w:t>
      </w:r>
      <w:proofErr w:type="spellStart"/>
      <w:r>
        <w:t>connected_to</w:t>
      </w:r>
      <w:proofErr w:type="spellEnd"/>
      <w:r>
        <w:t>&gt;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w:t>
      </w:r>
      <w:proofErr w:type="spellStart"/>
      <w:r>
        <w:t>connection_group</w:t>
      </w:r>
      <w:proofErr w:type="spellEnd"/>
      <w:r>
        <w:t>&gt;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w:t>
      </w:r>
      <w:proofErr w:type="spellStart"/>
      <w:r w:rsidRPr="00F20EA0">
        <w:t>connection_group</w:t>
      </w:r>
      <w:proofErr w:type="spellEnd"/>
      <w:r w:rsidRPr="00F20EA0">
        <w:t xml:space="preserve">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w:t>
      </w:r>
      <w:proofErr w:type="spellStart"/>
      <w:r>
        <w:t>connected_to</w:t>
      </w:r>
      <w:proofErr w:type="spellEnd"/>
      <w:r>
        <w:t>&gt;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w:t>
      </w:r>
      <w:proofErr w:type="spellStart"/>
      <w:r>
        <w:t>connected_to</w:t>
      </w:r>
      <w:proofErr w:type="spellEnd"/>
      <w:r>
        <w:t>&gt;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 xml:space="preserve">Properties, for the whole </w:t>
      </w:r>
      <w:proofErr w:type="spellStart"/>
      <w:r>
        <w:rPr>
          <w:color w:val="FF0000"/>
        </w:rPr>
        <w:t>connection_group</w:t>
      </w:r>
      <w:proofErr w:type="spellEnd"/>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w:t>
      </w:r>
      <w:proofErr w:type="spellStart"/>
      <w:r>
        <w:t>connection_group</w:t>
      </w:r>
      <w:proofErr w:type="spellEnd"/>
      <w:r>
        <w:t>&gt;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1534" w:name="_Toc428279398"/>
      <w:bookmarkStart w:id="1535" w:name="_Toc428456136"/>
      <w:bookmarkStart w:id="1536" w:name="_Toc428537099"/>
      <w:bookmarkStart w:id="1537" w:name="_Toc428969418"/>
      <w:bookmarkStart w:id="1538" w:name="_Toc429052809"/>
      <w:bookmarkStart w:id="1539" w:name="_Toc428279400"/>
      <w:bookmarkStart w:id="1540" w:name="_Toc428456138"/>
      <w:bookmarkStart w:id="1541" w:name="_Toc428537101"/>
      <w:bookmarkStart w:id="1542" w:name="_Toc428969420"/>
      <w:bookmarkStart w:id="1543" w:name="_Toc429052811"/>
      <w:bookmarkStart w:id="1544" w:name="_Toc428279401"/>
      <w:bookmarkStart w:id="1545" w:name="_Toc428456139"/>
      <w:bookmarkStart w:id="1546" w:name="_Toc428537102"/>
      <w:bookmarkStart w:id="1547" w:name="_Toc428969421"/>
      <w:bookmarkStart w:id="1548" w:name="_Toc429052812"/>
      <w:bookmarkStart w:id="1549" w:name="_Toc428279402"/>
      <w:bookmarkStart w:id="1550" w:name="_Toc428456140"/>
      <w:bookmarkStart w:id="1551" w:name="_Toc428537103"/>
      <w:bookmarkStart w:id="1552" w:name="_Toc428969422"/>
      <w:bookmarkStart w:id="1553" w:name="_Toc429052813"/>
      <w:bookmarkStart w:id="1554" w:name="_Toc428279403"/>
      <w:bookmarkStart w:id="1555" w:name="_Toc428456141"/>
      <w:bookmarkStart w:id="1556" w:name="_Toc428537104"/>
      <w:bookmarkStart w:id="1557" w:name="_Toc428969423"/>
      <w:bookmarkStart w:id="1558" w:name="_Toc429052814"/>
      <w:bookmarkStart w:id="1559" w:name="_Toc428279404"/>
      <w:bookmarkStart w:id="1560" w:name="_Toc428456142"/>
      <w:bookmarkStart w:id="1561" w:name="_Toc428537105"/>
      <w:bookmarkStart w:id="1562" w:name="_Toc428969424"/>
      <w:bookmarkStart w:id="1563" w:name="_Toc429052815"/>
      <w:bookmarkStart w:id="1564" w:name="_Toc428279405"/>
      <w:bookmarkStart w:id="1565" w:name="_Toc428456143"/>
      <w:bookmarkStart w:id="1566" w:name="_Toc428537106"/>
      <w:bookmarkStart w:id="1567" w:name="_Toc428969425"/>
      <w:bookmarkStart w:id="1568" w:name="_Toc429052816"/>
      <w:bookmarkStart w:id="1569" w:name="_Toc428279406"/>
      <w:bookmarkStart w:id="1570" w:name="_Toc428456144"/>
      <w:bookmarkStart w:id="1571" w:name="_Toc428537107"/>
      <w:bookmarkStart w:id="1572" w:name="_Toc428969426"/>
      <w:bookmarkStart w:id="1573" w:name="_Toc429052817"/>
      <w:bookmarkStart w:id="1574" w:name="_Toc428279408"/>
      <w:bookmarkStart w:id="1575" w:name="_Toc428456146"/>
      <w:bookmarkStart w:id="1576" w:name="_Toc428537109"/>
      <w:bookmarkStart w:id="1577" w:name="_Toc428969428"/>
      <w:bookmarkStart w:id="1578" w:name="_Toc429052819"/>
      <w:bookmarkStart w:id="1579" w:name="_Toc428279409"/>
      <w:bookmarkStart w:id="1580" w:name="_Toc428456147"/>
      <w:bookmarkStart w:id="1581" w:name="_Toc428537110"/>
      <w:bookmarkStart w:id="1582" w:name="_Toc428969429"/>
      <w:bookmarkStart w:id="1583" w:name="_Toc429052820"/>
      <w:bookmarkStart w:id="1584" w:name="_Toc428279410"/>
      <w:bookmarkStart w:id="1585" w:name="_Toc428456148"/>
      <w:bookmarkStart w:id="1586" w:name="_Toc428537111"/>
      <w:bookmarkStart w:id="1587" w:name="_Toc428969430"/>
      <w:bookmarkStart w:id="1588" w:name="_Toc429052821"/>
      <w:bookmarkStart w:id="1589" w:name="_Toc428279411"/>
      <w:bookmarkStart w:id="1590" w:name="_Toc428456149"/>
      <w:bookmarkStart w:id="1591" w:name="_Toc428537112"/>
      <w:bookmarkStart w:id="1592" w:name="_Toc428969431"/>
      <w:bookmarkStart w:id="1593" w:name="_Toc429052822"/>
      <w:bookmarkStart w:id="1594" w:name="_Toc428279413"/>
      <w:bookmarkStart w:id="1595" w:name="_Toc428456151"/>
      <w:bookmarkStart w:id="1596" w:name="_Toc428537114"/>
      <w:bookmarkStart w:id="1597" w:name="_Toc428969433"/>
      <w:bookmarkStart w:id="1598" w:name="_Toc429052824"/>
      <w:bookmarkStart w:id="1599" w:name="_Toc428279414"/>
      <w:bookmarkStart w:id="1600" w:name="_Toc428456152"/>
      <w:bookmarkStart w:id="1601" w:name="_Toc428537115"/>
      <w:bookmarkStart w:id="1602" w:name="_Toc428969434"/>
      <w:bookmarkStart w:id="1603" w:name="_Toc429052825"/>
      <w:bookmarkStart w:id="1604" w:name="_Toc428279416"/>
      <w:bookmarkStart w:id="1605" w:name="_Toc428456154"/>
      <w:bookmarkStart w:id="1606" w:name="_Toc428537117"/>
      <w:bookmarkStart w:id="1607" w:name="_Toc428969436"/>
      <w:bookmarkStart w:id="1608" w:name="_Toc429052827"/>
      <w:bookmarkStart w:id="1609" w:name="_Toc428279417"/>
      <w:bookmarkStart w:id="1610" w:name="_Toc428456155"/>
      <w:bookmarkStart w:id="1611" w:name="_Toc428537118"/>
      <w:bookmarkStart w:id="1612" w:name="_Toc428969437"/>
      <w:bookmarkStart w:id="1613" w:name="_Toc429052828"/>
      <w:bookmarkStart w:id="1614" w:name="_Toc428279419"/>
      <w:bookmarkStart w:id="1615" w:name="_Toc428456157"/>
      <w:bookmarkStart w:id="1616" w:name="_Toc428537120"/>
      <w:bookmarkStart w:id="1617" w:name="_Toc428969439"/>
      <w:bookmarkStart w:id="1618" w:name="_Toc429052830"/>
      <w:bookmarkStart w:id="1619" w:name="_Toc428279421"/>
      <w:bookmarkStart w:id="1620" w:name="_Toc428456159"/>
      <w:bookmarkStart w:id="1621" w:name="_Toc428537122"/>
      <w:bookmarkStart w:id="1622" w:name="_Toc428969441"/>
      <w:bookmarkStart w:id="1623" w:name="_Toc429052832"/>
      <w:bookmarkStart w:id="1624" w:name="_Toc428279422"/>
      <w:bookmarkStart w:id="1625" w:name="_Toc428456160"/>
      <w:bookmarkStart w:id="1626" w:name="_Toc428537123"/>
      <w:bookmarkStart w:id="1627" w:name="_Toc428969442"/>
      <w:bookmarkStart w:id="1628" w:name="_Toc429052833"/>
      <w:bookmarkStart w:id="1629" w:name="_Toc428279423"/>
      <w:bookmarkStart w:id="1630" w:name="_Toc428456161"/>
      <w:bookmarkStart w:id="1631" w:name="_Toc428537124"/>
      <w:bookmarkStart w:id="1632" w:name="_Toc428969443"/>
      <w:bookmarkStart w:id="1633" w:name="_Toc429052834"/>
      <w:bookmarkStart w:id="1634" w:name="_Toc428279424"/>
      <w:bookmarkStart w:id="1635" w:name="_Toc428456162"/>
      <w:bookmarkStart w:id="1636" w:name="_Toc428537125"/>
      <w:bookmarkStart w:id="1637" w:name="_Toc428969444"/>
      <w:bookmarkStart w:id="1638" w:name="_Toc429052835"/>
      <w:bookmarkStart w:id="1639" w:name="_Toc428279426"/>
      <w:bookmarkStart w:id="1640" w:name="_Toc428456164"/>
      <w:bookmarkStart w:id="1641" w:name="_Toc428537127"/>
      <w:bookmarkStart w:id="1642" w:name="_Toc428969446"/>
      <w:bookmarkStart w:id="1643" w:name="_Toc429052837"/>
      <w:bookmarkStart w:id="1644" w:name="_Toc428279427"/>
      <w:bookmarkStart w:id="1645" w:name="_Toc428456165"/>
      <w:bookmarkStart w:id="1646" w:name="_Toc428537128"/>
      <w:bookmarkStart w:id="1647" w:name="_Toc428969447"/>
      <w:bookmarkStart w:id="1648" w:name="_Toc429052838"/>
      <w:bookmarkStart w:id="1649" w:name="_Toc428279431"/>
      <w:bookmarkStart w:id="1650" w:name="_Toc428456169"/>
      <w:bookmarkStart w:id="1651" w:name="_Toc428537132"/>
      <w:bookmarkStart w:id="1652" w:name="_Toc428969451"/>
      <w:bookmarkStart w:id="1653" w:name="_Toc429052842"/>
      <w:bookmarkStart w:id="1654" w:name="_Toc428279432"/>
      <w:bookmarkStart w:id="1655" w:name="_Toc428456170"/>
      <w:bookmarkStart w:id="1656" w:name="_Toc428537133"/>
      <w:bookmarkStart w:id="1657" w:name="_Toc428969452"/>
      <w:bookmarkStart w:id="1658" w:name="_Toc429052843"/>
      <w:bookmarkStart w:id="1659" w:name="_Toc428279434"/>
      <w:bookmarkStart w:id="1660" w:name="_Toc428456172"/>
      <w:bookmarkStart w:id="1661" w:name="_Toc428537135"/>
      <w:bookmarkStart w:id="1662" w:name="_Toc428969454"/>
      <w:bookmarkStart w:id="1663" w:name="_Toc429052845"/>
      <w:bookmarkStart w:id="1664" w:name="_Toc428279435"/>
      <w:bookmarkStart w:id="1665" w:name="_Toc428456173"/>
      <w:bookmarkStart w:id="1666" w:name="_Toc428537136"/>
      <w:bookmarkStart w:id="1667" w:name="_Toc428969455"/>
      <w:bookmarkStart w:id="1668" w:name="_Toc429052846"/>
      <w:bookmarkStart w:id="1669" w:name="_Toc428279439"/>
      <w:bookmarkStart w:id="1670" w:name="_Toc428456177"/>
      <w:bookmarkStart w:id="1671" w:name="_Toc428537140"/>
      <w:bookmarkStart w:id="1672" w:name="_Toc428969459"/>
      <w:bookmarkStart w:id="1673" w:name="_Toc429052850"/>
      <w:bookmarkStart w:id="1674" w:name="_Toc428279440"/>
      <w:bookmarkStart w:id="1675" w:name="_Toc428456178"/>
      <w:bookmarkStart w:id="1676" w:name="_Toc428537141"/>
      <w:bookmarkStart w:id="1677" w:name="_Toc428969460"/>
      <w:bookmarkStart w:id="1678" w:name="_Toc429052851"/>
      <w:bookmarkStart w:id="1679" w:name="_Toc428279441"/>
      <w:bookmarkStart w:id="1680" w:name="_Toc428456179"/>
      <w:bookmarkStart w:id="1681" w:name="_Toc428537142"/>
      <w:bookmarkStart w:id="1682" w:name="_Toc428969461"/>
      <w:bookmarkStart w:id="1683" w:name="_Toc429052852"/>
      <w:bookmarkStart w:id="1684" w:name="_Toc428279442"/>
      <w:bookmarkStart w:id="1685" w:name="_Toc428456180"/>
      <w:bookmarkStart w:id="1686" w:name="_Toc428537143"/>
      <w:bookmarkStart w:id="1687" w:name="_Toc428969462"/>
      <w:bookmarkStart w:id="1688" w:name="_Toc429052853"/>
      <w:bookmarkStart w:id="1689" w:name="_Toc428279444"/>
      <w:bookmarkStart w:id="1690" w:name="_Toc428456182"/>
      <w:bookmarkStart w:id="1691" w:name="_Toc428537145"/>
      <w:bookmarkStart w:id="1692" w:name="_Toc428969464"/>
      <w:bookmarkStart w:id="1693" w:name="_Toc429052855"/>
      <w:bookmarkStart w:id="1694" w:name="_Toc428279445"/>
      <w:bookmarkStart w:id="1695" w:name="_Toc428456183"/>
      <w:bookmarkStart w:id="1696" w:name="_Toc428537146"/>
      <w:bookmarkStart w:id="1697" w:name="_Toc428969465"/>
      <w:bookmarkStart w:id="1698" w:name="_Toc429052856"/>
      <w:bookmarkStart w:id="1699" w:name="_Toc428279449"/>
      <w:bookmarkStart w:id="1700" w:name="_Toc428456187"/>
      <w:bookmarkStart w:id="1701" w:name="_Toc428537150"/>
      <w:bookmarkStart w:id="1702" w:name="_Toc428969469"/>
      <w:bookmarkStart w:id="1703" w:name="_Toc429052860"/>
      <w:bookmarkStart w:id="1704" w:name="_Toc428279450"/>
      <w:bookmarkStart w:id="1705" w:name="_Toc428456188"/>
      <w:bookmarkStart w:id="1706" w:name="_Toc428537151"/>
      <w:bookmarkStart w:id="1707" w:name="_Toc428969470"/>
      <w:bookmarkStart w:id="1708" w:name="_Toc429052861"/>
      <w:bookmarkStart w:id="1709" w:name="_Toc428279452"/>
      <w:bookmarkStart w:id="1710" w:name="_Toc428456190"/>
      <w:bookmarkStart w:id="1711" w:name="_Toc428537153"/>
      <w:bookmarkStart w:id="1712" w:name="_Toc428969472"/>
      <w:bookmarkStart w:id="1713" w:name="_Toc429052863"/>
      <w:bookmarkStart w:id="1714" w:name="_Toc428279453"/>
      <w:bookmarkStart w:id="1715" w:name="_Toc428456191"/>
      <w:bookmarkStart w:id="1716" w:name="_Toc428537154"/>
      <w:bookmarkStart w:id="1717" w:name="_Toc428969473"/>
      <w:bookmarkStart w:id="1718" w:name="_Toc429052864"/>
      <w:bookmarkStart w:id="1719" w:name="_Toc428279457"/>
      <w:bookmarkStart w:id="1720" w:name="_Toc428456195"/>
      <w:bookmarkStart w:id="1721" w:name="_Toc428537158"/>
      <w:bookmarkStart w:id="1722" w:name="_Toc428969477"/>
      <w:bookmarkStart w:id="1723" w:name="_Toc429052868"/>
      <w:bookmarkStart w:id="1724" w:name="_Toc428279458"/>
      <w:bookmarkStart w:id="1725" w:name="_Toc428456196"/>
      <w:bookmarkStart w:id="1726" w:name="_Toc428537159"/>
      <w:bookmarkStart w:id="1727" w:name="_Toc428969478"/>
      <w:bookmarkStart w:id="1728" w:name="_Toc429052869"/>
      <w:bookmarkStart w:id="1729" w:name="_Toc428279459"/>
      <w:bookmarkStart w:id="1730" w:name="_Toc428456197"/>
      <w:bookmarkStart w:id="1731" w:name="_Toc428537160"/>
      <w:bookmarkStart w:id="1732" w:name="_Toc428969479"/>
      <w:bookmarkStart w:id="1733" w:name="_Toc429052870"/>
      <w:bookmarkStart w:id="1734" w:name="_Toc428279461"/>
      <w:bookmarkStart w:id="1735" w:name="_Toc428456199"/>
      <w:bookmarkStart w:id="1736" w:name="_Toc428537162"/>
      <w:bookmarkStart w:id="1737" w:name="_Toc428969481"/>
      <w:bookmarkStart w:id="1738" w:name="_Toc429052872"/>
      <w:bookmarkStart w:id="1739" w:name="_Toc428279462"/>
      <w:bookmarkStart w:id="1740" w:name="_Toc428456200"/>
      <w:bookmarkStart w:id="1741" w:name="_Toc428537163"/>
      <w:bookmarkStart w:id="1742" w:name="_Toc428969482"/>
      <w:bookmarkStart w:id="1743" w:name="_Toc429052873"/>
      <w:bookmarkStart w:id="1744" w:name="_Toc428279463"/>
      <w:bookmarkStart w:id="1745" w:name="_Toc428456201"/>
      <w:bookmarkStart w:id="1746" w:name="_Toc428537164"/>
      <w:bookmarkStart w:id="1747" w:name="_Toc428969483"/>
      <w:bookmarkStart w:id="1748" w:name="_Toc429052874"/>
      <w:bookmarkStart w:id="1749" w:name="_Toc428279464"/>
      <w:bookmarkStart w:id="1750" w:name="_Toc428456202"/>
      <w:bookmarkStart w:id="1751" w:name="_Toc428537165"/>
      <w:bookmarkStart w:id="1752" w:name="_Toc428969484"/>
      <w:bookmarkStart w:id="1753" w:name="_Toc429052875"/>
      <w:bookmarkStart w:id="1754" w:name="_Toc428279465"/>
      <w:bookmarkStart w:id="1755" w:name="_Toc428456203"/>
      <w:bookmarkStart w:id="1756" w:name="_Toc428537166"/>
      <w:bookmarkStart w:id="1757" w:name="_Toc428969485"/>
      <w:bookmarkStart w:id="1758" w:name="_Toc429052876"/>
      <w:bookmarkStart w:id="1759" w:name="_Toc428279467"/>
      <w:bookmarkStart w:id="1760" w:name="_Toc428456205"/>
      <w:bookmarkStart w:id="1761" w:name="_Toc428537168"/>
      <w:bookmarkStart w:id="1762" w:name="_Toc428969487"/>
      <w:bookmarkStart w:id="1763" w:name="_Toc429052878"/>
      <w:bookmarkStart w:id="1764" w:name="_Toc428279470"/>
      <w:bookmarkStart w:id="1765" w:name="_Toc428456208"/>
      <w:bookmarkStart w:id="1766" w:name="_Toc428537171"/>
      <w:bookmarkStart w:id="1767" w:name="_Toc428969490"/>
      <w:bookmarkStart w:id="1768" w:name="_Toc429052881"/>
      <w:bookmarkStart w:id="1769" w:name="_Toc428279471"/>
      <w:bookmarkStart w:id="1770" w:name="_Toc428456209"/>
      <w:bookmarkStart w:id="1771" w:name="_Toc428537172"/>
      <w:bookmarkStart w:id="1772" w:name="_Toc428969491"/>
      <w:bookmarkStart w:id="1773" w:name="_Toc429052882"/>
      <w:bookmarkStart w:id="1774" w:name="_Toc428279472"/>
      <w:bookmarkStart w:id="1775" w:name="_Toc428456210"/>
      <w:bookmarkStart w:id="1776" w:name="_Toc428537173"/>
      <w:bookmarkStart w:id="1777" w:name="_Toc428969492"/>
      <w:bookmarkStart w:id="1778" w:name="_Toc429052883"/>
      <w:bookmarkStart w:id="1779" w:name="_Toc428279473"/>
      <w:bookmarkStart w:id="1780" w:name="_Toc428456211"/>
      <w:bookmarkStart w:id="1781" w:name="_Toc428537174"/>
      <w:bookmarkStart w:id="1782" w:name="_Toc428969493"/>
      <w:bookmarkStart w:id="1783" w:name="_Toc429052884"/>
      <w:bookmarkStart w:id="1784" w:name="_Toc428279474"/>
      <w:bookmarkStart w:id="1785" w:name="_Toc428456212"/>
      <w:bookmarkStart w:id="1786" w:name="_Toc428537175"/>
      <w:bookmarkStart w:id="1787" w:name="_Toc428969494"/>
      <w:bookmarkStart w:id="1788" w:name="_Toc429052885"/>
      <w:bookmarkStart w:id="1789" w:name="_Toc428279475"/>
      <w:bookmarkStart w:id="1790" w:name="_Toc428456213"/>
      <w:bookmarkStart w:id="1791" w:name="_Toc428537176"/>
      <w:bookmarkStart w:id="1792" w:name="_Toc428969495"/>
      <w:bookmarkStart w:id="1793" w:name="_Toc429052886"/>
      <w:bookmarkStart w:id="1794" w:name="_Toc428279476"/>
      <w:bookmarkStart w:id="1795" w:name="_Toc428456214"/>
      <w:bookmarkStart w:id="1796" w:name="_Toc428537177"/>
      <w:bookmarkStart w:id="1797" w:name="_Toc428969496"/>
      <w:bookmarkStart w:id="1798" w:name="_Toc429052887"/>
      <w:bookmarkStart w:id="1799" w:name="_Toc428279481"/>
      <w:bookmarkStart w:id="1800" w:name="_Toc428456219"/>
      <w:bookmarkStart w:id="1801" w:name="_Toc428537182"/>
      <w:bookmarkStart w:id="1802" w:name="_Toc428969501"/>
      <w:bookmarkStart w:id="1803" w:name="_Toc429052892"/>
      <w:bookmarkStart w:id="1804" w:name="_Toc428279482"/>
      <w:bookmarkStart w:id="1805" w:name="_Toc428456220"/>
      <w:bookmarkStart w:id="1806" w:name="_Toc428537183"/>
      <w:bookmarkStart w:id="1807" w:name="_Toc428969502"/>
      <w:bookmarkStart w:id="1808" w:name="_Toc429052893"/>
      <w:bookmarkStart w:id="1809" w:name="_Toc428279490"/>
      <w:bookmarkStart w:id="1810" w:name="_Toc428456228"/>
      <w:bookmarkStart w:id="1811" w:name="_Toc428537191"/>
      <w:bookmarkStart w:id="1812" w:name="_Toc428969510"/>
      <w:bookmarkStart w:id="1813" w:name="_Toc429052901"/>
      <w:bookmarkStart w:id="1814" w:name="_Toc428279504"/>
      <w:bookmarkStart w:id="1815" w:name="_Toc428456242"/>
      <w:bookmarkStart w:id="1816" w:name="_Toc428537205"/>
      <w:bookmarkStart w:id="1817" w:name="_Toc428969524"/>
      <w:bookmarkStart w:id="1818" w:name="_Toc429052915"/>
      <w:bookmarkStart w:id="1819" w:name="_Toc428279508"/>
      <w:bookmarkStart w:id="1820" w:name="_Toc428456246"/>
      <w:bookmarkStart w:id="1821" w:name="_Toc428537209"/>
      <w:bookmarkStart w:id="1822" w:name="_Toc428969528"/>
      <w:bookmarkStart w:id="1823" w:name="_Toc429052919"/>
      <w:bookmarkStart w:id="1824" w:name="_Toc428279509"/>
      <w:bookmarkStart w:id="1825" w:name="_Toc428456247"/>
      <w:bookmarkStart w:id="1826" w:name="_Toc428537210"/>
      <w:bookmarkStart w:id="1827" w:name="_Toc428969529"/>
      <w:bookmarkStart w:id="1828" w:name="_Toc429052920"/>
      <w:bookmarkStart w:id="1829" w:name="_Toc428279510"/>
      <w:bookmarkStart w:id="1830" w:name="_Toc428456248"/>
      <w:bookmarkStart w:id="1831" w:name="_Toc428537211"/>
      <w:bookmarkStart w:id="1832" w:name="_Toc428969530"/>
      <w:bookmarkStart w:id="1833" w:name="_Toc429052921"/>
      <w:bookmarkStart w:id="1834" w:name="_Toc428279512"/>
      <w:bookmarkStart w:id="1835" w:name="_Toc428456250"/>
      <w:bookmarkStart w:id="1836" w:name="_Toc428537213"/>
      <w:bookmarkStart w:id="1837" w:name="_Toc428969532"/>
      <w:bookmarkStart w:id="1838" w:name="_Toc429052923"/>
      <w:bookmarkStart w:id="1839" w:name="_Toc428279516"/>
      <w:bookmarkStart w:id="1840" w:name="_Toc428456254"/>
      <w:bookmarkStart w:id="1841" w:name="_Toc428537217"/>
      <w:bookmarkStart w:id="1842" w:name="_Toc428969536"/>
      <w:bookmarkStart w:id="1843" w:name="_Toc429052927"/>
      <w:bookmarkStart w:id="1844" w:name="_Toc428279517"/>
      <w:bookmarkStart w:id="1845" w:name="_Toc428456255"/>
      <w:bookmarkStart w:id="1846" w:name="_Toc428537218"/>
      <w:bookmarkStart w:id="1847" w:name="_Toc428969537"/>
      <w:bookmarkStart w:id="1848" w:name="_Toc429052928"/>
      <w:bookmarkStart w:id="1849" w:name="_Toc428279521"/>
      <w:bookmarkStart w:id="1850" w:name="_Toc428456259"/>
      <w:bookmarkStart w:id="1851" w:name="_Toc428537222"/>
      <w:bookmarkStart w:id="1852" w:name="_Toc428969541"/>
      <w:bookmarkStart w:id="1853" w:name="_Toc429052932"/>
      <w:bookmarkStart w:id="1854" w:name="_Toc428279522"/>
      <w:bookmarkStart w:id="1855" w:name="_Toc428456260"/>
      <w:bookmarkStart w:id="1856" w:name="_Toc428537223"/>
      <w:bookmarkStart w:id="1857" w:name="_Toc428969542"/>
      <w:bookmarkStart w:id="1858" w:name="_Toc429052933"/>
      <w:bookmarkStart w:id="1859" w:name="_Toc428279523"/>
      <w:bookmarkStart w:id="1860" w:name="_Toc428456261"/>
      <w:bookmarkStart w:id="1861" w:name="_Toc428537224"/>
      <w:bookmarkStart w:id="1862" w:name="_Toc428969543"/>
      <w:bookmarkStart w:id="1863" w:name="_Toc429052934"/>
      <w:bookmarkStart w:id="1864" w:name="_Toc428279524"/>
      <w:bookmarkStart w:id="1865" w:name="_Toc428456262"/>
      <w:bookmarkStart w:id="1866" w:name="_Toc428537225"/>
      <w:bookmarkStart w:id="1867" w:name="_Toc428969544"/>
      <w:bookmarkStart w:id="1868" w:name="_Toc429052935"/>
      <w:bookmarkStart w:id="1869" w:name="_Toc428279525"/>
      <w:bookmarkStart w:id="1870" w:name="_Toc428456263"/>
      <w:bookmarkStart w:id="1871" w:name="_Toc428537226"/>
      <w:bookmarkStart w:id="1872" w:name="_Toc428969545"/>
      <w:bookmarkStart w:id="1873" w:name="_Toc429052936"/>
      <w:bookmarkStart w:id="1874" w:name="_Toc428279526"/>
      <w:bookmarkStart w:id="1875" w:name="_Toc428456264"/>
      <w:bookmarkStart w:id="1876" w:name="_Toc428537227"/>
      <w:bookmarkStart w:id="1877" w:name="_Toc428969546"/>
      <w:bookmarkStart w:id="1878" w:name="_Toc429052937"/>
      <w:bookmarkStart w:id="1879" w:name="_Toc413359593"/>
      <w:bookmarkStart w:id="1880" w:name="_Toc3556985"/>
      <w:bookmarkStart w:id="1881" w:name="_Ref27683404"/>
      <w:bookmarkStart w:id="1882" w:name="_Ref34740002"/>
      <w:bookmarkStart w:id="1883" w:name="_Ref34740021"/>
      <w:bookmarkStart w:id="1884" w:name="_Ref34652201"/>
      <w:bookmarkStart w:id="1885" w:name="_Ref34652251"/>
      <w:bookmarkStart w:id="1886" w:name="_Toc34747235"/>
      <w:bookmarkStart w:id="1887" w:name="_Toc77102051"/>
      <w:bookmarkStart w:id="1888" w:name="_Toc83048682"/>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879"/>
      <w:bookmarkEnd w:id="1880"/>
      <w:bookmarkEnd w:id="1881"/>
      <w:bookmarkEnd w:id="1882"/>
      <w:bookmarkEnd w:id="1883"/>
      <w:bookmarkEnd w:id="1884"/>
      <w:bookmarkEnd w:id="1885"/>
      <w:bookmarkEnd w:id="1886"/>
      <w:bookmarkEnd w:id="1887"/>
      <w:bookmarkEnd w:id="1888"/>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proofErr w:type="spellStart"/>
            <w:r w:rsidRPr="00226A3F">
              <w:rPr>
                <w:sz w:val="20"/>
                <w:szCs w:val="20"/>
              </w:rPr>
              <w:t>appdata</w:t>
            </w:r>
            <w:proofErr w:type="spellEnd"/>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Beschriftung"/>
        <w:spacing w:before="120"/>
        <w:rPr>
          <w:b/>
          <w:i w:val="0"/>
          <w:kern w:val="22"/>
          <w:sz w:val="22"/>
        </w:rPr>
      </w:pPr>
      <w:bookmarkStart w:id="1889" w:name="_Toc3566457"/>
      <w:bookmarkStart w:id="1890" w:name="_Toc34747458"/>
      <w:bookmarkStart w:id="1891" w:name="_Toc77095908"/>
      <w:bookmarkStart w:id="1892" w:name="_Toc8572201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889"/>
      <w:bookmarkEnd w:id="1890"/>
      <w:bookmarkEnd w:id="1891"/>
      <w:bookmarkEnd w:id="1892"/>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proofErr w:type="spellStart"/>
      <w:r w:rsidRPr="00226A3F">
        <w:rPr>
          <w:kern w:val="22"/>
        </w:rPr>
        <w:t>appdata</w:t>
      </w:r>
      <w:proofErr w:type="spellEnd"/>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w:t>
      </w:r>
      <w:proofErr w:type="spellStart"/>
      <w:r w:rsidR="004C113B" w:rsidRPr="004C113B">
        <w:rPr>
          <w:rStyle w:val="elementdeftypeChar"/>
          <w:rFonts w:eastAsia="Calibri"/>
        </w:rPr>
        <w:t>appdata</w:t>
      </w:r>
      <w:proofErr w:type="spellEnd"/>
      <w:r w:rsidR="004C113B" w:rsidRPr="004C113B">
        <w:rPr>
          <w:rStyle w:val="elementdeftypeChar"/>
          <w:rFonts w:eastAsia="Calibri"/>
        </w:rPr>
        <w:t>/</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r w:rsidRPr="00226A3F">
        <w:rPr>
          <w:kern w:val="22"/>
        </w:rPr>
        <w:t>data</w:t>
      </w:r>
      <w:proofErr w:type="spellEnd"/>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Beschriftung"/>
        <w:spacing w:before="120"/>
      </w:pPr>
      <w:bookmarkStart w:id="1893" w:name="_Ref409694950"/>
      <w:bookmarkStart w:id="1894" w:name="_Toc3566458"/>
      <w:bookmarkStart w:id="1895" w:name="_Toc34747459"/>
      <w:bookmarkStart w:id="1896" w:name="_Toc77095909"/>
      <w:bookmarkStart w:id="1897" w:name="_Toc85722019"/>
      <w:r>
        <w:t xml:space="preserve">Table </w:t>
      </w:r>
      <w:r>
        <w:fldChar w:fldCharType="begin"/>
      </w:r>
      <w:r>
        <w:instrText xml:space="preserve"> SEQ Table \* ARABIC </w:instrText>
      </w:r>
      <w:r>
        <w:fldChar w:fldCharType="separate"/>
      </w:r>
      <w:r w:rsidR="004C113B">
        <w:rPr>
          <w:noProof/>
        </w:rPr>
        <w:t>51</w:t>
      </w:r>
      <w:r>
        <w:fldChar w:fldCharType="end"/>
      </w:r>
      <w:bookmarkEnd w:id="1893"/>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894"/>
      <w:bookmarkEnd w:id="1895"/>
      <w:bookmarkEnd w:id="1896"/>
      <w:bookmarkEnd w:id="1897"/>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3"/>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proofErr w:type="spellStart"/>
            <w:r w:rsidRPr="0023511E">
              <w:rPr>
                <w:sz w:val="20"/>
                <w:szCs w:val="20"/>
                <w:highlight w:val="yellow"/>
              </w:rPr>
              <w:t>tangential_direction</w:t>
            </w:r>
            <w:proofErr w:type="spellEnd"/>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Beschriftung"/>
        <w:spacing w:before="120"/>
      </w:pPr>
      <w:bookmarkStart w:id="1898" w:name="_Toc3566459"/>
      <w:bookmarkStart w:id="1899" w:name="_Toc34747460"/>
      <w:bookmarkStart w:id="1900" w:name="_Toc77095910"/>
      <w:bookmarkStart w:id="1901" w:name="_Toc8572202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898"/>
      <w:bookmarkEnd w:id="1899"/>
      <w:bookmarkEnd w:id="1900"/>
      <w:bookmarkEnd w:id="1901"/>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902" w:name="_Toc428279528"/>
      <w:bookmarkStart w:id="1903" w:name="_Toc428456266"/>
      <w:bookmarkStart w:id="1904" w:name="_Toc428537229"/>
      <w:bookmarkStart w:id="1905" w:name="_Toc428969548"/>
      <w:bookmarkStart w:id="1906" w:name="_Toc429052939"/>
      <w:bookmarkStart w:id="1907" w:name="_Toc413359594"/>
      <w:bookmarkStart w:id="1908" w:name="_Toc3556986"/>
      <w:bookmarkStart w:id="1909" w:name="_Toc34747236"/>
      <w:bookmarkStart w:id="1910" w:name="_Toc77102052"/>
      <w:bookmarkStart w:id="1911" w:name="_Toc83048683"/>
      <w:bookmarkEnd w:id="1902"/>
      <w:bookmarkEnd w:id="1903"/>
      <w:bookmarkEnd w:id="1904"/>
      <w:bookmarkEnd w:id="1905"/>
      <w:bookmarkEnd w:id="1906"/>
      <w:r>
        <w:t>Washer</w:t>
      </w:r>
      <w:bookmarkEnd w:id="1907"/>
      <w:bookmarkEnd w:id="1908"/>
      <w:bookmarkEnd w:id="1909"/>
      <w:bookmarkEnd w:id="1910"/>
      <w:bookmarkEnd w:id="1911"/>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Beschriftung"/>
        <w:spacing w:before="120"/>
      </w:pPr>
      <w:bookmarkStart w:id="1912" w:name="_Toc3566460"/>
      <w:bookmarkStart w:id="1913" w:name="_Toc34747461"/>
      <w:bookmarkStart w:id="1914" w:name="_Toc77095911"/>
      <w:bookmarkStart w:id="1915" w:name="_Toc8572202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912"/>
      <w:bookmarkEnd w:id="1913"/>
      <w:bookmarkEnd w:id="1914"/>
      <w:bookmarkEnd w:id="1915"/>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916" w:name="_Toc428456268"/>
      <w:bookmarkStart w:id="1917" w:name="_Toc428537231"/>
      <w:bookmarkStart w:id="1918" w:name="_Toc428969550"/>
      <w:bookmarkStart w:id="1919" w:name="_Toc429052941"/>
      <w:bookmarkStart w:id="1920" w:name="_Toc413359595"/>
      <w:bookmarkStart w:id="1921" w:name="_Toc3556987"/>
      <w:bookmarkStart w:id="1922" w:name="_Toc34747237"/>
      <w:bookmarkStart w:id="1923" w:name="_Toc77102053"/>
      <w:bookmarkStart w:id="1924" w:name="_Toc83048684"/>
      <w:bookmarkEnd w:id="1916"/>
      <w:bookmarkEnd w:id="1917"/>
      <w:bookmarkEnd w:id="1918"/>
      <w:bookmarkEnd w:id="1919"/>
      <w:r>
        <w:t>Nut</w:t>
      </w:r>
      <w:bookmarkEnd w:id="1920"/>
      <w:bookmarkEnd w:id="1921"/>
      <w:bookmarkEnd w:id="1922"/>
      <w:bookmarkEnd w:id="1923"/>
      <w:bookmarkEnd w:id="1924"/>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Beschriftung"/>
        <w:spacing w:before="120"/>
        <w:rPr>
          <w:rStyle w:val="elementdeftypeChar"/>
          <w:rFonts w:eastAsia="Calibri"/>
          <w:b w:val="0"/>
        </w:rPr>
      </w:pPr>
      <w:bookmarkStart w:id="1925" w:name="_Toc3566461"/>
      <w:bookmarkStart w:id="1926" w:name="_Toc34747462"/>
      <w:bookmarkStart w:id="1927" w:name="_Toc77095912"/>
      <w:bookmarkStart w:id="1928" w:name="_Toc8572202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925"/>
      <w:bookmarkEnd w:id="1926"/>
      <w:bookmarkEnd w:id="1927"/>
      <w:bookmarkEnd w:id="1928"/>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Beschriftung"/>
        <w:spacing w:before="120"/>
      </w:pPr>
      <w:bookmarkStart w:id="1929" w:name="_Toc3566462"/>
      <w:bookmarkStart w:id="1930" w:name="_Toc34747463"/>
      <w:bookmarkStart w:id="1931" w:name="_Toc77095913"/>
      <w:bookmarkStart w:id="1932" w:name="_Toc8572202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929"/>
      <w:bookmarkEnd w:id="1930"/>
      <w:bookmarkEnd w:id="1931"/>
      <w:bookmarkEnd w:id="1932"/>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933" w:name="_Toc428456270"/>
      <w:bookmarkStart w:id="1934" w:name="_Toc428537233"/>
      <w:bookmarkStart w:id="1935" w:name="_Toc428969552"/>
      <w:bookmarkStart w:id="1936" w:name="_Toc429052943"/>
      <w:bookmarkStart w:id="1937" w:name="_Toc413359596"/>
      <w:bookmarkStart w:id="1938" w:name="_Toc3556988"/>
      <w:bookmarkStart w:id="1939" w:name="_Toc34747238"/>
      <w:bookmarkStart w:id="1940" w:name="_Toc77102054"/>
      <w:bookmarkStart w:id="1941" w:name="_Toc83048685"/>
      <w:bookmarkStart w:id="1942" w:name="_Ref401160443"/>
      <w:bookmarkStart w:id="1943" w:name="_Ref401160449"/>
      <w:bookmarkStart w:id="1944" w:name="_Ref401160453"/>
      <w:bookmarkEnd w:id="1933"/>
      <w:bookmarkEnd w:id="1934"/>
      <w:bookmarkEnd w:id="1935"/>
      <w:bookmarkEnd w:id="1936"/>
      <w:r w:rsidRPr="00226A3F">
        <w:t>Bolt</w:t>
      </w:r>
      <w:bookmarkEnd w:id="1937"/>
      <w:bookmarkEnd w:id="1938"/>
      <w:bookmarkEnd w:id="1939"/>
      <w:bookmarkEnd w:id="1940"/>
      <w:bookmarkEnd w:id="1941"/>
      <w:r w:rsidRPr="00226A3F">
        <w:t xml:space="preserve"> </w:t>
      </w:r>
      <w:bookmarkEnd w:id="1942"/>
      <w:bookmarkEnd w:id="1943"/>
      <w:bookmarkEnd w:id="194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Beschriftung"/>
        <w:spacing w:before="120"/>
      </w:pPr>
      <w:bookmarkStart w:id="1945" w:name="_Toc3566463"/>
      <w:bookmarkStart w:id="1946" w:name="_Toc34747464"/>
      <w:bookmarkStart w:id="1947" w:name="_Toc77095914"/>
      <w:bookmarkStart w:id="1948" w:name="_Toc8572202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945"/>
      <w:bookmarkEnd w:id="1946"/>
      <w:bookmarkEnd w:id="1947"/>
      <w:bookmarkEnd w:id="1948"/>
    </w:p>
    <w:p w14:paraId="1B9D78C6" w14:textId="131B4123"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Beschriftung"/>
        <w:spacing w:before="120"/>
      </w:pPr>
      <w:bookmarkStart w:id="1949" w:name="_Toc3566464"/>
      <w:bookmarkStart w:id="1950" w:name="_Toc34747465"/>
      <w:bookmarkStart w:id="1951" w:name="_Toc77095915"/>
      <w:bookmarkStart w:id="1952" w:name="_Toc8572202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949"/>
      <w:bookmarkEnd w:id="1950"/>
      <w:bookmarkEnd w:id="1951"/>
      <w:bookmarkEnd w:id="1952"/>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w:t>
      </w:r>
      <w:proofErr w:type="spellStart"/>
      <w:r w:rsidRPr="002E4CF5">
        <w:rPr>
          <w:rFonts w:ascii="Courier New" w:hAnsi="Courier New" w:cs="Courier New"/>
          <w:b/>
          <w:bCs/>
          <w:i/>
          <w:sz w:val="18"/>
          <w:szCs w:val="18"/>
        </w:rPr>
        <w:t>connected_to</w:t>
      </w:r>
      <w:proofErr w:type="spellEnd"/>
      <w:r w:rsidRPr="002E4CF5">
        <w:rPr>
          <w:rFonts w:ascii="Courier New" w:hAnsi="Courier New" w:cs="Courier New"/>
          <w:b/>
          <w:bCs/>
          <w:i/>
          <w:sz w:val="18"/>
          <w:szCs w:val="18"/>
        </w:rPr>
        <w:t>&gt;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w:t>
      </w:r>
      <w:proofErr w:type="spellStart"/>
      <w:r w:rsidRPr="002E4CF5">
        <w:rPr>
          <w:rFonts w:ascii="Courier New" w:hAnsi="Courier New" w:cs="Courier New"/>
          <w:b/>
          <w:bCs/>
          <w:i/>
          <w:sz w:val="18"/>
          <w:szCs w:val="18"/>
        </w:rPr>
        <w:t>connection_group</w:t>
      </w:r>
      <w:proofErr w:type="spellEnd"/>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w:t>
      </w:r>
      <w:proofErr w:type="spellStart"/>
      <w:r w:rsidRPr="002E4CF5">
        <w:rPr>
          <w:rFonts w:ascii="Courier New" w:hAnsi="Courier New" w:cs="Courier New"/>
          <w:b/>
          <w:bCs/>
          <w:i/>
          <w:sz w:val="18"/>
          <w:szCs w:val="18"/>
        </w:rPr>
        <w:t>connection_group</w:t>
      </w:r>
      <w:proofErr w:type="spellEnd"/>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w:t>
      </w:r>
      <w:proofErr w:type="spellStart"/>
      <w:r>
        <w:t>appdata</w:t>
      </w:r>
      <w:proofErr w:type="spellEnd"/>
      <w:r>
        <w:t>&gt;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w:t>
      </w:r>
      <w:proofErr w:type="spellStart"/>
      <w:r>
        <w:t>appdata</w:t>
      </w:r>
      <w:proofErr w:type="spellEnd"/>
      <w:r>
        <w:t>&gt;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w:t>
      </w:r>
      <w:proofErr w:type="spellStart"/>
      <w:r>
        <w:t>appdata</w:t>
      </w:r>
      <w:proofErr w:type="spellEnd"/>
      <w:r>
        <w:t>&gt;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w:t>
      </w:r>
      <w:proofErr w:type="spellStart"/>
      <w:r>
        <w:t>appdata</w:t>
      </w:r>
      <w:proofErr w:type="spellEnd"/>
      <w:r>
        <w:t>&gt;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w:t>
      </w:r>
      <w:proofErr w:type="spellStart"/>
      <w:r>
        <w:t>appdata</w:t>
      </w:r>
      <w:proofErr w:type="spellEnd"/>
      <w:r>
        <w:t>&gt;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w:t>
      </w:r>
      <w:proofErr w:type="spellStart"/>
      <w:r>
        <w:t>appdata</w:t>
      </w:r>
      <w:proofErr w:type="spellEnd"/>
      <w:r>
        <w:t>&gt;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connection_group</w:t>
      </w:r>
      <w:proofErr w:type="spellEnd"/>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connected_to</w:t>
      </w:r>
      <w:proofErr w:type="spellEnd"/>
      <w:r w:rsidRPr="00DB0BEF">
        <w:rPr>
          <w:color w:val="0000FF"/>
        </w:rPr>
        <w:t>&gt;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connected_to</w:t>
      </w:r>
      <w:proofErr w:type="spellEnd"/>
      <w:r w:rsidRPr="00DB0BEF">
        <w:rPr>
          <w:color w:val="0000FF"/>
        </w:rPr>
        <w:t>&gt;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connection_group</w:t>
      </w:r>
      <w:proofErr w:type="spellEnd"/>
      <w:r w:rsidRPr="00DB0BEF">
        <w:rPr>
          <w:color w:val="0000FF"/>
        </w:rPr>
        <w:t>&gt;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953" w:name="_Toc428456272"/>
      <w:bookmarkStart w:id="1954" w:name="_Toc428537235"/>
      <w:bookmarkStart w:id="1955" w:name="_Toc428969554"/>
      <w:bookmarkStart w:id="1956" w:name="_Toc429052945"/>
      <w:bookmarkStart w:id="1957" w:name="_Toc3556989"/>
      <w:bookmarkStart w:id="1958" w:name="_Toc34747239"/>
      <w:bookmarkStart w:id="1959" w:name="_Toc77102055"/>
      <w:bookmarkEnd w:id="1953"/>
      <w:bookmarkEnd w:id="1954"/>
      <w:bookmarkEnd w:id="1955"/>
      <w:bookmarkEnd w:id="1956"/>
      <w:r>
        <w:t>Possible Bolt and Screw Assemblies</w:t>
      </w:r>
      <w:bookmarkEnd w:id="1957"/>
      <w:bookmarkEnd w:id="1958"/>
      <w:bookmarkEnd w:id="1959"/>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Beschriftung"/>
      </w:pPr>
      <w:bookmarkStart w:id="1960" w:name="_Toc3557101"/>
      <w:bookmarkStart w:id="1961" w:name="_Toc34747352"/>
      <w:bookmarkStart w:id="1962" w:name="_Toc76030545"/>
      <w:bookmarkStart w:id="1963" w:name="_Toc85721903"/>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1960"/>
      <w:bookmarkEnd w:id="1961"/>
      <w:bookmarkEnd w:id="1962"/>
      <w:bookmarkEnd w:id="1963"/>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w:t>
      </w:r>
      <w:proofErr w:type="spellStart"/>
      <w:r>
        <w:t>appdata</w:t>
      </w:r>
      <w:proofErr w:type="spellEnd"/>
      <w:r>
        <w:t>&gt;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w:t>
      </w:r>
      <w:proofErr w:type="spellStart"/>
      <w:r>
        <w:t>appdata</w:t>
      </w:r>
      <w:proofErr w:type="spellEnd"/>
      <w:r>
        <w:t>&gt;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Beschriftung"/>
      </w:pPr>
      <w:bookmarkStart w:id="1964" w:name="_Ref3568949"/>
      <w:bookmarkStart w:id="1965" w:name="_Toc3557102"/>
      <w:bookmarkStart w:id="1966" w:name="_Ref3568942"/>
      <w:bookmarkStart w:id="1967" w:name="_Toc34747353"/>
      <w:bookmarkStart w:id="1968" w:name="_Toc76030546"/>
      <w:bookmarkStart w:id="1969" w:name="_Toc85721904"/>
      <w:r>
        <w:t xml:space="preserve">Figure </w:t>
      </w:r>
      <w:r>
        <w:fldChar w:fldCharType="begin"/>
      </w:r>
      <w:r>
        <w:instrText xml:space="preserve"> SEQ Figure \* ARABIC </w:instrText>
      </w:r>
      <w:r>
        <w:fldChar w:fldCharType="separate"/>
      </w:r>
      <w:r w:rsidR="004C113B">
        <w:rPr>
          <w:noProof/>
        </w:rPr>
        <w:t>25</w:t>
      </w:r>
      <w:r>
        <w:fldChar w:fldCharType="end"/>
      </w:r>
      <w:bookmarkEnd w:id="1964"/>
      <w:r>
        <w:t>: Bolt with free nut</w:t>
      </w:r>
      <w:bookmarkEnd w:id="1965"/>
      <w:bookmarkEnd w:id="1966"/>
      <w:bookmarkEnd w:id="1967"/>
      <w:bookmarkEnd w:id="1968"/>
      <w:bookmarkEnd w:id="1969"/>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Beschriftung"/>
        <w:rPr>
          <w:b/>
          <w:bCs/>
        </w:rPr>
      </w:pPr>
      <w:bookmarkStart w:id="1970" w:name="_Ref3568964"/>
      <w:bookmarkStart w:id="1971" w:name="_Toc3557103"/>
      <w:bookmarkStart w:id="1972" w:name="_Toc34747354"/>
      <w:bookmarkStart w:id="1973" w:name="_Toc76030547"/>
      <w:bookmarkStart w:id="1974" w:name="_Toc85721905"/>
      <w:r>
        <w:t xml:space="preserve">Figure </w:t>
      </w:r>
      <w:r>
        <w:fldChar w:fldCharType="begin"/>
      </w:r>
      <w:r>
        <w:instrText xml:space="preserve"> SEQ Figure \* ARABIC </w:instrText>
      </w:r>
      <w:r>
        <w:fldChar w:fldCharType="separate"/>
      </w:r>
      <w:r w:rsidR="004C113B">
        <w:rPr>
          <w:noProof/>
        </w:rPr>
        <w:t>26</w:t>
      </w:r>
      <w:r>
        <w:fldChar w:fldCharType="end"/>
      </w:r>
      <w:bookmarkEnd w:id="1970"/>
      <w:r>
        <w:t>: Screw</w:t>
      </w:r>
      <w:bookmarkEnd w:id="1971"/>
      <w:bookmarkEnd w:id="1972"/>
      <w:bookmarkEnd w:id="1973"/>
      <w:bookmarkEnd w:id="1974"/>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w:t>
      </w:r>
      <w:proofErr w:type="spellStart"/>
      <w:r>
        <w:t>appdata</w:t>
      </w:r>
      <w:proofErr w:type="spellEnd"/>
      <w:r>
        <w:t>&gt;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w:t>
      </w:r>
      <w:proofErr w:type="spellStart"/>
      <w:r>
        <w:t>appdata</w:t>
      </w:r>
      <w:proofErr w:type="spellEnd"/>
      <w:r>
        <w:t>&gt;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Beschriftung"/>
        <w:spacing w:before="120"/>
      </w:pPr>
      <w:bookmarkStart w:id="1975" w:name="_Toc3557104"/>
      <w:bookmarkStart w:id="1976" w:name="_Toc34747355"/>
      <w:bookmarkStart w:id="1977" w:name="_Toc76030548"/>
      <w:bookmarkStart w:id="1978" w:name="_Toc85721906"/>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1975"/>
      <w:bookmarkEnd w:id="1976"/>
      <w:bookmarkEnd w:id="1977"/>
      <w:bookmarkEnd w:id="1978"/>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w:t>
      </w:r>
      <w:proofErr w:type="spellStart"/>
      <w:r>
        <w:t>appdata</w:t>
      </w:r>
      <w:proofErr w:type="spellEnd"/>
      <w:r>
        <w:t>&gt;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w:t>
      </w:r>
      <w:proofErr w:type="spellStart"/>
      <w:r>
        <w:t>appdata</w:t>
      </w:r>
      <w:proofErr w:type="spellEnd"/>
      <w:r>
        <w:t>&gt;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Beschriftung"/>
        <w:rPr>
          <w:lang w:eastAsia="x-none"/>
        </w:rPr>
      </w:pPr>
      <w:bookmarkStart w:id="1979" w:name="_Toc3557105"/>
      <w:bookmarkStart w:id="1980" w:name="_Toc34747356"/>
      <w:bookmarkStart w:id="1981" w:name="_Toc76030549"/>
      <w:bookmarkStart w:id="1982" w:name="_Toc85721907"/>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1979"/>
      <w:bookmarkEnd w:id="1980"/>
      <w:bookmarkEnd w:id="1981"/>
      <w:bookmarkEnd w:id="1982"/>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proofErr w:type="spellStart"/>
      <w:r w:rsidRPr="0033379A">
        <w:rPr>
          <w:lang w:val="en-US" w:eastAsia="x-none"/>
        </w:rPr>
        <w:t>χ</w:t>
      </w:r>
      <w:r w:rsidRPr="007B3BC4">
        <w:rPr>
          <w:lang w:val="en-US" w:eastAsia="x-none"/>
        </w:rPr>
        <w:t>MCF</w:t>
      </w:r>
      <w:proofErr w:type="spellEnd"/>
      <w:r w:rsidRPr="007B3BC4">
        <w:rPr>
          <w:lang w:val="en-US" w:eastAsia="x-none"/>
        </w:rPr>
        <w:t xml:space="preserve">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w:t>
      </w:r>
      <w:proofErr w:type="spellStart"/>
      <w:r w:rsidRPr="00AE3187">
        <w:rPr>
          <w:rFonts w:ascii="Courier New" w:hAnsi="Courier New" w:cs="Courier New"/>
          <w:b/>
          <w:bCs/>
          <w:i/>
          <w:sz w:val="18"/>
          <w:szCs w:val="18"/>
        </w:rPr>
        <w:t>connected_to</w:t>
      </w:r>
      <w:proofErr w:type="spellEnd"/>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983" w:name="_Toc428456274"/>
      <w:bookmarkStart w:id="1984" w:name="_Toc428537237"/>
      <w:bookmarkStart w:id="1985" w:name="_Toc428969556"/>
      <w:bookmarkStart w:id="1986" w:name="_Toc429052947"/>
      <w:bookmarkStart w:id="1987" w:name="_Toc428456275"/>
      <w:bookmarkStart w:id="1988" w:name="_Toc428537238"/>
      <w:bookmarkStart w:id="1989" w:name="_Toc428969557"/>
      <w:bookmarkStart w:id="1990" w:name="_Toc429052948"/>
      <w:bookmarkStart w:id="1991" w:name="_Toc413359597"/>
      <w:bookmarkStart w:id="1992" w:name="_Toc3556990"/>
      <w:bookmarkStart w:id="1993" w:name="_Toc34747240"/>
      <w:bookmarkStart w:id="1994" w:name="_Toc77102056"/>
      <w:bookmarkStart w:id="1995" w:name="_Toc83048686"/>
      <w:bookmarkEnd w:id="1983"/>
      <w:bookmarkEnd w:id="1984"/>
      <w:bookmarkEnd w:id="1985"/>
      <w:bookmarkEnd w:id="1986"/>
      <w:bookmarkEnd w:id="1987"/>
      <w:bookmarkEnd w:id="1988"/>
      <w:bookmarkEnd w:id="1989"/>
      <w:bookmarkEnd w:id="1990"/>
      <w:r w:rsidRPr="00226A3F">
        <w:t>Screw</w:t>
      </w:r>
      <w:bookmarkEnd w:id="1991"/>
      <w:bookmarkEnd w:id="1992"/>
      <w:bookmarkEnd w:id="1993"/>
      <w:bookmarkEnd w:id="1994"/>
      <w:bookmarkEnd w:id="1995"/>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Beschriftung"/>
        <w:spacing w:before="120"/>
      </w:pPr>
      <w:bookmarkStart w:id="1996" w:name="_Toc3566465"/>
      <w:bookmarkStart w:id="1997" w:name="_Toc34747466"/>
      <w:bookmarkStart w:id="1998" w:name="_Toc77095916"/>
      <w:bookmarkStart w:id="1999" w:name="_Toc8572202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1996"/>
      <w:bookmarkEnd w:id="1997"/>
      <w:bookmarkEnd w:id="1998"/>
      <w:bookmarkEnd w:id="1999"/>
    </w:p>
    <w:p w14:paraId="5504B68F" w14:textId="44E90F06"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Beschriftung"/>
        <w:spacing w:before="120"/>
        <w:rPr>
          <w:rStyle w:val="elementdeftypeChar"/>
          <w:rFonts w:eastAsia="Calibri"/>
          <w:b w:val="0"/>
        </w:rPr>
      </w:pPr>
      <w:bookmarkStart w:id="2000" w:name="_Toc3566466"/>
      <w:bookmarkStart w:id="2001" w:name="_Toc34747467"/>
      <w:bookmarkStart w:id="2002" w:name="_Toc77095917"/>
      <w:bookmarkStart w:id="2003" w:name="_Toc8572202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2000"/>
      <w:bookmarkEnd w:id="2001"/>
      <w:bookmarkEnd w:id="2002"/>
      <w:bookmarkEnd w:id="2003"/>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w:t>
      </w:r>
      <w:proofErr w:type="spellStart"/>
      <w:r w:rsidRPr="00226A3F">
        <w:t>appdata</w:t>
      </w:r>
      <w:proofErr w:type="spellEnd"/>
      <w:r w:rsidRPr="00226A3F">
        <w:t>&gt;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w:t>
      </w:r>
      <w:proofErr w:type="spellStart"/>
      <w:r>
        <w:t>appdata</w:t>
      </w:r>
      <w:proofErr w:type="spellEnd"/>
      <w:r>
        <w:t>&gt;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w:t>
      </w:r>
      <w:proofErr w:type="spellStart"/>
      <w:r>
        <w:t>appdata</w:t>
      </w:r>
      <w:proofErr w:type="spellEnd"/>
      <w:r>
        <w:t>&gt;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w:t>
      </w:r>
      <w:proofErr w:type="spellStart"/>
      <w:r>
        <w:t>appdata</w:t>
      </w:r>
      <w:proofErr w:type="spellEnd"/>
      <w:r>
        <w:t>&gt;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w:t>
      </w:r>
      <w:proofErr w:type="spellStart"/>
      <w:r>
        <w:t>appdata</w:t>
      </w:r>
      <w:proofErr w:type="spellEnd"/>
      <w:r>
        <w:t>&gt;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2004" w:name="_Toc3556991"/>
      <w:bookmarkStart w:id="2005" w:name="_Toc34747241"/>
      <w:bookmarkStart w:id="2006" w:name="_Toc77102057"/>
      <w:r>
        <w:t>7.5.7.1 Flow Drilled Screws (FDS)</w:t>
      </w:r>
      <w:bookmarkEnd w:id="2004"/>
      <w:bookmarkEnd w:id="2005"/>
      <w:bookmarkEnd w:id="2006"/>
    </w:p>
    <w:p w14:paraId="77E5D797" w14:textId="53854E08"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DD0D68"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629B7022" w:rsidR="00FC68DB" w:rsidRPr="005C50FA" w:rsidRDefault="00FC68DB" w:rsidP="00B202D2">
      <w:pPr>
        <w:pStyle w:val="Beschriftung"/>
        <w:rPr>
          <w:color w:val="676F76"/>
          <w:sz w:val="21"/>
          <w:szCs w:val="21"/>
          <w:lang w:val="en"/>
        </w:rPr>
      </w:pPr>
      <w:bookmarkStart w:id="2007" w:name="_Toc3557106"/>
      <w:bookmarkStart w:id="2008" w:name="_Toc34747357"/>
      <w:bookmarkStart w:id="2009" w:name="_Toc76030550"/>
      <w:bookmarkStart w:id="2010" w:name="_Toc85721908"/>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2007"/>
      <w:bookmarkEnd w:id="2008"/>
      <w:bookmarkEnd w:id="2009"/>
      <w:bookmarkEnd w:id="2010"/>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18D04F24" w:rsidR="00FC68DB" w:rsidRDefault="00FC68DB" w:rsidP="00B202D2">
      <w:pPr>
        <w:pStyle w:val="Beschriftung"/>
      </w:pPr>
      <w:bookmarkStart w:id="2011" w:name="_Toc3557107"/>
      <w:bookmarkStart w:id="2012" w:name="_Toc34747358"/>
      <w:bookmarkStart w:id="2013" w:name="_Toc76030551"/>
      <w:bookmarkStart w:id="2014" w:name="_Toc85721909"/>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2011"/>
      <w:bookmarkEnd w:id="2012"/>
      <w:bookmarkEnd w:id="2013"/>
      <w:bookmarkEnd w:id="2014"/>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w:t>
            </w:r>
            <w:proofErr w:type="spellStart"/>
            <w:r>
              <w:rPr>
                <w:rStyle w:val="elementdeftypeChar"/>
                <w:rFonts w:eastAsia="Calibri"/>
                <w:sz w:val="16"/>
              </w:rPr>
              <w:t>co</w:t>
            </w:r>
            <w:r w:rsidRPr="00013B01">
              <w:rPr>
                <w:rStyle w:val="elementdeftypeChar"/>
                <w:rFonts w:eastAsia="Calibri"/>
                <w:sz w:val="16"/>
              </w:rPr>
              <w:t>nnected_to</w:t>
            </w:r>
            <w:proofErr w:type="spellEnd"/>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Beschriftung"/>
        <w:spacing w:before="120"/>
        <w:rPr>
          <w:rFonts w:cs="Calibri"/>
          <w:szCs w:val="22"/>
          <w:lang w:eastAsia="en-GB"/>
        </w:rPr>
      </w:pPr>
      <w:bookmarkStart w:id="2015" w:name="_Toc3566467"/>
      <w:bookmarkStart w:id="2016" w:name="_Toc34747468"/>
      <w:bookmarkStart w:id="2017" w:name="_Toc77095918"/>
      <w:bookmarkStart w:id="2018" w:name="_Toc8572202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2015"/>
      <w:bookmarkEnd w:id="2016"/>
      <w:bookmarkEnd w:id="2017"/>
      <w:bookmarkEnd w:id="2018"/>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Beschriftung"/>
        <w:rPr>
          <w:rFonts w:cs="Calibri"/>
          <w:lang w:eastAsia="en-GB"/>
        </w:rPr>
      </w:pPr>
      <w:bookmarkStart w:id="2019" w:name="_Toc3557108"/>
      <w:bookmarkStart w:id="2020" w:name="_Toc34747359"/>
      <w:bookmarkStart w:id="2021" w:name="_Toc76030552"/>
      <w:bookmarkStart w:id="2022" w:name="_Toc85721910"/>
      <w:r>
        <w:t xml:space="preserve">Figure </w:t>
      </w:r>
      <w:r>
        <w:fldChar w:fldCharType="begin"/>
      </w:r>
      <w:r>
        <w:instrText xml:space="preserve"> SEQ Figure \* ARABIC </w:instrText>
      </w:r>
      <w:r>
        <w:fldChar w:fldCharType="separate"/>
      </w:r>
      <w:r w:rsidR="004C113B">
        <w:rPr>
          <w:noProof/>
        </w:rPr>
        <w:t>31</w:t>
      </w:r>
      <w:r>
        <w:fldChar w:fldCharType="end"/>
      </w:r>
      <w:r>
        <w:t xml:space="preserve">: </w:t>
      </w:r>
      <w:proofErr w:type="gramStart"/>
      <w:r>
        <w:t>Pre-machined</w:t>
      </w:r>
      <w:proofErr w:type="gramEnd"/>
      <w:r>
        <w:t xml:space="preserve"> or clearance hole in FDS connection</w:t>
      </w:r>
      <w:bookmarkEnd w:id="2019"/>
      <w:bookmarkEnd w:id="2020"/>
      <w:bookmarkEnd w:id="2021"/>
      <w:bookmarkEnd w:id="2022"/>
    </w:p>
    <w:p w14:paraId="49C4E57A" w14:textId="7AB9C3DA"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Beschriftung"/>
        <w:rPr>
          <w:rFonts w:cs="Calibri"/>
          <w:lang w:eastAsia="en-GB"/>
        </w:rPr>
      </w:pPr>
      <w:bookmarkStart w:id="2023" w:name="_Toc3557109"/>
      <w:bookmarkStart w:id="2024" w:name="_Toc34747360"/>
      <w:bookmarkStart w:id="2025" w:name="_Toc76030553"/>
      <w:bookmarkStart w:id="2026" w:name="_Toc85721911"/>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2023"/>
      <w:bookmarkEnd w:id="2024"/>
      <w:bookmarkEnd w:id="2025"/>
      <w:bookmarkEnd w:id="2026"/>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w:t>
      </w:r>
      <w:proofErr w:type="spellStart"/>
      <w:r>
        <w:t>appdata</w:t>
      </w:r>
      <w:proofErr w:type="spellEnd"/>
      <w:r>
        <w:t>&gt;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w:t>
      </w:r>
      <w:proofErr w:type="spellStart"/>
      <w:r>
        <w:t>appdata</w:t>
      </w:r>
      <w:proofErr w:type="spellEnd"/>
      <w:r>
        <w:t>&gt;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2027" w:name="_Toc413359598"/>
      <w:bookmarkStart w:id="2028" w:name="_Toc3556992"/>
      <w:bookmarkStart w:id="2029" w:name="_Toc34747242"/>
      <w:bookmarkStart w:id="2030" w:name="_Toc77102058"/>
      <w:bookmarkStart w:id="2031" w:name="_Toc83048687"/>
      <w:r w:rsidRPr="000F30B3">
        <w:t>Gum Drops</w:t>
      </w:r>
      <w:bookmarkEnd w:id="2027"/>
      <w:bookmarkEnd w:id="2028"/>
      <w:bookmarkEnd w:id="2029"/>
      <w:bookmarkEnd w:id="2030"/>
      <w:bookmarkEnd w:id="2031"/>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Beschriftung"/>
        <w:spacing w:before="120" w:after="60"/>
      </w:pPr>
      <w:bookmarkStart w:id="2032" w:name="_Toc3566468"/>
      <w:bookmarkStart w:id="2033" w:name="_Toc34747469"/>
      <w:bookmarkStart w:id="2034" w:name="_Toc77095919"/>
      <w:bookmarkStart w:id="2035" w:name="_Toc8572202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2032"/>
      <w:bookmarkEnd w:id="2033"/>
      <w:bookmarkEnd w:id="2034"/>
      <w:bookmarkEnd w:id="2035"/>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Beschriftung"/>
        <w:spacing w:before="60"/>
      </w:pPr>
      <w:bookmarkStart w:id="2036" w:name="_Toc3566469"/>
      <w:bookmarkStart w:id="2037" w:name="_Toc34747470"/>
      <w:bookmarkStart w:id="2038" w:name="_Toc77095920"/>
      <w:bookmarkStart w:id="2039" w:name="_Toc8572203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2036"/>
      <w:bookmarkEnd w:id="2037"/>
      <w:bookmarkEnd w:id="2038"/>
      <w:bookmarkEnd w:id="2039"/>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w:t>
      </w:r>
      <w:proofErr w:type="spellStart"/>
      <w:r w:rsidRPr="00E02A74">
        <w:rPr>
          <w:rStyle w:val="elementdeftypeChar"/>
          <w:rFonts w:eastAsia="Calibri"/>
        </w:rPr>
        <w:t>appdata</w:t>
      </w:r>
      <w:proofErr w:type="spellEnd"/>
      <w:r w:rsidRPr="00E02A74">
        <w:rPr>
          <w:rStyle w:val="elementdeftypeChar"/>
          <w:rFonts w:eastAsia="Calibri"/>
        </w:rPr>
        <w:t>/&gt;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43F53F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2040" w:name="_Toc77095921"/>
      <w:bookmarkStart w:id="2041" w:name="_Toc8572203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2040"/>
      <w:bookmarkEnd w:id="2041"/>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2042" w:name="_Toc428456279"/>
      <w:bookmarkStart w:id="2043" w:name="_Toc3556993"/>
      <w:bookmarkStart w:id="2044" w:name="_Toc34747243"/>
      <w:bookmarkStart w:id="2045" w:name="_Toc77102059"/>
      <w:bookmarkStart w:id="2046" w:name="_Toc83048688"/>
      <w:bookmarkEnd w:id="2042"/>
      <w:r>
        <w:t>Clinches</w:t>
      </w:r>
      <w:bookmarkEnd w:id="2043"/>
      <w:bookmarkEnd w:id="2044"/>
      <w:bookmarkEnd w:id="2045"/>
      <w:bookmarkEnd w:id="2046"/>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4"/>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Beschriftung"/>
      </w:pPr>
      <w:bookmarkStart w:id="2047" w:name="_Toc3557110"/>
      <w:bookmarkStart w:id="2048" w:name="_Toc34747361"/>
      <w:bookmarkStart w:id="2049" w:name="_Toc76030554"/>
      <w:bookmarkStart w:id="2050" w:name="_Toc85721912"/>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2047"/>
      <w:bookmarkEnd w:id="2048"/>
      <w:bookmarkEnd w:id="2049"/>
      <w:bookmarkEnd w:id="2050"/>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Beschriftung"/>
      </w:pPr>
      <w:bookmarkStart w:id="2051" w:name="_Ref428794448"/>
      <w:bookmarkStart w:id="2052" w:name="_Ref428794398"/>
      <w:bookmarkStart w:id="2053" w:name="_Toc3557111"/>
      <w:bookmarkStart w:id="2054" w:name="_Toc34747362"/>
      <w:bookmarkStart w:id="2055" w:name="_Toc76030555"/>
      <w:bookmarkStart w:id="2056" w:name="_Toc85721913"/>
      <w:r>
        <w:t xml:space="preserve">Figure </w:t>
      </w:r>
      <w:r>
        <w:fldChar w:fldCharType="begin"/>
      </w:r>
      <w:r>
        <w:instrText xml:space="preserve"> SEQ Figure \* ARABIC </w:instrText>
      </w:r>
      <w:r>
        <w:fldChar w:fldCharType="separate"/>
      </w:r>
      <w:r w:rsidR="004C113B">
        <w:rPr>
          <w:noProof/>
        </w:rPr>
        <w:t>34</w:t>
      </w:r>
      <w:r>
        <w:fldChar w:fldCharType="end"/>
      </w:r>
      <w:bookmarkEnd w:id="2051"/>
      <w:r>
        <w:t xml:space="preserve">: </w:t>
      </w:r>
      <w:r w:rsidRPr="00D67DC2">
        <w:t>Clinch Joint Dimensions</w:t>
      </w:r>
      <w:bookmarkEnd w:id="2052"/>
      <w:bookmarkEnd w:id="2053"/>
      <w:bookmarkEnd w:id="2054"/>
      <w:bookmarkEnd w:id="2055"/>
      <w:bookmarkEnd w:id="2056"/>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Beschriftung"/>
        <w:spacing w:before="120"/>
        <w:rPr>
          <w:rFonts w:cs="Calibri"/>
          <w:szCs w:val="22"/>
          <w:lang w:eastAsia="en-GB"/>
        </w:rPr>
      </w:pPr>
      <w:bookmarkStart w:id="2057" w:name="_Ref428798660"/>
      <w:bookmarkStart w:id="2058" w:name="_Toc3557112"/>
      <w:bookmarkStart w:id="2059" w:name="_Toc34747363"/>
      <w:bookmarkStart w:id="2060" w:name="_Toc76030556"/>
      <w:bookmarkStart w:id="2061" w:name="_Toc85721914"/>
      <w:r>
        <w:t xml:space="preserve">Figure </w:t>
      </w:r>
      <w:r>
        <w:fldChar w:fldCharType="begin"/>
      </w:r>
      <w:r>
        <w:instrText xml:space="preserve"> SEQ Figure \* ARABIC </w:instrText>
      </w:r>
      <w:r>
        <w:fldChar w:fldCharType="separate"/>
      </w:r>
      <w:r w:rsidR="004C113B">
        <w:rPr>
          <w:noProof/>
        </w:rPr>
        <w:t>35</w:t>
      </w:r>
      <w:r>
        <w:fldChar w:fldCharType="end"/>
      </w:r>
      <w:bookmarkEnd w:id="2057"/>
      <w:r>
        <w:t>: TOX (left) and BTM’s Tog-L-</w:t>
      </w:r>
      <w:proofErr w:type="spellStart"/>
      <w:r>
        <w:t>Loc</w:t>
      </w:r>
      <w:proofErr w:type="spellEnd"/>
      <w:r>
        <w:t xml:space="preserve"> system</w:t>
      </w:r>
      <w:r>
        <w:rPr>
          <w:rStyle w:val="Funotenzeichen"/>
        </w:rPr>
        <w:footnoteReference w:id="15"/>
      </w:r>
      <w:bookmarkEnd w:id="2058"/>
      <w:bookmarkEnd w:id="2059"/>
      <w:bookmarkEnd w:id="2060"/>
      <w:bookmarkEnd w:id="2061"/>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Beschriftung"/>
        <w:spacing w:before="120"/>
        <w:rPr>
          <w:rStyle w:val="elementdeftypeChar"/>
          <w:rFonts w:eastAsia="Calibri"/>
          <w:b w:val="0"/>
        </w:rPr>
      </w:pPr>
      <w:bookmarkStart w:id="2062" w:name="_Toc3566470"/>
      <w:bookmarkStart w:id="2063" w:name="_Toc34747471"/>
      <w:bookmarkStart w:id="2064" w:name="_Toc77095922"/>
      <w:bookmarkStart w:id="2065" w:name="_Toc85722032"/>
      <w:r>
        <w:lastRenderedPageBreak/>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2062"/>
      <w:bookmarkEnd w:id="2063"/>
      <w:bookmarkEnd w:id="2064"/>
      <w:bookmarkEnd w:id="2065"/>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Beschriftung"/>
        <w:spacing w:before="120"/>
      </w:pPr>
      <w:bookmarkStart w:id="2066" w:name="_Toc3566471"/>
      <w:bookmarkStart w:id="2067" w:name="_Toc34747472"/>
      <w:bookmarkStart w:id="2068" w:name="_Toc77095923"/>
      <w:bookmarkStart w:id="2069" w:name="_Toc8572203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2066"/>
      <w:bookmarkEnd w:id="2067"/>
      <w:bookmarkEnd w:id="2068"/>
      <w:bookmarkEnd w:id="2069"/>
    </w:p>
    <w:p w14:paraId="1CE5F3A8" w14:textId="3FCFD5E5"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6"/>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2070"/>
    <w:p w14:paraId="59493592" w14:textId="234D7C86"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2070"/>
      <w:r>
        <w:rPr>
          <w:rStyle w:val="Kommentarzeichen"/>
          <w:rFonts w:eastAsia="Times New Roman"/>
          <w:lang w:val="en-US" w:eastAsia="x-none"/>
        </w:rPr>
        <w:commentReference w:id="2070"/>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677086B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2071" w:name="_Toc3566472"/>
      <w:bookmarkStart w:id="2072" w:name="_Toc34747473"/>
      <w:bookmarkStart w:id="2073" w:name="_Toc77095924"/>
      <w:bookmarkStart w:id="2074" w:name="_Toc8572203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2071"/>
      <w:bookmarkEnd w:id="2072"/>
      <w:bookmarkEnd w:id="2073"/>
      <w:bookmarkEnd w:id="2074"/>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2075" w:name="_Toc3556994"/>
      <w:bookmarkStart w:id="2076" w:name="_Toc34747244"/>
      <w:bookmarkStart w:id="2077" w:name="_Toc77102060"/>
      <w:bookmarkStart w:id="2078" w:name="_Toc83048689"/>
      <w:r w:rsidRPr="00BF4695">
        <w:t>Heat Stakes / Thermal Stakes</w:t>
      </w:r>
      <w:bookmarkEnd w:id="2075"/>
      <w:bookmarkEnd w:id="2076"/>
      <w:bookmarkEnd w:id="2077"/>
      <w:bookmarkEnd w:id="2078"/>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2079"/>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2079"/>
      <w:r>
        <w:rPr>
          <w:rStyle w:val="Kommentarzeichen"/>
          <w:lang w:eastAsia="x-none"/>
        </w:rPr>
        <w:commentReference w:id="2079"/>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DD0D68"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Beschriftung"/>
        <w:spacing w:before="120"/>
      </w:pPr>
      <w:bookmarkStart w:id="2080" w:name="_Toc3557113"/>
      <w:bookmarkStart w:id="2081" w:name="_Toc34747364"/>
      <w:bookmarkStart w:id="2082" w:name="_Toc76030557"/>
      <w:bookmarkStart w:id="2083" w:name="_Toc85721915"/>
      <w:r>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2080"/>
      <w:bookmarkEnd w:id="2081"/>
      <w:bookmarkEnd w:id="2082"/>
      <w:bookmarkEnd w:id="2083"/>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Beschriftung"/>
        <w:spacing w:before="120"/>
        <w:rPr>
          <w:rStyle w:val="elementdeftypeChar"/>
          <w:rFonts w:eastAsia="Calibri"/>
          <w:b w:val="0"/>
        </w:rPr>
      </w:pPr>
      <w:bookmarkStart w:id="2084" w:name="_Toc3566473"/>
      <w:bookmarkStart w:id="2085" w:name="_Toc34747474"/>
      <w:bookmarkStart w:id="2086" w:name="_Toc77095925"/>
      <w:bookmarkStart w:id="2087" w:name="_Toc8572203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2084"/>
      <w:bookmarkEnd w:id="2085"/>
      <w:bookmarkEnd w:id="2086"/>
      <w:bookmarkEnd w:id="2087"/>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6F54E37C" w:rsidR="00FC68DB" w:rsidRDefault="00FC68DB" w:rsidP="00B202D2">
      <w:pPr>
        <w:pStyle w:val="Beschriftung"/>
        <w:spacing w:before="120"/>
      </w:pPr>
      <w:bookmarkStart w:id="2088" w:name="_Toc3566474"/>
      <w:bookmarkStart w:id="2089" w:name="_Toc34747475"/>
      <w:bookmarkStart w:id="2090" w:name="_Toc77095926"/>
      <w:bookmarkStart w:id="2091" w:name="_Toc8572203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2088"/>
      <w:bookmarkEnd w:id="2089"/>
      <w:bookmarkEnd w:id="2090"/>
      <w:bookmarkEnd w:id="2091"/>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w:t>
      </w:r>
      <w:r>
        <w:rPr>
          <w:rFonts w:cs="Calibri"/>
          <w:lang w:eastAsia="en-GB"/>
        </w:rPr>
        <w:lastRenderedPageBreak/>
        <w:t xml:space="preserve">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initial height of the stake (above base part) is not represented in </w:t>
      </w:r>
      <w:proofErr w:type="spellStart"/>
      <w:r>
        <w:rPr>
          <w:rFonts w:cs="Calibri"/>
          <w:lang w:eastAsia="en-GB"/>
        </w:rPr>
        <w:t>χMCF</w:t>
      </w:r>
      <w:proofErr w:type="spellEnd"/>
      <w:r>
        <w:rPr>
          <w:rFonts w:cs="Calibri"/>
          <w:lang w:eastAsia="en-GB"/>
        </w:rPr>
        <w:t>: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61B9E0B"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2092" w:name="_Toc77095927"/>
      <w:bookmarkStart w:id="2093" w:name="_Toc8572203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2092"/>
      <w:bookmarkEnd w:id="2093"/>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2094" w:name="_Toc3556995"/>
      <w:bookmarkStart w:id="2095" w:name="_Toc34747245"/>
      <w:bookmarkStart w:id="2096" w:name="_Toc77102061"/>
      <w:bookmarkStart w:id="2097" w:name="_Toc83048690"/>
      <w:r>
        <w:t>Clips/</w:t>
      </w:r>
      <w:r w:rsidRPr="00BF4695">
        <w:t>Snap Joints</w:t>
      </w:r>
      <w:bookmarkEnd w:id="2094"/>
      <w:bookmarkEnd w:id="2095"/>
      <w:bookmarkEnd w:id="2096"/>
      <w:bookmarkEnd w:id="2097"/>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1CFF9303" w:rsidR="00FC68DB" w:rsidRDefault="00FC68DB" w:rsidP="00B202D2">
      <w:pPr>
        <w:pStyle w:val="Beschriftung"/>
        <w:spacing w:before="120"/>
      </w:pPr>
      <w:bookmarkStart w:id="2098" w:name="_Toc3557114"/>
      <w:bookmarkStart w:id="2099" w:name="_Toc34747365"/>
      <w:bookmarkStart w:id="2100" w:name="_Toc76030558"/>
      <w:bookmarkStart w:id="2101" w:name="_Toc85721916"/>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2098"/>
      <w:r>
        <w:t>"</w:t>
      </w:r>
      <w:bookmarkEnd w:id="2099"/>
      <w:bookmarkEnd w:id="2100"/>
      <w:bookmarkEnd w:id="2101"/>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4EDBA77F" w:rsidR="00FC68DB" w:rsidRDefault="00FC68DB" w:rsidP="00B202D2">
      <w:pPr>
        <w:pStyle w:val="Beschriftung"/>
        <w:spacing w:before="120"/>
      </w:pPr>
      <w:bookmarkStart w:id="2102" w:name="_Toc3557115"/>
      <w:bookmarkStart w:id="2103" w:name="_Toc34747366"/>
      <w:bookmarkStart w:id="2104" w:name="_Toc76030559"/>
      <w:bookmarkStart w:id="2105" w:name="_Toc85721917"/>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2102"/>
      <w:bookmarkEnd w:id="2103"/>
      <w:bookmarkEnd w:id="2104"/>
      <w:bookmarkEnd w:id="2105"/>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1EF4086E" w:rsidR="00FC68DB" w:rsidRDefault="00FC68DB" w:rsidP="00B202D2">
      <w:pPr>
        <w:pStyle w:val="Beschriftung"/>
      </w:pPr>
      <w:bookmarkStart w:id="2106" w:name="_Toc3557116"/>
      <w:bookmarkStart w:id="2107" w:name="_Ref7727027"/>
      <w:bookmarkStart w:id="2108" w:name="_Toc34747367"/>
      <w:bookmarkStart w:id="2109" w:name="_Toc76030560"/>
      <w:bookmarkStart w:id="2110" w:name="_Toc85721918"/>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2106"/>
      <w:bookmarkEnd w:id="2107"/>
      <w:bookmarkEnd w:id="2108"/>
      <w:bookmarkEnd w:id="2109"/>
      <w:bookmarkEnd w:id="2110"/>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01C6174" w:rsidR="00FC68DB" w:rsidRDefault="00FC68DB" w:rsidP="00B202D2">
      <w:pPr>
        <w:pStyle w:val="Beschriftung"/>
      </w:pPr>
      <w:bookmarkStart w:id="2111" w:name="_Toc3557117"/>
      <w:bookmarkStart w:id="2112" w:name="_Toc34747368"/>
      <w:bookmarkStart w:id="2113" w:name="_Toc76030561"/>
      <w:bookmarkStart w:id="2114" w:name="_Toc85721919"/>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2111"/>
      <w:bookmarkEnd w:id="2112"/>
      <w:bookmarkEnd w:id="2113"/>
      <w:bookmarkEnd w:id="2114"/>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Beschriftung"/>
        <w:spacing w:before="120"/>
        <w:rPr>
          <w:rStyle w:val="elementdeftypeChar"/>
          <w:rFonts w:eastAsia="Calibri"/>
          <w:b w:val="0"/>
        </w:rPr>
      </w:pPr>
      <w:bookmarkStart w:id="2115" w:name="_Toc3566475"/>
      <w:bookmarkStart w:id="2116" w:name="_Toc34747476"/>
      <w:bookmarkStart w:id="2117" w:name="_Toc77095928"/>
      <w:bookmarkStart w:id="2118" w:name="_Toc8572203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2115"/>
      <w:bookmarkEnd w:id="2116"/>
      <w:bookmarkEnd w:id="2117"/>
      <w:bookmarkEnd w:id="2118"/>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Beschriftung"/>
        <w:spacing w:before="120"/>
        <w:rPr>
          <w:rStyle w:val="elementdeftypeChar"/>
          <w:rFonts w:eastAsia="Calibri"/>
          <w:b w:val="0"/>
        </w:rPr>
      </w:pPr>
      <w:bookmarkStart w:id="2119" w:name="_Toc3566476"/>
      <w:bookmarkStart w:id="2120" w:name="_Toc34747477"/>
      <w:bookmarkStart w:id="2121" w:name="_Toc77095929"/>
      <w:bookmarkStart w:id="2122" w:name="_Toc8572203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2119"/>
      <w:bookmarkEnd w:id="2120"/>
      <w:bookmarkEnd w:id="2121"/>
      <w:bookmarkEnd w:id="2122"/>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Beschriftung"/>
        <w:spacing w:before="120"/>
        <w:rPr>
          <w:rStyle w:val="elementdeftypeChar"/>
          <w:rFonts w:eastAsia="Calibri"/>
          <w:b w:val="0"/>
        </w:rPr>
      </w:pPr>
      <w:bookmarkStart w:id="2123" w:name="_Toc3566477"/>
      <w:bookmarkStart w:id="2124" w:name="_Toc34747478"/>
      <w:bookmarkStart w:id="2125" w:name="_Toc77095930"/>
      <w:bookmarkStart w:id="2126" w:name="_Toc85722040"/>
      <w:r w:rsidRPr="00BB135A">
        <w:lastRenderedPageBreak/>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2123"/>
      <w:bookmarkEnd w:id="2124"/>
      <w:bookmarkEnd w:id="2125"/>
      <w:bookmarkEnd w:id="2126"/>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w:t>
      </w:r>
      <w:proofErr w:type="spellStart"/>
      <w:r w:rsidRPr="00226A3F">
        <w:t>appdata</w:t>
      </w:r>
      <w:proofErr w:type="spellEnd"/>
      <w:r w:rsidRPr="00226A3F">
        <w:t>&gt;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2127" w:name="_Toc3556996"/>
      <w:bookmarkStart w:id="2128" w:name="_Toc34747246"/>
      <w:bookmarkStart w:id="2129" w:name="_Toc77102062"/>
      <w:bookmarkStart w:id="2130" w:name="_Toc83048691"/>
      <w:r w:rsidRPr="00BF4695">
        <w:t>Nails</w:t>
      </w:r>
      <w:bookmarkEnd w:id="2127"/>
      <w:bookmarkEnd w:id="2128"/>
      <w:bookmarkEnd w:id="2129"/>
      <w:bookmarkEnd w:id="2130"/>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6749B39C" w:rsidR="00FC68DB" w:rsidRDefault="00FC68DB" w:rsidP="00B202D2">
      <w:pPr>
        <w:pStyle w:val="Beschriftung"/>
        <w:spacing w:before="120"/>
      </w:pPr>
      <w:bookmarkStart w:id="2131" w:name="_Toc3557118"/>
      <w:bookmarkStart w:id="2132" w:name="_Toc34747369"/>
      <w:bookmarkStart w:id="2133" w:name="_Toc76030562"/>
      <w:bookmarkStart w:id="2134" w:name="_Toc85721920"/>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2131"/>
      <w:bookmarkEnd w:id="2132"/>
      <w:bookmarkEnd w:id="2133"/>
      <w:bookmarkEnd w:id="2134"/>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56890A10" w:rsidR="00FC68DB" w:rsidRDefault="00FC68DB" w:rsidP="00B202D2">
      <w:pPr>
        <w:pStyle w:val="Beschriftung"/>
        <w:spacing w:before="120"/>
      </w:pPr>
      <w:bookmarkStart w:id="2135" w:name="_Toc3557119"/>
      <w:bookmarkStart w:id="2136" w:name="_Toc34747370"/>
      <w:bookmarkStart w:id="2137" w:name="_Toc76030563"/>
      <w:bookmarkStart w:id="2138" w:name="_Toc85721921"/>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2135"/>
      <w:bookmarkEnd w:id="2136"/>
      <w:bookmarkEnd w:id="2137"/>
      <w:bookmarkEnd w:id="2138"/>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Beschriftung"/>
        <w:spacing w:before="120"/>
        <w:rPr>
          <w:rStyle w:val="elementdeftypeChar"/>
          <w:rFonts w:eastAsia="Calibri"/>
          <w:b w:val="0"/>
        </w:rPr>
      </w:pPr>
      <w:bookmarkStart w:id="2139" w:name="_Toc3566478"/>
      <w:bookmarkStart w:id="2140" w:name="_Toc34747479"/>
      <w:bookmarkStart w:id="2141" w:name="_Toc77095931"/>
      <w:bookmarkStart w:id="2142" w:name="_Toc8572204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2139"/>
      <w:bookmarkEnd w:id="2140"/>
      <w:bookmarkEnd w:id="2141"/>
      <w:bookmarkEnd w:id="2142"/>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Beschriftung"/>
        <w:spacing w:before="120"/>
        <w:rPr>
          <w:rStyle w:val="elementdeftypeChar"/>
          <w:rFonts w:eastAsia="Calibri"/>
          <w:b w:val="0"/>
        </w:rPr>
      </w:pPr>
      <w:bookmarkStart w:id="2143" w:name="_Toc3566479"/>
      <w:bookmarkStart w:id="2144" w:name="_Toc34747480"/>
      <w:bookmarkStart w:id="2145" w:name="_Toc77095932"/>
      <w:bookmarkStart w:id="2146" w:name="_Toc8572204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2143"/>
      <w:bookmarkEnd w:id="2144"/>
      <w:bookmarkEnd w:id="2145"/>
      <w:bookmarkEnd w:id="2146"/>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Beschriftung"/>
        <w:spacing w:before="120"/>
      </w:pPr>
      <w:bookmarkStart w:id="2148" w:name="_Toc3566480"/>
      <w:bookmarkStart w:id="2149" w:name="_Toc34747481"/>
      <w:bookmarkStart w:id="2150" w:name="_Toc77095933"/>
      <w:bookmarkStart w:id="2151" w:name="_Toc85722043"/>
      <w:r>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2148"/>
      <w:bookmarkEnd w:id="2149"/>
      <w:bookmarkEnd w:id="2150"/>
      <w:bookmarkEnd w:id="2151"/>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2152" w:name="_Toc77102063"/>
      <w:bookmarkStart w:id="2153" w:name="_Toc83048692"/>
      <w:bookmarkStart w:id="2154" w:name="_Toc27753609"/>
      <w:r>
        <w:lastRenderedPageBreak/>
        <w:t>Rotation Joints</w:t>
      </w:r>
      <w:bookmarkEnd w:id="2152"/>
      <w:bookmarkEnd w:id="2153"/>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proofErr w:type="spellStart"/>
            <w:r w:rsidRPr="00226A3F">
              <w:rPr>
                <w:sz w:val="20"/>
                <w:szCs w:val="20"/>
              </w:rPr>
              <w:t>appdata</w:t>
            </w:r>
            <w:proofErr w:type="spellEnd"/>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Beschriftung"/>
        <w:spacing w:before="120"/>
      </w:pPr>
      <w:bookmarkStart w:id="2155" w:name="_Toc77095934"/>
      <w:bookmarkStart w:id="2156" w:name="_Toc8572204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2155"/>
      <w:bookmarkEnd w:id="2156"/>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Beschriftung"/>
      </w:pPr>
      <w:bookmarkStart w:id="2157" w:name="_Toc77095935"/>
      <w:bookmarkStart w:id="2158" w:name="_Toc8572204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w:t>
      </w:r>
      <w:proofErr w:type="spellStart"/>
      <w:r w:rsidRPr="00501F7D">
        <w:t>rotation_joint</w:t>
      </w:r>
      <w:proofErr w:type="spellEnd"/>
      <w:r w:rsidRPr="00501F7D">
        <w:t>/&gt;</w:t>
      </w:r>
      <w:bookmarkEnd w:id="2157"/>
      <w:bookmarkEnd w:id="2158"/>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Beschriftung"/>
        <w:keepNext/>
        <w:keepLines/>
        <w:spacing w:before="120"/>
      </w:pPr>
      <w:bookmarkStart w:id="2159" w:name="_Toc77095936"/>
      <w:bookmarkStart w:id="2160" w:name="_Toc8572204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2159"/>
      <w:bookmarkEnd w:id="2160"/>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2161" w:name="_Toc77102064"/>
      <w:bookmarkStart w:id="2162" w:name="_Toc83048693"/>
      <w:r>
        <w:lastRenderedPageBreak/>
        <w:t>ROTAV</w:t>
      </w:r>
      <w:bookmarkEnd w:id="2161"/>
      <w:bookmarkEnd w:id="2162"/>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Beschriftung"/>
        <w:rPr>
          <w:color w:val="676F76"/>
          <w:sz w:val="21"/>
          <w:szCs w:val="21"/>
          <w:lang w:val="en"/>
        </w:rPr>
      </w:pPr>
      <w:bookmarkStart w:id="2163" w:name="_Toc76030564"/>
      <w:bookmarkStart w:id="2164" w:name="_Toc85721922"/>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2163"/>
      <w:bookmarkEnd w:id="2164"/>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Beschriftung"/>
      </w:pPr>
      <w:bookmarkStart w:id="2165" w:name="_Toc76030565"/>
      <w:bookmarkStart w:id="2166" w:name="_Toc85721923"/>
      <w:r>
        <w:t xml:space="preserve">Figure </w:t>
      </w:r>
      <w:r>
        <w:fldChar w:fldCharType="begin"/>
      </w:r>
      <w:r>
        <w:instrText xml:space="preserve"> SEQ Figure \* ARABIC </w:instrText>
      </w:r>
      <w:r>
        <w:fldChar w:fldCharType="separate"/>
      </w:r>
      <w:r w:rsidR="004C113B">
        <w:rPr>
          <w:noProof/>
        </w:rPr>
        <w:t>44</w:t>
      </w:r>
      <w:r>
        <w:fldChar w:fldCharType="end"/>
      </w:r>
      <w:r>
        <w:t xml:space="preserve">: ROTAV connecting </w:t>
      </w:r>
      <w:proofErr w:type="spellStart"/>
      <w:r>
        <w:t>aluminum</w:t>
      </w:r>
      <w:proofErr w:type="spellEnd"/>
      <w:r>
        <w:t xml:space="preserve"> and steel sheets</w:t>
      </w:r>
      <w:bookmarkEnd w:id="2165"/>
      <w:bookmarkEnd w:id="2166"/>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lastRenderedPageBreak/>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Beschriftung"/>
        <w:spacing w:before="120"/>
        <w:rPr>
          <w:rFonts w:cs="Calibri"/>
          <w:szCs w:val="22"/>
          <w:lang w:eastAsia="en-GB"/>
        </w:rPr>
      </w:pPr>
      <w:bookmarkStart w:id="2167" w:name="_Toc77095937"/>
      <w:bookmarkStart w:id="2168" w:name="_Toc8572204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2167"/>
      <w:bookmarkEnd w:id="2168"/>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w:t>
      </w:r>
      <w:proofErr w:type="spellStart"/>
      <w:r>
        <w:t>appdata</w:t>
      </w:r>
      <w:proofErr w:type="spellEnd"/>
      <w:r>
        <w:t>&gt;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w:t>
      </w:r>
      <w:proofErr w:type="spellStart"/>
      <w:r>
        <w:t>appdata</w:t>
      </w:r>
      <w:proofErr w:type="spellEnd"/>
      <w:r>
        <w:t>&gt;</w:t>
      </w:r>
    </w:p>
    <w:p w14:paraId="2447B689" w14:textId="77777777" w:rsidR="00FC68DB" w:rsidRDefault="00FC68DB" w:rsidP="00B202D2">
      <w:pPr>
        <w:pStyle w:val="XMLCode"/>
        <w:keepNext/>
      </w:pPr>
      <w:r>
        <w:t>&lt;/connection_0d&gt;</w:t>
      </w:r>
      <w:bookmarkEnd w:id="215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2169" w:name="_Toc428537246"/>
      <w:bookmarkStart w:id="2170" w:name="_Toc428969565"/>
      <w:bookmarkStart w:id="2171" w:name="_Toc429052956"/>
      <w:bookmarkStart w:id="2172" w:name="_Toc428537247"/>
      <w:bookmarkStart w:id="2173" w:name="_Toc428965632"/>
      <w:bookmarkStart w:id="2174" w:name="_Toc428969566"/>
      <w:bookmarkStart w:id="2175" w:name="_Toc429052957"/>
      <w:bookmarkStart w:id="2176" w:name="_Toc428456280"/>
      <w:bookmarkStart w:id="2177" w:name="_Toc428537248"/>
      <w:bookmarkStart w:id="2178" w:name="_Toc428969567"/>
      <w:bookmarkStart w:id="2179" w:name="_Toc429052958"/>
      <w:bookmarkStart w:id="2180" w:name="_Toc338938901"/>
      <w:bookmarkStart w:id="2181" w:name="_Toc338939097"/>
      <w:bookmarkStart w:id="2182" w:name="_Toc3556997"/>
      <w:bookmarkStart w:id="2183" w:name="_Toc34747247"/>
      <w:bookmarkStart w:id="2184" w:name="_Toc77102065"/>
      <w:bookmarkStart w:id="2185" w:name="_Toc83048694"/>
      <w:bookmarkEnd w:id="2169"/>
      <w:bookmarkEnd w:id="2170"/>
      <w:bookmarkEnd w:id="2171"/>
      <w:bookmarkEnd w:id="2172"/>
      <w:bookmarkEnd w:id="2173"/>
      <w:bookmarkEnd w:id="2174"/>
      <w:bookmarkEnd w:id="2175"/>
      <w:bookmarkEnd w:id="2176"/>
      <w:bookmarkEnd w:id="2177"/>
      <w:bookmarkEnd w:id="2178"/>
      <w:bookmarkEnd w:id="2179"/>
      <w:r w:rsidRPr="007055D9">
        <w:t>1D connections</w:t>
      </w:r>
      <w:bookmarkEnd w:id="2180"/>
      <w:bookmarkEnd w:id="2181"/>
      <w:bookmarkEnd w:id="2182"/>
      <w:bookmarkEnd w:id="2183"/>
      <w:bookmarkEnd w:id="2184"/>
      <w:bookmarkEnd w:id="2185"/>
    </w:p>
    <w:p w14:paraId="249DECC1" w14:textId="77777777" w:rsidR="00FC68DB" w:rsidRDefault="00FC68DB" w:rsidP="00B202D2">
      <w:pPr>
        <w:pStyle w:val="berschrift2"/>
      </w:pPr>
      <w:bookmarkStart w:id="2186" w:name="_Toc3556998"/>
      <w:bookmarkStart w:id="2187" w:name="_Toc34747248"/>
      <w:bookmarkStart w:id="2188" w:name="_Toc77102066"/>
      <w:bookmarkStart w:id="2189" w:name="_Toc83048695"/>
      <w:bookmarkStart w:id="2190" w:name="_Toc338938902"/>
      <w:bookmarkStart w:id="2191" w:name="_Toc338939098"/>
      <w:r w:rsidRPr="00246BE4">
        <w:t>Generic Definitions</w:t>
      </w:r>
      <w:bookmarkEnd w:id="2186"/>
      <w:bookmarkEnd w:id="2187"/>
      <w:bookmarkEnd w:id="2188"/>
      <w:bookmarkEnd w:id="2189"/>
    </w:p>
    <w:p w14:paraId="59908147" w14:textId="77777777" w:rsidR="00FC68DB" w:rsidRDefault="00FC68DB" w:rsidP="00B202D2">
      <w:pPr>
        <w:pStyle w:val="berschrift3"/>
      </w:pPr>
      <w:bookmarkStart w:id="2192" w:name="_Toc3556999"/>
      <w:bookmarkStart w:id="2193" w:name="_Toc34747249"/>
      <w:bookmarkStart w:id="2194" w:name="_Toc77102067"/>
      <w:bookmarkStart w:id="2195" w:name="_Toc83048696"/>
      <w:r>
        <w:t>Identification</w:t>
      </w:r>
      <w:bookmarkEnd w:id="2192"/>
      <w:bookmarkEnd w:id="2193"/>
      <w:bookmarkEnd w:id="2194"/>
      <w:bookmarkEnd w:id="2195"/>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2196" w:name="_Ref414571413"/>
      <w:bookmarkStart w:id="2197" w:name="_Ref429050458"/>
      <w:bookmarkStart w:id="2198" w:name="_Toc3557000"/>
      <w:bookmarkStart w:id="2199" w:name="_Toc34747250"/>
      <w:bookmarkStart w:id="2200" w:name="_Toc77102068"/>
      <w:bookmarkStart w:id="2201" w:name="_Toc83048697"/>
      <w:r w:rsidRPr="007055D9">
        <w:t>L</w:t>
      </w:r>
      <w:bookmarkEnd w:id="2196"/>
      <w:r>
        <w:t>ocation</w:t>
      </w:r>
      <w:bookmarkEnd w:id="2197"/>
      <w:bookmarkEnd w:id="2198"/>
      <w:bookmarkEnd w:id="2199"/>
      <w:bookmarkEnd w:id="2200"/>
      <w:bookmarkEnd w:id="2201"/>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 xml:space="preserve">The </w:t>
      </w:r>
      <w:proofErr w:type="spellStart"/>
      <w:r>
        <w:t>χMCF</w:t>
      </w:r>
      <w:proofErr w:type="spellEnd"/>
      <w:r>
        <w:t xml:space="preserve">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Beschriftung"/>
        <w:spacing w:before="120"/>
      </w:pPr>
      <w:bookmarkStart w:id="2202" w:name="_Toc3566481"/>
      <w:bookmarkStart w:id="2203" w:name="_Toc34747482"/>
      <w:bookmarkStart w:id="2204" w:name="_Toc77095938"/>
      <w:bookmarkStart w:id="2205" w:name="_Toc8572204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2202"/>
      <w:bookmarkEnd w:id="2203"/>
      <w:bookmarkEnd w:id="2204"/>
      <w:bookmarkEnd w:id="2205"/>
    </w:p>
    <w:p w14:paraId="71278377" w14:textId="77777777" w:rsidR="00FC68DB" w:rsidRDefault="00FC68DB" w:rsidP="00B202D2">
      <w:r>
        <w:t>A connection line with sharp corners</w:t>
      </w:r>
      <w:r>
        <w:rPr>
          <w:rStyle w:val="Funotenzeichen"/>
        </w:rPr>
        <w:footnoteReference w:id="18"/>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Beschriftung"/>
        <w:spacing w:before="120"/>
      </w:pPr>
      <w:bookmarkStart w:id="2206" w:name="_Toc3566482"/>
      <w:bookmarkStart w:id="2207" w:name="_Toc34747483"/>
      <w:bookmarkStart w:id="2208" w:name="_Toc77095939"/>
      <w:bookmarkStart w:id="2209" w:name="_Toc8572204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2206"/>
      <w:bookmarkEnd w:id="2207"/>
      <w:bookmarkEnd w:id="2208"/>
      <w:bookmarkEnd w:id="2209"/>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Beschriftung"/>
        <w:spacing w:before="120"/>
      </w:pPr>
      <w:bookmarkStart w:id="2210" w:name="_Toc3566483"/>
      <w:bookmarkStart w:id="2211" w:name="_Toc34747484"/>
      <w:bookmarkStart w:id="2212" w:name="_Toc77095940"/>
      <w:bookmarkStart w:id="2213" w:name="_Toc8572205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2210"/>
      <w:bookmarkEnd w:id="2211"/>
      <w:bookmarkEnd w:id="2212"/>
      <w:bookmarkEnd w:id="2213"/>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2214" w:name="_Toc432343680"/>
      <w:bookmarkStart w:id="2215" w:name="_Ref69114607"/>
      <w:bookmarkStart w:id="2216" w:name="_Ref69114623"/>
      <w:bookmarkStart w:id="2217" w:name="_Toc77102069"/>
      <w:bookmarkStart w:id="2218" w:name="_Toc3557001"/>
      <w:bookmarkStart w:id="2219" w:name="_Toc34747251"/>
      <w:r w:rsidRPr="00037F3D">
        <w:t>Intermittent Connection Lines</w:t>
      </w:r>
      <w:bookmarkEnd w:id="2214"/>
      <w:bookmarkEnd w:id="2215"/>
      <w:bookmarkEnd w:id="2216"/>
      <w:bookmarkEnd w:id="2217"/>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9"/>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 xml:space="preserve">Intermittent connection lines were introduced with </w:t>
      </w:r>
      <w:proofErr w:type="spellStart"/>
      <w:r w:rsidRPr="00037F3D">
        <w:t>χMCF</w:t>
      </w:r>
      <w:proofErr w:type="spellEnd"/>
      <w:r w:rsidRPr="00037F3D">
        <w:t xml:space="preserve">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0"/>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w:t>
      </w:r>
      <w:proofErr w:type="spellStart"/>
      <w:r>
        <w:t>χMCF</w:t>
      </w:r>
      <w:proofErr w:type="spellEnd"/>
      <w:r>
        <w:t xml:space="preserve">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proofErr w:type="spellStart"/>
      <w:r>
        <w:t>χMCF</w:t>
      </w:r>
      <w:proofErr w:type="spellEnd"/>
      <w:r>
        <w:t xml:space="preserve">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Beschriftung"/>
      </w:pPr>
      <w:bookmarkStart w:id="2220" w:name="_Toc76030566"/>
      <w:bookmarkStart w:id="2221" w:name="_Toc85721924"/>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2220"/>
      <w:bookmarkEnd w:id="2221"/>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Beschriftung"/>
      </w:pPr>
      <w:bookmarkStart w:id="2222" w:name="_Toc76030567"/>
      <w:bookmarkStart w:id="2223" w:name="_Toc85721925"/>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2222"/>
      <w:bookmarkEnd w:id="2223"/>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2224" w:name="_Toc76030568"/>
      <w:bookmarkStart w:id="2225" w:name="_Toc85721926"/>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2224"/>
      <w:bookmarkEnd w:id="2225"/>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2226"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2226"/>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Beschriftung"/>
        <w:spacing w:before="120"/>
      </w:pPr>
      <w:bookmarkStart w:id="2227" w:name="_Ref68888312"/>
      <w:bookmarkStart w:id="2228" w:name="_Toc77095941"/>
      <w:bookmarkStart w:id="2229" w:name="_Toc85722051"/>
      <w:r>
        <w:t xml:space="preserve">Table </w:t>
      </w:r>
      <w:r>
        <w:fldChar w:fldCharType="begin"/>
      </w:r>
      <w:r>
        <w:instrText xml:space="preserve"> SEQ Table \* ARABIC </w:instrText>
      </w:r>
      <w:r>
        <w:fldChar w:fldCharType="separate"/>
      </w:r>
      <w:r w:rsidR="004C113B">
        <w:rPr>
          <w:noProof/>
        </w:rPr>
        <w:t>83</w:t>
      </w:r>
      <w:r>
        <w:fldChar w:fldCharType="end"/>
      </w:r>
      <w:bookmarkEnd w:id="2227"/>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2228"/>
      <w:bookmarkEnd w:id="2229"/>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Beschriftung"/>
        <w:spacing w:before="120"/>
      </w:pPr>
      <w:bookmarkStart w:id="2230" w:name="_Toc77095942"/>
      <w:bookmarkStart w:id="2231" w:name="_Toc8572205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2230"/>
      <w:bookmarkEnd w:id="2231"/>
    </w:p>
    <w:p w14:paraId="736229FE" w14:textId="48BFA5C4"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1"/>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DD0D68"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DD0D68"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DD0D68"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DD0D68"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DD0D68"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2233"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2233"/>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2234"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2234"/>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2235" w:name="_Toc77102070"/>
      <w:bookmarkStart w:id="2236" w:name="_Toc83048698"/>
      <w:r>
        <w:t>Type Specification</w:t>
      </w:r>
      <w:bookmarkEnd w:id="2218"/>
      <w:bookmarkEnd w:id="2219"/>
      <w:bookmarkEnd w:id="2235"/>
      <w:bookmarkEnd w:id="2236"/>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lastRenderedPageBreak/>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Beschriftung"/>
        <w:spacing w:before="120"/>
        <w:rPr>
          <w:lang w:eastAsia="x-none"/>
        </w:rPr>
      </w:pPr>
      <w:bookmarkStart w:id="2237" w:name="_Toc3566484"/>
      <w:bookmarkStart w:id="2238" w:name="_Toc34747485"/>
      <w:bookmarkStart w:id="2239" w:name="_Toc77095943"/>
      <w:bookmarkStart w:id="2240" w:name="_Toc8572205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2237"/>
      <w:bookmarkEnd w:id="2238"/>
      <w:bookmarkEnd w:id="2239"/>
      <w:bookmarkEnd w:id="2240"/>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2241" w:name="_Toc3557002"/>
      <w:bookmarkStart w:id="2242" w:name="_Toc34747252"/>
      <w:bookmarkStart w:id="2243" w:name="_Toc77102071"/>
      <w:bookmarkStart w:id="2244" w:name="_Toc83048699"/>
      <w:r w:rsidRPr="007055D9">
        <w:t>Seam Weld</w:t>
      </w:r>
      <w:bookmarkEnd w:id="1114"/>
      <w:r w:rsidRPr="007055D9">
        <w:t>s</w:t>
      </w:r>
      <w:bookmarkEnd w:id="2190"/>
      <w:bookmarkEnd w:id="2191"/>
      <w:bookmarkEnd w:id="2241"/>
      <w:bookmarkEnd w:id="2242"/>
      <w:bookmarkEnd w:id="2243"/>
      <w:bookmarkEnd w:id="2244"/>
    </w:p>
    <w:p w14:paraId="3FFAA6F8" w14:textId="77777777" w:rsidR="00FC68DB" w:rsidRPr="007055D9" w:rsidRDefault="00FC68DB" w:rsidP="00B202D2">
      <w:pPr>
        <w:pStyle w:val="berschrift3"/>
      </w:pPr>
      <w:bookmarkStart w:id="2245" w:name="_Toc338938903"/>
      <w:bookmarkStart w:id="2246" w:name="_Toc338939099"/>
      <w:bookmarkStart w:id="2247" w:name="_Toc3557003"/>
      <w:bookmarkStart w:id="2248" w:name="_Toc34747253"/>
      <w:bookmarkStart w:id="2249" w:name="_Toc77102072"/>
      <w:bookmarkStart w:id="2250" w:name="_Toc83048700"/>
      <w:r w:rsidRPr="007055D9">
        <w:t xml:space="preserve">Description and </w:t>
      </w:r>
      <w:proofErr w:type="spellStart"/>
      <w:r w:rsidRPr="007055D9">
        <w:t>Modeling</w:t>
      </w:r>
      <w:proofErr w:type="spellEnd"/>
      <w:r w:rsidRPr="007055D9">
        <w:t xml:space="preserve"> Parameters</w:t>
      </w:r>
      <w:bookmarkEnd w:id="1115"/>
      <w:bookmarkEnd w:id="2245"/>
      <w:bookmarkEnd w:id="2246"/>
      <w:bookmarkEnd w:id="2247"/>
      <w:bookmarkEnd w:id="2248"/>
      <w:bookmarkEnd w:id="2249"/>
      <w:bookmarkEnd w:id="2250"/>
    </w:p>
    <w:p w14:paraId="0DE44FC3" w14:textId="77777777" w:rsidR="00FC68DB" w:rsidRPr="007055D9" w:rsidRDefault="00FC68DB" w:rsidP="00B202D2">
      <w:r w:rsidRPr="007055D9">
        <w:t xml:space="preserve">To be able to use the </w:t>
      </w:r>
      <w:proofErr w:type="spellStart"/>
      <w:r w:rsidRPr="007055D9">
        <w:t>χMCF</w:t>
      </w:r>
      <w:proofErr w:type="spellEnd"/>
      <w:r w:rsidRPr="007055D9">
        <w:t xml:space="preserve">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Beschriftung"/>
        <w:spacing w:before="120"/>
      </w:pPr>
      <w:bookmarkStart w:id="2251" w:name="_Ref428965482"/>
      <w:bookmarkStart w:id="2252" w:name="_Toc3557120"/>
      <w:bookmarkStart w:id="2253" w:name="_Toc34747371"/>
      <w:bookmarkStart w:id="2254" w:name="_Toc76030569"/>
      <w:bookmarkStart w:id="2255" w:name="_Toc85721927"/>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2256" w:name="_Ref428965475"/>
      <w:bookmarkEnd w:id="2251"/>
      <w:r w:rsidRPr="007055D9">
        <w:t>: Weld Line Changing</w:t>
      </w:r>
      <w:r w:rsidRPr="007055D9">
        <w:rPr>
          <w:noProof/>
        </w:rPr>
        <w:t xml:space="preserve"> from Y-Joint to Overlap-Joint</w:t>
      </w:r>
      <w:bookmarkEnd w:id="2252"/>
      <w:bookmarkEnd w:id="2253"/>
      <w:bookmarkEnd w:id="2254"/>
      <w:bookmarkEnd w:id="2255"/>
      <w:bookmarkEnd w:id="2256"/>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 xml:space="preserve">Source of image: </w:t>
      </w:r>
      <w:proofErr w:type="spellStart"/>
      <w:r>
        <w:rPr>
          <w:rFonts w:ascii="Calibri,Italic" w:hAnsi="Calibri,Italic" w:cs="Calibri,Italic"/>
          <w:i/>
          <w:iCs/>
          <w:sz w:val="18"/>
          <w:szCs w:val="18"/>
          <w:lang w:eastAsia="en-GB"/>
        </w:rPr>
        <w:t>Dr.</w:t>
      </w:r>
      <w:proofErr w:type="spellEnd"/>
      <w:r>
        <w:rPr>
          <w:rFonts w:ascii="Calibri,Italic" w:hAnsi="Calibri,Italic" w:cs="Calibri,Italic"/>
          <w:i/>
          <w:iCs/>
          <w:sz w:val="18"/>
          <w:szCs w:val="18"/>
          <w:lang w:eastAsia="en-GB"/>
        </w:rPr>
        <w:t xml:space="preserve"> Thomas </w:t>
      </w:r>
      <w:proofErr w:type="spellStart"/>
      <w:r>
        <w:rPr>
          <w:rFonts w:ascii="Calibri,Italic" w:hAnsi="Calibri,Italic" w:cs="Calibri,Italic"/>
          <w:i/>
          <w:iCs/>
          <w:sz w:val="18"/>
          <w:szCs w:val="18"/>
          <w:lang w:eastAsia="en-GB"/>
        </w:rPr>
        <w:t>Bruder</w:t>
      </w:r>
      <w:proofErr w:type="spellEnd"/>
      <w:r>
        <w:rPr>
          <w:rFonts w:ascii="Calibri,Italic" w:hAnsi="Calibri,Italic" w:cs="Calibri,Italic"/>
          <w:i/>
          <w:iCs/>
          <w:sz w:val="18"/>
          <w:szCs w:val="18"/>
          <w:lang w:eastAsia="en-GB"/>
        </w:rPr>
        <w:t>, BMW Group.</w:t>
      </w:r>
    </w:p>
    <w:p w14:paraId="7A54EB98" w14:textId="5DE02A75" w:rsidR="00FC68DB" w:rsidRDefault="00FC68DB" w:rsidP="00B202D2">
      <w:pPr>
        <w:pStyle w:val="Beschriftung"/>
      </w:pPr>
      <w:bookmarkStart w:id="2257" w:name="_Toc3557121"/>
      <w:bookmarkStart w:id="2258" w:name="_Toc34747372"/>
      <w:bookmarkStart w:id="2259" w:name="_Toc76030570"/>
      <w:bookmarkStart w:id="2260" w:name="_Toc85721928"/>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2257"/>
      <w:bookmarkEnd w:id="2258"/>
      <w:bookmarkEnd w:id="2259"/>
      <w:bookmarkEnd w:id="2260"/>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Standard conform polygons may well exceed the contact area. However, </w:t>
      </w:r>
      <w:proofErr w:type="spellStart"/>
      <w:r>
        <w:rPr>
          <w:rFonts w:cs="Calibri"/>
          <w:lang w:eastAsia="en-GB"/>
        </w:rPr>
        <w:t>χMCF</w:t>
      </w:r>
      <w:proofErr w:type="spellEnd"/>
      <w:r>
        <w:rPr>
          <w:rFonts w:cs="Calibri"/>
          <w:lang w:eastAsia="en-GB"/>
        </w:rPr>
        <w:t xml:space="preserve"> version 3.1 does not state anything about the physical meaning or the implications for CAE and CAM. Hence, later versions of </w:t>
      </w:r>
      <w:proofErr w:type="spellStart"/>
      <w:r>
        <w:rPr>
          <w:rFonts w:cs="Calibri"/>
          <w:lang w:eastAsia="en-GB"/>
        </w:rPr>
        <w:t>χMCF</w:t>
      </w:r>
      <w:proofErr w:type="spellEnd"/>
      <w:r>
        <w:rPr>
          <w:rFonts w:cs="Calibri"/>
          <w:lang w:eastAsia="en-GB"/>
        </w:rPr>
        <w:t xml:space="preserve">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 xml:space="preserve">It is well known that several welding technologies produce material structures which are oriented. In especially, there is a difference between the start and the end of a weld line. </w:t>
      </w:r>
      <w:proofErr w:type="spellStart"/>
      <w:r>
        <w:rPr>
          <w:rFonts w:cs="Calibri"/>
          <w:lang w:eastAsia="en-GB"/>
        </w:rPr>
        <w:t>χMCF</w:t>
      </w:r>
      <w:proofErr w:type="spellEnd"/>
      <w:r>
        <w:rPr>
          <w:rFonts w:cs="Calibri"/>
          <w:lang w:eastAsia="en-GB"/>
        </w:rPr>
        <w:t xml:space="preserve">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2261" w:name="_Toc288196463"/>
      <w:bookmarkStart w:id="2262" w:name="_Toc288200761"/>
      <w:bookmarkStart w:id="2263" w:name="_Toc338938907"/>
      <w:bookmarkStart w:id="2264" w:name="_Toc338939104"/>
      <w:bookmarkStart w:id="2265" w:name="_Toc3557004"/>
      <w:bookmarkStart w:id="2266" w:name="_Toc34747254"/>
      <w:bookmarkStart w:id="2267" w:name="_Toc77102073"/>
      <w:bookmarkStart w:id="2268" w:name="_Toc83048701"/>
      <w:bookmarkStart w:id="2269" w:name="_Toc288196487"/>
      <w:bookmarkStart w:id="2270" w:name="_Toc288200789"/>
      <w:bookmarkStart w:id="2271" w:name="_Toc338938910"/>
      <w:bookmarkStart w:id="2272" w:name="_Toc338939129"/>
      <w:r w:rsidRPr="007055D9">
        <w:t>Seam Weld Definition</w:t>
      </w:r>
      <w:bookmarkEnd w:id="2261"/>
      <w:bookmarkEnd w:id="2262"/>
      <w:bookmarkEnd w:id="2263"/>
      <w:bookmarkEnd w:id="2264"/>
      <w:r w:rsidRPr="007055D9">
        <w:t xml:space="preserve"> Overview</w:t>
      </w:r>
      <w:bookmarkEnd w:id="2265"/>
      <w:bookmarkEnd w:id="2266"/>
      <w:bookmarkEnd w:id="2267"/>
      <w:bookmarkEnd w:id="2268"/>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 xml:space="preserve">The sheet parameters describing the sheet thickness in the following document sections are not part of the </w:t>
      </w:r>
      <w:proofErr w:type="spellStart"/>
      <w:r w:rsidRPr="007055D9">
        <w:t>χMCF</w:t>
      </w:r>
      <w:proofErr w:type="spellEnd"/>
      <w:r w:rsidRPr="007055D9">
        <w:t xml:space="preserve"> file contents. They are used in the weld specific sections to describe parameters stored in the </w:t>
      </w:r>
      <w:proofErr w:type="spellStart"/>
      <w:r w:rsidRPr="007055D9">
        <w:t>χMCF</w:t>
      </w:r>
      <w:proofErr w:type="spellEnd"/>
      <w:r w:rsidRPr="007055D9">
        <w:t xml:space="preserve"> file and their relations.</w:t>
      </w:r>
    </w:p>
    <w:p w14:paraId="771AE875" w14:textId="77777777" w:rsidR="00FC68DB" w:rsidRPr="007055D9" w:rsidRDefault="00FC68DB" w:rsidP="00B202D2">
      <w:r w:rsidRPr="007055D9">
        <w:t xml:space="preserve">The variety is to be handled by the application using the </w:t>
      </w:r>
      <w:proofErr w:type="spellStart"/>
      <w:r w:rsidRPr="007055D9">
        <w:t>χMCF</w:t>
      </w:r>
      <w:proofErr w:type="spellEnd"/>
      <w:r w:rsidRPr="007055D9">
        <w:t xml:space="preserve">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Beschriftung"/>
      </w:pPr>
      <w:bookmarkStart w:id="2273" w:name="_Toc3557122"/>
      <w:bookmarkStart w:id="2274" w:name="_Toc34747373"/>
      <w:bookmarkStart w:id="2275" w:name="_Toc76030571"/>
      <w:bookmarkStart w:id="2276" w:name="_Toc85721929"/>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2273"/>
      <w:bookmarkEnd w:id="2274"/>
      <w:bookmarkEnd w:id="2275"/>
      <w:bookmarkEnd w:id="2276"/>
    </w:p>
    <w:p w14:paraId="3E80C837" w14:textId="77777777" w:rsidR="00FC68DB" w:rsidRPr="007055D9" w:rsidRDefault="00FC68DB" w:rsidP="00B202D2">
      <w:pPr>
        <w:pStyle w:val="berschrift3"/>
      </w:pPr>
      <w:bookmarkStart w:id="2277" w:name="_Toc3557005"/>
      <w:bookmarkStart w:id="2278" w:name="_Toc34747255"/>
      <w:bookmarkStart w:id="2279" w:name="_Toc77102074"/>
      <w:bookmarkStart w:id="2280" w:name="_Toc83048702"/>
      <w:r w:rsidRPr="007055D9">
        <w:lastRenderedPageBreak/>
        <w:t>Specific XML Realization</w:t>
      </w:r>
      <w:bookmarkEnd w:id="2277"/>
      <w:bookmarkEnd w:id="2278"/>
      <w:bookmarkEnd w:id="2279"/>
      <w:bookmarkEnd w:id="2280"/>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2281" w:name="XMLStructureSeamWelds"/>
      <w:bookmarkEnd w:id="2281"/>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Beschriftung"/>
      </w:pPr>
      <w:bookmarkStart w:id="2282" w:name="_Toc3557123"/>
      <w:bookmarkStart w:id="2283" w:name="_Toc34747374"/>
      <w:bookmarkStart w:id="2284" w:name="_Toc76030572"/>
      <w:bookmarkStart w:id="2285" w:name="_Toc85721930"/>
      <w:r>
        <w:t xml:space="preserve">Figure </w:t>
      </w:r>
      <w:r>
        <w:fldChar w:fldCharType="begin"/>
      </w:r>
      <w:r>
        <w:instrText xml:space="preserve"> SEQ Figure \* ARABIC </w:instrText>
      </w:r>
      <w:r>
        <w:fldChar w:fldCharType="separate"/>
      </w:r>
      <w:r w:rsidR="004C113B">
        <w:rPr>
          <w:noProof/>
        </w:rPr>
        <w:t>51</w:t>
      </w:r>
      <w:r>
        <w:fldChar w:fldCharType="end"/>
      </w:r>
      <w:r>
        <w:t xml:space="preserve">: </w:t>
      </w:r>
      <w:proofErr w:type="spellStart"/>
      <w:r w:rsidRPr="002A57F0">
        <w:t>χMCF</w:t>
      </w:r>
      <w:proofErr w:type="spellEnd"/>
      <w:r w:rsidRPr="002A57F0">
        <w:t xml:space="preserve"> Structure of a Seam Weld (connection_1d)</w:t>
      </w:r>
      <w:bookmarkEnd w:id="2282"/>
      <w:bookmarkEnd w:id="2283"/>
      <w:bookmarkEnd w:id="2284"/>
      <w:bookmarkEnd w:id="2285"/>
    </w:p>
    <w:p w14:paraId="7D1BCE42" w14:textId="77777777" w:rsidR="00FC68DB" w:rsidRPr="007055D9" w:rsidRDefault="00FC68DB" w:rsidP="00B202D2">
      <w:pPr>
        <w:pStyle w:val="berschrift3"/>
      </w:pPr>
      <w:bookmarkStart w:id="2286" w:name="_Toc3557006"/>
      <w:bookmarkStart w:id="2287" w:name="_Toc34747256"/>
      <w:bookmarkStart w:id="2288" w:name="_Toc77102075"/>
      <w:bookmarkStart w:id="2289" w:name="_Toc83048703"/>
      <w:r w:rsidRPr="007055D9">
        <w:t>Generic Seam Weld Definition</w:t>
      </w:r>
      <w:bookmarkEnd w:id="2269"/>
      <w:bookmarkEnd w:id="2270"/>
      <w:bookmarkEnd w:id="2271"/>
      <w:bookmarkEnd w:id="2272"/>
      <w:bookmarkEnd w:id="2286"/>
      <w:bookmarkEnd w:id="2287"/>
      <w:bookmarkEnd w:id="2288"/>
      <w:bookmarkEnd w:id="2289"/>
    </w:p>
    <w:p w14:paraId="2EC4C0A0" w14:textId="77777777" w:rsidR="00FC68DB" w:rsidRPr="007055D9" w:rsidRDefault="00FC68DB" w:rsidP="00B202D2">
      <w:pPr>
        <w:pStyle w:val="berschrift4"/>
      </w:pPr>
      <w:bookmarkStart w:id="2290" w:name="_Toc3557007"/>
      <w:bookmarkStart w:id="2291" w:name="_Toc34747257"/>
      <w:bookmarkStart w:id="2292" w:name="_Toc77102076"/>
      <w:r w:rsidRPr="007055D9">
        <w:t>Identification</w:t>
      </w:r>
      <w:bookmarkEnd w:id="2290"/>
      <w:bookmarkEnd w:id="2291"/>
      <w:bookmarkEnd w:id="2292"/>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proofErr w:type="spellStart"/>
            <w:r>
              <w:rPr>
                <w:sz w:val="20"/>
                <w:szCs w:val="20"/>
              </w:rPr>
              <w:t>quality_control</w:t>
            </w:r>
            <w:proofErr w:type="spellEnd"/>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EAA8EF1"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r>
              <w:rPr>
                <w:sz w:val="20"/>
                <w:szCs w:val="20"/>
              </w:rPr>
              <w:t xml:space="preserve"> </w:t>
            </w:r>
          </w:p>
        </w:tc>
      </w:tr>
    </w:tbl>
    <w:p w14:paraId="1E9241A7" w14:textId="62B02036" w:rsidR="00FC68DB" w:rsidRDefault="00FC68DB" w:rsidP="00B202D2">
      <w:pPr>
        <w:pStyle w:val="Beschriftung"/>
        <w:spacing w:before="120"/>
      </w:pPr>
      <w:bookmarkStart w:id="2293" w:name="_Toc3566485"/>
      <w:bookmarkStart w:id="2294" w:name="_Toc34747486"/>
      <w:bookmarkStart w:id="2295" w:name="_Toc77095944"/>
      <w:bookmarkStart w:id="2296" w:name="_Toc85722054"/>
      <w:r>
        <w:t xml:space="preserve">Table </w:t>
      </w:r>
      <w:r>
        <w:fldChar w:fldCharType="begin"/>
      </w:r>
      <w:r>
        <w:instrText xml:space="preserve"> SEQ Table \* ARABIC </w:instrText>
      </w:r>
      <w:r>
        <w:fldChar w:fldCharType="separate"/>
      </w:r>
      <w:r w:rsidR="004C113B">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2293"/>
      <w:bookmarkEnd w:id="2294"/>
      <w:bookmarkEnd w:id="2295"/>
      <w:bookmarkEnd w:id="2296"/>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2AAFCBEA"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5B4AEFDD" w14:textId="77777777" w:rsidR="00FC68DB" w:rsidRPr="00D977AB" w:rsidRDefault="00FC68DB" w:rsidP="00B202D2">
      <w:pPr>
        <w:pStyle w:val="XMLCode"/>
      </w:pPr>
      <w:r>
        <w:t xml:space="preserve">        </w:t>
      </w:r>
      <w:r w:rsidRPr="00D977AB">
        <w:t>&lt;</w:t>
      </w:r>
      <w:proofErr w:type="spellStart"/>
      <w:r w:rsidRPr="00D977AB">
        <w:t>appdata</w:t>
      </w:r>
      <w:proofErr w:type="spellEnd"/>
      <w:r w:rsidRPr="00D977AB">
        <w:t>&gt;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w:t>
      </w:r>
      <w:proofErr w:type="spellStart"/>
      <w:r w:rsidRPr="00D977AB">
        <w:t>appdata</w:t>
      </w:r>
      <w:proofErr w:type="spellEnd"/>
      <w:r w:rsidRPr="00D977AB">
        <w:t>&gt;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w:t>
      </w:r>
      <w:proofErr w:type="spellStart"/>
      <w:r>
        <w:t>connection_list</w:t>
      </w:r>
      <w:proofErr w:type="spellEnd"/>
      <w:r>
        <w: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2297" w:name="_Ref414571756"/>
      <w:bookmarkStart w:id="2298" w:name="_Toc3557008"/>
      <w:bookmarkStart w:id="2299" w:name="_Toc34747258"/>
      <w:bookmarkStart w:id="2300" w:name="_Toc77102077"/>
      <w:r w:rsidRPr="007055D9">
        <w:lastRenderedPageBreak/>
        <w:t>Type Specification</w:t>
      </w:r>
      <w:bookmarkEnd w:id="2297"/>
      <w:bookmarkEnd w:id="2298"/>
      <w:bookmarkEnd w:id="2299"/>
      <w:bookmarkEnd w:id="2300"/>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Beschriftung"/>
        <w:spacing w:before="120"/>
      </w:pPr>
      <w:bookmarkStart w:id="2301" w:name="_Toc3566486"/>
      <w:bookmarkStart w:id="2302" w:name="_Toc34747487"/>
      <w:bookmarkStart w:id="2303" w:name="_Toc77095945"/>
      <w:bookmarkStart w:id="2304" w:name="_Toc338939134"/>
      <w:bookmarkStart w:id="2305" w:name="_Toc288196488"/>
      <w:bookmarkStart w:id="2306" w:name="_Toc288200790"/>
      <w:bookmarkStart w:id="2307" w:name="_Toc338939130"/>
      <w:bookmarkStart w:id="2308" w:name="_Toc85722055"/>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2301"/>
      <w:bookmarkEnd w:id="2302"/>
      <w:bookmarkEnd w:id="2303"/>
      <w:bookmarkEnd w:id="2308"/>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2304"/>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0FC1BF51"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2309" w:name="_Toc288196490"/>
      <w:bookmarkStart w:id="2310" w:name="_Toc288200792"/>
      <w:bookmarkStart w:id="2311" w:name="_Toc338939132"/>
      <w:bookmarkStart w:id="2312" w:name="_Toc288196468"/>
      <w:bookmarkStart w:id="2313" w:name="_Toc288200771"/>
      <w:bookmarkStart w:id="2314" w:name="_Toc338938904"/>
      <w:bookmarkStart w:id="2315" w:name="_Toc338939100"/>
      <w:bookmarkEnd w:id="2305"/>
      <w:bookmarkEnd w:id="2306"/>
      <w:bookmarkEnd w:id="2307"/>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Beschriftung"/>
        <w:spacing w:before="120"/>
      </w:pPr>
      <w:bookmarkStart w:id="2316" w:name="_Toc3566487"/>
      <w:bookmarkStart w:id="2317" w:name="_Toc34747488"/>
      <w:bookmarkStart w:id="2318" w:name="_Toc77095946"/>
      <w:bookmarkStart w:id="2319" w:name="_Toc8572205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316"/>
      <w:bookmarkEnd w:id="2317"/>
      <w:bookmarkEnd w:id="2318"/>
      <w:bookmarkEnd w:id="2319"/>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Beschriftung"/>
        <w:spacing w:before="120"/>
      </w:pPr>
      <w:bookmarkStart w:id="2320" w:name="_Toc3566488"/>
      <w:bookmarkStart w:id="2321" w:name="_Toc34747489"/>
      <w:bookmarkStart w:id="2322" w:name="_Toc77095947"/>
      <w:bookmarkStart w:id="2323" w:name="_Toc8572205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320"/>
      <w:bookmarkEnd w:id="2321"/>
      <w:bookmarkEnd w:id="2322"/>
      <w:bookmarkEnd w:id="2323"/>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w:t>
      </w:r>
      <w:proofErr w:type="spellStart"/>
      <w:r>
        <w:rPr>
          <w:rStyle w:val="XMLElement"/>
        </w:rPr>
        <w:t>c</w:t>
      </w:r>
      <w:r w:rsidRPr="007055D9">
        <w:rPr>
          <w:rStyle w:val="XMLElement"/>
        </w:rPr>
        <w:t>onnected_to</w:t>
      </w:r>
      <w:proofErr w:type="spellEnd"/>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2324" w:name="_Toc288196493"/>
      <w:bookmarkStart w:id="2325"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2326" w:name="GenericSeamWeldWeldPosition"/>
      <w:bookmarkStart w:id="2327" w:name="GenericSeamWelParameters"/>
      <w:bookmarkStart w:id="2328" w:name="GenericSeamWeldSubType"/>
      <w:bookmarkStart w:id="2329" w:name="GenericSeamWeldWeldingPosition"/>
      <w:bookmarkStart w:id="2330" w:name="_Toc3557009"/>
      <w:bookmarkStart w:id="2331" w:name="_Toc34747259"/>
      <w:bookmarkStart w:id="2332" w:name="_Toc77102078"/>
      <w:bookmarkStart w:id="2333" w:name="_Toc338938905"/>
      <w:bookmarkStart w:id="2334" w:name="_Toc338939101"/>
      <w:bookmarkStart w:id="2335" w:name="_Toc338939136"/>
      <w:bookmarkEnd w:id="2309"/>
      <w:bookmarkEnd w:id="2310"/>
      <w:bookmarkEnd w:id="2311"/>
      <w:bookmarkEnd w:id="2312"/>
      <w:bookmarkEnd w:id="2313"/>
      <w:bookmarkEnd w:id="2314"/>
      <w:bookmarkEnd w:id="2315"/>
      <w:bookmarkEnd w:id="2324"/>
      <w:bookmarkEnd w:id="2325"/>
      <w:bookmarkEnd w:id="2326"/>
      <w:bookmarkEnd w:id="2327"/>
      <w:bookmarkEnd w:id="2328"/>
      <w:bookmarkEnd w:id="2329"/>
      <w:r>
        <w:t>Weld Position and Sheet Metal Parameters</w:t>
      </w:r>
      <w:bookmarkEnd w:id="2330"/>
      <w:bookmarkEnd w:id="2331"/>
      <w:bookmarkEnd w:id="2332"/>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Beschriftung"/>
      </w:pPr>
      <w:bookmarkStart w:id="2336" w:name="_Ref397587838"/>
      <w:bookmarkStart w:id="2337" w:name="_Toc3557124"/>
      <w:bookmarkStart w:id="2338" w:name="_Toc34747375"/>
      <w:bookmarkStart w:id="2339" w:name="_Toc76030573"/>
      <w:bookmarkStart w:id="2340" w:name="_Toc85721931"/>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2336"/>
      <w:r w:rsidRPr="007055D9">
        <w:t xml:space="preserve">: Sheet Parameters vs. </w:t>
      </w:r>
      <w:r w:rsidRPr="007055D9">
        <w:rPr>
          <w:noProof/>
        </w:rPr>
        <w:t xml:space="preserve"> Weld Position Parameters</w:t>
      </w:r>
      <w:bookmarkEnd w:id="2337"/>
      <w:bookmarkEnd w:id="2338"/>
      <w:bookmarkEnd w:id="2339"/>
      <w:bookmarkEnd w:id="2340"/>
    </w:p>
    <w:p w14:paraId="02CCF9A7" w14:textId="77777777" w:rsidR="00FC68DB" w:rsidRDefault="00FC68DB" w:rsidP="00B202D2">
      <w:pPr>
        <w:pStyle w:val="berschrift4"/>
      </w:pPr>
      <w:bookmarkStart w:id="2341" w:name="_Toc3557010"/>
      <w:bookmarkStart w:id="2342" w:name="_Toc34747260"/>
      <w:bookmarkStart w:id="2343" w:name="_Toc77102079"/>
      <w:bookmarkStart w:id="2344" w:name="_Ref397525982"/>
      <w:r w:rsidRPr="007055D9">
        <w:t>Parameters Assigned to a Specific Sheet of the Flange</w:t>
      </w:r>
      <w:bookmarkEnd w:id="2341"/>
      <w:bookmarkEnd w:id="2342"/>
      <w:bookmarkEnd w:id="2343"/>
      <w:r w:rsidRPr="007055D9">
        <w:t xml:space="preserve"> </w:t>
      </w:r>
      <w:bookmarkEnd w:id="2344"/>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Beschriftung"/>
        <w:spacing w:before="120"/>
      </w:pPr>
      <w:bookmarkStart w:id="2345" w:name="_Toc3566489"/>
      <w:bookmarkStart w:id="2346" w:name="_Toc34747490"/>
      <w:bookmarkStart w:id="2347" w:name="_Toc77095948"/>
      <w:bookmarkStart w:id="2348" w:name="_Toc8572205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2345"/>
      <w:bookmarkEnd w:id="2346"/>
      <w:bookmarkEnd w:id="2347"/>
      <w:bookmarkEnd w:id="2348"/>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3D3F81A"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2349" w:name="_Welding_Position"/>
      <w:bookmarkStart w:id="2350" w:name="_Ref397524978"/>
      <w:bookmarkStart w:id="2351" w:name="_Toc3557011"/>
      <w:bookmarkStart w:id="2352" w:name="_Toc34747261"/>
      <w:bookmarkStart w:id="2353" w:name="_Toc77102080"/>
      <w:bookmarkEnd w:id="2349"/>
      <w:r w:rsidRPr="007055D9">
        <w:t>Welding Position</w:t>
      </w:r>
      <w:bookmarkEnd w:id="2333"/>
      <w:bookmarkEnd w:id="2334"/>
      <w:bookmarkEnd w:id="2350"/>
      <w:bookmarkEnd w:id="2351"/>
      <w:bookmarkEnd w:id="2352"/>
      <w:bookmarkEnd w:id="2353"/>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2354"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Beschriftung"/>
      </w:pPr>
      <w:bookmarkStart w:id="2355" w:name="_Ref397529286"/>
      <w:bookmarkStart w:id="2356" w:name="_Toc3557125"/>
      <w:bookmarkStart w:id="2357" w:name="_Toc34747376"/>
      <w:bookmarkStart w:id="2358" w:name="_Toc76030574"/>
      <w:bookmarkStart w:id="2359" w:name="_Toc85721932"/>
      <w:r w:rsidRPr="007055D9">
        <w:t xml:space="preserve">Figure </w:t>
      </w:r>
      <w:bookmarkStart w:id="2360" w:name="Figure10"/>
      <w:r>
        <w:fldChar w:fldCharType="begin"/>
      </w:r>
      <w:r>
        <w:instrText xml:space="preserve"> SEQ Figure \* ARABIC </w:instrText>
      </w:r>
      <w:r>
        <w:fldChar w:fldCharType="separate"/>
      </w:r>
      <w:r w:rsidR="004C113B">
        <w:rPr>
          <w:noProof/>
        </w:rPr>
        <w:t>53</w:t>
      </w:r>
      <w:r>
        <w:fldChar w:fldCharType="end"/>
      </w:r>
      <w:bookmarkEnd w:id="2355"/>
      <w:bookmarkEnd w:id="2360"/>
      <w:r w:rsidRPr="007055D9">
        <w:t>: Welding Position of a Y-Joint</w:t>
      </w:r>
      <w:bookmarkEnd w:id="2356"/>
      <w:bookmarkEnd w:id="2357"/>
      <w:bookmarkEnd w:id="2358"/>
      <w:bookmarkEnd w:id="2359"/>
    </w:p>
    <w:p w14:paraId="793EF08A" w14:textId="77777777" w:rsidR="00FC68DB" w:rsidRPr="007055D9" w:rsidRDefault="00FC68DB" w:rsidP="00B202D2">
      <w:pPr>
        <w:pStyle w:val="berschrift5"/>
      </w:pPr>
      <w:r w:rsidRPr="007055D9">
        <w:t>Primary and Secondary Sides</w:t>
      </w:r>
      <w:bookmarkEnd w:id="2354"/>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2361" w:name="_Toc288196495"/>
      <w:bookmarkStart w:id="2362" w:name="_Toc288200797"/>
      <w:bookmarkStart w:id="2363" w:name="_Toc338939138"/>
      <w:bookmarkEnd w:id="2335"/>
      <w:r w:rsidRPr="007055D9">
        <w:t xml:space="preserve">Element </w:t>
      </w:r>
      <w:r>
        <w:t>"</w:t>
      </w:r>
      <w:proofErr w:type="spellStart"/>
      <w:r w:rsidRPr="007055D9">
        <w:t>weld_position</w:t>
      </w:r>
      <w:bookmarkEnd w:id="2361"/>
      <w:bookmarkEnd w:id="2362"/>
      <w:bookmarkEnd w:id="2363"/>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Beschriftung"/>
        <w:spacing w:before="120"/>
      </w:pPr>
      <w:bookmarkStart w:id="2364" w:name="_Toc77095949"/>
      <w:bookmarkStart w:id="2365" w:name="_Toc8572205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364"/>
      <w:bookmarkEnd w:id="2365"/>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Beschriftung"/>
        <w:spacing w:before="120"/>
      </w:pPr>
      <w:bookmarkStart w:id="2366" w:name="_Toc3566490"/>
      <w:bookmarkStart w:id="2367" w:name="_Toc34747491"/>
      <w:bookmarkStart w:id="2368" w:name="_Toc77095950"/>
      <w:bookmarkStart w:id="2369" w:name="_Toc8572206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2366"/>
      <w:bookmarkEnd w:id="2367"/>
      <w:bookmarkEnd w:id="2368"/>
      <w:bookmarkEnd w:id="2369"/>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2370"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2370"/>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Beschriftung"/>
      </w:pPr>
      <w:bookmarkStart w:id="2371" w:name="_Ref397529572"/>
      <w:bookmarkStart w:id="2372" w:name="Figure11"/>
      <w:bookmarkStart w:id="2373" w:name="_Toc3557126"/>
      <w:bookmarkStart w:id="2374" w:name="_Toc34747377"/>
      <w:bookmarkStart w:id="2375" w:name="_Toc76030575"/>
      <w:bookmarkStart w:id="2376" w:name="_Toc85721933"/>
      <w:r>
        <w:t xml:space="preserve">Figure </w:t>
      </w:r>
      <w:r>
        <w:fldChar w:fldCharType="begin"/>
      </w:r>
      <w:r>
        <w:instrText xml:space="preserve"> SEQ Figure \* ARABIC </w:instrText>
      </w:r>
      <w:r>
        <w:fldChar w:fldCharType="separate"/>
      </w:r>
      <w:r w:rsidR="004C113B">
        <w:rPr>
          <w:noProof/>
        </w:rPr>
        <w:t>54</w:t>
      </w:r>
      <w:r>
        <w:fldChar w:fldCharType="end"/>
      </w:r>
      <w:bookmarkEnd w:id="2371"/>
      <w:bookmarkEnd w:id="2372"/>
      <w:r w:rsidRPr="007055D9">
        <w:t xml:space="preserve">: Welding Position </w:t>
      </w:r>
      <w:r>
        <w:t>vector direction and length</w:t>
      </w:r>
      <w:bookmarkEnd w:id="2373"/>
      <w:bookmarkEnd w:id="2374"/>
      <w:bookmarkEnd w:id="2375"/>
      <w:bookmarkEnd w:id="2376"/>
    </w:p>
    <w:p w14:paraId="3FD74BE5" w14:textId="77777777" w:rsidR="00FC68DB" w:rsidRPr="007055D9" w:rsidRDefault="00FC68DB" w:rsidP="00B202D2">
      <w:pPr>
        <w:pStyle w:val="berschrift5"/>
      </w:pPr>
      <w:bookmarkStart w:id="2377" w:name="_Toc338939140"/>
      <w:bookmarkStart w:id="2378" w:name="_Toc338939137"/>
      <w:bookmarkStart w:id="2379" w:name="_Toc338938906"/>
      <w:bookmarkStart w:id="2380" w:name="_Toc338939103"/>
      <w:r w:rsidRPr="007055D9">
        <w:lastRenderedPageBreak/>
        <w:t xml:space="preserve">Attribute </w:t>
      </w:r>
      <w:r>
        <w:t>"</w:t>
      </w:r>
      <w:r w:rsidRPr="007055D9">
        <w:t>reference</w:t>
      </w:r>
      <w:bookmarkEnd w:id="2377"/>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Beschriftung"/>
        <w:spacing w:before="120"/>
      </w:pPr>
      <w:bookmarkStart w:id="2381" w:name="_Toc3566491"/>
      <w:bookmarkStart w:id="2382" w:name="_Toc34747492"/>
      <w:bookmarkStart w:id="2383" w:name="_Toc77095951"/>
      <w:bookmarkStart w:id="2384" w:name="_Toc338939148"/>
      <w:bookmarkStart w:id="2385" w:name="_Toc288196499"/>
      <w:bookmarkStart w:id="2386" w:name="_Toc288200801"/>
      <w:bookmarkStart w:id="2387" w:name="_Toc85722061"/>
      <w:bookmarkEnd w:id="2378"/>
      <w:bookmarkEnd w:id="2379"/>
      <w:bookmarkEnd w:id="2380"/>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2381"/>
      <w:r>
        <w:t>"</w:t>
      </w:r>
      <w:bookmarkEnd w:id="2382"/>
      <w:bookmarkEnd w:id="2383"/>
      <w:bookmarkEnd w:id="2387"/>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2384"/>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2388" w:name="_Toc338939149"/>
      <w:r w:rsidRPr="007055D9">
        <w:t xml:space="preserve">Attribute </w:t>
      </w:r>
      <w:r>
        <w:t>"</w:t>
      </w:r>
      <w:r w:rsidRPr="007055D9">
        <w:t>penetration</w:t>
      </w:r>
      <w:bookmarkEnd w:id="2385"/>
      <w:bookmarkEnd w:id="2386"/>
      <w:bookmarkEnd w:id="2388"/>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2389" w:name="ModelizationWeldDefinition"/>
      <w:bookmarkStart w:id="2390" w:name="WeldDefinition"/>
      <w:bookmarkStart w:id="2391" w:name="WeldDefinitionButtWeld"/>
      <w:bookmarkStart w:id="2392" w:name="_Toc288200762"/>
      <w:bookmarkStart w:id="2393" w:name="_Toc338939106"/>
      <w:bookmarkStart w:id="2394" w:name="_Toc3557012"/>
      <w:bookmarkStart w:id="2395" w:name="_Toc34747262"/>
      <w:bookmarkStart w:id="2396" w:name="_Toc77102081"/>
      <w:bookmarkStart w:id="2397" w:name="_Toc83048704"/>
      <w:bookmarkStart w:id="2398" w:name="_Toc288196464"/>
      <w:bookmarkEnd w:id="2389"/>
      <w:bookmarkEnd w:id="2390"/>
      <w:bookmarkEnd w:id="2391"/>
      <w:r w:rsidRPr="007055D9">
        <w:t xml:space="preserve">Butt </w:t>
      </w:r>
      <w:bookmarkEnd w:id="2392"/>
      <w:r w:rsidRPr="007055D9">
        <w:t>Joint</w:t>
      </w:r>
      <w:bookmarkEnd w:id="2393"/>
      <w:bookmarkEnd w:id="2394"/>
      <w:bookmarkEnd w:id="2395"/>
      <w:bookmarkEnd w:id="2396"/>
      <w:bookmarkEnd w:id="2397"/>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 xml:space="preserve">oints for </w:t>
      </w:r>
      <w:proofErr w:type="spellStart"/>
      <w:r w:rsidRPr="007055D9">
        <w:t>χMCF</w:t>
      </w:r>
      <w:proofErr w:type="spellEnd"/>
      <w:r w:rsidRPr="007055D9">
        <w:t xml:space="preserve">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2399" w:name="_Toc3557013"/>
      <w:bookmarkStart w:id="2400" w:name="_Toc34747263"/>
      <w:bookmarkStart w:id="2401" w:name="_Toc77102082"/>
      <w:r w:rsidRPr="00654684">
        <w:rPr>
          <w:sz w:val="24"/>
        </w:rPr>
        <w:t>Sheet Parameters</w:t>
      </w:r>
      <w:bookmarkEnd w:id="2399"/>
      <w:bookmarkEnd w:id="2400"/>
      <w:bookmarkEnd w:id="2401"/>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2402" w:name="_Toc3557127"/>
                              <w:bookmarkStart w:id="2403" w:name="_Toc34747378"/>
                              <w:bookmarkStart w:id="2404" w:name="_Toc76030576"/>
                              <w:bookmarkStart w:id="2405" w:name="_Toc85721934"/>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402"/>
                              <w:bookmarkEnd w:id="2403"/>
                              <w:bookmarkEnd w:id="2404"/>
                              <w:bookmarkEnd w:id="2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2406" w:name="_Toc3557127"/>
                        <w:bookmarkStart w:id="2407" w:name="_Toc34747378"/>
                        <w:bookmarkStart w:id="2408" w:name="_Toc76030576"/>
                        <w:bookmarkStart w:id="2409" w:name="_Toc85721934"/>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406"/>
                        <w:bookmarkEnd w:id="2407"/>
                        <w:bookmarkEnd w:id="2408"/>
                        <w:bookmarkEnd w:id="2409"/>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2410" w:name="_Toc3557014"/>
      <w:bookmarkStart w:id="2411" w:name="_Toc34747264"/>
      <w:bookmarkStart w:id="2412" w:name="_Toc77102083"/>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2413" w:name="_Toc3557128"/>
                              <w:bookmarkStart w:id="2414" w:name="_Toc34747379"/>
                              <w:bookmarkStart w:id="2415" w:name="_Toc76030577"/>
                              <w:bookmarkStart w:id="2416" w:name="_Toc85721935"/>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413"/>
                              <w:bookmarkEnd w:id="2414"/>
                              <w:bookmarkEnd w:id="2415"/>
                              <w:bookmarkEnd w:id="2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2417" w:name="_Toc3557128"/>
                        <w:bookmarkStart w:id="2418" w:name="_Toc34747379"/>
                        <w:bookmarkStart w:id="2419" w:name="_Toc76030577"/>
                        <w:bookmarkStart w:id="2420" w:name="_Toc85721935"/>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417"/>
                        <w:bookmarkEnd w:id="2418"/>
                        <w:bookmarkEnd w:id="2419"/>
                        <w:bookmarkEnd w:id="2420"/>
                      </w:p>
                    </w:txbxContent>
                  </v:textbox>
                </v:shape>
              </v:group>
            </w:pict>
          </mc:Fallback>
        </mc:AlternateContent>
      </w:r>
      <w:r w:rsidRPr="00654684">
        <w:rPr>
          <w:sz w:val="24"/>
        </w:rPr>
        <w:t>Weld Parameters</w:t>
      </w:r>
      <w:bookmarkEnd w:id="2410"/>
      <w:bookmarkEnd w:id="2411"/>
      <w:bookmarkEnd w:id="2412"/>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proofErr w:type="spellStart"/>
            <w:r w:rsidRPr="007055D9">
              <w:rPr>
                <w:b/>
                <w:i/>
              </w:rPr>
              <w:t>χMCF</w:t>
            </w:r>
            <w:proofErr w:type="spellEnd"/>
            <w:r w:rsidRPr="007055D9">
              <w:rPr>
                <w:b/>
                <w:i/>
              </w:rPr>
              <w:t>-Key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Beschriftung"/>
        <w:spacing w:before="120"/>
      </w:pPr>
      <w:bookmarkStart w:id="2421" w:name="_Toc3566492"/>
      <w:bookmarkStart w:id="2422" w:name="_Toc34747493"/>
      <w:bookmarkStart w:id="2423" w:name="_Toc77095952"/>
      <w:bookmarkStart w:id="2424" w:name="_Toc8572206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2421"/>
      <w:bookmarkEnd w:id="2422"/>
      <w:bookmarkEnd w:id="2423"/>
      <w:bookmarkEnd w:id="2424"/>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2425" w:name="_Toc338939151"/>
      <w:bookmarkStart w:id="2426" w:name="_Toc3557015"/>
      <w:bookmarkStart w:id="2427" w:name="_Toc34747265"/>
      <w:bookmarkStart w:id="2428" w:name="_Toc77102084"/>
      <w:r w:rsidRPr="007055D9">
        <w:t>Attributes</w:t>
      </w:r>
      <w:bookmarkEnd w:id="2425"/>
      <w:bookmarkEnd w:id="2426"/>
      <w:bookmarkEnd w:id="2427"/>
      <w:bookmarkEnd w:id="2428"/>
    </w:p>
    <w:p w14:paraId="75987F07" w14:textId="77777777" w:rsidR="00FC68DB" w:rsidRPr="007055D9" w:rsidRDefault="00FC68DB" w:rsidP="00B202D2">
      <w:pPr>
        <w:pStyle w:val="berschrift5"/>
      </w:pPr>
      <w:bookmarkStart w:id="2429" w:name="_Toc338939153"/>
      <w:r w:rsidRPr="007055D9">
        <w:t xml:space="preserve">Attribute </w:t>
      </w:r>
      <w:r>
        <w:t>"</w:t>
      </w:r>
      <w:r w:rsidRPr="007055D9">
        <w:t>base</w:t>
      </w:r>
      <w:bookmarkEnd w:id="2429"/>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2430" w:name="_Toc338939154"/>
      <w:r w:rsidRPr="007055D9">
        <w:lastRenderedPageBreak/>
        <w:t xml:space="preserve">Attribute </w:t>
      </w:r>
      <w:r>
        <w:t>"</w:t>
      </w:r>
      <w:r w:rsidRPr="007055D9">
        <w:t>technology</w:t>
      </w:r>
      <w:bookmarkEnd w:id="2430"/>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2431" w:name="_Toc288196505"/>
      <w:bookmarkStart w:id="2432" w:name="_Toc288200807"/>
      <w:bookmarkStart w:id="2433" w:name="_Toc338939155"/>
      <w:bookmarkStart w:id="2434" w:name="_Toc3557016"/>
      <w:bookmarkStart w:id="2435" w:name="_Toc34747266"/>
      <w:bookmarkStart w:id="2436" w:name="_Toc77102085"/>
      <w:r w:rsidRPr="007055D9">
        <w:t xml:space="preserve">Element </w:t>
      </w:r>
      <w:r>
        <w:t>"</w:t>
      </w:r>
      <w:proofErr w:type="spellStart"/>
      <w:r w:rsidRPr="007055D9">
        <w:t>weld_position</w:t>
      </w:r>
      <w:bookmarkEnd w:id="2431"/>
      <w:bookmarkEnd w:id="2432"/>
      <w:bookmarkEnd w:id="2433"/>
      <w:bookmarkEnd w:id="2434"/>
      <w:proofErr w:type="spellEnd"/>
      <w:r>
        <w:t>"</w:t>
      </w:r>
      <w:bookmarkEnd w:id="2435"/>
      <w:bookmarkEnd w:id="2436"/>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Beschriftung"/>
        <w:spacing w:before="120"/>
      </w:pPr>
      <w:bookmarkStart w:id="2437" w:name="_Toc3566493"/>
      <w:bookmarkStart w:id="2438" w:name="_Toc34747494"/>
      <w:bookmarkStart w:id="2439" w:name="_Toc77095953"/>
      <w:bookmarkStart w:id="2440" w:name="_Toc288196507"/>
      <w:bookmarkStart w:id="2441" w:name="_Toc288200809"/>
      <w:bookmarkStart w:id="2442" w:name="_Toc338939157"/>
      <w:bookmarkStart w:id="2443" w:name="_Toc85722063"/>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2437"/>
      <w:bookmarkEnd w:id="2438"/>
      <w:bookmarkEnd w:id="2439"/>
      <w:bookmarkEnd w:id="2443"/>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2440"/>
      <w:bookmarkEnd w:id="2441"/>
      <w:bookmarkEnd w:id="2442"/>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2444" w:name="_Toc338939158"/>
      <w:r w:rsidRPr="007055D9">
        <w:t xml:space="preserve">Attribute </w:t>
      </w:r>
      <w:r>
        <w:t>"</w:t>
      </w:r>
      <w:r w:rsidRPr="007055D9">
        <w:t>width</w:t>
      </w:r>
      <w:bookmarkEnd w:id="2444"/>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2445" w:name="_Toc338939159"/>
      <w:r w:rsidRPr="007055D9">
        <w:t xml:space="preserve">Attribute </w:t>
      </w:r>
      <w:r>
        <w:t>"</w:t>
      </w:r>
      <w:r w:rsidRPr="007055D9">
        <w:t>filler</w:t>
      </w:r>
      <w:bookmarkEnd w:id="2445"/>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2446" w:name="WeldDefinitionCornerWeld"/>
      <w:bookmarkStart w:id="2447" w:name="_Toc288200763"/>
      <w:bookmarkStart w:id="2448" w:name="_Toc338939107"/>
      <w:bookmarkEnd w:id="2446"/>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2449" w:name="_Toc414263397"/>
      <w:bookmarkStart w:id="2450" w:name="_Toc3557017"/>
      <w:bookmarkStart w:id="2451" w:name="_Toc34747267"/>
      <w:bookmarkStart w:id="2452" w:name="_Toc77102086"/>
      <w:bookmarkEnd w:id="2449"/>
      <w:r w:rsidRPr="007055D9">
        <w:t xml:space="preserve">Element </w:t>
      </w:r>
      <w:r>
        <w:t>"</w:t>
      </w:r>
      <w:proofErr w:type="spellStart"/>
      <w:r>
        <w:t>sheet_parameter</w:t>
      </w:r>
      <w:bookmarkEnd w:id="2450"/>
      <w:proofErr w:type="spellEnd"/>
      <w:r>
        <w:t>"</w:t>
      </w:r>
      <w:bookmarkEnd w:id="2451"/>
      <w:bookmarkEnd w:id="2452"/>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Beschriftung"/>
        <w:spacing w:before="120"/>
      </w:pPr>
      <w:bookmarkStart w:id="2453" w:name="_Toc3566494"/>
      <w:bookmarkStart w:id="2454" w:name="_Toc34747495"/>
      <w:bookmarkStart w:id="2455" w:name="_Toc77095954"/>
      <w:bookmarkStart w:id="2456" w:name="_Toc8572206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2453"/>
      <w:bookmarkEnd w:id="2454"/>
      <w:bookmarkEnd w:id="2455"/>
      <w:bookmarkEnd w:id="2456"/>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2457" w:name="_Toc3557018"/>
      <w:bookmarkStart w:id="2458" w:name="_Toc34747268"/>
      <w:bookmarkStart w:id="2459" w:name="_Toc77102087"/>
      <w:bookmarkStart w:id="2460" w:name="_Toc83048705"/>
      <w:r w:rsidRPr="007055D9">
        <w:t>Corner Weld</w:t>
      </w:r>
      <w:bookmarkEnd w:id="2447"/>
      <w:bookmarkEnd w:id="2448"/>
      <w:bookmarkEnd w:id="2457"/>
      <w:bookmarkEnd w:id="2458"/>
      <w:bookmarkEnd w:id="2459"/>
      <w:bookmarkEnd w:id="2460"/>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w:t>
      </w:r>
      <w:proofErr w:type="spellStart"/>
      <w:r w:rsidRPr="007055D9">
        <w:t>χMCF</w:t>
      </w:r>
      <w:proofErr w:type="spellEnd"/>
      <w:r w:rsidRPr="007055D9">
        <w:t xml:space="preserve">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2461" w:name="_Toc34747269"/>
      <w:bookmarkStart w:id="2462" w:name="_Toc77102088"/>
      <w:bookmarkStart w:id="2463" w:name="_Toc3557019"/>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2464" w:name="_Toc3557129"/>
                              <w:bookmarkStart w:id="2465" w:name="_Toc34747380"/>
                              <w:bookmarkStart w:id="2466" w:name="_Toc76030578"/>
                              <w:bookmarkStart w:id="2467" w:name="_Toc85721936"/>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464"/>
                              <w:bookmarkEnd w:id="2465"/>
                              <w:bookmarkEnd w:id="2466"/>
                              <w:bookmarkEnd w:id="2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2468" w:name="_Toc3557129"/>
                        <w:bookmarkStart w:id="2469" w:name="_Toc34747380"/>
                        <w:bookmarkStart w:id="2470" w:name="_Toc76030578"/>
                        <w:bookmarkStart w:id="2471" w:name="_Toc85721936"/>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468"/>
                        <w:bookmarkEnd w:id="2469"/>
                        <w:bookmarkEnd w:id="2470"/>
                        <w:bookmarkEnd w:id="2471"/>
                      </w:p>
                    </w:txbxContent>
                  </v:textbox>
                </v:shape>
              </v:group>
            </w:pict>
          </mc:Fallback>
        </mc:AlternateContent>
      </w:r>
      <w:r>
        <w:t>Simple Corner Weld</w:t>
      </w:r>
      <w:bookmarkEnd w:id="2461"/>
      <w:bookmarkEnd w:id="2462"/>
    </w:p>
    <w:p w14:paraId="2DDB54CC" w14:textId="77777777" w:rsidR="00FC68DB" w:rsidRPr="007055D9" w:rsidRDefault="00FC68DB" w:rsidP="00B202D2">
      <w:pPr>
        <w:pStyle w:val="berschrift5"/>
      </w:pPr>
      <w:r w:rsidRPr="007055D9">
        <w:t>Sheet Parameters</w:t>
      </w:r>
      <w:bookmarkEnd w:id="2463"/>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2472" w:name="_Toc3557020"/>
      <w:r w:rsidRPr="007055D9">
        <w:t>Weld Parameters</w:t>
      </w:r>
      <w:bookmarkEnd w:id="2472"/>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2473" w:name="_Toc3557130"/>
                              <w:bookmarkStart w:id="2474" w:name="_Toc34747381"/>
                              <w:bookmarkStart w:id="2475" w:name="_Toc76030579"/>
                              <w:bookmarkStart w:id="2476" w:name="_Toc85721937"/>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473"/>
                              <w:bookmarkEnd w:id="2474"/>
                              <w:bookmarkEnd w:id="2475"/>
                              <w:bookmarkEnd w:id="2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2477" w:name="_Toc3557130"/>
                        <w:bookmarkStart w:id="2478" w:name="_Toc34747381"/>
                        <w:bookmarkStart w:id="2479" w:name="_Toc76030579"/>
                        <w:bookmarkStart w:id="2480" w:name="_Toc85721937"/>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477"/>
                        <w:bookmarkEnd w:id="2478"/>
                        <w:bookmarkEnd w:id="2479"/>
                        <w:bookmarkEnd w:id="2480"/>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1" o:title=""/>
          </v:shape>
          <o:OLEObject Type="Embed" ProgID="Equation.3" ShapeID="_x0000_i1026" DrawAspect="Content" ObjectID="_1696337275"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Beschriftung"/>
        <w:spacing w:before="120"/>
      </w:pPr>
      <w:bookmarkStart w:id="2481" w:name="_Toc3566495"/>
      <w:bookmarkStart w:id="2482" w:name="_Toc34747496"/>
      <w:bookmarkStart w:id="2483" w:name="_Toc77095955"/>
      <w:bookmarkStart w:id="2484" w:name="_Toc8572206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2481"/>
      <w:bookmarkEnd w:id="2482"/>
      <w:bookmarkEnd w:id="2483"/>
      <w:bookmarkEnd w:id="2484"/>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2485" w:name="_Toc34747270"/>
      <w:bookmarkStart w:id="2486" w:name="_Toc77102089"/>
      <w:r>
        <w:t>Double Corner Weld</w:t>
      </w:r>
      <w:bookmarkEnd w:id="2485"/>
      <w:bookmarkEnd w:id="2486"/>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2487" w:name="_Toc76030580"/>
            <w:bookmarkStart w:id="2488" w:name="_Toc85721938"/>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2487"/>
            <w:bookmarkEnd w:id="2488"/>
          </w:p>
        </w:tc>
        <w:tc>
          <w:tcPr>
            <w:tcW w:w="4605" w:type="dxa"/>
            <w:shd w:val="clear" w:color="auto" w:fill="auto"/>
          </w:tcPr>
          <w:p w14:paraId="37E17878" w14:textId="03FA77DD" w:rsidR="00FC68DB" w:rsidRPr="00C330B4" w:rsidRDefault="00FC68DB" w:rsidP="00B202D2">
            <w:pPr>
              <w:jc w:val="center"/>
              <w:rPr>
                <w:sz w:val="20"/>
                <w:szCs w:val="20"/>
              </w:rPr>
            </w:pPr>
            <w:bookmarkStart w:id="2489" w:name="_Toc76030581"/>
            <w:bookmarkStart w:id="2490" w:name="_Toc8572193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2489"/>
            <w:bookmarkEnd w:id="2490"/>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1" o:title=""/>
          </v:shape>
          <o:OLEObject Type="Embed" ProgID="Equation.3" ShapeID="_x0000_i1027" DrawAspect="Content" ObjectID="_1696337276"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Beschriftung"/>
        <w:spacing w:before="120"/>
      </w:pPr>
      <w:bookmarkStart w:id="2491" w:name="_Toc34747497"/>
      <w:bookmarkStart w:id="2492" w:name="_Toc77095956"/>
      <w:bookmarkStart w:id="2493" w:name="_Toc8572206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2491"/>
      <w:bookmarkEnd w:id="2492"/>
      <w:bookmarkEnd w:id="2493"/>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2494" w:name="_Toc338939161"/>
      <w:bookmarkStart w:id="2495" w:name="_Toc3557021"/>
      <w:bookmarkStart w:id="2496" w:name="_Toc34747271"/>
      <w:bookmarkStart w:id="2497" w:name="_Toc77102090"/>
      <w:r w:rsidRPr="007055D9">
        <w:lastRenderedPageBreak/>
        <w:t>Attributes</w:t>
      </w:r>
      <w:bookmarkEnd w:id="2494"/>
      <w:bookmarkEnd w:id="2495"/>
      <w:bookmarkEnd w:id="2496"/>
      <w:bookmarkEnd w:id="2497"/>
    </w:p>
    <w:p w14:paraId="117D2FF0" w14:textId="77777777" w:rsidR="00FC68DB" w:rsidRPr="007055D9" w:rsidRDefault="00FC68DB" w:rsidP="00B202D2">
      <w:pPr>
        <w:pStyle w:val="berschrift5"/>
      </w:pPr>
      <w:bookmarkStart w:id="2498" w:name="_Toc338939163"/>
      <w:r w:rsidRPr="007055D9">
        <w:t xml:space="preserve">Attribute </w:t>
      </w:r>
      <w:r>
        <w:t>"</w:t>
      </w:r>
      <w:r w:rsidRPr="007055D9">
        <w:t>base</w:t>
      </w:r>
      <w:bookmarkEnd w:id="2498"/>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2499" w:name="_Toc338939164"/>
      <w:r w:rsidRPr="007055D9">
        <w:t xml:space="preserve">Attribute </w:t>
      </w:r>
      <w:r>
        <w:t>"</w:t>
      </w:r>
      <w:r w:rsidRPr="007055D9">
        <w:t>technology</w:t>
      </w:r>
      <w:bookmarkEnd w:id="2499"/>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2500" w:name="_Toc338939165"/>
      <w:bookmarkStart w:id="2501" w:name="_Toc3557022"/>
      <w:bookmarkStart w:id="2502" w:name="_Toc34747272"/>
      <w:bookmarkStart w:id="2503" w:name="_Toc77102091"/>
      <w:r w:rsidRPr="007055D9">
        <w:t xml:space="preserve">Element </w:t>
      </w:r>
      <w:r>
        <w:t>"</w:t>
      </w:r>
      <w:proofErr w:type="spellStart"/>
      <w:r w:rsidRPr="007055D9">
        <w:t>weld_position</w:t>
      </w:r>
      <w:bookmarkEnd w:id="2500"/>
      <w:bookmarkEnd w:id="2501"/>
      <w:proofErr w:type="spellEnd"/>
      <w:r>
        <w:t>"</w:t>
      </w:r>
      <w:bookmarkEnd w:id="2502"/>
      <w:bookmarkEnd w:id="2503"/>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Beschriftung"/>
        <w:spacing w:before="120"/>
      </w:pPr>
      <w:bookmarkStart w:id="2504" w:name="_Toc3566496"/>
      <w:bookmarkStart w:id="2505" w:name="_Toc34747498"/>
      <w:bookmarkStart w:id="2506" w:name="_Toc77095957"/>
      <w:bookmarkStart w:id="2507" w:name="_Toc338939167"/>
      <w:bookmarkStart w:id="2508" w:name="_Toc857220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2504"/>
      <w:bookmarkEnd w:id="2505"/>
      <w:bookmarkEnd w:id="2506"/>
      <w:bookmarkEnd w:id="2508"/>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E5EB5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2507"/>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2509" w:name="_Toc338939168"/>
      <w:r w:rsidRPr="007055D9">
        <w:t xml:space="preserve">Attribute </w:t>
      </w:r>
      <w:r>
        <w:t>"</w:t>
      </w:r>
      <w:r w:rsidRPr="007055D9">
        <w:t>thickness</w:t>
      </w:r>
      <w:bookmarkEnd w:id="2509"/>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Beschriftung"/>
        <w:spacing w:before="120"/>
      </w:pPr>
      <w:bookmarkStart w:id="2510" w:name="_Toc3566497"/>
      <w:bookmarkStart w:id="2511" w:name="_Toc34747499"/>
      <w:bookmarkStart w:id="2512" w:name="_Toc77095958"/>
      <w:bookmarkStart w:id="2513" w:name="_Toc338939169"/>
      <w:bookmarkStart w:id="2514" w:name="_Toc85722068"/>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2510"/>
      <w:bookmarkEnd w:id="2511"/>
      <w:bookmarkEnd w:id="2512"/>
      <w:bookmarkEnd w:id="2514"/>
    </w:p>
    <w:p w14:paraId="5AEAFFD0" w14:textId="77777777" w:rsidR="00FC68DB" w:rsidRPr="007055D9" w:rsidRDefault="00FC68DB" w:rsidP="00B202D2">
      <w:pPr>
        <w:pStyle w:val="berschrift5"/>
      </w:pPr>
      <w:r w:rsidRPr="007055D9">
        <w:t xml:space="preserve">Attribute </w:t>
      </w:r>
      <w:r>
        <w:t>"</w:t>
      </w:r>
      <w:r w:rsidRPr="007055D9">
        <w:t>angle</w:t>
      </w:r>
      <w:bookmarkEnd w:id="2513"/>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Beschriftung"/>
        <w:spacing w:before="120"/>
      </w:pPr>
      <w:bookmarkStart w:id="2515" w:name="_Toc3566498"/>
      <w:bookmarkStart w:id="2516" w:name="_Toc34747500"/>
      <w:bookmarkStart w:id="2517" w:name="_Toc77095959"/>
      <w:bookmarkStart w:id="2518" w:name="_Toc338939170"/>
      <w:bookmarkStart w:id="2519" w:name="_Toc85722069"/>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2515"/>
      <w:bookmarkEnd w:id="2516"/>
      <w:bookmarkEnd w:id="2517"/>
      <w:bookmarkEnd w:id="2519"/>
    </w:p>
    <w:p w14:paraId="2C2E1B11" w14:textId="77777777" w:rsidR="00FC68DB" w:rsidRPr="007055D9" w:rsidRDefault="00FC68DB" w:rsidP="00B202D2">
      <w:pPr>
        <w:pStyle w:val="berschrift5"/>
      </w:pPr>
      <w:r w:rsidRPr="007055D9">
        <w:t xml:space="preserve">Attribute </w:t>
      </w:r>
      <w:r>
        <w:t>"</w:t>
      </w:r>
      <w:r w:rsidRPr="007055D9">
        <w:t>shape</w:t>
      </w:r>
      <w:bookmarkEnd w:id="2518"/>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2520" w:name="_Toc338939171"/>
      <w:r w:rsidRPr="007055D9">
        <w:t xml:space="preserve">Attribute </w:t>
      </w:r>
      <w:r>
        <w:t>"</w:t>
      </w:r>
      <w:r w:rsidRPr="007055D9">
        <w:t>penetration</w:t>
      </w:r>
      <w:bookmarkEnd w:id="2520"/>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2521" w:name="_Toc338939173"/>
      <w:r w:rsidRPr="007055D9">
        <w:t xml:space="preserve">Attribute </w:t>
      </w:r>
      <w:r>
        <w:t>"</w:t>
      </w:r>
      <w:r w:rsidRPr="007055D9">
        <w:t>filler</w:t>
      </w:r>
      <w:bookmarkEnd w:id="2521"/>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2522" w:name="WeldDefinitionEdgeWeld"/>
      <w:bookmarkStart w:id="2523" w:name="_Toc3557023"/>
      <w:bookmarkStart w:id="2524" w:name="_Toc34747273"/>
      <w:bookmarkStart w:id="2525" w:name="_Toc77102092"/>
      <w:bookmarkStart w:id="2526" w:name="_Toc288200764"/>
      <w:bookmarkStart w:id="2527" w:name="_Toc338939108"/>
      <w:bookmarkEnd w:id="2522"/>
      <w:r w:rsidRPr="007055D9">
        <w:lastRenderedPageBreak/>
        <w:t xml:space="preserve">Element </w:t>
      </w:r>
      <w:r>
        <w:t>"</w:t>
      </w:r>
      <w:proofErr w:type="spellStart"/>
      <w:r>
        <w:t>sheet_parameter</w:t>
      </w:r>
      <w:bookmarkEnd w:id="2523"/>
      <w:proofErr w:type="spellEnd"/>
      <w:r>
        <w:t>"</w:t>
      </w:r>
      <w:bookmarkEnd w:id="2524"/>
      <w:bookmarkEnd w:id="2525"/>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Beschriftung"/>
        <w:spacing w:before="120"/>
      </w:pPr>
      <w:bookmarkStart w:id="2528" w:name="_Toc3566499"/>
      <w:bookmarkStart w:id="2529" w:name="_Toc34747501"/>
      <w:bookmarkStart w:id="2530" w:name="_Toc77095960"/>
      <w:bookmarkStart w:id="2531" w:name="_Toc8572207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2528"/>
      <w:bookmarkEnd w:id="2529"/>
      <w:bookmarkEnd w:id="2530"/>
      <w:bookmarkEnd w:id="2531"/>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2532" w:name="_Toc3557024"/>
      <w:bookmarkStart w:id="2533" w:name="_Toc34747274"/>
      <w:bookmarkStart w:id="2534" w:name="_Toc77102093"/>
      <w:bookmarkStart w:id="2535" w:name="_Toc83048706"/>
      <w:r w:rsidRPr="007055D9">
        <w:t>Edge Weld</w:t>
      </w:r>
      <w:bookmarkEnd w:id="2526"/>
      <w:bookmarkEnd w:id="2527"/>
      <w:bookmarkEnd w:id="2532"/>
      <w:bookmarkEnd w:id="2533"/>
      <w:bookmarkEnd w:id="2534"/>
      <w:bookmarkEnd w:id="2535"/>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w:t>
      </w:r>
      <w:proofErr w:type="spellStart"/>
      <w:r w:rsidRPr="007055D9">
        <w:t>χMCF</w:t>
      </w:r>
      <w:proofErr w:type="spellEnd"/>
      <w:r w:rsidRPr="007055D9">
        <w:t xml:space="preserve">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2536" w:name="_Toc3557025"/>
      <w:bookmarkStart w:id="2537" w:name="_Toc34747275"/>
      <w:bookmarkStart w:id="2538"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2536"/>
      <w:bookmarkEnd w:id="2537"/>
      <w:bookmarkEnd w:id="2538"/>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2539" w:name="_Toc3557131"/>
                            <w:bookmarkStart w:id="2540" w:name="_Toc34747384"/>
                            <w:bookmarkStart w:id="2541" w:name="_Toc76030582"/>
                            <w:bookmarkStart w:id="2542" w:name="_Toc85721940"/>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539"/>
                            <w:bookmarkEnd w:id="2540"/>
                            <w:bookmarkEnd w:id="2541"/>
                            <w:bookmarkEnd w:id="2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2543" w:name="_Toc3557131"/>
                      <w:bookmarkStart w:id="2544" w:name="_Toc34747384"/>
                      <w:bookmarkStart w:id="2545" w:name="_Toc76030582"/>
                      <w:bookmarkStart w:id="2546" w:name="_Toc85721940"/>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543"/>
                      <w:bookmarkEnd w:id="2544"/>
                      <w:bookmarkEnd w:id="2545"/>
                      <w:bookmarkEnd w:id="2546"/>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2547" w:name="_Toc3557026"/>
      <w:bookmarkStart w:id="2548" w:name="_Toc34747276"/>
      <w:bookmarkStart w:id="2549"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2547"/>
      <w:bookmarkEnd w:id="2548"/>
      <w:bookmarkEnd w:id="2549"/>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2550" w:name="_Toc3557132"/>
                            <w:bookmarkStart w:id="2551" w:name="_Toc34747385"/>
                            <w:bookmarkStart w:id="2552" w:name="_Toc76030583"/>
                            <w:bookmarkStart w:id="2553" w:name="_Toc85721941"/>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550"/>
                            <w:bookmarkEnd w:id="2551"/>
                            <w:bookmarkEnd w:id="2552"/>
                            <w:bookmarkEnd w:id="2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2554" w:name="_Toc3557132"/>
                      <w:bookmarkStart w:id="2555" w:name="_Toc34747385"/>
                      <w:bookmarkStart w:id="2556" w:name="_Toc76030583"/>
                      <w:bookmarkStart w:id="2557" w:name="_Toc85721941"/>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554"/>
                      <w:bookmarkEnd w:id="2555"/>
                      <w:bookmarkEnd w:id="2556"/>
                      <w:bookmarkEnd w:id="2557"/>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Beschriftung"/>
        <w:spacing w:before="120"/>
      </w:pPr>
      <w:bookmarkStart w:id="2558" w:name="_Toc3566500"/>
      <w:bookmarkStart w:id="2559" w:name="_Toc34747502"/>
      <w:bookmarkStart w:id="2560" w:name="_Toc77095961"/>
      <w:bookmarkStart w:id="2561" w:name="_Toc85722071"/>
      <w:r>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2558"/>
      <w:bookmarkEnd w:id="2559"/>
      <w:bookmarkEnd w:id="2560"/>
      <w:bookmarkEnd w:id="2561"/>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2562" w:name="_Toc338939175"/>
      <w:bookmarkStart w:id="2563" w:name="_Toc3557027"/>
      <w:bookmarkStart w:id="2564" w:name="_Toc34747277"/>
      <w:bookmarkStart w:id="2565" w:name="_Toc77102096"/>
      <w:r w:rsidRPr="007055D9">
        <w:t>Attributes</w:t>
      </w:r>
      <w:bookmarkEnd w:id="2562"/>
      <w:bookmarkEnd w:id="2563"/>
      <w:bookmarkEnd w:id="2564"/>
      <w:bookmarkEnd w:id="2565"/>
    </w:p>
    <w:p w14:paraId="39DE4992" w14:textId="77777777" w:rsidR="00FC68DB" w:rsidRPr="007055D9" w:rsidRDefault="00FC68DB" w:rsidP="00B202D2">
      <w:pPr>
        <w:pStyle w:val="berschrift5"/>
      </w:pPr>
      <w:bookmarkStart w:id="2566" w:name="_Toc338939177"/>
      <w:r w:rsidRPr="007055D9">
        <w:t xml:space="preserve">Attribute </w:t>
      </w:r>
      <w:r>
        <w:t>"</w:t>
      </w:r>
      <w:r w:rsidRPr="007055D9">
        <w:t>base</w:t>
      </w:r>
      <w:bookmarkEnd w:id="2566"/>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2567" w:name="_Toc338939178"/>
      <w:r w:rsidRPr="007055D9">
        <w:t xml:space="preserve">Attribute </w:t>
      </w:r>
      <w:r>
        <w:t>"</w:t>
      </w:r>
      <w:r w:rsidRPr="007055D9">
        <w:t>technology</w:t>
      </w:r>
      <w:bookmarkEnd w:id="2567"/>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2568" w:name="_Toc338939179"/>
      <w:bookmarkStart w:id="2569" w:name="_Toc3557028"/>
      <w:bookmarkStart w:id="2570" w:name="_Toc34747278"/>
      <w:bookmarkStart w:id="2571" w:name="_Toc77102097"/>
      <w:r w:rsidRPr="007055D9">
        <w:t xml:space="preserve">Element </w:t>
      </w:r>
      <w:r>
        <w:t>"</w:t>
      </w:r>
      <w:proofErr w:type="spellStart"/>
      <w:r w:rsidRPr="007055D9">
        <w:t>weld_position</w:t>
      </w:r>
      <w:bookmarkEnd w:id="2568"/>
      <w:bookmarkEnd w:id="2569"/>
      <w:proofErr w:type="spellEnd"/>
      <w:r>
        <w:t>"</w:t>
      </w:r>
      <w:bookmarkEnd w:id="2570"/>
      <w:bookmarkEnd w:id="2571"/>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Beschriftung"/>
        <w:spacing w:before="120"/>
      </w:pPr>
      <w:bookmarkStart w:id="2572" w:name="_Toc3566501"/>
      <w:bookmarkStart w:id="2573" w:name="_Toc34747503"/>
      <w:bookmarkStart w:id="2574" w:name="_Toc77095962"/>
      <w:bookmarkStart w:id="2575" w:name="_Toc8572207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2572"/>
      <w:bookmarkEnd w:id="2573"/>
      <w:bookmarkEnd w:id="2574"/>
      <w:bookmarkEnd w:id="2575"/>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9A0CC8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339D7666"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2576" w:name="_Toc338939182"/>
      <w:r w:rsidRPr="007055D9">
        <w:t xml:space="preserve">Attribute </w:t>
      </w:r>
      <w:r>
        <w:t>"</w:t>
      </w:r>
      <w:r w:rsidRPr="007055D9">
        <w:t>width</w:t>
      </w:r>
      <w:bookmarkEnd w:id="2576"/>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2577" w:name="_Toc338939184"/>
      <w:r w:rsidRPr="007055D9">
        <w:t xml:space="preserve">Attribute </w:t>
      </w:r>
      <w:r>
        <w:t>"</w:t>
      </w:r>
      <w:r w:rsidRPr="007055D9">
        <w:t>filler</w:t>
      </w:r>
      <w:bookmarkEnd w:id="2577"/>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2578" w:name="WeldDefinitionIWeld"/>
      <w:bookmarkStart w:id="2579" w:name="_Toc3557029"/>
      <w:bookmarkStart w:id="2580" w:name="_Toc34747279"/>
      <w:bookmarkStart w:id="2581" w:name="_Toc77102098"/>
      <w:bookmarkStart w:id="2582" w:name="_Toc288200765"/>
      <w:bookmarkStart w:id="2583" w:name="_Toc338939109"/>
      <w:bookmarkEnd w:id="2578"/>
      <w:r w:rsidRPr="007055D9">
        <w:t xml:space="preserve">Element </w:t>
      </w:r>
      <w:r>
        <w:t>"</w:t>
      </w:r>
      <w:proofErr w:type="spellStart"/>
      <w:r>
        <w:t>sheet_parameter</w:t>
      </w:r>
      <w:bookmarkEnd w:id="2579"/>
      <w:proofErr w:type="spellEnd"/>
      <w:r>
        <w:t>"</w:t>
      </w:r>
      <w:bookmarkEnd w:id="2580"/>
      <w:bookmarkEnd w:id="2581"/>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Beschriftung"/>
        <w:spacing w:before="120"/>
      </w:pPr>
      <w:bookmarkStart w:id="2584" w:name="_Toc3566502"/>
      <w:bookmarkStart w:id="2585" w:name="_Toc34747504"/>
      <w:bookmarkStart w:id="2586" w:name="_Toc77095963"/>
      <w:bookmarkStart w:id="2587" w:name="_Toc8572207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2584"/>
      <w:bookmarkEnd w:id="2585"/>
      <w:bookmarkEnd w:id="2586"/>
      <w:bookmarkEnd w:id="2587"/>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588" w:name="_Toc3557030"/>
      <w:bookmarkStart w:id="2589" w:name="_Toc34747280"/>
      <w:bookmarkStart w:id="2590" w:name="_Toc77102099"/>
      <w:bookmarkStart w:id="2591" w:name="_Toc83048707"/>
      <w:r w:rsidRPr="007055D9">
        <w:t>I-Weld</w:t>
      </w:r>
      <w:bookmarkEnd w:id="2582"/>
      <w:bookmarkEnd w:id="2583"/>
      <w:bookmarkEnd w:id="2588"/>
      <w:bookmarkEnd w:id="2589"/>
      <w:bookmarkEnd w:id="2590"/>
      <w:bookmarkEnd w:id="2591"/>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w:t>
      </w:r>
      <w:proofErr w:type="spellStart"/>
      <w:r w:rsidRPr="007055D9">
        <w:t>χMCF</w:t>
      </w:r>
      <w:proofErr w:type="spellEnd"/>
      <w:r w:rsidRPr="007055D9">
        <w:t xml:space="preserve">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592" w:name="_Toc3557031"/>
      <w:bookmarkStart w:id="2593" w:name="_Toc34747281"/>
      <w:bookmarkStart w:id="2594" w:name="_Toc77102100"/>
      <w:r w:rsidRPr="007055D9">
        <w:t>Sheet Parameters</w:t>
      </w:r>
      <w:bookmarkEnd w:id="2592"/>
      <w:bookmarkEnd w:id="2593"/>
      <w:bookmarkEnd w:id="2594"/>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595" w:name="_Toc3557032"/>
      <w:bookmarkStart w:id="2596" w:name="_Toc34747282"/>
      <w:bookmarkStart w:id="2597" w:name="_Toc77102101"/>
      <w:r w:rsidRPr="007055D9">
        <w:t>Weld Parameters</w:t>
      </w:r>
      <w:bookmarkEnd w:id="2595"/>
      <w:bookmarkEnd w:id="2596"/>
      <w:bookmarkEnd w:id="2597"/>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Beschriftung"/>
            </w:pPr>
            <w:bookmarkStart w:id="2598" w:name="_Toc76030584"/>
            <w:bookmarkStart w:id="2599" w:name="_Toc85721942"/>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2598"/>
            <w:bookmarkEnd w:id="2599"/>
            <w:r>
              <w:t xml:space="preserve">  </w:t>
            </w:r>
          </w:p>
        </w:tc>
        <w:tc>
          <w:tcPr>
            <w:tcW w:w="4605" w:type="dxa"/>
            <w:shd w:val="clear" w:color="auto" w:fill="auto"/>
          </w:tcPr>
          <w:p w14:paraId="2984DFB8" w14:textId="53CD7C88" w:rsidR="00FC68DB" w:rsidRPr="00066EE3" w:rsidRDefault="00FC68DB" w:rsidP="00B202D2">
            <w:pPr>
              <w:pStyle w:val="Beschriftung"/>
              <w:rPr>
                <w:bCs/>
              </w:rPr>
            </w:pPr>
            <w:bookmarkStart w:id="2600" w:name="_Toc76030585"/>
            <w:bookmarkStart w:id="2601" w:name="_Toc85721943"/>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2600"/>
            <w:bookmarkEnd w:id="2601"/>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Beschriftung"/>
        <w:spacing w:before="120"/>
      </w:pPr>
      <w:bookmarkStart w:id="2602" w:name="_Toc3566503"/>
      <w:bookmarkStart w:id="2603" w:name="_Toc34747505"/>
      <w:bookmarkStart w:id="2604" w:name="_Toc77095964"/>
      <w:bookmarkStart w:id="2605" w:name="_Toc8572207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2602"/>
      <w:bookmarkEnd w:id="2603"/>
      <w:bookmarkEnd w:id="2604"/>
      <w:bookmarkEnd w:id="2605"/>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606" w:name="_Toc338939186"/>
      <w:bookmarkStart w:id="2607" w:name="_Toc3557033"/>
      <w:bookmarkStart w:id="2608" w:name="_Toc34747283"/>
      <w:bookmarkStart w:id="2609" w:name="_Toc77102102"/>
      <w:r w:rsidRPr="007055D9">
        <w:t>Attributes</w:t>
      </w:r>
      <w:bookmarkEnd w:id="2606"/>
      <w:bookmarkEnd w:id="2607"/>
      <w:bookmarkEnd w:id="2608"/>
      <w:bookmarkEnd w:id="2609"/>
    </w:p>
    <w:p w14:paraId="547A1CA7" w14:textId="77777777" w:rsidR="00FC68DB" w:rsidRPr="007055D9" w:rsidRDefault="00FC68DB" w:rsidP="00B202D2">
      <w:pPr>
        <w:pStyle w:val="berschrift5"/>
      </w:pPr>
      <w:bookmarkStart w:id="2610" w:name="_Toc338939188"/>
      <w:r w:rsidRPr="007055D9">
        <w:t xml:space="preserve">Attribute </w:t>
      </w:r>
      <w:r>
        <w:t>"</w:t>
      </w:r>
      <w:r w:rsidRPr="007055D9">
        <w:t>base</w:t>
      </w:r>
      <w:bookmarkEnd w:id="2610"/>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611" w:name="_Toc338939189"/>
      <w:r w:rsidRPr="007055D9">
        <w:t xml:space="preserve">Attribute </w:t>
      </w:r>
      <w:r>
        <w:t>"</w:t>
      </w:r>
      <w:r w:rsidRPr="007055D9">
        <w:t>technology</w:t>
      </w:r>
      <w:bookmarkEnd w:id="2611"/>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2612" w:name="_Toc338939190"/>
      <w:bookmarkStart w:id="2613" w:name="_Toc3557034"/>
      <w:bookmarkStart w:id="2614" w:name="_Toc34747284"/>
      <w:bookmarkStart w:id="2615" w:name="_Toc77102103"/>
      <w:r w:rsidRPr="007055D9">
        <w:t xml:space="preserve">Element </w:t>
      </w:r>
      <w:r>
        <w:t>"</w:t>
      </w:r>
      <w:proofErr w:type="spellStart"/>
      <w:r w:rsidRPr="007055D9">
        <w:t>weld_position</w:t>
      </w:r>
      <w:bookmarkEnd w:id="2612"/>
      <w:bookmarkEnd w:id="2613"/>
      <w:proofErr w:type="spellEnd"/>
      <w:r>
        <w:t>"</w:t>
      </w:r>
      <w:bookmarkEnd w:id="2614"/>
      <w:bookmarkEnd w:id="2615"/>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Beschriftung"/>
        <w:spacing w:before="120"/>
      </w:pPr>
      <w:bookmarkStart w:id="2616" w:name="_Toc3566504"/>
      <w:bookmarkStart w:id="2617" w:name="_Toc34747506"/>
      <w:bookmarkStart w:id="2618" w:name="_Toc77095965"/>
      <w:bookmarkStart w:id="2619" w:name="_Toc338939192"/>
      <w:bookmarkStart w:id="2620" w:name="_Toc85722075"/>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2616"/>
      <w:bookmarkEnd w:id="2617"/>
      <w:bookmarkEnd w:id="2618"/>
      <w:bookmarkEnd w:id="2620"/>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8F170E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619"/>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621" w:name="_Toc338939194"/>
      <w:r w:rsidRPr="007055D9">
        <w:t xml:space="preserve">Attribute </w:t>
      </w:r>
      <w:r>
        <w:t>"</w:t>
      </w:r>
      <w:r w:rsidRPr="007055D9">
        <w:t>filler</w:t>
      </w:r>
      <w:bookmarkEnd w:id="2621"/>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622" w:name="WeldDefinitionOverlapWeld"/>
      <w:bookmarkStart w:id="2623" w:name="_Toc3557035"/>
      <w:bookmarkStart w:id="2624" w:name="_Toc34747285"/>
      <w:bookmarkStart w:id="2625" w:name="_Toc77102104"/>
      <w:bookmarkStart w:id="2626" w:name="_Toc288200766"/>
      <w:bookmarkStart w:id="2627" w:name="_Toc338939110"/>
      <w:bookmarkEnd w:id="2622"/>
      <w:r w:rsidRPr="007055D9">
        <w:t xml:space="preserve">Element </w:t>
      </w:r>
      <w:r>
        <w:t>"</w:t>
      </w:r>
      <w:proofErr w:type="spellStart"/>
      <w:r>
        <w:t>sheet_parameter</w:t>
      </w:r>
      <w:bookmarkEnd w:id="2623"/>
      <w:proofErr w:type="spellEnd"/>
      <w:r>
        <w:t>"</w:t>
      </w:r>
      <w:bookmarkEnd w:id="2624"/>
      <w:bookmarkEnd w:id="2625"/>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Beschriftung"/>
        <w:spacing w:before="120"/>
      </w:pPr>
      <w:bookmarkStart w:id="2628" w:name="_Toc3566505"/>
      <w:bookmarkStart w:id="2629" w:name="_Toc34747507"/>
      <w:bookmarkStart w:id="2630" w:name="_Toc77095966"/>
      <w:bookmarkStart w:id="2631" w:name="_Toc8572207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2628"/>
      <w:bookmarkEnd w:id="2629"/>
      <w:bookmarkEnd w:id="2630"/>
      <w:bookmarkEnd w:id="2631"/>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lastRenderedPageBreak/>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632" w:name="_Toc3557036"/>
      <w:bookmarkStart w:id="2633" w:name="_Toc34747286"/>
      <w:bookmarkStart w:id="2634" w:name="_Toc77102105"/>
      <w:bookmarkStart w:id="2635" w:name="_Toc83048708"/>
      <w:r w:rsidRPr="007055D9">
        <w:t>Overlap Weld</w:t>
      </w:r>
      <w:bookmarkEnd w:id="2626"/>
      <w:bookmarkEnd w:id="2627"/>
      <w:bookmarkEnd w:id="2632"/>
      <w:bookmarkEnd w:id="2633"/>
      <w:bookmarkEnd w:id="2634"/>
      <w:bookmarkEnd w:id="2635"/>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w:t>
      </w:r>
      <w:proofErr w:type="spellStart"/>
      <w:r w:rsidRPr="007055D9">
        <w:t>χMCF</w:t>
      </w:r>
      <w:proofErr w:type="spellEnd"/>
      <w:r w:rsidRPr="007055D9">
        <w:t xml:space="preserve">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2"/>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636" w:name="_Toc3557037"/>
      <w:bookmarkStart w:id="2637" w:name="_Toc34747287"/>
      <w:bookmarkStart w:id="2638" w:name="_Toc77102106"/>
      <w:r w:rsidRPr="007055D9">
        <w:t>Simple Overlap Weld</w:t>
      </w:r>
      <w:bookmarkEnd w:id="2636"/>
      <w:bookmarkEnd w:id="2637"/>
      <w:bookmarkEnd w:id="2638"/>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639" w:name="_Toc3557135"/>
                            <w:bookmarkStart w:id="2640" w:name="_Toc34747388"/>
                            <w:bookmarkStart w:id="2641" w:name="_Toc76030586"/>
                            <w:bookmarkStart w:id="2642" w:name="_Toc85721944"/>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639"/>
                            <w:bookmarkEnd w:id="2640"/>
                            <w:bookmarkEnd w:id="2641"/>
                            <w:bookmarkEnd w:id="2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643" w:name="_Toc3557135"/>
                      <w:bookmarkStart w:id="2644" w:name="_Toc34747388"/>
                      <w:bookmarkStart w:id="2645" w:name="_Toc76030586"/>
                      <w:bookmarkStart w:id="2646" w:name="_Toc85721944"/>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643"/>
                      <w:bookmarkEnd w:id="2644"/>
                      <w:bookmarkEnd w:id="2645"/>
                      <w:bookmarkEnd w:id="2646"/>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647" w:name="_Toc3557136"/>
                            <w:bookmarkStart w:id="2648" w:name="_Toc34747389"/>
                            <w:bookmarkStart w:id="2649" w:name="_Toc76030587"/>
                            <w:bookmarkStart w:id="2650" w:name="_Toc85721945"/>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647"/>
                            <w:bookmarkEnd w:id="2648"/>
                            <w:bookmarkEnd w:id="2649"/>
                            <w:bookmarkEnd w:id="2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651" w:name="_Toc3557136"/>
                      <w:bookmarkStart w:id="2652" w:name="_Toc34747389"/>
                      <w:bookmarkStart w:id="2653" w:name="_Toc76030587"/>
                      <w:bookmarkStart w:id="2654" w:name="_Toc85721945"/>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651"/>
                      <w:bookmarkEnd w:id="2652"/>
                      <w:bookmarkEnd w:id="2653"/>
                      <w:bookmarkEnd w:id="2654"/>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w:t>
      </w:r>
      <w:proofErr w:type="spellStart"/>
      <w:r w:rsidRPr="007055D9">
        <w:t>χMCF</w:t>
      </w:r>
      <w:proofErr w:type="spellEnd"/>
      <w:r w:rsidRPr="007055D9">
        <w:t xml:space="preserve">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2" o:title=""/>
          </v:shape>
          <o:OLEObject Type="Embed" ProgID="Equation.3" ShapeID="_x0000_i1028" DrawAspect="Content" ObjectID="_1696337277"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proofErr w:type="spellStart"/>
            <w:r w:rsidRPr="0026200C">
              <w:rPr>
                <w:b/>
                <w:i/>
                <w:sz w:val="20"/>
              </w:rPr>
              <w:t>χMCF</w:t>
            </w:r>
            <w:proofErr w:type="spellEnd"/>
            <w:r w:rsidRPr="0026200C">
              <w:rPr>
                <w:b/>
                <w:i/>
                <w:sz w:val="20"/>
              </w:rPr>
              <w:t>-Key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Beschriftung"/>
        <w:spacing w:before="120"/>
      </w:pPr>
      <w:bookmarkStart w:id="2655" w:name="_Toc3566506"/>
      <w:bookmarkStart w:id="2656" w:name="_Toc34747508"/>
      <w:bookmarkStart w:id="2657" w:name="_Toc77095967"/>
      <w:bookmarkStart w:id="2658" w:name="_Toc8572207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2655"/>
      <w:bookmarkEnd w:id="2656"/>
      <w:bookmarkEnd w:id="2657"/>
      <w:bookmarkEnd w:id="2658"/>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659" w:name="_Toc338939112"/>
      <w:bookmarkStart w:id="2660" w:name="_Toc3557038"/>
      <w:bookmarkStart w:id="2661" w:name="_Toc34747288"/>
      <w:bookmarkStart w:id="2662" w:name="_Toc77102107"/>
      <w:r w:rsidRPr="007055D9">
        <w:t>Single Sided Double Overlap Weld</w:t>
      </w:r>
      <w:bookmarkEnd w:id="2659"/>
      <w:bookmarkEnd w:id="2660"/>
      <w:bookmarkEnd w:id="2661"/>
      <w:bookmarkEnd w:id="2662"/>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663" w:name="_Toc3557137"/>
                            <w:bookmarkStart w:id="2664" w:name="_Toc34747390"/>
                            <w:bookmarkStart w:id="2665" w:name="_Toc76030588"/>
                            <w:bookmarkStart w:id="2666" w:name="_Toc85721946"/>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663"/>
                            <w:bookmarkEnd w:id="2664"/>
                            <w:bookmarkEnd w:id="2665"/>
                            <w:bookmarkEnd w:id="2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667" w:name="_Toc3557137"/>
                      <w:bookmarkStart w:id="2668" w:name="_Toc34747390"/>
                      <w:bookmarkStart w:id="2669" w:name="_Toc76030588"/>
                      <w:bookmarkStart w:id="2670" w:name="_Toc85721946"/>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667"/>
                      <w:bookmarkEnd w:id="2668"/>
                      <w:bookmarkEnd w:id="2669"/>
                      <w:bookmarkEnd w:id="2670"/>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671" w:name="_Toc3557138"/>
                            <w:bookmarkStart w:id="2672" w:name="_Toc34747391"/>
                            <w:bookmarkStart w:id="2673" w:name="_Toc76030589"/>
                            <w:bookmarkStart w:id="2674" w:name="_Toc85721947"/>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671"/>
                            <w:bookmarkEnd w:id="2672"/>
                            <w:bookmarkEnd w:id="2673"/>
                            <w:bookmarkEnd w:id="26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675" w:name="_Toc3557138"/>
                      <w:bookmarkStart w:id="2676" w:name="_Toc34747391"/>
                      <w:bookmarkStart w:id="2677" w:name="_Toc76030589"/>
                      <w:bookmarkStart w:id="2678" w:name="_Toc85721947"/>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675"/>
                      <w:bookmarkEnd w:id="2676"/>
                      <w:bookmarkEnd w:id="2677"/>
                      <w:bookmarkEnd w:id="2678"/>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6.75pt" o:ole="">
            <v:imagedata r:id="rId151" o:title=""/>
          </v:shape>
          <o:OLEObject Type="Embed" ProgID="Equation.3" ShapeID="_x0000_i1029" DrawAspect="Content" ObjectID="_1696337278"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Beschriftung"/>
        <w:spacing w:before="120"/>
      </w:pPr>
      <w:bookmarkStart w:id="2679" w:name="_Toc3566507"/>
      <w:bookmarkStart w:id="2680" w:name="_Toc34747509"/>
      <w:bookmarkStart w:id="2681" w:name="_Toc77095968"/>
      <w:bookmarkStart w:id="2682" w:name="_Toc8572207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2679"/>
      <w:bookmarkEnd w:id="2680"/>
      <w:bookmarkEnd w:id="2681"/>
      <w:bookmarkEnd w:id="2682"/>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683" w:name="_Toc338939113"/>
      <w:bookmarkStart w:id="2684" w:name="_Toc3557039"/>
      <w:bookmarkStart w:id="2685" w:name="_Toc34747289"/>
      <w:bookmarkStart w:id="2686" w:name="_Toc77102108"/>
      <w:r w:rsidRPr="007055D9">
        <w:t>Double Sided Double Overlap Weld</w:t>
      </w:r>
      <w:bookmarkEnd w:id="2683"/>
      <w:bookmarkEnd w:id="2684"/>
      <w:bookmarkEnd w:id="2685"/>
      <w:bookmarkEnd w:id="2686"/>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687" w:name="_Toc3557139"/>
                            <w:bookmarkStart w:id="2688" w:name="_Toc34747392"/>
                            <w:bookmarkStart w:id="2689" w:name="_Toc76030590"/>
                            <w:bookmarkStart w:id="2690" w:name="_Toc85721948"/>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687"/>
                            <w:bookmarkEnd w:id="2688"/>
                            <w:bookmarkEnd w:id="2689"/>
                            <w:bookmarkEnd w:id="26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691" w:name="_Toc3557139"/>
                      <w:bookmarkStart w:id="2692" w:name="_Toc34747392"/>
                      <w:bookmarkStart w:id="2693" w:name="_Toc76030590"/>
                      <w:bookmarkStart w:id="2694" w:name="_Toc85721948"/>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691"/>
                      <w:bookmarkEnd w:id="2692"/>
                      <w:bookmarkEnd w:id="2693"/>
                      <w:bookmarkEnd w:id="2694"/>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695" w:name="_Toc3557140"/>
                            <w:bookmarkStart w:id="2696" w:name="_Toc34747393"/>
                            <w:bookmarkStart w:id="2697" w:name="_Toc76030591"/>
                            <w:bookmarkStart w:id="2698" w:name="_Toc85721949"/>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695"/>
                            <w:bookmarkEnd w:id="2696"/>
                            <w:bookmarkEnd w:id="2697"/>
                            <w:bookmarkEnd w:id="26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699" w:name="_Toc3557140"/>
                      <w:bookmarkStart w:id="2700" w:name="_Toc34747393"/>
                      <w:bookmarkStart w:id="2701" w:name="_Toc76030591"/>
                      <w:bookmarkStart w:id="2702" w:name="_Toc85721949"/>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699"/>
                      <w:bookmarkEnd w:id="2700"/>
                      <w:bookmarkEnd w:id="2701"/>
                      <w:bookmarkEnd w:id="2702"/>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6.75pt" o:ole="">
            <v:imagedata r:id="rId151" o:title=""/>
          </v:shape>
          <o:OLEObject Type="Embed" ProgID="Equation.3" ShapeID="_x0000_i1030" DrawAspect="Content" ObjectID="_1696337279"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Beschriftung"/>
        <w:spacing w:before="120"/>
      </w:pPr>
      <w:bookmarkStart w:id="2703" w:name="_Toc3566508"/>
      <w:bookmarkStart w:id="2704" w:name="_Toc34747510"/>
      <w:bookmarkStart w:id="2705" w:name="_Toc77095969"/>
      <w:bookmarkStart w:id="2706" w:name="_Toc8572207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proofErr w:type="gramStart"/>
      <w:r w:rsidRPr="007055D9">
        <w:t>Double Sided</w:t>
      </w:r>
      <w:proofErr w:type="gramEnd"/>
      <w:r w:rsidRPr="007055D9">
        <w:t xml:space="preserve"> Double Overlap Weld</w:t>
      </w:r>
      <w:bookmarkEnd w:id="2703"/>
      <w:bookmarkEnd w:id="2704"/>
      <w:bookmarkEnd w:id="2705"/>
      <w:bookmarkEnd w:id="2706"/>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707" w:name="_Toc338939196"/>
      <w:bookmarkStart w:id="2708" w:name="_Toc3557040"/>
      <w:bookmarkStart w:id="2709" w:name="_Toc34747290"/>
      <w:bookmarkStart w:id="2710" w:name="_Toc77102109"/>
      <w:r w:rsidRPr="007055D9">
        <w:t>Attributes</w:t>
      </w:r>
      <w:bookmarkEnd w:id="2707"/>
      <w:bookmarkEnd w:id="2708"/>
      <w:bookmarkEnd w:id="2709"/>
      <w:bookmarkEnd w:id="2710"/>
    </w:p>
    <w:p w14:paraId="4EF2ED14" w14:textId="77777777" w:rsidR="00FC68DB" w:rsidRPr="007055D9" w:rsidRDefault="00FC68DB" w:rsidP="00B202D2">
      <w:pPr>
        <w:pStyle w:val="berschrift5"/>
      </w:pPr>
      <w:bookmarkStart w:id="2711" w:name="_Toc338939198"/>
      <w:r w:rsidRPr="007055D9">
        <w:t xml:space="preserve">Attribute </w:t>
      </w:r>
      <w:r>
        <w:t>"</w:t>
      </w:r>
      <w:r w:rsidRPr="007055D9">
        <w:t>base</w:t>
      </w:r>
      <w:bookmarkEnd w:id="2711"/>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712" w:name="_Toc338939199"/>
      <w:r w:rsidRPr="007055D9">
        <w:t xml:space="preserve">Attribute </w:t>
      </w:r>
      <w:r>
        <w:t>"</w:t>
      </w:r>
      <w:r w:rsidRPr="007055D9">
        <w:t>technology</w:t>
      </w:r>
      <w:bookmarkEnd w:id="2712"/>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2713" w:name="_Toc338939200"/>
      <w:bookmarkStart w:id="2714" w:name="_Toc3557041"/>
      <w:bookmarkStart w:id="2715" w:name="_Toc34747291"/>
      <w:bookmarkStart w:id="2716" w:name="_Toc77102110"/>
      <w:r w:rsidRPr="007055D9">
        <w:t xml:space="preserve">Element </w:t>
      </w:r>
      <w:r>
        <w:t>"</w:t>
      </w:r>
      <w:proofErr w:type="spellStart"/>
      <w:r w:rsidRPr="007055D9">
        <w:t>weld_position</w:t>
      </w:r>
      <w:bookmarkEnd w:id="2713"/>
      <w:bookmarkEnd w:id="2714"/>
      <w:proofErr w:type="spellEnd"/>
      <w:r>
        <w:t>"</w:t>
      </w:r>
      <w:bookmarkEnd w:id="2715"/>
      <w:bookmarkEnd w:id="2716"/>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Beschriftung"/>
        <w:spacing w:before="120"/>
      </w:pPr>
      <w:bookmarkStart w:id="2717" w:name="_Toc3566509"/>
      <w:bookmarkStart w:id="2718" w:name="_Toc34747511"/>
      <w:bookmarkStart w:id="2719" w:name="_Toc77095970"/>
      <w:bookmarkStart w:id="2720" w:name="_Toc338939203"/>
      <w:bookmarkStart w:id="2721" w:name="_Toc85722080"/>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717"/>
      <w:bookmarkEnd w:id="2718"/>
      <w:bookmarkEnd w:id="2719"/>
      <w:bookmarkEnd w:id="2721"/>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ED2CDA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720"/>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722" w:name="_Toc338939204"/>
      <w:r w:rsidRPr="007055D9">
        <w:t xml:space="preserve">Attribute </w:t>
      </w:r>
      <w:r>
        <w:t>"</w:t>
      </w:r>
      <w:r w:rsidRPr="007055D9">
        <w:t>thickness</w:t>
      </w:r>
      <w:bookmarkEnd w:id="2722"/>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723" w:name="_Toc338939205"/>
      <w:r w:rsidRPr="007055D9">
        <w:t xml:space="preserve">Attribute </w:t>
      </w:r>
      <w:r>
        <w:t>"</w:t>
      </w:r>
      <w:r w:rsidRPr="007055D9">
        <w:t>angle</w:t>
      </w:r>
      <w:bookmarkEnd w:id="2723"/>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724" w:name="_Toc338939206"/>
      <w:r w:rsidRPr="007055D9">
        <w:t xml:space="preserve">Attribute </w:t>
      </w:r>
      <w:r>
        <w:t>"</w:t>
      </w:r>
      <w:r w:rsidRPr="007055D9">
        <w:t>shape</w:t>
      </w:r>
      <w:bookmarkEnd w:id="2724"/>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725" w:name="_Toc338939207"/>
      <w:r w:rsidRPr="007055D9">
        <w:t xml:space="preserve">Attribute </w:t>
      </w:r>
      <w:r>
        <w:t>"</w:t>
      </w:r>
      <w:r w:rsidRPr="007055D9">
        <w:t>penetration</w:t>
      </w:r>
      <w:bookmarkEnd w:id="2725"/>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726" w:name="_Toc338939209"/>
      <w:r w:rsidRPr="007055D9">
        <w:t xml:space="preserve">Attribute </w:t>
      </w:r>
      <w:r>
        <w:t>"</w:t>
      </w:r>
      <w:r w:rsidRPr="007055D9">
        <w:t>filler</w:t>
      </w:r>
      <w:bookmarkEnd w:id="2726"/>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727" w:name="WeldDefinitionYJoint"/>
      <w:bookmarkStart w:id="2728" w:name="_Toc3557042"/>
      <w:bookmarkStart w:id="2729" w:name="_Toc34747292"/>
      <w:bookmarkStart w:id="2730" w:name="_Toc77102111"/>
      <w:bookmarkStart w:id="2731" w:name="_Toc288200767"/>
      <w:bookmarkStart w:id="2732" w:name="_Toc338939114"/>
      <w:bookmarkEnd w:id="2727"/>
      <w:r w:rsidRPr="007055D9">
        <w:t xml:space="preserve">Element </w:t>
      </w:r>
      <w:r>
        <w:t>"</w:t>
      </w:r>
      <w:proofErr w:type="spellStart"/>
      <w:r>
        <w:t>sheet_parameter</w:t>
      </w:r>
      <w:bookmarkEnd w:id="2728"/>
      <w:proofErr w:type="spellEnd"/>
      <w:r>
        <w:t>"</w:t>
      </w:r>
      <w:bookmarkEnd w:id="2729"/>
      <w:bookmarkEnd w:id="2730"/>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Beschriftung"/>
        <w:spacing w:before="120"/>
      </w:pPr>
      <w:bookmarkStart w:id="2733" w:name="_Toc3566510"/>
      <w:bookmarkStart w:id="2734" w:name="_Toc34747512"/>
      <w:bookmarkStart w:id="2735" w:name="_Toc77095971"/>
      <w:bookmarkStart w:id="2736" w:name="_Toc8572208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733"/>
      <w:bookmarkEnd w:id="2734"/>
      <w:bookmarkEnd w:id="2735"/>
      <w:bookmarkEnd w:id="2736"/>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737" w:name="_Toc3557043"/>
      <w:bookmarkStart w:id="2738" w:name="_Toc34747293"/>
      <w:bookmarkStart w:id="2739" w:name="_Toc77102112"/>
      <w:bookmarkStart w:id="2740" w:name="_Toc83048709"/>
      <w:r w:rsidRPr="007055D9">
        <w:t>Y-Joint</w:t>
      </w:r>
      <w:bookmarkEnd w:id="2731"/>
      <w:bookmarkEnd w:id="2732"/>
      <w:bookmarkEnd w:id="2737"/>
      <w:bookmarkEnd w:id="2738"/>
      <w:bookmarkEnd w:id="2739"/>
      <w:bookmarkEnd w:id="2740"/>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w:t>
      </w:r>
      <w:proofErr w:type="spellStart"/>
      <w:r w:rsidRPr="007055D9">
        <w:t>χMCF</w:t>
      </w:r>
      <w:proofErr w:type="spellEnd"/>
      <w:r w:rsidRPr="007055D9">
        <w:t xml:space="preserve">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3"/>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741" w:name="_Toc3557044"/>
      <w:bookmarkStart w:id="2742" w:name="_Toc34747294"/>
      <w:bookmarkStart w:id="2743" w:name="_Toc77102113"/>
      <w:r w:rsidRPr="007055D9">
        <w:lastRenderedPageBreak/>
        <w:t>Sheet Parameters</w:t>
      </w:r>
      <w:bookmarkEnd w:id="2741"/>
      <w:bookmarkEnd w:id="2742"/>
      <w:bookmarkEnd w:id="2743"/>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744" w:name="_Toc3557045"/>
      <w:bookmarkStart w:id="2745" w:name="_Toc34747295"/>
      <w:bookmarkStart w:id="2746" w:name="_Toc77102114"/>
      <w:r w:rsidRPr="007055D9">
        <w:t>Weld Parameters</w:t>
      </w:r>
      <w:bookmarkEnd w:id="2744"/>
      <w:bookmarkEnd w:id="2745"/>
      <w:bookmarkEnd w:id="2746"/>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Beschriftung"/>
            </w:pPr>
            <w:bookmarkStart w:id="2747" w:name="_Ref7931629"/>
            <w:bookmarkStart w:id="2748" w:name="_Toc76030592"/>
            <w:bookmarkStart w:id="2749" w:name="_Toc85721950"/>
            <w:r>
              <w:t xml:space="preserve">Figure </w:t>
            </w:r>
            <w:r>
              <w:fldChar w:fldCharType="begin"/>
            </w:r>
            <w:r>
              <w:instrText xml:space="preserve"> SEQ Figure \* ARABIC </w:instrText>
            </w:r>
            <w:r>
              <w:fldChar w:fldCharType="separate"/>
            </w:r>
            <w:r w:rsidR="004C113B">
              <w:rPr>
                <w:noProof/>
              </w:rPr>
              <w:t>71</w:t>
            </w:r>
            <w:r>
              <w:fldChar w:fldCharType="end"/>
            </w:r>
            <w:bookmarkEnd w:id="2747"/>
            <w:r>
              <w:t>: Y-Joint Sheet Layout</w:t>
            </w:r>
            <w:bookmarkEnd w:id="2748"/>
            <w:bookmarkEnd w:id="2749"/>
            <w:r>
              <w:t xml:space="preserve"> </w:t>
            </w:r>
          </w:p>
        </w:tc>
        <w:tc>
          <w:tcPr>
            <w:tcW w:w="4605" w:type="dxa"/>
            <w:shd w:val="clear" w:color="auto" w:fill="auto"/>
          </w:tcPr>
          <w:p w14:paraId="0705A4F3" w14:textId="5F62F425" w:rsidR="00FC68DB" w:rsidRPr="00066EE3" w:rsidRDefault="00FC68DB" w:rsidP="00B202D2">
            <w:pPr>
              <w:pStyle w:val="Beschriftung"/>
              <w:rPr>
                <w:bCs/>
              </w:rPr>
            </w:pPr>
            <w:bookmarkStart w:id="2750" w:name="_Toc76030593"/>
            <w:bookmarkStart w:id="2751" w:name="_Toc85721951"/>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2750"/>
            <w:bookmarkEnd w:id="2751"/>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6.75pt" o:ole="">
            <v:imagedata r:id="rId151" o:title=""/>
          </v:shape>
          <o:OLEObject Type="Embed" ProgID="Equation.3" ShapeID="_x0000_i1031" DrawAspect="Content" ObjectID="_1696337280" r:id="rId17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 xml:space="preserve">Inside the </w:t>
      </w:r>
      <w:proofErr w:type="spellStart"/>
      <w:r w:rsidRPr="007055D9">
        <w:t>χMCF</w:t>
      </w:r>
      <w:proofErr w:type="spellEnd"/>
      <w:r w:rsidRPr="007055D9">
        <w:t xml:space="preserve">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Beschriftung"/>
        <w:spacing w:before="120"/>
      </w:pPr>
      <w:bookmarkStart w:id="2752" w:name="_Toc3566511"/>
      <w:bookmarkStart w:id="2753" w:name="_Toc34747513"/>
      <w:bookmarkStart w:id="2754" w:name="_Toc77095972"/>
      <w:bookmarkStart w:id="2755" w:name="_Toc338939211"/>
      <w:bookmarkStart w:id="2756" w:name="_Toc85722082"/>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2752"/>
      <w:bookmarkEnd w:id="2753"/>
      <w:bookmarkEnd w:id="2754"/>
      <w:bookmarkEnd w:id="2756"/>
    </w:p>
    <w:p w14:paraId="449B6B32" w14:textId="77777777" w:rsidR="00FC68DB" w:rsidRPr="007055D9" w:rsidRDefault="00FC68DB" w:rsidP="00B202D2">
      <w:pPr>
        <w:pStyle w:val="berschrift4"/>
      </w:pPr>
      <w:bookmarkStart w:id="2757" w:name="_Toc3557046"/>
      <w:bookmarkStart w:id="2758" w:name="_Toc34747296"/>
      <w:bookmarkStart w:id="2759" w:name="_Toc77102115"/>
      <w:r w:rsidRPr="007055D9">
        <w:t>Attributes</w:t>
      </w:r>
      <w:bookmarkEnd w:id="2755"/>
      <w:bookmarkEnd w:id="2757"/>
      <w:bookmarkEnd w:id="2758"/>
      <w:bookmarkEnd w:id="2759"/>
    </w:p>
    <w:p w14:paraId="196C39A1" w14:textId="77777777" w:rsidR="00FC68DB" w:rsidRPr="007055D9" w:rsidRDefault="00FC68DB" w:rsidP="00B202D2">
      <w:pPr>
        <w:pStyle w:val="berschrift5"/>
      </w:pPr>
      <w:bookmarkStart w:id="2760" w:name="_Toc338939213"/>
      <w:r w:rsidRPr="007055D9">
        <w:t xml:space="preserve">Attribute </w:t>
      </w:r>
      <w:r>
        <w:t>"</w:t>
      </w:r>
      <w:r w:rsidRPr="007055D9">
        <w:t>base</w:t>
      </w:r>
      <w:bookmarkEnd w:id="2760"/>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761" w:name="_Toc338939214"/>
      <w:r w:rsidRPr="007055D9">
        <w:t xml:space="preserve">Attribute </w:t>
      </w:r>
      <w:r>
        <w:t>"</w:t>
      </w:r>
      <w:r w:rsidRPr="007055D9">
        <w:t>technology</w:t>
      </w:r>
      <w:bookmarkEnd w:id="2761"/>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2762" w:name="_Toc338939215"/>
      <w:bookmarkStart w:id="2763" w:name="_Toc3557047"/>
      <w:bookmarkStart w:id="2764" w:name="_Toc34747297"/>
      <w:bookmarkStart w:id="2765" w:name="_Toc77102116"/>
      <w:r w:rsidRPr="007055D9">
        <w:t xml:space="preserve">Element </w:t>
      </w:r>
      <w:r>
        <w:t>"</w:t>
      </w:r>
      <w:proofErr w:type="spellStart"/>
      <w:r w:rsidRPr="007055D9">
        <w:t>weld_position</w:t>
      </w:r>
      <w:bookmarkEnd w:id="2762"/>
      <w:bookmarkEnd w:id="2763"/>
      <w:proofErr w:type="spellEnd"/>
      <w:r>
        <w:t>"</w:t>
      </w:r>
      <w:bookmarkEnd w:id="2764"/>
      <w:bookmarkEnd w:id="2765"/>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Beschriftung"/>
        <w:spacing w:before="120"/>
      </w:pPr>
      <w:bookmarkStart w:id="2766" w:name="_Toc3566512"/>
      <w:bookmarkStart w:id="2767" w:name="_Toc34747514"/>
      <w:bookmarkStart w:id="2768" w:name="_Toc77095973"/>
      <w:bookmarkStart w:id="2769" w:name="_Toc338939218"/>
      <w:bookmarkStart w:id="2770" w:name="_Toc85722083"/>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766"/>
      <w:bookmarkEnd w:id="2767"/>
      <w:bookmarkEnd w:id="2768"/>
      <w:bookmarkEnd w:id="2770"/>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4C6D0DB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769"/>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2771" w:name="_Toc338939219"/>
      <w:r w:rsidRPr="007055D9">
        <w:t xml:space="preserve">Attribute </w:t>
      </w:r>
      <w:r>
        <w:t>"</w:t>
      </w:r>
      <w:r w:rsidRPr="007055D9">
        <w:t>thickness</w:t>
      </w:r>
      <w:bookmarkEnd w:id="2771"/>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Beschriftung"/>
        <w:spacing w:before="120"/>
      </w:pPr>
      <w:bookmarkStart w:id="2772" w:name="_Toc3566513"/>
      <w:bookmarkStart w:id="2773" w:name="_Toc34747515"/>
      <w:bookmarkStart w:id="2774" w:name="_Toc77095974"/>
      <w:bookmarkStart w:id="2775" w:name="_Toc338939220"/>
      <w:bookmarkStart w:id="2776" w:name="_Toc85722084"/>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2772"/>
      <w:bookmarkEnd w:id="2773"/>
      <w:bookmarkEnd w:id="2774"/>
      <w:bookmarkEnd w:id="2776"/>
    </w:p>
    <w:p w14:paraId="6D37B18D" w14:textId="77777777" w:rsidR="00FC68DB" w:rsidRPr="007055D9" w:rsidRDefault="00FC68DB" w:rsidP="00B202D2">
      <w:pPr>
        <w:pStyle w:val="berschrift5"/>
      </w:pPr>
      <w:r w:rsidRPr="007055D9">
        <w:t xml:space="preserve">Attribute </w:t>
      </w:r>
      <w:r>
        <w:t>"</w:t>
      </w:r>
      <w:r w:rsidRPr="007055D9">
        <w:t>angle</w:t>
      </w:r>
      <w:bookmarkEnd w:id="2775"/>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777" w:name="_Toc338939221"/>
      <w:r w:rsidRPr="007055D9">
        <w:t xml:space="preserve">Attribute </w:t>
      </w:r>
      <w:r>
        <w:t>"</w:t>
      </w:r>
      <w:r w:rsidRPr="007055D9">
        <w:t>penetration</w:t>
      </w:r>
      <w:bookmarkEnd w:id="2777"/>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778" w:name="_Toc338939223"/>
      <w:r w:rsidRPr="007055D9">
        <w:t xml:space="preserve">Attribute </w:t>
      </w:r>
      <w:r>
        <w:t>"</w:t>
      </w:r>
      <w:r w:rsidRPr="007055D9">
        <w:t>shape</w:t>
      </w:r>
      <w:bookmarkEnd w:id="2778"/>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779" w:name="_Toc338939224"/>
      <w:r w:rsidRPr="007055D9">
        <w:t xml:space="preserve">Attribute </w:t>
      </w:r>
      <w:r>
        <w:t>"</w:t>
      </w:r>
      <w:r w:rsidRPr="007055D9">
        <w:t>filler</w:t>
      </w:r>
      <w:bookmarkEnd w:id="2779"/>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780" w:name="_Toc3557048"/>
      <w:bookmarkStart w:id="2781" w:name="_Toc34747298"/>
      <w:bookmarkStart w:id="2782" w:name="_Toc77102117"/>
      <w:r w:rsidRPr="007055D9">
        <w:lastRenderedPageBreak/>
        <w:t xml:space="preserve">Element </w:t>
      </w:r>
      <w:r>
        <w:t>"</w:t>
      </w:r>
      <w:proofErr w:type="spellStart"/>
      <w:r>
        <w:t>sheet_parameter</w:t>
      </w:r>
      <w:bookmarkEnd w:id="2780"/>
      <w:proofErr w:type="spellEnd"/>
      <w:r>
        <w:t>"</w:t>
      </w:r>
      <w:bookmarkEnd w:id="2781"/>
      <w:bookmarkEnd w:id="2782"/>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Beschriftung"/>
        <w:spacing w:before="120"/>
      </w:pPr>
      <w:bookmarkStart w:id="2783" w:name="_Toc3566514"/>
      <w:bookmarkStart w:id="2784" w:name="_Toc34747516"/>
      <w:bookmarkStart w:id="2785" w:name="_Toc77095975"/>
      <w:bookmarkStart w:id="2786" w:name="_Toc8572208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783"/>
      <w:bookmarkEnd w:id="2784"/>
      <w:bookmarkEnd w:id="2785"/>
      <w:bookmarkEnd w:id="2786"/>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787" w:name="WeldDefinitionKJoint"/>
      <w:bookmarkStart w:id="2788" w:name="_Toc338939115"/>
      <w:bookmarkStart w:id="2789" w:name="_Toc3557049"/>
      <w:bookmarkStart w:id="2790" w:name="_Toc34747299"/>
      <w:bookmarkStart w:id="2791" w:name="_Toc77102118"/>
      <w:bookmarkStart w:id="2792" w:name="_Toc83048710"/>
      <w:bookmarkEnd w:id="2787"/>
      <w:r w:rsidRPr="007055D9">
        <w:t>K-Joint</w:t>
      </w:r>
      <w:bookmarkEnd w:id="2788"/>
      <w:bookmarkEnd w:id="2789"/>
      <w:bookmarkEnd w:id="2790"/>
      <w:bookmarkEnd w:id="2791"/>
      <w:bookmarkEnd w:id="2792"/>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4"/>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793" w:name="_Toc3557050"/>
      <w:bookmarkStart w:id="2794" w:name="_Toc34747300"/>
      <w:bookmarkStart w:id="2795" w:name="_Toc77102119"/>
      <w:r w:rsidRPr="007055D9">
        <w:t>Sheet Parameters</w:t>
      </w:r>
      <w:bookmarkEnd w:id="2793"/>
      <w:bookmarkEnd w:id="2794"/>
      <w:bookmarkEnd w:id="2795"/>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796" w:name="_Ref7932243"/>
                            <w:bookmarkStart w:id="2797" w:name="_Toc3557143"/>
                            <w:bookmarkStart w:id="2798" w:name="_Ref7932230"/>
                            <w:bookmarkStart w:id="2799" w:name="_Toc34747396"/>
                            <w:bookmarkStart w:id="2800" w:name="_Toc76030594"/>
                            <w:bookmarkStart w:id="2801" w:name="_Toc85721952"/>
                            <w:r>
                              <w:t xml:space="preserve">Figure </w:t>
                            </w:r>
                            <w:r>
                              <w:fldChar w:fldCharType="begin"/>
                            </w:r>
                            <w:r>
                              <w:instrText xml:space="preserve"> SEQ Figure \* ARABIC </w:instrText>
                            </w:r>
                            <w:r>
                              <w:fldChar w:fldCharType="separate"/>
                            </w:r>
                            <w:r>
                              <w:rPr>
                                <w:noProof/>
                              </w:rPr>
                              <w:t>73</w:t>
                            </w:r>
                            <w:r>
                              <w:fldChar w:fldCharType="end"/>
                            </w:r>
                            <w:bookmarkEnd w:id="2796"/>
                            <w:r>
                              <w:t>: K-Joint Sheet Layout</w:t>
                            </w:r>
                            <w:bookmarkEnd w:id="2797"/>
                            <w:bookmarkEnd w:id="2798"/>
                            <w:bookmarkEnd w:id="2799"/>
                            <w:bookmarkEnd w:id="2800"/>
                            <w:bookmarkEnd w:id="28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802" w:name="_Ref7932243"/>
                      <w:bookmarkStart w:id="2803" w:name="_Toc3557143"/>
                      <w:bookmarkStart w:id="2804" w:name="_Ref7932230"/>
                      <w:bookmarkStart w:id="2805" w:name="_Toc34747396"/>
                      <w:bookmarkStart w:id="2806" w:name="_Toc76030594"/>
                      <w:bookmarkStart w:id="2807" w:name="_Toc85721952"/>
                      <w:r>
                        <w:t xml:space="preserve">Figure </w:t>
                      </w:r>
                      <w:r>
                        <w:fldChar w:fldCharType="begin"/>
                      </w:r>
                      <w:r>
                        <w:instrText xml:space="preserve"> SEQ Figure \* ARABIC </w:instrText>
                      </w:r>
                      <w:r>
                        <w:fldChar w:fldCharType="separate"/>
                      </w:r>
                      <w:r>
                        <w:rPr>
                          <w:noProof/>
                        </w:rPr>
                        <w:t>73</w:t>
                      </w:r>
                      <w:r>
                        <w:fldChar w:fldCharType="end"/>
                      </w:r>
                      <w:bookmarkEnd w:id="2802"/>
                      <w:r>
                        <w:t>: K-Joint Sheet Layout</w:t>
                      </w:r>
                      <w:bookmarkEnd w:id="2803"/>
                      <w:bookmarkEnd w:id="2804"/>
                      <w:bookmarkEnd w:id="2805"/>
                      <w:bookmarkEnd w:id="2806"/>
                      <w:bookmarkEnd w:id="2807"/>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808" w:name="_Toc3557051"/>
      <w:bookmarkStart w:id="2809" w:name="_Toc34747301"/>
      <w:bookmarkStart w:id="2810" w:name="_Toc77102120"/>
      <w:r w:rsidRPr="007055D9">
        <w:t>Weld Parameters</w:t>
      </w:r>
      <w:bookmarkEnd w:id="2808"/>
      <w:bookmarkEnd w:id="2809"/>
      <w:bookmarkEnd w:id="2810"/>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811" w:name="_Toc3557144"/>
                            <w:bookmarkStart w:id="2812" w:name="_Toc34747397"/>
                            <w:bookmarkStart w:id="2813" w:name="_Toc76030595"/>
                            <w:bookmarkStart w:id="2814" w:name="_Toc85721953"/>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811"/>
                            <w:bookmarkEnd w:id="2812"/>
                            <w:bookmarkEnd w:id="2813"/>
                            <w:bookmarkEnd w:id="28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815" w:name="_Toc3557144"/>
                      <w:bookmarkStart w:id="2816" w:name="_Toc34747397"/>
                      <w:bookmarkStart w:id="2817" w:name="_Toc76030595"/>
                      <w:bookmarkStart w:id="2818" w:name="_Toc85721953"/>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815"/>
                      <w:bookmarkEnd w:id="2816"/>
                      <w:bookmarkEnd w:id="2817"/>
                      <w:bookmarkEnd w:id="2818"/>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6.75pt" o:ole="">
            <v:imagedata r:id="rId151" o:title=""/>
          </v:shape>
          <o:OLEObject Type="Embed" ProgID="Equation.3" ShapeID="_x0000_i1032" DrawAspect="Content" ObjectID="_1696337281" r:id="rId17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Beschriftung"/>
        <w:spacing w:before="120"/>
      </w:pPr>
      <w:bookmarkStart w:id="2819" w:name="_Toc3566515"/>
      <w:bookmarkStart w:id="2820" w:name="_Toc34747517"/>
      <w:bookmarkStart w:id="2821" w:name="_Toc77095976"/>
      <w:bookmarkStart w:id="2822" w:name="_Toc8572208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2819"/>
      <w:bookmarkEnd w:id="2820"/>
      <w:bookmarkEnd w:id="2821"/>
      <w:bookmarkEnd w:id="2822"/>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823" w:name="_Toc338939226"/>
      <w:bookmarkStart w:id="2824" w:name="_Toc3557052"/>
      <w:bookmarkStart w:id="2825" w:name="_Toc34747302"/>
      <w:bookmarkStart w:id="2826" w:name="_Toc77102121"/>
      <w:r w:rsidRPr="007055D9">
        <w:t>Attributes</w:t>
      </w:r>
      <w:bookmarkEnd w:id="2823"/>
      <w:bookmarkEnd w:id="2824"/>
      <w:bookmarkEnd w:id="2825"/>
      <w:bookmarkEnd w:id="2826"/>
    </w:p>
    <w:p w14:paraId="5D24B36D" w14:textId="77777777" w:rsidR="00FC68DB" w:rsidRPr="007055D9" w:rsidRDefault="00FC68DB" w:rsidP="00B202D2">
      <w:pPr>
        <w:pStyle w:val="berschrift5"/>
      </w:pPr>
      <w:bookmarkStart w:id="2827" w:name="_Toc338939228"/>
      <w:r w:rsidRPr="007055D9">
        <w:t xml:space="preserve">Attribute </w:t>
      </w:r>
      <w:r>
        <w:t>"</w:t>
      </w:r>
      <w:r w:rsidRPr="007055D9">
        <w:t>base</w:t>
      </w:r>
      <w:bookmarkEnd w:id="2827"/>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828" w:name="_Toc338939229"/>
      <w:r w:rsidRPr="007055D9">
        <w:t xml:space="preserve">Attribute </w:t>
      </w:r>
      <w:r>
        <w:t>"</w:t>
      </w:r>
      <w:r w:rsidRPr="007055D9">
        <w:t>technology</w:t>
      </w:r>
      <w:bookmarkEnd w:id="2828"/>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2829" w:name="_Toc338939230"/>
      <w:bookmarkStart w:id="2830" w:name="_Toc3557053"/>
      <w:bookmarkStart w:id="2831" w:name="_Toc34747303"/>
      <w:bookmarkStart w:id="2832" w:name="_Toc77102122"/>
      <w:r w:rsidRPr="007055D9">
        <w:t xml:space="preserve">Element </w:t>
      </w:r>
      <w:r>
        <w:t>"</w:t>
      </w:r>
      <w:proofErr w:type="spellStart"/>
      <w:r w:rsidRPr="007055D9">
        <w:t>weld_position</w:t>
      </w:r>
      <w:bookmarkEnd w:id="2829"/>
      <w:bookmarkEnd w:id="2830"/>
      <w:proofErr w:type="spellEnd"/>
      <w:r>
        <w:t>"</w:t>
      </w:r>
      <w:bookmarkEnd w:id="2831"/>
      <w:bookmarkEnd w:id="2832"/>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Beschriftung"/>
        <w:spacing w:before="120"/>
      </w:pPr>
      <w:bookmarkStart w:id="2833" w:name="_Toc3566516"/>
      <w:bookmarkStart w:id="2834" w:name="_Toc34747518"/>
      <w:bookmarkStart w:id="2835" w:name="_Toc77095977"/>
      <w:bookmarkStart w:id="2836" w:name="_Toc338939233"/>
      <w:bookmarkStart w:id="2837" w:name="_Toc85722087"/>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833"/>
      <w:bookmarkEnd w:id="2834"/>
      <w:bookmarkEnd w:id="2835"/>
      <w:bookmarkEnd w:id="2837"/>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18DC670"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836"/>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2838" w:name="_Toc338939234"/>
      <w:r w:rsidRPr="007055D9">
        <w:t xml:space="preserve">Attribute </w:t>
      </w:r>
      <w:r>
        <w:t>"</w:t>
      </w:r>
      <w:r w:rsidRPr="007055D9">
        <w:t>thickness</w:t>
      </w:r>
      <w:bookmarkEnd w:id="2838"/>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Beschriftung"/>
        <w:spacing w:before="120"/>
      </w:pPr>
      <w:bookmarkStart w:id="2839" w:name="_Toc3566517"/>
      <w:bookmarkStart w:id="2840" w:name="_Toc34747519"/>
      <w:bookmarkStart w:id="2841" w:name="_Toc77095978"/>
      <w:bookmarkStart w:id="2842" w:name="_Toc338939235"/>
      <w:bookmarkStart w:id="2843" w:name="_Toc85722088"/>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2839"/>
      <w:bookmarkEnd w:id="2840"/>
      <w:bookmarkEnd w:id="2841"/>
      <w:bookmarkEnd w:id="2843"/>
    </w:p>
    <w:p w14:paraId="435000B6" w14:textId="77777777" w:rsidR="00FC68DB" w:rsidRPr="007055D9" w:rsidRDefault="00FC68DB" w:rsidP="00B202D2">
      <w:pPr>
        <w:pStyle w:val="berschrift5"/>
      </w:pPr>
      <w:r w:rsidRPr="007055D9">
        <w:t xml:space="preserve">Attribute </w:t>
      </w:r>
      <w:r>
        <w:t>"</w:t>
      </w:r>
      <w:r w:rsidRPr="007055D9">
        <w:t>angle</w:t>
      </w:r>
      <w:bookmarkEnd w:id="2842"/>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844" w:name="_Toc338939236"/>
      <w:r w:rsidRPr="007055D9">
        <w:t xml:space="preserve">Attribute </w:t>
      </w:r>
      <w:r>
        <w:t>"</w:t>
      </w:r>
      <w:r w:rsidRPr="007055D9">
        <w:t>penetration</w:t>
      </w:r>
      <w:bookmarkEnd w:id="2844"/>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845" w:name="_Toc338939238"/>
      <w:r w:rsidRPr="007055D9">
        <w:t xml:space="preserve">Attribute </w:t>
      </w:r>
      <w:r>
        <w:t>"</w:t>
      </w:r>
      <w:r w:rsidRPr="007055D9">
        <w:t>shape</w:t>
      </w:r>
      <w:bookmarkEnd w:id="2845"/>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846" w:name="_Toc338939239"/>
      <w:r w:rsidRPr="007055D9">
        <w:t xml:space="preserve">Attribute </w:t>
      </w:r>
      <w:r>
        <w:t>"</w:t>
      </w:r>
      <w:r w:rsidRPr="007055D9">
        <w:t>filler</w:t>
      </w:r>
      <w:bookmarkEnd w:id="2846"/>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847" w:name="WeldDefinitionCrossJoint"/>
      <w:bookmarkStart w:id="2848" w:name="_Ref397588351"/>
      <w:bookmarkStart w:id="2849" w:name="_Toc3557054"/>
      <w:bookmarkStart w:id="2850" w:name="_Toc34747304"/>
      <w:bookmarkStart w:id="2851" w:name="_Toc77102123"/>
      <w:bookmarkStart w:id="2852" w:name="_Toc338939116"/>
      <w:bookmarkEnd w:id="2847"/>
      <w:r w:rsidRPr="007055D9">
        <w:t xml:space="preserve">Element </w:t>
      </w:r>
      <w:r>
        <w:t>"</w:t>
      </w:r>
      <w:proofErr w:type="spellStart"/>
      <w:r>
        <w:t>sheet_parameter</w:t>
      </w:r>
      <w:bookmarkEnd w:id="2848"/>
      <w:bookmarkEnd w:id="2849"/>
      <w:proofErr w:type="spellEnd"/>
      <w:r>
        <w:t>"</w:t>
      </w:r>
      <w:bookmarkEnd w:id="2850"/>
      <w:bookmarkEnd w:id="2851"/>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Beschriftung"/>
        <w:spacing w:before="120"/>
      </w:pPr>
      <w:bookmarkStart w:id="2853" w:name="_Toc3566518"/>
      <w:bookmarkStart w:id="2854" w:name="_Toc34747520"/>
      <w:bookmarkStart w:id="2855" w:name="_Toc77095979"/>
      <w:bookmarkStart w:id="2856" w:name="_Toc8572208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853"/>
      <w:bookmarkEnd w:id="2854"/>
      <w:bookmarkEnd w:id="2855"/>
      <w:bookmarkEnd w:id="2856"/>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857" w:name="_Toc3557055"/>
      <w:bookmarkStart w:id="2858" w:name="_Toc34747305"/>
      <w:bookmarkStart w:id="2859" w:name="_Toc77102124"/>
      <w:bookmarkStart w:id="2860" w:name="_Toc83048711"/>
      <w:r>
        <w:t>Cruciform Joint</w:t>
      </w:r>
      <w:bookmarkEnd w:id="2852"/>
      <w:bookmarkEnd w:id="2857"/>
      <w:bookmarkEnd w:id="2858"/>
      <w:bookmarkEnd w:id="2859"/>
      <w:bookmarkEnd w:id="2860"/>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861" w:name="GenericSeamWeldWeldingTechnology"/>
      <w:bookmarkEnd w:id="2861"/>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862" w:name="_Toc3557056"/>
      <w:bookmarkStart w:id="2863" w:name="_Toc34747306"/>
      <w:bookmarkStart w:id="2864"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862"/>
      <w:bookmarkEnd w:id="2863"/>
      <w:bookmarkEnd w:id="2864"/>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865" w:name="_Toc3557057"/>
      <w:bookmarkStart w:id="2866" w:name="_Toc34747307"/>
      <w:bookmarkStart w:id="2867" w:name="_Toc77102126"/>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868" w:name="_Toc3557145"/>
                            <w:bookmarkStart w:id="2869" w:name="_Toc34747398"/>
                            <w:bookmarkStart w:id="2870" w:name="_Toc76030596"/>
                            <w:bookmarkStart w:id="2871" w:name="_Toc85721954"/>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868"/>
                            <w:bookmarkEnd w:id="2869"/>
                            <w:bookmarkEnd w:id="2870"/>
                            <w:bookmarkEnd w:id="28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872" w:name="_Toc3557145"/>
                      <w:bookmarkStart w:id="2873" w:name="_Toc34747398"/>
                      <w:bookmarkStart w:id="2874" w:name="_Toc76030596"/>
                      <w:bookmarkStart w:id="2875" w:name="_Toc85721954"/>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872"/>
                      <w:bookmarkEnd w:id="2873"/>
                      <w:bookmarkEnd w:id="2874"/>
                      <w:bookmarkEnd w:id="2875"/>
                    </w:p>
                  </w:txbxContent>
                </v:textbox>
              </v:shape>
            </w:pict>
          </mc:Fallback>
        </mc:AlternateContent>
      </w:r>
      <w:r w:rsidRPr="007055D9">
        <w:t>Weld Parameters</w:t>
      </w:r>
      <w:bookmarkEnd w:id="2865"/>
      <w:bookmarkEnd w:id="2866"/>
      <w:bookmarkEnd w:id="2867"/>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876" w:name="_Toc3557146"/>
                            <w:bookmarkStart w:id="2877" w:name="_Toc34747399"/>
                            <w:bookmarkStart w:id="2878" w:name="_Toc76030597"/>
                            <w:bookmarkStart w:id="2879" w:name="_Toc85721955"/>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876"/>
                            <w:bookmarkEnd w:id="2877"/>
                            <w:bookmarkEnd w:id="2878"/>
                            <w:bookmarkEnd w:id="28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880" w:name="_Toc3557146"/>
                      <w:bookmarkStart w:id="2881" w:name="_Toc34747399"/>
                      <w:bookmarkStart w:id="2882" w:name="_Toc76030597"/>
                      <w:bookmarkStart w:id="2883" w:name="_Toc85721955"/>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880"/>
                      <w:bookmarkEnd w:id="2881"/>
                      <w:bookmarkEnd w:id="2882"/>
                      <w:bookmarkEnd w:id="2883"/>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6.75pt" o:ole="">
            <v:imagedata r:id="rId151" o:title=""/>
          </v:shape>
          <o:OLEObject Type="Embed" ProgID="Equation.3" ShapeID="_x0000_i1033" DrawAspect="Content" ObjectID="_1696337282" r:id="rId18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proofErr w:type="spellStart"/>
            <w:r w:rsidRPr="007055D9">
              <w:rPr>
                <w:b/>
                <w:i/>
              </w:rPr>
              <w:t>χMCF</w:t>
            </w:r>
            <w:proofErr w:type="spellEnd"/>
            <w:r w:rsidRPr="007055D9">
              <w:rPr>
                <w:b/>
                <w:i/>
              </w:rPr>
              <w:t>-Key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Beschriftung"/>
        <w:spacing w:before="120"/>
      </w:pPr>
      <w:bookmarkStart w:id="2884" w:name="_Toc3566519"/>
      <w:bookmarkStart w:id="2885" w:name="_Toc34747521"/>
      <w:bookmarkStart w:id="2886" w:name="_Toc77095980"/>
      <w:bookmarkStart w:id="2887" w:name="_Toc338939241"/>
      <w:bookmarkStart w:id="2888" w:name="_Toc288196482"/>
      <w:bookmarkStart w:id="2889" w:name="_Toc288200784"/>
      <w:bookmarkStart w:id="2890" w:name="_Toc338938909"/>
      <w:bookmarkStart w:id="2891" w:name="_Toc338939128"/>
      <w:bookmarkStart w:id="2892" w:name="_Toc85722090"/>
      <w:bookmarkEnd w:id="2398"/>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2884"/>
      <w:bookmarkEnd w:id="2885"/>
      <w:bookmarkEnd w:id="2886"/>
      <w:bookmarkEnd w:id="2892"/>
    </w:p>
    <w:p w14:paraId="67851E1D" w14:textId="77777777" w:rsidR="00FC68DB" w:rsidRPr="007055D9" w:rsidRDefault="00FC68DB" w:rsidP="00B202D2">
      <w:pPr>
        <w:pStyle w:val="berschrift4"/>
      </w:pPr>
      <w:bookmarkStart w:id="2893" w:name="_Toc3557058"/>
      <w:bookmarkStart w:id="2894" w:name="_Toc34747308"/>
      <w:bookmarkStart w:id="2895" w:name="_Toc77102127"/>
      <w:r w:rsidRPr="007055D9">
        <w:lastRenderedPageBreak/>
        <w:t>Attributes</w:t>
      </w:r>
      <w:bookmarkEnd w:id="2887"/>
      <w:bookmarkEnd w:id="2893"/>
      <w:bookmarkEnd w:id="2894"/>
      <w:bookmarkEnd w:id="2895"/>
    </w:p>
    <w:p w14:paraId="78E13020" w14:textId="77777777" w:rsidR="00FC68DB" w:rsidRPr="007055D9" w:rsidRDefault="00FC68DB" w:rsidP="00B202D2">
      <w:pPr>
        <w:pStyle w:val="berschrift5"/>
      </w:pPr>
      <w:bookmarkStart w:id="2896" w:name="_Toc338939243"/>
      <w:r w:rsidRPr="007055D9">
        <w:t xml:space="preserve">Attribute </w:t>
      </w:r>
      <w:r>
        <w:t>"</w:t>
      </w:r>
      <w:r w:rsidRPr="007055D9">
        <w:t>base</w:t>
      </w:r>
      <w:bookmarkEnd w:id="2896"/>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897" w:name="_Toc338939244"/>
      <w:r w:rsidRPr="007055D9">
        <w:t xml:space="preserve">Attribute </w:t>
      </w:r>
      <w:r>
        <w:t>"</w:t>
      </w:r>
      <w:r w:rsidRPr="007055D9">
        <w:t>technology</w:t>
      </w:r>
      <w:bookmarkEnd w:id="2897"/>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2898" w:name="_Toc338939245"/>
      <w:bookmarkStart w:id="2899" w:name="_Toc3557059"/>
      <w:bookmarkStart w:id="2900" w:name="_Toc34747309"/>
      <w:bookmarkStart w:id="2901" w:name="_Toc77102128"/>
      <w:r w:rsidRPr="007055D9">
        <w:t xml:space="preserve">Element </w:t>
      </w:r>
      <w:r>
        <w:t>"</w:t>
      </w:r>
      <w:proofErr w:type="spellStart"/>
      <w:r w:rsidRPr="007055D9">
        <w:t>weld_position</w:t>
      </w:r>
      <w:bookmarkEnd w:id="2898"/>
      <w:bookmarkEnd w:id="2899"/>
      <w:proofErr w:type="spellEnd"/>
      <w:r>
        <w:t>"</w:t>
      </w:r>
      <w:bookmarkEnd w:id="2900"/>
      <w:bookmarkEnd w:id="2901"/>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Beschriftung"/>
        <w:spacing w:before="120"/>
      </w:pPr>
      <w:bookmarkStart w:id="2902" w:name="_Toc3566520"/>
      <w:bookmarkStart w:id="2903" w:name="_Toc34747522"/>
      <w:bookmarkStart w:id="2904" w:name="_Toc77095981"/>
      <w:bookmarkStart w:id="2905" w:name="_Toc338939248"/>
      <w:bookmarkStart w:id="2906" w:name="_Toc85722091"/>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902"/>
      <w:bookmarkEnd w:id="2903"/>
      <w:bookmarkEnd w:id="2904"/>
      <w:bookmarkEnd w:id="2906"/>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2A73CFF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905"/>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2907" w:name="_Toc338939249"/>
      <w:r w:rsidRPr="007055D9">
        <w:t xml:space="preserve">Attribute </w:t>
      </w:r>
      <w:r>
        <w:t>"</w:t>
      </w:r>
      <w:r w:rsidRPr="007055D9">
        <w:t>thickness</w:t>
      </w:r>
      <w:bookmarkEnd w:id="2907"/>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Beschriftung"/>
        <w:spacing w:before="120"/>
      </w:pPr>
      <w:bookmarkStart w:id="2908" w:name="_Toc3566521"/>
      <w:bookmarkStart w:id="2909" w:name="_Toc34747523"/>
      <w:bookmarkStart w:id="2910" w:name="_Toc77095982"/>
      <w:bookmarkStart w:id="2911" w:name="_Toc338939250"/>
      <w:bookmarkStart w:id="2912" w:name="_Toc85722092"/>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2908"/>
      <w:bookmarkEnd w:id="2909"/>
      <w:bookmarkEnd w:id="2910"/>
      <w:bookmarkEnd w:id="2912"/>
    </w:p>
    <w:p w14:paraId="7171C538" w14:textId="77777777" w:rsidR="00FC68DB" w:rsidRPr="007055D9" w:rsidRDefault="00FC68DB" w:rsidP="00B202D2">
      <w:pPr>
        <w:pStyle w:val="berschrift5"/>
      </w:pPr>
      <w:r w:rsidRPr="007055D9">
        <w:t xml:space="preserve">Attribute </w:t>
      </w:r>
      <w:r>
        <w:t>"</w:t>
      </w:r>
      <w:r w:rsidRPr="007055D9">
        <w:t>angle</w:t>
      </w:r>
      <w:bookmarkEnd w:id="2911"/>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913" w:name="_Toc338939251"/>
      <w:r w:rsidRPr="007055D9">
        <w:t xml:space="preserve">Attribute </w:t>
      </w:r>
      <w:r>
        <w:t>"</w:t>
      </w:r>
      <w:r w:rsidRPr="007055D9">
        <w:t>penetration</w:t>
      </w:r>
      <w:bookmarkEnd w:id="2913"/>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5"/>
      </w:r>
      <w:r w:rsidRPr="007055D9">
        <w:t>.</w:t>
      </w:r>
    </w:p>
    <w:p w14:paraId="2450D773" w14:textId="77777777" w:rsidR="00FC68DB" w:rsidRPr="007055D9" w:rsidRDefault="00FC68DB" w:rsidP="00B202D2">
      <w:pPr>
        <w:pStyle w:val="berschrift5"/>
      </w:pPr>
      <w:bookmarkStart w:id="2914" w:name="_Toc338939253"/>
      <w:r w:rsidRPr="007055D9">
        <w:t xml:space="preserve">Attribute </w:t>
      </w:r>
      <w:r>
        <w:t>"</w:t>
      </w:r>
      <w:r w:rsidRPr="007055D9">
        <w:t>shape</w:t>
      </w:r>
      <w:bookmarkEnd w:id="2914"/>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915" w:name="_Toc338939254"/>
      <w:r w:rsidRPr="007055D9">
        <w:t xml:space="preserve">Attribute </w:t>
      </w:r>
      <w:r>
        <w:t>"</w:t>
      </w:r>
      <w:r w:rsidRPr="007055D9">
        <w:t>filler</w:t>
      </w:r>
      <w:bookmarkEnd w:id="2915"/>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916" w:name="GenericSeamWeldWeld"/>
      <w:bookmarkStart w:id="2917" w:name="_Toc3557060"/>
      <w:bookmarkStart w:id="2918" w:name="_Toc34747310"/>
      <w:bookmarkStart w:id="2919" w:name="_Toc77102129"/>
      <w:bookmarkStart w:id="2920" w:name="_Toc338938919"/>
      <w:bookmarkStart w:id="2921" w:name="_Toc338939255"/>
      <w:bookmarkEnd w:id="2888"/>
      <w:bookmarkEnd w:id="2889"/>
      <w:bookmarkEnd w:id="2890"/>
      <w:bookmarkEnd w:id="2891"/>
      <w:bookmarkEnd w:id="2916"/>
      <w:r w:rsidRPr="007055D9">
        <w:t xml:space="preserve">Element </w:t>
      </w:r>
      <w:r>
        <w:t>"</w:t>
      </w:r>
      <w:proofErr w:type="spellStart"/>
      <w:r>
        <w:t>sheet_parameter</w:t>
      </w:r>
      <w:bookmarkEnd w:id="2917"/>
      <w:proofErr w:type="spellEnd"/>
      <w:r>
        <w:t>"</w:t>
      </w:r>
      <w:bookmarkEnd w:id="2918"/>
      <w:bookmarkEnd w:id="2919"/>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Beschriftung"/>
        <w:spacing w:before="120"/>
      </w:pPr>
      <w:bookmarkStart w:id="2922" w:name="_Toc3566522"/>
      <w:bookmarkStart w:id="2923" w:name="_Toc34747524"/>
      <w:bookmarkStart w:id="2924" w:name="_Toc77095983"/>
      <w:bookmarkStart w:id="2925" w:name="_Toc8572209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922"/>
      <w:bookmarkEnd w:id="2923"/>
      <w:bookmarkEnd w:id="2924"/>
      <w:bookmarkEnd w:id="2925"/>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926" w:name="_Toc413861928"/>
      <w:bookmarkStart w:id="2927" w:name="_Toc3557061"/>
      <w:bookmarkStart w:id="2928" w:name="_Toc34747311"/>
      <w:bookmarkStart w:id="2929" w:name="_Toc77102130"/>
      <w:bookmarkStart w:id="2930" w:name="_Toc83048712"/>
      <w:bookmarkStart w:id="2931" w:name="_Toc413359615"/>
      <w:bookmarkStart w:id="2932" w:name="_Toc338938920"/>
      <w:bookmarkStart w:id="2933" w:name="_Toc338939256"/>
      <w:bookmarkStart w:id="2934" w:name="_Toc391571769"/>
      <w:bookmarkEnd w:id="2920"/>
      <w:bookmarkEnd w:id="2921"/>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935" w:name="_Toc3557147"/>
                              <w:bookmarkStart w:id="2936" w:name="_Toc34747400"/>
                              <w:bookmarkStart w:id="2937" w:name="_Toc76030598"/>
                              <w:bookmarkStart w:id="2938" w:name="_Toc85721956"/>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935"/>
                              <w:bookmarkEnd w:id="2936"/>
                              <w:bookmarkEnd w:id="2937"/>
                              <w:bookmarkEnd w:id="29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939" w:name="_Toc3557147"/>
                        <w:bookmarkStart w:id="2940" w:name="_Toc34747400"/>
                        <w:bookmarkStart w:id="2941" w:name="_Toc76030598"/>
                        <w:bookmarkStart w:id="2942" w:name="_Toc85721956"/>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939"/>
                        <w:bookmarkEnd w:id="2940"/>
                        <w:bookmarkEnd w:id="2941"/>
                        <w:bookmarkEnd w:id="2942"/>
                      </w:p>
                    </w:txbxContent>
                  </v:textbox>
                </v:shape>
              </v:group>
            </w:pict>
          </mc:Fallback>
        </mc:AlternateContent>
      </w:r>
      <w:r w:rsidRPr="00226A3F">
        <w:t>Flared Joint</w:t>
      </w:r>
      <w:bookmarkEnd w:id="2926"/>
      <w:bookmarkEnd w:id="2927"/>
      <w:bookmarkEnd w:id="2928"/>
      <w:bookmarkEnd w:id="2929"/>
      <w:bookmarkEnd w:id="2930"/>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943" w:name="_Toc3557148"/>
                              <w:bookmarkStart w:id="2944" w:name="_Toc34747401"/>
                              <w:bookmarkStart w:id="2945" w:name="_Toc76030599"/>
                              <w:bookmarkStart w:id="2946" w:name="_Toc85721957"/>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943"/>
                              <w:bookmarkEnd w:id="2944"/>
                              <w:bookmarkEnd w:id="2945"/>
                              <w:bookmarkEnd w:id="29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947" w:name="_Toc3557148"/>
                        <w:bookmarkStart w:id="2948" w:name="_Toc34747401"/>
                        <w:bookmarkStart w:id="2949" w:name="_Toc76030599"/>
                        <w:bookmarkStart w:id="2950" w:name="_Toc85721957"/>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947"/>
                        <w:bookmarkEnd w:id="2948"/>
                        <w:bookmarkEnd w:id="2949"/>
                        <w:bookmarkEnd w:id="2950"/>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proofErr w:type="spellStart"/>
            <w:r>
              <w:rPr>
                <w:b/>
                <w:i/>
              </w:rPr>
              <w:t>χMCF</w:t>
            </w:r>
            <w:proofErr w:type="spellEnd"/>
            <w:r>
              <w:rPr>
                <w:b/>
                <w:i/>
              </w:rPr>
              <w:t>-Key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Beschriftung"/>
        <w:spacing w:before="120"/>
      </w:pPr>
      <w:bookmarkStart w:id="2951" w:name="_Toc3566523"/>
      <w:bookmarkStart w:id="2952" w:name="_Toc34747525"/>
      <w:bookmarkStart w:id="2953" w:name="_Toc77095984"/>
      <w:bookmarkStart w:id="2954" w:name="_Toc8572209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2951"/>
      <w:bookmarkEnd w:id="2952"/>
      <w:bookmarkEnd w:id="2953"/>
      <w:bookmarkEnd w:id="2954"/>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955" w:name="_Toc3557062"/>
      <w:bookmarkStart w:id="2956" w:name="_Toc34747312"/>
      <w:bookmarkStart w:id="2957" w:name="_Toc77102131"/>
      <w:r>
        <w:t>Attributes</w:t>
      </w:r>
      <w:bookmarkEnd w:id="2955"/>
      <w:bookmarkEnd w:id="2956"/>
      <w:bookmarkEnd w:id="2957"/>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2958" w:name="_Toc3557063"/>
      <w:bookmarkStart w:id="2959" w:name="_Toc34747313"/>
      <w:bookmarkStart w:id="2960" w:name="_Toc77102132"/>
      <w:r>
        <w:t>Element "</w:t>
      </w:r>
      <w:proofErr w:type="spellStart"/>
      <w:r>
        <w:t>weld_position</w:t>
      </w:r>
      <w:bookmarkEnd w:id="2958"/>
      <w:proofErr w:type="spellEnd"/>
      <w:r>
        <w:t>"</w:t>
      </w:r>
      <w:bookmarkEnd w:id="2959"/>
      <w:bookmarkEnd w:id="2960"/>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Beschriftung"/>
        <w:spacing w:before="120"/>
      </w:pPr>
      <w:bookmarkStart w:id="2961" w:name="_Toc3566524"/>
      <w:bookmarkStart w:id="2962" w:name="_Toc34747526"/>
      <w:bookmarkStart w:id="2963" w:name="_Toc77095985"/>
      <w:bookmarkStart w:id="2964" w:name="_Toc8572209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961"/>
      <w:bookmarkEnd w:id="2962"/>
      <w:bookmarkEnd w:id="2963"/>
      <w:bookmarkEnd w:id="2964"/>
      <w:r>
        <w:t xml:space="preserve"> </w:t>
      </w:r>
    </w:p>
    <w:p w14:paraId="789EC919" w14:textId="77777777" w:rsidR="00FC68DB" w:rsidRDefault="00FC68DB" w:rsidP="00B202D2">
      <w:pPr>
        <w:pStyle w:val="berschrift5"/>
      </w:pPr>
      <w:r>
        <w:t>Attributes "u, x, y, z, reference"</w:t>
      </w:r>
    </w:p>
    <w:p w14:paraId="7E95BEBC" w14:textId="4BCDF2C8"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965" w:name="_Toc3557064"/>
      <w:bookmarkStart w:id="2966" w:name="_Toc34747314"/>
      <w:bookmarkStart w:id="2967" w:name="_Toc77102133"/>
      <w:r>
        <w:t>Element "</w:t>
      </w:r>
      <w:proofErr w:type="spellStart"/>
      <w:r>
        <w:t>sheet_parameter</w:t>
      </w:r>
      <w:bookmarkEnd w:id="2965"/>
      <w:proofErr w:type="spellEnd"/>
      <w:r>
        <w:t>"</w:t>
      </w:r>
      <w:bookmarkEnd w:id="2966"/>
      <w:bookmarkEnd w:id="2967"/>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Beschriftung"/>
        <w:spacing w:before="120"/>
      </w:pPr>
      <w:bookmarkStart w:id="2968" w:name="_Toc3566525"/>
      <w:bookmarkStart w:id="2969" w:name="_Toc34747527"/>
      <w:bookmarkStart w:id="2970" w:name="_Toc77095986"/>
      <w:bookmarkStart w:id="2971" w:name="_Toc8572209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968"/>
      <w:bookmarkEnd w:id="2969"/>
      <w:bookmarkEnd w:id="2970"/>
      <w:bookmarkEnd w:id="2971"/>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972" w:name="_Ref414345739"/>
      <w:bookmarkStart w:id="2973" w:name="_Ref414345749"/>
      <w:bookmarkStart w:id="2974" w:name="_Ref414345786"/>
      <w:bookmarkStart w:id="2975" w:name="_Ref414345798"/>
      <w:bookmarkStart w:id="2976" w:name="_Toc3557065"/>
      <w:bookmarkStart w:id="2977" w:name="_Toc34747315"/>
      <w:bookmarkStart w:id="2978" w:name="_Toc77102134"/>
      <w:bookmarkStart w:id="2979" w:name="_Toc83048713"/>
      <w:r w:rsidRPr="00226A3F">
        <w:t>Adhesive Lines</w:t>
      </w:r>
      <w:bookmarkEnd w:id="2931"/>
      <w:bookmarkEnd w:id="2972"/>
      <w:bookmarkEnd w:id="2973"/>
      <w:bookmarkEnd w:id="2974"/>
      <w:bookmarkEnd w:id="2975"/>
      <w:bookmarkEnd w:id="2976"/>
      <w:bookmarkEnd w:id="2977"/>
      <w:bookmarkEnd w:id="2978"/>
      <w:bookmarkEnd w:id="2979"/>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5E7BC91F"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31320835" w14:textId="359D4162" w:rsidR="00FC68DB" w:rsidRPr="00226A3F" w:rsidRDefault="00FC68DB" w:rsidP="00B202D2">
      <w:pPr>
        <w:pStyle w:val="Beschriftung"/>
        <w:spacing w:before="120"/>
        <w:rPr>
          <w:rFonts w:cs="Calibri"/>
          <w:lang w:eastAsia="zh-CN"/>
        </w:rPr>
      </w:pPr>
      <w:bookmarkStart w:id="2980" w:name="_Toc3566526"/>
      <w:bookmarkStart w:id="2981" w:name="_Toc34747528"/>
      <w:bookmarkStart w:id="2982" w:name="_Toc77095987"/>
      <w:bookmarkStart w:id="2983" w:name="_Toc85722097"/>
      <w:r>
        <w:t xml:space="preserve">Table </w:t>
      </w:r>
      <w:r>
        <w:fldChar w:fldCharType="begin"/>
      </w:r>
      <w:r>
        <w:instrText xml:space="preserve"> SEQ Table \* ARABIC </w:instrText>
      </w:r>
      <w:r>
        <w:fldChar w:fldCharType="separate"/>
      </w:r>
      <w:r w:rsidR="004C113B">
        <w:rPr>
          <w:noProof/>
        </w:rPr>
        <w:t>129</w:t>
      </w:r>
      <w:r>
        <w:fldChar w:fldCharType="end"/>
      </w:r>
      <w:r>
        <w:t xml:space="preserve">: Attributes of </w:t>
      </w:r>
      <w:r w:rsidRPr="00AA1695">
        <w:rPr>
          <w:rStyle w:val="elementdeftypeChar"/>
          <w:rFonts w:eastAsia="Calibri"/>
          <w:b w:val="0"/>
        </w:rPr>
        <w:t>&lt;connection_1d/&gt;</w:t>
      </w:r>
      <w:bookmarkEnd w:id="2980"/>
      <w:bookmarkEnd w:id="2981"/>
      <w:bookmarkEnd w:id="2982"/>
      <w:bookmarkEnd w:id="2983"/>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proofErr w:type="spellStart"/>
            <w:r w:rsidRPr="00226A3F">
              <w:rPr>
                <w:sz w:val="20"/>
                <w:szCs w:val="20"/>
              </w:rPr>
              <w:t>appdata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Beschriftung"/>
        <w:spacing w:before="120"/>
      </w:pPr>
      <w:bookmarkStart w:id="2984" w:name="_Toc3566527"/>
      <w:bookmarkStart w:id="2985" w:name="_Toc34747529"/>
      <w:bookmarkStart w:id="2986" w:name="_Toc77095988"/>
      <w:bookmarkStart w:id="2987" w:name="_Toc8572209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2984"/>
      <w:bookmarkEnd w:id="2985"/>
      <w:bookmarkEnd w:id="2986"/>
      <w:bookmarkEnd w:id="2987"/>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Beschriftung"/>
        <w:spacing w:before="120"/>
        <w:rPr>
          <w:rFonts w:ascii="Courier New" w:hAnsi="Courier New"/>
        </w:rPr>
      </w:pPr>
      <w:bookmarkStart w:id="2988" w:name="_Toc3566528"/>
      <w:bookmarkStart w:id="2989" w:name="_Toc34747530"/>
      <w:bookmarkStart w:id="2990" w:name="_Toc77095989"/>
      <w:bookmarkStart w:id="2991" w:name="_Toc8572209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988"/>
      <w:bookmarkEnd w:id="2989"/>
      <w:bookmarkEnd w:id="2990"/>
      <w:bookmarkEnd w:id="2991"/>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This is to be stored in &lt;</w:t>
      </w:r>
      <w:proofErr w:type="spellStart"/>
      <w:r w:rsidRPr="00D977AB">
        <w:rPr>
          <w:lang w:val="en-US"/>
        </w:rPr>
        <w:t>appdata</w:t>
      </w:r>
      <w:proofErr w:type="spellEnd"/>
      <w:r w:rsidRPr="00D977AB">
        <w:rPr>
          <w:lang w:val="en-US"/>
        </w:rPr>
        <w:t xml:space="preserve">/&gt;,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proofErr w:type="spellStart"/>
      <w:r w:rsidRPr="00226A3F">
        <w:rPr>
          <w:kern w:val="22"/>
        </w:rPr>
        <w:t>appdata</w:t>
      </w:r>
      <w:proofErr w:type="spellEnd"/>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C113B" w:rsidRPr="004C113B">
        <w:rPr>
          <w:rStyle w:val="Hervorhebung"/>
        </w:rPr>
        <w:t>User Specific Data &lt;</w:t>
      </w:r>
      <w:proofErr w:type="spellStart"/>
      <w:r w:rsidR="004C113B" w:rsidRPr="004C113B">
        <w:rPr>
          <w:rStyle w:val="Hervorhebung"/>
        </w:rPr>
        <w:t>appdata</w:t>
      </w:r>
      <w:proofErr w:type="spellEnd"/>
      <w:r w:rsidR="004C113B" w:rsidRPr="004C113B">
        <w:rPr>
          <w:rStyle w:val="Hervorhebung"/>
        </w:rPr>
        <w:t>/</w:t>
      </w:r>
      <w:r w:rsidR="004C113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r w:rsidRPr="00226A3F">
        <w:rPr>
          <w:kern w:val="22"/>
        </w:rPr>
        <w:t>data</w:t>
      </w:r>
      <w:proofErr w:type="spellEnd"/>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appdata</w:t>
      </w:r>
      <w:proofErr w:type="spellEnd"/>
      <w:r w:rsidRPr="00F76AFE">
        <w:rPr>
          <w:rFonts w:ascii="Courier New" w:hAnsi="Courier New" w:cs="Courier New"/>
          <w:sz w:val="16"/>
        </w:rPr>
        <w:t>&gt;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appdata</w:t>
      </w:r>
      <w:proofErr w:type="spellEnd"/>
      <w:r w:rsidRPr="00F76AFE">
        <w:rPr>
          <w:rFonts w:ascii="Courier New" w:hAnsi="Courier New" w:cs="Courier New"/>
          <w:sz w:val="16"/>
        </w:rPr>
        <w:t>&gt;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992" w:name="_Toc428279602"/>
      <w:bookmarkStart w:id="2993" w:name="_Toc428456348"/>
      <w:bookmarkStart w:id="2994" w:name="_Toc428537316"/>
      <w:bookmarkStart w:id="2995" w:name="_Toc428969638"/>
      <w:bookmarkStart w:id="2996" w:name="_Toc429053029"/>
      <w:bookmarkStart w:id="2997" w:name="_Toc413861930"/>
      <w:bookmarkStart w:id="2998" w:name="_Toc3557066"/>
      <w:bookmarkStart w:id="2999" w:name="_Toc34747316"/>
      <w:bookmarkStart w:id="3000" w:name="_Toc77102135"/>
      <w:bookmarkStart w:id="3001" w:name="_Toc83048714"/>
      <w:bookmarkStart w:id="3002" w:name="_Toc413359617"/>
      <w:bookmarkEnd w:id="2992"/>
      <w:bookmarkEnd w:id="2993"/>
      <w:bookmarkEnd w:id="2994"/>
      <w:bookmarkEnd w:id="2995"/>
      <w:bookmarkEnd w:id="2996"/>
      <w:r w:rsidRPr="00226A3F">
        <w:t>Hemming Flanges</w:t>
      </w:r>
      <w:bookmarkEnd w:id="2997"/>
      <w:bookmarkEnd w:id="2998"/>
      <w:bookmarkEnd w:id="2999"/>
      <w:bookmarkEnd w:id="3000"/>
      <w:bookmarkEnd w:id="3001"/>
    </w:p>
    <w:p w14:paraId="7D310584" w14:textId="77777777" w:rsidR="00FC68DB" w:rsidRDefault="00FC68DB" w:rsidP="00B202D2">
      <w:pPr>
        <w:pStyle w:val="berschrift3"/>
      </w:pPr>
      <w:bookmarkStart w:id="3003" w:name="_Toc413861931"/>
      <w:bookmarkStart w:id="3004" w:name="_Toc3557067"/>
      <w:bookmarkStart w:id="3005" w:name="_Toc34747317"/>
      <w:bookmarkStart w:id="3006" w:name="_Toc77102136"/>
      <w:bookmarkStart w:id="3007" w:name="_Toc83048715"/>
      <w:r>
        <w:t>Introduction</w:t>
      </w:r>
      <w:bookmarkEnd w:id="3003"/>
      <w:bookmarkEnd w:id="3004"/>
      <w:bookmarkEnd w:id="3005"/>
      <w:bookmarkEnd w:id="3006"/>
      <w:bookmarkEnd w:id="3007"/>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Beschriftung"/>
        <w:rPr>
          <w:b/>
          <w:u w:val="single"/>
        </w:rPr>
      </w:pPr>
      <w:bookmarkStart w:id="3008" w:name="_Ref413858805"/>
      <w:bookmarkStart w:id="3009" w:name="_Toc413861952"/>
      <w:bookmarkStart w:id="3010" w:name="_Toc3557149"/>
      <w:bookmarkStart w:id="3011" w:name="_Toc34747402"/>
      <w:bookmarkStart w:id="3012" w:name="_Toc76030600"/>
      <w:bookmarkStart w:id="3013" w:name="_Toc85721958"/>
      <w:r>
        <w:t xml:space="preserve">Figure </w:t>
      </w:r>
      <w:r>
        <w:fldChar w:fldCharType="begin"/>
      </w:r>
      <w:r>
        <w:instrText xml:space="preserve"> SEQ Figure \* ARABIC </w:instrText>
      </w:r>
      <w:r>
        <w:fldChar w:fldCharType="separate"/>
      </w:r>
      <w:r w:rsidR="004C113B">
        <w:rPr>
          <w:noProof/>
        </w:rPr>
        <w:t>79</w:t>
      </w:r>
      <w:r>
        <w:fldChar w:fldCharType="end"/>
      </w:r>
      <w:bookmarkEnd w:id="3008"/>
      <w:r>
        <w:t>: The Three Regions of a Hemming</w:t>
      </w:r>
      <w:bookmarkEnd w:id="3009"/>
      <w:bookmarkEnd w:id="3010"/>
      <w:bookmarkEnd w:id="3011"/>
      <w:bookmarkEnd w:id="3012"/>
      <w:bookmarkEnd w:id="3013"/>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Beschriftung"/>
        <w:rPr>
          <w:noProof/>
          <w:lang w:eastAsia="en-GB"/>
        </w:rPr>
      </w:pPr>
      <w:bookmarkStart w:id="3014" w:name="_Ref413850590"/>
      <w:bookmarkStart w:id="3015" w:name="_Toc413861953"/>
      <w:bookmarkStart w:id="3016" w:name="_Toc3557150"/>
      <w:bookmarkStart w:id="3017" w:name="_Toc34747403"/>
      <w:bookmarkStart w:id="3018" w:name="_Toc76030601"/>
      <w:bookmarkStart w:id="3019" w:name="_Toc85721959"/>
      <w:r>
        <w:t xml:space="preserve">Figure </w:t>
      </w:r>
      <w:r>
        <w:fldChar w:fldCharType="begin"/>
      </w:r>
      <w:r>
        <w:instrText xml:space="preserve"> SEQ Figure \* ARABIC </w:instrText>
      </w:r>
      <w:r>
        <w:fldChar w:fldCharType="separate"/>
      </w:r>
      <w:r w:rsidR="004C113B">
        <w:rPr>
          <w:noProof/>
        </w:rPr>
        <w:t>80</w:t>
      </w:r>
      <w:r>
        <w:fldChar w:fldCharType="end"/>
      </w:r>
      <w:bookmarkEnd w:id="301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015"/>
      <w:bookmarkEnd w:id="3016"/>
      <w:bookmarkEnd w:id="3017"/>
      <w:bookmarkEnd w:id="3018"/>
      <w:bookmarkEnd w:id="3019"/>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Beschriftung"/>
      </w:pPr>
      <w:bookmarkStart w:id="3020" w:name="_Toc413861954"/>
      <w:bookmarkStart w:id="3021" w:name="_Toc3557151"/>
      <w:bookmarkStart w:id="3022" w:name="_Toc34747404"/>
      <w:bookmarkStart w:id="3023" w:name="_Toc76030602"/>
      <w:bookmarkStart w:id="3024" w:name="_Toc85721960"/>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3020"/>
      <w:bookmarkEnd w:id="3021"/>
      <w:bookmarkEnd w:id="3022"/>
      <w:bookmarkEnd w:id="3023"/>
      <w:bookmarkEnd w:id="3024"/>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Beschriftung"/>
        <w:rPr>
          <w:noProof/>
          <w:lang w:eastAsia="en-GB"/>
        </w:rPr>
      </w:pPr>
      <w:bookmarkStart w:id="3025" w:name="_Toc3557152"/>
      <w:bookmarkStart w:id="3026" w:name="_Toc34747405"/>
      <w:bookmarkStart w:id="3027" w:name="_Toc76030603"/>
      <w:bookmarkStart w:id="3028" w:name="_Toc85721961"/>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3025"/>
      <w:bookmarkEnd w:id="3026"/>
      <w:bookmarkEnd w:id="3027"/>
      <w:bookmarkEnd w:id="3028"/>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3029" w:name="_Toc413861932"/>
      <w:bookmarkStart w:id="3030" w:name="_Toc3557068"/>
      <w:bookmarkStart w:id="3031" w:name="_Toc34747318"/>
      <w:bookmarkStart w:id="3032" w:name="_Toc77102137"/>
      <w:bookmarkStart w:id="3033"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3029"/>
      <w:bookmarkEnd w:id="3030"/>
      <w:bookmarkEnd w:id="3031"/>
      <w:bookmarkEnd w:id="3032"/>
      <w:bookmarkEnd w:id="3033"/>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0631284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0D993492" w14:textId="16F0BCA1" w:rsidR="00FC68DB" w:rsidRPr="00226A3F" w:rsidRDefault="00FC68DB" w:rsidP="00B202D2">
      <w:pPr>
        <w:pStyle w:val="Beschriftung"/>
        <w:spacing w:before="120"/>
        <w:rPr>
          <w:rFonts w:cs="Calibri"/>
          <w:lang w:eastAsia="zh-CN"/>
        </w:rPr>
      </w:pPr>
      <w:bookmarkStart w:id="3034" w:name="_Toc3566529"/>
      <w:bookmarkStart w:id="3035" w:name="_Toc34747531"/>
      <w:bookmarkStart w:id="3036" w:name="_Toc77095990"/>
      <w:bookmarkStart w:id="3037" w:name="_Toc85722100"/>
      <w:r>
        <w:t xml:space="preserve">Table </w:t>
      </w:r>
      <w:r>
        <w:fldChar w:fldCharType="begin"/>
      </w:r>
      <w:r>
        <w:instrText xml:space="preserve"> SEQ Table \* ARABIC </w:instrText>
      </w:r>
      <w:r>
        <w:fldChar w:fldCharType="separate"/>
      </w:r>
      <w:r w:rsidR="004C113B">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3034"/>
      <w:bookmarkEnd w:id="3035"/>
      <w:bookmarkEnd w:id="3036"/>
      <w:bookmarkEnd w:id="303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proofErr w:type="spellStart"/>
            <w:r>
              <w:rPr>
                <w:sz w:val="20"/>
                <w:szCs w:val="20"/>
              </w:rPr>
              <w:t>a</w:t>
            </w:r>
            <w:r w:rsidRPr="00226A3F">
              <w:rPr>
                <w:sz w:val="20"/>
                <w:szCs w:val="20"/>
              </w:rPr>
              <w:t>ppdata</w:t>
            </w:r>
            <w:proofErr w:type="spellEnd"/>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Beschriftung"/>
        <w:spacing w:before="120"/>
      </w:pPr>
      <w:bookmarkStart w:id="3038" w:name="_Toc3566530"/>
      <w:bookmarkStart w:id="3039" w:name="_Toc34747532"/>
      <w:bookmarkStart w:id="3040" w:name="_Toc77095991"/>
      <w:bookmarkStart w:id="3041" w:name="_Toc8572210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3038"/>
      <w:bookmarkEnd w:id="3039"/>
      <w:bookmarkEnd w:id="3040"/>
      <w:bookmarkEnd w:id="3041"/>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proofErr w:type="spellStart"/>
      <w:r w:rsidRPr="00226A3F">
        <w:rPr>
          <w:kern w:val="22"/>
        </w:rPr>
        <w:t>appdata</w:t>
      </w:r>
      <w:proofErr w:type="spellEnd"/>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Hervorhebung"/>
        </w:rPr>
        <w:t>&lt;</w:t>
      </w:r>
      <w:proofErr w:type="spellStart"/>
      <w:r w:rsidR="004C113B" w:rsidRPr="004C113B">
        <w:rPr>
          <w:rStyle w:val="Hervorhebung"/>
        </w:rPr>
        <w:t>appdata</w:t>
      </w:r>
      <w:proofErr w:type="spellEnd"/>
      <w:r w:rsidR="004C113B" w:rsidRPr="004C113B">
        <w:rPr>
          <w:rStyle w:val="Hervorhebung"/>
        </w:rPr>
        <w:t>/</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r w:rsidRPr="00226A3F">
        <w:rPr>
          <w:kern w:val="22"/>
        </w:rPr>
        <w:t>data</w:t>
      </w:r>
      <w:proofErr w:type="spellEnd"/>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Beschriftung"/>
        <w:spacing w:before="120"/>
      </w:pPr>
      <w:bookmarkStart w:id="3042" w:name="_Toc413861979"/>
      <w:bookmarkStart w:id="3043" w:name="_Toc3566531"/>
      <w:bookmarkStart w:id="3044" w:name="_Toc34747533"/>
      <w:bookmarkStart w:id="3045" w:name="_Toc77095992"/>
      <w:bookmarkStart w:id="3046" w:name="_Toc8572210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3042"/>
      <w:bookmarkEnd w:id="3043"/>
      <w:bookmarkEnd w:id="3044"/>
      <w:bookmarkEnd w:id="3045"/>
      <w:bookmarkEnd w:id="3046"/>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Hervorhebung"/>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Beschriftung"/>
        <w:spacing w:before="120"/>
      </w:pPr>
      <w:bookmarkStart w:id="3047" w:name="_Toc413861980"/>
      <w:bookmarkStart w:id="3048" w:name="_Toc3566532"/>
      <w:bookmarkStart w:id="3049" w:name="_Toc34747534"/>
      <w:bookmarkStart w:id="3050" w:name="_Toc77095993"/>
      <w:bookmarkStart w:id="3051" w:name="_Toc8572210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3047"/>
      <w:bookmarkEnd w:id="3048"/>
      <w:bookmarkEnd w:id="3049"/>
      <w:bookmarkEnd w:id="3050"/>
      <w:bookmarkEnd w:id="3051"/>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Beschriftung"/>
        <w:spacing w:before="120"/>
      </w:pPr>
      <w:bookmarkStart w:id="3052" w:name="_Toc413861981"/>
      <w:bookmarkStart w:id="3053" w:name="_Toc3566533"/>
      <w:bookmarkStart w:id="3054" w:name="_Toc34747535"/>
      <w:bookmarkStart w:id="3055" w:name="_Toc77095994"/>
      <w:bookmarkStart w:id="3056" w:name="_Toc8572210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3052"/>
      <w:bookmarkEnd w:id="3053"/>
      <w:bookmarkEnd w:id="3054"/>
      <w:bookmarkEnd w:id="3055"/>
      <w:bookmarkEnd w:id="3056"/>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target hem fill for this region.</w:t>
      </w:r>
    </w:p>
    <w:p w14:paraId="0F5E41BB" w14:textId="5DB3F4A4"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5D836628" w:rsidR="00FC68DB" w:rsidRDefault="00FC68DB" w:rsidP="00B202D2">
      <w:pPr>
        <w:pStyle w:val="Beschriftung"/>
        <w:spacing w:before="120"/>
        <w:rPr>
          <w:rFonts w:cs="Courier New"/>
          <w:szCs w:val="22"/>
        </w:rPr>
      </w:pPr>
      <w:bookmarkStart w:id="3057" w:name="_Toc3566534"/>
      <w:bookmarkStart w:id="3058" w:name="_Toc34747536"/>
      <w:bookmarkStart w:id="3059" w:name="_Toc77095995"/>
      <w:bookmarkStart w:id="3060" w:name="_Toc8572210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3057"/>
      <w:bookmarkEnd w:id="3058"/>
      <w:bookmarkEnd w:id="3059"/>
      <w:bookmarkEnd w:id="3060"/>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w:t>
      </w:r>
      <w:proofErr w:type="spellStart"/>
      <w:r w:rsidRPr="00157606">
        <w:rPr>
          <w:rFonts w:ascii="Courier New" w:hAnsi="Courier New" w:cs="Courier New"/>
          <w:sz w:val="16"/>
        </w:rPr>
        <w:t>connected_to</w:t>
      </w:r>
      <w:proofErr w:type="spellEnd"/>
      <w:r w:rsidRPr="00157606">
        <w:rPr>
          <w:rFonts w:ascii="Courier New" w:hAnsi="Courier New" w:cs="Courier New"/>
          <w:sz w:val="16"/>
        </w:rPr>
        <w:t>&gt;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w:t>
      </w:r>
      <w:proofErr w:type="spellStart"/>
      <w:r w:rsidRPr="00157606">
        <w:rPr>
          <w:rFonts w:ascii="Courier New" w:hAnsi="Courier New" w:cs="Courier New"/>
          <w:sz w:val="16"/>
        </w:rPr>
        <w:t>connected_to</w:t>
      </w:r>
      <w:proofErr w:type="spellEnd"/>
      <w:r w:rsidRPr="00157606">
        <w:rPr>
          <w:rFonts w:ascii="Courier New" w:hAnsi="Courier New" w:cs="Courier New"/>
          <w:sz w:val="16"/>
        </w:rPr>
        <w:t>&gt;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 xml:space="preserve">&lt;!-- adhesive's </w:t>
      </w:r>
      <w:proofErr w:type="spellStart"/>
      <w:r w:rsidRPr="007F03AE">
        <w:rPr>
          <w:rFonts w:ascii="Courier New" w:hAnsi="Courier New" w:cs="Courier New"/>
          <w:color w:val="FF0000"/>
          <w:sz w:val="16"/>
        </w:rPr>
        <w:t>appdata</w:t>
      </w:r>
      <w:proofErr w:type="spellEnd"/>
      <w:r w:rsidRPr="007F03AE">
        <w:rPr>
          <w:rFonts w:ascii="Courier New" w:hAnsi="Courier New" w:cs="Courier New"/>
          <w:color w:val="FF0000"/>
          <w:sz w:val="16"/>
        </w:rPr>
        <w:t xml:space="preserve">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 xml:space="preserve">&lt;!-- adhesive's </w:t>
      </w:r>
      <w:proofErr w:type="spellStart"/>
      <w:r w:rsidRPr="007F03AE">
        <w:rPr>
          <w:rFonts w:ascii="Courier New" w:hAnsi="Courier New" w:cs="Courier New"/>
          <w:color w:val="FF0000"/>
          <w:sz w:val="16"/>
        </w:rPr>
        <w:t>appdata</w:t>
      </w:r>
      <w:proofErr w:type="spellEnd"/>
      <w:r w:rsidRPr="007F03AE">
        <w:rPr>
          <w:rFonts w:ascii="Courier New" w:hAnsi="Courier New" w:cs="Courier New"/>
          <w:color w:val="FF0000"/>
          <w:sz w:val="16"/>
        </w:rPr>
        <w:t xml:space="preserve">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3061" w:name="_Toc428537321"/>
      <w:bookmarkStart w:id="3062" w:name="_Toc428969643"/>
      <w:bookmarkStart w:id="3063" w:name="_Toc429053034"/>
      <w:bookmarkStart w:id="3064" w:name="_Toc428537324"/>
      <w:bookmarkStart w:id="3065" w:name="_Toc428969646"/>
      <w:bookmarkStart w:id="3066" w:name="_Toc429053037"/>
      <w:bookmarkStart w:id="3067" w:name="_Toc428537325"/>
      <w:bookmarkStart w:id="3068" w:name="_Toc428969647"/>
      <w:bookmarkStart w:id="3069" w:name="_Toc429053038"/>
      <w:bookmarkStart w:id="3070" w:name="_Toc428537328"/>
      <w:bookmarkStart w:id="3071" w:name="_Toc428969650"/>
      <w:bookmarkStart w:id="3072" w:name="_Toc429053041"/>
      <w:bookmarkStart w:id="3073" w:name="_Toc428537330"/>
      <w:bookmarkStart w:id="3074" w:name="_Toc428969652"/>
      <w:bookmarkStart w:id="3075" w:name="_Toc429053043"/>
      <w:bookmarkStart w:id="3076" w:name="_Toc3557069"/>
      <w:bookmarkStart w:id="3077" w:name="_Toc34747319"/>
      <w:bookmarkStart w:id="3078" w:name="_Toc77102138"/>
      <w:bookmarkStart w:id="3079" w:name="_Toc83048717"/>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r w:rsidRPr="00226A3F">
        <w:t>Sequence Connections</w:t>
      </w:r>
      <w:bookmarkEnd w:id="3002"/>
      <w:bookmarkEnd w:id="3076"/>
      <w:bookmarkEnd w:id="3077"/>
      <w:bookmarkEnd w:id="3078"/>
      <w:bookmarkEnd w:id="3079"/>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Beschriftung"/>
      </w:pPr>
      <w:bookmarkStart w:id="3080" w:name="_Toc413359638"/>
      <w:bookmarkStart w:id="3081" w:name="_Toc3557153"/>
      <w:bookmarkStart w:id="3082" w:name="_Toc34747406"/>
      <w:bookmarkStart w:id="3083" w:name="_Toc76030604"/>
      <w:bookmarkStart w:id="3084" w:name="_Toc85721962"/>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3080"/>
      <w:bookmarkEnd w:id="3081"/>
      <w:bookmarkEnd w:id="3082"/>
      <w:bookmarkEnd w:id="3083"/>
      <w:bookmarkEnd w:id="3084"/>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Beschriftung"/>
        <w:rPr>
          <w:noProof/>
          <w:lang w:eastAsia="en-GB"/>
        </w:rPr>
      </w:pPr>
      <w:bookmarkStart w:id="3085" w:name="_Toc413359639"/>
      <w:bookmarkStart w:id="3086" w:name="_Toc3557154"/>
      <w:bookmarkStart w:id="3087" w:name="_Toc34747407"/>
      <w:bookmarkStart w:id="3088" w:name="_Toc76030605"/>
      <w:bookmarkStart w:id="3089" w:name="_Toc85721963"/>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3085"/>
      <w:r>
        <w:t xml:space="preserve"> and spacing</w:t>
      </w:r>
      <w:bookmarkEnd w:id="3086"/>
      <w:bookmarkEnd w:id="3087"/>
      <w:bookmarkEnd w:id="3088"/>
      <w:bookmarkEnd w:id="3089"/>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Beschriftung"/>
        <w:rPr>
          <w:noProof/>
          <w:lang w:eastAsia="en-GB"/>
        </w:rPr>
      </w:pPr>
      <w:bookmarkStart w:id="3090" w:name="_Toc3557155"/>
      <w:bookmarkStart w:id="3091" w:name="_Toc34747408"/>
      <w:bookmarkStart w:id="3092" w:name="_Toc76030606"/>
      <w:bookmarkStart w:id="3093" w:name="_Toc85721964"/>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3090"/>
      <w:bookmarkEnd w:id="3091"/>
      <w:bookmarkEnd w:id="3092"/>
      <w:bookmarkEnd w:id="3093"/>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Beschriftung"/>
        <w:rPr>
          <w:noProof/>
          <w:lang w:eastAsia="en-GB"/>
        </w:rPr>
      </w:pPr>
      <w:bookmarkStart w:id="3094" w:name="_Toc3557156"/>
      <w:bookmarkStart w:id="3095" w:name="_Toc34747409"/>
      <w:bookmarkStart w:id="3096" w:name="_Toc76030607"/>
      <w:bookmarkStart w:id="3097" w:name="_Toc85721965"/>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3094"/>
      <w:bookmarkEnd w:id="3095"/>
      <w:bookmarkEnd w:id="3096"/>
      <w:bookmarkEnd w:id="3097"/>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w:t>
      </w:r>
      <w:proofErr w:type="spellStart"/>
      <w:r w:rsidRPr="000F7EEA">
        <w:t>appdata</w:t>
      </w:r>
      <w:proofErr w:type="spellEnd"/>
      <w:r w:rsidRPr="000F7EEA">
        <w:t>&gt;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w:t>
      </w:r>
      <w:proofErr w:type="spellStart"/>
      <w:r w:rsidRPr="000F7EEA">
        <w:t>appdata</w:t>
      </w:r>
      <w:proofErr w:type="spellEnd"/>
      <w:r w:rsidRPr="000F7EEA">
        <w:t>&gt;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w:t>
      </w:r>
      <w:proofErr w:type="spellStart"/>
      <w:r w:rsidRPr="000F7EEA">
        <w:t>appdata</w:t>
      </w:r>
      <w:proofErr w:type="spellEnd"/>
      <w:r w:rsidRPr="000F7EEA">
        <w:t>&gt;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w:t>
      </w:r>
      <w:proofErr w:type="spellStart"/>
      <w:r w:rsidRPr="000F7EEA">
        <w:t>appdata</w:t>
      </w:r>
      <w:proofErr w:type="spellEnd"/>
      <w:r w:rsidRPr="000F7EEA">
        <w:t>&gt;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w:t>
      </w:r>
      <w:proofErr w:type="spellStart"/>
      <w:r w:rsidRPr="000F7EEA">
        <w:t>appdata</w:t>
      </w:r>
      <w:proofErr w:type="spellEnd"/>
      <w:r w:rsidRPr="000F7EEA">
        <w:t>&gt;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w:t>
      </w:r>
      <w:proofErr w:type="spellStart"/>
      <w:r w:rsidRPr="000F7EEA">
        <w:t>appdata</w:t>
      </w:r>
      <w:proofErr w:type="spellEnd"/>
      <w:r w:rsidRPr="000F7EEA">
        <w:t>&gt;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proofErr w:type="spellStart"/>
            <w:r>
              <w:rPr>
                <w:sz w:val="20"/>
                <w:szCs w:val="20"/>
              </w:rPr>
              <w:t>a</w:t>
            </w:r>
            <w:r w:rsidRPr="00226A3F">
              <w:rPr>
                <w:sz w:val="20"/>
                <w:szCs w:val="20"/>
              </w:rPr>
              <w:t>ppdata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Beschriftung"/>
        <w:spacing w:before="120"/>
      </w:pPr>
      <w:bookmarkStart w:id="3098" w:name="_Toc3566535"/>
      <w:bookmarkStart w:id="3099" w:name="_Toc34747537"/>
      <w:bookmarkStart w:id="3100" w:name="_Toc77095996"/>
      <w:bookmarkStart w:id="3101" w:name="_Toc8572210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3098"/>
      <w:bookmarkEnd w:id="3099"/>
      <w:bookmarkEnd w:id="3100"/>
      <w:bookmarkEnd w:id="3101"/>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Beschriftung"/>
        <w:spacing w:before="120"/>
      </w:pPr>
      <w:bookmarkStart w:id="3102" w:name="_Toc3566536"/>
      <w:bookmarkStart w:id="3103" w:name="_Toc34747538"/>
      <w:bookmarkStart w:id="3104" w:name="_Toc77095997"/>
      <w:bookmarkStart w:id="3105" w:name="_Toc8572210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3102"/>
      <w:bookmarkEnd w:id="3103"/>
      <w:bookmarkEnd w:id="3104"/>
      <w:bookmarkEnd w:id="3105"/>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Beschriftung"/>
        <w:spacing w:before="120"/>
      </w:pPr>
      <w:bookmarkStart w:id="3106" w:name="_Toc3566537"/>
      <w:bookmarkStart w:id="3107" w:name="_Toc34747539"/>
      <w:bookmarkStart w:id="3108" w:name="_Toc77095998"/>
      <w:bookmarkStart w:id="3109" w:name="_Toc8572210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3106"/>
      <w:bookmarkEnd w:id="3107"/>
      <w:bookmarkEnd w:id="3108"/>
      <w:bookmarkEnd w:id="3109"/>
    </w:p>
    <w:p w14:paraId="6F0DFACD" w14:textId="77777777" w:rsidR="00FC68DB" w:rsidRDefault="00FC68DB" w:rsidP="00B202D2"/>
    <w:p w14:paraId="065B83EF" w14:textId="77777777" w:rsidR="00FC68DB" w:rsidRPr="00226A3F" w:rsidRDefault="00FC68DB" w:rsidP="00B202D2">
      <w:pPr>
        <w:pStyle w:val="berschrift1"/>
      </w:pPr>
      <w:bookmarkStart w:id="3110" w:name="_Toc413359618"/>
      <w:bookmarkStart w:id="3111" w:name="_Toc3557070"/>
      <w:bookmarkStart w:id="3112" w:name="_Toc34747320"/>
      <w:bookmarkStart w:id="3113" w:name="_Toc77102139"/>
      <w:bookmarkStart w:id="3114" w:name="_Toc83048718"/>
      <w:bookmarkEnd w:id="2932"/>
      <w:bookmarkEnd w:id="2933"/>
      <w:bookmarkEnd w:id="2934"/>
      <w:r w:rsidRPr="00226A3F">
        <w:t>2D connections</w:t>
      </w:r>
      <w:bookmarkEnd w:id="3110"/>
      <w:bookmarkEnd w:id="3111"/>
      <w:bookmarkEnd w:id="3112"/>
      <w:bookmarkEnd w:id="3113"/>
      <w:bookmarkEnd w:id="3114"/>
    </w:p>
    <w:p w14:paraId="7FE12C3B" w14:textId="77777777" w:rsidR="00FC68DB" w:rsidRPr="00226A3F" w:rsidRDefault="00FC68DB" w:rsidP="00B202D2">
      <w:pPr>
        <w:pStyle w:val="berschrift2"/>
      </w:pPr>
      <w:bookmarkStart w:id="3115" w:name="_Toc413359619"/>
      <w:bookmarkStart w:id="3116" w:name="_Toc3557071"/>
      <w:bookmarkStart w:id="3117" w:name="_Toc34747321"/>
      <w:bookmarkStart w:id="3118" w:name="_Toc77102140"/>
      <w:bookmarkStart w:id="3119" w:name="_Toc83048719"/>
      <w:r w:rsidRPr="00226A3F">
        <w:t>Generic Definitions</w:t>
      </w:r>
      <w:bookmarkEnd w:id="3115"/>
      <w:bookmarkEnd w:id="3116"/>
      <w:bookmarkEnd w:id="3117"/>
      <w:bookmarkEnd w:id="3118"/>
      <w:bookmarkEnd w:id="3119"/>
    </w:p>
    <w:p w14:paraId="7C6ACD6A" w14:textId="77777777" w:rsidR="00FC68DB" w:rsidRPr="00226A3F" w:rsidRDefault="00FC68DB" w:rsidP="00B202D2">
      <w:pPr>
        <w:pStyle w:val="berschrift3"/>
      </w:pPr>
      <w:bookmarkStart w:id="3120" w:name="_Toc413359620"/>
      <w:bookmarkStart w:id="3121" w:name="_Toc3557072"/>
      <w:bookmarkStart w:id="3122" w:name="_Toc34747322"/>
      <w:bookmarkStart w:id="3123" w:name="_Toc77102141"/>
      <w:bookmarkStart w:id="3124" w:name="_Toc83048720"/>
      <w:r w:rsidRPr="00226A3F">
        <w:t>Identification</w:t>
      </w:r>
      <w:bookmarkEnd w:id="3120"/>
      <w:bookmarkEnd w:id="3121"/>
      <w:bookmarkEnd w:id="3122"/>
      <w:bookmarkEnd w:id="3123"/>
      <w:bookmarkEnd w:id="3124"/>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3722B683"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4D7CB6A5" w14:textId="61FB9413" w:rsidR="00FC68DB" w:rsidRDefault="00FC68DB" w:rsidP="00B202D2">
      <w:pPr>
        <w:pStyle w:val="Beschriftung"/>
        <w:spacing w:before="120"/>
      </w:pPr>
      <w:bookmarkStart w:id="3125" w:name="_Toc3566538"/>
      <w:bookmarkStart w:id="3126" w:name="_Toc34747540"/>
      <w:bookmarkStart w:id="3127" w:name="_Toc77095999"/>
      <w:bookmarkStart w:id="3128" w:name="_Toc85722109"/>
      <w:r>
        <w:t xml:space="preserve">Table </w:t>
      </w:r>
      <w:r>
        <w:fldChar w:fldCharType="begin"/>
      </w:r>
      <w:r>
        <w:instrText xml:space="preserve"> SEQ Table \* ARABIC </w:instrText>
      </w:r>
      <w:r>
        <w:fldChar w:fldCharType="separate"/>
      </w:r>
      <w:r w:rsidR="004C113B">
        <w:rPr>
          <w:noProof/>
        </w:rPr>
        <w:t>141</w:t>
      </w:r>
      <w:r>
        <w:fldChar w:fldCharType="end"/>
      </w:r>
      <w:r>
        <w:t xml:space="preserve">: Attributes of </w:t>
      </w:r>
      <w:r w:rsidRPr="00F94FF6">
        <w:rPr>
          <w:rStyle w:val="elementdeftypeChar"/>
          <w:rFonts w:eastAsia="Calibri"/>
          <w:b w:val="0"/>
        </w:rPr>
        <w:t>&lt;connection_2d/&gt;</w:t>
      </w:r>
      <w:bookmarkEnd w:id="3125"/>
      <w:bookmarkEnd w:id="3126"/>
      <w:bookmarkEnd w:id="3127"/>
      <w:bookmarkEnd w:id="3128"/>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3129" w:name="_Toc413359621"/>
      <w:bookmarkStart w:id="3130" w:name="_Toc3557073"/>
      <w:bookmarkStart w:id="3131" w:name="_Toc34747323"/>
      <w:bookmarkStart w:id="3132" w:name="_Toc77102142"/>
      <w:bookmarkStart w:id="3133" w:name="_Toc83048721"/>
      <w:r w:rsidRPr="00226A3F">
        <w:t>Connection Face</w:t>
      </w:r>
      <w:bookmarkEnd w:id="3129"/>
      <w:bookmarkEnd w:id="3130"/>
      <w:bookmarkEnd w:id="3131"/>
      <w:bookmarkEnd w:id="3132"/>
      <w:bookmarkEnd w:id="3133"/>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Beschriftung"/>
        <w:spacing w:before="120"/>
      </w:pPr>
      <w:bookmarkStart w:id="3134" w:name="_Toc3566539"/>
      <w:bookmarkStart w:id="3135" w:name="_Toc34747541"/>
      <w:bookmarkStart w:id="3136" w:name="_Toc77096000"/>
      <w:bookmarkStart w:id="3137" w:name="_Toc8572211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3134"/>
      <w:bookmarkEnd w:id="3135"/>
      <w:bookmarkEnd w:id="3136"/>
      <w:bookmarkEnd w:id="3137"/>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Beschriftung"/>
        <w:spacing w:before="120"/>
      </w:pPr>
      <w:bookmarkStart w:id="3138" w:name="_Toc3566540"/>
      <w:bookmarkStart w:id="3139" w:name="_Toc34747542"/>
      <w:bookmarkStart w:id="3140" w:name="_Toc77096001"/>
      <w:bookmarkStart w:id="3141" w:name="_Toc8572211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3138"/>
      <w:bookmarkEnd w:id="3139"/>
      <w:bookmarkEnd w:id="3140"/>
      <w:bookmarkEnd w:id="3141"/>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Beschriftung"/>
        <w:spacing w:before="120"/>
      </w:pPr>
      <w:bookmarkStart w:id="3142" w:name="_Toc3566541"/>
      <w:bookmarkStart w:id="3143" w:name="_Toc34747543"/>
      <w:bookmarkStart w:id="3144" w:name="_Toc77096002"/>
      <w:bookmarkStart w:id="3145" w:name="_Toc8572211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3142"/>
      <w:bookmarkEnd w:id="3143"/>
      <w:bookmarkEnd w:id="3144"/>
      <w:bookmarkEnd w:id="3145"/>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7A22FDF7" w:rsidR="00FC68DB" w:rsidRPr="00226A3F" w:rsidRDefault="00FC68DB" w:rsidP="00B202D2">
      <w:pPr>
        <w:pStyle w:val="Beschriftung"/>
        <w:spacing w:before="120"/>
      </w:pPr>
      <w:bookmarkStart w:id="3146" w:name="_Toc3566542"/>
      <w:bookmarkStart w:id="3147" w:name="_Toc34747544"/>
      <w:bookmarkStart w:id="3148" w:name="_Toc77096003"/>
      <w:bookmarkStart w:id="3149" w:name="_Toc8572211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3146"/>
      <w:bookmarkEnd w:id="3147"/>
      <w:bookmarkEnd w:id="3148"/>
      <w:bookmarkEnd w:id="3149"/>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"&gt; 2001.557  14.435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"&gt; 1994.802  14.435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"&gt; 1994.790  0.0436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"&gt; 2001.547  0.0545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"&gt; 2008.298  14.435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3150" w:name="_Toc413359622"/>
      <w:bookmarkStart w:id="3151" w:name="_Toc3557074"/>
      <w:bookmarkStart w:id="3152" w:name="_Toc34747324"/>
      <w:bookmarkStart w:id="3153" w:name="_Toc77102143"/>
      <w:bookmarkStart w:id="3154" w:name="_Toc83048722"/>
      <w:r w:rsidRPr="00226A3F">
        <w:lastRenderedPageBreak/>
        <w:t>Type Specification</w:t>
      </w:r>
      <w:bookmarkEnd w:id="3150"/>
      <w:bookmarkEnd w:id="3151"/>
      <w:bookmarkEnd w:id="3152"/>
      <w:bookmarkEnd w:id="3153"/>
      <w:bookmarkEnd w:id="3154"/>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Beschriftung"/>
        <w:spacing w:before="120"/>
      </w:pPr>
      <w:bookmarkStart w:id="3155" w:name="_Toc3566543"/>
      <w:bookmarkStart w:id="3156" w:name="_Toc34747545"/>
      <w:bookmarkStart w:id="3157" w:name="_Toc77096004"/>
      <w:bookmarkStart w:id="3158" w:name="_Toc8572211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3155"/>
      <w:bookmarkEnd w:id="3156"/>
      <w:bookmarkEnd w:id="3157"/>
      <w:bookmarkEnd w:id="3158"/>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3159" w:name="_Toc413359623"/>
      <w:bookmarkStart w:id="3160" w:name="_Ref414345836"/>
      <w:bookmarkStart w:id="3161" w:name="_Ref414345889"/>
      <w:bookmarkStart w:id="3162" w:name="_Ref414350043"/>
      <w:bookmarkStart w:id="3163" w:name="_Ref429051261"/>
      <w:bookmarkStart w:id="3164" w:name="_Toc3557075"/>
      <w:bookmarkStart w:id="3165" w:name="_Toc34747325"/>
      <w:bookmarkStart w:id="3166" w:name="_Toc77102144"/>
      <w:bookmarkStart w:id="3167" w:name="_Toc83048723"/>
      <w:r w:rsidRPr="00226A3F">
        <w:t xml:space="preserve">Adhesive </w:t>
      </w:r>
      <w:r>
        <w:t>F</w:t>
      </w:r>
      <w:r w:rsidRPr="00226A3F">
        <w:t>aces</w:t>
      </w:r>
      <w:bookmarkEnd w:id="3159"/>
      <w:bookmarkEnd w:id="3160"/>
      <w:bookmarkEnd w:id="3161"/>
      <w:bookmarkEnd w:id="3162"/>
      <w:bookmarkEnd w:id="3163"/>
      <w:bookmarkEnd w:id="3164"/>
      <w:bookmarkEnd w:id="3165"/>
      <w:bookmarkEnd w:id="3166"/>
      <w:bookmarkEnd w:id="3167"/>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Beschriftung"/>
      </w:pPr>
      <w:bookmarkStart w:id="3168" w:name="_Toc413359640"/>
      <w:bookmarkStart w:id="3169" w:name="_Toc3557157"/>
      <w:bookmarkStart w:id="3170" w:name="_Toc34747410"/>
      <w:bookmarkStart w:id="3171" w:name="_Toc76030608"/>
      <w:bookmarkStart w:id="3172" w:name="_Toc85721966"/>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3168"/>
      <w:bookmarkEnd w:id="3169"/>
      <w:bookmarkEnd w:id="3170"/>
      <w:bookmarkEnd w:id="3171"/>
      <w:bookmarkEnd w:id="3172"/>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19386C74"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52A49204" w14:textId="699E1C26" w:rsidR="00FC68DB" w:rsidRPr="00226A3F" w:rsidRDefault="00FC68DB" w:rsidP="00B202D2">
      <w:pPr>
        <w:pStyle w:val="Beschriftung"/>
        <w:spacing w:before="120"/>
        <w:rPr>
          <w:rFonts w:cs="Calibri"/>
          <w:lang w:eastAsia="zh-CN"/>
        </w:rPr>
      </w:pPr>
      <w:bookmarkStart w:id="3173" w:name="_Toc3566544"/>
      <w:bookmarkStart w:id="3174" w:name="_Toc34747546"/>
      <w:bookmarkStart w:id="3175" w:name="_Toc77096005"/>
      <w:bookmarkStart w:id="3176" w:name="_Toc85722115"/>
      <w:r>
        <w:t xml:space="preserve">Table </w:t>
      </w:r>
      <w:r>
        <w:fldChar w:fldCharType="begin"/>
      </w:r>
      <w:r>
        <w:instrText xml:space="preserve"> SEQ Table \* ARABIC </w:instrText>
      </w:r>
      <w:r>
        <w:fldChar w:fldCharType="separate"/>
      </w:r>
      <w:r w:rsidR="004C113B">
        <w:rPr>
          <w:noProof/>
        </w:rPr>
        <w:t>147</w:t>
      </w:r>
      <w:r>
        <w:fldChar w:fldCharType="end"/>
      </w:r>
      <w:r>
        <w:t>: Attributes of element</w:t>
      </w:r>
      <w:r w:rsidRPr="00226A3F">
        <w:t xml:space="preserve"> </w:t>
      </w:r>
      <w:r w:rsidRPr="00F94FF6">
        <w:rPr>
          <w:rStyle w:val="elementdeftypeChar"/>
          <w:rFonts w:eastAsia="Calibri"/>
          <w:b w:val="0"/>
        </w:rPr>
        <w:t>&lt;connection_2d/&gt;</w:t>
      </w:r>
      <w:bookmarkEnd w:id="3173"/>
      <w:bookmarkEnd w:id="3174"/>
      <w:bookmarkEnd w:id="3175"/>
      <w:bookmarkEnd w:id="3176"/>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proofErr w:type="spellStart"/>
            <w:r w:rsidRPr="00226A3F">
              <w:rPr>
                <w:sz w:val="20"/>
                <w:szCs w:val="20"/>
              </w:rPr>
              <w:t>appdata</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Beschriftung"/>
        <w:spacing w:before="120"/>
      </w:pPr>
      <w:bookmarkStart w:id="3177" w:name="_Toc3566545"/>
      <w:bookmarkStart w:id="3178" w:name="_Toc34747547"/>
      <w:bookmarkStart w:id="3179" w:name="_Toc77096006"/>
      <w:bookmarkStart w:id="3180" w:name="_Toc8572211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3177"/>
      <w:bookmarkEnd w:id="3178"/>
      <w:bookmarkEnd w:id="3179"/>
      <w:bookmarkEnd w:id="3180"/>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Beschriftung"/>
        <w:spacing w:before="120"/>
      </w:pPr>
      <w:bookmarkStart w:id="3181" w:name="_Toc413359658"/>
      <w:bookmarkStart w:id="3182" w:name="_Toc3566546"/>
      <w:bookmarkStart w:id="3183" w:name="_Toc34747548"/>
      <w:bookmarkStart w:id="3184" w:name="_Toc77096007"/>
      <w:bookmarkStart w:id="3185" w:name="_Toc8572211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3181"/>
      <w:bookmarkEnd w:id="3182"/>
      <w:bookmarkEnd w:id="3183"/>
      <w:bookmarkEnd w:id="3184"/>
      <w:bookmarkEnd w:id="3185"/>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2001.557  14.435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1994.802  14.435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1994.790  0.0436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2001.547  0.0545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2008.298  14.435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appdata</w:t>
      </w:r>
      <w:proofErr w:type="spellEnd"/>
      <w:r>
        <w:rPr>
          <w:rFonts w:ascii="Courier New" w:hAnsi="Courier New" w:cs="Courier New"/>
          <w:sz w:val="16"/>
        </w:rPr>
        <w:t>&gt;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appdata</w:t>
      </w:r>
      <w:proofErr w:type="spellEnd"/>
      <w:r>
        <w:rPr>
          <w:rFonts w:ascii="Courier New" w:hAnsi="Courier New" w:cs="Courier New"/>
          <w:sz w:val="16"/>
        </w:rPr>
        <w:t>&gt;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3186" w:name="_Toc77102145"/>
      <w:bookmarkStart w:id="3187" w:name="_Toc443470372"/>
      <w:bookmarkStart w:id="3188" w:name="_Toc450303224"/>
      <w:bookmarkStart w:id="3189" w:name="_Toc9996979"/>
      <w:bookmarkStart w:id="3190" w:name="_Toc353342679"/>
      <w:bookmarkEnd w:id="761"/>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3191" w:name="_Toc3557076"/>
      <w:bookmarkStart w:id="3192" w:name="_Toc34747326"/>
      <w:bookmarkStart w:id="3193" w:name="_Toc77102147"/>
      <w:bookmarkEnd w:id="3186"/>
      <w:r>
        <w:lastRenderedPageBreak/>
        <w:br w:type="page"/>
      </w:r>
    </w:p>
    <w:p w14:paraId="175E8840" w14:textId="5A6AB99C" w:rsidR="002D2C85" w:rsidRPr="007055D9" w:rsidRDefault="002D2C85" w:rsidP="00B202D2">
      <w:pPr>
        <w:pStyle w:val="berschrift1"/>
      </w:pPr>
      <w:bookmarkStart w:id="3194" w:name="_Toc83048724"/>
      <w:r w:rsidRPr="007055D9">
        <w:lastRenderedPageBreak/>
        <w:t>Future extensions</w:t>
      </w:r>
      <w:bookmarkEnd w:id="3191"/>
      <w:bookmarkEnd w:id="3192"/>
      <w:bookmarkEnd w:id="3193"/>
      <w:bookmarkEnd w:id="3194"/>
    </w:p>
    <w:p w14:paraId="209DB769" w14:textId="77777777" w:rsidR="002D2C85" w:rsidRPr="00226A3F" w:rsidRDefault="002D2C85" w:rsidP="00B202D2">
      <w:bookmarkStart w:id="3195" w:name="_Toc338938925"/>
      <w:bookmarkStart w:id="3196" w:name="_Toc338939261"/>
      <w:r w:rsidRPr="00226A3F">
        <w:t>So far, only the abovementioned connection types with the corresponding parameters are described, which cover mainly the applications of CAD and CAE. However</w:t>
      </w:r>
      <w:r>
        <w:t>,</w:t>
      </w:r>
      <w:r w:rsidRPr="00226A3F">
        <w:t xml:space="preserve"> </w:t>
      </w:r>
      <w:proofErr w:type="spellStart"/>
      <w:r w:rsidRPr="00C10429">
        <w:t>χ</w:t>
      </w:r>
      <w:r w:rsidRPr="00226A3F">
        <w:t>MCF</w:t>
      </w:r>
      <w:proofErr w:type="spellEnd"/>
      <w:r w:rsidRPr="00226A3F">
        <w:t xml:space="preserve">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3197" w:name="_Toc338938923"/>
      <w:bookmarkStart w:id="3198" w:name="_Toc338939259"/>
      <w:bookmarkStart w:id="3199" w:name="_Toc413359625"/>
      <w:bookmarkStart w:id="3200" w:name="_Toc3557077"/>
      <w:bookmarkStart w:id="3201" w:name="_Toc34747327"/>
      <w:bookmarkStart w:id="3202" w:name="_Toc77102148"/>
      <w:bookmarkStart w:id="3203" w:name="_Toc83048725"/>
      <w:r w:rsidRPr="00226A3F">
        <w:t>Additional parameters for spot and seam welds</w:t>
      </w:r>
      <w:bookmarkEnd w:id="3197"/>
      <w:bookmarkEnd w:id="3198"/>
      <w:bookmarkEnd w:id="3199"/>
      <w:bookmarkEnd w:id="3200"/>
      <w:bookmarkEnd w:id="3201"/>
      <w:bookmarkEnd w:id="3202"/>
      <w:bookmarkEnd w:id="3203"/>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3204" w:name="_Ref338846673"/>
      <w:bookmarkStart w:id="3205" w:name="_Toc338938924"/>
      <w:bookmarkStart w:id="3206" w:name="_Toc338939260"/>
      <w:bookmarkStart w:id="3207" w:name="_Toc413359626"/>
      <w:bookmarkStart w:id="3208" w:name="_Toc3557078"/>
      <w:bookmarkStart w:id="3209" w:name="_Toc34747328"/>
      <w:bookmarkStart w:id="3210" w:name="_Toc77102149"/>
      <w:bookmarkStart w:id="3211" w:name="_Toc83048726"/>
      <w:r w:rsidRPr="00226A3F">
        <w:t>Other relevant and new joint types</w:t>
      </w:r>
      <w:bookmarkEnd w:id="3204"/>
      <w:bookmarkEnd w:id="3205"/>
      <w:bookmarkEnd w:id="3206"/>
      <w:bookmarkEnd w:id="3207"/>
      <w:bookmarkEnd w:id="3208"/>
      <w:bookmarkEnd w:id="3209"/>
      <w:bookmarkEnd w:id="3210"/>
      <w:bookmarkEnd w:id="3211"/>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proofErr w:type="spellStart"/>
      <w:r w:rsidRPr="00C10429">
        <w:t>χ</w:t>
      </w:r>
      <w:r w:rsidRPr="00226A3F">
        <w:t>MCF</w:t>
      </w:r>
      <w:proofErr w:type="spellEnd"/>
      <w:r w:rsidRPr="00226A3F">
        <w:t xml:space="preserve">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3212" w:name="_Ref69238344"/>
      <w:bookmarkStart w:id="3213" w:name="_Toc77102146"/>
      <w:bookmarkEnd w:id="3195"/>
      <w:bookmarkEnd w:id="3196"/>
      <w:r>
        <w:rPr>
          <w:lang w:val="en-US"/>
        </w:rPr>
        <w:lastRenderedPageBreak/>
        <w:br/>
      </w:r>
      <w:bookmarkStart w:id="3214"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3212"/>
      <w:bookmarkEnd w:id="3213"/>
      <w:bookmarkEnd w:id="3214"/>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Beschriftung"/>
      </w:pPr>
      <w:bookmarkStart w:id="3215" w:name="_Toc76030609"/>
      <w:bookmarkStart w:id="3216" w:name="_Toc85721967"/>
      <w:r>
        <w:t xml:space="preserve">Figure </w:t>
      </w:r>
      <w:r>
        <w:fldChar w:fldCharType="begin"/>
      </w:r>
      <w:r>
        <w:instrText xml:space="preserve"> SEQ Figure \* ARABIC </w:instrText>
      </w:r>
      <w:r>
        <w:fldChar w:fldCharType="separate"/>
      </w:r>
      <w:r w:rsidR="004C113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3215"/>
      <w:bookmarkEnd w:id="3216"/>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Beschriftung"/>
      </w:pPr>
      <w:bookmarkStart w:id="3217" w:name="_Toc76030610"/>
      <w:bookmarkStart w:id="3218" w:name="_Toc85721968"/>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3217"/>
      <w:bookmarkEnd w:id="3218"/>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r>
              <w:t>first_spacing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r>
              <w:t>last_spacing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r w:rsidRPr="002B388E">
              <w:t>num_segments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DD0D68"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Beschriftung"/>
              <w:jc w:val="right"/>
            </w:pPr>
            <w:bookmarkStart w:id="3219"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3219"/>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Beschriftung"/>
              <w:jc w:val="right"/>
            </w:pPr>
            <w:bookmarkStart w:id="3220"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3220"/>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w:t>
      </w:r>
      <w:proofErr w:type="spellStart"/>
      <w:r>
        <w:t>χMCF</w:t>
      </w:r>
      <w:proofErr w:type="spellEnd"/>
      <w:r>
        <w:t xml:space="preserve">.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proofErr w:type="spellStart"/>
            <w:r>
              <w:rPr>
                <w:lang w:val="de-DE"/>
              </w:rPr>
              <w:t>from</w:t>
            </w:r>
            <w:proofErr w:type="spellEnd"/>
            <w:r>
              <w:rPr>
                <w:lang w:val="de-DE"/>
              </w:rPr>
              <w:t xml:space="preserve">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DD0D6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DD0D68"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proofErr w:type="spellStart"/>
            <w:r>
              <w:rPr>
                <w:lang w:val="de-DE"/>
              </w:rPr>
              <w:t>from</w:t>
            </w:r>
            <w:proofErr w:type="spellEnd"/>
            <w:r>
              <w:rPr>
                <w:lang w:val="de-DE"/>
              </w:rPr>
              <w:t xml:space="preserve">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DD0D6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DD0D68"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DD0D6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DD0D68"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Beschriftung"/>
              <w:jc w:val="right"/>
            </w:pPr>
            <w:bookmarkStart w:id="3221"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3221"/>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DD0D6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DD0D6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DD0D68"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DD0D68"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DD0D68"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3222" w:name="_Toc83048728"/>
      <w:r w:rsidRPr="0007274A">
        <w:rPr>
          <w:b w:val="0"/>
          <w:bCs/>
          <w:lang w:val="en-US"/>
        </w:rPr>
        <w:t>(informative)</w:t>
      </w:r>
      <w:r>
        <w:rPr>
          <w:lang w:val="en-US"/>
        </w:rPr>
        <w:br/>
      </w:r>
      <w:r>
        <w:rPr>
          <w:lang w:val="en-US"/>
        </w:rPr>
        <w:br/>
      </w:r>
      <w:bookmarkStart w:id="3223"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3222"/>
      <w:bookmarkEnd w:id="3223"/>
    </w:p>
    <w:p w14:paraId="2D6CACD7" w14:textId="479BC908" w:rsidR="004163E0" w:rsidRPr="00931307" w:rsidRDefault="004163E0" w:rsidP="004163E0">
      <w:pPr>
        <w:rPr>
          <w:ins w:id="3224" w:author="Dr. Carsten Franke" w:date="2021-10-20T11:23:00Z"/>
        </w:rPr>
      </w:pPr>
      <w:bookmarkStart w:id="3225" w:name="_Toc83048729"/>
      <w:ins w:id="3226" w:author="Dr. Carsten Franke" w:date="2021-10-20T11:24:00Z">
        <w:r>
          <w:t xml:space="preserve">According </w:t>
        </w:r>
      </w:ins>
      <w:ins w:id="3227" w:author="Dr. Carsten Franke" w:date="2021-10-20T11:25:00Z">
        <w:r>
          <w:t xml:space="preserve">to </w:t>
        </w:r>
        <w:r w:rsidRPr="004163E0">
          <w:t>the widespread use of ISO</w:t>
        </w:r>
      </w:ins>
      <w:ins w:id="3228" w:author="Dr. Carsten Franke" w:date="2021-10-20T11:29:00Z">
        <w:r w:rsidR="00B42AD7">
          <w:t> </w:t>
        </w:r>
      </w:ins>
      <w:ins w:id="3229" w:author="Dr. Carsten Franke" w:date="2021-10-20T11:25:00Z">
        <w:r w:rsidRPr="004163E0">
          <w:t xml:space="preserve">10303-242, it is important to describe the federated use of </w:t>
        </w:r>
      </w:ins>
      <w:ins w:id="3230" w:author="Dr. Carsten Franke" w:date="2021-10-20T11:27:00Z">
        <w:r w:rsidR="00B42AD7">
          <w:t>χMCF</w:t>
        </w:r>
      </w:ins>
      <w:ins w:id="3231" w:author="Dr. Carsten Franke" w:date="2021-10-20T11:25:00Z">
        <w:r w:rsidRPr="004163E0">
          <w:t xml:space="preserve"> together with </w:t>
        </w:r>
      </w:ins>
      <w:ins w:id="3232" w:author="Dr. Carsten Franke" w:date="2021-10-20T11:29:00Z">
        <w:r w:rsidR="00B42AD7" w:rsidRPr="004163E0">
          <w:t>ISO</w:t>
        </w:r>
        <w:r w:rsidR="00B42AD7">
          <w:t> </w:t>
        </w:r>
        <w:r w:rsidR="00B42AD7" w:rsidRPr="004163E0">
          <w:t>10303-242</w:t>
        </w:r>
      </w:ins>
      <w:ins w:id="3233" w:author="Dr. Carsten Franke" w:date="2021-10-20T11:25:00Z">
        <w:r w:rsidRPr="004163E0">
          <w:t>.</w:t>
        </w:r>
      </w:ins>
      <w:ins w:id="3234"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3235" w:author="Dr. Carsten Franke" w:date="2021-10-20T11:28:00Z"/>
        </w:rPr>
      </w:pPr>
      <w:ins w:id="3236" w:author="Max Ungerer" w:date="2021-09-15T20:13:00Z">
        <w:r>
          <w:t>General principles</w:t>
        </w:r>
      </w:ins>
      <w:bookmarkEnd w:id="3225"/>
      <w:ins w:id="3237" w:author="Dr. Carsten Franke" w:date="2021-10-20T11:28:00Z">
        <w:r w:rsidR="00B42AD7">
          <w:t xml:space="preserve"> </w:t>
        </w:r>
      </w:ins>
    </w:p>
    <w:p w14:paraId="10A5DA44" w14:textId="0A41CBA1" w:rsidR="00B42AD7" w:rsidRDefault="00B42AD7" w:rsidP="00B42AD7">
      <w:pPr>
        <w:rPr>
          <w:ins w:id="3238" w:author="Dr. Carsten Franke" w:date="2021-10-20T11:29:00Z"/>
        </w:rPr>
      </w:pPr>
      <w:ins w:id="3239"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F7241">
      <w:pPr>
        <w:pStyle w:val="Listenabsatz"/>
        <w:numPr>
          <w:ilvl w:val="0"/>
          <w:numId w:val="66"/>
        </w:numPr>
        <w:rPr>
          <w:ins w:id="3240" w:author="Dr. Carsten Franke" w:date="2021-10-20T11:31:00Z"/>
        </w:rPr>
      </w:pPr>
      <w:ins w:id="3241" w:author="Dr. Carsten Franke" w:date="2021-10-20T11:31:00Z">
        <w:r>
          <w:t xml:space="preserve">Both standard definitions stay unchanged. </w:t>
        </w:r>
      </w:ins>
      <w:ins w:id="3242"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F7241">
      <w:pPr>
        <w:pStyle w:val="Listenabsatz"/>
        <w:numPr>
          <w:ilvl w:val="0"/>
          <w:numId w:val="66"/>
        </w:numPr>
        <w:rPr>
          <w:ins w:id="3243" w:author="Dr. Carsten Franke" w:date="2021-10-20T11:35:00Z"/>
        </w:rPr>
      </w:pPr>
      <w:ins w:id="3244" w:author="Dr. Carsten Franke" w:date="2021-10-20T11:34:00Z">
        <w:r w:rsidRPr="008D52DC">
          <w:t>Clearly defined and delimited roles are assigned to both standards.</w:t>
        </w:r>
      </w:ins>
      <w:ins w:id="3245" w:author="Dr. Carsten Franke" w:date="2021-10-20T11:33:00Z">
        <w:r>
          <w:t xml:space="preserve"> </w:t>
        </w:r>
      </w:ins>
    </w:p>
    <w:p w14:paraId="16C90303" w14:textId="75B37985" w:rsidR="008D52DC" w:rsidRDefault="008D52DC" w:rsidP="00E26B6D">
      <w:pPr>
        <w:pStyle w:val="Listenabsatz"/>
        <w:numPr>
          <w:ilvl w:val="0"/>
          <w:numId w:val="66"/>
        </w:numPr>
        <w:rPr>
          <w:ins w:id="3246" w:author="Dr. Carsten Franke" w:date="2021-10-20T11:43:00Z"/>
        </w:rPr>
      </w:pPr>
      <w:ins w:id="3247" w:author="Dr. Carsten Franke" w:date="2021-10-20T11:35:00Z">
        <w:r w:rsidRPr="008D52DC">
          <w:t xml:space="preserve">Redundancies </w:t>
        </w:r>
      </w:ins>
      <w:ins w:id="3248" w:author="Dr. Carsten Franke" w:date="2021-10-20T11:46:00Z">
        <w:r w:rsidR="00D44CF6">
          <w:t>must</w:t>
        </w:r>
      </w:ins>
      <w:ins w:id="3249" w:author="Dr. Carsten Franke" w:date="2021-10-20T11:35:00Z">
        <w:r w:rsidRPr="008D52DC">
          <w:t xml:space="preserve"> be avoided as far as possible.</w:t>
        </w:r>
        <w:r>
          <w:t xml:space="preserve"> </w:t>
        </w:r>
      </w:ins>
    </w:p>
    <w:p w14:paraId="02B80A02" w14:textId="05FEB885" w:rsidR="00BF60BC" w:rsidRDefault="00BF60BC" w:rsidP="00E26B6D">
      <w:pPr>
        <w:pStyle w:val="Listenabsatz"/>
        <w:numPr>
          <w:ilvl w:val="0"/>
          <w:numId w:val="66"/>
        </w:numPr>
        <w:rPr>
          <w:ins w:id="3250" w:author="Dr. Carsten Franke" w:date="2021-10-20T11:31:00Z"/>
        </w:rPr>
      </w:pPr>
      <w:ins w:id="3251" w:author="Dr. Carsten Franke" w:date="2021-10-20T11:43:00Z">
        <w:r>
          <w:t xml:space="preserve">In case of </w:t>
        </w:r>
      </w:ins>
      <w:ins w:id="3252" w:author="Dr. Carsten Franke" w:date="2021-10-20T11:44:00Z">
        <w:r>
          <w:t>u</w:t>
        </w:r>
      </w:ins>
      <w:ins w:id="3253" w:author="Dr. Carsten Franke" w:date="2021-10-20T11:43:00Z">
        <w:r>
          <w:t>navoidable redundancies</w:t>
        </w:r>
      </w:ins>
      <w:ins w:id="3254" w:author="Dr. Carsten Franke" w:date="2021-10-20T11:44:00Z">
        <w:r>
          <w:t xml:space="preserve">, there must be no </w:t>
        </w:r>
      </w:ins>
      <w:ins w:id="3255" w:author="Dr. Carsten Franke" w:date="2021-10-20T11:45:00Z">
        <w:r w:rsidR="007A68CF" w:rsidRPr="007A68CF">
          <w:t xml:space="preserve">inconsistencies </w:t>
        </w:r>
      </w:ins>
      <w:ins w:id="3256" w:author="Dr. Carsten Franke" w:date="2021-10-20T11:44:00Z">
        <w:r>
          <w:t xml:space="preserve">within the set of </w:t>
        </w:r>
      </w:ins>
      <w:ins w:id="3257" w:author="Dr. Carsten Franke" w:date="2021-10-20T11:47:00Z">
        <w:r w:rsidR="00842882" w:rsidRPr="00842882">
          <w:t>federatively</w:t>
        </w:r>
        <w:r w:rsidR="00842882">
          <w:t xml:space="preserve"> </w:t>
        </w:r>
      </w:ins>
      <w:ins w:id="3258" w:author="Dr. Carsten Franke" w:date="2021-10-20T11:44:00Z">
        <w:r>
          <w:t>use</w:t>
        </w:r>
      </w:ins>
      <w:ins w:id="3259" w:author="Dr. Carsten Franke" w:date="2021-10-21T10:34:00Z">
        <w:r w:rsidR="00B318B6">
          <w:t>d</w:t>
        </w:r>
      </w:ins>
      <w:ins w:id="3260" w:author="Dr. Carsten Franke" w:date="2021-10-20T11:44:00Z">
        <w:r>
          <w:t xml:space="preserve"> files. </w:t>
        </w:r>
      </w:ins>
    </w:p>
    <w:p w14:paraId="3BCD4F55" w14:textId="03173BDA" w:rsidR="006F7241" w:rsidRDefault="00434959" w:rsidP="00B42AD7">
      <w:pPr>
        <w:rPr>
          <w:ins w:id="3261" w:author="Dr. Carsten Franke" w:date="2021-10-20T11:37:00Z"/>
        </w:rPr>
      </w:pPr>
      <w:ins w:id="3262" w:author="Dr. Carsten Franke" w:date="2021-10-20T11:37:00Z">
        <w:r>
          <w:t xml:space="preserve">These general principles are implemented by following regulations: </w:t>
        </w:r>
      </w:ins>
    </w:p>
    <w:p w14:paraId="2D5FD3D1" w14:textId="05187065" w:rsidR="00E26B6D" w:rsidRDefault="00E26B6D" w:rsidP="00E26B6D">
      <w:pPr>
        <w:pStyle w:val="Listenabsatz"/>
        <w:numPr>
          <w:ilvl w:val="0"/>
          <w:numId w:val="67"/>
        </w:numPr>
        <w:rPr>
          <w:ins w:id="3263" w:author="Dr. Carsten Franke" w:date="2021-10-20T11:41:00Z"/>
        </w:rPr>
      </w:pPr>
      <w:ins w:id="3264" w:author="Dr. Carsten Franke" w:date="2021-10-20T11:38:00Z">
        <w:r w:rsidRPr="00E26B6D">
          <w:t>ISO 10303-242</w:t>
        </w:r>
        <w:r>
          <w:t xml:space="preserve"> </w:t>
        </w:r>
      </w:ins>
      <w:ins w:id="3265" w:author="Dr. Carsten Franke" w:date="2021-10-20T11:40:00Z">
        <w:r>
          <w:t xml:space="preserve">contains the usual PLM-type information. </w:t>
        </w:r>
      </w:ins>
      <w:ins w:id="3266" w:author="Dr. Carsten Franke" w:date="2021-10-21T10:34:00Z">
        <w:r w:rsidR="00A5143B">
          <w:t>E</w:t>
        </w:r>
      </w:ins>
      <w:ins w:id="3267" w:author="Dr. Carsten Franke" w:date="2021-10-20T11:40:00Z">
        <w:r>
          <w:t xml:space="preserve">specially, it </w:t>
        </w:r>
      </w:ins>
      <w:ins w:id="3268" w:author="Dr. Carsten Franke" w:date="2021-10-20T11:38:00Z">
        <w:r>
          <w:t>references the relevant files (let it be CAD native</w:t>
        </w:r>
      </w:ins>
      <w:ins w:id="3269" w:author="Dr. Carsten Franke" w:date="2021-10-20T11:39:00Z">
        <w:r>
          <w:t xml:space="preserve"> or standard</w:t>
        </w:r>
      </w:ins>
      <w:ins w:id="3270" w:author="Dr. Carsten Franke" w:date="2021-10-20T11:38:00Z">
        <w:r>
          <w:t xml:space="preserve">, </w:t>
        </w:r>
      </w:ins>
      <w:ins w:id="3271" w:author="Dr. Carsten Franke" w:date="2021-10-20T11:39:00Z">
        <w:r>
          <w:t xml:space="preserve">visualization or χMCF) and </w:t>
        </w:r>
      </w:ins>
      <w:ins w:id="3272" w:author="Dr. Carsten Franke" w:date="2021-10-20T11:38:00Z">
        <w:r>
          <w:t>defines</w:t>
        </w:r>
      </w:ins>
      <w:ins w:id="3273" w:author="Dr. Carsten Franke" w:date="2021-10-20T11:39:00Z">
        <w:r>
          <w:t xml:space="preserve"> the location in space, where their content </w:t>
        </w:r>
      </w:ins>
      <w:ins w:id="3274" w:author="Dr. Carsten Franke" w:date="2021-10-20T11:40:00Z">
        <w:r>
          <w:t>must be instantiated (geometric transformations)</w:t>
        </w:r>
      </w:ins>
      <w:ins w:id="3275" w:author="Dr. Carsten Franke" w:date="2021-10-20T11:47:00Z">
        <w:r w:rsidR="0099082A">
          <w:t>.</w:t>
        </w:r>
      </w:ins>
      <w:ins w:id="3276" w:author="Dr. Carsten Franke" w:date="2021-10-20T11:40:00Z">
        <w:r>
          <w:t xml:space="preserve"> </w:t>
        </w:r>
      </w:ins>
    </w:p>
    <w:p w14:paraId="3A9EED33" w14:textId="159C9023" w:rsidR="00E26B6D" w:rsidRDefault="00E26B6D" w:rsidP="00E26B6D">
      <w:pPr>
        <w:pStyle w:val="Listenabsatz"/>
        <w:numPr>
          <w:ilvl w:val="0"/>
          <w:numId w:val="67"/>
        </w:numPr>
        <w:rPr>
          <w:ins w:id="3277" w:author="Dr. Carsten Franke" w:date="2021-10-20T11:49:00Z"/>
        </w:rPr>
      </w:pPr>
      <w:ins w:id="3278" w:author="Dr. Carsten Franke" w:date="2021-10-20T11:41:00Z">
        <w:r>
          <w:t xml:space="preserve">χMCF contains </w:t>
        </w:r>
      </w:ins>
      <w:ins w:id="3279" w:author="Dr. Carsten Franke" w:date="2021-10-20T15:19:00Z">
        <w:r w:rsidR="00BF4937">
          <w:t>geometrical (position, orientation, lengt</w:t>
        </w:r>
      </w:ins>
      <w:ins w:id="3280" w:author="Dr. Carsten Franke" w:date="2021-10-20T15:20:00Z">
        <w:r w:rsidR="00BF4937">
          <w:t xml:space="preserve">h, …), </w:t>
        </w:r>
      </w:ins>
      <w:ins w:id="3281" w:author="Dr. Carsten Franke" w:date="2021-10-20T11:41:00Z">
        <w:r>
          <w:t xml:space="preserve">technical information </w:t>
        </w:r>
      </w:ins>
      <w:ins w:id="3282" w:author="Dr. Carsten Franke" w:date="2021-10-20T11:42:00Z">
        <w:r>
          <w:t>of connecting elements</w:t>
        </w:r>
      </w:ins>
      <w:ins w:id="3283" w:author="Dr. Carsten Franke" w:date="2021-10-21T10:35:00Z">
        <w:r w:rsidR="00A5143B">
          <w:t>,</w:t>
        </w:r>
      </w:ins>
      <w:ins w:id="3284" w:author="Dr. Carsten Franke" w:date="2021-10-20T11:42:00Z">
        <w:r>
          <w:t xml:space="preserve"> and the lists of the parts connected, only. </w:t>
        </w:r>
      </w:ins>
    </w:p>
    <w:p w14:paraId="1B9F5C85" w14:textId="716E709F" w:rsidR="005E786E" w:rsidRDefault="005E786E" w:rsidP="00E26B6D">
      <w:pPr>
        <w:pStyle w:val="Listenabsatz"/>
        <w:numPr>
          <w:ilvl w:val="0"/>
          <w:numId w:val="67"/>
        </w:numPr>
        <w:rPr>
          <w:ins w:id="3285" w:author="Dr. Carsten Franke" w:date="2021-10-20T11:56:00Z"/>
        </w:rPr>
      </w:pPr>
      <w:ins w:id="3286" w:author="Dr. Carsten Franke" w:date="2021-10-20T11:49:00Z">
        <w:r>
          <w:t xml:space="preserve">In </w:t>
        </w:r>
        <w:r w:rsidRPr="00E26B6D">
          <w:t>ISO 10303-242</w:t>
        </w:r>
        <w:r>
          <w:t>, the element "</w:t>
        </w:r>
        <w:r w:rsidRPr="005E786E">
          <w:t>MatedPartAssociation</w:t>
        </w:r>
        <w:r>
          <w:t>"</w:t>
        </w:r>
        <w:r w:rsidRPr="005E786E">
          <w:t xml:space="preserve"> is necessary for technical reasons</w:t>
        </w:r>
        <w:r>
          <w:t xml:space="preserve">. </w:t>
        </w:r>
      </w:ins>
      <w:ins w:id="3287" w:author="Dr. Carsten Franke" w:date="2021-10-20T11:53:00Z">
        <w:r w:rsidR="00DF4C66">
          <w:t>The l</w:t>
        </w:r>
        <w:r w:rsidR="00DF4C66" w:rsidRPr="00DF4C66">
          <w:t xml:space="preserve">ist of </w:t>
        </w:r>
      </w:ins>
      <w:ins w:id="3288" w:author="Dr. Carsten Franke" w:date="2021-10-20T11:54:00Z">
        <w:r w:rsidR="00DF4C66">
          <w:t xml:space="preserve">the </w:t>
        </w:r>
      </w:ins>
      <w:ins w:id="3289" w:author="Dr. Carsten Franke" w:date="2021-10-20T11:53:00Z">
        <w:r w:rsidR="00DF4C66" w:rsidRPr="00DF4C66">
          <w:t xml:space="preserve">part </w:t>
        </w:r>
      </w:ins>
      <w:ins w:id="3290" w:author="Dr. Carsten Franke" w:date="2021-10-21T10:36:00Z">
        <w:r w:rsidR="009B50B7">
          <w:t>numbers</w:t>
        </w:r>
      </w:ins>
      <w:ins w:id="3291" w:author="Dr. Carsten Franke" w:date="2021-10-20T11:53:00Z">
        <w:r w:rsidR="00DF4C66" w:rsidRPr="00DF4C66">
          <w:t xml:space="preserve"> </w:t>
        </w:r>
      </w:ins>
      <w:ins w:id="3292" w:author="Dr. Carsten Franke" w:date="2021-10-20T11:54:00Z">
        <w:r w:rsidR="00DF4C66">
          <w:t xml:space="preserve">of connected parts </w:t>
        </w:r>
      </w:ins>
      <w:ins w:id="3293" w:author="Dr. Carsten Franke" w:date="2021-10-20T11:53:00Z">
        <w:r w:rsidR="00DF4C66" w:rsidRPr="00DF4C66">
          <w:t>is mandatory within it.</w:t>
        </w:r>
        <w:r w:rsidR="00DF4C66">
          <w:t xml:space="preserve"> </w:t>
        </w:r>
      </w:ins>
      <w:ins w:id="3294" w:author="Dr. Carsten Franke" w:date="2021-10-20T11:54:00Z">
        <w:r w:rsidR="00DF4C66">
          <w:t xml:space="preserve">It must be identical to χMCF's </w:t>
        </w:r>
      </w:ins>
      <w:ins w:id="3295" w:author="Dr. Carsten Franke" w:date="2021-10-20T11:55:00Z">
        <w:r w:rsidR="00AC3984" w:rsidRPr="00446313">
          <w:rPr>
            <w:rFonts w:ascii="Courier New" w:hAnsi="Courier New" w:cs="Courier New"/>
            <w:b/>
            <w:i/>
            <w:sz w:val="18"/>
            <w:szCs w:val="18"/>
          </w:rPr>
          <w:t>&lt;</w:t>
        </w:r>
      </w:ins>
      <w:ins w:id="3296" w:author="Dr. Carsten Franke" w:date="2021-10-20T11:57:00Z">
        <w:r w:rsidR="000870CB" w:rsidRPr="000870CB">
          <w:rPr>
            <w:rFonts w:ascii="Courier New" w:hAnsi="Courier New" w:cs="Courier New"/>
            <w:b/>
            <w:i/>
            <w:sz w:val="18"/>
            <w:szCs w:val="18"/>
          </w:rPr>
          <w:t>connected_to</w:t>
        </w:r>
      </w:ins>
      <w:ins w:id="3297"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E26B6D">
      <w:pPr>
        <w:pStyle w:val="Listenabsatz"/>
        <w:numPr>
          <w:ilvl w:val="0"/>
          <w:numId w:val="67"/>
        </w:numPr>
        <w:rPr>
          <w:ins w:id="3298" w:author="Dr. Carsten Franke" w:date="2021-10-21T11:04:00Z"/>
        </w:rPr>
      </w:pPr>
      <w:ins w:id="3299" w:author="Dr. Carsten Franke" w:date="2021-10-20T11:56:00Z">
        <w:r>
          <w:t xml:space="preserve">Consequently, </w:t>
        </w:r>
      </w:ins>
      <w:ins w:id="3300" w:author="Dr. Carsten Franke" w:date="2021-10-20T11:57:00Z">
        <w:r>
          <w:t xml:space="preserve">nested χMCF element </w:t>
        </w:r>
      </w:ins>
      <w:ins w:id="3301" w:author="Dr. Carsten Franke" w:date="2021-10-20T11:58:00Z">
        <w:r>
          <w:rPr>
            <w:rFonts w:ascii="Courier New" w:hAnsi="Courier New" w:cs="Courier New"/>
            <w:b/>
            <w:i/>
            <w:sz w:val="18"/>
            <w:szCs w:val="18"/>
          </w:rPr>
          <w:t>&lt;assy/</w:t>
        </w:r>
        <w:r w:rsidRPr="00446313">
          <w:rPr>
            <w:rFonts w:ascii="Courier New" w:hAnsi="Courier New" w:cs="Courier New"/>
            <w:b/>
            <w:i/>
            <w:sz w:val="18"/>
            <w:szCs w:val="18"/>
          </w:rPr>
          <w:t>&gt;</w:t>
        </w:r>
      </w:ins>
      <w:ins w:id="3302" w:author="Dr. Carsten Franke" w:date="2021-10-20T11:57:00Z">
        <w:r>
          <w:t xml:space="preserve"> cannot be used. </w:t>
        </w:r>
      </w:ins>
      <w:ins w:id="3303" w:author="Dr. Carsten Franke" w:date="2021-10-20T11:59:00Z">
        <w:r w:rsidR="00846B9E">
          <w:t>F</w:t>
        </w:r>
        <w:r w:rsidR="00846B9E" w:rsidRPr="00846B9E">
          <w:t>urthermore</w:t>
        </w:r>
        <w:r w:rsidR="00846B9E">
          <w:t xml:space="preserve">, </w:t>
        </w:r>
        <w:r w:rsidR="00F66EBB">
          <w:t>attribute</w:t>
        </w:r>
      </w:ins>
      <w:ins w:id="3304" w:author="Dr. Carsten Franke" w:date="2021-10-20T12:00:00Z">
        <w:r w:rsidR="00F66EBB">
          <w:t>s</w:t>
        </w:r>
      </w:ins>
      <w:ins w:id="3305" w:author="Dr. Carsten Franke" w:date="2021-10-20T11:59:00Z">
        <w:r w:rsidR="00F66EBB">
          <w:t xml:space="preserve"> </w:t>
        </w:r>
      </w:ins>
      <w:ins w:id="3306" w:author="Dr. Carsten Franke" w:date="2021-10-20T12:00:00Z">
        <w:r w:rsidR="00F66EBB">
          <w:t>"pid" and "pname"</w:t>
        </w:r>
      </w:ins>
      <w:ins w:id="3307"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3308" w:author="Dr. Carsten Franke" w:date="2021-10-20T12:00:00Z">
        <w:r w:rsidR="00F66EBB">
          <w:t xml:space="preserve">cannot be used. </w:t>
        </w:r>
      </w:ins>
    </w:p>
    <w:p w14:paraId="39DB4E10" w14:textId="52BE495F" w:rsidR="000532C5" w:rsidRDefault="000532C5" w:rsidP="00E26B6D">
      <w:pPr>
        <w:pStyle w:val="Listenabsatz"/>
        <w:numPr>
          <w:ilvl w:val="0"/>
          <w:numId w:val="67"/>
        </w:numPr>
        <w:rPr>
          <w:ins w:id="3309" w:author="Dr. Carsten Franke" w:date="2021-10-20T11:37:00Z"/>
        </w:rPr>
      </w:pPr>
      <w:ins w:id="3310" w:author="Dr. Carsten Franke" w:date="2021-10-21T11:04:00Z">
        <w:r>
          <w:t xml:space="preserve">χMCF files are referenced from </w:t>
        </w:r>
        <w:r w:rsidRPr="00E26B6D">
          <w:t>ISO 10303-242</w:t>
        </w:r>
      </w:ins>
      <w:ins w:id="3311" w:author="Dr. Carsten Franke" w:date="2021-10-21T11:05:00Z">
        <w:r>
          <w:t xml:space="preserve"> by means of </w:t>
        </w:r>
        <w:commentRangeStart w:id="3312"/>
        <w:r>
          <w:t>"external reference"</w:t>
        </w:r>
        <w:commentRangeEnd w:id="3312"/>
        <w:r>
          <w:rPr>
            <w:rStyle w:val="Kommentarzeichen"/>
            <w:rFonts w:ascii="Calibri" w:eastAsia="Times New Roman" w:hAnsi="Calibri"/>
            <w:lang w:val="en-US" w:eastAsia="x-none"/>
          </w:rPr>
          <w:commentReference w:id="3312"/>
        </w:r>
        <w:r>
          <w:t xml:space="preserve">. </w:t>
        </w:r>
      </w:ins>
    </w:p>
    <w:p w14:paraId="3BA214C4" w14:textId="77777777" w:rsidR="00434959" w:rsidRPr="00B42AD7" w:rsidRDefault="00434959" w:rsidP="00B42AD7">
      <w:pPr>
        <w:rPr>
          <w:ins w:id="3313" w:author="Max Ungerer" w:date="2021-09-15T20:13:00Z"/>
        </w:rPr>
      </w:pPr>
    </w:p>
    <w:p w14:paraId="1C827307" w14:textId="6A81E964" w:rsidR="009C2A9B" w:rsidRPr="00434959" w:rsidRDefault="00741F4D" w:rsidP="00741F4D">
      <w:pPr>
        <w:pStyle w:val="Listenabsatz"/>
        <w:numPr>
          <w:ilvl w:val="0"/>
          <w:numId w:val="65"/>
        </w:numPr>
        <w:rPr>
          <w:ins w:id="3314" w:author="Dr. Carsten Franke" w:date="2021-09-16T14:33:00Z"/>
          <w:strike/>
          <w:highlight w:val="yellow"/>
          <w:lang w:eastAsia="ja-JP"/>
          <w:rPrChange w:id="3315" w:author="Dr. Carsten Franke" w:date="2021-10-20T11:37:00Z">
            <w:rPr>
              <w:ins w:id="3316" w:author="Dr. Carsten Franke" w:date="2021-09-16T14:33:00Z"/>
              <w:highlight w:val="yellow"/>
              <w:lang w:eastAsia="ja-JP"/>
            </w:rPr>
          </w:rPrChange>
        </w:rPr>
      </w:pPr>
      <w:commentRangeStart w:id="3317"/>
      <w:ins w:id="3318" w:author="Max Ungerer" w:date="2021-09-15T20:13:00Z">
        <w:r w:rsidRPr="00434959">
          <w:rPr>
            <w:strike/>
            <w:highlight w:val="yellow"/>
            <w:lang w:eastAsia="ja-JP"/>
            <w:rPrChange w:id="3319" w:author="Dr. Carsten Franke" w:date="2021-10-20T11:37:00Z">
              <w:rPr>
                <w:highlight w:val="yellow"/>
                <w:lang w:eastAsia="ja-JP"/>
              </w:rPr>
            </w:rPrChange>
          </w:rPr>
          <w:t>Avoid redundant information</w:t>
        </w:r>
      </w:ins>
      <w:ins w:id="3320" w:author="Dr. Carsten Franke" w:date="2021-09-16T14:30:00Z">
        <w:r w:rsidR="00385BD6" w:rsidRPr="00434959">
          <w:rPr>
            <w:strike/>
            <w:highlight w:val="yellow"/>
            <w:lang w:eastAsia="ja-JP"/>
            <w:rPrChange w:id="3321" w:author="Dr. Carsten Franke" w:date="2021-10-20T11:37:00Z">
              <w:rPr>
                <w:highlight w:val="yellow"/>
                <w:lang w:eastAsia="ja-JP"/>
              </w:rPr>
            </w:rPrChange>
          </w:rPr>
          <w:t xml:space="preserve"> </w:t>
        </w:r>
      </w:ins>
      <w:ins w:id="3322" w:author="Dr. Carsten Franke" w:date="2021-09-20T17:06:00Z">
        <w:r w:rsidR="000B5A61" w:rsidRPr="00434959">
          <w:rPr>
            <w:strike/>
            <w:lang w:eastAsia="ja-JP"/>
            <w:rPrChange w:id="3323" w:author="Dr. Carsten Franke" w:date="2021-10-20T11:37:00Z">
              <w:rPr>
                <w:lang w:eastAsia="ja-JP"/>
              </w:rPr>
            </w:rPrChange>
          </w:rPr>
          <w:t xml:space="preserve">when using χMCF with </w:t>
        </w:r>
      </w:ins>
      <w:ins w:id="3324" w:author="Dr. Carsten Franke" w:date="2021-10-20T11:30:00Z">
        <w:r w:rsidR="006F7241" w:rsidRPr="00434959">
          <w:rPr>
            <w:strike/>
            <w:lang w:eastAsia="ja-JP"/>
            <w:rPrChange w:id="3325" w:author="Dr. Carsten Franke" w:date="2021-10-20T11:37:00Z">
              <w:rPr>
                <w:lang w:eastAsia="ja-JP"/>
              </w:rPr>
            </w:rPrChange>
          </w:rPr>
          <w:t>ISO 10303-242</w:t>
        </w:r>
      </w:ins>
      <w:ins w:id="3326" w:author="Dr. Carsten Franke" w:date="2021-09-20T17:06:00Z">
        <w:r w:rsidR="000B5A61" w:rsidRPr="00434959">
          <w:rPr>
            <w:strike/>
            <w:lang w:eastAsia="ja-JP"/>
            <w:rPrChange w:id="3327" w:author="Dr. Carsten Franke" w:date="2021-10-20T11:37:00Z">
              <w:rPr>
                <w:lang w:eastAsia="ja-JP"/>
              </w:rPr>
            </w:rPrChange>
          </w:rPr>
          <w:t xml:space="preserve"> federatively.  </w:t>
        </w:r>
      </w:ins>
      <w:ins w:id="3328" w:author="Dr. Carsten Franke" w:date="2021-09-16T14:30:00Z">
        <w:r w:rsidR="00385BD6" w:rsidRPr="00434959">
          <w:rPr>
            <w:strike/>
            <w:highlight w:val="yellow"/>
            <w:lang w:eastAsia="ja-JP"/>
            <w:rPrChange w:id="3329" w:author="Dr. Carsten Franke" w:date="2021-10-20T11:37:00Z">
              <w:rPr>
                <w:highlight w:val="yellow"/>
                <w:lang w:eastAsia="ja-JP"/>
              </w:rPr>
            </w:rPrChange>
          </w:rPr>
          <w:br/>
          <w:t xml:space="preserve">Objectives: </w:t>
        </w:r>
      </w:ins>
    </w:p>
    <w:p w14:paraId="2E4C582A" w14:textId="675FEB0F" w:rsidR="00741F4D" w:rsidRPr="00434959" w:rsidRDefault="00385BD6" w:rsidP="009C2A9B">
      <w:pPr>
        <w:pStyle w:val="Listenabsatz"/>
        <w:numPr>
          <w:ilvl w:val="1"/>
          <w:numId w:val="65"/>
        </w:numPr>
        <w:rPr>
          <w:ins w:id="3330" w:author="Dr. Carsten Franke" w:date="2021-09-16T14:58:00Z"/>
          <w:strike/>
          <w:highlight w:val="yellow"/>
          <w:lang w:eastAsia="ja-JP"/>
          <w:rPrChange w:id="3331" w:author="Dr. Carsten Franke" w:date="2021-10-20T11:37:00Z">
            <w:rPr>
              <w:ins w:id="3332" w:author="Dr. Carsten Franke" w:date="2021-09-16T14:58:00Z"/>
              <w:highlight w:val="yellow"/>
              <w:lang w:eastAsia="ja-JP"/>
            </w:rPr>
          </w:rPrChange>
        </w:rPr>
      </w:pPr>
      <w:ins w:id="3333" w:author="Dr. Carsten Franke" w:date="2021-09-16T14:30:00Z">
        <w:r w:rsidRPr="00434959">
          <w:rPr>
            <w:strike/>
            <w:highlight w:val="yellow"/>
            <w:lang w:eastAsia="ja-JP"/>
            <w:rPrChange w:id="3334" w:author="Dr. Carsten Franke" w:date="2021-10-20T11:37:00Z">
              <w:rPr>
                <w:highlight w:val="yellow"/>
                <w:lang w:eastAsia="ja-JP"/>
              </w:rPr>
            </w:rPrChange>
          </w:rPr>
          <w:t xml:space="preserve">Keep </w:t>
        </w:r>
      </w:ins>
      <w:ins w:id="3335" w:author="Dr. Carsten Franke" w:date="2021-09-20T17:07:00Z">
        <w:r w:rsidR="000B5A61" w:rsidRPr="00434959">
          <w:rPr>
            <w:strike/>
            <w:highlight w:val="yellow"/>
            <w:lang w:eastAsia="ja-JP"/>
            <w:rPrChange w:id="3336" w:author="Dr. Carsten Franke" w:date="2021-10-20T11:37:00Z">
              <w:rPr>
                <w:highlight w:val="yellow"/>
                <w:lang w:eastAsia="ja-JP"/>
              </w:rPr>
            </w:rPrChange>
          </w:rPr>
          <w:t>core content of both</w:t>
        </w:r>
      </w:ins>
      <w:ins w:id="3337" w:author="Dr. Carsten Franke" w:date="2021-09-16T14:30:00Z">
        <w:r w:rsidRPr="00434959">
          <w:rPr>
            <w:strike/>
            <w:highlight w:val="yellow"/>
            <w:lang w:eastAsia="ja-JP"/>
            <w:rPrChange w:id="3338" w:author="Dr. Carsten Franke" w:date="2021-10-20T11:37:00Z">
              <w:rPr>
                <w:highlight w:val="yellow"/>
                <w:lang w:eastAsia="ja-JP"/>
              </w:rPr>
            </w:rPrChange>
          </w:rPr>
          <w:t xml:space="preserve"> standard</w:t>
        </w:r>
      </w:ins>
      <w:ins w:id="3339" w:author="Dr. Carsten Franke" w:date="2021-09-20T17:07:00Z">
        <w:r w:rsidR="000B5A61" w:rsidRPr="00434959">
          <w:rPr>
            <w:strike/>
            <w:highlight w:val="yellow"/>
            <w:lang w:eastAsia="ja-JP"/>
            <w:rPrChange w:id="3340" w:author="Dr. Carsten Franke" w:date="2021-10-20T11:37:00Z">
              <w:rPr>
                <w:highlight w:val="yellow"/>
                <w:lang w:eastAsia="ja-JP"/>
              </w:rPr>
            </w:rPrChange>
          </w:rPr>
          <w:t>s</w:t>
        </w:r>
      </w:ins>
      <w:ins w:id="3341" w:author="Dr. Carsten Franke" w:date="2021-09-16T14:30:00Z">
        <w:r w:rsidRPr="00434959">
          <w:rPr>
            <w:strike/>
            <w:highlight w:val="yellow"/>
            <w:lang w:eastAsia="ja-JP"/>
            <w:rPrChange w:id="3342" w:author="Dr. Carsten Franke" w:date="2021-10-20T11:37:00Z">
              <w:rPr>
                <w:highlight w:val="yellow"/>
                <w:lang w:eastAsia="ja-JP"/>
              </w:rPr>
            </w:rPrChange>
          </w:rPr>
          <w:t xml:space="preserve"> unchanged. </w:t>
        </w:r>
      </w:ins>
      <w:ins w:id="3343" w:author="Dr. Carsten Franke" w:date="2021-09-20T17:07:00Z">
        <w:r w:rsidR="000B5A61" w:rsidRPr="00434959">
          <w:rPr>
            <w:strike/>
            <w:highlight w:val="yellow"/>
            <w:lang w:eastAsia="ja-JP"/>
            <w:rPrChange w:id="3344" w:author="Dr. Carsten Franke" w:date="2021-10-20T11:37:00Z">
              <w:rPr>
                <w:highlight w:val="yellow"/>
                <w:lang w:eastAsia="ja-JP"/>
              </w:rPr>
            </w:rPrChange>
          </w:rPr>
          <w:t xml:space="preserve">Focus on </w:t>
        </w:r>
      </w:ins>
      <w:ins w:id="3345" w:author="Dr. Carsten Franke" w:date="2021-09-20T17:08:00Z">
        <w:r w:rsidR="000B5A61" w:rsidRPr="00434959">
          <w:rPr>
            <w:strike/>
            <w:highlight w:val="yellow"/>
            <w:lang w:eastAsia="ja-JP"/>
            <w:rPrChange w:id="3346" w:author="Dr. Carsten Franke" w:date="2021-10-20T11:37:00Z">
              <w:rPr>
                <w:highlight w:val="yellow"/>
                <w:lang w:eastAsia="ja-JP"/>
              </w:rPr>
            </w:rPrChange>
          </w:rPr>
          <w:t xml:space="preserve">usage recommendations. </w:t>
        </w:r>
      </w:ins>
    </w:p>
    <w:p w14:paraId="375802F0" w14:textId="2466F5E2" w:rsidR="006952B5" w:rsidRPr="00434959" w:rsidRDefault="006952B5" w:rsidP="009C2A9B">
      <w:pPr>
        <w:pStyle w:val="Listenabsatz"/>
        <w:numPr>
          <w:ilvl w:val="1"/>
          <w:numId w:val="65"/>
        </w:numPr>
        <w:rPr>
          <w:ins w:id="3347" w:author="Dr. Carsten Franke" w:date="2021-09-16T14:34:00Z"/>
          <w:strike/>
          <w:highlight w:val="yellow"/>
          <w:lang w:eastAsia="ja-JP"/>
          <w:rPrChange w:id="3348" w:author="Dr. Carsten Franke" w:date="2021-10-20T11:37:00Z">
            <w:rPr>
              <w:ins w:id="3349" w:author="Dr. Carsten Franke" w:date="2021-09-16T14:34:00Z"/>
              <w:highlight w:val="yellow"/>
              <w:lang w:eastAsia="ja-JP"/>
            </w:rPr>
          </w:rPrChange>
        </w:rPr>
      </w:pPr>
      <w:ins w:id="3350" w:author="Dr. Carsten Franke" w:date="2021-09-16T14:58:00Z">
        <w:r w:rsidRPr="00434959">
          <w:rPr>
            <w:strike/>
            <w:highlight w:val="yellow"/>
            <w:lang w:eastAsia="ja-JP"/>
            <w:rPrChange w:id="3351" w:author="Dr. Carsten Franke" w:date="2021-10-20T11:37:00Z">
              <w:rPr>
                <w:highlight w:val="yellow"/>
                <w:lang w:eastAsia="ja-JP"/>
              </w:rPr>
            </w:rPrChange>
          </w:rPr>
          <w:t>Keep the possible conflicts minimal.</w:t>
        </w:r>
      </w:ins>
      <w:ins w:id="3352" w:author="Dr. Carsten Franke" w:date="2021-09-16T14:59:00Z">
        <w:r w:rsidRPr="00434959">
          <w:rPr>
            <w:strike/>
            <w:highlight w:val="yellow"/>
            <w:lang w:eastAsia="ja-JP"/>
            <w:rPrChange w:id="3353" w:author="Dr. Carsten Franke" w:date="2021-10-20T11:37:00Z">
              <w:rPr>
                <w:highlight w:val="yellow"/>
                <w:lang w:eastAsia="ja-JP"/>
              </w:rPr>
            </w:rPrChange>
          </w:rPr>
          <w:t xml:space="preserve"> </w:t>
        </w:r>
      </w:ins>
      <w:ins w:id="3354" w:author="Dr. Carsten Franke" w:date="2021-09-20T17:08:00Z">
        <w:r w:rsidR="000B5A61" w:rsidRPr="00434959">
          <w:rPr>
            <w:strike/>
            <w:highlight w:val="yellow"/>
            <w:lang w:eastAsia="ja-JP"/>
            <w:rPrChange w:id="3355" w:author="Dr. Carsten Franke" w:date="2021-10-20T11:37:00Z">
              <w:rPr>
                <w:highlight w:val="yellow"/>
                <w:lang w:eastAsia="ja-JP"/>
              </w:rPr>
            </w:rPrChange>
          </w:rPr>
          <w:t>(to be done)</w:t>
        </w:r>
      </w:ins>
    </w:p>
    <w:p w14:paraId="65773A96" w14:textId="77777777" w:rsidR="00A44CE4" w:rsidRDefault="009C2A9B" w:rsidP="009C2A9B">
      <w:pPr>
        <w:pStyle w:val="Listenabsatz"/>
        <w:numPr>
          <w:ilvl w:val="1"/>
          <w:numId w:val="65"/>
        </w:numPr>
        <w:rPr>
          <w:ins w:id="3356" w:author="Dr. Carsten Franke" w:date="2021-09-16T15:46:00Z"/>
          <w:highlight w:val="yellow"/>
          <w:lang w:eastAsia="ja-JP"/>
        </w:rPr>
      </w:pPr>
      <w:ins w:id="3357" w:author="Dr. Carsten Franke" w:date="2021-09-16T14:34:00Z">
        <w:r>
          <w:rPr>
            <w:highlight w:val="yellow"/>
            <w:lang w:eastAsia="ja-JP"/>
          </w:rPr>
          <w:t>Upon import</w:t>
        </w:r>
      </w:ins>
      <w:ins w:id="3358" w:author="Dr. Carsten Franke" w:date="2021-09-16T15:46:00Z">
        <w:r w:rsidR="00A44CE4">
          <w:rPr>
            <w:highlight w:val="yellow"/>
            <w:lang w:eastAsia="ja-JP"/>
          </w:rPr>
          <w:t xml:space="preserve"> (as a use case)</w:t>
        </w:r>
      </w:ins>
      <w:ins w:id="3359" w:author="Dr. Carsten Franke" w:date="2021-09-16T14:34:00Z">
        <w:r>
          <w:rPr>
            <w:highlight w:val="yellow"/>
            <w:lang w:eastAsia="ja-JP"/>
          </w:rPr>
          <w:t xml:space="preserve">, </w:t>
        </w:r>
      </w:ins>
    </w:p>
    <w:p w14:paraId="08DCB0B8" w14:textId="1AF704CA" w:rsidR="009C2A9B" w:rsidRPr="00D44CFB" w:rsidRDefault="009C2A9B" w:rsidP="00FA392C">
      <w:pPr>
        <w:pStyle w:val="Listenabsatz"/>
        <w:numPr>
          <w:ilvl w:val="2"/>
          <w:numId w:val="65"/>
        </w:numPr>
        <w:rPr>
          <w:ins w:id="3360" w:author="Dr. Carsten Franke" w:date="2021-09-16T14:34:00Z"/>
          <w:strike/>
          <w:highlight w:val="yellow"/>
          <w:lang w:eastAsia="ja-JP"/>
          <w:rPrChange w:id="3361" w:author="Dr. Carsten Franke" w:date="2021-10-20T11:51:00Z">
            <w:rPr>
              <w:ins w:id="3362" w:author="Dr. Carsten Franke" w:date="2021-09-16T14:34:00Z"/>
              <w:highlight w:val="yellow"/>
              <w:lang w:eastAsia="ja-JP"/>
            </w:rPr>
          </w:rPrChange>
        </w:rPr>
      </w:pPr>
      <w:ins w:id="3363" w:author="Dr. Carsten Franke" w:date="2021-09-16T14:34:00Z">
        <w:r w:rsidRPr="00D44CFB">
          <w:rPr>
            <w:b/>
            <w:strike/>
            <w:highlight w:val="yellow"/>
            <w:lang w:eastAsia="ja-JP"/>
            <w:rPrChange w:id="3364" w:author="Dr. Carsten Franke" w:date="2021-10-20T11:51:00Z">
              <w:rPr>
                <w:b/>
                <w:highlight w:val="yellow"/>
                <w:lang w:eastAsia="ja-JP"/>
              </w:rPr>
            </w:rPrChange>
          </w:rPr>
          <w:t>STEP</w:t>
        </w:r>
        <w:r w:rsidRPr="00D44CFB">
          <w:rPr>
            <w:strike/>
            <w:highlight w:val="yellow"/>
            <w:lang w:eastAsia="ja-JP"/>
            <w:rPrChange w:id="3365" w:author="Dr. Carsten Franke" w:date="2021-10-20T11:51:00Z">
              <w:rPr>
                <w:highlight w:val="yellow"/>
                <w:lang w:eastAsia="ja-JP"/>
              </w:rPr>
            </w:rPrChange>
          </w:rPr>
          <w:t xml:space="preserve"> defines which </w:t>
        </w:r>
      </w:ins>
      <w:ins w:id="3366" w:author="Dr. Carsten Franke" w:date="2021-09-16T15:44:00Z">
        <w:r w:rsidR="00A44CE4" w:rsidRPr="00D44CFB">
          <w:rPr>
            <w:strike/>
            <w:highlight w:val="yellow"/>
            <w:lang w:eastAsia="ja-JP"/>
            <w:rPrChange w:id="3367" w:author="Dr. Carsten Franke" w:date="2021-10-20T11:51:00Z">
              <w:rPr>
                <w:highlight w:val="yellow"/>
                <w:lang w:eastAsia="ja-JP"/>
              </w:rPr>
            </w:rPrChange>
          </w:rPr>
          <w:t>χMCF</w:t>
        </w:r>
      </w:ins>
      <w:ins w:id="3368" w:author="Dr. Carsten Franke" w:date="2021-09-16T14:34:00Z">
        <w:r w:rsidRPr="00D44CFB">
          <w:rPr>
            <w:strike/>
            <w:highlight w:val="yellow"/>
            <w:lang w:eastAsia="ja-JP"/>
            <w:rPrChange w:id="3369" w:author="Dr. Carsten Franke" w:date="2021-10-20T11:51:00Z">
              <w:rPr>
                <w:highlight w:val="yellow"/>
                <w:lang w:eastAsia="ja-JP"/>
              </w:rPr>
            </w:rPrChange>
          </w:rPr>
          <w:t xml:space="preserve"> files to read and </w:t>
        </w:r>
        <w:commentRangeStart w:id="3370"/>
        <w:r w:rsidRPr="00D44CFB">
          <w:rPr>
            <w:strike/>
            <w:highlight w:val="yellow"/>
            <w:lang w:eastAsia="ja-JP"/>
            <w:rPrChange w:id="3371" w:author="Dr. Carsten Franke" w:date="2021-10-20T11:51:00Z">
              <w:rPr>
                <w:highlight w:val="yellow"/>
                <w:lang w:eastAsia="ja-JP"/>
              </w:rPr>
            </w:rPrChange>
          </w:rPr>
          <w:t>where to transform their content</w:t>
        </w:r>
      </w:ins>
      <w:ins w:id="3372" w:author="Dr. Carsten Franke" w:date="2021-09-20T17:09:00Z">
        <w:r w:rsidR="000B5A61" w:rsidRPr="00D44CFB">
          <w:rPr>
            <w:strike/>
            <w:highlight w:val="yellow"/>
            <w:lang w:eastAsia="ja-JP"/>
            <w:rPrChange w:id="3373" w:author="Dr. Carsten Franke" w:date="2021-10-20T11:51:00Z">
              <w:rPr>
                <w:highlight w:val="yellow"/>
                <w:lang w:eastAsia="ja-JP"/>
              </w:rPr>
            </w:rPrChange>
          </w:rPr>
          <w:t xml:space="preserve"> for assembly</w:t>
        </w:r>
      </w:ins>
      <w:commentRangeEnd w:id="3370"/>
      <w:ins w:id="3374" w:author="Dr. Carsten Franke" w:date="2021-09-20T17:10:00Z">
        <w:r w:rsidR="000B5A61" w:rsidRPr="00D44CFB">
          <w:rPr>
            <w:rStyle w:val="Kommentarzeichen"/>
            <w:rFonts w:ascii="Calibri" w:eastAsia="Times New Roman" w:hAnsi="Calibri"/>
            <w:strike/>
            <w:lang w:val="en-US" w:eastAsia="x-none"/>
            <w:rPrChange w:id="3375" w:author="Dr. Carsten Franke" w:date="2021-10-20T11:51:00Z">
              <w:rPr>
                <w:rStyle w:val="Kommentarzeichen"/>
                <w:rFonts w:ascii="Calibri" w:eastAsia="Times New Roman" w:hAnsi="Calibri"/>
                <w:lang w:val="en-US" w:eastAsia="x-none"/>
              </w:rPr>
            </w:rPrChange>
          </w:rPr>
          <w:commentReference w:id="3370"/>
        </w:r>
      </w:ins>
      <w:ins w:id="3376" w:author="Dr. Carsten Franke" w:date="2021-09-16T14:34:00Z">
        <w:r w:rsidRPr="00D44CFB">
          <w:rPr>
            <w:strike/>
            <w:highlight w:val="yellow"/>
            <w:lang w:eastAsia="ja-JP"/>
            <w:rPrChange w:id="3377" w:author="Dr. Carsten Franke" w:date="2021-10-20T11:51:00Z">
              <w:rPr>
                <w:highlight w:val="yellow"/>
                <w:lang w:eastAsia="ja-JP"/>
              </w:rPr>
            </w:rPrChange>
          </w:rPr>
          <w:t xml:space="preserve">. </w:t>
        </w:r>
      </w:ins>
    </w:p>
    <w:p w14:paraId="254CA13B" w14:textId="176A6FFF" w:rsidR="009C2A9B" w:rsidRPr="00D44CFB" w:rsidRDefault="009C2A9B" w:rsidP="00FA392C">
      <w:pPr>
        <w:pStyle w:val="Listenabsatz"/>
        <w:numPr>
          <w:ilvl w:val="2"/>
          <w:numId w:val="65"/>
        </w:numPr>
        <w:rPr>
          <w:ins w:id="3378" w:author="Dr. Carsten Franke" w:date="2021-09-16T14:35:00Z"/>
          <w:strike/>
          <w:highlight w:val="yellow"/>
          <w:lang w:eastAsia="ja-JP"/>
          <w:rPrChange w:id="3379" w:author="Dr. Carsten Franke" w:date="2021-10-20T11:51:00Z">
            <w:rPr>
              <w:ins w:id="3380" w:author="Dr. Carsten Franke" w:date="2021-09-16T14:35:00Z"/>
              <w:highlight w:val="yellow"/>
              <w:lang w:eastAsia="ja-JP"/>
            </w:rPr>
          </w:rPrChange>
        </w:rPr>
      </w:pPr>
      <w:ins w:id="3381" w:author="Dr. Carsten Franke" w:date="2021-09-16T14:34:00Z">
        <w:r w:rsidRPr="00D44CFB">
          <w:rPr>
            <w:strike/>
            <w:highlight w:val="yellow"/>
            <w:lang w:eastAsia="ja-JP"/>
            <w:rPrChange w:id="3382" w:author="Dr. Carsten Franke" w:date="2021-10-20T11:51:00Z">
              <w:rPr>
                <w:highlight w:val="yellow"/>
                <w:lang w:eastAsia="ja-JP"/>
              </w:rPr>
            </w:rPrChange>
          </w:rPr>
          <w:t>A</w:t>
        </w:r>
      </w:ins>
      <w:ins w:id="3383" w:author="Dr. Carsten Franke" w:date="2021-09-16T14:35:00Z">
        <w:r w:rsidRPr="00D44CFB">
          <w:rPr>
            <w:strike/>
            <w:highlight w:val="yellow"/>
            <w:lang w:eastAsia="ja-JP"/>
            <w:rPrChange w:id="3384" w:author="Dr. Carsten Franke" w:date="2021-10-20T11:51:00Z">
              <w:rPr>
                <w:highlight w:val="yellow"/>
                <w:lang w:eastAsia="ja-JP"/>
              </w:rPr>
            </w:rPrChange>
          </w:rPr>
          <w:t xml:space="preserve">ny other connection information shall be read from </w:t>
        </w:r>
      </w:ins>
      <w:ins w:id="3385" w:author="Dr. Carsten Franke" w:date="2021-09-16T15:44:00Z">
        <w:r w:rsidR="00A44CE4" w:rsidRPr="00D44CFB">
          <w:rPr>
            <w:b/>
            <w:strike/>
            <w:highlight w:val="yellow"/>
            <w:lang w:eastAsia="ja-JP"/>
            <w:rPrChange w:id="3386" w:author="Dr. Carsten Franke" w:date="2021-10-20T11:51:00Z">
              <w:rPr>
                <w:b/>
                <w:highlight w:val="yellow"/>
                <w:lang w:eastAsia="ja-JP"/>
              </w:rPr>
            </w:rPrChange>
          </w:rPr>
          <w:t>χMCF</w:t>
        </w:r>
      </w:ins>
      <w:ins w:id="3387" w:author="Dr. Carsten Franke" w:date="2021-09-16T14:35:00Z">
        <w:r w:rsidRPr="00D44CFB">
          <w:rPr>
            <w:strike/>
            <w:highlight w:val="yellow"/>
            <w:lang w:eastAsia="ja-JP"/>
            <w:rPrChange w:id="3388" w:author="Dr. Carsten Franke" w:date="2021-10-20T11:51:00Z">
              <w:rPr>
                <w:highlight w:val="yellow"/>
                <w:lang w:eastAsia="ja-JP"/>
              </w:rPr>
            </w:rPrChange>
          </w:rPr>
          <w:t xml:space="preserve">. </w:t>
        </w:r>
      </w:ins>
    </w:p>
    <w:p w14:paraId="59D995D1" w14:textId="7F93EB89" w:rsidR="009C2A9B" w:rsidRPr="00F66EBB" w:rsidRDefault="009C2A9B" w:rsidP="00FA392C">
      <w:pPr>
        <w:pStyle w:val="Listenabsatz"/>
        <w:numPr>
          <w:ilvl w:val="2"/>
          <w:numId w:val="65"/>
        </w:numPr>
        <w:rPr>
          <w:ins w:id="3389" w:author="Dr. Carsten Franke" w:date="2021-09-16T14:39:00Z"/>
          <w:strike/>
          <w:highlight w:val="yellow"/>
          <w:lang w:eastAsia="ja-JP"/>
          <w:rPrChange w:id="3390" w:author="Dr. Carsten Franke" w:date="2021-10-20T12:00:00Z">
            <w:rPr>
              <w:ins w:id="3391" w:author="Dr. Carsten Franke" w:date="2021-09-16T14:39:00Z"/>
              <w:highlight w:val="yellow"/>
              <w:lang w:eastAsia="ja-JP"/>
            </w:rPr>
          </w:rPrChange>
        </w:rPr>
      </w:pPr>
      <w:ins w:id="3392" w:author="Dr. Carsten Franke" w:date="2021-09-16T14:35:00Z">
        <w:r w:rsidRPr="00F66EBB">
          <w:rPr>
            <w:strike/>
            <w:highlight w:val="yellow"/>
            <w:lang w:eastAsia="ja-JP"/>
            <w:rPrChange w:id="3393" w:author="Dr. Carsten Franke" w:date="2021-10-20T12:00:00Z">
              <w:rPr>
                <w:highlight w:val="yellow"/>
                <w:lang w:eastAsia="ja-JP"/>
              </w:rPr>
            </w:rPrChange>
          </w:rPr>
          <w:t>To be clarified / discussed: Which format is master of the list of connected parts ("connected_to" vs. "Mat</w:t>
        </w:r>
      </w:ins>
      <w:ins w:id="3394" w:author="Dr. Carsten Franke" w:date="2021-09-16T14:36:00Z">
        <w:r w:rsidRPr="00F66EBB">
          <w:rPr>
            <w:strike/>
            <w:highlight w:val="yellow"/>
            <w:lang w:eastAsia="ja-JP"/>
            <w:rPrChange w:id="3395" w:author="Dr. Carsten Franke" w:date="2021-10-20T12:00:00Z">
              <w:rPr>
                <w:highlight w:val="yellow"/>
                <w:lang w:eastAsia="ja-JP"/>
              </w:rPr>
            </w:rPrChange>
          </w:rPr>
          <w:t xml:space="preserve">edPartAssociation"). </w:t>
        </w:r>
      </w:ins>
      <w:ins w:id="3396" w:author="Dr. Carsten Franke" w:date="2021-09-16T14:37:00Z">
        <w:r w:rsidR="00CC668A" w:rsidRPr="00F66EBB">
          <w:rPr>
            <w:strike/>
            <w:highlight w:val="yellow"/>
            <w:lang w:eastAsia="ja-JP"/>
            <w:rPrChange w:id="3397" w:author="Dr. Carsten Franke" w:date="2021-10-20T12:00:00Z">
              <w:rPr>
                <w:highlight w:val="yellow"/>
                <w:lang w:eastAsia="ja-JP"/>
              </w:rPr>
            </w:rPrChange>
          </w:rPr>
          <w:t>In case this is mandatory in STEP, can we prescribe that it must be ignored</w:t>
        </w:r>
      </w:ins>
      <w:ins w:id="3398" w:author="Dr. Carsten Franke" w:date="2021-09-16T15:46:00Z">
        <w:r w:rsidR="00A44CE4" w:rsidRPr="00F66EBB">
          <w:rPr>
            <w:strike/>
            <w:highlight w:val="yellow"/>
            <w:lang w:eastAsia="ja-JP"/>
            <w:rPrChange w:id="3399" w:author="Dr. Carsten Franke" w:date="2021-10-20T12:00:00Z">
              <w:rPr>
                <w:highlight w:val="yellow"/>
                <w:lang w:eastAsia="ja-JP"/>
              </w:rPr>
            </w:rPrChange>
          </w:rPr>
          <w:t xml:space="preserve"> upon imp</w:t>
        </w:r>
      </w:ins>
      <w:ins w:id="3400" w:author="Dr. Carsten Franke" w:date="2021-09-16T15:47:00Z">
        <w:r w:rsidR="00A44CE4" w:rsidRPr="00F66EBB">
          <w:rPr>
            <w:strike/>
            <w:highlight w:val="yellow"/>
            <w:lang w:eastAsia="ja-JP"/>
            <w:rPrChange w:id="3401" w:author="Dr. Carsten Franke" w:date="2021-10-20T12:00:00Z">
              <w:rPr>
                <w:highlight w:val="yellow"/>
                <w:lang w:eastAsia="ja-JP"/>
              </w:rPr>
            </w:rPrChange>
          </w:rPr>
          <w:t>ort</w:t>
        </w:r>
      </w:ins>
      <w:ins w:id="3402" w:author="Dr. Carsten Franke" w:date="2021-09-16T14:37:00Z">
        <w:r w:rsidR="00CC668A" w:rsidRPr="00F66EBB">
          <w:rPr>
            <w:strike/>
            <w:highlight w:val="yellow"/>
            <w:lang w:eastAsia="ja-JP"/>
            <w:rPrChange w:id="3403" w:author="Dr. Carsten Franke" w:date="2021-10-20T12:00:00Z">
              <w:rPr>
                <w:highlight w:val="yellow"/>
                <w:lang w:eastAsia="ja-JP"/>
              </w:rPr>
            </w:rPrChange>
          </w:rPr>
          <w:t xml:space="preserve">? </w:t>
        </w:r>
      </w:ins>
      <w:ins w:id="3404" w:author="Dr. Carsten Franke" w:date="2021-09-16T14:44:00Z">
        <w:r w:rsidR="000523E1" w:rsidRPr="00F66EBB">
          <w:rPr>
            <w:strike/>
            <w:highlight w:val="yellow"/>
            <w:lang w:eastAsia="ja-JP"/>
            <w:rPrChange w:id="3405" w:author="Dr. Carsten Franke" w:date="2021-10-20T12:00:00Z">
              <w:rPr>
                <w:highlight w:val="yellow"/>
                <w:lang w:eastAsia="ja-JP"/>
              </w:rPr>
            </w:rPrChange>
          </w:rPr>
          <w:t xml:space="preserve">Or more general: How to handle inconsistencies between STEP &amp; </w:t>
        </w:r>
      </w:ins>
      <w:ins w:id="3406" w:author="Dr. Carsten Franke" w:date="2021-09-16T15:44:00Z">
        <w:r w:rsidR="00A44CE4" w:rsidRPr="00F66EBB">
          <w:rPr>
            <w:strike/>
            <w:highlight w:val="yellow"/>
            <w:lang w:eastAsia="ja-JP"/>
            <w:rPrChange w:id="3407" w:author="Dr. Carsten Franke" w:date="2021-10-20T12:00:00Z">
              <w:rPr>
                <w:highlight w:val="yellow"/>
                <w:lang w:eastAsia="ja-JP"/>
              </w:rPr>
            </w:rPrChange>
          </w:rPr>
          <w:t>χMCF</w:t>
        </w:r>
      </w:ins>
      <w:ins w:id="3408" w:author="Dr. Carsten Franke" w:date="2021-09-16T14:44:00Z">
        <w:r w:rsidR="000523E1" w:rsidRPr="00F66EBB">
          <w:rPr>
            <w:strike/>
            <w:highlight w:val="yellow"/>
            <w:lang w:eastAsia="ja-JP"/>
            <w:rPrChange w:id="3409" w:author="Dr. Carsten Franke" w:date="2021-10-20T12:00:00Z">
              <w:rPr>
                <w:highlight w:val="yellow"/>
                <w:lang w:eastAsia="ja-JP"/>
              </w:rPr>
            </w:rPrChange>
          </w:rPr>
          <w:t xml:space="preserve"> files? </w:t>
        </w:r>
      </w:ins>
      <w:ins w:id="3410" w:author="Dr. Carsten Franke" w:date="2021-09-16T14:48:00Z">
        <w:r w:rsidR="007E14C1" w:rsidRPr="00F66EBB">
          <w:rPr>
            <w:strike/>
            <w:highlight w:val="yellow"/>
            <w:lang w:eastAsia="ja-JP"/>
            <w:rPrChange w:id="3411" w:author="Dr. Carsten Franke" w:date="2021-10-20T12:00:00Z">
              <w:rPr>
                <w:highlight w:val="yellow"/>
                <w:lang w:eastAsia="ja-JP"/>
              </w:rPr>
            </w:rPrChange>
          </w:rPr>
          <w:t xml:space="preserve">E.g.: Inconsistencies must be detected by the importing system and must be reported as warning etc. </w:t>
        </w:r>
      </w:ins>
      <w:ins w:id="3412" w:author="Dr. Carsten Franke" w:date="2021-09-20T17:21:00Z">
        <w:r w:rsidR="009B202E" w:rsidRPr="00F66EBB">
          <w:rPr>
            <w:strike/>
            <w:highlight w:val="yellow"/>
            <w:lang w:eastAsia="ja-JP"/>
            <w:rPrChange w:id="3413" w:author="Dr. Carsten Franke" w:date="2021-10-20T12:00:00Z">
              <w:rPr>
                <w:highlight w:val="yellow"/>
                <w:lang w:eastAsia="ja-JP"/>
              </w:rPr>
            </w:rPrChange>
          </w:rPr>
          <w:br/>
        </w:r>
        <w:r w:rsidR="009B202E" w:rsidRPr="00F66EBB">
          <w:rPr>
            <w:i/>
            <w:strike/>
            <w:highlight w:val="yellow"/>
            <w:u w:val="single"/>
            <w:lang w:eastAsia="ja-JP"/>
            <w:rPrChange w:id="3414"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415" w:author="Dr. Carsten Franke" w:date="2021-10-20T12:00:00Z">
              <w:rPr>
                <w:highlight w:val="yellow"/>
                <w:lang w:eastAsia="ja-JP"/>
              </w:rPr>
            </w:rPrChange>
          </w:rPr>
          <w:t xml:space="preserve">: We may avoid a statement about </w:t>
        </w:r>
      </w:ins>
      <w:ins w:id="3416" w:author="Dr. Carsten Franke" w:date="2021-09-20T17:22:00Z">
        <w:r w:rsidR="00BE0017" w:rsidRPr="00F66EBB">
          <w:rPr>
            <w:strike/>
            <w:highlight w:val="yellow"/>
            <w:lang w:eastAsia="ja-JP"/>
            <w:rPrChange w:id="3417" w:author="Dr. Carsten Franke" w:date="2021-10-20T12:00:00Z">
              <w:rPr>
                <w:highlight w:val="yellow"/>
                <w:lang w:eastAsia="ja-JP"/>
              </w:rPr>
            </w:rPrChange>
          </w:rPr>
          <w:t>owner</w:t>
        </w:r>
      </w:ins>
      <w:ins w:id="3418" w:author="Dr. Carsten Franke" w:date="2021-09-20T17:21:00Z">
        <w:r w:rsidR="009B202E" w:rsidRPr="00F66EBB">
          <w:rPr>
            <w:strike/>
            <w:highlight w:val="yellow"/>
            <w:lang w:eastAsia="ja-JP"/>
            <w:rPrChange w:id="3419" w:author="Dr. Carsten Franke" w:date="2021-10-20T12:00:00Z">
              <w:rPr>
                <w:highlight w:val="yellow"/>
                <w:lang w:eastAsia="ja-JP"/>
              </w:rPr>
            </w:rPrChange>
          </w:rPr>
          <w:t xml:space="preserve">ship or requirements to software (e.g. emitting warnings). It may be sufficient just to </w:t>
        </w:r>
      </w:ins>
      <w:ins w:id="3420" w:author="Dr. Carsten Franke" w:date="2021-09-20T17:22:00Z">
        <w:r w:rsidR="009B202E" w:rsidRPr="00F66EBB">
          <w:rPr>
            <w:strike/>
            <w:highlight w:val="yellow"/>
            <w:lang w:eastAsia="ja-JP"/>
            <w:rPrChange w:id="3421"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41F4D">
      <w:pPr>
        <w:pStyle w:val="Listenabsatz"/>
        <w:numPr>
          <w:ilvl w:val="0"/>
          <w:numId w:val="65"/>
        </w:numPr>
        <w:rPr>
          <w:ins w:id="3422" w:author="Max Ungerer" w:date="2021-09-15T20:16:00Z"/>
          <w:strike/>
          <w:highlight w:val="yellow"/>
          <w:lang w:eastAsia="ja-JP"/>
          <w:rPrChange w:id="3423" w:author="Dr. Carsten Franke" w:date="2021-10-20T11:51:00Z">
            <w:rPr>
              <w:ins w:id="3424" w:author="Max Ungerer" w:date="2021-09-15T20:16:00Z"/>
              <w:highlight w:val="yellow"/>
              <w:lang w:eastAsia="ja-JP"/>
            </w:rPr>
          </w:rPrChange>
        </w:rPr>
      </w:pPr>
      <w:ins w:id="3425" w:author="Max Ungerer" w:date="2021-09-15T20:15:00Z">
        <w:r w:rsidRPr="00D44CFB">
          <w:rPr>
            <w:strike/>
            <w:highlight w:val="yellow"/>
            <w:lang w:eastAsia="ja-JP"/>
            <w:rPrChange w:id="3426" w:author="Dr. Carsten Franke" w:date="2021-10-20T11:51:00Z">
              <w:rPr>
                <w:highlight w:val="yellow"/>
                <w:lang w:eastAsia="ja-JP"/>
              </w:rPr>
            </w:rPrChange>
          </w:rPr>
          <w:t xml:space="preserve">Use of </w:t>
        </w:r>
      </w:ins>
      <w:r w:rsidRPr="00D44CFB">
        <w:rPr>
          <w:strike/>
          <w:highlight w:val="yellow"/>
          <w:lang w:eastAsia="ja-JP"/>
          <w:rPrChange w:id="3427" w:author="Dr. Carsten Franke" w:date="2021-10-20T11:51:00Z">
            <w:rPr>
              <w:highlight w:val="yellow"/>
              <w:lang w:eastAsia="ja-JP"/>
            </w:rPr>
          </w:rPrChange>
        </w:rPr>
        <w:t>A</w:t>
      </w:r>
      <w:r w:rsidR="00FA340D" w:rsidRPr="00D44CFB">
        <w:rPr>
          <w:strike/>
          <w:highlight w:val="yellow"/>
          <w:lang w:eastAsia="ja-JP"/>
          <w:rPrChange w:id="3428" w:author="Dr. Carsten Franke" w:date="2021-10-20T11:51:00Z">
            <w:rPr>
              <w:highlight w:val="yellow"/>
              <w:lang w:eastAsia="ja-JP"/>
            </w:rPr>
          </w:rPrChange>
        </w:rPr>
        <w:t>P</w:t>
      </w:r>
      <w:r w:rsidRPr="00D44CFB">
        <w:rPr>
          <w:strike/>
          <w:highlight w:val="yellow"/>
          <w:lang w:eastAsia="ja-JP"/>
          <w:rPrChange w:id="3429" w:author="Dr. Carsten Franke" w:date="2021-10-20T11:51:00Z">
            <w:rPr>
              <w:highlight w:val="yellow"/>
              <w:lang w:eastAsia="ja-JP"/>
            </w:rPr>
          </w:rPrChange>
        </w:rPr>
        <w:t xml:space="preserve">242 </w:t>
      </w:r>
      <w:ins w:id="3430" w:author="Max Ungerer" w:date="2021-09-15T20:15:00Z">
        <w:r w:rsidRPr="00D44CFB">
          <w:rPr>
            <w:strike/>
            <w:highlight w:val="yellow"/>
            <w:lang w:eastAsia="ja-JP"/>
            <w:rPrChange w:id="3431" w:author="Dr. Carsten Franke" w:date="2021-10-20T11:51:00Z">
              <w:rPr>
                <w:highlight w:val="yellow"/>
                <w:lang w:eastAsia="ja-JP"/>
              </w:rPr>
            </w:rPrChange>
          </w:rPr>
          <w:t xml:space="preserve">Mating capability to describe high level information </w:t>
        </w:r>
      </w:ins>
      <w:ins w:id="3432" w:author="Max Ungerer" w:date="2021-09-15T20:16:00Z">
        <w:r w:rsidRPr="00D44CFB">
          <w:rPr>
            <w:strike/>
            <w:highlight w:val="yellow"/>
            <w:lang w:eastAsia="ja-JP"/>
            <w:rPrChange w:id="3433" w:author="Dr. Carsten Franke" w:date="2021-10-20T11:51:00Z">
              <w:rPr>
                <w:highlight w:val="yellow"/>
                <w:lang w:eastAsia="ja-JP"/>
              </w:rPr>
            </w:rPrChange>
          </w:rPr>
          <w:t>about joined parts</w:t>
        </w:r>
      </w:ins>
      <w:ins w:id="3434" w:author="Dr. Carsten Franke" w:date="2021-09-20T17:38:00Z">
        <w:r w:rsidR="00FA340D" w:rsidRPr="00D44CFB">
          <w:rPr>
            <w:strike/>
            <w:highlight w:val="yellow"/>
            <w:lang w:eastAsia="ja-JP"/>
            <w:rPrChange w:id="3435" w:author="Dr. Carsten Franke" w:date="2021-10-20T11:51:00Z">
              <w:rPr>
                <w:highlight w:val="yellow"/>
                <w:lang w:eastAsia="ja-JP"/>
              </w:rPr>
            </w:rPrChange>
          </w:rPr>
          <w:t xml:space="preserve">, only. </w:t>
        </w:r>
      </w:ins>
      <w:ins w:id="3436" w:author="Dr. Carsten Franke" w:date="2021-09-16T14:21:00Z">
        <w:r w:rsidR="001E4412" w:rsidRPr="00D44CFB">
          <w:rPr>
            <w:strike/>
            <w:highlight w:val="yellow"/>
            <w:lang w:eastAsia="ja-JP"/>
            <w:rPrChange w:id="3437" w:author="Dr. Carsten Franke" w:date="2021-10-20T11:51:00Z">
              <w:rPr>
                <w:highlight w:val="yellow"/>
                <w:lang w:eastAsia="ja-JP"/>
              </w:rPr>
            </w:rPrChange>
          </w:rPr>
          <w:br/>
        </w:r>
      </w:ins>
      <w:ins w:id="3438" w:author="Dr. Carsten Franke" w:date="2021-09-16T14:22:00Z">
        <w:r w:rsidR="006E7579" w:rsidRPr="00D44CFB">
          <w:rPr>
            <w:strike/>
            <w:highlight w:val="yellow"/>
            <w:lang w:eastAsia="ja-JP"/>
            <w:rPrChange w:id="3439" w:author="Dr. Carsten Franke" w:date="2021-10-20T11:51:00Z">
              <w:rPr>
                <w:highlight w:val="yellow"/>
                <w:lang w:eastAsia="ja-JP"/>
              </w:rPr>
            </w:rPrChange>
          </w:rPr>
          <w:t>"high level information" n</w:t>
        </w:r>
      </w:ins>
      <w:ins w:id="3440" w:author="Dr. Carsten Franke" w:date="2021-09-16T14:21:00Z">
        <w:r w:rsidR="001E4412" w:rsidRPr="00D44CFB">
          <w:rPr>
            <w:strike/>
            <w:highlight w:val="yellow"/>
            <w:lang w:eastAsia="ja-JP"/>
            <w:rPrChange w:id="3441" w:author="Dr. Carsten Franke" w:date="2021-10-20T11:51:00Z">
              <w:rPr>
                <w:highlight w:val="yellow"/>
                <w:lang w:eastAsia="ja-JP"/>
              </w:rPr>
            </w:rPrChange>
          </w:rPr>
          <w:t xml:space="preserve">eeds to be more precise </w:t>
        </w:r>
        <w:r w:rsidR="001E4412" w:rsidRPr="00D44CFB">
          <w:rPr>
            <mc:AlternateContent>
              <mc:Choice Requires="w16se"/>
              <mc:Fallback>
                <w:rFonts w:ascii="Segoe UI Emoji" w:eastAsia="Segoe UI Emoji" w:hAnsi="Segoe UI Emoji" w:cs="Segoe UI Emoji"/>
              </mc:Fallback>
            </mc:AlternateContent>
            <w:strike/>
            <w:highlight w:val="yellow"/>
            <w:lang w:eastAsia="ja-JP"/>
            <w:rPrChange w:id="3442" w:author="Dr. Carsten Franke" w:date="2021-10-20T11:51:00Z">
              <w:rPr>
                <mc:AlternateContent>
                  <mc:Choice Requires="w16se"/>
                  <mc:Fallback>
                    <w:rFonts w:ascii="Segoe UI Emoji" w:eastAsia="Segoe UI Emoji" w:hAnsi="Segoe UI Emoji" w:cs="Segoe UI Emoji"/>
                  </mc:Fallback>
                </mc:AlternateContent>
                <w:highlight w:val="yellow"/>
                <w:lang w:eastAsia="ja-JP"/>
              </w:rPr>
            </w:rPrChange>
          </w:rPr>
          <mc:AlternateContent>
            <mc:Choice Requires="w16se">
              <w16se:symEx w16se:font="Segoe UI Emoji" w16se:char="1F609"/>
            </mc:Choice>
            <mc:Fallback>
              <w:t>😉</w:t>
            </mc:Fallback>
          </mc:AlternateContent>
        </w:r>
        <w:r w:rsidR="001E4412" w:rsidRPr="00D44CFB">
          <w:rPr>
            <w:strike/>
            <w:highlight w:val="yellow"/>
            <w:lang w:eastAsia="ja-JP"/>
            <w:rPrChange w:id="3443" w:author="Dr. Carsten Franke" w:date="2021-10-20T11:51:00Z">
              <w:rPr>
                <w:highlight w:val="yellow"/>
                <w:lang w:eastAsia="ja-JP"/>
              </w:rPr>
            </w:rPrChange>
          </w:rPr>
          <w:t xml:space="preserve"> </w:t>
        </w:r>
      </w:ins>
      <w:ins w:id="3444" w:author="Dr. Carsten Franke" w:date="2021-09-20T17:41:00Z">
        <w:r w:rsidR="00357E93" w:rsidRPr="00D44CFB">
          <w:rPr>
            <w:strike/>
            <w:highlight w:val="yellow"/>
            <w:lang w:eastAsia="ja-JP"/>
            <w:rPrChange w:id="3445" w:author="Dr. Carsten Franke" w:date="2021-10-20T11:51:00Z">
              <w:rPr>
                <w:highlight w:val="yellow"/>
                <w:lang w:eastAsia="ja-JP"/>
              </w:rPr>
            </w:rPrChange>
          </w:rPr>
          <w:t xml:space="preserve">- </w:t>
        </w:r>
      </w:ins>
      <w:ins w:id="3446" w:author="Dr. Carsten Franke" w:date="2021-09-20T17:42:00Z">
        <w:r w:rsidR="00357E93" w:rsidRPr="00D44CFB">
          <w:rPr>
            <w:i/>
            <w:strike/>
            <w:highlight w:val="yellow"/>
            <w:u w:val="single"/>
            <w:lang w:eastAsia="ja-JP"/>
            <w:rPrChange w:id="3447" w:author="Dr. Carsten Franke" w:date="2021-10-20T11:51:00Z">
              <w:rPr>
                <w:i/>
                <w:highlight w:val="yellow"/>
                <w:u w:val="single"/>
                <w:lang w:eastAsia="ja-JP"/>
              </w:rPr>
            </w:rPrChange>
          </w:rPr>
          <w:t xml:space="preserve">Suggestion (Max &amp; Carsten, 2021-09-20): </w:t>
        </w:r>
      </w:ins>
      <w:ins w:id="3448" w:author="Dr. Carsten Franke" w:date="2021-09-20T17:36:00Z">
        <w:r w:rsidR="00FA340D" w:rsidRPr="00D44CFB">
          <w:rPr>
            <w:strike/>
            <w:highlight w:val="yellow"/>
            <w:lang w:eastAsia="ja-JP"/>
            <w:rPrChange w:id="3449" w:author="Dr. Carsten Franke" w:date="2021-10-20T11:51:00Z">
              <w:rPr>
                <w:highlight w:val="yellow"/>
                <w:lang w:eastAsia="ja-JP"/>
              </w:rPr>
            </w:rPrChange>
          </w:rPr>
          <w:br/>
        </w:r>
      </w:ins>
      <w:ins w:id="3450" w:author="Dr. Carsten Franke" w:date="2021-09-20T17:38:00Z">
        <w:r w:rsidR="00FA340D" w:rsidRPr="00D44CFB">
          <w:rPr>
            <w:strike/>
            <w:highlight w:val="yellow"/>
            <w:lang w:eastAsia="ja-JP"/>
            <w:rPrChange w:id="3451" w:author="Dr. Carsten Franke" w:date="2021-10-20T11:51:00Z">
              <w:rPr>
                <w:highlight w:val="yellow"/>
                <w:lang w:eastAsia="ja-JP"/>
              </w:rPr>
            </w:rPrChange>
          </w:rPr>
          <w:t xml:space="preserve">- </w:t>
        </w:r>
      </w:ins>
      <w:ins w:id="3452" w:author="Dr. Carsten Franke" w:date="2021-09-20T17:36:00Z">
        <w:r w:rsidR="00FA340D" w:rsidRPr="00D44CFB">
          <w:rPr>
            <w:strike/>
            <w:highlight w:val="yellow"/>
            <w:lang w:eastAsia="ja-JP"/>
            <w:rPrChange w:id="3453" w:author="Dr. Carsten Franke" w:date="2021-10-20T11:51:00Z">
              <w:rPr>
                <w:highlight w:val="yellow"/>
                <w:lang w:eastAsia="ja-JP"/>
              </w:rPr>
            </w:rPrChange>
          </w:rPr>
          <w:t xml:space="preserve">Technology is </w:t>
        </w:r>
        <w:r w:rsidR="00FA340D" w:rsidRPr="00D44CFB">
          <w:rPr>
            <w:i/>
            <w:strike/>
            <w:highlight w:val="yellow"/>
            <w:lang w:eastAsia="ja-JP"/>
            <w:rPrChange w:id="3454" w:author="Dr. Carsten Franke" w:date="2021-10-20T11:51:00Z">
              <w:rPr>
                <w:i/>
                <w:highlight w:val="yellow"/>
                <w:lang w:eastAsia="ja-JP"/>
              </w:rPr>
            </w:rPrChange>
          </w:rPr>
          <w:t>not</w:t>
        </w:r>
        <w:r w:rsidR="00FA340D" w:rsidRPr="00D44CFB">
          <w:rPr>
            <w:strike/>
            <w:highlight w:val="yellow"/>
            <w:lang w:eastAsia="ja-JP"/>
            <w:rPrChange w:id="3455" w:author="Dr. Carsten Franke" w:date="2021-10-20T11:51:00Z">
              <w:rPr>
                <w:highlight w:val="yellow"/>
                <w:lang w:eastAsia="ja-JP"/>
              </w:rPr>
            </w:rPrChange>
          </w:rPr>
          <w:t xml:space="preserve"> mandatory in AP 242 file </w:t>
        </w:r>
        <w:r w:rsidR="00FA340D" w:rsidRPr="00D44CFB">
          <w:rPr>
            <w:strike/>
            <w:highlight w:val="yellow"/>
            <w:lang w:eastAsia="ja-JP"/>
            <w:rPrChange w:id="3456" w:author="Dr. Carsten Franke" w:date="2021-10-20T11:51:00Z">
              <w:rPr>
                <w:highlight w:val="yellow"/>
                <w:lang w:eastAsia="ja-JP"/>
              </w:rPr>
            </w:rPrChange>
          </w:rPr>
          <w:sym w:font="Wingdings" w:char="F0E0"/>
        </w:r>
        <w:r w:rsidR="00FA340D" w:rsidRPr="00D44CFB">
          <w:rPr>
            <w:strike/>
            <w:highlight w:val="yellow"/>
            <w:lang w:eastAsia="ja-JP"/>
            <w:rPrChange w:id="3457" w:author="Dr. Carsten Franke" w:date="2021-10-20T11:51:00Z">
              <w:rPr>
                <w:highlight w:val="yellow"/>
                <w:lang w:eastAsia="ja-JP"/>
              </w:rPr>
            </w:rPrChange>
          </w:rPr>
          <w:t xml:space="preserve"> shall be specified in </w:t>
        </w:r>
        <w:r w:rsidR="00FA340D" w:rsidRPr="00D44CFB">
          <w:rPr>
            <w:strike/>
            <w:lang w:eastAsia="ja-JP"/>
            <w:rPrChange w:id="3458" w:author="Dr. Carsten Franke" w:date="2021-10-20T11:51:00Z">
              <w:rPr>
                <w:lang w:eastAsia="ja-JP"/>
              </w:rPr>
            </w:rPrChange>
          </w:rPr>
          <w:t>χ</w:t>
        </w:r>
        <w:r w:rsidR="00FA340D" w:rsidRPr="00D44CFB">
          <w:rPr>
            <w:strike/>
            <w:highlight w:val="yellow"/>
            <w:lang w:eastAsia="ja-JP"/>
            <w:rPrChange w:id="3459" w:author="Dr. Carsten Franke" w:date="2021-10-20T11:51:00Z">
              <w:rPr>
                <w:highlight w:val="yellow"/>
                <w:lang w:eastAsia="ja-JP"/>
              </w:rPr>
            </w:rPrChange>
          </w:rPr>
          <w:t xml:space="preserve">MCF file, only. </w:t>
        </w:r>
      </w:ins>
      <w:ins w:id="3460" w:author="Dr. Carsten Franke" w:date="2021-09-20T17:45:00Z">
        <w:r w:rsidR="00C7417F" w:rsidRPr="00D44CFB">
          <w:rPr>
            <w:strike/>
            <w:highlight w:val="yellow"/>
            <w:lang w:eastAsia="ja-JP"/>
            <w:rPrChange w:id="3461" w:author="Dr. Carsten Franke" w:date="2021-10-20T11:51:00Z">
              <w:rPr>
                <w:highlight w:val="yellow"/>
                <w:lang w:eastAsia="ja-JP"/>
              </w:rPr>
            </w:rPrChange>
          </w:rPr>
          <w:br/>
          <w:t>- List of connected parts (</w:t>
        </w:r>
        <w:r w:rsidR="00C7417F" w:rsidRPr="00D44CFB">
          <w:rPr>
            <w:strike/>
            <w:rPrChange w:id="3462" w:author="Dr. Carsten Franke" w:date="2021-10-20T11:51:00Z">
              <w:rPr/>
            </w:rPrChange>
          </w:rPr>
          <w:t xml:space="preserve">MatedPartAssociation) is necessary for technical reasons. </w:t>
        </w:r>
      </w:ins>
    </w:p>
    <w:p w14:paraId="344432E7" w14:textId="6399A196" w:rsidR="00741F4D" w:rsidRPr="002D782E" w:rsidRDefault="00741F4D" w:rsidP="00741F4D">
      <w:pPr>
        <w:pStyle w:val="Listenabsatz"/>
        <w:numPr>
          <w:ilvl w:val="0"/>
          <w:numId w:val="65"/>
        </w:numPr>
        <w:rPr>
          <w:ins w:id="3463" w:author="Max Ungerer" w:date="2021-09-15T20:16:00Z"/>
          <w:strike/>
          <w:highlight w:val="yellow"/>
          <w:lang w:eastAsia="ja-JP"/>
          <w:rPrChange w:id="3464" w:author="Dr. Carsten Franke" w:date="2021-10-20T11:51:00Z">
            <w:rPr>
              <w:ins w:id="3465" w:author="Max Ungerer" w:date="2021-09-15T20:16:00Z"/>
              <w:highlight w:val="yellow"/>
              <w:lang w:eastAsia="ja-JP"/>
            </w:rPr>
          </w:rPrChange>
        </w:rPr>
      </w:pPr>
      <w:ins w:id="3466" w:author="Max Ungerer" w:date="2021-09-15T20:16:00Z">
        <w:r w:rsidRPr="002D782E">
          <w:rPr>
            <w:strike/>
            <w:highlight w:val="yellow"/>
            <w:lang w:eastAsia="ja-JP"/>
            <w:rPrChange w:id="3467" w:author="Dr. Carsten Franke" w:date="2021-10-20T11:51:00Z">
              <w:rPr>
                <w:highlight w:val="yellow"/>
                <w:lang w:eastAsia="ja-JP"/>
              </w:rPr>
            </w:rPrChange>
          </w:rPr>
          <w:lastRenderedPageBreak/>
          <w:t xml:space="preserve">Use of </w:t>
        </w:r>
        <w:r w:rsidRPr="002D782E">
          <w:rPr>
            <w:strike/>
            <w:highlight w:val="yellow"/>
            <w:rPrChange w:id="3468" w:author="Dr. Carsten Franke" w:date="2021-10-20T11:51:00Z">
              <w:rPr>
                <w:highlight w:val="yellow"/>
              </w:rPr>
            </w:rPrChange>
          </w:rPr>
          <w:t xml:space="preserve">χMCF for detailed information including technologies </w:t>
        </w:r>
      </w:ins>
      <w:ins w:id="3469" w:author="Max Ungerer" w:date="2021-09-15T20:17:00Z">
        <w:r w:rsidRPr="002D782E">
          <w:rPr>
            <w:strike/>
            <w:highlight w:val="yellow"/>
            <w:rPrChange w:id="3470" w:author="Dr. Carsten Franke" w:date="2021-10-20T11:51:00Z">
              <w:rPr>
                <w:highlight w:val="yellow"/>
              </w:rPr>
            </w:rPrChange>
          </w:rPr>
          <w:t>and</w:t>
        </w:r>
      </w:ins>
      <w:ins w:id="3471" w:author="Max Ungerer" w:date="2021-09-15T20:16:00Z">
        <w:r w:rsidRPr="002D782E">
          <w:rPr>
            <w:strike/>
            <w:highlight w:val="yellow"/>
            <w:rPrChange w:id="3472" w:author="Dr. Carsten Franke" w:date="2021-10-20T11:51:00Z">
              <w:rPr>
                <w:highlight w:val="yellow"/>
              </w:rPr>
            </w:rPrChange>
          </w:rPr>
          <w:t xml:space="preserve"> joining methods</w:t>
        </w:r>
      </w:ins>
    </w:p>
    <w:p w14:paraId="358F1C57" w14:textId="0E02DFF5" w:rsidR="00741F4D" w:rsidRPr="002D782E" w:rsidRDefault="00741F4D" w:rsidP="00741F4D">
      <w:pPr>
        <w:pStyle w:val="Listenabsatz"/>
        <w:numPr>
          <w:ilvl w:val="0"/>
          <w:numId w:val="65"/>
        </w:numPr>
        <w:rPr>
          <w:ins w:id="3473" w:author="Max Ungerer" w:date="2021-09-15T20:17:00Z"/>
          <w:strike/>
          <w:highlight w:val="yellow"/>
          <w:lang w:eastAsia="ja-JP"/>
          <w:rPrChange w:id="3474" w:author="Dr. Carsten Franke" w:date="2021-10-20T11:51:00Z">
            <w:rPr>
              <w:ins w:id="3475" w:author="Max Ungerer" w:date="2021-09-15T20:17:00Z"/>
              <w:highlight w:val="yellow"/>
              <w:lang w:eastAsia="ja-JP"/>
            </w:rPr>
          </w:rPrChange>
        </w:rPr>
      </w:pPr>
      <w:ins w:id="3476" w:author="Max Ungerer" w:date="2021-09-15T20:17:00Z">
        <w:r w:rsidRPr="002D782E">
          <w:rPr>
            <w:strike/>
            <w:highlight w:val="yellow"/>
            <w:lang w:eastAsia="ja-JP"/>
            <w:rPrChange w:id="3477" w:author="Dr. Carsten Franke" w:date="2021-10-20T11:51:00Z">
              <w:rPr>
                <w:highlight w:val="yellow"/>
                <w:lang w:eastAsia="ja-JP"/>
              </w:rPr>
            </w:rPrChange>
          </w:rPr>
          <w:t xml:space="preserve">AP 242 XML file references </w:t>
        </w:r>
        <w:r w:rsidRPr="002D782E">
          <w:rPr>
            <w:strike/>
            <w:highlight w:val="yellow"/>
            <w:rPrChange w:id="3478" w:author="Dr. Carsten Franke" w:date="2021-10-20T11:51:00Z">
              <w:rPr>
                <w:highlight w:val="yellow"/>
              </w:rPr>
            </w:rPrChange>
          </w:rPr>
          <w:t>χMCF file as external reference</w:t>
        </w:r>
      </w:ins>
    </w:p>
    <w:p w14:paraId="1F567DD1" w14:textId="44ECD372" w:rsidR="00741F4D" w:rsidRPr="002D782E" w:rsidRDefault="00741F4D" w:rsidP="00741F4D">
      <w:pPr>
        <w:pStyle w:val="Listenabsatz"/>
        <w:numPr>
          <w:ilvl w:val="1"/>
          <w:numId w:val="65"/>
        </w:numPr>
        <w:rPr>
          <w:strike/>
          <w:highlight w:val="yellow"/>
          <w:lang w:eastAsia="ja-JP"/>
          <w:rPrChange w:id="3479" w:author="Dr. Carsten Franke" w:date="2021-10-20T11:51:00Z">
            <w:rPr>
              <w:highlight w:val="yellow"/>
              <w:lang w:eastAsia="ja-JP"/>
            </w:rPr>
          </w:rPrChange>
        </w:rPr>
      </w:pPr>
      <w:ins w:id="3480" w:author="Max Ungerer" w:date="2021-09-15T20:18:00Z">
        <w:r w:rsidRPr="002D782E">
          <w:rPr>
            <w:strike/>
            <w:highlight w:val="yellow"/>
            <w:rPrChange w:id="3481" w:author="Dr. Carsten Franke" w:date="2021-10-20T11:51:00Z">
              <w:rPr>
                <w:highlight w:val="yellow"/>
              </w:rPr>
            </w:rPrChange>
          </w:rPr>
          <w:t>Details should be described (reference source and target)</w:t>
        </w:r>
      </w:ins>
    </w:p>
    <w:p w14:paraId="5D467C67" w14:textId="3788A86A" w:rsidR="00AC1762" w:rsidRPr="002D782E" w:rsidRDefault="00AC1762" w:rsidP="00AC1762">
      <w:pPr>
        <w:pStyle w:val="Listenabsatz"/>
        <w:numPr>
          <w:ilvl w:val="1"/>
          <w:numId w:val="65"/>
        </w:numPr>
        <w:rPr>
          <w:ins w:id="3482" w:author="Dr. Carsten Franke" w:date="2021-09-16T15:47:00Z"/>
          <w:strike/>
          <w:highlight w:val="yellow"/>
          <w:lang w:eastAsia="ja-JP"/>
          <w:rPrChange w:id="3483" w:author="Dr. Carsten Franke" w:date="2021-10-20T11:51:00Z">
            <w:rPr>
              <w:ins w:id="3484" w:author="Dr. Carsten Franke" w:date="2021-09-16T15:47:00Z"/>
              <w:highlight w:val="yellow"/>
              <w:lang w:eastAsia="ja-JP"/>
            </w:rPr>
          </w:rPrChange>
        </w:rPr>
      </w:pPr>
      <w:ins w:id="3485" w:author="Dr. Carsten Franke" w:date="2021-09-16T15:47:00Z">
        <w:r w:rsidRPr="002D782E">
          <w:rPr>
            <w:strike/>
            <w:highlight w:val="yellow"/>
            <w:rPrChange w:id="3486" w:author="Dr. Carsten Franke" w:date="2021-10-20T11:51:00Z">
              <w:rPr>
                <w:highlight w:val="yellow"/>
              </w:rPr>
            </w:rPrChange>
          </w:rPr>
          <w:t xml:space="preserve">What about transformations? </w:t>
        </w:r>
      </w:ins>
      <w:ins w:id="3487" w:author="Dr. Carsten Franke" w:date="2021-09-20T17:46:00Z">
        <w:r w:rsidR="00C7417F" w:rsidRPr="002D782E">
          <w:rPr>
            <w:strike/>
            <w:highlight w:val="yellow"/>
            <w:rPrChange w:id="3488" w:author="Dr. Carsten Franke" w:date="2021-10-20T11:51:00Z">
              <w:rPr>
                <w:highlight w:val="yellow"/>
              </w:rPr>
            </w:rPrChange>
          </w:rPr>
          <w:t xml:space="preserve">– see above. </w:t>
        </w:r>
      </w:ins>
    </w:p>
    <w:p w14:paraId="4F2F2CED" w14:textId="5701F972" w:rsidR="00741F4D" w:rsidRPr="00931307" w:rsidRDefault="00741F4D" w:rsidP="00931307">
      <w:pPr>
        <w:pStyle w:val="Listenabsatz"/>
        <w:numPr>
          <w:ilvl w:val="1"/>
          <w:numId w:val="65"/>
        </w:numPr>
        <w:rPr>
          <w:ins w:id="3489" w:author="Max Ungerer" w:date="2021-09-15T19:33:00Z"/>
          <w:highlight w:val="yellow"/>
        </w:rPr>
      </w:pPr>
      <w:ins w:id="3490" w:author="Max Ungerer" w:date="2021-09-15T20:18:00Z">
        <w:del w:id="3491" w:author="Dr. Carsten Franke" w:date="2021-10-20T11:52:00Z">
          <w:r w:rsidRPr="00931307" w:rsidDel="002D782E">
            <w:rPr>
              <w:highlight w:val="yellow"/>
            </w:rPr>
            <w:delText>Include a figure for illustration</w:delText>
          </w:r>
        </w:del>
      </w:ins>
      <w:commentRangeEnd w:id="3317"/>
      <w:ins w:id="3492" w:author="Max Ungerer" w:date="2021-09-15T20:19:00Z">
        <w:del w:id="3493" w:author="Dr. Carsten Franke" w:date="2021-10-20T11:52:00Z">
          <w:r w:rsidRPr="00931307" w:rsidDel="002D782E">
            <w:rPr>
              <w:rStyle w:val="Kommentarzeichen"/>
              <w:rFonts w:ascii="Calibri" w:eastAsia="Times New Roman" w:hAnsi="Calibri"/>
              <w:highlight w:val="yellow"/>
              <w:lang w:val="en-US" w:eastAsia="x-none"/>
            </w:rPr>
            <w:commentReference w:id="3317"/>
          </w:r>
        </w:del>
      </w:ins>
    </w:p>
    <w:p w14:paraId="4218D5CD" w14:textId="0FDB5C26" w:rsidR="00F94939" w:rsidRDefault="00BF2AE8" w:rsidP="00931307">
      <w:pPr>
        <w:rPr>
          <w:ins w:id="3494" w:author="Dr. Carsten Franke" w:date="2021-09-29T09:26:00Z"/>
        </w:rPr>
      </w:pPr>
      <w:ins w:id="3495" w:author="Dr. Carsten Franke" w:date="2021-10-21T10:46:00Z">
        <w:r w:rsidRPr="00F7090C">
          <w:rPr>
            <w:u w:val="single"/>
          </w:rPr>
          <w:t>Note:</w:t>
        </w:r>
        <w:r>
          <w:t xml:space="preserve"> </w:t>
        </w:r>
      </w:ins>
      <w:ins w:id="3496" w:author="Dr. Carsten Franke" w:date="2021-09-29T09:26:00Z">
        <w:r w:rsidR="00731939">
          <w:t xml:space="preserve">In general, </w:t>
        </w:r>
      </w:ins>
      <w:ins w:id="3497" w:author="Dr. Carsten Franke" w:date="2021-09-29T09:27:00Z">
        <w:r w:rsidR="00731939" w:rsidRPr="000B5A61">
          <w:rPr>
            <w:lang w:eastAsia="ja-JP"/>
          </w:rPr>
          <w:t>χ</w:t>
        </w:r>
      </w:ins>
      <w:ins w:id="3498"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3499" w:author="Dr. Carsten Franke" w:date="2021-10-20T11:52:00Z"/>
        </w:rPr>
      </w:pPr>
    </w:p>
    <w:p w14:paraId="31473EE3" w14:textId="74E7D30C" w:rsidR="002D782E" w:rsidRDefault="002D782E" w:rsidP="00931307">
      <w:pPr>
        <w:rPr>
          <w:ins w:id="3500" w:author="Dr. Carsten Franke" w:date="2021-10-20T11:52:00Z"/>
        </w:rPr>
      </w:pPr>
      <w:bookmarkStart w:id="3501" w:name="_Hlk85697615"/>
      <w:ins w:id="3502" w:author="Dr. Carsten Franke" w:date="2021-10-20T11:52:00Z">
        <w:r>
          <w:t xml:space="preserve">To-Do: </w:t>
        </w:r>
        <w:r w:rsidRPr="00931307">
          <w:rPr>
            <w:highlight w:val="yellow"/>
          </w:rPr>
          <w:t>Include a figure for illustration</w:t>
        </w:r>
        <w:r>
          <w:rPr>
            <w:highlight w:val="yellow"/>
          </w:rPr>
          <w:t>.</w:t>
        </w:r>
      </w:ins>
      <w:ins w:id="3503" w:author="Dr. Carsten Franke" w:date="2021-10-21T08:33:00Z">
        <w:r w:rsidR="0098249B">
          <w:t xml:space="preserve"> </w:t>
        </w:r>
      </w:ins>
    </w:p>
    <w:bookmarkEnd w:id="3501"/>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504" w:name="_Toc83048730"/>
      <w:r w:rsidRPr="00931307">
        <w:t>Cross</w:t>
      </w:r>
      <w:r>
        <w:t xml:space="preserve">-Reference Table between </w:t>
      </w:r>
      <w:r w:rsidR="006F7241">
        <w:t>ISO 10303-242</w:t>
      </w:r>
      <w:r w:rsidR="00741F4D">
        <w:t xml:space="preserve"> and</w:t>
      </w:r>
      <w:r w:rsidR="00563419">
        <w:t xml:space="preserve"> </w:t>
      </w:r>
      <w:r w:rsidRPr="007836EA">
        <w:t>χ</w:t>
      </w:r>
      <w:r>
        <w:t>MCF</w:t>
      </w:r>
      <w:bookmarkEnd w:id="3504"/>
    </w:p>
    <w:p w14:paraId="194D9ACC" w14:textId="3C02AA46" w:rsidR="0007274A" w:rsidDel="00741F4D" w:rsidRDefault="0098249B" w:rsidP="0007274A">
      <w:pPr>
        <w:rPr>
          <w:del w:id="3505" w:author="Max Ungerer" w:date="2021-09-15T20:20:00Z"/>
        </w:rPr>
      </w:pPr>
      <w:ins w:id="3506"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507" w:author="Dr. Carsten Franke" w:date="2021-09-20T17:47:00Z">
              <w:r>
                <w:t>Mati</w:t>
              </w:r>
            </w:ins>
            <w:ins w:id="3508" w:author="Dr. Carsten Franke" w:date="2021-09-20T17:48:00Z">
              <w:r>
                <w:t xml:space="preserve">ngDefinition points to part version of assembly, which is irrelevant for </w:t>
              </w:r>
            </w:ins>
            <w:r w:rsidR="00F05698">
              <w:t>χMCF</w:t>
            </w:r>
            <w:ins w:id="3509" w:author="Dr. Carsten Franke" w:date="2021-09-20T17:48:00Z">
              <w:r>
                <w:t xml:space="preserve">. Hence, there is no correlation between both XML elements. </w:t>
              </w:r>
            </w:ins>
            <w:ins w:id="3510" w:author="Dr. Carsten Franke" w:date="2021-09-16T14:25:00Z">
              <w:r w:rsidR="00D74714">
                <w:t xml:space="preserve"> </w:t>
              </w:r>
            </w:ins>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r>
              <w:t>MatedPartAssociation</w:t>
            </w:r>
            <w:ins w:id="3511" w:author="Dr. Carsten Franke" w:date="2021-09-20T17:43:00Z">
              <w:r w:rsidR="00CC7E17">
                <w:t xml:space="preserve"> </w:t>
              </w:r>
            </w:ins>
          </w:p>
        </w:tc>
        <w:tc>
          <w:tcPr>
            <w:tcW w:w="3234" w:type="dxa"/>
          </w:tcPr>
          <w:p w14:paraId="32C8E9BA" w14:textId="37F22D12" w:rsidR="0007274A" w:rsidRDefault="00CC7E17" w:rsidP="0007274A">
            <w:ins w:id="3512" w:author="Dr. Carsten Franke" w:date="2021-09-20T17:42:00Z">
              <w:r>
                <w:t xml:space="preserve">MatedPartAssociation contains </w:t>
              </w:r>
            </w:ins>
            <w:ins w:id="3513" w:author="Dr. Carsten Franke" w:date="2021-09-29T09:23:00Z">
              <w:r w:rsidR="002504F2">
                <w:t xml:space="preserve">geometric </w:t>
              </w:r>
            </w:ins>
            <w:ins w:id="3514" w:author="Dr. Carsten Franke" w:date="2021-09-20T17:42:00Z">
              <w:r>
                <w:t xml:space="preserve">transformation, hence is necessary. </w:t>
              </w:r>
            </w:ins>
            <w:ins w:id="3515" w:author="Dr. Carsten Franke" w:date="2021-09-20T17:43:00Z">
              <w:r>
                <w:br/>
              </w:r>
              <w:r w:rsidRPr="00BA5141">
                <w:t xml:space="preserve">List of part codes is mandatory </w:t>
              </w:r>
              <w:r>
                <w:t xml:space="preserve">within it. </w:t>
              </w:r>
            </w:ins>
            <w:del w:id="3516"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connection_list</w:t>
            </w:r>
          </w:p>
        </w:tc>
        <w:tc>
          <w:tcPr>
            <w:tcW w:w="3234" w:type="dxa"/>
          </w:tcPr>
          <w:p w14:paraId="2A90AA26" w14:textId="3E9C10DD" w:rsidR="0007274A" w:rsidRDefault="0007274A" w:rsidP="0007274A">
            <w:r>
              <w:t>n/a</w:t>
            </w:r>
            <w:ins w:id="3517"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connection_[012]d</w:t>
            </w:r>
          </w:p>
        </w:tc>
        <w:tc>
          <w:tcPr>
            <w:tcW w:w="3234" w:type="dxa"/>
          </w:tcPr>
          <w:p w14:paraId="49EB5EDD" w14:textId="0347EC2D" w:rsidR="0007274A" w:rsidRDefault="0007274A" w:rsidP="0007274A">
            <w:r>
              <w:t>MatedPartRelationship</w:t>
            </w:r>
            <w:ins w:id="3518" w:author="Dr. Carsten Franke" w:date="2021-09-16T14:23:00Z">
              <w:r w:rsidR="00252D75">
                <w:t xml:space="preserve"> </w:t>
              </w:r>
            </w:ins>
          </w:p>
        </w:tc>
        <w:tc>
          <w:tcPr>
            <w:tcW w:w="3234" w:type="dxa"/>
          </w:tcPr>
          <w:p w14:paraId="65A324DE" w14:textId="6074E8C1" w:rsidR="0007274A" w:rsidRDefault="000923B7" w:rsidP="0007274A">
            <w:ins w:id="3519" w:author="Dr. Carsten Franke" w:date="2021-09-20T17:50:00Z">
              <w:r>
                <w:t xml:space="preserve">Semantics of both XML elements </w:t>
              </w:r>
              <w:r>
                <w:br/>
                <w:t xml:space="preserve">does not match exactly. They are just similar. </w:t>
              </w:r>
              <w:r>
                <w:br/>
              </w:r>
            </w:ins>
            <w:ins w:id="3520" w:author="Dr. Carsten Franke" w:date="2021-09-20T17:51:00Z">
              <w:r>
                <w:t xml:space="preserve">MatedPartRelationship is not relevant for </w:t>
              </w:r>
            </w:ins>
            <w:ins w:id="3521" w:author="Dr. Carsten Franke" w:date="2021-09-20T17:52:00Z">
              <w:r>
                <w:t xml:space="preserve">χMCF </w:t>
              </w:r>
            </w:ins>
            <w:ins w:id="3522" w:author="Dr. Carsten Franke" w:date="2021-09-20T17:51:00Z">
              <w:r>
                <w:t>use cases</w:t>
              </w:r>
            </w:ins>
            <w:ins w:id="3523" w:author="Dr. Carsten Franke" w:date="2021-09-16T14:33:00Z">
              <w:r w:rsidR="00774861">
                <w:t>.</w:t>
              </w:r>
            </w:ins>
            <w:ins w:id="3524"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  connection_[012]d_type</w:t>
            </w:r>
          </w:p>
        </w:tc>
        <w:tc>
          <w:tcPr>
            <w:tcW w:w="3234" w:type="dxa"/>
          </w:tcPr>
          <w:p w14:paraId="3F1A0479" w14:textId="2FC59492" w:rsidR="0007274A" w:rsidRDefault="00F7079F" w:rsidP="0007274A">
            <w:r>
              <w:t>Mating_Type</w:t>
            </w:r>
          </w:p>
        </w:tc>
        <w:tc>
          <w:tcPr>
            <w:tcW w:w="3234" w:type="dxa"/>
          </w:tcPr>
          <w:p w14:paraId="642A7E2E" w14:textId="31E87878" w:rsidR="0054277F" w:rsidRDefault="006F7241" w:rsidP="0007274A">
            <w:r>
              <w:t>ISO 10303-242</w:t>
            </w:r>
            <w:r w:rsidR="000923B7">
              <w:t xml:space="preserve"> </w:t>
            </w:r>
            <w:r w:rsidR="00246C95">
              <w:t>defines the connection type as attribute within MatedPartRelationship</w:t>
            </w:r>
            <w:r w:rsidR="000923B7">
              <w:t xml:space="preserve">, which is not relevant (see above). </w:t>
            </w:r>
            <w:r w:rsidR="00054B74">
              <w:br/>
            </w:r>
            <w:r w:rsidR="0054277F">
              <w:t>“connection_[012]d_type” is just a placeholder for a specific name, i.e. “spotweld”, “rivet”,</w:t>
            </w:r>
            <w:r w:rsidR="00CD5966">
              <w:t>”seamweld”,</w:t>
            </w:r>
            <w:r w:rsidR="0054277F">
              <w:t xml:space="preserve"> … </w:t>
            </w:r>
            <w:ins w:id="3525"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  </w:t>
            </w:r>
            <w:r w:rsidR="0054277F">
              <w:t>loc</w:t>
            </w:r>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&lt;loc</w:t>
            </w:r>
            <w:ins w:id="3526"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r>
              <w:t>0</w:t>
            </w:r>
            <w:r w:rsidR="00054B74">
              <w:t>12]</w:t>
            </w:r>
            <w:r>
              <w:t>d/&gt;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527" w:author="Max Ungerer" w:date="2021-09-15T20:23:00Z">
              <w:r>
                <w:t>Unit</w:t>
              </w:r>
            </w:ins>
          </w:p>
        </w:tc>
        <w:tc>
          <w:tcPr>
            <w:tcW w:w="3234" w:type="dxa"/>
          </w:tcPr>
          <w:p w14:paraId="6F3460AF" w14:textId="58D41E15" w:rsidR="0007274A" w:rsidRDefault="000923B7" w:rsidP="0007274A">
            <w:ins w:id="3528" w:author="Dr. Carsten Franke" w:date="2021-09-15T21:11:00Z">
              <w:r w:rsidRPr="00A33FC4">
                <w:t>U</w:t>
              </w:r>
              <w:r w:rsidR="00A33FC4" w:rsidRPr="00A33FC4">
                <w:t>nit system used by</w:t>
              </w:r>
              <w:r w:rsidR="00A33FC4">
                <w:t xml:space="preserve"> the file</w:t>
              </w:r>
            </w:ins>
            <w:ins w:id="3529" w:author="Dr. Carsten Franke" w:date="2021-09-20T17:54:00Z">
              <w:r>
                <w:t>.</w:t>
              </w:r>
            </w:ins>
            <w:ins w:id="3530" w:author="Dr. Carsten Franke" w:date="2021-09-15T21:11:00Z">
              <w:r w:rsidR="00A33FC4">
                <w:t xml:space="preserve"> </w:t>
              </w:r>
            </w:ins>
            <w:ins w:id="3531"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r>
              <w:t xml:space="preserve">TimeStamp in header element </w:t>
            </w:r>
          </w:p>
        </w:tc>
        <w:tc>
          <w:tcPr>
            <w:tcW w:w="3234" w:type="dxa"/>
          </w:tcPr>
          <w:p w14:paraId="16A99198" w14:textId="188FD4D1" w:rsidR="0007274A" w:rsidRDefault="000923B7" w:rsidP="0007274A">
            <w:ins w:id="3532" w:author="Dr. Carsten Franke" w:date="2021-09-20T17:55:00Z">
              <w:r>
                <w:t>D</w:t>
              </w:r>
            </w:ins>
            <w:ins w:id="3533" w:author="Dr. Carsten Franke" w:date="2021-09-15T21:09:00Z">
              <w:r w:rsidR="00D66696" w:rsidRPr="00D66696">
                <w:t>ate on which the file is created</w:t>
              </w:r>
            </w:ins>
            <w:ins w:id="3534" w:author="Dr. Carsten Franke" w:date="2021-09-20T17:55:00Z">
              <w:r>
                <w:t>.</w:t>
              </w:r>
            </w:ins>
            <w:ins w:id="3535" w:author="Dr. Carsten Franke" w:date="2021-09-15T21:10:00Z">
              <w:r w:rsidR="00D66696">
                <w:t xml:space="preserve"> </w:t>
              </w:r>
            </w:ins>
            <w:ins w:id="3536"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537" w:author="Dr. Carsten Franke" w:date="2021-09-20T17:57:00Z">
              <w:r>
                <w:t xml:space="preserve">Encoded in XML name space </w:t>
              </w:r>
            </w:ins>
          </w:p>
        </w:tc>
        <w:tc>
          <w:tcPr>
            <w:tcW w:w="3234" w:type="dxa"/>
          </w:tcPr>
          <w:p w14:paraId="5A0E3F08" w14:textId="28C6A523" w:rsidR="0007274A" w:rsidRDefault="000923B7" w:rsidP="0007274A">
            <w:ins w:id="3538" w:author="Dr. Carsten Franke" w:date="2021-09-20T17:57:00Z">
              <w:r>
                <w:t>V</w:t>
              </w:r>
            </w:ins>
            <w:ins w:id="3539" w:author="Dr. Carsten Franke" w:date="2021-09-15T21:08:00Z">
              <w:r w:rsidR="008657EE" w:rsidRPr="008657EE">
                <w:t>ersion code of the standard</w:t>
              </w:r>
            </w:ins>
            <w:ins w:id="3540" w:author="Dr. Carsten Franke" w:date="2021-09-15T21:09:00Z">
              <w:r w:rsidR="008657EE">
                <w:t xml:space="preserve"> </w:t>
              </w:r>
            </w:ins>
            <w:ins w:id="3541" w:author="Dr. Carsten Franke" w:date="2021-09-15T21:11:00Z">
              <w:r w:rsidR="00A33FC4">
                <w:t>used</w:t>
              </w:r>
            </w:ins>
            <w:ins w:id="3542" w:author="Dr. Carsten Franke" w:date="2021-09-20T17:57:00Z">
              <w:r>
                <w:t>.</w:t>
              </w:r>
            </w:ins>
            <w:ins w:id="3543" w:author="Dr. Carsten Franke" w:date="2021-09-15T21:11:00Z">
              <w:r w:rsidR="00A33FC4">
                <w:t xml:space="preserve"> </w:t>
              </w:r>
            </w:ins>
            <w:ins w:id="3544" w:author="Dr. Carsten Franke" w:date="2021-09-20T17:58:00Z">
              <w:r w:rsidR="00E326F1">
                <w:t>These XML elements are not related.</w:t>
              </w:r>
            </w:ins>
            <w:ins w:id="3545"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546" w:name="_Toc83048731"/>
      <w:ins w:id="3547"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548" w:author="Dr. Carsten Franke" w:date="2021-09-16T14:29:00Z">
        <w:r>
          <w:rPr>
            <w:rFonts w:eastAsia="Calibri"/>
            <w:b w:val="0"/>
            <w:color w:val="00B050"/>
            <w:sz w:val="22"/>
            <w:lang w:eastAsia="en-US"/>
          </w:rPr>
          <w:t>ther standard.</w:t>
        </w:r>
        <w:bookmarkEnd w:id="3546"/>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549" w:name="_Toc83048732"/>
      <w:r w:rsidRPr="0007274A">
        <w:rPr>
          <w:b w:val="0"/>
          <w:bCs/>
          <w:lang w:val="en-US"/>
        </w:rPr>
        <w:t>(informative)</w:t>
      </w:r>
      <w:r>
        <w:rPr>
          <w:lang w:val="en-US"/>
        </w:rPr>
        <w:br/>
      </w:r>
      <w:r>
        <w:rPr>
          <w:lang w:val="en-US"/>
        </w:rPr>
        <w:br/>
        <w:t>History</w:t>
      </w:r>
      <w:bookmarkEnd w:id="3549"/>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6"/>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3563"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8"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564" w:name="_Toc83048733"/>
      <w:r w:rsidRPr="00BC394B">
        <w:lastRenderedPageBreak/>
        <w:t>Bibliography</w:t>
      </w:r>
      <w:bookmarkEnd w:id="3187"/>
      <w:bookmarkEnd w:id="3188"/>
      <w:bookmarkEnd w:id="3189"/>
      <w:bookmarkEnd w:id="3190"/>
      <w:bookmarkEnd w:id="3564"/>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Huf,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565" w:name="ReferenceZha2005"/>
      <w:r w:rsidRPr="00226A3F">
        <w:rPr>
          <w:kern w:val="22"/>
        </w:rPr>
        <w:t>[2]</w:t>
      </w:r>
      <w:bookmarkEnd w:id="3565"/>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566" w:name="ReferenceGai2006"/>
      <w:r w:rsidRPr="00226A3F">
        <w:rPr>
          <w:kern w:val="22"/>
        </w:rPr>
        <w:t>[3]</w:t>
      </w:r>
      <w:bookmarkEnd w:id="3566"/>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567" w:name="ReferenceBet2008"/>
      <w:r w:rsidRPr="00226A3F">
        <w:rPr>
          <w:kern w:val="22"/>
        </w:rPr>
        <w:t>[4]</w:t>
      </w:r>
      <w:bookmarkEnd w:id="3567"/>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568" w:name="ReferenceMik20061"/>
      <w:r w:rsidRPr="00226A3F">
        <w:rPr>
          <w:kern w:val="22"/>
        </w:rPr>
        <w:t>[5]</w:t>
      </w:r>
      <w:bookmarkEnd w:id="3568"/>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569" w:name="CiteFATXML"/>
      <w:r w:rsidRPr="00966BAF">
        <w:rPr>
          <w:lang w:val="de-DE"/>
        </w:rPr>
        <w:t>[7]</w:t>
      </w:r>
      <w:bookmarkEnd w:id="3569"/>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570" w:author="Ungerer, Max"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571" w:author="Ungerer, Max"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1433532C"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9"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0"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1"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572" w:name="_Toc3557079"/>
      <w:bookmarkStart w:id="3573" w:name="_Toc34747329"/>
      <w:bookmarkStart w:id="3574" w:name="_Toc77102150"/>
      <w:r>
        <w:br w:type="page"/>
      </w:r>
      <w:bookmarkEnd w:id="3572"/>
      <w:bookmarkEnd w:id="3573"/>
      <w:bookmarkEnd w:id="3574"/>
    </w:p>
    <w:sectPr w:rsidR="00C673CF" w:rsidSect="00C845B4">
      <w:footerReference w:type="even" r:id="rId202"/>
      <w:footerReference w:type="default" r:id="rId20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26"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1087" w:author="Dr. Carsten Franke" w:date="2021-10-21T10:24:00Z" w:initials="CF">
    <w:p w14:paraId="3126E823" w14:textId="7F4445CD" w:rsidR="000606E8" w:rsidRDefault="000606E8">
      <w:pPr>
        <w:pStyle w:val="Kommentartext"/>
      </w:pPr>
      <w:r>
        <w:rPr>
          <w:rStyle w:val="Kommentarzeichen"/>
        </w:rPr>
        <w:annotationRef/>
      </w:r>
      <w:r>
        <w:t xml:space="preserve">Needs to be updated. </w:t>
      </w:r>
      <w:r>
        <w:br/>
        <w:t xml:space="preserve">XML schema to be placed on ISO server "standards.iso.org". </w:t>
      </w:r>
    </w:p>
  </w:comment>
  <w:comment w:id="1088" w:author="Ungerer, Max" w:date="2021-10-21T15:11:00Z" w:initials="UM">
    <w:p w14:paraId="06D458CA" w14:textId="77777777" w:rsidR="00A97D1B" w:rsidRDefault="00A97D1B" w:rsidP="001E14BD">
      <w:pPr>
        <w:pStyle w:val="Kommentartext"/>
      </w:pPr>
      <w:r>
        <w:rPr>
          <w:rStyle w:val="Kommentarzeichen"/>
        </w:rPr>
        <w:annotationRef/>
      </w:r>
      <w:r>
        <w:t>Link added. Request to add the file on standards.iso.org should be submitted to ISO CS during the publication phase.</w:t>
      </w:r>
    </w:p>
  </w:comment>
  <w:comment w:id="1118" w:author="nick" w:date="2021-07-13T20:50:00Z" w:initials="n">
    <w:p w14:paraId="2023BD2B" w14:textId="1B5EFF2C" w:rsidR="00F7079F" w:rsidRDefault="00F7079F" w:rsidP="00A97D1B">
      <w:pPr>
        <w:pStyle w:val="Kommentartext"/>
      </w:pPr>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r w:rsidR="002B3B7D">
        <w:t>identifies</w:t>
      </w:r>
      <w:r>
        <w:t xml:space="preserve"> it throughout the entire </w:t>
      </w:r>
      <w:r w:rsidRPr="002A6AAB">
        <w:rPr>
          <w:u w:val="single"/>
        </w:rPr>
        <w:t>CAx</w:t>
      </w:r>
      <w:r>
        <w:t xml:space="preserve"> process (not just CAE), doesn't it?</w:t>
      </w:r>
    </w:p>
  </w:comment>
  <w:comment w:id="1121"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1448" w:author="m.kalaitzaki" w:date="2021-07-13T20:50:00Z" w:initials="m">
    <w:p w14:paraId="1800DDE1" w14:textId="77777777" w:rsidR="00F7079F" w:rsidRPr="00B14B2C" w:rsidRDefault="00F7079F" w:rsidP="00FC68DB">
      <w:pPr>
        <w:pStyle w:val="Kommentartext"/>
      </w:pPr>
      <w:r>
        <w:rPr>
          <w:rStyle w:val="Kommentarzeichen"/>
        </w:rPr>
        <w:annotationRef/>
      </w:r>
      <w:r>
        <w:t>Perhaps a check sh</w:t>
      </w:r>
      <w:r w:rsidRPr="0033379A">
        <w:t>ο</w:t>
      </w:r>
      <w:r>
        <w:t>uld be added to assert that max_grip &gt; min_grip</w:t>
      </w:r>
    </w:p>
  </w:comment>
  <w:comment w:id="1447"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to have them "all or none" – and to discuss this with the AK, on next occasion! </w:t>
      </w:r>
    </w:p>
  </w:comment>
  <w:comment w:id="2070"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any more. </w:t>
      </w:r>
    </w:p>
  </w:comment>
  <w:comment w:id="2079"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any more. </w:t>
      </w:r>
    </w:p>
  </w:comment>
  <w:comment w:id="3312"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3370"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3317"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3126E823" w15:done="0"/>
  <w15:commentEx w15:paraId="06D458CA" w15:paraIdParent="3126E823" w15:done="0"/>
  <w15:commentEx w15:paraId="2023BD2B" w15:done="0"/>
  <w15:commentEx w15:paraId="6E965326"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1BBE6A" w16cex:dateUtc="2021-10-21T08:24:00Z"/>
  <w16cex:commentExtensible w16cex:durableId="251C0190" w16cex:dateUtc="2021-10-21T13:11: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3126E823" w16cid:durableId="251BBE6A"/>
  <w16cid:commentId w16cid:paraId="06D458CA" w16cid:durableId="251C0190"/>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AD791" w14:textId="77777777" w:rsidR="00DD0D68" w:rsidRDefault="00DD0D68">
      <w:pPr>
        <w:spacing w:after="0" w:line="240" w:lineRule="auto"/>
      </w:pPr>
      <w:r>
        <w:separator/>
      </w:r>
    </w:p>
  </w:endnote>
  <w:endnote w:type="continuationSeparator" w:id="0">
    <w:p w14:paraId="64BEB147" w14:textId="77777777" w:rsidR="00DD0D68" w:rsidRDefault="00DD0D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F7079F" w:rsidRPr="00864D32">
      <w:rPr>
        <w:b/>
        <w:noProof/>
      </w:rPr>
      <w:t>5</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805A29" w14:textId="77777777" w:rsidR="00DD0D68" w:rsidRDefault="00DD0D68">
      <w:pPr>
        <w:spacing w:after="0" w:line="240" w:lineRule="auto"/>
      </w:pPr>
      <w:r>
        <w:separator/>
      </w:r>
    </w:p>
  </w:footnote>
  <w:footnote w:type="continuationSeparator" w:id="0">
    <w:p w14:paraId="0A053BA0" w14:textId="77777777" w:rsidR="00DD0D68" w:rsidRDefault="00DD0D68">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3">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6">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7">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DD0D68">
        <w:fldChar w:fldCharType="begin"/>
      </w:r>
      <w:r w:rsidR="00DD0D68" w:rsidRPr="00A97D1B">
        <w:rPr>
          <w:lang w:val="de-DE"/>
          <w:rPrChange w:id="2147" w:author="Ungerer, Max"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18">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9">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0">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1">
    <w:p w14:paraId="4FB0A811" w14:textId="77777777" w:rsidR="00F7079F" w:rsidRPr="00E67362" w:rsidRDefault="00F7079F" w:rsidP="00FC68DB">
      <w:bookmarkStart w:id="2232"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2232"/>
    </w:p>
  </w:footnote>
  <w:footnote w:id="22">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3">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4">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5">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6">
    <w:p w14:paraId="6CF9DDD9" w14:textId="6EAA8056" w:rsidR="00CC65E4" w:rsidRPr="00DB42BD" w:rsidRDefault="00CC65E4" w:rsidP="00CC65E4">
      <w:pPr>
        <w:pStyle w:val="Funotentext"/>
        <w:rPr>
          <w:ins w:id="3550" w:author="Max Ungerer" w:date="2021-09-15T19:02:00Z"/>
        </w:rPr>
      </w:pPr>
      <w:r>
        <w:rPr>
          <w:rStyle w:val="Funotenzeichen"/>
        </w:rPr>
        <w:footnoteRef/>
      </w:r>
      <w:r>
        <w:t xml:space="preserve"> Working group 25 for joining technologies of the German Research Association of Automotive Technologies</w:t>
      </w:r>
      <w:ins w:id="3551" w:author="Dr. Carsten Franke" w:date="2021-10-20T11:19:00Z">
        <w:r w:rsidR="002A7689">
          <w:t xml:space="preserve"> (FAT)</w:t>
        </w:r>
      </w:ins>
      <w:r>
        <w:t xml:space="preserve">. </w:t>
      </w:r>
      <w:ins w:id="3552" w:author="Dr. Carsten Franke" w:date="2021-10-20T11:19:00Z">
        <w:r w:rsidR="002A7689">
          <w:br/>
        </w:r>
      </w:ins>
      <w:ins w:id="3553" w:author="Dr. Carsten Franke" w:date="2021-10-20T11:21:00Z">
        <w:r w:rsidR="002A7689">
          <w:t xml:space="preserve">The FAT is a department of the </w:t>
        </w:r>
        <w:r w:rsidR="002A7689" w:rsidRPr="002A7689">
          <w:t>German Association of the Automotive Industry (VDA),</w:t>
        </w:r>
      </w:ins>
      <w:ins w:id="3554" w:author="Dr. Carsten Franke" w:date="2021-10-20T11:22:00Z">
        <w:r w:rsidR="002A7689">
          <w:t xml:space="preserve"> </w:t>
        </w:r>
      </w:ins>
      <w:del w:id="3555" w:author="Dr. Carsten Franke" w:date="2021-10-20T11:22:00Z">
        <w:r w:rsidDel="002A7689">
          <w:br/>
        </w:r>
      </w:del>
      <w:ins w:id="3556" w:author="Max Ungerer" w:date="2021-09-15T19:02:00Z">
        <w:del w:id="3557" w:author="Dr. Carsten Franke" w:date="2021-10-20T11:22:00Z">
          <w:r w:rsidRPr="00140190" w:rsidDel="002A7689">
            <w:rPr>
              <w:highlight w:val="yellow"/>
            </w:rPr>
            <w:delText>Shall we mention / explain its relation to VDA?</w:delText>
          </w:r>
          <w:r w:rsidDel="002A7689">
            <w:delText xml:space="preserve"> </w:delText>
          </w:r>
        </w:del>
      </w:ins>
      <w:ins w:id="3558" w:author="Max Ungerer" w:date="2021-09-15T20:21:00Z">
        <w:del w:id="3559" w:author="Dr. Carsten Franke" w:date="2021-10-20T11:22:00Z">
          <w:r w:rsidR="003F5140" w:rsidRPr="00A44CE4" w:rsidDel="002A7689">
            <w:rPr>
              <w:highlight w:val="green"/>
            </w:rPr>
            <w:delText>Yes</w:delText>
          </w:r>
        </w:del>
      </w:ins>
      <w:ins w:id="3560" w:author="Max Ungerer" w:date="2021-09-15T20:22:00Z">
        <w:del w:id="3561" w:author="Dr. Carsten Franke" w:date="2021-10-20T11:22:00Z">
          <w:r w:rsidR="003F5140" w:rsidRPr="00A44CE4" w:rsidDel="002A7689">
            <w:rPr>
              <w:highlight w:val="green"/>
            </w:rPr>
            <w:delText>!</w:delText>
          </w:r>
        </w:del>
      </w:ins>
      <w:del w:id="3562"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0"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9"/>
  </w:num>
  <w:num w:numId="7">
    <w:abstractNumId w:val="60"/>
  </w:num>
  <w:num w:numId="8">
    <w:abstractNumId w:val="9"/>
  </w:num>
  <w:num w:numId="9">
    <w:abstractNumId w:val="33"/>
  </w:num>
  <w:num w:numId="10">
    <w:abstractNumId w:val="16"/>
  </w:num>
  <w:num w:numId="11">
    <w:abstractNumId w:val="8"/>
  </w:num>
  <w:num w:numId="12">
    <w:abstractNumId w:val="6"/>
  </w:num>
  <w:num w:numId="13">
    <w:abstractNumId w:val="43"/>
  </w:num>
  <w:num w:numId="14">
    <w:abstractNumId w:val="11"/>
  </w:num>
  <w:num w:numId="15">
    <w:abstractNumId w:val="19"/>
  </w:num>
  <w:num w:numId="16">
    <w:abstractNumId w:val="52"/>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8"/>
  </w:num>
  <w:num w:numId="24">
    <w:abstractNumId w:val="5"/>
  </w:num>
  <w:num w:numId="25">
    <w:abstractNumId w:val="17"/>
  </w:num>
  <w:num w:numId="26">
    <w:abstractNumId w:val="45"/>
  </w:num>
  <w:num w:numId="27">
    <w:abstractNumId w:val="54"/>
  </w:num>
  <w:num w:numId="28">
    <w:abstractNumId w:val="1"/>
  </w:num>
  <w:num w:numId="29">
    <w:abstractNumId w:val="47"/>
  </w:num>
  <w:num w:numId="30">
    <w:abstractNumId w:val="48"/>
  </w:num>
  <w:num w:numId="31">
    <w:abstractNumId w:val="0"/>
  </w:num>
  <w:num w:numId="32">
    <w:abstractNumId w:val="13"/>
  </w:num>
  <w:num w:numId="33">
    <w:abstractNumId w:val="53"/>
  </w:num>
  <w:num w:numId="34">
    <w:abstractNumId w:val="27"/>
  </w:num>
  <w:num w:numId="35">
    <w:abstractNumId w:val="26"/>
  </w:num>
  <w:num w:numId="36">
    <w:abstractNumId w:val="25"/>
  </w:num>
  <w:num w:numId="37">
    <w:abstractNumId w:val="4"/>
  </w:num>
  <w:num w:numId="38">
    <w:abstractNumId w:val="10"/>
  </w:num>
  <w:num w:numId="39">
    <w:abstractNumId w:val="57"/>
  </w:num>
  <w:num w:numId="40">
    <w:abstractNumId w:val="38"/>
  </w:num>
  <w:num w:numId="41">
    <w:abstractNumId w:val="51"/>
  </w:num>
  <w:num w:numId="42">
    <w:abstractNumId w:val="20"/>
  </w:num>
  <w:num w:numId="43">
    <w:abstractNumId w:val="35"/>
  </w:num>
  <w:num w:numId="44">
    <w:abstractNumId w:val="50"/>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6"/>
  </w:num>
  <w:num w:numId="52">
    <w:abstractNumId w:val="7"/>
  </w:num>
  <w:num w:numId="53">
    <w:abstractNumId w:val="29"/>
  </w:num>
  <w:num w:numId="54">
    <w:abstractNumId w:val="59"/>
  </w:num>
  <w:num w:numId="55">
    <w:abstractNumId w:val="42"/>
  </w:num>
  <w:num w:numId="56">
    <w:abstractNumId w:val="24"/>
  </w:num>
  <w:num w:numId="57">
    <w:abstractNumId w:val="14"/>
  </w:num>
  <w:num w:numId="58">
    <w:abstractNumId w:val="44"/>
  </w:num>
  <w:num w:numId="59">
    <w:abstractNumId w:val="31"/>
  </w:num>
  <w:num w:numId="60">
    <w:abstractNumId w:val="37"/>
  </w:num>
  <w:num w:numId="61">
    <w:abstractNumId w:val="21"/>
  </w:num>
  <w:num w:numId="62">
    <w:abstractNumId w:val="56"/>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 w:numId="66">
    <w:abstractNumId w:val="55"/>
  </w:num>
  <w:num w:numId="67">
    <w:abstractNumId w:val="41"/>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Ungerer, Max">
    <w15:presenceInfo w15:providerId="AD" w15:userId="S::max.ungerer@prostep.com::7d0bf2cf-acd9-489d-83f0-52f935cd2baa"/>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51B6D"/>
    <w:rsid w:val="0015226D"/>
    <w:rsid w:val="00162783"/>
    <w:rsid w:val="0018150D"/>
    <w:rsid w:val="0018659B"/>
    <w:rsid w:val="001A0B0F"/>
    <w:rsid w:val="001A33D0"/>
    <w:rsid w:val="001A6FE7"/>
    <w:rsid w:val="001B0F4C"/>
    <w:rsid w:val="001B51CD"/>
    <w:rsid w:val="001C6275"/>
    <w:rsid w:val="001C6575"/>
    <w:rsid w:val="001E0F2A"/>
    <w:rsid w:val="001E4412"/>
    <w:rsid w:val="001E635D"/>
    <w:rsid w:val="002238CD"/>
    <w:rsid w:val="00246C95"/>
    <w:rsid w:val="00246D43"/>
    <w:rsid w:val="002504F2"/>
    <w:rsid w:val="00252826"/>
    <w:rsid w:val="00252D75"/>
    <w:rsid w:val="00253D6D"/>
    <w:rsid w:val="00260F88"/>
    <w:rsid w:val="00264095"/>
    <w:rsid w:val="002813DC"/>
    <w:rsid w:val="00294FB0"/>
    <w:rsid w:val="002A7689"/>
    <w:rsid w:val="002B3B7D"/>
    <w:rsid w:val="002B5C06"/>
    <w:rsid w:val="002C067A"/>
    <w:rsid w:val="002C453D"/>
    <w:rsid w:val="002C4667"/>
    <w:rsid w:val="002D2C85"/>
    <w:rsid w:val="002D5F2B"/>
    <w:rsid w:val="002D782E"/>
    <w:rsid w:val="002E0796"/>
    <w:rsid w:val="002E1EA9"/>
    <w:rsid w:val="00305A8B"/>
    <w:rsid w:val="00314414"/>
    <w:rsid w:val="003259B9"/>
    <w:rsid w:val="003336DF"/>
    <w:rsid w:val="00333718"/>
    <w:rsid w:val="003440A5"/>
    <w:rsid w:val="00357E93"/>
    <w:rsid w:val="003621EE"/>
    <w:rsid w:val="0036223F"/>
    <w:rsid w:val="0036320E"/>
    <w:rsid w:val="003779B4"/>
    <w:rsid w:val="00385BD6"/>
    <w:rsid w:val="00386314"/>
    <w:rsid w:val="00395E39"/>
    <w:rsid w:val="00396023"/>
    <w:rsid w:val="00396685"/>
    <w:rsid w:val="003B153F"/>
    <w:rsid w:val="003B19A0"/>
    <w:rsid w:val="003E0950"/>
    <w:rsid w:val="003E18DF"/>
    <w:rsid w:val="003F5140"/>
    <w:rsid w:val="00400F60"/>
    <w:rsid w:val="00404DBD"/>
    <w:rsid w:val="004163E0"/>
    <w:rsid w:val="00420CF4"/>
    <w:rsid w:val="00423700"/>
    <w:rsid w:val="00426C8C"/>
    <w:rsid w:val="00434959"/>
    <w:rsid w:val="004417F0"/>
    <w:rsid w:val="004421EF"/>
    <w:rsid w:val="004545B1"/>
    <w:rsid w:val="004641D6"/>
    <w:rsid w:val="00465495"/>
    <w:rsid w:val="00481387"/>
    <w:rsid w:val="00490CBC"/>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31939"/>
    <w:rsid w:val="0073389D"/>
    <w:rsid w:val="00733F9C"/>
    <w:rsid w:val="007346D6"/>
    <w:rsid w:val="00736962"/>
    <w:rsid w:val="00741F4D"/>
    <w:rsid w:val="00762AED"/>
    <w:rsid w:val="00763022"/>
    <w:rsid w:val="007729D9"/>
    <w:rsid w:val="00774861"/>
    <w:rsid w:val="007812F0"/>
    <w:rsid w:val="007836E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D3B96"/>
    <w:rsid w:val="008D52DC"/>
    <w:rsid w:val="008D5FCC"/>
    <w:rsid w:val="008F2F5F"/>
    <w:rsid w:val="0090159C"/>
    <w:rsid w:val="00914FA0"/>
    <w:rsid w:val="009163AD"/>
    <w:rsid w:val="0092482E"/>
    <w:rsid w:val="00931307"/>
    <w:rsid w:val="0096693D"/>
    <w:rsid w:val="00972A1C"/>
    <w:rsid w:val="0097303B"/>
    <w:rsid w:val="0098249B"/>
    <w:rsid w:val="00982C54"/>
    <w:rsid w:val="0098693E"/>
    <w:rsid w:val="0099082A"/>
    <w:rsid w:val="009B202E"/>
    <w:rsid w:val="009B50B7"/>
    <w:rsid w:val="009C2A9B"/>
    <w:rsid w:val="009D1189"/>
    <w:rsid w:val="009D7C88"/>
    <w:rsid w:val="009E48B8"/>
    <w:rsid w:val="009E7B5A"/>
    <w:rsid w:val="00A10C28"/>
    <w:rsid w:val="00A33FC4"/>
    <w:rsid w:val="00A4141A"/>
    <w:rsid w:val="00A434AD"/>
    <w:rsid w:val="00A44CE4"/>
    <w:rsid w:val="00A45AE0"/>
    <w:rsid w:val="00A50D78"/>
    <w:rsid w:val="00A5143B"/>
    <w:rsid w:val="00A537BF"/>
    <w:rsid w:val="00A752AD"/>
    <w:rsid w:val="00A97D1B"/>
    <w:rsid w:val="00AB23E5"/>
    <w:rsid w:val="00AB5C7F"/>
    <w:rsid w:val="00AC1762"/>
    <w:rsid w:val="00AC3984"/>
    <w:rsid w:val="00AC5E41"/>
    <w:rsid w:val="00AD6264"/>
    <w:rsid w:val="00AE439A"/>
    <w:rsid w:val="00B01C66"/>
    <w:rsid w:val="00B16F7C"/>
    <w:rsid w:val="00B202D2"/>
    <w:rsid w:val="00B24C64"/>
    <w:rsid w:val="00B318B6"/>
    <w:rsid w:val="00B36FF2"/>
    <w:rsid w:val="00B404D0"/>
    <w:rsid w:val="00B42AD7"/>
    <w:rsid w:val="00B77025"/>
    <w:rsid w:val="00B80F08"/>
    <w:rsid w:val="00B83404"/>
    <w:rsid w:val="00B9118A"/>
    <w:rsid w:val="00B9642B"/>
    <w:rsid w:val="00BA1F97"/>
    <w:rsid w:val="00BA5141"/>
    <w:rsid w:val="00BA6E9D"/>
    <w:rsid w:val="00BC2C5A"/>
    <w:rsid w:val="00BC394B"/>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65E4"/>
    <w:rsid w:val="00CC668A"/>
    <w:rsid w:val="00CC7E17"/>
    <w:rsid w:val="00CD0567"/>
    <w:rsid w:val="00CD0D5E"/>
    <w:rsid w:val="00CD5966"/>
    <w:rsid w:val="00CF6BB6"/>
    <w:rsid w:val="00D11DD0"/>
    <w:rsid w:val="00D21A10"/>
    <w:rsid w:val="00D33289"/>
    <w:rsid w:val="00D44CF6"/>
    <w:rsid w:val="00D44CFB"/>
    <w:rsid w:val="00D66696"/>
    <w:rsid w:val="00D74714"/>
    <w:rsid w:val="00D940C3"/>
    <w:rsid w:val="00DB6BB6"/>
    <w:rsid w:val="00DC3394"/>
    <w:rsid w:val="00DD0D68"/>
    <w:rsid w:val="00DD1BA4"/>
    <w:rsid w:val="00DE4393"/>
    <w:rsid w:val="00DF121D"/>
    <w:rsid w:val="00DF4C66"/>
    <w:rsid w:val="00DF6AAF"/>
    <w:rsid w:val="00E014A1"/>
    <w:rsid w:val="00E21EC4"/>
    <w:rsid w:val="00E26B6D"/>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64334"/>
    <w:rsid w:val="00F66EBB"/>
    <w:rsid w:val="00F678EE"/>
    <w:rsid w:val="00F7079F"/>
    <w:rsid w:val="00F7090C"/>
    <w:rsid w:val="00F744C0"/>
    <w:rsid w:val="00F77E4F"/>
    <w:rsid w:val="00F81286"/>
    <w:rsid w:val="00F81ACE"/>
    <w:rsid w:val="00F828CA"/>
    <w:rsid w:val="00F85048"/>
    <w:rsid w:val="00F94939"/>
    <w:rsid w:val="00F94C1E"/>
    <w:rsid w:val="00F952B9"/>
    <w:rsid w:val="00FA340D"/>
    <w:rsid w:val="00FA392C"/>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footer" Target="footer4.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5.png"/><Relationship Id="rId170" Type="http://schemas.openxmlformats.org/officeDocument/2006/relationships/oleObject" Target="embeddings/oleObject6.bin"/><Relationship Id="rId191" Type="http://schemas.openxmlformats.org/officeDocument/2006/relationships/image" Target="media/image129.png"/><Relationship Id="rId196" Type="http://schemas.openxmlformats.org/officeDocument/2006/relationships/image" Target="media/image134.png"/><Relationship Id="rId200" Type="http://schemas.openxmlformats.org/officeDocument/2006/relationships/hyperlink" Target="https://www.vda.de/de/services/Publikationen/fat-schriftenreihe-286.html" TargetMode="External"/><Relationship Id="rId205" Type="http://schemas.microsoft.com/office/2011/relationships/people" Target="people.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6.png"/><Relationship Id="rId165" Type="http://schemas.openxmlformats.org/officeDocument/2006/relationships/image" Target="media/image110.png"/><Relationship Id="rId181" Type="http://schemas.openxmlformats.org/officeDocument/2006/relationships/image" Target="media/image120.png"/><Relationship Id="rId186" Type="http://schemas.openxmlformats.org/officeDocument/2006/relationships/image" Target="media/image124.png"/><Relationship Id="rId22" Type="http://schemas.openxmlformats.org/officeDocument/2006/relationships/hyperlink" Target="https://www.iso.org/obp" TargetMode="External"/><Relationship Id="rId27" Type="http://schemas.openxmlformats.org/officeDocument/2006/relationships/oleObject" Target="embeddings/oleObject1.bin"/><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4.png"/><Relationship Id="rId176" Type="http://schemas.openxmlformats.org/officeDocument/2006/relationships/oleObject" Target="embeddings/oleObject7.bin"/><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theme" Target="theme/theme1.xml"/><Relationship Id="rId201" Type="http://schemas.openxmlformats.org/officeDocument/2006/relationships/hyperlink" Target="https://www.vda.de/en/services/Publications/Publication.~1654~.html" TargetMode="Externa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microsoft.com/office/2011/relationships/commentsExtended" Target="commentsExtended.xml"/><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electropedia.org/" TargetMode="External"/><Relationship Id="rId28" Type="http://schemas.openxmlformats.org/officeDocument/2006/relationships/image" Target="media/image4.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wmf"/><Relationship Id="rId156" Type="http://schemas.openxmlformats.org/officeDocument/2006/relationships/image" Target="media/image102.png"/><Relationship Id="rId177" Type="http://schemas.openxmlformats.org/officeDocument/2006/relationships/image" Target="media/image117.png"/><Relationship Id="rId198" Type="http://schemas.openxmlformats.org/officeDocument/2006/relationships/hyperlink" Target="https://www.vda.de/dam/vda/publications/2020/FAT/xMCF_Pack_V3.1_.zip" TargetMode="External"/><Relationship Id="rId172" Type="http://schemas.openxmlformats.org/officeDocument/2006/relationships/image" Target="media/image115.png"/><Relationship Id="rId193" Type="http://schemas.openxmlformats.org/officeDocument/2006/relationships/image" Target="media/image131.png"/><Relationship Id="rId202" Type="http://schemas.openxmlformats.org/officeDocument/2006/relationships/footer" Target="footer5.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0.png"/><Relationship Id="rId34" Type="http://schemas.microsoft.com/office/2016/09/relationships/commentsIds" Target="commentsIds.xml"/><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1.png"/><Relationship Id="rId188"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8.wmf"/><Relationship Id="rId183"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1.png"/><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18.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2.png"/><Relationship Id="rId199" Type="http://schemas.openxmlformats.org/officeDocument/2006/relationships/hyperlink" Target="http://www.vda.de/de/publikationen/publikationen_downloads/index.html" TargetMode="External"/><Relationship Id="rId203" Type="http://schemas.openxmlformats.org/officeDocument/2006/relationships/footer" Target="footer6.xml"/><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6.png"/><Relationship Id="rId35" Type="http://schemas.microsoft.com/office/2018/08/relationships/commentsExtensible" Target="commentsExtensible.xm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image" Target="media/image2.png"/><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4.png"/><Relationship Id="rId20" Type="http://schemas.openxmlformats.org/officeDocument/2006/relationships/footer" Target="footer3.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0.png"/><Relationship Id="rId179" Type="http://schemas.openxmlformats.org/officeDocument/2006/relationships/oleObject" Target="embeddings/oleObject8.bin"/><Relationship Id="rId195" Type="http://schemas.openxmlformats.org/officeDocument/2006/relationships/image" Target="media/image133.png"/><Relationship Id="rId190" Type="http://schemas.openxmlformats.org/officeDocument/2006/relationships/image" Target="media/image128.png"/><Relationship Id="rId204" Type="http://schemas.openxmlformats.org/officeDocument/2006/relationships/fontTable" Target="fontTable.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hyperlink" Target="http://en.wikipedia.org/wiki/ISO_8601" TargetMode="External"/><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9.png"/><Relationship Id="rId26" Type="http://schemas.openxmlformats.org/officeDocument/2006/relationships/image" Target="media/image3.emf"/><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1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43832</Words>
  <Characters>276145</Characters>
  <Application>Microsoft Office Word</Application>
  <DocSecurity>0</DocSecurity>
  <Lines>2301</Lines>
  <Paragraphs>638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319339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Ungerer, Max</cp:lastModifiedBy>
  <cp:revision>108</cp:revision>
  <dcterms:created xsi:type="dcterms:W3CDTF">2021-09-15T17:14:00Z</dcterms:created>
  <dcterms:modified xsi:type="dcterms:W3CDTF">2021-10-21T14:01:00Z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