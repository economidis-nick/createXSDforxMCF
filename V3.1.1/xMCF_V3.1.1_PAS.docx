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44604F">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44604F">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44604F">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44604F">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44604F">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44604F">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44604F">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44604F">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44604F">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44604F">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44604F">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44604F">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44604F">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44604F">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44604F">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44604F">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44604F">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44604F">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44604F">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44604F">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44604F">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44604F">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44604F">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44604F">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44604F">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44604F">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44604F">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44604F">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44604F">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44604F">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44604F">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44604F">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44604F">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44604F">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44604F">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44604F">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44604F">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44604F">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44604F">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44604F">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44604F">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44604F">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44604F">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44604F">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44604F">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44604F">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44604F">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44604F">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44604F">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44604F">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44604F">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44604F">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44604F">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44604F">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44604F">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44604F">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44604F">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44604F">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44604F">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44604F">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44604F">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44604F">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44604F">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44604F">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44604F">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44604F">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44604F">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44604F">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44604F">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44604F">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44604F">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44604F">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44604F">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44604F">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44604F">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44604F">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44604F">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44604F">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44604F">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44604F">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44604F">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44604F">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44604F">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44604F">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44604F">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44604F">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44604F">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44604F">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44604F">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44604F">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44604F">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44604F">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44604F">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44604F">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44604F">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44604F">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44604F">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44604F">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44604F">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44604F">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44604F">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44604F">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44604F">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44604F">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44604F">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44604F">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44604F">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44604F">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44604F">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44604F">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44604F">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44604F">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5"/>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5.95pt" o:ole="">
            <v:imagedata r:id="rId26" o:title="" cropbottom="43024f" cropright="10402f"/>
          </v:shape>
          <o:OLEObject Type="Embed" ProgID="PowerPoint.Slide.8" ShapeID="_x0000_i1025" DrawAspect="Content" ObjectID="_1696310287"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&lt;femdata/&gt;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&lt;femdata/&gt;</w:t>
      </w:r>
      <w:bookmarkEnd w:id="195"/>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&lt;contact_list/&gt;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13" w:name="_Toc334484488"/>
      <w:bookmarkStart w:id="314" w:name="_Toc334486133"/>
      <w:bookmarkStart w:id="315" w:name="XMLStructureConnectionGroups"/>
      <w:bookmarkStart w:id="316" w:name="SeamweldConnectionGroupPart"/>
      <w:bookmarkStart w:id="317" w:name="XMLStructurePartsPIDs"/>
      <w:bookmarkStart w:id="318" w:name="XMLStructureConnections"/>
      <w:bookmarkStart w:id="319" w:name="XMLStructurePointConnections"/>
      <w:bookmarkStart w:id="320" w:name="XMLStructureLineConnections"/>
      <w:bookmarkStart w:id="321" w:name="XMLStructurePlaneConnections"/>
      <w:bookmarkStart w:id="322" w:name="_Toc338938892"/>
      <w:bookmarkStart w:id="323" w:name="_Toc338939088"/>
      <w:bookmarkStart w:id="324" w:name="_Toc3556959"/>
      <w:bookmarkStart w:id="325" w:name="_Toc34747209"/>
      <w:bookmarkStart w:id="326" w:name="_Toc77102023"/>
      <w:bookmarkStart w:id="327" w:name="_Toc83048653"/>
      <w:bookmarkEnd w:id="105"/>
      <w:bookmarkEnd w:id="106"/>
      <w:bookmarkEnd w:id="313"/>
      <w:bookmarkEnd w:id="314"/>
      <w:bookmarkEnd w:id="315"/>
      <w:bookmarkEnd w:id="316"/>
      <w:bookmarkEnd w:id="317"/>
      <w:bookmarkEnd w:id="318"/>
      <w:bookmarkEnd w:id="319"/>
      <w:bookmarkEnd w:id="320"/>
      <w:bookmarkEnd w:id="321"/>
      <w:r w:rsidRPr="007055D9">
        <w:t>Data Common to any Connection</w:t>
      </w:r>
      <w:bookmarkEnd w:id="322"/>
      <w:bookmarkEnd w:id="323"/>
      <w:bookmarkEnd w:id="324"/>
      <w:bookmarkEnd w:id="325"/>
      <w:bookmarkEnd w:id="326"/>
      <w:bookmarkEnd w:id="327"/>
      <w:r w:rsidRPr="007055D9">
        <w:t xml:space="preserve"> </w:t>
      </w:r>
    </w:p>
    <w:p w14:paraId="065EFE33" w14:textId="77777777" w:rsidR="00FC68DB" w:rsidRDefault="00FC68DB" w:rsidP="00B202D2">
      <w:pPr>
        <w:pStyle w:val="berschrift2"/>
      </w:pPr>
      <w:bookmarkStart w:id="328" w:name="_Ref448911656"/>
      <w:bookmarkStart w:id="329" w:name="_Toc3556960"/>
      <w:bookmarkStart w:id="330" w:name="_Toc34747210"/>
      <w:bookmarkStart w:id="331" w:name="_Toc77102024"/>
      <w:bookmarkStart w:id="332" w:name="_Toc83048654"/>
      <w:bookmarkStart w:id="333" w:name="_Toc413359574"/>
      <w:bookmarkStart w:id="334" w:name="_Toc338938893"/>
      <w:bookmarkStart w:id="335" w:name="_Toc338939089"/>
      <w:bookmarkStart w:id="336" w:name="_Toc288196462"/>
      <w:bookmarkStart w:id="337" w:name="_Toc288200760"/>
      <w:r>
        <w:t>Indices and their properties</w:t>
      </w:r>
      <w:bookmarkEnd w:id="328"/>
      <w:bookmarkEnd w:id="329"/>
      <w:bookmarkEnd w:id="330"/>
      <w:bookmarkEnd w:id="331"/>
      <w:bookmarkEnd w:id="33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8" w:name="_Toc83048655"/>
      <w:bookmarkEnd w:id="333"/>
      <w:r>
        <w:rPr>
          <w:szCs w:val="34"/>
        </w:rPr>
        <w:t>Connection Referencing</w:t>
      </w:r>
      <w:bookmarkEnd w:id="33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9" w:name="_Toc83048656"/>
      <w:r>
        <w:t xml:space="preserve">Attribute </w:t>
      </w:r>
      <w:r w:rsidRPr="00430FB1">
        <w:rPr>
          <w:rFonts w:ascii="Courier New" w:hAnsi="Courier New" w:cs="Courier New"/>
          <w:szCs w:val="34"/>
          <w:highlight w:val="white"/>
        </w:rPr>
        <w:t>label</w:t>
      </w:r>
      <w:bookmarkEnd w:id="339"/>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0"/>
      <w:r>
        <w:t>labels</w:t>
      </w:r>
      <w:r w:rsidRPr="007055D9">
        <w:t xml:space="preserve"> it throughout the entire CAE process</w:t>
      </w:r>
      <w:commentRangeEnd w:id="340"/>
      <w:r>
        <w:rPr>
          <w:rStyle w:val="Kommentarzeichen"/>
          <w:lang w:eastAsia="x-none"/>
        </w:rPr>
        <w:commentReference w:id="34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1" w:name="_Toc77102026"/>
      <w:bookmarkStart w:id="342" w:name="_Toc83048657"/>
      <w:r>
        <w:t xml:space="preserve">Attribute </w:t>
      </w:r>
      <w:commentRangeStart w:id="343"/>
      <w:r w:rsidRPr="00430FB1">
        <w:rPr>
          <w:rFonts w:ascii="Courier New" w:hAnsi="Courier New" w:cs="Courier New"/>
          <w:szCs w:val="34"/>
          <w:highlight w:val="white"/>
        </w:rPr>
        <w:t>ident</w:t>
      </w:r>
      <w:r w:rsidRPr="00BD20ED">
        <w:t xml:space="preserve"> </w:t>
      </w:r>
      <w:commentRangeEnd w:id="343"/>
      <w:r>
        <w:rPr>
          <w:rStyle w:val="Kommentarzeichen"/>
          <w:b w:val="0"/>
        </w:rPr>
        <w:commentReference w:id="343"/>
      </w:r>
      <w:bookmarkEnd w:id="341"/>
      <w:bookmarkEnd w:id="34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4" w:name="_Ref413329202"/>
      <w:bookmarkStart w:id="345" w:name="_Toc413359575"/>
      <w:bookmarkStart w:id="346" w:name="_Toc3556962"/>
      <w:bookmarkStart w:id="347" w:name="_Toc34747212"/>
      <w:bookmarkStart w:id="348" w:name="_Toc77102027"/>
      <w:bookmarkStart w:id="349" w:name="_Toc83048658"/>
      <w:r>
        <w:rPr>
          <w:szCs w:val="34"/>
        </w:rPr>
        <w:t>Dimensions and Coordinates</w:t>
      </w:r>
      <w:bookmarkEnd w:id="344"/>
      <w:bookmarkEnd w:id="345"/>
      <w:bookmarkEnd w:id="346"/>
      <w:bookmarkEnd w:id="347"/>
      <w:bookmarkEnd w:id="348"/>
      <w:bookmarkEnd w:id="34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0" w:name="_Toc413359576"/>
      <w:bookmarkStart w:id="351" w:name="_Ref440360308"/>
      <w:bookmarkStart w:id="352" w:name="_Ref440360312"/>
      <w:bookmarkStart w:id="353" w:name="_Ref440360851"/>
      <w:bookmarkStart w:id="354" w:name="_Ref440360857"/>
      <w:bookmarkStart w:id="355" w:name="_Ref440453613"/>
      <w:bookmarkStart w:id="356" w:name="_Ref440453616"/>
      <w:bookmarkStart w:id="357" w:name="_Ref440454500"/>
      <w:bookmarkStart w:id="358" w:name="_Ref440454502"/>
      <w:bookmarkStart w:id="359" w:name="_Toc3556963"/>
      <w:bookmarkStart w:id="360" w:name="_Toc34747213"/>
      <w:bookmarkStart w:id="361" w:name="_Toc77102028"/>
      <w:bookmarkStart w:id="362" w:name="_Toc83048659"/>
      <w:r w:rsidRPr="00BD20ED">
        <w:rPr>
          <w:szCs w:val="34"/>
        </w:rPr>
        <w:t xml:space="preserve">Attribute </w:t>
      </w:r>
      <w:r>
        <w:rPr>
          <w:rFonts w:ascii="Courier New" w:hAnsi="Courier New" w:cs="Courier New"/>
          <w:b w:val="0"/>
          <w:szCs w:val="34"/>
          <w:highlight w:val="white"/>
        </w:rPr>
        <w:t>quality_control</w:t>
      </w:r>
      <w:bookmarkEnd w:id="350"/>
      <w:bookmarkEnd w:id="351"/>
      <w:bookmarkEnd w:id="352"/>
      <w:bookmarkEnd w:id="353"/>
      <w:bookmarkEnd w:id="354"/>
      <w:bookmarkEnd w:id="355"/>
      <w:bookmarkEnd w:id="356"/>
      <w:bookmarkEnd w:id="357"/>
      <w:bookmarkEnd w:id="358"/>
      <w:bookmarkEnd w:id="359"/>
      <w:bookmarkEnd w:id="360"/>
      <w:bookmarkEnd w:id="361"/>
      <w:bookmarkEnd w:id="362"/>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3" w:name="_Ref428442251"/>
      <w:bookmarkStart w:id="364" w:name="_Toc3556964"/>
      <w:bookmarkStart w:id="365" w:name="_Toc34747214"/>
      <w:bookmarkStart w:id="366" w:name="_Toc77102029"/>
      <w:bookmarkStart w:id="367" w:name="_Toc83048660"/>
      <w:r w:rsidRPr="007331A4">
        <w:lastRenderedPageBreak/>
        <w:t>Custom Attributes list</w:t>
      </w:r>
      <w:bookmarkEnd w:id="363"/>
      <w:bookmarkEnd w:id="364"/>
      <w:bookmarkEnd w:id="365"/>
      <w:bookmarkEnd w:id="366"/>
      <w:bookmarkEnd w:id="36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8" w:name="_Toc440039075"/>
      <w:bookmarkStart w:id="369" w:name="_Toc3566426"/>
      <w:bookmarkStart w:id="370" w:name="_Toc34747429"/>
      <w:bookmarkStart w:id="371"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68"/>
      <w:bookmarkEnd w:id="369"/>
      <w:bookmarkEnd w:id="370"/>
      <w:bookmarkEnd w:id="37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2" w:name="_Toc440039076"/>
      <w:bookmarkStart w:id="373" w:name="_Toc3566427"/>
      <w:bookmarkStart w:id="374" w:name="_Toc34747430"/>
      <w:bookmarkStart w:id="375"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72"/>
      <w:bookmarkEnd w:id="373"/>
      <w:bookmarkEnd w:id="374"/>
      <w:bookmarkEnd w:id="37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6" w:name="_Toc440039077"/>
      <w:bookmarkStart w:id="377" w:name="_Toc3566428"/>
      <w:bookmarkStart w:id="378" w:name="_Toc34747431"/>
      <w:bookmarkStart w:id="379"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76"/>
      <w:bookmarkEnd w:id="377"/>
      <w:bookmarkEnd w:id="378"/>
      <w:bookmarkEnd w:id="37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0" w:name="_Toc440039078"/>
      <w:bookmarkStart w:id="381" w:name="_Toc3566429"/>
      <w:bookmarkStart w:id="382" w:name="_Toc34747432"/>
      <w:bookmarkStart w:id="383"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0"/>
      <w:bookmarkEnd w:id="381"/>
      <w:bookmarkEnd w:id="382"/>
      <w:bookmarkEnd w:id="38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4" w:name="_Toc440039079"/>
      <w:bookmarkStart w:id="385" w:name="_Toc3566430"/>
      <w:bookmarkStart w:id="386" w:name="_Toc34747433"/>
      <w:bookmarkStart w:id="387"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4"/>
      <w:bookmarkEnd w:id="385"/>
      <w:bookmarkEnd w:id="386"/>
      <w:bookmarkEnd w:id="38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8" w:name="_Toc440039080"/>
      <w:bookmarkStart w:id="389" w:name="_Toc3566431"/>
      <w:bookmarkStart w:id="390" w:name="_Toc34747434"/>
      <w:bookmarkStart w:id="391"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8"/>
      <w:bookmarkEnd w:id="389"/>
      <w:bookmarkEnd w:id="390"/>
      <w:bookmarkEnd w:id="39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2" w:name="_Toc440039081"/>
      <w:bookmarkStart w:id="393" w:name="_Toc3566432"/>
      <w:bookmarkStart w:id="394" w:name="_Toc34747435"/>
      <w:bookmarkStart w:id="395"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92"/>
      <w:bookmarkEnd w:id="393"/>
      <w:bookmarkEnd w:id="394"/>
      <w:bookmarkEnd w:id="395"/>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6" w:name="_Toc440039082"/>
      <w:bookmarkStart w:id="397" w:name="_Toc3566433"/>
      <w:bookmarkStart w:id="398" w:name="_Toc34747436"/>
      <w:bookmarkStart w:id="399"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396"/>
      <w:bookmarkEnd w:id="397"/>
      <w:bookmarkEnd w:id="398"/>
      <w:bookmarkEnd w:id="3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0" w:name="_Toc440039083"/>
      <w:bookmarkStart w:id="401" w:name="_Toc3566434"/>
      <w:bookmarkStart w:id="402" w:name="_Toc34747437"/>
      <w:bookmarkStart w:id="403"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00"/>
      <w:bookmarkEnd w:id="401"/>
      <w:bookmarkEnd w:id="402"/>
      <w:bookmarkEnd w:id="403"/>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4" w:name="_Toc440039084"/>
      <w:bookmarkStart w:id="405" w:name="_Toc3566435"/>
      <w:bookmarkStart w:id="406" w:name="_Toc34747438"/>
      <w:bookmarkStart w:id="407"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04"/>
      <w:bookmarkEnd w:id="405"/>
      <w:bookmarkEnd w:id="406"/>
      <w:bookmarkEnd w:id="40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8" w:name="_Toc440039085"/>
      <w:bookmarkStart w:id="409" w:name="_Toc3566436"/>
      <w:bookmarkStart w:id="410" w:name="_Toc34747439"/>
      <w:bookmarkStart w:id="411"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08"/>
      <w:bookmarkEnd w:id="409"/>
      <w:bookmarkEnd w:id="410"/>
      <w:bookmarkEnd w:id="411"/>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2" w:name="_Toc440039086"/>
      <w:bookmarkStart w:id="413" w:name="_Toc3566437"/>
      <w:bookmarkStart w:id="414" w:name="_Toc34747440"/>
      <w:bookmarkStart w:id="415"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12"/>
      <w:bookmarkEnd w:id="413"/>
      <w:bookmarkEnd w:id="414"/>
      <w:bookmarkEnd w:id="41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6" w:name="_Toc440038865"/>
      <w:bookmarkStart w:id="417" w:name="_Toc3556965"/>
      <w:bookmarkStart w:id="418" w:name="_Toc34747215"/>
      <w:bookmarkStart w:id="419" w:name="_Toc77102030"/>
      <w:bookmarkStart w:id="420"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16"/>
      <w:bookmarkEnd w:id="417"/>
      <w:bookmarkEnd w:id="418"/>
      <w:bookmarkEnd w:id="419"/>
      <w:bookmarkEnd w:id="420"/>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1" w:name="_Toc440038866"/>
      <w:bookmarkStart w:id="422" w:name="_Toc3556966"/>
      <w:bookmarkStart w:id="423" w:name="_Toc34747216"/>
      <w:bookmarkStart w:id="424" w:name="_Toc77102031"/>
      <w:bookmarkStart w:id="425"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6" w:name="_Toc440038867"/>
      <w:bookmarkStart w:id="427" w:name="_Toc3556967"/>
      <w:bookmarkStart w:id="428" w:name="_Toc34747217"/>
      <w:bookmarkStart w:id="429" w:name="_Toc77102032"/>
      <w:bookmarkStart w:id="430" w:name="_Toc83048663"/>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6"/>
      <w:bookmarkEnd w:id="427"/>
      <w:bookmarkEnd w:id="428"/>
      <w:bookmarkEnd w:id="429"/>
      <w:bookmarkEnd w:id="43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1" w:name="_Toc440038868"/>
      <w:bookmarkStart w:id="432" w:name="_Toc3556968"/>
      <w:bookmarkStart w:id="433" w:name="_Toc34747218"/>
      <w:bookmarkStart w:id="434" w:name="_Toc77102033"/>
      <w:bookmarkStart w:id="435"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1"/>
      <w:bookmarkEnd w:id="432"/>
      <w:bookmarkEnd w:id="433"/>
      <w:bookmarkEnd w:id="434"/>
      <w:bookmarkEnd w:id="43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6" w:name="_Toc3556969"/>
      <w:bookmarkStart w:id="437" w:name="_Toc34747219"/>
      <w:bookmarkStart w:id="438" w:name="_Toc77102034"/>
      <w:bookmarkStart w:id="439" w:name="_Toc83048665"/>
      <w:r w:rsidRPr="007055D9">
        <w:t>0D connections</w:t>
      </w:r>
      <w:bookmarkEnd w:id="436"/>
      <w:bookmarkEnd w:id="437"/>
      <w:bookmarkEnd w:id="438"/>
      <w:bookmarkEnd w:id="439"/>
    </w:p>
    <w:p w14:paraId="7BFE46E1" w14:textId="77777777" w:rsidR="00FC68DB" w:rsidRPr="00226A3F" w:rsidRDefault="00FC68DB" w:rsidP="00B202D2">
      <w:pPr>
        <w:pStyle w:val="berschrift2"/>
      </w:pPr>
      <w:bookmarkStart w:id="440" w:name="_Toc413359578"/>
      <w:bookmarkStart w:id="441" w:name="_Toc3556970"/>
      <w:bookmarkStart w:id="442" w:name="_Toc34747220"/>
      <w:bookmarkStart w:id="443" w:name="_Toc77102035"/>
      <w:bookmarkStart w:id="444" w:name="_Toc83048666"/>
      <w:r w:rsidRPr="00226A3F">
        <w:t>Generic Definitions</w:t>
      </w:r>
      <w:bookmarkEnd w:id="440"/>
      <w:bookmarkEnd w:id="441"/>
      <w:bookmarkEnd w:id="442"/>
      <w:bookmarkEnd w:id="443"/>
      <w:bookmarkEnd w:id="444"/>
    </w:p>
    <w:p w14:paraId="64F211EF" w14:textId="77777777" w:rsidR="00FC68DB" w:rsidRPr="00226A3F" w:rsidRDefault="00FC68DB" w:rsidP="00B202D2">
      <w:pPr>
        <w:pStyle w:val="berschrift3"/>
      </w:pPr>
      <w:bookmarkStart w:id="445" w:name="_Toc413359579"/>
      <w:bookmarkStart w:id="446" w:name="_Ref428958711"/>
      <w:bookmarkStart w:id="447" w:name="_Toc3556971"/>
      <w:bookmarkStart w:id="448" w:name="_Toc34747221"/>
      <w:bookmarkStart w:id="449" w:name="_Toc77102036"/>
      <w:bookmarkStart w:id="450" w:name="_Toc83048667"/>
      <w:r w:rsidRPr="00226A3F">
        <w:t>Identification</w:t>
      </w:r>
      <w:bookmarkEnd w:id="445"/>
      <w:bookmarkEnd w:id="446"/>
      <w:bookmarkEnd w:id="447"/>
      <w:bookmarkEnd w:id="448"/>
      <w:bookmarkEnd w:id="449"/>
      <w:bookmarkEnd w:id="45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Beschriftung"/>
        <w:spacing w:before="120"/>
      </w:pPr>
      <w:bookmarkStart w:id="451" w:name="_Toc3566438"/>
      <w:bookmarkStart w:id="452" w:name="_Toc34747441"/>
      <w:bookmarkStart w:id="453"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1"/>
      <w:bookmarkEnd w:id="452"/>
      <w:bookmarkEnd w:id="45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4" w:name="_Ref414563154"/>
      <w:bookmarkStart w:id="455" w:name="_Toc3556972"/>
      <w:bookmarkStart w:id="456" w:name="_Toc34747222"/>
      <w:bookmarkStart w:id="457" w:name="_Toc77102037"/>
      <w:bookmarkStart w:id="458" w:name="_Toc83048668"/>
      <w:r w:rsidRPr="007055D9">
        <w:t>Location</w:t>
      </w:r>
      <w:bookmarkEnd w:id="454"/>
      <w:bookmarkEnd w:id="455"/>
      <w:bookmarkEnd w:id="456"/>
      <w:bookmarkEnd w:id="457"/>
      <w:bookmarkEnd w:id="458"/>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59" w:name="_Toc3566439"/>
      <w:bookmarkStart w:id="460" w:name="_Toc34747442"/>
      <w:bookmarkStart w:id="461"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459"/>
      <w:bookmarkEnd w:id="460"/>
      <w:bookmarkEnd w:id="46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2" w:name="_Toc428279359"/>
      <w:bookmarkStart w:id="463" w:name="_Toc428456096"/>
      <w:bookmarkStart w:id="464" w:name="_Toc428537060"/>
      <w:bookmarkStart w:id="465" w:name="_Toc428969379"/>
      <w:bookmarkStart w:id="466" w:name="_Toc429052770"/>
      <w:bookmarkStart w:id="467" w:name="_Direction"/>
      <w:bookmarkStart w:id="468" w:name="_Ref400880511"/>
      <w:bookmarkStart w:id="469" w:name="_Toc413359581"/>
      <w:bookmarkStart w:id="470" w:name="_Toc3556973"/>
      <w:bookmarkStart w:id="471" w:name="_Toc34747223"/>
      <w:bookmarkStart w:id="472" w:name="_Toc77102038"/>
      <w:bookmarkStart w:id="473" w:name="_Toc83048669"/>
      <w:bookmarkEnd w:id="462"/>
      <w:bookmarkEnd w:id="463"/>
      <w:bookmarkEnd w:id="464"/>
      <w:bookmarkEnd w:id="465"/>
      <w:bookmarkEnd w:id="466"/>
      <w:bookmarkEnd w:id="467"/>
      <w:r>
        <w:t>Direc</w:t>
      </w:r>
      <w:r w:rsidRPr="00226A3F">
        <w:t>tion</w:t>
      </w:r>
      <w:bookmarkEnd w:id="468"/>
      <w:bookmarkEnd w:id="469"/>
      <w:bookmarkEnd w:id="470"/>
      <w:bookmarkEnd w:id="471"/>
      <w:bookmarkEnd w:id="472"/>
      <w:bookmarkEnd w:id="4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4" w:name="_Toc3566440"/>
      <w:bookmarkStart w:id="475" w:name="_Toc34747443"/>
      <w:bookmarkStart w:id="476"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74"/>
      <w:bookmarkEnd w:id="475"/>
      <w:bookmarkEnd w:id="47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r w:rsidRPr="00795D4D">
        <w:rPr>
          <w:lang w:val="fr-FR"/>
        </w:rPr>
        <w:t xml:space="preserve">Examples: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&lt;normal_direction     x="0.0"  y="0.0"  z="-1.0" /&gt;</w:t>
      </w:r>
    </w:p>
    <w:p w14:paraId="077D6598" w14:textId="77777777" w:rsidR="00FC68DB" w:rsidRPr="0033379A" w:rsidRDefault="00FC68DB" w:rsidP="00B202D2">
      <w:pPr>
        <w:pStyle w:val="XMLCode"/>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7" w:name="_Toc428279361"/>
      <w:bookmarkStart w:id="478" w:name="_Toc428456098"/>
      <w:bookmarkStart w:id="479" w:name="_Toc3556974"/>
      <w:bookmarkStart w:id="480" w:name="_Toc34747224"/>
      <w:bookmarkStart w:id="481" w:name="_Toc77102039"/>
      <w:bookmarkStart w:id="482" w:name="_Toc83048670"/>
      <w:bookmarkEnd w:id="477"/>
      <w:bookmarkEnd w:id="478"/>
      <w:r w:rsidRPr="00736820">
        <w:t>Type</w:t>
      </w:r>
      <w:r w:rsidRPr="007055D9">
        <w:t xml:space="preserve"> Specification</w:t>
      </w:r>
      <w:bookmarkEnd w:id="479"/>
      <w:bookmarkEnd w:id="480"/>
      <w:bookmarkEnd w:id="481"/>
      <w:bookmarkEnd w:id="4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3" w:name="_Toc3566441"/>
      <w:bookmarkStart w:id="484" w:name="_Toc34747444"/>
      <w:bookmarkStart w:id="485"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3"/>
      <w:bookmarkEnd w:id="484"/>
      <w:bookmarkEnd w:id="48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6" w:name="_Ref428355238"/>
      <w:bookmarkStart w:id="487" w:name="_Toc3556975"/>
      <w:bookmarkStart w:id="488" w:name="_Toc34747225"/>
      <w:bookmarkStart w:id="489" w:name="_Toc77102040"/>
      <w:bookmarkStart w:id="490" w:name="_Toc83048671"/>
      <w:r w:rsidRPr="007055D9">
        <w:t xml:space="preserve">Spot </w:t>
      </w:r>
      <w:r>
        <w:t>W</w:t>
      </w:r>
      <w:r w:rsidRPr="007055D9">
        <w:t>elds</w:t>
      </w:r>
      <w:bookmarkEnd w:id="486"/>
      <w:bookmarkEnd w:id="487"/>
      <w:bookmarkEnd w:id="488"/>
      <w:bookmarkEnd w:id="489"/>
      <w:bookmarkEnd w:id="4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1" w:name="_Toc3566442"/>
      <w:bookmarkStart w:id="492" w:name="_Toc34747445"/>
      <w:bookmarkStart w:id="493"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1"/>
      <w:bookmarkEnd w:id="492"/>
      <w:bookmarkEnd w:id="493"/>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4" w:name="_Toc3566443"/>
      <w:bookmarkStart w:id="495" w:name="_Toc34747446"/>
      <w:bookmarkStart w:id="496"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4"/>
      <w:bookmarkEnd w:id="495"/>
      <w:bookmarkEnd w:id="49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8" w:name="_Toc3556976"/>
      <w:bookmarkStart w:id="499" w:name="_Toc34747226"/>
      <w:bookmarkStart w:id="500" w:name="_Toc77102041"/>
      <w:bookmarkStart w:id="501" w:name="_Toc83048672"/>
      <w:r w:rsidRPr="007055D9">
        <w:t>Robscans</w:t>
      </w:r>
      <w:bookmarkEnd w:id="498"/>
      <w:bookmarkEnd w:id="499"/>
      <w:bookmarkEnd w:id="500"/>
      <w:bookmarkEnd w:id="501"/>
    </w:p>
    <w:bookmarkEnd w:id="334"/>
    <w:bookmarkEnd w:id="33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2" w:name="_Ref401160011"/>
      <w:bookmarkStart w:id="503" w:name="_Toc413359628"/>
      <w:bookmarkStart w:id="504" w:name="_Toc3557087"/>
      <w:bookmarkStart w:id="505" w:name="_Toc34747338"/>
      <w:bookmarkStart w:id="506"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3"/>
      <w:bookmarkEnd w:id="504"/>
      <w:bookmarkEnd w:id="505"/>
      <w:bookmarkEnd w:id="50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7" w:name="_Toc3566444"/>
      <w:bookmarkStart w:id="508" w:name="_Toc34747447"/>
      <w:bookmarkStart w:id="509"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07"/>
      <w:bookmarkEnd w:id="508"/>
      <w:bookmarkEnd w:id="50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0" w:name="_Toc3566445"/>
      <w:bookmarkStart w:id="511" w:name="_Toc34747448"/>
      <w:bookmarkStart w:id="512"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10"/>
      <w:bookmarkEnd w:id="511"/>
      <w:bookmarkEnd w:id="512"/>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3" w:name="_Toc3566446"/>
      <w:bookmarkStart w:id="514" w:name="_Toc34747449"/>
      <w:bookmarkStart w:id="515"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513"/>
      <w:bookmarkEnd w:id="514"/>
      <w:bookmarkEnd w:id="51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6" w:name="_Toc428279365"/>
      <w:bookmarkStart w:id="517" w:name="_Toc428456102"/>
      <w:bookmarkStart w:id="518" w:name="_Toc428537065"/>
      <w:bookmarkStart w:id="519" w:name="_Toc428969384"/>
      <w:bookmarkStart w:id="520" w:name="_Toc429052775"/>
      <w:bookmarkStart w:id="521" w:name="_Toc413359585"/>
      <w:bookmarkStart w:id="522" w:name="_Toc3556977"/>
      <w:bookmarkStart w:id="523" w:name="_Toc34747227"/>
      <w:bookmarkStart w:id="524" w:name="_Toc77102042"/>
      <w:bookmarkStart w:id="525" w:name="_Toc83048673"/>
      <w:bookmarkEnd w:id="516"/>
      <w:bookmarkEnd w:id="517"/>
      <w:bookmarkEnd w:id="518"/>
      <w:bookmarkEnd w:id="519"/>
      <w:bookmarkEnd w:id="520"/>
      <w:r w:rsidRPr="00226A3F">
        <w:t>Rivets</w:t>
      </w:r>
      <w:bookmarkEnd w:id="521"/>
      <w:bookmarkEnd w:id="522"/>
      <w:bookmarkEnd w:id="523"/>
      <w:bookmarkEnd w:id="524"/>
      <w:bookmarkEnd w:id="52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6" w:name="_Toc3566447"/>
      <w:bookmarkStart w:id="527" w:name="_Toc34747450"/>
      <w:bookmarkStart w:id="528"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6"/>
      <w:bookmarkEnd w:id="527"/>
      <w:bookmarkEnd w:id="52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29" w:name="_Toc3566448"/>
      <w:bookmarkStart w:id="530" w:name="_Toc34747451"/>
      <w:bookmarkStart w:id="531"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9"/>
      <w:bookmarkEnd w:id="530"/>
      <w:bookmarkEnd w:id="53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2" w:name="_Toc3557088"/>
      <w:bookmarkStart w:id="533" w:name="_Toc34747339"/>
      <w:bookmarkStart w:id="534"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2"/>
      <w:bookmarkEnd w:id="533"/>
      <w:bookmarkEnd w:id="53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5" w:name="_Toc3566449"/>
      <w:bookmarkStart w:id="536" w:name="_Toc34747452"/>
      <w:bookmarkStart w:id="537"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5"/>
      <w:bookmarkEnd w:id="536"/>
      <w:bookmarkEnd w:id="53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8" w:name="_Toc428279367"/>
      <w:bookmarkStart w:id="539" w:name="_Toc428456104"/>
      <w:bookmarkStart w:id="540" w:name="_Toc428537067"/>
      <w:bookmarkStart w:id="541" w:name="_Toc428969386"/>
      <w:bookmarkStart w:id="542" w:name="_Toc429052777"/>
      <w:bookmarkStart w:id="543" w:name="_Toc413359586"/>
      <w:bookmarkStart w:id="544" w:name="_Toc3556978"/>
      <w:bookmarkStart w:id="545" w:name="_Toc34747228"/>
      <w:bookmarkStart w:id="546" w:name="_Toc77102043"/>
      <w:bookmarkStart w:id="547" w:name="_Toc83048674"/>
      <w:bookmarkEnd w:id="538"/>
      <w:bookmarkEnd w:id="539"/>
      <w:bookmarkEnd w:id="540"/>
      <w:bookmarkEnd w:id="541"/>
      <w:bookmarkEnd w:id="542"/>
      <w:r>
        <w:t>Blind</w:t>
      </w:r>
      <w:r w:rsidRPr="00942FED">
        <w:t xml:space="preserve"> Rivets</w:t>
      </w:r>
      <w:bookmarkEnd w:id="543"/>
      <w:bookmarkEnd w:id="544"/>
      <w:bookmarkEnd w:id="545"/>
      <w:bookmarkEnd w:id="546"/>
      <w:bookmarkEnd w:id="54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8" w:name="_Toc3566450"/>
      <w:bookmarkStart w:id="549" w:name="_Toc34747453"/>
      <w:bookmarkStart w:id="550"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8"/>
      <w:bookmarkEnd w:id="549"/>
      <w:bookmarkEnd w:id="55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1" w:name="_Toc3557089"/>
      <w:bookmarkStart w:id="552" w:name="_Toc34747340"/>
      <w:bookmarkStart w:id="553"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1"/>
      <w:bookmarkEnd w:id="552"/>
      <w:bookmarkEnd w:id="55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4" w:name="_Toc3557090"/>
      <w:bookmarkStart w:id="555" w:name="_Toc34747341"/>
      <w:bookmarkStart w:id="556"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4"/>
      <w:bookmarkEnd w:id="555"/>
      <w:bookmarkEnd w:id="55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7" w:name="_Toc3557091"/>
      <w:bookmarkStart w:id="558" w:name="_Toc34747342"/>
      <w:bookmarkStart w:id="559"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7"/>
      <w:bookmarkEnd w:id="558"/>
      <w:bookmarkEnd w:id="55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0" w:name="_Toc428279369"/>
      <w:bookmarkStart w:id="561" w:name="_Toc428965611"/>
      <w:bookmarkEnd w:id="560"/>
      <w:bookmarkEnd w:id="561"/>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76A9ABE8" w14:textId="77777777" w:rsidR="00FC68DB" w:rsidRPr="00942FED" w:rsidRDefault="00FC68DB" w:rsidP="00B202D2">
      <w:pPr>
        <w:pStyle w:val="berschrift3"/>
      </w:pPr>
      <w:r>
        <w:rPr>
          <w:b w:val="0"/>
          <w:bCs/>
          <w:sz w:val="18"/>
          <w:szCs w:val="24"/>
        </w:rPr>
        <w:lastRenderedPageBreak/>
        <w:fldChar w:fldCharType="end"/>
      </w:r>
      <w:bookmarkStart w:id="568" w:name="_Toc3556979"/>
      <w:bookmarkStart w:id="569" w:name="_Toc34747229"/>
      <w:bookmarkStart w:id="570" w:name="_Toc77102044"/>
      <w:bookmarkStart w:id="571" w:name="_Toc83048675"/>
      <w:r w:rsidRPr="00942FED">
        <w:t>Self</w:t>
      </w:r>
      <w:r>
        <w:t>-</w:t>
      </w:r>
      <w:r w:rsidRPr="00942FED">
        <w:t>Piercing Rivets</w:t>
      </w:r>
      <w:bookmarkEnd w:id="567"/>
      <w:bookmarkEnd w:id="568"/>
      <w:bookmarkEnd w:id="569"/>
      <w:bookmarkEnd w:id="570"/>
      <w:bookmarkEnd w:id="57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2" w:name="_Toc413359629"/>
      <w:bookmarkStart w:id="573" w:name="_Toc3557092"/>
      <w:bookmarkStart w:id="574" w:name="_Toc34747343"/>
      <w:bookmarkStart w:id="575"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2"/>
      <w:bookmarkEnd w:id="573"/>
      <w:bookmarkEnd w:id="574"/>
      <w:bookmarkEnd w:id="57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6" w:name="_Toc3557093"/>
      <w:bookmarkStart w:id="577" w:name="_Toc34747344"/>
      <w:bookmarkStart w:id="578"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6"/>
      <w:bookmarkEnd w:id="577"/>
      <w:bookmarkEnd w:id="57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79" w:name="_Toc3566451"/>
      <w:bookmarkStart w:id="580" w:name="_Toc34747454"/>
      <w:bookmarkStart w:id="581"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79"/>
      <w:bookmarkEnd w:id="580"/>
      <w:bookmarkEnd w:id="58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2" w:name="_Toc428456108"/>
      <w:bookmarkStart w:id="583" w:name="_Toc428537071"/>
      <w:bookmarkStart w:id="584" w:name="_Toc428969390"/>
      <w:bookmarkStart w:id="585" w:name="_Toc429052781"/>
      <w:bookmarkStart w:id="586" w:name="_Toc428279372"/>
      <w:bookmarkStart w:id="587" w:name="_Toc428456109"/>
      <w:bookmarkStart w:id="588" w:name="_Toc428537072"/>
      <w:bookmarkStart w:id="589" w:name="_Toc428969391"/>
      <w:bookmarkStart w:id="590" w:name="_Toc429052782"/>
      <w:bookmarkStart w:id="591" w:name="_Toc428279374"/>
      <w:bookmarkStart w:id="592" w:name="_Toc428456111"/>
      <w:bookmarkStart w:id="593" w:name="_Toc428537074"/>
      <w:bookmarkStart w:id="594" w:name="_Toc428969393"/>
      <w:bookmarkStart w:id="595" w:name="_Toc429052784"/>
      <w:bookmarkStart w:id="596" w:name="_Toc428279378"/>
      <w:bookmarkStart w:id="597" w:name="_Toc428456115"/>
      <w:bookmarkStart w:id="598" w:name="_Toc428537078"/>
      <w:bookmarkStart w:id="599" w:name="_Toc428969397"/>
      <w:bookmarkStart w:id="600" w:name="_Toc429052788"/>
      <w:bookmarkStart w:id="601" w:name="_Toc428279380"/>
      <w:bookmarkStart w:id="602" w:name="_Toc428456117"/>
      <w:bookmarkStart w:id="603" w:name="_Toc428537080"/>
      <w:bookmarkStart w:id="604" w:name="_Toc428969399"/>
      <w:bookmarkStart w:id="605" w:name="_Toc429052790"/>
      <w:bookmarkStart w:id="606" w:name="_Toc428279387"/>
      <w:bookmarkStart w:id="607" w:name="_Toc428456124"/>
      <w:bookmarkStart w:id="608" w:name="_Toc428537087"/>
      <w:bookmarkStart w:id="609" w:name="_Toc428969406"/>
      <w:bookmarkStart w:id="610" w:name="_Toc429052797"/>
      <w:bookmarkStart w:id="611" w:name="_Toc428279388"/>
      <w:bookmarkStart w:id="612" w:name="_Toc428456125"/>
      <w:bookmarkStart w:id="613" w:name="_Toc428537088"/>
      <w:bookmarkStart w:id="614" w:name="_Toc428969407"/>
      <w:bookmarkStart w:id="615" w:name="_Toc429052798"/>
      <w:bookmarkStart w:id="616" w:name="_Toc428279389"/>
      <w:bookmarkStart w:id="617" w:name="_Toc428456126"/>
      <w:bookmarkStart w:id="618" w:name="_Toc428537089"/>
      <w:bookmarkStart w:id="619" w:name="_Toc428969408"/>
      <w:bookmarkStart w:id="620" w:name="_Toc429052799"/>
      <w:bookmarkStart w:id="621" w:name="_Toc413359588"/>
      <w:bookmarkStart w:id="622" w:name="_Toc3556980"/>
      <w:bookmarkStart w:id="623" w:name="_Toc34747230"/>
      <w:bookmarkStart w:id="624" w:name="_Toc77102045"/>
      <w:bookmarkStart w:id="625" w:name="_Toc8304867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t>Solid</w:t>
      </w:r>
      <w:r w:rsidRPr="00942FED">
        <w:t xml:space="preserve"> Rivets</w:t>
      </w:r>
      <w:bookmarkEnd w:id="621"/>
      <w:bookmarkEnd w:id="622"/>
      <w:bookmarkEnd w:id="623"/>
      <w:bookmarkEnd w:id="624"/>
      <w:bookmarkEnd w:id="62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6" w:name="_Toc3566452"/>
      <w:bookmarkStart w:id="627" w:name="_Toc34747455"/>
      <w:bookmarkStart w:id="628"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6"/>
      <w:bookmarkEnd w:id="627"/>
      <w:bookmarkEnd w:id="62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29" w:name="_Ref3565285"/>
      <w:bookmarkStart w:id="630" w:name="_Toc3557094"/>
      <w:bookmarkStart w:id="631" w:name="_Toc34747345"/>
      <w:bookmarkStart w:id="632"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29"/>
      <w:r>
        <w:t>: Dimensions of Solid Rivets</w:t>
      </w:r>
      <w:bookmarkEnd w:id="630"/>
      <w:bookmarkEnd w:id="631"/>
      <w:bookmarkEnd w:id="63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3"/>
            <w:r>
              <w:rPr>
                <w:sz w:val="20"/>
                <w:szCs w:val="20"/>
              </w:rPr>
              <w:t xml:space="preserve">max_grip </w:t>
            </w:r>
            <w:r>
              <w:rPr>
                <w:rFonts w:cs="Calibri"/>
                <w:sz w:val="20"/>
                <w:szCs w:val="20"/>
              </w:rPr>
              <w:t>≥</w:t>
            </w:r>
            <w:r>
              <w:rPr>
                <w:sz w:val="20"/>
                <w:szCs w:val="20"/>
              </w:rPr>
              <w:t xml:space="preserve"> min_grip</w:t>
            </w:r>
            <w:commentRangeStart w:id="634"/>
            <w:commentRangeEnd w:id="634"/>
            <w:r>
              <w:rPr>
                <w:rStyle w:val="Kommentarzeichen"/>
                <w:lang w:eastAsia="x-none"/>
              </w:rPr>
              <w:commentReference w:id="634"/>
            </w:r>
            <w:commentRangeEnd w:id="633"/>
            <w:r>
              <w:rPr>
                <w:rStyle w:val="Kommentarzeichen"/>
                <w:lang w:eastAsia="x-none"/>
              </w:rPr>
              <w:commentReference w:id="63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5" w:name="_Toc3566453"/>
      <w:bookmarkStart w:id="636" w:name="_Toc34747456"/>
      <w:bookmarkStart w:id="637"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5"/>
      <w:bookmarkEnd w:id="636"/>
      <w:bookmarkEnd w:id="6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8" w:name="_Toc3557095"/>
      <w:bookmarkStart w:id="639" w:name="_Toc34747346"/>
      <w:bookmarkStart w:id="640"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8"/>
      <w:bookmarkEnd w:id="639"/>
      <w:bookmarkEnd w:id="6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1" w:name="_Toc428279391"/>
      <w:bookmarkStart w:id="642" w:name="_Toc428456128"/>
      <w:bookmarkStart w:id="643" w:name="_Toc428537091"/>
      <w:bookmarkStart w:id="644" w:name="_Toc428969410"/>
      <w:bookmarkStart w:id="645" w:name="_Toc429052801"/>
      <w:bookmarkStart w:id="646" w:name="_Toc413359589"/>
      <w:bookmarkStart w:id="647" w:name="_Toc3556981"/>
      <w:bookmarkStart w:id="648" w:name="_Toc34747231"/>
      <w:bookmarkStart w:id="649" w:name="_Toc77102046"/>
      <w:bookmarkStart w:id="650" w:name="_Toc83048677"/>
      <w:bookmarkEnd w:id="641"/>
      <w:bookmarkEnd w:id="642"/>
      <w:bookmarkEnd w:id="643"/>
      <w:bookmarkEnd w:id="644"/>
      <w:bookmarkEnd w:id="645"/>
      <w:r w:rsidRPr="00F90632">
        <w:lastRenderedPageBreak/>
        <w:t>Swop Rivets</w:t>
      </w:r>
      <w:bookmarkEnd w:id="646"/>
      <w:bookmarkEnd w:id="647"/>
      <w:bookmarkEnd w:id="648"/>
      <w:bookmarkEnd w:id="649"/>
      <w:bookmarkEnd w:id="6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1" w:name="_Toc3557096"/>
      <w:bookmarkStart w:id="652" w:name="_Toc34747347"/>
      <w:bookmarkStart w:id="653"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1"/>
      <w:bookmarkEnd w:id="652"/>
      <w:bookmarkEnd w:id="65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4" w:name="_Toc3566454"/>
      <w:bookmarkStart w:id="655" w:name="_Toc34747457"/>
      <w:bookmarkStart w:id="656"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4"/>
      <w:bookmarkEnd w:id="655"/>
      <w:bookmarkEnd w:id="65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7" w:name="_Toc77102047"/>
      <w:bookmarkStart w:id="658" w:name="_Toc83048678"/>
      <w:r>
        <w:t>Clinch Rivet Studs</w:t>
      </w:r>
      <w:bookmarkEnd w:id="657"/>
      <w:bookmarkEnd w:id="658"/>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59"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659"/>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0"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1"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6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747232"/>
      <w:bookmarkStart w:id="669" w:name="_Toc77102048"/>
      <w:bookmarkStart w:id="670" w:name="_Toc83048679"/>
      <w:bookmarkEnd w:id="662"/>
      <w:bookmarkEnd w:id="663"/>
      <w:bookmarkEnd w:id="664"/>
      <w:bookmarkEnd w:id="665"/>
      <w:r>
        <w:t xml:space="preserve">Threaded Connections: </w:t>
      </w:r>
      <w:r w:rsidRPr="00226A3F">
        <w:t>Bolts and Screws</w:t>
      </w:r>
      <w:bookmarkEnd w:id="666"/>
      <w:bookmarkEnd w:id="667"/>
      <w:bookmarkEnd w:id="668"/>
      <w:bookmarkEnd w:id="669"/>
      <w:bookmarkEnd w:id="670"/>
    </w:p>
    <w:p w14:paraId="4CF9BB2A" w14:textId="77777777" w:rsidR="00FC68DB" w:rsidRPr="00942FED" w:rsidRDefault="00FC68DB" w:rsidP="00B202D2">
      <w:pPr>
        <w:pStyle w:val="berschrift3"/>
      </w:pPr>
      <w:bookmarkStart w:id="671" w:name="_Toc413359591"/>
      <w:bookmarkStart w:id="672" w:name="_Toc3556983"/>
      <w:bookmarkStart w:id="673" w:name="_Toc34747233"/>
      <w:bookmarkStart w:id="674" w:name="_Toc77102049"/>
      <w:bookmarkStart w:id="675" w:name="_Toc83048680"/>
      <w:r>
        <w:t>Introduction</w:t>
      </w:r>
      <w:bookmarkEnd w:id="671"/>
      <w:bookmarkEnd w:id="672"/>
      <w:bookmarkEnd w:id="673"/>
      <w:bookmarkEnd w:id="674"/>
      <w:bookmarkEnd w:id="67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6" w:name="_Toc413359630"/>
      <w:bookmarkStart w:id="677" w:name="_Toc3557097"/>
      <w:bookmarkStart w:id="678" w:name="_Toc34747348"/>
      <w:bookmarkStart w:id="679"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6"/>
      <w:bookmarkEnd w:id="677"/>
      <w:bookmarkEnd w:id="678"/>
      <w:bookmarkEnd w:id="6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0" w:name="_Ref401160020"/>
      <w:bookmarkStart w:id="681" w:name="_Toc413359631"/>
      <w:bookmarkStart w:id="682" w:name="_Toc3557098"/>
      <w:bookmarkStart w:id="683" w:name="_Toc34747349"/>
      <w:bookmarkStart w:id="684"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0"/>
      <w:r>
        <w:t>: Different Screw Forms</w:t>
      </w:r>
      <w:bookmarkEnd w:id="681"/>
      <w:bookmarkEnd w:id="682"/>
      <w:bookmarkEnd w:id="683"/>
      <w:bookmarkEnd w:id="68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5" w:name="_Ref401160136"/>
      <w:bookmarkStart w:id="686" w:name="_Toc413359632"/>
      <w:bookmarkStart w:id="687" w:name="_Ref428364733"/>
      <w:bookmarkStart w:id="688" w:name="_Ref428531136"/>
      <w:bookmarkStart w:id="689" w:name="_Toc3557099"/>
      <w:bookmarkStart w:id="690" w:name="_Toc34747350"/>
      <w:bookmarkStart w:id="691"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bookmarkEnd w:id="6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2" w:name="_Ref413315993"/>
      <w:bookmarkStart w:id="693" w:name="_Toc413359633"/>
      <w:bookmarkStart w:id="694" w:name="_Toc3557100"/>
      <w:bookmarkStart w:id="695" w:name="_Toc34747351"/>
      <w:bookmarkStart w:id="696"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bookmarkEnd w:id="696"/>
      <w:r w:rsidRPr="00F81409">
        <w:t xml:space="preserve"> </w:t>
      </w:r>
    </w:p>
    <w:p w14:paraId="67175DE4" w14:textId="77777777" w:rsidR="00FC68DB" w:rsidRPr="00942FED" w:rsidRDefault="00FC68DB" w:rsidP="00B202D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747234"/>
      <w:bookmarkStart w:id="706" w:name="_Toc77102050"/>
      <w:bookmarkStart w:id="707" w:name="_Toc83048681"/>
      <w:bookmarkEnd w:id="697"/>
      <w:bookmarkEnd w:id="698"/>
      <w:bookmarkEnd w:id="699"/>
      <w:bookmarkEnd w:id="700"/>
      <w:bookmarkEnd w:id="701"/>
      <w:r w:rsidRPr="00A947CD">
        <w:t>Contacts and Friction</w:t>
      </w:r>
      <w:bookmarkEnd w:id="702"/>
      <w:bookmarkEnd w:id="703"/>
      <w:bookmarkEnd w:id="704"/>
      <w:bookmarkEnd w:id="705"/>
      <w:bookmarkEnd w:id="706"/>
      <w:bookmarkEnd w:id="7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8" w:name="_Ref3566632"/>
      <w:r>
        <w:rPr>
          <w:rFonts w:cs="Calibri"/>
          <w:lang w:val="en-US" w:eastAsia="en-GB"/>
        </w:rPr>
        <w:t>the thread</w:t>
      </w:r>
      <w:r w:rsidRPr="00147227">
        <w:rPr>
          <w:rFonts w:cs="Calibri"/>
          <w:lang w:val="en-US" w:eastAsia="en-GB"/>
        </w:rPr>
        <w:t>.</w:t>
      </w:r>
      <w:bookmarkEnd w:id="7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9" w:name="_Toc428279398"/>
      <w:bookmarkStart w:id="710" w:name="_Toc428456136"/>
      <w:bookmarkStart w:id="711" w:name="_Toc428537099"/>
      <w:bookmarkStart w:id="712" w:name="_Toc428969418"/>
      <w:bookmarkStart w:id="713" w:name="_Toc429052809"/>
      <w:bookmarkStart w:id="714" w:name="_Toc428279400"/>
      <w:bookmarkStart w:id="715" w:name="_Toc428456138"/>
      <w:bookmarkStart w:id="716" w:name="_Toc428537101"/>
      <w:bookmarkStart w:id="717" w:name="_Toc428969420"/>
      <w:bookmarkStart w:id="718" w:name="_Toc429052811"/>
      <w:bookmarkStart w:id="719" w:name="_Toc428279401"/>
      <w:bookmarkStart w:id="720" w:name="_Toc428456139"/>
      <w:bookmarkStart w:id="721" w:name="_Toc428537102"/>
      <w:bookmarkStart w:id="722" w:name="_Toc428969421"/>
      <w:bookmarkStart w:id="723" w:name="_Toc429052812"/>
      <w:bookmarkStart w:id="724" w:name="_Toc428279402"/>
      <w:bookmarkStart w:id="725" w:name="_Toc428456140"/>
      <w:bookmarkStart w:id="726" w:name="_Toc428537103"/>
      <w:bookmarkStart w:id="727" w:name="_Toc428969422"/>
      <w:bookmarkStart w:id="728" w:name="_Toc429052813"/>
      <w:bookmarkStart w:id="729" w:name="_Toc428279403"/>
      <w:bookmarkStart w:id="730" w:name="_Toc428456141"/>
      <w:bookmarkStart w:id="731" w:name="_Toc428537104"/>
      <w:bookmarkStart w:id="732" w:name="_Toc428969423"/>
      <w:bookmarkStart w:id="733" w:name="_Toc429052814"/>
      <w:bookmarkStart w:id="734" w:name="_Toc428279404"/>
      <w:bookmarkStart w:id="735" w:name="_Toc428456142"/>
      <w:bookmarkStart w:id="736" w:name="_Toc428537105"/>
      <w:bookmarkStart w:id="737" w:name="_Toc428969424"/>
      <w:bookmarkStart w:id="738" w:name="_Toc429052815"/>
      <w:bookmarkStart w:id="739" w:name="_Toc428279405"/>
      <w:bookmarkStart w:id="740" w:name="_Toc428456143"/>
      <w:bookmarkStart w:id="741" w:name="_Toc428537106"/>
      <w:bookmarkStart w:id="742" w:name="_Toc428969425"/>
      <w:bookmarkStart w:id="743" w:name="_Toc429052816"/>
      <w:bookmarkStart w:id="744" w:name="_Toc428279406"/>
      <w:bookmarkStart w:id="745" w:name="_Toc428456144"/>
      <w:bookmarkStart w:id="746" w:name="_Toc428537107"/>
      <w:bookmarkStart w:id="747" w:name="_Toc428969426"/>
      <w:bookmarkStart w:id="748" w:name="_Toc429052817"/>
      <w:bookmarkStart w:id="749" w:name="_Toc428279408"/>
      <w:bookmarkStart w:id="750" w:name="_Toc428456146"/>
      <w:bookmarkStart w:id="751" w:name="_Toc428537109"/>
      <w:bookmarkStart w:id="752" w:name="_Toc428969428"/>
      <w:bookmarkStart w:id="753" w:name="_Toc429052819"/>
      <w:bookmarkStart w:id="754" w:name="_Toc428279409"/>
      <w:bookmarkStart w:id="755" w:name="_Toc428456147"/>
      <w:bookmarkStart w:id="756" w:name="_Toc428537110"/>
      <w:bookmarkStart w:id="757" w:name="_Toc428969429"/>
      <w:bookmarkStart w:id="758" w:name="_Toc429052820"/>
      <w:bookmarkStart w:id="759" w:name="_Toc428279410"/>
      <w:bookmarkStart w:id="760" w:name="_Toc428456148"/>
      <w:bookmarkStart w:id="761" w:name="_Toc428537111"/>
      <w:bookmarkStart w:id="762" w:name="_Toc428969430"/>
      <w:bookmarkStart w:id="763" w:name="_Toc429052821"/>
      <w:bookmarkStart w:id="764" w:name="_Toc428279411"/>
      <w:bookmarkStart w:id="765" w:name="_Toc428456149"/>
      <w:bookmarkStart w:id="766" w:name="_Toc428537112"/>
      <w:bookmarkStart w:id="767" w:name="_Toc428969431"/>
      <w:bookmarkStart w:id="768" w:name="_Toc429052822"/>
      <w:bookmarkStart w:id="769" w:name="_Toc428279413"/>
      <w:bookmarkStart w:id="770" w:name="_Toc428456151"/>
      <w:bookmarkStart w:id="771" w:name="_Toc428537114"/>
      <w:bookmarkStart w:id="772" w:name="_Toc428969433"/>
      <w:bookmarkStart w:id="773" w:name="_Toc429052824"/>
      <w:bookmarkStart w:id="774" w:name="_Toc428279414"/>
      <w:bookmarkStart w:id="775" w:name="_Toc428456152"/>
      <w:bookmarkStart w:id="776" w:name="_Toc428537115"/>
      <w:bookmarkStart w:id="777" w:name="_Toc428969434"/>
      <w:bookmarkStart w:id="778" w:name="_Toc429052825"/>
      <w:bookmarkStart w:id="779" w:name="_Toc428279416"/>
      <w:bookmarkStart w:id="780" w:name="_Toc428456154"/>
      <w:bookmarkStart w:id="781" w:name="_Toc428537117"/>
      <w:bookmarkStart w:id="782" w:name="_Toc428969436"/>
      <w:bookmarkStart w:id="783" w:name="_Toc429052827"/>
      <w:bookmarkStart w:id="784" w:name="_Toc428279417"/>
      <w:bookmarkStart w:id="785" w:name="_Toc428456155"/>
      <w:bookmarkStart w:id="786" w:name="_Toc428537118"/>
      <w:bookmarkStart w:id="787" w:name="_Toc428969437"/>
      <w:bookmarkStart w:id="788" w:name="_Toc429052828"/>
      <w:bookmarkStart w:id="789" w:name="_Toc428279419"/>
      <w:bookmarkStart w:id="790" w:name="_Toc428456157"/>
      <w:bookmarkStart w:id="791" w:name="_Toc428537120"/>
      <w:bookmarkStart w:id="792" w:name="_Toc428969439"/>
      <w:bookmarkStart w:id="793" w:name="_Toc429052830"/>
      <w:bookmarkStart w:id="794" w:name="_Toc428279421"/>
      <w:bookmarkStart w:id="795" w:name="_Toc428456159"/>
      <w:bookmarkStart w:id="796" w:name="_Toc428537122"/>
      <w:bookmarkStart w:id="797" w:name="_Toc428969441"/>
      <w:bookmarkStart w:id="798" w:name="_Toc429052832"/>
      <w:bookmarkStart w:id="799" w:name="_Toc428279422"/>
      <w:bookmarkStart w:id="800" w:name="_Toc428456160"/>
      <w:bookmarkStart w:id="801" w:name="_Toc428537123"/>
      <w:bookmarkStart w:id="802" w:name="_Toc428969442"/>
      <w:bookmarkStart w:id="803" w:name="_Toc429052833"/>
      <w:bookmarkStart w:id="804" w:name="_Toc428279423"/>
      <w:bookmarkStart w:id="805" w:name="_Toc428456161"/>
      <w:bookmarkStart w:id="806" w:name="_Toc428537124"/>
      <w:bookmarkStart w:id="807" w:name="_Toc428969443"/>
      <w:bookmarkStart w:id="808" w:name="_Toc429052834"/>
      <w:bookmarkStart w:id="809" w:name="_Toc428279424"/>
      <w:bookmarkStart w:id="810" w:name="_Toc428456162"/>
      <w:bookmarkStart w:id="811" w:name="_Toc428537125"/>
      <w:bookmarkStart w:id="812" w:name="_Toc428969444"/>
      <w:bookmarkStart w:id="813" w:name="_Toc429052835"/>
      <w:bookmarkStart w:id="814" w:name="_Toc428279426"/>
      <w:bookmarkStart w:id="815" w:name="_Toc428456164"/>
      <w:bookmarkStart w:id="816" w:name="_Toc428537127"/>
      <w:bookmarkStart w:id="817" w:name="_Toc428969446"/>
      <w:bookmarkStart w:id="818" w:name="_Toc429052837"/>
      <w:bookmarkStart w:id="819" w:name="_Toc428279427"/>
      <w:bookmarkStart w:id="820" w:name="_Toc428456165"/>
      <w:bookmarkStart w:id="821" w:name="_Toc428537128"/>
      <w:bookmarkStart w:id="822" w:name="_Toc428969447"/>
      <w:bookmarkStart w:id="823" w:name="_Toc429052838"/>
      <w:bookmarkStart w:id="824" w:name="_Toc428279431"/>
      <w:bookmarkStart w:id="825" w:name="_Toc428456169"/>
      <w:bookmarkStart w:id="826" w:name="_Toc428537132"/>
      <w:bookmarkStart w:id="827" w:name="_Toc428969451"/>
      <w:bookmarkStart w:id="828" w:name="_Toc429052842"/>
      <w:bookmarkStart w:id="829" w:name="_Toc428279432"/>
      <w:bookmarkStart w:id="830" w:name="_Toc428456170"/>
      <w:bookmarkStart w:id="831" w:name="_Toc428537133"/>
      <w:bookmarkStart w:id="832" w:name="_Toc428969452"/>
      <w:bookmarkStart w:id="833" w:name="_Toc429052843"/>
      <w:bookmarkStart w:id="834" w:name="_Toc428279434"/>
      <w:bookmarkStart w:id="835" w:name="_Toc428456172"/>
      <w:bookmarkStart w:id="836" w:name="_Toc428537135"/>
      <w:bookmarkStart w:id="837" w:name="_Toc428969454"/>
      <w:bookmarkStart w:id="838" w:name="_Toc429052845"/>
      <w:bookmarkStart w:id="839" w:name="_Toc428279435"/>
      <w:bookmarkStart w:id="840" w:name="_Toc428456173"/>
      <w:bookmarkStart w:id="841" w:name="_Toc428537136"/>
      <w:bookmarkStart w:id="842" w:name="_Toc428969455"/>
      <w:bookmarkStart w:id="843" w:name="_Toc429052846"/>
      <w:bookmarkStart w:id="844" w:name="_Toc428279439"/>
      <w:bookmarkStart w:id="845" w:name="_Toc428456177"/>
      <w:bookmarkStart w:id="846" w:name="_Toc428537140"/>
      <w:bookmarkStart w:id="847" w:name="_Toc428969459"/>
      <w:bookmarkStart w:id="848" w:name="_Toc429052850"/>
      <w:bookmarkStart w:id="849" w:name="_Toc428279440"/>
      <w:bookmarkStart w:id="850" w:name="_Toc428456178"/>
      <w:bookmarkStart w:id="851" w:name="_Toc428537141"/>
      <w:bookmarkStart w:id="852" w:name="_Toc428969460"/>
      <w:bookmarkStart w:id="853" w:name="_Toc429052851"/>
      <w:bookmarkStart w:id="854" w:name="_Toc428279441"/>
      <w:bookmarkStart w:id="855" w:name="_Toc428456179"/>
      <w:bookmarkStart w:id="856" w:name="_Toc428537142"/>
      <w:bookmarkStart w:id="857" w:name="_Toc428969461"/>
      <w:bookmarkStart w:id="858" w:name="_Toc429052852"/>
      <w:bookmarkStart w:id="859" w:name="_Toc428279442"/>
      <w:bookmarkStart w:id="860" w:name="_Toc428456180"/>
      <w:bookmarkStart w:id="861" w:name="_Toc428537143"/>
      <w:bookmarkStart w:id="862" w:name="_Toc428969462"/>
      <w:bookmarkStart w:id="863" w:name="_Toc429052853"/>
      <w:bookmarkStart w:id="864" w:name="_Toc428279444"/>
      <w:bookmarkStart w:id="865" w:name="_Toc428456182"/>
      <w:bookmarkStart w:id="866" w:name="_Toc428537145"/>
      <w:bookmarkStart w:id="867" w:name="_Toc428969464"/>
      <w:bookmarkStart w:id="868" w:name="_Toc429052855"/>
      <w:bookmarkStart w:id="869" w:name="_Toc428279445"/>
      <w:bookmarkStart w:id="870" w:name="_Toc428456183"/>
      <w:bookmarkStart w:id="871" w:name="_Toc428537146"/>
      <w:bookmarkStart w:id="872" w:name="_Toc428969465"/>
      <w:bookmarkStart w:id="873" w:name="_Toc429052856"/>
      <w:bookmarkStart w:id="874" w:name="_Toc428279449"/>
      <w:bookmarkStart w:id="875" w:name="_Toc428456187"/>
      <w:bookmarkStart w:id="876" w:name="_Toc428537150"/>
      <w:bookmarkStart w:id="877" w:name="_Toc428969469"/>
      <w:bookmarkStart w:id="878" w:name="_Toc429052860"/>
      <w:bookmarkStart w:id="879" w:name="_Toc428279450"/>
      <w:bookmarkStart w:id="880" w:name="_Toc428456188"/>
      <w:bookmarkStart w:id="881" w:name="_Toc428537151"/>
      <w:bookmarkStart w:id="882" w:name="_Toc428969470"/>
      <w:bookmarkStart w:id="883" w:name="_Toc429052861"/>
      <w:bookmarkStart w:id="884" w:name="_Toc428279452"/>
      <w:bookmarkStart w:id="885" w:name="_Toc428456190"/>
      <w:bookmarkStart w:id="886" w:name="_Toc428537153"/>
      <w:bookmarkStart w:id="887" w:name="_Toc428969472"/>
      <w:bookmarkStart w:id="888" w:name="_Toc429052863"/>
      <w:bookmarkStart w:id="889" w:name="_Toc428279453"/>
      <w:bookmarkStart w:id="890" w:name="_Toc428456191"/>
      <w:bookmarkStart w:id="891" w:name="_Toc428537154"/>
      <w:bookmarkStart w:id="892" w:name="_Toc428969473"/>
      <w:bookmarkStart w:id="893" w:name="_Toc429052864"/>
      <w:bookmarkStart w:id="894" w:name="_Toc428279457"/>
      <w:bookmarkStart w:id="895" w:name="_Toc428456195"/>
      <w:bookmarkStart w:id="896" w:name="_Toc428537158"/>
      <w:bookmarkStart w:id="897" w:name="_Toc428969477"/>
      <w:bookmarkStart w:id="898" w:name="_Toc429052868"/>
      <w:bookmarkStart w:id="899" w:name="_Toc428279458"/>
      <w:bookmarkStart w:id="900" w:name="_Toc428456196"/>
      <w:bookmarkStart w:id="901" w:name="_Toc428537159"/>
      <w:bookmarkStart w:id="902" w:name="_Toc428969478"/>
      <w:bookmarkStart w:id="903" w:name="_Toc429052869"/>
      <w:bookmarkStart w:id="904" w:name="_Toc428279459"/>
      <w:bookmarkStart w:id="905" w:name="_Toc428456197"/>
      <w:bookmarkStart w:id="906" w:name="_Toc428537160"/>
      <w:bookmarkStart w:id="907" w:name="_Toc428969479"/>
      <w:bookmarkStart w:id="908" w:name="_Toc429052870"/>
      <w:bookmarkStart w:id="909" w:name="_Toc428279461"/>
      <w:bookmarkStart w:id="910" w:name="_Toc428456199"/>
      <w:bookmarkStart w:id="911" w:name="_Toc428537162"/>
      <w:bookmarkStart w:id="912" w:name="_Toc428969481"/>
      <w:bookmarkStart w:id="913" w:name="_Toc429052872"/>
      <w:bookmarkStart w:id="914" w:name="_Toc428279462"/>
      <w:bookmarkStart w:id="915" w:name="_Toc428456200"/>
      <w:bookmarkStart w:id="916" w:name="_Toc428537163"/>
      <w:bookmarkStart w:id="917" w:name="_Toc428969482"/>
      <w:bookmarkStart w:id="918" w:name="_Toc429052873"/>
      <w:bookmarkStart w:id="919" w:name="_Toc428279463"/>
      <w:bookmarkStart w:id="920" w:name="_Toc428456201"/>
      <w:bookmarkStart w:id="921" w:name="_Toc428537164"/>
      <w:bookmarkStart w:id="922" w:name="_Toc428969483"/>
      <w:bookmarkStart w:id="923" w:name="_Toc429052874"/>
      <w:bookmarkStart w:id="924" w:name="_Toc428279464"/>
      <w:bookmarkStart w:id="925" w:name="_Toc428456202"/>
      <w:bookmarkStart w:id="926" w:name="_Toc428537165"/>
      <w:bookmarkStart w:id="927" w:name="_Toc428969484"/>
      <w:bookmarkStart w:id="928" w:name="_Toc429052875"/>
      <w:bookmarkStart w:id="929" w:name="_Toc428279465"/>
      <w:bookmarkStart w:id="930" w:name="_Toc428456203"/>
      <w:bookmarkStart w:id="931" w:name="_Toc428537166"/>
      <w:bookmarkStart w:id="932" w:name="_Toc428969485"/>
      <w:bookmarkStart w:id="933" w:name="_Toc429052876"/>
      <w:bookmarkStart w:id="934" w:name="_Toc428279467"/>
      <w:bookmarkStart w:id="935" w:name="_Toc428456205"/>
      <w:bookmarkStart w:id="936" w:name="_Toc428537168"/>
      <w:bookmarkStart w:id="937" w:name="_Toc428969487"/>
      <w:bookmarkStart w:id="938" w:name="_Toc429052878"/>
      <w:bookmarkStart w:id="939" w:name="_Toc428279470"/>
      <w:bookmarkStart w:id="940" w:name="_Toc428456208"/>
      <w:bookmarkStart w:id="941" w:name="_Toc428537171"/>
      <w:bookmarkStart w:id="942" w:name="_Toc428969490"/>
      <w:bookmarkStart w:id="943" w:name="_Toc429052881"/>
      <w:bookmarkStart w:id="944" w:name="_Toc428279471"/>
      <w:bookmarkStart w:id="945" w:name="_Toc428456209"/>
      <w:bookmarkStart w:id="946" w:name="_Toc428537172"/>
      <w:bookmarkStart w:id="947" w:name="_Toc428969491"/>
      <w:bookmarkStart w:id="948" w:name="_Toc429052882"/>
      <w:bookmarkStart w:id="949" w:name="_Toc428279472"/>
      <w:bookmarkStart w:id="950" w:name="_Toc428456210"/>
      <w:bookmarkStart w:id="951" w:name="_Toc428537173"/>
      <w:bookmarkStart w:id="952" w:name="_Toc428969492"/>
      <w:bookmarkStart w:id="953" w:name="_Toc429052883"/>
      <w:bookmarkStart w:id="954" w:name="_Toc428279473"/>
      <w:bookmarkStart w:id="955" w:name="_Toc428456211"/>
      <w:bookmarkStart w:id="956" w:name="_Toc428537174"/>
      <w:bookmarkStart w:id="957" w:name="_Toc428969493"/>
      <w:bookmarkStart w:id="958" w:name="_Toc429052884"/>
      <w:bookmarkStart w:id="959" w:name="_Toc428279474"/>
      <w:bookmarkStart w:id="960" w:name="_Toc428456212"/>
      <w:bookmarkStart w:id="961" w:name="_Toc428537175"/>
      <w:bookmarkStart w:id="962" w:name="_Toc428969494"/>
      <w:bookmarkStart w:id="963" w:name="_Toc429052885"/>
      <w:bookmarkStart w:id="964" w:name="_Toc428279475"/>
      <w:bookmarkStart w:id="965" w:name="_Toc428456213"/>
      <w:bookmarkStart w:id="966" w:name="_Toc428537176"/>
      <w:bookmarkStart w:id="967" w:name="_Toc428969495"/>
      <w:bookmarkStart w:id="968" w:name="_Toc429052886"/>
      <w:bookmarkStart w:id="969" w:name="_Toc428279476"/>
      <w:bookmarkStart w:id="970" w:name="_Toc428456214"/>
      <w:bookmarkStart w:id="971" w:name="_Toc428537177"/>
      <w:bookmarkStart w:id="972" w:name="_Toc428969496"/>
      <w:bookmarkStart w:id="973" w:name="_Toc429052887"/>
      <w:bookmarkStart w:id="974" w:name="_Toc428279481"/>
      <w:bookmarkStart w:id="975" w:name="_Toc428456219"/>
      <w:bookmarkStart w:id="976" w:name="_Toc428537182"/>
      <w:bookmarkStart w:id="977" w:name="_Toc428969501"/>
      <w:bookmarkStart w:id="978" w:name="_Toc429052892"/>
      <w:bookmarkStart w:id="979" w:name="_Toc428279482"/>
      <w:bookmarkStart w:id="980" w:name="_Toc428456220"/>
      <w:bookmarkStart w:id="981" w:name="_Toc428537183"/>
      <w:bookmarkStart w:id="982" w:name="_Toc428969502"/>
      <w:bookmarkStart w:id="983" w:name="_Toc429052893"/>
      <w:bookmarkStart w:id="984" w:name="_Toc428279490"/>
      <w:bookmarkStart w:id="985" w:name="_Toc428456228"/>
      <w:bookmarkStart w:id="986" w:name="_Toc428537191"/>
      <w:bookmarkStart w:id="987" w:name="_Toc428969510"/>
      <w:bookmarkStart w:id="988" w:name="_Toc429052901"/>
      <w:bookmarkStart w:id="989" w:name="_Toc428279504"/>
      <w:bookmarkStart w:id="990" w:name="_Toc428456242"/>
      <w:bookmarkStart w:id="991" w:name="_Toc428537205"/>
      <w:bookmarkStart w:id="992" w:name="_Toc428969524"/>
      <w:bookmarkStart w:id="993" w:name="_Toc429052915"/>
      <w:bookmarkStart w:id="994" w:name="_Toc428279508"/>
      <w:bookmarkStart w:id="995" w:name="_Toc428456246"/>
      <w:bookmarkStart w:id="996" w:name="_Toc428537209"/>
      <w:bookmarkStart w:id="997" w:name="_Toc428969528"/>
      <w:bookmarkStart w:id="998" w:name="_Toc429052919"/>
      <w:bookmarkStart w:id="999" w:name="_Toc428279509"/>
      <w:bookmarkStart w:id="1000" w:name="_Toc428456247"/>
      <w:bookmarkStart w:id="1001" w:name="_Toc428537210"/>
      <w:bookmarkStart w:id="1002" w:name="_Toc428969529"/>
      <w:bookmarkStart w:id="1003" w:name="_Toc429052920"/>
      <w:bookmarkStart w:id="1004" w:name="_Toc428279510"/>
      <w:bookmarkStart w:id="1005" w:name="_Toc428456248"/>
      <w:bookmarkStart w:id="1006" w:name="_Toc428537211"/>
      <w:bookmarkStart w:id="1007" w:name="_Toc428969530"/>
      <w:bookmarkStart w:id="1008" w:name="_Toc429052921"/>
      <w:bookmarkStart w:id="1009" w:name="_Toc428279512"/>
      <w:bookmarkStart w:id="1010" w:name="_Toc428456250"/>
      <w:bookmarkStart w:id="1011" w:name="_Toc428537213"/>
      <w:bookmarkStart w:id="1012" w:name="_Toc428969532"/>
      <w:bookmarkStart w:id="1013" w:name="_Toc429052923"/>
      <w:bookmarkStart w:id="1014" w:name="_Toc428279516"/>
      <w:bookmarkStart w:id="1015" w:name="_Toc428456254"/>
      <w:bookmarkStart w:id="1016" w:name="_Toc428537217"/>
      <w:bookmarkStart w:id="1017" w:name="_Toc428969536"/>
      <w:bookmarkStart w:id="1018" w:name="_Toc429052927"/>
      <w:bookmarkStart w:id="1019" w:name="_Toc428279517"/>
      <w:bookmarkStart w:id="1020" w:name="_Toc428456255"/>
      <w:bookmarkStart w:id="1021" w:name="_Toc428537218"/>
      <w:bookmarkStart w:id="1022" w:name="_Toc428969537"/>
      <w:bookmarkStart w:id="1023" w:name="_Toc429052928"/>
      <w:bookmarkStart w:id="1024" w:name="_Toc428279521"/>
      <w:bookmarkStart w:id="1025" w:name="_Toc428456259"/>
      <w:bookmarkStart w:id="1026" w:name="_Toc428537222"/>
      <w:bookmarkStart w:id="1027" w:name="_Toc428969541"/>
      <w:bookmarkStart w:id="1028" w:name="_Toc429052932"/>
      <w:bookmarkStart w:id="1029" w:name="_Toc428279522"/>
      <w:bookmarkStart w:id="1030" w:name="_Toc428456260"/>
      <w:bookmarkStart w:id="1031" w:name="_Toc428537223"/>
      <w:bookmarkStart w:id="1032" w:name="_Toc428969542"/>
      <w:bookmarkStart w:id="1033" w:name="_Toc429052933"/>
      <w:bookmarkStart w:id="1034" w:name="_Toc428279523"/>
      <w:bookmarkStart w:id="1035" w:name="_Toc428456261"/>
      <w:bookmarkStart w:id="1036" w:name="_Toc428537224"/>
      <w:bookmarkStart w:id="1037" w:name="_Toc428969543"/>
      <w:bookmarkStart w:id="1038" w:name="_Toc429052934"/>
      <w:bookmarkStart w:id="1039" w:name="_Toc428279524"/>
      <w:bookmarkStart w:id="1040" w:name="_Toc428456262"/>
      <w:bookmarkStart w:id="1041" w:name="_Toc428537225"/>
      <w:bookmarkStart w:id="1042" w:name="_Toc428969544"/>
      <w:bookmarkStart w:id="1043" w:name="_Toc429052935"/>
      <w:bookmarkStart w:id="1044" w:name="_Toc428279525"/>
      <w:bookmarkStart w:id="1045" w:name="_Toc428456263"/>
      <w:bookmarkStart w:id="1046" w:name="_Toc428537226"/>
      <w:bookmarkStart w:id="1047" w:name="_Toc428969545"/>
      <w:bookmarkStart w:id="1048" w:name="_Toc429052936"/>
      <w:bookmarkStart w:id="1049" w:name="_Toc428279526"/>
      <w:bookmarkStart w:id="1050" w:name="_Toc428456264"/>
      <w:bookmarkStart w:id="1051" w:name="_Toc428537227"/>
      <w:bookmarkStart w:id="1052" w:name="_Toc428969546"/>
      <w:bookmarkStart w:id="1053" w:name="_Toc429052937"/>
      <w:bookmarkStart w:id="1054" w:name="_Toc413359593"/>
      <w:bookmarkStart w:id="1055" w:name="_Toc3556985"/>
      <w:bookmarkStart w:id="1056" w:name="_Ref27683404"/>
      <w:bookmarkStart w:id="1057" w:name="_Ref34740002"/>
      <w:bookmarkStart w:id="1058" w:name="_Ref34740021"/>
      <w:bookmarkStart w:id="1059" w:name="_Ref34652201"/>
      <w:bookmarkStart w:id="1060" w:name="_Ref34652251"/>
      <w:bookmarkStart w:id="1061" w:name="_Toc34747235"/>
      <w:bookmarkStart w:id="1062" w:name="_Toc77102051"/>
      <w:bookmarkStart w:id="1063" w:name="_Toc83048682"/>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54"/>
      <w:bookmarkEnd w:id="1055"/>
      <w:bookmarkEnd w:id="1056"/>
      <w:bookmarkEnd w:id="1057"/>
      <w:bookmarkEnd w:id="1058"/>
      <w:bookmarkEnd w:id="1059"/>
      <w:bookmarkEnd w:id="1060"/>
      <w:bookmarkEnd w:id="1061"/>
      <w:bookmarkEnd w:id="1062"/>
      <w:bookmarkEnd w:id="10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4" w:name="_Toc3566457"/>
      <w:bookmarkStart w:id="1065" w:name="_Toc34747458"/>
      <w:bookmarkStart w:id="1066"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64"/>
      <w:bookmarkEnd w:id="1065"/>
      <w:bookmarkEnd w:id="10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7" w:name="_Ref409694950"/>
      <w:bookmarkStart w:id="1068" w:name="_Toc3566458"/>
      <w:bookmarkStart w:id="1069" w:name="_Toc34747459"/>
      <w:bookmarkStart w:id="1070"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7"/>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8"/>
      <w:bookmarkEnd w:id="1069"/>
      <w:bookmarkEnd w:id="107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1" w:name="_Toc3566459"/>
      <w:bookmarkStart w:id="1072" w:name="_Toc34747460"/>
      <w:bookmarkStart w:id="1073"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71"/>
      <w:bookmarkEnd w:id="1072"/>
      <w:bookmarkEnd w:id="10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4" w:name="_Toc428279528"/>
      <w:bookmarkStart w:id="1075" w:name="_Toc428456266"/>
      <w:bookmarkStart w:id="1076" w:name="_Toc428537229"/>
      <w:bookmarkStart w:id="1077" w:name="_Toc428969548"/>
      <w:bookmarkStart w:id="1078" w:name="_Toc429052939"/>
      <w:bookmarkStart w:id="1079" w:name="_Toc413359594"/>
      <w:bookmarkStart w:id="1080" w:name="_Toc3556986"/>
      <w:bookmarkStart w:id="1081" w:name="_Toc34747236"/>
      <w:bookmarkStart w:id="1082" w:name="_Toc77102052"/>
      <w:bookmarkStart w:id="1083" w:name="_Toc83048683"/>
      <w:bookmarkEnd w:id="1074"/>
      <w:bookmarkEnd w:id="1075"/>
      <w:bookmarkEnd w:id="1076"/>
      <w:bookmarkEnd w:id="1077"/>
      <w:bookmarkEnd w:id="1078"/>
      <w:r>
        <w:t>Washer</w:t>
      </w:r>
      <w:bookmarkEnd w:id="1079"/>
      <w:bookmarkEnd w:id="1080"/>
      <w:bookmarkEnd w:id="1081"/>
      <w:bookmarkEnd w:id="1082"/>
      <w:bookmarkEnd w:id="10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4" w:name="_Toc3566460"/>
      <w:bookmarkStart w:id="1085" w:name="_Toc34747461"/>
      <w:bookmarkStart w:id="1086"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4"/>
      <w:bookmarkEnd w:id="1085"/>
      <w:bookmarkEnd w:id="10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7" w:name="_Toc428456268"/>
      <w:bookmarkStart w:id="1088" w:name="_Toc428537231"/>
      <w:bookmarkStart w:id="1089" w:name="_Toc428969550"/>
      <w:bookmarkStart w:id="1090" w:name="_Toc429052941"/>
      <w:bookmarkStart w:id="1091" w:name="_Toc413359595"/>
      <w:bookmarkStart w:id="1092" w:name="_Toc3556987"/>
      <w:bookmarkStart w:id="1093" w:name="_Toc34747237"/>
      <w:bookmarkStart w:id="1094" w:name="_Toc77102053"/>
      <w:bookmarkStart w:id="1095" w:name="_Toc83048684"/>
      <w:bookmarkEnd w:id="1087"/>
      <w:bookmarkEnd w:id="1088"/>
      <w:bookmarkEnd w:id="1089"/>
      <w:bookmarkEnd w:id="1090"/>
      <w:r>
        <w:t>Nut</w:t>
      </w:r>
      <w:bookmarkEnd w:id="1091"/>
      <w:bookmarkEnd w:id="1092"/>
      <w:bookmarkEnd w:id="1093"/>
      <w:bookmarkEnd w:id="1094"/>
      <w:bookmarkEnd w:id="109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6" w:name="_Toc3566461"/>
      <w:bookmarkStart w:id="1097" w:name="_Toc34747462"/>
      <w:bookmarkStart w:id="1098"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6"/>
      <w:bookmarkEnd w:id="1097"/>
      <w:bookmarkEnd w:id="10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099" w:name="_Toc3566462"/>
      <w:bookmarkStart w:id="1100" w:name="_Toc34747463"/>
      <w:bookmarkStart w:id="1101"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9"/>
      <w:bookmarkEnd w:id="1100"/>
      <w:bookmarkEnd w:id="11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2" w:name="_Toc428456270"/>
      <w:bookmarkStart w:id="1103" w:name="_Toc428537233"/>
      <w:bookmarkStart w:id="1104" w:name="_Toc428969552"/>
      <w:bookmarkStart w:id="1105" w:name="_Toc429052943"/>
      <w:bookmarkStart w:id="1106" w:name="_Toc413359596"/>
      <w:bookmarkStart w:id="1107" w:name="_Toc3556988"/>
      <w:bookmarkStart w:id="1108" w:name="_Toc34747238"/>
      <w:bookmarkStart w:id="1109" w:name="_Toc77102054"/>
      <w:bookmarkStart w:id="1110" w:name="_Toc83048685"/>
      <w:bookmarkStart w:id="1111" w:name="_Ref401160443"/>
      <w:bookmarkStart w:id="1112" w:name="_Ref401160449"/>
      <w:bookmarkStart w:id="1113" w:name="_Ref401160453"/>
      <w:bookmarkEnd w:id="1102"/>
      <w:bookmarkEnd w:id="1103"/>
      <w:bookmarkEnd w:id="1104"/>
      <w:bookmarkEnd w:id="1105"/>
      <w:r w:rsidRPr="00226A3F">
        <w:t>Bolt</w:t>
      </w:r>
      <w:bookmarkEnd w:id="1106"/>
      <w:bookmarkEnd w:id="1107"/>
      <w:bookmarkEnd w:id="1108"/>
      <w:bookmarkEnd w:id="1109"/>
      <w:bookmarkEnd w:id="1110"/>
      <w:r w:rsidRPr="00226A3F">
        <w:t xml:space="preserve"> </w:t>
      </w:r>
      <w:bookmarkEnd w:id="1111"/>
      <w:bookmarkEnd w:id="1112"/>
      <w:bookmarkEnd w:id="11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4" w:name="_Toc3566463"/>
      <w:bookmarkStart w:id="1115" w:name="_Toc34747464"/>
      <w:bookmarkStart w:id="1116"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4"/>
      <w:bookmarkEnd w:id="1115"/>
      <w:bookmarkEnd w:id="1116"/>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7" w:name="_Toc3566464"/>
      <w:bookmarkStart w:id="1118" w:name="_Toc34747465"/>
      <w:bookmarkStart w:id="1119"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7"/>
      <w:bookmarkEnd w:id="1118"/>
      <w:bookmarkEnd w:id="11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0" w:name="_Toc428456272"/>
      <w:bookmarkStart w:id="1121" w:name="_Toc428537235"/>
      <w:bookmarkStart w:id="1122" w:name="_Toc428969554"/>
      <w:bookmarkStart w:id="1123" w:name="_Toc429052945"/>
      <w:bookmarkStart w:id="1124" w:name="_Toc3556989"/>
      <w:bookmarkStart w:id="1125" w:name="_Toc34747239"/>
      <w:bookmarkStart w:id="1126" w:name="_Toc77102055"/>
      <w:bookmarkEnd w:id="1120"/>
      <w:bookmarkEnd w:id="1121"/>
      <w:bookmarkEnd w:id="1122"/>
      <w:bookmarkEnd w:id="1123"/>
      <w:r>
        <w:t>Possible Bolt and Screw Assemblies</w:t>
      </w:r>
      <w:bookmarkEnd w:id="1124"/>
      <w:bookmarkEnd w:id="1125"/>
      <w:bookmarkEnd w:id="11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7" w:name="_Toc3557101"/>
      <w:bookmarkStart w:id="1128" w:name="_Toc34747352"/>
      <w:bookmarkStart w:id="1129"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7"/>
      <w:bookmarkEnd w:id="1128"/>
      <w:bookmarkEnd w:id="112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0" w:name="_Ref3568949"/>
      <w:bookmarkStart w:id="1131" w:name="_Toc3557102"/>
      <w:bookmarkStart w:id="1132" w:name="_Ref3568942"/>
      <w:bookmarkStart w:id="1133" w:name="_Toc34747353"/>
      <w:bookmarkStart w:id="1134"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0"/>
      <w:r>
        <w:t>: Bolt with free nut</w:t>
      </w:r>
      <w:bookmarkEnd w:id="1131"/>
      <w:bookmarkEnd w:id="1132"/>
      <w:bookmarkEnd w:id="1133"/>
      <w:bookmarkEnd w:id="1134"/>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5" w:name="_Ref3568964"/>
      <w:bookmarkStart w:id="1136" w:name="_Toc3557103"/>
      <w:bookmarkStart w:id="1137" w:name="_Toc34747354"/>
      <w:bookmarkStart w:id="1138"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5"/>
      <w:r>
        <w:t>: Screw</w:t>
      </w:r>
      <w:bookmarkEnd w:id="1136"/>
      <w:bookmarkEnd w:id="1137"/>
      <w:bookmarkEnd w:id="11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39" w:name="_Toc3557104"/>
      <w:bookmarkStart w:id="1140" w:name="_Toc34747355"/>
      <w:bookmarkStart w:id="1141"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39"/>
      <w:bookmarkEnd w:id="1140"/>
      <w:bookmarkEnd w:id="114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2" w:name="_Toc3557105"/>
      <w:bookmarkStart w:id="1143" w:name="_Toc34747356"/>
      <w:bookmarkStart w:id="1144"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2"/>
      <w:bookmarkEnd w:id="1143"/>
      <w:bookmarkEnd w:id="11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5" w:name="_Toc428456274"/>
      <w:bookmarkStart w:id="1146" w:name="_Toc428537237"/>
      <w:bookmarkStart w:id="1147" w:name="_Toc428969556"/>
      <w:bookmarkStart w:id="1148" w:name="_Toc429052947"/>
      <w:bookmarkStart w:id="1149" w:name="_Toc428456275"/>
      <w:bookmarkStart w:id="1150" w:name="_Toc428537238"/>
      <w:bookmarkStart w:id="1151" w:name="_Toc428969557"/>
      <w:bookmarkStart w:id="1152" w:name="_Toc429052948"/>
      <w:bookmarkStart w:id="1153" w:name="_Toc413359597"/>
      <w:bookmarkStart w:id="1154" w:name="_Toc3556990"/>
      <w:bookmarkStart w:id="1155" w:name="_Toc34747240"/>
      <w:bookmarkStart w:id="1156" w:name="_Toc77102056"/>
      <w:bookmarkStart w:id="1157" w:name="_Toc83048686"/>
      <w:bookmarkEnd w:id="1145"/>
      <w:bookmarkEnd w:id="1146"/>
      <w:bookmarkEnd w:id="1147"/>
      <w:bookmarkEnd w:id="1148"/>
      <w:bookmarkEnd w:id="1149"/>
      <w:bookmarkEnd w:id="1150"/>
      <w:bookmarkEnd w:id="1151"/>
      <w:bookmarkEnd w:id="1152"/>
      <w:r w:rsidRPr="00226A3F">
        <w:t>Screw</w:t>
      </w:r>
      <w:bookmarkEnd w:id="1153"/>
      <w:bookmarkEnd w:id="1154"/>
      <w:bookmarkEnd w:id="1155"/>
      <w:bookmarkEnd w:id="1156"/>
      <w:bookmarkEnd w:id="11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8" w:name="_Toc3566465"/>
      <w:bookmarkStart w:id="1159" w:name="_Toc34747466"/>
      <w:bookmarkStart w:id="1160"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8"/>
      <w:bookmarkEnd w:id="1159"/>
      <w:bookmarkEnd w:id="1160"/>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1" w:name="_Toc3566466"/>
      <w:bookmarkStart w:id="1162" w:name="_Toc34747467"/>
      <w:bookmarkStart w:id="1163"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1"/>
      <w:bookmarkEnd w:id="1162"/>
      <w:bookmarkEnd w:id="116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4" w:name="_Toc3556991"/>
      <w:bookmarkStart w:id="1165" w:name="_Toc34747241"/>
      <w:bookmarkStart w:id="1166" w:name="_Toc77102057"/>
      <w:r>
        <w:t>7.5.7.1 Flow Drilled Screws (FDS)</w:t>
      </w:r>
      <w:bookmarkEnd w:id="1164"/>
      <w:bookmarkEnd w:id="1165"/>
      <w:bookmarkEnd w:id="116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44604F"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1167" w:name="_Toc3557106"/>
      <w:bookmarkStart w:id="1168" w:name="_Toc34747357"/>
      <w:bookmarkStart w:id="1169"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7"/>
      <w:bookmarkEnd w:id="1168"/>
      <w:bookmarkEnd w:id="116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0" w:name="_Toc3557107"/>
      <w:bookmarkStart w:id="1171" w:name="_Toc34747358"/>
      <w:bookmarkStart w:id="1172"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0"/>
      <w:bookmarkEnd w:id="1171"/>
      <w:bookmarkEnd w:id="11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3" w:name="_Toc3566467"/>
      <w:bookmarkStart w:id="1174" w:name="_Toc34747468"/>
      <w:bookmarkStart w:id="1175"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73"/>
      <w:bookmarkEnd w:id="1174"/>
      <w:bookmarkEnd w:id="117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6" w:name="_Toc3557108"/>
      <w:bookmarkStart w:id="1177" w:name="_Toc34747359"/>
      <w:bookmarkStart w:id="1178" w:name="_Toc76030552"/>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1176"/>
      <w:bookmarkEnd w:id="1177"/>
      <w:bookmarkEnd w:id="1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79" w:name="_Toc3557109"/>
      <w:bookmarkStart w:id="1180" w:name="_Toc34747360"/>
      <w:bookmarkStart w:id="1181"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79"/>
      <w:bookmarkEnd w:id="1180"/>
      <w:bookmarkEnd w:id="1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2" w:name="_Toc413359598"/>
      <w:bookmarkStart w:id="1183" w:name="_Toc3556992"/>
      <w:bookmarkStart w:id="1184" w:name="_Toc34747242"/>
      <w:bookmarkStart w:id="1185" w:name="_Toc77102058"/>
      <w:bookmarkStart w:id="1186" w:name="_Toc83048687"/>
      <w:r w:rsidRPr="000F30B3">
        <w:t>Gum Drops</w:t>
      </w:r>
      <w:bookmarkEnd w:id="1182"/>
      <w:bookmarkEnd w:id="1183"/>
      <w:bookmarkEnd w:id="1184"/>
      <w:bookmarkEnd w:id="1185"/>
      <w:bookmarkEnd w:id="1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7" w:name="_Toc3566468"/>
      <w:bookmarkStart w:id="1188" w:name="_Toc34747469"/>
      <w:bookmarkStart w:id="1189"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7"/>
      <w:bookmarkEnd w:id="1188"/>
      <w:bookmarkEnd w:id="118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0" w:name="_Toc3566469"/>
      <w:bookmarkStart w:id="1191" w:name="_Toc34747470"/>
      <w:bookmarkStart w:id="1192"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0"/>
      <w:bookmarkEnd w:id="1191"/>
      <w:bookmarkEnd w:id="119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4" w:name="_Toc428456279"/>
      <w:bookmarkStart w:id="1195" w:name="_Toc3556993"/>
      <w:bookmarkStart w:id="1196" w:name="_Toc34747243"/>
      <w:bookmarkStart w:id="1197" w:name="_Toc77102059"/>
      <w:bookmarkStart w:id="1198" w:name="_Toc83048688"/>
      <w:bookmarkEnd w:id="1194"/>
      <w:r>
        <w:t>Clinches</w:t>
      </w:r>
      <w:bookmarkEnd w:id="1195"/>
      <w:bookmarkEnd w:id="1196"/>
      <w:bookmarkEnd w:id="1197"/>
      <w:bookmarkEnd w:id="11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199" w:name="_Toc3557110"/>
      <w:bookmarkStart w:id="1200" w:name="_Toc34747361"/>
      <w:bookmarkStart w:id="1201"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199"/>
      <w:bookmarkEnd w:id="1200"/>
      <w:bookmarkEnd w:id="120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2" w:name="_Ref428794448"/>
      <w:bookmarkStart w:id="1203" w:name="_Ref428794398"/>
      <w:bookmarkStart w:id="1204" w:name="_Toc3557111"/>
      <w:bookmarkStart w:id="1205" w:name="_Toc34747362"/>
      <w:bookmarkStart w:id="1206"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2"/>
      <w:r>
        <w:t xml:space="preserve">: </w:t>
      </w:r>
      <w:r w:rsidRPr="00D67DC2">
        <w:t>Clinch Joint Dimensions</w:t>
      </w:r>
      <w:bookmarkEnd w:id="1203"/>
      <w:bookmarkEnd w:id="1204"/>
      <w:bookmarkEnd w:id="1205"/>
      <w:bookmarkEnd w:id="120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7" w:name="_Ref428798660"/>
      <w:bookmarkStart w:id="1208" w:name="_Toc3557112"/>
      <w:bookmarkStart w:id="1209" w:name="_Toc34747363"/>
      <w:bookmarkStart w:id="1210"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7"/>
      <w:r>
        <w:t>: TOX (left) and BTM’s Tog-L-Loc system</w:t>
      </w:r>
      <w:r>
        <w:rPr>
          <w:rStyle w:val="Funotenzeichen"/>
        </w:rPr>
        <w:footnoteReference w:id="15"/>
      </w:r>
      <w:bookmarkEnd w:id="1208"/>
      <w:bookmarkEnd w:id="1209"/>
      <w:bookmarkEnd w:id="121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1" w:name="_Toc3566470"/>
      <w:bookmarkStart w:id="1212" w:name="_Toc34747471"/>
      <w:bookmarkStart w:id="1213"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1"/>
      <w:bookmarkEnd w:id="1212"/>
      <w:bookmarkEnd w:id="121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4" w:name="_Toc3566471"/>
      <w:bookmarkStart w:id="1215" w:name="_Toc34747472"/>
      <w:bookmarkStart w:id="1216"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4"/>
      <w:bookmarkEnd w:id="1215"/>
      <w:bookmarkEnd w:id="1216"/>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7"/>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7"/>
      <w:r>
        <w:rPr>
          <w:rStyle w:val="Kommentarzeichen"/>
          <w:rFonts w:eastAsia="Times New Roman"/>
          <w:lang w:val="en-US" w:eastAsia="x-none"/>
        </w:rPr>
        <w:commentReference w:id="121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8" w:name="_Toc3566472"/>
      <w:bookmarkStart w:id="1219" w:name="_Toc34747473"/>
      <w:bookmarkStart w:id="1220"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8"/>
      <w:bookmarkEnd w:id="1219"/>
      <w:bookmarkEnd w:id="122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1" w:name="_Toc3556994"/>
      <w:bookmarkStart w:id="1222" w:name="_Toc34747244"/>
      <w:bookmarkStart w:id="1223" w:name="_Toc77102060"/>
      <w:bookmarkStart w:id="1224" w:name="_Toc83048689"/>
      <w:r w:rsidRPr="00BF4695">
        <w:t>Heat Stakes / Thermal Stakes</w:t>
      </w:r>
      <w:bookmarkEnd w:id="1221"/>
      <w:bookmarkEnd w:id="1222"/>
      <w:bookmarkEnd w:id="1223"/>
      <w:bookmarkEnd w:id="12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5"/>
      <w:r>
        <w:rPr>
          <w:rStyle w:val="Kommentarzeichen"/>
          <w:lang w:eastAsia="x-none"/>
        </w:rPr>
        <w:commentReference w:id="122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44604F"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6" w:name="_Toc3557113"/>
      <w:bookmarkStart w:id="1227" w:name="_Toc34747364"/>
      <w:bookmarkStart w:id="1228"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6"/>
      <w:bookmarkEnd w:id="1227"/>
      <w:bookmarkEnd w:id="122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29" w:name="_Toc3566473"/>
      <w:bookmarkStart w:id="1230" w:name="_Toc34747474"/>
      <w:bookmarkStart w:id="1231"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29"/>
      <w:bookmarkEnd w:id="1230"/>
      <w:bookmarkEnd w:id="123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Beschriftung"/>
        <w:spacing w:before="120"/>
      </w:pPr>
      <w:bookmarkStart w:id="1232" w:name="_Toc3566474"/>
      <w:bookmarkStart w:id="1233" w:name="_Toc34747475"/>
      <w:bookmarkStart w:id="1234"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32"/>
      <w:bookmarkEnd w:id="1233"/>
      <w:bookmarkEnd w:id="123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5"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3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6" w:name="_Toc3556995"/>
      <w:bookmarkStart w:id="1237" w:name="_Toc34747245"/>
      <w:bookmarkStart w:id="1238" w:name="_Toc77102061"/>
      <w:bookmarkStart w:id="1239" w:name="_Toc83048690"/>
      <w:r>
        <w:t>Clips/</w:t>
      </w:r>
      <w:r w:rsidRPr="00BF4695">
        <w:t>Snap Joints</w:t>
      </w:r>
      <w:bookmarkEnd w:id="1236"/>
      <w:bookmarkEnd w:id="1237"/>
      <w:bookmarkEnd w:id="1238"/>
      <w:bookmarkEnd w:id="123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0" w:name="_Toc3557114"/>
      <w:bookmarkStart w:id="1241" w:name="_Toc34747365"/>
      <w:bookmarkStart w:id="1242"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0"/>
      <w:r>
        <w:t>"</w:t>
      </w:r>
      <w:bookmarkEnd w:id="1241"/>
      <w:bookmarkEnd w:id="124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3" w:name="_Toc3557115"/>
      <w:bookmarkStart w:id="1244" w:name="_Toc34747366"/>
      <w:bookmarkStart w:id="1245"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3"/>
      <w:bookmarkEnd w:id="1244"/>
      <w:bookmarkEnd w:id="124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6" w:name="_Toc3557116"/>
      <w:bookmarkStart w:id="1247" w:name="_Ref7727027"/>
      <w:bookmarkStart w:id="1248" w:name="_Toc34747367"/>
      <w:bookmarkStart w:id="1249"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6"/>
      <w:bookmarkEnd w:id="1247"/>
      <w:bookmarkEnd w:id="1248"/>
      <w:bookmarkEnd w:id="124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0" w:name="_Toc3557117"/>
      <w:bookmarkStart w:id="1251" w:name="_Toc34747368"/>
      <w:bookmarkStart w:id="1252"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0"/>
      <w:bookmarkEnd w:id="1251"/>
      <w:bookmarkEnd w:id="125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3" w:name="_Toc3566475"/>
      <w:bookmarkStart w:id="1254" w:name="_Toc34747476"/>
      <w:bookmarkStart w:id="1255"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3"/>
      <w:bookmarkEnd w:id="1254"/>
      <w:bookmarkEnd w:id="125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6" w:name="_Toc3566476"/>
      <w:bookmarkStart w:id="1257" w:name="_Toc34747477"/>
      <w:bookmarkStart w:id="1258"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6"/>
      <w:bookmarkEnd w:id="1257"/>
      <w:bookmarkEnd w:id="125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59" w:name="_Toc3566477"/>
      <w:bookmarkStart w:id="1260" w:name="_Toc34747478"/>
      <w:bookmarkStart w:id="1261"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59"/>
      <w:bookmarkEnd w:id="1260"/>
      <w:bookmarkEnd w:id="126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2" w:name="_Toc3556996"/>
      <w:bookmarkStart w:id="1263" w:name="_Toc34747246"/>
      <w:bookmarkStart w:id="1264" w:name="_Toc77102062"/>
      <w:bookmarkStart w:id="1265" w:name="_Toc83048691"/>
      <w:r w:rsidRPr="00BF4695">
        <w:t>Nails</w:t>
      </w:r>
      <w:bookmarkEnd w:id="1262"/>
      <w:bookmarkEnd w:id="1263"/>
      <w:bookmarkEnd w:id="1264"/>
      <w:bookmarkEnd w:id="126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6" w:name="_Toc3557118"/>
      <w:bookmarkStart w:id="1267" w:name="_Toc34747369"/>
      <w:bookmarkStart w:id="1268"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6"/>
      <w:bookmarkEnd w:id="1267"/>
      <w:bookmarkEnd w:id="1268"/>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69" w:name="_Toc3557119"/>
      <w:bookmarkStart w:id="1270" w:name="_Toc34747370"/>
      <w:bookmarkStart w:id="1271"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69"/>
      <w:bookmarkEnd w:id="1270"/>
      <w:bookmarkEnd w:id="127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2" w:name="_Toc3566478"/>
      <w:bookmarkStart w:id="1273" w:name="_Toc34747479"/>
      <w:bookmarkStart w:id="1274"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2"/>
      <w:bookmarkEnd w:id="1273"/>
      <w:bookmarkEnd w:id="127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5" w:name="_Toc3566479"/>
      <w:bookmarkStart w:id="1276" w:name="_Toc34747480"/>
      <w:bookmarkStart w:id="1277"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5"/>
      <w:bookmarkEnd w:id="1276"/>
      <w:bookmarkEnd w:id="127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8" w:name="_Toc3566480"/>
      <w:bookmarkStart w:id="1279" w:name="_Toc34747481"/>
      <w:bookmarkStart w:id="1280"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8"/>
      <w:bookmarkEnd w:id="1279"/>
      <w:bookmarkEnd w:id="128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1" w:name="_Toc77102063"/>
      <w:bookmarkStart w:id="1282" w:name="_Toc83048692"/>
      <w:bookmarkStart w:id="1283" w:name="_Toc27753609"/>
      <w:r>
        <w:lastRenderedPageBreak/>
        <w:t>Rotation Joints</w:t>
      </w:r>
      <w:bookmarkEnd w:id="1281"/>
      <w:bookmarkEnd w:id="128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4"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8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5"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128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6"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8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7" w:name="_Toc77102064"/>
      <w:bookmarkStart w:id="1288" w:name="_Toc83048693"/>
      <w:r>
        <w:lastRenderedPageBreak/>
        <w:t>ROTAV</w:t>
      </w:r>
      <w:bookmarkEnd w:id="1287"/>
      <w:bookmarkEnd w:id="128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89"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8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0" w:name="_Toc76030565"/>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129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1"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29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2" w:name="_Toc428537246"/>
      <w:bookmarkStart w:id="1293" w:name="_Toc428969565"/>
      <w:bookmarkStart w:id="1294" w:name="_Toc429052956"/>
      <w:bookmarkStart w:id="1295" w:name="_Toc428537247"/>
      <w:bookmarkStart w:id="1296" w:name="_Toc428965632"/>
      <w:bookmarkStart w:id="1297" w:name="_Toc428969566"/>
      <w:bookmarkStart w:id="1298" w:name="_Toc429052957"/>
      <w:bookmarkStart w:id="1299" w:name="_Toc428456280"/>
      <w:bookmarkStart w:id="1300" w:name="_Toc428537248"/>
      <w:bookmarkStart w:id="1301" w:name="_Toc428969567"/>
      <w:bookmarkStart w:id="1302" w:name="_Toc429052958"/>
      <w:bookmarkStart w:id="1303" w:name="_Toc338938901"/>
      <w:bookmarkStart w:id="1304" w:name="_Toc338939097"/>
      <w:bookmarkStart w:id="1305" w:name="_Toc3556997"/>
      <w:bookmarkStart w:id="1306" w:name="_Toc34747247"/>
      <w:bookmarkStart w:id="1307" w:name="_Toc77102065"/>
      <w:bookmarkStart w:id="1308" w:name="_Toc83048694"/>
      <w:bookmarkEnd w:id="1292"/>
      <w:bookmarkEnd w:id="1293"/>
      <w:bookmarkEnd w:id="1294"/>
      <w:bookmarkEnd w:id="1295"/>
      <w:bookmarkEnd w:id="1296"/>
      <w:bookmarkEnd w:id="1297"/>
      <w:bookmarkEnd w:id="1298"/>
      <w:bookmarkEnd w:id="1299"/>
      <w:bookmarkEnd w:id="1300"/>
      <w:bookmarkEnd w:id="1301"/>
      <w:bookmarkEnd w:id="1302"/>
      <w:r w:rsidRPr="007055D9">
        <w:t>1D connections</w:t>
      </w:r>
      <w:bookmarkEnd w:id="1303"/>
      <w:bookmarkEnd w:id="1304"/>
      <w:bookmarkEnd w:id="1305"/>
      <w:bookmarkEnd w:id="1306"/>
      <w:bookmarkEnd w:id="1307"/>
      <w:bookmarkEnd w:id="1308"/>
    </w:p>
    <w:p w14:paraId="249DECC1" w14:textId="77777777" w:rsidR="00FC68DB" w:rsidRDefault="00FC68DB" w:rsidP="00B202D2">
      <w:pPr>
        <w:pStyle w:val="berschrift2"/>
      </w:pPr>
      <w:bookmarkStart w:id="1309" w:name="_Toc3556998"/>
      <w:bookmarkStart w:id="1310" w:name="_Toc34747248"/>
      <w:bookmarkStart w:id="1311" w:name="_Toc77102066"/>
      <w:bookmarkStart w:id="1312" w:name="_Toc83048695"/>
      <w:bookmarkStart w:id="1313" w:name="_Toc338938902"/>
      <w:bookmarkStart w:id="1314" w:name="_Toc338939098"/>
      <w:r w:rsidRPr="00246BE4">
        <w:t>Generic Definitions</w:t>
      </w:r>
      <w:bookmarkEnd w:id="1309"/>
      <w:bookmarkEnd w:id="1310"/>
      <w:bookmarkEnd w:id="1311"/>
      <w:bookmarkEnd w:id="1312"/>
    </w:p>
    <w:p w14:paraId="59908147" w14:textId="77777777" w:rsidR="00FC68DB" w:rsidRDefault="00FC68DB" w:rsidP="00B202D2">
      <w:pPr>
        <w:pStyle w:val="berschrift3"/>
      </w:pPr>
      <w:bookmarkStart w:id="1315" w:name="_Toc3556999"/>
      <w:bookmarkStart w:id="1316" w:name="_Toc34747249"/>
      <w:bookmarkStart w:id="1317" w:name="_Toc77102067"/>
      <w:bookmarkStart w:id="1318" w:name="_Toc83048696"/>
      <w:r>
        <w:t>Identification</w:t>
      </w:r>
      <w:bookmarkEnd w:id="1315"/>
      <w:bookmarkEnd w:id="1316"/>
      <w:bookmarkEnd w:id="1317"/>
      <w:bookmarkEnd w:id="1318"/>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9" w:name="_Ref414571413"/>
      <w:bookmarkStart w:id="1320" w:name="_Ref429050458"/>
      <w:bookmarkStart w:id="1321" w:name="_Toc3557000"/>
      <w:bookmarkStart w:id="1322" w:name="_Toc34747250"/>
      <w:bookmarkStart w:id="1323" w:name="_Toc77102068"/>
      <w:bookmarkStart w:id="1324" w:name="_Toc83048697"/>
      <w:r w:rsidRPr="007055D9">
        <w:t>L</w:t>
      </w:r>
      <w:bookmarkEnd w:id="1319"/>
      <w:r>
        <w:t>ocation</w:t>
      </w:r>
      <w:bookmarkEnd w:id="1320"/>
      <w:bookmarkEnd w:id="1321"/>
      <w:bookmarkEnd w:id="1322"/>
      <w:bookmarkEnd w:id="1323"/>
      <w:bookmarkEnd w:id="132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5" w:name="_Toc3566481"/>
      <w:bookmarkStart w:id="1326" w:name="_Toc34747482"/>
      <w:bookmarkStart w:id="1327"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25"/>
      <w:bookmarkEnd w:id="1326"/>
      <w:bookmarkEnd w:id="1327"/>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8" w:name="_Toc3566482"/>
      <w:bookmarkStart w:id="1329" w:name="_Toc34747483"/>
      <w:bookmarkStart w:id="1330"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1328"/>
      <w:bookmarkEnd w:id="1329"/>
      <w:bookmarkEnd w:id="1330"/>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1" w:name="_Toc3566483"/>
      <w:bookmarkStart w:id="1332" w:name="_Toc34747484"/>
      <w:bookmarkStart w:id="1333"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1331"/>
      <w:bookmarkEnd w:id="1332"/>
      <w:bookmarkEnd w:id="133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4" w:name="_Toc432343680"/>
      <w:bookmarkStart w:id="1335" w:name="_Ref69114607"/>
      <w:bookmarkStart w:id="1336" w:name="_Ref69114623"/>
      <w:bookmarkStart w:id="1337" w:name="_Toc77102069"/>
      <w:bookmarkStart w:id="1338" w:name="_Toc3557001"/>
      <w:bookmarkStart w:id="1339" w:name="_Toc34747251"/>
      <w:r w:rsidRPr="00037F3D">
        <w:t>Intermittent Connection Lines</w:t>
      </w:r>
      <w:bookmarkEnd w:id="1334"/>
      <w:bookmarkEnd w:id="1335"/>
      <w:bookmarkEnd w:id="1336"/>
      <w:bookmarkEnd w:id="133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0"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1"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2"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3"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4" w:name="_Ref68888312"/>
      <w:bookmarkStart w:id="1345"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6"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46"/>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44604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44604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44604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44604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44604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48" w:name="_Hlk66958266"/>
      <w:r w:rsidRPr="00037F3D">
        <w:rPr>
          <w:rStyle w:val="elementdeftypeChar"/>
          <w:rFonts w:eastAsia="Calibri"/>
          <w:b w:val="0"/>
        </w:rPr>
        <w:t>&lt;regular_segments/&gt;</w:t>
      </w:r>
      <w:r w:rsidRPr="00037F3D">
        <w:t xml:space="preserve"> </w:t>
      </w:r>
      <w:bookmarkEnd w:id="13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49"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0" w:name="_Toc77102070"/>
      <w:bookmarkStart w:id="1351" w:name="_Toc83048698"/>
      <w:r>
        <w:t>Type Specification</w:t>
      </w:r>
      <w:bookmarkEnd w:id="1338"/>
      <w:bookmarkEnd w:id="1339"/>
      <w:bookmarkEnd w:id="1350"/>
      <w:bookmarkEnd w:id="13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2" w:name="_Toc3566484"/>
      <w:bookmarkStart w:id="1353" w:name="_Toc34747485"/>
      <w:bookmarkStart w:id="1354"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2"/>
      <w:bookmarkEnd w:id="1353"/>
      <w:bookmarkEnd w:id="13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5" w:name="_Toc3557002"/>
      <w:bookmarkStart w:id="1356" w:name="_Toc34747252"/>
      <w:bookmarkStart w:id="1357" w:name="_Toc77102071"/>
      <w:bookmarkStart w:id="1358" w:name="_Toc83048699"/>
      <w:r w:rsidRPr="007055D9">
        <w:t>Seam Weld</w:t>
      </w:r>
      <w:bookmarkEnd w:id="336"/>
      <w:r w:rsidRPr="007055D9">
        <w:t>s</w:t>
      </w:r>
      <w:bookmarkEnd w:id="1313"/>
      <w:bookmarkEnd w:id="1314"/>
      <w:bookmarkEnd w:id="1355"/>
      <w:bookmarkEnd w:id="1356"/>
      <w:bookmarkEnd w:id="1357"/>
      <w:bookmarkEnd w:id="1358"/>
    </w:p>
    <w:p w14:paraId="3FFAA6F8" w14:textId="77777777" w:rsidR="00FC68DB" w:rsidRPr="007055D9" w:rsidRDefault="00FC68DB" w:rsidP="00B202D2">
      <w:pPr>
        <w:pStyle w:val="berschrift3"/>
      </w:pPr>
      <w:bookmarkStart w:id="1359" w:name="_Toc338938903"/>
      <w:bookmarkStart w:id="1360" w:name="_Toc338939099"/>
      <w:bookmarkStart w:id="1361" w:name="_Toc3557003"/>
      <w:bookmarkStart w:id="1362" w:name="_Toc34747253"/>
      <w:bookmarkStart w:id="1363" w:name="_Toc77102072"/>
      <w:bookmarkStart w:id="1364" w:name="_Toc83048700"/>
      <w:r w:rsidRPr="007055D9">
        <w:t>Description and Modeling Parameters</w:t>
      </w:r>
      <w:bookmarkEnd w:id="337"/>
      <w:bookmarkEnd w:id="1359"/>
      <w:bookmarkEnd w:id="1360"/>
      <w:bookmarkEnd w:id="1361"/>
      <w:bookmarkEnd w:id="1362"/>
      <w:bookmarkEnd w:id="1363"/>
      <w:bookmarkEnd w:id="1364"/>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5" w:name="_Ref428965482"/>
      <w:bookmarkStart w:id="1366" w:name="_Toc3557120"/>
      <w:bookmarkStart w:id="1367" w:name="_Toc34747371"/>
      <w:bookmarkStart w:id="1368"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69" w:name="_Ref428965475"/>
      <w:bookmarkEnd w:id="1365"/>
      <w:r w:rsidRPr="007055D9">
        <w:t>: Weld Line Changing</w:t>
      </w:r>
      <w:r w:rsidRPr="007055D9">
        <w:rPr>
          <w:noProof/>
        </w:rPr>
        <w:t xml:space="preserve"> from Y-Joint to Overlap-Joint</w:t>
      </w:r>
      <w:bookmarkEnd w:id="1366"/>
      <w:bookmarkEnd w:id="1367"/>
      <w:bookmarkEnd w:id="1368"/>
      <w:bookmarkEnd w:id="136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0" w:name="_Toc3557121"/>
      <w:bookmarkStart w:id="1371" w:name="_Toc34747372"/>
      <w:bookmarkStart w:id="1372"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0"/>
      <w:bookmarkEnd w:id="1371"/>
      <w:bookmarkEnd w:id="13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3" w:name="_Toc288196463"/>
      <w:bookmarkStart w:id="1374" w:name="_Toc288200761"/>
      <w:bookmarkStart w:id="1375" w:name="_Toc338938907"/>
      <w:bookmarkStart w:id="1376" w:name="_Toc338939104"/>
      <w:bookmarkStart w:id="1377" w:name="_Toc3557004"/>
      <w:bookmarkStart w:id="1378" w:name="_Toc34747254"/>
      <w:bookmarkStart w:id="1379" w:name="_Toc77102073"/>
      <w:bookmarkStart w:id="1380" w:name="_Toc83048701"/>
      <w:bookmarkStart w:id="1381" w:name="_Toc288196487"/>
      <w:bookmarkStart w:id="1382" w:name="_Toc288200789"/>
      <w:bookmarkStart w:id="1383" w:name="_Toc338938910"/>
      <w:bookmarkStart w:id="1384" w:name="_Toc338939129"/>
      <w:r w:rsidRPr="007055D9">
        <w:t>Seam Weld Definition</w:t>
      </w:r>
      <w:bookmarkEnd w:id="1373"/>
      <w:bookmarkEnd w:id="1374"/>
      <w:bookmarkEnd w:id="1375"/>
      <w:bookmarkEnd w:id="1376"/>
      <w:r w:rsidRPr="007055D9">
        <w:t xml:space="preserve"> Overview</w:t>
      </w:r>
      <w:bookmarkEnd w:id="1377"/>
      <w:bookmarkEnd w:id="1378"/>
      <w:bookmarkEnd w:id="1379"/>
      <w:bookmarkEnd w:id="13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5" w:name="_Toc3557122"/>
      <w:bookmarkStart w:id="1386" w:name="_Toc34747373"/>
      <w:bookmarkStart w:id="1387"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5"/>
      <w:bookmarkEnd w:id="1386"/>
      <w:bookmarkEnd w:id="1387"/>
    </w:p>
    <w:p w14:paraId="3E80C837" w14:textId="77777777" w:rsidR="00FC68DB" w:rsidRPr="007055D9" w:rsidRDefault="00FC68DB" w:rsidP="00B202D2">
      <w:pPr>
        <w:pStyle w:val="berschrift3"/>
      </w:pPr>
      <w:bookmarkStart w:id="1388" w:name="_Toc3557005"/>
      <w:bookmarkStart w:id="1389" w:name="_Toc34747255"/>
      <w:bookmarkStart w:id="1390" w:name="_Toc77102074"/>
      <w:bookmarkStart w:id="1391" w:name="_Toc83048702"/>
      <w:r w:rsidRPr="007055D9">
        <w:lastRenderedPageBreak/>
        <w:t>Specific XML Realization</w:t>
      </w:r>
      <w:bookmarkEnd w:id="1388"/>
      <w:bookmarkEnd w:id="1389"/>
      <w:bookmarkEnd w:id="1390"/>
      <w:bookmarkEnd w:id="139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2" w:name="XMLStructureSeamWelds"/>
      <w:bookmarkEnd w:id="139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3" w:name="_Toc3557123"/>
      <w:bookmarkStart w:id="1394" w:name="_Toc34747374"/>
      <w:bookmarkStart w:id="1395"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3"/>
      <w:bookmarkEnd w:id="1394"/>
      <w:bookmarkEnd w:id="1395"/>
    </w:p>
    <w:p w14:paraId="7D1BCE42" w14:textId="77777777" w:rsidR="00FC68DB" w:rsidRPr="007055D9" w:rsidRDefault="00FC68DB" w:rsidP="00B202D2">
      <w:pPr>
        <w:pStyle w:val="berschrift3"/>
      </w:pPr>
      <w:bookmarkStart w:id="1396" w:name="_Toc3557006"/>
      <w:bookmarkStart w:id="1397" w:name="_Toc34747256"/>
      <w:bookmarkStart w:id="1398" w:name="_Toc77102075"/>
      <w:bookmarkStart w:id="1399" w:name="_Toc83048703"/>
      <w:r w:rsidRPr="007055D9">
        <w:t>Generic Seam Weld Definition</w:t>
      </w:r>
      <w:bookmarkEnd w:id="1381"/>
      <w:bookmarkEnd w:id="1382"/>
      <w:bookmarkEnd w:id="1383"/>
      <w:bookmarkEnd w:id="1384"/>
      <w:bookmarkEnd w:id="1396"/>
      <w:bookmarkEnd w:id="1397"/>
      <w:bookmarkEnd w:id="1398"/>
      <w:bookmarkEnd w:id="1399"/>
    </w:p>
    <w:p w14:paraId="2EC4C0A0" w14:textId="77777777" w:rsidR="00FC68DB" w:rsidRPr="007055D9" w:rsidRDefault="00FC68DB" w:rsidP="00B202D2">
      <w:pPr>
        <w:pStyle w:val="berschrift4"/>
      </w:pPr>
      <w:bookmarkStart w:id="1400" w:name="_Toc3557007"/>
      <w:bookmarkStart w:id="1401" w:name="_Toc34747257"/>
      <w:bookmarkStart w:id="1402" w:name="_Toc77102076"/>
      <w:r w:rsidRPr="007055D9">
        <w:t>Identification</w:t>
      </w:r>
      <w:bookmarkEnd w:id="1400"/>
      <w:bookmarkEnd w:id="1401"/>
      <w:bookmarkEnd w:id="140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3" w:name="_Toc3566485"/>
      <w:bookmarkStart w:id="1404" w:name="_Toc34747486"/>
      <w:bookmarkStart w:id="1405"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3"/>
      <w:bookmarkEnd w:id="1404"/>
      <w:bookmarkEnd w:id="140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6" w:name="_Ref414571756"/>
      <w:bookmarkStart w:id="1407" w:name="_Toc3557008"/>
      <w:bookmarkStart w:id="1408" w:name="_Toc34747258"/>
      <w:bookmarkStart w:id="1409" w:name="_Toc77102077"/>
      <w:r w:rsidRPr="007055D9">
        <w:lastRenderedPageBreak/>
        <w:t>Type Specification</w:t>
      </w:r>
      <w:bookmarkEnd w:id="1406"/>
      <w:bookmarkEnd w:id="1407"/>
      <w:bookmarkEnd w:id="1408"/>
      <w:bookmarkEnd w:id="140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0" w:name="_Toc3566486"/>
      <w:bookmarkStart w:id="1411" w:name="_Toc34747487"/>
      <w:bookmarkStart w:id="1412" w:name="_Toc77095945"/>
      <w:bookmarkStart w:id="1413" w:name="_Toc338939134"/>
      <w:bookmarkStart w:id="1414" w:name="_Toc288196488"/>
      <w:bookmarkStart w:id="1415" w:name="_Toc288200790"/>
      <w:bookmarkStart w:id="141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10"/>
      <w:bookmarkEnd w:id="1411"/>
      <w:bookmarkEnd w:id="1412"/>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17" w:name="_Toc288196490"/>
      <w:bookmarkStart w:id="1418" w:name="_Toc288200792"/>
      <w:bookmarkStart w:id="1419" w:name="_Toc338939132"/>
      <w:bookmarkStart w:id="1420" w:name="_Toc288196468"/>
      <w:bookmarkStart w:id="1421" w:name="_Toc288200771"/>
      <w:bookmarkStart w:id="1422" w:name="_Toc338938904"/>
      <w:bookmarkStart w:id="1423" w:name="_Toc338939100"/>
      <w:bookmarkEnd w:id="1414"/>
      <w:bookmarkEnd w:id="1415"/>
      <w:bookmarkEnd w:id="141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4" w:name="_Toc3566487"/>
      <w:bookmarkStart w:id="1425" w:name="_Toc34747488"/>
      <w:bookmarkStart w:id="1426"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4"/>
      <w:bookmarkEnd w:id="1425"/>
      <w:bookmarkEnd w:id="142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7" w:name="_Toc3566488"/>
      <w:bookmarkStart w:id="1428" w:name="_Toc34747489"/>
      <w:bookmarkStart w:id="1429"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7"/>
      <w:bookmarkEnd w:id="1428"/>
      <w:bookmarkEnd w:id="142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30" w:name="_Toc288196493"/>
      <w:bookmarkStart w:id="143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2" w:name="GenericSeamWeldWeldPosition"/>
      <w:bookmarkStart w:id="1433" w:name="GenericSeamWelParameters"/>
      <w:bookmarkStart w:id="1434" w:name="GenericSeamWeldSubType"/>
      <w:bookmarkStart w:id="1435" w:name="GenericSeamWeldWeldingPosition"/>
      <w:bookmarkStart w:id="1436" w:name="_Toc3557009"/>
      <w:bookmarkStart w:id="1437" w:name="_Toc34747259"/>
      <w:bookmarkStart w:id="1438" w:name="_Toc77102078"/>
      <w:bookmarkStart w:id="1439" w:name="_Toc338938905"/>
      <w:bookmarkStart w:id="1440" w:name="_Toc338939101"/>
      <w:bookmarkStart w:id="1441" w:name="_Toc338939136"/>
      <w:bookmarkEnd w:id="1417"/>
      <w:bookmarkEnd w:id="1418"/>
      <w:bookmarkEnd w:id="1419"/>
      <w:bookmarkEnd w:id="1420"/>
      <w:bookmarkEnd w:id="1421"/>
      <w:bookmarkEnd w:id="1422"/>
      <w:bookmarkEnd w:id="1423"/>
      <w:bookmarkEnd w:id="1430"/>
      <w:bookmarkEnd w:id="1431"/>
      <w:bookmarkEnd w:id="1432"/>
      <w:bookmarkEnd w:id="1433"/>
      <w:bookmarkEnd w:id="1434"/>
      <w:bookmarkEnd w:id="1435"/>
      <w:r>
        <w:t>Weld Position and Sheet Metal Parameters</w:t>
      </w:r>
      <w:bookmarkEnd w:id="1436"/>
      <w:bookmarkEnd w:id="1437"/>
      <w:bookmarkEnd w:id="1438"/>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2" w:name="_Ref397587838"/>
      <w:bookmarkStart w:id="1443" w:name="_Toc3557124"/>
      <w:bookmarkStart w:id="1444" w:name="_Toc34747375"/>
      <w:bookmarkStart w:id="1445"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2"/>
      <w:r w:rsidRPr="007055D9">
        <w:t xml:space="preserve">: Sheet Parameters vs. </w:t>
      </w:r>
      <w:r w:rsidRPr="007055D9">
        <w:rPr>
          <w:noProof/>
        </w:rPr>
        <w:t xml:space="preserve"> Weld Position Parameters</w:t>
      </w:r>
      <w:bookmarkEnd w:id="1443"/>
      <w:bookmarkEnd w:id="1444"/>
      <w:bookmarkEnd w:id="1445"/>
    </w:p>
    <w:p w14:paraId="02CCF9A7" w14:textId="77777777" w:rsidR="00FC68DB" w:rsidRDefault="00FC68DB" w:rsidP="00B202D2">
      <w:pPr>
        <w:pStyle w:val="berschrift4"/>
      </w:pPr>
      <w:bookmarkStart w:id="1446" w:name="_Toc3557010"/>
      <w:bookmarkStart w:id="1447" w:name="_Toc34747260"/>
      <w:bookmarkStart w:id="1448" w:name="_Toc77102079"/>
      <w:bookmarkStart w:id="1449" w:name="_Ref397525982"/>
      <w:r w:rsidRPr="007055D9">
        <w:t>Parameters Assigned to a Specific Sheet of the Flange</w:t>
      </w:r>
      <w:bookmarkEnd w:id="1446"/>
      <w:bookmarkEnd w:id="1447"/>
      <w:bookmarkEnd w:id="1448"/>
      <w:r w:rsidRPr="007055D9">
        <w:t xml:space="preserve"> </w:t>
      </w:r>
      <w:bookmarkEnd w:id="144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0" w:name="_Toc3566489"/>
      <w:bookmarkStart w:id="1451" w:name="_Toc34747490"/>
      <w:bookmarkStart w:id="1452"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50"/>
      <w:bookmarkEnd w:id="1451"/>
      <w:bookmarkEnd w:id="145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3" w:name="_Welding_Position"/>
      <w:bookmarkStart w:id="1454" w:name="_Ref397524978"/>
      <w:bookmarkStart w:id="1455" w:name="_Toc3557011"/>
      <w:bookmarkStart w:id="1456" w:name="_Toc34747261"/>
      <w:bookmarkStart w:id="1457" w:name="_Toc77102080"/>
      <w:bookmarkEnd w:id="1453"/>
      <w:r w:rsidRPr="007055D9">
        <w:t>Welding Position</w:t>
      </w:r>
      <w:bookmarkEnd w:id="1439"/>
      <w:bookmarkEnd w:id="1440"/>
      <w:bookmarkEnd w:id="1454"/>
      <w:bookmarkEnd w:id="1455"/>
      <w:bookmarkEnd w:id="1456"/>
      <w:bookmarkEnd w:id="145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59" w:name="_Ref397529286"/>
      <w:bookmarkStart w:id="1460" w:name="_Toc3557125"/>
      <w:bookmarkStart w:id="1461" w:name="_Toc34747376"/>
      <w:bookmarkStart w:id="1462" w:name="_Toc76030574"/>
      <w:r w:rsidRPr="007055D9">
        <w:t xml:space="preserve">Figure </w:t>
      </w:r>
      <w:bookmarkStart w:id="1463" w:name="Figure10"/>
      <w:r>
        <w:fldChar w:fldCharType="begin"/>
      </w:r>
      <w:r>
        <w:instrText xml:space="preserve"> SEQ Figure \* ARABIC </w:instrText>
      </w:r>
      <w:r>
        <w:fldChar w:fldCharType="separate"/>
      </w:r>
      <w:r w:rsidR="004C113B">
        <w:rPr>
          <w:noProof/>
        </w:rPr>
        <w:t>53</w:t>
      </w:r>
      <w:r>
        <w:fldChar w:fldCharType="end"/>
      </w:r>
      <w:bookmarkEnd w:id="1459"/>
      <w:bookmarkEnd w:id="1463"/>
      <w:r w:rsidRPr="007055D9">
        <w:t>: Welding Position of a Y-Joint</w:t>
      </w:r>
      <w:bookmarkEnd w:id="1460"/>
      <w:bookmarkEnd w:id="1461"/>
      <w:bookmarkEnd w:id="1462"/>
    </w:p>
    <w:p w14:paraId="793EF08A" w14:textId="77777777" w:rsidR="00FC68DB" w:rsidRPr="007055D9" w:rsidRDefault="00FC68DB" w:rsidP="00B202D2">
      <w:pPr>
        <w:pStyle w:val="berschrift5"/>
      </w:pPr>
      <w:r w:rsidRPr="007055D9">
        <w:t>Primary and Secondary Sides</w:t>
      </w:r>
      <w:bookmarkEnd w:id="145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4" w:name="_Toc288196495"/>
      <w:bookmarkStart w:id="1465" w:name="_Toc288200797"/>
      <w:bookmarkStart w:id="1466" w:name="_Toc338939138"/>
      <w:bookmarkEnd w:id="1441"/>
      <w:r w:rsidRPr="007055D9">
        <w:t xml:space="preserve">Element </w:t>
      </w:r>
      <w:r>
        <w:t>"</w:t>
      </w:r>
      <w:r w:rsidRPr="007055D9">
        <w:t>weld_position</w:t>
      </w:r>
      <w:bookmarkEnd w:id="1464"/>
      <w:bookmarkEnd w:id="1465"/>
      <w:bookmarkEnd w:id="1466"/>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7"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7"/>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8" w:name="_Toc3566490"/>
      <w:bookmarkStart w:id="1469" w:name="_Toc34747491"/>
      <w:bookmarkStart w:id="1470"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68"/>
      <w:bookmarkEnd w:id="1469"/>
      <w:bookmarkEnd w:id="147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2" w:name="_Ref397529572"/>
      <w:bookmarkStart w:id="1473" w:name="Figure11"/>
      <w:bookmarkStart w:id="1474" w:name="_Toc3557126"/>
      <w:bookmarkStart w:id="1475" w:name="_Toc34747377"/>
      <w:bookmarkStart w:id="1476"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2"/>
      <w:bookmarkEnd w:id="1473"/>
      <w:r w:rsidRPr="007055D9">
        <w:t xml:space="preserve">: Welding Position </w:t>
      </w:r>
      <w:r>
        <w:t>vector direction and length</w:t>
      </w:r>
      <w:bookmarkEnd w:id="1474"/>
      <w:bookmarkEnd w:id="1475"/>
      <w:bookmarkEnd w:id="1476"/>
    </w:p>
    <w:p w14:paraId="3FD74BE5" w14:textId="77777777" w:rsidR="00FC68DB" w:rsidRPr="007055D9" w:rsidRDefault="00FC68DB" w:rsidP="00B202D2">
      <w:pPr>
        <w:pStyle w:val="berschrift5"/>
      </w:pPr>
      <w:bookmarkStart w:id="1477" w:name="_Toc338939140"/>
      <w:bookmarkStart w:id="1478" w:name="_Toc338939137"/>
      <w:bookmarkStart w:id="1479" w:name="_Toc338938906"/>
      <w:bookmarkStart w:id="1480" w:name="_Toc338939103"/>
      <w:r w:rsidRPr="007055D9">
        <w:lastRenderedPageBreak/>
        <w:t xml:space="preserve">Attribute </w:t>
      </w:r>
      <w:r>
        <w:t>"</w:t>
      </w:r>
      <w:r w:rsidRPr="007055D9">
        <w:t>reference</w:t>
      </w:r>
      <w:bookmarkEnd w:id="14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1" w:name="_Toc3566491"/>
      <w:bookmarkStart w:id="1482" w:name="_Toc34747492"/>
      <w:bookmarkStart w:id="1483" w:name="_Toc77095951"/>
      <w:bookmarkStart w:id="1484" w:name="_Toc338939148"/>
      <w:bookmarkStart w:id="1485" w:name="_Toc288196499"/>
      <w:bookmarkStart w:id="1486" w:name="_Toc288200801"/>
      <w:bookmarkEnd w:id="1478"/>
      <w:bookmarkEnd w:id="1479"/>
      <w:bookmarkEnd w:id="14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1"/>
      <w:r>
        <w:t>"</w:t>
      </w:r>
      <w:bookmarkEnd w:id="1482"/>
      <w:bookmarkEnd w:id="148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87" w:name="_Toc338939149"/>
      <w:r w:rsidRPr="007055D9">
        <w:t xml:space="preserve">Attribute </w:t>
      </w:r>
      <w:r>
        <w:t>"</w:t>
      </w:r>
      <w:r w:rsidRPr="007055D9">
        <w:t>penetration</w:t>
      </w:r>
      <w:bookmarkEnd w:id="1485"/>
      <w:bookmarkEnd w:id="1486"/>
      <w:bookmarkEnd w:id="148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8" w:name="ModelizationWeldDefinition"/>
      <w:bookmarkStart w:id="1489" w:name="WeldDefinition"/>
      <w:bookmarkStart w:id="1490" w:name="WeldDefinitionButtWeld"/>
      <w:bookmarkStart w:id="1491" w:name="_Toc288200762"/>
      <w:bookmarkStart w:id="1492" w:name="_Toc338939106"/>
      <w:bookmarkStart w:id="1493" w:name="_Toc3557012"/>
      <w:bookmarkStart w:id="1494" w:name="_Toc34747262"/>
      <w:bookmarkStart w:id="1495" w:name="_Toc77102081"/>
      <w:bookmarkStart w:id="1496" w:name="_Toc83048704"/>
      <w:bookmarkStart w:id="1497" w:name="_Toc288196464"/>
      <w:bookmarkEnd w:id="1488"/>
      <w:bookmarkEnd w:id="1489"/>
      <w:bookmarkEnd w:id="1490"/>
      <w:r w:rsidRPr="007055D9">
        <w:t xml:space="preserve">Butt </w:t>
      </w:r>
      <w:bookmarkEnd w:id="1491"/>
      <w:r w:rsidRPr="007055D9">
        <w:t>Joint</w:t>
      </w:r>
      <w:bookmarkEnd w:id="1492"/>
      <w:bookmarkEnd w:id="1493"/>
      <w:bookmarkEnd w:id="1494"/>
      <w:bookmarkEnd w:id="1495"/>
      <w:bookmarkEnd w:id="1496"/>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8" w:name="_Toc3557013"/>
      <w:bookmarkStart w:id="1499" w:name="_Toc34747263"/>
      <w:bookmarkStart w:id="1500" w:name="_Toc77102082"/>
      <w:r w:rsidRPr="00654684">
        <w:rPr>
          <w:sz w:val="24"/>
        </w:rPr>
        <w:t>Sheet Parameters</w:t>
      </w:r>
      <w:bookmarkEnd w:id="1498"/>
      <w:bookmarkEnd w:id="1499"/>
      <w:bookmarkEnd w:id="150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1" w:name="_Toc3557127"/>
                              <w:bookmarkStart w:id="1502" w:name="_Toc34747378"/>
                              <w:bookmarkStart w:id="150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1"/>
                              <w:bookmarkEnd w:id="1502"/>
                              <w:bookmarkEnd w:id="1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4" w:name="_Toc3557127"/>
                        <w:bookmarkStart w:id="1505" w:name="_Toc34747378"/>
                        <w:bookmarkStart w:id="150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4"/>
                        <w:bookmarkEnd w:id="1505"/>
                        <w:bookmarkEnd w:id="150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7" w:name="_Toc3557014"/>
    <w:bookmarkStart w:id="1508" w:name="_Toc34747264"/>
    <w:bookmarkStart w:id="1509"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0" w:name="_Toc3557128"/>
                              <w:bookmarkStart w:id="1511" w:name="_Toc34747379"/>
                              <w:bookmarkStart w:id="151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0"/>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7"/>
      <w:bookmarkEnd w:id="1508"/>
      <w:bookmarkEnd w:id="15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3" w:name="_Toc3566492"/>
      <w:bookmarkStart w:id="1514" w:name="_Toc34747493"/>
      <w:bookmarkStart w:id="1515"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3"/>
      <w:bookmarkEnd w:id="1514"/>
      <w:bookmarkEnd w:id="151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6" w:name="_Toc338939151"/>
      <w:bookmarkStart w:id="1517" w:name="_Toc3557015"/>
      <w:bookmarkStart w:id="1518" w:name="_Toc34747265"/>
      <w:bookmarkStart w:id="1519" w:name="_Toc77102084"/>
      <w:r w:rsidRPr="007055D9">
        <w:t>Attributes</w:t>
      </w:r>
      <w:bookmarkEnd w:id="1516"/>
      <w:bookmarkEnd w:id="1517"/>
      <w:bookmarkEnd w:id="1518"/>
      <w:bookmarkEnd w:id="1519"/>
    </w:p>
    <w:p w14:paraId="75987F07" w14:textId="77777777" w:rsidR="00FC68DB" w:rsidRPr="007055D9" w:rsidRDefault="00FC68DB" w:rsidP="00B202D2">
      <w:pPr>
        <w:pStyle w:val="berschrift5"/>
      </w:pPr>
      <w:bookmarkStart w:id="1520" w:name="_Toc338939153"/>
      <w:r w:rsidRPr="007055D9">
        <w:t xml:space="preserve">Attribute </w:t>
      </w:r>
      <w:r>
        <w:t>"</w:t>
      </w:r>
      <w:r w:rsidRPr="007055D9">
        <w:t>base</w:t>
      </w:r>
      <w:bookmarkEnd w:id="152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1" w:name="_Toc338939154"/>
      <w:r w:rsidRPr="007055D9">
        <w:lastRenderedPageBreak/>
        <w:t xml:space="preserve">Attribute </w:t>
      </w:r>
      <w:r>
        <w:t>"</w:t>
      </w:r>
      <w:r w:rsidRPr="007055D9">
        <w:t>technology</w:t>
      </w:r>
      <w:bookmarkEnd w:id="152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2" w:name="_Toc288196505"/>
      <w:bookmarkStart w:id="1523" w:name="_Toc288200807"/>
      <w:bookmarkStart w:id="1524" w:name="_Toc338939155"/>
      <w:bookmarkStart w:id="1525" w:name="_Toc3557016"/>
      <w:bookmarkStart w:id="1526" w:name="_Toc34747266"/>
      <w:bookmarkStart w:id="1527" w:name="_Toc77102085"/>
      <w:r w:rsidRPr="007055D9">
        <w:t xml:space="preserve">Element </w:t>
      </w:r>
      <w:r>
        <w:t>"</w:t>
      </w:r>
      <w:r w:rsidRPr="007055D9">
        <w:t>weld_position</w:t>
      </w:r>
      <w:bookmarkEnd w:id="1522"/>
      <w:bookmarkEnd w:id="1523"/>
      <w:bookmarkEnd w:id="1524"/>
      <w:bookmarkEnd w:id="1525"/>
      <w:r>
        <w:t>"</w:t>
      </w:r>
      <w:bookmarkEnd w:id="1526"/>
      <w:bookmarkEnd w:id="1527"/>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8" w:name="_Toc3566493"/>
      <w:bookmarkStart w:id="1529" w:name="_Toc34747494"/>
      <w:bookmarkStart w:id="1530" w:name="_Toc77095953"/>
      <w:bookmarkStart w:id="1531" w:name="_Toc288196507"/>
      <w:bookmarkStart w:id="1532" w:name="_Toc288200809"/>
      <w:bookmarkStart w:id="1533"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28"/>
      <w:bookmarkEnd w:id="1529"/>
      <w:bookmarkEnd w:id="153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1"/>
      <w:bookmarkEnd w:id="1532"/>
      <w:bookmarkEnd w:id="153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4" w:name="_Toc338939158"/>
      <w:r w:rsidRPr="007055D9">
        <w:t xml:space="preserve">Attribute </w:t>
      </w:r>
      <w:r>
        <w:t>"</w:t>
      </w:r>
      <w:r w:rsidRPr="007055D9">
        <w:t>width</w:t>
      </w:r>
      <w:bookmarkEnd w:id="153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5" w:name="_Toc338939159"/>
      <w:r w:rsidRPr="007055D9">
        <w:t xml:space="preserve">Attribute </w:t>
      </w:r>
      <w:r>
        <w:t>"</w:t>
      </w:r>
      <w:r w:rsidRPr="007055D9">
        <w:t>filler</w:t>
      </w:r>
      <w:bookmarkEnd w:id="153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6" w:name="WeldDefinitionCornerWeld"/>
      <w:bookmarkStart w:id="1537" w:name="_Toc288200763"/>
      <w:bookmarkStart w:id="1538" w:name="_Toc338939107"/>
      <w:bookmarkEnd w:id="153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9" w:name="_Toc414263397"/>
      <w:bookmarkStart w:id="1540" w:name="_Toc3557017"/>
      <w:bookmarkStart w:id="1541" w:name="_Toc34747267"/>
      <w:bookmarkStart w:id="1542" w:name="_Toc77102086"/>
      <w:bookmarkEnd w:id="1539"/>
      <w:r w:rsidRPr="007055D9">
        <w:t xml:space="preserve">Element </w:t>
      </w:r>
      <w:r>
        <w:t>"sheet_parameter</w:t>
      </w:r>
      <w:bookmarkEnd w:id="1540"/>
      <w:r>
        <w:t>"</w:t>
      </w:r>
      <w:bookmarkEnd w:id="1541"/>
      <w:bookmarkEnd w:id="1542"/>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3" w:name="_Toc3566494"/>
      <w:bookmarkStart w:id="1544" w:name="_Toc34747495"/>
      <w:bookmarkStart w:id="1545"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43"/>
      <w:bookmarkEnd w:id="1544"/>
      <w:bookmarkEnd w:id="154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6" w:name="_Toc3557018"/>
      <w:bookmarkStart w:id="1547" w:name="_Toc34747268"/>
      <w:bookmarkStart w:id="1548" w:name="_Toc77102087"/>
      <w:bookmarkStart w:id="1549" w:name="_Toc83048705"/>
      <w:r w:rsidRPr="007055D9">
        <w:t>Corner Weld</w:t>
      </w:r>
      <w:bookmarkEnd w:id="1537"/>
      <w:bookmarkEnd w:id="1538"/>
      <w:bookmarkEnd w:id="1546"/>
      <w:bookmarkEnd w:id="1547"/>
      <w:bookmarkEnd w:id="1548"/>
      <w:bookmarkEnd w:id="1549"/>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0" w:name="_Toc34747269"/>
    <w:bookmarkStart w:id="1551" w:name="_Toc77102088"/>
    <w:bookmarkStart w:id="1552"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3" w:name="_Toc3557129"/>
                              <w:bookmarkStart w:id="1554" w:name="_Toc34747380"/>
                              <w:bookmarkStart w:id="155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3"/>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0"/>
      <w:bookmarkEnd w:id="1551"/>
    </w:p>
    <w:p w14:paraId="2DDB54CC" w14:textId="77777777" w:rsidR="00FC68DB" w:rsidRPr="007055D9" w:rsidRDefault="00FC68DB" w:rsidP="00B202D2">
      <w:pPr>
        <w:pStyle w:val="berschrift5"/>
      </w:pPr>
      <w:r w:rsidRPr="007055D9">
        <w:t>Sheet Parameters</w:t>
      </w:r>
      <w:bookmarkEnd w:id="15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6" w:name="_Toc3557020"/>
      <w:r w:rsidRPr="007055D9">
        <w:t>Weld Parameters</w:t>
      </w:r>
      <w:bookmarkEnd w:id="155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7" w:name="_Toc3557130"/>
                              <w:bookmarkStart w:id="1558" w:name="_Toc34747381"/>
                              <w:bookmarkStart w:id="1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7"/>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15pt;height:33.65pt" o:ole="">
            <v:imagedata r:id="rId151" o:title=""/>
          </v:shape>
          <o:OLEObject Type="Embed" ProgID="Equation.3" ShapeID="_x0000_i1026" DrawAspect="Content" ObjectID="_1696310288" r:id="rId15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0" w:name="_Toc3566495"/>
      <w:bookmarkStart w:id="1561" w:name="_Toc34747496"/>
      <w:bookmarkStart w:id="1562"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0"/>
      <w:bookmarkEnd w:id="1561"/>
      <w:bookmarkEnd w:id="156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3" w:name="_Toc34747270"/>
      <w:bookmarkStart w:id="1564" w:name="_Toc77102089"/>
      <w:r>
        <w:t>Double Corner Weld</w:t>
      </w:r>
      <w:bookmarkEnd w:id="1563"/>
      <w:bookmarkEnd w:id="156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5"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5"/>
          </w:p>
        </w:tc>
        <w:tc>
          <w:tcPr>
            <w:tcW w:w="4605" w:type="dxa"/>
            <w:shd w:val="clear" w:color="auto" w:fill="auto"/>
          </w:tcPr>
          <w:p w14:paraId="37E17878" w14:textId="03FA77DD" w:rsidR="00FC68DB" w:rsidRPr="00C330B4" w:rsidRDefault="00FC68DB" w:rsidP="00B202D2">
            <w:pPr>
              <w:jc w:val="center"/>
              <w:rPr>
                <w:sz w:val="20"/>
                <w:szCs w:val="20"/>
              </w:rPr>
            </w:pPr>
            <w:bookmarkStart w:id="1566"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15pt;height:33.65pt" o:ole="">
            <v:imagedata r:id="rId151" o:title=""/>
          </v:shape>
          <o:OLEObject Type="Embed" ProgID="Equation.3" ShapeID="_x0000_i1027" DrawAspect="Content" ObjectID="_1696310289" r:id="rId15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7" w:name="_Toc34747497"/>
      <w:bookmarkStart w:id="1568"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7"/>
      <w:bookmarkEnd w:id="156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69" w:name="_Toc338939161"/>
      <w:bookmarkStart w:id="1570" w:name="_Toc3557021"/>
      <w:bookmarkStart w:id="1571" w:name="_Toc34747271"/>
      <w:bookmarkStart w:id="1572" w:name="_Toc77102090"/>
      <w:r w:rsidRPr="007055D9">
        <w:lastRenderedPageBreak/>
        <w:t>Attributes</w:t>
      </w:r>
      <w:bookmarkEnd w:id="1569"/>
      <w:bookmarkEnd w:id="1570"/>
      <w:bookmarkEnd w:id="1571"/>
      <w:bookmarkEnd w:id="1572"/>
    </w:p>
    <w:p w14:paraId="117D2FF0" w14:textId="77777777" w:rsidR="00FC68DB" w:rsidRPr="007055D9" w:rsidRDefault="00FC68DB" w:rsidP="00B202D2">
      <w:pPr>
        <w:pStyle w:val="berschrift5"/>
      </w:pPr>
      <w:bookmarkStart w:id="1573" w:name="_Toc338939163"/>
      <w:r w:rsidRPr="007055D9">
        <w:t xml:space="preserve">Attribute </w:t>
      </w:r>
      <w:r>
        <w:t>"</w:t>
      </w:r>
      <w:r w:rsidRPr="007055D9">
        <w:t>base</w:t>
      </w:r>
      <w:bookmarkEnd w:id="157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4" w:name="_Toc338939164"/>
      <w:r w:rsidRPr="007055D9">
        <w:t xml:space="preserve">Attribute </w:t>
      </w:r>
      <w:r>
        <w:t>"</w:t>
      </w:r>
      <w:r w:rsidRPr="007055D9">
        <w:t>technology</w:t>
      </w:r>
      <w:bookmarkEnd w:id="157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5" w:name="_Toc338939165"/>
      <w:bookmarkStart w:id="1576" w:name="_Toc3557022"/>
      <w:bookmarkStart w:id="1577" w:name="_Toc34747272"/>
      <w:bookmarkStart w:id="1578" w:name="_Toc77102091"/>
      <w:r w:rsidRPr="007055D9">
        <w:t xml:space="preserve">Element </w:t>
      </w:r>
      <w:r>
        <w:t>"</w:t>
      </w:r>
      <w:r w:rsidRPr="007055D9">
        <w:t>weld_position</w:t>
      </w:r>
      <w:bookmarkEnd w:id="1575"/>
      <w:bookmarkEnd w:id="1576"/>
      <w:r>
        <w:t>"</w:t>
      </w:r>
      <w:bookmarkEnd w:id="1577"/>
      <w:bookmarkEnd w:id="1578"/>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79" w:name="_Toc3566496"/>
      <w:bookmarkStart w:id="1580" w:name="_Toc34747498"/>
      <w:bookmarkStart w:id="1581" w:name="_Toc77095957"/>
      <w:bookmarkStart w:id="1582"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79"/>
      <w:bookmarkEnd w:id="1580"/>
      <w:bookmarkEnd w:id="158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3" w:name="_Toc338939168"/>
      <w:r w:rsidRPr="007055D9">
        <w:t xml:space="preserve">Attribute </w:t>
      </w:r>
      <w:r>
        <w:t>"</w:t>
      </w:r>
      <w:r w:rsidRPr="007055D9">
        <w:t>thickness</w:t>
      </w:r>
      <w:bookmarkEnd w:id="158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4" w:name="_Toc3566497"/>
      <w:bookmarkStart w:id="1585" w:name="_Toc34747499"/>
      <w:bookmarkStart w:id="1586" w:name="_Toc77095958"/>
      <w:bookmarkStart w:id="1587"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4"/>
      <w:bookmarkEnd w:id="1585"/>
      <w:bookmarkEnd w:id="1586"/>
    </w:p>
    <w:p w14:paraId="5AEAFFD0" w14:textId="77777777" w:rsidR="00FC68DB" w:rsidRPr="007055D9" w:rsidRDefault="00FC68DB" w:rsidP="00B202D2">
      <w:pPr>
        <w:pStyle w:val="berschrift5"/>
      </w:pPr>
      <w:r w:rsidRPr="007055D9">
        <w:t xml:space="preserve">Attribute </w:t>
      </w:r>
      <w:r>
        <w:t>"</w:t>
      </w:r>
      <w:r w:rsidRPr="007055D9">
        <w:t>angle</w:t>
      </w:r>
      <w:bookmarkEnd w:id="158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8" w:name="_Toc3566498"/>
      <w:bookmarkStart w:id="1589" w:name="_Toc34747500"/>
      <w:bookmarkStart w:id="1590" w:name="_Toc77095959"/>
      <w:bookmarkStart w:id="1591"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8"/>
      <w:bookmarkEnd w:id="1589"/>
      <w:bookmarkEnd w:id="1590"/>
    </w:p>
    <w:p w14:paraId="2C2E1B11" w14:textId="77777777" w:rsidR="00FC68DB" w:rsidRPr="007055D9" w:rsidRDefault="00FC68DB" w:rsidP="00B202D2">
      <w:pPr>
        <w:pStyle w:val="berschrift5"/>
      </w:pPr>
      <w:r w:rsidRPr="007055D9">
        <w:t xml:space="preserve">Attribute </w:t>
      </w:r>
      <w:r>
        <w:t>"</w:t>
      </w:r>
      <w:r w:rsidRPr="007055D9">
        <w:t>shape</w:t>
      </w:r>
      <w:bookmarkEnd w:id="159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2" w:name="_Toc338939171"/>
      <w:r w:rsidRPr="007055D9">
        <w:t xml:space="preserve">Attribute </w:t>
      </w:r>
      <w:r>
        <w:t>"</w:t>
      </w:r>
      <w:r w:rsidRPr="007055D9">
        <w:t>penetration</w:t>
      </w:r>
      <w:bookmarkEnd w:id="159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3" w:name="_Toc338939173"/>
      <w:r w:rsidRPr="007055D9">
        <w:t xml:space="preserve">Attribute </w:t>
      </w:r>
      <w:r>
        <w:t>"</w:t>
      </w:r>
      <w:r w:rsidRPr="007055D9">
        <w:t>filler</w:t>
      </w:r>
      <w:bookmarkEnd w:id="159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4" w:name="WeldDefinitionEdgeWeld"/>
      <w:bookmarkStart w:id="1595" w:name="_Toc3557023"/>
      <w:bookmarkStart w:id="1596" w:name="_Toc34747273"/>
      <w:bookmarkStart w:id="1597" w:name="_Toc77102092"/>
      <w:bookmarkStart w:id="1598" w:name="_Toc288200764"/>
      <w:bookmarkStart w:id="1599" w:name="_Toc338939108"/>
      <w:bookmarkEnd w:id="1594"/>
      <w:r w:rsidRPr="007055D9">
        <w:lastRenderedPageBreak/>
        <w:t xml:space="preserve">Element </w:t>
      </w:r>
      <w:r>
        <w:t>"sheet_parameter</w:t>
      </w:r>
      <w:bookmarkEnd w:id="1595"/>
      <w:r>
        <w:t>"</w:t>
      </w:r>
      <w:bookmarkEnd w:id="1596"/>
      <w:bookmarkEnd w:id="1597"/>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0" w:name="_Toc3566499"/>
      <w:bookmarkStart w:id="1601" w:name="_Toc34747501"/>
      <w:bookmarkStart w:id="1602"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00"/>
      <w:bookmarkEnd w:id="1601"/>
      <w:bookmarkEnd w:id="160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3" w:name="_Toc3557024"/>
      <w:bookmarkStart w:id="1604" w:name="_Toc34747274"/>
      <w:bookmarkStart w:id="1605" w:name="_Toc77102093"/>
      <w:bookmarkStart w:id="1606" w:name="_Toc83048706"/>
      <w:r w:rsidRPr="007055D9">
        <w:t>Edge Weld</w:t>
      </w:r>
      <w:bookmarkEnd w:id="1598"/>
      <w:bookmarkEnd w:id="1599"/>
      <w:bookmarkEnd w:id="1603"/>
      <w:bookmarkEnd w:id="1604"/>
      <w:bookmarkEnd w:id="1605"/>
      <w:bookmarkEnd w:id="1606"/>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7" w:name="_Toc3557025"/>
      <w:bookmarkStart w:id="1608" w:name="_Toc34747275"/>
      <w:bookmarkStart w:id="1609"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7"/>
      <w:bookmarkEnd w:id="1608"/>
      <w:bookmarkEnd w:id="16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0" w:name="_Toc3557131"/>
                            <w:bookmarkStart w:id="1611" w:name="_Toc34747384"/>
                            <w:bookmarkStart w:id="161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3" w:name="_Toc3557026"/>
      <w:bookmarkStart w:id="1614" w:name="_Toc34747276"/>
      <w:bookmarkStart w:id="161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3"/>
      <w:bookmarkEnd w:id="1614"/>
      <w:bookmarkEnd w:id="161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6" w:name="_Toc3557132"/>
                            <w:bookmarkStart w:id="1617" w:name="_Toc34747385"/>
                            <w:bookmarkStart w:id="161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6"/>
                            <w:bookmarkEnd w:id="1617"/>
                            <w:bookmarkEnd w:id="1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19" w:name="_Toc3566500"/>
      <w:bookmarkStart w:id="1620" w:name="_Toc34747502"/>
      <w:bookmarkStart w:id="1621"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19"/>
      <w:bookmarkEnd w:id="1620"/>
      <w:bookmarkEnd w:id="162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2" w:name="_Toc338939175"/>
      <w:bookmarkStart w:id="1623" w:name="_Toc3557027"/>
      <w:bookmarkStart w:id="1624" w:name="_Toc34747277"/>
      <w:bookmarkStart w:id="1625" w:name="_Toc77102096"/>
      <w:r w:rsidRPr="007055D9">
        <w:t>Attributes</w:t>
      </w:r>
      <w:bookmarkEnd w:id="1622"/>
      <w:bookmarkEnd w:id="1623"/>
      <w:bookmarkEnd w:id="1624"/>
      <w:bookmarkEnd w:id="1625"/>
    </w:p>
    <w:p w14:paraId="39DE4992" w14:textId="77777777" w:rsidR="00FC68DB" w:rsidRPr="007055D9" w:rsidRDefault="00FC68DB" w:rsidP="00B202D2">
      <w:pPr>
        <w:pStyle w:val="berschrift5"/>
      </w:pPr>
      <w:bookmarkStart w:id="1626" w:name="_Toc338939177"/>
      <w:r w:rsidRPr="007055D9">
        <w:t xml:space="preserve">Attribute </w:t>
      </w:r>
      <w:r>
        <w:t>"</w:t>
      </w:r>
      <w:r w:rsidRPr="007055D9">
        <w:t>base</w:t>
      </w:r>
      <w:bookmarkEnd w:id="162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7" w:name="_Toc338939178"/>
      <w:r w:rsidRPr="007055D9">
        <w:t xml:space="preserve">Attribute </w:t>
      </w:r>
      <w:r>
        <w:t>"</w:t>
      </w:r>
      <w:r w:rsidRPr="007055D9">
        <w:t>technology</w:t>
      </w:r>
      <w:bookmarkEnd w:id="162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8" w:name="_Toc338939179"/>
      <w:bookmarkStart w:id="1629" w:name="_Toc3557028"/>
      <w:bookmarkStart w:id="1630" w:name="_Toc34747278"/>
      <w:bookmarkStart w:id="1631" w:name="_Toc77102097"/>
      <w:r w:rsidRPr="007055D9">
        <w:t xml:space="preserve">Element </w:t>
      </w:r>
      <w:r>
        <w:t>"</w:t>
      </w:r>
      <w:r w:rsidRPr="007055D9">
        <w:t>weld_position</w:t>
      </w:r>
      <w:bookmarkEnd w:id="1628"/>
      <w:bookmarkEnd w:id="1629"/>
      <w:r>
        <w:t>"</w:t>
      </w:r>
      <w:bookmarkEnd w:id="1630"/>
      <w:bookmarkEnd w:id="1631"/>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2" w:name="_Toc3566501"/>
      <w:bookmarkStart w:id="1633" w:name="_Toc34747503"/>
      <w:bookmarkStart w:id="1634"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32"/>
      <w:bookmarkEnd w:id="1633"/>
      <w:bookmarkEnd w:id="163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5" w:name="_Toc338939182"/>
      <w:r w:rsidRPr="007055D9">
        <w:t xml:space="preserve">Attribute </w:t>
      </w:r>
      <w:r>
        <w:t>"</w:t>
      </w:r>
      <w:r w:rsidRPr="007055D9">
        <w:t>width</w:t>
      </w:r>
      <w:bookmarkEnd w:id="163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6" w:name="_Toc338939184"/>
      <w:r w:rsidRPr="007055D9">
        <w:t xml:space="preserve">Attribute </w:t>
      </w:r>
      <w:r>
        <w:t>"</w:t>
      </w:r>
      <w:r w:rsidRPr="007055D9">
        <w:t>filler</w:t>
      </w:r>
      <w:bookmarkEnd w:id="163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7" w:name="WeldDefinitionIWeld"/>
      <w:bookmarkStart w:id="1638" w:name="_Toc3557029"/>
      <w:bookmarkStart w:id="1639" w:name="_Toc34747279"/>
      <w:bookmarkStart w:id="1640" w:name="_Toc77102098"/>
      <w:bookmarkStart w:id="1641" w:name="_Toc288200765"/>
      <w:bookmarkStart w:id="1642" w:name="_Toc338939109"/>
      <w:bookmarkEnd w:id="1637"/>
      <w:r w:rsidRPr="007055D9">
        <w:t xml:space="preserve">Element </w:t>
      </w:r>
      <w:r>
        <w:t>"sheet_parameter</w:t>
      </w:r>
      <w:bookmarkEnd w:id="1638"/>
      <w:r>
        <w:t>"</w:t>
      </w:r>
      <w:bookmarkEnd w:id="1639"/>
      <w:bookmarkEnd w:id="1640"/>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3" w:name="_Toc3566502"/>
      <w:bookmarkStart w:id="1644" w:name="_Toc34747504"/>
      <w:bookmarkStart w:id="1645"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43"/>
      <w:bookmarkEnd w:id="1644"/>
      <w:bookmarkEnd w:id="164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6" w:name="_Toc3557030"/>
      <w:bookmarkStart w:id="1647" w:name="_Toc34747280"/>
      <w:bookmarkStart w:id="1648" w:name="_Toc77102099"/>
      <w:bookmarkStart w:id="1649" w:name="_Toc83048707"/>
      <w:r w:rsidRPr="007055D9">
        <w:t>I-Weld</w:t>
      </w:r>
      <w:bookmarkEnd w:id="1641"/>
      <w:bookmarkEnd w:id="1642"/>
      <w:bookmarkEnd w:id="1646"/>
      <w:bookmarkEnd w:id="1647"/>
      <w:bookmarkEnd w:id="1648"/>
      <w:bookmarkEnd w:id="1649"/>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0" w:name="_Toc3557031"/>
      <w:bookmarkStart w:id="1651" w:name="_Toc34747281"/>
      <w:bookmarkStart w:id="1652" w:name="_Toc77102100"/>
      <w:r w:rsidRPr="007055D9">
        <w:t>Sheet Parameters</w:t>
      </w:r>
      <w:bookmarkEnd w:id="1650"/>
      <w:bookmarkEnd w:id="1651"/>
      <w:bookmarkEnd w:id="165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3" w:name="_Toc3557032"/>
      <w:bookmarkStart w:id="1654" w:name="_Toc34747282"/>
      <w:bookmarkStart w:id="1655" w:name="_Toc77102101"/>
      <w:r w:rsidRPr="007055D9">
        <w:t>Weld Parameters</w:t>
      </w:r>
      <w:bookmarkEnd w:id="1653"/>
      <w:bookmarkEnd w:id="1654"/>
      <w:bookmarkEnd w:id="165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6"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6"/>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7"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8" w:name="_Toc3566503"/>
      <w:bookmarkStart w:id="1659" w:name="_Toc34747505"/>
      <w:bookmarkStart w:id="1660"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8"/>
      <w:bookmarkEnd w:id="1659"/>
      <w:bookmarkEnd w:id="166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1" w:name="_Toc338939186"/>
      <w:bookmarkStart w:id="1662" w:name="_Toc3557033"/>
      <w:bookmarkStart w:id="1663" w:name="_Toc34747283"/>
      <w:bookmarkStart w:id="1664" w:name="_Toc77102102"/>
      <w:r w:rsidRPr="007055D9">
        <w:t>Attributes</w:t>
      </w:r>
      <w:bookmarkEnd w:id="1661"/>
      <w:bookmarkEnd w:id="1662"/>
      <w:bookmarkEnd w:id="1663"/>
      <w:bookmarkEnd w:id="1664"/>
    </w:p>
    <w:p w14:paraId="547A1CA7" w14:textId="77777777" w:rsidR="00FC68DB" w:rsidRPr="007055D9" w:rsidRDefault="00FC68DB" w:rsidP="00B202D2">
      <w:pPr>
        <w:pStyle w:val="berschrift5"/>
      </w:pPr>
      <w:bookmarkStart w:id="1665" w:name="_Toc338939188"/>
      <w:r w:rsidRPr="007055D9">
        <w:t xml:space="preserve">Attribute </w:t>
      </w:r>
      <w:r>
        <w:t>"</w:t>
      </w:r>
      <w:r w:rsidRPr="007055D9">
        <w:t>base</w:t>
      </w:r>
      <w:bookmarkEnd w:id="166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6" w:name="_Toc338939189"/>
      <w:r w:rsidRPr="007055D9">
        <w:t xml:space="preserve">Attribute </w:t>
      </w:r>
      <w:r>
        <w:t>"</w:t>
      </w:r>
      <w:r w:rsidRPr="007055D9">
        <w:t>technology</w:t>
      </w:r>
      <w:bookmarkEnd w:id="166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7" w:name="_Toc338939190"/>
      <w:bookmarkStart w:id="1668" w:name="_Toc3557034"/>
      <w:bookmarkStart w:id="1669" w:name="_Toc34747284"/>
      <w:bookmarkStart w:id="1670" w:name="_Toc77102103"/>
      <w:r w:rsidRPr="007055D9">
        <w:t xml:space="preserve">Element </w:t>
      </w:r>
      <w:r>
        <w:t>"</w:t>
      </w:r>
      <w:r w:rsidRPr="007055D9">
        <w:t>weld_position</w:t>
      </w:r>
      <w:bookmarkEnd w:id="1667"/>
      <w:bookmarkEnd w:id="1668"/>
      <w:r>
        <w:t>"</w:t>
      </w:r>
      <w:bookmarkEnd w:id="1669"/>
      <w:bookmarkEnd w:id="1670"/>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1" w:name="_Toc3566504"/>
      <w:bookmarkStart w:id="1672" w:name="_Toc34747506"/>
      <w:bookmarkStart w:id="1673" w:name="_Toc77095965"/>
      <w:bookmarkStart w:id="1674"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71"/>
      <w:bookmarkEnd w:id="1672"/>
      <w:bookmarkEnd w:id="167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5" w:name="_Toc338939194"/>
      <w:r w:rsidRPr="007055D9">
        <w:t xml:space="preserve">Attribute </w:t>
      </w:r>
      <w:r>
        <w:t>"</w:t>
      </w:r>
      <w:r w:rsidRPr="007055D9">
        <w:t>filler</w:t>
      </w:r>
      <w:bookmarkEnd w:id="167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6" w:name="WeldDefinitionOverlapWeld"/>
      <w:bookmarkStart w:id="1677" w:name="_Toc3557035"/>
      <w:bookmarkStart w:id="1678" w:name="_Toc34747285"/>
      <w:bookmarkStart w:id="1679" w:name="_Toc77102104"/>
      <w:bookmarkStart w:id="1680" w:name="_Toc288200766"/>
      <w:bookmarkStart w:id="1681" w:name="_Toc338939110"/>
      <w:bookmarkEnd w:id="1676"/>
      <w:r w:rsidRPr="007055D9">
        <w:t xml:space="preserve">Element </w:t>
      </w:r>
      <w:r>
        <w:t>"sheet_parameter</w:t>
      </w:r>
      <w:bookmarkEnd w:id="1677"/>
      <w:r>
        <w:t>"</w:t>
      </w:r>
      <w:bookmarkEnd w:id="1678"/>
      <w:bookmarkEnd w:id="1679"/>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2" w:name="_Toc3566505"/>
      <w:bookmarkStart w:id="1683" w:name="_Toc34747507"/>
      <w:bookmarkStart w:id="1684"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682"/>
      <w:bookmarkEnd w:id="1683"/>
      <w:bookmarkEnd w:id="168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5" w:name="_Toc3557036"/>
      <w:bookmarkStart w:id="1686" w:name="_Toc34747286"/>
      <w:bookmarkStart w:id="1687" w:name="_Toc77102105"/>
      <w:bookmarkStart w:id="1688" w:name="_Toc83048708"/>
      <w:r w:rsidRPr="007055D9">
        <w:t>Overlap Weld</w:t>
      </w:r>
      <w:bookmarkEnd w:id="1680"/>
      <w:bookmarkEnd w:id="1681"/>
      <w:bookmarkEnd w:id="1685"/>
      <w:bookmarkEnd w:id="1686"/>
      <w:bookmarkEnd w:id="1687"/>
      <w:bookmarkEnd w:id="1688"/>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89" w:name="_Toc3557037"/>
      <w:bookmarkStart w:id="1690" w:name="_Toc34747287"/>
      <w:bookmarkStart w:id="1691" w:name="_Toc77102106"/>
      <w:r w:rsidRPr="007055D9">
        <w:t>Simple Overlap Weld</w:t>
      </w:r>
      <w:bookmarkEnd w:id="1689"/>
      <w:bookmarkEnd w:id="1690"/>
      <w:bookmarkEnd w:id="169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2" w:name="_Toc3557135"/>
                            <w:bookmarkStart w:id="1693" w:name="_Toc34747388"/>
                            <w:bookmarkStart w:id="169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5" w:name="_Toc3557136"/>
                            <w:bookmarkStart w:id="1696" w:name="_Toc34747389"/>
                            <w:bookmarkStart w:id="169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6pt;height:34.6pt" o:ole="">
            <v:imagedata r:id="rId162" o:title=""/>
          </v:shape>
          <o:OLEObject Type="Embed" ProgID="Equation.3" ShapeID="_x0000_i1028" DrawAspect="Content" ObjectID="_1696310290"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8" w:name="_Toc3566506"/>
      <w:bookmarkStart w:id="1699" w:name="_Toc34747508"/>
      <w:bookmarkStart w:id="1700"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8"/>
      <w:bookmarkEnd w:id="1699"/>
      <w:bookmarkEnd w:id="170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1" w:name="_Toc338939112"/>
      <w:bookmarkStart w:id="1702" w:name="_Toc3557038"/>
      <w:bookmarkStart w:id="1703" w:name="_Toc34747288"/>
      <w:bookmarkStart w:id="1704" w:name="_Toc77102107"/>
      <w:r w:rsidRPr="007055D9">
        <w:t>Single Sided Double Overlap Weld</w:t>
      </w:r>
      <w:bookmarkEnd w:id="1701"/>
      <w:bookmarkEnd w:id="1702"/>
      <w:bookmarkEnd w:id="1703"/>
      <w:bookmarkEnd w:id="170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5" w:name="_Toc3557137"/>
                            <w:bookmarkStart w:id="1706" w:name="_Toc34747390"/>
                            <w:bookmarkStart w:id="1707"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8" w:name="_Toc3557138"/>
                            <w:bookmarkStart w:id="1709" w:name="_Toc34747391"/>
                            <w:bookmarkStart w:id="1710"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8pt;height:36.45pt" o:ole="">
            <v:imagedata r:id="rId151" o:title=""/>
          </v:shape>
          <o:OLEObject Type="Embed" ProgID="Equation.3" ShapeID="_x0000_i1029" DrawAspect="Content" ObjectID="_1696310291" r:id="rId16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1" w:name="_Toc3566507"/>
      <w:bookmarkStart w:id="1712" w:name="_Toc34747509"/>
      <w:bookmarkStart w:id="1713"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1"/>
      <w:bookmarkEnd w:id="1712"/>
      <w:bookmarkEnd w:id="171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4" w:name="_Toc338939113"/>
      <w:bookmarkStart w:id="1715" w:name="_Toc3557039"/>
      <w:bookmarkStart w:id="1716" w:name="_Toc34747289"/>
      <w:bookmarkStart w:id="1717" w:name="_Toc77102108"/>
      <w:r w:rsidRPr="007055D9">
        <w:t>Double Sided Double Overlap Weld</w:t>
      </w:r>
      <w:bookmarkEnd w:id="1714"/>
      <w:bookmarkEnd w:id="1715"/>
      <w:bookmarkEnd w:id="1716"/>
      <w:bookmarkEnd w:id="171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8" w:name="_Toc3557139"/>
                            <w:bookmarkStart w:id="1719" w:name="_Toc34747392"/>
                            <w:bookmarkStart w:id="172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1" w:name="_Toc3557140"/>
                            <w:bookmarkStart w:id="1722" w:name="_Toc34747393"/>
                            <w:bookmarkStart w:id="172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8pt;height:36.45pt" o:ole="">
            <v:imagedata r:id="rId151" o:title=""/>
          </v:shape>
          <o:OLEObject Type="Embed" ProgID="Equation.3" ShapeID="_x0000_i1030" DrawAspect="Content" ObjectID="_1696310292" r:id="rId17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4" w:name="_Toc3566508"/>
      <w:bookmarkStart w:id="1725" w:name="_Toc34747510"/>
      <w:bookmarkStart w:id="1726"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1724"/>
      <w:bookmarkEnd w:id="1725"/>
      <w:bookmarkEnd w:id="172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7" w:name="_Toc338939196"/>
      <w:bookmarkStart w:id="1728" w:name="_Toc3557040"/>
      <w:bookmarkStart w:id="1729" w:name="_Toc34747290"/>
      <w:bookmarkStart w:id="1730" w:name="_Toc77102109"/>
      <w:r w:rsidRPr="007055D9">
        <w:t>Attributes</w:t>
      </w:r>
      <w:bookmarkEnd w:id="1727"/>
      <w:bookmarkEnd w:id="1728"/>
      <w:bookmarkEnd w:id="1729"/>
      <w:bookmarkEnd w:id="1730"/>
    </w:p>
    <w:p w14:paraId="4EF2ED14" w14:textId="77777777" w:rsidR="00FC68DB" w:rsidRPr="007055D9" w:rsidRDefault="00FC68DB" w:rsidP="00B202D2">
      <w:pPr>
        <w:pStyle w:val="berschrift5"/>
      </w:pPr>
      <w:bookmarkStart w:id="1731" w:name="_Toc338939198"/>
      <w:r w:rsidRPr="007055D9">
        <w:t xml:space="preserve">Attribute </w:t>
      </w:r>
      <w:r>
        <w:t>"</w:t>
      </w:r>
      <w:r w:rsidRPr="007055D9">
        <w:t>base</w:t>
      </w:r>
      <w:bookmarkEnd w:id="173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2" w:name="_Toc338939199"/>
      <w:r w:rsidRPr="007055D9">
        <w:t xml:space="preserve">Attribute </w:t>
      </w:r>
      <w:r>
        <w:t>"</w:t>
      </w:r>
      <w:r w:rsidRPr="007055D9">
        <w:t>technology</w:t>
      </w:r>
      <w:bookmarkEnd w:id="173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3" w:name="_Toc338939200"/>
      <w:bookmarkStart w:id="1734" w:name="_Toc3557041"/>
      <w:bookmarkStart w:id="1735" w:name="_Toc34747291"/>
      <w:bookmarkStart w:id="1736" w:name="_Toc77102110"/>
      <w:r w:rsidRPr="007055D9">
        <w:t xml:space="preserve">Element </w:t>
      </w:r>
      <w:r>
        <w:t>"</w:t>
      </w:r>
      <w:r w:rsidRPr="007055D9">
        <w:t>weld_position</w:t>
      </w:r>
      <w:bookmarkEnd w:id="1733"/>
      <w:bookmarkEnd w:id="1734"/>
      <w:r>
        <w:t>"</w:t>
      </w:r>
      <w:bookmarkEnd w:id="1735"/>
      <w:bookmarkEnd w:id="1736"/>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7" w:name="_Toc3566509"/>
      <w:bookmarkStart w:id="1738" w:name="_Toc34747511"/>
      <w:bookmarkStart w:id="1739" w:name="_Toc77095970"/>
      <w:bookmarkStart w:id="174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37"/>
      <w:bookmarkEnd w:id="1738"/>
      <w:bookmarkEnd w:id="173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1" w:name="_Toc338939204"/>
      <w:r w:rsidRPr="007055D9">
        <w:t xml:space="preserve">Attribute </w:t>
      </w:r>
      <w:r>
        <w:t>"</w:t>
      </w:r>
      <w:r w:rsidRPr="007055D9">
        <w:t>thickness</w:t>
      </w:r>
      <w:bookmarkEnd w:id="174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2" w:name="_Toc338939205"/>
      <w:r w:rsidRPr="007055D9">
        <w:t xml:space="preserve">Attribute </w:t>
      </w:r>
      <w:r>
        <w:t>"</w:t>
      </w:r>
      <w:r w:rsidRPr="007055D9">
        <w:t>angle</w:t>
      </w:r>
      <w:bookmarkEnd w:id="174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3" w:name="_Toc338939206"/>
      <w:r w:rsidRPr="007055D9">
        <w:t xml:space="preserve">Attribute </w:t>
      </w:r>
      <w:r>
        <w:t>"</w:t>
      </w:r>
      <w:r w:rsidRPr="007055D9">
        <w:t>shape</w:t>
      </w:r>
      <w:bookmarkEnd w:id="174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4" w:name="_Toc338939207"/>
      <w:r w:rsidRPr="007055D9">
        <w:t xml:space="preserve">Attribute </w:t>
      </w:r>
      <w:r>
        <w:t>"</w:t>
      </w:r>
      <w:r w:rsidRPr="007055D9">
        <w:t>penetration</w:t>
      </w:r>
      <w:bookmarkEnd w:id="174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5" w:name="_Toc338939209"/>
      <w:r w:rsidRPr="007055D9">
        <w:t xml:space="preserve">Attribute </w:t>
      </w:r>
      <w:r>
        <w:t>"</w:t>
      </w:r>
      <w:r w:rsidRPr="007055D9">
        <w:t>filler</w:t>
      </w:r>
      <w:bookmarkEnd w:id="174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6" w:name="WeldDefinitionYJoint"/>
      <w:bookmarkStart w:id="1747" w:name="_Toc3557042"/>
      <w:bookmarkStart w:id="1748" w:name="_Toc34747292"/>
      <w:bookmarkStart w:id="1749" w:name="_Toc77102111"/>
      <w:bookmarkStart w:id="1750" w:name="_Toc288200767"/>
      <w:bookmarkStart w:id="1751" w:name="_Toc338939114"/>
      <w:bookmarkEnd w:id="1746"/>
      <w:r w:rsidRPr="007055D9">
        <w:t xml:space="preserve">Element </w:t>
      </w:r>
      <w:r>
        <w:t>"sheet_parameter</w:t>
      </w:r>
      <w:bookmarkEnd w:id="1747"/>
      <w:r>
        <w:t>"</w:t>
      </w:r>
      <w:bookmarkEnd w:id="1748"/>
      <w:bookmarkEnd w:id="1749"/>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2" w:name="_Toc3566510"/>
      <w:bookmarkStart w:id="1753" w:name="_Toc34747512"/>
      <w:bookmarkStart w:id="1754"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52"/>
      <w:bookmarkEnd w:id="1753"/>
      <w:bookmarkEnd w:id="175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5" w:name="_Toc3557043"/>
      <w:bookmarkStart w:id="1756" w:name="_Toc34747293"/>
      <w:bookmarkStart w:id="1757" w:name="_Toc77102112"/>
      <w:bookmarkStart w:id="1758" w:name="_Toc83048709"/>
      <w:r w:rsidRPr="007055D9">
        <w:t>Y-Joint</w:t>
      </w:r>
      <w:bookmarkEnd w:id="1750"/>
      <w:bookmarkEnd w:id="1751"/>
      <w:bookmarkEnd w:id="1755"/>
      <w:bookmarkEnd w:id="1756"/>
      <w:bookmarkEnd w:id="1757"/>
      <w:bookmarkEnd w:id="1758"/>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59" w:name="_Toc3557044"/>
      <w:bookmarkStart w:id="1760" w:name="_Toc34747294"/>
      <w:bookmarkStart w:id="1761" w:name="_Toc77102113"/>
      <w:r w:rsidRPr="007055D9">
        <w:lastRenderedPageBreak/>
        <w:t>Sheet Parameters</w:t>
      </w:r>
      <w:bookmarkEnd w:id="1759"/>
      <w:bookmarkEnd w:id="1760"/>
      <w:bookmarkEnd w:id="176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2" w:name="_Toc3557045"/>
      <w:bookmarkStart w:id="1763" w:name="_Toc34747295"/>
      <w:bookmarkStart w:id="1764" w:name="_Toc77102114"/>
      <w:r w:rsidRPr="007055D9">
        <w:t>Weld Parameters</w:t>
      </w:r>
      <w:bookmarkEnd w:id="1762"/>
      <w:bookmarkEnd w:id="1763"/>
      <w:bookmarkEnd w:id="1764"/>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5" w:name="_Ref7931629"/>
            <w:bookmarkStart w:id="1766"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5"/>
            <w:r>
              <w:t>: Y-Joint Sheet Layout</w:t>
            </w:r>
            <w:bookmarkEnd w:id="1766"/>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7"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7"/>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65pt;height:36.45pt" o:ole="">
            <v:imagedata r:id="rId151" o:title=""/>
          </v:shape>
          <o:OLEObject Type="Embed" ProgID="Equation.3" ShapeID="_x0000_i1031" DrawAspect="Content" ObjectID="_1696310293"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8" w:name="_Toc3566511"/>
      <w:bookmarkStart w:id="1769" w:name="_Toc34747513"/>
      <w:bookmarkStart w:id="1770" w:name="_Toc77095972"/>
      <w:bookmarkStart w:id="1771"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8"/>
      <w:bookmarkEnd w:id="1769"/>
      <w:bookmarkEnd w:id="1770"/>
    </w:p>
    <w:p w14:paraId="449B6B32" w14:textId="77777777" w:rsidR="00FC68DB" w:rsidRPr="007055D9" w:rsidRDefault="00FC68DB" w:rsidP="00B202D2">
      <w:pPr>
        <w:pStyle w:val="berschrift4"/>
      </w:pPr>
      <w:bookmarkStart w:id="1772" w:name="_Toc3557046"/>
      <w:bookmarkStart w:id="1773" w:name="_Toc34747296"/>
      <w:bookmarkStart w:id="1774" w:name="_Toc77102115"/>
      <w:r w:rsidRPr="007055D9">
        <w:t>Attributes</w:t>
      </w:r>
      <w:bookmarkEnd w:id="1771"/>
      <w:bookmarkEnd w:id="1772"/>
      <w:bookmarkEnd w:id="1773"/>
      <w:bookmarkEnd w:id="1774"/>
    </w:p>
    <w:p w14:paraId="196C39A1" w14:textId="77777777" w:rsidR="00FC68DB" w:rsidRPr="007055D9" w:rsidRDefault="00FC68DB" w:rsidP="00B202D2">
      <w:pPr>
        <w:pStyle w:val="berschrift5"/>
      </w:pPr>
      <w:bookmarkStart w:id="1775" w:name="_Toc338939213"/>
      <w:r w:rsidRPr="007055D9">
        <w:t xml:space="preserve">Attribute </w:t>
      </w:r>
      <w:r>
        <w:t>"</w:t>
      </w:r>
      <w:r w:rsidRPr="007055D9">
        <w:t>base</w:t>
      </w:r>
      <w:bookmarkEnd w:id="1775"/>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6" w:name="_Toc338939214"/>
      <w:r w:rsidRPr="007055D9">
        <w:t xml:space="preserve">Attribute </w:t>
      </w:r>
      <w:r>
        <w:t>"</w:t>
      </w:r>
      <w:r w:rsidRPr="007055D9">
        <w:t>technology</w:t>
      </w:r>
      <w:bookmarkEnd w:id="1776"/>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7" w:name="_Toc338939215"/>
      <w:bookmarkStart w:id="1778" w:name="_Toc3557047"/>
      <w:bookmarkStart w:id="1779" w:name="_Toc34747297"/>
      <w:bookmarkStart w:id="1780" w:name="_Toc77102116"/>
      <w:r w:rsidRPr="007055D9">
        <w:t xml:space="preserve">Element </w:t>
      </w:r>
      <w:r>
        <w:t>"</w:t>
      </w:r>
      <w:r w:rsidRPr="007055D9">
        <w:t>weld_position</w:t>
      </w:r>
      <w:bookmarkEnd w:id="1777"/>
      <w:bookmarkEnd w:id="1778"/>
      <w:r>
        <w:t>"</w:t>
      </w:r>
      <w:bookmarkEnd w:id="1779"/>
      <w:bookmarkEnd w:id="1780"/>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1" w:name="_Toc3566512"/>
      <w:bookmarkStart w:id="1782" w:name="_Toc34747514"/>
      <w:bookmarkStart w:id="1783" w:name="_Toc77095973"/>
      <w:bookmarkStart w:id="1784"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781"/>
      <w:bookmarkEnd w:id="1782"/>
      <w:bookmarkEnd w:id="178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5" w:name="_Toc338939219"/>
      <w:r w:rsidRPr="007055D9">
        <w:t xml:space="preserve">Attribute </w:t>
      </w:r>
      <w:r>
        <w:t>"</w:t>
      </w:r>
      <w:r w:rsidRPr="007055D9">
        <w:t>thickness</w:t>
      </w:r>
      <w:bookmarkEnd w:id="178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6" w:name="_Toc3566513"/>
      <w:bookmarkStart w:id="1787" w:name="_Toc34747515"/>
      <w:bookmarkStart w:id="1788" w:name="_Toc77095974"/>
      <w:bookmarkStart w:id="1789"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6"/>
      <w:bookmarkEnd w:id="1787"/>
      <w:bookmarkEnd w:id="1788"/>
    </w:p>
    <w:p w14:paraId="6D37B18D" w14:textId="77777777" w:rsidR="00FC68DB" w:rsidRPr="007055D9" w:rsidRDefault="00FC68DB" w:rsidP="00B202D2">
      <w:pPr>
        <w:pStyle w:val="berschrift5"/>
      </w:pPr>
      <w:r w:rsidRPr="007055D9">
        <w:t xml:space="preserve">Attribute </w:t>
      </w:r>
      <w:r>
        <w:t>"</w:t>
      </w:r>
      <w:r w:rsidRPr="007055D9">
        <w:t>angle</w:t>
      </w:r>
      <w:bookmarkEnd w:id="178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0" w:name="_Toc338939221"/>
      <w:r w:rsidRPr="007055D9">
        <w:t xml:space="preserve">Attribute </w:t>
      </w:r>
      <w:r>
        <w:t>"</w:t>
      </w:r>
      <w:r w:rsidRPr="007055D9">
        <w:t>penetration</w:t>
      </w:r>
      <w:bookmarkEnd w:id="1790"/>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1" w:name="_Toc338939223"/>
      <w:r w:rsidRPr="007055D9">
        <w:t xml:space="preserve">Attribute </w:t>
      </w:r>
      <w:r>
        <w:t>"</w:t>
      </w:r>
      <w:r w:rsidRPr="007055D9">
        <w:t>shape</w:t>
      </w:r>
      <w:bookmarkEnd w:id="1791"/>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2" w:name="_Toc338939224"/>
      <w:r w:rsidRPr="007055D9">
        <w:t xml:space="preserve">Attribute </w:t>
      </w:r>
      <w:r>
        <w:t>"</w:t>
      </w:r>
      <w:r w:rsidRPr="007055D9">
        <w:t>filler</w:t>
      </w:r>
      <w:bookmarkEnd w:id="1792"/>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3" w:name="_Toc3557048"/>
      <w:bookmarkStart w:id="1794" w:name="_Toc34747298"/>
      <w:bookmarkStart w:id="1795" w:name="_Toc77102117"/>
      <w:r w:rsidRPr="007055D9">
        <w:lastRenderedPageBreak/>
        <w:t xml:space="preserve">Element </w:t>
      </w:r>
      <w:r>
        <w:t>"sheet_parameter</w:t>
      </w:r>
      <w:bookmarkEnd w:id="1793"/>
      <w:r>
        <w:t>"</w:t>
      </w:r>
      <w:bookmarkEnd w:id="1794"/>
      <w:bookmarkEnd w:id="1795"/>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6" w:name="_Toc3566514"/>
      <w:bookmarkStart w:id="1797" w:name="_Toc34747516"/>
      <w:bookmarkStart w:id="1798"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796"/>
      <w:bookmarkEnd w:id="1797"/>
      <w:bookmarkEnd w:id="1798"/>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799" w:name="WeldDefinitionKJoint"/>
      <w:bookmarkStart w:id="1800" w:name="_Toc338939115"/>
      <w:bookmarkStart w:id="1801" w:name="_Toc3557049"/>
      <w:bookmarkStart w:id="1802" w:name="_Toc34747299"/>
      <w:bookmarkStart w:id="1803" w:name="_Toc77102118"/>
      <w:bookmarkStart w:id="1804" w:name="_Toc83048710"/>
      <w:bookmarkEnd w:id="1799"/>
      <w:r w:rsidRPr="007055D9">
        <w:t>K-Joint</w:t>
      </w:r>
      <w:bookmarkEnd w:id="1800"/>
      <w:bookmarkEnd w:id="1801"/>
      <w:bookmarkEnd w:id="1802"/>
      <w:bookmarkEnd w:id="1803"/>
      <w:bookmarkEnd w:id="1804"/>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5" w:name="_Toc3557050"/>
      <w:bookmarkStart w:id="1806" w:name="_Toc34747300"/>
      <w:bookmarkStart w:id="1807" w:name="_Toc77102119"/>
      <w:r w:rsidRPr="007055D9">
        <w:t>Sheet Parameters</w:t>
      </w:r>
      <w:bookmarkEnd w:id="1805"/>
      <w:bookmarkEnd w:id="1806"/>
      <w:bookmarkEnd w:id="1807"/>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8" w:name="_Ref7932243"/>
                            <w:bookmarkStart w:id="1809" w:name="_Toc3557143"/>
                            <w:bookmarkStart w:id="1810" w:name="_Ref7932230"/>
                            <w:bookmarkStart w:id="1811" w:name="_Toc34747396"/>
                            <w:bookmarkStart w:id="1812" w:name="_Toc76030594"/>
                            <w:r>
                              <w:t xml:space="preserve">Figure </w:t>
                            </w:r>
                            <w:r>
                              <w:fldChar w:fldCharType="begin"/>
                            </w:r>
                            <w:r>
                              <w:instrText xml:space="preserve"> SEQ Figure \* ARABIC </w:instrText>
                            </w:r>
                            <w:r>
                              <w:fldChar w:fldCharType="separate"/>
                            </w:r>
                            <w:r>
                              <w:rPr>
                                <w:noProof/>
                              </w:rPr>
                              <w:t>73</w:t>
                            </w:r>
                            <w:r>
                              <w:fldChar w:fldCharType="end"/>
                            </w:r>
                            <w:bookmarkEnd w:id="1808"/>
                            <w:r>
                              <w:t>: K-Joint Sheet Layout</w:t>
                            </w:r>
                            <w:bookmarkEnd w:id="1809"/>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3" w:name="_Toc3557051"/>
      <w:bookmarkStart w:id="1814" w:name="_Toc34747301"/>
      <w:bookmarkStart w:id="1815" w:name="_Toc77102120"/>
      <w:r w:rsidRPr="007055D9">
        <w:t>Weld Parameters</w:t>
      </w:r>
      <w:bookmarkEnd w:id="1813"/>
      <w:bookmarkEnd w:id="1814"/>
      <w:bookmarkEnd w:id="181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6" w:name="_Toc3557144"/>
                            <w:bookmarkStart w:id="1817" w:name="_Toc34747397"/>
                            <w:bookmarkStart w:id="1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6"/>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65pt;height:36.45pt" o:ole="">
            <v:imagedata r:id="rId151" o:title=""/>
          </v:shape>
          <o:OLEObject Type="Embed" ProgID="Equation.3" ShapeID="_x0000_i1032" DrawAspect="Content" ObjectID="_1696310294"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19" w:name="_Toc3566515"/>
      <w:bookmarkStart w:id="1820" w:name="_Toc34747517"/>
      <w:bookmarkStart w:id="1821"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19"/>
      <w:bookmarkEnd w:id="1820"/>
      <w:bookmarkEnd w:id="18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2" w:name="_Toc338939226"/>
      <w:bookmarkStart w:id="1823" w:name="_Toc3557052"/>
      <w:bookmarkStart w:id="1824" w:name="_Toc34747302"/>
      <w:bookmarkStart w:id="1825" w:name="_Toc77102121"/>
      <w:r w:rsidRPr="007055D9">
        <w:t>Attributes</w:t>
      </w:r>
      <w:bookmarkEnd w:id="1822"/>
      <w:bookmarkEnd w:id="1823"/>
      <w:bookmarkEnd w:id="1824"/>
      <w:bookmarkEnd w:id="1825"/>
    </w:p>
    <w:p w14:paraId="5D24B36D" w14:textId="77777777" w:rsidR="00FC68DB" w:rsidRPr="007055D9" w:rsidRDefault="00FC68DB" w:rsidP="00B202D2">
      <w:pPr>
        <w:pStyle w:val="berschrift5"/>
      </w:pPr>
      <w:bookmarkStart w:id="1826" w:name="_Toc338939228"/>
      <w:r w:rsidRPr="007055D9">
        <w:t xml:space="preserve">Attribute </w:t>
      </w:r>
      <w:r>
        <w:t>"</w:t>
      </w:r>
      <w:r w:rsidRPr="007055D9">
        <w:t>base</w:t>
      </w:r>
      <w:bookmarkEnd w:id="18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7" w:name="_Toc338939229"/>
      <w:r w:rsidRPr="007055D9">
        <w:t xml:space="preserve">Attribute </w:t>
      </w:r>
      <w:r>
        <w:t>"</w:t>
      </w:r>
      <w:r w:rsidRPr="007055D9">
        <w:t>technology</w:t>
      </w:r>
      <w:bookmarkEnd w:id="18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8" w:name="_Toc338939230"/>
      <w:bookmarkStart w:id="1829" w:name="_Toc3557053"/>
      <w:bookmarkStart w:id="1830" w:name="_Toc34747303"/>
      <w:bookmarkStart w:id="1831" w:name="_Toc77102122"/>
      <w:r w:rsidRPr="007055D9">
        <w:t xml:space="preserve">Element </w:t>
      </w:r>
      <w:r>
        <w:t>"</w:t>
      </w:r>
      <w:r w:rsidRPr="007055D9">
        <w:t>weld_position</w:t>
      </w:r>
      <w:bookmarkEnd w:id="1828"/>
      <w:bookmarkEnd w:id="1829"/>
      <w:r>
        <w:t>"</w:t>
      </w:r>
      <w:bookmarkEnd w:id="1830"/>
      <w:bookmarkEnd w:id="1831"/>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2" w:name="_Toc3566516"/>
      <w:bookmarkStart w:id="1833" w:name="_Toc34747518"/>
      <w:bookmarkStart w:id="1834" w:name="_Toc77095977"/>
      <w:bookmarkStart w:id="1835"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32"/>
      <w:bookmarkEnd w:id="1833"/>
      <w:bookmarkEnd w:id="183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6" w:name="_Toc338939234"/>
      <w:r w:rsidRPr="007055D9">
        <w:t xml:space="preserve">Attribute </w:t>
      </w:r>
      <w:r>
        <w:t>"</w:t>
      </w:r>
      <w:r w:rsidRPr="007055D9">
        <w:t>thickness</w:t>
      </w:r>
      <w:bookmarkEnd w:id="183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7" w:name="_Toc3566517"/>
      <w:bookmarkStart w:id="1838" w:name="_Toc34747519"/>
      <w:bookmarkStart w:id="1839" w:name="_Toc77095978"/>
      <w:bookmarkStart w:id="1840"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7"/>
      <w:bookmarkEnd w:id="1838"/>
      <w:bookmarkEnd w:id="1839"/>
    </w:p>
    <w:p w14:paraId="435000B6" w14:textId="77777777" w:rsidR="00FC68DB" w:rsidRPr="007055D9" w:rsidRDefault="00FC68DB" w:rsidP="00B202D2">
      <w:pPr>
        <w:pStyle w:val="berschrift5"/>
      </w:pPr>
      <w:r w:rsidRPr="007055D9">
        <w:t xml:space="preserve">Attribute </w:t>
      </w:r>
      <w:r>
        <w:t>"</w:t>
      </w:r>
      <w:r w:rsidRPr="007055D9">
        <w:t>angle</w:t>
      </w:r>
      <w:bookmarkEnd w:id="184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41" w:name="_Toc338939236"/>
      <w:r w:rsidRPr="007055D9">
        <w:t xml:space="preserve">Attribute </w:t>
      </w:r>
      <w:r>
        <w:t>"</w:t>
      </w:r>
      <w:r w:rsidRPr="007055D9">
        <w:t>penetration</w:t>
      </w:r>
      <w:bookmarkEnd w:id="184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2" w:name="_Toc338939238"/>
      <w:r w:rsidRPr="007055D9">
        <w:t xml:space="preserve">Attribute </w:t>
      </w:r>
      <w:r>
        <w:t>"</w:t>
      </w:r>
      <w:r w:rsidRPr="007055D9">
        <w:t>shape</w:t>
      </w:r>
      <w:bookmarkEnd w:id="184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3" w:name="_Toc338939239"/>
      <w:r w:rsidRPr="007055D9">
        <w:t xml:space="preserve">Attribute </w:t>
      </w:r>
      <w:r>
        <w:t>"</w:t>
      </w:r>
      <w:r w:rsidRPr="007055D9">
        <w:t>filler</w:t>
      </w:r>
      <w:bookmarkEnd w:id="184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4" w:name="WeldDefinitionCrossJoint"/>
      <w:bookmarkStart w:id="1845" w:name="_Ref397588351"/>
      <w:bookmarkStart w:id="1846" w:name="_Toc3557054"/>
      <w:bookmarkStart w:id="1847" w:name="_Toc34747304"/>
      <w:bookmarkStart w:id="1848" w:name="_Toc77102123"/>
      <w:bookmarkStart w:id="1849" w:name="_Toc338939116"/>
      <w:bookmarkEnd w:id="1844"/>
      <w:r w:rsidRPr="007055D9">
        <w:t xml:space="preserve">Element </w:t>
      </w:r>
      <w:r>
        <w:t>"sheet_parameter</w:t>
      </w:r>
      <w:bookmarkEnd w:id="1845"/>
      <w:bookmarkEnd w:id="1846"/>
      <w:r>
        <w:t>"</w:t>
      </w:r>
      <w:bookmarkEnd w:id="1847"/>
      <w:bookmarkEnd w:id="1848"/>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0" w:name="_Toc3566518"/>
      <w:bookmarkStart w:id="1851" w:name="_Toc34747520"/>
      <w:bookmarkStart w:id="1852"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850"/>
      <w:bookmarkEnd w:id="1851"/>
      <w:bookmarkEnd w:id="185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3" w:name="_Toc3557055"/>
      <w:bookmarkStart w:id="1854" w:name="_Toc34747305"/>
      <w:bookmarkStart w:id="1855" w:name="_Toc77102124"/>
      <w:bookmarkStart w:id="1856" w:name="_Toc83048711"/>
      <w:r>
        <w:t>Cruciform Joint</w:t>
      </w:r>
      <w:bookmarkEnd w:id="1849"/>
      <w:bookmarkEnd w:id="1853"/>
      <w:bookmarkEnd w:id="1854"/>
      <w:bookmarkEnd w:id="1855"/>
      <w:bookmarkEnd w:id="185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7" w:name="GenericSeamWeldWeldingTechnology"/>
      <w:bookmarkEnd w:id="1857"/>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8" w:name="_Toc3557056"/>
      <w:bookmarkStart w:id="1859" w:name="_Toc34747306"/>
      <w:bookmarkStart w:id="1860"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8"/>
      <w:bookmarkEnd w:id="1859"/>
      <w:bookmarkEnd w:id="186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1" w:name="_Toc3557057"/>
    <w:bookmarkStart w:id="1862" w:name="_Toc34747307"/>
    <w:bookmarkStart w:id="1863"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4" w:name="_Toc3557145"/>
                            <w:bookmarkStart w:id="1865" w:name="_Toc34747398"/>
                            <w:bookmarkStart w:id="186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1"/>
      <w:bookmarkEnd w:id="1862"/>
      <w:bookmarkEnd w:id="1863"/>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7" w:name="_Toc3557146"/>
                            <w:bookmarkStart w:id="1868" w:name="_Toc34747399"/>
                            <w:bookmarkStart w:id="186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65pt;height:36.45pt" o:ole="">
            <v:imagedata r:id="rId151" o:title=""/>
          </v:shape>
          <o:OLEObject Type="Embed" ProgID="Equation.3" ShapeID="_x0000_i1033" DrawAspect="Content" ObjectID="_1696310295"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0" w:name="_Toc3566519"/>
      <w:bookmarkStart w:id="1871" w:name="_Toc34747521"/>
      <w:bookmarkStart w:id="1872" w:name="_Toc77095980"/>
      <w:bookmarkStart w:id="1873" w:name="_Toc338939241"/>
      <w:bookmarkStart w:id="1874" w:name="_Toc288196482"/>
      <w:bookmarkStart w:id="1875" w:name="_Toc288200784"/>
      <w:bookmarkStart w:id="1876" w:name="_Toc338938909"/>
      <w:bookmarkStart w:id="1877" w:name="_Toc338939128"/>
      <w:bookmarkEnd w:id="149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0"/>
      <w:bookmarkEnd w:id="1871"/>
      <w:bookmarkEnd w:id="1872"/>
    </w:p>
    <w:p w14:paraId="67851E1D" w14:textId="77777777" w:rsidR="00FC68DB" w:rsidRPr="007055D9" w:rsidRDefault="00FC68DB" w:rsidP="00B202D2">
      <w:pPr>
        <w:pStyle w:val="berschrift4"/>
      </w:pPr>
      <w:bookmarkStart w:id="1878" w:name="_Toc3557058"/>
      <w:bookmarkStart w:id="1879" w:name="_Toc34747308"/>
      <w:bookmarkStart w:id="1880" w:name="_Toc77102127"/>
      <w:r w:rsidRPr="007055D9">
        <w:lastRenderedPageBreak/>
        <w:t>Attributes</w:t>
      </w:r>
      <w:bookmarkEnd w:id="1873"/>
      <w:bookmarkEnd w:id="1878"/>
      <w:bookmarkEnd w:id="1879"/>
      <w:bookmarkEnd w:id="1880"/>
    </w:p>
    <w:p w14:paraId="78E13020" w14:textId="77777777" w:rsidR="00FC68DB" w:rsidRPr="007055D9" w:rsidRDefault="00FC68DB" w:rsidP="00B202D2">
      <w:pPr>
        <w:pStyle w:val="berschrift5"/>
      </w:pPr>
      <w:bookmarkStart w:id="1881" w:name="_Toc338939243"/>
      <w:r w:rsidRPr="007055D9">
        <w:t xml:space="preserve">Attribute </w:t>
      </w:r>
      <w:r>
        <w:t>"</w:t>
      </w:r>
      <w:r w:rsidRPr="007055D9">
        <w:t>base</w:t>
      </w:r>
      <w:bookmarkEnd w:id="1881"/>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2" w:name="_Toc338939244"/>
      <w:r w:rsidRPr="007055D9">
        <w:t xml:space="preserve">Attribute </w:t>
      </w:r>
      <w:r>
        <w:t>"</w:t>
      </w:r>
      <w:r w:rsidRPr="007055D9">
        <w:t>technology</w:t>
      </w:r>
      <w:bookmarkEnd w:id="1882"/>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3" w:name="_Toc338939245"/>
      <w:bookmarkStart w:id="1884" w:name="_Toc3557059"/>
      <w:bookmarkStart w:id="1885" w:name="_Toc34747309"/>
      <w:bookmarkStart w:id="1886" w:name="_Toc77102128"/>
      <w:r w:rsidRPr="007055D9">
        <w:t xml:space="preserve">Element </w:t>
      </w:r>
      <w:r>
        <w:t>"</w:t>
      </w:r>
      <w:r w:rsidRPr="007055D9">
        <w:t>weld_position</w:t>
      </w:r>
      <w:bookmarkEnd w:id="1883"/>
      <w:bookmarkEnd w:id="1884"/>
      <w:r>
        <w:t>"</w:t>
      </w:r>
      <w:bookmarkEnd w:id="1885"/>
      <w:bookmarkEnd w:id="1886"/>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7" w:name="_Toc3566520"/>
      <w:bookmarkStart w:id="1888" w:name="_Toc34747522"/>
      <w:bookmarkStart w:id="1889" w:name="_Toc77095981"/>
      <w:bookmarkStart w:id="1890"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887"/>
      <w:bookmarkEnd w:id="1888"/>
      <w:bookmarkEnd w:id="1889"/>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1" w:name="_Toc338939249"/>
      <w:r w:rsidRPr="007055D9">
        <w:t xml:space="preserve">Attribute </w:t>
      </w:r>
      <w:r>
        <w:t>"</w:t>
      </w:r>
      <w:r w:rsidRPr="007055D9">
        <w:t>thickness</w:t>
      </w:r>
      <w:bookmarkEnd w:id="189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2" w:name="_Toc3566521"/>
      <w:bookmarkStart w:id="1893" w:name="_Toc34747523"/>
      <w:bookmarkStart w:id="1894" w:name="_Toc77095982"/>
      <w:bookmarkStart w:id="1895"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2"/>
      <w:bookmarkEnd w:id="1893"/>
      <w:bookmarkEnd w:id="1894"/>
    </w:p>
    <w:p w14:paraId="7171C538" w14:textId="77777777" w:rsidR="00FC68DB" w:rsidRPr="007055D9" w:rsidRDefault="00FC68DB" w:rsidP="00B202D2">
      <w:pPr>
        <w:pStyle w:val="berschrift5"/>
      </w:pPr>
      <w:r w:rsidRPr="007055D9">
        <w:t xml:space="preserve">Attribute </w:t>
      </w:r>
      <w:r>
        <w:t>"</w:t>
      </w:r>
      <w:r w:rsidRPr="007055D9">
        <w:t>angle</w:t>
      </w:r>
      <w:bookmarkEnd w:id="189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6" w:name="_Toc338939251"/>
      <w:r w:rsidRPr="007055D9">
        <w:t xml:space="preserve">Attribute </w:t>
      </w:r>
      <w:r>
        <w:t>"</w:t>
      </w:r>
      <w:r w:rsidRPr="007055D9">
        <w:t>penetration</w:t>
      </w:r>
      <w:bookmarkEnd w:id="189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7" w:name="_Toc338939253"/>
      <w:r w:rsidRPr="007055D9">
        <w:t xml:space="preserve">Attribute </w:t>
      </w:r>
      <w:r>
        <w:t>"</w:t>
      </w:r>
      <w:r w:rsidRPr="007055D9">
        <w:t>shape</w:t>
      </w:r>
      <w:bookmarkEnd w:id="189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8" w:name="_Toc338939254"/>
      <w:r w:rsidRPr="007055D9">
        <w:t xml:space="preserve">Attribute </w:t>
      </w:r>
      <w:r>
        <w:t>"</w:t>
      </w:r>
      <w:r w:rsidRPr="007055D9">
        <w:t>filler</w:t>
      </w:r>
      <w:bookmarkEnd w:id="189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899" w:name="GenericSeamWeldWeld"/>
      <w:bookmarkStart w:id="1900" w:name="_Toc3557060"/>
      <w:bookmarkStart w:id="1901" w:name="_Toc34747310"/>
      <w:bookmarkStart w:id="1902" w:name="_Toc77102129"/>
      <w:bookmarkStart w:id="1903" w:name="_Toc338938919"/>
      <w:bookmarkStart w:id="1904" w:name="_Toc338939255"/>
      <w:bookmarkEnd w:id="1874"/>
      <w:bookmarkEnd w:id="1875"/>
      <w:bookmarkEnd w:id="1876"/>
      <w:bookmarkEnd w:id="1877"/>
      <w:bookmarkEnd w:id="1899"/>
      <w:r w:rsidRPr="007055D9">
        <w:t xml:space="preserve">Element </w:t>
      </w:r>
      <w:r>
        <w:t>"sheet_parameter</w:t>
      </w:r>
      <w:bookmarkEnd w:id="1900"/>
      <w:r>
        <w:t>"</w:t>
      </w:r>
      <w:bookmarkEnd w:id="1901"/>
      <w:bookmarkEnd w:id="1902"/>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5" w:name="_Toc3566522"/>
      <w:bookmarkStart w:id="1906" w:name="_Toc34747524"/>
      <w:bookmarkStart w:id="1907"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05"/>
      <w:bookmarkEnd w:id="1906"/>
      <w:bookmarkEnd w:id="1907"/>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bookmarkStart w:id="1908" w:name="_Toc413861928"/>
    <w:bookmarkStart w:id="1909" w:name="_Toc3557061"/>
    <w:bookmarkStart w:id="1910" w:name="_Toc34747311"/>
    <w:bookmarkStart w:id="1911" w:name="_Toc77102130"/>
    <w:bookmarkStart w:id="1912" w:name="_Toc83048712"/>
    <w:bookmarkStart w:id="1913" w:name="_Toc413359615"/>
    <w:bookmarkStart w:id="1914" w:name="_Toc338938920"/>
    <w:bookmarkStart w:id="1915" w:name="_Toc338939256"/>
    <w:bookmarkStart w:id="1916" w:name="_Toc391571769"/>
    <w:bookmarkEnd w:id="1903"/>
    <w:bookmarkEnd w:id="1904"/>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7" w:name="_Toc3557147"/>
                              <w:bookmarkStart w:id="1918" w:name="_Toc34747400"/>
                              <w:bookmarkStart w:id="191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8"/>
      <w:bookmarkEnd w:id="1909"/>
      <w:bookmarkEnd w:id="1910"/>
      <w:bookmarkEnd w:id="1911"/>
      <w:bookmarkEnd w:id="19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0" w:name="_Toc3557148"/>
                              <w:bookmarkStart w:id="1921" w:name="_Toc34747401"/>
                              <w:bookmarkStart w:id="192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3" w:name="_Toc3566523"/>
      <w:bookmarkStart w:id="1924" w:name="_Toc34747525"/>
      <w:bookmarkStart w:id="1925"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3"/>
      <w:bookmarkEnd w:id="1924"/>
      <w:bookmarkEnd w:id="19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6" w:name="_Toc3557062"/>
      <w:bookmarkStart w:id="1927" w:name="_Toc34747312"/>
      <w:bookmarkStart w:id="1928" w:name="_Toc77102131"/>
      <w:r>
        <w:t>Attributes</w:t>
      </w:r>
      <w:bookmarkEnd w:id="1926"/>
      <w:bookmarkEnd w:id="1927"/>
      <w:bookmarkEnd w:id="19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29" w:name="_Toc3557063"/>
      <w:bookmarkStart w:id="1930" w:name="_Toc34747313"/>
      <w:bookmarkStart w:id="1931" w:name="_Toc77102132"/>
      <w:r>
        <w:t>Element "weld_position</w:t>
      </w:r>
      <w:bookmarkEnd w:id="1929"/>
      <w:r>
        <w:t>"</w:t>
      </w:r>
      <w:bookmarkEnd w:id="1930"/>
      <w:bookmarkEnd w:id="1931"/>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2" w:name="_Toc3566524"/>
      <w:bookmarkStart w:id="1933" w:name="_Toc34747526"/>
      <w:bookmarkStart w:id="1934"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32"/>
      <w:bookmarkEnd w:id="1933"/>
      <w:bookmarkEnd w:id="1934"/>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5" w:name="_Toc3557064"/>
      <w:bookmarkStart w:id="1936" w:name="_Toc34747314"/>
      <w:bookmarkStart w:id="1937" w:name="_Toc77102133"/>
      <w:r>
        <w:t>Element "sheet_parameter</w:t>
      </w:r>
      <w:bookmarkEnd w:id="1935"/>
      <w:r>
        <w:t>"</w:t>
      </w:r>
      <w:bookmarkEnd w:id="1936"/>
      <w:bookmarkEnd w:id="1937"/>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8" w:name="_Toc3566525"/>
      <w:bookmarkStart w:id="1939" w:name="_Toc34747527"/>
      <w:bookmarkStart w:id="1940"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1938"/>
      <w:bookmarkEnd w:id="1939"/>
      <w:bookmarkEnd w:id="194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1" w:name="_Ref414345739"/>
      <w:bookmarkStart w:id="1942" w:name="_Ref414345749"/>
      <w:bookmarkStart w:id="1943" w:name="_Ref414345786"/>
      <w:bookmarkStart w:id="1944" w:name="_Ref414345798"/>
      <w:bookmarkStart w:id="1945" w:name="_Toc3557065"/>
      <w:bookmarkStart w:id="1946" w:name="_Toc34747315"/>
      <w:bookmarkStart w:id="1947" w:name="_Toc77102134"/>
      <w:bookmarkStart w:id="1948" w:name="_Toc83048713"/>
      <w:r w:rsidRPr="00226A3F">
        <w:t>Adhesive Lines</w:t>
      </w:r>
      <w:bookmarkEnd w:id="1913"/>
      <w:bookmarkEnd w:id="1941"/>
      <w:bookmarkEnd w:id="1942"/>
      <w:bookmarkEnd w:id="1943"/>
      <w:bookmarkEnd w:id="1944"/>
      <w:bookmarkEnd w:id="1945"/>
      <w:bookmarkEnd w:id="1946"/>
      <w:bookmarkEnd w:id="1947"/>
      <w:bookmarkEnd w:id="194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49" w:name="_Toc3566526"/>
      <w:bookmarkStart w:id="1950" w:name="_Toc34747528"/>
      <w:bookmarkStart w:id="1951"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49"/>
      <w:bookmarkEnd w:id="1950"/>
      <w:bookmarkEnd w:id="195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2" w:name="_Toc3566527"/>
      <w:bookmarkStart w:id="1953" w:name="_Toc34747529"/>
      <w:bookmarkStart w:id="1954"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2"/>
      <w:bookmarkEnd w:id="1953"/>
      <w:bookmarkEnd w:id="19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5" w:name="_Toc3566528"/>
      <w:bookmarkStart w:id="1956" w:name="_Toc34747530"/>
      <w:bookmarkStart w:id="1957"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1955"/>
      <w:bookmarkEnd w:id="1956"/>
      <w:bookmarkEnd w:id="1957"/>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8" w:name="_Toc428279602"/>
      <w:bookmarkStart w:id="1959" w:name="_Toc428456348"/>
      <w:bookmarkStart w:id="1960" w:name="_Toc428537316"/>
      <w:bookmarkStart w:id="1961" w:name="_Toc428969638"/>
      <w:bookmarkStart w:id="1962" w:name="_Toc429053029"/>
      <w:bookmarkStart w:id="1963" w:name="_Toc413861930"/>
      <w:bookmarkStart w:id="1964" w:name="_Toc3557066"/>
      <w:bookmarkStart w:id="1965" w:name="_Toc34747316"/>
      <w:bookmarkStart w:id="1966" w:name="_Toc77102135"/>
      <w:bookmarkStart w:id="1967" w:name="_Toc83048714"/>
      <w:bookmarkStart w:id="1968" w:name="_Toc413359617"/>
      <w:bookmarkEnd w:id="1958"/>
      <w:bookmarkEnd w:id="1959"/>
      <w:bookmarkEnd w:id="1960"/>
      <w:bookmarkEnd w:id="1961"/>
      <w:bookmarkEnd w:id="1962"/>
      <w:r w:rsidRPr="00226A3F">
        <w:t>Hemming Flanges</w:t>
      </w:r>
      <w:bookmarkEnd w:id="1963"/>
      <w:bookmarkEnd w:id="1964"/>
      <w:bookmarkEnd w:id="1965"/>
      <w:bookmarkEnd w:id="1966"/>
      <w:bookmarkEnd w:id="1967"/>
    </w:p>
    <w:p w14:paraId="7D310584" w14:textId="77777777" w:rsidR="00FC68DB" w:rsidRDefault="00FC68DB" w:rsidP="00B202D2">
      <w:pPr>
        <w:pStyle w:val="berschrift3"/>
      </w:pPr>
      <w:bookmarkStart w:id="1969" w:name="_Toc413861931"/>
      <w:bookmarkStart w:id="1970" w:name="_Toc3557067"/>
      <w:bookmarkStart w:id="1971" w:name="_Toc34747317"/>
      <w:bookmarkStart w:id="1972" w:name="_Toc77102136"/>
      <w:bookmarkStart w:id="1973" w:name="_Toc83048715"/>
      <w:r>
        <w:t>Introduction</w:t>
      </w:r>
      <w:bookmarkEnd w:id="1969"/>
      <w:bookmarkEnd w:id="1970"/>
      <w:bookmarkEnd w:id="1971"/>
      <w:bookmarkEnd w:id="1972"/>
      <w:bookmarkEnd w:id="1973"/>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4" w:name="_Ref413858805"/>
      <w:bookmarkStart w:id="1975" w:name="_Toc413861952"/>
      <w:bookmarkStart w:id="1976" w:name="_Toc3557149"/>
      <w:bookmarkStart w:id="1977" w:name="_Toc34747402"/>
      <w:bookmarkStart w:id="1978"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4"/>
      <w:r>
        <w:t>: The Three Regions of a Hemming</w:t>
      </w:r>
      <w:bookmarkEnd w:id="1975"/>
      <w:bookmarkEnd w:id="1976"/>
      <w:bookmarkEnd w:id="1977"/>
      <w:bookmarkEnd w:id="197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79" w:name="_Ref413850590"/>
      <w:bookmarkStart w:id="1980" w:name="_Toc413861953"/>
      <w:bookmarkStart w:id="1981" w:name="_Toc3557150"/>
      <w:bookmarkStart w:id="1982" w:name="_Toc34747403"/>
      <w:bookmarkStart w:id="1983"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7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0"/>
      <w:bookmarkEnd w:id="1981"/>
      <w:bookmarkEnd w:id="1982"/>
      <w:bookmarkEnd w:id="198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4" w:name="_Toc413861954"/>
      <w:bookmarkStart w:id="1985" w:name="_Toc3557151"/>
      <w:bookmarkStart w:id="1986" w:name="_Toc34747404"/>
      <w:bookmarkStart w:id="1987"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4"/>
      <w:bookmarkEnd w:id="1985"/>
      <w:bookmarkEnd w:id="1986"/>
      <w:bookmarkEnd w:id="198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8" w:name="_Toc3557152"/>
      <w:bookmarkStart w:id="1989" w:name="_Toc34747405"/>
      <w:bookmarkStart w:id="1990"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8"/>
      <w:bookmarkEnd w:id="1989"/>
      <w:bookmarkEnd w:id="199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1" w:name="_Toc413861932"/>
      <w:bookmarkStart w:id="1992" w:name="_Toc3557068"/>
      <w:bookmarkStart w:id="1993" w:name="_Toc34747318"/>
      <w:bookmarkStart w:id="1994" w:name="_Toc77102137"/>
      <w:bookmarkStart w:id="1995"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1"/>
      <w:bookmarkEnd w:id="1992"/>
      <w:bookmarkEnd w:id="1993"/>
      <w:bookmarkEnd w:id="1994"/>
      <w:bookmarkEnd w:id="1995"/>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6" w:name="_Toc3566529"/>
      <w:bookmarkStart w:id="1997" w:name="_Toc34747531"/>
      <w:bookmarkStart w:id="1998"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6"/>
      <w:bookmarkEnd w:id="1997"/>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1999" w:name="_Toc3566530"/>
      <w:bookmarkStart w:id="2000" w:name="_Toc34747532"/>
      <w:bookmarkStart w:id="2001"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9"/>
      <w:bookmarkEnd w:id="2000"/>
      <w:bookmarkEnd w:id="200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2" w:name="_Toc413861979"/>
      <w:bookmarkStart w:id="2003" w:name="_Toc3566531"/>
      <w:bookmarkStart w:id="2004" w:name="_Toc34747533"/>
      <w:bookmarkStart w:id="2005"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2"/>
      <w:bookmarkEnd w:id="2003"/>
      <w:bookmarkEnd w:id="2004"/>
      <w:bookmarkEnd w:id="200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6" w:name="_Toc413861980"/>
      <w:bookmarkStart w:id="2007" w:name="_Toc3566532"/>
      <w:bookmarkStart w:id="2008" w:name="_Toc34747534"/>
      <w:bookmarkStart w:id="2009"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6"/>
      <w:bookmarkEnd w:id="2007"/>
      <w:bookmarkEnd w:id="2008"/>
      <w:bookmarkEnd w:id="200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0" w:name="_Toc413861981"/>
      <w:bookmarkStart w:id="2011" w:name="_Toc3566533"/>
      <w:bookmarkStart w:id="2012" w:name="_Toc34747535"/>
      <w:bookmarkStart w:id="2013"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0"/>
      <w:bookmarkEnd w:id="2011"/>
      <w:bookmarkEnd w:id="2012"/>
      <w:bookmarkEnd w:id="201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4" w:name="_Toc3566534"/>
      <w:bookmarkStart w:id="2015" w:name="_Toc34747536"/>
      <w:bookmarkStart w:id="2016"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4"/>
      <w:bookmarkEnd w:id="2015"/>
      <w:bookmarkEnd w:id="2016"/>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7" w:name="_Toc428537321"/>
      <w:bookmarkStart w:id="2018" w:name="_Toc428969643"/>
      <w:bookmarkStart w:id="2019" w:name="_Toc429053034"/>
      <w:bookmarkStart w:id="2020" w:name="_Toc428537324"/>
      <w:bookmarkStart w:id="2021" w:name="_Toc428969646"/>
      <w:bookmarkStart w:id="2022" w:name="_Toc429053037"/>
      <w:bookmarkStart w:id="2023" w:name="_Toc428537325"/>
      <w:bookmarkStart w:id="2024" w:name="_Toc428969647"/>
      <w:bookmarkStart w:id="2025" w:name="_Toc429053038"/>
      <w:bookmarkStart w:id="2026" w:name="_Toc428537328"/>
      <w:bookmarkStart w:id="2027" w:name="_Toc428969650"/>
      <w:bookmarkStart w:id="2028" w:name="_Toc429053041"/>
      <w:bookmarkStart w:id="2029" w:name="_Toc428537330"/>
      <w:bookmarkStart w:id="2030" w:name="_Toc428969652"/>
      <w:bookmarkStart w:id="2031" w:name="_Toc429053043"/>
      <w:bookmarkStart w:id="2032" w:name="_Toc3557069"/>
      <w:bookmarkStart w:id="2033" w:name="_Toc34747319"/>
      <w:bookmarkStart w:id="2034" w:name="_Toc77102138"/>
      <w:bookmarkStart w:id="2035" w:name="_Toc83048717"/>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r w:rsidRPr="00226A3F">
        <w:t>Sequence Connections</w:t>
      </w:r>
      <w:bookmarkEnd w:id="1968"/>
      <w:bookmarkEnd w:id="2032"/>
      <w:bookmarkEnd w:id="2033"/>
      <w:bookmarkEnd w:id="2034"/>
      <w:bookmarkEnd w:id="203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6" w:name="_Toc413359638"/>
      <w:bookmarkStart w:id="2037" w:name="_Toc3557153"/>
      <w:bookmarkStart w:id="2038" w:name="_Toc34747406"/>
      <w:bookmarkStart w:id="2039"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6"/>
      <w:bookmarkEnd w:id="2037"/>
      <w:bookmarkEnd w:id="2038"/>
      <w:bookmarkEnd w:id="203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0" w:name="_Toc413359639"/>
      <w:bookmarkStart w:id="2041" w:name="_Toc3557154"/>
      <w:bookmarkStart w:id="2042" w:name="_Toc34747407"/>
      <w:bookmarkStart w:id="2043"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0"/>
      <w:r>
        <w:t xml:space="preserve"> and spacing</w:t>
      </w:r>
      <w:bookmarkEnd w:id="2041"/>
      <w:bookmarkEnd w:id="2042"/>
      <w:bookmarkEnd w:id="204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4" w:name="_Toc3557155"/>
      <w:bookmarkStart w:id="2045" w:name="_Toc34747408"/>
      <w:bookmarkStart w:id="2046"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4"/>
      <w:bookmarkEnd w:id="2045"/>
      <w:bookmarkEnd w:id="2046"/>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7" w:name="_Toc3557156"/>
      <w:bookmarkStart w:id="2048" w:name="_Toc34747409"/>
      <w:bookmarkStart w:id="2049"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7"/>
      <w:bookmarkEnd w:id="2048"/>
      <w:bookmarkEnd w:id="2049"/>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0" w:name="_Toc3566535"/>
      <w:bookmarkStart w:id="2051" w:name="_Toc34747537"/>
      <w:bookmarkStart w:id="2052"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0"/>
      <w:bookmarkEnd w:id="2051"/>
      <w:bookmarkEnd w:id="2052"/>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3" w:name="_Toc3566536"/>
      <w:bookmarkStart w:id="2054" w:name="_Toc34747538"/>
      <w:bookmarkStart w:id="2055"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3"/>
      <w:bookmarkEnd w:id="2054"/>
      <w:bookmarkEnd w:id="205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6" w:name="_Toc3566537"/>
      <w:bookmarkStart w:id="2057" w:name="_Toc34747539"/>
      <w:bookmarkStart w:id="2058"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6"/>
      <w:bookmarkEnd w:id="2057"/>
      <w:bookmarkEnd w:id="2058"/>
    </w:p>
    <w:p w14:paraId="6F0DFACD" w14:textId="77777777" w:rsidR="00FC68DB" w:rsidRDefault="00FC68DB" w:rsidP="00B202D2"/>
    <w:p w14:paraId="065B83EF" w14:textId="77777777" w:rsidR="00FC68DB" w:rsidRPr="00226A3F" w:rsidRDefault="00FC68DB" w:rsidP="00B202D2">
      <w:pPr>
        <w:pStyle w:val="berschrift1"/>
      </w:pPr>
      <w:bookmarkStart w:id="2059" w:name="_Toc413359618"/>
      <w:bookmarkStart w:id="2060" w:name="_Toc3557070"/>
      <w:bookmarkStart w:id="2061" w:name="_Toc34747320"/>
      <w:bookmarkStart w:id="2062" w:name="_Toc77102139"/>
      <w:bookmarkStart w:id="2063" w:name="_Toc83048718"/>
      <w:bookmarkEnd w:id="1914"/>
      <w:bookmarkEnd w:id="1915"/>
      <w:bookmarkEnd w:id="1916"/>
      <w:r w:rsidRPr="00226A3F">
        <w:t>2D connections</w:t>
      </w:r>
      <w:bookmarkEnd w:id="2059"/>
      <w:bookmarkEnd w:id="2060"/>
      <w:bookmarkEnd w:id="2061"/>
      <w:bookmarkEnd w:id="2062"/>
      <w:bookmarkEnd w:id="2063"/>
    </w:p>
    <w:p w14:paraId="7FE12C3B" w14:textId="77777777" w:rsidR="00FC68DB" w:rsidRPr="00226A3F" w:rsidRDefault="00FC68DB" w:rsidP="00B202D2">
      <w:pPr>
        <w:pStyle w:val="berschrift2"/>
      </w:pPr>
      <w:bookmarkStart w:id="2064" w:name="_Toc413359619"/>
      <w:bookmarkStart w:id="2065" w:name="_Toc3557071"/>
      <w:bookmarkStart w:id="2066" w:name="_Toc34747321"/>
      <w:bookmarkStart w:id="2067" w:name="_Toc77102140"/>
      <w:bookmarkStart w:id="2068" w:name="_Toc83048719"/>
      <w:r w:rsidRPr="00226A3F">
        <w:t>Generic Definitions</w:t>
      </w:r>
      <w:bookmarkEnd w:id="2064"/>
      <w:bookmarkEnd w:id="2065"/>
      <w:bookmarkEnd w:id="2066"/>
      <w:bookmarkEnd w:id="2067"/>
      <w:bookmarkEnd w:id="2068"/>
    </w:p>
    <w:p w14:paraId="7C6ACD6A" w14:textId="77777777" w:rsidR="00FC68DB" w:rsidRPr="00226A3F" w:rsidRDefault="00FC68DB" w:rsidP="00B202D2">
      <w:pPr>
        <w:pStyle w:val="berschrift3"/>
      </w:pPr>
      <w:bookmarkStart w:id="2069" w:name="_Toc413359620"/>
      <w:bookmarkStart w:id="2070" w:name="_Toc3557072"/>
      <w:bookmarkStart w:id="2071" w:name="_Toc34747322"/>
      <w:bookmarkStart w:id="2072" w:name="_Toc77102141"/>
      <w:bookmarkStart w:id="2073" w:name="_Toc83048720"/>
      <w:r w:rsidRPr="00226A3F">
        <w:t>Identification</w:t>
      </w:r>
      <w:bookmarkEnd w:id="2069"/>
      <w:bookmarkEnd w:id="2070"/>
      <w:bookmarkEnd w:id="2071"/>
      <w:bookmarkEnd w:id="2072"/>
      <w:bookmarkEnd w:id="2073"/>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6"/>
                <w:szCs w:val="34"/>
                <w:highlight w:val="white"/>
              </w:rPr>
              <w:t>quality_control</w:t>
            </w:r>
            <w:r>
              <w:rPr>
                <w:sz w:val="20"/>
                <w:szCs w:val="20"/>
              </w:rPr>
              <w:fldChar w:fldCharType="end"/>
            </w:r>
          </w:p>
        </w:tc>
      </w:tr>
    </w:tbl>
    <w:p w14:paraId="4D7CB6A5" w14:textId="61FB9413" w:rsidR="00FC68DB" w:rsidRDefault="00FC68DB" w:rsidP="00B202D2">
      <w:pPr>
        <w:pStyle w:val="Beschriftung"/>
        <w:spacing w:before="120"/>
      </w:pPr>
      <w:bookmarkStart w:id="2074" w:name="_Toc3566538"/>
      <w:bookmarkStart w:id="2075" w:name="_Toc34747540"/>
      <w:bookmarkStart w:id="2076"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4"/>
      <w:bookmarkEnd w:id="2075"/>
      <w:bookmarkEnd w:id="2076"/>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7" w:name="_Toc413359621"/>
      <w:bookmarkStart w:id="2078" w:name="_Toc3557073"/>
      <w:bookmarkStart w:id="2079" w:name="_Toc34747323"/>
      <w:bookmarkStart w:id="2080" w:name="_Toc77102142"/>
      <w:bookmarkStart w:id="2081" w:name="_Toc83048721"/>
      <w:r w:rsidRPr="00226A3F">
        <w:t>Connection Face</w:t>
      </w:r>
      <w:bookmarkEnd w:id="2077"/>
      <w:bookmarkEnd w:id="2078"/>
      <w:bookmarkEnd w:id="2079"/>
      <w:bookmarkEnd w:id="2080"/>
      <w:bookmarkEnd w:id="208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2" w:name="_Toc3566539"/>
      <w:bookmarkStart w:id="2083" w:name="_Toc34747541"/>
      <w:bookmarkStart w:id="2084"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2082"/>
      <w:bookmarkEnd w:id="2083"/>
      <w:bookmarkEnd w:id="208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5" w:name="_Toc3566540"/>
      <w:bookmarkStart w:id="2086" w:name="_Toc34747542"/>
      <w:bookmarkStart w:id="2087"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2085"/>
      <w:bookmarkEnd w:id="2086"/>
      <w:bookmarkEnd w:id="208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8" w:name="_Toc3566541"/>
      <w:bookmarkStart w:id="2089" w:name="_Toc34747543"/>
      <w:bookmarkStart w:id="2090"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088"/>
      <w:bookmarkEnd w:id="2089"/>
      <w:bookmarkEnd w:id="209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Beschriftung"/>
        <w:spacing w:before="120"/>
      </w:pPr>
      <w:bookmarkStart w:id="2091" w:name="_Toc3566542"/>
      <w:bookmarkStart w:id="2092" w:name="_Toc34747544"/>
      <w:bookmarkStart w:id="2093"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1"/>
      <w:bookmarkEnd w:id="2092"/>
      <w:bookmarkEnd w:id="209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4" w:name="_Toc413359622"/>
      <w:bookmarkStart w:id="2095" w:name="_Toc3557074"/>
      <w:bookmarkStart w:id="2096" w:name="_Toc34747324"/>
      <w:bookmarkStart w:id="2097" w:name="_Toc77102143"/>
      <w:bookmarkStart w:id="2098" w:name="_Toc83048722"/>
      <w:r w:rsidRPr="00226A3F">
        <w:lastRenderedPageBreak/>
        <w:t>Type Specification</w:t>
      </w:r>
      <w:bookmarkEnd w:id="2094"/>
      <w:bookmarkEnd w:id="2095"/>
      <w:bookmarkEnd w:id="2096"/>
      <w:bookmarkEnd w:id="2097"/>
      <w:bookmarkEnd w:id="209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099" w:name="_Toc3566543"/>
      <w:bookmarkStart w:id="2100" w:name="_Toc34747545"/>
      <w:bookmarkStart w:id="2101"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099"/>
      <w:bookmarkEnd w:id="2100"/>
      <w:bookmarkEnd w:id="210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02" w:name="_Toc413359623"/>
      <w:bookmarkStart w:id="2103" w:name="_Ref414345836"/>
      <w:bookmarkStart w:id="2104" w:name="_Ref414345889"/>
      <w:bookmarkStart w:id="2105" w:name="_Ref414350043"/>
      <w:bookmarkStart w:id="2106" w:name="_Ref429051261"/>
      <w:bookmarkStart w:id="2107" w:name="_Toc3557075"/>
      <w:bookmarkStart w:id="2108" w:name="_Toc34747325"/>
      <w:bookmarkStart w:id="2109" w:name="_Toc77102144"/>
      <w:bookmarkStart w:id="2110" w:name="_Toc83048723"/>
      <w:r w:rsidRPr="00226A3F">
        <w:t xml:space="preserve">Adhesive </w:t>
      </w:r>
      <w:r>
        <w:t>F</w:t>
      </w:r>
      <w:r w:rsidRPr="00226A3F">
        <w:t>aces</w:t>
      </w:r>
      <w:bookmarkEnd w:id="2102"/>
      <w:bookmarkEnd w:id="2103"/>
      <w:bookmarkEnd w:id="2104"/>
      <w:bookmarkEnd w:id="2105"/>
      <w:bookmarkEnd w:id="2106"/>
      <w:bookmarkEnd w:id="2107"/>
      <w:bookmarkEnd w:id="2108"/>
      <w:bookmarkEnd w:id="2109"/>
      <w:bookmarkEnd w:id="211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1" w:name="_Toc413359640"/>
      <w:bookmarkStart w:id="2112" w:name="_Toc3557157"/>
      <w:bookmarkStart w:id="2113" w:name="_Toc34747410"/>
      <w:bookmarkStart w:id="2114"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1"/>
      <w:bookmarkEnd w:id="2112"/>
      <w:bookmarkEnd w:id="2113"/>
      <w:bookmarkEnd w:id="2114"/>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r w:rsidR="004C113B" w:rsidRPr="004C113B">
              <w:rPr>
                <w:rFonts w:ascii="Courier New" w:hAnsi="Courier New" w:cs="Courier New"/>
                <w:b/>
                <w:sz w:val="18"/>
                <w:szCs w:val="34"/>
                <w:highlight w:val="white"/>
              </w:rPr>
              <w:t>quality_control</w:t>
            </w:r>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5" w:name="_Toc3566544"/>
      <w:bookmarkStart w:id="2116" w:name="_Toc34747546"/>
      <w:bookmarkStart w:id="2117"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5"/>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8" w:name="_Toc3566545"/>
      <w:bookmarkStart w:id="2119" w:name="_Toc34747547"/>
      <w:bookmarkStart w:id="2120"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8"/>
      <w:bookmarkEnd w:id="2119"/>
      <w:bookmarkEnd w:id="2120"/>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1" w:name="_Toc413359658"/>
      <w:bookmarkStart w:id="2122" w:name="_Toc3566546"/>
      <w:bookmarkStart w:id="2123" w:name="_Toc34747548"/>
      <w:bookmarkStart w:id="2124"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2121"/>
      <w:bookmarkEnd w:id="2122"/>
      <w:bookmarkEnd w:id="2123"/>
      <w:bookmarkEnd w:id="212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5" w:name="_Toc77102145"/>
      <w:bookmarkStart w:id="2126" w:name="_Toc443470372"/>
      <w:bookmarkStart w:id="2127" w:name="_Toc450303224"/>
      <w:bookmarkStart w:id="2128" w:name="_Toc9996979"/>
      <w:bookmarkStart w:id="2129"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0" w:name="_Toc3557076"/>
      <w:bookmarkStart w:id="2131" w:name="_Toc34747326"/>
      <w:bookmarkStart w:id="2132" w:name="_Toc77102147"/>
      <w:bookmarkEnd w:id="2125"/>
      <w:r>
        <w:lastRenderedPageBreak/>
        <w:br w:type="page"/>
      </w:r>
    </w:p>
    <w:p w14:paraId="175E8840" w14:textId="5A6AB99C" w:rsidR="002D2C85" w:rsidRPr="007055D9" w:rsidRDefault="002D2C85" w:rsidP="00B202D2">
      <w:pPr>
        <w:pStyle w:val="berschrift1"/>
      </w:pPr>
      <w:bookmarkStart w:id="2133" w:name="_Toc83048724"/>
      <w:r w:rsidRPr="007055D9">
        <w:lastRenderedPageBreak/>
        <w:t>Future extensions</w:t>
      </w:r>
      <w:bookmarkEnd w:id="2130"/>
      <w:bookmarkEnd w:id="2131"/>
      <w:bookmarkEnd w:id="2132"/>
      <w:bookmarkEnd w:id="2133"/>
    </w:p>
    <w:p w14:paraId="209DB769" w14:textId="77777777" w:rsidR="002D2C85" w:rsidRPr="00226A3F" w:rsidRDefault="002D2C85" w:rsidP="00B202D2">
      <w:bookmarkStart w:id="2134" w:name="_Toc338938925"/>
      <w:bookmarkStart w:id="213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6" w:name="_Toc338938923"/>
      <w:bookmarkStart w:id="2137" w:name="_Toc338939259"/>
      <w:bookmarkStart w:id="2138" w:name="_Toc413359625"/>
      <w:bookmarkStart w:id="2139" w:name="_Toc3557077"/>
      <w:bookmarkStart w:id="2140" w:name="_Toc34747327"/>
      <w:bookmarkStart w:id="2141" w:name="_Toc77102148"/>
      <w:bookmarkStart w:id="2142" w:name="_Toc83048725"/>
      <w:r w:rsidRPr="00226A3F">
        <w:t>Additional parameters for spot and seam welds</w:t>
      </w:r>
      <w:bookmarkEnd w:id="2136"/>
      <w:bookmarkEnd w:id="2137"/>
      <w:bookmarkEnd w:id="2138"/>
      <w:bookmarkEnd w:id="2139"/>
      <w:bookmarkEnd w:id="2140"/>
      <w:bookmarkEnd w:id="2141"/>
      <w:bookmarkEnd w:id="214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143" w:name="_Ref338846673"/>
      <w:bookmarkStart w:id="2144" w:name="_Toc338938924"/>
      <w:bookmarkStart w:id="2145" w:name="_Toc338939260"/>
      <w:bookmarkStart w:id="2146" w:name="_Toc413359626"/>
      <w:bookmarkStart w:id="2147" w:name="_Toc3557078"/>
      <w:bookmarkStart w:id="2148" w:name="_Toc34747328"/>
      <w:bookmarkStart w:id="2149" w:name="_Toc77102149"/>
      <w:bookmarkStart w:id="2150" w:name="_Toc83048726"/>
      <w:r w:rsidRPr="00226A3F">
        <w:t>Other relevant and new joint types</w:t>
      </w:r>
      <w:bookmarkEnd w:id="2143"/>
      <w:bookmarkEnd w:id="2144"/>
      <w:bookmarkEnd w:id="2145"/>
      <w:bookmarkEnd w:id="2146"/>
      <w:bookmarkEnd w:id="2147"/>
      <w:bookmarkEnd w:id="2148"/>
      <w:bookmarkEnd w:id="2149"/>
      <w:bookmarkEnd w:id="215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1" w:name="_Ref69238344"/>
      <w:bookmarkStart w:id="2152" w:name="_Toc77102146"/>
      <w:bookmarkEnd w:id="2134"/>
      <w:bookmarkEnd w:id="2135"/>
      <w:r>
        <w:rPr>
          <w:lang w:val="en-US"/>
        </w:rPr>
        <w:lastRenderedPageBreak/>
        <w:br/>
      </w:r>
      <w:bookmarkStart w:id="215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1"/>
      <w:bookmarkEnd w:id="2152"/>
      <w:bookmarkEnd w:id="2153"/>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4"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215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5"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44604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6"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7"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44604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44604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44604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44604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44604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44604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8"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8"/>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44604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44604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44604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44604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44604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59" w:name="_Toc83048728"/>
      <w:r w:rsidRPr="0007274A">
        <w:rPr>
          <w:b w:val="0"/>
          <w:bCs/>
          <w:lang w:val="en-US"/>
        </w:rPr>
        <w:t>(informative)</w:t>
      </w:r>
      <w:r>
        <w:rPr>
          <w:lang w:val="en-US"/>
        </w:rPr>
        <w:br/>
      </w:r>
      <w:r>
        <w:rPr>
          <w:lang w:val="en-US"/>
        </w:rPr>
        <w:br/>
      </w:r>
      <w:bookmarkStart w:id="216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59"/>
      <w:bookmarkEnd w:id="2160"/>
    </w:p>
    <w:p w14:paraId="2D6CACD7" w14:textId="479BC908" w:rsidR="004163E0" w:rsidRPr="00931307" w:rsidRDefault="004163E0" w:rsidP="004163E0">
      <w:pPr>
        <w:rPr>
          <w:ins w:id="2161" w:author="Dr. Carsten Franke" w:date="2021-10-20T11:23:00Z"/>
        </w:rPr>
      </w:pPr>
      <w:bookmarkStart w:id="2162" w:name="_Toc83048729"/>
      <w:ins w:id="2163" w:author="Dr. Carsten Franke" w:date="2021-10-20T11:24:00Z">
        <w:r>
          <w:t xml:space="preserve">According </w:t>
        </w:r>
      </w:ins>
      <w:ins w:id="2164" w:author="Dr. Carsten Franke" w:date="2021-10-20T11:25:00Z">
        <w:r>
          <w:t xml:space="preserve">to </w:t>
        </w:r>
        <w:r w:rsidRPr="004163E0">
          <w:t>the widespread use of ISO</w:t>
        </w:r>
      </w:ins>
      <w:ins w:id="2165" w:author="Dr. Carsten Franke" w:date="2021-10-20T11:29:00Z">
        <w:r w:rsidR="00B42AD7">
          <w:t> </w:t>
        </w:r>
      </w:ins>
      <w:ins w:id="2166" w:author="Dr. Carsten Franke" w:date="2021-10-20T11:25:00Z">
        <w:r w:rsidRPr="004163E0">
          <w:t xml:space="preserve">10303-242, it is important to describe the federated use of </w:t>
        </w:r>
      </w:ins>
      <w:ins w:id="2167" w:author="Dr. Carsten Franke" w:date="2021-10-20T11:27:00Z">
        <w:r w:rsidR="00B42AD7">
          <w:t>χMCF</w:t>
        </w:r>
      </w:ins>
      <w:ins w:id="2168" w:author="Dr. Carsten Franke" w:date="2021-10-20T11:25:00Z">
        <w:r w:rsidRPr="004163E0">
          <w:t xml:space="preserve"> together with </w:t>
        </w:r>
      </w:ins>
      <w:ins w:id="2169" w:author="Dr. Carsten Franke" w:date="2021-10-20T11:29:00Z">
        <w:r w:rsidR="00B42AD7" w:rsidRPr="004163E0">
          <w:t>ISO</w:t>
        </w:r>
        <w:r w:rsidR="00B42AD7">
          <w:t> </w:t>
        </w:r>
        <w:r w:rsidR="00B42AD7" w:rsidRPr="004163E0">
          <w:t>10303-242</w:t>
        </w:r>
      </w:ins>
      <w:ins w:id="2170" w:author="Dr. Carsten Franke" w:date="2021-10-20T11:25:00Z">
        <w:r w:rsidRPr="004163E0">
          <w:t>.</w:t>
        </w:r>
      </w:ins>
      <w:ins w:id="217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2" w:author="Dr. Carsten Franke" w:date="2021-10-20T11:28:00Z"/>
        </w:rPr>
      </w:pPr>
      <w:ins w:id="2173" w:author="Max Ungerer" w:date="2021-09-15T20:13:00Z">
        <w:r>
          <w:t>General principles</w:t>
        </w:r>
      </w:ins>
      <w:bookmarkEnd w:id="2162"/>
      <w:ins w:id="2174" w:author="Dr. Carsten Franke" w:date="2021-10-20T11:28:00Z">
        <w:r w:rsidR="00B42AD7">
          <w:t xml:space="preserve"> </w:t>
        </w:r>
      </w:ins>
    </w:p>
    <w:p w14:paraId="10A5DA44" w14:textId="0A41CBA1" w:rsidR="00B42AD7" w:rsidRDefault="00B42AD7" w:rsidP="00B42AD7">
      <w:pPr>
        <w:rPr>
          <w:ins w:id="2175" w:author="Dr. Carsten Franke" w:date="2021-10-20T11:29:00Z"/>
        </w:rPr>
      </w:pPr>
      <w:ins w:id="217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7" w:author="Dr. Carsten Franke" w:date="2021-10-20T11:31:00Z"/>
        </w:rPr>
      </w:pPr>
      <w:ins w:id="2178" w:author="Dr. Carsten Franke" w:date="2021-10-20T11:31:00Z">
        <w:r>
          <w:t xml:space="preserve">Both standard definitions stay unchanged. </w:t>
        </w:r>
      </w:ins>
      <w:ins w:id="217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0" w:author="Dr. Carsten Franke" w:date="2021-10-20T11:35:00Z"/>
        </w:rPr>
      </w:pPr>
      <w:ins w:id="2181" w:author="Dr. Carsten Franke" w:date="2021-10-20T11:34:00Z">
        <w:r w:rsidRPr="008D52DC">
          <w:t>Clearly defined and delimited roles are assigned to both standards.</w:t>
        </w:r>
      </w:ins>
      <w:ins w:id="2182" w:author="Dr. Carsten Franke" w:date="2021-10-20T11:33:00Z">
        <w:r>
          <w:t xml:space="preserve"> </w:t>
        </w:r>
      </w:ins>
    </w:p>
    <w:p w14:paraId="16C90303" w14:textId="75B37985" w:rsidR="008D52DC" w:rsidRDefault="008D52DC" w:rsidP="00E26B6D">
      <w:pPr>
        <w:pStyle w:val="Listenabsatz"/>
        <w:numPr>
          <w:ilvl w:val="0"/>
          <w:numId w:val="66"/>
        </w:numPr>
        <w:rPr>
          <w:ins w:id="2183" w:author="Dr. Carsten Franke" w:date="2021-10-20T11:43:00Z"/>
        </w:rPr>
      </w:pPr>
      <w:ins w:id="2184" w:author="Dr. Carsten Franke" w:date="2021-10-20T11:35:00Z">
        <w:r w:rsidRPr="008D52DC">
          <w:t xml:space="preserve">Redundancies </w:t>
        </w:r>
      </w:ins>
      <w:ins w:id="2185" w:author="Dr. Carsten Franke" w:date="2021-10-20T11:46:00Z">
        <w:r w:rsidR="00D44CF6">
          <w:t>must</w:t>
        </w:r>
      </w:ins>
      <w:ins w:id="2186"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7" w:author="Dr. Carsten Franke" w:date="2021-10-20T11:31:00Z"/>
        </w:rPr>
      </w:pPr>
      <w:ins w:id="2188" w:author="Dr. Carsten Franke" w:date="2021-10-20T11:43:00Z">
        <w:r>
          <w:t xml:space="preserve">In case of </w:t>
        </w:r>
      </w:ins>
      <w:ins w:id="2189" w:author="Dr. Carsten Franke" w:date="2021-10-20T11:44:00Z">
        <w:r>
          <w:t>u</w:t>
        </w:r>
      </w:ins>
      <w:ins w:id="2190" w:author="Dr. Carsten Franke" w:date="2021-10-20T11:43:00Z">
        <w:r>
          <w:t>navoidable redundancies</w:t>
        </w:r>
      </w:ins>
      <w:ins w:id="2191" w:author="Dr. Carsten Franke" w:date="2021-10-20T11:44:00Z">
        <w:r>
          <w:t xml:space="preserve">, there must be no </w:t>
        </w:r>
      </w:ins>
      <w:ins w:id="2192" w:author="Dr. Carsten Franke" w:date="2021-10-20T11:45:00Z">
        <w:r w:rsidR="007A68CF" w:rsidRPr="007A68CF">
          <w:t xml:space="preserve">inconsistencies </w:t>
        </w:r>
      </w:ins>
      <w:ins w:id="2193" w:author="Dr. Carsten Franke" w:date="2021-10-20T11:44:00Z">
        <w:r>
          <w:t xml:space="preserve">within the set of </w:t>
        </w:r>
      </w:ins>
      <w:ins w:id="2194" w:author="Dr. Carsten Franke" w:date="2021-10-20T11:47:00Z">
        <w:r w:rsidR="00842882" w:rsidRPr="00842882">
          <w:t>federatively</w:t>
        </w:r>
        <w:r w:rsidR="00842882">
          <w:t xml:space="preserve"> </w:t>
        </w:r>
      </w:ins>
      <w:ins w:id="2195" w:author="Dr. Carsten Franke" w:date="2021-10-20T11:44:00Z">
        <w:r>
          <w:t xml:space="preserve">use files. </w:t>
        </w:r>
      </w:ins>
    </w:p>
    <w:p w14:paraId="3BCD4F55" w14:textId="03173BDA" w:rsidR="006F7241" w:rsidRDefault="00434959" w:rsidP="00B42AD7">
      <w:pPr>
        <w:rPr>
          <w:ins w:id="2196" w:author="Dr. Carsten Franke" w:date="2021-10-20T11:37:00Z"/>
        </w:rPr>
      </w:pPr>
      <w:ins w:id="2197"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8" w:author="Dr. Carsten Franke" w:date="2021-10-20T11:41:00Z"/>
        </w:rPr>
      </w:pPr>
      <w:ins w:id="2199" w:author="Dr. Carsten Franke" w:date="2021-10-20T11:38:00Z">
        <w:r w:rsidRPr="00E26B6D">
          <w:t>ISO 10303-242</w:t>
        </w:r>
        <w:r>
          <w:t xml:space="preserve"> </w:t>
        </w:r>
      </w:ins>
      <w:ins w:id="2200" w:author="Dr. Carsten Franke" w:date="2021-10-20T11:40:00Z">
        <w:r>
          <w:t xml:space="preserve">contains the usual PLM-type information. In especially, it </w:t>
        </w:r>
      </w:ins>
      <w:ins w:id="2201" w:author="Dr. Carsten Franke" w:date="2021-10-20T11:38:00Z">
        <w:r>
          <w:t>references the relevant files (let it be CAD native</w:t>
        </w:r>
      </w:ins>
      <w:ins w:id="2202" w:author="Dr. Carsten Franke" w:date="2021-10-20T11:39:00Z">
        <w:r>
          <w:t xml:space="preserve"> or standard</w:t>
        </w:r>
      </w:ins>
      <w:ins w:id="2203" w:author="Dr. Carsten Franke" w:date="2021-10-20T11:38:00Z">
        <w:r>
          <w:t xml:space="preserve">, </w:t>
        </w:r>
      </w:ins>
      <w:ins w:id="2204" w:author="Dr. Carsten Franke" w:date="2021-10-20T11:39:00Z">
        <w:r>
          <w:t xml:space="preserve">visualization or χMCF) and </w:t>
        </w:r>
      </w:ins>
      <w:ins w:id="2205" w:author="Dr. Carsten Franke" w:date="2021-10-20T11:38:00Z">
        <w:r>
          <w:t>defines</w:t>
        </w:r>
      </w:ins>
      <w:ins w:id="2206" w:author="Dr. Carsten Franke" w:date="2021-10-20T11:39:00Z">
        <w:r>
          <w:t xml:space="preserve"> the location in space, where their content </w:t>
        </w:r>
      </w:ins>
      <w:ins w:id="2207" w:author="Dr. Carsten Franke" w:date="2021-10-20T11:40:00Z">
        <w:r>
          <w:t>must be instantiated (geometric transformations)</w:t>
        </w:r>
      </w:ins>
      <w:ins w:id="2208" w:author="Dr. Carsten Franke" w:date="2021-10-20T11:47:00Z">
        <w:r w:rsidR="0099082A">
          <w:t>.</w:t>
        </w:r>
      </w:ins>
      <w:ins w:id="2209" w:author="Dr. Carsten Franke" w:date="2021-10-20T11:40:00Z">
        <w:r>
          <w:t xml:space="preserve"> </w:t>
        </w:r>
      </w:ins>
    </w:p>
    <w:p w14:paraId="3A9EED33" w14:textId="256AE00E" w:rsidR="00E26B6D" w:rsidRDefault="00E26B6D" w:rsidP="00E26B6D">
      <w:pPr>
        <w:pStyle w:val="Listenabsatz"/>
        <w:numPr>
          <w:ilvl w:val="0"/>
          <w:numId w:val="67"/>
        </w:numPr>
        <w:rPr>
          <w:ins w:id="2210" w:author="Dr. Carsten Franke" w:date="2021-10-20T11:49:00Z"/>
        </w:rPr>
      </w:pPr>
      <w:ins w:id="2211" w:author="Dr. Carsten Franke" w:date="2021-10-20T11:41:00Z">
        <w:r>
          <w:t xml:space="preserve">χMCF contains </w:t>
        </w:r>
      </w:ins>
      <w:ins w:id="2212" w:author="Dr. Carsten Franke" w:date="2021-10-20T15:19:00Z">
        <w:r w:rsidR="00BF4937">
          <w:t>geometrical (position, orientation, lengt</w:t>
        </w:r>
      </w:ins>
      <w:ins w:id="2213" w:author="Dr. Carsten Franke" w:date="2021-10-20T15:20:00Z">
        <w:r w:rsidR="00BF4937">
          <w:t xml:space="preserve">h, …), </w:t>
        </w:r>
      </w:ins>
      <w:ins w:id="2214" w:author="Dr. Carsten Franke" w:date="2021-10-20T11:41:00Z">
        <w:r>
          <w:t xml:space="preserve">technical information </w:t>
        </w:r>
      </w:ins>
      <w:ins w:id="2215"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6" w:author="Dr. Carsten Franke" w:date="2021-10-20T11:56:00Z"/>
        </w:rPr>
      </w:pPr>
      <w:ins w:id="2217"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218" w:author="Dr. Carsten Franke" w:date="2021-10-20T11:53:00Z">
        <w:r w:rsidR="00DF4C66">
          <w:t>The l</w:t>
        </w:r>
        <w:r w:rsidR="00DF4C66" w:rsidRPr="00DF4C66">
          <w:t xml:space="preserve">ist of </w:t>
        </w:r>
      </w:ins>
      <w:ins w:id="2219" w:author="Dr. Carsten Franke" w:date="2021-10-20T11:54:00Z">
        <w:r w:rsidR="00DF4C66">
          <w:t xml:space="preserve">the </w:t>
        </w:r>
      </w:ins>
      <w:ins w:id="2220" w:author="Dr. Carsten Franke" w:date="2021-10-20T11:53:00Z">
        <w:r w:rsidR="00DF4C66" w:rsidRPr="00DF4C66">
          <w:t xml:space="preserve">part codes </w:t>
        </w:r>
      </w:ins>
      <w:ins w:id="2221" w:author="Dr. Carsten Franke" w:date="2021-10-20T11:54:00Z">
        <w:r w:rsidR="00DF4C66">
          <w:t xml:space="preserve">of connected parts </w:t>
        </w:r>
      </w:ins>
      <w:ins w:id="2222" w:author="Dr. Carsten Franke" w:date="2021-10-20T11:53:00Z">
        <w:r w:rsidR="00DF4C66" w:rsidRPr="00DF4C66">
          <w:t>is mandatory within it.</w:t>
        </w:r>
        <w:r w:rsidR="00DF4C66">
          <w:t xml:space="preserve"> </w:t>
        </w:r>
      </w:ins>
      <w:ins w:id="2223" w:author="Dr. Carsten Franke" w:date="2021-10-20T11:54:00Z">
        <w:r w:rsidR="00DF4C66">
          <w:t xml:space="preserve">It must be identical to χMCF's </w:t>
        </w:r>
      </w:ins>
      <w:ins w:id="2224" w:author="Dr. Carsten Franke" w:date="2021-10-20T11:55:00Z">
        <w:r w:rsidR="00AC3984" w:rsidRPr="00446313">
          <w:rPr>
            <w:rFonts w:ascii="Courier New" w:hAnsi="Courier New" w:cs="Courier New"/>
            <w:b/>
            <w:i/>
            <w:sz w:val="18"/>
            <w:szCs w:val="18"/>
          </w:rPr>
          <w:t>&lt;</w:t>
        </w:r>
      </w:ins>
      <w:ins w:id="2225" w:author="Dr. Carsten Franke" w:date="2021-10-20T11:57:00Z">
        <w:r w:rsidR="000870CB" w:rsidRPr="000870CB">
          <w:rPr>
            <w:rFonts w:ascii="Courier New" w:hAnsi="Courier New" w:cs="Courier New"/>
            <w:b/>
            <w:i/>
            <w:sz w:val="18"/>
            <w:szCs w:val="18"/>
          </w:rPr>
          <w:t>connected_to</w:t>
        </w:r>
      </w:ins>
      <w:ins w:id="22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7" w:author="Dr. Carsten Franke" w:date="2021-10-20T11:37:00Z"/>
        </w:rPr>
      </w:pPr>
      <w:ins w:id="2228" w:author="Dr. Carsten Franke" w:date="2021-10-20T11:56:00Z">
        <w:r>
          <w:t xml:space="preserve">Consequently, </w:t>
        </w:r>
      </w:ins>
      <w:ins w:id="2229" w:author="Dr. Carsten Franke" w:date="2021-10-20T11:57:00Z">
        <w:r>
          <w:t xml:space="preserve">nested χMCF element </w:t>
        </w:r>
      </w:ins>
      <w:ins w:id="2230"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231" w:author="Dr. Carsten Franke" w:date="2021-10-20T11:57:00Z">
        <w:r>
          <w:t xml:space="preserve"> cannot be used. </w:t>
        </w:r>
      </w:ins>
      <w:ins w:id="2232" w:author="Dr. Carsten Franke" w:date="2021-10-20T11:59:00Z">
        <w:r w:rsidR="00846B9E">
          <w:t>F</w:t>
        </w:r>
        <w:r w:rsidR="00846B9E" w:rsidRPr="00846B9E">
          <w:t>urthermore</w:t>
        </w:r>
        <w:r w:rsidR="00846B9E">
          <w:t xml:space="preserve">, </w:t>
        </w:r>
        <w:r w:rsidR="00F66EBB">
          <w:t>attribute</w:t>
        </w:r>
      </w:ins>
      <w:ins w:id="2233" w:author="Dr. Carsten Franke" w:date="2021-10-20T12:00:00Z">
        <w:r w:rsidR="00F66EBB">
          <w:t>s</w:t>
        </w:r>
      </w:ins>
      <w:ins w:id="2234" w:author="Dr. Carsten Franke" w:date="2021-10-20T11:59:00Z">
        <w:r w:rsidR="00F66EBB">
          <w:t xml:space="preserve"> </w:t>
        </w:r>
      </w:ins>
      <w:ins w:id="2235" w:author="Dr. Carsten Franke" w:date="2021-10-20T12:00:00Z">
        <w:r w:rsidR="00F66EBB">
          <w:t>"pid" and "pname"</w:t>
        </w:r>
      </w:ins>
      <w:ins w:id="22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7" w:author="Dr. Carsten Franke" w:date="2021-10-20T12:00:00Z">
        <w:r w:rsidR="00F66EBB">
          <w:t xml:space="preserve">cannot be used. </w:t>
        </w:r>
      </w:ins>
    </w:p>
    <w:p w14:paraId="3BA214C4" w14:textId="77777777" w:rsidR="00434959" w:rsidRPr="00B42AD7" w:rsidRDefault="00434959" w:rsidP="00B42AD7">
      <w:pPr>
        <w:rPr>
          <w:ins w:id="2238" w:author="Max Ungerer" w:date="2021-09-15T20:13:00Z"/>
        </w:rPr>
      </w:pPr>
    </w:p>
    <w:p w14:paraId="1C827307" w14:textId="6A81E964" w:rsidR="009C2A9B" w:rsidRPr="00434959" w:rsidRDefault="00741F4D" w:rsidP="00741F4D">
      <w:pPr>
        <w:pStyle w:val="Listenabsatz"/>
        <w:numPr>
          <w:ilvl w:val="0"/>
          <w:numId w:val="65"/>
        </w:numPr>
        <w:rPr>
          <w:ins w:id="2239" w:author="Dr. Carsten Franke" w:date="2021-09-16T14:33:00Z"/>
          <w:strike/>
          <w:highlight w:val="yellow"/>
          <w:lang w:eastAsia="ja-JP"/>
          <w:rPrChange w:id="2240" w:author="Dr. Carsten Franke" w:date="2021-10-20T11:37:00Z">
            <w:rPr>
              <w:ins w:id="2241" w:author="Dr. Carsten Franke" w:date="2021-09-16T14:33:00Z"/>
              <w:highlight w:val="yellow"/>
              <w:lang w:eastAsia="ja-JP"/>
            </w:rPr>
          </w:rPrChange>
        </w:rPr>
      </w:pPr>
      <w:commentRangeStart w:id="2242"/>
      <w:ins w:id="2243" w:author="Max Ungerer" w:date="2021-09-15T20:13:00Z">
        <w:r w:rsidRPr="00434959">
          <w:rPr>
            <w:strike/>
            <w:highlight w:val="yellow"/>
            <w:lang w:eastAsia="ja-JP"/>
            <w:rPrChange w:id="2244" w:author="Dr. Carsten Franke" w:date="2021-10-20T11:37:00Z">
              <w:rPr>
                <w:highlight w:val="yellow"/>
                <w:lang w:eastAsia="ja-JP"/>
              </w:rPr>
            </w:rPrChange>
          </w:rPr>
          <w:t>Avoid redundant information</w:t>
        </w:r>
      </w:ins>
      <w:ins w:id="2245" w:author="Dr. Carsten Franke" w:date="2021-09-16T14:30:00Z">
        <w:r w:rsidR="00385BD6" w:rsidRPr="00434959">
          <w:rPr>
            <w:strike/>
            <w:highlight w:val="yellow"/>
            <w:lang w:eastAsia="ja-JP"/>
            <w:rPrChange w:id="2246" w:author="Dr. Carsten Franke" w:date="2021-10-20T11:37:00Z">
              <w:rPr>
                <w:highlight w:val="yellow"/>
                <w:lang w:eastAsia="ja-JP"/>
              </w:rPr>
            </w:rPrChange>
          </w:rPr>
          <w:t xml:space="preserve"> </w:t>
        </w:r>
      </w:ins>
      <w:ins w:id="2247" w:author="Dr. Carsten Franke" w:date="2021-09-20T17:06:00Z">
        <w:r w:rsidR="000B5A61" w:rsidRPr="00434959">
          <w:rPr>
            <w:strike/>
            <w:lang w:eastAsia="ja-JP"/>
            <w:rPrChange w:id="2248" w:author="Dr. Carsten Franke" w:date="2021-10-20T11:37:00Z">
              <w:rPr>
                <w:lang w:eastAsia="ja-JP"/>
              </w:rPr>
            </w:rPrChange>
          </w:rPr>
          <w:t xml:space="preserve">when using χMCF with </w:t>
        </w:r>
      </w:ins>
      <w:ins w:id="2249" w:author="Dr. Carsten Franke" w:date="2021-10-20T11:30:00Z">
        <w:r w:rsidR="006F7241" w:rsidRPr="00434959">
          <w:rPr>
            <w:strike/>
            <w:lang w:eastAsia="ja-JP"/>
            <w:rPrChange w:id="2250" w:author="Dr. Carsten Franke" w:date="2021-10-20T11:37:00Z">
              <w:rPr>
                <w:lang w:eastAsia="ja-JP"/>
              </w:rPr>
            </w:rPrChange>
          </w:rPr>
          <w:t>ISO 10303-242</w:t>
        </w:r>
      </w:ins>
      <w:ins w:id="2251" w:author="Dr. Carsten Franke" w:date="2021-09-20T17:06:00Z">
        <w:r w:rsidR="000B5A61" w:rsidRPr="00434959">
          <w:rPr>
            <w:strike/>
            <w:lang w:eastAsia="ja-JP"/>
            <w:rPrChange w:id="2252" w:author="Dr. Carsten Franke" w:date="2021-10-20T11:37:00Z">
              <w:rPr>
                <w:lang w:eastAsia="ja-JP"/>
              </w:rPr>
            </w:rPrChange>
          </w:rPr>
          <w:t xml:space="preserve"> federatively.  </w:t>
        </w:r>
      </w:ins>
      <w:ins w:id="2253" w:author="Dr. Carsten Franke" w:date="2021-09-16T14:30:00Z">
        <w:r w:rsidR="00385BD6" w:rsidRPr="00434959">
          <w:rPr>
            <w:strike/>
            <w:highlight w:val="yellow"/>
            <w:lang w:eastAsia="ja-JP"/>
            <w:rPrChange w:id="2254"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5" w:author="Dr. Carsten Franke" w:date="2021-09-16T14:58:00Z"/>
          <w:strike/>
          <w:highlight w:val="yellow"/>
          <w:lang w:eastAsia="ja-JP"/>
          <w:rPrChange w:id="2256" w:author="Dr. Carsten Franke" w:date="2021-10-20T11:37:00Z">
            <w:rPr>
              <w:ins w:id="2257" w:author="Dr. Carsten Franke" w:date="2021-09-16T14:58:00Z"/>
              <w:highlight w:val="yellow"/>
              <w:lang w:eastAsia="ja-JP"/>
            </w:rPr>
          </w:rPrChange>
        </w:rPr>
      </w:pPr>
      <w:ins w:id="2258" w:author="Dr. Carsten Franke" w:date="2021-09-16T14:30:00Z">
        <w:r w:rsidRPr="00434959">
          <w:rPr>
            <w:strike/>
            <w:highlight w:val="yellow"/>
            <w:lang w:eastAsia="ja-JP"/>
            <w:rPrChange w:id="2259" w:author="Dr. Carsten Franke" w:date="2021-10-20T11:37:00Z">
              <w:rPr>
                <w:highlight w:val="yellow"/>
                <w:lang w:eastAsia="ja-JP"/>
              </w:rPr>
            </w:rPrChange>
          </w:rPr>
          <w:t xml:space="preserve">Keep </w:t>
        </w:r>
      </w:ins>
      <w:ins w:id="2260" w:author="Dr. Carsten Franke" w:date="2021-09-20T17:07:00Z">
        <w:r w:rsidR="000B5A61" w:rsidRPr="00434959">
          <w:rPr>
            <w:strike/>
            <w:highlight w:val="yellow"/>
            <w:lang w:eastAsia="ja-JP"/>
            <w:rPrChange w:id="2261" w:author="Dr. Carsten Franke" w:date="2021-10-20T11:37:00Z">
              <w:rPr>
                <w:highlight w:val="yellow"/>
                <w:lang w:eastAsia="ja-JP"/>
              </w:rPr>
            </w:rPrChange>
          </w:rPr>
          <w:t>core content of both</w:t>
        </w:r>
      </w:ins>
      <w:ins w:id="2262" w:author="Dr. Carsten Franke" w:date="2021-09-16T14:30:00Z">
        <w:r w:rsidRPr="00434959">
          <w:rPr>
            <w:strike/>
            <w:highlight w:val="yellow"/>
            <w:lang w:eastAsia="ja-JP"/>
            <w:rPrChange w:id="2263" w:author="Dr. Carsten Franke" w:date="2021-10-20T11:37:00Z">
              <w:rPr>
                <w:highlight w:val="yellow"/>
                <w:lang w:eastAsia="ja-JP"/>
              </w:rPr>
            </w:rPrChange>
          </w:rPr>
          <w:t xml:space="preserve"> standard</w:t>
        </w:r>
      </w:ins>
      <w:ins w:id="2264" w:author="Dr. Carsten Franke" w:date="2021-09-20T17:07:00Z">
        <w:r w:rsidR="000B5A61" w:rsidRPr="00434959">
          <w:rPr>
            <w:strike/>
            <w:highlight w:val="yellow"/>
            <w:lang w:eastAsia="ja-JP"/>
            <w:rPrChange w:id="2265" w:author="Dr. Carsten Franke" w:date="2021-10-20T11:37:00Z">
              <w:rPr>
                <w:highlight w:val="yellow"/>
                <w:lang w:eastAsia="ja-JP"/>
              </w:rPr>
            </w:rPrChange>
          </w:rPr>
          <w:t>s</w:t>
        </w:r>
      </w:ins>
      <w:ins w:id="2266" w:author="Dr. Carsten Franke" w:date="2021-09-16T14:30:00Z">
        <w:r w:rsidRPr="00434959">
          <w:rPr>
            <w:strike/>
            <w:highlight w:val="yellow"/>
            <w:lang w:eastAsia="ja-JP"/>
            <w:rPrChange w:id="2267" w:author="Dr. Carsten Franke" w:date="2021-10-20T11:37:00Z">
              <w:rPr>
                <w:highlight w:val="yellow"/>
                <w:lang w:eastAsia="ja-JP"/>
              </w:rPr>
            </w:rPrChange>
          </w:rPr>
          <w:t xml:space="preserve"> unchanged. </w:t>
        </w:r>
      </w:ins>
      <w:ins w:id="2268" w:author="Dr. Carsten Franke" w:date="2021-09-20T17:07:00Z">
        <w:r w:rsidR="000B5A61" w:rsidRPr="00434959">
          <w:rPr>
            <w:strike/>
            <w:highlight w:val="yellow"/>
            <w:lang w:eastAsia="ja-JP"/>
            <w:rPrChange w:id="2269" w:author="Dr. Carsten Franke" w:date="2021-10-20T11:37:00Z">
              <w:rPr>
                <w:highlight w:val="yellow"/>
                <w:lang w:eastAsia="ja-JP"/>
              </w:rPr>
            </w:rPrChange>
          </w:rPr>
          <w:t xml:space="preserve">Focus on </w:t>
        </w:r>
      </w:ins>
      <w:ins w:id="2270" w:author="Dr. Carsten Franke" w:date="2021-09-20T17:08:00Z">
        <w:r w:rsidR="000B5A61" w:rsidRPr="00434959">
          <w:rPr>
            <w:strike/>
            <w:highlight w:val="yellow"/>
            <w:lang w:eastAsia="ja-JP"/>
            <w:rPrChange w:id="2271"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2" w:author="Dr. Carsten Franke" w:date="2021-09-16T14:34:00Z"/>
          <w:strike/>
          <w:highlight w:val="yellow"/>
          <w:lang w:eastAsia="ja-JP"/>
          <w:rPrChange w:id="2273" w:author="Dr. Carsten Franke" w:date="2021-10-20T11:37:00Z">
            <w:rPr>
              <w:ins w:id="2274" w:author="Dr. Carsten Franke" w:date="2021-09-16T14:34:00Z"/>
              <w:highlight w:val="yellow"/>
              <w:lang w:eastAsia="ja-JP"/>
            </w:rPr>
          </w:rPrChange>
        </w:rPr>
      </w:pPr>
      <w:ins w:id="2275" w:author="Dr. Carsten Franke" w:date="2021-09-16T14:58:00Z">
        <w:r w:rsidRPr="00434959">
          <w:rPr>
            <w:strike/>
            <w:highlight w:val="yellow"/>
            <w:lang w:eastAsia="ja-JP"/>
            <w:rPrChange w:id="2276" w:author="Dr. Carsten Franke" w:date="2021-10-20T11:37:00Z">
              <w:rPr>
                <w:highlight w:val="yellow"/>
                <w:lang w:eastAsia="ja-JP"/>
              </w:rPr>
            </w:rPrChange>
          </w:rPr>
          <w:t>Keep the possible conflicts minimal.</w:t>
        </w:r>
      </w:ins>
      <w:ins w:id="2277" w:author="Dr. Carsten Franke" w:date="2021-09-16T14:59:00Z">
        <w:r w:rsidRPr="00434959">
          <w:rPr>
            <w:strike/>
            <w:highlight w:val="yellow"/>
            <w:lang w:eastAsia="ja-JP"/>
            <w:rPrChange w:id="2278" w:author="Dr. Carsten Franke" w:date="2021-10-20T11:37:00Z">
              <w:rPr>
                <w:highlight w:val="yellow"/>
                <w:lang w:eastAsia="ja-JP"/>
              </w:rPr>
            </w:rPrChange>
          </w:rPr>
          <w:t xml:space="preserve"> </w:t>
        </w:r>
      </w:ins>
      <w:ins w:id="2279" w:author="Dr. Carsten Franke" w:date="2021-09-20T17:08:00Z">
        <w:r w:rsidR="000B5A61" w:rsidRPr="00434959">
          <w:rPr>
            <w:strike/>
            <w:highlight w:val="yellow"/>
            <w:lang w:eastAsia="ja-JP"/>
            <w:rPrChange w:id="2280"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2281" w:author="Dr. Carsten Franke" w:date="2021-09-16T15:46:00Z"/>
          <w:highlight w:val="yellow"/>
          <w:lang w:eastAsia="ja-JP"/>
        </w:rPr>
      </w:pPr>
      <w:ins w:id="2282" w:author="Dr. Carsten Franke" w:date="2021-09-16T14:34:00Z">
        <w:r>
          <w:rPr>
            <w:highlight w:val="yellow"/>
            <w:lang w:eastAsia="ja-JP"/>
          </w:rPr>
          <w:t>Upon import</w:t>
        </w:r>
      </w:ins>
      <w:ins w:id="2283" w:author="Dr. Carsten Franke" w:date="2021-09-16T15:46:00Z">
        <w:r w:rsidR="00A44CE4">
          <w:rPr>
            <w:highlight w:val="yellow"/>
            <w:lang w:eastAsia="ja-JP"/>
          </w:rPr>
          <w:t xml:space="preserve"> (as a use case)</w:t>
        </w:r>
      </w:ins>
      <w:ins w:id="2284"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5" w:author="Dr. Carsten Franke" w:date="2021-09-16T14:34:00Z"/>
          <w:strike/>
          <w:highlight w:val="yellow"/>
          <w:lang w:eastAsia="ja-JP"/>
          <w:rPrChange w:id="2286" w:author="Dr. Carsten Franke" w:date="2021-10-20T11:51:00Z">
            <w:rPr>
              <w:ins w:id="2287" w:author="Dr. Carsten Franke" w:date="2021-09-16T14:34:00Z"/>
              <w:highlight w:val="yellow"/>
              <w:lang w:eastAsia="ja-JP"/>
            </w:rPr>
          </w:rPrChange>
        </w:rPr>
      </w:pPr>
      <w:ins w:id="2288" w:author="Dr. Carsten Franke" w:date="2021-09-16T14:34:00Z">
        <w:r w:rsidRPr="00D44CFB">
          <w:rPr>
            <w:b/>
            <w:strike/>
            <w:highlight w:val="yellow"/>
            <w:lang w:eastAsia="ja-JP"/>
            <w:rPrChange w:id="2289" w:author="Dr. Carsten Franke" w:date="2021-10-20T11:51:00Z">
              <w:rPr>
                <w:b/>
                <w:highlight w:val="yellow"/>
                <w:lang w:eastAsia="ja-JP"/>
              </w:rPr>
            </w:rPrChange>
          </w:rPr>
          <w:t>STEP</w:t>
        </w:r>
        <w:r w:rsidRPr="00D44CFB">
          <w:rPr>
            <w:strike/>
            <w:highlight w:val="yellow"/>
            <w:lang w:eastAsia="ja-JP"/>
            <w:rPrChange w:id="2290" w:author="Dr. Carsten Franke" w:date="2021-10-20T11:51:00Z">
              <w:rPr>
                <w:highlight w:val="yellow"/>
                <w:lang w:eastAsia="ja-JP"/>
              </w:rPr>
            </w:rPrChange>
          </w:rPr>
          <w:t xml:space="preserve"> defines which </w:t>
        </w:r>
      </w:ins>
      <w:ins w:id="2291" w:author="Dr. Carsten Franke" w:date="2021-09-16T15:44:00Z">
        <w:r w:rsidR="00A44CE4" w:rsidRPr="00D44CFB">
          <w:rPr>
            <w:strike/>
            <w:highlight w:val="yellow"/>
            <w:lang w:eastAsia="ja-JP"/>
            <w:rPrChange w:id="2292" w:author="Dr. Carsten Franke" w:date="2021-10-20T11:51:00Z">
              <w:rPr>
                <w:highlight w:val="yellow"/>
                <w:lang w:eastAsia="ja-JP"/>
              </w:rPr>
            </w:rPrChange>
          </w:rPr>
          <w:t>χMCF</w:t>
        </w:r>
      </w:ins>
      <w:ins w:id="2293" w:author="Dr. Carsten Franke" w:date="2021-09-16T14:34:00Z">
        <w:r w:rsidRPr="00D44CFB">
          <w:rPr>
            <w:strike/>
            <w:highlight w:val="yellow"/>
            <w:lang w:eastAsia="ja-JP"/>
            <w:rPrChange w:id="2294" w:author="Dr. Carsten Franke" w:date="2021-10-20T11:51:00Z">
              <w:rPr>
                <w:highlight w:val="yellow"/>
                <w:lang w:eastAsia="ja-JP"/>
              </w:rPr>
            </w:rPrChange>
          </w:rPr>
          <w:t xml:space="preserve"> files to read and </w:t>
        </w:r>
        <w:commentRangeStart w:id="2295"/>
        <w:r w:rsidRPr="00D44CFB">
          <w:rPr>
            <w:strike/>
            <w:highlight w:val="yellow"/>
            <w:lang w:eastAsia="ja-JP"/>
            <w:rPrChange w:id="2296" w:author="Dr. Carsten Franke" w:date="2021-10-20T11:51:00Z">
              <w:rPr>
                <w:highlight w:val="yellow"/>
                <w:lang w:eastAsia="ja-JP"/>
              </w:rPr>
            </w:rPrChange>
          </w:rPr>
          <w:t>where to transform their content</w:t>
        </w:r>
      </w:ins>
      <w:ins w:id="2297" w:author="Dr. Carsten Franke" w:date="2021-09-20T17:09:00Z">
        <w:r w:rsidR="000B5A61" w:rsidRPr="00D44CFB">
          <w:rPr>
            <w:strike/>
            <w:highlight w:val="yellow"/>
            <w:lang w:eastAsia="ja-JP"/>
            <w:rPrChange w:id="2298" w:author="Dr. Carsten Franke" w:date="2021-10-20T11:51:00Z">
              <w:rPr>
                <w:highlight w:val="yellow"/>
                <w:lang w:eastAsia="ja-JP"/>
              </w:rPr>
            </w:rPrChange>
          </w:rPr>
          <w:t xml:space="preserve"> for assembly</w:t>
        </w:r>
      </w:ins>
      <w:commentRangeEnd w:id="2295"/>
      <w:ins w:id="2299" w:author="Dr. Carsten Franke" w:date="2021-09-20T17:10:00Z">
        <w:r w:rsidR="000B5A61" w:rsidRPr="00D44CFB">
          <w:rPr>
            <w:rStyle w:val="Kommentarzeichen"/>
            <w:rFonts w:ascii="Calibri" w:eastAsia="Times New Roman" w:hAnsi="Calibri"/>
            <w:strike/>
            <w:lang w:val="en-US" w:eastAsia="x-none"/>
            <w:rPrChange w:id="2300" w:author="Dr. Carsten Franke" w:date="2021-10-20T11:51:00Z">
              <w:rPr>
                <w:rStyle w:val="Kommentarzeichen"/>
                <w:rFonts w:ascii="Calibri" w:eastAsia="Times New Roman" w:hAnsi="Calibri"/>
                <w:lang w:val="en-US" w:eastAsia="x-none"/>
              </w:rPr>
            </w:rPrChange>
          </w:rPr>
          <w:commentReference w:id="2295"/>
        </w:r>
      </w:ins>
      <w:ins w:id="2301" w:author="Dr. Carsten Franke" w:date="2021-09-16T14:34:00Z">
        <w:r w:rsidRPr="00D44CFB">
          <w:rPr>
            <w:strike/>
            <w:highlight w:val="yellow"/>
            <w:lang w:eastAsia="ja-JP"/>
            <w:rPrChange w:id="2302"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3" w:author="Dr. Carsten Franke" w:date="2021-09-16T14:35:00Z"/>
          <w:strike/>
          <w:highlight w:val="yellow"/>
          <w:lang w:eastAsia="ja-JP"/>
          <w:rPrChange w:id="2304" w:author="Dr. Carsten Franke" w:date="2021-10-20T11:51:00Z">
            <w:rPr>
              <w:ins w:id="2305" w:author="Dr. Carsten Franke" w:date="2021-09-16T14:35:00Z"/>
              <w:highlight w:val="yellow"/>
              <w:lang w:eastAsia="ja-JP"/>
            </w:rPr>
          </w:rPrChange>
        </w:rPr>
      </w:pPr>
      <w:ins w:id="2306" w:author="Dr. Carsten Franke" w:date="2021-09-16T14:34:00Z">
        <w:r w:rsidRPr="00D44CFB">
          <w:rPr>
            <w:strike/>
            <w:highlight w:val="yellow"/>
            <w:lang w:eastAsia="ja-JP"/>
            <w:rPrChange w:id="2307" w:author="Dr. Carsten Franke" w:date="2021-10-20T11:51:00Z">
              <w:rPr>
                <w:highlight w:val="yellow"/>
                <w:lang w:eastAsia="ja-JP"/>
              </w:rPr>
            </w:rPrChange>
          </w:rPr>
          <w:t>A</w:t>
        </w:r>
      </w:ins>
      <w:ins w:id="2308" w:author="Dr. Carsten Franke" w:date="2021-09-16T14:35:00Z">
        <w:r w:rsidRPr="00D44CFB">
          <w:rPr>
            <w:strike/>
            <w:highlight w:val="yellow"/>
            <w:lang w:eastAsia="ja-JP"/>
            <w:rPrChange w:id="2309" w:author="Dr. Carsten Franke" w:date="2021-10-20T11:51:00Z">
              <w:rPr>
                <w:highlight w:val="yellow"/>
                <w:lang w:eastAsia="ja-JP"/>
              </w:rPr>
            </w:rPrChange>
          </w:rPr>
          <w:t xml:space="preserve">ny other connection information shall be read from </w:t>
        </w:r>
      </w:ins>
      <w:ins w:id="2310" w:author="Dr. Carsten Franke" w:date="2021-09-16T15:44:00Z">
        <w:r w:rsidR="00A44CE4" w:rsidRPr="00D44CFB">
          <w:rPr>
            <w:b/>
            <w:strike/>
            <w:highlight w:val="yellow"/>
            <w:lang w:eastAsia="ja-JP"/>
            <w:rPrChange w:id="2311" w:author="Dr. Carsten Franke" w:date="2021-10-20T11:51:00Z">
              <w:rPr>
                <w:b/>
                <w:highlight w:val="yellow"/>
                <w:lang w:eastAsia="ja-JP"/>
              </w:rPr>
            </w:rPrChange>
          </w:rPr>
          <w:t>χMCF</w:t>
        </w:r>
      </w:ins>
      <w:ins w:id="2312" w:author="Dr. Carsten Franke" w:date="2021-09-16T14:35:00Z">
        <w:r w:rsidRPr="00D44CFB">
          <w:rPr>
            <w:strike/>
            <w:highlight w:val="yellow"/>
            <w:lang w:eastAsia="ja-JP"/>
            <w:rPrChange w:id="2313"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4" w:author="Dr. Carsten Franke" w:date="2021-09-16T14:39:00Z"/>
          <w:strike/>
          <w:highlight w:val="yellow"/>
          <w:lang w:eastAsia="ja-JP"/>
          <w:rPrChange w:id="2315" w:author="Dr. Carsten Franke" w:date="2021-10-20T12:00:00Z">
            <w:rPr>
              <w:ins w:id="2316" w:author="Dr. Carsten Franke" w:date="2021-09-16T14:39:00Z"/>
              <w:highlight w:val="yellow"/>
              <w:lang w:eastAsia="ja-JP"/>
            </w:rPr>
          </w:rPrChange>
        </w:rPr>
      </w:pPr>
      <w:ins w:id="2317" w:author="Dr. Carsten Franke" w:date="2021-09-16T14:35:00Z">
        <w:r w:rsidRPr="00F66EBB">
          <w:rPr>
            <w:strike/>
            <w:highlight w:val="yellow"/>
            <w:lang w:eastAsia="ja-JP"/>
            <w:rPrChange w:id="2318" w:author="Dr. Carsten Franke" w:date="2021-10-20T12:00:00Z">
              <w:rPr>
                <w:highlight w:val="yellow"/>
                <w:lang w:eastAsia="ja-JP"/>
              </w:rPr>
            </w:rPrChange>
          </w:rPr>
          <w:t>To be clarified / discussed: Which format is master of the list of connected parts ("connected_to" vs. "Mat</w:t>
        </w:r>
      </w:ins>
      <w:ins w:id="2319" w:author="Dr. Carsten Franke" w:date="2021-09-16T14:36:00Z">
        <w:r w:rsidRPr="00F66EBB">
          <w:rPr>
            <w:strike/>
            <w:highlight w:val="yellow"/>
            <w:lang w:eastAsia="ja-JP"/>
            <w:rPrChange w:id="2320" w:author="Dr. Carsten Franke" w:date="2021-10-20T12:00:00Z">
              <w:rPr>
                <w:highlight w:val="yellow"/>
                <w:lang w:eastAsia="ja-JP"/>
              </w:rPr>
            </w:rPrChange>
          </w:rPr>
          <w:t xml:space="preserve">edPartAssociation"). </w:t>
        </w:r>
      </w:ins>
      <w:ins w:id="2321" w:author="Dr. Carsten Franke" w:date="2021-09-16T14:37:00Z">
        <w:r w:rsidR="00CC668A" w:rsidRPr="00F66EBB">
          <w:rPr>
            <w:strike/>
            <w:highlight w:val="yellow"/>
            <w:lang w:eastAsia="ja-JP"/>
            <w:rPrChange w:id="2322" w:author="Dr. Carsten Franke" w:date="2021-10-20T12:00:00Z">
              <w:rPr>
                <w:highlight w:val="yellow"/>
                <w:lang w:eastAsia="ja-JP"/>
              </w:rPr>
            </w:rPrChange>
          </w:rPr>
          <w:t>In case this is mandatory in STEP, can we prescribe that it must be ignored</w:t>
        </w:r>
      </w:ins>
      <w:ins w:id="2323" w:author="Dr. Carsten Franke" w:date="2021-09-16T15:46:00Z">
        <w:r w:rsidR="00A44CE4" w:rsidRPr="00F66EBB">
          <w:rPr>
            <w:strike/>
            <w:highlight w:val="yellow"/>
            <w:lang w:eastAsia="ja-JP"/>
            <w:rPrChange w:id="2324" w:author="Dr. Carsten Franke" w:date="2021-10-20T12:00:00Z">
              <w:rPr>
                <w:highlight w:val="yellow"/>
                <w:lang w:eastAsia="ja-JP"/>
              </w:rPr>
            </w:rPrChange>
          </w:rPr>
          <w:t xml:space="preserve"> upon imp</w:t>
        </w:r>
      </w:ins>
      <w:ins w:id="2325" w:author="Dr. Carsten Franke" w:date="2021-09-16T15:47:00Z">
        <w:r w:rsidR="00A44CE4" w:rsidRPr="00F66EBB">
          <w:rPr>
            <w:strike/>
            <w:highlight w:val="yellow"/>
            <w:lang w:eastAsia="ja-JP"/>
            <w:rPrChange w:id="2326" w:author="Dr. Carsten Franke" w:date="2021-10-20T12:00:00Z">
              <w:rPr>
                <w:highlight w:val="yellow"/>
                <w:lang w:eastAsia="ja-JP"/>
              </w:rPr>
            </w:rPrChange>
          </w:rPr>
          <w:t>ort</w:t>
        </w:r>
      </w:ins>
      <w:ins w:id="2327" w:author="Dr. Carsten Franke" w:date="2021-09-16T14:37:00Z">
        <w:r w:rsidR="00CC668A" w:rsidRPr="00F66EBB">
          <w:rPr>
            <w:strike/>
            <w:highlight w:val="yellow"/>
            <w:lang w:eastAsia="ja-JP"/>
            <w:rPrChange w:id="2328" w:author="Dr. Carsten Franke" w:date="2021-10-20T12:00:00Z">
              <w:rPr>
                <w:highlight w:val="yellow"/>
                <w:lang w:eastAsia="ja-JP"/>
              </w:rPr>
            </w:rPrChange>
          </w:rPr>
          <w:t xml:space="preserve">? </w:t>
        </w:r>
      </w:ins>
      <w:ins w:id="2329" w:author="Dr. Carsten Franke" w:date="2021-09-16T14:44:00Z">
        <w:r w:rsidR="000523E1" w:rsidRPr="00F66EBB">
          <w:rPr>
            <w:strike/>
            <w:highlight w:val="yellow"/>
            <w:lang w:eastAsia="ja-JP"/>
            <w:rPrChange w:id="2330" w:author="Dr. Carsten Franke" w:date="2021-10-20T12:00:00Z">
              <w:rPr>
                <w:highlight w:val="yellow"/>
                <w:lang w:eastAsia="ja-JP"/>
              </w:rPr>
            </w:rPrChange>
          </w:rPr>
          <w:t xml:space="preserve">Or more general: How to handle inconsistencies between STEP &amp; </w:t>
        </w:r>
      </w:ins>
      <w:ins w:id="2331" w:author="Dr. Carsten Franke" w:date="2021-09-16T15:44:00Z">
        <w:r w:rsidR="00A44CE4" w:rsidRPr="00F66EBB">
          <w:rPr>
            <w:strike/>
            <w:highlight w:val="yellow"/>
            <w:lang w:eastAsia="ja-JP"/>
            <w:rPrChange w:id="2332" w:author="Dr. Carsten Franke" w:date="2021-10-20T12:00:00Z">
              <w:rPr>
                <w:highlight w:val="yellow"/>
                <w:lang w:eastAsia="ja-JP"/>
              </w:rPr>
            </w:rPrChange>
          </w:rPr>
          <w:t>χMCF</w:t>
        </w:r>
      </w:ins>
      <w:ins w:id="2333" w:author="Dr. Carsten Franke" w:date="2021-09-16T14:44:00Z">
        <w:r w:rsidR="000523E1" w:rsidRPr="00F66EBB">
          <w:rPr>
            <w:strike/>
            <w:highlight w:val="yellow"/>
            <w:lang w:eastAsia="ja-JP"/>
            <w:rPrChange w:id="2334" w:author="Dr. Carsten Franke" w:date="2021-10-20T12:00:00Z">
              <w:rPr>
                <w:highlight w:val="yellow"/>
                <w:lang w:eastAsia="ja-JP"/>
              </w:rPr>
            </w:rPrChange>
          </w:rPr>
          <w:t xml:space="preserve"> files? </w:t>
        </w:r>
      </w:ins>
      <w:ins w:id="2335" w:author="Dr. Carsten Franke" w:date="2021-09-16T14:48:00Z">
        <w:r w:rsidR="007E14C1" w:rsidRPr="00F66EBB">
          <w:rPr>
            <w:strike/>
            <w:highlight w:val="yellow"/>
            <w:lang w:eastAsia="ja-JP"/>
            <w:rPrChange w:id="2336" w:author="Dr. Carsten Franke" w:date="2021-10-20T12:00:00Z">
              <w:rPr>
                <w:highlight w:val="yellow"/>
                <w:lang w:eastAsia="ja-JP"/>
              </w:rPr>
            </w:rPrChange>
          </w:rPr>
          <w:t xml:space="preserve">E.g.: Inconsistencies must be detected by the importing system and must be reported as warning etc. </w:t>
        </w:r>
      </w:ins>
      <w:ins w:id="2337" w:author="Dr. Carsten Franke" w:date="2021-09-20T17:21:00Z">
        <w:r w:rsidR="009B202E" w:rsidRPr="00F66EBB">
          <w:rPr>
            <w:strike/>
            <w:highlight w:val="yellow"/>
            <w:lang w:eastAsia="ja-JP"/>
            <w:rPrChange w:id="2338" w:author="Dr. Carsten Franke" w:date="2021-10-20T12:00:00Z">
              <w:rPr>
                <w:highlight w:val="yellow"/>
                <w:lang w:eastAsia="ja-JP"/>
              </w:rPr>
            </w:rPrChange>
          </w:rPr>
          <w:br/>
        </w:r>
        <w:r w:rsidR="009B202E" w:rsidRPr="00F66EBB">
          <w:rPr>
            <w:i/>
            <w:strike/>
            <w:highlight w:val="yellow"/>
            <w:u w:val="single"/>
            <w:lang w:eastAsia="ja-JP"/>
            <w:rPrChange w:id="2339"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0" w:author="Dr. Carsten Franke" w:date="2021-10-20T12:00:00Z">
              <w:rPr>
                <w:highlight w:val="yellow"/>
                <w:lang w:eastAsia="ja-JP"/>
              </w:rPr>
            </w:rPrChange>
          </w:rPr>
          <w:t xml:space="preserve">: We may avoid a statement about </w:t>
        </w:r>
      </w:ins>
      <w:ins w:id="2341" w:author="Dr. Carsten Franke" w:date="2021-09-20T17:22:00Z">
        <w:r w:rsidR="00BE0017" w:rsidRPr="00F66EBB">
          <w:rPr>
            <w:strike/>
            <w:highlight w:val="yellow"/>
            <w:lang w:eastAsia="ja-JP"/>
            <w:rPrChange w:id="2342" w:author="Dr. Carsten Franke" w:date="2021-10-20T12:00:00Z">
              <w:rPr>
                <w:highlight w:val="yellow"/>
                <w:lang w:eastAsia="ja-JP"/>
              </w:rPr>
            </w:rPrChange>
          </w:rPr>
          <w:t>owner</w:t>
        </w:r>
      </w:ins>
      <w:ins w:id="2343" w:author="Dr. Carsten Franke" w:date="2021-09-20T17:21:00Z">
        <w:r w:rsidR="009B202E" w:rsidRPr="00F66EBB">
          <w:rPr>
            <w:strike/>
            <w:highlight w:val="yellow"/>
            <w:lang w:eastAsia="ja-JP"/>
            <w:rPrChange w:id="2344" w:author="Dr. Carsten Franke" w:date="2021-10-20T12:00:00Z">
              <w:rPr>
                <w:highlight w:val="yellow"/>
                <w:lang w:eastAsia="ja-JP"/>
              </w:rPr>
            </w:rPrChange>
          </w:rPr>
          <w:t xml:space="preserve">ship or requirements to software (e.g. emitting warnings). It may be sufficient just to </w:t>
        </w:r>
      </w:ins>
      <w:ins w:id="2345" w:author="Dr. Carsten Franke" w:date="2021-09-20T17:22:00Z">
        <w:r w:rsidR="009B202E" w:rsidRPr="00F66EBB">
          <w:rPr>
            <w:strike/>
            <w:highlight w:val="yellow"/>
            <w:lang w:eastAsia="ja-JP"/>
            <w:rPrChange w:id="2346"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47" w:author="Max Ungerer" w:date="2021-09-15T20:16:00Z"/>
          <w:strike/>
          <w:highlight w:val="yellow"/>
          <w:lang w:eastAsia="ja-JP"/>
          <w:rPrChange w:id="2348" w:author="Dr. Carsten Franke" w:date="2021-10-20T11:51:00Z">
            <w:rPr>
              <w:ins w:id="2349" w:author="Max Ungerer" w:date="2021-09-15T20:16:00Z"/>
              <w:highlight w:val="yellow"/>
              <w:lang w:eastAsia="ja-JP"/>
            </w:rPr>
          </w:rPrChange>
        </w:rPr>
      </w:pPr>
      <w:ins w:id="2350" w:author="Max Ungerer" w:date="2021-09-15T20:15:00Z">
        <w:r w:rsidRPr="00D44CFB">
          <w:rPr>
            <w:strike/>
            <w:highlight w:val="yellow"/>
            <w:lang w:eastAsia="ja-JP"/>
            <w:rPrChange w:id="2351" w:author="Dr. Carsten Franke" w:date="2021-10-20T11:51:00Z">
              <w:rPr>
                <w:highlight w:val="yellow"/>
                <w:lang w:eastAsia="ja-JP"/>
              </w:rPr>
            </w:rPrChange>
          </w:rPr>
          <w:t xml:space="preserve">Use of </w:t>
        </w:r>
      </w:ins>
      <w:r w:rsidRPr="00D44CFB">
        <w:rPr>
          <w:strike/>
          <w:highlight w:val="yellow"/>
          <w:lang w:eastAsia="ja-JP"/>
          <w:rPrChange w:id="2352" w:author="Dr. Carsten Franke" w:date="2021-10-20T11:51:00Z">
            <w:rPr>
              <w:highlight w:val="yellow"/>
              <w:lang w:eastAsia="ja-JP"/>
            </w:rPr>
          </w:rPrChange>
        </w:rPr>
        <w:t>A</w:t>
      </w:r>
      <w:r w:rsidR="00FA340D" w:rsidRPr="00D44CFB">
        <w:rPr>
          <w:strike/>
          <w:highlight w:val="yellow"/>
          <w:lang w:eastAsia="ja-JP"/>
          <w:rPrChange w:id="2353" w:author="Dr. Carsten Franke" w:date="2021-10-20T11:51:00Z">
            <w:rPr>
              <w:highlight w:val="yellow"/>
              <w:lang w:eastAsia="ja-JP"/>
            </w:rPr>
          </w:rPrChange>
        </w:rPr>
        <w:t>P</w:t>
      </w:r>
      <w:r w:rsidRPr="00D44CFB">
        <w:rPr>
          <w:strike/>
          <w:highlight w:val="yellow"/>
          <w:lang w:eastAsia="ja-JP"/>
          <w:rPrChange w:id="2354" w:author="Dr. Carsten Franke" w:date="2021-10-20T11:51:00Z">
            <w:rPr>
              <w:highlight w:val="yellow"/>
              <w:lang w:eastAsia="ja-JP"/>
            </w:rPr>
          </w:rPrChange>
        </w:rPr>
        <w:t xml:space="preserve">242 </w:t>
      </w:r>
      <w:ins w:id="2355" w:author="Max Ungerer" w:date="2021-09-15T20:15:00Z">
        <w:r w:rsidRPr="00D44CFB">
          <w:rPr>
            <w:strike/>
            <w:highlight w:val="yellow"/>
            <w:lang w:eastAsia="ja-JP"/>
            <w:rPrChange w:id="2356" w:author="Dr. Carsten Franke" w:date="2021-10-20T11:51:00Z">
              <w:rPr>
                <w:highlight w:val="yellow"/>
                <w:lang w:eastAsia="ja-JP"/>
              </w:rPr>
            </w:rPrChange>
          </w:rPr>
          <w:t xml:space="preserve">Mating capability to describe high level information </w:t>
        </w:r>
      </w:ins>
      <w:ins w:id="2357" w:author="Max Ungerer" w:date="2021-09-15T20:16:00Z">
        <w:r w:rsidRPr="00D44CFB">
          <w:rPr>
            <w:strike/>
            <w:highlight w:val="yellow"/>
            <w:lang w:eastAsia="ja-JP"/>
            <w:rPrChange w:id="2358" w:author="Dr. Carsten Franke" w:date="2021-10-20T11:51:00Z">
              <w:rPr>
                <w:highlight w:val="yellow"/>
                <w:lang w:eastAsia="ja-JP"/>
              </w:rPr>
            </w:rPrChange>
          </w:rPr>
          <w:t>about joined parts</w:t>
        </w:r>
      </w:ins>
      <w:ins w:id="2359" w:author="Dr. Carsten Franke" w:date="2021-09-20T17:38:00Z">
        <w:r w:rsidR="00FA340D" w:rsidRPr="00D44CFB">
          <w:rPr>
            <w:strike/>
            <w:highlight w:val="yellow"/>
            <w:lang w:eastAsia="ja-JP"/>
            <w:rPrChange w:id="2360" w:author="Dr. Carsten Franke" w:date="2021-10-20T11:51:00Z">
              <w:rPr>
                <w:highlight w:val="yellow"/>
                <w:lang w:eastAsia="ja-JP"/>
              </w:rPr>
            </w:rPrChange>
          </w:rPr>
          <w:t xml:space="preserve">, only. </w:t>
        </w:r>
      </w:ins>
      <w:ins w:id="2361" w:author="Dr. Carsten Franke" w:date="2021-09-16T14:21:00Z">
        <w:r w:rsidR="001E4412" w:rsidRPr="00D44CFB">
          <w:rPr>
            <w:strike/>
            <w:highlight w:val="yellow"/>
            <w:lang w:eastAsia="ja-JP"/>
            <w:rPrChange w:id="2362" w:author="Dr. Carsten Franke" w:date="2021-10-20T11:51:00Z">
              <w:rPr>
                <w:highlight w:val="yellow"/>
                <w:lang w:eastAsia="ja-JP"/>
              </w:rPr>
            </w:rPrChange>
          </w:rPr>
          <w:br/>
        </w:r>
      </w:ins>
      <w:ins w:id="2363" w:author="Dr. Carsten Franke" w:date="2021-09-16T14:22:00Z">
        <w:r w:rsidR="006E7579" w:rsidRPr="00D44CFB">
          <w:rPr>
            <w:strike/>
            <w:highlight w:val="yellow"/>
            <w:lang w:eastAsia="ja-JP"/>
            <w:rPrChange w:id="2364" w:author="Dr. Carsten Franke" w:date="2021-10-20T11:51:00Z">
              <w:rPr>
                <w:highlight w:val="yellow"/>
                <w:lang w:eastAsia="ja-JP"/>
              </w:rPr>
            </w:rPrChange>
          </w:rPr>
          <w:t>"high level information" n</w:t>
        </w:r>
      </w:ins>
      <w:ins w:id="2365" w:author="Dr. Carsten Franke" w:date="2021-09-16T14:21:00Z">
        <w:r w:rsidR="001E4412" w:rsidRPr="00D44CFB">
          <w:rPr>
            <w:strike/>
            <w:highlight w:val="yellow"/>
            <w:lang w:eastAsia="ja-JP"/>
            <w:rPrChange w:id="2366"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67"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68" w:author="Dr. Carsten Franke" w:date="2021-10-20T11:51:00Z">
              <w:rPr>
                <w:highlight w:val="yellow"/>
                <w:lang w:eastAsia="ja-JP"/>
              </w:rPr>
            </w:rPrChange>
          </w:rPr>
          <w:t xml:space="preserve"> </w:t>
        </w:r>
      </w:ins>
      <w:ins w:id="2369" w:author="Dr. Carsten Franke" w:date="2021-09-20T17:41:00Z">
        <w:r w:rsidR="00357E93" w:rsidRPr="00D44CFB">
          <w:rPr>
            <w:strike/>
            <w:highlight w:val="yellow"/>
            <w:lang w:eastAsia="ja-JP"/>
            <w:rPrChange w:id="2370" w:author="Dr. Carsten Franke" w:date="2021-10-20T11:51:00Z">
              <w:rPr>
                <w:highlight w:val="yellow"/>
                <w:lang w:eastAsia="ja-JP"/>
              </w:rPr>
            </w:rPrChange>
          </w:rPr>
          <w:t xml:space="preserve">- </w:t>
        </w:r>
      </w:ins>
      <w:ins w:id="2371" w:author="Dr. Carsten Franke" w:date="2021-09-20T17:42:00Z">
        <w:r w:rsidR="00357E93" w:rsidRPr="00D44CFB">
          <w:rPr>
            <w:i/>
            <w:strike/>
            <w:highlight w:val="yellow"/>
            <w:u w:val="single"/>
            <w:lang w:eastAsia="ja-JP"/>
            <w:rPrChange w:id="2372" w:author="Dr. Carsten Franke" w:date="2021-10-20T11:51:00Z">
              <w:rPr>
                <w:i/>
                <w:highlight w:val="yellow"/>
                <w:u w:val="single"/>
                <w:lang w:eastAsia="ja-JP"/>
              </w:rPr>
            </w:rPrChange>
          </w:rPr>
          <w:t xml:space="preserve">Suggestion (Max &amp; Carsten, 2021-09-20): </w:t>
        </w:r>
      </w:ins>
      <w:ins w:id="2373" w:author="Dr. Carsten Franke" w:date="2021-09-20T17:36:00Z">
        <w:r w:rsidR="00FA340D" w:rsidRPr="00D44CFB">
          <w:rPr>
            <w:strike/>
            <w:highlight w:val="yellow"/>
            <w:lang w:eastAsia="ja-JP"/>
            <w:rPrChange w:id="2374" w:author="Dr. Carsten Franke" w:date="2021-10-20T11:51:00Z">
              <w:rPr>
                <w:highlight w:val="yellow"/>
                <w:lang w:eastAsia="ja-JP"/>
              </w:rPr>
            </w:rPrChange>
          </w:rPr>
          <w:br/>
        </w:r>
      </w:ins>
      <w:ins w:id="2375" w:author="Dr. Carsten Franke" w:date="2021-09-20T17:38:00Z">
        <w:r w:rsidR="00FA340D" w:rsidRPr="00D44CFB">
          <w:rPr>
            <w:strike/>
            <w:highlight w:val="yellow"/>
            <w:lang w:eastAsia="ja-JP"/>
            <w:rPrChange w:id="2376" w:author="Dr. Carsten Franke" w:date="2021-10-20T11:51:00Z">
              <w:rPr>
                <w:highlight w:val="yellow"/>
                <w:lang w:eastAsia="ja-JP"/>
              </w:rPr>
            </w:rPrChange>
          </w:rPr>
          <w:t xml:space="preserve">- </w:t>
        </w:r>
      </w:ins>
      <w:ins w:id="2377" w:author="Dr. Carsten Franke" w:date="2021-09-20T17:36:00Z">
        <w:r w:rsidR="00FA340D" w:rsidRPr="00D44CFB">
          <w:rPr>
            <w:strike/>
            <w:highlight w:val="yellow"/>
            <w:lang w:eastAsia="ja-JP"/>
            <w:rPrChange w:id="2378" w:author="Dr. Carsten Franke" w:date="2021-10-20T11:51:00Z">
              <w:rPr>
                <w:highlight w:val="yellow"/>
                <w:lang w:eastAsia="ja-JP"/>
              </w:rPr>
            </w:rPrChange>
          </w:rPr>
          <w:t xml:space="preserve">Technology is </w:t>
        </w:r>
        <w:r w:rsidR="00FA340D" w:rsidRPr="00D44CFB">
          <w:rPr>
            <w:i/>
            <w:strike/>
            <w:highlight w:val="yellow"/>
            <w:lang w:eastAsia="ja-JP"/>
            <w:rPrChange w:id="2379" w:author="Dr. Carsten Franke" w:date="2021-10-20T11:51:00Z">
              <w:rPr>
                <w:i/>
                <w:highlight w:val="yellow"/>
                <w:lang w:eastAsia="ja-JP"/>
              </w:rPr>
            </w:rPrChange>
          </w:rPr>
          <w:t>not</w:t>
        </w:r>
        <w:r w:rsidR="00FA340D" w:rsidRPr="00D44CFB">
          <w:rPr>
            <w:strike/>
            <w:highlight w:val="yellow"/>
            <w:lang w:eastAsia="ja-JP"/>
            <w:rPrChange w:id="2380" w:author="Dr. Carsten Franke" w:date="2021-10-20T11:51:00Z">
              <w:rPr>
                <w:highlight w:val="yellow"/>
                <w:lang w:eastAsia="ja-JP"/>
              </w:rPr>
            </w:rPrChange>
          </w:rPr>
          <w:t xml:space="preserve"> mandatory in AP 242 file </w:t>
        </w:r>
        <w:r w:rsidR="00FA340D" w:rsidRPr="00D44CFB">
          <w:rPr>
            <w:strike/>
            <w:highlight w:val="yellow"/>
            <w:lang w:eastAsia="ja-JP"/>
            <w:rPrChange w:id="2381" w:author="Dr. Carsten Franke" w:date="2021-10-20T11:51:00Z">
              <w:rPr>
                <w:highlight w:val="yellow"/>
                <w:lang w:eastAsia="ja-JP"/>
              </w:rPr>
            </w:rPrChange>
          </w:rPr>
          <w:sym w:font="Wingdings" w:char="F0E0"/>
        </w:r>
        <w:r w:rsidR="00FA340D" w:rsidRPr="00D44CFB">
          <w:rPr>
            <w:strike/>
            <w:highlight w:val="yellow"/>
            <w:lang w:eastAsia="ja-JP"/>
            <w:rPrChange w:id="2382" w:author="Dr. Carsten Franke" w:date="2021-10-20T11:51:00Z">
              <w:rPr>
                <w:highlight w:val="yellow"/>
                <w:lang w:eastAsia="ja-JP"/>
              </w:rPr>
            </w:rPrChange>
          </w:rPr>
          <w:t xml:space="preserve"> shall be specified in </w:t>
        </w:r>
        <w:r w:rsidR="00FA340D" w:rsidRPr="00D44CFB">
          <w:rPr>
            <w:strike/>
            <w:lang w:eastAsia="ja-JP"/>
            <w:rPrChange w:id="2383" w:author="Dr. Carsten Franke" w:date="2021-10-20T11:51:00Z">
              <w:rPr>
                <w:lang w:eastAsia="ja-JP"/>
              </w:rPr>
            </w:rPrChange>
          </w:rPr>
          <w:t>χ</w:t>
        </w:r>
        <w:r w:rsidR="00FA340D" w:rsidRPr="00D44CFB">
          <w:rPr>
            <w:strike/>
            <w:highlight w:val="yellow"/>
            <w:lang w:eastAsia="ja-JP"/>
            <w:rPrChange w:id="2384" w:author="Dr. Carsten Franke" w:date="2021-10-20T11:51:00Z">
              <w:rPr>
                <w:highlight w:val="yellow"/>
                <w:lang w:eastAsia="ja-JP"/>
              </w:rPr>
            </w:rPrChange>
          </w:rPr>
          <w:t xml:space="preserve">MCF file, only. </w:t>
        </w:r>
      </w:ins>
      <w:ins w:id="2385" w:author="Dr. Carsten Franke" w:date="2021-09-20T17:45:00Z">
        <w:r w:rsidR="00C7417F" w:rsidRPr="00D44CFB">
          <w:rPr>
            <w:strike/>
            <w:highlight w:val="yellow"/>
            <w:lang w:eastAsia="ja-JP"/>
            <w:rPrChange w:id="2386" w:author="Dr. Carsten Franke" w:date="2021-10-20T11:51:00Z">
              <w:rPr>
                <w:highlight w:val="yellow"/>
                <w:lang w:eastAsia="ja-JP"/>
              </w:rPr>
            </w:rPrChange>
          </w:rPr>
          <w:br/>
          <w:t>- List of connected parts (</w:t>
        </w:r>
        <w:r w:rsidR="00C7417F" w:rsidRPr="00D44CFB">
          <w:rPr>
            <w:strike/>
            <w:rPrChange w:id="2387"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enabsatz"/>
        <w:numPr>
          <w:ilvl w:val="0"/>
          <w:numId w:val="65"/>
        </w:numPr>
        <w:rPr>
          <w:ins w:id="2388" w:author="Max Ungerer" w:date="2021-09-15T20:16:00Z"/>
          <w:strike/>
          <w:highlight w:val="yellow"/>
          <w:lang w:eastAsia="ja-JP"/>
          <w:rPrChange w:id="2389" w:author="Dr. Carsten Franke" w:date="2021-10-20T11:51:00Z">
            <w:rPr>
              <w:ins w:id="2390" w:author="Max Ungerer" w:date="2021-09-15T20:16:00Z"/>
              <w:highlight w:val="yellow"/>
              <w:lang w:eastAsia="ja-JP"/>
            </w:rPr>
          </w:rPrChange>
        </w:rPr>
      </w:pPr>
      <w:ins w:id="2391" w:author="Max Ungerer" w:date="2021-09-15T20:16:00Z">
        <w:r w:rsidRPr="002D782E">
          <w:rPr>
            <w:strike/>
            <w:highlight w:val="yellow"/>
            <w:lang w:eastAsia="ja-JP"/>
            <w:rPrChange w:id="2392" w:author="Dr. Carsten Franke" w:date="2021-10-20T11:51:00Z">
              <w:rPr>
                <w:highlight w:val="yellow"/>
                <w:lang w:eastAsia="ja-JP"/>
              </w:rPr>
            </w:rPrChange>
          </w:rPr>
          <w:t xml:space="preserve">Use of </w:t>
        </w:r>
        <w:r w:rsidRPr="002D782E">
          <w:rPr>
            <w:strike/>
            <w:highlight w:val="yellow"/>
            <w:rPrChange w:id="2393" w:author="Dr. Carsten Franke" w:date="2021-10-20T11:51:00Z">
              <w:rPr>
                <w:highlight w:val="yellow"/>
              </w:rPr>
            </w:rPrChange>
          </w:rPr>
          <w:t xml:space="preserve">χMCF for detailed information including technologies </w:t>
        </w:r>
      </w:ins>
      <w:ins w:id="2394" w:author="Max Ungerer" w:date="2021-09-15T20:17:00Z">
        <w:r w:rsidRPr="002D782E">
          <w:rPr>
            <w:strike/>
            <w:highlight w:val="yellow"/>
            <w:rPrChange w:id="2395" w:author="Dr. Carsten Franke" w:date="2021-10-20T11:51:00Z">
              <w:rPr>
                <w:highlight w:val="yellow"/>
              </w:rPr>
            </w:rPrChange>
          </w:rPr>
          <w:t>and</w:t>
        </w:r>
      </w:ins>
      <w:ins w:id="2396" w:author="Max Ungerer" w:date="2021-09-15T20:16:00Z">
        <w:r w:rsidRPr="002D782E">
          <w:rPr>
            <w:strike/>
            <w:highlight w:val="yellow"/>
            <w:rPrChange w:id="2397"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398" w:author="Max Ungerer" w:date="2021-09-15T20:17:00Z"/>
          <w:strike/>
          <w:highlight w:val="yellow"/>
          <w:lang w:eastAsia="ja-JP"/>
          <w:rPrChange w:id="2399" w:author="Dr. Carsten Franke" w:date="2021-10-20T11:51:00Z">
            <w:rPr>
              <w:ins w:id="2400" w:author="Max Ungerer" w:date="2021-09-15T20:17:00Z"/>
              <w:highlight w:val="yellow"/>
              <w:lang w:eastAsia="ja-JP"/>
            </w:rPr>
          </w:rPrChange>
        </w:rPr>
      </w:pPr>
      <w:ins w:id="2401" w:author="Max Ungerer" w:date="2021-09-15T20:17:00Z">
        <w:r w:rsidRPr="002D782E">
          <w:rPr>
            <w:strike/>
            <w:highlight w:val="yellow"/>
            <w:lang w:eastAsia="ja-JP"/>
            <w:rPrChange w:id="2402" w:author="Dr. Carsten Franke" w:date="2021-10-20T11:51:00Z">
              <w:rPr>
                <w:highlight w:val="yellow"/>
                <w:lang w:eastAsia="ja-JP"/>
              </w:rPr>
            </w:rPrChange>
          </w:rPr>
          <w:lastRenderedPageBreak/>
          <w:t xml:space="preserve">AP 242 XML file references </w:t>
        </w:r>
        <w:r w:rsidRPr="002D782E">
          <w:rPr>
            <w:strike/>
            <w:highlight w:val="yellow"/>
            <w:rPrChange w:id="2403"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04" w:author="Dr. Carsten Franke" w:date="2021-10-20T11:51:00Z">
            <w:rPr>
              <w:highlight w:val="yellow"/>
              <w:lang w:eastAsia="ja-JP"/>
            </w:rPr>
          </w:rPrChange>
        </w:rPr>
      </w:pPr>
      <w:ins w:id="2405" w:author="Max Ungerer" w:date="2021-09-15T20:18:00Z">
        <w:r w:rsidRPr="002D782E">
          <w:rPr>
            <w:strike/>
            <w:highlight w:val="yellow"/>
            <w:rPrChange w:id="2406"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07" w:author="Dr. Carsten Franke" w:date="2021-09-16T15:47:00Z"/>
          <w:strike/>
          <w:highlight w:val="yellow"/>
          <w:lang w:eastAsia="ja-JP"/>
          <w:rPrChange w:id="2408" w:author="Dr. Carsten Franke" w:date="2021-10-20T11:51:00Z">
            <w:rPr>
              <w:ins w:id="2409" w:author="Dr. Carsten Franke" w:date="2021-09-16T15:47:00Z"/>
              <w:highlight w:val="yellow"/>
              <w:lang w:eastAsia="ja-JP"/>
            </w:rPr>
          </w:rPrChange>
        </w:rPr>
      </w:pPr>
      <w:ins w:id="2410" w:author="Dr. Carsten Franke" w:date="2021-09-16T15:47:00Z">
        <w:r w:rsidRPr="002D782E">
          <w:rPr>
            <w:strike/>
            <w:highlight w:val="yellow"/>
            <w:rPrChange w:id="2411" w:author="Dr. Carsten Franke" w:date="2021-10-20T11:51:00Z">
              <w:rPr>
                <w:highlight w:val="yellow"/>
              </w:rPr>
            </w:rPrChange>
          </w:rPr>
          <w:t xml:space="preserve">What about transformations? </w:t>
        </w:r>
      </w:ins>
      <w:ins w:id="2412" w:author="Dr. Carsten Franke" w:date="2021-09-20T17:46:00Z">
        <w:r w:rsidR="00C7417F" w:rsidRPr="002D782E">
          <w:rPr>
            <w:strike/>
            <w:highlight w:val="yellow"/>
            <w:rPrChange w:id="2413"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14" w:author="Max Ungerer" w:date="2021-09-15T19:33:00Z"/>
          <w:highlight w:val="yellow"/>
        </w:rPr>
      </w:pPr>
      <w:ins w:id="2415" w:author="Max Ungerer" w:date="2021-09-15T20:18:00Z">
        <w:del w:id="2416" w:author="Dr. Carsten Franke" w:date="2021-10-20T11:52:00Z">
          <w:r w:rsidRPr="00931307" w:rsidDel="002D782E">
            <w:rPr>
              <w:highlight w:val="yellow"/>
            </w:rPr>
            <w:delText>Include a figure for illustration</w:delText>
          </w:r>
        </w:del>
      </w:ins>
      <w:commentRangeEnd w:id="2242"/>
      <w:ins w:id="2417" w:author="Max Ungerer" w:date="2021-09-15T20:19:00Z">
        <w:del w:id="2418" w:author="Dr. Carsten Franke" w:date="2021-10-20T11:52:00Z">
          <w:r w:rsidRPr="00931307" w:rsidDel="002D782E">
            <w:rPr>
              <w:rStyle w:val="Kommentarzeichen"/>
              <w:rFonts w:ascii="Calibri" w:eastAsia="Times New Roman" w:hAnsi="Calibri"/>
              <w:highlight w:val="yellow"/>
              <w:lang w:val="en-US" w:eastAsia="x-none"/>
            </w:rPr>
            <w:commentReference w:id="2242"/>
          </w:r>
        </w:del>
      </w:ins>
    </w:p>
    <w:p w14:paraId="4218D5CD" w14:textId="2C88D5A3" w:rsidR="00F94939" w:rsidRDefault="00731939" w:rsidP="00931307">
      <w:pPr>
        <w:rPr>
          <w:ins w:id="2419" w:author="Dr. Carsten Franke" w:date="2021-09-29T09:26:00Z"/>
        </w:rPr>
      </w:pPr>
      <w:ins w:id="2420" w:author="Dr. Carsten Franke" w:date="2021-09-29T09:26:00Z">
        <w:r>
          <w:t xml:space="preserve">In general, </w:t>
        </w:r>
      </w:ins>
      <w:ins w:id="2421" w:author="Dr. Carsten Franke" w:date="2021-09-29T09:27:00Z">
        <w:r w:rsidRPr="000B5A61">
          <w:rPr>
            <w:lang w:eastAsia="ja-JP"/>
          </w:rPr>
          <w:t>χ</w:t>
        </w:r>
      </w:ins>
      <w:ins w:id="2422" w:author="Dr. Carsten Franke" w:date="2021-09-29T09:26:00Z">
        <w:r>
          <w:t xml:space="preserve">MCF files are handled quite similar to CAD files, e.g. if it comes to configuration or version management. </w:t>
        </w:r>
      </w:ins>
    </w:p>
    <w:p w14:paraId="148A3927" w14:textId="4560E53D" w:rsidR="00731939" w:rsidRDefault="00731939" w:rsidP="00931307">
      <w:pPr>
        <w:rPr>
          <w:ins w:id="2423" w:author="Dr. Carsten Franke" w:date="2021-10-20T11:52:00Z"/>
        </w:rPr>
      </w:pPr>
    </w:p>
    <w:p w14:paraId="31473EE3" w14:textId="01CB7305" w:rsidR="002D782E" w:rsidRDefault="002D782E" w:rsidP="00931307">
      <w:pPr>
        <w:rPr>
          <w:ins w:id="2424" w:author="Dr. Carsten Franke" w:date="2021-10-20T11:52:00Z"/>
        </w:rPr>
      </w:pPr>
      <w:ins w:id="2425" w:author="Dr. Carsten Franke" w:date="2021-10-20T11:52:00Z">
        <w:r>
          <w:t xml:space="preserve">To-Do: </w:t>
        </w:r>
        <w:r w:rsidRPr="00931307">
          <w:rPr>
            <w:highlight w:val="yellow"/>
          </w:rPr>
          <w:t>Include a figure for illustration</w:t>
        </w:r>
        <w:r>
          <w:rPr>
            <w:highlight w:val="yellow"/>
          </w:rPr>
          <w:t>.</w:t>
        </w:r>
      </w:ins>
    </w:p>
    <w:p w14:paraId="78CD9C76" w14:textId="77777777" w:rsidR="002D782E" w:rsidRPr="00931307" w:rsidRDefault="002D782E" w:rsidP="00931307"/>
    <w:p w14:paraId="2F472891" w14:textId="09BFF68B" w:rsidR="00F94939" w:rsidRPr="007055D9" w:rsidRDefault="00F94939" w:rsidP="00931307">
      <w:pPr>
        <w:pStyle w:val="a2"/>
        <w:numPr>
          <w:ilvl w:val="1"/>
          <w:numId w:val="3"/>
        </w:numPr>
        <w:tabs>
          <w:tab w:val="clear" w:pos="501"/>
          <w:tab w:val="num" w:pos="360"/>
        </w:tabs>
        <w:ind w:left="0"/>
      </w:pPr>
      <w:bookmarkStart w:id="2426"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26"/>
    </w:p>
    <w:p w14:paraId="194D9ACC" w14:textId="5C421B04" w:rsidR="0007274A" w:rsidDel="00741F4D" w:rsidRDefault="0007274A" w:rsidP="0007274A">
      <w:pPr>
        <w:rPr>
          <w:del w:id="2427" w:author="Max Ungerer" w:date="2021-09-15T20:20:00Z"/>
        </w:rPr>
      </w:pPr>
    </w:p>
    <w:tbl>
      <w:tblPr>
        <w:tblStyle w:val="Tabellenraster"/>
        <w:tblW w:w="0" w:type="auto"/>
        <w:tblLook w:val="04A0" w:firstRow="1" w:lastRow="0" w:firstColumn="1" w:lastColumn="0" w:noHBand="0" w:noVBand="1"/>
        <w:tblPrChange w:id="2428" w:author="Dr. Carsten Franke" w:date="2021-10-20T11:32:00Z">
          <w:tblPr>
            <w:tblStyle w:val="Tabellenraster"/>
            <w:tblW w:w="0" w:type="auto"/>
            <w:tblLook w:val="04A0" w:firstRow="1" w:lastRow="0" w:firstColumn="1" w:lastColumn="0" w:noHBand="0" w:noVBand="1"/>
          </w:tblPr>
        </w:tblPrChange>
      </w:tblPr>
      <w:tblGrid>
        <w:gridCol w:w="3234"/>
        <w:gridCol w:w="3234"/>
        <w:gridCol w:w="3234"/>
        <w:tblGridChange w:id="2429">
          <w:tblGrid>
            <w:gridCol w:w="3234"/>
            <w:gridCol w:w="3234"/>
            <w:gridCol w:w="3234"/>
          </w:tblGrid>
        </w:tblGridChange>
      </w:tblGrid>
      <w:tr w:rsidR="0007274A" w14:paraId="64EF4C2F" w14:textId="77777777" w:rsidTr="006F7241">
        <w:trPr>
          <w:cantSplit/>
          <w:trHeight w:val="383"/>
          <w:tblHeader/>
          <w:trPrChange w:id="2430" w:author="Dr. Carsten Franke" w:date="2021-10-20T11:32:00Z">
            <w:trPr>
              <w:trHeight w:val="383"/>
            </w:trPr>
          </w:trPrChange>
        </w:trPr>
        <w:tc>
          <w:tcPr>
            <w:tcW w:w="3234" w:type="dxa"/>
            <w:tcPrChange w:id="2431" w:author="Dr. Carsten Franke" w:date="2021-10-20T11:32:00Z">
              <w:tcPr>
                <w:tcW w:w="3234" w:type="dxa"/>
              </w:tcPr>
            </w:tcPrChange>
          </w:tcPr>
          <w:p w14:paraId="51384752" w14:textId="23196199" w:rsidR="0007274A" w:rsidRDefault="007836EA">
            <w:pPr>
              <w:keepNext/>
              <w:keepLines/>
              <w:pPrChange w:id="2432" w:author="Dr. Carsten Franke" w:date="2021-10-20T11:32:00Z">
                <w:pPr/>
              </w:pPrChange>
            </w:pPr>
            <w:r w:rsidRPr="007836EA">
              <w:rPr>
                <w:b/>
                <w:bCs/>
                <w:sz w:val="26"/>
                <w:szCs w:val="26"/>
              </w:rPr>
              <w:t>χ</w:t>
            </w:r>
            <w:r w:rsidR="0007274A" w:rsidRPr="00864C94">
              <w:rPr>
                <w:b/>
                <w:bCs/>
                <w:sz w:val="26"/>
                <w:szCs w:val="26"/>
              </w:rPr>
              <w:t>MCF</w:t>
            </w:r>
          </w:p>
        </w:tc>
        <w:tc>
          <w:tcPr>
            <w:tcW w:w="3234" w:type="dxa"/>
            <w:tcPrChange w:id="2433" w:author="Dr. Carsten Franke" w:date="2021-10-20T11:32:00Z">
              <w:tcPr>
                <w:tcW w:w="3234" w:type="dxa"/>
              </w:tcPr>
            </w:tcPrChange>
          </w:tcPr>
          <w:p w14:paraId="7714EC01" w14:textId="5AFF9048" w:rsidR="0007274A" w:rsidRDefault="006F7241">
            <w:pPr>
              <w:keepNext/>
              <w:keepLines/>
              <w:pPrChange w:id="2434" w:author="Dr. Carsten Franke" w:date="2021-10-20T11:32:00Z">
                <w:pPr/>
              </w:pPrChange>
            </w:pPr>
            <w:r>
              <w:rPr>
                <w:b/>
                <w:bCs/>
                <w:sz w:val="26"/>
                <w:szCs w:val="26"/>
              </w:rPr>
              <w:t>ISO 10303-242</w:t>
            </w:r>
          </w:p>
        </w:tc>
        <w:tc>
          <w:tcPr>
            <w:tcW w:w="3234" w:type="dxa"/>
            <w:tcPrChange w:id="2435" w:author="Dr. Carsten Franke" w:date="2021-10-20T11:32:00Z">
              <w:tcPr>
                <w:tcW w:w="3234" w:type="dxa"/>
              </w:tcPr>
            </w:tcPrChange>
          </w:tcPr>
          <w:p w14:paraId="78AECCAF" w14:textId="77777777" w:rsidR="0007274A" w:rsidRDefault="0007274A">
            <w:pPr>
              <w:keepNext/>
              <w:keepLines/>
              <w:pPrChange w:id="2436" w:author="Dr. Carsten Franke" w:date="2021-10-20T11:32:00Z">
                <w:pPr/>
              </w:pPrChange>
            </w:pPr>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37" w:author="Dr. Carsten Franke" w:date="2021-09-20T17:47:00Z">
              <w:r>
                <w:t>Mati</w:t>
              </w:r>
            </w:ins>
            <w:ins w:id="2438" w:author="Dr. Carsten Franke" w:date="2021-09-20T17:48:00Z">
              <w:r>
                <w:t xml:space="preserve">ngDefinition points to part version of assembly, which is irrelevant for </w:t>
              </w:r>
            </w:ins>
            <w:r w:rsidR="00F05698">
              <w:t>χMCF</w:t>
            </w:r>
            <w:ins w:id="2439" w:author="Dr. Carsten Franke" w:date="2021-09-20T17:48:00Z">
              <w:r>
                <w:t xml:space="preserve">. Hence, there is no correlation between both XML elements. </w:t>
              </w:r>
            </w:ins>
            <w:ins w:id="2440"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2441" w:author="Dr. Carsten Franke" w:date="2021-09-20T17:43:00Z">
              <w:r w:rsidR="00CC7E17">
                <w:t xml:space="preserve"> </w:t>
              </w:r>
            </w:ins>
          </w:p>
        </w:tc>
        <w:tc>
          <w:tcPr>
            <w:tcW w:w="3234" w:type="dxa"/>
          </w:tcPr>
          <w:p w14:paraId="32C8E9BA" w14:textId="37F22D12" w:rsidR="0007274A" w:rsidRDefault="00CC7E17" w:rsidP="0007274A">
            <w:ins w:id="2442" w:author="Dr. Carsten Franke" w:date="2021-09-20T17:42:00Z">
              <w:r>
                <w:t xml:space="preserve">MatedPartAssociation contains </w:t>
              </w:r>
            </w:ins>
            <w:ins w:id="2443" w:author="Dr. Carsten Franke" w:date="2021-09-29T09:23:00Z">
              <w:r w:rsidR="002504F2">
                <w:t xml:space="preserve">geometric </w:t>
              </w:r>
            </w:ins>
            <w:ins w:id="2444" w:author="Dr. Carsten Franke" w:date="2021-09-20T17:42:00Z">
              <w:r>
                <w:t xml:space="preserve">transformation, hence is necessary. </w:t>
              </w:r>
            </w:ins>
            <w:ins w:id="2445" w:author="Dr. Carsten Franke" w:date="2021-09-20T17:43:00Z">
              <w:r>
                <w:br/>
              </w:r>
              <w:r w:rsidRPr="00BA5141">
                <w:t xml:space="preserve">List of part codes is mandatory </w:t>
              </w:r>
              <w:r>
                <w:t xml:space="preserve">within it. </w:t>
              </w:r>
            </w:ins>
            <w:del w:id="2446" w:author="Dr. Carsten Franke" w:date="2021-10-20T12:01:00Z">
              <w:r w:rsidDel="001C6275">
                <w:rPr>
                  <w:color w:val="FF0000"/>
                </w:rPr>
                <w:delText xml:space="preserve"> </w:delText>
              </w:r>
            </w:del>
          </w:p>
        </w:tc>
      </w:tr>
      <w:tr w:rsidR="0007274A" w14:paraId="3E56DEBD" w14:textId="77777777" w:rsidTr="0007274A">
        <w:trPr>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244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2448" w:author="Dr. Carsten Franke" w:date="2021-09-16T14:23:00Z">
              <w:r w:rsidR="00252D75">
                <w:t xml:space="preserve"> </w:t>
              </w:r>
            </w:ins>
          </w:p>
        </w:tc>
        <w:tc>
          <w:tcPr>
            <w:tcW w:w="3234" w:type="dxa"/>
          </w:tcPr>
          <w:p w14:paraId="65A324DE" w14:textId="6074E8C1" w:rsidR="0007274A" w:rsidRDefault="000923B7" w:rsidP="0007274A">
            <w:ins w:id="2449" w:author="Dr. Carsten Franke" w:date="2021-09-20T17:50:00Z">
              <w:r>
                <w:t xml:space="preserve">Semantics of both XML elements </w:t>
              </w:r>
              <w:r>
                <w:br/>
                <w:t xml:space="preserve">does not match exactly. They are just similar. </w:t>
              </w:r>
              <w:r>
                <w:br/>
              </w:r>
            </w:ins>
            <w:ins w:id="2450" w:author="Dr. Carsten Franke" w:date="2021-09-20T17:51:00Z">
              <w:r>
                <w:t xml:space="preserve">MatedPartRelationship is not relevant for </w:t>
              </w:r>
            </w:ins>
            <w:ins w:id="2451" w:author="Dr. Carsten Franke" w:date="2021-09-20T17:52:00Z">
              <w:r>
                <w:t xml:space="preserve">χMCF </w:t>
              </w:r>
            </w:ins>
            <w:ins w:id="2452" w:author="Dr. Carsten Franke" w:date="2021-09-20T17:51:00Z">
              <w:r>
                <w:t>use cases</w:t>
              </w:r>
            </w:ins>
            <w:ins w:id="2453" w:author="Dr. Carsten Franke" w:date="2021-09-16T14:33:00Z">
              <w:r w:rsidR="00774861">
                <w:t>.</w:t>
              </w:r>
            </w:ins>
            <w:ins w:id="2454"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ins w:id="2455" w:author="Dr. Carsten Franke" w:date="2021-09-20T17:52:00Z">
              <w:r w:rsidR="000923B7">
                <w:t xml:space="preserve">, which is not relevant (see above). </w:t>
              </w:r>
            </w:ins>
            <w:r w:rsidR="00054B74">
              <w:br/>
            </w:r>
            <w:r w:rsidR="0054277F">
              <w:t>“connection_[012]d_type” is just a placeholder for a specific name, i.e. “spotweld”, “rivet”,</w:t>
            </w:r>
            <w:r w:rsidR="00CD5966">
              <w:t>”seamweld”,</w:t>
            </w:r>
            <w:r w:rsidR="0054277F">
              <w:t xml:space="preserve"> … </w:t>
            </w:r>
            <w:ins w:id="2456"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5CC8BE23" w:rsidR="0007274A" w:rsidRDefault="00423700" w:rsidP="0007274A">
            <w:r>
              <w:t>&lt;loc</w:t>
            </w:r>
            <w:ins w:id="2457" w:author="Dr. Carsten Franke" w:date="2021-09-20T18:19:00Z">
              <w:r w:rsidR="00054B74">
                <w:t>/</w:t>
              </w:r>
            </w:ins>
            <w:r>
              <w:t xml:space="preserve">&gt; in </w:t>
            </w:r>
            <w:r w:rsidR="00A44CE4">
              <w:t>χMCF</w:t>
            </w:r>
            <w:r>
              <w:t xml:space="preserve"> </w:t>
            </w:r>
            <w:del w:id="2458" w:author="Dr. Carsten Franke" w:date="2021-09-20T18:20:00Z">
              <w:r w:rsidDel="00054B74">
                <w:delText xml:space="preserve">can be used </w:delText>
              </w:r>
            </w:del>
            <w:del w:id="2459" w:author="Dr. Carsten Franke" w:date="2021-09-20T18:21:00Z">
              <w:r w:rsidDel="00054B74">
                <w:delText xml:space="preserve">nested </w:delText>
              </w:r>
            </w:del>
            <w:del w:id="2460" w:author="Dr. Carsten Franke" w:date="2021-09-20T18:20:00Z">
              <w:r w:rsidDel="00054B74">
                <w:delText xml:space="preserve">inside the actual connection type (e.g. spotweld) or directly </w:delText>
              </w:r>
            </w:del>
            <w:ins w:id="2461" w:author="Dr. Carsten Franke" w:date="2021-09-20T18:21:00Z">
              <w:r w:rsidR="00054B74">
                <w:t xml:space="preserve">is </w:t>
              </w:r>
            </w:ins>
            <w:r>
              <w:t>nested in &lt;connection_</w:t>
            </w:r>
            <w:ins w:id="2462" w:author="Dr. Carsten Franke" w:date="2021-09-20T18:21:00Z">
              <w:r w:rsidR="00054B74">
                <w:t>[</w:t>
              </w:r>
            </w:ins>
            <w:r>
              <w:t>0</w:t>
            </w:r>
            <w:ins w:id="2463" w:author="Dr. Carsten Franke" w:date="2021-09-20T18:21:00Z">
              <w:r w:rsidR="00054B74">
                <w:t>12]</w:t>
              </w:r>
            </w:ins>
            <w:r>
              <w:t>d/&gt;</w:t>
            </w:r>
            <w:del w:id="2464" w:author="Dr. Carsten Franke" w:date="2021-09-20T18:20:00Z">
              <w:r w:rsidDel="00054B74">
                <w:delText xml:space="preserve"> on the same level as &lt;spotweld/&gt;</w:delText>
              </w:r>
            </w:del>
            <w:ins w:id="2465" w:author="Dr. Carsten Franke" w:date="2021-09-20T18:20:00Z">
              <w:r w:rsidR="00054B74">
                <w:t>.</w:t>
              </w:r>
            </w:ins>
            <w:ins w:id="2466" w:author="Dr. Carsten Franke" w:date="2021-09-16T14:27:00Z">
              <w:r w:rsidR="00972A1C">
                <w:t xml:space="preserve"> </w:t>
              </w:r>
              <w:r w:rsidR="00972A1C">
                <w:br/>
              </w:r>
            </w:ins>
            <w:r w:rsidR="006F7241">
              <w:t>ISO 10303-242</w:t>
            </w:r>
            <w:ins w:id="2467" w:author="Dr. Carsten Franke" w:date="2021-09-16T14:27:00Z">
              <w:r w:rsidR="00972A1C">
                <w:t xml:space="preserve"> entity </w:t>
              </w:r>
            </w:ins>
            <w:ins w:id="2468" w:author="Dr. Carsten Franke" w:date="2021-09-20T18:22:00Z">
              <w:r w:rsidR="00054B74">
                <w:t xml:space="preserve">is </w:t>
              </w:r>
            </w:ins>
            <w:ins w:id="2469" w:author="Dr. Carsten Franke" w:date="2021-09-20T17:53:00Z">
              <w:r w:rsidR="000923B7">
                <w:t xml:space="preserve">not </w:t>
              </w:r>
              <w:r w:rsidR="000923B7">
                <w:lastRenderedPageBreak/>
                <w:t>relevant</w:t>
              </w:r>
            </w:ins>
            <w:ins w:id="2470" w:author="Dr. Carsten Franke" w:date="2021-09-16T14:27:00Z">
              <w:r w:rsidR="00972A1C">
                <w:t xml:space="preserve">, since </w:t>
              </w:r>
            </w:ins>
            <w:ins w:id="2471" w:author="Dr. Carsten Franke" w:date="2021-09-16T15:44:00Z">
              <w:r w:rsidR="00A44CE4">
                <w:t>χMCF</w:t>
              </w:r>
            </w:ins>
            <w:ins w:id="2472" w:author="Dr. Carsten Franke" w:date="2021-09-16T14:27:00Z">
              <w:r w:rsidR="00972A1C">
                <w:t xml:space="preserve"> is master</w:t>
              </w:r>
            </w:ins>
            <w:ins w:id="2473" w:author="Dr. Carsten Franke" w:date="2021-09-16T14:31:00Z">
              <w:r w:rsidR="00385BD6">
                <w:t xml:space="preserve"> for location</w:t>
              </w:r>
            </w:ins>
            <w:ins w:id="2474"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475" w:author="Dr. Carsten Franke" w:date="2021-09-20T17:57:00Z">
              <w:r>
                <w:t>units</w:t>
              </w:r>
            </w:ins>
            <w:del w:id="2476"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477" w:author="Max Ungerer" w:date="2021-09-15T20:23:00Z">
              <w:r>
                <w:t>Unit</w:t>
              </w:r>
            </w:ins>
          </w:p>
        </w:tc>
        <w:tc>
          <w:tcPr>
            <w:tcW w:w="3234" w:type="dxa"/>
          </w:tcPr>
          <w:p w14:paraId="6F3460AF" w14:textId="58D41E15" w:rsidR="0007274A" w:rsidRDefault="000923B7" w:rsidP="0007274A">
            <w:ins w:id="2478" w:author="Dr. Carsten Franke" w:date="2021-09-15T21:11:00Z">
              <w:r w:rsidRPr="00A33FC4">
                <w:t>U</w:t>
              </w:r>
              <w:r w:rsidR="00A33FC4" w:rsidRPr="00A33FC4">
                <w:t>nit system used by</w:t>
              </w:r>
              <w:r w:rsidR="00A33FC4">
                <w:t xml:space="preserve"> the file</w:t>
              </w:r>
            </w:ins>
            <w:ins w:id="2479" w:author="Dr. Carsten Franke" w:date="2021-09-20T17:54:00Z">
              <w:r>
                <w:t>.</w:t>
              </w:r>
            </w:ins>
            <w:ins w:id="2480" w:author="Dr. Carsten Franke" w:date="2021-09-15T21:11:00Z">
              <w:r w:rsidR="00A33FC4">
                <w:t xml:space="preserve"> </w:t>
              </w:r>
            </w:ins>
            <w:ins w:id="2481"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ins w:id="2482" w:author="Dr. Carsten Franke" w:date="2021-09-20T17:56:00Z">
              <w:r>
                <w:t>TimeStamp in header element</w:t>
              </w:r>
            </w:ins>
            <w:ins w:id="2483" w:author="Max Ungerer" w:date="2021-09-15T20:24:00Z">
              <w:del w:id="2484" w:author="Dr. Carsten Franke" w:date="2021-09-20T17:55:00Z">
                <w:r w:rsidR="003F5140" w:rsidRPr="003F5140" w:rsidDel="000923B7">
                  <w:delText>DateTimeAssignment</w:delText>
                </w:r>
              </w:del>
            </w:ins>
            <w:ins w:id="2485" w:author="Dr. Carsten Franke" w:date="2021-09-20T17:55:00Z">
              <w:r>
                <w:t xml:space="preserve"> </w:t>
              </w:r>
            </w:ins>
          </w:p>
        </w:tc>
        <w:tc>
          <w:tcPr>
            <w:tcW w:w="3234" w:type="dxa"/>
          </w:tcPr>
          <w:p w14:paraId="16A99198" w14:textId="22831E37" w:rsidR="0007274A" w:rsidRDefault="000923B7" w:rsidP="0007274A">
            <w:ins w:id="2486" w:author="Dr. Carsten Franke" w:date="2021-09-20T17:55:00Z">
              <w:r>
                <w:t>D</w:t>
              </w:r>
            </w:ins>
            <w:ins w:id="2487" w:author="Dr. Carsten Franke" w:date="2021-09-15T21:09:00Z">
              <w:r w:rsidR="00D66696" w:rsidRPr="00D66696">
                <w:t xml:space="preserve">ate on which the </w:t>
              </w:r>
            </w:ins>
            <w:del w:id="2488" w:author="Dr. Carsten Franke" w:date="2021-09-20T18:24:00Z">
              <w:r w:rsidR="00F05698" w:rsidDel="00EA6876">
                <w:delText>χMCF</w:delText>
              </w:r>
            </w:del>
            <w:ins w:id="2489" w:author="Dr. Carsten Franke" w:date="2021-09-15T21:09:00Z">
              <w:r w:rsidR="00D66696" w:rsidRPr="00D66696">
                <w:t>file is created</w:t>
              </w:r>
            </w:ins>
            <w:ins w:id="2490" w:author="Dr. Carsten Franke" w:date="2021-09-20T17:55:00Z">
              <w:r>
                <w:t>.</w:t>
              </w:r>
            </w:ins>
            <w:ins w:id="2491" w:author="Dr. Carsten Franke" w:date="2021-09-15T21:10:00Z">
              <w:r w:rsidR="00D66696">
                <w:t xml:space="preserve"> </w:t>
              </w:r>
            </w:ins>
            <w:ins w:id="2492"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93" w:author="Dr. Carsten Franke" w:date="2021-09-20T17:57:00Z">
              <w:r>
                <w:t xml:space="preserve">Encoded in XML name space </w:t>
              </w:r>
            </w:ins>
          </w:p>
        </w:tc>
        <w:tc>
          <w:tcPr>
            <w:tcW w:w="3234" w:type="dxa"/>
          </w:tcPr>
          <w:p w14:paraId="5A0E3F08" w14:textId="28C6A523" w:rsidR="0007274A" w:rsidRDefault="000923B7" w:rsidP="0007274A">
            <w:ins w:id="2494" w:author="Dr. Carsten Franke" w:date="2021-09-20T17:57:00Z">
              <w:r>
                <w:t>V</w:t>
              </w:r>
            </w:ins>
            <w:ins w:id="2495" w:author="Dr. Carsten Franke" w:date="2021-09-15T21:08:00Z">
              <w:r w:rsidR="008657EE" w:rsidRPr="008657EE">
                <w:t>ersion code of the standard</w:t>
              </w:r>
            </w:ins>
            <w:ins w:id="2496" w:author="Dr. Carsten Franke" w:date="2021-09-15T21:09:00Z">
              <w:r w:rsidR="008657EE">
                <w:t xml:space="preserve"> </w:t>
              </w:r>
            </w:ins>
            <w:ins w:id="2497" w:author="Dr. Carsten Franke" w:date="2021-09-15T21:11:00Z">
              <w:r w:rsidR="00A33FC4">
                <w:t>used</w:t>
              </w:r>
            </w:ins>
            <w:ins w:id="2498" w:author="Dr. Carsten Franke" w:date="2021-09-20T17:57:00Z">
              <w:r>
                <w:t>.</w:t>
              </w:r>
            </w:ins>
            <w:ins w:id="2499" w:author="Dr. Carsten Franke" w:date="2021-09-15T21:11:00Z">
              <w:r w:rsidR="00A33FC4">
                <w:t xml:space="preserve"> </w:t>
              </w:r>
            </w:ins>
            <w:ins w:id="2500" w:author="Dr. Carsten Franke" w:date="2021-09-20T17:58:00Z">
              <w:r w:rsidR="00E326F1">
                <w:t>These XML elements are not related.</w:t>
              </w:r>
            </w:ins>
            <w:ins w:id="2501"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502" w:name="_Toc83048731"/>
      <w:ins w:id="2503"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504" w:author="Dr. Carsten Franke" w:date="2021-09-16T14:29:00Z">
        <w:r>
          <w:rPr>
            <w:rFonts w:eastAsia="Calibri"/>
            <w:b w:val="0"/>
            <w:color w:val="00B050"/>
            <w:sz w:val="22"/>
            <w:lang w:eastAsia="en-US"/>
          </w:rPr>
          <w:t>ther standard.</w:t>
        </w:r>
        <w:bookmarkEnd w:id="2502"/>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505" w:name="_Toc83048732"/>
      <w:r w:rsidRPr="0007274A">
        <w:rPr>
          <w:b w:val="0"/>
          <w:bCs/>
          <w:lang w:val="en-US"/>
        </w:rPr>
        <w:t>(informative)</w:t>
      </w:r>
      <w:r>
        <w:rPr>
          <w:lang w:val="en-US"/>
        </w:rPr>
        <w:br/>
      </w:r>
      <w:r>
        <w:rPr>
          <w:lang w:val="en-US"/>
        </w:rPr>
        <w:br/>
        <w:t>History</w:t>
      </w:r>
      <w:bookmarkEnd w:id="2505"/>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19"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520" w:name="_Toc83048733"/>
      <w:r w:rsidRPr="00BC394B">
        <w:lastRenderedPageBreak/>
        <w:t>Bibliography</w:t>
      </w:r>
      <w:bookmarkEnd w:id="2126"/>
      <w:bookmarkEnd w:id="2127"/>
      <w:bookmarkEnd w:id="2128"/>
      <w:bookmarkEnd w:id="2129"/>
      <w:bookmarkEnd w:id="2520"/>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521" w:name="ReferenceZha2005"/>
      <w:r w:rsidRPr="00226A3F">
        <w:rPr>
          <w:kern w:val="22"/>
        </w:rPr>
        <w:t>[2]</w:t>
      </w:r>
      <w:bookmarkEnd w:id="2521"/>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522" w:name="ReferenceGai2006"/>
      <w:r w:rsidRPr="00226A3F">
        <w:rPr>
          <w:kern w:val="22"/>
        </w:rPr>
        <w:t>[3]</w:t>
      </w:r>
      <w:bookmarkEnd w:id="2522"/>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23" w:name="ReferenceBet2008"/>
      <w:r w:rsidRPr="00226A3F">
        <w:rPr>
          <w:kern w:val="22"/>
        </w:rPr>
        <w:t>[4]</w:t>
      </w:r>
      <w:bookmarkEnd w:id="2523"/>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24" w:name="ReferenceMik20061"/>
      <w:r w:rsidRPr="00226A3F">
        <w:rPr>
          <w:kern w:val="22"/>
        </w:rPr>
        <w:t>[5]</w:t>
      </w:r>
      <w:bookmarkEnd w:id="2524"/>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25" w:name="CiteFATXML"/>
      <w:r w:rsidRPr="00966BAF">
        <w:rPr>
          <w:lang w:val="de-DE"/>
        </w:rPr>
        <w:t>[7]</w:t>
      </w:r>
      <w:bookmarkEnd w:id="2525"/>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26" w:name="_Toc3557079"/>
      <w:bookmarkStart w:id="2527" w:name="_Toc34747329"/>
      <w:bookmarkStart w:id="2528" w:name="_Toc77102150"/>
      <w:r>
        <w:br w:type="page"/>
      </w:r>
      <w:bookmarkEnd w:id="2526"/>
      <w:bookmarkEnd w:id="2527"/>
      <w:bookmarkEnd w:id="2528"/>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4"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33"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1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2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295"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0DD1E" w14:textId="77777777" w:rsidR="0044604F" w:rsidRDefault="0044604F">
      <w:pPr>
        <w:spacing w:after="0" w:line="240" w:lineRule="auto"/>
      </w:pPr>
      <w:r>
        <w:separator/>
      </w:r>
    </w:p>
  </w:endnote>
  <w:endnote w:type="continuationSeparator" w:id="0">
    <w:p w14:paraId="261009E3" w14:textId="77777777" w:rsidR="0044604F" w:rsidRDefault="00446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A2232" w14:textId="77777777" w:rsidR="0044604F" w:rsidRDefault="0044604F">
      <w:pPr>
        <w:spacing w:after="0" w:line="240" w:lineRule="auto"/>
      </w:pPr>
      <w:r>
        <w:separator/>
      </w:r>
    </w:p>
  </w:footnote>
  <w:footnote w:type="continuationSeparator" w:id="0">
    <w:p w14:paraId="7554BBC9" w14:textId="77777777" w:rsidR="0044604F" w:rsidRDefault="0044604F">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7"/>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506" w:author="Max Ungerer" w:date="2021-09-15T19:02:00Z"/>
        </w:rPr>
      </w:pPr>
      <w:r>
        <w:rPr>
          <w:rStyle w:val="Funotenzeichen"/>
        </w:rPr>
        <w:footnoteRef/>
      </w:r>
      <w:r>
        <w:t xml:space="preserve"> Working group 25 for joining technologies of the German Research Association of Automotive Technologies</w:t>
      </w:r>
      <w:ins w:id="2507" w:author="Dr. Carsten Franke" w:date="2021-10-20T11:19:00Z">
        <w:r w:rsidR="002A7689">
          <w:t xml:space="preserve"> (FAT)</w:t>
        </w:r>
      </w:ins>
      <w:r>
        <w:t xml:space="preserve">. </w:t>
      </w:r>
      <w:ins w:id="2508" w:author="Dr. Carsten Franke" w:date="2021-10-20T11:19:00Z">
        <w:r w:rsidR="002A7689">
          <w:br/>
        </w:r>
      </w:ins>
      <w:ins w:id="2509" w:author="Dr. Carsten Franke" w:date="2021-10-20T11:21:00Z">
        <w:r w:rsidR="002A7689">
          <w:t xml:space="preserve">The FAT is a department of the </w:t>
        </w:r>
        <w:r w:rsidR="002A7689" w:rsidRPr="002A7689">
          <w:t>German Association of the Automotive Industry (VDA),</w:t>
        </w:r>
      </w:ins>
      <w:ins w:id="2510" w:author="Dr. Carsten Franke" w:date="2021-10-20T11:22:00Z">
        <w:r w:rsidR="002A7689">
          <w:t xml:space="preserve"> </w:t>
        </w:r>
      </w:ins>
      <w:del w:id="2511" w:author="Dr. Carsten Franke" w:date="2021-10-20T11:22:00Z">
        <w:r w:rsidDel="002A7689">
          <w:br/>
        </w:r>
      </w:del>
      <w:ins w:id="2512" w:author="Max Ungerer" w:date="2021-09-15T19:02:00Z">
        <w:del w:id="2513" w:author="Dr. Carsten Franke" w:date="2021-10-20T11:22:00Z">
          <w:r w:rsidRPr="00140190" w:rsidDel="002A7689">
            <w:rPr>
              <w:highlight w:val="yellow"/>
            </w:rPr>
            <w:delText>Shall we mention / explain its relation to VDA?</w:delText>
          </w:r>
          <w:r w:rsidDel="002A7689">
            <w:delText xml:space="preserve"> </w:delText>
          </w:r>
        </w:del>
      </w:ins>
      <w:ins w:id="2514" w:author="Max Ungerer" w:date="2021-09-15T20:21:00Z">
        <w:del w:id="2515" w:author="Dr. Carsten Franke" w:date="2021-10-20T11:22:00Z">
          <w:r w:rsidR="003F5140" w:rsidRPr="00A44CE4" w:rsidDel="002A7689">
            <w:rPr>
              <w:highlight w:val="green"/>
            </w:rPr>
            <w:delText>Yes</w:delText>
          </w:r>
        </w:del>
      </w:ins>
      <w:ins w:id="2516" w:author="Max Ungerer" w:date="2021-09-15T20:22:00Z">
        <w:del w:id="2517" w:author="Dr. Carsten Franke" w:date="2021-10-20T11:22:00Z">
          <w:r w:rsidR="003F5140" w:rsidRPr="00A44CE4" w:rsidDel="002A7689">
            <w:rPr>
              <w:highlight w:val="green"/>
            </w:rPr>
            <w:delText>!</w:delText>
          </w:r>
        </w:del>
      </w:ins>
      <w:del w:id="2518"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826"/>
    <w:rsid w:val="00252D75"/>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4604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C54"/>
    <w:rsid w:val="0098693E"/>
    <w:rsid w:val="0099082A"/>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372F3"/>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39922</Words>
  <Characters>251512</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290853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94</cp:revision>
  <dcterms:created xsi:type="dcterms:W3CDTF">2021-09-15T17:14:00Z</dcterms:created>
  <dcterms:modified xsi:type="dcterms:W3CDTF">2021-10-21T06:31:00Z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