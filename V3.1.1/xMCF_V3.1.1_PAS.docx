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BodyText"/>
      </w:pPr>
    </w:p>
    <w:p w14:paraId="6B2537CD" w14:textId="77777777" w:rsidR="001A33D0" w:rsidRPr="00BC394B" w:rsidRDefault="001A33D0" w:rsidP="00DF6AAF">
      <w:pPr>
        <w:pStyle w:val="BodyText"/>
        <w:sectPr w:rsidR="001A33D0" w:rsidRPr="00BC394B" w:rsidSect="00C845B4">
          <w:headerReference w:type="even" r:id="rId12"/>
          <w:footerReference w:type="even" r:id="rId13"/>
          <w:footerReference w:type="default" r:id="rId14"/>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r w:rsidRPr="00A97D1B">
        <w:rPr>
          <w:color w:val="auto"/>
          <w:sz w:val="20"/>
          <w:lang w:val="de-DE"/>
          <w:rPrChange w:id="8" w:author="Ungerer, Max" w:date="2021-10-21T15:05:00Z">
            <w:rPr>
              <w:color w:val="auto"/>
              <w:sz w:val="20"/>
            </w:rPr>
          </w:rPrChange>
        </w:rPr>
        <w:t>Published in Switzerland</w:t>
      </w:r>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TOC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F53104">
      <w:pPr>
        <w:pStyle w:val="TOC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F53104">
      <w:pPr>
        <w:pStyle w:val="TOC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F53104">
      <w:pPr>
        <w:pStyle w:val="TOC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F53104">
      <w:pPr>
        <w:pStyle w:val="TOC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F53104">
      <w:pPr>
        <w:pStyle w:val="TOC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F53104">
      <w:pPr>
        <w:pStyle w:val="TOC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F53104">
      <w:pPr>
        <w:pStyle w:val="TOC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F53104">
      <w:pPr>
        <w:pStyle w:val="TOC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F53104">
      <w:pPr>
        <w:pStyle w:val="TOC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F53104">
      <w:pPr>
        <w:pStyle w:val="TOC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F53104">
      <w:pPr>
        <w:pStyle w:val="TOC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F53104">
      <w:pPr>
        <w:pStyle w:val="TOC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F53104">
      <w:pPr>
        <w:pStyle w:val="TOC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F53104">
      <w:pPr>
        <w:pStyle w:val="TOC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F53104">
      <w:pPr>
        <w:pStyle w:val="TOC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F53104">
      <w:pPr>
        <w:pStyle w:val="TOC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F53104">
      <w:pPr>
        <w:pStyle w:val="TOC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F53104">
      <w:pPr>
        <w:pStyle w:val="TOC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F53104">
      <w:pPr>
        <w:pStyle w:val="TOC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F53104">
      <w:pPr>
        <w:pStyle w:val="TOC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F53104">
      <w:pPr>
        <w:pStyle w:val="TOC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F53104">
      <w:pPr>
        <w:pStyle w:val="TOC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F53104">
      <w:pPr>
        <w:pStyle w:val="TOC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F53104">
      <w:pPr>
        <w:pStyle w:val="TOC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F53104">
      <w:pPr>
        <w:pStyle w:val="TOC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F53104">
      <w:pPr>
        <w:pStyle w:val="TOC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F53104">
      <w:pPr>
        <w:pStyle w:val="TOC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F53104">
      <w:pPr>
        <w:pStyle w:val="TOC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F53104">
      <w:pPr>
        <w:pStyle w:val="TOC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F53104">
      <w:pPr>
        <w:pStyle w:val="TOC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F53104">
      <w:pPr>
        <w:pStyle w:val="TOC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F53104">
      <w:pPr>
        <w:pStyle w:val="TOC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F53104">
      <w:pPr>
        <w:pStyle w:val="TOC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F53104">
      <w:pPr>
        <w:pStyle w:val="TOC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F53104">
      <w:pPr>
        <w:pStyle w:val="TOC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F53104">
      <w:pPr>
        <w:pStyle w:val="TOC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F53104">
      <w:pPr>
        <w:pStyle w:val="TOC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F53104">
      <w:pPr>
        <w:pStyle w:val="TOC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F53104">
      <w:pPr>
        <w:pStyle w:val="TOC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F53104">
      <w:pPr>
        <w:pStyle w:val="TOC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F53104">
      <w:pPr>
        <w:pStyle w:val="TOC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F53104">
      <w:pPr>
        <w:pStyle w:val="TOC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F53104">
      <w:pPr>
        <w:pStyle w:val="TOC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F53104">
      <w:pPr>
        <w:pStyle w:val="TOC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F53104">
      <w:pPr>
        <w:pStyle w:val="TOC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F53104">
      <w:pPr>
        <w:pStyle w:val="TOC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F53104">
      <w:pPr>
        <w:pStyle w:val="TOC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F53104">
      <w:pPr>
        <w:pStyle w:val="TOC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F53104">
      <w:pPr>
        <w:pStyle w:val="TOC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F53104">
      <w:pPr>
        <w:pStyle w:val="TOC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F53104">
      <w:pPr>
        <w:pStyle w:val="TOC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F53104">
      <w:pPr>
        <w:pStyle w:val="TOC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F53104">
      <w:pPr>
        <w:pStyle w:val="TOC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F53104">
      <w:pPr>
        <w:pStyle w:val="TOC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F53104">
      <w:pPr>
        <w:pStyle w:val="TOC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F53104">
      <w:pPr>
        <w:pStyle w:val="TOC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F53104">
      <w:pPr>
        <w:pStyle w:val="TOC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F53104">
      <w:pPr>
        <w:pStyle w:val="TOC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F53104">
      <w:pPr>
        <w:pStyle w:val="TOC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F53104">
      <w:pPr>
        <w:pStyle w:val="TOC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F53104">
      <w:pPr>
        <w:pStyle w:val="TOC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F53104">
      <w:pPr>
        <w:pStyle w:val="TOC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F53104">
      <w:pPr>
        <w:pStyle w:val="TOC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F53104">
      <w:pPr>
        <w:pStyle w:val="TOC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F53104">
      <w:pPr>
        <w:pStyle w:val="TOC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F53104">
      <w:pPr>
        <w:pStyle w:val="TOC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F53104">
      <w:pPr>
        <w:pStyle w:val="TOC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F53104">
      <w:pPr>
        <w:pStyle w:val="TOC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F53104">
      <w:pPr>
        <w:pStyle w:val="TOC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F53104">
      <w:pPr>
        <w:pStyle w:val="TOC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F53104">
      <w:pPr>
        <w:pStyle w:val="TOC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F53104">
      <w:pPr>
        <w:pStyle w:val="TOC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F53104">
      <w:pPr>
        <w:pStyle w:val="TOC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F53104">
      <w:pPr>
        <w:pStyle w:val="TOC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F53104">
      <w:pPr>
        <w:pStyle w:val="TOC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F53104">
      <w:pPr>
        <w:pStyle w:val="TOC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F53104">
      <w:pPr>
        <w:pStyle w:val="TOC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F53104">
      <w:pPr>
        <w:pStyle w:val="TOC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F53104">
      <w:pPr>
        <w:pStyle w:val="TOC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F53104">
      <w:pPr>
        <w:pStyle w:val="TOC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F53104">
      <w:pPr>
        <w:pStyle w:val="TOC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F53104">
      <w:pPr>
        <w:pStyle w:val="TOC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F53104">
      <w:pPr>
        <w:pStyle w:val="TOC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F53104">
      <w:pPr>
        <w:pStyle w:val="TOC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F53104">
      <w:pPr>
        <w:pStyle w:val="TOC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F53104">
      <w:pPr>
        <w:pStyle w:val="TOC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F53104">
      <w:pPr>
        <w:pStyle w:val="TOC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F53104">
      <w:pPr>
        <w:pStyle w:val="TOC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F53104">
      <w:pPr>
        <w:pStyle w:val="TOC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F53104">
      <w:pPr>
        <w:pStyle w:val="TOC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F53104">
      <w:pPr>
        <w:pStyle w:val="TOC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F53104">
      <w:pPr>
        <w:pStyle w:val="TOC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F53104">
      <w:pPr>
        <w:pStyle w:val="TOC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F53104">
      <w:pPr>
        <w:pStyle w:val="TOC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F53104">
      <w:pPr>
        <w:pStyle w:val="TOC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F53104">
      <w:pPr>
        <w:pStyle w:val="TOC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F53104">
      <w:pPr>
        <w:pStyle w:val="TOC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F53104">
      <w:pPr>
        <w:pStyle w:val="TOC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F53104">
      <w:pPr>
        <w:pStyle w:val="TOC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F53104">
      <w:pPr>
        <w:pStyle w:val="TOC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F53104">
      <w:pPr>
        <w:pStyle w:val="TOC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F53104">
      <w:pPr>
        <w:pStyle w:val="TOC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F53104">
      <w:pPr>
        <w:pStyle w:val="TOC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F53104">
      <w:pPr>
        <w:pStyle w:val="TOC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F53104">
      <w:pPr>
        <w:pStyle w:val="TOC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F53104">
      <w:pPr>
        <w:pStyle w:val="TOC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F53104">
      <w:pPr>
        <w:pStyle w:val="TOC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F53104">
      <w:pPr>
        <w:pStyle w:val="TOC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F53104">
      <w:pPr>
        <w:pStyle w:val="TOC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F53104">
      <w:pPr>
        <w:pStyle w:val="TOC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F53104">
      <w:pPr>
        <w:pStyle w:val="TOC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F53104">
      <w:pPr>
        <w:pStyle w:val="TOC1"/>
        <w:rPr>
          <w:ins w:id="9"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0" w:author="Ungerer, Max" w:date="2021-10-21T15:16:00Z">
            <w:rPr>
              <w:rFonts w:asciiTheme="minorHAnsi" w:eastAsiaTheme="minorEastAsia" w:hAnsiTheme="minorHAnsi" w:cstheme="minorBidi"/>
              <w:b w:val="0"/>
              <w:noProof/>
              <w:lang w:val="de-DE" w:eastAsia="de-DE"/>
            </w:rPr>
          </w:rPrChange>
        </w:rPr>
        <w:pPrChange w:id="11" w:author="Ungerer, Max" w:date="2021-10-21T15:16:00Z">
          <w:pPr>
            <w:pStyle w:val="TOC1"/>
          </w:pPr>
        </w:pPrChange>
      </w:pPr>
    </w:p>
    <w:p w14:paraId="71188C67" w14:textId="2EBDF372" w:rsidR="003336DF" w:rsidRDefault="0054733A" w:rsidP="003336DF">
      <w:pPr>
        <w:pStyle w:val="zzContents"/>
        <w:pageBreakBefore w:val="0"/>
        <w:spacing w:before="0"/>
        <w:rPr>
          <w:ins w:id="12" w:author="Ungerer, Max" w:date="2021-10-21T15:16:00Z"/>
        </w:rPr>
      </w:pPr>
      <w:r w:rsidRPr="00BC394B">
        <w:fldChar w:fldCharType="end"/>
      </w:r>
      <w:ins w:id="13" w:author="Ungerer, Max" w:date="2021-10-21T15:16:00Z">
        <w:r w:rsidR="003336DF">
          <w:t>Figures</w:t>
        </w:r>
      </w:ins>
    </w:p>
    <w:p w14:paraId="62AFA0C2" w14:textId="5DA4D350" w:rsidR="003336DF" w:rsidRDefault="003336DF">
      <w:pPr>
        <w:pStyle w:val="TableofFigures"/>
        <w:tabs>
          <w:tab w:val="right" w:leader="dot" w:pos="9741"/>
        </w:tabs>
        <w:rPr>
          <w:ins w:id="14" w:author="Ungerer, Max" w:date="2021-10-21T15:17:00Z"/>
          <w:rFonts w:asciiTheme="minorHAnsi" w:eastAsiaTheme="minorEastAsia" w:hAnsiTheme="minorHAnsi" w:cstheme="minorBidi"/>
          <w:noProof/>
          <w:szCs w:val="22"/>
          <w:lang w:val="de-DE"/>
        </w:rPr>
      </w:pPr>
      <w:ins w:id="15" w:author="Ungerer, Max" w:date="2021-10-21T15:17:00Z">
        <w:r>
          <w:fldChar w:fldCharType="begin"/>
        </w:r>
        <w:r>
          <w:instrText xml:space="preserve"> TOC \h \z \c "Figure" </w:instrText>
        </w:r>
      </w:ins>
      <w:r>
        <w:fldChar w:fldCharType="separate"/>
      </w:r>
      <w:ins w:id="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7"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TableofFigures"/>
        <w:tabs>
          <w:tab w:val="right" w:leader="dot" w:pos="9741"/>
        </w:tabs>
        <w:rPr>
          <w:ins w:id="18" w:author="Ungerer, Max" w:date="2021-10-21T15:17:00Z"/>
          <w:rFonts w:asciiTheme="minorHAnsi" w:eastAsiaTheme="minorEastAsia" w:hAnsiTheme="minorHAnsi" w:cstheme="minorBidi"/>
          <w:noProof/>
          <w:szCs w:val="22"/>
          <w:lang w:val="de-DE"/>
        </w:rPr>
      </w:pPr>
      <w:ins w:id="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0"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TableofFigures"/>
        <w:tabs>
          <w:tab w:val="right" w:leader="dot" w:pos="9741"/>
        </w:tabs>
        <w:rPr>
          <w:ins w:id="21" w:author="Ungerer, Max" w:date="2021-10-21T15:17:00Z"/>
          <w:rFonts w:asciiTheme="minorHAnsi" w:eastAsiaTheme="minorEastAsia" w:hAnsiTheme="minorHAnsi" w:cstheme="minorBidi"/>
          <w:noProof/>
          <w:szCs w:val="22"/>
          <w:lang w:val="de-DE"/>
        </w:rPr>
      </w:pPr>
      <w:ins w:id="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3"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TableofFigures"/>
        <w:tabs>
          <w:tab w:val="right" w:leader="dot" w:pos="9741"/>
        </w:tabs>
        <w:rPr>
          <w:ins w:id="24" w:author="Ungerer, Max" w:date="2021-10-21T15:17:00Z"/>
          <w:rFonts w:asciiTheme="minorHAnsi" w:eastAsiaTheme="minorEastAsia" w:hAnsiTheme="minorHAnsi" w:cstheme="minorBidi"/>
          <w:noProof/>
          <w:szCs w:val="22"/>
          <w:lang w:val="de-DE"/>
        </w:rPr>
      </w:pPr>
      <w:ins w:id="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6"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TableofFigures"/>
        <w:tabs>
          <w:tab w:val="right" w:leader="dot" w:pos="9741"/>
        </w:tabs>
        <w:rPr>
          <w:ins w:id="27" w:author="Ungerer, Max" w:date="2021-10-21T15:17:00Z"/>
          <w:rFonts w:asciiTheme="minorHAnsi" w:eastAsiaTheme="minorEastAsia" w:hAnsiTheme="minorHAnsi" w:cstheme="minorBidi"/>
          <w:noProof/>
          <w:szCs w:val="22"/>
          <w:lang w:val="de-DE"/>
        </w:rPr>
      </w:pPr>
      <w:ins w:id="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29"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TableofFigures"/>
        <w:tabs>
          <w:tab w:val="right" w:leader="dot" w:pos="9741"/>
        </w:tabs>
        <w:rPr>
          <w:ins w:id="30" w:author="Ungerer, Max" w:date="2021-10-21T15:17:00Z"/>
          <w:rFonts w:asciiTheme="minorHAnsi" w:eastAsiaTheme="minorEastAsia" w:hAnsiTheme="minorHAnsi" w:cstheme="minorBidi"/>
          <w:noProof/>
          <w:szCs w:val="22"/>
          <w:lang w:val="de-DE"/>
        </w:rPr>
      </w:pPr>
      <w:ins w:id="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2"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TableofFigures"/>
        <w:tabs>
          <w:tab w:val="right" w:leader="dot" w:pos="9741"/>
        </w:tabs>
        <w:rPr>
          <w:ins w:id="33" w:author="Ungerer, Max" w:date="2021-10-21T15:17:00Z"/>
          <w:rFonts w:asciiTheme="minorHAnsi" w:eastAsiaTheme="minorEastAsia" w:hAnsiTheme="minorHAnsi" w:cstheme="minorBidi"/>
          <w:noProof/>
          <w:szCs w:val="22"/>
          <w:lang w:val="de-DE"/>
        </w:rPr>
      </w:pPr>
      <w:ins w:id="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5"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TableofFigures"/>
        <w:tabs>
          <w:tab w:val="right" w:leader="dot" w:pos="9741"/>
        </w:tabs>
        <w:rPr>
          <w:ins w:id="36" w:author="Ungerer, Max" w:date="2021-10-21T15:17:00Z"/>
          <w:rFonts w:asciiTheme="minorHAnsi" w:eastAsiaTheme="minorEastAsia" w:hAnsiTheme="minorHAnsi" w:cstheme="minorBidi"/>
          <w:noProof/>
          <w:szCs w:val="22"/>
          <w:lang w:val="de-DE"/>
        </w:rPr>
      </w:pPr>
      <w:ins w:id="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38"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TableofFigures"/>
        <w:tabs>
          <w:tab w:val="right" w:leader="dot" w:pos="9741"/>
        </w:tabs>
        <w:rPr>
          <w:ins w:id="39" w:author="Ungerer, Max" w:date="2021-10-21T15:17:00Z"/>
          <w:rFonts w:asciiTheme="minorHAnsi" w:eastAsiaTheme="minorEastAsia" w:hAnsiTheme="minorHAnsi" w:cstheme="minorBidi"/>
          <w:noProof/>
          <w:szCs w:val="22"/>
          <w:lang w:val="de-DE"/>
        </w:rPr>
      </w:pPr>
      <w:ins w:id="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1"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TableofFigures"/>
        <w:tabs>
          <w:tab w:val="right" w:leader="dot" w:pos="9741"/>
        </w:tabs>
        <w:rPr>
          <w:ins w:id="42" w:author="Ungerer, Max" w:date="2021-10-21T15:17:00Z"/>
          <w:rFonts w:asciiTheme="minorHAnsi" w:eastAsiaTheme="minorEastAsia" w:hAnsiTheme="minorHAnsi" w:cstheme="minorBidi"/>
          <w:noProof/>
          <w:szCs w:val="22"/>
          <w:lang w:val="de-DE"/>
        </w:rPr>
      </w:pPr>
      <w:ins w:id="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4"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TableofFigures"/>
        <w:tabs>
          <w:tab w:val="right" w:leader="dot" w:pos="9741"/>
        </w:tabs>
        <w:rPr>
          <w:ins w:id="45" w:author="Ungerer, Max" w:date="2021-10-21T15:17:00Z"/>
          <w:rFonts w:asciiTheme="minorHAnsi" w:eastAsiaTheme="minorEastAsia" w:hAnsiTheme="minorHAnsi" w:cstheme="minorBidi"/>
          <w:noProof/>
          <w:szCs w:val="22"/>
          <w:lang w:val="de-DE"/>
        </w:rPr>
      </w:pPr>
      <w:ins w:id="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7"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TableofFigures"/>
        <w:tabs>
          <w:tab w:val="right" w:leader="dot" w:pos="9741"/>
        </w:tabs>
        <w:rPr>
          <w:ins w:id="48" w:author="Ungerer, Max" w:date="2021-10-21T15:17:00Z"/>
          <w:rFonts w:asciiTheme="minorHAnsi" w:eastAsiaTheme="minorEastAsia" w:hAnsiTheme="minorHAnsi" w:cstheme="minorBidi"/>
          <w:noProof/>
          <w:szCs w:val="22"/>
          <w:lang w:val="de-DE"/>
        </w:rPr>
      </w:pPr>
      <w:ins w:id="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0"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TableofFigures"/>
        <w:tabs>
          <w:tab w:val="right" w:leader="dot" w:pos="9741"/>
        </w:tabs>
        <w:rPr>
          <w:ins w:id="51" w:author="Ungerer, Max" w:date="2021-10-21T15:17:00Z"/>
          <w:rFonts w:asciiTheme="minorHAnsi" w:eastAsiaTheme="minorEastAsia" w:hAnsiTheme="minorHAnsi" w:cstheme="minorBidi"/>
          <w:noProof/>
          <w:szCs w:val="22"/>
          <w:lang w:val="de-DE"/>
        </w:rPr>
      </w:pPr>
      <w:ins w:id="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3"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TableofFigures"/>
        <w:tabs>
          <w:tab w:val="right" w:leader="dot" w:pos="9741"/>
        </w:tabs>
        <w:rPr>
          <w:ins w:id="54" w:author="Ungerer, Max" w:date="2021-10-21T15:17:00Z"/>
          <w:rFonts w:asciiTheme="minorHAnsi" w:eastAsiaTheme="minorEastAsia" w:hAnsiTheme="minorHAnsi" w:cstheme="minorBidi"/>
          <w:noProof/>
          <w:szCs w:val="22"/>
          <w:lang w:val="de-DE"/>
        </w:rPr>
      </w:pPr>
      <w:ins w:id="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6"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TableofFigures"/>
        <w:tabs>
          <w:tab w:val="right" w:leader="dot" w:pos="9741"/>
        </w:tabs>
        <w:rPr>
          <w:ins w:id="57" w:author="Ungerer, Max" w:date="2021-10-21T15:17:00Z"/>
          <w:rFonts w:asciiTheme="minorHAnsi" w:eastAsiaTheme="minorEastAsia" w:hAnsiTheme="minorHAnsi" w:cstheme="minorBidi"/>
          <w:noProof/>
          <w:szCs w:val="22"/>
          <w:lang w:val="de-DE"/>
        </w:rPr>
      </w:pPr>
      <w:ins w:id="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59"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TableofFigures"/>
        <w:tabs>
          <w:tab w:val="right" w:leader="dot" w:pos="9741"/>
        </w:tabs>
        <w:rPr>
          <w:ins w:id="60" w:author="Ungerer, Max" w:date="2021-10-21T15:17:00Z"/>
          <w:rFonts w:asciiTheme="minorHAnsi" w:eastAsiaTheme="minorEastAsia" w:hAnsiTheme="minorHAnsi" w:cstheme="minorBidi"/>
          <w:noProof/>
          <w:szCs w:val="22"/>
          <w:lang w:val="de-DE"/>
        </w:rPr>
      </w:pPr>
      <w:ins w:id="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2"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TableofFigures"/>
        <w:tabs>
          <w:tab w:val="right" w:leader="dot" w:pos="9741"/>
        </w:tabs>
        <w:rPr>
          <w:ins w:id="63" w:author="Ungerer, Max" w:date="2021-10-21T15:17:00Z"/>
          <w:rFonts w:asciiTheme="minorHAnsi" w:eastAsiaTheme="minorEastAsia" w:hAnsiTheme="minorHAnsi" w:cstheme="minorBidi"/>
          <w:noProof/>
          <w:szCs w:val="22"/>
          <w:lang w:val="de-DE"/>
        </w:rPr>
      </w:pPr>
      <w:ins w:id="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5"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TableofFigures"/>
        <w:tabs>
          <w:tab w:val="right" w:leader="dot" w:pos="9741"/>
        </w:tabs>
        <w:rPr>
          <w:ins w:id="66" w:author="Ungerer, Max" w:date="2021-10-21T15:17:00Z"/>
          <w:rFonts w:asciiTheme="minorHAnsi" w:eastAsiaTheme="minorEastAsia" w:hAnsiTheme="minorHAnsi" w:cstheme="minorBidi"/>
          <w:noProof/>
          <w:szCs w:val="22"/>
          <w:lang w:val="de-DE"/>
        </w:rPr>
      </w:pPr>
      <w:ins w:id="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68"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TableofFigures"/>
        <w:tabs>
          <w:tab w:val="right" w:leader="dot" w:pos="9741"/>
        </w:tabs>
        <w:rPr>
          <w:ins w:id="69" w:author="Ungerer, Max" w:date="2021-10-21T15:17:00Z"/>
          <w:rFonts w:asciiTheme="minorHAnsi" w:eastAsiaTheme="minorEastAsia" w:hAnsiTheme="minorHAnsi" w:cstheme="minorBidi"/>
          <w:noProof/>
          <w:szCs w:val="22"/>
          <w:lang w:val="de-DE"/>
        </w:rPr>
      </w:pPr>
      <w:ins w:id="7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1"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TableofFigures"/>
        <w:tabs>
          <w:tab w:val="right" w:leader="dot" w:pos="9741"/>
        </w:tabs>
        <w:rPr>
          <w:ins w:id="72" w:author="Ungerer, Max" w:date="2021-10-21T15:17:00Z"/>
          <w:rFonts w:asciiTheme="minorHAnsi" w:eastAsiaTheme="minorEastAsia" w:hAnsiTheme="minorHAnsi" w:cstheme="minorBidi"/>
          <w:noProof/>
          <w:szCs w:val="22"/>
          <w:lang w:val="de-DE"/>
        </w:rPr>
      </w:pPr>
      <w:ins w:id="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4"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TableofFigures"/>
        <w:tabs>
          <w:tab w:val="right" w:leader="dot" w:pos="9741"/>
        </w:tabs>
        <w:rPr>
          <w:ins w:id="75" w:author="Ungerer, Max" w:date="2021-10-21T15:17:00Z"/>
          <w:rFonts w:asciiTheme="minorHAnsi" w:eastAsiaTheme="minorEastAsia" w:hAnsiTheme="minorHAnsi" w:cstheme="minorBidi"/>
          <w:noProof/>
          <w:szCs w:val="22"/>
          <w:lang w:val="de-DE"/>
        </w:rPr>
      </w:pPr>
      <w:ins w:id="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7"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TableofFigures"/>
        <w:tabs>
          <w:tab w:val="right" w:leader="dot" w:pos="9741"/>
        </w:tabs>
        <w:rPr>
          <w:ins w:id="78" w:author="Ungerer, Max" w:date="2021-10-21T15:17:00Z"/>
          <w:rFonts w:asciiTheme="minorHAnsi" w:eastAsiaTheme="minorEastAsia" w:hAnsiTheme="minorHAnsi" w:cstheme="minorBidi"/>
          <w:noProof/>
          <w:szCs w:val="22"/>
          <w:lang w:val="de-DE"/>
        </w:rPr>
      </w:pPr>
      <w:ins w:id="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0"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TableofFigures"/>
        <w:tabs>
          <w:tab w:val="right" w:leader="dot" w:pos="9741"/>
        </w:tabs>
        <w:rPr>
          <w:ins w:id="81" w:author="Ungerer, Max" w:date="2021-10-21T15:17:00Z"/>
          <w:rFonts w:asciiTheme="minorHAnsi" w:eastAsiaTheme="minorEastAsia" w:hAnsiTheme="minorHAnsi" w:cstheme="minorBidi"/>
          <w:noProof/>
          <w:szCs w:val="22"/>
          <w:lang w:val="de-DE"/>
        </w:rPr>
      </w:pPr>
      <w:ins w:id="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3"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TableofFigures"/>
        <w:tabs>
          <w:tab w:val="right" w:leader="dot" w:pos="9741"/>
        </w:tabs>
        <w:rPr>
          <w:ins w:id="84" w:author="Ungerer, Max" w:date="2021-10-21T15:17:00Z"/>
          <w:rFonts w:asciiTheme="minorHAnsi" w:eastAsiaTheme="minorEastAsia" w:hAnsiTheme="minorHAnsi" w:cstheme="minorBidi"/>
          <w:noProof/>
          <w:szCs w:val="22"/>
          <w:lang w:val="de-DE"/>
        </w:rPr>
      </w:pPr>
      <w:ins w:id="8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6"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TableofFigures"/>
        <w:tabs>
          <w:tab w:val="right" w:leader="dot" w:pos="9741"/>
        </w:tabs>
        <w:rPr>
          <w:ins w:id="87" w:author="Ungerer, Max" w:date="2021-10-21T15:17:00Z"/>
          <w:rFonts w:asciiTheme="minorHAnsi" w:eastAsiaTheme="minorEastAsia" w:hAnsiTheme="minorHAnsi" w:cstheme="minorBidi"/>
          <w:noProof/>
          <w:szCs w:val="22"/>
          <w:lang w:val="de-DE"/>
        </w:rPr>
      </w:pPr>
      <w:ins w:id="8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89"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TableofFigures"/>
        <w:tabs>
          <w:tab w:val="right" w:leader="dot" w:pos="9741"/>
        </w:tabs>
        <w:rPr>
          <w:ins w:id="90" w:author="Ungerer, Max" w:date="2021-10-21T15:17:00Z"/>
          <w:rFonts w:asciiTheme="minorHAnsi" w:eastAsiaTheme="minorEastAsia" w:hAnsiTheme="minorHAnsi" w:cstheme="minorBidi"/>
          <w:noProof/>
          <w:szCs w:val="22"/>
          <w:lang w:val="de-DE"/>
        </w:rPr>
      </w:pPr>
      <w:ins w:id="9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2"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TableofFigures"/>
        <w:tabs>
          <w:tab w:val="right" w:leader="dot" w:pos="9741"/>
        </w:tabs>
        <w:rPr>
          <w:ins w:id="93" w:author="Ungerer, Max" w:date="2021-10-21T15:17:00Z"/>
          <w:rFonts w:asciiTheme="minorHAnsi" w:eastAsiaTheme="minorEastAsia" w:hAnsiTheme="minorHAnsi" w:cstheme="minorBidi"/>
          <w:noProof/>
          <w:szCs w:val="22"/>
          <w:lang w:val="de-DE"/>
        </w:rPr>
      </w:pPr>
      <w:ins w:id="9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5"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TableofFigures"/>
        <w:tabs>
          <w:tab w:val="right" w:leader="dot" w:pos="9741"/>
        </w:tabs>
        <w:rPr>
          <w:ins w:id="96" w:author="Ungerer, Max" w:date="2021-10-21T15:17:00Z"/>
          <w:rFonts w:asciiTheme="minorHAnsi" w:eastAsiaTheme="minorEastAsia" w:hAnsiTheme="minorHAnsi" w:cstheme="minorBidi"/>
          <w:noProof/>
          <w:szCs w:val="22"/>
          <w:lang w:val="de-DE"/>
        </w:rPr>
      </w:pPr>
      <w:ins w:id="9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98"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TableofFigures"/>
        <w:tabs>
          <w:tab w:val="right" w:leader="dot" w:pos="9741"/>
        </w:tabs>
        <w:rPr>
          <w:ins w:id="99" w:author="Ungerer, Max" w:date="2021-10-21T15:17:00Z"/>
          <w:rFonts w:asciiTheme="minorHAnsi" w:eastAsiaTheme="minorEastAsia" w:hAnsiTheme="minorHAnsi" w:cstheme="minorBidi"/>
          <w:noProof/>
          <w:szCs w:val="22"/>
          <w:lang w:val="de-DE"/>
        </w:rPr>
      </w:pPr>
      <w:ins w:id="10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1"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TableofFigures"/>
        <w:tabs>
          <w:tab w:val="right" w:leader="dot" w:pos="9741"/>
        </w:tabs>
        <w:rPr>
          <w:ins w:id="102" w:author="Ungerer, Max" w:date="2021-10-21T15:17:00Z"/>
          <w:rFonts w:asciiTheme="minorHAnsi" w:eastAsiaTheme="minorEastAsia" w:hAnsiTheme="minorHAnsi" w:cstheme="minorBidi"/>
          <w:noProof/>
          <w:szCs w:val="22"/>
          <w:lang w:val="de-DE"/>
        </w:rPr>
      </w:pPr>
      <w:ins w:id="10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4"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TableofFigures"/>
        <w:tabs>
          <w:tab w:val="right" w:leader="dot" w:pos="9741"/>
        </w:tabs>
        <w:rPr>
          <w:ins w:id="105" w:author="Ungerer, Max" w:date="2021-10-21T15:17:00Z"/>
          <w:rFonts w:asciiTheme="minorHAnsi" w:eastAsiaTheme="minorEastAsia" w:hAnsiTheme="minorHAnsi" w:cstheme="minorBidi"/>
          <w:noProof/>
          <w:szCs w:val="22"/>
          <w:lang w:val="de-DE"/>
        </w:rPr>
      </w:pPr>
      <w:ins w:id="10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7"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TableofFigures"/>
        <w:tabs>
          <w:tab w:val="right" w:leader="dot" w:pos="9741"/>
        </w:tabs>
        <w:rPr>
          <w:ins w:id="108" w:author="Ungerer, Max" w:date="2021-10-21T15:17:00Z"/>
          <w:rFonts w:asciiTheme="minorHAnsi" w:eastAsiaTheme="minorEastAsia" w:hAnsiTheme="minorHAnsi" w:cstheme="minorBidi"/>
          <w:noProof/>
          <w:szCs w:val="22"/>
          <w:lang w:val="de-DE"/>
        </w:rPr>
      </w:pPr>
      <w:ins w:id="10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0"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TableofFigures"/>
        <w:tabs>
          <w:tab w:val="right" w:leader="dot" w:pos="9741"/>
        </w:tabs>
        <w:rPr>
          <w:ins w:id="111" w:author="Ungerer, Max" w:date="2021-10-21T15:17:00Z"/>
          <w:rFonts w:asciiTheme="minorHAnsi" w:eastAsiaTheme="minorEastAsia" w:hAnsiTheme="minorHAnsi" w:cstheme="minorBidi"/>
          <w:noProof/>
          <w:szCs w:val="22"/>
          <w:lang w:val="de-DE"/>
        </w:rPr>
      </w:pPr>
      <w:ins w:id="11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3"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TableofFigures"/>
        <w:tabs>
          <w:tab w:val="right" w:leader="dot" w:pos="9741"/>
        </w:tabs>
        <w:rPr>
          <w:ins w:id="114" w:author="Ungerer, Max" w:date="2021-10-21T15:17:00Z"/>
          <w:rFonts w:asciiTheme="minorHAnsi" w:eastAsiaTheme="minorEastAsia" w:hAnsiTheme="minorHAnsi" w:cstheme="minorBidi"/>
          <w:noProof/>
          <w:szCs w:val="22"/>
          <w:lang w:val="de-DE"/>
        </w:rPr>
      </w:pPr>
      <w:ins w:id="11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6"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TableofFigures"/>
        <w:tabs>
          <w:tab w:val="right" w:leader="dot" w:pos="9741"/>
        </w:tabs>
        <w:rPr>
          <w:ins w:id="117" w:author="Ungerer, Max" w:date="2021-10-21T15:17:00Z"/>
          <w:rFonts w:asciiTheme="minorHAnsi" w:eastAsiaTheme="minorEastAsia" w:hAnsiTheme="minorHAnsi" w:cstheme="minorBidi"/>
          <w:noProof/>
          <w:szCs w:val="22"/>
          <w:lang w:val="de-DE"/>
        </w:rPr>
      </w:pPr>
      <w:ins w:id="1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19"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TableofFigures"/>
        <w:tabs>
          <w:tab w:val="right" w:leader="dot" w:pos="9741"/>
        </w:tabs>
        <w:rPr>
          <w:ins w:id="120" w:author="Ungerer, Max" w:date="2021-10-21T15:17:00Z"/>
          <w:rFonts w:asciiTheme="minorHAnsi" w:eastAsiaTheme="minorEastAsia" w:hAnsiTheme="minorHAnsi" w:cstheme="minorBidi"/>
          <w:noProof/>
          <w:szCs w:val="22"/>
          <w:lang w:val="de-DE"/>
        </w:rPr>
      </w:pPr>
      <w:ins w:id="1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2"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TableofFigures"/>
        <w:tabs>
          <w:tab w:val="right" w:leader="dot" w:pos="9741"/>
        </w:tabs>
        <w:rPr>
          <w:ins w:id="123" w:author="Ungerer, Max" w:date="2021-10-21T15:17:00Z"/>
          <w:rFonts w:asciiTheme="minorHAnsi" w:eastAsiaTheme="minorEastAsia" w:hAnsiTheme="minorHAnsi" w:cstheme="minorBidi"/>
          <w:noProof/>
          <w:szCs w:val="22"/>
          <w:lang w:val="de-DE"/>
        </w:rPr>
      </w:pPr>
      <w:ins w:id="1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5"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TableofFigures"/>
        <w:tabs>
          <w:tab w:val="right" w:leader="dot" w:pos="9741"/>
        </w:tabs>
        <w:rPr>
          <w:ins w:id="126" w:author="Ungerer, Max" w:date="2021-10-21T15:17:00Z"/>
          <w:rFonts w:asciiTheme="minorHAnsi" w:eastAsiaTheme="minorEastAsia" w:hAnsiTheme="minorHAnsi" w:cstheme="minorBidi"/>
          <w:noProof/>
          <w:szCs w:val="22"/>
          <w:lang w:val="de-DE"/>
        </w:rPr>
      </w:pPr>
      <w:ins w:id="1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28"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TableofFigures"/>
        <w:tabs>
          <w:tab w:val="right" w:leader="dot" w:pos="9741"/>
        </w:tabs>
        <w:rPr>
          <w:ins w:id="129" w:author="Ungerer, Max" w:date="2021-10-21T15:17:00Z"/>
          <w:rFonts w:asciiTheme="minorHAnsi" w:eastAsiaTheme="minorEastAsia" w:hAnsiTheme="minorHAnsi" w:cstheme="minorBidi"/>
          <w:noProof/>
          <w:szCs w:val="22"/>
          <w:lang w:val="de-DE"/>
        </w:rPr>
      </w:pPr>
      <w:ins w:id="1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1"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TableofFigures"/>
        <w:tabs>
          <w:tab w:val="right" w:leader="dot" w:pos="9741"/>
        </w:tabs>
        <w:rPr>
          <w:ins w:id="132" w:author="Ungerer, Max" w:date="2021-10-21T15:17:00Z"/>
          <w:rFonts w:asciiTheme="minorHAnsi" w:eastAsiaTheme="minorEastAsia" w:hAnsiTheme="minorHAnsi" w:cstheme="minorBidi"/>
          <w:noProof/>
          <w:szCs w:val="22"/>
          <w:lang w:val="de-DE"/>
        </w:rPr>
      </w:pPr>
      <w:ins w:id="1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4"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TableofFigures"/>
        <w:tabs>
          <w:tab w:val="right" w:leader="dot" w:pos="9741"/>
        </w:tabs>
        <w:rPr>
          <w:ins w:id="135" w:author="Ungerer, Max" w:date="2021-10-21T15:17:00Z"/>
          <w:rFonts w:asciiTheme="minorHAnsi" w:eastAsiaTheme="minorEastAsia" w:hAnsiTheme="minorHAnsi" w:cstheme="minorBidi"/>
          <w:noProof/>
          <w:szCs w:val="22"/>
          <w:lang w:val="de-DE"/>
        </w:rPr>
      </w:pPr>
      <w:ins w:id="1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7"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TableofFigures"/>
        <w:tabs>
          <w:tab w:val="right" w:leader="dot" w:pos="9741"/>
        </w:tabs>
        <w:rPr>
          <w:ins w:id="138" w:author="Ungerer, Max" w:date="2021-10-21T15:17:00Z"/>
          <w:rFonts w:asciiTheme="minorHAnsi" w:eastAsiaTheme="minorEastAsia" w:hAnsiTheme="minorHAnsi" w:cstheme="minorBidi"/>
          <w:noProof/>
          <w:szCs w:val="22"/>
          <w:lang w:val="de-DE"/>
        </w:rPr>
      </w:pPr>
      <w:ins w:id="1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0"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TableofFigures"/>
        <w:tabs>
          <w:tab w:val="right" w:leader="dot" w:pos="9741"/>
        </w:tabs>
        <w:rPr>
          <w:ins w:id="141" w:author="Ungerer, Max" w:date="2021-10-21T15:17:00Z"/>
          <w:rFonts w:asciiTheme="minorHAnsi" w:eastAsiaTheme="minorEastAsia" w:hAnsiTheme="minorHAnsi" w:cstheme="minorBidi"/>
          <w:noProof/>
          <w:szCs w:val="22"/>
          <w:lang w:val="de-DE"/>
        </w:rPr>
      </w:pPr>
      <w:ins w:id="1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3"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TableofFigures"/>
        <w:tabs>
          <w:tab w:val="right" w:leader="dot" w:pos="9741"/>
        </w:tabs>
        <w:rPr>
          <w:ins w:id="144" w:author="Ungerer, Max" w:date="2021-10-21T15:17:00Z"/>
          <w:rFonts w:asciiTheme="minorHAnsi" w:eastAsiaTheme="minorEastAsia" w:hAnsiTheme="minorHAnsi" w:cstheme="minorBidi"/>
          <w:noProof/>
          <w:szCs w:val="22"/>
          <w:lang w:val="de-DE"/>
        </w:rPr>
      </w:pPr>
      <w:ins w:id="1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6"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TableofFigures"/>
        <w:tabs>
          <w:tab w:val="right" w:leader="dot" w:pos="9741"/>
        </w:tabs>
        <w:rPr>
          <w:ins w:id="147" w:author="Ungerer, Max" w:date="2021-10-21T15:17:00Z"/>
          <w:rFonts w:asciiTheme="minorHAnsi" w:eastAsiaTheme="minorEastAsia" w:hAnsiTheme="minorHAnsi" w:cstheme="minorBidi"/>
          <w:noProof/>
          <w:szCs w:val="22"/>
          <w:lang w:val="de-DE"/>
        </w:rPr>
      </w:pPr>
      <w:ins w:id="1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49"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TableofFigures"/>
        <w:tabs>
          <w:tab w:val="right" w:leader="dot" w:pos="9741"/>
        </w:tabs>
        <w:rPr>
          <w:ins w:id="150" w:author="Ungerer, Max" w:date="2021-10-21T15:17:00Z"/>
          <w:rFonts w:asciiTheme="minorHAnsi" w:eastAsiaTheme="minorEastAsia" w:hAnsiTheme="minorHAnsi" w:cstheme="minorBidi"/>
          <w:noProof/>
          <w:szCs w:val="22"/>
          <w:lang w:val="de-DE"/>
        </w:rPr>
      </w:pPr>
      <w:ins w:id="1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2"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TableofFigures"/>
        <w:tabs>
          <w:tab w:val="right" w:leader="dot" w:pos="9741"/>
        </w:tabs>
        <w:rPr>
          <w:ins w:id="153" w:author="Ungerer, Max" w:date="2021-10-21T15:17:00Z"/>
          <w:rFonts w:asciiTheme="minorHAnsi" w:eastAsiaTheme="minorEastAsia" w:hAnsiTheme="minorHAnsi" w:cstheme="minorBidi"/>
          <w:noProof/>
          <w:szCs w:val="22"/>
          <w:lang w:val="de-DE"/>
        </w:rPr>
      </w:pPr>
      <w:ins w:id="1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5"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TableofFigures"/>
        <w:tabs>
          <w:tab w:val="right" w:leader="dot" w:pos="9741"/>
        </w:tabs>
        <w:rPr>
          <w:ins w:id="156" w:author="Ungerer, Max" w:date="2021-10-21T15:17:00Z"/>
          <w:rFonts w:asciiTheme="minorHAnsi" w:eastAsiaTheme="minorEastAsia" w:hAnsiTheme="minorHAnsi" w:cstheme="minorBidi"/>
          <w:noProof/>
          <w:szCs w:val="22"/>
          <w:lang w:val="de-DE"/>
        </w:rPr>
      </w:pPr>
      <w:ins w:id="1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58"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TableofFigures"/>
        <w:tabs>
          <w:tab w:val="right" w:leader="dot" w:pos="9741"/>
        </w:tabs>
        <w:rPr>
          <w:ins w:id="159" w:author="Ungerer, Max" w:date="2021-10-21T15:17:00Z"/>
          <w:rFonts w:asciiTheme="minorHAnsi" w:eastAsiaTheme="minorEastAsia" w:hAnsiTheme="minorHAnsi" w:cstheme="minorBidi"/>
          <w:noProof/>
          <w:szCs w:val="22"/>
          <w:lang w:val="de-DE"/>
        </w:rPr>
      </w:pPr>
      <w:ins w:id="1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1"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TableofFigures"/>
        <w:tabs>
          <w:tab w:val="right" w:leader="dot" w:pos="9741"/>
        </w:tabs>
        <w:rPr>
          <w:ins w:id="162" w:author="Ungerer, Max" w:date="2021-10-21T15:17:00Z"/>
          <w:rFonts w:asciiTheme="minorHAnsi" w:eastAsiaTheme="minorEastAsia" w:hAnsiTheme="minorHAnsi" w:cstheme="minorBidi"/>
          <w:noProof/>
          <w:szCs w:val="22"/>
          <w:lang w:val="de-DE"/>
        </w:rPr>
      </w:pPr>
      <w:ins w:id="1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4"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TableofFigures"/>
        <w:tabs>
          <w:tab w:val="right" w:leader="dot" w:pos="9741"/>
        </w:tabs>
        <w:rPr>
          <w:ins w:id="165" w:author="Ungerer, Max" w:date="2021-10-21T15:17:00Z"/>
          <w:rFonts w:asciiTheme="minorHAnsi" w:eastAsiaTheme="minorEastAsia" w:hAnsiTheme="minorHAnsi" w:cstheme="minorBidi"/>
          <w:noProof/>
          <w:szCs w:val="22"/>
          <w:lang w:val="de-DE"/>
        </w:rPr>
      </w:pPr>
      <w:ins w:id="1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7"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TableofFigures"/>
        <w:tabs>
          <w:tab w:val="right" w:leader="dot" w:pos="9741"/>
        </w:tabs>
        <w:rPr>
          <w:ins w:id="168" w:author="Ungerer, Max" w:date="2021-10-21T15:17:00Z"/>
          <w:rFonts w:asciiTheme="minorHAnsi" w:eastAsiaTheme="minorEastAsia" w:hAnsiTheme="minorHAnsi" w:cstheme="minorBidi"/>
          <w:noProof/>
          <w:szCs w:val="22"/>
          <w:lang w:val="de-DE"/>
        </w:rPr>
      </w:pPr>
      <w:ins w:id="1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0"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TableofFigures"/>
        <w:tabs>
          <w:tab w:val="right" w:leader="dot" w:pos="9741"/>
        </w:tabs>
        <w:rPr>
          <w:ins w:id="171" w:author="Ungerer, Max" w:date="2021-10-21T15:17:00Z"/>
          <w:rFonts w:asciiTheme="minorHAnsi" w:eastAsiaTheme="minorEastAsia" w:hAnsiTheme="minorHAnsi" w:cstheme="minorBidi"/>
          <w:noProof/>
          <w:szCs w:val="22"/>
          <w:lang w:val="de-DE"/>
        </w:rPr>
      </w:pPr>
      <w:ins w:id="17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3"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TableofFigures"/>
        <w:tabs>
          <w:tab w:val="right" w:leader="dot" w:pos="9741"/>
        </w:tabs>
        <w:rPr>
          <w:ins w:id="174" w:author="Ungerer, Max" w:date="2021-10-21T15:17:00Z"/>
          <w:rFonts w:asciiTheme="minorHAnsi" w:eastAsiaTheme="minorEastAsia" w:hAnsiTheme="minorHAnsi" w:cstheme="minorBidi"/>
          <w:noProof/>
          <w:szCs w:val="22"/>
          <w:lang w:val="de-DE"/>
        </w:rPr>
      </w:pPr>
      <w:ins w:id="1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6"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TableofFigures"/>
        <w:tabs>
          <w:tab w:val="right" w:leader="dot" w:pos="9741"/>
        </w:tabs>
        <w:rPr>
          <w:ins w:id="177" w:author="Ungerer, Max" w:date="2021-10-21T15:17:00Z"/>
          <w:rFonts w:asciiTheme="minorHAnsi" w:eastAsiaTheme="minorEastAsia" w:hAnsiTheme="minorHAnsi" w:cstheme="minorBidi"/>
          <w:noProof/>
          <w:szCs w:val="22"/>
          <w:lang w:val="de-DE"/>
        </w:rPr>
      </w:pPr>
      <w:ins w:id="178"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79"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TableofFigures"/>
        <w:tabs>
          <w:tab w:val="right" w:leader="dot" w:pos="9741"/>
        </w:tabs>
        <w:rPr>
          <w:ins w:id="180" w:author="Ungerer, Max" w:date="2021-10-21T15:17:00Z"/>
          <w:rFonts w:asciiTheme="minorHAnsi" w:eastAsiaTheme="minorEastAsia" w:hAnsiTheme="minorHAnsi" w:cstheme="minorBidi"/>
          <w:noProof/>
          <w:szCs w:val="22"/>
          <w:lang w:val="de-DE"/>
        </w:rPr>
      </w:pPr>
      <w:ins w:id="1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2"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TableofFigures"/>
        <w:tabs>
          <w:tab w:val="right" w:leader="dot" w:pos="9741"/>
        </w:tabs>
        <w:rPr>
          <w:ins w:id="183" w:author="Ungerer, Max" w:date="2021-10-21T15:17:00Z"/>
          <w:rFonts w:asciiTheme="minorHAnsi" w:eastAsiaTheme="minorEastAsia" w:hAnsiTheme="minorHAnsi" w:cstheme="minorBidi"/>
          <w:noProof/>
          <w:szCs w:val="22"/>
          <w:lang w:val="de-DE"/>
        </w:rPr>
      </w:pPr>
      <w:ins w:id="1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5"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TableofFigures"/>
        <w:tabs>
          <w:tab w:val="right" w:leader="dot" w:pos="9741"/>
        </w:tabs>
        <w:rPr>
          <w:ins w:id="186" w:author="Ungerer, Max" w:date="2021-10-21T15:17:00Z"/>
          <w:rFonts w:asciiTheme="minorHAnsi" w:eastAsiaTheme="minorEastAsia" w:hAnsiTheme="minorHAnsi" w:cstheme="minorBidi"/>
          <w:noProof/>
          <w:szCs w:val="22"/>
          <w:lang w:val="de-DE"/>
        </w:rPr>
      </w:pPr>
      <w:ins w:id="1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88"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TableofFigures"/>
        <w:tabs>
          <w:tab w:val="right" w:leader="dot" w:pos="9741"/>
        </w:tabs>
        <w:rPr>
          <w:ins w:id="189" w:author="Ungerer, Max" w:date="2021-10-21T15:17:00Z"/>
          <w:rFonts w:asciiTheme="minorHAnsi" w:eastAsiaTheme="minorEastAsia" w:hAnsiTheme="minorHAnsi" w:cstheme="minorBidi"/>
          <w:noProof/>
          <w:szCs w:val="22"/>
          <w:lang w:val="de-DE"/>
        </w:rPr>
      </w:pPr>
      <w:ins w:id="1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1"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TableofFigures"/>
        <w:tabs>
          <w:tab w:val="right" w:leader="dot" w:pos="9741"/>
        </w:tabs>
        <w:rPr>
          <w:ins w:id="192" w:author="Ungerer, Max" w:date="2021-10-21T15:17:00Z"/>
          <w:rFonts w:asciiTheme="minorHAnsi" w:eastAsiaTheme="minorEastAsia" w:hAnsiTheme="minorHAnsi" w:cstheme="minorBidi"/>
          <w:noProof/>
          <w:szCs w:val="22"/>
          <w:lang w:val="de-DE"/>
        </w:rPr>
      </w:pPr>
      <w:ins w:id="1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4"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TableofFigures"/>
        <w:tabs>
          <w:tab w:val="right" w:leader="dot" w:pos="9741"/>
        </w:tabs>
        <w:rPr>
          <w:ins w:id="195" w:author="Ungerer, Max" w:date="2021-10-21T15:17:00Z"/>
          <w:rFonts w:asciiTheme="minorHAnsi" w:eastAsiaTheme="minorEastAsia" w:hAnsiTheme="minorHAnsi" w:cstheme="minorBidi"/>
          <w:noProof/>
          <w:szCs w:val="22"/>
          <w:lang w:val="de-DE"/>
        </w:rPr>
      </w:pPr>
      <w:ins w:id="1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7"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TableofFigures"/>
        <w:tabs>
          <w:tab w:val="right" w:leader="dot" w:pos="9741"/>
        </w:tabs>
        <w:rPr>
          <w:ins w:id="198" w:author="Ungerer, Max" w:date="2021-10-21T15:17:00Z"/>
          <w:rFonts w:asciiTheme="minorHAnsi" w:eastAsiaTheme="minorEastAsia" w:hAnsiTheme="minorHAnsi" w:cstheme="minorBidi"/>
          <w:noProof/>
          <w:szCs w:val="22"/>
          <w:lang w:val="de-DE"/>
        </w:rPr>
      </w:pPr>
      <w:ins w:id="1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0"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TableofFigures"/>
        <w:tabs>
          <w:tab w:val="right" w:leader="dot" w:pos="9741"/>
        </w:tabs>
        <w:rPr>
          <w:ins w:id="201" w:author="Ungerer, Max" w:date="2021-10-21T15:17:00Z"/>
          <w:rFonts w:asciiTheme="minorHAnsi" w:eastAsiaTheme="minorEastAsia" w:hAnsiTheme="minorHAnsi" w:cstheme="minorBidi"/>
          <w:noProof/>
          <w:szCs w:val="22"/>
          <w:lang w:val="de-DE"/>
        </w:rPr>
      </w:pPr>
      <w:ins w:id="2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3"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TableofFigures"/>
        <w:tabs>
          <w:tab w:val="right" w:leader="dot" w:pos="9741"/>
        </w:tabs>
        <w:rPr>
          <w:ins w:id="204" w:author="Ungerer, Max" w:date="2021-10-21T15:17:00Z"/>
          <w:rFonts w:asciiTheme="minorHAnsi" w:eastAsiaTheme="minorEastAsia" w:hAnsiTheme="minorHAnsi" w:cstheme="minorBidi"/>
          <w:noProof/>
          <w:szCs w:val="22"/>
          <w:lang w:val="de-DE"/>
        </w:rPr>
      </w:pPr>
      <w:ins w:id="2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6"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TableofFigures"/>
        <w:tabs>
          <w:tab w:val="right" w:leader="dot" w:pos="9741"/>
        </w:tabs>
        <w:rPr>
          <w:ins w:id="207" w:author="Ungerer, Max" w:date="2021-10-21T15:17:00Z"/>
          <w:rFonts w:asciiTheme="minorHAnsi" w:eastAsiaTheme="minorEastAsia" w:hAnsiTheme="minorHAnsi" w:cstheme="minorBidi"/>
          <w:noProof/>
          <w:szCs w:val="22"/>
          <w:lang w:val="de-DE"/>
        </w:rPr>
      </w:pPr>
      <w:ins w:id="2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09"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TableofFigures"/>
        <w:tabs>
          <w:tab w:val="right" w:leader="dot" w:pos="9741"/>
        </w:tabs>
        <w:rPr>
          <w:ins w:id="210" w:author="Ungerer, Max" w:date="2021-10-21T15:17:00Z"/>
          <w:rFonts w:asciiTheme="minorHAnsi" w:eastAsiaTheme="minorEastAsia" w:hAnsiTheme="minorHAnsi" w:cstheme="minorBidi"/>
          <w:noProof/>
          <w:szCs w:val="22"/>
          <w:lang w:val="de-DE"/>
        </w:rPr>
      </w:pPr>
      <w:ins w:id="2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2"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TableofFigures"/>
        <w:tabs>
          <w:tab w:val="right" w:leader="dot" w:pos="9741"/>
        </w:tabs>
        <w:rPr>
          <w:ins w:id="213" w:author="Ungerer, Max" w:date="2021-10-21T15:17:00Z"/>
          <w:rFonts w:asciiTheme="minorHAnsi" w:eastAsiaTheme="minorEastAsia" w:hAnsiTheme="minorHAnsi" w:cstheme="minorBidi"/>
          <w:noProof/>
          <w:szCs w:val="22"/>
          <w:lang w:val="de-DE"/>
        </w:rPr>
      </w:pPr>
      <w:ins w:id="2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5"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TableofFigures"/>
        <w:tabs>
          <w:tab w:val="right" w:leader="dot" w:pos="9741"/>
        </w:tabs>
        <w:rPr>
          <w:ins w:id="216" w:author="Ungerer, Max" w:date="2021-10-21T15:17:00Z"/>
          <w:rFonts w:asciiTheme="minorHAnsi" w:eastAsiaTheme="minorEastAsia" w:hAnsiTheme="minorHAnsi" w:cstheme="minorBidi"/>
          <w:noProof/>
          <w:szCs w:val="22"/>
          <w:lang w:val="de-DE"/>
        </w:rPr>
      </w:pPr>
      <w:ins w:id="2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18"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TableofFigures"/>
        <w:tabs>
          <w:tab w:val="right" w:leader="dot" w:pos="9741"/>
        </w:tabs>
        <w:rPr>
          <w:ins w:id="219" w:author="Ungerer, Max" w:date="2021-10-21T15:17:00Z"/>
          <w:rFonts w:asciiTheme="minorHAnsi" w:eastAsiaTheme="minorEastAsia" w:hAnsiTheme="minorHAnsi" w:cstheme="minorBidi"/>
          <w:noProof/>
          <w:szCs w:val="22"/>
          <w:lang w:val="de-DE"/>
        </w:rPr>
      </w:pPr>
      <w:ins w:id="2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1"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TableofFigures"/>
        <w:tabs>
          <w:tab w:val="right" w:leader="dot" w:pos="9741"/>
        </w:tabs>
        <w:rPr>
          <w:ins w:id="222" w:author="Ungerer, Max" w:date="2021-10-21T15:17:00Z"/>
          <w:rFonts w:asciiTheme="minorHAnsi" w:eastAsiaTheme="minorEastAsia" w:hAnsiTheme="minorHAnsi" w:cstheme="minorBidi"/>
          <w:noProof/>
          <w:szCs w:val="22"/>
          <w:lang w:val="de-DE"/>
        </w:rPr>
      </w:pPr>
      <w:ins w:id="2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4"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TableofFigures"/>
        <w:tabs>
          <w:tab w:val="right" w:leader="dot" w:pos="9741"/>
        </w:tabs>
        <w:rPr>
          <w:ins w:id="225" w:author="Ungerer, Max" w:date="2021-10-21T15:17:00Z"/>
          <w:rFonts w:asciiTheme="minorHAnsi" w:eastAsiaTheme="minorEastAsia" w:hAnsiTheme="minorHAnsi" w:cstheme="minorBidi"/>
          <w:noProof/>
          <w:szCs w:val="22"/>
          <w:lang w:val="de-DE"/>
        </w:rPr>
      </w:pPr>
      <w:ins w:id="2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7"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TableofFigures"/>
        <w:tabs>
          <w:tab w:val="right" w:leader="dot" w:pos="9741"/>
        </w:tabs>
        <w:rPr>
          <w:ins w:id="228" w:author="Ungerer, Max" w:date="2021-10-21T15:17:00Z"/>
          <w:rFonts w:asciiTheme="minorHAnsi" w:eastAsiaTheme="minorEastAsia" w:hAnsiTheme="minorHAnsi" w:cstheme="minorBidi"/>
          <w:noProof/>
          <w:szCs w:val="22"/>
          <w:lang w:val="de-DE"/>
        </w:rPr>
      </w:pPr>
      <w:ins w:id="2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0"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TableofFigures"/>
        <w:tabs>
          <w:tab w:val="right" w:leader="dot" w:pos="9741"/>
        </w:tabs>
        <w:rPr>
          <w:ins w:id="231" w:author="Ungerer, Max" w:date="2021-10-21T15:17:00Z"/>
          <w:rFonts w:asciiTheme="minorHAnsi" w:eastAsiaTheme="minorEastAsia" w:hAnsiTheme="minorHAnsi" w:cstheme="minorBidi"/>
          <w:noProof/>
          <w:szCs w:val="22"/>
          <w:lang w:val="de-DE"/>
        </w:rPr>
      </w:pPr>
      <w:ins w:id="2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3"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TableofFigures"/>
        <w:tabs>
          <w:tab w:val="right" w:leader="dot" w:pos="9741"/>
        </w:tabs>
        <w:rPr>
          <w:ins w:id="234" w:author="Ungerer, Max" w:date="2021-10-21T15:17:00Z"/>
          <w:rFonts w:asciiTheme="minorHAnsi" w:eastAsiaTheme="minorEastAsia" w:hAnsiTheme="minorHAnsi" w:cstheme="minorBidi"/>
          <w:noProof/>
          <w:szCs w:val="22"/>
          <w:lang w:val="de-DE"/>
        </w:rPr>
      </w:pPr>
      <w:ins w:id="2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6"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TableofFigures"/>
        <w:tabs>
          <w:tab w:val="right" w:leader="dot" w:pos="9741"/>
        </w:tabs>
        <w:rPr>
          <w:ins w:id="237" w:author="Ungerer, Max" w:date="2021-10-21T15:17:00Z"/>
          <w:rFonts w:asciiTheme="minorHAnsi" w:eastAsiaTheme="minorEastAsia" w:hAnsiTheme="minorHAnsi" w:cstheme="minorBidi"/>
          <w:noProof/>
          <w:szCs w:val="22"/>
          <w:lang w:val="de-DE"/>
        </w:rPr>
      </w:pPr>
      <w:ins w:id="2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39"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TableofFigures"/>
        <w:tabs>
          <w:tab w:val="right" w:leader="dot" w:pos="9741"/>
        </w:tabs>
        <w:rPr>
          <w:ins w:id="240" w:author="Ungerer, Max" w:date="2021-10-21T15:17:00Z"/>
          <w:rFonts w:asciiTheme="minorHAnsi" w:eastAsiaTheme="minorEastAsia" w:hAnsiTheme="minorHAnsi" w:cstheme="minorBidi"/>
          <w:noProof/>
          <w:szCs w:val="22"/>
          <w:lang w:val="de-DE"/>
        </w:rPr>
      </w:pPr>
      <w:ins w:id="2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2"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TableofFigures"/>
        <w:tabs>
          <w:tab w:val="right" w:leader="dot" w:pos="9741"/>
        </w:tabs>
        <w:rPr>
          <w:ins w:id="243" w:author="Ungerer, Max" w:date="2021-10-21T15:17:00Z"/>
          <w:rFonts w:asciiTheme="minorHAnsi" w:eastAsiaTheme="minorEastAsia" w:hAnsiTheme="minorHAnsi" w:cstheme="minorBidi"/>
          <w:noProof/>
          <w:szCs w:val="22"/>
          <w:lang w:val="de-DE"/>
        </w:rPr>
      </w:pPr>
      <w:ins w:id="2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5"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TableofFigures"/>
        <w:tabs>
          <w:tab w:val="right" w:leader="dot" w:pos="9741"/>
        </w:tabs>
        <w:rPr>
          <w:ins w:id="246" w:author="Ungerer, Max" w:date="2021-10-21T15:17:00Z"/>
          <w:rFonts w:asciiTheme="minorHAnsi" w:eastAsiaTheme="minorEastAsia" w:hAnsiTheme="minorHAnsi" w:cstheme="minorBidi"/>
          <w:noProof/>
          <w:szCs w:val="22"/>
          <w:lang w:val="de-DE"/>
        </w:rPr>
      </w:pPr>
      <w:ins w:id="2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48"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TableofFigures"/>
        <w:tabs>
          <w:tab w:val="right" w:leader="dot" w:pos="9741"/>
        </w:tabs>
        <w:rPr>
          <w:ins w:id="249" w:author="Ungerer, Max" w:date="2021-10-21T15:17:00Z"/>
          <w:rFonts w:asciiTheme="minorHAnsi" w:eastAsiaTheme="minorEastAsia" w:hAnsiTheme="minorHAnsi" w:cstheme="minorBidi"/>
          <w:noProof/>
          <w:szCs w:val="22"/>
          <w:lang w:val="de-DE"/>
        </w:rPr>
      </w:pPr>
      <w:ins w:id="2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1"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TableofFigures"/>
        <w:tabs>
          <w:tab w:val="right" w:leader="dot" w:pos="9741"/>
        </w:tabs>
        <w:rPr>
          <w:ins w:id="252" w:author="Ungerer, Max" w:date="2021-10-21T15:17:00Z"/>
          <w:rFonts w:asciiTheme="minorHAnsi" w:eastAsiaTheme="minorEastAsia" w:hAnsiTheme="minorHAnsi" w:cstheme="minorBidi"/>
          <w:noProof/>
          <w:szCs w:val="22"/>
          <w:lang w:val="de-DE"/>
        </w:rPr>
      </w:pPr>
      <w:ins w:id="2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4"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TableofFigures"/>
        <w:tabs>
          <w:tab w:val="right" w:leader="dot" w:pos="9741"/>
        </w:tabs>
        <w:rPr>
          <w:ins w:id="255" w:author="Ungerer, Max" w:date="2021-10-21T15:17:00Z"/>
          <w:rFonts w:asciiTheme="minorHAnsi" w:eastAsiaTheme="minorEastAsia" w:hAnsiTheme="minorHAnsi" w:cstheme="minorBidi"/>
          <w:noProof/>
          <w:szCs w:val="22"/>
          <w:lang w:val="de-DE"/>
        </w:rPr>
      </w:pPr>
      <w:ins w:id="2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7"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TableofFigures"/>
        <w:tabs>
          <w:tab w:val="right" w:leader="dot" w:pos="9741"/>
        </w:tabs>
        <w:rPr>
          <w:ins w:id="258" w:author="Ungerer, Max" w:date="2021-10-21T15:17:00Z"/>
          <w:rFonts w:asciiTheme="minorHAnsi" w:eastAsiaTheme="minorEastAsia" w:hAnsiTheme="minorHAnsi" w:cstheme="minorBidi"/>
          <w:noProof/>
          <w:szCs w:val="22"/>
          <w:lang w:val="de-DE"/>
        </w:rPr>
      </w:pPr>
      <w:ins w:id="2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0"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TableofFigures"/>
        <w:tabs>
          <w:tab w:val="right" w:leader="dot" w:pos="9741"/>
        </w:tabs>
        <w:rPr>
          <w:ins w:id="261" w:author="Ungerer, Max" w:date="2021-10-21T15:17:00Z"/>
          <w:rFonts w:asciiTheme="minorHAnsi" w:eastAsiaTheme="minorEastAsia" w:hAnsiTheme="minorHAnsi" w:cstheme="minorBidi"/>
          <w:noProof/>
          <w:szCs w:val="22"/>
          <w:lang w:val="de-DE"/>
        </w:rPr>
      </w:pPr>
      <w:ins w:id="2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3"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TableofFigures"/>
        <w:tabs>
          <w:tab w:val="right" w:leader="dot" w:pos="9741"/>
        </w:tabs>
        <w:rPr>
          <w:ins w:id="264" w:author="Ungerer, Max" w:date="2021-10-21T15:17:00Z"/>
          <w:rFonts w:asciiTheme="minorHAnsi" w:eastAsiaTheme="minorEastAsia" w:hAnsiTheme="minorHAnsi" w:cstheme="minorBidi"/>
          <w:noProof/>
          <w:szCs w:val="22"/>
          <w:lang w:val="de-DE"/>
        </w:rPr>
      </w:pPr>
      <w:ins w:id="2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6"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TableofFigures"/>
        <w:tabs>
          <w:tab w:val="right" w:leader="dot" w:pos="9741"/>
        </w:tabs>
        <w:rPr>
          <w:ins w:id="267" w:author="Ungerer, Max" w:date="2021-10-21T15:17:00Z"/>
          <w:rFonts w:asciiTheme="minorHAnsi" w:eastAsiaTheme="minorEastAsia" w:hAnsiTheme="minorHAnsi" w:cstheme="minorBidi"/>
          <w:noProof/>
          <w:szCs w:val="22"/>
          <w:lang w:val="de-DE"/>
        </w:rPr>
      </w:pPr>
      <w:ins w:id="2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69"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TableofFigures"/>
        <w:tabs>
          <w:tab w:val="right" w:leader="dot" w:pos="9741"/>
        </w:tabs>
        <w:rPr>
          <w:ins w:id="270" w:author="Ungerer, Max" w:date="2021-10-21T15:17:00Z"/>
          <w:rFonts w:asciiTheme="minorHAnsi" w:eastAsiaTheme="minorEastAsia" w:hAnsiTheme="minorHAnsi" w:cstheme="minorBidi"/>
          <w:noProof/>
          <w:szCs w:val="22"/>
          <w:lang w:val="de-DE"/>
        </w:rPr>
      </w:pPr>
      <w:ins w:id="2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2"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TableofFigures"/>
        <w:tabs>
          <w:tab w:val="right" w:leader="dot" w:pos="9741"/>
        </w:tabs>
        <w:rPr>
          <w:ins w:id="273" w:author="Ungerer, Max" w:date="2021-10-21T15:17:00Z"/>
          <w:rFonts w:asciiTheme="minorHAnsi" w:eastAsiaTheme="minorEastAsia" w:hAnsiTheme="minorHAnsi" w:cstheme="minorBidi"/>
          <w:noProof/>
          <w:szCs w:val="22"/>
          <w:lang w:val="de-DE"/>
        </w:rPr>
      </w:pPr>
      <w:ins w:id="2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5"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TableofFigures"/>
        <w:tabs>
          <w:tab w:val="right" w:leader="dot" w:pos="9741"/>
        </w:tabs>
        <w:rPr>
          <w:ins w:id="276" w:author="Ungerer, Max" w:date="2021-10-21T15:17:00Z"/>
          <w:rFonts w:asciiTheme="minorHAnsi" w:eastAsiaTheme="minorEastAsia" w:hAnsiTheme="minorHAnsi" w:cstheme="minorBidi"/>
          <w:noProof/>
          <w:szCs w:val="22"/>
          <w:lang w:val="de-DE"/>
        </w:rPr>
      </w:pPr>
      <w:ins w:id="2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78"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TableofFigures"/>
        <w:tabs>
          <w:tab w:val="right" w:leader="dot" w:pos="9741"/>
        </w:tabs>
        <w:rPr>
          <w:ins w:id="279" w:author="Ungerer, Max" w:date="2021-10-21T15:17:00Z"/>
          <w:rFonts w:asciiTheme="minorHAnsi" w:eastAsiaTheme="minorEastAsia" w:hAnsiTheme="minorHAnsi" w:cstheme="minorBidi"/>
          <w:noProof/>
          <w:szCs w:val="22"/>
          <w:lang w:val="de-DE"/>
        </w:rPr>
      </w:pPr>
      <w:ins w:id="28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1"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TOC1"/>
        <w:rPr>
          <w:ins w:id="282" w:author="Ungerer, Max" w:date="2021-10-21T15:15:00Z"/>
        </w:rPr>
        <w:pPrChange w:id="283" w:author="Ungerer, Max" w:date="2021-10-21T15:16:00Z">
          <w:pPr>
            <w:pStyle w:val="zzContents"/>
            <w:spacing w:before="0"/>
          </w:pPr>
        </w:pPrChange>
      </w:pPr>
      <w:ins w:id="284" w:author="Ungerer, Max" w:date="2021-10-21T15:17:00Z">
        <w:r>
          <w:lastRenderedPageBreak/>
          <w:fldChar w:fldCharType="end"/>
        </w:r>
      </w:ins>
    </w:p>
    <w:p w14:paraId="11C35027" w14:textId="0DABD9A0" w:rsidR="003336DF" w:rsidRDefault="003336DF" w:rsidP="003336DF">
      <w:pPr>
        <w:pStyle w:val="zzContents"/>
        <w:pageBreakBefore w:val="0"/>
        <w:spacing w:before="0"/>
        <w:rPr>
          <w:ins w:id="285" w:author="Ungerer, Max" w:date="2021-10-21T15:18:00Z"/>
        </w:rPr>
      </w:pPr>
      <w:ins w:id="286" w:author="Ungerer, Max" w:date="2021-10-21T15:16:00Z">
        <w:r>
          <w:t>Tables</w:t>
        </w:r>
      </w:ins>
    </w:p>
    <w:p w14:paraId="468800F2" w14:textId="2566CC69" w:rsidR="003336DF" w:rsidRDefault="003336DF">
      <w:pPr>
        <w:pStyle w:val="TableofFigures"/>
        <w:tabs>
          <w:tab w:val="right" w:leader="dot" w:pos="9741"/>
        </w:tabs>
        <w:rPr>
          <w:ins w:id="287" w:author="Ungerer, Max" w:date="2021-10-21T15:18:00Z"/>
          <w:rFonts w:asciiTheme="minorHAnsi" w:eastAsiaTheme="minorEastAsia" w:hAnsiTheme="minorHAnsi" w:cstheme="minorBidi"/>
          <w:noProof/>
          <w:szCs w:val="22"/>
          <w:lang w:val="de-DE"/>
        </w:rPr>
      </w:pPr>
      <w:ins w:id="288" w:author="Ungerer, Max" w:date="2021-10-21T15:18:00Z">
        <w:r>
          <w:fldChar w:fldCharType="begin"/>
        </w:r>
        <w:r>
          <w:instrText xml:space="preserve"> TOC \f T \h \z \c "Table" </w:instrText>
        </w:r>
      </w:ins>
      <w:r>
        <w:fldChar w:fldCharType="separate"/>
      </w:r>
      <w:ins w:id="2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0"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TableofFigures"/>
        <w:tabs>
          <w:tab w:val="right" w:leader="dot" w:pos="9741"/>
        </w:tabs>
        <w:rPr>
          <w:ins w:id="291" w:author="Ungerer, Max" w:date="2021-10-21T15:18:00Z"/>
          <w:rFonts w:asciiTheme="minorHAnsi" w:eastAsiaTheme="minorEastAsia" w:hAnsiTheme="minorHAnsi" w:cstheme="minorBidi"/>
          <w:noProof/>
          <w:szCs w:val="22"/>
          <w:lang w:val="de-DE"/>
        </w:rPr>
      </w:pPr>
      <w:ins w:id="2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3"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TableofFigures"/>
        <w:tabs>
          <w:tab w:val="right" w:leader="dot" w:pos="9741"/>
        </w:tabs>
        <w:rPr>
          <w:ins w:id="294" w:author="Ungerer, Max" w:date="2021-10-21T15:18:00Z"/>
          <w:rFonts w:asciiTheme="minorHAnsi" w:eastAsiaTheme="minorEastAsia" w:hAnsiTheme="minorHAnsi" w:cstheme="minorBidi"/>
          <w:noProof/>
          <w:szCs w:val="22"/>
          <w:lang w:val="de-DE"/>
        </w:rPr>
      </w:pPr>
      <w:ins w:id="29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6"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TableofFigures"/>
        <w:tabs>
          <w:tab w:val="right" w:leader="dot" w:pos="9741"/>
        </w:tabs>
        <w:rPr>
          <w:ins w:id="297" w:author="Ungerer, Max" w:date="2021-10-21T15:18:00Z"/>
          <w:rFonts w:asciiTheme="minorHAnsi" w:eastAsiaTheme="minorEastAsia" w:hAnsiTheme="minorHAnsi" w:cstheme="minorBidi"/>
          <w:noProof/>
          <w:szCs w:val="22"/>
          <w:lang w:val="de-DE"/>
        </w:rPr>
      </w:pPr>
      <w:ins w:id="2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299"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TableofFigures"/>
        <w:tabs>
          <w:tab w:val="right" w:leader="dot" w:pos="9741"/>
        </w:tabs>
        <w:rPr>
          <w:ins w:id="300" w:author="Ungerer, Max" w:date="2021-10-21T15:18:00Z"/>
          <w:rFonts w:asciiTheme="minorHAnsi" w:eastAsiaTheme="minorEastAsia" w:hAnsiTheme="minorHAnsi" w:cstheme="minorBidi"/>
          <w:noProof/>
          <w:szCs w:val="22"/>
          <w:lang w:val="de-DE"/>
        </w:rPr>
      </w:pPr>
      <w:ins w:id="3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2"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TableofFigures"/>
        <w:tabs>
          <w:tab w:val="right" w:leader="dot" w:pos="9741"/>
        </w:tabs>
        <w:rPr>
          <w:ins w:id="303" w:author="Ungerer, Max" w:date="2021-10-21T15:18:00Z"/>
          <w:rFonts w:asciiTheme="minorHAnsi" w:eastAsiaTheme="minorEastAsia" w:hAnsiTheme="minorHAnsi" w:cstheme="minorBidi"/>
          <w:noProof/>
          <w:szCs w:val="22"/>
          <w:lang w:val="de-DE"/>
        </w:rPr>
      </w:pPr>
      <w:ins w:id="3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5"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TableofFigures"/>
        <w:tabs>
          <w:tab w:val="right" w:leader="dot" w:pos="9741"/>
        </w:tabs>
        <w:rPr>
          <w:ins w:id="306" w:author="Ungerer, Max" w:date="2021-10-21T15:18:00Z"/>
          <w:rFonts w:asciiTheme="minorHAnsi" w:eastAsiaTheme="minorEastAsia" w:hAnsiTheme="minorHAnsi" w:cstheme="minorBidi"/>
          <w:noProof/>
          <w:szCs w:val="22"/>
          <w:lang w:val="de-DE"/>
        </w:rPr>
      </w:pPr>
      <w:ins w:id="3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08"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TableofFigures"/>
        <w:tabs>
          <w:tab w:val="right" w:leader="dot" w:pos="9741"/>
        </w:tabs>
        <w:rPr>
          <w:ins w:id="309" w:author="Ungerer, Max" w:date="2021-10-21T15:18:00Z"/>
          <w:rFonts w:asciiTheme="minorHAnsi" w:eastAsiaTheme="minorEastAsia" w:hAnsiTheme="minorHAnsi" w:cstheme="minorBidi"/>
          <w:noProof/>
          <w:szCs w:val="22"/>
          <w:lang w:val="de-DE"/>
        </w:rPr>
      </w:pPr>
      <w:ins w:id="3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1"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TableofFigures"/>
        <w:tabs>
          <w:tab w:val="right" w:leader="dot" w:pos="9741"/>
        </w:tabs>
        <w:rPr>
          <w:ins w:id="312" w:author="Ungerer, Max" w:date="2021-10-21T15:18:00Z"/>
          <w:rFonts w:asciiTheme="minorHAnsi" w:eastAsiaTheme="minorEastAsia" w:hAnsiTheme="minorHAnsi" w:cstheme="minorBidi"/>
          <w:noProof/>
          <w:szCs w:val="22"/>
          <w:lang w:val="de-DE"/>
        </w:rPr>
      </w:pPr>
      <w:ins w:id="3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4"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TableofFigures"/>
        <w:tabs>
          <w:tab w:val="right" w:leader="dot" w:pos="9741"/>
        </w:tabs>
        <w:rPr>
          <w:ins w:id="315" w:author="Ungerer, Max" w:date="2021-10-21T15:18:00Z"/>
          <w:rFonts w:asciiTheme="minorHAnsi" w:eastAsiaTheme="minorEastAsia" w:hAnsiTheme="minorHAnsi" w:cstheme="minorBidi"/>
          <w:noProof/>
          <w:szCs w:val="22"/>
          <w:lang w:val="de-DE"/>
        </w:rPr>
      </w:pPr>
      <w:ins w:id="3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7"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TableofFigures"/>
        <w:tabs>
          <w:tab w:val="right" w:leader="dot" w:pos="9741"/>
        </w:tabs>
        <w:rPr>
          <w:ins w:id="318" w:author="Ungerer, Max" w:date="2021-10-21T15:18:00Z"/>
          <w:rFonts w:asciiTheme="minorHAnsi" w:eastAsiaTheme="minorEastAsia" w:hAnsiTheme="minorHAnsi" w:cstheme="minorBidi"/>
          <w:noProof/>
          <w:szCs w:val="22"/>
          <w:lang w:val="de-DE"/>
        </w:rPr>
      </w:pPr>
      <w:ins w:id="3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0"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TableofFigures"/>
        <w:tabs>
          <w:tab w:val="right" w:leader="dot" w:pos="9741"/>
        </w:tabs>
        <w:rPr>
          <w:ins w:id="321" w:author="Ungerer, Max" w:date="2021-10-21T15:18:00Z"/>
          <w:rFonts w:asciiTheme="minorHAnsi" w:eastAsiaTheme="minorEastAsia" w:hAnsiTheme="minorHAnsi" w:cstheme="minorBidi"/>
          <w:noProof/>
          <w:szCs w:val="22"/>
          <w:lang w:val="de-DE"/>
        </w:rPr>
      </w:pPr>
      <w:ins w:id="3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3"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TableofFigures"/>
        <w:tabs>
          <w:tab w:val="right" w:leader="dot" w:pos="9741"/>
        </w:tabs>
        <w:rPr>
          <w:ins w:id="324" w:author="Ungerer, Max" w:date="2021-10-21T15:18:00Z"/>
          <w:rFonts w:asciiTheme="minorHAnsi" w:eastAsiaTheme="minorEastAsia" w:hAnsiTheme="minorHAnsi" w:cstheme="minorBidi"/>
          <w:noProof/>
          <w:szCs w:val="22"/>
          <w:lang w:val="de-DE"/>
        </w:rPr>
      </w:pPr>
      <w:ins w:id="3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6"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TableofFigures"/>
        <w:tabs>
          <w:tab w:val="right" w:leader="dot" w:pos="9741"/>
        </w:tabs>
        <w:rPr>
          <w:ins w:id="327" w:author="Ungerer, Max" w:date="2021-10-21T15:18:00Z"/>
          <w:rFonts w:asciiTheme="minorHAnsi" w:eastAsiaTheme="minorEastAsia" w:hAnsiTheme="minorHAnsi" w:cstheme="minorBidi"/>
          <w:noProof/>
          <w:szCs w:val="22"/>
          <w:lang w:val="de-DE"/>
        </w:rPr>
      </w:pPr>
      <w:ins w:id="3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29"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TableofFigures"/>
        <w:tabs>
          <w:tab w:val="right" w:leader="dot" w:pos="9741"/>
        </w:tabs>
        <w:rPr>
          <w:ins w:id="330" w:author="Ungerer, Max" w:date="2021-10-21T15:18:00Z"/>
          <w:rFonts w:asciiTheme="minorHAnsi" w:eastAsiaTheme="minorEastAsia" w:hAnsiTheme="minorHAnsi" w:cstheme="minorBidi"/>
          <w:noProof/>
          <w:szCs w:val="22"/>
          <w:lang w:val="de-DE"/>
        </w:rPr>
      </w:pPr>
      <w:ins w:id="3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2"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TableofFigures"/>
        <w:tabs>
          <w:tab w:val="right" w:leader="dot" w:pos="9741"/>
        </w:tabs>
        <w:rPr>
          <w:ins w:id="333" w:author="Ungerer, Max" w:date="2021-10-21T15:18:00Z"/>
          <w:rFonts w:asciiTheme="minorHAnsi" w:eastAsiaTheme="minorEastAsia" w:hAnsiTheme="minorHAnsi" w:cstheme="minorBidi"/>
          <w:noProof/>
          <w:szCs w:val="22"/>
          <w:lang w:val="de-DE"/>
        </w:rPr>
      </w:pPr>
      <w:ins w:id="3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5"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TableofFigures"/>
        <w:tabs>
          <w:tab w:val="right" w:leader="dot" w:pos="9741"/>
        </w:tabs>
        <w:rPr>
          <w:ins w:id="336" w:author="Ungerer, Max" w:date="2021-10-21T15:18:00Z"/>
          <w:rFonts w:asciiTheme="minorHAnsi" w:eastAsiaTheme="minorEastAsia" w:hAnsiTheme="minorHAnsi" w:cstheme="minorBidi"/>
          <w:noProof/>
          <w:szCs w:val="22"/>
          <w:lang w:val="de-DE"/>
        </w:rPr>
      </w:pPr>
      <w:ins w:id="3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38"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TableofFigures"/>
        <w:tabs>
          <w:tab w:val="right" w:leader="dot" w:pos="9741"/>
        </w:tabs>
        <w:rPr>
          <w:ins w:id="339" w:author="Ungerer, Max" w:date="2021-10-21T15:18:00Z"/>
          <w:rFonts w:asciiTheme="minorHAnsi" w:eastAsiaTheme="minorEastAsia" w:hAnsiTheme="minorHAnsi" w:cstheme="minorBidi"/>
          <w:noProof/>
          <w:szCs w:val="22"/>
          <w:lang w:val="de-DE"/>
        </w:rPr>
      </w:pPr>
      <w:ins w:id="3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1"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TableofFigures"/>
        <w:tabs>
          <w:tab w:val="right" w:leader="dot" w:pos="9741"/>
        </w:tabs>
        <w:rPr>
          <w:ins w:id="342" w:author="Ungerer, Max" w:date="2021-10-21T15:18:00Z"/>
          <w:rFonts w:asciiTheme="minorHAnsi" w:eastAsiaTheme="minorEastAsia" w:hAnsiTheme="minorHAnsi" w:cstheme="minorBidi"/>
          <w:noProof/>
          <w:szCs w:val="22"/>
          <w:lang w:val="de-DE"/>
        </w:rPr>
      </w:pPr>
      <w:ins w:id="3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4"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TableofFigures"/>
        <w:tabs>
          <w:tab w:val="right" w:leader="dot" w:pos="9741"/>
        </w:tabs>
        <w:rPr>
          <w:ins w:id="345" w:author="Ungerer, Max" w:date="2021-10-21T15:18:00Z"/>
          <w:rFonts w:asciiTheme="minorHAnsi" w:eastAsiaTheme="minorEastAsia" w:hAnsiTheme="minorHAnsi" w:cstheme="minorBidi"/>
          <w:noProof/>
          <w:szCs w:val="22"/>
          <w:lang w:val="de-DE"/>
        </w:rPr>
      </w:pPr>
      <w:ins w:id="3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7"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TableofFigures"/>
        <w:tabs>
          <w:tab w:val="right" w:leader="dot" w:pos="9741"/>
        </w:tabs>
        <w:rPr>
          <w:ins w:id="348" w:author="Ungerer, Max" w:date="2021-10-21T15:18:00Z"/>
          <w:rFonts w:asciiTheme="minorHAnsi" w:eastAsiaTheme="minorEastAsia" w:hAnsiTheme="minorHAnsi" w:cstheme="minorBidi"/>
          <w:noProof/>
          <w:szCs w:val="22"/>
          <w:lang w:val="de-DE"/>
        </w:rPr>
      </w:pPr>
      <w:ins w:id="3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0"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TableofFigures"/>
        <w:tabs>
          <w:tab w:val="right" w:leader="dot" w:pos="9741"/>
        </w:tabs>
        <w:rPr>
          <w:ins w:id="351" w:author="Ungerer, Max" w:date="2021-10-21T15:18:00Z"/>
          <w:rFonts w:asciiTheme="minorHAnsi" w:eastAsiaTheme="minorEastAsia" w:hAnsiTheme="minorHAnsi" w:cstheme="minorBidi"/>
          <w:noProof/>
          <w:szCs w:val="22"/>
          <w:lang w:val="de-DE"/>
        </w:rPr>
      </w:pPr>
      <w:ins w:id="3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3"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TableofFigures"/>
        <w:tabs>
          <w:tab w:val="right" w:leader="dot" w:pos="9741"/>
        </w:tabs>
        <w:rPr>
          <w:ins w:id="354" w:author="Ungerer, Max" w:date="2021-10-21T15:18:00Z"/>
          <w:rFonts w:asciiTheme="minorHAnsi" w:eastAsiaTheme="minorEastAsia" w:hAnsiTheme="minorHAnsi" w:cstheme="minorBidi"/>
          <w:noProof/>
          <w:szCs w:val="22"/>
          <w:lang w:val="de-DE"/>
        </w:rPr>
      </w:pPr>
      <w:ins w:id="3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6"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TableofFigures"/>
        <w:tabs>
          <w:tab w:val="right" w:leader="dot" w:pos="9741"/>
        </w:tabs>
        <w:rPr>
          <w:ins w:id="357" w:author="Ungerer, Max" w:date="2021-10-21T15:18:00Z"/>
          <w:rFonts w:asciiTheme="minorHAnsi" w:eastAsiaTheme="minorEastAsia" w:hAnsiTheme="minorHAnsi" w:cstheme="minorBidi"/>
          <w:noProof/>
          <w:szCs w:val="22"/>
          <w:lang w:val="de-DE"/>
        </w:rPr>
      </w:pPr>
      <w:ins w:id="3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59"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TableofFigures"/>
        <w:tabs>
          <w:tab w:val="right" w:leader="dot" w:pos="9741"/>
        </w:tabs>
        <w:rPr>
          <w:ins w:id="360" w:author="Ungerer, Max" w:date="2021-10-21T15:18:00Z"/>
          <w:rFonts w:asciiTheme="minorHAnsi" w:eastAsiaTheme="minorEastAsia" w:hAnsiTheme="minorHAnsi" w:cstheme="minorBidi"/>
          <w:noProof/>
          <w:szCs w:val="22"/>
          <w:lang w:val="de-DE"/>
        </w:rPr>
      </w:pPr>
      <w:ins w:id="3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TableofFigures"/>
        <w:tabs>
          <w:tab w:val="right" w:leader="dot" w:pos="9741"/>
        </w:tabs>
        <w:rPr>
          <w:ins w:id="363" w:author="Ungerer, Max" w:date="2021-10-21T15:18:00Z"/>
          <w:rFonts w:asciiTheme="minorHAnsi" w:eastAsiaTheme="minorEastAsia" w:hAnsiTheme="minorHAnsi" w:cstheme="minorBidi"/>
          <w:noProof/>
          <w:szCs w:val="22"/>
          <w:lang w:val="de-DE"/>
        </w:rPr>
      </w:pPr>
      <w:ins w:id="3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5"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TableofFigures"/>
        <w:tabs>
          <w:tab w:val="right" w:leader="dot" w:pos="9741"/>
        </w:tabs>
        <w:rPr>
          <w:ins w:id="366" w:author="Ungerer, Max" w:date="2021-10-21T15:18:00Z"/>
          <w:rFonts w:asciiTheme="minorHAnsi" w:eastAsiaTheme="minorEastAsia" w:hAnsiTheme="minorHAnsi" w:cstheme="minorBidi"/>
          <w:noProof/>
          <w:szCs w:val="22"/>
          <w:lang w:val="de-DE"/>
        </w:rPr>
      </w:pPr>
      <w:ins w:id="3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68"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TableofFigures"/>
        <w:tabs>
          <w:tab w:val="right" w:leader="dot" w:pos="9741"/>
        </w:tabs>
        <w:rPr>
          <w:ins w:id="369" w:author="Ungerer, Max" w:date="2021-10-21T15:18:00Z"/>
          <w:rFonts w:asciiTheme="minorHAnsi" w:eastAsiaTheme="minorEastAsia" w:hAnsiTheme="minorHAnsi" w:cstheme="minorBidi"/>
          <w:noProof/>
          <w:szCs w:val="22"/>
          <w:lang w:val="de-DE"/>
        </w:rPr>
      </w:pPr>
      <w:ins w:id="3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1"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TableofFigures"/>
        <w:tabs>
          <w:tab w:val="right" w:leader="dot" w:pos="9741"/>
        </w:tabs>
        <w:rPr>
          <w:ins w:id="372" w:author="Ungerer, Max" w:date="2021-10-21T15:18:00Z"/>
          <w:rFonts w:asciiTheme="minorHAnsi" w:eastAsiaTheme="minorEastAsia" w:hAnsiTheme="minorHAnsi" w:cstheme="minorBidi"/>
          <w:noProof/>
          <w:szCs w:val="22"/>
          <w:lang w:val="de-DE"/>
        </w:rPr>
      </w:pPr>
      <w:ins w:id="3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4"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TableofFigures"/>
        <w:tabs>
          <w:tab w:val="right" w:leader="dot" w:pos="9741"/>
        </w:tabs>
        <w:rPr>
          <w:ins w:id="375" w:author="Ungerer, Max" w:date="2021-10-21T15:18:00Z"/>
          <w:rFonts w:asciiTheme="minorHAnsi" w:eastAsiaTheme="minorEastAsia" w:hAnsiTheme="minorHAnsi" w:cstheme="minorBidi"/>
          <w:noProof/>
          <w:szCs w:val="22"/>
          <w:lang w:val="de-DE"/>
        </w:rPr>
      </w:pPr>
      <w:ins w:id="3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TableofFigures"/>
        <w:tabs>
          <w:tab w:val="right" w:leader="dot" w:pos="9741"/>
        </w:tabs>
        <w:rPr>
          <w:ins w:id="378" w:author="Ungerer, Max" w:date="2021-10-21T15:18:00Z"/>
          <w:rFonts w:asciiTheme="minorHAnsi" w:eastAsiaTheme="minorEastAsia" w:hAnsiTheme="minorHAnsi" w:cstheme="minorBidi"/>
          <w:noProof/>
          <w:szCs w:val="22"/>
          <w:lang w:val="de-DE"/>
        </w:rPr>
      </w:pPr>
      <w:ins w:id="3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0"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TableofFigures"/>
        <w:tabs>
          <w:tab w:val="right" w:leader="dot" w:pos="9741"/>
        </w:tabs>
        <w:rPr>
          <w:ins w:id="381" w:author="Ungerer, Max" w:date="2021-10-21T15:18:00Z"/>
          <w:rFonts w:asciiTheme="minorHAnsi" w:eastAsiaTheme="minorEastAsia" w:hAnsiTheme="minorHAnsi" w:cstheme="minorBidi"/>
          <w:noProof/>
          <w:szCs w:val="22"/>
          <w:lang w:val="de-DE"/>
        </w:rPr>
      </w:pPr>
      <w:ins w:id="3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3"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TableofFigures"/>
        <w:tabs>
          <w:tab w:val="right" w:leader="dot" w:pos="9741"/>
        </w:tabs>
        <w:rPr>
          <w:ins w:id="384" w:author="Ungerer, Max" w:date="2021-10-21T15:18:00Z"/>
          <w:rFonts w:asciiTheme="minorHAnsi" w:eastAsiaTheme="minorEastAsia" w:hAnsiTheme="minorHAnsi" w:cstheme="minorBidi"/>
          <w:noProof/>
          <w:szCs w:val="22"/>
          <w:lang w:val="de-DE"/>
        </w:rPr>
      </w:pPr>
      <w:ins w:id="3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6"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TableofFigures"/>
        <w:tabs>
          <w:tab w:val="right" w:leader="dot" w:pos="9741"/>
        </w:tabs>
        <w:rPr>
          <w:ins w:id="387" w:author="Ungerer, Max" w:date="2021-10-21T15:18:00Z"/>
          <w:rFonts w:asciiTheme="minorHAnsi" w:eastAsiaTheme="minorEastAsia" w:hAnsiTheme="minorHAnsi" w:cstheme="minorBidi"/>
          <w:noProof/>
          <w:szCs w:val="22"/>
          <w:lang w:val="de-DE"/>
        </w:rPr>
      </w:pPr>
      <w:ins w:id="388"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89"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TableofFigures"/>
        <w:tabs>
          <w:tab w:val="right" w:leader="dot" w:pos="9741"/>
        </w:tabs>
        <w:rPr>
          <w:ins w:id="390" w:author="Ungerer, Max" w:date="2021-10-21T15:18:00Z"/>
          <w:rFonts w:asciiTheme="minorHAnsi" w:eastAsiaTheme="minorEastAsia" w:hAnsiTheme="minorHAnsi" w:cstheme="minorBidi"/>
          <w:noProof/>
          <w:szCs w:val="22"/>
          <w:lang w:val="de-DE"/>
        </w:rPr>
      </w:pPr>
      <w:ins w:id="3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2"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TableofFigures"/>
        <w:tabs>
          <w:tab w:val="right" w:leader="dot" w:pos="9741"/>
        </w:tabs>
        <w:rPr>
          <w:ins w:id="393" w:author="Ungerer, Max" w:date="2021-10-21T15:18:00Z"/>
          <w:rFonts w:asciiTheme="minorHAnsi" w:eastAsiaTheme="minorEastAsia" w:hAnsiTheme="minorHAnsi" w:cstheme="minorBidi"/>
          <w:noProof/>
          <w:szCs w:val="22"/>
          <w:lang w:val="de-DE"/>
        </w:rPr>
      </w:pPr>
      <w:ins w:id="3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5"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TableofFigures"/>
        <w:tabs>
          <w:tab w:val="right" w:leader="dot" w:pos="9741"/>
        </w:tabs>
        <w:rPr>
          <w:ins w:id="396" w:author="Ungerer, Max" w:date="2021-10-21T15:18:00Z"/>
          <w:rFonts w:asciiTheme="minorHAnsi" w:eastAsiaTheme="minorEastAsia" w:hAnsiTheme="minorHAnsi" w:cstheme="minorBidi"/>
          <w:noProof/>
          <w:szCs w:val="22"/>
          <w:lang w:val="de-DE"/>
        </w:rPr>
      </w:pPr>
      <w:ins w:id="3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398"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TableofFigures"/>
        <w:tabs>
          <w:tab w:val="right" w:leader="dot" w:pos="9741"/>
        </w:tabs>
        <w:rPr>
          <w:ins w:id="399" w:author="Ungerer, Max" w:date="2021-10-21T15:18:00Z"/>
          <w:rFonts w:asciiTheme="minorHAnsi" w:eastAsiaTheme="minorEastAsia" w:hAnsiTheme="minorHAnsi" w:cstheme="minorBidi"/>
          <w:noProof/>
          <w:szCs w:val="22"/>
          <w:lang w:val="de-DE"/>
        </w:rPr>
      </w:pPr>
      <w:ins w:id="4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1"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TableofFigures"/>
        <w:tabs>
          <w:tab w:val="right" w:leader="dot" w:pos="9741"/>
        </w:tabs>
        <w:rPr>
          <w:ins w:id="402" w:author="Ungerer, Max" w:date="2021-10-21T15:18:00Z"/>
          <w:rFonts w:asciiTheme="minorHAnsi" w:eastAsiaTheme="minorEastAsia" w:hAnsiTheme="minorHAnsi" w:cstheme="minorBidi"/>
          <w:noProof/>
          <w:szCs w:val="22"/>
          <w:lang w:val="de-DE"/>
        </w:rPr>
      </w:pPr>
      <w:ins w:id="4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4"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TableofFigures"/>
        <w:tabs>
          <w:tab w:val="right" w:leader="dot" w:pos="9741"/>
        </w:tabs>
        <w:rPr>
          <w:ins w:id="405" w:author="Ungerer, Max" w:date="2021-10-21T15:18:00Z"/>
          <w:rFonts w:asciiTheme="minorHAnsi" w:eastAsiaTheme="minorEastAsia" w:hAnsiTheme="minorHAnsi" w:cstheme="minorBidi"/>
          <w:noProof/>
          <w:szCs w:val="22"/>
          <w:lang w:val="de-DE"/>
        </w:rPr>
      </w:pPr>
      <w:ins w:id="4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7"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TableofFigures"/>
        <w:tabs>
          <w:tab w:val="right" w:leader="dot" w:pos="9741"/>
        </w:tabs>
        <w:rPr>
          <w:ins w:id="408" w:author="Ungerer, Max" w:date="2021-10-21T15:18:00Z"/>
          <w:rFonts w:asciiTheme="minorHAnsi" w:eastAsiaTheme="minorEastAsia" w:hAnsiTheme="minorHAnsi" w:cstheme="minorBidi"/>
          <w:noProof/>
          <w:szCs w:val="22"/>
          <w:lang w:val="de-DE"/>
        </w:rPr>
      </w:pPr>
      <w:ins w:id="4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0"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TableofFigures"/>
        <w:tabs>
          <w:tab w:val="right" w:leader="dot" w:pos="9741"/>
        </w:tabs>
        <w:rPr>
          <w:ins w:id="411" w:author="Ungerer, Max" w:date="2021-10-21T15:18:00Z"/>
          <w:rFonts w:asciiTheme="minorHAnsi" w:eastAsiaTheme="minorEastAsia" w:hAnsiTheme="minorHAnsi" w:cstheme="minorBidi"/>
          <w:noProof/>
          <w:szCs w:val="22"/>
          <w:lang w:val="de-DE"/>
        </w:rPr>
      </w:pPr>
      <w:ins w:id="4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3"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TableofFigures"/>
        <w:tabs>
          <w:tab w:val="right" w:leader="dot" w:pos="9741"/>
        </w:tabs>
        <w:rPr>
          <w:ins w:id="414" w:author="Ungerer, Max" w:date="2021-10-21T15:18:00Z"/>
          <w:rFonts w:asciiTheme="minorHAnsi" w:eastAsiaTheme="minorEastAsia" w:hAnsiTheme="minorHAnsi" w:cstheme="minorBidi"/>
          <w:noProof/>
          <w:szCs w:val="22"/>
          <w:lang w:val="de-DE"/>
        </w:rPr>
      </w:pPr>
      <w:ins w:id="4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6"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TableofFigures"/>
        <w:tabs>
          <w:tab w:val="right" w:leader="dot" w:pos="9741"/>
        </w:tabs>
        <w:rPr>
          <w:ins w:id="417" w:author="Ungerer, Max" w:date="2021-10-21T15:18:00Z"/>
          <w:rFonts w:asciiTheme="minorHAnsi" w:eastAsiaTheme="minorEastAsia" w:hAnsiTheme="minorHAnsi" w:cstheme="minorBidi"/>
          <w:noProof/>
          <w:szCs w:val="22"/>
          <w:lang w:val="de-DE"/>
        </w:rPr>
      </w:pPr>
      <w:ins w:id="4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19"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TableofFigures"/>
        <w:tabs>
          <w:tab w:val="right" w:leader="dot" w:pos="9741"/>
        </w:tabs>
        <w:rPr>
          <w:ins w:id="420" w:author="Ungerer, Max" w:date="2021-10-21T15:18:00Z"/>
          <w:rFonts w:asciiTheme="minorHAnsi" w:eastAsiaTheme="minorEastAsia" w:hAnsiTheme="minorHAnsi" w:cstheme="minorBidi"/>
          <w:noProof/>
          <w:szCs w:val="22"/>
          <w:lang w:val="de-DE"/>
        </w:rPr>
      </w:pPr>
      <w:ins w:id="4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2"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TableofFigures"/>
        <w:tabs>
          <w:tab w:val="right" w:leader="dot" w:pos="9741"/>
        </w:tabs>
        <w:rPr>
          <w:ins w:id="423" w:author="Ungerer, Max" w:date="2021-10-21T15:18:00Z"/>
          <w:rFonts w:asciiTheme="minorHAnsi" w:eastAsiaTheme="minorEastAsia" w:hAnsiTheme="minorHAnsi" w:cstheme="minorBidi"/>
          <w:noProof/>
          <w:szCs w:val="22"/>
          <w:lang w:val="de-DE"/>
        </w:rPr>
      </w:pPr>
      <w:ins w:id="4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5"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TableofFigures"/>
        <w:tabs>
          <w:tab w:val="right" w:leader="dot" w:pos="9741"/>
        </w:tabs>
        <w:rPr>
          <w:ins w:id="426" w:author="Ungerer, Max" w:date="2021-10-21T15:18:00Z"/>
          <w:rFonts w:asciiTheme="minorHAnsi" w:eastAsiaTheme="minorEastAsia" w:hAnsiTheme="minorHAnsi" w:cstheme="minorBidi"/>
          <w:noProof/>
          <w:szCs w:val="22"/>
          <w:lang w:val="de-DE"/>
        </w:rPr>
      </w:pPr>
      <w:ins w:id="4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28"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TableofFigures"/>
        <w:tabs>
          <w:tab w:val="right" w:leader="dot" w:pos="9741"/>
        </w:tabs>
        <w:rPr>
          <w:ins w:id="429" w:author="Ungerer, Max" w:date="2021-10-21T15:18:00Z"/>
          <w:rFonts w:asciiTheme="minorHAnsi" w:eastAsiaTheme="minorEastAsia" w:hAnsiTheme="minorHAnsi" w:cstheme="minorBidi"/>
          <w:noProof/>
          <w:szCs w:val="22"/>
          <w:lang w:val="de-DE"/>
        </w:rPr>
      </w:pPr>
      <w:ins w:id="4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1"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TableofFigures"/>
        <w:tabs>
          <w:tab w:val="right" w:leader="dot" w:pos="9741"/>
        </w:tabs>
        <w:rPr>
          <w:ins w:id="432" w:author="Ungerer, Max" w:date="2021-10-21T15:18:00Z"/>
          <w:rFonts w:asciiTheme="minorHAnsi" w:eastAsiaTheme="minorEastAsia" w:hAnsiTheme="minorHAnsi" w:cstheme="minorBidi"/>
          <w:noProof/>
          <w:szCs w:val="22"/>
          <w:lang w:val="de-DE"/>
        </w:rPr>
      </w:pPr>
      <w:ins w:id="4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4"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TableofFigures"/>
        <w:tabs>
          <w:tab w:val="right" w:leader="dot" w:pos="9741"/>
        </w:tabs>
        <w:rPr>
          <w:ins w:id="435" w:author="Ungerer, Max" w:date="2021-10-21T15:18:00Z"/>
          <w:rFonts w:asciiTheme="minorHAnsi" w:eastAsiaTheme="minorEastAsia" w:hAnsiTheme="minorHAnsi" w:cstheme="minorBidi"/>
          <w:noProof/>
          <w:szCs w:val="22"/>
          <w:lang w:val="de-DE"/>
        </w:rPr>
      </w:pPr>
      <w:ins w:id="4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7"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TableofFigures"/>
        <w:tabs>
          <w:tab w:val="right" w:leader="dot" w:pos="9741"/>
        </w:tabs>
        <w:rPr>
          <w:ins w:id="438" w:author="Ungerer, Max" w:date="2021-10-21T15:18:00Z"/>
          <w:rFonts w:asciiTheme="minorHAnsi" w:eastAsiaTheme="minorEastAsia" w:hAnsiTheme="minorHAnsi" w:cstheme="minorBidi"/>
          <w:noProof/>
          <w:szCs w:val="22"/>
          <w:lang w:val="de-DE"/>
        </w:rPr>
      </w:pPr>
      <w:ins w:id="4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0"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TableofFigures"/>
        <w:tabs>
          <w:tab w:val="right" w:leader="dot" w:pos="9741"/>
        </w:tabs>
        <w:rPr>
          <w:ins w:id="441" w:author="Ungerer, Max" w:date="2021-10-21T15:18:00Z"/>
          <w:rFonts w:asciiTheme="minorHAnsi" w:eastAsiaTheme="minorEastAsia" w:hAnsiTheme="minorHAnsi" w:cstheme="minorBidi"/>
          <w:noProof/>
          <w:szCs w:val="22"/>
          <w:lang w:val="de-DE"/>
        </w:rPr>
      </w:pPr>
      <w:ins w:id="4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3"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TableofFigures"/>
        <w:tabs>
          <w:tab w:val="right" w:leader="dot" w:pos="9741"/>
        </w:tabs>
        <w:rPr>
          <w:ins w:id="444" w:author="Ungerer, Max" w:date="2021-10-21T15:18:00Z"/>
          <w:rFonts w:asciiTheme="minorHAnsi" w:eastAsiaTheme="minorEastAsia" w:hAnsiTheme="minorHAnsi" w:cstheme="minorBidi"/>
          <w:noProof/>
          <w:szCs w:val="22"/>
          <w:lang w:val="de-DE"/>
        </w:rPr>
      </w:pPr>
      <w:ins w:id="4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6"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TableofFigures"/>
        <w:tabs>
          <w:tab w:val="right" w:leader="dot" w:pos="9741"/>
        </w:tabs>
        <w:rPr>
          <w:ins w:id="447" w:author="Ungerer, Max" w:date="2021-10-21T15:18:00Z"/>
          <w:rFonts w:asciiTheme="minorHAnsi" w:eastAsiaTheme="minorEastAsia" w:hAnsiTheme="minorHAnsi" w:cstheme="minorBidi"/>
          <w:noProof/>
          <w:szCs w:val="22"/>
          <w:lang w:val="de-DE"/>
        </w:rPr>
      </w:pPr>
      <w:ins w:id="4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49"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TableofFigures"/>
        <w:tabs>
          <w:tab w:val="right" w:leader="dot" w:pos="9741"/>
        </w:tabs>
        <w:rPr>
          <w:ins w:id="450" w:author="Ungerer, Max" w:date="2021-10-21T15:18:00Z"/>
          <w:rFonts w:asciiTheme="minorHAnsi" w:eastAsiaTheme="minorEastAsia" w:hAnsiTheme="minorHAnsi" w:cstheme="minorBidi"/>
          <w:noProof/>
          <w:szCs w:val="22"/>
          <w:lang w:val="de-DE"/>
        </w:rPr>
      </w:pPr>
      <w:ins w:id="4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2"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TableofFigures"/>
        <w:tabs>
          <w:tab w:val="right" w:leader="dot" w:pos="9741"/>
        </w:tabs>
        <w:rPr>
          <w:ins w:id="453" w:author="Ungerer, Max" w:date="2021-10-21T15:18:00Z"/>
          <w:rFonts w:asciiTheme="minorHAnsi" w:eastAsiaTheme="minorEastAsia" w:hAnsiTheme="minorHAnsi" w:cstheme="minorBidi"/>
          <w:noProof/>
          <w:szCs w:val="22"/>
          <w:lang w:val="de-DE"/>
        </w:rPr>
      </w:pPr>
      <w:ins w:id="4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5"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TableofFigures"/>
        <w:tabs>
          <w:tab w:val="right" w:leader="dot" w:pos="9741"/>
        </w:tabs>
        <w:rPr>
          <w:ins w:id="456" w:author="Ungerer, Max" w:date="2021-10-21T15:18:00Z"/>
          <w:rFonts w:asciiTheme="minorHAnsi" w:eastAsiaTheme="minorEastAsia" w:hAnsiTheme="minorHAnsi" w:cstheme="minorBidi"/>
          <w:noProof/>
          <w:szCs w:val="22"/>
          <w:lang w:val="de-DE"/>
        </w:rPr>
      </w:pPr>
      <w:ins w:id="4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58"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TableofFigures"/>
        <w:tabs>
          <w:tab w:val="right" w:leader="dot" w:pos="9741"/>
        </w:tabs>
        <w:rPr>
          <w:ins w:id="459" w:author="Ungerer, Max" w:date="2021-10-21T15:18:00Z"/>
          <w:rFonts w:asciiTheme="minorHAnsi" w:eastAsiaTheme="minorEastAsia" w:hAnsiTheme="minorHAnsi" w:cstheme="minorBidi"/>
          <w:noProof/>
          <w:szCs w:val="22"/>
          <w:lang w:val="de-DE"/>
        </w:rPr>
      </w:pPr>
      <w:ins w:id="4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1"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TableofFigures"/>
        <w:tabs>
          <w:tab w:val="right" w:leader="dot" w:pos="9741"/>
        </w:tabs>
        <w:rPr>
          <w:ins w:id="462" w:author="Ungerer, Max" w:date="2021-10-21T15:18:00Z"/>
          <w:rFonts w:asciiTheme="minorHAnsi" w:eastAsiaTheme="minorEastAsia" w:hAnsiTheme="minorHAnsi" w:cstheme="minorBidi"/>
          <w:noProof/>
          <w:szCs w:val="22"/>
          <w:lang w:val="de-DE"/>
        </w:rPr>
      </w:pPr>
      <w:ins w:id="4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4"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TableofFigures"/>
        <w:tabs>
          <w:tab w:val="right" w:leader="dot" w:pos="9741"/>
        </w:tabs>
        <w:rPr>
          <w:ins w:id="465" w:author="Ungerer, Max" w:date="2021-10-21T15:18:00Z"/>
          <w:rFonts w:asciiTheme="minorHAnsi" w:eastAsiaTheme="minorEastAsia" w:hAnsiTheme="minorHAnsi" w:cstheme="minorBidi"/>
          <w:noProof/>
          <w:szCs w:val="22"/>
          <w:lang w:val="de-DE"/>
        </w:rPr>
      </w:pPr>
      <w:ins w:id="4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7"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TableofFigures"/>
        <w:tabs>
          <w:tab w:val="right" w:leader="dot" w:pos="9741"/>
        </w:tabs>
        <w:rPr>
          <w:ins w:id="468" w:author="Ungerer, Max" w:date="2021-10-21T15:18:00Z"/>
          <w:rFonts w:asciiTheme="minorHAnsi" w:eastAsiaTheme="minorEastAsia" w:hAnsiTheme="minorHAnsi" w:cstheme="minorBidi"/>
          <w:noProof/>
          <w:szCs w:val="22"/>
          <w:lang w:val="de-DE"/>
        </w:rPr>
      </w:pPr>
      <w:ins w:id="4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0"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TableofFigures"/>
        <w:tabs>
          <w:tab w:val="right" w:leader="dot" w:pos="9741"/>
        </w:tabs>
        <w:rPr>
          <w:ins w:id="471" w:author="Ungerer, Max" w:date="2021-10-21T15:18:00Z"/>
          <w:rFonts w:asciiTheme="minorHAnsi" w:eastAsiaTheme="minorEastAsia" w:hAnsiTheme="minorHAnsi" w:cstheme="minorBidi"/>
          <w:noProof/>
          <w:szCs w:val="22"/>
          <w:lang w:val="de-DE"/>
        </w:rPr>
      </w:pPr>
      <w:ins w:id="4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3"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TableofFigures"/>
        <w:tabs>
          <w:tab w:val="right" w:leader="dot" w:pos="9741"/>
        </w:tabs>
        <w:rPr>
          <w:ins w:id="474" w:author="Ungerer, Max" w:date="2021-10-21T15:18:00Z"/>
          <w:rFonts w:asciiTheme="minorHAnsi" w:eastAsiaTheme="minorEastAsia" w:hAnsiTheme="minorHAnsi" w:cstheme="minorBidi"/>
          <w:noProof/>
          <w:szCs w:val="22"/>
          <w:lang w:val="de-DE"/>
        </w:rPr>
      </w:pPr>
      <w:ins w:id="4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6"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TableofFigures"/>
        <w:tabs>
          <w:tab w:val="right" w:leader="dot" w:pos="9741"/>
        </w:tabs>
        <w:rPr>
          <w:ins w:id="477" w:author="Ungerer, Max" w:date="2021-10-21T15:18:00Z"/>
          <w:rFonts w:asciiTheme="minorHAnsi" w:eastAsiaTheme="minorEastAsia" w:hAnsiTheme="minorHAnsi" w:cstheme="minorBidi"/>
          <w:noProof/>
          <w:szCs w:val="22"/>
          <w:lang w:val="de-DE"/>
        </w:rPr>
      </w:pPr>
      <w:ins w:id="4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79"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TableofFigures"/>
        <w:tabs>
          <w:tab w:val="right" w:leader="dot" w:pos="9741"/>
        </w:tabs>
        <w:rPr>
          <w:ins w:id="480" w:author="Ungerer, Max" w:date="2021-10-21T15:18:00Z"/>
          <w:rFonts w:asciiTheme="minorHAnsi" w:eastAsiaTheme="minorEastAsia" w:hAnsiTheme="minorHAnsi" w:cstheme="minorBidi"/>
          <w:noProof/>
          <w:szCs w:val="22"/>
          <w:lang w:val="de-DE"/>
        </w:rPr>
      </w:pPr>
      <w:ins w:id="4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2"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TableofFigures"/>
        <w:tabs>
          <w:tab w:val="right" w:leader="dot" w:pos="9741"/>
        </w:tabs>
        <w:rPr>
          <w:ins w:id="483" w:author="Ungerer, Max" w:date="2021-10-21T15:18:00Z"/>
          <w:rFonts w:asciiTheme="minorHAnsi" w:eastAsiaTheme="minorEastAsia" w:hAnsiTheme="minorHAnsi" w:cstheme="minorBidi"/>
          <w:noProof/>
          <w:szCs w:val="22"/>
          <w:lang w:val="de-DE"/>
        </w:rPr>
      </w:pPr>
      <w:ins w:id="4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5"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TableofFigures"/>
        <w:tabs>
          <w:tab w:val="right" w:leader="dot" w:pos="9741"/>
        </w:tabs>
        <w:rPr>
          <w:ins w:id="486" w:author="Ungerer, Max" w:date="2021-10-21T15:18:00Z"/>
          <w:rFonts w:asciiTheme="minorHAnsi" w:eastAsiaTheme="minorEastAsia" w:hAnsiTheme="minorHAnsi" w:cstheme="minorBidi"/>
          <w:noProof/>
          <w:szCs w:val="22"/>
          <w:lang w:val="de-DE"/>
        </w:rPr>
      </w:pPr>
      <w:ins w:id="4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88"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TableofFigures"/>
        <w:tabs>
          <w:tab w:val="right" w:leader="dot" w:pos="9741"/>
        </w:tabs>
        <w:rPr>
          <w:ins w:id="489" w:author="Ungerer, Max" w:date="2021-10-21T15:18:00Z"/>
          <w:rFonts w:asciiTheme="minorHAnsi" w:eastAsiaTheme="minorEastAsia" w:hAnsiTheme="minorHAnsi" w:cstheme="minorBidi"/>
          <w:noProof/>
          <w:szCs w:val="22"/>
          <w:lang w:val="de-DE"/>
        </w:rPr>
      </w:pPr>
      <w:ins w:id="4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1"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TableofFigures"/>
        <w:tabs>
          <w:tab w:val="right" w:leader="dot" w:pos="9741"/>
        </w:tabs>
        <w:rPr>
          <w:ins w:id="492" w:author="Ungerer, Max" w:date="2021-10-21T15:18:00Z"/>
          <w:rFonts w:asciiTheme="minorHAnsi" w:eastAsiaTheme="minorEastAsia" w:hAnsiTheme="minorHAnsi" w:cstheme="minorBidi"/>
          <w:noProof/>
          <w:szCs w:val="22"/>
          <w:lang w:val="de-DE"/>
        </w:rPr>
      </w:pPr>
      <w:ins w:id="49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4"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TableofFigures"/>
        <w:tabs>
          <w:tab w:val="right" w:leader="dot" w:pos="9741"/>
        </w:tabs>
        <w:rPr>
          <w:ins w:id="495" w:author="Ungerer, Max" w:date="2021-10-21T15:18:00Z"/>
          <w:rFonts w:asciiTheme="minorHAnsi" w:eastAsiaTheme="minorEastAsia" w:hAnsiTheme="minorHAnsi" w:cstheme="minorBidi"/>
          <w:noProof/>
          <w:szCs w:val="22"/>
          <w:lang w:val="de-DE"/>
        </w:rPr>
      </w:pPr>
      <w:ins w:id="4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7"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TableofFigures"/>
        <w:tabs>
          <w:tab w:val="right" w:leader="dot" w:pos="9741"/>
        </w:tabs>
        <w:rPr>
          <w:ins w:id="498" w:author="Ungerer, Max" w:date="2021-10-21T15:18:00Z"/>
          <w:rFonts w:asciiTheme="minorHAnsi" w:eastAsiaTheme="minorEastAsia" w:hAnsiTheme="minorHAnsi" w:cstheme="minorBidi"/>
          <w:noProof/>
          <w:szCs w:val="22"/>
          <w:lang w:val="de-DE"/>
        </w:rPr>
      </w:pPr>
      <w:ins w:id="4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0"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TableofFigures"/>
        <w:tabs>
          <w:tab w:val="right" w:leader="dot" w:pos="9741"/>
        </w:tabs>
        <w:rPr>
          <w:ins w:id="501" w:author="Ungerer, Max" w:date="2021-10-21T15:18:00Z"/>
          <w:rFonts w:asciiTheme="minorHAnsi" w:eastAsiaTheme="minorEastAsia" w:hAnsiTheme="minorHAnsi" w:cstheme="minorBidi"/>
          <w:noProof/>
          <w:szCs w:val="22"/>
          <w:lang w:val="de-DE"/>
        </w:rPr>
      </w:pPr>
      <w:ins w:id="5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3"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TableofFigures"/>
        <w:tabs>
          <w:tab w:val="right" w:leader="dot" w:pos="9741"/>
        </w:tabs>
        <w:rPr>
          <w:ins w:id="504" w:author="Ungerer, Max" w:date="2021-10-21T15:18:00Z"/>
          <w:rFonts w:asciiTheme="minorHAnsi" w:eastAsiaTheme="minorEastAsia" w:hAnsiTheme="minorHAnsi" w:cstheme="minorBidi"/>
          <w:noProof/>
          <w:szCs w:val="22"/>
          <w:lang w:val="de-DE"/>
        </w:rPr>
      </w:pPr>
      <w:ins w:id="5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6"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TableofFigures"/>
        <w:tabs>
          <w:tab w:val="right" w:leader="dot" w:pos="9741"/>
        </w:tabs>
        <w:rPr>
          <w:ins w:id="507" w:author="Ungerer, Max" w:date="2021-10-21T15:18:00Z"/>
          <w:rFonts w:asciiTheme="minorHAnsi" w:eastAsiaTheme="minorEastAsia" w:hAnsiTheme="minorHAnsi" w:cstheme="minorBidi"/>
          <w:noProof/>
          <w:szCs w:val="22"/>
          <w:lang w:val="de-DE"/>
        </w:rPr>
      </w:pPr>
      <w:ins w:id="5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09"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TableofFigures"/>
        <w:tabs>
          <w:tab w:val="right" w:leader="dot" w:pos="9741"/>
        </w:tabs>
        <w:rPr>
          <w:ins w:id="510" w:author="Ungerer, Max" w:date="2021-10-21T15:18:00Z"/>
          <w:rFonts w:asciiTheme="minorHAnsi" w:eastAsiaTheme="minorEastAsia" w:hAnsiTheme="minorHAnsi" w:cstheme="minorBidi"/>
          <w:noProof/>
          <w:szCs w:val="22"/>
          <w:lang w:val="de-DE"/>
        </w:rPr>
      </w:pPr>
      <w:ins w:id="5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2"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TableofFigures"/>
        <w:tabs>
          <w:tab w:val="right" w:leader="dot" w:pos="9741"/>
        </w:tabs>
        <w:rPr>
          <w:ins w:id="513" w:author="Ungerer, Max" w:date="2021-10-21T15:18:00Z"/>
          <w:rFonts w:asciiTheme="minorHAnsi" w:eastAsiaTheme="minorEastAsia" w:hAnsiTheme="minorHAnsi" w:cstheme="minorBidi"/>
          <w:noProof/>
          <w:szCs w:val="22"/>
          <w:lang w:val="de-DE"/>
        </w:rPr>
      </w:pPr>
      <w:ins w:id="5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5"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TableofFigures"/>
        <w:tabs>
          <w:tab w:val="right" w:leader="dot" w:pos="9741"/>
        </w:tabs>
        <w:rPr>
          <w:ins w:id="516" w:author="Ungerer, Max" w:date="2021-10-21T15:18:00Z"/>
          <w:rFonts w:asciiTheme="minorHAnsi" w:eastAsiaTheme="minorEastAsia" w:hAnsiTheme="minorHAnsi" w:cstheme="minorBidi"/>
          <w:noProof/>
          <w:szCs w:val="22"/>
          <w:lang w:val="de-DE"/>
        </w:rPr>
      </w:pPr>
      <w:ins w:id="5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18"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TableofFigures"/>
        <w:tabs>
          <w:tab w:val="right" w:leader="dot" w:pos="9741"/>
        </w:tabs>
        <w:rPr>
          <w:ins w:id="519" w:author="Ungerer, Max" w:date="2021-10-21T15:18:00Z"/>
          <w:rFonts w:asciiTheme="minorHAnsi" w:eastAsiaTheme="minorEastAsia" w:hAnsiTheme="minorHAnsi" w:cstheme="minorBidi"/>
          <w:noProof/>
          <w:szCs w:val="22"/>
          <w:lang w:val="de-DE"/>
        </w:rPr>
      </w:pPr>
      <w:ins w:id="5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1"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TableofFigures"/>
        <w:tabs>
          <w:tab w:val="right" w:leader="dot" w:pos="9741"/>
        </w:tabs>
        <w:rPr>
          <w:ins w:id="522" w:author="Ungerer, Max" w:date="2021-10-21T15:18:00Z"/>
          <w:rFonts w:asciiTheme="minorHAnsi" w:eastAsiaTheme="minorEastAsia" w:hAnsiTheme="minorHAnsi" w:cstheme="minorBidi"/>
          <w:noProof/>
          <w:szCs w:val="22"/>
          <w:lang w:val="de-DE"/>
        </w:rPr>
      </w:pPr>
      <w:ins w:id="5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4"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TableofFigures"/>
        <w:tabs>
          <w:tab w:val="right" w:leader="dot" w:pos="9741"/>
        </w:tabs>
        <w:rPr>
          <w:ins w:id="525" w:author="Ungerer, Max" w:date="2021-10-21T15:18:00Z"/>
          <w:rFonts w:asciiTheme="minorHAnsi" w:eastAsiaTheme="minorEastAsia" w:hAnsiTheme="minorHAnsi" w:cstheme="minorBidi"/>
          <w:noProof/>
          <w:szCs w:val="22"/>
          <w:lang w:val="de-DE"/>
        </w:rPr>
      </w:pPr>
      <w:ins w:id="5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7"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TableofFigures"/>
        <w:tabs>
          <w:tab w:val="right" w:leader="dot" w:pos="9741"/>
        </w:tabs>
        <w:rPr>
          <w:ins w:id="528" w:author="Ungerer, Max" w:date="2021-10-21T15:18:00Z"/>
          <w:rFonts w:asciiTheme="minorHAnsi" w:eastAsiaTheme="minorEastAsia" w:hAnsiTheme="minorHAnsi" w:cstheme="minorBidi"/>
          <w:noProof/>
          <w:szCs w:val="22"/>
          <w:lang w:val="de-DE"/>
        </w:rPr>
      </w:pPr>
      <w:ins w:id="5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0"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TableofFigures"/>
        <w:tabs>
          <w:tab w:val="right" w:leader="dot" w:pos="9741"/>
        </w:tabs>
        <w:rPr>
          <w:ins w:id="531" w:author="Ungerer, Max" w:date="2021-10-21T15:18:00Z"/>
          <w:rFonts w:asciiTheme="minorHAnsi" w:eastAsiaTheme="minorEastAsia" w:hAnsiTheme="minorHAnsi" w:cstheme="minorBidi"/>
          <w:noProof/>
          <w:szCs w:val="22"/>
          <w:lang w:val="de-DE"/>
        </w:rPr>
      </w:pPr>
      <w:ins w:id="5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3"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TableofFigures"/>
        <w:tabs>
          <w:tab w:val="right" w:leader="dot" w:pos="9741"/>
        </w:tabs>
        <w:rPr>
          <w:ins w:id="534" w:author="Ungerer, Max" w:date="2021-10-21T15:18:00Z"/>
          <w:rFonts w:asciiTheme="minorHAnsi" w:eastAsiaTheme="minorEastAsia" w:hAnsiTheme="minorHAnsi" w:cstheme="minorBidi"/>
          <w:noProof/>
          <w:szCs w:val="22"/>
          <w:lang w:val="de-DE"/>
        </w:rPr>
      </w:pPr>
      <w:ins w:id="5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6"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TableofFigures"/>
        <w:tabs>
          <w:tab w:val="right" w:leader="dot" w:pos="9741"/>
        </w:tabs>
        <w:rPr>
          <w:ins w:id="537" w:author="Ungerer, Max" w:date="2021-10-21T15:18:00Z"/>
          <w:rFonts w:asciiTheme="minorHAnsi" w:eastAsiaTheme="minorEastAsia" w:hAnsiTheme="minorHAnsi" w:cstheme="minorBidi"/>
          <w:noProof/>
          <w:szCs w:val="22"/>
          <w:lang w:val="de-DE"/>
        </w:rPr>
      </w:pPr>
      <w:ins w:id="5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39"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TableofFigures"/>
        <w:tabs>
          <w:tab w:val="right" w:leader="dot" w:pos="9741"/>
        </w:tabs>
        <w:rPr>
          <w:ins w:id="540" w:author="Ungerer, Max" w:date="2021-10-21T15:18:00Z"/>
          <w:rFonts w:asciiTheme="minorHAnsi" w:eastAsiaTheme="minorEastAsia" w:hAnsiTheme="minorHAnsi" w:cstheme="minorBidi"/>
          <w:noProof/>
          <w:szCs w:val="22"/>
          <w:lang w:val="de-DE"/>
        </w:rPr>
      </w:pPr>
      <w:ins w:id="5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2"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TableofFigures"/>
        <w:tabs>
          <w:tab w:val="right" w:leader="dot" w:pos="9741"/>
        </w:tabs>
        <w:rPr>
          <w:ins w:id="543" w:author="Ungerer, Max" w:date="2021-10-21T15:18:00Z"/>
          <w:rFonts w:asciiTheme="minorHAnsi" w:eastAsiaTheme="minorEastAsia" w:hAnsiTheme="minorHAnsi" w:cstheme="minorBidi"/>
          <w:noProof/>
          <w:szCs w:val="22"/>
          <w:lang w:val="de-DE"/>
        </w:rPr>
      </w:pPr>
      <w:ins w:id="5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5"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TableofFigures"/>
        <w:tabs>
          <w:tab w:val="right" w:leader="dot" w:pos="9741"/>
        </w:tabs>
        <w:rPr>
          <w:ins w:id="546" w:author="Ungerer, Max" w:date="2021-10-21T15:18:00Z"/>
          <w:rFonts w:asciiTheme="minorHAnsi" w:eastAsiaTheme="minorEastAsia" w:hAnsiTheme="minorHAnsi" w:cstheme="minorBidi"/>
          <w:noProof/>
          <w:szCs w:val="22"/>
          <w:lang w:val="de-DE"/>
        </w:rPr>
      </w:pPr>
      <w:ins w:id="5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48"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TableofFigures"/>
        <w:tabs>
          <w:tab w:val="right" w:leader="dot" w:pos="9741"/>
        </w:tabs>
        <w:rPr>
          <w:ins w:id="549" w:author="Ungerer, Max" w:date="2021-10-21T15:18:00Z"/>
          <w:rFonts w:asciiTheme="minorHAnsi" w:eastAsiaTheme="minorEastAsia" w:hAnsiTheme="minorHAnsi" w:cstheme="minorBidi"/>
          <w:noProof/>
          <w:szCs w:val="22"/>
          <w:lang w:val="de-DE"/>
        </w:rPr>
      </w:pPr>
      <w:ins w:id="5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1"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TableofFigures"/>
        <w:tabs>
          <w:tab w:val="right" w:leader="dot" w:pos="9741"/>
        </w:tabs>
        <w:rPr>
          <w:ins w:id="552" w:author="Ungerer, Max" w:date="2021-10-21T15:18:00Z"/>
          <w:rFonts w:asciiTheme="minorHAnsi" w:eastAsiaTheme="minorEastAsia" w:hAnsiTheme="minorHAnsi" w:cstheme="minorBidi"/>
          <w:noProof/>
          <w:szCs w:val="22"/>
          <w:lang w:val="de-DE"/>
        </w:rPr>
      </w:pPr>
      <w:ins w:id="5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4"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TableofFigures"/>
        <w:tabs>
          <w:tab w:val="right" w:leader="dot" w:pos="9741"/>
        </w:tabs>
        <w:rPr>
          <w:ins w:id="555" w:author="Ungerer, Max" w:date="2021-10-21T15:18:00Z"/>
          <w:rFonts w:asciiTheme="minorHAnsi" w:eastAsiaTheme="minorEastAsia" w:hAnsiTheme="minorHAnsi" w:cstheme="minorBidi"/>
          <w:noProof/>
          <w:szCs w:val="22"/>
          <w:lang w:val="de-DE"/>
        </w:rPr>
      </w:pPr>
      <w:ins w:id="5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7"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TableofFigures"/>
        <w:tabs>
          <w:tab w:val="right" w:leader="dot" w:pos="9741"/>
        </w:tabs>
        <w:rPr>
          <w:ins w:id="558" w:author="Ungerer, Max" w:date="2021-10-21T15:18:00Z"/>
          <w:rFonts w:asciiTheme="minorHAnsi" w:eastAsiaTheme="minorEastAsia" w:hAnsiTheme="minorHAnsi" w:cstheme="minorBidi"/>
          <w:noProof/>
          <w:szCs w:val="22"/>
          <w:lang w:val="de-DE"/>
        </w:rPr>
      </w:pPr>
      <w:ins w:id="5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0"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TableofFigures"/>
        <w:tabs>
          <w:tab w:val="right" w:leader="dot" w:pos="9741"/>
        </w:tabs>
        <w:rPr>
          <w:ins w:id="561" w:author="Ungerer, Max" w:date="2021-10-21T15:18:00Z"/>
          <w:rFonts w:asciiTheme="minorHAnsi" w:eastAsiaTheme="minorEastAsia" w:hAnsiTheme="minorHAnsi" w:cstheme="minorBidi"/>
          <w:noProof/>
          <w:szCs w:val="22"/>
          <w:lang w:val="de-DE"/>
        </w:rPr>
      </w:pPr>
      <w:ins w:id="5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3"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TableofFigures"/>
        <w:tabs>
          <w:tab w:val="right" w:leader="dot" w:pos="9741"/>
        </w:tabs>
        <w:rPr>
          <w:ins w:id="564" w:author="Ungerer, Max" w:date="2021-10-21T15:18:00Z"/>
          <w:rFonts w:asciiTheme="minorHAnsi" w:eastAsiaTheme="minorEastAsia" w:hAnsiTheme="minorHAnsi" w:cstheme="minorBidi"/>
          <w:noProof/>
          <w:szCs w:val="22"/>
          <w:lang w:val="de-DE"/>
        </w:rPr>
      </w:pPr>
      <w:ins w:id="5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6"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TableofFigures"/>
        <w:tabs>
          <w:tab w:val="right" w:leader="dot" w:pos="9741"/>
        </w:tabs>
        <w:rPr>
          <w:ins w:id="567" w:author="Ungerer, Max" w:date="2021-10-21T15:18:00Z"/>
          <w:rFonts w:asciiTheme="minorHAnsi" w:eastAsiaTheme="minorEastAsia" w:hAnsiTheme="minorHAnsi" w:cstheme="minorBidi"/>
          <w:noProof/>
          <w:szCs w:val="22"/>
          <w:lang w:val="de-DE"/>
        </w:rPr>
      </w:pPr>
      <w:ins w:id="5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69"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TableofFigures"/>
        <w:tabs>
          <w:tab w:val="right" w:leader="dot" w:pos="9741"/>
        </w:tabs>
        <w:rPr>
          <w:ins w:id="570" w:author="Ungerer, Max" w:date="2021-10-21T15:18:00Z"/>
          <w:rFonts w:asciiTheme="minorHAnsi" w:eastAsiaTheme="minorEastAsia" w:hAnsiTheme="minorHAnsi" w:cstheme="minorBidi"/>
          <w:noProof/>
          <w:szCs w:val="22"/>
          <w:lang w:val="de-DE"/>
        </w:rPr>
      </w:pPr>
      <w:ins w:id="5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2"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TableofFigures"/>
        <w:tabs>
          <w:tab w:val="right" w:leader="dot" w:pos="9741"/>
        </w:tabs>
        <w:rPr>
          <w:ins w:id="573" w:author="Ungerer, Max" w:date="2021-10-21T15:18:00Z"/>
          <w:rFonts w:asciiTheme="minorHAnsi" w:eastAsiaTheme="minorEastAsia" w:hAnsiTheme="minorHAnsi" w:cstheme="minorBidi"/>
          <w:noProof/>
          <w:szCs w:val="22"/>
          <w:lang w:val="de-DE"/>
        </w:rPr>
      </w:pPr>
      <w:ins w:id="5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5"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TableofFigures"/>
        <w:tabs>
          <w:tab w:val="right" w:leader="dot" w:pos="9741"/>
        </w:tabs>
        <w:rPr>
          <w:ins w:id="576" w:author="Ungerer, Max" w:date="2021-10-21T15:18:00Z"/>
          <w:rFonts w:asciiTheme="minorHAnsi" w:eastAsiaTheme="minorEastAsia" w:hAnsiTheme="minorHAnsi" w:cstheme="minorBidi"/>
          <w:noProof/>
          <w:szCs w:val="22"/>
          <w:lang w:val="de-DE"/>
        </w:rPr>
      </w:pPr>
      <w:ins w:id="5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78"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TableofFigures"/>
        <w:tabs>
          <w:tab w:val="right" w:leader="dot" w:pos="9741"/>
        </w:tabs>
        <w:rPr>
          <w:ins w:id="579" w:author="Ungerer, Max" w:date="2021-10-21T15:18:00Z"/>
          <w:rFonts w:asciiTheme="minorHAnsi" w:eastAsiaTheme="minorEastAsia" w:hAnsiTheme="minorHAnsi" w:cstheme="minorBidi"/>
          <w:noProof/>
          <w:szCs w:val="22"/>
          <w:lang w:val="de-DE"/>
        </w:rPr>
      </w:pPr>
      <w:ins w:id="5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1"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TableofFigures"/>
        <w:tabs>
          <w:tab w:val="right" w:leader="dot" w:pos="9741"/>
        </w:tabs>
        <w:rPr>
          <w:ins w:id="582" w:author="Ungerer, Max" w:date="2021-10-21T15:18:00Z"/>
          <w:rFonts w:asciiTheme="minorHAnsi" w:eastAsiaTheme="minorEastAsia" w:hAnsiTheme="minorHAnsi" w:cstheme="minorBidi"/>
          <w:noProof/>
          <w:szCs w:val="22"/>
          <w:lang w:val="de-DE"/>
        </w:rPr>
      </w:pPr>
      <w:ins w:id="5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4"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TableofFigures"/>
        <w:tabs>
          <w:tab w:val="right" w:leader="dot" w:pos="9741"/>
        </w:tabs>
        <w:rPr>
          <w:ins w:id="585" w:author="Ungerer, Max" w:date="2021-10-21T15:18:00Z"/>
          <w:rFonts w:asciiTheme="minorHAnsi" w:eastAsiaTheme="minorEastAsia" w:hAnsiTheme="minorHAnsi" w:cstheme="minorBidi"/>
          <w:noProof/>
          <w:szCs w:val="22"/>
          <w:lang w:val="de-DE"/>
        </w:rPr>
      </w:pPr>
      <w:ins w:id="5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7"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TableofFigures"/>
        <w:tabs>
          <w:tab w:val="right" w:leader="dot" w:pos="9741"/>
        </w:tabs>
        <w:rPr>
          <w:ins w:id="588" w:author="Ungerer, Max" w:date="2021-10-21T15:18:00Z"/>
          <w:rFonts w:asciiTheme="minorHAnsi" w:eastAsiaTheme="minorEastAsia" w:hAnsiTheme="minorHAnsi" w:cstheme="minorBidi"/>
          <w:noProof/>
          <w:szCs w:val="22"/>
          <w:lang w:val="de-DE"/>
        </w:rPr>
      </w:pPr>
      <w:ins w:id="5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0"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TableofFigures"/>
        <w:tabs>
          <w:tab w:val="right" w:leader="dot" w:pos="9741"/>
        </w:tabs>
        <w:rPr>
          <w:ins w:id="591" w:author="Ungerer, Max" w:date="2021-10-21T15:18:00Z"/>
          <w:rFonts w:asciiTheme="minorHAnsi" w:eastAsiaTheme="minorEastAsia" w:hAnsiTheme="minorHAnsi" w:cstheme="minorBidi"/>
          <w:noProof/>
          <w:szCs w:val="22"/>
          <w:lang w:val="de-DE"/>
        </w:rPr>
      </w:pPr>
      <w:ins w:id="5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3"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TableofFigures"/>
        <w:tabs>
          <w:tab w:val="right" w:leader="dot" w:pos="9741"/>
        </w:tabs>
        <w:rPr>
          <w:ins w:id="594" w:author="Ungerer, Max" w:date="2021-10-21T15:18:00Z"/>
          <w:rFonts w:asciiTheme="minorHAnsi" w:eastAsiaTheme="minorEastAsia" w:hAnsiTheme="minorHAnsi" w:cstheme="minorBidi"/>
          <w:noProof/>
          <w:szCs w:val="22"/>
          <w:lang w:val="de-DE"/>
        </w:rPr>
      </w:pPr>
      <w:ins w:id="59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6"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TableofFigures"/>
        <w:tabs>
          <w:tab w:val="right" w:leader="dot" w:pos="9741"/>
        </w:tabs>
        <w:rPr>
          <w:ins w:id="597" w:author="Ungerer, Max" w:date="2021-10-21T15:18:00Z"/>
          <w:rFonts w:asciiTheme="minorHAnsi" w:eastAsiaTheme="minorEastAsia" w:hAnsiTheme="minorHAnsi" w:cstheme="minorBidi"/>
          <w:noProof/>
          <w:szCs w:val="22"/>
          <w:lang w:val="de-DE"/>
        </w:rPr>
      </w:pPr>
      <w:ins w:id="5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599"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TableofFigures"/>
        <w:tabs>
          <w:tab w:val="right" w:leader="dot" w:pos="9741"/>
        </w:tabs>
        <w:rPr>
          <w:ins w:id="600" w:author="Ungerer, Max" w:date="2021-10-21T15:18:00Z"/>
          <w:rFonts w:asciiTheme="minorHAnsi" w:eastAsiaTheme="minorEastAsia" w:hAnsiTheme="minorHAnsi" w:cstheme="minorBidi"/>
          <w:noProof/>
          <w:szCs w:val="22"/>
          <w:lang w:val="de-DE"/>
        </w:rPr>
      </w:pPr>
      <w:ins w:id="60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2"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TableofFigures"/>
        <w:tabs>
          <w:tab w:val="right" w:leader="dot" w:pos="9741"/>
        </w:tabs>
        <w:rPr>
          <w:ins w:id="603" w:author="Ungerer, Max" w:date="2021-10-21T15:18:00Z"/>
          <w:rFonts w:asciiTheme="minorHAnsi" w:eastAsiaTheme="minorEastAsia" w:hAnsiTheme="minorHAnsi" w:cstheme="minorBidi"/>
          <w:noProof/>
          <w:szCs w:val="22"/>
          <w:lang w:val="de-DE"/>
        </w:rPr>
      </w:pPr>
      <w:ins w:id="6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5"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TableofFigures"/>
        <w:tabs>
          <w:tab w:val="right" w:leader="dot" w:pos="9741"/>
        </w:tabs>
        <w:rPr>
          <w:ins w:id="606" w:author="Ungerer, Max" w:date="2021-10-21T15:18:00Z"/>
          <w:rFonts w:asciiTheme="minorHAnsi" w:eastAsiaTheme="minorEastAsia" w:hAnsiTheme="minorHAnsi" w:cstheme="minorBidi"/>
          <w:noProof/>
          <w:szCs w:val="22"/>
          <w:lang w:val="de-DE"/>
        </w:rPr>
      </w:pPr>
      <w:ins w:id="6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08"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TableofFigures"/>
        <w:tabs>
          <w:tab w:val="right" w:leader="dot" w:pos="9741"/>
        </w:tabs>
        <w:rPr>
          <w:ins w:id="609" w:author="Ungerer, Max" w:date="2021-10-21T15:18:00Z"/>
          <w:rFonts w:asciiTheme="minorHAnsi" w:eastAsiaTheme="minorEastAsia" w:hAnsiTheme="minorHAnsi" w:cstheme="minorBidi"/>
          <w:noProof/>
          <w:szCs w:val="22"/>
          <w:lang w:val="de-DE"/>
        </w:rPr>
      </w:pPr>
      <w:ins w:id="6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1"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TableofFigures"/>
        <w:tabs>
          <w:tab w:val="right" w:leader="dot" w:pos="9741"/>
        </w:tabs>
        <w:rPr>
          <w:ins w:id="612" w:author="Ungerer, Max" w:date="2021-10-21T15:18:00Z"/>
          <w:rFonts w:asciiTheme="minorHAnsi" w:eastAsiaTheme="minorEastAsia" w:hAnsiTheme="minorHAnsi" w:cstheme="minorBidi"/>
          <w:noProof/>
          <w:szCs w:val="22"/>
          <w:lang w:val="de-DE"/>
        </w:rPr>
      </w:pPr>
      <w:ins w:id="6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4"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TableofFigures"/>
        <w:tabs>
          <w:tab w:val="right" w:leader="dot" w:pos="9741"/>
        </w:tabs>
        <w:rPr>
          <w:ins w:id="615" w:author="Ungerer, Max" w:date="2021-10-21T15:18:00Z"/>
          <w:rFonts w:asciiTheme="minorHAnsi" w:eastAsiaTheme="minorEastAsia" w:hAnsiTheme="minorHAnsi" w:cstheme="minorBidi"/>
          <w:noProof/>
          <w:szCs w:val="22"/>
          <w:lang w:val="de-DE"/>
        </w:rPr>
      </w:pPr>
      <w:ins w:id="6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7"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TableofFigures"/>
        <w:tabs>
          <w:tab w:val="right" w:leader="dot" w:pos="9741"/>
        </w:tabs>
        <w:rPr>
          <w:ins w:id="618" w:author="Ungerer, Max" w:date="2021-10-21T15:18:00Z"/>
          <w:rFonts w:asciiTheme="minorHAnsi" w:eastAsiaTheme="minorEastAsia" w:hAnsiTheme="minorHAnsi" w:cstheme="minorBidi"/>
          <w:noProof/>
          <w:szCs w:val="22"/>
          <w:lang w:val="de-DE"/>
        </w:rPr>
      </w:pPr>
      <w:ins w:id="6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0"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TableofFigures"/>
        <w:tabs>
          <w:tab w:val="right" w:leader="dot" w:pos="9741"/>
        </w:tabs>
        <w:rPr>
          <w:ins w:id="621" w:author="Ungerer, Max" w:date="2021-10-21T15:18:00Z"/>
          <w:rFonts w:asciiTheme="minorHAnsi" w:eastAsiaTheme="minorEastAsia" w:hAnsiTheme="minorHAnsi" w:cstheme="minorBidi"/>
          <w:noProof/>
          <w:szCs w:val="22"/>
          <w:lang w:val="de-DE"/>
        </w:rPr>
      </w:pPr>
      <w:ins w:id="6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3"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TableofFigures"/>
        <w:tabs>
          <w:tab w:val="right" w:leader="dot" w:pos="9741"/>
        </w:tabs>
        <w:rPr>
          <w:ins w:id="624" w:author="Ungerer, Max" w:date="2021-10-21T15:18:00Z"/>
          <w:rFonts w:asciiTheme="minorHAnsi" w:eastAsiaTheme="minorEastAsia" w:hAnsiTheme="minorHAnsi" w:cstheme="minorBidi"/>
          <w:noProof/>
          <w:szCs w:val="22"/>
          <w:lang w:val="de-DE"/>
        </w:rPr>
      </w:pPr>
      <w:ins w:id="6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6"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TableofFigures"/>
        <w:tabs>
          <w:tab w:val="right" w:leader="dot" w:pos="9741"/>
        </w:tabs>
        <w:rPr>
          <w:ins w:id="627" w:author="Ungerer, Max" w:date="2021-10-21T15:18:00Z"/>
          <w:rFonts w:asciiTheme="minorHAnsi" w:eastAsiaTheme="minorEastAsia" w:hAnsiTheme="minorHAnsi" w:cstheme="minorBidi"/>
          <w:noProof/>
          <w:szCs w:val="22"/>
          <w:lang w:val="de-DE"/>
        </w:rPr>
      </w:pPr>
      <w:ins w:id="6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29"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TableofFigures"/>
        <w:tabs>
          <w:tab w:val="right" w:leader="dot" w:pos="9741"/>
        </w:tabs>
        <w:rPr>
          <w:ins w:id="630" w:author="Ungerer, Max" w:date="2021-10-21T15:18:00Z"/>
          <w:rFonts w:asciiTheme="minorHAnsi" w:eastAsiaTheme="minorEastAsia" w:hAnsiTheme="minorHAnsi" w:cstheme="minorBidi"/>
          <w:noProof/>
          <w:szCs w:val="22"/>
          <w:lang w:val="de-DE"/>
        </w:rPr>
      </w:pPr>
      <w:ins w:id="6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2"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TableofFigures"/>
        <w:tabs>
          <w:tab w:val="right" w:leader="dot" w:pos="9741"/>
        </w:tabs>
        <w:rPr>
          <w:ins w:id="633" w:author="Ungerer, Max" w:date="2021-10-21T15:18:00Z"/>
          <w:rFonts w:asciiTheme="minorHAnsi" w:eastAsiaTheme="minorEastAsia" w:hAnsiTheme="minorHAnsi" w:cstheme="minorBidi"/>
          <w:noProof/>
          <w:szCs w:val="22"/>
          <w:lang w:val="de-DE"/>
        </w:rPr>
      </w:pPr>
      <w:ins w:id="6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5"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TableofFigures"/>
        <w:tabs>
          <w:tab w:val="right" w:leader="dot" w:pos="9741"/>
        </w:tabs>
        <w:rPr>
          <w:ins w:id="636" w:author="Ungerer, Max" w:date="2021-10-21T15:18:00Z"/>
          <w:rFonts w:asciiTheme="minorHAnsi" w:eastAsiaTheme="minorEastAsia" w:hAnsiTheme="minorHAnsi" w:cstheme="minorBidi"/>
          <w:noProof/>
          <w:szCs w:val="22"/>
          <w:lang w:val="de-DE"/>
        </w:rPr>
      </w:pPr>
      <w:ins w:id="6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38"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TableofFigures"/>
        <w:tabs>
          <w:tab w:val="right" w:leader="dot" w:pos="9741"/>
        </w:tabs>
        <w:rPr>
          <w:ins w:id="639" w:author="Ungerer, Max" w:date="2021-10-21T15:18:00Z"/>
          <w:rFonts w:asciiTheme="minorHAnsi" w:eastAsiaTheme="minorEastAsia" w:hAnsiTheme="minorHAnsi" w:cstheme="minorBidi"/>
          <w:noProof/>
          <w:szCs w:val="22"/>
          <w:lang w:val="de-DE"/>
        </w:rPr>
      </w:pPr>
      <w:ins w:id="6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1"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TableofFigures"/>
        <w:tabs>
          <w:tab w:val="right" w:leader="dot" w:pos="9741"/>
        </w:tabs>
        <w:rPr>
          <w:ins w:id="642" w:author="Ungerer, Max" w:date="2021-10-21T15:18:00Z"/>
          <w:rFonts w:asciiTheme="minorHAnsi" w:eastAsiaTheme="minorEastAsia" w:hAnsiTheme="minorHAnsi" w:cstheme="minorBidi"/>
          <w:noProof/>
          <w:szCs w:val="22"/>
          <w:lang w:val="de-DE"/>
        </w:rPr>
      </w:pPr>
      <w:ins w:id="6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4"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TableofFigures"/>
        <w:tabs>
          <w:tab w:val="right" w:leader="dot" w:pos="9741"/>
        </w:tabs>
        <w:rPr>
          <w:ins w:id="645" w:author="Ungerer, Max" w:date="2021-10-21T15:18:00Z"/>
          <w:rFonts w:asciiTheme="minorHAnsi" w:eastAsiaTheme="minorEastAsia" w:hAnsiTheme="minorHAnsi" w:cstheme="minorBidi"/>
          <w:noProof/>
          <w:szCs w:val="22"/>
          <w:lang w:val="de-DE"/>
        </w:rPr>
      </w:pPr>
      <w:ins w:id="6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7"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TableofFigures"/>
        <w:tabs>
          <w:tab w:val="right" w:leader="dot" w:pos="9741"/>
        </w:tabs>
        <w:rPr>
          <w:ins w:id="648" w:author="Ungerer, Max" w:date="2021-10-21T15:18:00Z"/>
          <w:rFonts w:asciiTheme="minorHAnsi" w:eastAsiaTheme="minorEastAsia" w:hAnsiTheme="minorHAnsi" w:cstheme="minorBidi"/>
          <w:noProof/>
          <w:szCs w:val="22"/>
          <w:lang w:val="de-DE"/>
        </w:rPr>
      </w:pPr>
      <w:ins w:id="6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0"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TableofFigures"/>
        <w:tabs>
          <w:tab w:val="right" w:leader="dot" w:pos="9741"/>
        </w:tabs>
        <w:rPr>
          <w:ins w:id="651" w:author="Ungerer, Max" w:date="2021-10-21T15:18:00Z"/>
          <w:rFonts w:asciiTheme="minorHAnsi" w:eastAsiaTheme="minorEastAsia" w:hAnsiTheme="minorHAnsi" w:cstheme="minorBidi"/>
          <w:noProof/>
          <w:szCs w:val="22"/>
          <w:lang w:val="de-DE"/>
        </w:rPr>
      </w:pPr>
      <w:ins w:id="6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3"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TableofFigures"/>
        <w:tabs>
          <w:tab w:val="right" w:leader="dot" w:pos="9741"/>
        </w:tabs>
        <w:rPr>
          <w:ins w:id="654" w:author="Ungerer, Max" w:date="2021-10-21T15:18:00Z"/>
          <w:rFonts w:asciiTheme="minorHAnsi" w:eastAsiaTheme="minorEastAsia" w:hAnsiTheme="minorHAnsi" w:cstheme="minorBidi"/>
          <w:noProof/>
          <w:szCs w:val="22"/>
          <w:lang w:val="de-DE"/>
        </w:rPr>
      </w:pPr>
      <w:ins w:id="6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6"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TableofFigures"/>
        <w:tabs>
          <w:tab w:val="right" w:leader="dot" w:pos="9741"/>
        </w:tabs>
        <w:rPr>
          <w:ins w:id="657" w:author="Ungerer, Max" w:date="2021-10-21T15:18:00Z"/>
          <w:rFonts w:asciiTheme="minorHAnsi" w:eastAsiaTheme="minorEastAsia" w:hAnsiTheme="minorHAnsi" w:cstheme="minorBidi"/>
          <w:noProof/>
          <w:szCs w:val="22"/>
          <w:lang w:val="de-DE"/>
        </w:rPr>
      </w:pPr>
      <w:ins w:id="6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59"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TableofFigures"/>
        <w:tabs>
          <w:tab w:val="right" w:leader="dot" w:pos="9741"/>
        </w:tabs>
        <w:rPr>
          <w:ins w:id="660" w:author="Ungerer, Max" w:date="2021-10-21T15:18:00Z"/>
          <w:rFonts w:asciiTheme="minorHAnsi" w:eastAsiaTheme="minorEastAsia" w:hAnsiTheme="minorHAnsi" w:cstheme="minorBidi"/>
          <w:noProof/>
          <w:szCs w:val="22"/>
          <w:lang w:val="de-DE"/>
        </w:rPr>
      </w:pPr>
      <w:ins w:id="6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2"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TableofFigures"/>
        <w:tabs>
          <w:tab w:val="right" w:leader="dot" w:pos="9741"/>
        </w:tabs>
        <w:rPr>
          <w:ins w:id="663" w:author="Ungerer, Max" w:date="2021-10-21T15:18:00Z"/>
          <w:rFonts w:asciiTheme="minorHAnsi" w:eastAsiaTheme="minorEastAsia" w:hAnsiTheme="minorHAnsi" w:cstheme="minorBidi"/>
          <w:noProof/>
          <w:szCs w:val="22"/>
          <w:lang w:val="de-DE"/>
        </w:rPr>
      </w:pPr>
      <w:ins w:id="6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5"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TableofFigures"/>
        <w:tabs>
          <w:tab w:val="right" w:leader="dot" w:pos="9741"/>
        </w:tabs>
        <w:rPr>
          <w:ins w:id="666" w:author="Ungerer, Max" w:date="2021-10-21T15:18:00Z"/>
          <w:rFonts w:asciiTheme="minorHAnsi" w:eastAsiaTheme="minorEastAsia" w:hAnsiTheme="minorHAnsi" w:cstheme="minorBidi"/>
          <w:noProof/>
          <w:szCs w:val="22"/>
          <w:lang w:val="de-DE"/>
        </w:rPr>
      </w:pPr>
      <w:ins w:id="6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68"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TableofFigures"/>
        <w:tabs>
          <w:tab w:val="right" w:leader="dot" w:pos="9741"/>
        </w:tabs>
        <w:rPr>
          <w:ins w:id="669" w:author="Ungerer, Max" w:date="2021-10-21T15:18:00Z"/>
          <w:rFonts w:asciiTheme="minorHAnsi" w:eastAsiaTheme="minorEastAsia" w:hAnsiTheme="minorHAnsi" w:cstheme="minorBidi"/>
          <w:noProof/>
          <w:szCs w:val="22"/>
          <w:lang w:val="de-DE"/>
        </w:rPr>
      </w:pPr>
      <w:ins w:id="6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1"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TableofFigures"/>
        <w:tabs>
          <w:tab w:val="right" w:leader="dot" w:pos="9741"/>
        </w:tabs>
        <w:rPr>
          <w:ins w:id="672" w:author="Ungerer, Max" w:date="2021-10-21T15:18:00Z"/>
          <w:rFonts w:asciiTheme="minorHAnsi" w:eastAsiaTheme="minorEastAsia" w:hAnsiTheme="minorHAnsi" w:cstheme="minorBidi"/>
          <w:noProof/>
          <w:szCs w:val="22"/>
          <w:lang w:val="de-DE"/>
        </w:rPr>
      </w:pPr>
      <w:ins w:id="6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4"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TableofFigures"/>
        <w:tabs>
          <w:tab w:val="right" w:leader="dot" w:pos="9741"/>
        </w:tabs>
        <w:rPr>
          <w:ins w:id="675" w:author="Ungerer, Max" w:date="2021-10-21T15:18:00Z"/>
          <w:rFonts w:asciiTheme="minorHAnsi" w:eastAsiaTheme="minorEastAsia" w:hAnsiTheme="minorHAnsi" w:cstheme="minorBidi"/>
          <w:noProof/>
          <w:szCs w:val="22"/>
          <w:lang w:val="de-DE"/>
        </w:rPr>
      </w:pPr>
      <w:ins w:id="6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7"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TableofFigures"/>
        <w:tabs>
          <w:tab w:val="right" w:leader="dot" w:pos="9741"/>
        </w:tabs>
        <w:rPr>
          <w:ins w:id="678" w:author="Ungerer, Max" w:date="2021-10-21T15:18:00Z"/>
          <w:rFonts w:asciiTheme="minorHAnsi" w:eastAsiaTheme="minorEastAsia" w:hAnsiTheme="minorHAnsi" w:cstheme="minorBidi"/>
          <w:noProof/>
          <w:szCs w:val="22"/>
          <w:lang w:val="de-DE"/>
        </w:rPr>
      </w:pPr>
      <w:ins w:id="6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0"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TableofFigures"/>
        <w:tabs>
          <w:tab w:val="right" w:leader="dot" w:pos="9741"/>
        </w:tabs>
        <w:rPr>
          <w:ins w:id="681" w:author="Ungerer, Max" w:date="2021-10-21T15:18:00Z"/>
          <w:rFonts w:asciiTheme="minorHAnsi" w:eastAsiaTheme="minorEastAsia" w:hAnsiTheme="minorHAnsi" w:cstheme="minorBidi"/>
          <w:noProof/>
          <w:szCs w:val="22"/>
          <w:lang w:val="de-DE"/>
        </w:rPr>
      </w:pPr>
      <w:ins w:id="6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3"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TableofFigures"/>
        <w:tabs>
          <w:tab w:val="right" w:leader="dot" w:pos="9741"/>
        </w:tabs>
        <w:rPr>
          <w:ins w:id="684" w:author="Ungerer, Max" w:date="2021-10-21T15:18:00Z"/>
          <w:rFonts w:asciiTheme="minorHAnsi" w:eastAsiaTheme="minorEastAsia" w:hAnsiTheme="minorHAnsi" w:cstheme="minorBidi"/>
          <w:noProof/>
          <w:szCs w:val="22"/>
          <w:lang w:val="de-DE"/>
        </w:rPr>
      </w:pPr>
      <w:ins w:id="6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6"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TableofFigures"/>
        <w:tabs>
          <w:tab w:val="right" w:leader="dot" w:pos="9741"/>
        </w:tabs>
        <w:rPr>
          <w:ins w:id="687" w:author="Ungerer, Max" w:date="2021-10-21T15:18:00Z"/>
          <w:rFonts w:asciiTheme="minorHAnsi" w:eastAsiaTheme="minorEastAsia" w:hAnsiTheme="minorHAnsi" w:cstheme="minorBidi"/>
          <w:noProof/>
          <w:szCs w:val="22"/>
          <w:lang w:val="de-DE"/>
        </w:rPr>
      </w:pPr>
      <w:ins w:id="6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89"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TableofFigures"/>
        <w:tabs>
          <w:tab w:val="right" w:leader="dot" w:pos="9741"/>
        </w:tabs>
        <w:rPr>
          <w:ins w:id="690" w:author="Ungerer, Max" w:date="2021-10-21T15:18:00Z"/>
          <w:rFonts w:asciiTheme="minorHAnsi" w:eastAsiaTheme="minorEastAsia" w:hAnsiTheme="minorHAnsi" w:cstheme="minorBidi"/>
          <w:noProof/>
          <w:szCs w:val="22"/>
          <w:lang w:val="de-DE"/>
        </w:rPr>
      </w:pPr>
      <w:ins w:id="6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2"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TableofFigures"/>
        <w:tabs>
          <w:tab w:val="right" w:leader="dot" w:pos="9741"/>
        </w:tabs>
        <w:rPr>
          <w:ins w:id="693" w:author="Ungerer, Max" w:date="2021-10-21T15:18:00Z"/>
          <w:rFonts w:asciiTheme="minorHAnsi" w:eastAsiaTheme="minorEastAsia" w:hAnsiTheme="minorHAnsi" w:cstheme="minorBidi"/>
          <w:noProof/>
          <w:szCs w:val="22"/>
          <w:lang w:val="de-DE"/>
        </w:rPr>
      </w:pPr>
      <w:ins w:id="6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5"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TableofFigures"/>
        <w:tabs>
          <w:tab w:val="right" w:leader="dot" w:pos="9741"/>
        </w:tabs>
        <w:rPr>
          <w:ins w:id="696" w:author="Ungerer, Max" w:date="2021-10-21T15:18:00Z"/>
          <w:rFonts w:asciiTheme="minorHAnsi" w:eastAsiaTheme="minorEastAsia" w:hAnsiTheme="minorHAnsi" w:cstheme="minorBidi"/>
          <w:noProof/>
          <w:szCs w:val="22"/>
          <w:lang w:val="de-DE"/>
        </w:rPr>
      </w:pPr>
      <w:ins w:id="6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698"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TableofFigures"/>
        <w:tabs>
          <w:tab w:val="right" w:leader="dot" w:pos="9741"/>
        </w:tabs>
        <w:rPr>
          <w:ins w:id="699" w:author="Ungerer, Max" w:date="2021-10-21T15:18:00Z"/>
          <w:rFonts w:asciiTheme="minorHAnsi" w:eastAsiaTheme="minorEastAsia" w:hAnsiTheme="minorHAnsi" w:cstheme="minorBidi"/>
          <w:noProof/>
          <w:szCs w:val="22"/>
          <w:lang w:val="de-DE"/>
        </w:rPr>
      </w:pPr>
      <w:ins w:id="7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1"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TableofFigures"/>
        <w:tabs>
          <w:tab w:val="right" w:leader="dot" w:pos="9741"/>
        </w:tabs>
        <w:rPr>
          <w:ins w:id="702" w:author="Ungerer, Max" w:date="2021-10-21T15:18:00Z"/>
          <w:rFonts w:asciiTheme="minorHAnsi" w:eastAsiaTheme="minorEastAsia" w:hAnsiTheme="minorHAnsi" w:cstheme="minorBidi"/>
          <w:noProof/>
          <w:szCs w:val="22"/>
          <w:lang w:val="de-DE"/>
        </w:rPr>
      </w:pPr>
      <w:ins w:id="7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4"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TableofFigures"/>
        <w:tabs>
          <w:tab w:val="right" w:leader="dot" w:pos="9741"/>
        </w:tabs>
        <w:rPr>
          <w:ins w:id="705" w:author="Ungerer, Max" w:date="2021-10-21T15:18:00Z"/>
          <w:rFonts w:asciiTheme="minorHAnsi" w:eastAsiaTheme="minorEastAsia" w:hAnsiTheme="minorHAnsi" w:cstheme="minorBidi"/>
          <w:noProof/>
          <w:szCs w:val="22"/>
          <w:lang w:val="de-DE"/>
        </w:rPr>
      </w:pPr>
      <w:ins w:id="7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7"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TableofFigures"/>
        <w:tabs>
          <w:tab w:val="right" w:leader="dot" w:pos="9741"/>
        </w:tabs>
        <w:rPr>
          <w:ins w:id="708" w:author="Ungerer, Max" w:date="2021-10-21T15:18:00Z"/>
          <w:rFonts w:asciiTheme="minorHAnsi" w:eastAsiaTheme="minorEastAsia" w:hAnsiTheme="minorHAnsi" w:cstheme="minorBidi"/>
          <w:noProof/>
          <w:szCs w:val="22"/>
          <w:lang w:val="de-DE"/>
        </w:rPr>
      </w:pPr>
      <w:ins w:id="709"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0"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TableofFigures"/>
        <w:tabs>
          <w:tab w:val="right" w:leader="dot" w:pos="9741"/>
        </w:tabs>
        <w:rPr>
          <w:ins w:id="711" w:author="Ungerer, Max" w:date="2021-10-21T15:18:00Z"/>
          <w:rFonts w:asciiTheme="minorHAnsi" w:eastAsiaTheme="minorEastAsia" w:hAnsiTheme="minorHAnsi" w:cstheme="minorBidi"/>
          <w:noProof/>
          <w:szCs w:val="22"/>
          <w:lang w:val="de-DE"/>
        </w:rPr>
      </w:pPr>
      <w:ins w:id="7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3"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TableofFigures"/>
        <w:tabs>
          <w:tab w:val="right" w:leader="dot" w:pos="9741"/>
        </w:tabs>
        <w:rPr>
          <w:ins w:id="714" w:author="Ungerer, Max" w:date="2021-10-21T15:18:00Z"/>
          <w:rFonts w:asciiTheme="minorHAnsi" w:eastAsiaTheme="minorEastAsia" w:hAnsiTheme="minorHAnsi" w:cstheme="minorBidi"/>
          <w:noProof/>
          <w:szCs w:val="22"/>
          <w:lang w:val="de-DE"/>
        </w:rPr>
      </w:pPr>
      <w:ins w:id="7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6"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TableofFigures"/>
        <w:tabs>
          <w:tab w:val="right" w:leader="dot" w:pos="9741"/>
        </w:tabs>
        <w:rPr>
          <w:ins w:id="717" w:author="Ungerer, Max" w:date="2021-10-21T15:18:00Z"/>
          <w:rFonts w:asciiTheme="minorHAnsi" w:eastAsiaTheme="minorEastAsia" w:hAnsiTheme="minorHAnsi" w:cstheme="minorBidi"/>
          <w:noProof/>
          <w:szCs w:val="22"/>
          <w:lang w:val="de-DE"/>
        </w:rPr>
      </w:pPr>
      <w:ins w:id="7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19"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TableofFigures"/>
        <w:tabs>
          <w:tab w:val="right" w:leader="dot" w:pos="9741"/>
        </w:tabs>
        <w:rPr>
          <w:ins w:id="720" w:author="Ungerer, Max" w:date="2021-10-21T15:18:00Z"/>
          <w:rFonts w:asciiTheme="minorHAnsi" w:eastAsiaTheme="minorEastAsia" w:hAnsiTheme="minorHAnsi" w:cstheme="minorBidi"/>
          <w:noProof/>
          <w:szCs w:val="22"/>
          <w:lang w:val="de-DE"/>
        </w:rPr>
      </w:pPr>
      <w:ins w:id="7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2"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TableofFigures"/>
        <w:tabs>
          <w:tab w:val="right" w:leader="dot" w:pos="9741"/>
        </w:tabs>
        <w:rPr>
          <w:ins w:id="723" w:author="Ungerer, Max" w:date="2021-10-21T15:18:00Z"/>
          <w:rFonts w:asciiTheme="minorHAnsi" w:eastAsiaTheme="minorEastAsia" w:hAnsiTheme="minorHAnsi" w:cstheme="minorBidi"/>
          <w:noProof/>
          <w:szCs w:val="22"/>
          <w:lang w:val="de-DE"/>
        </w:rPr>
      </w:pPr>
      <w:ins w:id="7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5"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TableofFigures"/>
        <w:tabs>
          <w:tab w:val="right" w:leader="dot" w:pos="9741"/>
        </w:tabs>
        <w:rPr>
          <w:ins w:id="726" w:author="Ungerer, Max" w:date="2021-10-21T15:18:00Z"/>
          <w:rFonts w:asciiTheme="minorHAnsi" w:eastAsiaTheme="minorEastAsia" w:hAnsiTheme="minorHAnsi" w:cstheme="minorBidi"/>
          <w:noProof/>
          <w:szCs w:val="22"/>
          <w:lang w:val="de-DE"/>
        </w:rPr>
      </w:pPr>
      <w:ins w:id="7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28"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TableofFigures"/>
        <w:tabs>
          <w:tab w:val="right" w:leader="dot" w:pos="9741"/>
        </w:tabs>
        <w:rPr>
          <w:ins w:id="729" w:author="Ungerer, Max" w:date="2021-10-21T15:18:00Z"/>
          <w:rFonts w:asciiTheme="minorHAnsi" w:eastAsiaTheme="minorEastAsia" w:hAnsiTheme="minorHAnsi" w:cstheme="minorBidi"/>
          <w:noProof/>
          <w:szCs w:val="22"/>
          <w:lang w:val="de-DE"/>
        </w:rPr>
      </w:pPr>
      <w:ins w:id="7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1"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TableofFigures"/>
        <w:tabs>
          <w:tab w:val="right" w:leader="dot" w:pos="9741"/>
        </w:tabs>
        <w:rPr>
          <w:ins w:id="732" w:author="Ungerer, Max" w:date="2021-10-21T15:18:00Z"/>
          <w:rFonts w:asciiTheme="minorHAnsi" w:eastAsiaTheme="minorEastAsia" w:hAnsiTheme="minorHAnsi" w:cstheme="minorBidi"/>
          <w:noProof/>
          <w:szCs w:val="22"/>
          <w:lang w:val="de-DE"/>
        </w:rPr>
      </w:pPr>
      <w:ins w:id="7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4"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TOC1"/>
        <w:rPr>
          <w:ins w:id="735" w:author="Ungerer, Max" w:date="2021-10-21T15:15:00Z"/>
        </w:rPr>
        <w:pPrChange w:id="736" w:author="Ungerer, Max" w:date="2021-10-21T15:18:00Z">
          <w:pPr>
            <w:pStyle w:val="zzContents"/>
            <w:spacing w:before="0"/>
          </w:pPr>
        </w:pPrChange>
      </w:pPr>
      <w:ins w:id="737" w:author="Ungerer, Max" w:date="2021-10-21T15:18:00Z">
        <w:r>
          <w:fldChar w:fldCharType="end"/>
        </w:r>
      </w:ins>
    </w:p>
    <w:p w14:paraId="4F3E6266" w14:textId="216C9958" w:rsidR="001A33D0" w:rsidDel="003336DF" w:rsidRDefault="001A33D0" w:rsidP="00680F6D">
      <w:pPr>
        <w:pStyle w:val="TOC1"/>
        <w:tabs>
          <w:tab w:val="clear" w:pos="403"/>
          <w:tab w:val="clear" w:pos="720"/>
          <w:tab w:val="left" w:pos="851"/>
          <w:tab w:val="left" w:pos="1134"/>
        </w:tabs>
        <w:rPr>
          <w:ins w:id="738" w:author="Dr. Carsten Franke" w:date="2021-09-20T18:07:00Z"/>
          <w:del w:id="739" w:author="Ungerer, Max" w:date="2021-10-21T15:19:00Z"/>
        </w:rPr>
      </w:pPr>
    </w:p>
    <w:p w14:paraId="50D4D961" w14:textId="76214021" w:rsidR="0055799E" w:rsidDel="003336DF" w:rsidRDefault="0055799E" w:rsidP="0055799E">
      <w:pPr>
        <w:rPr>
          <w:ins w:id="740" w:author="Dr. Carsten Franke" w:date="2021-09-20T18:07:00Z"/>
          <w:del w:id="741" w:author="Ungerer, Max" w:date="2021-10-21T15:19:00Z"/>
        </w:rPr>
      </w:pPr>
      <w:ins w:id="742" w:author="Dr. Carsten Franke" w:date="2021-09-20T18:07:00Z">
        <w:del w:id="743" w:author="Ungerer, Max" w:date="2021-10-21T15:19:00Z">
          <w:r w:rsidDel="003336DF">
            <w:delText xml:space="preserve">CF: Can we have a "List of Figures" and a "List of Tables", here? </w:delText>
          </w:r>
        </w:del>
      </w:ins>
      <w:ins w:id="744" w:author="Dr. Carsten Franke" w:date="2021-10-21T10:21:00Z">
        <w:del w:id="745"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6" w:name="_Toc353342667"/>
      <w:bookmarkStart w:id="747" w:name="_Toc83048621"/>
      <w:r w:rsidRPr="00BC394B">
        <w:lastRenderedPageBreak/>
        <w:t>Foreword</w:t>
      </w:r>
      <w:bookmarkEnd w:id="746"/>
      <w:bookmarkEnd w:id="747"/>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5"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7"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8"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48" w:name="_Toc353342668"/>
      <w:bookmarkStart w:id="749" w:name="_Toc83048622"/>
      <w:r w:rsidRPr="00BC394B">
        <w:lastRenderedPageBreak/>
        <w:t>Introduction</w:t>
      </w:r>
      <w:bookmarkEnd w:id="748"/>
      <w:bookmarkEnd w:id="749"/>
    </w:p>
    <w:p w14:paraId="4AF7AA33" w14:textId="69733A42" w:rsidR="000F23F7" w:rsidRPr="00AB5C7F" w:rsidRDefault="009D1189" w:rsidP="00ED5FAB">
      <w:pPr>
        <w:pStyle w:val="BodyText"/>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BodyText"/>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BodyText"/>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9"/>
          <w:headerReference w:type="default" r:id="rId20"/>
          <w:footerReference w:type="even" r:id="rId21"/>
          <w:footerReference w:type="default" r:id="rId22"/>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Heading1"/>
        <w:numPr>
          <w:ilvl w:val="0"/>
          <w:numId w:val="1"/>
        </w:numPr>
        <w:tabs>
          <w:tab w:val="clear" w:pos="432"/>
        </w:tabs>
        <w:ind w:left="0" w:firstLine="0"/>
      </w:pPr>
      <w:bookmarkStart w:id="750" w:name="_Toc353342669"/>
      <w:bookmarkStart w:id="751" w:name="_Toc83048623"/>
      <w:r w:rsidRPr="00BC394B">
        <w:t>Scope</w:t>
      </w:r>
      <w:bookmarkEnd w:id="750"/>
      <w:bookmarkEnd w:id="751"/>
    </w:p>
    <w:p w14:paraId="5EDFED28" w14:textId="0030CBB3" w:rsidR="001A33D0" w:rsidRDefault="00657B4B" w:rsidP="00ED5FAB">
      <w:pPr>
        <w:pStyle w:val="BodyText"/>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BodyText"/>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BodyText"/>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Heading1"/>
        <w:numPr>
          <w:ilvl w:val="0"/>
          <w:numId w:val="1"/>
        </w:numPr>
        <w:tabs>
          <w:tab w:val="clear" w:pos="432"/>
        </w:tabs>
        <w:ind w:left="0" w:firstLine="0"/>
      </w:pPr>
      <w:bookmarkStart w:id="752" w:name="_Toc353342670"/>
      <w:bookmarkStart w:id="753" w:name="_Toc83048624"/>
      <w:r w:rsidRPr="00BC394B">
        <w:t>Normative references</w:t>
      </w:r>
      <w:bookmarkEnd w:id="752"/>
      <w:bookmarkEnd w:id="753"/>
    </w:p>
    <w:p w14:paraId="50046E83" w14:textId="77777777" w:rsidR="001A33D0" w:rsidRPr="00BC394B" w:rsidRDefault="001A33D0" w:rsidP="00ED5FAB">
      <w:pPr>
        <w:pStyle w:val="BodyText"/>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BodyText"/>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Heading1"/>
        <w:numPr>
          <w:ilvl w:val="0"/>
          <w:numId w:val="1"/>
        </w:numPr>
        <w:tabs>
          <w:tab w:val="clear" w:pos="432"/>
        </w:tabs>
        <w:ind w:left="0" w:firstLine="0"/>
      </w:pPr>
      <w:bookmarkStart w:id="754" w:name="_Toc353342671"/>
      <w:bookmarkStart w:id="755" w:name="_Toc83048625"/>
      <w:r w:rsidRPr="00BC394B">
        <w:t>Terms and definitions</w:t>
      </w:r>
      <w:bookmarkEnd w:id="754"/>
      <w:bookmarkEnd w:id="755"/>
    </w:p>
    <w:p w14:paraId="7BEA379F" w14:textId="77777777" w:rsidR="001A33D0" w:rsidRPr="00BC394B" w:rsidRDefault="001A33D0" w:rsidP="00ED5FAB">
      <w:pPr>
        <w:pStyle w:val="BodyText"/>
      </w:pPr>
      <w:r w:rsidRPr="00BC394B">
        <w:t>No terms and definitions are listed in this document.</w:t>
      </w:r>
    </w:p>
    <w:p w14:paraId="2A794D1B" w14:textId="77777777" w:rsidR="001A33D0" w:rsidRPr="00BC394B" w:rsidRDefault="001A33D0" w:rsidP="00ED5FAB">
      <w:pPr>
        <w:pStyle w:val="BodyText"/>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Paragraph"/>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3" w:history="1">
        <w:r w:rsidRPr="00A4141A">
          <w:rPr>
            <w:color w:val="0000FF"/>
            <w:u w:val="single"/>
            <w:lang w:eastAsia="fr-FR"/>
          </w:rPr>
          <w:t>https://www.iso.org/obp</w:t>
        </w:r>
      </w:hyperlink>
    </w:p>
    <w:p w14:paraId="47303398" w14:textId="4BAD70AD" w:rsidR="001A33D0" w:rsidRPr="00A4141A" w:rsidRDefault="005B3EC6" w:rsidP="007346D6">
      <w:pPr>
        <w:pStyle w:val="ListParagraph"/>
        <w:keepNext/>
        <w:numPr>
          <w:ilvl w:val="0"/>
          <w:numId w:val="8"/>
        </w:numPr>
        <w:tabs>
          <w:tab w:val="clear" w:pos="403"/>
        </w:tabs>
        <w:ind w:left="426" w:hanging="426"/>
        <w:rPr>
          <w:color w:val="0000FF"/>
          <w:u w:val="single"/>
          <w:lang w:eastAsia="fr-FR"/>
        </w:rPr>
      </w:pPr>
      <w:r w:rsidRPr="00BC394B">
        <w:t xml:space="preserve">IEC Electropedia: available at </w:t>
      </w:r>
      <w:hyperlink r:id="rId24"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6" w:name="_Toc3556920"/>
      <w:bookmarkStart w:id="757" w:name="_Toc34747170"/>
      <w:bookmarkStart w:id="758" w:name="_Toc77101983"/>
      <w:bookmarkStart w:id="759" w:name="_Toc353798250"/>
      <w:r>
        <w:br w:type="page"/>
      </w:r>
    </w:p>
    <w:p w14:paraId="1DED046F" w14:textId="77777777" w:rsidR="00FC68DB" w:rsidRPr="007055D9" w:rsidRDefault="00FC68DB" w:rsidP="00B202D2">
      <w:pPr>
        <w:pStyle w:val="Heading1"/>
      </w:pPr>
      <w:bookmarkStart w:id="760" w:name="_Toc334183503"/>
      <w:bookmarkStart w:id="761" w:name="_Toc338938871"/>
      <w:bookmarkStart w:id="762" w:name="_Toc338939051"/>
      <w:bookmarkStart w:id="763" w:name="_Toc3556924"/>
      <w:bookmarkStart w:id="764" w:name="_Toc34747174"/>
      <w:bookmarkStart w:id="765" w:name="_Toc77101987"/>
      <w:bookmarkStart w:id="766" w:name="_Toc83048626"/>
      <w:bookmarkStart w:id="767" w:name="_Toc288196434"/>
      <w:bookmarkStart w:id="768" w:name="_Toc288200732"/>
      <w:bookmarkEnd w:id="756"/>
      <w:bookmarkEnd w:id="757"/>
      <w:bookmarkEnd w:id="758"/>
      <w:r w:rsidRPr="007055D9">
        <w:lastRenderedPageBreak/>
        <w:t xml:space="preserve">Design Principles and Basic Features of </w:t>
      </w:r>
      <w:r w:rsidRPr="00A5126C">
        <w:t>χ</w:t>
      </w:r>
      <w:r w:rsidRPr="007055D9">
        <w:t>MCF</w:t>
      </w:r>
      <w:bookmarkEnd w:id="760"/>
      <w:bookmarkEnd w:id="761"/>
      <w:bookmarkEnd w:id="762"/>
      <w:bookmarkEnd w:id="763"/>
      <w:bookmarkEnd w:id="764"/>
      <w:bookmarkEnd w:id="765"/>
      <w:bookmarkEnd w:id="766"/>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Heading2"/>
      </w:pPr>
      <w:bookmarkStart w:id="769" w:name="_Toc338938872"/>
      <w:bookmarkStart w:id="770" w:name="_Toc338939052"/>
      <w:bookmarkStart w:id="771" w:name="_Toc3556925"/>
      <w:bookmarkStart w:id="772" w:name="_Toc34747175"/>
      <w:bookmarkStart w:id="773" w:name="_Toc77101988"/>
      <w:bookmarkStart w:id="774" w:name="_Toc83048627"/>
      <w:r w:rsidRPr="007055D9">
        <w:t>Design Principles</w:t>
      </w:r>
      <w:bookmarkEnd w:id="767"/>
      <w:bookmarkEnd w:id="768"/>
      <w:bookmarkEnd w:id="769"/>
      <w:bookmarkEnd w:id="770"/>
      <w:bookmarkEnd w:id="771"/>
      <w:bookmarkEnd w:id="772"/>
      <w:bookmarkEnd w:id="773"/>
      <w:bookmarkEnd w:id="774"/>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ListBullet"/>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ListBullet"/>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ListBullet"/>
        <w:numPr>
          <w:ilvl w:val="0"/>
          <w:numId w:val="13"/>
        </w:numPr>
        <w:jc w:val="both"/>
      </w:pPr>
      <w:bookmarkStart w:id="775"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ListBullet"/>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775"/>
      <w:r w:rsidRPr="007055D9">
        <w:t xml:space="preserve"> </w:t>
      </w:r>
    </w:p>
    <w:p w14:paraId="47F7A07B" w14:textId="77777777" w:rsidR="00FC68DB" w:rsidRPr="007055D9" w:rsidRDefault="00FC68DB" w:rsidP="00B202D2">
      <w:pPr>
        <w:pStyle w:val="ListBullet"/>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ListBullet"/>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ListBullet"/>
        <w:numPr>
          <w:ilvl w:val="0"/>
          <w:numId w:val="13"/>
        </w:numPr>
        <w:jc w:val="both"/>
      </w:pPr>
      <w:r w:rsidRPr="007055D9">
        <w:t>Connection data are unique.</w:t>
      </w:r>
    </w:p>
    <w:p w14:paraId="7DB7E809" w14:textId="77777777" w:rsidR="00FC68DB" w:rsidRPr="007055D9" w:rsidRDefault="00FC68DB" w:rsidP="00B202D2">
      <w:pPr>
        <w:pStyle w:val="ListBullet"/>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ListBullet"/>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ListBullet"/>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ListBullet"/>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ListBullet"/>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ListBullet"/>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6" w:name="_Toc288196435"/>
      <w:bookmarkStart w:id="777"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Heading2"/>
      </w:pPr>
      <w:bookmarkStart w:id="778" w:name="_Ref338930849"/>
      <w:bookmarkStart w:id="779" w:name="_Toc338938873"/>
      <w:bookmarkStart w:id="780" w:name="_Toc338939053"/>
      <w:bookmarkStart w:id="781" w:name="_Toc3556926"/>
      <w:bookmarkStart w:id="782" w:name="_Toc34747176"/>
      <w:bookmarkStart w:id="783" w:name="_Toc77101989"/>
      <w:bookmarkStart w:id="784" w:name="_Toc83048628"/>
      <w:r w:rsidRPr="007055D9">
        <w:t xml:space="preserve">Idealization of </w:t>
      </w:r>
      <w:bookmarkEnd w:id="778"/>
      <w:bookmarkEnd w:id="779"/>
      <w:bookmarkEnd w:id="780"/>
      <w:r w:rsidRPr="007055D9">
        <w:t>Joints</w:t>
      </w:r>
      <w:bookmarkEnd w:id="781"/>
      <w:bookmarkEnd w:id="782"/>
      <w:bookmarkEnd w:id="783"/>
      <w:bookmarkEnd w:id="784"/>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Caption"/>
      </w:pPr>
      <w:bookmarkStart w:id="785" w:name="_Ref428531162"/>
      <w:bookmarkStart w:id="786" w:name="_Toc3557081"/>
      <w:bookmarkStart w:id="787" w:name="_Toc34747331"/>
      <w:bookmarkStart w:id="788" w:name="_Toc76030522"/>
      <w:bookmarkStart w:id="789"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5"/>
      <w:r>
        <w:t>: Seam weld as 1</w:t>
      </w:r>
      <w:r>
        <w:noBreakHyphen/>
        <w:t>dimensional joint</w:t>
      </w:r>
      <w:bookmarkEnd w:id="786"/>
      <w:bookmarkEnd w:id="787"/>
      <w:bookmarkEnd w:id="788"/>
      <w:bookmarkEnd w:id="78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Heading2"/>
      </w:pPr>
      <w:bookmarkStart w:id="790" w:name="_Toc338938874"/>
      <w:bookmarkStart w:id="791" w:name="_Toc338939054"/>
      <w:bookmarkStart w:id="792" w:name="_Toc3556927"/>
      <w:bookmarkStart w:id="793" w:name="_Toc34747177"/>
      <w:bookmarkStart w:id="794" w:name="_Toc77101990"/>
      <w:bookmarkStart w:id="795" w:name="_Toc83048629"/>
      <w:r w:rsidRPr="007055D9">
        <w:t xml:space="preserve">Reconstruction of Joints from </w:t>
      </w:r>
      <w:r w:rsidRPr="00A5126C">
        <w:t>χ</w:t>
      </w:r>
      <w:r w:rsidRPr="007055D9">
        <w:t>MCF</w:t>
      </w:r>
      <w:bookmarkEnd w:id="790"/>
      <w:bookmarkEnd w:id="791"/>
      <w:bookmarkEnd w:id="792"/>
      <w:bookmarkEnd w:id="793"/>
      <w:bookmarkEnd w:id="794"/>
      <w:bookmarkEnd w:id="79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Heading2"/>
      </w:pPr>
      <w:bookmarkStart w:id="796" w:name="_Toc338938875"/>
      <w:bookmarkStart w:id="797" w:name="_Toc338939055"/>
      <w:bookmarkStart w:id="798" w:name="_Ref371678646"/>
      <w:bookmarkStart w:id="799" w:name="_Toc3556928"/>
      <w:bookmarkStart w:id="800" w:name="_Toc34747178"/>
      <w:bookmarkStart w:id="801" w:name="_Toc77101991"/>
      <w:bookmarkStart w:id="802" w:name="_Toc83048630"/>
      <w:r w:rsidRPr="007055D9">
        <w:t xml:space="preserve">Description of </w:t>
      </w:r>
      <w:bookmarkEnd w:id="796"/>
      <w:bookmarkEnd w:id="797"/>
      <w:bookmarkEnd w:id="798"/>
      <w:r w:rsidRPr="007055D9">
        <w:t>Topology</w:t>
      </w:r>
      <w:bookmarkEnd w:id="799"/>
      <w:bookmarkEnd w:id="800"/>
      <w:bookmarkEnd w:id="801"/>
      <w:bookmarkEnd w:id="80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Paragraph"/>
        <w:numPr>
          <w:ilvl w:val="0"/>
          <w:numId w:val="56"/>
        </w:numPr>
        <w:tabs>
          <w:tab w:val="clear" w:pos="403"/>
        </w:tabs>
        <w:spacing w:after="0" w:line="240" w:lineRule="auto"/>
        <w:contextualSpacing w:val="0"/>
        <w:jc w:val="left"/>
        <w:rPr>
          <w:lang w:val="en-US"/>
        </w:rPr>
      </w:pPr>
      <w:bookmarkStart w:id="80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Paragraph"/>
        <w:numPr>
          <w:ilvl w:val="0"/>
          <w:numId w:val="56"/>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proofErr w:type="gramStart"/>
      <w:r w:rsidRPr="00D977AB">
        <w:rPr>
          <w:lang w:val="en-US"/>
        </w:rPr>
        <w:t>..</w:t>
      </w:r>
      <w:bookmarkEnd w:id="80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Caption"/>
      </w:pPr>
      <w:bookmarkStart w:id="804" w:name="_Ref334010986"/>
      <w:bookmarkStart w:id="805" w:name="_Toc3557082"/>
      <w:bookmarkStart w:id="806" w:name="_Toc34747332"/>
      <w:bookmarkStart w:id="807" w:name="_Toc76030523"/>
      <w:bookmarkStart w:id="808"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4"/>
      <w:r w:rsidRPr="007055D9">
        <w:t xml:space="preserve"> Topological Relations between Parts and Assemblies</w:t>
      </w:r>
      <w:bookmarkEnd w:id="805"/>
      <w:bookmarkEnd w:id="806"/>
      <w:bookmarkEnd w:id="807"/>
      <w:bookmarkEnd w:id="808"/>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5pt" o:ole="">
            <v:imagedata r:id="rId27" o:title="" cropbottom="43024f" cropright="10402f"/>
          </v:shape>
          <o:OLEObject Type="Embed" ProgID="PowerPoint.Slide.8" ShapeID="_x0000_i1025" DrawAspect="Content" ObjectID="_1696914277" r:id="rId28"/>
        </w:object>
      </w:r>
    </w:p>
    <w:p w14:paraId="142BE546" w14:textId="3A30F0A2" w:rsidR="00FC68DB" w:rsidRPr="007055D9" w:rsidRDefault="00FC68DB" w:rsidP="00B202D2">
      <w:pPr>
        <w:pStyle w:val="Caption"/>
      </w:pPr>
      <w:bookmarkStart w:id="809" w:name="_Toc3557083"/>
      <w:bookmarkStart w:id="810" w:name="_Toc34747333"/>
      <w:bookmarkStart w:id="811" w:name="_Toc76030524"/>
      <w:bookmarkStart w:id="812"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09"/>
      <w:bookmarkEnd w:id="810"/>
      <w:bookmarkEnd w:id="811"/>
      <w:bookmarkEnd w:id="812"/>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Heading2"/>
      </w:pPr>
      <w:bookmarkStart w:id="813" w:name="_Toc338938876"/>
      <w:bookmarkStart w:id="814" w:name="_Toc338939056"/>
      <w:bookmarkStart w:id="815" w:name="_Toc3556929"/>
      <w:bookmarkStart w:id="816" w:name="_Toc34747179"/>
      <w:bookmarkStart w:id="817" w:name="_Toc77101992"/>
      <w:bookmarkStart w:id="818" w:name="_Toc83048631"/>
      <w:bookmarkStart w:id="819" w:name="_Toc288196436"/>
      <w:bookmarkStart w:id="820" w:name="_Toc288200734"/>
      <w:bookmarkEnd w:id="776"/>
      <w:bookmarkEnd w:id="777"/>
      <w:r w:rsidRPr="007055D9">
        <w:t xml:space="preserve">χMCF in the Development </w:t>
      </w:r>
      <w:bookmarkEnd w:id="813"/>
      <w:bookmarkEnd w:id="814"/>
      <w:r w:rsidRPr="007055D9">
        <w:t>Processes</w:t>
      </w:r>
      <w:bookmarkEnd w:id="815"/>
      <w:bookmarkEnd w:id="816"/>
      <w:bookmarkEnd w:id="817"/>
      <w:bookmarkEnd w:id="818"/>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Caption"/>
      </w:pPr>
      <w:bookmarkStart w:id="821" w:name="_Ref333842518"/>
      <w:bookmarkStart w:id="822" w:name="_Ref333842510"/>
      <w:bookmarkStart w:id="823" w:name="_Toc3557084"/>
      <w:bookmarkStart w:id="824" w:name="_Toc34747334"/>
      <w:bookmarkStart w:id="825" w:name="_Toc76030525"/>
      <w:bookmarkStart w:id="826"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1"/>
      <w:r w:rsidRPr="007055D9">
        <w:t xml:space="preserve">: The Development </w:t>
      </w:r>
      <w:bookmarkEnd w:id="822"/>
      <w:r w:rsidRPr="007055D9">
        <w:t>Process</w:t>
      </w:r>
      <w:bookmarkEnd w:id="823"/>
      <w:bookmarkEnd w:id="824"/>
      <w:bookmarkEnd w:id="825"/>
      <w:bookmarkEnd w:id="826"/>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Caption"/>
      </w:pPr>
      <w:bookmarkStart w:id="827" w:name="_Ref334015195"/>
    </w:p>
    <w:p w14:paraId="0F96B51D" w14:textId="77777777" w:rsidR="00FC68DB" w:rsidRPr="007055D9" w:rsidRDefault="00FC68DB" w:rsidP="00B202D2">
      <w:pPr>
        <w:pStyle w:val="Caption"/>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Caption"/>
        <w:spacing w:before="120"/>
      </w:pPr>
      <w:bookmarkStart w:id="828" w:name="_Ref334482085"/>
      <w:bookmarkStart w:id="829" w:name="_Ref334482078"/>
      <w:bookmarkStart w:id="830" w:name="_Toc3557085"/>
      <w:bookmarkStart w:id="831" w:name="_Toc34747335"/>
      <w:bookmarkStart w:id="832" w:name="_Toc76030526"/>
      <w:bookmarkStart w:id="833"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7"/>
      <w:bookmarkEnd w:id="828"/>
      <w:r w:rsidRPr="007055D9">
        <w:t>: χMCF as a Platform for Connection Information</w:t>
      </w:r>
      <w:r w:rsidRPr="007055D9">
        <w:br/>
        <w:t>in the</w:t>
      </w:r>
      <w:r>
        <w:t xml:space="preserve"> Complete</w:t>
      </w:r>
      <w:r w:rsidRPr="007055D9">
        <w:t xml:space="preserve"> Development </w:t>
      </w:r>
      <w:bookmarkEnd w:id="829"/>
      <w:r w:rsidRPr="007055D9">
        <w:t>Process</w:t>
      </w:r>
      <w:bookmarkEnd w:id="830"/>
      <w:bookmarkEnd w:id="831"/>
      <w:bookmarkEnd w:id="832"/>
      <w:bookmarkEnd w:id="833"/>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ListBullet"/>
        <w:keepNext/>
        <w:numPr>
          <w:ilvl w:val="0"/>
          <w:numId w:val="16"/>
        </w:numPr>
        <w:ind w:left="426" w:hanging="284"/>
        <w:jc w:val="both"/>
      </w:pPr>
      <w:r w:rsidRPr="007055D9">
        <w:rPr>
          <w:b/>
          <w:bCs/>
        </w:rPr>
        <w:t>Automatic CAE assembly</w:t>
      </w:r>
    </w:p>
    <w:p w14:paraId="32FAEC8C" w14:textId="77777777" w:rsidR="00FC68DB" w:rsidRDefault="00FC68DB" w:rsidP="00B202D2">
      <w:pPr>
        <w:pStyle w:val="ListBullet"/>
        <w:tabs>
          <w:tab w:val="clear" w:pos="454"/>
        </w:tabs>
        <w:ind w:left="426" w:firstLine="0"/>
        <w:jc w:val="both"/>
      </w:pPr>
      <w:r w:rsidRPr="007055D9">
        <w:t>Meanwhile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B202D2">
      <w:pPr>
        <w:pStyle w:val="ListBullet"/>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ListBullet"/>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Heading1"/>
      </w:pPr>
      <w:bookmarkStart w:id="834" w:name="_Toc3556930"/>
      <w:bookmarkStart w:id="835" w:name="_Toc34747180"/>
      <w:bookmarkStart w:id="836" w:name="_Toc77101993"/>
      <w:bookmarkStart w:id="837" w:name="_Toc83048632"/>
      <w:r w:rsidRPr="007055D9">
        <w:lastRenderedPageBreak/>
        <w:t>Keywords of XML specification</w:t>
      </w:r>
      <w:bookmarkEnd w:id="834"/>
      <w:bookmarkEnd w:id="835"/>
      <w:bookmarkEnd w:id="836"/>
      <w:bookmarkEnd w:id="837"/>
    </w:p>
    <w:p w14:paraId="7A21DF07" w14:textId="77777777" w:rsidR="00FC68DB" w:rsidRPr="007055D9" w:rsidRDefault="00FC68DB" w:rsidP="00B202D2">
      <w:pPr>
        <w:pStyle w:val="Heading2"/>
      </w:pPr>
      <w:bookmarkStart w:id="838" w:name="_Toc34747181"/>
      <w:bookmarkStart w:id="839" w:name="_Toc77101994"/>
      <w:bookmarkStart w:id="840" w:name="_Toc83048633"/>
      <w:r w:rsidRPr="007055D9">
        <w:t>Keywords</w:t>
      </w:r>
      <w:bookmarkEnd w:id="838"/>
      <w:bookmarkEnd w:id="839"/>
      <w:bookmarkEnd w:id="840"/>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ootnoteReference"/>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B202D2">
      <w:pPr>
        <w:pStyle w:val="ListParagraph"/>
        <w:numPr>
          <w:ilvl w:val="0"/>
          <w:numId w:val="16"/>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B202D2">
      <w:pPr>
        <w:pStyle w:val="ListParagraph"/>
        <w:numPr>
          <w:ilvl w:val="0"/>
          <w:numId w:val="16"/>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Paragraph"/>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However, only positive integers are usually used in this context. That means</w:t>
      </w:r>
      <w:proofErr w:type="gramStart"/>
      <w:r w:rsidRPr="007055D9">
        <w:t>,</w:t>
      </w:r>
      <w:proofErr w:type="gramEnd"/>
      <w:r w:rsidRPr="007055D9">
        <w:t xml:space="preserve">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proofErr w:type="gramStart"/>
      <w:r w:rsidRPr="007055D9">
        <w:t>.$</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Heading1"/>
      </w:pPr>
      <w:bookmarkStart w:id="841" w:name="_Ref371679978"/>
      <w:bookmarkStart w:id="842" w:name="_Ref371939247"/>
      <w:bookmarkStart w:id="843" w:name="_Toc3556933"/>
      <w:bookmarkStart w:id="844" w:name="_Toc34747182"/>
      <w:bookmarkStart w:id="845" w:name="_Toc77101995"/>
      <w:bookmarkStart w:id="846" w:name="_Toc83048634"/>
      <w:bookmarkStart w:id="847" w:name="_Toc288196441"/>
      <w:bookmarkStart w:id="848" w:name="_Toc288200739"/>
      <w:bookmarkEnd w:id="819"/>
      <w:bookmarkEnd w:id="820"/>
      <w:r w:rsidRPr="007055D9">
        <w:t>Parts, Properties and Assemblies</w:t>
      </w:r>
      <w:bookmarkEnd w:id="841"/>
      <w:bookmarkEnd w:id="842"/>
      <w:bookmarkEnd w:id="843"/>
      <w:bookmarkEnd w:id="844"/>
      <w:bookmarkEnd w:id="845"/>
      <w:bookmarkEnd w:id="846"/>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Heading2"/>
      </w:pPr>
      <w:bookmarkStart w:id="849" w:name="_Toc3556934"/>
      <w:bookmarkStart w:id="850" w:name="_Toc34747183"/>
      <w:bookmarkStart w:id="851" w:name="_Toc77101996"/>
      <w:bookmarkStart w:id="852" w:name="_Toc83048635"/>
      <w:r w:rsidRPr="007055D9">
        <w:t>Parts</w:t>
      </w:r>
      <w:bookmarkEnd w:id="849"/>
      <w:bookmarkEnd w:id="850"/>
      <w:bookmarkEnd w:id="851"/>
      <w:bookmarkEnd w:id="852"/>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Heading3"/>
      </w:pPr>
      <w:bookmarkStart w:id="853" w:name="_Toc3556935"/>
      <w:bookmarkStart w:id="854" w:name="_Toc34747184"/>
      <w:bookmarkStart w:id="855" w:name="_Toc77101997"/>
      <w:bookmarkStart w:id="856" w:name="_Toc83048636"/>
      <w:r w:rsidRPr="007055D9">
        <w:t>Part Labels</w:t>
      </w:r>
      <w:bookmarkEnd w:id="853"/>
      <w:bookmarkEnd w:id="854"/>
      <w:bookmarkEnd w:id="855"/>
      <w:bookmarkEnd w:id="85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Heading2"/>
      </w:pPr>
      <w:bookmarkStart w:id="857" w:name="_Toc3556936"/>
      <w:bookmarkStart w:id="858" w:name="_Toc34747185"/>
      <w:bookmarkStart w:id="859" w:name="_Toc77101998"/>
      <w:bookmarkStart w:id="860" w:name="_Toc83048637"/>
      <w:r w:rsidRPr="007055D9">
        <w:t>Properties</w:t>
      </w:r>
      <w:bookmarkEnd w:id="857"/>
      <w:bookmarkEnd w:id="858"/>
      <w:bookmarkEnd w:id="859"/>
      <w:bookmarkEnd w:id="860"/>
    </w:p>
    <w:p w14:paraId="3A76086B" w14:textId="77777777" w:rsidR="00FC68DB" w:rsidRPr="007055D9" w:rsidRDefault="00FC68DB" w:rsidP="00B202D2">
      <w:r w:rsidRPr="007055D9">
        <w:t xml:space="preserve">In CAE, properties are a concept for assigning physical behavior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Heading2"/>
      </w:pPr>
      <w:bookmarkStart w:id="861" w:name="_Toc428456056"/>
      <w:bookmarkStart w:id="862" w:name="_Toc428537020"/>
      <w:bookmarkStart w:id="863" w:name="_Toc428969339"/>
      <w:bookmarkStart w:id="864" w:name="_Toc429052730"/>
      <w:bookmarkStart w:id="865" w:name="_Toc3556937"/>
      <w:bookmarkStart w:id="866" w:name="_Toc34747186"/>
      <w:bookmarkStart w:id="867" w:name="_Toc77101999"/>
      <w:bookmarkStart w:id="868" w:name="_Toc83048638"/>
      <w:bookmarkEnd w:id="861"/>
      <w:bookmarkEnd w:id="862"/>
      <w:bookmarkEnd w:id="863"/>
      <w:bookmarkEnd w:id="864"/>
      <w:r w:rsidRPr="007055D9">
        <w:t>Assemblies</w:t>
      </w:r>
      <w:bookmarkEnd w:id="865"/>
      <w:bookmarkEnd w:id="866"/>
      <w:bookmarkEnd w:id="867"/>
      <w:bookmarkEnd w:id="8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Caption"/>
      </w:pPr>
      <w:bookmarkStart w:id="869" w:name="_Toc3557086"/>
      <w:bookmarkStart w:id="870" w:name="_Toc34747336"/>
      <w:bookmarkStart w:id="871" w:name="_Toc76030527"/>
      <w:bookmarkStart w:id="872"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69"/>
      <w:bookmarkEnd w:id="870"/>
      <w:bookmarkEnd w:id="871"/>
      <w:bookmarkEnd w:id="872"/>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Heading1"/>
      </w:pPr>
      <w:bookmarkStart w:id="873" w:name="_Toc3556938"/>
      <w:bookmarkStart w:id="874" w:name="_Toc34747187"/>
      <w:bookmarkStart w:id="875" w:name="_Toc77102000"/>
      <w:bookmarkStart w:id="876" w:name="_Toc83048639"/>
      <w:r w:rsidRPr="007055D9">
        <w:t>File Structure of χMCF</w:t>
      </w:r>
      <w:bookmarkEnd w:id="873"/>
      <w:bookmarkEnd w:id="874"/>
      <w:bookmarkEnd w:id="875"/>
      <w:bookmarkEnd w:id="876"/>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Heading2"/>
      </w:pPr>
      <w:bookmarkStart w:id="877" w:name="_Toc428279323"/>
      <w:bookmarkStart w:id="878" w:name="_Toc428456059"/>
      <w:bookmarkStart w:id="879" w:name="_Toc428537023"/>
      <w:bookmarkStart w:id="880" w:name="_Toc428969342"/>
      <w:bookmarkStart w:id="881" w:name="_Toc429052733"/>
      <w:bookmarkStart w:id="882" w:name="_Toc3556939"/>
      <w:bookmarkStart w:id="883" w:name="_Toc34747188"/>
      <w:bookmarkStart w:id="884" w:name="_Toc77102001"/>
      <w:bookmarkStart w:id="885" w:name="_Toc83048640"/>
      <w:bookmarkEnd w:id="877"/>
      <w:bookmarkEnd w:id="878"/>
      <w:bookmarkEnd w:id="879"/>
      <w:bookmarkEnd w:id="880"/>
      <w:bookmarkEnd w:id="881"/>
      <w:r w:rsidRPr="007055D9">
        <w:t>Elements containing general information</w:t>
      </w:r>
      <w:bookmarkEnd w:id="882"/>
      <w:bookmarkEnd w:id="883"/>
      <w:bookmarkEnd w:id="884"/>
      <w:bookmarkEnd w:id="885"/>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Caption"/>
        <w:spacing w:before="120"/>
      </w:pPr>
      <w:bookmarkStart w:id="886" w:name="_Toc3566409"/>
      <w:bookmarkStart w:id="887" w:name="_Toc34747411"/>
      <w:bookmarkStart w:id="888" w:name="_Toc77095859"/>
      <w:bookmarkStart w:id="889"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886"/>
      <w:bookmarkEnd w:id="887"/>
      <w:bookmarkEnd w:id="888"/>
      <w:bookmarkEnd w:id="889"/>
    </w:p>
    <w:p w14:paraId="3B5E3F13" w14:textId="77777777" w:rsidR="00FC68DB" w:rsidRPr="007055D9" w:rsidRDefault="00FC68DB" w:rsidP="00B202D2">
      <w:pPr>
        <w:pStyle w:val="Heading3"/>
      </w:pPr>
      <w:bookmarkStart w:id="890" w:name="_Toc3556940"/>
      <w:bookmarkStart w:id="891" w:name="_Toc34747189"/>
      <w:bookmarkStart w:id="892" w:name="_Toc77102002"/>
      <w:bookmarkStart w:id="893" w:name="_Toc83048641"/>
      <w:r w:rsidRPr="007055D9">
        <w:t>Date</w:t>
      </w:r>
      <w:bookmarkEnd w:id="890"/>
      <w:bookmarkEnd w:id="891"/>
      <w:bookmarkEnd w:id="892"/>
      <w:bookmarkEnd w:id="893"/>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32"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proofErr w:type="gramStart"/>
      <w:r>
        <w:t>&lt;?xml</w:t>
      </w:r>
      <w:proofErr w:type="gramEnd"/>
      <w:r>
        <w:t xml:space="preserve">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proofErr w:type="gramStart"/>
      <w:r>
        <w:t>xsi:</w:t>
      </w:r>
      <w:proofErr w:type="gramEnd"/>
      <w:r>
        <w:t>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Heading3"/>
      </w:pPr>
      <w:bookmarkStart w:id="894" w:name="_Toc3556941"/>
      <w:bookmarkStart w:id="895" w:name="_Toc34747190"/>
      <w:bookmarkStart w:id="896" w:name="_Toc77102003"/>
      <w:bookmarkStart w:id="897" w:name="_Toc83048642"/>
      <w:r w:rsidRPr="007055D9">
        <w:t>Version</w:t>
      </w:r>
      <w:bookmarkEnd w:id="894"/>
      <w:bookmarkEnd w:id="895"/>
      <w:bookmarkEnd w:id="896"/>
      <w:bookmarkEnd w:id="8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proofErr w:type="gramStart"/>
      <w:r>
        <w:t>&lt;?xml</w:t>
      </w:r>
      <w:proofErr w:type="gramEnd"/>
      <w:r>
        <w:t xml:space="preserve">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proofErr w:type="gramStart"/>
      <w:r>
        <w:t>xsi:</w:t>
      </w:r>
      <w:proofErr w:type="gramEnd"/>
      <w:r>
        <w:t>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Heading3"/>
      </w:pPr>
      <w:bookmarkStart w:id="898" w:name="_Toc3556942"/>
      <w:bookmarkStart w:id="899" w:name="_Ref34739722"/>
      <w:bookmarkStart w:id="900" w:name="_Ref34739734"/>
      <w:bookmarkStart w:id="901" w:name="_Toc34747191"/>
      <w:bookmarkStart w:id="902" w:name="_Toc77102004"/>
      <w:bookmarkStart w:id="903" w:name="_Toc83048643"/>
      <w:r w:rsidRPr="007055D9">
        <w:t>Unit System</w:t>
      </w:r>
      <w:bookmarkEnd w:id="898"/>
      <w:bookmarkEnd w:id="899"/>
      <w:bookmarkEnd w:id="900"/>
      <w:bookmarkEnd w:id="901"/>
      <w:bookmarkEnd w:id="902"/>
      <w:bookmarkEnd w:id="903"/>
    </w:p>
    <w:p w14:paraId="096E5E57" w14:textId="77777777" w:rsidR="00FC68DB" w:rsidRPr="007055D9" w:rsidRDefault="00FC68DB" w:rsidP="00B202D2">
      <w:r w:rsidRPr="007055D9">
        <w:t>The unit system used by χMCF is based upon the International System of Units (SI</w:t>
      </w:r>
      <w:r w:rsidRPr="007055D9">
        <w:rPr>
          <w:rStyle w:val="FootnoteReference"/>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Caption"/>
        <w:spacing w:before="120"/>
      </w:pPr>
      <w:bookmarkStart w:id="904" w:name="_Toc3566410"/>
      <w:bookmarkStart w:id="905" w:name="_Toc34747412"/>
      <w:bookmarkStart w:id="906" w:name="_Toc77095860"/>
      <w:bookmarkStart w:id="907"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4"/>
      <w:bookmarkEnd w:id="905"/>
      <w:bookmarkEnd w:id="906"/>
      <w:bookmarkEnd w:id="907"/>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proofErr w:type="gramStart"/>
      <w:r>
        <w:t>&lt;?xml</w:t>
      </w:r>
      <w:proofErr w:type="gramEnd"/>
      <w:r>
        <w:t xml:space="preserve">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proofErr w:type="gramStart"/>
      <w:r>
        <w:t>xsi:</w:t>
      </w:r>
      <w:proofErr w:type="gramEnd"/>
      <w:r>
        <w:t>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Heading2"/>
      </w:pPr>
      <w:bookmarkStart w:id="908" w:name="_Toc339013871"/>
      <w:bookmarkStart w:id="909" w:name="_Toc3556943"/>
      <w:bookmarkStart w:id="910" w:name="_Toc34747192"/>
      <w:bookmarkStart w:id="911" w:name="_Toc77102005"/>
      <w:bookmarkStart w:id="912" w:name="_Toc83048644"/>
      <w:r w:rsidRPr="007055D9">
        <w:t>Application, User and Process Specific Data</w:t>
      </w:r>
      <w:bookmarkEnd w:id="908"/>
      <w:bookmarkEnd w:id="909"/>
      <w:bookmarkEnd w:id="910"/>
      <w:bookmarkEnd w:id="911"/>
      <w:bookmarkEnd w:id="912"/>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ListBullet"/>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ListBullet"/>
        <w:numPr>
          <w:ilvl w:val="0"/>
          <w:numId w:val="12"/>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Heading3"/>
      </w:pPr>
      <w:bookmarkStart w:id="913" w:name="_Toc413359565"/>
      <w:bookmarkStart w:id="914" w:name="_Ref414560122"/>
      <w:bookmarkStart w:id="915" w:name="_Ref414563183"/>
      <w:bookmarkStart w:id="916" w:name="_Ref414571476"/>
      <w:bookmarkStart w:id="917" w:name="_Ref428530906"/>
      <w:bookmarkStart w:id="918" w:name="_Ref429050591"/>
      <w:bookmarkStart w:id="919" w:name="_Ref429053268"/>
      <w:bookmarkStart w:id="920" w:name="_Toc3556944"/>
      <w:bookmarkStart w:id="921" w:name="_Toc34747193"/>
      <w:bookmarkStart w:id="922" w:name="_Toc77102006"/>
      <w:bookmarkStart w:id="923" w:name="_Toc83048645"/>
      <w:r w:rsidRPr="007055D9">
        <w:t xml:space="preserve">User Specific Data </w:t>
      </w:r>
      <w:r w:rsidRPr="00F54521">
        <w:rPr>
          <w:rFonts w:ascii="Courier New" w:hAnsi="Courier New" w:cs="Courier New"/>
          <w:b w:val="0"/>
          <w:i/>
          <w:sz w:val="26"/>
          <w:szCs w:val="28"/>
          <w:lang w:eastAsia="de-DE"/>
        </w:rPr>
        <w:t>&lt;appdata/&gt;</w:t>
      </w:r>
      <w:bookmarkEnd w:id="913"/>
      <w:bookmarkEnd w:id="914"/>
      <w:bookmarkEnd w:id="915"/>
      <w:bookmarkEnd w:id="916"/>
      <w:bookmarkEnd w:id="917"/>
      <w:bookmarkEnd w:id="918"/>
      <w:bookmarkEnd w:id="919"/>
      <w:bookmarkEnd w:id="920"/>
      <w:bookmarkEnd w:id="921"/>
      <w:bookmarkEnd w:id="922"/>
      <w:bookmarkEnd w:id="923"/>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4"/>
      <w:r>
        <w:t xml:space="preserve">store and export </w:t>
      </w:r>
      <w:commentRangeEnd w:id="924"/>
      <w:r>
        <w:rPr>
          <w:rStyle w:val="CommentReference"/>
          <w:lang w:eastAsia="x-none"/>
        </w:rPr>
        <w:commentReference w:id="92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ListBullet"/>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ListBullet"/>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ListBullet"/>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ListBullet"/>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ListBullet"/>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Caption"/>
        <w:spacing w:before="120"/>
      </w:pPr>
      <w:bookmarkStart w:id="925" w:name="_Toc3566411"/>
      <w:bookmarkStart w:id="926" w:name="_Toc34747413"/>
      <w:bookmarkStart w:id="927" w:name="_Toc77095861"/>
      <w:bookmarkStart w:id="928"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5"/>
      <w:bookmarkEnd w:id="926"/>
      <w:bookmarkEnd w:id="927"/>
      <w:bookmarkEnd w:id="928"/>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proofErr w:type="gramStart"/>
      <w:r w:rsidRPr="00F475E1">
        <w:t>xsi:</w:t>
      </w:r>
      <w:proofErr w:type="gramEnd"/>
      <w:r w:rsidRPr="00F475E1">
        <w:t>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ootnoteReference"/>
          <w:b/>
          <w:color w:val="0070C0"/>
          <w:lang w:val="it-IT"/>
        </w:rPr>
        <w:footnoteReference w:id="4"/>
      </w:r>
      <w:r w:rsidRPr="00BA120B">
        <w:rPr>
          <w:b/>
          <w:color w:val="0070C0"/>
          <w:lang w:val="it-IT"/>
        </w:rPr>
        <w:t xml:space="preserve">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 xml:space="preserve">&lt;xmcf xmlns:xsi="http://www.w3.org/2001/XMLSchema-instance" </w:t>
      </w:r>
    </w:p>
    <w:p w14:paraId="57BD05F1" w14:textId="77777777" w:rsidR="00FC68DB" w:rsidRPr="00F475E1" w:rsidRDefault="00FC68DB" w:rsidP="00B202D2">
      <w:pPr>
        <w:pStyle w:val="XMLCode"/>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proofErr w:type="gramStart"/>
      <w:r w:rsidRPr="00F475E1">
        <w:t>xsi:</w:t>
      </w:r>
      <w:proofErr w:type="gramEnd"/>
      <w:r w:rsidRPr="00F475E1">
        <w:t>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Heading3"/>
      </w:pPr>
      <w:bookmarkStart w:id="929" w:name="_Finite_Element_Specific"/>
      <w:bookmarkStart w:id="930" w:name="_Ref414560131"/>
      <w:bookmarkStart w:id="931" w:name="_Toc3556945"/>
      <w:bookmarkStart w:id="932" w:name="_Toc34747194"/>
      <w:bookmarkStart w:id="933" w:name="_Toc77102007"/>
      <w:bookmarkStart w:id="934" w:name="_Toc83048646"/>
      <w:bookmarkEnd w:id="929"/>
      <w:r w:rsidRPr="007055D9">
        <w:t xml:space="preserve">Finite Element Specific Data </w:t>
      </w:r>
      <w:r w:rsidRPr="00F54521">
        <w:rPr>
          <w:rFonts w:ascii="Courier New" w:hAnsi="Courier New" w:cs="Courier New"/>
          <w:b w:val="0"/>
          <w:i/>
          <w:sz w:val="26"/>
          <w:szCs w:val="28"/>
          <w:lang w:eastAsia="de-DE"/>
        </w:rPr>
        <w:t>&lt;femdata/&gt;</w:t>
      </w:r>
      <w:bookmarkEnd w:id="930"/>
      <w:bookmarkEnd w:id="931"/>
      <w:bookmarkEnd w:id="932"/>
      <w:bookmarkEnd w:id="933"/>
      <w:bookmarkEnd w:id="934"/>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ootnoteReference"/>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w:t>
      </w:r>
      <w:proofErr w:type="gramStart"/>
      <w:r w:rsidRPr="003D7A47">
        <w:t xml:space="preserve">element IDs </w:t>
      </w:r>
      <w:r>
        <w:t xml:space="preserve">in this model </w:t>
      </w:r>
      <w:r w:rsidRPr="003D7A47">
        <w:t>get</w:t>
      </w:r>
      <w:proofErr w:type="gramEnd"/>
      <w:r w:rsidRPr="003D7A47">
        <w:t xml:space="preserve">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Emphasis"/>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ootnoteReference"/>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ootnoteReference"/>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Caption"/>
        <w:spacing w:before="120"/>
      </w:pPr>
      <w:bookmarkStart w:id="935" w:name="_Toc3566412"/>
      <w:bookmarkStart w:id="936" w:name="_Toc34747414"/>
      <w:bookmarkStart w:id="937" w:name="_Toc77095862"/>
      <w:bookmarkStart w:id="938"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935"/>
      <w:bookmarkEnd w:id="936"/>
      <w:bookmarkEnd w:id="937"/>
      <w:bookmarkEnd w:id="938"/>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Caption"/>
        <w:spacing w:before="120"/>
      </w:pPr>
      <w:bookmarkStart w:id="939" w:name="_Toc3566413"/>
      <w:bookmarkStart w:id="940" w:name="_Toc34747415"/>
      <w:bookmarkStart w:id="941" w:name="_Toc77095863"/>
      <w:bookmarkStart w:id="942"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939"/>
      <w:bookmarkEnd w:id="940"/>
      <w:bookmarkEnd w:id="941"/>
      <w:bookmarkEnd w:id="942"/>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Heading4"/>
      </w:pPr>
      <w:bookmarkStart w:id="943" w:name="_Toc77102008"/>
      <w:r w:rsidRPr="004A2BA7">
        <w:lastRenderedPageBreak/>
        <w:t>Reasoning about</w:t>
      </w:r>
      <w:r>
        <w:t xml:space="preserve"> </w:t>
      </w:r>
      <w:r w:rsidRPr="004A2BA7">
        <w:rPr>
          <w:rFonts w:ascii="Courier New" w:hAnsi="Courier New" w:cs="Courier New"/>
          <w:i/>
        </w:rPr>
        <w:t>&lt;femdata/&gt;</w:t>
      </w:r>
      <w:bookmarkEnd w:id="943"/>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Heading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4"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4"/>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proofErr w:type="gramStart"/>
      <w:r w:rsidRPr="00D977AB">
        <w:t>elements</w:t>
      </w:r>
      <w:proofErr w:type="gramEnd"/>
      <w:r w:rsidRPr="00D977AB">
        <w:t xml:space="preserve">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Heading2"/>
      </w:pPr>
      <w:bookmarkStart w:id="945" w:name="_Toc373504790"/>
      <w:bookmarkStart w:id="946" w:name="_Toc373505008"/>
      <w:bookmarkStart w:id="947" w:name="_Toc339013872"/>
      <w:bookmarkStart w:id="948" w:name="_Ref414560151"/>
      <w:bookmarkStart w:id="949" w:name="_Toc3556946"/>
      <w:bookmarkStart w:id="950" w:name="_Toc34747195"/>
      <w:bookmarkStart w:id="951" w:name="_Toc77102009"/>
      <w:bookmarkStart w:id="952" w:name="_Toc83048647"/>
      <w:bookmarkEnd w:id="945"/>
      <w:bookmarkEnd w:id="946"/>
      <w:r w:rsidRPr="007055D9">
        <w:t>Connection Data</w:t>
      </w:r>
      <w:bookmarkEnd w:id="947"/>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48"/>
      <w:bookmarkEnd w:id="949"/>
      <w:bookmarkEnd w:id="950"/>
      <w:bookmarkEnd w:id="951"/>
      <w:bookmarkEnd w:id="952"/>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Caption"/>
        <w:spacing w:before="120"/>
      </w:pPr>
      <w:bookmarkStart w:id="953" w:name="_Toc3566416"/>
      <w:bookmarkStart w:id="954" w:name="_Toc34747416"/>
      <w:bookmarkStart w:id="955" w:name="_Toc77095864"/>
      <w:bookmarkStart w:id="956"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3"/>
      <w:bookmarkEnd w:id="954"/>
      <w:bookmarkEnd w:id="955"/>
      <w:bookmarkEnd w:id="9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Caption"/>
        <w:spacing w:before="120"/>
        <w:rPr>
          <w:b/>
          <w:lang w:eastAsia="x-none"/>
        </w:rPr>
      </w:pPr>
      <w:bookmarkStart w:id="957" w:name="_Toc3566417"/>
      <w:bookmarkStart w:id="958" w:name="_Toc34747417"/>
      <w:bookmarkStart w:id="959" w:name="_Toc77095865"/>
      <w:bookmarkStart w:id="960"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7"/>
      <w:bookmarkEnd w:id="958"/>
      <w:bookmarkEnd w:id="959"/>
      <w:bookmarkEnd w:id="960"/>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Paragraph"/>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ootnoteReference"/>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B202D2">
      <w:pPr>
        <w:pStyle w:val="ListParagraph"/>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Heading3"/>
      </w:pPr>
      <w:bookmarkStart w:id="961" w:name="_Ref432343981"/>
      <w:bookmarkStart w:id="962" w:name="_Toc3556947"/>
      <w:bookmarkStart w:id="963" w:name="_Toc34747196"/>
      <w:bookmarkStart w:id="964" w:name="_Toc77102010"/>
      <w:bookmarkStart w:id="965" w:name="_Toc83048648"/>
      <w:r w:rsidRPr="007055D9">
        <w:t>Connected Objects</w:t>
      </w:r>
      <w:bookmarkEnd w:id="961"/>
      <w:bookmarkEnd w:id="962"/>
      <w:bookmarkEnd w:id="963"/>
      <w:bookmarkEnd w:id="964"/>
      <w:bookmarkEnd w:id="965"/>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Caption"/>
        <w:spacing w:before="120"/>
      </w:pPr>
      <w:bookmarkStart w:id="966" w:name="_Toc3566418"/>
      <w:bookmarkStart w:id="967" w:name="_Toc34747418"/>
      <w:bookmarkStart w:id="968" w:name="_Toc77095866"/>
      <w:bookmarkStart w:id="969" w:name="_Toc85721976"/>
      <w:bookmarkStart w:id="970"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6"/>
      <w:bookmarkEnd w:id="967"/>
      <w:bookmarkEnd w:id="968"/>
      <w:bookmarkEnd w:id="969"/>
    </w:p>
    <w:p w14:paraId="02FFFAE8" w14:textId="77777777" w:rsidR="00FC68DB" w:rsidRPr="007055D9" w:rsidRDefault="00FC68DB" w:rsidP="00B202D2">
      <w:pPr>
        <w:pStyle w:val="Heading4"/>
      </w:pPr>
      <w:bookmarkStart w:id="971" w:name="_Ref428791371"/>
      <w:bookmarkStart w:id="972" w:name="_Ref428891357"/>
      <w:bookmarkStart w:id="973" w:name="_Ref428892751"/>
      <w:bookmarkStart w:id="974" w:name="_Toc3556948"/>
      <w:bookmarkStart w:id="975" w:name="_Toc34747197"/>
      <w:bookmarkStart w:id="976"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0"/>
      <w:bookmarkEnd w:id="971"/>
      <w:bookmarkEnd w:id="972"/>
      <w:bookmarkEnd w:id="973"/>
      <w:bookmarkEnd w:id="974"/>
      <w:bookmarkEnd w:id="975"/>
      <w:bookmarkEnd w:id="976"/>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ootnoteReference"/>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Caption"/>
        <w:spacing w:before="120"/>
      </w:pPr>
      <w:bookmarkStart w:id="977" w:name="_Toc3566419"/>
      <w:bookmarkStart w:id="978" w:name="_Toc34747419"/>
      <w:bookmarkStart w:id="979" w:name="_Toc77095867"/>
      <w:bookmarkStart w:id="980"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7"/>
      <w:bookmarkEnd w:id="978"/>
      <w:bookmarkEnd w:id="979"/>
      <w:bookmarkEnd w:id="980"/>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Heading4"/>
      </w:pPr>
      <w:bookmarkStart w:id="981" w:name="_Toc3556949"/>
      <w:bookmarkStart w:id="982" w:name="_Toc34747198"/>
      <w:bookmarkStart w:id="983"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981"/>
      <w:bookmarkEnd w:id="982"/>
      <w:bookmarkEnd w:id="983"/>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Caption"/>
        <w:spacing w:before="120"/>
      </w:pPr>
      <w:bookmarkStart w:id="984" w:name="_Toc3566420"/>
      <w:bookmarkStart w:id="985" w:name="_Toc34747420"/>
      <w:bookmarkStart w:id="986" w:name="_Toc77095868"/>
      <w:bookmarkStart w:id="987"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984"/>
      <w:bookmarkEnd w:id="985"/>
      <w:bookmarkEnd w:id="986"/>
      <w:bookmarkEnd w:id="987"/>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lastRenderedPageBreak/>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Emphasis"/>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Heading4"/>
      </w:pPr>
      <w:bookmarkStart w:id="988" w:name="_Toc21650806"/>
      <w:bookmarkStart w:id="989" w:name="_Ref21651717"/>
      <w:bookmarkStart w:id="990" w:name="_Toc34747199"/>
      <w:bookmarkStart w:id="991" w:name="_Toc77102013"/>
      <w:r>
        <w:t>Special Topological situations</w:t>
      </w:r>
      <w:bookmarkEnd w:id="988"/>
      <w:bookmarkEnd w:id="989"/>
      <w:bookmarkEnd w:id="990"/>
      <w:bookmarkEnd w:id="991"/>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Caption"/>
                              <w:rPr>
                                <w:noProof/>
                                <w:szCs w:val="24"/>
                              </w:rPr>
                            </w:pPr>
                            <w:bookmarkStart w:id="992" w:name="_Ref21650472"/>
                            <w:bookmarkStart w:id="993" w:name="_Toc21650945"/>
                            <w:bookmarkStart w:id="994" w:name="_Toc34747337"/>
                            <w:bookmarkStart w:id="995" w:name="_Toc76030528"/>
                            <w:bookmarkStart w:id="996" w:name="_Toc85721886"/>
                            <w:r>
                              <w:t xml:space="preserve">Figure </w:t>
                            </w:r>
                            <w:r>
                              <w:fldChar w:fldCharType="begin"/>
                            </w:r>
                            <w:r>
                              <w:instrText xml:space="preserve"> SEQ Figure \* ARABIC </w:instrText>
                            </w:r>
                            <w:r>
                              <w:fldChar w:fldCharType="separate"/>
                            </w:r>
                            <w:r>
                              <w:rPr>
                                <w:noProof/>
                              </w:rPr>
                              <w:t>7</w:t>
                            </w:r>
                            <w:r>
                              <w:fldChar w:fldCharType="end"/>
                            </w:r>
                            <w:bookmarkEnd w:id="992"/>
                            <w:r>
                              <w:t>: special topologies</w:t>
                            </w:r>
                            <w:bookmarkEnd w:id="993"/>
                            <w:bookmarkEnd w:id="994"/>
                            <w:bookmarkEnd w:id="995"/>
                            <w:bookmarkEnd w:id="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Caption"/>
                        <w:rPr>
                          <w:noProof/>
                          <w:szCs w:val="24"/>
                        </w:rPr>
                      </w:pPr>
                      <w:bookmarkStart w:id="997" w:name="_Ref21650472"/>
                      <w:bookmarkStart w:id="998" w:name="_Toc21650945"/>
                      <w:bookmarkStart w:id="999" w:name="_Toc34747337"/>
                      <w:bookmarkStart w:id="1000" w:name="_Toc76030528"/>
                      <w:bookmarkStart w:id="1001" w:name="_Toc85721886"/>
                      <w:r>
                        <w:t xml:space="preserve">Figure </w:t>
                      </w:r>
                      <w:r>
                        <w:fldChar w:fldCharType="begin"/>
                      </w:r>
                      <w:r>
                        <w:instrText xml:space="preserve"> SEQ Figure \* ARABIC </w:instrText>
                      </w:r>
                      <w:r>
                        <w:fldChar w:fldCharType="separate"/>
                      </w:r>
                      <w:r>
                        <w:rPr>
                          <w:noProof/>
                        </w:rPr>
                        <w:t>7</w:t>
                      </w:r>
                      <w:r>
                        <w:fldChar w:fldCharType="end"/>
                      </w:r>
                      <w:bookmarkEnd w:id="997"/>
                      <w:r>
                        <w:t>: special topologies</w:t>
                      </w:r>
                      <w:bookmarkEnd w:id="998"/>
                      <w:bookmarkEnd w:id="999"/>
                      <w:bookmarkEnd w:id="1000"/>
                      <w:bookmarkEnd w:id="1001"/>
                    </w:p>
                  </w:txbxContent>
                </v:textbox>
                <w10:wrap type="square"/>
              </v:shape>
            </w:pict>
          </mc:Fallback>
        </mc:AlternateContent>
      </w:r>
      <w:r>
        <w:rPr>
          <w:noProof/>
          <w:lang w:val="en-US"/>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Paragraph"/>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Paragraph"/>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B202D2">
      <w:pPr>
        <w:pStyle w:val="ListParagraph"/>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Paragraph"/>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Paragraph"/>
        <w:numPr>
          <w:ilvl w:val="1"/>
          <w:numId w:val="55"/>
        </w:numPr>
        <w:tabs>
          <w:tab w:val="clear" w:pos="403"/>
        </w:tabs>
        <w:spacing w:after="0" w:line="240" w:lineRule="auto"/>
        <w:contextualSpacing w:val="0"/>
        <w:jc w:val="left"/>
        <w:rPr>
          <w:lang w:val="en-US"/>
        </w:rPr>
      </w:pPr>
      <w:r>
        <w:rPr>
          <w:lang w:val="en-US"/>
        </w:rPr>
        <w:lastRenderedPageBreak/>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w:t>
      </w:r>
      <w:proofErr w:type="gramStart"/>
      <w:r>
        <w: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w:t>
      </w:r>
      <w:proofErr w:type="gramStart"/>
      <w:r>
        <w: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Heading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Caption"/>
        <w:spacing w:before="120"/>
        <w:rPr>
          <w:rStyle w:val="elementdeftypeChar"/>
          <w:rFonts w:eastAsia="Calibri"/>
          <w:b w:val="0"/>
        </w:rPr>
      </w:pPr>
      <w:bookmarkStart w:id="1002" w:name="_Toc21651031"/>
      <w:bookmarkStart w:id="1003" w:name="_Toc34747421"/>
      <w:bookmarkStart w:id="1004" w:name="_Toc77095869"/>
      <w:bookmarkStart w:id="1005"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2"/>
      <w:bookmarkEnd w:id="1003"/>
      <w:bookmarkEnd w:id="1004"/>
      <w:bookmarkEnd w:id="1005"/>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proofErr w:type="gramStart"/>
            <w:r>
              <w:rPr>
                <w:sz w:val="20"/>
                <w:szCs w:val="20"/>
              </w:rPr>
              <w:t>if</w:t>
            </w:r>
            <w:proofErr w:type="gramEnd"/>
            <w:r>
              <w:rPr>
                <w:sz w:val="20"/>
                <w:szCs w:val="20"/>
              </w:rPr>
              <w:t xml:space="preserve">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Caption"/>
      </w:pPr>
      <w:bookmarkStart w:id="1006" w:name="_Toc21651032"/>
      <w:bookmarkStart w:id="1007" w:name="_Toc34747422"/>
      <w:bookmarkStart w:id="1008" w:name="_Toc77095870"/>
      <w:bookmarkStart w:id="1009"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6"/>
      <w:bookmarkEnd w:id="1007"/>
      <w:bookmarkEnd w:id="1008"/>
      <w:bookmarkEnd w:id="1009"/>
    </w:p>
    <w:p w14:paraId="12215526" w14:textId="77777777" w:rsidR="00FC68DB" w:rsidRDefault="00FC68DB" w:rsidP="00B202D2">
      <w:pPr>
        <w:numPr>
          <w:ilvl w:val="0"/>
          <w:numId w:val="28"/>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Caption"/>
      </w:pPr>
      <w:bookmarkStart w:id="1010" w:name="_Toc21651033"/>
      <w:bookmarkStart w:id="1011" w:name="_Toc34747423"/>
      <w:bookmarkStart w:id="1012" w:name="_Toc77095871"/>
      <w:bookmarkStart w:id="1013"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0"/>
      <w:bookmarkEnd w:id="1011"/>
      <w:bookmarkEnd w:id="1012"/>
      <w:bookmarkEnd w:id="1013"/>
    </w:p>
    <w:p w14:paraId="7737673E" w14:textId="1A342B54" w:rsidR="00FC68DB" w:rsidRDefault="00FC68DB" w:rsidP="00B202D2">
      <w:pPr>
        <w:numPr>
          <w:ilvl w:val="0"/>
          <w:numId w:val="28"/>
        </w:numPr>
        <w:tabs>
          <w:tab w:val="clear" w:pos="403"/>
        </w:tabs>
        <w:spacing w:before="120" w:line="240" w:lineRule="auto"/>
      </w:pPr>
      <w:r w:rsidRPr="00C164FF">
        <w:rPr>
          <w:rFonts w:ascii="Courier New" w:hAnsi="Courier New" w:cs="Courier New"/>
          <w:b/>
          <w:i/>
          <w:sz w:val="18"/>
        </w:rPr>
        <w:lastRenderedPageBreak/>
        <w:t>part_index</w:t>
      </w:r>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w:t>
      </w:r>
      <w:proofErr w:type="gramStart"/>
      <w:r w:rsidRPr="00D96E28">
        <w:rPr>
          <w:rFonts w:cs="Courier New"/>
          <w:color w:val="FF0000"/>
          <w:sz w:val="15"/>
          <w:szCs w:val="15"/>
        </w:rPr>
        <w: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w:t>
      </w:r>
      <w:proofErr w:type="gramStart"/>
      <w:r w:rsidRPr="009E34EC">
        <w:rPr>
          <w:rFonts w:cs="Courier New"/>
          <w:color w:val="FF0000"/>
          <w:sz w:val="15"/>
          <w:szCs w:val="15"/>
        </w:rPr>
        <w: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w:t>
      </w:r>
      <w:proofErr w:type="gramStart"/>
      <w:r w:rsidRPr="000E2A23">
        <w:rPr>
          <w:rFonts w:cs="Courier New"/>
          <w:color w:val="FF0000"/>
          <w:sz w:val="15"/>
          <w:szCs w:val="15"/>
        </w:rPr>
        <w: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proofErr w:type="gramStart"/>
      <w:r w:rsidRPr="009E34EC">
        <w:rPr>
          <w:rFonts w:cs="Courier New"/>
          <w:color w:val="FF0000"/>
          <w:sz w:val="15"/>
          <w:szCs w:val="15"/>
        </w:rPr>
        <w: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Heading3"/>
      </w:pPr>
      <w:bookmarkStart w:id="1014" w:name="_Ref414608310"/>
      <w:bookmarkStart w:id="1015" w:name="_Toc3556950"/>
      <w:bookmarkStart w:id="1016" w:name="_Toc34747200"/>
      <w:bookmarkStart w:id="1017" w:name="_Toc77102014"/>
      <w:bookmarkStart w:id="1018" w:name="_Toc83048649"/>
      <w:r>
        <w:t>Contacts and F</w:t>
      </w:r>
      <w:r w:rsidRPr="004B7C8B">
        <w:t>riction</w:t>
      </w:r>
      <w:bookmarkEnd w:id="1014"/>
      <w:bookmarkEnd w:id="1015"/>
      <w:bookmarkEnd w:id="1016"/>
      <w:bookmarkEnd w:id="1017"/>
      <w:bookmarkEnd w:id="1018"/>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Heading4"/>
        <w:rPr>
          <w:szCs w:val="26"/>
        </w:rPr>
      </w:pPr>
      <w:bookmarkStart w:id="1019" w:name="_Ref414841585"/>
      <w:bookmarkStart w:id="1020" w:name="_Toc3556951"/>
      <w:bookmarkStart w:id="1021" w:name="_Toc34747201"/>
      <w:bookmarkStart w:id="1022" w:name="_Toc77102015"/>
      <w:r w:rsidRPr="00880D5C">
        <w:rPr>
          <w:szCs w:val="26"/>
        </w:rPr>
        <w:t xml:space="preserve">Element </w:t>
      </w:r>
      <w:r w:rsidRPr="00880D5C">
        <w:rPr>
          <w:rFonts w:ascii="Courier New" w:hAnsi="Courier New" w:cs="Courier New"/>
          <w:b w:val="0"/>
          <w:i/>
          <w:szCs w:val="26"/>
        </w:rPr>
        <w:t>&lt;contact_list/&gt;</w:t>
      </w:r>
      <w:bookmarkEnd w:id="1019"/>
      <w:bookmarkEnd w:id="1020"/>
      <w:bookmarkEnd w:id="1021"/>
      <w:bookmarkEnd w:id="1022"/>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2F25FD24" w:rsidR="00FC68DB" w:rsidRDefault="00FC68DB" w:rsidP="00B202D2">
      <w:pPr>
        <w:pStyle w:val="Caption"/>
        <w:spacing w:before="120"/>
      </w:pPr>
      <w:bookmarkStart w:id="1023" w:name="_Toc414573794"/>
      <w:bookmarkStart w:id="1024" w:name="_Toc3566421"/>
      <w:bookmarkStart w:id="1025" w:name="_Toc34747424"/>
      <w:bookmarkStart w:id="1026" w:name="_Toc77095872"/>
      <w:bookmarkStart w:id="1027"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1023"/>
      <w:bookmarkEnd w:id="1024"/>
      <w:bookmarkEnd w:id="1025"/>
      <w:bookmarkEnd w:id="1026"/>
      <w:bookmarkEnd w:id="1027"/>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Heading4"/>
        <w:rPr>
          <w:szCs w:val="26"/>
        </w:rPr>
      </w:pPr>
      <w:bookmarkStart w:id="1028" w:name="_Toc3556952"/>
      <w:bookmarkStart w:id="1029" w:name="_Toc34747202"/>
      <w:bookmarkStart w:id="1030"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28"/>
      <w:bookmarkEnd w:id="1029"/>
      <w:bookmarkEnd w:id="1030"/>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Caption"/>
        <w:spacing w:before="120"/>
      </w:pPr>
      <w:bookmarkStart w:id="1031" w:name="_Toc3566422"/>
      <w:bookmarkStart w:id="1032" w:name="_Toc34747425"/>
      <w:bookmarkStart w:id="1033" w:name="_Toc77095873"/>
      <w:bookmarkStart w:id="1034"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1"/>
      <w:bookmarkEnd w:id="1032"/>
      <w:bookmarkEnd w:id="1033"/>
      <w:bookmarkEnd w:id="1034"/>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Heading4"/>
        <w:rPr>
          <w:i/>
        </w:rPr>
      </w:pPr>
      <w:bookmarkStart w:id="1035" w:name="_Toc3556953"/>
      <w:bookmarkStart w:id="1036" w:name="_Toc34747203"/>
      <w:bookmarkStart w:id="1037"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5"/>
      <w:bookmarkEnd w:id="1036"/>
      <w:bookmarkEnd w:id="1037"/>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Caption"/>
        <w:spacing w:before="120"/>
      </w:pPr>
      <w:bookmarkStart w:id="1038" w:name="_Toc414573795"/>
      <w:bookmarkStart w:id="1039" w:name="_Toc3566423"/>
      <w:bookmarkStart w:id="1040" w:name="_Toc34747426"/>
      <w:bookmarkStart w:id="1041" w:name="_Toc77095874"/>
      <w:bookmarkStart w:id="1042"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38"/>
      <w:bookmarkEnd w:id="1039"/>
      <w:bookmarkEnd w:id="1040"/>
      <w:bookmarkEnd w:id="1041"/>
      <w:bookmarkEnd w:id="1042"/>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Heading4"/>
        <w:rPr>
          <w:i/>
        </w:rPr>
      </w:pPr>
      <w:bookmarkStart w:id="1043" w:name="_Toc3556954"/>
      <w:bookmarkStart w:id="1044" w:name="_Toc34747204"/>
      <w:bookmarkStart w:id="1045"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3"/>
      <w:bookmarkEnd w:id="1044"/>
      <w:bookmarkEnd w:id="1045"/>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Heading4"/>
      </w:pPr>
      <w:bookmarkStart w:id="1046" w:name="_Ref414837767"/>
      <w:bookmarkStart w:id="1047" w:name="_Toc3556955"/>
      <w:bookmarkStart w:id="1048" w:name="_Toc34747205"/>
      <w:bookmarkStart w:id="1049" w:name="_Toc77102019"/>
      <w:r>
        <w:t>Local Contact</w:t>
      </w:r>
      <w:r w:rsidRPr="0030552A">
        <w:t xml:space="preserve"> </w:t>
      </w:r>
      <w:r>
        <w:t>Properties</w:t>
      </w:r>
      <w:bookmarkEnd w:id="1046"/>
      <w:bookmarkEnd w:id="1047"/>
      <w:bookmarkEnd w:id="1048"/>
      <w:bookmarkEnd w:id="1049"/>
      <w:r w:rsidRPr="00F54FFD">
        <w:t xml:space="preserve"> </w:t>
      </w:r>
      <w:bookmarkStart w:id="1050" w:name="_GoBack"/>
      <w:bookmarkEnd w:id="1050"/>
    </w:p>
    <w:p w14:paraId="3CCC72BD" w14:textId="3D2E176B" w:rsidR="00FC68DB" w:rsidRDefault="00FC68DB" w:rsidP="00B202D2">
      <w:pPr>
        <w:rPr>
          <w:rFonts w:cs="Courier New"/>
        </w:rPr>
      </w:pPr>
      <w:r w:rsidRPr="006D1277">
        <w:t xml:space="preserve">If necessary, local </w:t>
      </w:r>
      <w:r>
        <w:t xml:space="preserve">contact properties can be given within </w:t>
      </w:r>
      <w:commentRangeStart w:id="1051"/>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052" w:author="nick" w:date="2021-10-28T08:09:00Z">
        <w:r w:rsidRPr="008706FB" w:rsidDel="003167A5">
          <w:delText>,</w:delText>
        </w:r>
      </w:del>
      <w:ins w:id="1053" w:author="nick" w:date="2021-10-28T08:09:00Z">
        <w:r w:rsidR="003167A5">
          <w:t xml:space="preserve"> </w:t>
        </w:r>
        <w:proofErr w:type="gramStart"/>
        <w:r w:rsidR="003167A5">
          <w:t>or</w:t>
        </w:r>
      </w:ins>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del w:id="1054"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051"/>
      <w:r w:rsidR="003167A5">
        <w:rPr>
          <w:rStyle w:val="CommentReference"/>
          <w:rFonts w:ascii="Calibri" w:eastAsia="Times New Roman" w:hAnsi="Calibri"/>
          <w:lang w:val="en-US" w:eastAsia="x-none"/>
        </w:rPr>
        <w:commentReference w:id="1051"/>
      </w:r>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Caption"/>
        <w:spacing w:before="120"/>
      </w:pPr>
      <w:bookmarkStart w:id="1055" w:name="_Toc3566424"/>
      <w:bookmarkStart w:id="1056" w:name="_Toc34747427"/>
      <w:bookmarkStart w:id="1057" w:name="_Toc77095875"/>
      <w:bookmarkStart w:id="1058"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55"/>
      <w:bookmarkEnd w:id="1056"/>
      <w:bookmarkEnd w:id="1057"/>
      <w:bookmarkEnd w:id="1058"/>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Heading3"/>
      </w:pPr>
      <w:bookmarkStart w:id="1059" w:name="_Ref414836574"/>
      <w:bookmarkStart w:id="1060" w:name="_Toc3556956"/>
      <w:bookmarkStart w:id="1061" w:name="_Toc34747206"/>
      <w:bookmarkStart w:id="1062" w:name="_Toc77102020"/>
      <w:bookmarkStart w:id="1063" w:name="_Toc83048650"/>
      <w:r w:rsidRPr="007055D9">
        <w:t>Joints</w:t>
      </w:r>
      <w:bookmarkEnd w:id="1059"/>
      <w:bookmarkEnd w:id="1060"/>
      <w:bookmarkEnd w:id="1061"/>
      <w:bookmarkEnd w:id="1062"/>
      <w:bookmarkEnd w:id="1063"/>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Caption"/>
        <w:spacing w:before="120"/>
      </w:pPr>
      <w:bookmarkStart w:id="1064" w:name="_Toc3566425"/>
      <w:bookmarkStart w:id="1065" w:name="_Toc34747428"/>
      <w:bookmarkStart w:id="1066" w:name="_Toc77095876"/>
      <w:bookmarkStart w:id="1067"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1064"/>
      <w:bookmarkEnd w:id="1065"/>
      <w:bookmarkEnd w:id="1066"/>
      <w:bookmarkEnd w:id="1067"/>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Heading2"/>
      </w:pPr>
      <w:bookmarkStart w:id="1068" w:name="_Toc428456083"/>
      <w:bookmarkStart w:id="1069" w:name="_Toc428537047"/>
      <w:bookmarkStart w:id="1070" w:name="_Toc428969366"/>
      <w:bookmarkStart w:id="1071" w:name="_Toc429052757"/>
      <w:bookmarkStart w:id="1072" w:name="_Toc3556957"/>
      <w:bookmarkStart w:id="1073" w:name="_Toc34747207"/>
      <w:bookmarkStart w:id="1074" w:name="_Toc77102021"/>
      <w:bookmarkStart w:id="1075" w:name="_Toc83048651"/>
      <w:bookmarkEnd w:id="1068"/>
      <w:bookmarkEnd w:id="1069"/>
      <w:bookmarkEnd w:id="1070"/>
      <w:bookmarkEnd w:id="1071"/>
      <w:r w:rsidRPr="007055D9">
        <w:t>A Minimalistic Example of a χMCF file</w:t>
      </w:r>
      <w:bookmarkEnd w:id="1072"/>
      <w:bookmarkEnd w:id="1073"/>
      <w:bookmarkEnd w:id="1074"/>
      <w:bookmarkEnd w:id="1075"/>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proofErr w:type="gramStart"/>
      <w:r w:rsidRPr="00F475E1">
        <w:rPr>
          <w:rFonts w:cs="Courier New"/>
          <w:sz w:val="15"/>
          <w:szCs w:val="15"/>
        </w:rPr>
        <w:t>xsi:</w:t>
      </w:r>
      <w:proofErr w:type="gramEnd"/>
      <w:r w:rsidRPr="00F475E1">
        <w:rPr>
          <w:rFonts w:cs="Courier New"/>
          <w:sz w:val="15"/>
          <w:szCs w:val="15"/>
        </w:rPr>
        <w:t>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lastRenderedPageBreak/>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Heading2"/>
      </w:pPr>
      <w:bookmarkStart w:id="1076" w:name="_Toc428279348"/>
      <w:bookmarkStart w:id="1077" w:name="_Toc428456085"/>
      <w:bookmarkStart w:id="1078" w:name="_Toc428537049"/>
      <w:bookmarkStart w:id="1079" w:name="_Toc428969368"/>
      <w:bookmarkStart w:id="1080" w:name="_Toc429052759"/>
      <w:bookmarkStart w:id="1081" w:name="_Toc3556958"/>
      <w:bookmarkStart w:id="1082" w:name="_Toc34747208"/>
      <w:bookmarkStart w:id="1083" w:name="_Toc77102022"/>
      <w:bookmarkStart w:id="1084" w:name="_Toc83048652"/>
      <w:bookmarkEnd w:id="1076"/>
      <w:bookmarkEnd w:id="1077"/>
      <w:bookmarkEnd w:id="1078"/>
      <w:bookmarkEnd w:id="1079"/>
      <w:bookmarkEnd w:id="1080"/>
      <w:r w:rsidRPr="007055D9">
        <w:t>XML Schema Definition</w:t>
      </w:r>
      <w:bookmarkEnd w:id="1081"/>
      <w:bookmarkEnd w:id="1082"/>
      <w:bookmarkEnd w:id="1083"/>
      <w:bookmarkEnd w:id="1084"/>
    </w:p>
    <w:p w14:paraId="76832F23" w14:textId="1303C9DA" w:rsidR="00A97D1B" w:rsidRDefault="00A97D1B" w:rsidP="00B202D2">
      <w:pPr>
        <w:rPr>
          <w:ins w:id="1085" w:author="Ungerer, Max" w:date="2021-10-21T15:09:00Z"/>
        </w:rPr>
      </w:pPr>
      <w:ins w:id="1086" w:author="Ungerer, Max" w:date="2021-10-21T15:09:00Z">
        <w:r>
          <w:t>The XML Schema definition (XSD) can be found in computer-interpretable form at the following URL:</w:t>
        </w:r>
      </w:ins>
    </w:p>
    <w:p w14:paraId="13636C71" w14:textId="4C0CB289" w:rsidR="00A97D1B" w:rsidRDefault="00A97D1B" w:rsidP="00B202D2">
      <w:pPr>
        <w:rPr>
          <w:ins w:id="1087" w:author="Ungerer, Max" w:date="2021-10-21T15:08:00Z"/>
        </w:rPr>
      </w:pPr>
      <w:ins w:id="1088" w:author="Ungerer, Max" w:date="2021-10-21T15:10:00Z">
        <w:r>
          <w:rPr>
            <w:rFonts w:asciiTheme="minorHAnsi" w:hAnsiTheme="minorHAnsi" w:cstheme="minorBidi"/>
            <w:lang w:val="en-US"/>
          </w:rPr>
          <w:t>https://standards.iso.org/iso/8329/ed-1/en/xMCF.xsd</w:t>
        </w:r>
      </w:ins>
    </w:p>
    <w:p w14:paraId="0965B4C6" w14:textId="702939E7" w:rsidR="00FC68DB" w:rsidRPr="007055D9" w:rsidDel="00A97D1B" w:rsidRDefault="00FC68DB" w:rsidP="00B202D2">
      <w:pPr>
        <w:rPr>
          <w:del w:id="1089" w:author="Ungerer, Max" w:date="2021-10-21T15:10:00Z"/>
        </w:rPr>
      </w:pPr>
      <w:commentRangeStart w:id="1090"/>
      <w:commentRangeStart w:id="1091"/>
      <w:del w:id="1092"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090"/>
        <w:r w:rsidR="000606E8" w:rsidDel="00A97D1B">
          <w:rPr>
            <w:rStyle w:val="CommentReference"/>
            <w:rFonts w:ascii="Calibri" w:eastAsia="Times New Roman" w:hAnsi="Calibri"/>
            <w:lang w:val="en-US" w:eastAsia="x-none"/>
          </w:rPr>
          <w:commentReference w:id="1090"/>
        </w:r>
      </w:del>
      <w:commentRangeEnd w:id="1091"/>
      <w:r w:rsidR="00A97D1B">
        <w:rPr>
          <w:rStyle w:val="CommentReference"/>
          <w:rFonts w:ascii="Calibri" w:eastAsia="Times New Roman" w:hAnsi="Calibri"/>
          <w:lang w:val="en-US" w:eastAsia="x-none"/>
        </w:rPr>
        <w:commentReference w:id="1091"/>
      </w:r>
      <w:del w:id="1093" w:author="Ungerer, Max" w:date="2021-10-21T15:10:00Z">
        <w:r w:rsidRPr="007055D9" w:rsidDel="00A97D1B">
          <w:delText xml:space="preserve">  </w:delText>
        </w:r>
      </w:del>
    </w:p>
    <w:p w14:paraId="1DD4C38F" w14:textId="77777777" w:rsidR="00FC68DB" w:rsidRPr="007055D9" w:rsidRDefault="00FC68DB" w:rsidP="00B202D2">
      <w:pPr>
        <w:pStyle w:val="Heading1"/>
      </w:pPr>
      <w:bookmarkStart w:id="1094" w:name="_Toc334484488"/>
      <w:bookmarkStart w:id="1095" w:name="_Toc334486133"/>
      <w:bookmarkStart w:id="1096" w:name="XMLStructureConnectionGroups"/>
      <w:bookmarkStart w:id="1097" w:name="SeamweldConnectionGroupPart"/>
      <w:bookmarkStart w:id="1098" w:name="XMLStructurePartsPIDs"/>
      <w:bookmarkStart w:id="1099" w:name="XMLStructureConnections"/>
      <w:bookmarkStart w:id="1100" w:name="XMLStructurePointConnections"/>
      <w:bookmarkStart w:id="1101" w:name="XMLStructureLineConnections"/>
      <w:bookmarkStart w:id="1102" w:name="XMLStructurePlaneConnections"/>
      <w:bookmarkStart w:id="1103" w:name="_Toc338938892"/>
      <w:bookmarkStart w:id="1104" w:name="_Toc338939088"/>
      <w:bookmarkStart w:id="1105" w:name="_Toc3556959"/>
      <w:bookmarkStart w:id="1106" w:name="_Toc34747209"/>
      <w:bookmarkStart w:id="1107" w:name="_Toc77102023"/>
      <w:bookmarkStart w:id="1108" w:name="_Toc83048653"/>
      <w:bookmarkEnd w:id="847"/>
      <w:bookmarkEnd w:id="848"/>
      <w:bookmarkEnd w:id="1094"/>
      <w:bookmarkEnd w:id="1095"/>
      <w:bookmarkEnd w:id="1096"/>
      <w:bookmarkEnd w:id="1097"/>
      <w:bookmarkEnd w:id="1098"/>
      <w:bookmarkEnd w:id="1099"/>
      <w:bookmarkEnd w:id="1100"/>
      <w:bookmarkEnd w:id="1101"/>
      <w:bookmarkEnd w:id="1102"/>
      <w:r w:rsidRPr="007055D9">
        <w:t>Data Common to any Connection</w:t>
      </w:r>
      <w:bookmarkEnd w:id="1103"/>
      <w:bookmarkEnd w:id="1104"/>
      <w:bookmarkEnd w:id="1105"/>
      <w:bookmarkEnd w:id="1106"/>
      <w:bookmarkEnd w:id="1107"/>
      <w:bookmarkEnd w:id="1108"/>
      <w:r w:rsidRPr="007055D9">
        <w:t xml:space="preserve"> </w:t>
      </w:r>
    </w:p>
    <w:p w14:paraId="065EFE33" w14:textId="77777777" w:rsidR="00FC68DB" w:rsidRDefault="00FC68DB" w:rsidP="00B202D2">
      <w:pPr>
        <w:pStyle w:val="Heading2"/>
      </w:pPr>
      <w:bookmarkStart w:id="1109" w:name="_Ref448911656"/>
      <w:bookmarkStart w:id="1110" w:name="_Toc3556960"/>
      <w:bookmarkStart w:id="1111" w:name="_Toc34747210"/>
      <w:bookmarkStart w:id="1112" w:name="_Toc77102024"/>
      <w:bookmarkStart w:id="1113" w:name="_Toc83048654"/>
      <w:bookmarkStart w:id="1114" w:name="_Toc413359574"/>
      <w:bookmarkStart w:id="1115" w:name="_Toc338938893"/>
      <w:bookmarkStart w:id="1116" w:name="_Toc338939089"/>
      <w:bookmarkStart w:id="1117" w:name="_Toc288196462"/>
      <w:bookmarkStart w:id="1118" w:name="_Toc288200760"/>
      <w:r>
        <w:t>Indices and their properties</w:t>
      </w:r>
      <w:bookmarkEnd w:id="1109"/>
      <w:bookmarkEnd w:id="1110"/>
      <w:bookmarkEnd w:id="1111"/>
      <w:bookmarkEnd w:id="1112"/>
      <w:bookmarkEnd w:id="1113"/>
    </w:p>
    <w:p w14:paraId="054A9551" w14:textId="7FF97572" w:rsidR="00FC68DB" w:rsidRDefault="007836EA" w:rsidP="00B202D2">
      <w:pPr>
        <w:rPr>
          <w:lang w:eastAsia="x-none"/>
        </w:rPr>
      </w:pPr>
      <w:proofErr w:type="gramStart"/>
      <w:r w:rsidRPr="007836EA">
        <w:rPr>
          <w:rFonts w:cs="Arial"/>
          <w:lang w:eastAsia="x-none"/>
        </w:rPr>
        <w:t>χ</w:t>
      </w:r>
      <w:r w:rsidR="00FC68DB">
        <w:rPr>
          <w:lang w:eastAsia="x-none"/>
        </w:rPr>
        <w:t>MCF</w:t>
      </w:r>
      <w:proofErr w:type="gram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lastRenderedPageBreak/>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Heading2"/>
        <w:rPr>
          <w:szCs w:val="34"/>
        </w:rPr>
      </w:pPr>
      <w:bookmarkStart w:id="1119" w:name="_Toc83048655"/>
      <w:bookmarkEnd w:id="1114"/>
      <w:r>
        <w:rPr>
          <w:szCs w:val="34"/>
        </w:rPr>
        <w:t>Connection Referencing</w:t>
      </w:r>
      <w:bookmarkEnd w:id="1119"/>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Heading3"/>
      </w:pPr>
      <w:bookmarkStart w:id="1120" w:name="_Toc83048656"/>
      <w:r>
        <w:t xml:space="preserve">Attribute </w:t>
      </w:r>
      <w:r w:rsidRPr="00430FB1">
        <w:rPr>
          <w:rFonts w:ascii="Courier New" w:hAnsi="Courier New" w:cs="Courier New"/>
          <w:szCs w:val="34"/>
          <w:highlight w:val="white"/>
        </w:rPr>
        <w:t>label</w:t>
      </w:r>
      <w:bookmarkEnd w:id="1120"/>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21"/>
      <w:r>
        <w:t>labels</w:t>
      </w:r>
      <w:r w:rsidRPr="007055D9">
        <w:t xml:space="preserve"> it throughout the entire </w:t>
      </w:r>
      <w:del w:id="1122" w:author="nick" w:date="2021-10-27T11:25:00Z">
        <w:r w:rsidRPr="007055D9" w:rsidDel="00FD65D3">
          <w:delText xml:space="preserve">CAE </w:delText>
        </w:r>
      </w:del>
      <w:ins w:id="1123" w:author="nick" w:date="2021-10-27T11:25:00Z">
        <w:r w:rsidR="00FD65D3" w:rsidRPr="007055D9">
          <w:t>CA</w:t>
        </w:r>
        <w:r w:rsidR="00FD65D3">
          <w:t>x</w:t>
        </w:r>
        <w:r w:rsidR="00FD65D3" w:rsidRPr="007055D9">
          <w:t xml:space="preserve"> </w:t>
        </w:r>
      </w:ins>
      <w:r w:rsidRPr="007055D9">
        <w:t>process</w:t>
      </w:r>
      <w:commentRangeEnd w:id="1121"/>
      <w:r>
        <w:rPr>
          <w:rStyle w:val="CommentReference"/>
          <w:lang w:eastAsia="x-none"/>
        </w:rPr>
        <w:commentReference w:id="1121"/>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Heading3"/>
      </w:pPr>
      <w:bookmarkStart w:id="1124" w:name="_Toc77102026"/>
      <w:bookmarkStart w:id="1125" w:name="_Toc83048657"/>
      <w:r>
        <w:t xml:space="preserve">Attribute </w:t>
      </w:r>
      <w:commentRangeStart w:id="1126"/>
      <w:r w:rsidRPr="00430FB1">
        <w:rPr>
          <w:rFonts w:ascii="Courier New" w:hAnsi="Courier New" w:cs="Courier New"/>
          <w:szCs w:val="34"/>
          <w:highlight w:val="white"/>
        </w:rPr>
        <w:t>ident</w:t>
      </w:r>
      <w:r w:rsidRPr="00BD20ED">
        <w:t xml:space="preserve"> </w:t>
      </w:r>
      <w:commentRangeEnd w:id="1126"/>
      <w:r>
        <w:rPr>
          <w:rStyle w:val="CommentReference"/>
          <w:b w:val="0"/>
        </w:rPr>
        <w:commentReference w:id="1126"/>
      </w:r>
      <w:bookmarkEnd w:id="1124"/>
      <w:bookmarkEnd w:id="1125"/>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127" w:author="nick" w:date="2021-10-27T09:16:00Z"/>
        </w:rPr>
      </w:pPr>
      <w:proofErr w:type="gramStart"/>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proofErr w:type="gramEnd"/>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0B63A39D" w:rsidR="00BD4F32" w:rsidRPr="00BD4F32" w:rsidRDefault="00BD4F32" w:rsidP="00B202D2">
      <w:pPr>
        <w:rPr>
          <w:lang w:val="en-US"/>
          <w:rPrChange w:id="1128" w:author="nick" w:date="2021-10-27T09:16:00Z">
            <w:rPr/>
          </w:rPrChange>
        </w:rPr>
      </w:pPr>
      <w:proofErr w:type="gramStart"/>
      <w:ins w:id="1129" w:author="nick" w:date="2021-10-27T09:16:00Z">
        <w:r w:rsidRPr="00BD4F32">
          <w:rPr>
            <w:rFonts w:ascii="Courier New" w:hAnsi="Courier New" w:cs="Courier New"/>
            <w:b/>
            <w:i/>
            <w:sz w:val="18"/>
            <w:szCs w:val="18"/>
            <w:rPrChange w:id="1130" w:author="nick" w:date="2021-10-27T09:16:00Z">
              <w:rPr/>
            </w:rPrChange>
          </w:rPr>
          <w:t>ident</w:t>
        </w:r>
        <w:proofErr w:type="gramEnd"/>
        <w:r>
          <w:t xml:space="preserve"> is positive,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w:t>
      </w:r>
      <w:proofErr w:type="gramStart"/>
      <w:r w:rsidRPr="00D977AB">
        <w:t>loc</w:t>
      </w:r>
      <w:proofErr w:type="gramEnd"/>
      <w:r w:rsidRPr="00D977AB">
        <w:t>&gt;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Heading2"/>
      </w:pPr>
      <w:bookmarkStart w:id="1131" w:name="_Ref413329202"/>
      <w:bookmarkStart w:id="1132" w:name="_Toc413359575"/>
      <w:bookmarkStart w:id="1133" w:name="_Toc3556962"/>
      <w:bookmarkStart w:id="1134" w:name="_Toc34747212"/>
      <w:bookmarkStart w:id="1135" w:name="_Toc77102027"/>
      <w:bookmarkStart w:id="1136" w:name="_Toc83048658"/>
      <w:r>
        <w:rPr>
          <w:szCs w:val="34"/>
        </w:rPr>
        <w:t>Dimensions and Coordinates</w:t>
      </w:r>
      <w:bookmarkEnd w:id="1131"/>
      <w:bookmarkEnd w:id="1132"/>
      <w:bookmarkEnd w:id="1133"/>
      <w:bookmarkEnd w:id="1134"/>
      <w:bookmarkEnd w:id="1135"/>
      <w:bookmarkEnd w:id="1136"/>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Heading2"/>
      </w:pPr>
      <w:bookmarkStart w:id="1137" w:name="_Toc413359576"/>
      <w:bookmarkStart w:id="1138" w:name="_Ref440360308"/>
      <w:bookmarkStart w:id="1139" w:name="_Ref440360312"/>
      <w:bookmarkStart w:id="1140" w:name="_Ref440360851"/>
      <w:bookmarkStart w:id="1141" w:name="_Ref440360857"/>
      <w:bookmarkStart w:id="1142" w:name="_Ref440453613"/>
      <w:bookmarkStart w:id="1143" w:name="_Ref440453616"/>
      <w:bookmarkStart w:id="1144" w:name="_Ref440454500"/>
      <w:bookmarkStart w:id="1145" w:name="_Ref440454502"/>
      <w:bookmarkStart w:id="1146" w:name="_Toc3556963"/>
      <w:bookmarkStart w:id="1147" w:name="_Toc34747213"/>
      <w:bookmarkStart w:id="1148" w:name="_Toc77102028"/>
      <w:bookmarkStart w:id="1149" w:name="_Toc83048659"/>
      <w:r w:rsidRPr="00BD20ED">
        <w:rPr>
          <w:szCs w:val="34"/>
        </w:rPr>
        <w:lastRenderedPageBreak/>
        <w:t xml:space="preserve">Attribute </w:t>
      </w:r>
      <w:r>
        <w:rPr>
          <w:rFonts w:ascii="Courier New" w:hAnsi="Courier New" w:cs="Courier New"/>
          <w:b w:val="0"/>
          <w:szCs w:val="34"/>
          <w:highlight w:val="white"/>
        </w:rPr>
        <w:t>quality_control</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Heading2"/>
      </w:pPr>
      <w:bookmarkStart w:id="1150" w:name="_Ref428442251"/>
      <w:bookmarkStart w:id="1151" w:name="_Toc3556964"/>
      <w:bookmarkStart w:id="1152" w:name="_Toc34747214"/>
      <w:bookmarkStart w:id="1153" w:name="_Toc77102029"/>
      <w:bookmarkStart w:id="1154" w:name="_Toc83048660"/>
      <w:r w:rsidRPr="007331A4">
        <w:t>Custom Attributes list</w:t>
      </w:r>
      <w:bookmarkEnd w:id="1150"/>
      <w:bookmarkEnd w:id="1151"/>
      <w:bookmarkEnd w:id="1152"/>
      <w:bookmarkEnd w:id="1153"/>
      <w:bookmarkEnd w:id="1154"/>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lastRenderedPageBreak/>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Caption"/>
        <w:spacing w:before="120"/>
        <w:rPr>
          <w:rFonts w:ascii="Courier New" w:hAnsi="Courier New" w:cs="Courier New"/>
          <w:b/>
          <w:i w:val="0"/>
        </w:rPr>
      </w:pPr>
      <w:bookmarkStart w:id="1155" w:name="_Toc440039075"/>
      <w:bookmarkStart w:id="1156" w:name="_Toc3566426"/>
      <w:bookmarkStart w:id="1157" w:name="_Toc34747429"/>
      <w:bookmarkStart w:id="1158" w:name="_Toc77095877"/>
      <w:bookmarkStart w:id="1159"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1155"/>
      <w:bookmarkEnd w:id="1156"/>
      <w:bookmarkEnd w:id="1157"/>
      <w:bookmarkEnd w:id="1158"/>
      <w:bookmarkEnd w:id="1159"/>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Caption"/>
        <w:spacing w:before="120"/>
      </w:pPr>
      <w:bookmarkStart w:id="1160" w:name="_Toc440039076"/>
      <w:bookmarkStart w:id="1161" w:name="_Toc3566427"/>
      <w:bookmarkStart w:id="1162" w:name="_Toc34747430"/>
      <w:bookmarkStart w:id="1163" w:name="_Toc77095878"/>
      <w:bookmarkStart w:id="1164"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1160"/>
      <w:bookmarkEnd w:id="1161"/>
      <w:bookmarkEnd w:id="1162"/>
      <w:bookmarkEnd w:id="1163"/>
      <w:bookmarkEnd w:id="1164"/>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Caption"/>
        <w:spacing w:before="120"/>
        <w:rPr>
          <w:rFonts w:ascii="Courier New" w:hAnsi="Courier New" w:cs="Courier New"/>
          <w:b/>
          <w:i w:val="0"/>
        </w:rPr>
      </w:pPr>
      <w:bookmarkStart w:id="1165" w:name="_Toc440039077"/>
      <w:bookmarkStart w:id="1166" w:name="_Toc3566428"/>
      <w:bookmarkStart w:id="1167" w:name="_Toc34747431"/>
      <w:bookmarkStart w:id="1168" w:name="_Toc77095879"/>
      <w:bookmarkStart w:id="1169"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1165"/>
      <w:bookmarkEnd w:id="1166"/>
      <w:bookmarkEnd w:id="1167"/>
      <w:bookmarkEnd w:id="1168"/>
      <w:bookmarkEnd w:id="1169"/>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Paragraph"/>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Paragraph"/>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Paragraph"/>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Paragraph"/>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Caption"/>
        <w:spacing w:before="120"/>
      </w:pPr>
      <w:bookmarkStart w:id="1170" w:name="_Toc440039078"/>
      <w:bookmarkStart w:id="1171" w:name="_Toc3566429"/>
      <w:bookmarkStart w:id="1172" w:name="_Toc34747432"/>
      <w:bookmarkStart w:id="1173" w:name="_Toc77095880"/>
      <w:bookmarkStart w:id="1174"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70"/>
      <w:bookmarkEnd w:id="1171"/>
      <w:bookmarkEnd w:id="1172"/>
      <w:bookmarkEnd w:id="1173"/>
      <w:bookmarkEnd w:id="1174"/>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Caption"/>
        <w:spacing w:before="120"/>
      </w:pPr>
      <w:bookmarkStart w:id="1175" w:name="_Toc440039079"/>
      <w:bookmarkStart w:id="1176" w:name="_Toc3566430"/>
      <w:bookmarkStart w:id="1177" w:name="_Toc34747433"/>
      <w:bookmarkStart w:id="1178" w:name="_Toc77095881"/>
      <w:bookmarkStart w:id="1179"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75"/>
      <w:bookmarkEnd w:id="1176"/>
      <w:bookmarkEnd w:id="1177"/>
      <w:bookmarkEnd w:id="1178"/>
      <w:bookmarkEnd w:id="1179"/>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Caption"/>
        <w:spacing w:before="120"/>
      </w:pPr>
      <w:bookmarkStart w:id="1180" w:name="_Toc440039080"/>
      <w:bookmarkStart w:id="1181" w:name="_Toc3566431"/>
      <w:bookmarkStart w:id="1182" w:name="_Toc34747434"/>
      <w:bookmarkStart w:id="1183" w:name="_Toc77095882"/>
      <w:bookmarkStart w:id="1184"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80"/>
      <w:bookmarkEnd w:id="1181"/>
      <w:bookmarkEnd w:id="1182"/>
      <w:bookmarkEnd w:id="1183"/>
      <w:bookmarkEnd w:id="1184"/>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Caption"/>
        <w:spacing w:before="120"/>
      </w:pPr>
      <w:bookmarkStart w:id="1185" w:name="_Toc440039081"/>
      <w:bookmarkStart w:id="1186" w:name="_Toc3566432"/>
      <w:bookmarkStart w:id="1187" w:name="_Toc34747435"/>
      <w:bookmarkStart w:id="1188" w:name="_Toc77095883"/>
      <w:bookmarkStart w:id="1189"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1185"/>
      <w:bookmarkEnd w:id="1186"/>
      <w:bookmarkEnd w:id="1187"/>
      <w:bookmarkEnd w:id="1188"/>
      <w:bookmarkEnd w:id="1189"/>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Caption"/>
        <w:spacing w:before="120"/>
      </w:pPr>
      <w:bookmarkStart w:id="1190" w:name="_Toc440039082"/>
      <w:bookmarkStart w:id="1191" w:name="_Toc3566433"/>
      <w:bookmarkStart w:id="1192" w:name="_Toc34747436"/>
      <w:bookmarkStart w:id="1193" w:name="_Toc77095884"/>
      <w:bookmarkStart w:id="1194"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1190"/>
      <w:bookmarkEnd w:id="1191"/>
      <w:bookmarkEnd w:id="1192"/>
      <w:bookmarkEnd w:id="1193"/>
      <w:bookmarkEnd w:id="119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Caption"/>
        <w:spacing w:before="120"/>
      </w:pPr>
      <w:bookmarkStart w:id="1195" w:name="_Toc440039083"/>
      <w:bookmarkStart w:id="1196" w:name="_Toc3566434"/>
      <w:bookmarkStart w:id="1197" w:name="_Toc34747437"/>
      <w:bookmarkStart w:id="1198" w:name="_Toc77095885"/>
      <w:bookmarkStart w:id="1199"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1195"/>
      <w:bookmarkEnd w:id="1196"/>
      <w:bookmarkEnd w:id="1197"/>
      <w:bookmarkEnd w:id="1198"/>
      <w:bookmarkEnd w:id="1199"/>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Caption"/>
        <w:spacing w:before="120"/>
      </w:pPr>
      <w:bookmarkStart w:id="1200" w:name="_Toc440039084"/>
      <w:bookmarkStart w:id="1201" w:name="_Toc3566435"/>
      <w:bookmarkStart w:id="1202" w:name="_Toc34747438"/>
      <w:bookmarkStart w:id="1203" w:name="_Toc77095886"/>
      <w:bookmarkStart w:id="1204"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1200"/>
      <w:bookmarkEnd w:id="1201"/>
      <w:bookmarkEnd w:id="1202"/>
      <w:bookmarkEnd w:id="1203"/>
      <w:bookmarkEnd w:id="1204"/>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Caption"/>
        <w:spacing w:before="120"/>
      </w:pPr>
      <w:bookmarkStart w:id="1205" w:name="_Toc440039085"/>
      <w:bookmarkStart w:id="1206" w:name="_Toc3566436"/>
      <w:bookmarkStart w:id="1207" w:name="_Toc34747439"/>
      <w:bookmarkStart w:id="1208" w:name="_Toc77095887"/>
      <w:bookmarkStart w:id="1209"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1205"/>
      <w:bookmarkEnd w:id="1206"/>
      <w:bookmarkEnd w:id="1207"/>
      <w:bookmarkEnd w:id="1208"/>
      <w:bookmarkEnd w:id="1209"/>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Caption"/>
        <w:spacing w:before="120"/>
      </w:pPr>
      <w:bookmarkStart w:id="1210" w:name="_Toc440039086"/>
      <w:bookmarkStart w:id="1211" w:name="_Toc3566437"/>
      <w:bookmarkStart w:id="1212" w:name="_Toc34747440"/>
      <w:bookmarkStart w:id="1213" w:name="_Toc77095888"/>
      <w:bookmarkStart w:id="1214"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1210"/>
      <w:bookmarkEnd w:id="1211"/>
      <w:bookmarkEnd w:id="1212"/>
      <w:bookmarkEnd w:id="1213"/>
      <w:bookmarkEnd w:id="1214"/>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&lt;custom_attributes_list&gt;</w:t>
      </w:r>
    </w:p>
    <w:p w14:paraId="76BF4FF7" w14:textId="77777777" w:rsidR="00FC68DB" w:rsidRDefault="00FC68DB" w:rsidP="00B202D2">
      <w:pPr>
        <w:pStyle w:val="XMLCode"/>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Heading2"/>
      </w:pPr>
      <w:bookmarkStart w:id="1215" w:name="_Toc440038865"/>
      <w:bookmarkStart w:id="1216" w:name="_Toc3556965"/>
      <w:bookmarkStart w:id="1217" w:name="_Toc34747215"/>
      <w:bookmarkStart w:id="1218" w:name="_Toc77102030"/>
      <w:bookmarkStart w:id="1219" w:name="_Toc8304866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1215"/>
      <w:bookmarkEnd w:id="1216"/>
      <w:bookmarkEnd w:id="1217"/>
      <w:bookmarkEnd w:id="1218"/>
      <w:bookmarkEnd w:id="1219"/>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Heading3"/>
      </w:pPr>
      <w:bookmarkStart w:id="1220" w:name="_Toc440038866"/>
      <w:bookmarkStart w:id="1221" w:name="_Toc3556966"/>
      <w:bookmarkStart w:id="1222" w:name="_Toc34747216"/>
      <w:bookmarkStart w:id="1223" w:name="_Toc77102031"/>
      <w:bookmarkStart w:id="1224" w:name="_Toc8304866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1220"/>
      <w:bookmarkEnd w:id="1221"/>
      <w:bookmarkEnd w:id="1222"/>
      <w:bookmarkEnd w:id="1223"/>
      <w:bookmarkEnd w:id="1224"/>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w:t>
      </w:r>
      <w:r w:rsidRPr="009C29E3">
        <w:lastRenderedPageBreak/>
        <w:t>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Heading3"/>
      </w:pPr>
      <w:bookmarkStart w:id="1225" w:name="_Toc440038867"/>
      <w:bookmarkStart w:id="1226" w:name="_Toc3556967"/>
      <w:bookmarkStart w:id="1227" w:name="_Toc34747217"/>
      <w:bookmarkStart w:id="1228" w:name="_Toc77102032"/>
      <w:bookmarkStart w:id="1229" w:name="_Toc83048663"/>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1225"/>
      <w:bookmarkEnd w:id="1226"/>
      <w:bookmarkEnd w:id="1227"/>
      <w:bookmarkEnd w:id="1228"/>
      <w:bookmarkEnd w:id="1229"/>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Heading3"/>
      </w:pPr>
      <w:bookmarkStart w:id="1230" w:name="_Toc440038868"/>
      <w:bookmarkStart w:id="1231" w:name="_Toc3556968"/>
      <w:bookmarkStart w:id="1232" w:name="_Toc34747218"/>
      <w:bookmarkStart w:id="1233" w:name="_Toc77102033"/>
      <w:bookmarkStart w:id="1234" w:name="_Toc8304866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30"/>
      <w:bookmarkEnd w:id="1231"/>
      <w:bookmarkEnd w:id="1232"/>
      <w:bookmarkEnd w:id="1233"/>
      <w:bookmarkEnd w:id="1234"/>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Paragraph"/>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B202D2">
      <w:pPr>
        <w:pStyle w:val="ListParagraph"/>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Paragraph"/>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B202D2">
      <w:pPr>
        <w:pStyle w:val="ListParagraph"/>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Paragraph"/>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w:t>
      </w:r>
      <w:r w:rsidRPr="00561192">
        <w:rPr>
          <w:lang w:val="en-US"/>
        </w:rPr>
        <w:lastRenderedPageBreak/>
        <w:t xml:space="preserve">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Heading1"/>
      </w:pPr>
      <w:bookmarkStart w:id="1235" w:name="_Toc3556969"/>
      <w:bookmarkStart w:id="1236" w:name="_Toc34747219"/>
      <w:bookmarkStart w:id="1237" w:name="_Toc77102034"/>
      <w:bookmarkStart w:id="1238" w:name="_Toc83048665"/>
      <w:r w:rsidRPr="007055D9">
        <w:t>0D connections</w:t>
      </w:r>
      <w:bookmarkEnd w:id="1235"/>
      <w:bookmarkEnd w:id="1236"/>
      <w:bookmarkEnd w:id="1237"/>
      <w:bookmarkEnd w:id="1238"/>
    </w:p>
    <w:p w14:paraId="7BFE46E1" w14:textId="77777777" w:rsidR="00FC68DB" w:rsidRPr="00226A3F" w:rsidRDefault="00FC68DB" w:rsidP="00B202D2">
      <w:pPr>
        <w:pStyle w:val="Heading2"/>
      </w:pPr>
      <w:bookmarkStart w:id="1239" w:name="_Toc413359578"/>
      <w:bookmarkStart w:id="1240" w:name="_Toc3556970"/>
      <w:bookmarkStart w:id="1241" w:name="_Toc34747220"/>
      <w:bookmarkStart w:id="1242" w:name="_Toc77102035"/>
      <w:bookmarkStart w:id="1243" w:name="_Toc83048666"/>
      <w:r w:rsidRPr="00226A3F">
        <w:t>Generic Definitions</w:t>
      </w:r>
      <w:bookmarkEnd w:id="1239"/>
      <w:bookmarkEnd w:id="1240"/>
      <w:bookmarkEnd w:id="1241"/>
      <w:bookmarkEnd w:id="1242"/>
      <w:bookmarkEnd w:id="1243"/>
    </w:p>
    <w:p w14:paraId="64F211EF" w14:textId="77777777" w:rsidR="00FC68DB" w:rsidRPr="00226A3F" w:rsidRDefault="00FC68DB" w:rsidP="00B202D2">
      <w:pPr>
        <w:pStyle w:val="Heading3"/>
      </w:pPr>
      <w:bookmarkStart w:id="1244" w:name="_Toc413359579"/>
      <w:bookmarkStart w:id="1245" w:name="_Ref428958711"/>
      <w:bookmarkStart w:id="1246" w:name="_Toc3556971"/>
      <w:bookmarkStart w:id="1247" w:name="_Toc34747221"/>
      <w:bookmarkStart w:id="1248" w:name="_Toc77102036"/>
      <w:bookmarkStart w:id="1249" w:name="_Toc83048667"/>
      <w:r w:rsidRPr="00226A3F">
        <w:t>Identification</w:t>
      </w:r>
      <w:bookmarkEnd w:id="1244"/>
      <w:bookmarkEnd w:id="1245"/>
      <w:bookmarkEnd w:id="1246"/>
      <w:bookmarkEnd w:id="1247"/>
      <w:bookmarkEnd w:id="1248"/>
      <w:bookmarkEnd w:id="1249"/>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50" w:author="nick" w:date="2021-10-27T08:49:00Z">
        <w:r w:rsidDel="00BD4F32">
          <w:delText>.</w:delText>
        </w:r>
      </w:del>
      <w:r>
        <w:t xml:space="preserve"> </w:t>
      </w:r>
      <w:ins w:id="1251" w:author="nick" w:date="2021-10-27T08:49:00Z">
        <w:r w:rsidR="00BD4F32">
          <w:t xml:space="preserve">or its </w:t>
        </w:r>
        <w:r w:rsidR="00BD4F32" w:rsidRPr="00BD4F32">
          <w:rPr>
            <w:rFonts w:ascii="Courier New" w:hAnsi="Courier New" w:cs="Courier New"/>
            <w:b/>
            <w:i/>
            <w:sz w:val="18"/>
            <w:szCs w:val="18"/>
            <w:rPrChange w:id="1252" w:author="nick" w:date="2021-10-27T08:49:00Z">
              <w:rPr/>
            </w:rPrChange>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Change w:id="1253">
          <w:tblGrid>
            <w:gridCol w:w="1716"/>
            <w:gridCol w:w="1559"/>
            <w:gridCol w:w="1276"/>
            <w:gridCol w:w="3980"/>
          </w:tblGrid>
        </w:tblGridChange>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CA4DBC">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Change w:id="1254" w:author="nick" w:date="2021-10-27T08:48:00Z">
            <w:tblPrEx>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Ex>
          </w:tblPrExChange>
        </w:tblPrEx>
        <w:trPr>
          <w:jc w:val="center"/>
          <w:ins w:id="1255" w:author="nick" w:date="2021-10-27T08:46:00Z"/>
          <w:trPrChange w:id="1256" w:author="nick" w:date="2021-10-27T08:48:00Z">
            <w:trPr>
              <w:jc w:val="center"/>
            </w:trPr>
          </w:trPrChange>
        </w:trPr>
        <w:tc>
          <w:tcPr>
            <w:tcW w:w="1716" w:type="dxa"/>
            <w:shd w:val="clear" w:color="auto" w:fill="auto"/>
            <w:vAlign w:val="bottom"/>
            <w:tcPrChange w:id="1257" w:author="nick" w:date="2021-10-27T08:48:00Z">
              <w:tcPr>
                <w:tcW w:w="1716" w:type="dxa"/>
                <w:shd w:val="clear" w:color="auto" w:fill="auto"/>
                <w:vAlign w:val="bottom"/>
              </w:tcPr>
            </w:tcPrChange>
          </w:tcPr>
          <w:p w14:paraId="7C81823D" w14:textId="5C6EB35A" w:rsidR="00BD4F32" w:rsidRPr="00A04202" w:rsidRDefault="00BD4F32" w:rsidP="00B202D2">
            <w:pPr>
              <w:rPr>
                <w:ins w:id="1258" w:author="nick" w:date="2021-10-27T08:46:00Z"/>
                <w:sz w:val="20"/>
                <w:szCs w:val="20"/>
              </w:rPr>
            </w:pPr>
            <w:ins w:id="1259" w:author="nick" w:date="2021-10-27T08:46:00Z">
              <w:r>
                <w:rPr>
                  <w:sz w:val="20"/>
                  <w:szCs w:val="20"/>
                </w:rPr>
                <w:t>ident</w:t>
              </w:r>
            </w:ins>
          </w:p>
        </w:tc>
        <w:tc>
          <w:tcPr>
            <w:tcW w:w="1559" w:type="dxa"/>
            <w:shd w:val="clear" w:color="auto" w:fill="auto"/>
            <w:vAlign w:val="bottom"/>
            <w:tcPrChange w:id="1260" w:author="nick" w:date="2021-10-27T08:48:00Z">
              <w:tcPr>
                <w:tcW w:w="1559" w:type="dxa"/>
                <w:shd w:val="clear" w:color="auto" w:fill="auto"/>
                <w:vAlign w:val="bottom"/>
              </w:tcPr>
            </w:tcPrChange>
          </w:tcPr>
          <w:p w14:paraId="0F6E591F" w14:textId="39F3299E" w:rsidR="00BD4F32" w:rsidRPr="00A04202" w:rsidRDefault="00BD4F32" w:rsidP="00B202D2">
            <w:pPr>
              <w:rPr>
                <w:ins w:id="1261" w:author="nick" w:date="2021-10-27T08:46:00Z"/>
                <w:sz w:val="20"/>
                <w:szCs w:val="20"/>
              </w:rPr>
            </w:pPr>
            <w:ins w:id="1262" w:author="nick" w:date="2021-10-27T08:48:00Z">
              <w:r>
                <w:rPr>
                  <w:sz w:val="20"/>
                  <w:szCs w:val="20"/>
                </w:rPr>
                <w:t>Integer</w:t>
              </w:r>
            </w:ins>
          </w:p>
        </w:tc>
        <w:tc>
          <w:tcPr>
            <w:tcW w:w="1276" w:type="dxa"/>
            <w:shd w:val="clear" w:color="auto" w:fill="auto"/>
            <w:vAlign w:val="bottom"/>
            <w:tcPrChange w:id="1263" w:author="nick" w:date="2021-10-27T08:48:00Z">
              <w:tcPr>
                <w:tcW w:w="1276" w:type="dxa"/>
                <w:shd w:val="clear" w:color="auto" w:fill="auto"/>
                <w:vAlign w:val="bottom"/>
              </w:tcPr>
            </w:tcPrChange>
          </w:tcPr>
          <w:p w14:paraId="175DB096" w14:textId="002527C7" w:rsidR="00BD4F32" w:rsidRPr="00A04202" w:rsidRDefault="00BD4F32" w:rsidP="00B202D2">
            <w:pPr>
              <w:rPr>
                <w:ins w:id="1264" w:author="nick" w:date="2021-10-27T08:46:00Z"/>
                <w:sz w:val="20"/>
                <w:szCs w:val="20"/>
              </w:rPr>
            </w:pPr>
            <w:ins w:id="1265" w:author="nick" w:date="2021-10-27T08:46:00Z">
              <w:r>
                <w:rPr>
                  <w:sz w:val="20"/>
                  <w:szCs w:val="20"/>
                </w:rPr>
                <w:t>Optional</w:t>
              </w:r>
            </w:ins>
          </w:p>
        </w:tc>
        <w:tc>
          <w:tcPr>
            <w:tcW w:w="3980" w:type="dxa"/>
            <w:shd w:val="clear" w:color="auto" w:fill="auto"/>
            <w:tcPrChange w:id="1266" w:author="nick" w:date="2021-10-27T08:48:00Z">
              <w:tcPr>
                <w:tcW w:w="3980" w:type="dxa"/>
                <w:shd w:val="clear" w:color="auto" w:fill="auto"/>
                <w:vAlign w:val="bottom"/>
              </w:tcPr>
            </w:tcPrChange>
          </w:tcPr>
          <w:p w14:paraId="004C386C" w14:textId="02382AA6" w:rsidR="00BD4F32" w:rsidRPr="00A04202" w:rsidRDefault="00BD4F32" w:rsidP="00B202D2">
            <w:pPr>
              <w:rPr>
                <w:ins w:id="1267" w:author="nick" w:date="2021-10-27T08:46:00Z"/>
                <w:sz w:val="20"/>
                <w:szCs w:val="20"/>
              </w:rPr>
            </w:pPr>
            <w:ins w:id="1268" w:author="nick" w:date="2021-10-27T09:17:00Z">
              <w:r>
                <w:rPr>
                  <w:sz w:val="18"/>
                  <w:szCs w:val="20"/>
                </w:rPr>
                <w:t xml:space="preserve">positive, </w:t>
              </w:r>
            </w:ins>
            <w:ins w:id="1269"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r w:rsidRPr="004C113B">
              <w:rPr>
                <w:rFonts w:ascii="Courier New" w:hAnsi="Courier New" w:cs="Courier New"/>
                <w:b/>
                <w:sz w:val="18"/>
                <w:szCs w:val="34"/>
                <w:highlight w:val="white"/>
              </w:rPr>
              <w:t>quality_control</w:t>
            </w:r>
            <w:r>
              <w:rPr>
                <w:sz w:val="20"/>
                <w:szCs w:val="20"/>
              </w:rPr>
              <w:fldChar w:fldCharType="end"/>
            </w:r>
          </w:p>
        </w:tc>
      </w:tr>
    </w:tbl>
    <w:p w14:paraId="3DD776DB" w14:textId="10ECB083" w:rsidR="00FC68DB" w:rsidRDefault="00FC68DB" w:rsidP="00B202D2">
      <w:pPr>
        <w:pStyle w:val="Caption"/>
        <w:spacing w:before="120"/>
      </w:pPr>
      <w:bookmarkStart w:id="1270" w:name="_Toc3566438"/>
      <w:bookmarkStart w:id="1271" w:name="_Toc34747441"/>
      <w:bookmarkStart w:id="1272" w:name="_Toc77095889"/>
      <w:bookmarkStart w:id="1273"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70"/>
      <w:bookmarkEnd w:id="1271"/>
      <w:bookmarkEnd w:id="1272"/>
      <w:bookmarkEnd w:id="1273"/>
    </w:p>
    <w:p w14:paraId="0DF78E6C" w14:textId="77777777" w:rsidR="00FC68DB" w:rsidRPr="007055D9" w:rsidRDefault="00FC68DB" w:rsidP="00B202D2">
      <w:pPr>
        <w:pStyle w:val="Heading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1274" w:author="nick" w:date="2021-10-27T09:35:00Z">
        <w:r w:rsidR="00BD4F32">
          <w:br/>
        </w:r>
      </w:ins>
    </w:p>
    <w:p w14:paraId="79295975" w14:textId="5E07C9D2" w:rsidR="00BD4F32" w:rsidRPr="007055D9" w:rsidRDefault="00BD4F32" w:rsidP="00BD4F32">
      <w:pPr>
        <w:pStyle w:val="Heading5"/>
        <w:rPr>
          <w:ins w:id="1275" w:author="nick" w:date="2021-10-27T09:35:00Z"/>
        </w:rPr>
      </w:pPr>
      <w:ins w:id="1276" w:author="nick" w:date="2021-10-27T09:35:00Z">
        <w:r w:rsidRPr="007055D9">
          <w:lastRenderedPageBreak/>
          <w:t xml:space="preserve">Attribute </w:t>
        </w:r>
        <w:r>
          <w:t>"ident"</w:t>
        </w:r>
      </w:ins>
    </w:p>
    <w:p w14:paraId="1F7A2436" w14:textId="2A20ACEB" w:rsidR="00BD4F32" w:rsidRPr="00226A3F" w:rsidRDefault="00BD4F32" w:rsidP="00BD4F32">
      <w:pPr>
        <w:rPr>
          <w:ins w:id="1277" w:author="nick" w:date="2021-10-27T09:40:00Z"/>
        </w:rPr>
      </w:pPr>
      <w:ins w:id="1278" w:author="nick" w:date="2021-10-27T09:40:00Z">
        <w:r w:rsidRPr="00226A3F">
          <w:t xml:space="preserve">The </w:t>
        </w:r>
        <w:r>
          <w:t>ident</w:t>
        </w:r>
        <w:r w:rsidRPr="00226A3F">
          <w:t xml:space="preserve"> </w:t>
        </w:r>
      </w:ins>
      <w:ins w:id="1279" w:author="nick" w:date="2021-10-27T10:27:00Z">
        <w:r w:rsidR="00B33791">
          <w:t>provides</w:t>
        </w:r>
      </w:ins>
      <w:ins w:id="1280" w:author="nick" w:date="2021-10-27T09:40:00Z">
        <w:r w:rsidRPr="00226A3F">
          <w:t xml:space="preserve"> </w:t>
        </w:r>
        <w:r>
          <w:t xml:space="preserve">an alternative </w:t>
        </w:r>
        <w:r w:rsidRPr="00226A3F">
          <w:t xml:space="preserve">identification </w:t>
        </w:r>
      </w:ins>
      <w:ins w:id="1281" w:author="nick" w:date="2021-10-27T10:27:00Z">
        <w:r w:rsidR="00B33791">
          <w:t xml:space="preserve">to </w:t>
        </w:r>
      </w:ins>
      <w:ins w:id="1282" w:author="nick" w:date="2021-10-27T09:40:00Z">
        <w:r w:rsidRPr="00226A3F">
          <w:t>the connection</w:t>
        </w:r>
        <w:r>
          <w:t xml:space="preserve">. The value of ident is </w:t>
        </w:r>
      </w:ins>
      <w:ins w:id="1283" w:author="nick" w:date="2021-10-27T09:48:00Z">
        <w:r>
          <w:t xml:space="preserve">a positive integer, </w:t>
        </w:r>
      </w:ins>
      <w:ins w:id="1284" w:author="nick" w:date="2021-10-27T09:40:00Z">
        <w:r>
          <w:t xml:space="preserve">unique </w:t>
        </w:r>
      </w:ins>
      <w:ins w:id="1285" w:author="nick" w:date="2021-10-27T09:49:00Z">
        <w:r>
          <w:t xml:space="preserve">within the </w:t>
        </w:r>
        <w:r>
          <w:rPr>
            <w:lang w:val="el-GR"/>
          </w:rPr>
          <w:t>χ</w:t>
        </w:r>
        <w:r>
          <w:rPr>
            <w:lang w:val="en-US"/>
          </w:rPr>
          <w:t xml:space="preserve">MCF file, </w:t>
        </w:r>
      </w:ins>
      <w:ins w:id="1286" w:author="nick" w:date="2021-10-27T09:40:00Z">
        <w:r>
          <w:t>and can be automatically generated</w:t>
        </w:r>
        <w:r w:rsidRPr="00226A3F">
          <w:t xml:space="preserve">. </w:t>
        </w:r>
      </w:ins>
    </w:p>
    <w:p w14:paraId="6C2D4B34" w14:textId="48BF57D9" w:rsidR="00BD4F32" w:rsidRPr="00497FD8" w:rsidRDefault="00BD4F32" w:rsidP="00BD4F32">
      <w:pPr>
        <w:rPr>
          <w:ins w:id="1287" w:author="nick" w:date="2021-10-27T09:35:00Z"/>
          <w:b/>
          <w:sz w:val="24"/>
        </w:rPr>
      </w:pPr>
      <w:ins w:id="1288" w:author="nick" w:date="2021-10-27T09:35:00Z">
        <w:r w:rsidRPr="00497FD8">
          <w:rPr>
            <w:b/>
            <w:sz w:val="24"/>
          </w:rPr>
          <w:t>Example:</w:t>
        </w:r>
      </w:ins>
    </w:p>
    <w:p w14:paraId="20AAF890" w14:textId="77777777" w:rsidR="00BD4F32" w:rsidRPr="00D977AB" w:rsidRDefault="00BD4F32" w:rsidP="00BD4F32">
      <w:pPr>
        <w:pStyle w:val="XMLCode"/>
        <w:rPr>
          <w:ins w:id="1289" w:author="nick" w:date="2021-10-27T09:35:00Z"/>
        </w:rPr>
      </w:pPr>
    </w:p>
    <w:p w14:paraId="5A0E6ABA" w14:textId="77777777" w:rsidR="00BD4F32" w:rsidRPr="00D977AB" w:rsidRDefault="00BD4F32" w:rsidP="00BD4F32">
      <w:pPr>
        <w:pStyle w:val="XMLCode"/>
        <w:rPr>
          <w:ins w:id="1290" w:author="nick" w:date="2021-10-27T09:35:00Z"/>
        </w:rPr>
      </w:pPr>
      <w:ins w:id="1291" w:author="nick" w:date="2021-10-27T09:35:00Z">
        <w:r w:rsidRPr="00D977AB">
          <w:t>&lt;connection_list&gt;</w:t>
        </w:r>
      </w:ins>
    </w:p>
    <w:p w14:paraId="7621472C" w14:textId="49FAADB5" w:rsidR="00BD4F32" w:rsidRPr="00D977AB" w:rsidRDefault="00BD4F32" w:rsidP="00BD4F32">
      <w:pPr>
        <w:pStyle w:val="XMLCode"/>
        <w:rPr>
          <w:ins w:id="1292" w:author="nick" w:date="2021-10-27T09:35:00Z"/>
          <w:b/>
          <w:color w:val="0070C0"/>
        </w:rPr>
      </w:pPr>
      <w:ins w:id="1293"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294" w:author="nick" w:date="2021-10-27T09:48:00Z">
        <w:r>
          <w:rPr>
            <w:b/>
            <w:color w:val="0070C0"/>
          </w:rPr>
          <w:t>3490</w:t>
        </w:r>
      </w:ins>
      <w:ins w:id="1295" w:author="nick" w:date="2021-10-27T09:35:00Z">
        <w:r w:rsidRPr="00D977AB">
          <w:rPr>
            <w:b/>
            <w:color w:val="0070C0"/>
          </w:rPr>
          <w:t>"&gt;</w:t>
        </w:r>
      </w:ins>
    </w:p>
    <w:p w14:paraId="75B44882" w14:textId="77777777" w:rsidR="00BD4F32" w:rsidRPr="00D977AB" w:rsidRDefault="00BD4F32" w:rsidP="00BD4F32">
      <w:pPr>
        <w:pStyle w:val="XMLCode"/>
        <w:rPr>
          <w:ins w:id="1296" w:author="nick" w:date="2021-10-27T09:35:00Z"/>
        </w:rPr>
      </w:pPr>
      <w:ins w:id="1297" w:author="nick" w:date="2021-10-27T09:35:00Z">
        <w:r w:rsidRPr="00D977AB">
          <w:t xml:space="preserve">        &lt;</w:t>
        </w:r>
        <w:proofErr w:type="gramStart"/>
        <w:r w:rsidRPr="00D977AB">
          <w:t>loc</w:t>
        </w:r>
        <w:proofErr w:type="gramEnd"/>
        <w:r w:rsidRPr="00D977AB">
          <w:t>&gt;</w:t>
        </w:r>
      </w:ins>
    </w:p>
    <w:p w14:paraId="204EA83A" w14:textId="77777777" w:rsidR="00BD4F32" w:rsidRPr="00D977AB" w:rsidRDefault="00BD4F32" w:rsidP="00BD4F32">
      <w:pPr>
        <w:pStyle w:val="XMLCode"/>
        <w:rPr>
          <w:ins w:id="1298" w:author="nick" w:date="2021-10-27T09:35:00Z"/>
        </w:rPr>
      </w:pPr>
      <w:ins w:id="1299" w:author="nick" w:date="2021-10-27T09:35:00Z">
        <w:r w:rsidRPr="00D977AB">
          <w:t xml:space="preserve">            ...</w:t>
        </w:r>
      </w:ins>
    </w:p>
    <w:p w14:paraId="04987C6F" w14:textId="77777777" w:rsidR="00BD4F32" w:rsidRPr="00D977AB" w:rsidRDefault="00BD4F32" w:rsidP="00BD4F32">
      <w:pPr>
        <w:pStyle w:val="XMLCode"/>
        <w:rPr>
          <w:ins w:id="1300" w:author="nick" w:date="2021-10-27T09:35:00Z"/>
        </w:rPr>
      </w:pPr>
      <w:ins w:id="1301" w:author="nick" w:date="2021-10-27T09:35:00Z">
        <w:r w:rsidRPr="00D977AB">
          <w:t xml:space="preserve">        &lt;/loc&gt;</w:t>
        </w:r>
      </w:ins>
    </w:p>
    <w:p w14:paraId="68EA6D1D" w14:textId="77777777" w:rsidR="00BD4F32" w:rsidRPr="00D977AB" w:rsidRDefault="00BD4F32" w:rsidP="00BD4F32">
      <w:pPr>
        <w:pStyle w:val="XMLCode"/>
        <w:rPr>
          <w:ins w:id="1302" w:author="nick" w:date="2021-10-27T09:35:00Z"/>
        </w:rPr>
      </w:pPr>
      <w:ins w:id="1303" w:author="nick" w:date="2021-10-27T09:35:00Z">
        <w:r w:rsidRPr="00D977AB">
          <w:t xml:space="preserve">        &lt;</w:t>
        </w:r>
        <w:proofErr w:type="gramStart"/>
        <w:r w:rsidRPr="00D977AB">
          <w:t>spotweld</w:t>
        </w:r>
        <w:proofErr w:type="gramEnd"/>
        <w:r w:rsidRPr="00D977AB">
          <w:t>&gt;</w:t>
        </w:r>
      </w:ins>
    </w:p>
    <w:p w14:paraId="0468D39F" w14:textId="77777777" w:rsidR="00BD4F32" w:rsidRPr="00D977AB" w:rsidRDefault="00BD4F32" w:rsidP="00BD4F32">
      <w:pPr>
        <w:pStyle w:val="XMLCode"/>
        <w:rPr>
          <w:ins w:id="1304" w:author="nick" w:date="2021-10-27T09:35:00Z"/>
        </w:rPr>
      </w:pPr>
      <w:ins w:id="1305" w:author="nick" w:date="2021-10-27T09:35:00Z">
        <w:r w:rsidRPr="00D977AB">
          <w:t xml:space="preserve">            ...</w:t>
        </w:r>
      </w:ins>
    </w:p>
    <w:p w14:paraId="448B2552" w14:textId="77777777" w:rsidR="00BD4F32" w:rsidRPr="00D977AB" w:rsidRDefault="00BD4F32" w:rsidP="00BD4F32">
      <w:pPr>
        <w:pStyle w:val="XMLCode"/>
        <w:rPr>
          <w:ins w:id="1306" w:author="nick" w:date="2021-10-27T09:35:00Z"/>
        </w:rPr>
      </w:pPr>
      <w:ins w:id="1307" w:author="nick" w:date="2021-10-27T09:35:00Z">
        <w:r w:rsidRPr="00D977AB">
          <w:t xml:space="preserve">        &lt;/spotweld&gt;</w:t>
        </w:r>
      </w:ins>
    </w:p>
    <w:p w14:paraId="29239B39" w14:textId="77777777" w:rsidR="00BD4F32" w:rsidRPr="00497FD8" w:rsidRDefault="00BD4F32" w:rsidP="00BD4F32">
      <w:pPr>
        <w:pStyle w:val="XMLCode"/>
        <w:rPr>
          <w:ins w:id="1308" w:author="nick" w:date="2021-10-27T09:35:00Z"/>
          <w:b/>
          <w:color w:val="0070C0"/>
        </w:rPr>
      </w:pPr>
      <w:ins w:id="1309"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10" w:author="nick" w:date="2021-10-27T09:35:00Z"/>
        </w:rPr>
      </w:pPr>
      <w:ins w:id="1311" w:author="nick" w:date="2021-10-27T09:35:00Z">
        <w:r>
          <w:t>&lt;/connection_list&gt;</w:t>
        </w:r>
      </w:ins>
    </w:p>
    <w:p w14:paraId="58D282A9" w14:textId="77777777" w:rsidR="00BD4F32" w:rsidRPr="007055D9" w:rsidRDefault="00BD4F32" w:rsidP="00BD4F32">
      <w:pPr>
        <w:pStyle w:val="XMLCode"/>
        <w:rPr>
          <w:ins w:id="1312"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Heading3"/>
      </w:pPr>
      <w:bookmarkStart w:id="1313" w:name="_Ref414563154"/>
      <w:bookmarkStart w:id="1314" w:name="_Toc3556972"/>
      <w:bookmarkStart w:id="1315" w:name="_Toc34747222"/>
      <w:bookmarkStart w:id="1316" w:name="_Toc77102037"/>
      <w:bookmarkStart w:id="1317" w:name="_Toc83048668"/>
      <w:r w:rsidRPr="007055D9">
        <w:t>Location</w:t>
      </w:r>
      <w:bookmarkEnd w:id="1313"/>
      <w:bookmarkEnd w:id="1314"/>
      <w:bookmarkEnd w:id="1315"/>
      <w:bookmarkEnd w:id="1316"/>
      <w:bookmarkEnd w:id="1317"/>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Caption"/>
        <w:spacing w:before="120"/>
      </w:pPr>
      <w:bookmarkStart w:id="1318" w:name="_Toc3566439"/>
      <w:bookmarkStart w:id="1319" w:name="_Toc34747442"/>
      <w:bookmarkStart w:id="1320" w:name="_Toc77095890"/>
      <w:bookmarkStart w:id="1321"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&lt;loc&gt;</w:t>
      </w:r>
      <w:bookmarkEnd w:id="1318"/>
      <w:bookmarkEnd w:id="1319"/>
      <w:bookmarkEnd w:id="1320"/>
      <w:bookmarkEnd w:id="1321"/>
    </w:p>
    <w:p w14:paraId="61B9BD97" w14:textId="77777777" w:rsidR="00FC68DB" w:rsidRPr="007055D9" w:rsidRDefault="00FC68DB" w:rsidP="00B202D2">
      <w:pPr>
        <w:pStyle w:val="Example"/>
        <w:keepNext/>
      </w:pPr>
      <w:r w:rsidRPr="007055D9">
        <w:t>Example</w:t>
      </w:r>
      <w:r>
        <w:t xml:space="preserve"> </w:t>
      </w:r>
      <w:r w:rsidRPr="008C08CA">
        <w:rPr>
          <w:sz w:val="22"/>
          <w:szCs w:val="22"/>
        </w:rPr>
        <w:t xml:space="preserve">(with minimum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Heading3"/>
      </w:pPr>
      <w:bookmarkStart w:id="1322" w:name="_Toc428279359"/>
      <w:bookmarkStart w:id="1323" w:name="_Toc428456096"/>
      <w:bookmarkStart w:id="1324" w:name="_Toc428537060"/>
      <w:bookmarkStart w:id="1325" w:name="_Toc428969379"/>
      <w:bookmarkStart w:id="1326" w:name="_Toc429052770"/>
      <w:bookmarkStart w:id="1327" w:name="_Direction"/>
      <w:bookmarkStart w:id="1328" w:name="_Ref400880511"/>
      <w:bookmarkStart w:id="1329" w:name="_Toc413359581"/>
      <w:bookmarkStart w:id="1330" w:name="_Toc3556973"/>
      <w:bookmarkStart w:id="1331" w:name="_Toc34747223"/>
      <w:bookmarkStart w:id="1332" w:name="_Toc77102038"/>
      <w:bookmarkStart w:id="1333" w:name="_Toc83048669"/>
      <w:bookmarkEnd w:id="1322"/>
      <w:bookmarkEnd w:id="1323"/>
      <w:bookmarkEnd w:id="1324"/>
      <w:bookmarkEnd w:id="1325"/>
      <w:bookmarkEnd w:id="1326"/>
      <w:bookmarkEnd w:id="1327"/>
      <w:r>
        <w:t>Direc</w:t>
      </w:r>
      <w:r w:rsidRPr="00226A3F">
        <w:t>tion</w:t>
      </w:r>
      <w:bookmarkEnd w:id="1328"/>
      <w:bookmarkEnd w:id="1329"/>
      <w:bookmarkEnd w:id="1330"/>
      <w:bookmarkEnd w:id="1331"/>
      <w:bookmarkEnd w:id="1332"/>
      <w:bookmarkEnd w:id="133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ootnoteReference"/>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Caption"/>
        <w:spacing w:before="120"/>
      </w:pPr>
      <w:bookmarkStart w:id="1334" w:name="_Toc3566440"/>
      <w:bookmarkStart w:id="1335" w:name="_Toc34747443"/>
      <w:bookmarkStart w:id="1336" w:name="_Toc77095891"/>
      <w:bookmarkStart w:id="1337"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1334"/>
      <w:bookmarkEnd w:id="1335"/>
      <w:bookmarkEnd w:id="1336"/>
      <w:bookmarkEnd w:id="133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Heading3"/>
      </w:pPr>
      <w:bookmarkStart w:id="1338" w:name="_Toc428279361"/>
      <w:bookmarkStart w:id="1339" w:name="_Toc428456098"/>
      <w:bookmarkStart w:id="1340" w:name="_Toc3556974"/>
      <w:bookmarkStart w:id="1341" w:name="_Toc34747224"/>
      <w:bookmarkStart w:id="1342" w:name="_Toc77102039"/>
      <w:bookmarkStart w:id="1343" w:name="_Toc83048670"/>
      <w:bookmarkEnd w:id="1338"/>
      <w:bookmarkEnd w:id="1339"/>
      <w:r w:rsidRPr="00736820">
        <w:t>Type</w:t>
      </w:r>
      <w:r w:rsidRPr="007055D9">
        <w:t xml:space="preserve"> Specification</w:t>
      </w:r>
      <w:bookmarkEnd w:id="1340"/>
      <w:bookmarkEnd w:id="1341"/>
      <w:bookmarkEnd w:id="1342"/>
      <w:bookmarkEnd w:id="134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Caption"/>
        <w:spacing w:before="120"/>
      </w:pPr>
      <w:bookmarkStart w:id="1344" w:name="_Toc3566441"/>
      <w:bookmarkStart w:id="1345" w:name="_Toc34747444"/>
      <w:bookmarkStart w:id="1346" w:name="_Toc77095892"/>
      <w:bookmarkStart w:id="1347"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44"/>
      <w:bookmarkEnd w:id="1345"/>
      <w:bookmarkEnd w:id="1346"/>
      <w:bookmarkEnd w:id="134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Heading2"/>
      </w:pPr>
      <w:bookmarkStart w:id="1348" w:name="_Ref428355238"/>
      <w:bookmarkStart w:id="1349" w:name="_Toc3556975"/>
      <w:bookmarkStart w:id="1350" w:name="_Toc34747225"/>
      <w:bookmarkStart w:id="1351" w:name="_Toc77102040"/>
      <w:bookmarkStart w:id="1352" w:name="_Toc83048671"/>
      <w:r w:rsidRPr="007055D9">
        <w:t xml:space="preserve">Spot </w:t>
      </w:r>
      <w:r>
        <w:t>W</w:t>
      </w:r>
      <w:r w:rsidRPr="007055D9">
        <w:t>elds</w:t>
      </w:r>
      <w:bookmarkEnd w:id="1348"/>
      <w:bookmarkEnd w:id="1349"/>
      <w:bookmarkEnd w:id="1350"/>
      <w:bookmarkEnd w:id="1351"/>
      <w:bookmarkEnd w:id="135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Caption"/>
        <w:spacing w:before="120"/>
      </w:pPr>
      <w:bookmarkStart w:id="1353" w:name="_Toc3566442"/>
      <w:bookmarkStart w:id="1354" w:name="_Toc34747445"/>
      <w:bookmarkStart w:id="1355" w:name="_Toc77095893"/>
      <w:bookmarkStart w:id="1356"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53"/>
      <w:bookmarkEnd w:id="1354"/>
      <w:bookmarkEnd w:id="1355"/>
      <w:bookmarkEnd w:id="1356"/>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Caption"/>
        <w:spacing w:before="120"/>
      </w:pPr>
      <w:bookmarkStart w:id="1357" w:name="_Toc3566443"/>
      <w:bookmarkStart w:id="1358" w:name="_Toc34747446"/>
      <w:bookmarkStart w:id="1359" w:name="_Toc77095894"/>
      <w:bookmarkStart w:id="1360"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57"/>
      <w:bookmarkEnd w:id="1358"/>
      <w:bookmarkEnd w:id="1359"/>
      <w:bookmarkEnd w:id="1360"/>
    </w:p>
    <w:p w14:paraId="21B36754" w14:textId="77777777" w:rsidR="00FC68DB" w:rsidRPr="007055D9" w:rsidRDefault="00FC68DB" w:rsidP="00B202D2">
      <w:pPr>
        <w:pStyle w:val="Heading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Heading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ListBullet"/>
        <w:numPr>
          <w:ilvl w:val="0"/>
          <w:numId w:val="12"/>
        </w:numPr>
      </w:pPr>
      <w:r w:rsidRPr="002E74A6">
        <w:t>Resistance welding</w:t>
      </w:r>
    </w:p>
    <w:p w14:paraId="0F5C33C7" w14:textId="77777777" w:rsidR="00FC68DB" w:rsidRPr="002E74A6" w:rsidRDefault="00FC68DB" w:rsidP="00B202D2">
      <w:pPr>
        <w:pStyle w:val="ListBullet"/>
        <w:numPr>
          <w:ilvl w:val="0"/>
          <w:numId w:val="12"/>
        </w:numPr>
      </w:pPr>
      <w:r>
        <w:t>Laser</w:t>
      </w:r>
      <w:r w:rsidRPr="002E74A6">
        <w:t xml:space="preserve"> welding</w:t>
      </w:r>
    </w:p>
    <w:p w14:paraId="5F3B1A41" w14:textId="77777777" w:rsidR="00FC68DB" w:rsidRDefault="00FC68DB" w:rsidP="00B202D2">
      <w:pPr>
        <w:pStyle w:val="ListBullet"/>
        <w:numPr>
          <w:ilvl w:val="0"/>
          <w:numId w:val="12"/>
        </w:numPr>
      </w:pPr>
      <w:r>
        <w:t>Projection</w:t>
      </w:r>
      <w:r w:rsidRPr="002E74A6">
        <w:t xml:space="preserve"> welding </w:t>
      </w:r>
    </w:p>
    <w:p w14:paraId="796B1BF5" w14:textId="77777777" w:rsidR="00FC68DB" w:rsidRPr="002E74A6" w:rsidRDefault="00FC68DB" w:rsidP="00B202D2">
      <w:pPr>
        <w:pStyle w:val="ListBullet"/>
        <w:numPr>
          <w:ilvl w:val="0"/>
          <w:numId w:val="12"/>
        </w:numPr>
      </w:pPr>
      <w:r>
        <w:t xml:space="preserve">Friction </w:t>
      </w:r>
      <w:r w:rsidRPr="002E74A6">
        <w:t>welding</w:t>
      </w:r>
      <w:r>
        <w:t xml:space="preserve"> </w:t>
      </w:r>
    </w:p>
    <w:p w14:paraId="1D1C78D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&lt;spotweld/&gt;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F304A" w:rsidRDefault="00FC68DB" w:rsidP="00B202D2">
            <w:pPr>
              <w:keepNext/>
              <w:rPr>
                <w:b/>
                <w:i/>
                <w:highlight w:val="yellow"/>
              </w:rPr>
            </w:pPr>
            <w:r w:rsidRPr="00DF304A">
              <w:rPr>
                <w:b/>
                <w:i/>
                <w:highlight w:val="yellow"/>
              </w:rPr>
              <w:t>Constraint</w:t>
            </w:r>
          </w:p>
        </w:tc>
      </w:tr>
      <w:tr w:rsidR="00FC68DB" w:rsidRPr="00DF304A" w14:paraId="662714C5" w14:textId="77777777" w:rsidTr="00FC68DB">
        <w:trPr>
          <w:jc w:val="center"/>
        </w:trPr>
        <w:tc>
          <w:tcPr>
            <w:tcW w:w="2111" w:type="dxa"/>
            <w:shd w:val="clear" w:color="auto" w:fill="auto"/>
            <w:vAlign w:val="bottom"/>
          </w:tcPr>
          <w:p w14:paraId="5A2E9A93"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48ECE260"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42B56912"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448CBC78"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491341BA" w14:textId="77777777" w:rsidTr="00FC68DB">
        <w:trPr>
          <w:jc w:val="center"/>
        </w:trPr>
        <w:tc>
          <w:tcPr>
            <w:tcW w:w="2111" w:type="dxa"/>
            <w:shd w:val="clear" w:color="auto" w:fill="auto"/>
            <w:vAlign w:val="bottom"/>
          </w:tcPr>
          <w:p w14:paraId="0454A6DB" w14:textId="77777777" w:rsidR="00FC68DB" w:rsidRPr="00DF304A" w:rsidRDefault="00FC68DB" w:rsidP="00B202D2">
            <w:pPr>
              <w:rPr>
                <w:sz w:val="20"/>
                <w:szCs w:val="20"/>
                <w:highlight w:val="yellow"/>
              </w:rPr>
            </w:pPr>
            <w:r w:rsidRPr="00DF304A">
              <w:rPr>
                <w:sz w:val="20"/>
                <w:szCs w:val="20"/>
                <w:highlight w:val="yellow"/>
              </w:rPr>
              <w:lastRenderedPageBreak/>
              <w:t>tangential_direction</w:t>
            </w:r>
          </w:p>
        </w:tc>
        <w:tc>
          <w:tcPr>
            <w:tcW w:w="1559" w:type="dxa"/>
            <w:shd w:val="clear" w:color="auto" w:fill="auto"/>
            <w:vAlign w:val="bottom"/>
          </w:tcPr>
          <w:p w14:paraId="3E91D881"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7C2BA87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1EC15F6" w14:textId="77777777" w:rsidR="00FC68DB" w:rsidRPr="00DF304A" w:rsidRDefault="00FC68DB" w:rsidP="00B202D2">
            <w:pPr>
              <w:rPr>
                <w:sz w:val="20"/>
                <w:szCs w:val="20"/>
                <w:highlight w:val="yellow"/>
              </w:rPr>
            </w:pPr>
            <w:r w:rsidRPr="00DF304A">
              <w:rPr>
                <w:sz w:val="20"/>
                <w:szCs w:val="20"/>
                <w:highlight w:val="yellow"/>
              </w:rPr>
              <w:t>-</w:t>
            </w:r>
          </w:p>
        </w:tc>
      </w:tr>
    </w:tbl>
    <w:p w14:paraId="02CD61BA" w14:textId="7D565043" w:rsidR="00FC68DB" w:rsidRDefault="00FC68DB" w:rsidP="00B202D2">
      <w:pPr>
        <w:pStyle w:val="Caption"/>
        <w:tabs>
          <w:tab w:val="center" w:pos="4535"/>
          <w:tab w:val="left" w:pos="7349"/>
        </w:tabs>
        <w:spacing w:before="120"/>
        <w:jc w:val="left"/>
        <w:rPr>
          <w:rStyle w:val="elementdeftypeChar"/>
          <w:rFonts w:eastAsia="Calibri"/>
          <w:b w:val="0"/>
        </w:rPr>
      </w:pPr>
      <w:r w:rsidRPr="00DF304A">
        <w:rPr>
          <w:highlight w:val="yellow"/>
        </w:rPr>
        <w:tab/>
      </w:r>
      <w:bookmarkStart w:id="1361" w:name="_Toc77095895"/>
      <w:bookmarkStart w:id="1362" w:name="_Toc85722005"/>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37</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&lt;spotweld/&gt;</w:t>
      </w:r>
      <w:bookmarkEnd w:id="1361"/>
      <w:bookmarkEnd w:id="136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Heading2"/>
      </w:pPr>
      <w:bookmarkStart w:id="1363" w:name="_Toc3556976"/>
      <w:bookmarkStart w:id="1364" w:name="_Toc34747226"/>
      <w:bookmarkStart w:id="1365" w:name="_Toc77102041"/>
      <w:bookmarkStart w:id="1366" w:name="_Toc83048672"/>
      <w:r w:rsidRPr="007055D9">
        <w:t>Robscans</w:t>
      </w:r>
      <w:bookmarkEnd w:id="1363"/>
      <w:bookmarkEnd w:id="1364"/>
      <w:bookmarkEnd w:id="1365"/>
      <w:bookmarkEnd w:id="1366"/>
    </w:p>
    <w:bookmarkEnd w:id="1115"/>
    <w:bookmarkEnd w:id="111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Caption"/>
      </w:pPr>
      <w:bookmarkStart w:id="1367" w:name="_Ref401160011"/>
      <w:bookmarkStart w:id="1368" w:name="_Toc413359628"/>
      <w:bookmarkStart w:id="1369" w:name="_Toc3557087"/>
      <w:bookmarkStart w:id="1370" w:name="_Toc34747338"/>
      <w:bookmarkStart w:id="1371" w:name="_Toc76030529"/>
      <w:bookmarkStart w:id="1372"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367"/>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368"/>
      <w:bookmarkEnd w:id="1369"/>
      <w:bookmarkEnd w:id="1370"/>
      <w:bookmarkEnd w:id="1371"/>
      <w:bookmarkEnd w:id="1372"/>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77777777"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 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Caption"/>
        <w:spacing w:before="120"/>
      </w:pPr>
      <w:bookmarkStart w:id="1373" w:name="_Toc3566444"/>
      <w:bookmarkStart w:id="1374" w:name="_Toc34747447"/>
      <w:bookmarkStart w:id="1375" w:name="_Toc77095896"/>
      <w:bookmarkStart w:id="1376"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1373"/>
      <w:bookmarkEnd w:id="1374"/>
      <w:bookmarkEnd w:id="1375"/>
      <w:bookmarkEnd w:id="1376"/>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Caption"/>
        <w:spacing w:before="120"/>
      </w:pPr>
      <w:bookmarkStart w:id="1377" w:name="_Toc3566445"/>
      <w:bookmarkStart w:id="1378" w:name="_Toc34747448"/>
      <w:bookmarkStart w:id="1379" w:name="_Toc77095897"/>
      <w:bookmarkStart w:id="1380"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1377"/>
      <w:bookmarkEnd w:id="1378"/>
      <w:bookmarkEnd w:id="1379"/>
      <w:bookmarkEnd w:id="1380"/>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B202D2">
      <w:pPr>
        <w:numPr>
          <w:ilvl w:val="0"/>
          <w:numId w:val="28"/>
        </w:numPr>
        <w:tabs>
          <w:tab w:val="clear" w:pos="403"/>
        </w:tabs>
        <w:spacing w:before="120" w:line="240" w:lineRule="auto"/>
      </w:pPr>
      <w:proofErr w:type="gramStart"/>
      <w:r w:rsidRPr="00174031">
        <w:rPr>
          <w:rStyle w:val="elementdeftypeChar"/>
          <w:rFonts w:eastAsia="Calibri"/>
        </w:rPr>
        <w:t>mirrored</w:t>
      </w:r>
      <w:proofErr w:type="gramEnd"/>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Caption"/>
        <w:spacing w:before="120"/>
      </w:pPr>
      <w:bookmarkStart w:id="1381" w:name="_Toc3566446"/>
      <w:bookmarkStart w:id="1382" w:name="_Toc34747449"/>
      <w:bookmarkStart w:id="1383" w:name="_Toc77095898"/>
      <w:bookmarkStart w:id="1384"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&lt;robscan/&gt;</w:t>
      </w:r>
      <w:bookmarkEnd w:id="1381"/>
      <w:bookmarkEnd w:id="1382"/>
      <w:bookmarkEnd w:id="1383"/>
      <w:bookmarkEnd w:id="1384"/>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Heading2"/>
      </w:pPr>
      <w:bookmarkStart w:id="1385" w:name="_Toc428279365"/>
      <w:bookmarkStart w:id="1386" w:name="_Toc428456102"/>
      <w:bookmarkStart w:id="1387" w:name="_Toc428537065"/>
      <w:bookmarkStart w:id="1388" w:name="_Toc428969384"/>
      <w:bookmarkStart w:id="1389" w:name="_Toc429052775"/>
      <w:bookmarkStart w:id="1390" w:name="_Toc413359585"/>
      <w:bookmarkStart w:id="1391" w:name="_Toc3556977"/>
      <w:bookmarkStart w:id="1392" w:name="_Toc34747227"/>
      <w:bookmarkStart w:id="1393" w:name="_Toc77102042"/>
      <w:bookmarkStart w:id="1394" w:name="_Toc83048673"/>
      <w:bookmarkEnd w:id="1385"/>
      <w:bookmarkEnd w:id="1386"/>
      <w:bookmarkEnd w:id="1387"/>
      <w:bookmarkEnd w:id="1388"/>
      <w:bookmarkEnd w:id="1389"/>
      <w:r w:rsidRPr="00226A3F">
        <w:t>Rivets</w:t>
      </w:r>
      <w:bookmarkEnd w:id="1390"/>
      <w:bookmarkEnd w:id="1391"/>
      <w:bookmarkEnd w:id="1392"/>
      <w:bookmarkEnd w:id="1393"/>
      <w:bookmarkEnd w:id="1394"/>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Caption"/>
        <w:spacing w:before="120"/>
      </w:pPr>
      <w:bookmarkStart w:id="1395" w:name="_Toc3566447"/>
      <w:bookmarkStart w:id="1396" w:name="_Toc34747450"/>
      <w:bookmarkStart w:id="1397" w:name="_Toc77095899"/>
      <w:bookmarkStart w:id="1398"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395"/>
      <w:bookmarkEnd w:id="1396"/>
      <w:bookmarkEnd w:id="1397"/>
      <w:bookmarkEnd w:id="139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r>
              <w:rPr>
                <w:sz w:val="20"/>
                <w:szCs w:val="20"/>
              </w:rPr>
              <w:t>part_code</w:t>
            </w:r>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Caption"/>
        <w:spacing w:before="120"/>
        <w:rPr>
          <w:rFonts w:ascii="Courier New" w:hAnsi="Courier New" w:cs="Courier New"/>
          <w:bCs/>
          <w:i w:val="0"/>
        </w:rPr>
      </w:pPr>
      <w:bookmarkStart w:id="1399" w:name="_Toc3566448"/>
      <w:bookmarkStart w:id="1400" w:name="_Toc34747451"/>
      <w:bookmarkStart w:id="1401" w:name="_Toc77095900"/>
      <w:bookmarkStart w:id="1402"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399"/>
      <w:bookmarkEnd w:id="1400"/>
      <w:bookmarkEnd w:id="1401"/>
      <w:bookmarkEnd w:id="1402"/>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Caption"/>
        <w:rPr>
          <w:b/>
        </w:rPr>
      </w:pPr>
      <w:r w:rsidRPr="00A1530E">
        <w:t xml:space="preserve">Source of image: </w:t>
      </w:r>
      <w:hyperlink r:id="rId39" w:history="1">
        <w:r w:rsidRPr="0078423A">
          <w:rPr>
            <w:rStyle w:val="Hyperlink"/>
          </w:rPr>
          <w:t>http://sfsintecusa.com/files/2011/09/Rivet-Brochure-Feb-2011.pdf</w:t>
        </w:r>
      </w:hyperlink>
    </w:p>
    <w:p w14:paraId="025BE11F" w14:textId="5C44D59E" w:rsidR="00FC68DB" w:rsidRPr="00894B86" w:rsidRDefault="00FC68DB" w:rsidP="00B202D2">
      <w:pPr>
        <w:pStyle w:val="Caption"/>
      </w:pPr>
      <w:bookmarkStart w:id="1403" w:name="_Toc3557088"/>
      <w:bookmarkStart w:id="1404" w:name="_Toc34747339"/>
      <w:bookmarkStart w:id="1405" w:name="_Toc76030530"/>
      <w:bookmarkStart w:id="1406"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403"/>
      <w:bookmarkEnd w:id="1404"/>
      <w:bookmarkEnd w:id="1405"/>
      <w:bookmarkEnd w:id="1406"/>
    </w:p>
    <w:p w14:paraId="19D8172A" w14:textId="77777777" w:rsidR="00FC68DB" w:rsidRPr="0033379A" w:rsidRDefault="00FC68DB" w:rsidP="00B202D2">
      <w:pPr>
        <w:pStyle w:val="ListParagraph"/>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xml:space="preserve">: Vickers hardness HV of the rivet material. </w:t>
      </w:r>
    </w:p>
    <w:p w14:paraId="11FD62E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lastRenderedPageBreak/>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F35EB8">
        <w:rPr>
          <w:highlight w:val="yellow"/>
        </w:rPr>
        <w:t xml:space="preserve">A </w:t>
      </w:r>
      <w:r w:rsidRPr="00DF304A">
        <w:rPr>
          <w:rFonts w:ascii="Courier New" w:hAnsi="Courier New" w:cs="Courier New"/>
          <w:b/>
          <w:i/>
          <w:sz w:val="18"/>
          <w:szCs w:val="18"/>
        </w:rPr>
        <w:t>&lt;tangential_direction&gt;</w:t>
      </w:r>
      <w:r w:rsidRPr="00F35EB8">
        <w:rPr>
          <w:highlight w:val="yellow"/>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F35EB8" w:rsidRDefault="00FC68DB" w:rsidP="00B202D2">
            <w:pPr>
              <w:keepNext/>
              <w:keepLines/>
              <w:rPr>
                <w:sz w:val="20"/>
                <w:szCs w:val="20"/>
                <w:highlight w:val="yellow"/>
              </w:rPr>
            </w:pPr>
            <w:r w:rsidRPr="00F35EB8">
              <w:rPr>
                <w:sz w:val="20"/>
                <w:szCs w:val="20"/>
                <w:highlight w:val="yellow"/>
              </w:rPr>
              <w:t>tangential_direction</w:t>
            </w:r>
          </w:p>
        </w:tc>
        <w:tc>
          <w:tcPr>
            <w:tcW w:w="2268" w:type="dxa"/>
            <w:shd w:val="clear" w:color="auto" w:fill="auto"/>
            <w:vAlign w:val="bottom"/>
          </w:tcPr>
          <w:p w14:paraId="2CA1A1C8" w14:textId="77777777" w:rsidR="00FC68DB" w:rsidRPr="00F35EB8" w:rsidRDefault="00FC68DB" w:rsidP="00B202D2">
            <w:pPr>
              <w:keepNext/>
              <w:keepLines/>
              <w:rPr>
                <w:sz w:val="20"/>
                <w:szCs w:val="20"/>
                <w:highlight w:val="yellow"/>
              </w:rPr>
            </w:pPr>
            <w:r w:rsidRPr="00F35EB8">
              <w:rPr>
                <w:sz w:val="20"/>
                <w:szCs w:val="20"/>
                <w:highlight w:val="yellow"/>
              </w:rPr>
              <w:t>1</w:t>
            </w:r>
          </w:p>
        </w:tc>
        <w:tc>
          <w:tcPr>
            <w:tcW w:w="1276" w:type="dxa"/>
            <w:shd w:val="clear" w:color="auto" w:fill="auto"/>
            <w:vAlign w:val="bottom"/>
          </w:tcPr>
          <w:p w14:paraId="4FC835A5" w14:textId="77777777" w:rsidR="00FC68DB" w:rsidRPr="00F35EB8" w:rsidRDefault="00FC68DB" w:rsidP="00B202D2">
            <w:pPr>
              <w:keepNext/>
              <w:keepLines/>
              <w:rPr>
                <w:sz w:val="20"/>
                <w:szCs w:val="20"/>
                <w:highlight w:val="yellow"/>
              </w:rPr>
            </w:pPr>
            <w:r w:rsidRPr="00F35EB8">
              <w:rPr>
                <w:sz w:val="20"/>
                <w:szCs w:val="20"/>
                <w:highlight w:val="yellow"/>
              </w:rPr>
              <w:t>Optional</w:t>
            </w:r>
          </w:p>
        </w:tc>
        <w:tc>
          <w:tcPr>
            <w:tcW w:w="2817" w:type="dxa"/>
            <w:shd w:val="clear" w:color="auto" w:fill="auto"/>
            <w:vAlign w:val="bottom"/>
          </w:tcPr>
          <w:p w14:paraId="4EBED96D" w14:textId="77777777" w:rsidR="00FC68DB" w:rsidRPr="00F35EB8" w:rsidRDefault="00FC68DB" w:rsidP="00B202D2">
            <w:pPr>
              <w:keepNext/>
              <w:keepLines/>
              <w:rPr>
                <w:sz w:val="20"/>
                <w:szCs w:val="20"/>
                <w:highlight w:val="yellow"/>
              </w:rPr>
            </w:pPr>
            <w:r w:rsidRPr="00F35EB8">
              <w:rPr>
                <w:sz w:val="20"/>
                <w:szCs w:val="20"/>
                <w:highlight w:val="yellow"/>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Caption"/>
        <w:keepNext/>
        <w:keepLines/>
        <w:spacing w:before="120"/>
      </w:pPr>
      <w:bookmarkStart w:id="1407" w:name="_Toc3566449"/>
      <w:bookmarkStart w:id="1408" w:name="_Toc34747452"/>
      <w:bookmarkStart w:id="1409" w:name="_Toc77095901"/>
      <w:bookmarkStart w:id="1410"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407"/>
      <w:bookmarkEnd w:id="1408"/>
      <w:bookmarkEnd w:id="1409"/>
      <w:bookmarkEnd w:id="1410"/>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23511E">
        <w:rPr>
          <w:b/>
          <w:color w:val="0070C0"/>
          <w:highlight w:val="yellow"/>
          <w:lang w:val="fr-FR"/>
        </w:rPr>
        <w:t>&lt;tangential</w:t>
      </w:r>
      <w:r w:rsidRPr="0023511E">
        <w:rPr>
          <w:b/>
          <w:bCs/>
          <w:color w:val="0070C0"/>
          <w:highlight w:val="yellow"/>
          <w:lang w:val="fr-FR"/>
        </w:rPr>
        <w:t>_direction</w:t>
      </w:r>
      <w:r w:rsidRPr="0023511E">
        <w:rPr>
          <w:b/>
          <w:color w:val="0070C0"/>
          <w:highlight w:val="yellow"/>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Heading3"/>
      </w:pPr>
      <w:bookmarkStart w:id="1411" w:name="_Toc428279367"/>
      <w:bookmarkStart w:id="1412" w:name="_Toc428456104"/>
      <w:bookmarkStart w:id="1413" w:name="_Toc428537067"/>
      <w:bookmarkStart w:id="1414" w:name="_Toc428969386"/>
      <w:bookmarkStart w:id="1415" w:name="_Toc429052777"/>
      <w:bookmarkStart w:id="1416" w:name="_Toc413359586"/>
      <w:bookmarkStart w:id="1417" w:name="_Toc3556978"/>
      <w:bookmarkStart w:id="1418" w:name="_Toc34747228"/>
      <w:bookmarkStart w:id="1419" w:name="_Toc77102043"/>
      <w:bookmarkStart w:id="1420" w:name="_Toc83048674"/>
      <w:bookmarkEnd w:id="1411"/>
      <w:bookmarkEnd w:id="1412"/>
      <w:bookmarkEnd w:id="1413"/>
      <w:bookmarkEnd w:id="1414"/>
      <w:bookmarkEnd w:id="1415"/>
      <w:r>
        <w:lastRenderedPageBreak/>
        <w:t>Blind</w:t>
      </w:r>
      <w:r w:rsidRPr="00942FED">
        <w:t xml:space="preserve"> Rivets</w:t>
      </w:r>
      <w:bookmarkEnd w:id="1416"/>
      <w:bookmarkEnd w:id="1417"/>
      <w:bookmarkEnd w:id="1418"/>
      <w:bookmarkEnd w:id="1419"/>
      <w:bookmarkEnd w:id="142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Caption"/>
        <w:spacing w:before="120"/>
      </w:pPr>
      <w:bookmarkStart w:id="1421" w:name="_Toc3566450"/>
      <w:bookmarkStart w:id="1422" w:name="_Toc34747453"/>
      <w:bookmarkStart w:id="1423" w:name="_Toc77095902"/>
      <w:bookmarkStart w:id="1424"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421"/>
      <w:bookmarkEnd w:id="1422"/>
      <w:bookmarkEnd w:id="1423"/>
      <w:bookmarkEnd w:id="1424"/>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2" w:history="1">
        <w:r w:rsidRPr="0078423A">
          <w:rPr>
            <w:rStyle w:val="Hyperlink"/>
            <w:sz w:val="18"/>
          </w:rPr>
          <w:t>http://www.stanleyengineeredfastening.com/brands/pop/rivets/selection-factors</w:t>
        </w:r>
      </w:hyperlink>
    </w:p>
    <w:p w14:paraId="301EF4F5" w14:textId="2C42C11E" w:rsidR="00FC68DB" w:rsidRDefault="00FC68DB" w:rsidP="00B202D2">
      <w:pPr>
        <w:pStyle w:val="Caption"/>
      </w:pPr>
      <w:bookmarkStart w:id="1425" w:name="_Toc3557089"/>
      <w:bookmarkStart w:id="1426" w:name="_Toc34747340"/>
      <w:bookmarkStart w:id="1427" w:name="_Toc76030531"/>
      <w:bookmarkStart w:id="1428"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425"/>
      <w:bookmarkEnd w:id="1426"/>
      <w:bookmarkEnd w:id="1427"/>
      <w:bookmarkEnd w:id="142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lastRenderedPageBreak/>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Paragraph"/>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Paragraph"/>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Paragraph"/>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Caption"/>
        <w:spacing w:before="120"/>
      </w:pPr>
      <w:bookmarkStart w:id="1429" w:name="_Toc3557090"/>
      <w:bookmarkStart w:id="1430" w:name="_Toc34747341"/>
      <w:bookmarkStart w:id="1431" w:name="_Toc76030532"/>
      <w:bookmarkStart w:id="1432"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429"/>
      <w:bookmarkEnd w:id="1430"/>
      <w:bookmarkEnd w:id="1431"/>
      <w:bookmarkEnd w:id="1432"/>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Caption"/>
        <w:rPr>
          <w:lang w:eastAsia="en-GB"/>
        </w:rPr>
      </w:pPr>
      <w:bookmarkStart w:id="1433" w:name="_Toc3557091"/>
      <w:bookmarkStart w:id="1434" w:name="_Toc34747342"/>
      <w:bookmarkStart w:id="1435" w:name="_Toc76030533"/>
      <w:bookmarkStart w:id="1436"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433"/>
      <w:bookmarkEnd w:id="1434"/>
      <w:bookmarkEnd w:id="1435"/>
      <w:bookmarkEnd w:id="1436"/>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437" w:name="_Toc428279369"/>
      <w:bookmarkStart w:id="1438" w:name="_Toc428965611"/>
      <w:bookmarkEnd w:id="1437"/>
      <w:bookmarkEnd w:id="1438"/>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439" w:name="_Toc428279370"/>
    <w:bookmarkStart w:id="1440" w:name="_Toc428456106"/>
    <w:bookmarkStart w:id="1441" w:name="_Toc428537069"/>
    <w:bookmarkStart w:id="1442" w:name="_Toc428969388"/>
    <w:bookmarkStart w:id="1443" w:name="_Toc429052779"/>
    <w:bookmarkStart w:id="1444" w:name="_Toc413359587"/>
    <w:bookmarkEnd w:id="1439"/>
    <w:bookmarkEnd w:id="1440"/>
    <w:bookmarkEnd w:id="1441"/>
    <w:bookmarkEnd w:id="1442"/>
    <w:bookmarkEnd w:id="1443"/>
    <w:p w14:paraId="76A9ABE8" w14:textId="77777777" w:rsidR="00FC68DB" w:rsidRPr="00942FED" w:rsidRDefault="00FC68DB" w:rsidP="00B202D2">
      <w:pPr>
        <w:pStyle w:val="Heading3"/>
      </w:pPr>
      <w:r>
        <w:rPr>
          <w:b w:val="0"/>
          <w:bCs/>
          <w:sz w:val="18"/>
          <w:szCs w:val="24"/>
        </w:rPr>
        <w:lastRenderedPageBreak/>
        <w:fldChar w:fldCharType="end"/>
      </w:r>
      <w:bookmarkStart w:id="1445" w:name="_Toc3556979"/>
      <w:bookmarkStart w:id="1446" w:name="_Toc34747229"/>
      <w:bookmarkStart w:id="1447" w:name="_Toc77102044"/>
      <w:bookmarkStart w:id="1448" w:name="_Toc83048675"/>
      <w:r w:rsidRPr="00942FED">
        <w:t>Self</w:t>
      </w:r>
      <w:r>
        <w:t>-</w:t>
      </w:r>
      <w:r w:rsidRPr="00942FED">
        <w:t>Piercing Rivets</w:t>
      </w:r>
      <w:bookmarkEnd w:id="1444"/>
      <w:bookmarkEnd w:id="1445"/>
      <w:bookmarkEnd w:id="1446"/>
      <w:bookmarkEnd w:id="1447"/>
      <w:bookmarkEnd w:id="1448"/>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Caption"/>
        <w:keepNext/>
      </w:pPr>
      <w:bookmarkStart w:id="1449" w:name="_Toc413359629"/>
      <w:bookmarkStart w:id="1450" w:name="_Toc3557092"/>
      <w:bookmarkStart w:id="1451" w:name="_Toc34747343"/>
      <w:bookmarkStart w:id="1452" w:name="_Toc76030534"/>
      <w:bookmarkStart w:id="1453"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449"/>
      <w:bookmarkEnd w:id="1450"/>
      <w:bookmarkEnd w:id="1451"/>
      <w:bookmarkEnd w:id="1452"/>
      <w:bookmarkEnd w:id="1453"/>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48" w:history="1">
        <w:r w:rsidRPr="0078423A">
          <w:rPr>
            <w:rStyle w:val="Hyperlink"/>
          </w:rPr>
          <w:t>http://www.google.com/patents/US7810231</w:t>
        </w:r>
      </w:hyperlink>
    </w:p>
    <w:p w14:paraId="5CDE1A95" w14:textId="4DF23CF7" w:rsidR="00FC68DB" w:rsidRPr="00C52145" w:rsidRDefault="00FC68DB" w:rsidP="00B202D2">
      <w:pPr>
        <w:pStyle w:val="Caption"/>
      </w:pPr>
      <w:bookmarkStart w:id="1454" w:name="_Toc3557093"/>
      <w:bookmarkStart w:id="1455" w:name="_Toc34747344"/>
      <w:bookmarkStart w:id="1456" w:name="_Toc76030535"/>
      <w:bookmarkStart w:id="1457"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454"/>
      <w:bookmarkEnd w:id="1455"/>
      <w:bookmarkEnd w:id="1456"/>
      <w:bookmarkEnd w:id="1457"/>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r>
              <w:rPr>
                <w:sz w:val="20"/>
                <w:szCs w:val="20"/>
              </w:rPr>
              <w:t>die_depth</w:t>
            </w:r>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Caption"/>
        <w:spacing w:before="120"/>
      </w:pPr>
      <w:bookmarkStart w:id="1458" w:name="_Toc3566451"/>
      <w:bookmarkStart w:id="1459" w:name="_Toc34747454"/>
      <w:bookmarkStart w:id="1460" w:name="_Toc77095903"/>
      <w:bookmarkStart w:id="1461"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1458"/>
      <w:bookmarkEnd w:id="1459"/>
      <w:bookmarkEnd w:id="1460"/>
      <w:bookmarkEnd w:id="146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Heading3"/>
      </w:pPr>
      <w:bookmarkStart w:id="1462" w:name="_Toc428456108"/>
      <w:bookmarkStart w:id="1463" w:name="_Toc428537071"/>
      <w:bookmarkStart w:id="1464" w:name="_Toc428969390"/>
      <w:bookmarkStart w:id="1465" w:name="_Toc429052781"/>
      <w:bookmarkStart w:id="1466" w:name="_Toc428279372"/>
      <w:bookmarkStart w:id="1467" w:name="_Toc428456109"/>
      <w:bookmarkStart w:id="1468" w:name="_Toc428537072"/>
      <w:bookmarkStart w:id="1469" w:name="_Toc428969391"/>
      <w:bookmarkStart w:id="1470" w:name="_Toc429052782"/>
      <w:bookmarkStart w:id="1471" w:name="_Toc428279374"/>
      <w:bookmarkStart w:id="1472" w:name="_Toc428456111"/>
      <w:bookmarkStart w:id="1473" w:name="_Toc428537074"/>
      <w:bookmarkStart w:id="1474" w:name="_Toc428969393"/>
      <w:bookmarkStart w:id="1475" w:name="_Toc429052784"/>
      <w:bookmarkStart w:id="1476" w:name="_Toc428279378"/>
      <w:bookmarkStart w:id="1477" w:name="_Toc428456115"/>
      <w:bookmarkStart w:id="1478" w:name="_Toc428537078"/>
      <w:bookmarkStart w:id="1479" w:name="_Toc428969397"/>
      <w:bookmarkStart w:id="1480" w:name="_Toc429052788"/>
      <w:bookmarkStart w:id="1481" w:name="_Toc428279380"/>
      <w:bookmarkStart w:id="1482" w:name="_Toc428456117"/>
      <w:bookmarkStart w:id="1483" w:name="_Toc428537080"/>
      <w:bookmarkStart w:id="1484" w:name="_Toc428969399"/>
      <w:bookmarkStart w:id="1485" w:name="_Toc429052790"/>
      <w:bookmarkStart w:id="1486" w:name="_Toc428279387"/>
      <w:bookmarkStart w:id="1487" w:name="_Toc428456124"/>
      <w:bookmarkStart w:id="1488" w:name="_Toc428537087"/>
      <w:bookmarkStart w:id="1489" w:name="_Toc428969406"/>
      <w:bookmarkStart w:id="1490" w:name="_Toc429052797"/>
      <w:bookmarkStart w:id="1491" w:name="_Toc428279388"/>
      <w:bookmarkStart w:id="1492" w:name="_Toc428456125"/>
      <w:bookmarkStart w:id="1493" w:name="_Toc428537088"/>
      <w:bookmarkStart w:id="1494" w:name="_Toc428969407"/>
      <w:bookmarkStart w:id="1495" w:name="_Toc429052798"/>
      <w:bookmarkStart w:id="1496" w:name="_Toc428279389"/>
      <w:bookmarkStart w:id="1497" w:name="_Toc428456126"/>
      <w:bookmarkStart w:id="1498" w:name="_Toc428537089"/>
      <w:bookmarkStart w:id="1499" w:name="_Toc428969408"/>
      <w:bookmarkStart w:id="1500" w:name="_Toc429052799"/>
      <w:bookmarkStart w:id="1501" w:name="_Toc413359588"/>
      <w:bookmarkStart w:id="1502" w:name="_Toc3556980"/>
      <w:bookmarkStart w:id="1503" w:name="_Toc34747230"/>
      <w:bookmarkStart w:id="1504" w:name="_Toc77102045"/>
      <w:bookmarkStart w:id="1505" w:name="_Toc83048676"/>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t>Solid</w:t>
      </w:r>
      <w:r w:rsidRPr="00942FED">
        <w:t xml:space="preserve"> Rivets</w:t>
      </w:r>
      <w:bookmarkEnd w:id="1501"/>
      <w:bookmarkEnd w:id="1502"/>
      <w:bookmarkEnd w:id="1503"/>
      <w:bookmarkEnd w:id="1504"/>
      <w:bookmarkEnd w:id="150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1"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Caption"/>
        <w:spacing w:before="120"/>
        <w:rPr>
          <w:rFonts w:cs="Calibri"/>
          <w:szCs w:val="22"/>
          <w:lang w:eastAsia="en-GB"/>
        </w:rPr>
      </w:pPr>
      <w:bookmarkStart w:id="1506" w:name="_Toc3566452"/>
      <w:bookmarkStart w:id="1507" w:name="_Toc34747455"/>
      <w:bookmarkStart w:id="1508" w:name="_Toc77095904"/>
      <w:bookmarkStart w:id="1509"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506"/>
      <w:bookmarkEnd w:id="1507"/>
      <w:bookmarkEnd w:id="1508"/>
      <w:bookmarkEnd w:id="1509"/>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Caption"/>
        <w:spacing w:before="120"/>
        <w:rPr>
          <w:rFonts w:cs="Calibri"/>
          <w:szCs w:val="22"/>
          <w:lang w:eastAsia="en-GB"/>
        </w:rPr>
      </w:pPr>
      <w:bookmarkStart w:id="1510" w:name="_Ref3565285"/>
      <w:bookmarkStart w:id="1511" w:name="_Toc3557094"/>
      <w:bookmarkStart w:id="1512" w:name="_Toc34747345"/>
      <w:bookmarkStart w:id="1513" w:name="_Toc76030536"/>
      <w:bookmarkStart w:id="1514"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10"/>
      <w:r>
        <w:t>: Dimensions of Solid Rivets</w:t>
      </w:r>
      <w:bookmarkEnd w:id="1511"/>
      <w:bookmarkEnd w:id="1512"/>
      <w:bookmarkEnd w:id="1513"/>
      <w:bookmarkEnd w:id="151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15"/>
            <w:r>
              <w:rPr>
                <w:sz w:val="20"/>
                <w:szCs w:val="20"/>
              </w:rPr>
              <w:t xml:space="preserve">max_grip </w:t>
            </w:r>
            <w:r>
              <w:rPr>
                <w:rFonts w:cs="Calibri"/>
                <w:sz w:val="20"/>
                <w:szCs w:val="20"/>
              </w:rPr>
              <w:t>≥</w:t>
            </w:r>
            <w:r>
              <w:rPr>
                <w:sz w:val="20"/>
                <w:szCs w:val="20"/>
              </w:rPr>
              <w:t xml:space="preserve"> min_grip</w:t>
            </w:r>
            <w:commentRangeStart w:id="1516"/>
            <w:commentRangeEnd w:id="1516"/>
            <w:r>
              <w:rPr>
                <w:rStyle w:val="CommentReference"/>
                <w:lang w:eastAsia="x-none"/>
              </w:rPr>
              <w:commentReference w:id="1516"/>
            </w:r>
            <w:commentRangeEnd w:id="1515"/>
            <w:r>
              <w:rPr>
                <w:rStyle w:val="CommentReference"/>
                <w:lang w:eastAsia="x-none"/>
              </w:rPr>
              <w:commentReference w:id="151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Caption"/>
        <w:spacing w:before="120"/>
        <w:rPr>
          <w:rFonts w:cs="Calibri"/>
          <w:szCs w:val="22"/>
          <w:lang w:eastAsia="en-GB"/>
        </w:rPr>
      </w:pPr>
      <w:bookmarkStart w:id="1517" w:name="_Toc3566453"/>
      <w:bookmarkStart w:id="1518" w:name="_Toc34747456"/>
      <w:bookmarkStart w:id="1519" w:name="_Toc77095905"/>
      <w:bookmarkStart w:id="1520"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17"/>
      <w:bookmarkEnd w:id="1518"/>
      <w:bookmarkEnd w:id="1519"/>
      <w:bookmarkEnd w:id="152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Paragraph"/>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B202D2">
      <w:pPr>
        <w:pStyle w:val="ListParagraph"/>
        <w:numPr>
          <w:ilvl w:val="0"/>
          <w:numId w:val="51"/>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Caption"/>
        <w:spacing w:before="120"/>
        <w:rPr>
          <w:rFonts w:cs="Calibri"/>
          <w:lang w:eastAsia="en-GB"/>
        </w:rPr>
      </w:pPr>
      <w:bookmarkStart w:id="1521" w:name="_Toc3557095"/>
      <w:bookmarkStart w:id="1522" w:name="_Toc34747346"/>
      <w:bookmarkStart w:id="1523" w:name="_Toc76030537"/>
      <w:bookmarkStart w:id="1524"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521"/>
      <w:bookmarkEnd w:id="1522"/>
      <w:bookmarkEnd w:id="1523"/>
      <w:bookmarkEnd w:id="1524"/>
    </w:p>
    <w:p w14:paraId="673C000D" w14:textId="77777777" w:rsidR="00FC68DB" w:rsidRPr="001B51BC" w:rsidRDefault="00FC68DB" w:rsidP="00B202D2">
      <w:pPr>
        <w:pStyle w:val="ListParagraph"/>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Paragraph"/>
        <w:numPr>
          <w:ilvl w:val="0"/>
          <w:numId w:val="34"/>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Heading3"/>
      </w:pPr>
      <w:bookmarkStart w:id="1525" w:name="_Toc428279391"/>
      <w:bookmarkStart w:id="1526" w:name="_Toc428456128"/>
      <w:bookmarkStart w:id="1527" w:name="_Toc428537091"/>
      <w:bookmarkStart w:id="1528" w:name="_Toc428969410"/>
      <w:bookmarkStart w:id="1529" w:name="_Toc429052801"/>
      <w:bookmarkStart w:id="1530" w:name="_Toc413359589"/>
      <w:bookmarkStart w:id="1531" w:name="_Toc3556981"/>
      <w:bookmarkStart w:id="1532" w:name="_Toc34747231"/>
      <w:bookmarkStart w:id="1533" w:name="_Toc77102046"/>
      <w:bookmarkStart w:id="1534" w:name="_Toc83048677"/>
      <w:bookmarkEnd w:id="1525"/>
      <w:bookmarkEnd w:id="1526"/>
      <w:bookmarkEnd w:id="1527"/>
      <w:bookmarkEnd w:id="1528"/>
      <w:bookmarkEnd w:id="1529"/>
      <w:r w:rsidRPr="00F90632">
        <w:lastRenderedPageBreak/>
        <w:t>Swop Rivets</w:t>
      </w:r>
      <w:bookmarkEnd w:id="1530"/>
      <w:bookmarkEnd w:id="1531"/>
      <w:bookmarkEnd w:id="1532"/>
      <w:bookmarkEnd w:id="1533"/>
      <w:bookmarkEnd w:id="153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6" w:history="1">
        <w:r w:rsidRPr="0078423A">
          <w:rPr>
            <w:rStyle w:val="Hyperlink"/>
            <w:sz w:val="18"/>
          </w:rPr>
          <w:t>https://www.google.com.ar/patents/EP0967044A2?cl=en&amp;hl=de</w:t>
        </w:r>
      </w:hyperlink>
    </w:p>
    <w:p w14:paraId="187B90D6" w14:textId="6DF9DFA2" w:rsidR="00FC68DB" w:rsidRDefault="00FC68DB" w:rsidP="00B202D2">
      <w:pPr>
        <w:pStyle w:val="Caption"/>
      </w:pPr>
      <w:bookmarkStart w:id="1535" w:name="_Toc3557096"/>
      <w:bookmarkStart w:id="1536" w:name="_Toc34747347"/>
      <w:bookmarkStart w:id="1537" w:name="_Toc76030538"/>
      <w:bookmarkStart w:id="1538"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535"/>
      <w:bookmarkEnd w:id="1536"/>
      <w:bookmarkEnd w:id="1537"/>
      <w:bookmarkEnd w:id="1538"/>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Caption"/>
        <w:spacing w:before="120"/>
      </w:pPr>
      <w:bookmarkStart w:id="1539" w:name="_Toc3566454"/>
      <w:bookmarkStart w:id="1540" w:name="_Toc34747457"/>
      <w:bookmarkStart w:id="1541" w:name="_Toc77095906"/>
      <w:bookmarkStart w:id="1542"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539"/>
      <w:bookmarkEnd w:id="1540"/>
      <w:bookmarkEnd w:id="1541"/>
      <w:bookmarkEnd w:id="1542"/>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208D72A"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Paragraph"/>
        <w:numPr>
          <w:ilvl w:val="0"/>
          <w:numId w:val="34"/>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Paragraph"/>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Heading3"/>
      </w:pPr>
      <w:bookmarkStart w:id="1543" w:name="_Toc77102047"/>
      <w:bookmarkStart w:id="1544" w:name="_Toc83048678"/>
      <w:r>
        <w:t>Clinch Rivet Studs</w:t>
      </w:r>
      <w:bookmarkEnd w:id="1543"/>
      <w:bookmarkEnd w:id="1544"/>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Caption"/>
      </w:pPr>
      <w:bookmarkStart w:id="1545" w:name="_Toc76030539"/>
      <w:bookmarkStart w:id="1546"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Clinchnietbolzen types</w:t>
      </w:r>
      <w:bookmarkEnd w:id="1545"/>
      <w:bookmarkEnd w:id="1546"/>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6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Caption"/>
      </w:pPr>
      <w:bookmarkStart w:id="1547" w:name="_Toc76030540"/>
      <w:bookmarkStart w:id="1548"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547"/>
      <w:bookmarkEnd w:id="154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w:t>
      </w:r>
      <w:proofErr w:type="gramStart"/>
      <w:r>
        <w:t>The</w:t>
      </w:r>
      <w:proofErr w:type="gramEnd"/>
      <w:r>
        <w:t xml:space="preserv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Caption"/>
        <w:spacing w:before="120"/>
      </w:pPr>
      <w:bookmarkStart w:id="1549" w:name="_Toc77095907"/>
      <w:bookmarkStart w:id="1550"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1549"/>
      <w:bookmarkEnd w:id="155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Paragraph"/>
        <w:numPr>
          <w:ilvl w:val="0"/>
          <w:numId w:val="34"/>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Paragraph"/>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Paragraph"/>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Paragraph"/>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Paragraph"/>
        <w:spacing w:before="120"/>
        <w:ind w:left="0"/>
        <w:rPr>
          <w:lang w:val="en-US"/>
        </w:rPr>
      </w:pPr>
    </w:p>
    <w:p w14:paraId="29877755" w14:textId="77777777" w:rsidR="00FC68DB" w:rsidRPr="00226A3F" w:rsidRDefault="00FC68DB" w:rsidP="00B202D2">
      <w:pPr>
        <w:pStyle w:val="Heading2"/>
      </w:pPr>
      <w:bookmarkStart w:id="1551" w:name="_Toc428456130"/>
      <w:bookmarkStart w:id="1552" w:name="_Toc428537093"/>
      <w:bookmarkStart w:id="1553" w:name="_Toc428969412"/>
      <w:bookmarkStart w:id="1554" w:name="_Toc429052803"/>
      <w:bookmarkStart w:id="1555" w:name="_Toc413359590"/>
      <w:bookmarkStart w:id="1556" w:name="_Toc3556982"/>
      <w:bookmarkStart w:id="1557" w:name="_Toc34747232"/>
      <w:bookmarkStart w:id="1558" w:name="_Toc77102048"/>
      <w:bookmarkStart w:id="1559" w:name="_Toc83048679"/>
      <w:bookmarkEnd w:id="1551"/>
      <w:bookmarkEnd w:id="1552"/>
      <w:bookmarkEnd w:id="1553"/>
      <w:bookmarkEnd w:id="1554"/>
      <w:r>
        <w:t xml:space="preserve">Threaded Connections: </w:t>
      </w:r>
      <w:r w:rsidRPr="00226A3F">
        <w:t>Bolts and Screws</w:t>
      </w:r>
      <w:bookmarkEnd w:id="1555"/>
      <w:bookmarkEnd w:id="1556"/>
      <w:bookmarkEnd w:id="1557"/>
      <w:bookmarkEnd w:id="1558"/>
      <w:bookmarkEnd w:id="1559"/>
    </w:p>
    <w:p w14:paraId="4CF9BB2A" w14:textId="77777777" w:rsidR="00FC68DB" w:rsidRPr="00942FED" w:rsidRDefault="00FC68DB" w:rsidP="00B202D2">
      <w:pPr>
        <w:pStyle w:val="Heading3"/>
      </w:pPr>
      <w:bookmarkStart w:id="1560" w:name="_Toc413359591"/>
      <w:bookmarkStart w:id="1561" w:name="_Toc3556983"/>
      <w:bookmarkStart w:id="1562" w:name="_Toc34747233"/>
      <w:bookmarkStart w:id="1563" w:name="_Toc77102049"/>
      <w:bookmarkStart w:id="1564" w:name="_Toc83048680"/>
      <w:r>
        <w:t>Introduction</w:t>
      </w:r>
      <w:bookmarkEnd w:id="1560"/>
      <w:bookmarkEnd w:id="1561"/>
      <w:bookmarkEnd w:id="1562"/>
      <w:bookmarkEnd w:id="1563"/>
      <w:bookmarkEnd w:id="156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ootnoteReference"/>
        </w:rPr>
        <w:footnoteReference w:id="12"/>
      </w:r>
      <w:r>
        <w:t>:</w:t>
      </w:r>
    </w:p>
    <w:p w14:paraId="1D4C8D41" w14:textId="7A67C3F0" w:rsidR="00FC68DB" w:rsidRPr="00F256DA" w:rsidRDefault="00FC68DB" w:rsidP="00B202D2">
      <w:pPr>
        <w:pStyle w:val="ListBullet"/>
        <w:numPr>
          <w:ilvl w:val="0"/>
          <w:numId w:val="25"/>
        </w:numPr>
      </w:pPr>
      <w:r w:rsidRPr="00F256DA">
        <w:t>Bolts are for the assembly of unthreaded components, with the aid of a </w:t>
      </w:r>
      <w:hyperlink r:id="rId71" w:tooltip="Nut (hardware)" w:history="1">
        <w:r w:rsidRPr="00F256DA">
          <w:t>nut</w:t>
        </w:r>
      </w:hyperlink>
      <w:r w:rsidRPr="00F256DA">
        <w:t>.</w:t>
      </w:r>
    </w:p>
    <w:p w14:paraId="1CD3C72A" w14:textId="77777777" w:rsidR="00FC68DB" w:rsidRDefault="00FC68DB" w:rsidP="00B202D2">
      <w:pPr>
        <w:pStyle w:val="ListBullet"/>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Caption"/>
        <w:spacing w:before="120"/>
      </w:pPr>
      <w:bookmarkStart w:id="1565" w:name="_Toc413359630"/>
      <w:bookmarkStart w:id="1566" w:name="_Toc3557097"/>
      <w:bookmarkStart w:id="1567" w:name="_Toc34747348"/>
      <w:bookmarkStart w:id="1568" w:name="_Toc76030541"/>
      <w:bookmarkStart w:id="1569"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565"/>
      <w:bookmarkEnd w:id="1566"/>
      <w:bookmarkEnd w:id="1567"/>
      <w:bookmarkEnd w:id="1568"/>
      <w:bookmarkEnd w:id="156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7" w:tooltip="w:en:Creative Commons" w:history="1">
        <w:r w:rsidRPr="00E15A9B">
          <w:rPr>
            <w:rStyle w:val="Hyperlink"/>
            <w:i/>
            <w:sz w:val="18"/>
          </w:rPr>
          <w:t>Creative Commons</w:t>
        </w:r>
      </w:hyperlink>
      <w:r w:rsidRPr="00E15A9B">
        <w:rPr>
          <w:i/>
          <w:sz w:val="18"/>
        </w:rPr>
        <w:t xml:space="preserve"> </w:t>
      </w:r>
      <w:hyperlink r:id="rId78"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Caption"/>
        <w:rPr>
          <w:highlight w:val="cyan"/>
        </w:rPr>
      </w:pPr>
      <w:bookmarkStart w:id="1570" w:name="_Ref401160020"/>
      <w:bookmarkStart w:id="1571" w:name="_Toc413359631"/>
      <w:bookmarkStart w:id="1572" w:name="_Toc3557098"/>
      <w:bookmarkStart w:id="1573" w:name="_Toc34747349"/>
      <w:bookmarkStart w:id="1574" w:name="_Toc76030542"/>
      <w:bookmarkStart w:id="1575"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570"/>
      <w:r>
        <w:t>: Different Screw Forms</w:t>
      </w:r>
      <w:bookmarkEnd w:id="1571"/>
      <w:bookmarkEnd w:id="1572"/>
      <w:bookmarkEnd w:id="1573"/>
      <w:bookmarkEnd w:id="1574"/>
      <w:bookmarkEnd w:id="157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Caption"/>
        <w:rPr>
          <w:noProof/>
          <w:lang w:eastAsia="en-GB"/>
        </w:rPr>
      </w:pPr>
      <w:bookmarkStart w:id="1576" w:name="_Ref401160136"/>
      <w:bookmarkStart w:id="1577" w:name="_Toc413359632"/>
      <w:bookmarkStart w:id="1578" w:name="_Ref428364733"/>
      <w:bookmarkStart w:id="1579" w:name="_Ref428531136"/>
      <w:bookmarkStart w:id="1580" w:name="_Toc3557099"/>
      <w:bookmarkStart w:id="1581" w:name="_Toc34747350"/>
      <w:bookmarkStart w:id="1582" w:name="_Toc76030543"/>
      <w:bookmarkStart w:id="1583"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576"/>
      <w:r>
        <w:t xml:space="preserve">: </w:t>
      </w:r>
      <w:r w:rsidRPr="001B293E">
        <w:t xml:space="preserve">Definition of </w:t>
      </w:r>
      <w:r>
        <w:t>L</w:t>
      </w:r>
      <w:r w:rsidRPr="001B293E">
        <w:t xml:space="preserve">ength and </w:t>
      </w:r>
      <w:r>
        <w:t>H</w:t>
      </w:r>
      <w:r w:rsidRPr="001B293E">
        <w:t xml:space="preserve">ead </w:t>
      </w:r>
      <w:r>
        <w:t>S</w:t>
      </w:r>
      <w:r w:rsidRPr="001B293E">
        <w:t>izes</w:t>
      </w:r>
      <w:bookmarkEnd w:id="1577"/>
      <w:bookmarkEnd w:id="1578"/>
      <w:bookmarkEnd w:id="1579"/>
      <w:bookmarkEnd w:id="1580"/>
      <w:bookmarkEnd w:id="1581"/>
      <w:bookmarkEnd w:id="1582"/>
      <w:bookmarkEnd w:id="158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1"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Caption"/>
      </w:pPr>
      <w:bookmarkStart w:id="1584" w:name="_Ref413315993"/>
      <w:bookmarkStart w:id="1585" w:name="_Toc413359633"/>
      <w:bookmarkStart w:id="1586" w:name="_Toc3557100"/>
      <w:bookmarkStart w:id="1587" w:name="_Toc34747351"/>
      <w:bookmarkStart w:id="1588" w:name="_Toc76030544"/>
      <w:bookmarkStart w:id="1589"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584"/>
      <w:r w:rsidRPr="00F81409">
        <w:t>: Definition of lead</w:t>
      </w:r>
      <w:r>
        <w:t>,</w:t>
      </w:r>
      <w:r w:rsidRPr="00F81409">
        <w:t xml:space="preserve"> pitch and</w:t>
      </w:r>
      <w:r>
        <w:t xml:space="preserve"> starts</w:t>
      </w:r>
      <w:r w:rsidRPr="00F81409">
        <w:t xml:space="preserve"> of a thread.</w:t>
      </w:r>
      <w:bookmarkEnd w:id="1585"/>
      <w:bookmarkEnd w:id="1586"/>
      <w:bookmarkEnd w:id="1587"/>
      <w:bookmarkEnd w:id="1588"/>
      <w:bookmarkEnd w:id="1589"/>
      <w:r w:rsidRPr="00F81409">
        <w:t xml:space="preserve"> </w:t>
      </w:r>
    </w:p>
    <w:p w14:paraId="67175DE4" w14:textId="77777777" w:rsidR="00FC68DB" w:rsidRPr="00942FED" w:rsidRDefault="00FC68DB" w:rsidP="00B202D2">
      <w:pPr>
        <w:pStyle w:val="Heading3"/>
      </w:pPr>
      <w:bookmarkStart w:id="1590" w:name="_Toc428279395"/>
      <w:bookmarkStart w:id="1591" w:name="_Toc428456133"/>
      <w:bookmarkStart w:id="1592" w:name="_Toc428537096"/>
      <w:bookmarkStart w:id="1593" w:name="_Toc428969415"/>
      <w:bookmarkStart w:id="1594" w:name="_Toc429052806"/>
      <w:bookmarkStart w:id="1595" w:name="_Toc3556984"/>
      <w:bookmarkStart w:id="1596" w:name="_Ref3566661"/>
      <w:bookmarkStart w:id="1597" w:name="_Ref4272362"/>
      <w:bookmarkStart w:id="1598" w:name="_Toc34747234"/>
      <w:bookmarkStart w:id="1599" w:name="_Toc77102050"/>
      <w:bookmarkStart w:id="1600" w:name="_Toc83048681"/>
      <w:bookmarkEnd w:id="1590"/>
      <w:bookmarkEnd w:id="1591"/>
      <w:bookmarkEnd w:id="1592"/>
      <w:bookmarkEnd w:id="1593"/>
      <w:bookmarkEnd w:id="1594"/>
      <w:r w:rsidRPr="00A947CD">
        <w:t>Contacts and Friction</w:t>
      </w:r>
      <w:bookmarkEnd w:id="1595"/>
      <w:bookmarkEnd w:id="1596"/>
      <w:bookmarkEnd w:id="1597"/>
      <w:bookmarkEnd w:id="1598"/>
      <w:bookmarkEnd w:id="1599"/>
      <w:bookmarkEnd w:id="160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Paragraph"/>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Paragraph"/>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601" w:name="_Ref3566632"/>
      <w:r>
        <w:rPr>
          <w:rFonts w:cs="Calibri"/>
          <w:lang w:val="en-US" w:eastAsia="en-GB"/>
        </w:rPr>
        <w:t>the thread</w:t>
      </w:r>
      <w:r w:rsidRPr="00147227">
        <w:rPr>
          <w:rFonts w:cs="Calibri"/>
          <w:lang w:val="en-US" w:eastAsia="en-GB"/>
        </w:rPr>
        <w:t>.</w:t>
      </w:r>
      <w:bookmarkEnd w:id="160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&lt;threaded_connection</w:t>
      </w:r>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&lt;/contact_list&gt;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w:t>
      </w:r>
      <w:proofErr w:type="gramStart"/>
      <w:r w:rsidRPr="00F20EA0">
        <w:rPr>
          <w:color w:val="FF0000"/>
        </w:rPr>
        <w: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proofErr w:type="gramStart"/>
      <w:r w:rsidRPr="002A49E1">
        <w:rPr>
          <w:color w:val="FF0000"/>
        </w:rPr>
        <w: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Heading3"/>
        <w:rPr>
          <w:szCs w:val="30"/>
        </w:rPr>
      </w:pPr>
      <w:bookmarkStart w:id="1602" w:name="_Toc428279398"/>
      <w:bookmarkStart w:id="1603" w:name="_Toc428456136"/>
      <w:bookmarkStart w:id="1604" w:name="_Toc428537099"/>
      <w:bookmarkStart w:id="1605" w:name="_Toc428969418"/>
      <w:bookmarkStart w:id="1606" w:name="_Toc429052809"/>
      <w:bookmarkStart w:id="1607" w:name="_Toc428279400"/>
      <w:bookmarkStart w:id="1608" w:name="_Toc428456138"/>
      <w:bookmarkStart w:id="1609" w:name="_Toc428537101"/>
      <w:bookmarkStart w:id="1610" w:name="_Toc428969420"/>
      <w:bookmarkStart w:id="1611" w:name="_Toc429052811"/>
      <w:bookmarkStart w:id="1612" w:name="_Toc428279401"/>
      <w:bookmarkStart w:id="1613" w:name="_Toc428456139"/>
      <w:bookmarkStart w:id="1614" w:name="_Toc428537102"/>
      <w:bookmarkStart w:id="1615" w:name="_Toc428969421"/>
      <w:bookmarkStart w:id="1616" w:name="_Toc429052812"/>
      <w:bookmarkStart w:id="1617" w:name="_Toc428279402"/>
      <w:bookmarkStart w:id="1618" w:name="_Toc428456140"/>
      <w:bookmarkStart w:id="1619" w:name="_Toc428537103"/>
      <w:bookmarkStart w:id="1620" w:name="_Toc428969422"/>
      <w:bookmarkStart w:id="1621" w:name="_Toc429052813"/>
      <w:bookmarkStart w:id="1622" w:name="_Toc428279403"/>
      <w:bookmarkStart w:id="1623" w:name="_Toc428456141"/>
      <w:bookmarkStart w:id="1624" w:name="_Toc428537104"/>
      <w:bookmarkStart w:id="1625" w:name="_Toc428969423"/>
      <w:bookmarkStart w:id="1626" w:name="_Toc429052814"/>
      <w:bookmarkStart w:id="1627" w:name="_Toc428279404"/>
      <w:bookmarkStart w:id="1628" w:name="_Toc428456142"/>
      <w:bookmarkStart w:id="1629" w:name="_Toc428537105"/>
      <w:bookmarkStart w:id="1630" w:name="_Toc428969424"/>
      <w:bookmarkStart w:id="1631" w:name="_Toc429052815"/>
      <w:bookmarkStart w:id="1632" w:name="_Toc428279405"/>
      <w:bookmarkStart w:id="1633" w:name="_Toc428456143"/>
      <w:bookmarkStart w:id="1634" w:name="_Toc428537106"/>
      <w:bookmarkStart w:id="1635" w:name="_Toc428969425"/>
      <w:bookmarkStart w:id="1636" w:name="_Toc429052816"/>
      <w:bookmarkStart w:id="1637" w:name="_Toc428279406"/>
      <w:bookmarkStart w:id="1638" w:name="_Toc428456144"/>
      <w:bookmarkStart w:id="1639" w:name="_Toc428537107"/>
      <w:bookmarkStart w:id="1640" w:name="_Toc428969426"/>
      <w:bookmarkStart w:id="1641" w:name="_Toc429052817"/>
      <w:bookmarkStart w:id="1642" w:name="_Toc428279408"/>
      <w:bookmarkStart w:id="1643" w:name="_Toc428456146"/>
      <w:bookmarkStart w:id="1644" w:name="_Toc428537109"/>
      <w:bookmarkStart w:id="1645" w:name="_Toc428969428"/>
      <w:bookmarkStart w:id="1646" w:name="_Toc429052819"/>
      <w:bookmarkStart w:id="1647" w:name="_Toc428279409"/>
      <w:bookmarkStart w:id="1648" w:name="_Toc428456147"/>
      <w:bookmarkStart w:id="1649" w:name="_Toc428537110"/>
      <w:bookmarkStart w:id="1650" w:name="_Toc428969429"/>
      <w:bookmarkStart w:id="1651" w:name="_Toc429052820"/>
      <w:bookmarkStart w:id="1652" w:name="_Toc428279410"/>
      <w:bookmarkStart w:id="1653" w:name="_Toc428456148"/>
      <w:bookmarkStart w:id="1654" w:name="_Toc428537111"/>
      <w:bookmarkStart w:id="1655" w:name="_Toc428969430"/>
      <w:bookmarkStart w:id="1656" w:name="_Toc429052821"/>
      <w:bookmarkStart w:id="1657" w:name="_Toc428279411"/>
      <w:bookmarkStart w:id="1658" w:name="_Toc428456149"/>
      <w:bookmarkStart w:id="1659" w:name="_Toc428537112"/>
      <w:bookmarkStart w:id="1660" w:name="_Toc428969431"/>
      <w:bookmarkStart w:id="1661" w:name="_Toc429052822"/>
      <w:bookmarkStart w:id="1662" w:name="_Toc428279413"/>
      <w:bookmarkStart w:id="1663" w:name="_Toc428456151"/>
      <w:bookmarkStart w:id="1664" w:name="_Toc428537114"/>
      <w:bookmarkStart w:id="1665" w:name="_Toc428969433"/>
      <w:bookmarkStart w:id="1666" w:name="_Toc429052824"/>
      <w:bookmarkStart w:id="1667" w:name="_Toc428279414"/>
      <w:bookmarkStart w:id="1668" w:name="_Toc428456152"/>
      <w:bookmarkStart w:id="1669" w:name="_Toc428537115"/>
      <w:bookmarkStart w:id="1670" w:name="_Toc428969434"/>
      <w:bookmarkStart w:id="1671" w:name="_Toc429052825"/>
      <w:bookmarkStart w:id="1672" w:name="_Toc428279416"/>
      <w:bookmarkStart w:id="1673" w:name="_Toc428456154"/>
      <w:bookmarkStart w:id="1674" w:name="_Toc428537117"/>
      <w:bookmarkStart w:id="1675" w:name="_Toc428969436"/>
      <w:bookmarkStart w:id="1676" w:name="_Toc429052827"/>
      <w:bookmarkStart w:id="1677" w:name="_Toc428279417"/>
      <w:bookmarkStart w:id="1678" w:name="_Toc428456155"/>
      <w:bookmarkStart w:id="1679" w:name="_Toc428537118"/>
      <w:bookmarkStart w:id="1680" w:name="_Toc428969437"/>
      <w:bookmarkStart w:id="1681" w:name="_Toc429052828"/>
      <w:bookmarkStart w:id="1682" w:name="_Toc428279419"/>
      <w:bookmarkStart w:id="1683" w:name="_Toc428456157"/>
      <w:bookmarkStart w:id="1684" w:name="_Toc428537120"/>
      <w:bookmarkStart w:id="1685" w:name="_Toc428969439"/>
      <w:bookmarkStart w:id="1686" w:name="_Toc429052830"/>
      <w:bookmarkStart w:id="1687" w:name="_Toc428279421"/>
      <w:bookmarkStart w:id="1688" w:name="_Toc428456159"/>
      <w:bookmarkStart w:id="1689" w:name="_Toc428537122"/>
      <w:bookmarkStart w:id="1690" w:name="_Toc428969441"/>
      <w:bookmarkStart w:id="1691" w:name="_Toc429052832"/>
      <w:bookmarkStart w:id="1692" w:name="_Toc428279422"/>
      <w:bookmarkStart w:id="1693" w:name="_Toc428456160"/>
      <w:bookmarkStart w:id="1694" w:name="_Toc428537123"/>
      <w:bookmarkStart w:id="1695" w:name="_Toc428969442"/>
      <w:bookmarkStart w:id="1696" w:name="_Toc429052833"/>
      <w:bookmarkStart w:id="1697" w:name="_Toc428279423"/>
      <w:bookmarkStart w:id="1698" w:name="_Toc428456161"/>
      <w:bookmarkStart w:id="1699" w:name="_Toc428537124"/>
      <w:bookmarkStart w:id="1700" w:name="_Toc428969443"/>
      <w:bookmarkStart w:id="1701" w:name="_Toc429052834"/>
      <w:bookmarkStart w:id="1702" w:name="_Toc428279424"/>
      <w:bookmarkStart w:id="1703" w:name="_Toc428456162"/>
      <w:bookmarkStart w:id="1704" w:name="_Toc428537125"/>
      <w:bookmarkStart w:id="1705" w:name="_Toc428969444"/>
      <w:bookmarkStart w:id="1706" w:name="_Toc429052835"/>
      <w:bookmarkStart w:id="1707" w:name="_Toc428279426"/>
      <w:bookmarkStart w:id="1708" w:name="_Toc428456164"/>
      <w:bookmarkStart w:id="1709" w:name="_Toc428537127"/>
      <w:bookmarkStart w:id="1710" w:name="_Toc428969446"/>
      <w:bookmarkStart w:id="1711" w:name="_Toc429052837"/>
      <w:bookmarkStart w:id="1712" w:name="_Toc428279427"/>
      <w:bookmarkStart w:id="1713" w:name="_Toc428456165"/>
      <w:bookmarkStart w:id="1714" w:name="_Toc428537128"/>
      <w:bookmarkStart w:id="1715" w:name="_Toc428969447"/>
      <w:bookmarkStart w:id="1716" w:name="_Toc429052838"/>
      <w:bookmarkStart w:id="1717" w:name="_Toc428279431"/>
      <w:bookmarkStart w:id="1718" w:name="_Toc428456169"/>
      <w:bookmarkStart w:id="1719" w:name="_Toc428537132"/>
      <w:bookmarkStart w:id="1720" w:name="_Toc428969451"/>
      <w:bookmarkStart w:id="1721" w:name="_Toc429052842"/>
      <w:bookmarkStart w:id="1722" w:name="_Toc428279432"/>
      <w:bookmarkStart w:id="1723" w:name="_Toc428456170"/>
      <w:bookmarkStart w:id="1724" w:name="_Toc428537133"/>
      <w:bookmarkStart w:id="1725" w:name="_Toc428969452"/>
      <w:bookmarkStart w:id="1726" w:name="_Toc429052843"/>
      <w:bookmarkStart w:id="1727" w:name="_Toc428279434"/>
      <w:bookmarkStart w:id="1728" w:name="_Toc428456172"/>
      <w:bookmarkStart w:id="1729" w:name="_Toc428537135"/>
      <w:bookmarkStart w:id="1730" w:name="_Toc428969454"/>
      <w:bookmarkStart w:id="1731" w:name="_Toc429052845"/>
      <w:bookmarkStart w:id="1732" w:name="_Toc428279435"/>
      <w:bookmarkStart w:id="1733" w:name="_Toc428456173"/>
      <w:bookmarkStart w:id="1734" w:name="_Toc428537136"/>
      <w:bookmarkStart w:id="1735" w:name="_Toc428969455"/>
      <w:bookmarkStart w:id="1736" w:name="_Toc429052846"/>
      <w:bookmarkStart w:id="1737" w:name="_Toc428279439"/>
      <w:bookmarkStart w:id="1738" w:name="_Toc428456177"/>
      <w:bookmarkStart w:id="1739" w:name="_Toc428537140"/>
      <w:bookmarkStart w:id="1740" w:name="_Toc428969459"/>
      <w:bookmarkStart w:id="1741" w:name="_Toc429052850"/>
      <w:bookmarkStart w:id="1742" w:name="_Toc428279440"/>
      <w:bookmarkStart w:id="1743" w:name="_Toc428456178"/>
      <w:bookmarkStart w:id="1744" w:name="_Toc428537141"/>
      <w:bookmarkStart w:id="1745" w:name="_Toc428969460"/>
      <w:bookmarkStart w:id="1746" w:name="_Toc429052851"/>
      <w:bookmarkStart w:id="1747" w:name="_Toc428279441"/>
      <w:bookmarkStart w:id="1748" w:name="_Toc428456179"/>
      <w:bookmarkStart w:id="1749" w:name="_Toc428537142"/>
      <w:bookmarkStart w:id="1750" w:name="_Toc428969461"/>
      <w:bookmarkStart w:id="1751" w:name="_Toc429052852"/>
      <w:bookmarkStart w:id="1752" w:name="_Toc428279442"/>
      <w:bookmarkStart w:id="1753" w:name="_Toc428456180"/>
      <w:bookmarkStart w:id="1754" w:name="_Toc428537143"/>
      <w:bookmarkStart w:id="1755" w:name="_Toc428969462"/>
      <w:bookmarkStart w:id="1756" w:name="_Toc429052853"/>
      <w:bookmarkStart w:id="1757" w:name="_Toc428279444"/>
      <w:bookmarkStart w:id="1758" w:name="_Toc428456182"/>
      <w:bookmarkStart w:id="1759" w:name="_Toc428537145"/>
      <w:bookmarkStart w:id="1760" w:name="_Toc428969464"/>
      <w:bookmarkStart w:id="1761" w:name="_Toc429052855"/>
      <w:bookmarkStart w:id="1762" w:name="_Toc428279445"/>
      <w:bookmarkStart w:id="1763" w:name="_Toc428456183"/>
      <w:bookmarkStart w:id="1764" w:name="_Toc428537146"/>
      <w:bookmarkStart w:id="1765" w:name="_Toc428969465"/>
      <w:bookmarkStart w:id="1766" w:name="_Toc429052856"/>
      <w:bookmarkStart w:id="1767" w:name="_Toc428279449"/>
      <w:bookmarkStart w:id="1768" w:name="_Toc428456187"/>
      <w:bookmarkStart w:id="1769" w:name="_Toc428537150"/>
      <w:bookmarkStart w:id="1770" w:name="_Toc428969469"/>
      <w:bookmarkStart w:id="1771" w:name="_Toc429052860"/>
      <w:bookmarkStart w:id="1772" w:name="_Toc428279450"/>
      <w:bookmarkStart w:id="1773" w:name="_Toc428456188"/>
      <w:bookmarkStart w:id="1774" w:name="_Toc428537151"/>
      <w:bookmarkStart w:id="1775" w:name="_Toc428969470"/>
      <w:bookmarkStart w:id="1776" w:name="_Toc429052861"/>
      <w:bookmarkStart w:id="1777" w:name="_Toc428279452"/>
      <w:bookmarkStart w:id="1778" w:name="_Toc428456190"/>
      <w:bookmarkStart w:id="1779" w:name="_Toc428537153"/>
      <w:bookmarkStart w:id="1780" w:name="_Toc428969472"/>
      <w:bookmarkStart w:id="1781" w:name="_Toc429052863"/>
      <w:bookmarkStart w:id="1782" w:name="_Toc428279453"/>
      <w:bookmarkStart w:id="1783" w:name="_Toc428456191"/>
      <w:bookmarkStart w:id="1784" w:name="_Toc428537154"/>
      <w:bookmarkStart w:id="1785" w:name="_Toc428969473"/>
      <w:bookmarkStart w:id="1786" w:name="_Toc429052864"/>
      <w:bookmarkStart w:id="1787" w:name="_Toc428279457"/>
      <w:bookmarkStart w:id="1788" w:name="_Toc428456195"/>
      <w:bookmarkStart w:id="1789" w:name="_Toc428537158"/>
      <w:bookmarkStart w:id="1790" w:name="_Toc428969477"/>
      <w:bookmarkStart w:id="1791" w:name="_Toc429052868"/>
      <w:bookmarkStart w:id="1792" w:name="_Toc428279458"/>
      <w:bookmarkStart w:id="1793" w:name="_Toc428456196"/>
      <w:bookmarkStart w:id="1794" w:name="_Toc428537159"/>
      <w:bookmarkStart w:id="1795" w:name="_Toc428969478"/>
      <w:bookmarkStart w:id="1796" w:name="_Toc429052869"/>
      <w:bookmarkStart w:id="1797" w:name="_Toc428279459"/>
      <w:bookmarkStart w:id="1798" w:name="_Toc428456197"/>
      <w:bookmarkStart w:id="1799" w:name="_Toc428537160"/>
      <w:bookmarkStart w:id="1800" w:name="_Toc428969479"/>
      <w:bookmarkStart w:id="1801" w:name="_Toc429052870"/>
      <w:bookmarkStart w:id="1802" w:name="_Toc428279461"/>
      <w:bookmarkStart w:id="1803" w:name="_Toc428456199"/>
      <w:bookmarkStart w:id="1804" w:name="_Toc428537162"/>
      <w:bookmarkStart w:id="1805" w:name="_Toc428969481"/>
      <w:bookmarkStart w:id="1806" w:name="_Toc429052872"/>
      <w:bookmarkStart w:id="1807" w:name="_Toc428279462"/>
      <w:bookmarkStart w:id="1808" w:name="_Toc428456200"/>
      <w:bookmarkStart w:id="1809" w:name="_Toc428537163"/>
      <w:bookmarkStart w:id="1810" w:name="_Toc428969482"/>
      <w:bookmarkStart w:id="1811" w:name="_Toc429052873"/>
      <w:bookmarkStart w:id="1812" w:name="_Toc428279463"/>
      <w:bookmarkStart w:id="1813" w:name="_Toc428456201"/>
      <w:bookmarkStart w:id="1814" w:name="_Toc428537164"/>
      <w:bookmarkStart w:id="1815" w:name="_Toc428969483"/>
      <w:bookmarkStart w:id="1816" w:name="_Toc429052874"/>
      <w:bookmarkStart w:id="1817" w:name="_Toc428279464"/>
      <w:bookmarkStart w:id="1818" w:name="_Toc428456202"/>
      <w:bookmarkStart w:id="1819" w:name="_Toc428537165"/>
      <w:bookmarkStart w:id="1820" w:name="_Toc428969484"/>
      <w:bookmarkStart w:id="1821" w:name="_Toc429052875"/>
      <w:bookmarkStart w:id="1822" w:name="_Toc428279465"/>
      <w:bookmarkStart w:id="1823" w:name="_Toc428456203"/>
      <w:bookmarkStart w:id="1824" w:name="_Toc428537166"/>
      <w:bookmarkStart w:id="1825" w:name="_Toc428969485"/>
      <w:bookmarkStart w:id="1826" w:name="_Toc429052876"/>
      <w:bookmarkStart w:id="1827" w:name="_Toc428279467"/>
      <w:bookmarkStart w:id="1828" w:name="_Toc428456205"/>
      <w:bookmarkStart w:id="1829" w:name="_Toc428537168"/>
      <w:bookmarkStart w:id="1830" w:name="_Toc428969487"/>
      <w:bookmarkStart w:id="1831" w:name="_Toc429052878"/>
      <w:bookmarkStart w:id="1832" w:name="_Toc428279470"/>
      <w:bookmarkStart w:id="1833" w:name="_Toc428456208"/>
      <w:bookmarkStart w:id="1834" w:name="_Toc428537171"/>
      <w:bookmarkStart w:id="1835" w:name="_Toc428969490"/>
      <w:bookmarkStart w:id="1836" w:name="_Toc429052881"/>
      <w:bookmarkStart w:id="1837" w:name="_Toc428279471"/>
      <w:bookmarkStart w:id="1838" w:name="_Toc428456209"/>
      <w:bookmarkStart w:id="1839" w:name="_Toc428537172"/>
      <w:bookmarkStart w:id="1840" w:name="_Toc428969491"/>
      <w:bookmarkStart w:id="1841" w:name="_Toc429052882"/>
      <w:bookmarkStart w:id="1842" w:name="_Toc428279472"/>
      <w:bookmarkStart w:id="1843" w:name="_Toc428456210"/>
      <w:bookmarkStart w:id="1844" w:name="_Toc428537173"/>
      <w:bookmarkStart w:id="1845" w:name="_Toc428969492"/>
      <w:bookmarkStart w:id="1846" w:name="_Toc429052883"/>
      <w:bookmarkStart w:id="1847" w:name="_Toc428279473"/>
      <w:bookmarkStart w:id="1848" w:name="_Toc428456211"/>
      <w:bookmarkStart w:id="1849" w:name="_Toc428537174"/>
      <w:bookmarkStart w:id="1850" w:name="_Toc428969493"/>
      <w:bookmarkStart w:id="1851" w:name="_Toc429052884"/>
      <w:bookmarkStart w:id="1852" w:name="_Toc428279474"/>
      <w:bookmarkStart w:id="1853" w:name="_Toc428456212"/>
      <w:bookmarkStart w:id="1854" w:name="_Toc428537175"/>
      <w:bookmarkStart w:id="1855" w:name="_Toc428969494"/>
      <w:bookmarkStart w:id="1856" w:name="_Toc429052885"/>
      <w:bookmarkStart w:id="1857" w:name="_Toc428279475"/>
      <w:bookmarkStart w:id="1858" w:name="_Toc428456213"/>
      <w:bookmarkStart w:id="1859" w:name="_Toc428537176"/>
      <w:bookmarkStart w:id="1860" w:name="_Toc428969495"/>
      <w:bookmarkStart w:id="1861" w:name="_Toc429052886"/>
      <w:bookmarkStart w:id="1862" w:name="_Toc428279476"/>
      <w:bookmarkStart w:id="1863" w:name="_Toc428456214"/>
      <w:bookmarkStart w:id="1864" w:name="_Toc428537177"/>
      <w:bookmarkStart w:id="1865" w:name="_Toc428969496"/>
      <w:bookmarkStart w:id="1866" w:name="_Toc429052887"/>
      <w:bookmarkStart w:id="1867" w:name="_Toc428279481"/>
      <w:bookmarkStart w:id="1868" w:name="_Toc428456219"/>
      <w:bookmarkStart w:id="1869" w:name="_Toc428537182"/>
      <w:bookmarkStart w:id="1870" w:name="_Toc428969501"/>
      <w:bookmarkStart w:id="1871" w:name="_Toc429052892"/>
      <w:bookmarkStart w:id="1872" w:name="_Toc428279482"/>
      <w:bookmarkStart w:id="1873" w:name="_Toc428456220"/>
      <w:bookmarkStart w:id="1874" w:name="_Toc428537183"/>
      <w:bookmarkStart w:id="1875" w:name="_Toc428969502"/>
      <w:bookmarkStart w:id="1876" w:name="_Toc429052893"/>
      <w:bookmarkStart w:id="1877" w:name="_Toc428279490"/>
      <w:bookmarkStart w:id="1878" w:name="_Toc428456228"/>
      <w:bookmarkStart w:id="1879" w:name="_Toc428537191"/>
      <w:bookmarkStart w:id="1880" w:name="_Toc428969510"/>
      <w:bookmarkStart w:id="1881" w:name="_Toc429052901"/>
      <w:bookmarkStart w:id="1882" w:name="_Toc428279504"/>
      <w:bookmarkStart w:id="1883" w:name="_Toc428456242"/>
      <w:bookmarkStart w:id="1884" w:name="_Toc428537205"/>
      <w:bookmarkStart w:id="1885" w:name="_Toc428969524"/>
      <w:bookmarkStart w:id="1886" w:name="_Toc429052915"/>
      <w:bookmarkStart w:id="1887" w:name="_Toc428279508"/>
      <w:bookmarkStart w:id="1888" w:name="_Toc428456246"/>
      <w:bookmarkStart w:id="1889" w:name="_Toc428537209"/>
      <w:bookmarkStart w:id="1890" w:name="_Toc428969528"/>
      <w:bookmarkStart w:id="1891" w:name="_Toc429052919"/>
      <w:bookmarkStart w:id="1892" w:name="_Toc428279509"/>
      <w:bookmarkStart w:id="1893" w:name="_Toc428456247"/>
      <w:bookmarkStart w:id="1894" w:name="_Toc428537210"/>
      <w:bookmarkStart w:id="1895" w:name="_Toc428969529"/>
      <w:bookmarkStart w:id="1896" w:name="_Toc429052920"/>
      <w:bookmarkStart w:id="1897" w:name="_Toc428279510"/>
      <w:bookmarkStart w:id="1898" w:name="_Toc428456248"/>
      <w:bookmarkStart w:id="1899" w:name="_Toc428537211"/>
      <w:bookmarkStart w:id="1900" w:name="_Toc428969530"/>
      <w:bookmarkStart w:id="1901" w:name="_Toc429052921"/>
      <w:bookmarkStart w:id="1902" w:name="_Toc428279512"/>
      <w:bookmarkStart w:id="1903" w:name="_Toc428456250"/>
      <w:bookmarkStart w:id="1904" w:name="_Toc428537213"/>
      <w:bookmarkStart w:id="1905" w:name="_Toc428969532"/>
      <w:bookmarkStart w:id="1906" w:name="_Toc429052923"/>
      <w:bookmarkStart w:id="1907" w:name="_Toc428279516"/>
      <w:bookmarkStart w:id="1908" w:name="_Toc428456254"/>
      <w:bookmarkStart w:id="1909" w:name="_Toc428537217"/>
      <w:bookmarkStart w:id="1910" w:name="_Toc428969536"/>
      <w:bookmarkStart w:id="1911" w:name="_Toc429052927"/>
      <w:bookmarkStart w:id="1912" w:name="_Toc428279517"/>
      <w:bookmarkStart w:id="1913" w:name="_Toc428456255"/>
      <w:bookmarkStart w:id="1914" w:name="_Toc428537218"/>
      <w:bookmarkStart w:id="1915" w:name="_Toc428969537"/>
      <w:bookmarkStart w:id="1916" w:name="_Toc429052928"/>
      <w:bookmarkStart w:id="1917" w:name="_Toc428279521"/>
      <w:bookmarkStart w:id="1918" w:name="_Toc428456259"/>
      <w:bookmarkStart w:id="1919" w:name="_Toc428537222"/>
      <w:bookmarkStart w:id="1920" w:name="_Toc428969541"/>
      <w:bookmarkStart w:id="1921" w:name="_Toc429052932"/>
      <w:bookmarkStart w:id="1922" w:name="_Toc428279522"/>
      <w:bookmarkStart w:id="1923" w:name="_Toc428456260"/>
      <w:bookmarkStart w:id="1924" w:name="_Toc428537223"/>
      <w:bookmarkStart w:id="1925" w:name="_Toc428969542"/>
      <w:bookmarkStart w:id="1926" w:name="_Toc429052933"/>
      <w:bookmarkStart w:id="1927" w:name="_Toc428279523"/>
      <w:bookmarkStart w:id="1928" w:name="_Toc428456261"/>
      <w:bookmarkStart w:id="1929" w:name="_Toc428537224"/>
      <w:bookmarkStart w:id="1930" w:name="_Toc428969543"/>
      <w:bookmarkStart w:id="1931" w:name="_Toc429052934"/>
      <w:bookmarkStart w:id="1932" w:name="_Toc428279524"/>
      <w:bookmarkStart w:id="1933" w:name="_Toc428456262"/>
      <w:bookmarkStart w:id="1934" w:name="_Toc428537225"/>
      <w:bookmarkStart w:id="1935" w:name="_Toc428969544"/>
      <w:bookmarkStart w:id="1936" w:name="_Toc429052935"/>
      <w:bookmarkStart w:id="1937" w:name="_Toc428279525"/>
      <w:bookmarkStart w:id="1938" w:name="_Toc428456263"/>
      <w:bookmarkStart w:id="1939" w:name="_Toc428537226"/>
      <w:bookmarkStart w:id="1940" w:name="_Toc428969545"/>
      <w:bookmarkStart w:id="1941" w:name="_Toc429052936"/>
      <w:bookmarkStart w:id="1942" w:name="_Toc428279526"/>
      <w:bookmarkStart w:id="1943" w:name="_Toc428456264"/>
      <w:bookmarkStart w:id="1944" w:name="_Toc428537227"/>
      <w:bookmarkStart w:id="1945" w:name="_Toc428969546"/>
      <w:bookmarkStart w:id="1946" w:name="_Toc429052937"/>
      <w:bookmarkStart w:id="1947" w:name="_Toc413359593"/>
      <w:bookmarkStart w:id="1948" w:name="_Toc3556985"/>
      <w:bookmarkStart w:id="1949" w:name="_Ref27683404"/>
      <w:bookmarkStart w:id="1950" w:name="_Ref34740002"/>
      <w:bookmarkStart w:id="1951" w:name="_Ref34740021"/>
      <w:bookmarkStart w:id="1952" w:name="_Ref34652201"/>
      <w:bookmarkStart w:id="1953" w:name="_Ref34652251"/>
      <w:bookmarkStart w:id="1954" w:name="_Toc34747235"/>
      <w:bookmarkStart w:id="1955" w:name="_Toc77102051"/>
      <w:bookmarkStart w:id="1956" w:name="_Toc83048682"/>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947"/>
      <w:bookmarkEnd w:id="1948"/>
      <w:bookmarkEnd w:id="1949"/>
      <w:bookmarkEnd w:id="1950"/>
      <w:bookmarkEnd w:id="1951"/>
      <w:bookmarkEnd w:id="1952"/>
      <w:bookmarkEnd w:id="1953"/>
      <w:bookmarkEnd w:id="1954"/>
      <w:bookmarkEnd w:id="1955"/>
      <w:bookmarkEnd w:id="195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Caption"/>
        <w:spacing w:before="120"/>
        <w:rPr>
          <w:b/>
          <w:i w:val="0"/>
          <w:kern w:val="22"/>
          <w:sz w:val="22"/>
        </w:rPr>
      </w:pPr>
      <w:bookmarkStart w:id="1957" w:name="_Toc3566457"/>
      <w:bookmarkStart w:id="1958" w:name="_Toc34747458"/>
      <w:bookmarkStart w:id="1959" w:name="_Toc77095908"/>
      <w:bookmarkStart w:id="1960"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957"/>
      <w:bookmarkEnd w:id="1958"/>
      <w:bookmarkEnd w:id="1959"/>
      <w:bookmarkEnd w:id="1960"/>
    </w:p>
    <w:p w14:paraId="386FB0F0"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w:t>
      </w:r>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Caption"/>
        <w:spacing w:before="120"/>
      </w:pPr>
      <w:bookmarkStart w:id="1961" w:name="_Ref409694950"/>
      <w:bookmarkStart w:id="1962" w:name="_Toc3566458"/>
      <w:bookmarkStart w:id="1963" w:name="_Toc34747459"/>
      <w:bookmarkStart w:id="1964" w:name="_Toc77095909"/>
      <w:bookmarkStart w:id="1965" w:name="_Toc85722019"/>
      <w:r>
        <w:t xml:space="preserve">Table </w:t>
      </w:r>
      <w:r>
        <w:fldChar w:fldCharType="begin"/>
      </w:r>
      <w:r>
        <w:instrText xml:space="preserve"> SEQ Table \* ARABIC </w:instrText>
      </w:r>
      <w:r>
        <w:fldChar w:fldCharType="separate"/>
      </w:r>
      <w:r w:rsidR="004C113B">
        <w:rPr>
          <w:noProof/>
        </w:rPr>
        <w:t>51</w:t>
      </w:r>
      <w:r>
        <w:fldChar w:fldCharType="end"/>
      </w:r>
      <w:bookmarkEnd w:id="1961"/>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962"/>
      <w:bookmarkEnd w:id="1963"/>
      <w:bookmarkEnd w:id="1964"/>
      <w:bookmarkEnd w:id="196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ootnoteReference"/>
        </w:rPr>
        <w:footnoteReference w:id="13"/>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lastRenderedPageBreak/>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23511E" w:rsidRDefault="00FC68DB" w:rsidP="00B202D2">
            <w:pPr>
              <w:suppressAutoHyphens/>
              <w:rPr>
                <w:sz w:val="20"/>
                <w:szCs w:val="20"/>
                <w:highlight w:val="yellow"/>
              </w:rPr>
            </w:pPr>
            <w:r w:rsidRPr="0023511E">
              <w:rPr>
                <w:sz w:val="20"/>
                <w:szCs w:val="20"/>
                <w:highlight w:val="yellow"/>
              </w:rPr>
              <w:t>tangential_direction</w:t>
            </w:r>
          </w:p>
        </w:tc>
        <w:tc>
          <w:tcPr>
            <w:tcW w:w="2268" w:type="dxa"/>
            <w:tcBorders>
              <w:left w:val="single" w:sz="4" w:space="0" w:color="000000"/>
              <w:right w:val="nil"/>
            </w:tcBorders>
          </w:tcPr>
          <w:p w14:paraId="36EA1023" w14:textId="77777777" w:rsidR="00FC68DB" w:rsidRPr="0023511E" w:rsidRDefault="00FC68DB" w:rsidP="00B202D2">
            <w:pPr>
              <w:suppressAutoHyphens/>
              <w:rPr>
                <w:sz w:val="20"/>
                <w:szCs w:val="20"/>
                <w:highlight w:val="yellow"/>
              </w:rPr>
            </w:pPr>
            <w:r w:rsidRPr="0023511E">
              <w:rPr>
                <w:sz w:val="20"/>
                <w:szCs w:val="20"/>
                <w:highlight w:val="yellow"/>
              </w:rPr>
              <w:t>1</w:t>
            </w:r>
          </w:p>
        </w:tc>
        <w:tc>
          <w:tcPr>
            <w:tcW w:w="1276" w:type="dxa"/>
            <w:tcBorders>
              <w:left w:val="single" w:sz="4" w:space="0" w:color="000000"/>
              <w:right w:val="nil"/>
            </w:tcBorders>
          </w:tcPr>
          <w:p w14:paraId="4C79D12D" w14:textId="77777777" w:rsidR="00FC68DB" w:rsidRPr="0023511E" w:rsidRDefault="00FC68DB" w:rsidP="00B202D2">
            <w:pPr>
              <w:suppressAutoHyphens/>
              <w:rPr>
                <w:sz w:val="20"/>
                <w:szCs w:val="20"/>
                <w:highlight w:val="yellow"/>
              </w:rPr>
            </w:pPr>
            <w:r w:rsidRPr="0023511E">
              <w:rPr>
                <w:sz w:val="20"/>
                <w:szCs w:val="20"/>
                <w:highlight w:val="yellow"/>
              </w:rPr>
              <w:t>Optional</w:t>
            </w:r>
          </w:p>
        </w:tc>
        <w:tc>
          <w:tcPr>
            <w:tcW w:w="2837" w:type="dxa"/>
            <w:tcBorders>
              <w:left w:val="single" w:sz="4" w:space="0" w:color="000000"/>
              <w:right w:val="single" w:sz="8" w:space="0" w:color="000000"/>
            </w:tcBorders>
          </w:tcPr>
          <w:p w14:paraId="785A899B" w14:textId="77777777" w:rsidR="00FC68DB" w:rsidRPr="0023511E" w:rsidRDefault="00FC68DB" w:rsidP="00B202D2">
            <w:pPr>
              <w:keepNext/>
              <w:suppressAutoHyphens/>
              <w:rPr>
                <w:sz w:val="20"/>
                <w:szCs w:val="20"/>
                <w:highlight w:val="yellow"/>
              </w:rPr>
            </w:pPr>
            <w:r w:rsidRPr="0023511E">
              <w:rPr>
                <w:sz w:val="20"/>
                <w:szCs w:val="20"/>
                <w:highlight w:val="yellow"/>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Caption"/>
        <w:spacing w:before="120"/>
      </w:pPr>
      <w:bookmarkStart w:id="1966" w:name="_Toc3566459"/>
      <w:bookmarkStart w:id="1967" w:name="_Toc34747460"/>
      <w:bookmarkStart w:id="1968" w:name="_Toc77095910"/>
      <w:bookmarkStart w:id="1969"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966"/>
      <w:bookmarkEnd w:id="1967"/>
      <w:bookmarkEnd w:id="1968"/>
      <w:bookmarkEnd w:id="1969"/>
      <w:r>
        <w:t xml:space="preserve"> </w:t>
      </w:r>
    </w:p>
    <w:p w14:paraId="258218A7" w14:textId="77777777" w:rsidR="00FC68DB" w:rsidRPr="00530AB5" w:rsidRDefault="00FC68DB" w:rsidP="00B202D2">
      <w:pPr>
        <w:pStyle w:val="Heading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Heading3"/>
      </w:pPr>
      <w:bookmarkStart w:id="1970" w:name="_Toc428279528"/>
      <w:bookmarkStart w:id="1971" w:name="_Toc428456266"/>
      <w:bookmarkStart w:id="1972" w:name="_Toc428537229"/>
      <w:bookmarkStart w:id="1973" w:name="_Toc428969548"/>
      <w:bookmarkStart w:id="1974" w:name="_Toc429052939"/>
      <w:bookmarkStart w:id="1975" w:name="_Toc413359594"/>
      <w:bookmarkStart w:id="1976" w:name="_Toc3556986"/>
      <w:bookmarkStart w:id="1977" w:name="_Toc34747236"/>
      <w:bookmarkStart w:id="1978" w:name="_Toc77102052"/>
      <w:bookmarkStart w:id="1979" w:name="_Toc83048683"/>
      <w:bookmarkEnd w:id="1970"/>
      <w:bookmarkEnd w:id="1971"/>
      <w:bookmarkEnd w:id="1972"/>
      <w:bookmarkEnd w:id="1973"/>
      <w:bookmarkEnd w:id="1974"/>
      <w:r>
        <w:t>Washer</w:t>
      </w:r>
      <w:bookmarkEnd w:id="1975"/>
      <w:bookmarkEnd w:id="1976"/>
      <w:bookmarkEnd w:id="1977"/>
      <w:bookmarkEnd w:id="1978"/>
      <w:bookmarkEnd w:id="1979"/>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lastRenderedPageBreak/>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Caption"/>
        <w:spacing w:before="120"/>
      </w:pPr>
      <w:bookmarkStart w:id="1980" w:name="_Toc3566460"/>
      <w:bookmarkStart w:id="1981" w:name="_Toc34747461"/>
      <w:bookmarkStart w:id="1982" w:name="_Toc77095911"/>
      <w:bookmarkStart w:id="1983"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980"/>
      <w:bookmarkEnd w:id="1981"/>
      <w:bookmarkEnd w:id="1982"/>
      <w:bookmarkEnd w:id="1983"/>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Heading3"/>
      </w:pPr>
      <w:bookmarkStart w:id="1984" w:name="_Toc428456268"/>
      <w:bookmarkStart w:id="1985" w:name="_Toc428537231"/>
      <w:bookmarkStart w:id="1986" w:name="_Toc428969550"/>
      <w:bookmarkStart w:id="1987" w:name="_Toc429052941"/>
      <w:bookmarkStart w:id="1988" w:name="_Toc413359595"/>
      <w:bookmarkStart w:id="1989" w:name="_Toc3556987"/>
      <w:bookmarkStart w:id="1990" w:name="_Toc34747237"/>
      <w:bookmarkStart w:id="1991" w:name="_Toc77102053"/>
      <w:bookmarkStart w:id="1992" w:name="_Toc83048684"/>
      <w:bookmarkEnd w:id="1984"/>
      <w:bookmarkEnd w:id="1985"/>
      <w:bookmarkEnd w:id="1986"/>
      <w:bookmarkEnd w:id="1987"/>
      <w:r>
        <w:t>Nut</w:t>
      </w:r>
      <w:bookmarkEnd w:id="1988"/>
      <w:bookmarkEnd w:id="1989"/>
      <w:bookmarkEnd w:id="1990"/>
      <w:bookmarkEnd w:id="1991"/>
      <w:bookmarkEnd w:id="1992"/>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Caption"/>
        <w:spacing w:before="120"/>
        <w:rPr>
          <w:rStyle w:val="elementdeftypeChar"/>
          <w:rFonts w:eastAsia="Calibri"/>
          <w:b w:val="0"/>
        </w:rPr>
      </w:pPr>
      <w:bookmarkStart w:id="1993" w:name="_Toc3566461"/>
      <w:bookmarkStart w:id="1994" w:name="_Toc34747462"/>
      <w:bookmarkStart w:id="1995" w:name="_Toc77095912"/>
      <w:bookmarkStart w:id="1996"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993"/>
      <w:bookmarkEnd w:id="1994"/>
      <w:bookmarkEnd w:id="1995"/>
      <w:bookmarkEnd w:id="1996"/>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i.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Caption"/>
        <w:spacing w:before="120"/>
      </w:pPr>
      <w:bookmarkStart w:id="1997" w:name="_Toc3566462"/>
      <w:bookmarkStart w:id="1998" w:name="_Toc34747463"/>
      <w:bookmarkStart w:id="1999" w:name="_Toc77095913"/>
      <w:bookmarkStart w:id="2000"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997"/>
      <w:bookmarkEnd w:id="1998"/>
      <w:bookmarkEnd w:id="1999"/>
      <w:bookmarkEnd w:id="2000"/>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Heading3"/>
      </w:pPr>
      <w:bookmarkStart w:id="2001" w:name="_Toc428456270"/>
      <w:bookmarkStart w:id="2002" w:name="_Toc428537233"/>
      <w:bookmarkStart w:id="2003" w:name="_Toc428969552"/>
      <w:bookmarkStart w:id="2004" w:name="_Toc429052943"/>
      <w:bookmarkStart w:id="2005" w:name="_Toc413359596"/>
      <w:bookmarkStart w:id="2006" w:name="_Toc3556988"/>
      <w:bookmarkStart w:id="2007" w:name="_Toc34747238"/>
      <w:bookmarkStart w:id="2008" w:name="_Toc77102054"/>
      <w:bookmarkStart w:id="2009" w:name="_Toc83048685"/>
      <w:bookmarkStart w:id="2010" w:name="_Ref401160443"/>
      <w:bookmarkStart w:id="2011" w:name="_Ref401160449"/>
      <w:bookmarkStart w:id="2012" w:name="_Ref401160453"/>
      <w:bookmarkEnd w:id="2001"/>
      <w:bookmarkEnd w:id="2002"/>
      <w:bookmarkEnd w:id="2003"/>
      <w:bookmarkEnd w:id="2004"/>
      <w:r w:rsidRPr="00226A3F">
        <w:t>Bolt</w:t>
      </w:r>
      <w:bookmarkEnd w:id="2005"/>
      <w:bookmarkEnd w:id="2006"/>
      <w:bookmarkEnd w:id="2007"/>
      <w:bookmarkEnd w:id="2008"/>
      <w:bookmarkEnd w:id="2009"/>
      <w:r w:rsidRPr="00226A3F">
        <w:t xml:space="preserve"> </w:t>
      </w:r>
      <w:bookmarkEnd w:id="2010"/>
      <w:bookmarkEnd w:id="2011"/>
      <w:bookmarkEnd w:id="201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Caption"/>
        <w:spacing w:before="120"/>
      </w:pPr>
      <w:bookmarkStart w:id="2013" w:name="_Toc3566463"/>
      <w:bookmarkStart w:id="2014" w:name="_Toc34747464"/>
      <w:bookmarkStart w:id="2015" w:name="_Toc77095914"/>
      <w:bookmarkStart w:id="2016"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013"/>
      <w:bookmarkEnd w:id="2014"/>
      <w:bookmarkEnd w:id="2015"/>
      <w:bookmarkEnd w:id="2016"/>
    </w:p>
    <w:p w14:paraId="1B9D78C6" w14:textId="131B4123" w:rsidR="00FC68DB" w:rsidRDefault="00FC68DB" w:rsidP="00B202D2">
      <w:pPr>
        <w:numPr>
          <w:ilvl w:val="0"/>
          <w:numId w:val="28"/>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Caption"/>
        <w:spacing w:before="120"/>
      </w:pPr>
      <w:bookmarkStart w:id="2017" w:name="_Toc3566464"/>
      <w:bookmarkStart w:id="2018" w:name="_Toc34747465"/>
      <w:bookmarkStart w:id="2019" w:name="_Toc77095915"/>
      <w:bookmarkStart w:id="2020"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017"/>
      <w:bookmarkEnd w:id="2018"/>
      <w:bookmarkEnd w:id="2019"/>
      <w:bookmarkEnd w:id="2020"/>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&lt;normal_direction&gt;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w:t>
      </w:r>
      <w:proofErr w:type="gramStart"/>
      <w:r w:rsidRPr="009117CB">
        <w:rPr>
          <w:color w:val="008000"/>
        </w:rPr>
        <w: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Heading4"/>
      </w:pPr>
      <w:bookmarkStart w:id="2021" w:name="_Toc428456272"/>
      <w:bookmarkStart w:id="2022" w:name="_Toc428537235"/>
      <w:bookmarkStart w:id="2023" w:name="_Toc428969554"/>
      <w:bookmarkStart w:id="2024" w:name="_Toc429052945"/>
      <w:bookmarkStart w:id="2025" w:name="_Toc3556989"/>
      <w:bookmarkStart w:id="2026" w:name="_Toc34747239"/>
      <w:bookmarkStart w:id="2027" w:name="_Toc77102055"/>
      <w:bookmarkEnd w:id="2021"/>
      <w:bookmarkEnd w:id="2022"/>
      <w:bookmarkEnd w:id="2023"/>
      <w:bookmarkEnd w:id="2024"/>
      <w:r>
        <w:t>Possible Bolt and Screw Assemblies</w:t>
      </w:r>
      <w:bookmarkEnd w:id="2025"/>
      <w:bookmarkEnd w:id="2026"/>
      <w:bookmarkEnd w:id="2027"/>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Paragraph"/>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Caption"/>
      </w:pPr>
      <w:bookmarkStart w:id="2028" w:name="_Toc3557101"/>
      <w:bookmarkStart w:id="2029" w:name="_Toc34747352"/>
      <w:bookmarkStart w:id="2030" w:name="_Toc76030545"/>
      <w:bookmarkStart w:id="2031"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028"/>
      <w:bookmarkEnd w:id="2029"/>
      <w:bookmarkEnd w:id="2030"/>
      <w:bookmarkEnd w:id="203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Paragraph"/>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B202D2">
      <w:pPr>
        <w:pStyle w:val="ListParagraph"/>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Caption"/>
      </w:pPr>
      <w:bookmarkStart w:id="2032" w:name="_Ref3568949"/>
      <w:bookmarkStart w:id="2033" w:name="_Toc3557102"/>
      <w:bookmarkStart w:id="2034" w:name="_Ref3568942"/>
      <w:bookmarkStart w:id="2035" w:name="_Toc34747353"/>
      <w:bookmarkStart w:id="2036" w:name="_Toc76030546"/>
      <w:bookmarkStart w:id="2037"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032"/>
      <w:r>
        <w:t>: Bolt with free nut</w:t>
      </w:r>
      <w:bookmarkEnd w:id="2033"/>
      <w:bookmarkEnd w:id="2034"/>
      <w:bookmarkEnd w:id="2035"/>
      <w:bookmarkEnd w:id="2036"/>
      <w:bookmarkEnd w:id="2037"/>
    </w:p>
    <w:p w14:paraId="042E2F33" w14:textId="77777777" w:rsidR="00FC68DB" w:rsidRDefault="00FC68DB" w:rsidP="00B202D2">
      <w:pPr>
        <w:pStyle w:val="Caption"/>
      </w:pPr>
      <w:r>
        <w:lastRenderedPageBreak/>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B202D2">
      <w:pPr>
        <w:pStyle w:val="ListParagraph"/>
        <w:keepNext/>
        <w:numPr>
          <w:ilvl w:val="0"/>
          <w:numId w:val="37"/>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Caption"/>
        <w:rPr>
          <w:b/>
          <w:bCs/>
        </w:rPr>
      </w:pPr>
      <w:bookmarkStart w:id="2038" w:name="_Ref3568964"/>
      <w:bookmarkStart w:id="2039" w:name="_Toc3557103"/>
      <w:bookmarkStart w:id="2040" w:name="_Toc34747354"/>
      <w:bookmarkStart w:id="2041" w:name="_Toc76030547"/>
      <w:bookmarkStart w:id="2042"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038"/>
      <w:r>
        <w:t>: Screw</w:t>
      </w:r>
      <w:bookmarkEnd w:id="2039"/>
      <w:bookmarkEnd w:id="2040"/>
      <w:bookmarkEnd w:id="2041"/>
      <w:bookmarkEnd w:id="2042"/>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Paragraph"/>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Paragraph"/>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Caption"/>
        <w:spacing w:before="120"/>
      </w:pPr>
      <w:bookmarkStart w:id="2043" w:name="_Toc3557104"/>
      <w:bookmarkStart w:id="2044" w:name="_Toc34747355"/>
      <w:bookmarkStart w:id="2045" w:name="_Toc76030548"/>
      <w:bookmarkStart w:id="2046"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043"/>
      <w:bookmarkEnd w:id="2044"/>
      <w:bookmarkEnd w:id="2045"/>
      <w:bookmarkEnd w:id="2046"/>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gramStart"/>
      <w:r w:rsidRPr="0033379A">
        <w:rPr>
          <w:color w:val="0070C0"/>
          <w:lang w:val="fr-FR"/>
        </w:rPr>
        <w:t>part_code</w:t>
      </w:r>
      <w:proofErr w:type="gram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Paragraph"/>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Paragraph"/>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Caption"/>
        <w:rPr>
          <w:lang w:eastAsia="x-none"/>
        </w:rPr>
      </w:pPr>
      <w:bookmarkStart w:id="2047" w:name="_Toc3557105"/>
      <w:bookmarkStart w:id="2048" w:name="_Toc34747356"/>
      <w:bookmarkStart w:id="2049" w:name="_Toc76030549"/>
      <w:bookmarkStart w:id="2050"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047"/>
      <w:bookmarkEnd w:id="2048"/>
      <w:bookmarkEnd w:id="2049"/>
      <w:bookmarkEnd w:id="2050"/>
    </w:p>
    <w:p w14:paraId="074E6FA8" w14:textId="77777777" w:rsidR="00FC68DB" w:rsidRPr="00A03929" w:rsidRDefault="00FC68DB" w:rsidP="00B202D2">
      <w:pPr>
        <w:pStyle w:val="ListParagraph"/>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Heading3"/>
      </w:pPr>
      <w:bookmarkStart w:id="2051" w:name="_Toc428456274"/>
      <w:bookmarkStart w:id="2052" w:name="_Toc428537237"/>
      <w:bookmarkStart w:id="2053" w:name="_Toc428969556"/>
      <w:bookmarkStart w:id="2054" w:name="_Toc429052947"/>
      <w:bookmarkStart w:id="2055" w:name="_Toc428456275"/>
      <w:bookmarkStart w:id="2056" w:name="_Toc428537238"/>
      <w:bookmarkStart w:id="2057" w:name="_Toc428969557"/>
      <w:bookmarkStart w:id="2058" w:name="_Toc429052948"/>
      <w:bookmarkStart w:id="2059" w:name="_Toc413359597"/>
      <w:bookmarkStart w:id="2060" w:name="_Toc3556990"/>
      <w:bookmarkStart w:id="2061" w:name="_Toc34747240"/>
      <w:bookmarkStart w:id="2062" w:name="_Toc77102056"/>
      <w:bookmarkStart w:id="2063" w:name="_Toc83048686"/>
      <w:bookmarkEnd w:id="2051"/>
      <w:bookmarkEnd w:id="2052"/>
      <w:bookmarkEnd w:id="2053"/>
      <w:bookmarkEnd w:id="2054"/>
      <w:bookmarkEnd w:id="2055"/>
      <w:bookmarkEnd w:id="2056"/>
      <w:bookmarkEnd w:id="2057"/>
      <w:bookmarkEnd w:id="2058"/>
      <w:r w:rsidRPr="00226A3F">
        <w:t>Screw</w:t>
      </w:r>
      <w:bookmarkEnd w:id="2059"/>
      <w:bookmarkEnd w:id="2060"/>
      <w:bookmarkEnd w:id="2061"/>
      <w:bookmarkEnd w:id="2062"/>
      <w:bookmarkEnd w:id="206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Caption"/>
        <w:spacing w:before="120"/>
      </w:pPr>
      <w:bookmarkStart w:id="2064" w:name="_Toc3566465"/>
      <w:bookmarkStart w:id="2065" w:name="_Toc34747466"/>
      <w:bookmarkStart w:id="2066" w:name="_Toc77095916"/>
      <w:bookmarkStart w:id="2067"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064"/>
      <w:bookmarkEnd w:id="2065"/>
      <w:bookmarkEnd w:id="2066"/>
      <w:bookmarkEnd w:id="2067"/>
    </w:p>
    <w:p w14:paraId="5504B68F" w14:textId="44E90F06" w:rsidR="00FC68DB" w:rsidRPr="00A747C6" w:rsidRDefault="00FC68DB" w:rsidP="00B202D2">
      <w:pPr>
        <w:pStyle w:val="ListParagraph"/>
        <w:numPr>
          <w:ilvl w:val="0"/>
          <w:numId w:val="38"/>
        </w:numPr>
        <w:tabs>
          <w:tab w:val="clear" w:pos="403"/>
        </w:tabs>
        <w:spacing w:before="120" w:after="0" w:line="240" w:lineRule="auto"/>
        <w:contextualSpacing w:val="0"/>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Caption"/>
        <w:spacing w:before="120"/>
        <w:rPr>
          <w:rStyle w:val="elementdeftypeChar"/>
          <w:rFonts w:eastAsia="Calibri"/>
          <w:b w:val="0"/>
        </w:rPr>
      </w:pPr>
      <w:bookmarkStart w:id="2068" w:name="_Toc3566466"/>
      <w:bookmarkStart w:id="2069" w:name="_Toc34747467"/>
      <w:bookmarkStart w:id="2070" w:name="_Toc77095917"/>
      <w:bookmarkStart w:id="2071"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068"/>
      <w:bookmarkEnd w:id="2069"/>
      <w:bookmarkEnd w:id="2070"/>
      <w:bookmarkEnd w:id="207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Heading4"/>
      </w:pPr>
      <w:bookmarkStart w:id="2072" w:name="_Toc3556991"/>
      <w:bookmarkStart w:id="2073" w:name="_Toc34747241"/>
      <w:bookmarkStart w:id="2074" w:name="_Toc77102057"/>
      <w:r>
        <w:t>7.5.7.1 Flow Drilled Screws (FDS)</w:t>
      </w:r>
      <w:bookmarkEnd w:id="2072"/>
      <w:bookmarkEnd w:id="2073"/>
      <w:bookmarkEnd w:id="2074"/>
    </w:p>
    <w:p w14:paraId="77E5D797" w14:textId="53854E08"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8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Normal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F53104" w:rsidP="00B202D2">
      <w:pPr>
        <w:pStyle w:val="NormalWeb"/>
        <w:spacing w:before="0" w:beforeAutospacing="0" w:after="0" w:afterAutospacing="0" w:line="315" w:lineRule="atLeast"/>
        <w:rPr>
          <w:rFonts w:asciiTheme="minorHAnsi" w:hAnsiTheme="minorHAnsi" w:cstheme="minorHAnsi"/>
          <w:sz w:val="22"/>
          <w:szCs w:val="22"/>
        </w:rPr>
      </w:pPr>
      <w:hyperlink r:id="rId8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Normal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Caption"/>
        <w:rPr>
          <w:color w:val="676F76"/>
          <w:sz w:val="21"/>
          <w:szCs w:val="21"/>
          <w:lang w:val="en"/>
        </w:rPr>
      </w:pPr>
      <w:bookmarkStart w:id="2075" w:name="_Toc3557106"/>
      <w:bookmarkStart w:id="2076" w:name="_Toc34747357"/>
      <w:bookmarkStart w:id="2077" w:name="_Toc76030550"/>
      <w:bookmarkStart w:id="2078"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075"/>
      <w:bookmarkEnd w:id="2076"/>
      <w:bookmarkEnd w:id="2077"/>
      <w:bookmarkEnd w:id="2078"/>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2" w:history="1">
        <w:r w:rsidRPr="00EF4929">
          <w:rPr>
            <w:rStyle w:val="Hyperlink"/>
            <w:sz w:val="18"/>
          </w:rPr>
          <w:t>http://www.ejot-avdel.se/sites/default/files/product/files/Brochure_EJOT_FDS_en.pdf</w:t>
        </w:r>
      </w:hyperlink>
    </w:p>
    <w:p w14:paraId="1F16CD56" w14:textId="18D04F24" w:rsidR="00FC68DB" w:rsidRDefault="00FC68DB" w:rsidP="00B202D2">
      <w:pPr>
        <w:pStyle w:val="Caption"/>
      </w:pPr>
      <w:bookmarkStart w:id="2079" w:name="_Toc3557107"/>
      <w:bookmarkStart w:id="2080" w:name="_Toc34747358"/>
      <w:bookmarkStart w:id="2081" w:name="_Toc76030551"/>
      <w:bookmarkStart w:id="2082"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079"/>
      <w:bookmarkEnd w:id="2080"/>
      <w:bookmarkEnd w:id="2081"/>
      <w:bookmarkEnd w:id="2082"/>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Paragraph"/>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Paragraph"/>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Heading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Caption"/>
        <w:spacing w:before="120"/>
        <w:rPr>
          <w:rFonts w:cs="Calibri"/>
          <w:szCs w:val="22"/>
          <w:lang w:eastAsia="en-GB"/>
        </w:rPr>
      </w:pPr>
      <w:bookmarkStart w:id="2083" w:name="_Toc3566467"/>
      <w:bookmarkStart w:id="2084" w:name="_Toc34747468"/>
      <w:bookmarkStart w:id="2085" w:name="_Toc77095918"/>
      <w:bookmarkStart w:id="2086"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2083"/>
      <w:bookmarkEnd w:id="2084"/>
      <w:bookmarkEnd w:id="2085"/>
      <w:bookmarkEnd w:id="2086"/>
    </w:p>
    <w:p w14:paraId="3D874F45" w14:textId="77777777" w:rsidR="00FC68DB" w:rsidRPr="0059565B" w:rsidRDefault="00FC68DB" w:rsidP="00B202D2">
      <w:pPr>
        <w:pStyle w:val="ListParagraph"/>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Paragraph"/>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Caption"/>
        <w:rPr>
          <w:rFonts w:cs="Calibri"/>
          <w:lang w:eastAsia="en-GB"/>
        </w:rPr>
      </w:pPr>
      <w:bookmarkStart w:id="2087" w:name="_Toc3557108"/>
      <w:bookmarkStart w:id="2088" w:name="_Toc34747359"/>
      <w:bookmarkStart w:id="2089" w:name="_Toc76030552"/>
      <w:bookmarkStart w:id="2090"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087"/>
      <w:bookmarkEnd w:id="2088"/>
      <w:bookmarkEnd w:id="2089"/>
      <w:bookmarkEnd w:id="2090"/>
    </w:p>
    <w:p w14:paraId="49C4E57A" w14:textId="7AB9C3DA" w:rsidR="00FC68DB"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lastRenderedPageBreak/>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Paragraph"/>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Caption"/>
        <w:rPr>
          <w:rFonts w:cs="Calibri"/>
          <w:lang w:eastAsia="en-GB"/>
        </w:rPr>
      </w:pPr>
      <w:bookmarkStart w:id="2091" w:name="_Toc3557109"/>
      <w:bookmarkStart w:id="2092" w:name="_Toc34747360"/>
      <w:bookmarkStart w:id="2093" w:name="_Toc76030553"/>
      <w:bookmarkStart w:id="2094"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091"/>
      <w:bookmarkEnd w:id="2092"/>
      <w:bookmarkEnd w:id="2093"/>
      <w:bookmarkEnd w:id="209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Heading2"/>
      </w:pPr>
      <w:bookmarkStart w:id="2095" w:name="_Toc413359598"/>
      <w:bookmarkStart w:id="2096" w:name="_Toc3556992"/>
      <w:bookmarkStart w:id="2097" w:name="_Toc34747242"/>
      <w:bookmarkStart w:id="2098" w:name="_Toc77102058"/>
      <w:bookmarkStart w:id="2099" w:name="_Toc83048687"/>
      <w:r w:rsidRPr="000F30B3">
        <w:t>Gum Drops</w:t>
      </w:r>
      <w:bookmarkEnd w:id="2095"/>
      <w:bookmarkEnd w:id="2096"/>
      <w:bookmarkEnd w:id="2097"/>
      <w:bookmarkEnd w:id="2098"/>
      <w:bookmarkEnd w:id="209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Caption"/>
        <w:spacing w:before="120" w:after="60"/>
      </w:pPr>
      <w:bookmarkStart w:id="2100" w:name="_Toc3566468"/>
      <w:bookmarkStart w:id="2101" w:name="_Toc34747469"/>
      <w:bookmarkStart w:id="2102" w:name="_Toc77095919"/>
      <w:bookmarkStart w:id="2103"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100"/>
      <w:bookmarkEnd w:id="2101"/>
      <w:bookmarkEnd w:id="2102"/>
      <w:bookmarkEnd w:id="210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Caption"/>
        <w:spacing w:before="60"/>
      </w:pPr>
      <w:bookmarkStart w:id="2104" w:name="_Toc3566469"/>
      <w:bookmarkStart w:id="2105" w:name="_Toc34747470"/>
      <w:bookmarkStart w:id="2106" w:name="_Toc77095920"/>
      <w:bookmarkStart w:id="2107"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104"/>
      <w:bookmarkEnd w:id="2105"/>
      <w:bookmarkEnd w:id="2106"/>
      <w:bookmarkEnd w:id="2107"/>
    </w:p>
    <w:p w14:paraId="3D5C7D8E" w14:textId="77777777" w:rsidR="00FC68DB" w:rsidRPr="005D241A" w:rsidRDefault="00FC68DB" w:rsidP="00B202D2">
      <w:pPr>
        <w:pStyle w:val="ListParagraph"/>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Paragraph"/>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Paragraph"/>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C34186E" w14:textId="77777777" w:rsidR="00FC68DB" w:rsidRDefault="00FC68DB" w:rsidP="00B202D2">
      <w:pPr>
        <w:spacing w:before="120"/>
      </w:pPr>
    </w:p>
    <w:p w14:paraId="359A11FF" w14:textId="77777777" w:rsidR="00FC68DB" w:rsidRPr="00DF304A" w:rsidRDefault="00FC68DB" w:rsidP="00B202D2">
      <w:pPr>
        <w:rPr>
          <w:rFonts w:cs="Calibri"/>
          <w:highlight w:val="yellow"/>
          <w:lang w:eastAsia="en-GB"/>
        </w:rPr>
      </w:pPr>
      <w:r w:rsidRPr="00DF304A">
        <w:rPr>
          <w:rFonts w:cs="Calibri"/>
          <w:highlight w:val="yellow"/>
          <w:lang w:eastAsia="en-GB"/>
        </w:rPr>
        <w:t xml:space="preserve">The element </w:t>
      </w:r>
      <w:r w:rsidRPr="00DF304A">
        <w:rPr>
          <w:rStyle w:val="elementdeftypeChar"/>
          <w:rFonts w:eastAsia="Calibri"/>
          <w:highlight w:val="yellow"/>
        </w:rPr>
        <w:t>&lt;</w:t>
      </w:r>
      <w:r>
        <w:rPr>
          <w:rStyle w:val="elementdeftypeChar"/>
          <w:rFonts w:eastAsia="Calibri"/>
          <w:highlight w:val="yellow"/>
        </w:rPr>
        <w:t>gumdrop</w:t>
      </w:r>
      <w:r w:rsidRPr="00DF304A">
        <w:rPr>
          <w:rStyle w:val="elementdeftypeChar"/>
          <w:rFonts w:eastAsia="Calibri"/>
          <w:highlight w:val="yellow"/>
        </w:rPr>
        <w:t>/&gt;</w:t>
      </w:r>
      <w:r w:rsidRPr="00DF304A">
        <w:rPr>
          <w:rFonts w:ascii="Courier" w:hAnsi="Courier" w:cs="Courier"/>
          <w:b/>
          <w:bCs/>
          <w:i/>
          <w:iCs/>
          <w:sz w:val="18"/>
          <w:szCs w:val="18"/>
          <w:highlight w:val="yellow"/>
          <w:lang w:eastAsia="en-GB"/>
        </w:rPr>
        <w:t xml:space="preserve"> </w:t>
      </w:r>
      <w:r w:rsidRPr="00DF304A">
        <w:rPr>
          <w:rFonts w:cs="Calibri"/>
          <w:highlight w:val="yellow"/>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F304A"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F304A" w:rsidRDefault="00FC68DB" w:rsidP="00B202D2">
            <w:pPr>
              <w:keepNext/>
              <w:rPr>
                <w:b/>
                <w:i/>
                <w:highlight w:val="yellow"/>
              </w:rPr>
            </w:pPr>
            <w:r w:rsidRPr="00DF304A">
              <w:rPr>
                <w:b/>
                <w:i/>
                <w:highlight w:val="yellow"/>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F304A" w:rsidRDefault="00FC68DB" w:rsidP="00B202D2">
            <w:pPr>
              <w:keepNext/>
              <w:rPr>
                <w:b/>
                <w:i/>
                <w:highlight w:val="yellow"/>
              </w:rPr>
            </w:pPr>
            <w:r w:rsidRPr="00DF304A">
              <w:rPr>
                <w:b/>
                <w:i/>
                <w:highlight w:val="yellow"/>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F304A" w:rsidRDefault="00FC68DB" w:rsidP="00B202D2">
            <w:pPr>
              <w:keepNext/>
              <w:rPr>
                <w:b/>
                <w:i/>
                <w:highlight w:val="yellow"/>
              </w:rPr>
            </w:pPr>
            <w:r w:rsidRPr="00DF304A">
              <w:rPr>
                <w:b/>
                <w:i/>
                <w:highlight w:val="yellow"/>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F304A" w:rsidRDefault="00FC68DB" w:rsidP="00B202D2">
            <w:pPr>
              <w:keepNext/>
              <w:rPr>
                <w:b/>
                <w:i/>
                <w:highlight w:val="yellow"/>
              </w:rPr>
            </w:pPr>
            <w:r w:rsidRPr="00DF304A">
              <w:rPr>
                <w:b/>
                <w:i/>
                <w:highlight w:val="yellow"/>
              </w:rPr>
              <w:t>Constraint</w:t>
            </w:r>
          </w:p>
        </w:tc>
      </w:tr>
      <w:tr w:rsidR="00FC68DB" w:rsidRPr="00DF304A" w14:paraId="2EEFB030" w14:textId="77777777" w:rsidTr="00FC68DB">
        <w:trPr>
          <w:jc w:val="center"/>
        </w:trPr>
        <w:tc>
          <w:tcPr>
            <w:tcW w:w="2111" w:type="dxa"/>
            <w:shd w:val="clear" w:color="auto" w:fill="auto"/>
            <w:vAlign w:val="bottom"/>
          </w:tcPr>
          <w:p w14:paraId="0A6C4A1F" w14:textId="77777777" w:rsidR="00FC68DB" w:rsidRPr="00DF304A" w:rsidRDefault="00FC68DB" w:rsidP="00B202D2">
            <w:pPr>
              <w:rPr>
                <w:sz w:val="20"/>
                <w:szCs w:val="20"/>
                <w:highlight w:val="yellow"/>
              </w:rPr>
            </w:pPr>
            <w:r w:rsidRPr="00DF304A">
              <w:rPr>
                <w:sz w:val="20"/>
                <w:szCs w:val="20"/>
                <w:highlight w:val="yellow"/>
              </w:rPr>
              <w:t>normal_direction</w:t>
            </w:r>
          </w:p>
        </w:tc>
        <w:tc>
          <w:tcPr>
            <w:tcW w:w="1559" w:type="dxa"/>
            <w:shd w:val="clear" w:color="auto" w:fill="auto"/>
            <w:vAlign w:val="bottom"/>
          </w:tcPr>
          <w:p w14:paraId="77643D48"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5B8FF1EF"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3C41448D" w14:textId="77777777" w:rsidR="00FC68DB" w:rsidRPr="00DF304A" w:rsidRDefault="00FC68DB" w:rsidP="00B202D2">
            <w:pPr>
              <w:rPr>
                <w:sz w:val="20"/>
                <w:szCs w:val="20"/>
                <w:highlight w:val="yellow"/>
              </w:rPr>
            </w:pPr>
            <w:r w:rsidRPr="00DF304A">
              <w:rPr>
                <w:sz w:val="20"/>
                <w:szCs w:val="20"/>
                <w:highlight w:val="yellow"/>
              </w:rPr>
              <w:t>-</w:t>
            </w:r>
          </w:p>
        </w:tc>
      </w:tr>
      <w:tr w:rsidR="00FC68DB" w:rsidRPr="00DF304A" w14:paraId="20AEB26A" w14:textId="77777777" w:rsidTr="00FC68DB">
        <w:trPr>
          <w:jc w:val="center"/>
        </w:trPr>
        <w:tc>
          <w:tcPr>
            <w:tcW w:w="2111" w:type="dxa"/>
            <w:shd w:val="clear" w:color="auto" w:fill="auto"/>
            <w:vAlign w:val="bottom"/>
          </w:tcPr>
          <w:p w14:paraId="3C46E88C" w14:textId="77777777" w:rsidR="00FC68DB" w:rsidRPr="00DF304A" w:rsidRDefault="00FC68DB" w:rsidP="00B202D2">
            <w:pPr>
              <w:rPr>
                <w:sz w:val="20"/>
                <w:szCs w:val="20"/>
                <w:highlight w:val="yellow"/>
              </w:rPr>
            </w:pPr>
            <w:r w:rsidRPr="00DF304A">
              <w:rPr>
                <w:sz w:val="20"/>
                <w:szCs w:val="20"/>
                <w:highlight w:val="yellow"/>
              </w:rPr>
              <w:t>tangential_direction</w:t>
            </w:r>
          </w:p>
        </w:tc>
        <w:tc>
          <w:tcPr>
            <w:tcW w:w="1559" w:type="dxa"/>
            <w:shd w:val="clear" w:color="auto" w:fill="auto"/>
            <w:vAlign w:val="bottom"/>
          </w:tcPr>
          <w:p w14:paraId="075404CD" w14:textId="77777777" w:rsidR="00FC68DB" w:rsidRPr="00DF304A" w:rsidRDefault="00FC68DB" w:rsidP="00B202D2">
            <w:pPr>
              <w:rPr>
                <w:sz w:val="20"/>
                <w:szCs w:val="20"/>
                <w:highlight w:val="yellow"/>
              </w:rPr>
            </w:pPr>
            <w:r w:rsidRPr="00DF304A">
              <w:rPr>
                <w:sz w:val="20"/>
                <w:szCs w:val="20"/>
                <w:highlight w:val="yellow"/>
              </w:rPr>
              <w:t>1</w:t>
            </w:r>
          </w:p>
        </w:tc>
        <w:tc>
          <w:tcPr>
            <w:tcW w:w="1276" w:type="dxa"/>
            <w:shd w:val="clear" w:color="auto" w:fill="auto"/>
            <w:vAlign w:val="bottom"/>
          </w:tcPr>
          <w:p w14:paraId="3D48D9F4" w14:textId="77777777" w:rsidR="00FC68DB" w:rsidRPr="00DF304A" w:rsidRDefault="00FC68DB" w:rsidP="00B202D2">
            <w:pPr>
              <w:rPr>
                <w:sz w:val="20"/>
                <w:szCs w:val="20"/>
                <w:highlight w:val="yellow"/>
              </w:rPr>
            </w:pPr>
            <w:r w:rsidRPr="00DF304A">
              <w:rPr>
                <w:sz w:val="20"/>
                <w:szCs w:val="20"/>
                <w:highlight w:val="yellow"/>
              </w:rPr>
              <w:t>Optional</w:t>
            </w:r>
          </w:p>
        </w:tc>
        <w:tc>
          <w:tcPr>
            <w:tcW w:w="3526" w:type="dxa"/>
            <w:shd w:val="clear" w:color="auto" w:fill="auto"/>
            <w:vAlign w:val="bottom"/>
          </w:tcPr>
          <w:p w14:paraId="2EDE494C" w14:textId="77777777" w:rsidR="00FC68DB" w:rsidRPr="00DF304A" w:rsidRDefault="00FC68DB" w:rsidP="00B202D2">
            <w:pPr>
              <w:rPr>
                <w:sz w:val="20"/>
                <w:szCs w:val="20"/>
                <w:highlight w:val="yellow"/>
              </w:rPr>
            </w:pPr>
            <w:r w:rsidRPr="00DF304A">
              <w:rPr>
                <w:sz w:val="20"/>
                <w:szCs w:val="20"/>
                <w:highlight w:val="yellow"/>
              </w:rPr>
              <w:t>-</w:t>
            </w:r>
          </w:p>
        </w:tc>
      </w:tr>
    </w:tbl>
    <w:p w14:paraId="68FF631F" w14:textId="43F53F9A" w:rsidR="00FC68DB" w:rsidRDefault="00FC68DB" w:rsidP="00B202D2">
      <w:pPr>
        <w:pStyle w:val="Caption"/>
        <w:tabs>
          <w:tab w:val="center" w:pos="4535"/>
          <w:tab w:val="left" w:pos="7349"/>
        </w:tabs>
        <w:spacing w:before="120"/>
        <w:jc w:val="left"/>
        <w:rPr>
          <w:rStyle w:val="elementdeftypeChar"/>
          <w:rFonts w:eastAsia="Calibri"/>
          <w:b w:val="0"/>
        </w:rPr>
      </w:pPr>
      <w:r w:rsidRPr="00DF304A">
        <w:rPr>
          <w:highlight w:val="yellow"/>
        </w:rPr>
        <w:tab/>
      </w:r>
      <w:bookmarkStart w:id="2108" w:name="_Toc77095921"/>
      <w:bookmarkStart w:id="2109" w:name="_Toc85722031"/>
      <w:r w:rsidRPr="00DF304A">
        <w:rPr>
          <w:highlight w:val="yellow"/>
        </w:rPr>
        <w:t xml:space="preserve">Table </w:t>
      </w:r>
      <w:r w:rsidRPr="00DF304A">
        <w:rPr>
          <w:highlight w:val="yellow"/>
        </w:rPr>
        <w:fldChar w:fldCharType="begin"/>
      </w:r>
      <w:r w:rsidRPr="00DF304A">
        <w:rPr>
          <w:highlight w:val="yellow"/>
        </w:rPr>
        <w:instrText xml:space="preserve"> SEQ Table \* ARABIC </w:instrText>
      </w:r>
      <w:r w:rsidRPr="00DF304A">
        <w:rPr>
          <w:highlight w:val="yellow"/>
        </w:rPr>
        <w:fldChar w:fldCharType="separate"/>
      </w:r>
      <w:r w:rsidR="004C113B">
        <w:rPr>
          <w:noProof/>
          <w:highlight w:val="yellow"/>
        </w:rPr>
        <w:t>63</w:t>
      </w:r>
      <w:r w:rsidRPr="00DF304A">
        <w:rPr>
          <w:highlight w:val="yellow"/>
        </w:rPr>
        <w:fldChar w:fldCharType="end"/>
      </w:r>
      <w:r w:rsidRPr="00DF304A">
        <w:rPr>
          <w:highlight w:val="yellow"/>
        </w:rPr>
        <w:t xml:space="preserve">: Nested elements of element </w:t>
      </w:r>
      <w:r w:rsidRPr="00DF304A">
        <w:rPr>
          <w:rStyle w:val="elementdeftypeChar"/>
          <w:rFonts w:eastAsia="Calibri"/>
          <w:b w:val="0"/>
          <w:highlight w:val="yellow"/>
        </w:rPr>
        <w:t>&lt;</w:t>
      </w:r>
      <w:r>
        <w:rPr>
          <w:rStyle w:val="elementdeftypeChar"/>
          <w:rFonts w:eastAsia="Calibri"/>
          <w:b w:val="0"/>
          <w:highlight w:val="yellow"/>
        </w:rPr>
        <w:t>gumdrop</w:t>
      </w:r>
      <w:r w:rsidRPr="00DF304A">
        <w:rPr>
          <w:rStyle w:val="elementdeftypeChar"/>
          <w:rFonts w:eastAsia="Calibri"/>
          <w:b w:val="0"/>
          <w:highlight w:val="yellow"/>
        </w:rPr>
        <w:t>/&gt;</w:t>
      </w:r>
      <w:bookmarkEnd w:id="2108"/>
      <w:bookmarkEnd w:id="2109"/>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Heading2"/>
      </w:pPr>
      <w:bookmarkStart w:id="2110" w:name="_Toc428456279"/>
      <w:bookmarkStart w:id="2111" w:name="_Toc3556993"/>
      <w:bookmarkStart w:id="2112" w:name="_Toc34747243"/>
      <w:bookmarkStart w:id="2113" w:name="_Toc77102059"/>
      <w:bookmarkStart w:id="2114" w:name="_Toc83048688"/>
      <w:bookmarkEnd w:id="2110"/>
      <w:r>
        <w:t>Clinches</w:t>
      </w:r>
      <w:bookmarkEnd w:id="2111"/>
      <w:bookmarkEnd w:id="2112"/>
      <w:bookmarkEnd w:id="2113"/>
      <w:bookmarkEnd w:id="211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ootnoteReference"/>
        </w:rPr>
        <w:footnoteReference w:id="14"/>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Caption"/>
      </w:pPr>
      <w:bookmarkStart w:id="2115" w:name="_Toc3557110"/>
      <w:bookmarkStart w:id="2116" w:name="_Toc34747361"/>
      <w:bookmarkStart w:id="2117" w:name="_Toc76030554"/>
      <w:bookmarkStart w:id="2118"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115"/>
      <w:bookmarkEnd w:id="2116"/>
      <w:bookmarkEnd w:id="2117"/>
      <w:bookmarkEnd w:id="2118"/>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Caption"/>
      </w:pPr>
      <w:bookmarkStart w:id="2119" w:name="_Ref428794448"/>
      <w:bookmarkStart w:id="2120" w:name="_Ref428794398"/>
      <w:bookmarkStart w:id="2121" w:name="_Toc3557111"/>
      <w:bookmarkStart w:id="2122" w:name="_Toc34747362"/>
      <w:bookmarkStart w:id="2123" w:name="_Toc76030555"/>
      <w:bookmarkStart w:id="2124"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119"/>
      <w:r>
        <w:t xml:space="preserve">: </w:t>
      </w:r>
      <w:r w:rsidRPr="00D67DC2">
        <w:t>Clinch Joint Dimensions</w:t>
      </w:r>
      <w:bookmarkEnd w:id="2120"/>
      <w:bookmarkEnd w:id="2121"/>
      <w:bookmarkEnd w:id="2122"/>
      <w:bookmarkEnd w:id="2123"/>
      <w:bookmarkEnd w:id="2124"/>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Caption"/>
        <w:spacing w:before="120"/>
        <w:rPr>
          <w:rFonts w:cs="Calibri"/>
          <w:szCs w:val="22"/>
          <w:lang w:eastAsia="en-GB"/>
        </w:rPr>
      </w:pPr>
      <w:bookmarkStart w:id="2125" w:name="_Ref428798660"/>
      <w:bookmarkStart w:id="2126" w:name="_Toc3557112"/>
      <w:bookmarkStart w:id="2127" w:name="_Toc34747363"/>
      <w:bookmarkStart w:id="2128" w:name="_Toc76030556"/>
      <w:bookmarkStart w:id="2129"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125"/>
      <w:r>
        <w:t>: TOX (left) and BTM’s Tog-L-Loc system</w:t>
      </w:r>
      <w:r>
        <w:rPr>
          <w:rStyle w:val="FootnoteReference"/>
        </w:rPr>
        <w:footnoteReference w:id="15"/>
      </w:r>
      <w:bookmarkEnd w:id="2126"/>
      <w:bookmarkEnd w:id="2127"/>
      <w:bookmarkEnd w:id="2128"/>
      <w:bookmarkEnd w:id="2129"/>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Caption"/>
        <w:spacing w:before="120"/>
        <w:rPr>
          <w:rStyle w:val="elementdeftypeChar"/>
          <w:rFonts w:eastAsia="Calibri"/>
          <w:b w:val="0"/>
        </w:rPr>
      </w:pPr>
      <w:bookmarkStart w:id="2130" w:name="_Toc3566470"/>
      <w:bookmarkStart w:id="2131" w:name="_Toc34747471"/>
      <w:bookmarkStart w:id="2132" w:name="_Toc77095922"/>
      <w:bookmarkStart w:id="2133"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130"/>
      <w:bookmarkEnd w:id="2131"/>
      <w:bookmarkEnd w:id="2132"/>
      <w:bookmarkEnd w:id="2133"/>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r>
              <w:rPr>
                <w:sz w:val="20"/>
                <w:szCs w:val="20"/>
              </w:rPr>
              <w:t>shear_strength</w:t>
            </w:r>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r>
              <w:rPr>
                <w:sz w:val="20"/>
                <w:szCs w:val="20"/>
              </w:rPr>
              <w:t>peel_strength</w:t>
            </w:r>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r>
              <w:rPr>
                <w:sz w:val="20"/>
                <w:szCs w:val="20"/>
              </w:rPr>
              <w:t>die_type</w:t>
            </w:r>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Caption"/>
        <w:spacing w:before="120"/>
      </w:pPr>
      <w:bookmarkStart w:id="2134" w:name="_Toc3566471"/>
      <w:bookmarkStart w:id="2135" w:name="_Toc34747472"/>
      <w:bookmarkStart w:id="2136" w:name="_Toc77095923"/>
      <w:bookmarkStart w:id="2137"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134"/>
      <w:bookmarkEnd w:id="2135"/>
      <w:bookmarkEnd w:id="2136"/>
      <w:bookmarkEnd w:id="2137"/>
    </w:p>
    <w:p w14:paraId="1CE5F3A8" w14:textId="3FCFD5E5"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ootnoteReference"/>
          <w:rFonts w:cs="Calibri"/>
          <w:lang w:val="en-US" w:eastAsia="en-GB"/>
        </w:rPr>
        <w:footnoteReference w:id="16"/>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Paragraph"/>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138"/>
    <w:p w14:paraId="59493592" w14:textId="234D7C86" w:rsidR="00FC68DB" w:rsidRDefault="00FC68DB" w:rsidP="00B202D2">
      <w:pPr>
        <w:pStyle w:val="ListParagraph"/>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138"/>
      <w:r>
        <w:rPr>
          <w:rStyle w:val="CommentReference"/>
          <w:rFonts w:eastAsia="Times New Roman"/>
          <w:lang w:val="en-US" w:eastAsia="x-none"/>
        </w:rPr>
        <w:commentReference w:id="2138"/>
      </w:r>
      <w:r>
        <w:rPr>
          <w:rStyle w:val="Hyperlink"/>
          <w:rFonts w:cs="Calibri"/>
          <w:lang w:val="en-US" w:eastAsia="en-GB"/>
        </w:rPr>
        <w:t xml:space="preserve"> </w:t>
      </w:r>
    </w:p>
    <w:p w14:paraId="6898FDF9"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Paragraph"/>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B202D2">
      <w:pPr>
        <w:pStyle w:val="ListParagraph"/>
        <w:numPr>
          <w:ilvl w:val="0"/>
          <w:numId w:val="42"/>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6B69CE32"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55183F03"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1E3630D5" w14:textId="77777777" w:rsidR="00FC68DB" w:rsidRPr="0023511E" w:rsidRDefault="00FC68DB" w:rsidP="00B202D2">
            <w:pPr>
              <w:rPr>
                <w:sz w:val="20"/>
                <w:szCs w:val="20"/>
                <w:highlight w:val="yellow"/>
              </w:rPr>
            </w:pPr>
            <w:r w:rsidRPr="0023511E">
              <w:rPr>
                <w:sz w:val="20"/>
                <w:szCs w:val="20"/>
                <w:highlight w:val="yellow"/>
              </w:rPr>
              <w:t>-</w:t>
            </w:r>
          </w:p>
        </w:tc>
      </w:tr>
    </w:tbl>
    <w:p w14:paraId="23A1DB6E" w14:textId="677086BF"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2139" w:name="_Toc3566472"/>
      <w:bookmarkStart w:id="2140" w:name="_Toc34747473"/>
      <w:bookmarkStart w:id="2141" w:name="_Toc77095924"/>
      <w:bookmarkStart w:id="2142"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139"/>
      <w:bookmarkEnd w:id="2140"/>
      <w:bookmarkEnd w:id="2141"/>
      <w:bookmarkEnd w:id="2142"/>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Heading2"/>
      </w:pPr>
      <w:bookmarkStart w:id="2143" w:name="_Toc3556994"/>
      <w:bookmarkStart w:id="2144" w:name="_Toc34747244"/>
      <w:bookmarkStart w:id="2145" w:name="_Toc77102060"/>
      <w:bookmarkStart w:id="2146" w:name="_Toc83048689"/>
      <w:r w:rsidRPr="00BF4695">
        <w:t>Heat Stakes / Thermal Stakes</w:t>
      </w:r>
      <w:bookmarkEnd w:id="2143"/>
      <w:bookmarkEnd w:id="2144"/>
      <w:bookmarkEnd w:id="2145"/>
      <w:bookmarkEnd w:id="2146"/>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147"/>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147"/>
      <w:r>
        <w:rPr>
          <w:rStyle w:val="CommentReference"/>
          <w:lang w:eastAsia="x-none"/>
        </w:rPr>
        <w:commentReference w:id="2147"/>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F53104" w:rsidP="00B202D2">
      <w:pPr>
        <w:autoSpaceDE w:val="0"/>
        <w:autoSpaceDN w:val="0"/>
        <w:adjustRightInd w:val="0"/>
        <w:spacing w:after="0"/>
        <w:jc w:val="center"/>
        <w:rPr>
          <w:rFonts w:cs="Calibri"/>
          <w:sz w:val="18"/>
          <w:szCs w:val="18"/>
          <w:lang w:eastAsia="en-GB"/>
        </w:rPr>
      </w:pPr>
      <w:hyperlink r:id="rId10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Caption"/>
        <w:spacing w:before="120"/>
      </w:pPr>
      <w:bookmarkStart w:id="2148" w:name="_Toc3557113"/>
      <w:bookmarkStart w:id="2149" w:name="_Toc34747364"/>
      <w:bookmarkStart w:id="2150" w:name="_Toc76030557"/>
      <w:bookmarkStart w:id="2151"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148"/>
      <w:bookmarkEnd w:id="2149"/>
      <w:bookmarkEnd w:id="2150"/>
      <w:bookmarkEnd w:id="2151"/>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Caption"/>
        <w:spacing w:before="120"/>
        <w:rPr>
          <w:rStyle w:val="elementdeftypeChar"/>
          <w:rFonts w:eastAsia="Calibri"/>
          <w:b w:val="0"/>
        </w:rPr>
      </w:pPr>
      <w:bookmarkStart w:id="2152" w:name="_Toc3566473"/>
      <w:bookmarkStart w:id="2153" w:name="_Toc34747474"/>
      <w:bookmarkStart w:id="2154" w:name="_Toc77095925"/>
      <w:bookmarkStart w:id="2155"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2152"/>
      <w:bookmarkEnd w:id="2153"/>
      <w:bookmarkEnd w:id="2154"/>
      <w:bookmarkEnd w:id="2155"/>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r>
              <w:rPr>
                <w:rFonts w:cs="Calibri"/>
                <w:sz w:val="20"/>
                <w:szCs w:val="20"/>
                <w:lang w:eastAsia="en-GB"/>
              </w:rPr>
              <w:t>hole_diameter &lt; head_diameter</w:t>
            </w:r>
          </w:p>
        </w:tc>
      </w:tr>
    </w:tbl>
    <w:p w14:paraId="71E18670" w14:textId="6F54E37C" w:rsidR="00FC68DB" w:rsidRDefault="00FC68DB" w:rsidP="00B202D2">
      <w:pPr>
        <w:pStyle w:val="Caption"/>
        <w:spacing w:before="120"/>
      </w:pPr>
      <w:bookmarkStart w:id="2156" w:name="_Toc3566474"/>
      <w:bookmarkStart w:id="2157" w:name="_Toc34747475"/>
      <w:bookmarkStart w:id="2158" w:name="_Toc77095926"/>
      <w:bookmarkStart w:id="2159"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2156"/>
      <w:bookmarkEnd w:id="2157"/>
      <w:bookmarkEnd w:id="2158"/>
      <w:bookmarkEnd w:id="2159"/>
    </w:p>
    <w:p w14:paraId="73EF5C96" w14:textId="77777777" w:rsidR="00FC68DB" w:rsidRPr="00D4274D"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Paragraph"/>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149742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9F9E2F8"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2852606" w14:textId="77777777" w:rsidR="00FC68DB" w:rsidRPr="00226A3F" w:rsidRDefault="00FC68DB" w:rsidP="00B202D2">
            <w:pPr>
              <w:rPr>
                <w:sz w:val="20"/>
                <w:szCs w:val="20"/>
              </w:rPr>
            </w:pPr>
            <w:r w:rsidRPr="00226A3F">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23511E" w:rsidRDefault="00FC68DB" w:rsidP="00B202D2">
            <w:pPr>
              <w:rPr>
                <w:sz w:val="20"/>
                <w:szCs w:val="20"/>
                <w:highlight w:val="yellow"/>
              </w:rPr>
            </w:pPr>
            <w:r w:rsidRPr="0023511E">
              <w:rPr>
                <w:sz w:val="20"/>
                <w:szCs w:val="20"/>
                <w:highlight w:val="yellow"/>
              </w:rPr>
              <w:t>tangential_direction</w:t>
            </w:r>
          </w:p>
        </w:tc>
        <w:tc>
          <w:tcPr>
            <w:tcW w:w="1559" w:type="dxa"/>
            <w:shd w:val="clear" w:color="auto" w:fill="auto"/>
            <w:vAlign w:val="bottom"/>
          </w:tcPr>
          <w:p w14:paraId="06585F2C" w14:textId="77777777" w:rsidR="00FC68DB" w:rsidRPr="0023511E" w:rsidRDefault="00FC68DB" w:rsidP="00B202D2">
            <w:pPr>
              <w:rPr>
                <w:sz w:val="20"/>
                <w:szCs w:val="20"/>
                <w:highlight w:val="yellow"/>
              </w:rPr>
            </w:pPr>
            <w:r w:rsidRPr="0023511E">
              <w:rPr>
                <w:sz w:val="20"/>
                <w:szCs w:val="20"/>
                <w:highlight w:val="yellow"/>
              </w:rPr>
              <w:t>1</w:t>
            </w:r>
          </w:p>
        </w:tc>
        <w:tc>
          <w:tcPr>
            <w:tcW w:w="1276" w:type="dxa"/>
            <w:shd w:val="clear" w:color="auto" w:fill="auto"/>
            <w:vAlign w:val="bottom"/>
          </w:tcPr>
          <w:p w14:paraId="0747C3AD" w14:textId="77777777" w:rsidR="00FC68DB" w:rsidRPr="0023511E" w:rsidRDefault="00FC68DB" w:rsidP="00B202D2">
            <w:pPr>
              <w:rPr>
                <w:sz w:val="20"/>
                <w:szCs w:val="20"/>
                <w:highlight w:val="yellow"/>
              </w:rPr>
            </w:pPr>
            <w:r w:rsidRPr="0023511E">
              <w:rPr>
                <w:sz w:val="20"/>
                <w:szCs w:val="20"/>
                <w:highlight w:val="yellow"/>
              </w:rPr>
              <w:t>Optional</w:t>
            </w:r>
          </w:p>
        </w:tc>
        <w:tc>
          <w:tcPr>
            <w:tcW w:w="3526" w:type="dxa"/>
            <w:shd w:val="clear" w:color="auto" w:fill="auto"/>
            <w:vAlign w:val="bottom"/>
          </w:tcPr>
          <w:p w14:paraId="672A6929" w14:textId="77777777" w:rsidR="00FC68DB" w:rsidRPr="0023511E" w:rsidRDefault="00FC68DB" w:rsidP="00B202D2">
            <w:pPr>
              <w:rPr>
                <w:sz w:val="20"/>
                <w:szCs w:val="20"/>
                <w:highlight w:val="yellow"/>
              </w:rPr>
            </w:pPr>
            <w:r w:rsidRPr="0023511E">
              <w:rPr>
                <w:sz w:val="20"/>
                <w:szCs w:val="20"/>
                <w:highlight w:val="yellow"/>
              </w:rPr>
              <w:t>-</w:t>
            </w:r>
          </w:p>
        </w:tc>
      </w:tr>
    </w:tbl>
    <w:p w14:paraId="6C3556B4" w14:textId="361B9E0B" w:rsidR="00FC68DB" w:rsidRDefault="00FC68DB" w:rsidP="00B202D2">
      <w:pPr>
        <w:pStyle w:val="Caption"/>
        <w:tabs>
          <w:tab w:val="center" w:pos="4535"/>
          <w:tab w:val="left" w:pos="7349"/>
        </w:tabs>
        <w:spacing w:before="120"/>
        <w:jc w:val="left"/>
        <w:rPr>
          <w:rStyle w:val="elementdeftypeChar"/>
          <w:rFonts w:eastAsia="Calibri"/>
          <w:b w:val="0"/>
        </w:rPr>
      </w:pPr>
      <w:r>
        <w:tab/>
      </w:r>
      <w:bookmarkStart w:id="2160" w:name="_Toc77095927"/>
      <w:bookmarkStart w:id="2161"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2160"/>
      <w:bookmarkEnd w:id="2161"/>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Heading2"/>
      </w:pPr>
      <w:bookmarkStart w:id="2162" w:name="_Toc3556995"/>
      <w:bookmarkStart w:id="2163" w:name="_Toc34747245"/>
      <w:bookmarkStart w:id="2164" w:name="_Toc77102061"/>
      <w:bookmarkStart w:id="2165" w:name="_Toc83048690"/>
      <w:r>
        <w:t>Clips/</w:t>
      </w:r>
      <w:r w:rsidRPr="00BF4695">
        <w:t>Snap Joints</w:t>
      </w:r>
      <w:bookmarkEnd w:id="2162"/>
      <w:bookmarkEnd w:id="2163"/>
      <w:bookmarkEnd w:id="2164"/>
      <w:bookmarkEnd w:id="2165"/>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Paragraph"/>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Paragraph"/>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Paragraph"/>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1"/>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Paragraph"/>
        <w:ind w:left="0"/>
        <w:jc w:val="center"/>
        <w:rPr>
          <w:sz w:val="18"/>
          <w:lang w:val="en-US"/>
        </w:rPr>
      </w:pPr>
      <w:r w:rsidRPr="0042625C">
        <w:rPr>
          <w:i/>
          <w:sz w:val="18"/>
          <w:lang w:val="en-US"/>
        </w:rPr>
        <w:lastRenderedPageBreak/>
        <w:t>Source of image</w:t>
      </w:r>
      <w:r w:rsidRPr="0042625C">
        <w:rPr>
          <w:sz w:val="18"/>
          <w:lang w:val="en-US"/>
        </w:rPr>
        <w:t xml:space="preserve">: </w:t>
      </w:r>
      <w:hyperlink r:id="rId103" w:history="1">
        <w:r w:rsidRPr="0042625C">
          <w:rPr>
            <w:rStyle w:val="Hyperlink"/>
            <w:sz w:val="18"/>
            <w:lang w:val="en-US"/>
          </w:rPr>
          <w:t>http://en.wikipedia.org/wiki/File:Hairpin_clip.png</w:t>
        </w:r>
      </w:hyperlink>
    </w:p>
    <w:p w14:paraId="023289B0" w14:textId="1CFF9303" w:rsidR="00FC68DB" w:rsidRDefault="00FC68DB" w:rsidP="00B202D2">
      <w:pPr>
        <w:pStyle w:val="Caption"/>
        <w:spacing w:before="120"/>
      </w:pPr>
      <w:bookmarkStart w:id="2166" w:name="_Toc3557114"/>
      <w:bookmarkStart w:id="2167" w:name="_Toc34747365"/>
      <w:bookmarkStart w:id="2168" w:name="_Toc76030558"/>
      <w:bookmarkStart w:id="2169"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166"/>
      <w:r>
        <w:t>"</w:t>
      </w:r>
      <w:bookmarkEnd w:id="2167"/>
      <w:bookmarkEnd w:id="2168"/>
      <w:bookmarkEnd w:id="2169"/>
    </w:p>
    <w:p w14:paraId="67D8D8DC" w14:textId="77777777" w:rsidR="00FC68DB" w:rsidRDefault="00FC68DB" w:rsidP="00B202D2">
      <w:pPr>
        <w:pStyle w:val="ListParagraph"/>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Paragraph"/>
        <w:ind w:left="0"/>
        <w:jc w:val="center"/>
        <w:rPr>
          <w:lang w:val="en-US"/>
        </w:rPr>
      </w:pPr>
      <w:r w:rsidRPr="0042625C">
        <w:rPr>
          <w:i/>
          <w:sz w:val="18"/>
          <w:lang w:val="en-US"/>
        </w:rPr>
        <w:t>Source of image</w:t>
      </w:r>
      <w:r w:rsidRPr="0042625C">
        <w:rPr>
          <w:sz w:val="18"/>
          <w:lang w:val="en-US"/>
        </w:rPr>
        <w:t xml:space="preserve">: </w:t>
      </w:r>
      <w:hyperlink r:id="rId105" w:history="1">
        <w:r>
          <w:rPr>
            <w:rStyle w:val="Hyperlink"/>
            <w:sz w:val="18"/>
            <w:lang w:val="en-US"/>
          </w:rPr>
          <w:t>http://commons.wikimedia.org/wiki/File:Circlips_interieur.png</w:t>
        </w:r>
      </w:hyperlink>
    </w:p>
    <w:p w14:paraId="15994C73" w14:textId="4EDBA77F" w:rsidR="00FC68DB" w:rsidRDefault="00FC68DB" w:rsidP="00B202D2">
      <w:pPr>
        <w:pStyle w:val="Caption"/>
        <w:spacing w:before="120"/>
      </w:pPr>
      <w:bookmarkStart w:id="2170" w:name="_Toc3557115"/>
      <w:bookmarkStart w:id="2171" w:name="_Toc34747366"/>
      <w:bookmarkStart w:id="2172" w:name="_Toc76030559"/>
      <w:bookmarkStart w:id="2173"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170"/>
      <w:bookmarkEnd w:id="2171"/>
      <w:bookmarkEnd w:id="2172"/>
      <w:bookmarkEnd w:id="2173"/>
    </w:p>
    <w:p w14:paraId="35169F2F" w14:textId="77777777" w:rsidR="00FC68DB" w:rsidRDefault="00FC68DB" w:rsidP="00B202D2">
      <w:pPr>
        <w:pStyle w:val="ListParagraph"/>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Paragraph"/>
        <w:ind w:left="0"/>
        <w:jc w:val="center"/>
        <w:rPr>
          <w:lang w:val="en-US"/>
        </w:rPr>
      </w:pPr>
      <w:r w:rsidRPr="004A2BBC">
        <w:rPr>
          <w:i/>
          <w:sz w:val="18"/>
          <w:lang w:val="en-US"/>
        </w:rPr>
        <w:t>Source of images: Ford Werke GmbH</w:t>
      </w:r>
    </w:p>
    <w:p w14:paraId="68FFE6D3" w14:textId="1EF4086E" w:rsidR="00FC68DB" w:rsidRDefault="00FC68DB" w:rsidP="00B202D2">
      <w:pPr>
        <w:pStyle w:val="Caption"/>
      </w:pPr>
      <w:bookmarkStart w:id="2174" w:name="_Toc3557116"/>
      <w:bookmarkStart w:id="2175" w:name="_Ref7727027"/>
      <w:bookmarkStart w:id="2176" w:name="_Toc34747367"/>
      <w:bookmarkStart w:id="2177" w:name="_Toc76030560"/>
      <w:bookmarkStart w:id="2178"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174"/>
      <w:bookmarkEnd w:id="2175"/>
      <w:bookmarkEnd w:id="2176"/>
      <w:bookmarkEnd w:id="2177"/>
      <w:bookmarkEnd w:id="2178"/>
    </w:p>
    <w:p w14:paraId="3C4711CE" w14:textId="77777777" w:rsidR="00FC68DB" w:rsidRDefault="00FC68DB" w:rsidP="00B202D2">
      <w:pPr>
        <w:pStyle w:val="ListParagraph"/>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Paragraph"/>
        <w:ind w:left="0"/>
        <w:rPr>
          <w:lang w:val="en-US"/>
        </w:rPr>
      </w:pPr>
    </w:p>
    <w:p w14:paraId="72EE214A" w14:textId="77777777" w:rsidR="00FC68DB" w:rsidRPr="004A2BBC" w:rsidRDefault="00FC68DB" w:rsidP="00B202D2">
      <w:pPr>
        <w:pStyle w:val="ListParagraph"/>
        <w:ind w:left="0"/>
        <w:jc w:val="center"/>
        <w:rPr>
          <w:lang w:val="en-US"/>
        </w:rPr>
      </w:pPr>
      <w:r w:rsidRPr="004A2BBC">
        <w:rPr>
          <w:i/>
          <w:sz w:val="18"/>
          <w:lang w:val="en-US"/>
        </w:rPr>
        <w:t>Source of images: Ford Werke GmbH</w:t>
      </w:r>
    </w:p>
    <w:p w14:paraId="34801AAE" w14:textId="101C6174" w:rsidR="00FC68DB" w:rsidRDefault="00FC68DB" w:rsidP="00B202D2">
      <w:pPr>
        <w:pStyle w:val="Caption"/>
      </w:pPr>
      <w:bookmarkStart w:id="2179" w:name="_Toc3557117"/>
      <w:bookmarkStart w:id="2180" w:name="_Toc34747368"/>
      <w:bookmarkStart w:id="2181" w:name="_Toc76030561"/>
      <w:bookmarkStart w:id="2182"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179"/>
      <w:bookmarkEnd w:id="2180"/>
      <w:bookmarkEnd w:id="2181"/>
      <w:bookmarkEnd w:id="2182"/>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Caption"/>
        <w:spacing w:before="120"/>
        <w:rPr>
          <w:rStyle w:val="elementdeftypeChar"/>
          <w:rFonts w:eastAsia="Calibri"/>
          <w:b w:val="0"/>
        </w:rPr>
      </w:pPr>
      <w:bookmarkStart w:id="2183" w:name="_Toc3566475"/>
      <w:bookmarkStart w:id="2184" w:name="_Toc34747476"/>
      <w:bookmarkStart w:id="2185" w:name="_Toc77095928"/>
      <w:bookmarkStart w:id="2186"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183"/>
      <w:bookmarkEnd w:id="2184"/>
      <w:bookmarkEnd w:id="2185"/>
      <w:bookmarkEnd w:id="218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lastRenderedPageBreak/>
              <w:t>pin_diameter</w:t>
            </w:r>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r>
              <w:rPr>
                <w:rFonts w:cs="Calibri"/>
                <w:sz w:val="20"/>
                <w:szCs w:val="20"/>
                <w:lang w:eastAsia="en-GB"/>
              </w:rPr>
              <w:t>part_code</w:t>
            </w:r>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Caption"/>
        <w:spacing w:before="120"/>
        <w:rPr>
          <w:rStyle w:val="elementdeftypeChar"/>
          <w:rFonts w:eastAsia="Calibri"/>
          <w:b w:val="0"/>
        </w:rPr>
      </w:pPr>
      <w:bookmarkStart w:id="2187" w:name="_Toc3566476"/>
      <w:bookmarkStart w:id="2188" w:name="_Toc34747477"/>
      <w:bookmarkStart w:id="2189" w:name="_Toc77095929"/>
      <w:bookmarkStart w:id="2190"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187"/>
      <w:bookmarkEnd w:id="2188"/>
      <w:bookmarkEnd w:id="2189"/>
      <w:bookmarkEnd w:id="2190"/>
    </w:p>
    <w:p w14:paraId="06661839" w14:textId="77777777" w:rsidR="00FC68DB" w:rsidRPr="0010140C"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Paragraph"/>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Paragraph"/>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Caption"/>
        <w:spacing w:before="120"/>
        <w:rPr>
          <w:rStyle w:val="elementdeftypeChar"/>
          <w:rFonts w:eastAsia="Calibri"/>
          <w:b w:val="0"/>
        </w:rPr>
      </w:pPr>
      <w:bookmarkStart w:id="2191" w:name="_Toc3566477"/>
      <w:bookmarkStart w:id="2192" w:name="_Toc34747478"/>
      <w:bookmarkStart w:id="2193" w:name="_Toc77095930"/>
      <w:bookmarkStart w:id="2194"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191"/>
      <w:bookmarkEnd w:id="2192"/>
      <w:bookmarkEnd w:id="2193"/>
      <w:bookmarkEnd w:id="2194"/>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Heading2"/>
      </w:pPr>
      <w:bookmarkStart w:id="2195" w:name="_Toc3556996"/>
      <w:bookmarkStart w:id="2196" w:name="_Toc34747246"/>
      <w:bookmarkStart w:id="2197" w:name="_Toc77102062"/>
      <w:bookmarkStart w:id="2198" w:name="_Toc83048691"/>
      <w:r w:rsidRPr="00BF4695">
        <w:t>Nails</w:t>
      </w:r>
      <w:bookmarkEnd w:id="2195"/>
      <w:bookmarkEnd w:id="2196"/>
      <w:bookmarkEnd w:id="2197"/>
      <w:bookmarkEnd w:id="2198"/>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Caption"/>
        <w:spacing w:before="120"/>
        <w:rPr>
          <w:b/>
          <w:sz w:val="16"/>
        </w:rPr>
      </w:pPr>
      <w:r w:rsidRPr="002E2954">
        <w:rPr>
          <w:sz w:val="16"/>
        </w:rPr>
        <w:t xml:space="preserve">Source of image: </w:t>
      </w:r>
      <w:hyperlink r:id="rId111" w:history="1">
        <w:r w:rsidRPr="002E2954">
          <w:rPr>
            <w:rStyle w:val="Hyperlink"/>
            <w:sz w:val="16"/>
          </w:rPr>
          <w:t>http://www.boellhoff.de/files/jpg2/RIVTAC-Alu-Hybrid-low.jpg</w:t>
        </w:r>
      </w:hyperlink>
    </w:p>
    <w:p w14:paraId="1767F965" w14:textId="6749B39C" w:rsidR="00FC68DB" w:rsidRDefault="00FC68DB" w:rsidP="00B202D2">
      <w:pPr>
        <w:pStyle w:val="Caption"/>
        <w:spacing w:before="120"/>
      </w:pPr>
      <w:bookmarkStart w:id="2199" w:name="_Toc3557118"/>
      <w:bookmarkStart w:id="2200" w:name="_Toc34747369"/>
      <w:bookmarkStart w:id="2201" w:name="_Toc76030562"/>
      <w:bookmarkStart w:id="2202"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199"/>
      <w:bookmarkEnd w:id="2200"/>
      <w:bookmarkEnd w:id="2201"/>
      <w:bookmarkEnd w:id="2202"/>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4" w:history="1">
        <w:r w:rsidRPr="00922643">
          <w:rPr>
            <w:rStyle w:val="Hyperlink"/>
            <w:b/>
            <w:sz w:val="16"/>
          </w:rPr>
          <w:t>http://www.boellhoff.de</w:t>
        </w:r>
      </w:hyperlink>
    </w:p>
    <w:p w14:paraId="01D09EF7" w14:textId="56890A10" w:rsidR="00FC68DB" w:rsidRDefault="00FC68DB" w:rsidP="00B202D2">
      <w:pPr>
        <w:pStyle w:val="Caption"/>
        <w:spacing w:before="120"/>
      </w:pPr>
      <w:bookmarkStart w:id="2203" w:name="_Toc3557119"/>
      <w:bookmarkStart w:id="2204" w:name="_Toc34747370"/>
      <w:bookmarkStart w:id="2205" w:name="_Toc76030563"/>
      <w:bookmarkStart w:id="2206"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203"/>
      <w:bookmarkEnd w:id="2204"/>
      <w:bookmarkEnd w:id="2205"/>
      <w:bookmarkEnd w:id="220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Caption"/>
        <w:spacing w:before="120"/>
        <w:rPr>
          <w:rStyle w:val="elementdeftypeChar"/>
          <w:rFonts w:eastAsia="Calibri"/>
          <w:b w:val="0"/>
        </w:rPr>
      </w:pPr>
      <w:bookmarkStart w:id="2207" w:name="_Toc3566478"/>
      <w:bookmarkStart w:id="2208" w:name="_Toc34747479"/>
      <w:bookmarkStart w:id="2209" w:name="_Toc77095931"/>
      <w:bookmarkStart w:id="2210"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207"/>
      <w:bookmarkEnd w:id="2208"/>
      <w:bookmarkEnd w:id="2209"/>
      <w:bookmarkEnd w:id="2210"/>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r>
              <w:rPr>
                <w:rFonts w:cs="Calibri"/>
                <w:sz w:val="20"/>
                <w:szCs w:val="20"/>
                <w:lang w:eastAsia="en-GB"/>
              </w:rPr>
              <w:t>part_code</w:t>
            </w:r>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Caption"/>
        <w:spacing w:before="120"/>
        <w:rPr>
          <w:rStyle w:val="elementdeftypeChar"/>
          <w:rFonts w:eastAsia="Calibri"/>
          <w:b w:val="0"/>
        </w:rPr>
      </w:pPr>
      <w:bookmarkStart w:id="2211" w:name="_Toc3566479"/>
      <w:bookmarkStart w:id="2212" w:name="_Toc34747480"/>
      <w:bookmarkStart w:id="2213" w:name="_Toc77095932"/>
      <w:bookmarkStart w:id="2214"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211"/>
      <w:bookmarkEnd w:id="2212"/>
      <w:bookmarkEnd w:id="2213"/>
      <w:bookmarkEnd w:id="2214"/>
    </w:p>
    <w:p w14:paraId="2FAEF713" w14:textId="77777777" w:rsidR="00FC68DB"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lastRenderedPageBreak/>
        <w:t>nail_type</w:t>
      </w:r>
      <w:r w:rsidRPr="00EA5B23">
        <w:rPr>
          <w:rFonts w:cs="Calibri"/>
          <w:lang w:val="en-US" w:eastAsia="en-GB"/>
        </w:rPr>
        <w:t>: the alphanumeric name of the nail</w:t>
      </w:r>
      <w:r>
        <w:rPr>
          <w:rStyle w:val="FootnoteReference"/>
          <w:rFonts w:cs="Calibri"/>
          <w:lang w:val="en-US" w:eastAsia="en-GB"/>
        </w:rPr>
        <w:footnoteReference w:id="17"/>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Paragraph"/>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1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1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Paragraph"/>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Paragraph"/>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B202D2">
            <w:pPr>
              <w:pStyle w:val="ListParagraph"/>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Paragraph"/>
        <w:autoSpaceDE w:val="0"/>
        <w:autoSpaceDN w:val="0"/>
        <w:adjustRightInd w:val="0"/>
        <w:ind w:left="567"/>
        <w:rPr>
          <w:rFonts w:cs="Calibri"/>
          <w:lang w:val="en-US" w:eastAsia="en-GB"/>
        </w:rPr>
      </w:pPr>
    </w:p>
    <w:p w14:paraId="043B1D16"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Paragraph"/>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Paragraph"/>
        <w:numPr>
          <w:ilvl w:val="0"/>
          <w:numId w:val="46"/>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Caption"/>
        <w:spacing w:before="120"/>
      </w:pPr>
      <w:bookmarkStart w:id="2216" w:name="_Toc3566480"/>
      <w:bookmarkStart w:id="2217" w:name="_Toc34747481"/>
      <w:bookmarkStart w:id="2218" w:name="_Toc77095933"/>
      <w:bookmarkStart w:id="2219"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216"/>
      <w:bookmarkEnd w:id="2217"/>
      <w:bookmarkEnd w:id="2218"/>
      <w:bookmarkEnd w:id="2219"/>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Heading2"/>
      </w:pPr>
      <w:bookmarkStart w:id="2220" w:name="_Toc77102063"/>
      <w:bookmarkStart w:id="2221" w:name="_Toc83048692"/>
      <w:bookmarkStart w:id="2222" w:name="_Toc27753609"/>
      <w:r>
        <w:t>Rotation Joints</w:t>
      </w:r>
      <w:bookmarkEnd w:id="2220"/>
      <w:bookmarkEnd w:id="2221"/>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Caption"/>
        <w:spacing w:before="120"/>
      </w:pPr>
      <w:bookmarkStart w:id="2223" w:name="_Toc77095934"/>
      <w:bookmarkStart w:id="2224"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2223"/>
      <w:bookmarkEnd w:id="2224"/>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Caption"/>
      </w:pPr>
      <w:bookmarkStart w:id="2225" w:name="_Toc77095935"/>
      <w:bookmarkStart w:id="2226"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&lt;rotation_joint/&gt;</w:t>
      </w:r>
      <w:bookmarkEnd w:id="2225"/>
      <w:bookmarkEnd w:id="2226"/>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Caption"/>
        <w:keepNext/>
        <w:keepLines/>
        <w:spacing w:before="120"/>
      </w:pPr>
      <w:bookmarkStart w:id="2227" w:name="_Toc77095936"/>
      <w:bookmarkStart w:id="2228"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2227"/>
      <w:bookmarkEnd w:id="222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Heading3"/>
      </w:pPr>
      <w:bookmarkStart w:id="2229" w:name="_Toc77102064"/>
      <w:bookmarkStart w:id="2230" w:name="_Toc83048693"/>
      <w:r>
        <w:t>ROTAV</w:t>
      </w:r>
      <w:bookmarkEnd w:id="2229"/>
      <w:bookmarkEnd w:id="2230"/>
    </w:p>
    <w:p w14:paraId="62EA888C"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Normal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Normal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Normal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Normal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Caption"/>
        <w:rPr>
          <w:color w:val="676F76"/>
          <w:sz w:val="21"/>
          <w:szCs w:val="21"/>
          <w:lang w:val="en"/>
        </w:rPr>
      </w:pPr>
      <w:bookmarkStart w:id="2231" w:name="_Toc76030564"/>
      <w:bookmarkStart w:id="2232"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231"/>
      <w:bookmarkEnd w:id="2232"/>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Caption"/>
      </w:pPr>
      <w:bookmarkStart w:id="2233" w:name="_Toc76030565"/>
      <w:bookmarkStart w:id="2234" w:name="_Toc85721923"/>
      <w:r>
        <w:t xml:space="preserve">Figure </w:t>
      </w:r>
      <w:r>
        <w:fldChar w:fldCharType="begin"/>
      </w:r>
      <w:r>
        <w:instrText xml:space="preserve"> SEQ Figure \* ARABIC </w:instrText>
      </w:r>
      <w:r>
        <w:fldChar w:fldCharType="separate"/>
      </w:r>
      <w:r w:rsidR="004C113B">
        <w:rPr>
          <w:noProof/>
        </w:rPr>
        <w:t>44</w:t>
      </w:r>
      <w:r>
        <w:fldChar w:fldCharType="end"/>
      </w:r>
      <w:r>
        <w:t>: ROTAV connecting aluminum and steel sheets</w:t>
      </w:r>
      <w:bookmarkEnd w:id="2233"/>
      <w:bookmarkEnd w:id="2234"/>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Paragraph"/>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Paragraph"/>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Caption"/>
        <w:spacing w:before="120"/>
        <w:rPr>
          <w:rFonts w:cs="Calibri"/>
          <w:szCs w:val="22"/>
          <w:lang w:eastAsia="en-GB"/>
        </w:rPr>
      </w:pPr>
      <w:bookmarkStart w:id="2235" w:name="_Toc77095937"/>
      <w:bookmarkStart w:id="2236"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2235"/>
      <w:bookmarkEnd w:id="2236"/>
    </w:p>
    <w:p w14:paraId="4D12CAAC" w14:textId="77777777" w:rsidR="00FC68DB" w:rsidRDefault="00FC68DB" w:rsidP="00B202D2">
      <w:pPr>
        <w:pStyle w:val="ListParagraph"/>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Paragraph"/>
        <w:numPr>
          <w:ilvl w:val="0"/>
          <w:numId w:val="38"/>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222"/>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Heading1"/>
      </w:pPr>
      <w:bookmarkStart w:id="2237" w:name="_Toc428537246"/>
      <w:bookmarkStart w:id="2238" w:name="_Toc428969565"/>
      <w:bookmarkStart w:id="2239" w:name="_Toc429052956"/>
      <w:bookmarkStart w:id="2240" w:name="_Toc428537247"/>
      <w:bookmarkStart w:id="2241" w:name="_Toc428965632"/>
      <w:bookmarkStart w:id="2242" w:name="_Toc428969566"/>
      <w:bookmarkStart w:id="2243" w:name="_Toc429052957"/>
      <w:bookmarkStart w:id="2244" w:name="_Toc428456280"/>
      <w:bookmarkStart w:id="2245" w:name="_Toc428537248"/>
      <w:bookmarkStart w:id="2246" w:name="_Toc428969567"/>
      <w:bookmarkStart w:id="2247" w:name="_Toc429052958"/>
      <w:bookmarkStart w:id="2248" w:name="_Toc338938901"/>
      <w:bookmarkStart w:id="2249" w:name="_Toc338939097"/>
      <w:bookmarkStart w:id="2250" w:name="_Toc3556997"/>
      <w:bookmarkStart w:id="2251" w:name="_Toc34747247"/>
      <w:bookmarkStart w:id="2252" w:name="_Toc77102065"/>
      <w:bookmarkStart w:id="2253" w:name="_Toc83048694"/>
      <w:bookmarkEnd w:id="2237"/>
      <w:bookmarkEnd w:id="2238"/>
      <w:bookmarkEnd w:id="2239"/>
      <w:bookmarkEnd w:id="2240"/>
      <w:bookmarkEnd w:id="2241"/>
      <w:bookmarkEnd w:id="2242"/>
      <w:bookmarkEnd w:id="2243"/>
      <w:bookmarkEnd w:id="2244"/>
      <w:bookmarkEnd w:id="2245"/>
      <w:bookmarkEnd w:id="2246"/>
      <w:bookmarkEnd w:id="2247"/>
      <w:r w:rsidRPr="007055D9">
        <w:t>1D connections</w:t>
      </w:r>
      <w:bookmarkEnd w:id="2248"/>
      <w:bookmarkEnd w:id="2249"/>
      <w:bookmarkEnd w:id="2250"/>
      <w:bookmarkEnd w:id="2251"/>
      <w:bookmarkEnd w:id="2252"/>
      <w:bookmarkEnd w:id="2253"/>
    </w:p>
    <w:p w14:paraId="249DECC1" w14:textId="77777777" w:rsidR="00FC68DB" w:rsidRDefault="00FC68DB" w:rsidP="00B202D2">
      <w:pPr>
        <w:pStyle w:val="Heading2"/>
      </w:pPr>
      <w:bookmarkStart w:id="2254" w:name="_Toc3556998"/>
      <w:bookmarkStart w:id="2255" w:name="_Toc34747248"/>
      <w:bookmarkStart w:id="2256" w:name="_Toc77102066"/>
      <w:bookmarkStart w:id="2257" w:name="_Toc83048695"/>
      <w:bookmarkStart w:id="2258" w:name="_Toc338938902"/>
      <w:bookmarkStart w:id="2259" w:name="_Toc338939098"/>
      <w:r w:rsidRPr="00246BE4">
        <w:t>Generic Definitions</w:t>
      </w:r>
      <w:bookmarkEnd w:id="2254"/>
      <w:bookmarkEnd w:id="2255"/>
      <w:bookmarkEnd w:id="2256"/>
      <w:bookmarkEnd w:id="2257"/>
    </w:p>
    <w:p w14:paraId="59908147" w14:textId="77777777" w:rsidR="00FC68DB" w:rsidRDefault="00FC68DB" w:rsidP="00B202D2">
      <w:pPr>
        <w:pStyle w:val="Heading3"/>
      </w:pPr>
      <w:bookmarkStart w:id="2260" w:name="_Toc3556999"/>
      <w:bookmarkStart w:id="2261" w:name="_Toc34747249"/>
      <w:bookmarkStart w:id="2262" w:name="_Toc77102067"/>
      <w:bookmarkStart w:id="2263" w:name="_Toc83048696"/>
      <w:r>
        <w:t>Identification</w:t>
      </w:r>
      <w:bookmarkEnd w:id="2260"/>
      <w:bookmarkEnd w:id="2261"/>
      <w:bookmarkEnd w:id="2262"/>
      <w:bookmarkEnd w:id="2263"/>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Heading3"/>
      </w:pPr>
      <w:bookmarkStart w:id="2264" w:name="_Ref414571413"/>
      <w:bookmarkStart w:id="2265" w:name="_Ref429050458"/>
      <w:bookmarkStart w:id="2266" w:name="_Toc3557000"/>
      <w:bookmarkStart w:id="2267" w:name="_Toc34747250"/>
      <w:bookmarkStart w:id="2268" w:name="_Toc77102068"/>
      <w:bookmarkStart w:id="2269" w:name="_Toc83048697"/>
      <w:r w:rsidRPr="007055D9">
        <w:t>L</w:t>
      </w:r>
      <w:bookmarkEnd w:id="2264"/>
      <w:r>
        <w:t>ocation</w:t>
      </w:r>
      <w:bookmarkEnd w:id="2265"/>
      <w:bookmarkEnd w:id="2266"/>
      <w:bookmarkEnd w:id="2267"/>
      <w:bookmarkEnd w:id="2268"/>
      <w:bookmarkEnd w:id="2269"/>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w:t>
      </w:r>
      <w:proofErr w:type="gramStart"/>
      <w:r w:rsidRPr="007215C5">
        <w:t>a seam weld</w:t>
      </w:r>
      <w:proofErr w:type="gramEnd"/>
      <w:r w:rsidRPr="007215C5">
        <w:t xml:space="preserve">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Heading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Caption"/>
        <w:spacing w:before="120"/>
      </w:pPr>
      <w:bookmarkStart w:id="2270" w:name="_Toc3566481"/>
      <w:bookmarkStart w:id="2271" w:name="_Toc34747482"/>
      <w:bookmarkStart w:id="2272" w:name="_Toc77095938"/>
      <w:bookmarkStart w:id="2273"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2270"/>
      <w:bookmarkEnd w:id="2271"/>
      <w:bookmarkEnd w:id="2272"/>
      <w:bookmarkEnd w:id="2273"/>
    </w:p>
    <w:p w14:paraId="71278377" w14:textId="77777777" w:rsidR="00FC68DB" w:rsidRDefault="00FC68DB" w:rsidP="00B202D2">
      <w:r>
        <w:t>A connection line with sharp corners</w:t>
      </w:r>
      <w:r>
        <w:rPr>
          <w:rStyle w:val="FootnoteReference"/>
        </w:rPr>
        <w:footnoteReference w:id="18"/>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Caption"/>
        <w:spacing w:before="120"/>
      </w:pPr>
      <w:bookmarkStart w:id="2274" w:name="_Toc3566482"/>
      <w:bookmarkStart w:id="2275" w:name="_Toc34747483"/>
      <w:bookmarkStart w:id="2276" w:name="_Toc77095939"/>
      <w:bookmarkStart w:id="2277"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&lt;loc_list&gt;</w:t>
      </w:r>
      <w:bookmarkEnd w:id="2274"/>
      <w:bookmarkEnd w:id="2275"/>
      <w:bookmarkEnd w:id="2276"/>
      <w:bookmarkEnd w:id="2277"/>
    </w:p>
    <w:p w14:paraId="3D683340" w14:textId="77777777" w:rsidR="00FC68DB" w:rsidRPr="007055D9" w:rsidRDefault="00FC68DB" w:rsidP="00B202D2">
      <w:pPr>
        <w:pStyle w:val="Heading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Caption"/>
        <w:spacing w:before="120"/>
      </w:pPr>
      <w:bookmarkStart w:id="2278" w:name="_Toc3566483"/>
      <w:bookmarkStart w:id="2279" w:name="_Toc34747484"/>
      <w:bookmarkStart w:id="2280" w:name="_Toc77095940"/>
      <w:bookmarkStart w:id="2281"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&lt;loc/&gt;</w:t>
      </w:r>
      <w:bookmarkEnd w:id="2278"/>
      <w:bookmarkEnd w:id="2279"/>
      <w:bookmarkEnd w:id="2280"/>
      <w:bookmarkEnd w:id="2281"/>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&lt;</w:t>
      </w:r>
      <w:proofErr w:type="gramStart"/>
      <w:r>
        <w:rPr>
          <w:color w:val="FF0000"/>
        </w:rPr>
        <w: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w:t>
      </w:r>
      <w:proofErr w:type="gramStart"/>
      <w:r w:rsidRPr="00486010">
        <w:rPr>
          <w:color w:val="FF0000"/>
        </w:rPr>
        <w: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Heading4"/>
      </w:pPr>
      <w:bookmarkStart w:id="2282" w:name="_Toc432343680"/>
      <w:bookmarkStart w:id="2283" w:name="_Ref69114607"/>
      <w:bookmarkStart w:id="2284" w:name="_Ref69114623"/>
      <w:bookmarkStart w:id="2285" w:name="_Toc77102069"/>
      <w:bookmarkStart w:id="2286" w:name="_Toc3557001"/>
      <w:bookmarkStart w:id="2287" w:name="_Toc34747251"/>
      <w:r w:rsidRPr="00037F3D">
        <w:t>Intermittent Connection Lines</w:t>
      </w:r>
      <w:bookmarkEnd w:id="2282"/>
      <w:bookmarkEnd w:id="2283"/>
      <w:bookmarkEnd w:id="2284"/>
      <w:bookmarkEnd w:id="2285"/>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ootnoteReference"/>
        </w:rPr>
        <w:footnoteReference w:id="19"/>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ootnoteReference"/>
          <w:vanish/>
        </w:rPr>
        <w:footnoteReference w:id="20"/>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Paragraph"/>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Paragraph"/>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Paragraph"/>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Heading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Caption"/>
      </w:pPr>
      <w:bookmarkStart w:id="2288" w:name="_Toc76030566"/>
      <w:bookmarkStart w:id="2289"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288"/>
      <w:bookmarkEnd w:id="2289"/>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Caption"/>
      </w:pPr>
      <w:bookmarkStart w:id="2290" w:name="_Toc76030567"/>
      <w:bookmarkStart w:id="2291"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290"/>
      <w:bookmarkEnd w:id="229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2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292" w:name="_Toc76030568"/>
      <w:bookmarkStart w:id="2293"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292"/>
      <w:bookmarkEnd w:id="2293"/>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Paragraph"/>
        <w:numPr>
          <w:ilvl w:val="0"/>
          <w:numId w:val="28"/>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B202D2">
      <w:pPr>
        <w:pStyle w:val="ListParagraph"/>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294"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294"/>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Caption"/>
        <w:spacing w:before="120"/>
      </w:pPr>
      <w:bookmarkStart w:id="2295" w:name="_Ref68888312"/>
      <w:bookmarkStart w:id="2296" w:name="_Toc77095941"/>
      <w:bookmarkStart w:id="2297"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295"/>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296"/>
      <w:bookmarkEnd w:id="229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Caption"/>
        <w:spacing w:before="120"/>
      </w:pPr>
      <w:bookmarkStart w:id="2298" w:name="_Toc77095942"/>
      <w:bookmarkStart w:id="2299"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2298"/>
      <w:bookmarkEnd w:id="2299"/>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Paragraph"/>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proofErr w:type="gramStart"/>
      <w:r w:rsidRPr="0009568A">
        <w:rPr>
          <w:rStyle w:val="elementdeftypeChar"/>
          <w:rFonts w:eastAsia="Calibri"/>
        </w:rPr>
        <w:t>spacing</w:t>
      </w:r>
      <w:proofErr w:type="gramEnd"/>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Paragraph"/>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lastRenderedPageBreak/>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Paragraph"/>
        <w:numPr>
          <w:ilvl w:val="0"/>
          <w:numId w:val="60"/>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Paragraph"/>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Paragraph"/>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Paragraph"/>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Heading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ootnoteReference"/>
          <w:lang w:val="en-US"/>
        </w:rPr>
        <w:footnoteReference w:id="21"/>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53104"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53104" w:rsidP="00B202D2">
      <w:pPr>
        <w:pStyle w:val="ListParagrap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53104" w:rsidP="00B202D2">
      <w:pPr>
        <w:pStyle w:val="ListParagrap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Paragraph"/>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53104"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Paragraph"/>
      </w:pPr>
      <w:r>
        <w:t xml:space="preserve">and  </w:t>
      </w:r>
    </w:p>
    <w:p w14:paraId="5F2EE97D" w14:textId="77777777" w:rsidR="00FC68DB" w:rsidRDefault="00F53104" w:rsidP="00B202D2">
      <w:pPr>
        <w:pStyle w:val="ListParagrap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Paragraph"/>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Paragraph"/>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&lt;corner_weld/&gt;</w:t>
      </w:r>
      <w:r w:rsidRPr="00037F3D">
        <w:t xml:space="preserve"> with </w:t>
      </w:r>
      <w:bookmarkStart w:id="2301" w:name="_Hlk66958266"/>
      <w:r w:rsidRPr="00037F3D">
        <w:rPr>
          <w:rStyle w:val="elementdeftypeChar"/>
          <w:rFonts w:eastAsia="Calibri"/>
          <w:b w:val="0"/>
        </w:rPr>
        <w:t>&lt;regular_segments/&gt;</w:t>
      </w:r>
      <w:r w:rsidRPr="00037F3D">
        <w:t xml:space="preserve"> </w:t>
      </w:r>
      <w:bookmarkEnd w:id="2301"/>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2302"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2302"/>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Heading3"/>
      </w:pPr>
      <w:bookmarkStart w:id="2303" w:name="_Toc77102070"/>
      <w:bookmarkStart w:id="2304" w:name="_Toc83048698"/>
      <w:r>
        <w:t>Type Specification</w:t>
      </w:r>
      <w:bookmarkEnd w:id="2286"/>
      <w:bookmarkEnd w:id="2287"/>
      <w:bookmarkEnd w:id="2303"/>
      <w:bookmarkEnd w:id="2304"/>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Caption"/>
        <w:spacing w:before="120"/>
        <w:rPr>
          <w:lang w:eastAsia="x-none"/>
        </w:rPr>
      </w:pPr>
      <w:bookmarkStart w:id="2305" w:name="_Toc3566484"/>
      <w:bookmarkStart w:id="2306" w:name="_Toc34747485"/>
      <w:bookmarkStart w:id="2307" w:name="_Toc77095943"/>
      <w:bookmarkStart w:id="2308"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305"/>
      <w:bookmarkEnd w:id="2306"/>
      <w:bookmarkEnd w:id="2307"/>
      <w:bookmarkEnd w:id="2308"/>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Heading2"/>
      </w:pPr>
      <w:bookmarkStart w:id="2309" w:name="_Toc3557002"/>
      <w:bookmarkStart w:id="2310" w:name="_Toc34747252"/>
      <w:bookmarkStart w:id="2311" w:name="_Toc77102071"/>
      <w:bookmarkStart w:id="2312" w:name="_Toc83048699"/>
      <w:r w:rsidRPr="007055D9">
        <w:t>Seam Weld</w:t>
      </w:r>
      <w:bookmarkEnd w:id="1117"/>
      <w:r w:rsidRPr="007055D9">
        <w:t>s</w:t>
      </w:r>
      <w:bookmarkEnd w:id="2258"/>
      <w:bookmarkEnd w:id="2259"/>
      <w:bookmarkEnd w:id="2309"/>
      <w:bookmarkEnd w:id="2310"/>
      <w:bookmarkEnd w:id="2311"/>
      <w:bookmarkEnd w:id="2312"/>
    </w:p>
    <w:p w14:paraId="3FFAA6F8" w14:textId="77777777" w:rsidR="00FC68DB" w:rsidRPr="007055D9" w:rsidRDefault="00FC68DB" w:rsidP="00B202D2">
      <w:pPr>
        <w:pStyle w:val="Heading3"/>
      </w:pPr>
      <w:bookmarkStart w:id="2313" w:name="_Toc338938903"/>
      <w:bookmarkStart w:id="2314" w:name="_Toc338939099"/>
      <w:bookmarkStart w:id="2315" w:name="_Toc3557003"/>
      <w:bookmarkStart w:id="2316" w:name="_Toc34747253"/>
      <w:bookmarkStart w:id="2317" w:name="_Toc77102072"/>
      <w:bookmarkStart w:id="2318" w:name="_Toc83048700"/>
      <w:r w:rsidRPr="007055D9">
        <w:t>Description and Modeling Parameters</w:t>
      </w:r>
      <w:bookmarkEnd w:id="1118"/>
      <w:bookmarkEnd w:id="2313"/>
      <w:bookmarkEnd w:id="2314"/>
      <w:bookmarkEnd w:id="2315"/>
      <w:bookmarkEnd w:id="2316"/>
      <w:bookmarkEnd w:id="2317"/>
      <w:bookmarkEnd w:id="2318"/>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Caption"/>
        <w:spacing w:before="120"/>
      </w:pPr>
      <w:bookmarkStart w:id="2319" w:name="_Ref428965482"/>
      <w:bookmarkStart w:id="2320" w:name="_Toc3557120"/>
      <w:bookmarkStart w:id="2321" w:name="_Toc34747371"/>
      <w:bookmarkStart w:id="2322" w:name="_Toc76030569"/>
      <w:bookmarkStart w:id="2323"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324" w:name="_Ref428965475"/>
      <w:bookmarkEnd w:id="2319"/>
      <w:r w:rsidRPr="007055D9">
        <w:t>: Weld Line Changing</w:t>
      </w:r>
      <w:r w:rsidRPr="007055D9">
        <w:rPr>
          <w:noProof/>
        </w:rPr>
        <w:t xml:space="preserve"> from Y-Joint to Overlap-Joint</w:t>
      </w:r>
      <w:bookmarkEnd w:id="2320"/>
      <w:bookmarkEnd w:id="2321"/>
      <w:bookmarkEnd w:id="2322"/>
      <w:bookmarkEnd w:id="2323"/>
      <w:bookmarkEnd w:id="2324"/>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Caption"/>
      </w:pPr>
      <w:bookmarkStart w:id="2325" w:name="_Toc3557121"/>
      <w:bookmarkStart w:id="2326" w:name="_Toc34747372"/>
      <w:bookmarkStart w:id="2327" w:name="_Toc76030570"/>
      <w:bookmarkStart w:id="2328"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325"/>
      <w:bookmarkEnd w:id="2326"/>
      <w:bookmarkEnd w:id="2327"/>
      <w:bookmarkEnd w:id="232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Heading3"/>
      </w:pPr>
      <w:bookmarkStart w:id="2329" w:name="_Toc288196463"/>
      <w:bookmarkStart w:id="2330" w:name="_Toc288200761"/>
      <w:bookmarkStart w:id="2331" w:name="_Toc338938907"/>
      <w:bookmarkStart w:id="2332" w:name="_Toc338939104"/>
      <w:bookmarkStart w:id="2333" w:name="_Toc3557004"/>
      <w:bookmarkStart w:id="2334" w:name="_Toc34747254"/>
      <w:bookmarkStart w:id="2335" w:name="_Toc77102073"/>
      <w:bookmarkStart w:id="2336" w:name="_Toc83048701"/>
      <w:bookmarkStart w:id="2337" w:name="_Toc288196487"/>
      <w:bookmarkStart w:id="2338" w:name="_Toc288200789"/>
      <w:bookmarkStart w:id="2339" w:name="_Toc338938910"/>
      <w:bookmarkStart w:id="2340" w:name="_Toc338939129"/>
      <w:r w:rsidRPr="007055D9">
        <w:t>Seam Weld Definition</w:t>
      </w:r>
      <w:bookmarkEnd w:id="2329"/>
      <w:bookmarkEnd w:id="2330"/>
      <w:bookmarkEnd w:id="2331"/>
      <w:bookmarkEnd w:id="2332"/>
      <w:r w:rsidRPr="007055D9">
        <w:t xml:space="preserve"> Overview</w:t>
      </w:r>
      <w:bookmarkEnd w:id="2333"/>
      <w:bookmarkEnd w:id="2334"/>
      <w:bookmarkEnd w:id="2335"/>
      <w:bookmarkEnd w:id="2336"/>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ListBullet"/>
        <w:numPr>
          <w:ilvl w:val="1"/>
          <w:numId w:val="12"/>
        </w:numPr>
        <w:tabs>
          <w:tab w:val="left" w:pos="567"/>
        </w:tabs>
      </w:pPr>
      <w:r w:rsidRPr="007055D9">
        <w:t>Type of the weld</w:t>
      </w:r>
    </w:p>
    <w:p w14:paraId="1B9BA4B9" w14:textId="77777777" w:rsidR="00FC68DB" w:rsidRPr="007055D9" w:rsidRDefault="00FC68DB" w:rsidP="00B202D2">
      <w:pPr>
        <w:pStyle w:val="ListBullet"/>
        <w:numPr>
          <w:ilvl w:val="1"/>
          <w:numId w:val="12"/>
        </w:numPr>
      </w:pPr>
      <w:r w:rsidRPr="007055D9">
        <w:t>Number of weld positions for the type</w:t>
      </w:r>
    </w:p>
    <w:p w14:paraId="3D0B1763" w14:textId="77777777" w:rsidR="00FC68DB" w:rsidRPr="007055D9" w:rsidRDefault="00FC68DB" w:rsidP="00B202D2">
      <w:pPr>
        <w:pStyle w:val="ListBullet"/>
        <w:numPr>
          <w:ilvl w:val="1"/>
          <w:numId w:val="12"/>
        </w:numPr>
      </w:pPr>
      <w:r w:rsidRPr="007055D9">
        <w:t>Supported technology</w:t>
      </w:r>
    </w:p>
    <w:p w14:paraId="6D8D040F" w14:textId="77777777" w:rsidR="00FC68DB" w:rsidRPr="007055D9" w:rsidRDefault="00FC68DB" w:rsidP="00B202D2">
      <w:pPr>
        <w:pStyle w:val="ListBullet"/>
        <w:numPr>
          <w:ilvl w:val="1"/>
          <w:numId w:val="12"/>
        </w:numPr>
      </w:pPr>
      <w:r w:rsidRPr="007055D9">
        <w:t>Valid weld sections</w:t>
      </w:r>
    </w:p>
    <w:p w14:paraId="55E19E25" w14:textId="77777777" w:rsidR="00FC68DB" w:rsidRPr="007055D9" w:rsidRDefault="00FC68DB" w:rsidP="00B202D2">
      <w:pPr>
        <w:pStyle w:val="ListBullet"/>
        <w:numPr>
          <w:ilvl w:val="1"/>
          <w:numId w:val="12"/>
        </w:numPr>
      </w:pPr>
      <w:r w:rsidRPr="007055D9">
        <w:t>Required parameters</w:t>
      </w:r>
    </w:p>
    <w:p w14:paraId="4B7CE475" w14:textId="77777777" w:rsidR="00FC68DB" w:rsidRPr="007055D9" w:rsidRDefault="00FC68DB" w:rsidP="00B202D2">
      <w:pPr>
        <w:pStyle w:val="ListBullet"/>
        <w:numPr>
          <w:ilvl w:val="1"/>
          <w:numId w:val="12"/>
        </w:numPr>
      </w:pPr>
      <w:r w:rsidRPr="007055D9">
        <w:t>Optional parameters with their default values</w:t>
      </w:r>
    </w:p>
    <w:p w14:paraId="11552F61" w14:textId="77777777" w:rsidR="00FC68DB" w:rsidRPr="007055D9" w:rsidRDefault="00FC68DB" w:rsidP="00B202D2">
      <w:pPr>
        <w:pStyle w:val="ListBullet"/>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Caption"/>
      </w:pPr>
      <w:bookmarkStart w:id="2341" w:name="_Toc3557122"/>
      <w:bookmarkStart w:id="2342" w:name="_Toc34747373"/>
      <w:bookmarkStart w:id="2343" w:name="_Toc76030571"/>
      <w:bookmarkStart w:id="2344"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341"/>
      <w:bookmarkEnd w:id="2342"/>
      <w:bookmarkEnd w:id="2343"/>
      <w:bookmarkEnd w:id="2344"/>
    </w:p>
    <w:p w14:paraId="3E80C837" w14:textId="77777777" w:rsidR="00FC68DB" w:rsidRPr="007055D9" w:rsidRDefault="00FC68DB" w:rsidP="00B202D2">
      <w:pPr>
        <w:pStyle w:val="Heading3"/>
      </w:pPr>
      <w:bookmarkStart w:id="2345" w:name="_Toc3557005"/>
      <w:bookmarkStart w:id="2346" w:name="_Toc34747255"/>
      <w:bookmarkStart w:id="2347" w:name="_Toc77102074"/>
      <w:bookmarkStart w:id="2348" w:name="_Toc83048702"/>
      <w:r w:rsidRPr="007055D9">
        <w:lastRenderedPageBreak/>
        <w:t>Specific XML Realization</w:t>
      </w:r>
      <w:bookmarkEnd w:id="2345"/>
      <w:bookmarkEnd w:id="2346"/>
      <w:bookmarkEnd w:id="2347"/>
      <w:bookmarkEnd w:id="2348"/>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349" w:name="XMLStructureSeamWelds"/>
      <w:bookmarkEnd w:id="2349"/>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Caption"/>
      </w:pPr>
      <w:bookmarkStart w:id="2350" w:name="_Toc3557123"/>
      <w:bookmarkStart w:id="2351" w:name="_Toc34747374"/>
      <w:bookmarkStart w:id="2352" w:name="_Toc76030572"/>
      <w:bookmarkStart w:id="2353"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350"/>
      <w:bookmarkEnd w:id="2351"/>
      <w:bookmarkEnd w:id="2352"/>
      <w:bookmarkEnd w:id="2353"/>
    </w:p>
    <w:p w14:paraId="7D1BCE42" w14:textId="77777777" w:rsidR="00FC68DB" w:rsidRPr="007055D9" w:rsidRDefault="00FC68DB" w:rsidP="00B202D2">
      <w:pPr>
        <w:pStyle w:val="Heading3"/>
      </w:pPr>
      <w:bookmarkStart w:id="2354" w:name="_Toc3557006"/>
      <w:bookmarkStart w:id="2355" w:name="_Toc34747256"/>
      <w:bookmarkStart w:id="2356" w:name="_Toc77102075"/>
      <w:bookmarkStart w:id="2357" w:name="_Toc83048703"/>
      <w:r w:rsidRPr="007055D9">
        <w:t>Generic Seam Weld Definition</w:t>
      </w:r>
      <w:bookmarkEnd w:id="2337"/>
      <w:bookmarkEnd w:id="2338"/>
      <w:bookmarkEnd w:id="2339"/>
      <w:bookmarkEnd w:id="2340"/>
      <w:bookmarkEnd w:id="2354"/>
      <w:bookmarkEnd w:id="2355"/>
      <w:bookmarkEnd w:id="2356"/>
      <w:bookmarkEnd w:id="2357"/>
    </w:p>
    <w:p w14:paraId="2EC4C0A0" w14:textId="2480649E" w:rsidR="00FC68DB" w:rsidRPr="007055D9" w:rsidDel="00B33791" w:rsidRDefault="00FC68DB" w:rsidP="00B202D2">
      <w:pPr>
        <w:pStyle w:val="Heading4"/>
        <w:rPr>
          <w:del w:id="2358" w:author="nick" w:date="2021-10-27T10:29:00Z"/>
        </w:rPr>
      </w:pPr>
      <w:bookmarkStart w:id="2359" w:name="_Toc3557007"/>
      <w:bookmarkStart w:id="2360" w:name="_Toc34747257"/>
      <w:bookmarkStart w:id="2361" w:name="_Toc77102076"/>
      <w:del w:id="2362" w:author="nick" w:date="2021-10-27T10:29:00Z">
        <w:r w:rsidRPr="007055D9" w:rsidDel="00B33791">
          <w:delText>Identification</w:delText>
        </w:r>
        <w:bookmarkEnd w:id="2359"/>
        <w:bookmarkEnd w:id="2360"/>
        <w:bookmarkEnd w:id="2361"/>
      </w:del>
    </w:p>
    <w:p w14:paraId="4D1E7D56" w14:textId="38B4BCD4" w:rsidR="00FC68DB" w:rsidRPr="007055D9" w:rsidDel="00B33791" w:rsidRDefault="00FC68DB" w:rsidP="00B202D2">
      <w:pPr>
        <w:rPr>
          <w:del w:id="2363" w:author="nick" w:date="2021-10-27T10:29:00Z"/>
        </w:rPr>
      </w:pPr>
      <w:del w:id="2364"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365" w:author="nick" w:date="2021-10-27T08:52:00Z">
        <w:r w:rsidRPr="007055D9" w:rsidDel="00BD4F32">
          <w:delText>.</w:delText>
        </w:r>
      </w:del>
      <w:del w:id="2366"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367"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368" w:author="nick" w:date="2021-10-27T10:29:00Z"/>
                <w:b/>
                <w:i/>
              </w:rPr>
            </w:pPr>
            <w:del w:id="2369"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370" w:author="nick" w:date="2021-10-27T10:29:00Z"/>
                <w:b/>
                <w:i/>
              </w:rPr>
            </w:pPr>
            <w:del w:id="2371"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372" w:author="nick" w:date="2021-10-27T10:29:00Z"/>
                <w:b/>
                <w:i/>
              </w:rPr>
            </w:pPr>
            <w:del w:id="2373"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374" w:author="nick" w:date="2021-10-27T10:29:00Z"/>
                <w:b/>
                <w:i/>
              </w:rPr>
            </w:pPr>
            <w:del w:id="2375"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376" w:author="nick" w:date="2021-10-27T10:29:00Z"/>
        </w:trPr>
        <w:tc>
          <w:tcPr>
            <w:tcW w:w="1544" w:type="dxa"/>
            <w:shd w:val="clear" w:color="auto" w:fill="auto"/>
            <w:vAlign w:val="bottom"/>
          </w:tcPr>
          <w:p w14:paraId="0CE07CB9" w14:textId="45D35E87" w:rsidR="00FC68DB" w:rsidRPr="00030A40" w:rsidDel="00B33791" w:rsidRDefault="00FC68DB" w:rsidP="00B202D2">
            <w:pPr>
              <w:rPr>
                <w:del w:id="2377" w:author="nick" w:date="2021-10-27T10:29:00Z"/>
                <w:sz w:val="20"/>
                <w:szCs w:val="20"/>
              </w:rPr>
            </w:pPr>
            <w:del w:id="2378"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379" w:author="nick" w:date="2021-10-27T10:29:00Z"/>
                <w:sz w:val="20"/>
                <w:szCs w:val="20"/>
              </w:rPr>
            </w:pPr>
            <w:del w:id="2380"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381" w:author="nick" w:date="2021-10-27T10:29:00Z"/>
                <w:sz w:val="20"/>
                <w:szCs w:val="20"/>
              </w:rPr>
            </w:pPr>
            <w:del w:id="2382"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383" w:author="nick" w:date="2021-10-27T10:29:00Z"/>
                <w:sz w:val="20"/>
                <w:szCs w:val="20"/>
              </w:rPr>
            </w:pPr>
            <w:del w:id="2384" w:author="nick" w:date="2021-10-27T10:29:00Z">
              <w:r w:rsidRPr="00030A40" w:rsidDel="00B33791">
                <w:rPr>
                  <w:sz w:val="20"/>
                  <w:szCs w:val="20"/>
                </w:rPr>
                <w:delText>-</w:delText>
              </w:r>
            </w:del>
          </w:p>
        </w:tc>
      </w:tr>
      <w:tr w:rsidR="00FC68DB" w:rsidRPr="007055D9" w:rsidDel="00B33791" w14:paraId="1F6C735C" w14:textId="01DD2DC6" w:rsidTr="00FC68DB">
        <w:trPr>
          <w:jc w:val="center"/>
          <w:del w:id="2385" w:author="nick" w:date="2021-10-27T10:29:00Z"/>
        </w:trPr>
        <w:tc>
          <w:tcPr>
            <w:tcW w:w="1544" w:type="dxa"/>
            <w:shd w:val="clear" w:color="auto" w:fill="auto"/>
          </w:tcPr>
          <w:p w14:paraId="3EFEAD3C" w14:textId="2B07E7A8" w:rsidR="00FC68DB" w:rsidRPr="007055D9" w:rsidDel="00B33791" w:rsidRDefault="00FC68DB" w:rsidP="00B202D2">
            <w:pPr>
              <w:rPr>
                <w:del w:id="2386" w:author="nick" w:date="2021-10-27T10:29:00Z"/>
              </w:rPr>
            </w:pPr>
            <w:del w:id="2387"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388" w:author="nick" w:date="2021-10-27T10:29:00Z"/>
              </w:rPr>
            </w:pPr>
            <w:del w:id="2389"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390" w:author="nick" w:date="2021-10-27T10:29:00Z"/>
              </w:rPr>
            </w:pPr>
            <w:del w:id="2391"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392" w:author="nick" w:date="2021-10-27T10:29:00Z"/>
              </w:rPr>
            </w:pPr>
            <w:del w:id="2393"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Caption"/>
        <w:spacing w:before="120"/>
        <w:rPr>
          <w:del w:id="2394" w:author="nick" w:date="2021-10-27T10:29:00Z"/>
        </w:rPr>
      </w:pPr>
      <w:bookmarkStart w:id="2395" w:name="_Toc3566485"/>
      <w:bookmarkStart w:id="2396" w:name="_Toc34747486"/>
      <w:bookmarkStart w:id="2397" w:name="_Toc77095944"/>
      <w:bookmarkStart w:id="2398" w:name="_Toc85722054"/>
      <w:del w:id="2399"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395"/>
        <w:bookmarkEnd w:id="2396"/>
        <w:bookmarkEnd w:id="2397"/>
        <w:bookmarkEnd w:id="2398"/>
      </w:del>
    </w:p>
    <w:p w14:paraId="6BED641B" w14:textId="4CA8540F" w:rsidR="00FC68DB" w:rsidRPr="007055D9" w:rsidDel="00B33791" w:rsidRDefault="00FC68DB" w:rsidP="00B202D2">
      <w:pPr>
        <w:pStyle w:val="Heading5"/>
        <w:rPr>
          <w:del w:id="2400" w:author="nick" w:date="2021-10-27T10:29:00Z"/>
        </w:rPr>
      </w:pPr>
      <w:del w:id="2401"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402" w:author="nick" w:date="2021-10-27T10:29:00Z"/>
        </w:rPr>
      </w:pPr>
      <w:del w:id="2403"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404" w:author="nick" w:date="2021-10-27T10:29:00Z"/>
        </w:rPr>
      </w:pPr>
      <w:del w:id="2405"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406" w:author="nick" w:date="2021-10-27T10:29:00Z"/>
        </w:rPr>
      </w:pPr>
    </w:p>
    <w:p w14:paraId="13404BA3" w14:textId="61EBF668" w:rsidR="00FC68DB" w:rsidRPr="00D977AB" w:rsidDel="00B33791" w:rsidRDefault="00FC68DB" w:rsidP="00B202D2">
      <w:pPr>
        <w:pStyle w:val="XMLCode"/>
        <w:rPr>
          <w:del w:id="2407" w:author="nick" w:date="2021-10-27T10:29:00Z"/>
        </w:rPr>
      </w:pPr>
      <w:del w:id="2408"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409" w:author="nick" w:date="2021-10-27T10:29:00Z"/>
          <w:b/>
          <w:color w:val="0070C0"/>
        </w:rPr>
      </w:pPr>
      <w:del w:id="2410"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411" w:author="nick" w:date="2021-10-27T10:29:00Z"/>
        </w:rPr>
      </w:pPr>
      <w:del w:id="2412"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413" w:author="nick" w:date="2021-10-27T10:29:00Z"/>
        </w:rPr>
      </w:pPr>
      <w:del w:id="2414"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415" w:author="nick" w:date="2021-10-27T10:29:00Z"/>
        </w:rPr>
      </w:pPr>
      <w:del w:id="2416"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417" w:author="nick" w:date="2021-10-27T10:29:00Z"/>
        </w:rPr>
      </w:pPr>
      <w:del w:id="2418"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419" w:author="nick" w:date="2021-10-27T10:29:00Z"/>
        </w:rPr>
      </w:pPr>
      <w:del w:id="2420"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421" w:author="nick" w:date="2021-10-27T10:29:00Z"/>
        </w:rPr>
      </w:pPr>
      <w:del w:id="2422"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423" w:author="nick" w:date="2021-10-27T10:29:00Z"/>
        </w:rPr>
      </w:pPr>
      <w:del w:id="2424"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425" w:author="nick" w:date="2021-10-27T10:29:00Z"/>
        </w:rPr>
      </w:pPr>
      <w:del w:id="2426"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427" w:author="nick" w:date="2021-10-27T10:29:00Z"/>
        </w:rPr>
      </w:pPr>
      <w:del w:id="2428"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429" w:author="nick" w:date="2021-10-27T10:29:00Z"/>
          <w:b/>
          <w:color w:val="0070C0"/>
        </w:rPr>
      </w:pPr>
      <w:del w:id="2430"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431" w:author="nick" w:date="2021-10-27T10:29:00Z"/>
        </w:rPr>
      </w:pPr>
      <w:del w:id="2432" w:author="nick" w:date="2021-10-27T10:29:00Z">
        <w:r w:rsidDel="00B33791">
          <w:delText>&lt;/connection_list&gt;</w:delText>
        </w:r>
      </w:del>
    </w:p>
    <w:p w14:paraId="619403D2" w14:textId="17E2549A" w:rsidR="00FC68DB" w:rsidRPr="007055D9" w:rsidDel="00B33791" w:rsidRDefault="00FC68DB" w:rsidP="00B202D2">
      <w:pPr>
        <w:pStyle w:val="XMLCode"/>
        <w:rPr>
          <w:del w:id="2433" w:author="nick" w:date="2021-10-27T10:29:00Z"/>
        </w:rPr>
      </w:pPr>
    </w:p>
    <w:p w14:paraId="066381A2" w14:textId="77777777" w:rsidR="00FC68DB" w:rsidRPr="007055D9" w:rsidRDefault="00FC68DB" w:rsidP="00B202D2">
      <w:pPr>
        <w:pStyle w:val="Heading4"/>
      </w:pPr>
      <w:bookmarkStart w:id="2434" w:name="_Ref414571756"/>
      <w:bookmarkStart w:id="2435" w:name="_Toc3557008"/>
      <w:bookmarkStart w:id="2436" w:name="_Toc34747258"/>
      <w:bookmarkStart w:id="2437" w:name="_Toc77102077"/>
      <w:r w:rsidRPr="007055D9">
        <w:lastRenderedPageBreak/>
        <w:t>Type Specification</w:t>
      </w:r>
      <w:bookmarkEnd w:id="2434"/>
      <w:bookmarkEnd w:id="2435"/>
      <w:bookmarkEnd w:id="2436"/>
      <w:bookmarkEnd w:id="2437"/>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Heading5"/>
        <w:rPr>
          <w:rStyle w:val="CommentReference"/>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Caption"/>
        <w:spacing w:before="120"/>
      </w:pPr>
      <w:bookmarkStart w:id="2438" w:name="_Toc3566486"/>
      <w:bookmarkStart w:id="2439" w:name="_Toc34747487"/>
      <w:bookmarkStart w:id="2440" w:name="_Toc77095945"/>
      <w:bookmarkStart w:id="2441" w:name="_Toc85722055"/>
      <w:bookmarkStart w:id="2442" w:name="_Toc338939134"/>
      <w:bookmarkStart w:id="2443" w:name="_Toc288196488"/>
      <w:bookmarkStart w:id="2444" w:name="_Toc288200790"/>
      <w:bookmarkStart w:id="2445"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2438"/>
      <w:bookmarkEnd w:id="2439"/>
      <w:bookmarkEnd w:id="2440"/>
      <w:bookmarkEnd w:id="2441"/>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Strong"/>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Heading5"/>
      </w:pPr>
      <w:r>
        <w:t>Definition of sub</w:t>
      </w:r>
      <w:r w:rsidRPr="004106D7">
        <w:t>type</w:t>
      </w:r>
      <w:bookmarkEnd w:id="244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ListBullet"/>
        <w:numPr>
          <w:ilvl w:val="0"/>
          <w:numId w:val="12"/>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B202D2">
      <w:pPr>
        <w:pStyle w:val="ListBullet"/>
        <w:numPr>
          <w:ilvl w:val="0"/>
          <w:numId w:val="12"/>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B202D2">
      <w:pPr>
        <w:pStyle w:val="ListBullet"/>
        <w:numPr>
          <w:ilvl w:val="0"/>
          <w:numId w:val="12"/>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0FC1BF51" w:rsidR="00FC68DB" w:rsidRPr="006A21C5" w:rsidRDefault="00FC68DB" w:rsidP="00B202D2">
      <w:pPr>
        <w:pStyle w:val="ListBullet"/>
        <w:numPr>
          <w:ilvl w:val="0"/>
          <w:numId w:val="12"/>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ListBullet"/>
        <w:numPr>
          <w:ilvl w:val="0"/>
          <w:numId w:val="12"/>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B202D2">
      <w:pPr>
        <w:pStyle w:val="ListBullet"/>
        <w:numPr>
          <w:ilvl w:val="0"/>
          <w:numId w:val="12"/>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B202D2">
      <w:pPr>
        <w:pStyle w:val="ListBullet"/>
        <w:numPr>
          <w:ilvl w:val="0"/>
          <w:numId w:val="12"/>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B202D2">
      <w:pPr>
        <w:pStyle w:val="ListBullet"/>
        <w:numPr>
          <w:ilvl w:val="0"/>
          <w:numId w:val="12"/>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B202D2">
      <w:pPr>
        <w:pStyle w:val="ListBullet"/>
        <w:numPr>
          <w:ilvl w:val="0"/>
          <w:numId w:val="12"/>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2446" w:name="_Toc288196490"/>
      <w:bookmarkStart w:id="2447" w:name="_Toc288200792"/>
      <w:bookmarkStart w:id="2448" w:name="_Toc338939132"/>
      <w:bookmarkStart w:id="2449" w:name="_Toc288196468"/>
      <w:bookmarkStart w:id="2450" w:name="_Toc288200771"/>
      <w:bookmarkStart w:id="2451" w:name="_Toc338938904"/>
      <w:bookmarkStart w:id="2452" w:name="_Toc338939100"/>
      <w:bookmarkEnd w:id="2443"/>
      <w:bookmarkEnd w:id="2444"/>
      <w:bookmarkEnd w:id="244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Caption"/>
        <w:spacing w:before="120"/>
      </w:pPr>
      <w:bookmarkStart w:id="2453" w:name="_Toc3566487"/>
      <w:bookmarkStart w:id="2454" w:name="_Toc34747488"/>
      <w:bookmarkStart w:id="2455" w:name="_Toc77095946"/>
      <w:bookmarkStart w:id="2456"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53"/>
      <w:bookmarkEnd w:id="2454"/>
      <w:bookmarkEnd w:id="2455"/>
      <w:bookmarkEnd w:id="2456"/>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Caption"/>
        <w:spacing w:before="120"/>
      </w:pPr>
      <w:bookmarkStart w:id="2457" w:name="_Toc3566488"/>
      <w:bookmarkStart w:id="2458" w:name="_Toc34747489"/>
      <w:bookmarkStart w:id="2459" w:name="_Toc77095947"/>
      <w:bookmarkStart w:id="2460"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457"/>
      <w:bookmarkEnd w:id="2458"/>
      <w:bookmarkEnd w:id="2459"/>
      <w:bookmarkEnd w:id="2460"/>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Heading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Heading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ListBullet"/>
        <w:numPr>
          <w:ilvl w:val="0"/>
          <w:numId w:val="12"/>
        </w:numPr>
      </w:pPr>
      <w:r w:rsidRPr="007A0587">
        <w:t>Resistance welding</w:t>
      </w:r>
    </w:p>
    <w:p w14:paraId="20CC47BA" w14:textId="77777777" w:rsidR="00FC68DB" w:rsidRPr="007A0587" w:rsidRDefault="00FC68DB" w:rsidP="00B202D2">
      <w:pPr>
        <w:pStyle w:val="ListBullet"/>
        <w:numPr>
          <w:ilvl w:val="0"/>
          <w:numId w:val="12"/>
        </w:numPr>
      </w:pPr>
      <w:r w:rsidRPr="007A0587">
        <w:t>Arc welding</w:t>
      </w:r>
    </w:p>
    <w:p w14:paraId="57E87AF8" w14:textId="77777777" w:rsidR="00FC68DB" w:rsidRDefault="00FC68DB" w:rsidP="00B202D2">
      <w:pPr>
        <w:pStyle w:val="ListBullet"/>
        <w:numPr>
          <w:ilvl w:val="0"/>
          <w:numId w:val="12"/>
        </w:numPr>
      </w:pPr>
      <w:r w:rsidRPr="007A0587">
        <w:t>Energy beam welding (e.g. laser)</w:t>
      </w:r>
    </w:p>
    <w:p w14:paraId="0CC2521D" w14:textId="77777777" w:rsidR="00FC68DB" w:rsidRPr="007A0587" w:rsidRDefault="00FC68DB" w:rsidP="00B202D2">
      <w:pPr>
        <w:pStyle w:val="ListBullet"/>
        <w:numPr>
          <w:ilvl w:val="0"/>
          <w:numId w:val="12"/>
        </w:numPr>
      </w:pPr>
      <w:r>
        <w:t>Friction welding</w:t>
      </w:r>
    </w:p>
    <w:p w14:paraId="15D4EA18" w14:textId="77777777" w:rsidR="00FC68DB" w:rsidRPr="007A0587" w:rsidRDefault="00FC68DB" w:rsidP="00B202D2">
      <w:pPr>
        <w:pStyle w:val="ListBullet"/>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ListBullet"/>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ListBullet"/>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2461" w:name="_Toc288196493"/>
      <w:bookmarkStart w:id="2462"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Heading4"/>
      </w:pPr>
      <w:bookmarkStart w:id="2463" w:name="GenericSeamWeldWeldPosition"/>
      <w:bookmarkStart w:id="2464" w:name="GenericSeamWelParameters"/>
      <w:bookmarkStart w:id="2465" w:name="GenericSeamWeldSubType"/>
      <w:bookmarkStart w:id="2466" w:name="GenericSeamWeldWeldingPosition"/>
      <w:bookmarkStart w:id="2467" w:name="_Toc3557009"/>
      <w:bookmarkStart w:id="2468" w:name="_Toc34747259"/>
      <w:bookmarkStart w:id="2469" w:name="_Toc77102078"/>
      <w:bookmarkStart w:id="2470" w:name="_Toc338938905"/>
      <w:bookmarkStart w:id="2471" w:name="_Toc338939101"/>
      <w:bookmarkStart w:id="2472" w:name="_Toc338939136"/>
      <w:bookmarkEnd w:id="2446"/>
      <w:bookmarkEnd w:id="2447"/>
      <w:bookmarkEnd w:id="2448"/>
      <w:bookmarkEnd w:id="2449"/>
      <w:bookmarkEnd w:id="2450"/>
      <w:bookmarkEnd w:id="2451"/>
      <w:bookmarkEnd w:id="2452"/>
      <w:bookmarkEnd w:id="2461"/>
      <w:bookmarkEnd w:id="2462"/>
      <w:bookmarkEnd w:id="2463"/>
      <w:bookmarkEnd w:id="2464"/>
      <w:bookmarkEnd w:id="2465"/>
      <w:bookmarkEnd w:id="2466"/>
      <w:r>
        <w:t>Weld Position and Sheet Metal Parameters</w:t>
      </w:r>
      <w:bookmarkEnd w:id="2467"/>
      <w:bookmarkEnd w:id="2468"/>
      <w:bookmarkEnd w:id="2469"/>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Caption"/>
      </w:pPr>
      <w:bookmarkStart w:id="2473" w:name="_Ref397587838"/>
      <w:bookmarkStart w:id="2474" w:name="_Toc3557124"/>
      <w:bookmarkStart w:id="2475" w:name="_Toc34747375"/>
      <w:bookmarkStart w:id="2476" w:name="_Toc76030573"/>
      <w:bookmarkStart w:id="2477"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473"/>
      <w:r w:rsidRPr="007055D9">
        <w:t xml:space="preserve">: Sheet Parameters vs. </w:t>
      </w:r>
      <w:r w:rsidRPr="007055D9">
        <w:rPr>
          <w:noProof/>
        </w:rPr>
        <w:t xml:space="preserve"> Weld Position Parameters</w:t>
      </w:r>
      <w:bookmarkEnd w:id="2474"/>
      <w:bookmarkEnd w:id="2475"/>
      <w:bookmarkEnd w:id="2476"/>
      <w:bookmarkEnd w:id="2477"/>
    </w:p>
    <w:p w14:paraId="02CCF9A7" w14:textId="77777777" w:rsidR="00FC68DB" w:rsidRDefault="00FC68DB" w:rsidP="00B202D2">
      <w:pPr>
        <w:pStyle w:val="Heading4"/>
      </w:pPr>
      <w:bookmarkStart w:id="2478" w:name="_Toc3557010"/>
      <w:bookmarkStart w:id="2479" w:name="_Toc34747260"/>
      <w:bookmarkStart w:id="2480" w:name="_Toc77102079"/>
      <w:bookmarkStart w:id="2481" w:name="_Ref397525982"/>
      <w:r w:rsidRPr="007055D9">
        <w:t>Parameters Assigned to a Specific Sheet of the Flange</w:t>
      </w:r>
      <w:bookmarkEnd w:id="2478"/>
      <w:bookmarkEnd w:id="2479"/>
      <w:bookmarkEnd w:id="2480"/>
      <w:r w:rsidRPr="007055D9">
        <w:t xml:space="preserve"> </w:t>
      </w:r>
      <w:bookmarkEnd w:id="2481"/>
    </w:p>
    <w:p w14:paraId="0C923C42" w14:textId="77777777" w:rsidR="00FC68DB" w:rsidRPr="00433A07" w:rsidRDefault="00FC68DB" w:rsidP="00B202D2">
      <w:pPr>
        <w:pStyle w:val="Heading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Heading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Caption"/>
        <w:spacing w:before="120"/>
      </w:pPr>
      <w:bookmarkStart w:id="2482" w:name="_Toc3566489"/>
      <w:bookmarkStart w:id="2483" w:name="_Toc34747490"/>
      <w:bookmarkStart w:id="2484" w:name="_Toc77095948"/>
      <w:bookmarkStart w:id="2485"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2482"/>
      <w:bookmarkEnd w:id="2483"/>
      <w:bookmarkEnd w:id="2484"/>
      <w:bookmarkEnd w:id="2485"/>
    </w:p>
    <w:p w14:paraId="7CB9C42A" w14:textId="77777777" w:rsidR="00FC68DB" w:rsidRPr="007055D9" w:rsidRDefault="00FC68DB" w:rsidP="00B202D2">
      <w:pPr>
        <w:pStyle w:val="Heading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Heading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Strong"/>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Heading5"/>
      </w:pPr>
      <w:r w:rsidRPr="007055D9">
        <w:t xml:space="preserve">Attribute </w:t>
      </w:r>
      <w:r>
        <w:t>"sheet_thickness"</w:t>
      </w:r>
    </w:p>
    <w:p w14:paraId="72E60886" w14:textId="23D3F81A"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Strong"/>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Heading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Heading4"/>
      </w:pPr>
      <w:bookmarkStart w:id="2486" w:name="_Welding_Position"/>
      <w:bookmarkStart w:id="2487" w:name="_Ref397524978"/>
      <w:bookmarkStart w:id="2488" w:name="_Toc3557011"/>
      <w:bookmarkStart w:id="2489" w:name="_Toc34747261"/>
      <w:bookmarkStart w:id="2490" w:name="_Toc77102080"/>
      <w:bookmarkEnd w:id="2486"/>
      <w:r w:rsidRPr="007055D9">
        <w:t>Welding Position</w:t>
      </w:r>
      <w:bookmarkEnd w:id="2470"/>
      <w:bookmarkEnd w:id="2471"/>
      <w:bookmarkEnd w:id="2487"/>
      <w:bookmarkEnd w:id="2488"/>
      <w:bookmarkEnd w:id="2489"/>
      <w:bookmarkEnd w:id="2490"/>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491"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Caption"/>
      </w:pPr>
      <w:bookmarkStart w:id="2492" w:name="_Ref397529286"/>
      <w:bookmarkStart w:id="2493" w:name="_Toc3557125"/>
      <w:bookmarkStart w:id="2494" w:name="_Toc34747376"/>
      <w:bookmarkStart w:id="2495" w:name="_Toc76030574"/>
      <w:bookmarkStart w:id="2496" w:name="_Toc85721932"/>
      <w:r w:rsidRPr="007055D9">
        <w:t xml:space="preserve">Figure </w:t>
      </w:r>
      <w:bookmarkStart w:id="2497" w:name="Figure10"/>
      <w:r>
        <w:fldChar w:fldCharType="begin"/>
      </w:r>
      <w:r>
        <w:instrText xml:space="preserve"> SEQ Figure \* ARABIC </w:instrText>
      </w:r>
      <w:r>
        <w:fldChar w:fldCharType="separate"/>
      </w:r>
      <w:r w:rsidR="004C113B">
        <w:rPr>
          <w:noProof/>
        </w:rPr>
        <w:t>53</w:t>
      </w:r>
      <w:r>
        <w:fldChar w:fldCharType="end"/>
      </w:r>
      <w:bookmarkEnd w:id="2492"/>
      <w:bookmarkEnd w:id="2497"/>
      <w:r w:rsidRPr="007055D9">
        <w:t>: Welding Position of a Y-Joint</w:t>
      </w:r>
      <w:bookmarkEnd w:id="2493"/>
      <w:bookmarkEnd w:id="2494"/>
      <w:bookmarkEnd w:id="2495"/>
      <w:bookmarkEnd w:id="2496"/>
    </w:p>
    <w:p w14:paraId="793EF08A" w14:textId="77777777" w:rsidR="00FC68DB" w:rsidRPr="007055D9" w:rsidRDefault="00FC68DB" w:rsidP="00B202D2">
      <w:pPr>
        <w:pStyle w:val="Heading5"/>
      </w:pPr>
      <w:r w:rsidRPr="007055D9">
        <w:t>Primary and Secondary Sides</w:t>
      </w:r>
      <w:bookmarkEnd w:id="2491"/>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Heading5"/>
      </w:pPr>
      <w:bookmarkStart w:id="2498" w:name="_Toc288196495"/>
      <w:bookmarkStart w:id="2499" w:name="_Toc288200797"/>
      <w:bookmarkStart w:id="2500" w:name="_Toc338939138"/>
      <w:bookmarkEnd w:id="2472"/>
      <w:r w:rsidRPr="007055D9">
        <w:t xml:space="preserve">Element </w:t>
      </w:r>
      <w:r>
        <w:t>"</w:t>
      </w:r>
      <w:r w:rsidRPr="007055D9">
        <w:t>weld_position</w:t>
      </w:r>
      <w:bookmarkEnd w:id="2498"/>
      <w:bookmarkEnd w:id="2499"/>
      <w:bookmarkEnd w:id="2500"/>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proofErr w:type="gramStart"/>
            <w:r>
              <w:rPr>
                <w:sz w:val="20"/>
                <w:szCs w:val="20"/>
              </w:rPr>
              <w:t>mutually</w:t>
            </w:r>
            <w:proofErr w:type="gramEnd"/>
            <w:r>
              <w:rPr>
                <w:sz w:val="20"/>
                <w:szCs w:val="20"/>
              </w:rPr>
              <w:t xml:space="preserve">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Caption"/>
        <w:spacing w:before="120"/>
      </w:pPr>
      <w:bookmarkStart w:id="2501" w:name="_Toc77095949"/>
      <w:bookmarkStart w:id="2502"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01"/>
      <w:bookmarkEnd w:id="2502"/>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Caption"/>
        <w:spacing w:before="120"/>
      </w:pPr>
      <w:bookmarkStart w:id="2503" w:name="_Toc3566490"/>
      <w:bookmarkStart w:id="2504" w:name="_Toc34747491"/>
      <w:bookmarkStart w:id="2505" w:name="_Toc77095950"/>
      <w:bookmarkStart w:id="2506"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2503"/>
      <w:bookmarkEnd w:id="2504"/>
      <w:bookmarkEnd w:id="2505"/>
      <w:bookmarkEnd w:id="2506"/>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Heading5"/>
      </w:pPr>
      <w:bookmarkStart w:id="2507"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507"/>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Caption"/>
      </w:pPr>
      <w:bookmarkStart w:id="2508" w:name="_Ref397529572"/>
      <w:bookmarkStart w:id="2509" w:name="Figure11"/>
      <w:bookmarkStart w:id="2510" w:name="_Toc3557126"/>
      <w:bookmarkStart w:id="2511" w:name="_Toc34747377"/>
      <w:bookmarkStart w:id="2512" w:name="_Toc76030575"/>
      <w:bookmarkStart w:id="2513"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508"/>
      <w:bookmarkEnd w:id="2509"/>
      <w:r w:rsidRPr="007055D9">
        <w:t xml:space="preserve">: Welding Position </w:t>
      </w:r>
      <w:r>
        <w:t>vector direction and length</w:t>
      </w:r>
      <w:bookmarkEnd w:id="2510"/>
      <w:bookmarkEnd w:id="2511"/>
      <w:bookmarkEnd w:id="2512"/>
      <w:bookmarkEnd w:id="2513"/>
    </w:p>
    <w:p w14:paraId="3FD74BE5" w14:textId="77777777" w:rsidR="00FC68DB" w:rsidRPr="007055D9" w:rsidRDefault="00FC68DB" w:rsidP="00B202D2">
      <w:pPr>
        <w:pStyle w:val="Heading5"/>
      </w:pPr>
      <w:bookmarkStart w:id="2514" w:name="_Toc338939140"/>
      <w:bookmarkStart w:id="2515" w:name="_Toc338939137"/>
      <w:bookmarkStart w:id="2516" w:name="_Toc338938906"/>
      <w:bookmarkStart w:id="2517" w:name="_Toc338939103"/>
      <w:r w:rsidRPr="007055D9">
        <w:lastRenderedPageBreak/>
        <w:t xml:space="preserve">Attribute </w:t>
      </w:r>
      <w:r>
        <w:t>"</w:t>
      </w:r>
      <w:r w:rsidRPr="007055D9">
        <w:t>reference</w:t>
      </w:r>
      <w:bookmarkEnd w:id="2514"/>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Heading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ListBullet"/>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ListBullet"/>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Heading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Heading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Heading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Heading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Heading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Heading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Heading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Heading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Heading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Heading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Strong"/>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Heading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Strong"/>
        </w:rPr>
        <w:sym w:font="Symbol" w:char="F0A5"/>
      </w:r>
      <w:r>
        <w:t>)</w:t>
      </w:r>
      <w:r w:rsidRPr="007055D9">
        <w:t>.</w:t>
      </w:r>
    </w:p>
    <w:p w14:paraId="257647E3" w14:textId="77777777" w:rsidR="00FC68DB" w:rsidRPr="00E82BEB" w:rsidRDefault="00FC68DB" w:rsidP="00B202D2">
      <w:pPr>
        <w:pStyle w:val="Heading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Heading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ListBullet"/>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Caption"/>
        <w:spacing w:before="120"/>
      </w:pPr>
      <w:bookmarkStart w:id="2518" w:name="_Toc3566491"/>
      <w:bookmarkStart w:id="2519" w:name="_Toc34747492"/>
      <w:bookmarkStart w:id="2520" w:name="_Toc77095951"/>
      <w:bookmarkStart w:id="2521" w:name="_Toc85722061"/>
      <w:bookmarkStart w:id="2522" w:name="_Toc338939148"/>
      <w:bookmarkStart w:id="2523" w:name="_Toc288196499"/>
      <w:bookmarkStart w:id="2524" w:name="_Toc288200801"/>
      <w:bookmarkEnd w:id="2515"/>
      <w:bookmarkEnd w:id="2516"/>
      <w:bookmarkEnd w:id="2517"/>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518"/>
      <w:r>
        <w:t>"</w:t>
      </w:r>
      <w:bookmarkEnd w:id="2519"/>
      <w:bookmarkEnd w:id="2520"/>
      <w:bookmarkEnd w:id="2521"/>
    </w:p>
    <w:p w14:paraId="1F914976"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Heading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Heading5"/>
      </w:pPr>
      <w:r w:rsidRPr="007055D9">
        <w:t xml:space="preserve">Attribute </w:t>
      </w:r>
      <w:r>
        <w:t>"</w:t>
      </w:r>
      <w:r w:rsidRPr="007055D9">
        <w:t>shape</w:t>
      </w:r>
      <w:bookmarkEnd w:id="2522"/>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ListBullet"/>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ListBullet"/>
        <w:numPr>
          <w:ilvl w:val="0"/>
          <w:numId w:val="12"/>
        </w:numPr>
        <w:rPr>
          <w:rStyle w:val="XMLAttribute"/>
        </w:rPr>
      </w:pPr>
      <w:r w:rsidRPr="007055D9">
        <w:rPr>
          <w:rStyle w:val="XMLAttribute"/>
        </w:rPr>
        <w:t>convex</w:t>
      </w:r>
    </w:p>
    <w:p w14:paraId="0F3E2171" w14:textId="77777777" w:rsidR="00FC68DB" w:rsidRDefault="00FC68DB" w:rsidP="00B202D2">
      <w:pPr>
        <w:pStyle w:val="ListBullet"/>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Heading5"/>
      </w:pPr>
      <w:bookmarkStart w:id="2525" w:name="_Toc338939149"/>
      <w:r w:rsidRPr="007055D9">
        <w:t xml:space="preserve">Attribute </w:t>
      </w:r>
      <w:r>
        <w:t>"</w:t>
      </w:r>
      <w:r w:rsidRPr="007055D9">
        <w:t>penetration</w:t>
      </w:r>
      <w:bookmarkEnd w:id="2523"/>
      <w:bookmarkEnd w:id="2524"/>
      <w:bookmarkEnd w:id="2525"/>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Heading3"/>
      </w:pPr>
      <w:bookmarkStart w:id="2526" w:name="ModelizationWeldDefinition"/>
      <w:bookmarkStart w:id="2527" w:name="WeldDefinition"/>
      <w:bookmarkStart w:id="2528" w:name="WeldDefinitionButtWeld"/>
      <w:bookmarkStart w:id="2529" w:name="_Toc288200762"/>
      <w:bookmarkStart w:id="2530" w:name="_Toc338939106"/>
      <w:bookmarkStart w:id="2531" w:name="_Toc3557012"/>
      <w:bookmarkStart w:id="2532" w:name="_Toc34747262"/>
      <w:bookmarkStart w:id="2533" w:name="_Toc77102081"/>
      <w:bookmarkStart w:id="2534" w:name="_Toc83048704"/>
      <w:bookmarkStart w:id="2535" w:name="_Toc288196464"/>
      <w:bookmarkEnd w:id="2526"/>
      <w:bookmarkEnd w:id="2527"/>
      <w:bookmarkEnd w:id="2528"/>
      <w:r w:rsidRPr="007055D9">
        <w:t xml:space="preserve">Butt </w:t>
      </w:r>
      <w:bookmarkEnd w:id="2529"/>
      <w:r w:rsidRPr="007055D9">
        <w:t>Joint</w:t>
      </w:r>
      <w:bookmarkEnd w:id="2530"/>
      <w:bookmarkEnd w:id="2531"/>
      <w:bookmarkEnd w:id="2532"/>
      <w:bookmarkEnd w:id="2533"/>
      <w:bookmarkEnd w:id="253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Heading4"/>
      </w:pPr>
      <w:bookmarkStart w:id="2536" w:name="_Toc3557013"/>
      <w:bookmarkStart w:id="2537" w:name="_Toc34747263"/>
      <w:bookmarkStart w:id="2538" w:name="_Toc77102082"/>
      <w:r w:rsidRPr="00654684">
        <w:rPr>
          <w:sz w:val="24"/>
        </w:rPr>
        <w:t>Sheet Parameters</w:t>
      </w:r>
      <w:bookmarkEnd w:id="2536"/>
      <w:bookmarkEnd w:id="2537"/>
      <w:bookmarkEnd w:id="2538"/>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Caption"/>
                                <w:rPr>
                                  <w:noProof/>
                                  <w:szCs w:val="24"/>
                                </w:rPr>
                              </w:pPr>
                              <w:bookmarkStart w:id="2539" w:name="_Toc3557127"/>
                              <w:bookmarkStart w:id="2540" w:name="_Toc34747378"/>
                              <w:bookmarkStart w:id="2541" w:name="_Toc76030576"/>
                              <w:bookmarkStart w:id="2542"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39"/>
                              <w:bookmarkEnd w:id="2540"/>
                              <w:bookmarkEnd w:id="2541"/>
                              <w:bookmarkEnd w:id="2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">
                <v:shape id="Bild 181" o:spid="_x0000_s1028" type="#_x0000_t75" alt="ButtJoint_v2" style="position:absolute;width:24498;height:5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n7LCAAAA3AAAAA8AAABkcnMvZG93bnJldi54bWxET8lqwzAQvQf6D2IKuSVyU3CLGyUUQ6GE&#10;5FCn0OtgTWxRa2QkxcvfR4FCb/N462z3k+3EQD4Yxwqe1hkI4tppw42C7/PH6hVEiMgaO8ekYKYA&#10;+93DYouFdiN/0VDFRqQQDgUqaGPsCylD3ZLFsHY9ceIuzluMCfpGao9jCred3GRZLi0aTg0t9lS2&#10;VP9WV6vAzMdDfjgdy3zsB1/Ol6p6/jFKLR+n9zcQkab4L/5zf+o0/yWH+zPpAr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qJ+ywgAAANwAAAAPAAAAAAAAAAAAAAAAAJ8C&#10;AABkcnMvZG93bnJldi54bWxQSwUGAAAAAAQABAD3AAAAjgMAAAAA&#10;">
                  <v:imagedata r:id="rId142" o:title="ButtJoint_v2"/>
                  <v:path arrowok="t"/>
                </v:shape>
                <v:shape id="Text Box 55" o:spid="_x0000_s1029" type="#_x0000_t202" style="position:absolute;top:6096;width:24498;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40BC86E9" w14:textId="77777777" w:rsidR="00F7079F" w:rsidRPr="00362FDC" w:rsidRDefault="00F7079F" w:rsidP="00FC68DB">
                        <w:pPr>
                          <w:pStyle w:val="Caption"/>
                          <w:rPr>
                            <w:noProof/>
                            <w:szCs w:val="24"/>
                          </w:rPr>
                        </w:pPr>
                        <w:bookmarkStart w:id="2543" w:name="_Toc3557127"/>
                        <w:bookmarkStart w:id="2544" w:name="_Toc34747378"/>
                        <w:bookmarkStart w:id="2545" w:name="_Toc76030576"/>
                        <w:bookmarkStart w:id="2546"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543"/>
                        <w:bookmarkEnd w:id="2544"/>
                        <w:bookmarkEnd w:id="2545"/>
                        <w:bookmarkEnd w:id="2546"/>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ListBullet"/>
        <w:numPr>
          <w:ilvl w:val="0"/>
          <w:numId w:val="12"/>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ListBullet"/>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Heading4"/>
      </w:pPr>
      <w:bookmarkStart w:id="2547" w:name="_Toc3557014"/>
      <w:bookmarkStart w:id="2548" w:name="_Toc34747264"/>
      <w:bookmarkStart w:id="2549" w:name="_Toc77102083"/>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Caption"/>
                                <w:rPr>
                                  <w:noProof/>
                                  <w:szCs w:val="24"/>
                                </w:rPr>
                              </w:pPr>
                              <w:bookmarkStart w:id="2550" w:name="_Toc3557128"/>
                              <w:bookmarkStart w:id="2551" w:name="_Toc34747379"/>
                              <w:bookmarkStart w:id="2552" w:name="_Toc76030577"/>
                              <w:bookmarkStart w:id="2553"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50"/>
                              <w:bookmarkEnd w:id="2551"/>
                              <w:bookmarkEnd w:id="2552"/>
                              <w:bookmarkEnd w:id="2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">
                <v:shape id="Bild 182" o:spid="_x0000_s1031" type="#_x0000_t75" alt="ButtJoint_v2" style="position:absolute;width:23380;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YJHEAAAA3AAAAA8AAABkcnMvZG93bnJldi54bWxET01rAjEQvQv+hzBCb5p1aW1ZjSIVoQdB&#10;tEXqbdhMN0s3k20S1+2/bwSht3m8z1msetuIjnyoHSuYTjIQxKXTNVcKPt634xcQISJrbByTgl8K&#10;sFoOBwsstLvygbpjrEQK4VCgAhNjW0gZSkMWw8S1xIn7ct5iTNBXUnu8pnDbyDzLZtJizanBYEuv&#10;hsrv48Uq+CnN6XF22mTdrvf73bnKP5tLrtTDqF/PQUTq47/47n7Taf7zE9yeSR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YJHEAAAA3AAAAA8AAAAAAAAAAAAAAAAA&#10;nwIAAGRycy9kb3ducmV2LnhtbFBLBQYAAAAABAAEAPcAAACQAwAAAAA=&#10;">
                  <v:imagedata r:id="rId144" o:title="ButtJoint_v2"/>
                  <v:path arrowok="t"/>
                </v:shape>
                <v:shape id="Text Box 316" o:spid="_x0000_s1032" type="#_x0000_t202" style="position:absolute;top:10668;width:2338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spcYA&#10;AADcAAAADwAAAGRycy9kb3ducmV2LnhtbESPQWsCMRSE74X+h/AKvRTNWmUpq1FEWmi9iFsv3h6b&#10;52bt5mVJsrr996ZQ8DjMzDfMYjXYVlzIh8axgsk4A0FcOd1wreDw/TF6AxEissbWMSn4pQCr5ePD&#10;AgvtrrynSxlrkSAcClRgYuwKKUNlyGIYu444eSfnLcYkfS21x2uC21a+Zl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7spcYAAADcAAAADwAAAAAAAAAAAAAAAACYAgAAZHJz&#10;L2Rvd25yZXYueG1sUEsFBgAAAAAEAAQA9QAAAIsDAAAAAA==&#10;" stroked="f">
                  <v:textbox style="mso-fit-shape-to-text:t" inset="0,0,0,0">
                    <w:txbxContent>
                      <w:p w14:paraId="0F345458" w14:textId="77777777" w:rsidR="00F7079F" w:rsidRPr="006C6D3C" w:rsidRDefault="00F7079F" w:rsidP="00FC68DB">
                        <w:pPr>
                          <w:pStyle w:val="Caption"/>
                          <w:rPr>
                            <w:noProof/>
                            <w:szCs w:val="24"/>
                          </w:rPr>
                        </w:pPr>
                        <w:bookmarkStart w:id="2554" w:name="_Toc3557128"/>
                        <w:bookmarkStart w:id="2555" w:name="_Toc34747379"/>
                        <w:bookmarkStart w:id="2556" w:name="_Toc76030577"/>
                        <w:bookmarkStart w:id="2557"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554"/>
                        <w:bookmarkEnd w:id="2555"/>
                        <w:bookmarkEnd w:id="2556"/>
                        <w:bookmarkEnd w:id="2557"/>
                      </w:p>
                    </w:txbxContent>
                  </v:textbox>
                </v:shape>
              </v:group>
            </w:pict>
          </mc:Fallback>
        </mc:AlternateContent>
      </w:r>
      <w:r w:rsidRPr="00654684">
        <w:rPr>
          <w:sz w:val="24"/>
        </w:rPr>
        <w:t>Weld Parameters</w:t>
      </w:r>
      <w:bookmarkEnd w:id="2547"/>
      <w:bookmarkEnd w:id="2548"/>
      <w:bookmarkEnd w:id="2549"/>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ListBullet"/>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ListBullet"/>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ListBullet"/>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ListBullet"/>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Caption"/>
        <w:spacing w:before="120"/>
      </w:pPr>
      <w:bookmarkStart w:id="2558" w:name="_Toc3566492"/>
      <w:bookmarkStart w:id="2559" w:name="_Toc34747493"/>
      <w:bookmarkStart w:id="2560" w:name="_Toc77095952"/>
      <w:bookmarkStart w:id="2561"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558"/>
      <w:bookmarkEnd w:id="2559"/>
      <w:bookmarkEnd w:id="2560"/>
      <w:bookmarkEnd w:id="2561"/>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Heading4"/>
      </w:pPr>
      <w:bookmarkStart w:id="2562" w:name="_Toc338939151"/>
      <w:bookmarkStart w:id="2563" w:name="_Toc3557015"/>
      <w:bookmarkStart w:id="2564" w:name="_Toc34747265"/>
      <w:bookmarkStart w:id="2565" w:name="_Toc77102084"/>
      <w:r w:rsidRPr="007055D9">
        <w:t>Attributes</w:t>
      </w:r>
      <w:bookmarkEnd w:id="2562"/>
      <w:bookmarkEnd w:id="2563"/>
      <w:bookmarkEnd w:id="2564"/>
      <w:bookmarkEnd w:id="2565"/>
    </w:p>
    <w:p w14:paraId="75987F07" w14:textId="77777777" w:rsidR="00FC68DB" w:rsidRPr="007055D9" w:rsidRDefault="00FC68DB" w:rsidP="00B202D2">
      <w:pPr>
        <w:pStyle w:val="Heading5"/>
      </w:pPr>
      <w:bookmarkStart w:id="2566" w:name="_Toc338939153"/>
      <w:r w:rsidRPr="007055D9">
        <w:t xml:space="preserve">Attribute </w:t>
      </w:r>
      <w:r>
        <w:t>"</w:t>
      </w:r>
      <w:r w:rsidRPr="007055D9">
        <w:t>base</w:t>
      </w:r>
      <w:bookmarkEnd w:id="2566"/>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Heading5"/>
      </w:pPr>
      <w:bookmarkStart w:id="2567" w:name="_Toc338939154"/>
      <w:r w:rsidRPr="007055D9">
        <w:lastRenderedPageBreak/>
        <w:t xml:space="preserve">Attribute </w:t>
      </w:r>
      <w:r>
        <w:t>"</w:t>
      </w:r>
      <w:r w:rsidRPr="007055D9">
        <w:t>technology</w:t>
      </w:r>
      <w:bookmarkEnd w:id="2567"/>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ListBullet"/>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ListBullet"/>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ListBullet"/>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ListBullet"/>
        <w:keepLines/>
        <w:numPr>
          <w:ilvl w:val="0"/>
          <w:numId w:val="12"/>
        </w:numPr>
        <w:rPr>
          <w:rStyle w:val="XMLElement"/>
        </w:rPr>
      </w:pPr>
      <w:r>
        <w:rPr>
          <w:rStyle w:val="XMLElement"/>
        </w:rPr>
        <w:t>friction</w:t>
      </w:r>
    </w:p>
    <w:p w14:paraId="030B57FB" w14:textId="77777777" w:rsidR="00FC68DB" w:rsidRPr="007055D9" w:rsidRDefault="00FC68DB" w:rsidP="00B202D2">
      <w:pPr>
        <w:pStyle w:val="ListBullet"/>
        <w:keepLines/>
        <w:numPr>
          <w:ilvl w:val="0"/>
          <w:numId w:val="12"/>
        </w:numPr>
        <w:rPr>
          <w:rStyle w:val="XMLElement"/>
        </w:rPr>
      </w:pPr>
      <w:r>
        <w:rPr>
          <w:rStyle w:val="XMLElement"/>
        </w:rPr>
        <w:t>brazing</w:t>
      </w:r>
    </w:p>
    <w:p w14:paraId="653AF0E7" w14:textId="77777777" w:rsidR="00FC68DB" w:rsidRPr="007055D9" w:rsidRDefault="00FC68DB" w:rsidP="00B202D2">
      <w:pPr>
        <w:pStyle w:val="Heading4"/>
      </w:pPr>
      <w:bookmarkStart w:id="2568" w:name="_Toc288196505"/>
      <w:bookmarkStart w:id="2569" w:name="_Toc288200807"/>
      <w:bookmarkStart w:id="2570" w:name="_Toc338939155"/>
      <w:bookmarkStart w:id="2571" w:name="_Toc3557016"/>
      <w:bookmarkStart w:id="2572" w:name="_Toc34747266"/>
      <w:bookmarkStart w:id="2573" w:name="_Toc77102085"/>
      <w:r w:rsidRPr="007055D9">
        <w:t xml:space="preserve">Element </w:t>
      </w:r>
      <w:r>
        <w:t>"</w:t>
      </w:r>
      <w:r w:rsidRPr="007055D9">
        <w:t>weld_position</w:t>
      </w:r>
      <w:bookmarkEnd w:id="2568"/>
      <w:bookmarkEnd w:id="2569"/>
      <w:bookmarkEnd w:id="2570"/>
      <w:bookmarkEnd w:id="2571"/>
      <w:r>
        <w:t>"</w:t>
      </w:r>
      <w:bookmarkEnd w:id="2572"/>
      <w:bookmarkEnd w:id="2573"/>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CommentReference"/>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CommentReference"/>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CommentReference"/>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CommentReference"/>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CommentReference"/>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Caption"/>
        <w:spacing w:before="120"/>
      </w:pPr>
      <w:bookmarkStart w:id="2574" w:name="_Toc3566493"/>
      <w:bookmarkStart w:id="2575" w:name="_Toc34747494"/>
      <w:bookmarkStart w:id="2576" w:name="_Toc77095953"/>
      <w:bookmarkStart w:id="2577" w:name="_Toc85722063"/>
      <w:bookmarkStart w:id="2578" w:name="_Toc288196507"/>
      <w:bookmarkStart w:id="2579" w:name="_Toc288200809"/>
      <w:bookmarkStart w:id="2580"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2574"/>
      <w:bookmarkEnd w:id="2575"/>
      <w:bookmarkEnd w:id="2576"/>
      <w:bookmarkEnd w:id="2577"/>
    </w:p>
    <w:p w14:paraId="479E1A6E" w14:textId="77777777" w:rsidR="00FC68DB" w:rsidRDefault="00FC68DB" w:rsidP="00B202D2">
      <w:pPr>
        <w:pStyle w:val="Heading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Heading5"/>
      </w:pPr>
      <w:r w:rsidRPr="007055D9">
        <w:t xml:space="preserve">Attribute </w:t>
      </w:r>
      <w:r>
        <w:t>"</w:t>
      </w:r>
      <w:r w:rsidRPr="007055D9">
        <w:t>section</w:t>
      </w:r>
      <w:bookmarkEnd w:id="2578"/>
      <w:bookmarkEnd w:id="2579"/>
      <w:bookmarkEnd w:id="258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ListBullet"/>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ListBullet"/>
        <w:numPr>
          <w:ilvl w:val="0"/>
          <w:numId w:val="12"/>
        </w:numPr>
        <w:rPr>
          <w:rStyle w:val="XMLAttribute"/>
        </w:rPr>
      </w:pPr>
      <w:r w:rsidRPr="007055D9">
        <w:rPr>
          <w:rStyle w:val="XMLAttribute"/>
        </w:rPr>
        <w:t>U</w:t>
      </w:r>
    </w:p>
    <w:p w14:paraId="74025C9B" w14:textId="77777777" w:rsidR="00FC68DB" w:rsidRPr="007055D9" w:rsidRDefault="00FC68DB" w:rsidP="00B202D2">
      <w:pPr>
        <w:pStyle w:val="ListBullet"/>
        <w:numPr>
          <w:ilvl w:val="0"/>
          <w:numId w:val="12"/>
        </w:numPr>
        <w:rPr>
          <w:rStyle w:val="XMLAttribute"/>
        </w:rPr>
      </w:pPr>
      <w:r w:rsidRPr="007055D9">
        <w:rPr>
          <w:rStyle w:val="XMLAttribute"/>
        </w:rPr>
        <w:t>V</w:t>
      </w:r>
    </w:p>
    <w:p w14:paraId="19A7A085" w14:textId="77777777" w:rsidR="00FC68DB" w:rsidRPr="007055D9" w:rsidRDefault="00FC68DB" w:rsidP="00B202D2">
      <w:pPr>
        <w:pStyle w:val="ListBullet"/>
        <w:numPr>
          <w:ilvl w:val="0"/>
          <w:numId w:val="12"/>
        </w:numPr>
        <w:rPr>
          <w:rStyle w:val="XMLAttribute"/>
        </w:rPr>
      </w:pPr>
      <w:r w:rsidRPr="007055D9">
        <w:rPr>
          <w:rStyle w:val="XMLAttribute"/>
        </w:rPr>
        <w:t>X</w:t>
      </w:r>
    </w:p>
    <w:p w14:paraId="4EC5CBAF" w14:textId="77777777" w:rsidR="00FC68DB" w:rsidRPr="007055D9" w:rsidRDefault="00FC68DB" w:rsidP="00B202D2">
      <w:pPr>
        <w:pStyle w:val="ListBullet"/>
        <w:numPr>
          <w:ilvl w:val="0"/>
          <w:numId w:val="12"/>
        </w:numPr>
        <w:rPr>
          <w:rStyle w:val="XMLAttribute"/>
        </w:rPr>
      </w:pPr>
      <w:r w:rsidRPr="007055D9">
        <w:rPr>
          <w:rStyle w:val="XMLAttribute"/>
        </w:rPr>
        <w:t>Y</w:t>
      </w:r>
    </w:p>
    <w:p w14:paraId="1523C95A" w14:textId="77777777" w:rsidR="00FC68DB" w:rsidRPr="007055D9" w:rsidRDefault="00FC68DB" w:rsidP="00B202D2">
      <w:pPr>
        <w:pStyle w:val="ListBullet"/>
        <w:numPr>
          <w:ilvl w:val="0"/>
          <w:numId w:val="12"/>
        </w:numPr>
        <w:rPr>
          <w:rStyle w:val="XMLAttribute"/>
        </w:rPr>
      </w:pPr>
      <w:r w:rsidRPr="007055D9">
        <w:rPr>
          <w:rStyle w:val="XMLAttribute"/>
        </w:rPr>
        <w:t>Radius</w:t>
      </w:r>
    </w:p>
    <w:p w14:paraId="18F02DD5" w14:textId="77777777" w:rsidR="00FC68DB" w:rsidRPr="007055D9" w:rsidRDefault="00FC68DB" w:rsidP="00B202D2">
      <w:pPr>
        <w:pStyle w:val="Heading5"/>
      </w:pPr>
      <w:bookmarkStart w:id="2581" w:name="_Toc338939158"/>
      <w:r w:rsidRPr="007055D9">
        <w:t xml:space="preserve">Attribute </w:t>
      </w:r>
      <w:r>
        <w:t>"</w:t>
      </w:r>
      <w:r w:rsidRPr="007055D9">
        <w:t>width</w:t>
      </w:r>
      <w:bookmarkEnd w:id="2581"/>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Heading5"/>
      </w:pPr>
      <w:bookmarkStart w:id="2582" w:name="_Toc338939159"/>
      <w:r w:rsidRPr="007055D9">
        <w:t xml:space="preserve">Attribute </w:t>
      </w:r>
      <w:r>
        <w:t>"</w:t>
      </w:r>
      <w:r w:rsidRPr="007055D9">
        <w:t>filler</w:t>
      </w:r>
      <w:bookmarkEnd w:id="2582"/>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ListBullet"/>
        <w:numPr>
          <w:ilvl w:val="0"/>
          <w:numId w:val="12"/>
        </w:numPr>
        <w:rPr>
          <w:rStyle w:val="XMLAttribute"/>
        </w:rPr>
      </w:pPr>
      <w:r w:rsidRPr="007055D9">
        <w:rPr>
          <w:rStyle w:val="XMLAttribute"/>
        </w:rPr>
        <w:t>yes</w:t>
      </w:r>
    </w:p>
    <w:p w14:paraId="738BE1E8" w14:textId="77777777" w:rsidR="00FC68DB" w:rsidRPr="007055D9" w:rsidRDefault="00FC68DB" w:rsidP="00B202D2">
      <w:pPr>
        <w:pStyle w:val="ListBullet"/>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583" w:name="WeldDefinitionCornerWeld"/>
      <w:bookmarkStart w:id="2584" w:name="_Toc288200763"/>
      <w:bookmarkStart w:id="2585" w:name="_Toc338939107"/>
      <w:bookmarkEnd w:id="2583"/>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Heading4"/>
      </w:pPr>
      <w:bookmarkStart w:id="2586" w:name="_Toc414263397"/>
      <w:bookmarkStart w:id="2587" w:name="_Toc3557017"/>
      <w:bookmarkStart w:id="2588" w:name="_Toc34747267"/>
      <w:bookmarkStart w:id="2589" w:name="_Toc77102086"/>
      <w:bookmarkEnd w:id="2586"/>
      <w:r w:rsidRPr="007055D9">
        <w:t xml:space="preserve">Element </w:t>
      </w:r>
      <w:r>
        <w:t>"sheet_parameter</w:t>
      </w:r>
      <w:bookmarkEnd w:id="2587"/>
      <w:r>
        <w:t>"</w:t>
      </w:r>
      <w:bookmarkEnd w:id="2588"/>
      <w:bookmarkEnd w:id="2589"/>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Caption"/>
        <w:spacing w:before="120"/>
      </w:pPr>
      <w:bookmarkStart w:id="2590" w:name="_Toc3566494"/>
      <w:bookmarkStart w:id="2591" w:name="_Toc34747495"/>
      <w:bookmarkStart w:id="2592" w:name="_Toc77095954"/>
      <w:bookmarkStart w:id="2593"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2590"/>
      <w:bookmarkEnd w:id="2591"/>
      <w:bookmarkEnd w:id="2592"/>
      <w:bookmarkEnd w:id="2593"/>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Heading3"/>
      </w:pPr>
      <w:bookmarkStart w:id="2594" w:name="_Toc3557018"/>
      <w:bookmarkStart w:id="2595" w:name="_Toc34747268"/>
      <w:bookmarkStart w:id="2596" w:name="_Toc77102087"/>
      <w:bookmarkStart w:id="2597" w:name="_Toc83048705"/>
      <w:r w:rsidRPr="007055D9">
        <w:t>Corner Weld</w:t>
      </w:r>
      <w:bookmarkEnd w:id="2584"/>
      <w:bookmarkEnd w:id="2585"/>
      <w:bookmarkEnd w:id="2594"/>
      <w:bookmarkEnd w:id="2595"/>
      <w:bookmarkEnd w:id="2596"/>
      <w:bookmarkEnd w:id="2597"/>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Heading4"/>
      </w:pPr>
      <w:bookmarkStart w:id="2598" w:name="_Toc34747269"/>
      <w:bookmarkStart w:id="2599" w:name="_Toc77102088"/>
      <w:bookmarkStart w:id="2600" w:name="_Toc3557019"/>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Caption"/>
                                <w:rPr>
                                  <w:noProof/>
                                  <w:szCs w:val="24"/>
                                </w:rPr>
                              </w:pPr>
                              <w:bookmarkStart w:id="2601" w:name="_Toc3557129"/>
                              <w:bookmarkStart w:id="2602" w:name="_Toc34747380"/>
                              <w:bookmarkStart w:id="2603" w:name="_Toc76030578"/>
                              <w:bookmarkStart w:id="2604"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601"/>
                              <w:bookmarkEnd w:id="2602"/>
                              <w:bookmarkEnd w:id="2603"/>
                              <w:bookmarkEnd w:id="2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">
                <v:shape id="Bild 155" o:spid="_x0000_s1034" type="#_x0000_t75" alt="CornerWeld_v2" style="position:absolute;width:21151;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0brAAAAA3AAAAA8AAABkcnMvZG93bnJldi54bWxET9uKwjAQfRf8hzCCL0XTdWWVahQRxX3V&#10;9QOGZnrRZFKarFa/3iws+DaHc53lurNG3Kj1tWMFH+MUBHHudM2lgvPPfjQH4QOyRuOYFDzIw3rV&#10;7y0x0+7OR7qdQiliCPsMFVQhNJmUPq/Ioh+7hjhyhWsthgjbUuoW7zHcGjlJ0y9psebYUGFD24ry&#10;6+nXKihccXnyeRp2n3hIEmN29phclRoOus0CRKAuvMX/7m8d58+m8Pd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8bRusAAAADcAAAADwAAAAAAAAAAAAAAAACfAgAA&#10;ZHJzL2Rvd25yZXYueG1sUEsFBgAAAAAEAAQA9wAAAIwDAAAAAA==&#10;">
                  <v:imagedata r:id="rId146" o:title="CornerWeld_v2"/>
                  <v:path arrowok="t"/>
                </v:shape>
                <v:shape id="Text Box 317" o:spid="_x0000_s1035" type="#_x0000_t202" style="position:absolute;top:18288;width:2115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14:paraId="094B9259" w14:textId="77777777" w:rsidR="00F7079F" w:rsidRPr="00796AD7" w:rsidRDefault="00F7079F" w:rsidP="00FC68DB">
                        <w:pPr>
                          <w:pStyle w:val="Caption"/>
                          <w:rPr>
                            <w:noProof/>
                            <w:szCs w:val="24"/>
                          </w:rPr>
                        </w:pPr>
                        <w:bookmarkStart w:id="2605" w:name="_Toc3557129"/>
                        <w:bookmarkStart w:id="2606" w:name="_Toc34747380"/>
                        <w:bookmarkStart w:id="2607" w:name="_Toc76030578"/>
                        <w:bookmarkStart w:id="2608"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605"/>
                        <w:bookmarkEnd w:id="2606"/>
                        <w:bookmarkEnd w:id="2607"/>
                        <w:bookmarkEnd w:id="2608"/>
                      </w:p>
                    </w:txbxContent>
                  </v:textbox>
                </v:shape>
              </v:group>
            </w:pict>
          </mc:Fallback>
        </mc:AlternateContent>
      </w:r>
      <w:r>
        <w:t>Simple Corner Weld</w:t>
      </w:r>
      <w:bookmarkEnd w:id="2598"/>
      <w:bookmarkEnd w:id="2599"/>
    </w:p>
    <w:p w14:paraId="2DDB54CC" w14:textId="77777777" w:rsidR="00FC68DB" w:rsidRPr="007055D9" w:rsidRDefault="00FC68DB" w:rsidP="00B202D2">
      <w:pPr>
        <w:pStyle w:val="Heading5"/>
      </w:pPr>
      <w:r w:rsidRPr="007055D9">
        <w:t>Sheet Parameters</w:t>
      </w:r>
      <w:bookmarkEnd w:id="2600"/>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ListBullet"/>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ListBullet"/>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ListBullet"/>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ListBullet"/>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Heading5"/>
      </w:pPr>
      <w:bookmarkStart w:id="2609" w:name="_Toc3557020"/>
      <w:r w:rsidRPr="007055D9">
        <w:t>Weld Parameters</w:t>
      </w:r>
      <w:bookmarkEnd w:id="2609"/>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Caption"/>
                                <w:rPr>
                                  <w:noProof/>
                                  <w:szCs w:val="24"/>
                                </w:rPr>
                              </w:pPr>
                              <w:bookmarkStart w:id="2610" w:name="_Toc3557130"/>
                              <w:bookmarkStart w:id="2611" w:name="_Toc34747381"/>
                              <w:bookmarkStart w:id="2612" w:name="_Toc76030579"/>
                              <w:bookmarkStart w:id="2613"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610"/>
                              <w:bookmarkEnd w:id="2611"/>
                              <w:bookmarkEnd w:id="2612"/>
                              <w:bookmarkEnd w:id="2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">
                <v:shape id="Bild 156" o:spid="_x0000_s1037" type="#_x0000_t75" alt="CornerWeld_v2" style="position:absolute;left:4857;width:10649;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k0QfDAAAA3AAAAA8AAABkcnMvZG93bnJldi54bWxET01rwkAQvRf8D8sIXqRuNFDb6CoiiBak&#10;1DQHj0N2TKLZ2ZBdNf77rlDobR7vc+bLztTiRq2rLCsYjyIQxLnVFRcKsp/N6zsI55E11pZJwYMc&#10;LBe9lzkm2t75QLfUFyKEsEtQQel9k0jp8pIMupFtiAN3sq1BH2BbSN3iPYSbWk6i6E0arDg0lNjQ&#10;uqT8kl6Ngu/Mb7bZ/mOIX8Mj8/mTd/ExVmrQ71YzEJ46/y/+c+90mD+N4flMu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TRB8MAAADcAAAADwAAAAAAAAAAAAAAAACf&#10;AgAAZHJzL2Rvd25yZXYueG1sUEsFBgAAAAAEAAQA9wAAAI8DAAAAAA==&#10;">
                  <v:imagedata r:id="rId148" o:title="CornerWeld_v2" croptop="16647f" cropbottom="8705f" cropright="27546f"/>
                  <v:path arrowok="t"/>
                </v:shape>
                <v:shape id="Text Box 318" o:spid="_x0000_s1038" type="#_x0000_t202" style="position:absolute;top:10287;width:2030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dTMMA&#10;AADcAAAADwAAAGRycy9kb3ducmV2LnhtbERPz2vCMBS+D/Y/hCd4GZo6RUY1isgGzovYefH2aJ5N&#10;tXkpSardf28Ogx0/vt/LdW8bcScfascKJuMMBHHpdM2VgtPP1+gDRIjIGhvHpOCXAqxXry9LzLV7&#10;8JHuRaxECuGQowITY5tLGUpDFsPYtcSJuzhvMSboK6k9PlK4beR7ls2lxZpTg8GWtobKW9FZBYfZ&#10;+WDeusvnfjOb+u9Tt51fq0Kp4aDfLEBE6uO/+M+90wqmk7Q2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3dTMMAAADcAAAADwAAAAAAAAAAAAAAAACYAgAAZHJzL2Rv&#10;d25yZXYueG1sUEsFBgAAAAAEAAQA9QAAAIgDAAAAAA==&#10;" stroked="f">
                  <v:textbox style="mso-fit-shape-to-text:t" inset="0,0,0,0">
                    <w:txbxContent>
                      <w:p w14:paraId="5741B06C" w14:textId="77777777" w:rsidR="00F7079F" w:rsidRPr="00067927" w:rsidRDefault="00F7079F" w:rsidP="00FC68DB">
                        <w:pPr>
                          <w:pStyle w:val="Caption"/>
                          <w:rPr>
                            <w:noProof/>
                            <w:szCs w:val="24"/>
                          </w:rPr>
                        </w:pPr>
                        <w:bookmarkStart w:id="2614" w:name="_Toc3557130"/>
                        <w:bookmarkStart w:id="2615" w:name="_Toc34747381"/>
                        <w:bookmarkStart w:id="2616" w:name="_Toc76030579"/>
                        <w:bookmarkStart w:id="2617"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614"/>
                        <w:bookmarkEnd w:id="2615"/>
                        <w:bookmarkEnd w:id="2616"/>
                        <w:bookmarkEnd w:id="2617"/>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ListBullet"/>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ListBullet"/>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ListBullet"/>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49" o:title=""/>
          </v:shape>
          <o:OLEObject Type="Embed" ProgID="Equation.3" ShapeID="_x0000_i1026" DrawAspect="Content" ObjectID="_1696914279" r:id="rId150"/>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Caption"/>
        <w:spacing w:before="120"/>
      </w:pPr>
      <w:bookmarkStart w:id="2618" w:name="_Toc3566495"/>
      <w:bookmarkStart w:id="2619" w:name="_Toc34747496"/>
      <w:bookmarkStart w:id="2620" w:name="_Toc77095955"/>
      <w:bookmarkStart w:id="2621"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618"/>
      <w:bookmarkEnd w:id="2619"/>
      <w:bookmarkEnd w:id="2620"/>
      <w:bookmarkEnd w:id="2621"/>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Heading4"/>
      </w:pPr>
      <w:bookmarkStart w:id="2622" w:name="_Toc34747270"/>
      <w:bookmarkStart w:id="2623" w:name="_Toc77102089"/>
      <w:r>
        <w:t>Double Corner Weld</w:t>
      </w:r>
      <w:bookmarkEnd w:id="2622"/>
      <w:bookmarkEnd w:id="2623"/>
    </w:p>
    <w:p w14:paraId="172CCB80" w14:textId="77777777" w:rsidR="00FC68DB" w:rsidRPr="007055D9" w:rsidRDefault="00FC68DB" w:rsidP="00B202D2">
      <w:pPr>
        <w:pStyle w:val="Heading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ListBulle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ListBullet"/>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ListBullet"/>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ListBullet"/>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Heading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ListBullet"/>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ListBullet"/>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ListBullet"/>
        <w:keepNext/>
        <w:keepLines/>
        <w:numPr>
          <w:ilvl w:val="0"/>
          <w:numId w:val="12"/>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624" w:name="_Toc76030580"/>
            <w:bookmarkStart w:id="2625"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624"/>
            <w:bookmarkEnd w:id="2625"/>
          </w:p>
        </w:tc>
        <w:tc>
          <w:tcPr>
            <w:tcW w:w="4605" w:type="dxa"/>
            <w:shd w:val="clear" w:color="auto" w:fill="auto"/>
          </w:tcPr>
          <w:p w14:paraId="37E17878" w14:textId="03FA77DD" w:rsidR="00FC68DB" w:rsidRPr="00C330B4" w:rsidRDefault="00FC68DB" w:rsidP="00B202D2">
            <w:pPr>
              <w:jc w:val="center"/>
              <w:rPr>
                <w:sz w:val="20"/>
                <w:szCs w:val="20"/>
              </w:rPr>
            </w:pPr>
            <w:bookmarkStart w:id="2626" w:name="_Toc76030581"/>
            <w:bookmarkStart w:id="2627"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626"/>
            <w:bookmarkEnd w:id="2627"/>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49" o:title=""/>
          </v:shape>
          <o:OLEObject Type="Embed" ProgID="Equation.3" ShapeID="_x0000_i1027" DrawAspect="Content" ObjectID="_1696914280" r:id="rId153"/>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Caption"/>
        <w:spacing w:before="120"/>
      </w:pPr>
      <w:bookmarkStart w:id="2628" w:name="_Toc34747497"/>
      <w:bookmarkStart w:id="2629" w:name="_Toc77095956"/>
      <w:bookmarkStart w:id="2630"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628"/>
      <w:bookmarkEnd w:id="2629"/>
      <w:bookmarkEnd w:id="2630"/>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Heading4"/>
      </w:pPr>
      <w:bookmarkStart w:id="2631" w:name="_Toc338939161"/>
      <w:bookmarkStart w:id="2632" w:name="_Toc3557021"/>
      <w:bookmarkStart w:id="2633" w:name="_Toc34747271"/>
      <w:bookmarkStart w:id="2634" w:name="_Toc77102090"/>
      <w:r w:rsidRPr="007055D9">
        <w:lastRenderedPageBreak/>
        <w:t>Attributes</w:t>
      </w:r>
      <w:bookmarkEnd w:id="2631"/>
      <w:bookmarkEnd w:id="2632"/>
      <w:bookmarkEnd w:id="2633"/>
      <w:bookmarkEnd w:id="2634"/>
    </w:p>
    <w:p w14:paraId="117D2FF0" w14:textId="77777777" w:rsidR="00FC68DB" w:rsidRPr="007055D9" w:rsidRDefault="00FC68DB" w:rsidP="00B202D2">
      <w:pPr>
        <w:pStyle w:val="Heading5"/>
      </w:pPr>
      <w:bookmarkStart w:id="2635" w:name="_Toc338939163"/>
      <w:r w:rsidRPr="007055D9">
        <w:t xml:space="preserve">Attribute </w:t>
      </w:r>
      <w:r>
        <w:t>"</w:t>
      </w:r>
      <w:r w:rsidRPr="007055D9">
        <w:t>base</w:t>
      </w:r>
      <w:bookmarkEnd w:id="2635"/>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Heading5"/>
      </w:pPr>
      <w:bookmarkStart w:id="2636" w:name="_Toc338939164"/>
      <w:r w:rsidRPr="007055D9">
        <w:t xml:space="preserve">Attribute </w:t>
      </w:r>
      <w:r>
        <w:t>"</w:t>
      </w:r>
      <w:r w:rsidRPr="007055D9">
        <w:t>technology</w:t>
      </w:r>
      <w:bookmarkEnd w:id="2636"/>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ListBullet"/>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ListBullet"/>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ListBullet"/>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ListBullet"/>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ListBullet"/>
        <w:keepNext/>
        <w:keepLines/>
        <w:numPr>
          <w:ilvl w:val="0"/>
          <w:numId w:val="12"/>
        </w:numPr>
        <w:rPr>
          <w:rStyle w:val="XMLElement"/>
        </w:rPr>
      </w:pPr>
      <w:r>
        <w:rPr>
          <w:rStyle w:val="XMLElement"/>
        </w:rPr>
        <w:t>brazing</w:t>
      </w:r>
    </w:p>
    <w:p w14:paraId="1FA9D755" w14:textId="77777777" w:rsidR="00FC68DB" w:rsidRPr="007055D9" w:rsidRDefault="00FC68DB" w:rsidP="00B202D2">
      <w:pPr>
        <w:pStyle w:val="Heading4"/>
      </w:pPr>
      <w:bookmarkStart w:id="2637" w:name="_Toc338939165"/>
      <w:bookmarkStart w:id="2638" w:name="_Toc3557022"/>
      <w:bookmarkStart w:id="2639" w:name="_Toc34747272"/>
      <w:bookmarkStart w:id="2640" w:name="_Toc77102091"/>
      <w:r w:rsidRPr="007055D9">
        <w:t xml:space="preserve">Element </w:t>
      </w:r>
      <w:r>
        <w:t>"</w:t>
      </w:r>
      <w:r w:rsidRPr="007055D9">
        <w:t>weld_position</w:t>
      </w:r>
      <w:bookmarkEnd w:id="2637"/>
      <w:bookmarkEnd w:id="2638"/>
      <w:r>
        <w:t>"</w:t>
      </w:r>
      <w:bookmarkEnd w:id="2639"/>
      <w:bookmarkEnd w:id="2640"/>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CommentReference"/>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CommentReference"/>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CommentReference"/>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CommentReference"/>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CommentReference"/>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Caption"/>
        <w:spacing w:before="120"/>
      </w:pPr>
      <w:bookmarkStart w:id="2641" w:name="_Toc3566496"/>
      <w:bookmarkStart w:id="2642" w:name="_Toc34747498"/>
      <w:bookmarkStart w:id="2643" w:name="_Toc77095957"/>
      <w:bookmarkStart w:id="2644" w:name="_Toc85722067"/>
      <w:bookmarkStart w:id="2645"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2641"/>
      <w:bookmarkEnd w:id="2642"/>
      <w:bookmarkEnd w:id="2643"/>
      <w:bookmarkEnd w:id="2644"/>
    </w:p>
    <w:p w14:paraId="192FCC2F" w14:textId="77777777" w:rsidR="00FC68DB" w:rsidRDefault="00FC68DB" w:rsidP="00B202D2">
      <w:pPr>
        <w:pStyle w:val="Heading5"/>
      </w:pPr>
      <w:r w:rsidRPr="007055D9">
        <w:t>Attribute</w:t>
      </w:r>
      <w:r>
        <w:t>s</w:t>
      </w:r>
      <w:r w:rsidRPr="007055D9">
        <w:t xml:space="preserve"> </w:t>
      </w:r>
      <w:r>
        <w:t>"u, x, y, z, reference"</w:t>
      </w:r>
    </w:p>
    <w:p w14:paraId="59B8F659" w14:textId="7E5EB509"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Heading5"/>
      </w:pPr>
      <w:r w:rsidRPr="007055D9">
        <w:t xml:space="preserve">Attribute </w:t>
      </w:r>
      <w:r>
        <w:t>"</w:t>
      </w:r>
      <w:r w:rsidRPr="007055D9">
        <w:t>section</w:t>
      </w:r>
      <w:bookmarkEnd w:id="2645"/>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ListBullet"/>
        <w:numPr>
          <w:ilvl w:val="0"/>
          <w:numId w:val="12"/>
        </w:numPr>
        <w:rPr>
          <w:rStyle w:val="XMLAttribute"/>
        </w:rPr>
      </w:pPr>
      <w:r w:rsidRPr="007055D9">
        <w:rPr>
          <w:rStyle w:val="XMLAttribute"/>
        </w:rPr>
        <w:t>HV</w:t>
      </w:r>
    </w:p>
    <w:p w14:paraId="2B6594B6" w14:textId="77777777" w:rsidR="00FC68DB" w:rsidRPr="007055D9" w:rsidRDefault="00FC68DB" w:rsidP="00B202D2">
      <w:pPr>
        <w:pStyle w:val="ListBullet"/>
        <w:numPr>
          <w:ilvl w:val="0"/>
          <w:numId w:val="12"/>
        </w:numPr>
        <w:rPr>
          <w:rStyle w:val="XMLAttribute"/>
        </w:rPr>
      </w:pPr>
      <w:r w:rsidRPr="007055D9">
        <w:rPr>
          <w:rStyle w:val="XMLAttribute"/>
        </w:rPr>
        <w:t>U</w:t>
      </w:r>
    </w:p>
    <w:p w14:paraId="7306CBD4"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66C66951" w14:textId="77777777" w:rsidR="00FC68DB" w:rsidRPr="007055D9" w:rsidRDefault="00FC68DB" w:rsidP="00B202D2">
      <w:pPr>
        <w:pStyle w:val="Heading5"/>
      </w:pPr>
      <w:bookmarkStart w:id="2646" w:name="_Toc338939168"/>
      <w:r w:rsidRPr="007055D9">
        <w:t xml:space="preserve">Attribute </w:t>
      </w:r>
      <w:r>
        <w:t>"</w:t>
      </w:r>
      <w:r w:rsidRPr="007055D9">
        <w:t>thickness</w:t>
      </w:r>
      <w:bookmarkEnd w:id="2646"/>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Caption"/>
        <w:spacing w:before="120"/>
      </w:pPr>
      <w:bookmarkStart w:id="2647" w:name="_Toc3566497"/>
      <w:bookmarkStart w:id="2648" w:name="_Toc34747499"/>
      <w:bookmarkStart w:id="2649" w:name="_Toc77095958"/>
      <w:bookmarkStart w:id="2650" w:name="_Toc85722068"/>
      <w:bookmarkStart w:id="2651"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647"/>
      <w:bookmarkEnd w:id="2648"/>
      <w:bookmarkEnd w:id="2649"/>
      <w:bookmarkEnd w:id="2650"/>
    </w:p>
    <w:p w14:paraId="5AEAFFD0" w14:textId="77777777" w:rsidR="00FC68DB" w:rsidRPr="007055D9" w:rsidRDefault="00FC68DB" w:rsidP="00B202D2">
      <w:pPr>
        <w:pStyle w:val="Heading5"/>
      </w:pPr>
      <w:r w:rsidRPr="007055D9">
        <w:t xml:space="preserve">Attribute </w:t>
      </w:r>
      <w:r>
        <w:t>"</w:t>
      </w:r>
      <w:r w:rsidRPr="007055D9">
        <w:t>angle</w:t>
      </w:r>
      <w:bookmarkEnd w:id="265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Caption"/>
        <w:spacing w:before="120"/>
      </w:pPr>
      <w:bookmarkStart w:id="2652" w:name="_Toc3566498"/>
      <w:bookmarkStart w:id="2653" w:name="_Toc34747500"/>
      <w:bookmarkStart w:id="2654" w:name="_Toc77095959"/>
      <w:bookmarkStart w:id="2655" w:name="_Toc85722069"/>
      <w:bookmarkStart w:id="2656"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652"/>
      <w:bookmarkEnd w:id="2653"/>
      <w:bookmarkEnd w:id="2654"/>
      <w:bookmarkEnd w:id="2655"/>
    </w:p>
    <w:p w14:paraId="2C2E1B11" w14:textId="77777777" w:rsidR="00FC68DB" w:rsidRPr="007055D9" w:rsidRDefault="00FC68DB" w:rsidP="00B202D2">
      <w:pPr>
        <w:pStyle w:val="Heading5"/>
      </w:pPr>
      <w:r w:rsidRPr="007055D9">
        <w:t xml:space="preserve">Attribute </w:t>
      </w:r>
      <w:r>
        <w:t>"</w:t>
      </w:r>
      <w:r w:rsidRPr="007055D9">
        <w:t>shape</w:t>
      </w:r>
      <w:bookmarkEnd w:id="2656"/>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Heading5"/>
      </w:pPr>
      <w:bookmarkStart w:id="2657" w:name="_Toc338939171"/>
      <w:r w:rsidRPr="007055D9">
        <w:t xml:space="preserve">Attribute </w:t>
      </w:r>
      <w:r>
        <w:t>"</w:t>
      </w:r>
      <w:r w:rsidRPr="007055D9">
        <w:t>penetration</w:t>
      </w:r>
      <w:bookmarkEnd w:id="2657"/>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Heading5"/>
      </w:pPr>
      <w:bookmarkStart w:id="2658" w:name="_Toc338939173"/>
      <w:r w:rsidRPr="007055D9">
        <w:t xml:space="preserve">Attribute </w:t>
      </w:r>
      <w:r>
        <w:t>"</w:t>
      </w:r>
      <w:r w:rsidRPr="007055D9">
        <w:t>filler</w:t>
      </w:r>
      <w:bookmarkEnd w:id="2658"/>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ListBullet"/>
        <w:numPr>
          <w:ilvl w:val="0"/>
          <w:numId w:val="12"/>
        </w:numPr>
        <w:rPr>
          <w:rStyle w:val="XMLAttribute"/>
        </w:rPr>
      </w:pPr>
      <w:r w:rsidRPr="007055D9">
        <w:rPr>
          <w:rStyle w:val="XMLAttribute"/>
        </w:rPr>
        <w:t>yes</w:t>
      </w:r>
    </w:p>
    <w:p w14:paraId="1740C79C" w14:textId="77777777" w:rsidR="00FC68DB" w:rsidRPr="007055D9" w:rsidRDefault="00FC68DB" w:rsidP="00B202D2">
      <w:pPr>
        <w:pStyle w:val="ListBullet"/>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Heading4"/>
      </w:pPr>
      <w:bookmarkStart w:id="2659" w:name="WeldDefinitionEdgeWeld"/>
      <w:bookmarkStart w:id="2660" w:name="_Toc3557023"/>
      <w:bookmarkStart w:id="2661" w:name="_Toc34747273"/>
      <w:bookmarkStart w:id="2662" w:name="_Toc77102092"/>
      <w:bookmarkStart w:id="2663" w:name="_Toc288200764"/>
      <w:bookmarkStart w:id="2664" w:name="_Toc338939108"/>
      <w:bookmarkEnd w:id="2659"/>
      <w:r w:rsidRPr="007055D9">
        <w:lastRenderedPageBreak/>
        <w:t xml:space="preserve">Element </w:t>
      </w:r>
      <w:r>
        <w:t>"sheet_parameter</w:t>
      </w:r>
      <w:bookmarkEnd w:id="2660"/>
      <w:r>
        <w:t>"</w:t>
      </w:r>
      <w:bookmarkEnd w:id="2661"/>
      <w:bookmarkEnd w:id="2662"/>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Caption"/>
        <w:spacing w:before="120"/>
      </w:pPr>
      <w:bookmarkStart w:id="2665" w:name="_Toc3566499"/>
      <w:bookmarkStart w:id="2666" w:name="_Toc34747501"/>
      <w:bookmarkStart w:id="2667" w:name="_Toc77095960"/>
      <w:bookmarkStart w:id="2668"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2665"/>
      <w:bookmarkEnd w:id="2666"/>
      <w:bookmarkEnd w:id="2667"/>
      <w:bookmarkEnd w:id="2668"/>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Heading3"/>
      </w:pPr>
      <w:bookmarkStart w:id="2669" w:name="_Toc3557024"/>
      <w:bookmarkStart w:id="2670" w:name="_Toc34747274"/>
      <w:bookmarkStart w:id="2671" w:name="_Toc77102093"/>
      <w:bookmarkStart w:id="2672" w:name="_Toc83048706"/>
      <w:r w:rsidRPr="007055D9">
        <w:t>Edge Weld</w:t>
      </w:r>
      <w:bookmarkEnd w:id="2663"/>
      <w:bookmarkEnd w:id="2664"/>
      <w:bookmarkEnd w:id="2669"/>
      <w:bookmarkEnd w:id="2670"/>
      <w:bookmarkEnd w:id="2671"/>
      <w:bookmarkEnd w:id="2672"/>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Heading4"/>
      </w:pPr>
      <w:bookmarkStart w:id="2673" w:name="_Toc3557025"/>
      <w:bookmarkStart w:id="2674" w:name="_Toc34747275"/>
      <w:bookmarkStart w:id="2675"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673"/>
      <w:bookmarkEnd w:id="2674"/>
      <w:bookmarkEnd w:id="2675"/>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ListBullet"/>
        <w:keepNext/>
        <w:keepLines/>
        <w:numPr>
          <w:ilvl w:val="0"/>
          <w:numId w:val="12"/>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ListBullet"/>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ListBullet"/>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Caption"/>
                              <w:keepNext/>
                              <w:keepLines/>
                              <w:rPr>
                                <w:b/>
                                <w:bCs/>
                                <w:noProof/>
                                <w:sz w:val="26"/>
                                <w:szCs w:val="28"/>
                              </w:rPr>
                            </w:pPr>
                            <w:bookmarkStart w:id="2676" w:name="_Toc3557131"/>
                            <w:bookmarkStart w:id="2677" w:name="_Toc34747384"/>
                            <w:bookmarkStart w:id="2678" w:name="_Toc76030582"/>
                            <w:bookmarkStart w:id="2679"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76"/>
                            <w:bookmarkEnd w:id="2677"/>
                            <w:bookmarkEnd w:id="2678"/>
                            <w:bookmarkEnd w:id="2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Caption"/>
                        <w:keepNext/>
                        <w:keepLines/>
                        <w:rPr>
                          <w:b/>
                          <w:bCs/>
                          <w:noProof/>
                          <w:sz w:val="26"/>
                          <w:szCs w:val="28"/>
                        </w:rPr>
                      </w:pPr>
                      <w:bookmarkStart w:id="2680" w:name="_Toc3557131"/>
                      <w:bookmarkStart w:id="2681" w:name="_Toc34747384"/>
                      <w:bookmarkStart w:id="2682" w:name="_Toc76030582"/>
                      <w:bookmarkStart w:id="2683"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680"/>
                      <w:bookmarkEnd w:id="2681"/>
                      <w:bookmarkEnd w:id="2682"/>
                      <w:bookmarkEnd w:id="268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Heading4"/>
      </w:pPr>
      <w:bookmarkStart w:id="2684" w:name="_Toc3557026"/>
      <w:bookmarkStart w:id="2685" w:name="_Toc34747276"/>
      <w:bookmarkStart w:id="2686"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684"/>
      <w:bookmarkEnd w:id="2685"/>
      <w:bookmarkEnd w:id="268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ListBullet"/>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ListBullet"/>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Caption"/>
                              <w:rPr>
                                <w:b/>
                                <w:bCs/>
                                <w:noProof/>
                                <w:sz w:val="26"/>
                                <w:szCs w:val="28"/>
                              </w:rPr>
                            </w:pPr>
                            <w:bookmarkStart w:id="2687" w:name="_Toc3557132"/>
                            <w:bookmarkStart w:id="2688" w:name="_Toc34747385"/>
                            <w:bookmarkStart w:id="2689" w:name="_Toc76030583"/>
                            <w:bookmarkStart w:id="2690"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87"/>
                            <w:bookmarkEnd w:id="2688"/>
                            <w:bookmarkEnd w:id="2689"/>
                            <w:bookmarkEnd w:id="2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Caption"/>
                        <w:rPr>
                          <w:b/>
                          <w:bCs/>
                          <w:noProof/>
                          <w:sz w:val="26"/>
                          <w:szCs w:val="28"/>
                        </w:rPr>
                      </w:pPr>
                      <w:bookmarkStart w:id="2691" w:name="_Toc3557132"/>
                      <w:bookmarkStart w:id="2692" w:name="_Toc34747385"/>
                      <w:bookmarkStart w:id="2693" w:name="_Toc76030583"/>
                      <w:bookmarkStart w:id="2694"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691"/>
                      <w:bookmarkEnd w:id="2692"/>
                      <w:bookmarkEnd w:id="2693"/>
                      <w:bookmarkEnd w:id="269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Caption"/>
        <w:spacing w:before="120"/>
      </w:pPr>
      <w:bookmarkStart w:id="2695" w:name="_Toc3566500"/>
      <w:bookmarkStart w:id="2696" w:name="_Toc34747502"/>
      <w:bookmarkStart w:id="2697" w:name="_Toc77095961"/>
      <w:bookmarkStart w:id="2698"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695"/>
      <w:bookmarkEnd w:id="2696"/>
      <w:bookmarkEnd w:id="2697"/>
      <w:bookmarkEnd w:id="2698"/>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Heading4"/>
      </w:pPr>
      <w:bookmarkStart w:id="2699" w:name="_Toc338939175"/>
      <w:bookmarkStart w:id="2700" w:name="_Toc3557027"/>
      <w:bookmarkStart w:id="2701" w:name="_Toc34747277"/>
      <w:bookmarkStart w:id="2702" w:name="_Toc77102096"/>
      <w:r w:rsidRPr="007055D9">
        <w:t>Attributes</w:t>
      </w:r>
      <w:bookmarkEnd w:id="2699"/>
      <w:bookmarkEnd w:id="2700"/>
      <w:bookmarkEnd w:id="2701"/>
      <w:bookmarkEnd w:id="2702"/>
    </w:p>
    <w:p w14:paraId="39DE4992" w14:textId="77777777" w:rsidR="00FC68DB" w:rsidRPr="007055D9" w:rsidRDefault="00FC68DB" w:rsidP="00B202D2">
      <w:pPr>
        <w:pStyle w:val="Heading5"/>
      </w:pPr>
      <w:bookmarkStart w:id="2703" w:name="_Toc338939177"/>
      <w:r w:rsidRPr="007055D9">
        <w:t xml:space="preserve">Attribute </w:t>
      </w:r>
      <w:r>
        <w:t>"</w:t>
      </w:r>
      <w:r w:rsidRPr="007055D9">
        <w:t>base</w:t>
      </w:r>
      <w:bookmarkEnd w:id="2703"/>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Heading5"/>
      </w:pPr>
      <w:bookmarkStart w:id="2704" w:name="_Toc338939178"/>
      <w:r w:rsidRPr="007055D9">
        <w:t xml:space="preserve">Attribute </w:t>
      </w:r>
      <w:r>
        <w:t>"</w:t>
      </w:r>
      <w:r w:rsidRPr="007055D9">
        <w:t>technology</w:t>
      </w:r>
      <w:bookmarkEnd w:id="2704"/>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ListBullet"/>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ListBullet"/>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ListBullet"/>
        <w:numPr>
          <w:ilvl w:val="0"/>
          <w:numId w:val="12"/>
        </w:numPr>
        <w:spacing w:after="120"/>
        <w:rPr>
          <w:rStyle w:val="XMLElement"/>
        </w:rPr>
      </w:pPr>
      <w:r>
        <w:rPr>
          <w:rStyle w:val="XMLElement"/>
        </w:rPr>
        <w:t>friction</w:t>
      </w:r>
    </w:p>
    <w:p w14:paraId="790456DD" w14:textId="77777777" w:rsidR="00FC68DB" w:rsidRPr="007055D9" w:rsidRDefault="00FC68DB" w:rsidP="00B202D2">
      <w:pPr>
        <w:pStyle w:val="ListBullet"/>
        <w:numPr>
          <w:ilvl w:val="0"/>
          <w:numId w:val="12"/>
        </w:numPr>
        <w:spacing w:after="120"/>
        <w:rPr>
          <w:rStyle w:val="XMLElement"/>
        </w:rPr>
      </w:pPr>
      <w:r>
        <w:rPr>
          <w:rStyle w:val="XMLElement"/>
        </w:rPr>
        <w:t>brazing</w:t>
      </w:r>
    </w:p>
    <w:p w14:paraId="36855046" w14:textId="77777777" w:rsidR="00FC68DB" w:rsidRPr="007055D9" w:rsidRDefault="00FC68DB" w:rsidP="00B202D2">
      <w:pPr>
        <w:pStyle w:val="Heading4"/>
      </w:pPr>
      <w:bookmarkStart w:id="2705" w:name="_Toc338939179"/>
      <w:bookmarkStart w:id="2706" w:name="_Toc3557028"/>
      <w:bookmarkStart w:id="2707" w:name="_Toc34747278"/>
      <w:bookmarkStart w:id="2708" w:name="_Toc77102097"/>
      <w:r w:rsidRPr="007055D9">
        <w:t xml:space="preserve">Element </w:t>
      </w:r>
      <w:r>
        <w:t>"</w:t>
      </w:r>
      <w:r w:rsidRPr="007055D9">
        <w:t>weld_position</w:t>
      </w:r>
      <w:bookmarkEnd w:id="2705"/>
      <w:bookmarkEnd w:id="2706"/>
      <w:r>
        <w:t>"</w:t>
      </w:r>
      <w:bookmarkEnd w:id="2707"/>
      <w:bookmarkEnd w:id="2708"/>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Caption"/>
        <w:spacing w:before="120"/>
      </w:pPr>
      <w:bookmarkStart w:id="2709" w:name="_Toc3566501"/>
      <w:bookmarkStart w:id="2710" w:name="_Toc34747503"/>
      <w:bookmarkStart w:id="2711" w:name="_Toc77095962"/>
      <w:bookmarkStart w:id="2712"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2709"/>
      <w:bookmarkEnd w:id="2710"/>
      <w:bookmarkEnd w:id="2711"/>
      <w:bookmarkEnd w:id="2712"/>
    </w:p>
    <w:p w14:paraId="5457DF1E" w14:textId="77777777" w:rsidR="00FC68DB" w:rsidRDefault="00FC68DB" w:rsidP="00B202D2">
      <w:pPr>
        <w:pStyle w:val="Heading5"/>
      </w:pPr>
      <w:r w:rsidRPr="007055D9">
        <w:t>Attribute</w:t>
      </w:r>
      <w:r>
        <w:t>s</w:t>
      </w:r>
      <w:r w:rsidRPr="007055D9">
        <w:t xml:space="preserve"> </w:t>
      </w:r>
      <w:r>
        <w:t>"u, x, y, z, reference"</w:t>
      </w:r>
    </w:p>
    <w:p w14:paraId="4A177630" w14:textId="79A0CC82"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Heading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0D4F45DF" w14:textId="339D7666" w:rsidR="00FC68DB" w:rsidRPr="007055D9" w:rsidRDefault="00FC68DB" w:rsidP="00B202D2">
      <w:pPr>
        <w:pStyle w:val="ListBullet"/>
        <w:numPr>
          <w:ilvl w:val="0"/>
          <w:numId w:val="12"/>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ListBullet"/>
        <w:numPr>
          <w:ilvl w:val="0"/>
          <w:numId w:val="12"/>
        </w:numPr>
        <w:rPr>
          <w:rStyle w:val="XMLAttribute"/>
        </w:rPr>
      </w:pPr>
    </w:p>
    <w:p w14:paraId="4A907CE8" w14:textId="77777777" w:rsidR="00FC68DB" w:rsidRPr="007055D9" w:rsidRDefault="00FC68DB" w:rsidP="00B202D2">
      <w:pPr>
        <w:pStyle w:val="ListBullet"/>
        <w:numPr>
          <w:ilvl w:val="0"/>
          <w:numId w:val="12"/>
        </w:numPr>
        <w:rPr>
          <w:rStyle w:val="XMLAttribute"/>
        </w:rPr>
      </w:pPr>
      <w:r w:rsidRPr="007055D9">
        <w:rPr>
          <w:rStyle w:val="XMLAttribute"/>
        </w:rPr>
        <w:t>V</w:t>
      </w:r>
    </w:p>
    <w:p w14:paraId="2414A148" w14:textId="77777777" w:rsidR="00FC68DB" w:rsidRPr="007055D9" w:rsidRDefault="00FC68DB" w:rsidP="00B202D2">
      <w:pPr>
        <w:pStyle w:val="ListBullet"/>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Heading5"/>
      </w:pPr>
      <w:bookmarkStart w:id="2713" w:name="_Toc338939182"/>
      <w:r w:rsidRPr="007055D9">
        <w:t xml:space="preserve">Attribute </w:t>
      </w:r>
      <w:r>
        <w:t>"</w:t>
      </w:r>
      <w:r w:rsidRPr="007055D9">
        <w:t>width</w:t>
      </w:r>
      <w:bookmarkEnd w:id="2713"/>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Heading5"/>
      </w:pPr>
      <w:bookmarkStart w:id="2714" w:name="_Toc338939184"/>
      <w:r w:rsidRPr="007055D9">
        <w:t xml:space="preserve">Attribute </w:t>
      </w:r>
      <w:r>
        <w:t>"</w:t>
      </w:r>
      <w:r w:rsidRPr="007055D9">
        <w:t>filler</w:t>
      </w:r>
      <w:bookmarkEnd w:id="2714"/>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ListBullet"/>
        <w:numPr>
          <w:ilvl w:val="0"/>
          <w:numId w:val="12"/>
        </w:numPr>
        <w:rPr>
          <w:rStyle w:val="XMLAttribute"/>
        </w:rPr>
      </w:pPr>
      <w:r w:rsidRPr="007055D9">
        <w:rPr>
          <w:rStyle w:val="XMLAttribute"/>
        </w:rPr>
        <w:t>yes</w:t>
      </w:r>
    </w:p>
    <w:p w14:paraId="569B430C" w14:textId="77777777" w:rsidR="00FC68DB" w:rsidRPr="007055D9" w:rsidRDefault="00FC68DB" w:rsidP="00B202D2">
      <w:pPr>
        <w:pStyle w:val="ListBullet"/>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Heading4"/>
      </w:pPr>
      <w:bookmarkStart w:id="2715" w:name="WeldDefinitionIWeld"/>
      <w:bookmarkStart w:id="2716" w:name="_Toc3557029"/>
      <w:bookmarkStart w:id="2717" w:name="_Toc34747279"/>
      <w:bookmarkStart w:id="2718" w:name="_Toc77102098"/>
      <w:bookmarkStart w:id="2719" w:name="_Toc288200765"/>
      <w:bookmarkStart w:id="2720" w:name="_Toc338939109"/>
      <w:bookmarkEnd w:id="2715"/>
      <w:r w:rsidRPr="007055D9">
        <w:t xml:space="preserve">Element </w:t>
      </w:r>
      <w:r>
        <w:t>"sheet_parameter</w:t>
      </w:r>
      <w:bookmarkEnd w:id="2716"/>
      <w:r>
        <w:t>"</w:t>
      </w:r>
      <w:bookmarkEnd w:id="2717"/>
      <w:bookmarkEnd w:id="2718"/>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CommentReference"/>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Caption"/>
        <w:spacing w:before="120"/>
      </w:pPr>
      <w:bookmarkStart w:id="2721" w:name="_Toc3566502"/>
      <w:bookmarkStart w:id="2722" w:name="_Toc34747504"/>
      <w:bookmarkStart w:id="2723" w:name="_Toc77095963"/>
      <w:bookmarkStart w:id="2724"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721"/>
      <w:bookmarkEnd w:id="2722"/>
      <w:bookmarkEnd w:id="2723"/>
      <w:bookmarkEnd w:id="2724"/>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Heading3"/>
      </w:pPr>
      <w:bookmarkStart w:id="2725" w:name="_Toc3557030"/>
      <w:bookmarkStart w:id="2726" w:name="_Toc34747280"/>
      <w:bookmarkStart w:id="2727" w:name="_Toc77102099"/>
      <w:bookmarkStart w:id="2728" w:name="_Toc83048707"/>
      <w:r w:rsidRPr="007055D9">
        <w:t>I-Weld</w:t>
      </w:r>
      <w:bookmarkEnd w:id="2719"/>
      <w:bookmarkEnd w:id="2720"/>
      <w:bookmarkEnd w:id="2725"/>
      <w:bookmarkEnd w:id="2726"/>
      <w:bookmarkEnd w:id="2727"/>
      <w:bookmarkEnd w:id="2728"/>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Heading4"/>
      </w:pPr>
      <w:bookmarkStart w:id="2729" w:name="_Toc3557031"/>
      <w:bookmarkStart w:id="2730" w:name="_Toc34747281"/>
      <w:bookmarkStart w:id="2731" w:name="_Toc77102100"/>
      <w:r w:rsidRPr="007055D9">
        <w:t>Sheet Parameters</w:t>
      </w:r>
      <w:bookmarkEnd w:id="2729"/>
      <w:bookmarkEnd w:id="2730"/>
      <w:bookmarkEnd w:id="2731"/>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ListBullet"/>
        <w:numPr>
          <w:ilvl w:val="0"/>
          <w:numId w:val="12"/>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ListBullet"/>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ListBullet"/>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Heading4"/>
      </w:pPr>
      <w:bookmarkStart w:id="2732" w:name="_Toc3557032"/>
      <w:bookmarkStart w:id="2733" w:name="_Toc34747282"/>
      <w:bookmarkStart w:id="2734" w:name="_Toc77102101"/>
      <w:r w:rsidRPr="007055D9">
        <w:t>Weld Parameters</w:t>
      </w:r>
      <w:bookmarkEnd w:id="2732"/>
      <w:bookmarkEnd w:id="2733"/>
      <w:bookmarkEnd w:id="2734"/>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ListBullet"/>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Caption"/>
            </w:pPr>
            <w:bookmarkStart w:id="2735" w:name="_Toc76030584"/>
            <w:bookmarkStart w:id="2736"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735"/>
            <w:bookmarkEnd w:id="2736"/>
            <w:r>
              <w:t xml:space="preserve">  </w:t>
            </w:r>
          </w:p>
        </w:tc>
        <w:tc>
          <w:tcPr>
            <w:tcW w:w="4605" w:type="dxa"/>
            <w:shd w:val="clear" w:color="auto" w:fill="auto"/>
          </w:tcPr>
          <w:p w14:paraId="2984DFB8" w14:textId="53CD7C88" w:rsidR="00FC68DB" w:rsidRPr="00066EE3" w:rsidRDefault="00FC68DB" w:rsidP="00B202D2">
            <w:pPr>
              <w:pStyle w:val="Caption"/>
              <w:rPr>
                <w:bCs/>
              </w:rPr>
            </w:pPr>
            <w:bookmarkStart w:id="2737" w:name="_Toc76030585"/>
            <w:bookmarkStart w:id="2738"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737"/>
            <w:bookmarkEnd w:id="2738"/>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Caption"/>
        <w:spacing w:before="120"/>
      </w:pPr>
      <w:bookmarkStart w:id="2739" w:name="_Toc3566503"/>
      <w:bookmarkStart w:id="2740" w:name="_Toc34747505"/>
      <w:bookmarkStart w:id="2741" w:name="_Toc77095964"/>
      <w:bookmarkStart w:id="2742"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739"/>
      <w:bookmarkEnd w:id="2740"/>
      <w:bookmarkEnd w:id="2741"/>
      <w:bookmarkEnd w:id="274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Heading4"/>
      </w:pPr>
      <w:bookmarkStart w:id="2743" w:name="_Toc338939186"/>
      <w:bookmarkStart w:id="2744" w:name="_Toc3557033"/>
      <w:bookmarkStart w:id="2745" w:name="_Toc34747283"/>
      <w:bookmarkStart w:id="2746" w:name="_Toc77102102"/>
      <w:r w:rsidRPr="007055D9">
        <w:t>Attributes</w:t>
      </w:r>
      <w:bookmarkEnd w:id="2743"/>
      <w:bookmarkEnd w:id="2744"/>
      <w:bookmarkEnd w:id="2745"/>
      <w:bookmarkEnd w:id="2746"/>
    </w:p>
    <w:p w14:paraId="547A1CA7" w14:textId="77777777" w:rsidR="00FC68DB" w:rsidRPr="007055D9" w:rsidRDefault="00FC68DB" w:rsidP="00B202D2">
      <w:pPr>
        <w:pStyle w:val="Heading5"/>
      </w:pPr>
      <w:bookmarkStart w:id="2747" w:name="_Toc338939188"/>
      <w:r w:rsidRPr="007055D9">
        <w:t xml:space="preserve">Attribute </w:t>
      </w:r>
      <w:r>
        <w:t>"</w:t>
      </w:r>
      <w:r w:rsidRPr="007055D9">
        <w:t>base</w:t>
      </w:r>
      <w:bookmarkEnd w:id="274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Heading5"/>
      </w:pPr>
      <w:bookmarkStart w:id="2748" w:name="_Toc338939189"/>
      <w:r w:rsidRPr="007055D9">
        <w:t xml:space="preserve">Attribute </w:t>
      </w:r>
      <w:r>
        <w:t>"</w:t>
      </w:r>
      <w:r w:rsidRPr="007055D9">
        <w:t>technology</w:t>
      </w:r>
      <w:bookmarkEnd w:id="274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ListBullet"/>
        <w:numPr>
          <w:ilvl w:val="0"/>
          <w:numId w:val="12"/>
        </w:numPr>
        <w:rPr>
          <w:rStyle w:val="XMLElement"/>
        </w:rPr>
      </w:pPr>
      <w:r>
        <w:rPr>
          <w:rStyle w:val="XMLElement"/>
        </w:rPr>
        <w:t>friction</w:t>
      </w:r>
    </w:p>
    <w:p w14:paraId="444BAF57" w14:textId="77777777" w:rsidR="00FC68DB" w:rsidRPr="007055D9" w:rsidRDefault="00FC68DB" w:rsidP="00B202D2">
      <w:pPr>
        <w:pStyle w:val="ListBullet"/>
        <w:numPr>
          <w:ilvl w:val="0"/>
          <w:numId w:val="12"/>
        </w:numPr>
        <w:rPr>
          <w:rStyle w:val="XMLElement"/>
        </w:rPr>
      </w:pPr>
      <w:r>
        <w:rPr>
          <w:rStyle w:val="XMLElement"/>
        </w:rPr>
        <w:t>brazing</w:t>
      </w:r>
    </w:p>
    <w:p w14:paraId="26927120" w14:textId="77777777" w:rsidR="00FC68DB" w:rsidRPr="007055D9" w:rsidRDefault="00FC68DB" w:rsidP="00B202D2">
      <w:pPr>
        <w:pStyle w:val="Heading4"/>
      </w:pPr>
      <w:bookmarkStart w:id="2749" w:name="_Toc338939190"/>
      <w:bookmarkStart w:id="2750" w:name="_Toc3557034"/>
      <w:bookmarkStart w:id="2751" w:name="_Toc34747284"/>
      <w:bookmarkStart w:id="2752" w:name="_Toc77102103"/>
      <w:r w:rsidRPr="007055D9">
        <w:t xml:space="preserve">Element </w:t>
      </w:r>
      <w:r>
        <w:t>"</w:t>
      </w:r>
      <w:r w:rsidRPr="007055D9">
        <w:t>weld_position</w:t>
      </w:r>
      <w:bookmarkEnd w:id="2749"/>
      <w:bookmarkEnd w:id="2750"/>
      <w:r>
        <w:t>"</w:t>
      </w:r>
      <w:bookmarkEnd w:id="2751"/>
      <w:bookmarkEnd w:id="2752"/>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Caption"/>
        <w:spacing w:before="120"/>
      </w:pPr>
      <w:bookmarkStart w:id="2753" w:name="_Toc3566504"/>
      <w:bookmarkStart w:id="2754" w:name="_Toc34747506"/>
      <w:bookmarkStart w:id="2755" w:name="_Toc77095965"/>
      <w:bookmarkStart w:id="2756" w:name="_Toc85722075"/>
      <w:bookmarkStart w:id="2757"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753"/>
      <w:bookmarkEnd w:id="2754"/>
      <w:bookmarkEnd w:id="2755"/>
      <w:bookmarkEnd w:id="2756"/>
      <w:r>
        <w:t xml:space="preserve"> </w:t>
      </w:r>
    </w:p>
    <w:p w14:paraId="2B0EEF3B" w14:textId="77777777" w:rsidR="00FC68DB" w:rsidRDefault="00FC68DB" w:rsidP="00B202D2">
      <w:pPr>
        <w:pStyle w:val="Heading5"/>
      </w:pPr>
      <w:r w:rsidRPr="007055D9">
        <w:t>Attribute</w:t>
      </w:r>
      <w:r>
        <w:t>s</w:t>
      </w:r>
      <w:r w:rsidRPr="007055D9">
        <w:t xml:space="preserve"> </w:t>
      </w:r>
      <w:r>
        <w:t>"u, x, y, z, reference"</w:t>
      </w:r>
    </w:p>
    <w:p w14:paraId="76FC7BCD" w14:textId="78F170E6" w:rsidR="00FC68DB" w:rsidRPr="008941DA" w:rsidRDefault="00FC68DB" w:rsidP="00B202D2">
      <w:pPr>
        <w:pStyle w:val="Heading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Heading5"/>
      </w:pPr>
      <w:r w:rsidRPr="007055D9">
        <w:t xml:space="preserve">Attribute </w:t>
      </w:r>
      <w:r>
        <w:t>"</w:t>
      </w:r>
      <w:r w:rsidRPr="007055D9">
        <w:t>width</w:t>
      </w:r>
      <w:bookmarkEnd w:id="2757"/>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Heading5"/>
      </w:pPr>
      <w:bookmarkStart w:id="2758" w:name="_Toc338939194"/>
      <w:r w:rsidRPr="007055D9">
        <w:t xml:space="preserve">Attribute </w:t>
      </w:r>
      <w:r>
        <w:t>"</w:t>
      </w:r>
      <w:r w:rsidRPr="007055D9">
        <w:t>filler</w:t>
      </w:r>
      <w:bookmarkEnd w:id="2758"/>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ListBullet"/>
        <w:numPr>
          <w:ilvl w:val="0"/>
          <w:numId w:val="12"/>
        </w:numPr>
        <w:rPr>
          <w:rStyle w:val="XMLAttribute"/>
        </w:rPr>
      </w:pPr>
      <w:r w:rsidRPr="007055D9">
        <w:rPr>
          <w:rStyle w:val="XMLAttribute"/>
        </w:rPr>
        <w:t>yes</w:t>
      </w:r>
    </w:p>
    <w:p w14:paraId="28CAD900" w14:textId="77777777" w:rsidR="00FC68DB" w:rsidRPr="007055D9" w:rsidRDefault="00FC68DB" w:rsidP="00B202D2">
      <w:pPr>
        <w:pStyle w:val="ListBullet"/>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Heading4"/>
      </w:pPr>
      <w:bookmarkStart w:id="2759" w:name="WeldDefinitionOverlapWeld"/>
      <w:bookmarkStart w:id="2760" w:name="_Toc3557035"/>
      <w:bookmarkStart w:id="2761" w:name="_Toc34747285"/>
      <w:bookmarkStart w:id="2762" w:name="_Toc77102104"/>
      <w:bookmarkStart w:id="2763" w:name="_Toc288200766"/>
      <w:bookmarkStart w:id="2764" w:name="_Toc338939110"/>
      <w:bookmarkEnd w:id="2759"/>
      <w:r w:rsidRPr="007055D9">
        <w:t xml:space="preserve">Element </w:t>
      </w:r>
      <w:r>
        <w:t>"sheet_parameter</w:t>
      </w:r>
      <w:bookmarkEnd w:id="2760"/>
      <w:r>
        <w:t>"</w:t>
      </w:r>
      <w:bookmarkEnd w:id="2761"/>
      <w:bookmarkEnd w:id="2762"/>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Caption"/>
        <w:spacing w:before="120"/>
      </w:pPr>
      <w:bookmarkStart w:id="2765" w:name="_Toc3566505"/>
      <w:bookmarkStart w:id="2766" w:name="_Toc34747507"/>
      <w:bookmarkStart w:id="2767" w:name="_Toc77095966"/>
      <w:bookmarkStart w:id="2768"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765"/>
      <w:bookmarkEnd w:id="2766"/>
      <w:bookmarkEnd w:id="2767"/>
      <w:bookmarkEnd w:id="2768"/>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lastRenderedPageBreak/>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Heading3"/>
      </w:pPr>
      <w:bookmarkStart w:id="2769" w:name="_Toc3557036"/>
      <w:bookmarkStart w:id="2770" w:name="_Toc34747286"/>
      <w:bookmarkStart w:id="2771" w:name="_Toc77102105"/>
      <w:bookmarkStart w:id="2772" w:name="_Toc83048708"/>
      <w:r w:rsidRPr="007055D9">
        <w:t>Overlap Weld</w:t>
      </w:r>
      <w:bookmarkEnd w:id="2763"/>
      <w:bookmarkEnd w:id="2764"/>
      <w:bookmarkEnd w:id="2769"/>
      <w:bookmarkEnd w:id="2770"/>
      <w:bookmarkEnd w:id="2771"/>
      <w:bookmarkEnd w:id="2772"/>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ootnoteReference"/>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Heading4"/>
      </w:pPr>
      <w:bookmarkStart w:id="2773" w:name="_Toc3557037"/>
      <w:bookmarkStart w:id="2774" w:name="_Toc34747287"/>
      <w:bookmarkStart w:id="2775" w:name="_Toc77102106"/>
      <w:r w:rsidRPr="007055D9">
        <w:t>Simple Overlap Weld</w:t>
      </w:r>
      <w:bookmarkEnd w:id="2773"/>
      <w:bookmarkEnd w:id="2774"/>
      <w:bookmarkEnd w:id="2775"/>
    </w:p>
    <w:p w14:paraId="773F7403" w14:textId="77777777" w:rsidR="00FC68DB" w:rsidRPr="007055D9" w:rsidRDefault="00FC68DB" w:rsidP="00B202D2">
      <w:pPr>
        <w:pStyle w:val="Heading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ListBullet"/>
        <w:numPr>
          <w:ilvl w:val="0"/>
          <w:numId w:val="12"/>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ListBullet"/>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ListBullet"/>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Caption"/>
                              <w:rPr>
                                <w:noProof/>
                                <w:sz w:val="24"/>
                                <w:szCs w:val="26"/>
                              </w:rPr>
                            </w:pPr>
                            <w:bookmarkStart w:id="2776" w:name="_Toc3557135"/>
                            <w:bookmarkStart w:id="2777" w:name="_Toc34747388"/>
                            <w:bookmarkStart w:id="2778" w:name="_Toc76030586"/>
                            <w:bookmarkStart w:id="2779"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76"/>
                            <w:bookmarkEnd w:id="2777"/>
                            <w:bookmarkEnd w:id="2778"/>
                            <w:bookmarkEnd w:id="2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Caption"/>
                        <w:rPr>
                          <w:noProof/>
                          <w:sz w:val="24"/>
                          <w:szCs w:val="26"/>
                        </w:rPr>
                      </w:pPr>
                      <w:bookmarkStart w:id="2780" w:name="_Toc3557135"/>
                      <w:bookmarkStart w:id="2781" w:name="_Toc34747388"/>
                      <w:bookmarkStart w:id="2782" w:name="_Toc76030586"/>
                      <w:bookmarkStart w:id="2783"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780"/>
                      <w:bookmarkEnd w:id="2781"/>
                      <w:bookmarkEnd w:id="2782"/>
                      <w:bookmarkEnd w:id="2783"/>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Heading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ListBullet"/>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ListBullet"/>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ListBullet"/>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ListBullet"/>
        <w:tabs>
          <w:tab w:val="clear" w:pos="454"/>
        </w:tabs>
        <w:ind w:firstLine="0"/>
        <w:rPr>
          <w:sz w:val="20"/>
        </w:rPr>
      </w:pPr>
    </w:p>
    <w:p w14:paraId="575D4203" w14:textId="77777777" w:rsidR="00FC68DB" w:rsidRPr="007055D9" w:rsidRDefault="00FC68DB" w:rsidP="00B202D2">
      <w:pPr>
        <w:pStyle w:val="ListBullet"/>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Caption"/>
                              <w:rPr>
                                <w:noProof/>
                                <w:szCs w:val="24"/>
                              </w:rPr>
                            </w:pPr>
                            <w:bookmarkStart w:id="2784" w:name="_Toc3557136"/>
                            <w:bookmarkStart w:id="2785" w:name="_Toc34747389"/>
                            <w:bookmarkStart w:id="2786" w:name="_Toc76030587"/>
                            <w:bookmarkStart w:id="2787"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84"/>
                            <w:bookmarkEnd w:id="2785"/>
                            <w:bookmarkEnd w:id="2786"/>
                            <w:bookmarkEnd w:id="2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Caption"/>
                        <w:rPr>
                          <w:noProof/>
                          <w:szCs w:val="24"/>
                        </w:rPr>
                      </w:pPr>
                      <w:bookmarkStart w:id="2788" w:name="_Toc3557136"/>
                      <w:bookmarkStart w:id="2789" w:name="_Toc34747389"/>
                      <w:bookmarkStart w:id="2790" w:name="_Toc76030587"/>
                      <w:bookmarkStart w:id="2791"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788"/>
                      <w:bookmarkEnd w:id="2789"/>
                      <w:bookmarkEnd w:id="2790"/>
                      <w:bookmarkEnd w:id="2791"/>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0" o:title=""/>
          </v:shape>
          <o:OLEObject Type="Embed" ProgID="Equation.3" ShapeID="_x0000_i1028" DrawAspect="Content" ObjectID="_1696914281" r:id="rId16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Caption"/>
        <w:spacing w:before="120"/>
      </w:pPr>
      <w:bookmarkStart w:id="2792" w:name="_Toc3566506"/>
      <w:bookmarkStart w:id="2793" w:name="_Toc34747508"/>
      <w:bookmarkStart w:id="2794" w:name="_Toc77095967"/>
      <w:bookmarkStart w:id="2795"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792"/>
      <w:bookmarkEnd w:id="2793"/>
      <w:bookmarkEnd w:id="2794"/>
      <w:bookmarkEnd w:id="2795"/>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Heading4"/>
      </w:pPr>
      <w:bookmarkStart w:id="2796" w:name="_Toc338939112"/>
      <w:bookmarkStart w:id="2797" w:name="_Toc3557038"/>
      <w:bookmarkStart w:id="2798" w:name="_Toc34747288"/>
      <w:bookmarkStart w:id="2799" w:name="_Toc77102107"/>
      <w:r w:rsidRPr="007055D9">
        <w:lastRenderedPageBreak/>
        <w:t>Single Sided Double Overlap Weld</w:t>
      </w:r>
      <w:bookmarkEnd w:id="2796"/>
      <w:bookmarkEnd w:id="2797"/>
      <w:bookmarkEnd w:id="2798"/>
      <w:bookmarkEnd w:id="2799"/>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Heading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ListBullet"/>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ListBullet"/>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ListBullet"/>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Heading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Caption"/>
                              <w:rPr>
                                <w:noProof/>
                                <w:sz w:val="24"/>
                                <w:szCs w:val="26"/>
                              </w:rPr>
                            </w:pPr>
                            <w:bookmarkStart w:id="2800" w:name="_Toc3557137"/>
                            <w:bookmarkStart w:id="2801" w:name="_Toc34747390"/>
                            <w:bookmarkStart w:id="2802" w:name="_Toc76030588"/>
                            <w:bookmarkStart w:id="2803"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800"/>
                            <w:bookmarkEnd w:id="2801"/>
                            <w:bookmarkEnd w:id="2802"/>
                            <w:bookmarkEnd w:id="2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Caption"/>
                        <w:rPr>
                          <w:noProof/>
                          <w:sz w:val="24"/>
                          <w:szCs w:val="26"/>
                        </w:rPr>
                      </w:pPr>
                      <w:bookmarkStart w:id="2804" w:name="_Toc3557137"/>
                      <w:bookmarkStart w:id="2805" w:name="_Toc34747390"/>
                      <w:bookmarkStart w:id="2806" w:name="_Toc76030588"/>
                      <w:bookmarkStart w:id="2807"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804"/>
                      <w:bookmarkEnd w:id="2805"/>
                      <w:bookmarkEnd w:id="2806"/>
                      <w:bookmarkEnd w:id="2807"/>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ListBullet"/>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ListBullet"/>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ListBullet"/>
        <w:keepNext/>
        <w:numPr>
          <w:ilvl w:val="0"/>
          <w:numId w:val="12"/>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Caption"/>
                              <w:rPr>
                                <w:noProof/>
                                <w:szCs w:val="24"/>
                              </w:rPr>
                            </w:pPr>
                            <w:bookmarkStart w:id="2808" w:name="_Toc3557138"/>
                            <w:bookmarkStart w:id="2809" w:name="_Toc34747391"/>
                            <w:bookmarkStart w:id="2810" w:name="_Toc76030589"/>
                            <w:bookmarkStart w:id="2811"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808"/>
                            <w:bookmarkEnd w:id="2809"/>
                            <w:bookmarkEnd w:id="2810"/>
                            <w:bookmarkEnd w:id="2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Caption"/>
                        <w:rPr>
                          <w:noProof/>
                          <w:szCs w:val="24"/>
                        </w:rPr>
                      </w:pPr>
                      <w:bookmarkStart w:id="2812" w:name="_Toc3557138"/>
                      <w:bookmarkStart w:id="2813" w:name="_Toc34747391"/>
                      <w:bookmarkStart w:id="2814" w:name="_Toc76030589"/>
                      <w:bookmarkStart w:id="2815"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812"/>
                      <w:bookmarkEnd w:id="2813"/>
                      <w:bookmarkEnd w:id="2814"/>
                      <w:bookmarkEnd w:id="2815"/>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15pt" o:ole="">
            <v:imagedata r:id="rId149" o:title=""/>
          </v:shape>
          <o:OLEObject Type="Embed" ProgID="Equation.3" ShapeID="_x0000_i1029" DrawAspect="Content" ObjectID="_1696914282" r:id="rId16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Caption"/>
        <w:spacing w:before="120"/>
      </w:pPr>
      <w:bookmarkStart w:id="2816" w:name="_Toc3566507"/>
      <w:bookmarkStart w:id="2817" w:name="_Toc34747509"/>
      <w:bookmarkStart w:id="2818" w:name="_Toc77095968"/>
      <w:bookmarkStart w:id="2819"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816"/>
      <w:bookmarkEnd w:id="2817"/>
      <w:bookmarkEnd w:id="2818"/>
      <w:bookmarkEnd w:id="2819"/>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Heading4"/>
      </w:pPr>
      <w:bookmarkStart w:id="2820" w:name="_Toc338939113"/>
      <w:bookmarkStart w:id="2821" w:name="_Toc3557039"/>
      <w:bookmarkStart w:id="2822" w:name="_Toc34747289"/>
      <w:bookmarkStart w:id="2823" w:name="_Toc77102108"/>
      <w:r w:rsidRPr="007055D9">
        <w:t>Double Sided Double Overlap Weld</w:t>
      </w:r>
      <w:bookmarkEnd w:id="2820"/>
      <w:bookmarkEnd w:id="2821"/>
      <w:bookmarkEnd w:id="2822"/>
      <w:bookmarkEnd w:id="2823"/>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Heading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ListBullet"/>
        <w:numPr>
          <w:ilvl w:val="0"/>
          <w:numId w:val="12"/>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ListBullet"/>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ListBullet"/>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ListBullet"/>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Caption"/>
                              <w:rPr>
                                <w:noProof/>
                                <w:sz w:val="24"/>
                                <w:szCs w:val="26"/>
                              </w:rPr>
                            </w:pPr>
                            <w:bookmarkStart w:id="2824" w:name="_Toc3557139"/>
                            <w:bookmarkStart w:id="2825" w:name="_Toc34747392"/>
                            <w:bookmarkStart w:id="2826" w:name="_Toc76030590"/>
                            <w:bookmarkStart w:id="2827"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824"/>
                            <w:bookmarkEnd w:id="2825"/>
                            <w:bookmarkEnd w:id="2826"/>
                            <w:bookmarkEnd w:id="2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Caption"/>
                        <w:rPr>
                          <w:noProof/>
                          <w:sz w:val="24"/>
                          <w:szCs w:val="26"/>
                        </w:rPr>
                      </w:pPr>
                      <w:bookmarkStart w:id="2828" w:name="_Toc3557139"/>
                      <w:bookmarkStart w:id="2829" w:name="_Toc34747392"/>
                      <w:bookmarkStart w:id="2830" w:name="_Toc76030590"/>
                      <w:bookmarkStart w:id="2831"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828"/>
                      <w:bookmarkEnd w:id="2829"/>
                      <w:bookmarkEnd w:id="2830"/>
                      <w:bookmarkEnd w:id="2831"/>
                    </w:p>
                  </w:txbxContent>
                </v:textbox>
              </v:shape>
            </w:pict>
          </mc:Fallback>
        </mc:AlternateContent>
      </w:r>
    </w:p>
    <w:p w14:paraId="0195A0BD" w14:textId="77777777" w:rsidR="00FC68DB" w:rsidRPr="007055D9" w:rsidRDefault="00FC68DB" w:rsidP="00B202D2">
      <w:pPr>
        <w:pStyle w:val="Heading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ListBullet"/>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ListBullet"/>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ListBullet"/>
        <w:keepNext/>
        <w:keepLines/>
        <w:numPr>
          <w:ilvl w:val="0"/>
          <w:numId w:val="12"/>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Caption"/>
                              <w:rPr>
                                <w:noProof/>
                                <w:szCs w:val="24"/>
                              </w:rPr>
                            </w:pPr>
                            <w:bookmarkStart w:id="2832" w:name="_Toc3557140"/>
                            <w:bookmarkStart w:id="2833" w:name="_Toc34747393"/>
                            <w:bookmarkStart w:id="2834" w:name="_Toc76030591"/>
                            <w:bookmarkStart w:id="2835"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832"/>
                            <w:bookmarkEnd w:id="2833"/>
                            <w:bookmarkEnd w:id="2834"/>
                            <w:bookmarkEnd w:id="2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Caption"/>
                        <w:rPr>
                          <w:noProof/>
                          <w:szCs w:val="24"/>
                        </w:rPr>
                      </w:pPr>
                      <w:bookmarkStart w:id="2836" w:name="_Toc3557140"/>
                      <w:bookmarkStart w:id="2837" w:name="_Toc34747393"/>
                      <w:bookmarkStart w:id="2838" w:name="_Toc76030591"/>
                      <w:bookmarkStart w:id="2839"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836"/>
                      <w:bookmarkEnd w:id="2837"/>
                      <w:bookmarkEnd w:id="2838"/>
                      <w:bookmarkEnd w:id="2839"/>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15pt" o:ole="">
            <v:imagedata r:id="rId149" o:title=""/>
          </v:shape>
          <o:OLEObject Type="Embed" ProgID="Equation.3" ShapeID="_x0000_i1030" DrawAspect="Content" ObjectID="_1696914283" r:id="rId168"/>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Caption"/>
        <w:spacing w:before="120"/>
      </w:pPr>
      <w:bookmarkStart w:id="2840" w:name="_Toc3566508"/>
      <w:bookmarkStart w:id="2841" w:name="_Toc34747510"/>
      <w:bookmarkStart w:id="2842" w:name="_Toc77095969"/>
      <w:bookmarkStart w:id="2843"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2840"/>
      <w:bookmarkEnd w:id="2841"/>
      <w:bookmarkEnd w:id="2842"/>
      <w:bookmarkEnd w:id="2843"/>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Heading4"/>
      </w:pPr>
      <w:bookmarkStart w:id="2844" w:name="_Toc338939196"/>
      <w:bookmarkStart w:id="2845" w:name="_Toc3557040"/>
      <w:bookmarkStart w:id="2846" w:name="_Toc34747290"/>
      <w:bookmarkStart w:id="2847" w:name="_Toc77102109"/>
      <w:r w:rsidRPr="007055D9">
        <w:t>Attributes</w:t>
      </w:r>
      <w:bookmarkEnd w:id="2844"/>
      <w:bookmarkEnd w:id="2845"/>
      <w:bookmarkEnd w:id="2846"/>
      <w:bookmarkEnd w:id="2847"/>
    </w:p>
    <w:p w14:paraId="4EF2ED14" w14:textId="77777777" w:rsidR="00FC68DB" w:rsidRPr="007055D9" w:rsidRDefault="00FC68DB" w:rsidP="00B202D2">
      <w:pPr>
        <w:pStyle w:val="Heading5"/>
      </w:pPr>
      <w:bookmarkStart w:id="2848" w:name="_Toc338939198"/>
      <w:r w:rsidRPr="007055D9">
        <w:t xml:space="preserve">Attribute </w:t>
      </w:r>
      <w:r>
        <w:t>"</w:t>
      </w:r>
      <w:r w:rsidRPr="007055D9">
        <w:t>base</w:t>
      </w:r>
      <w:bookmarkEnd w:id="2848"/>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Heading5"/>
      </w:pPr>
      <w:bookmarkStart w:id="2849" w:name="_Toc338939199"/>
      <w:r w:rsidRPr="007055D9">
        <w:t xml:space="preserve">Attribute </w:t>
      </w:r>
      <w:r>
        <w:t>"</w:t>
      </w:r>
      <w:r w:rsidRPr="007055D9">
        <w:t>technology</w:t>
      </w:r>
      <w:bookmarkEnd w:id="2849"/>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ListBullet"/>
        <w:numPr>
          <w:ilvl w:val="0"/>
          <w:numId w:val="12"/>
        </w:numPr>
        <w:rPr>
          <w:rStyle w:val="XMLElement"/>
        </w:rPr>
      </w:pPr>
      <w:r>
        <w:rPr>
          <w:rStyle w:val="XMLElement"/>
        </w:rPr>
        <w:t>friction</w:t>
      </w:r>
    </w:p>
    <w:p w14:paraId="6E1DCF3D" w14:textId="77777777" w:rsidR="00FC68DB" w:rsidRPr="007055D9" w:rsidRDefault="00FC68DB" w:rsidP="00B202D2">
      <w:pPr>
        <w:pStyle w:val="ListBullet"/>
        <w:numPr>
          <w:ilvl w:val="0"/>
          <w:numId w:val="12"/>
        </w:numPr>
        <w:rPr>
          <w:rStyle w:val="XMLElement"/>
        </w:rPr>
      </w:pPr>
      <w:r>
        <w:rPr>
          <w:rStyle w:val="XMLElement"/>
        </w:rPr>
        <w:t>brazing</w:t>
      </w:r>
    </w:p>
    <w:p w14:paraId="08A45917" w14:textId="77777777" w:rsidR="00FC68DB" w:rsidRPr="007055D9" w:rsidRDefault="00FC68DB" w:rsidP="00B202D2">
      <w:pPr>
        <w:pStyle w:val="Heading4"/>
      </w:pPr>
      <w:bookmarkStart w:id="2850" w:name="_Toc338939200"/>
      <w:bookmarkStart w:id="2851" w:name="_Toc3557041"/>
      <w:bookmarkStart w:id="2852" w:name="_Toc34747291"/>
      <w:bookmarkStart w:id="2853" w:name="_Toc77102110"/>
      <w:r w:rsidRPr="007055D9">
        <w:t xml:space="preserve">Element </w:t>
      </w:r>
      <w:r>
        <w:t>"</w:t>
      </w:r>
      <w:r w:rsidRPr="007055D9">
        <w:t>weld_position</w:t>
      </w:r>
      <w:bookmarkEnd w:id="2850"/>
      <w:bookmarkEnd w:id="2851"/>
      <w:r>
        <w:t>"</w:t>
      </w:r>
      <w:bookmarkEnd w:id="2852"/>
      <w:bookmarkEnd w:id="2853"/>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Caption"/>
        <w:spacing w:before="120"/>
      </w:pPr>
      <w:bookmarkStart w:id="2854" w:name="_Toc3566509"/>
      <w:bookmarkStart w:id="2855" w:name="_Toc34747511"/>
      <w:bookmarkStart w:id="2856" w:name="_Toc77095970"/>
      <w:bookmarkStart w:id="2857" w:name="_Toc85722080"/>
      <w:bookmarkStart w:id="2858"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854"/>
      <w:bookmarkEnd w:id="2855"/>
      <w:bookmarkEnd w:id="2856"/>
      <w:bookmarkEnd w:id="2857"/>
      <w:r>
        <w:t xml:space="preserve"> </w:t>
      </w:r>
    </w:p>
    <w:p w14:paraId="4AA18F55" w14:textId="77777777" w:rsidR="00FC68DB" w:rsidRDefault="00FC68DB" w:rsidP="00B202D2">
      <w:pPr>
        <w:pStyle w:val="Heading5"/>
      </w:pPr>
      <w:r w:rsidRPr="007055D9">
        <w:t>Attribute</w:t>
      </w:r>
      <w:r>
        <w:t>s</w:t>
      </w:r>
      <w:r w:rsidRPr="007055D9">
        <w:t xml:space="preserve"> </w:t>
      </w:r>
      <w:r>
        <w:t>"u, x, y, z, reference"</w:t>
      </w:r>
    </w:p>
    <w:p w14:paraId="33047A0F" w14:textId="7ED2CDA1"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Heading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Heading5"/>
      </w:pPr>
      <w:r w:rsidRPr="007055D9">
        <w:t xml:space="preserve">Attribute </w:t>
      </w:r>
      <w:r>
        <w:t>"</w:t>
      </w:r>
      <w:r w:rsidRPr="007055D9">
        <w:t>section</w:t>
      </w:r>
      <w:bookmarkEnd w:id="285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ListBullet"/>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Heading5"/>
      </w:pPr>
      <w:bookmarkStart w:id="2859" w:name="_Toc338939204"/>
      <w:r w:rsidRPr="007055D9">
        <w:t xml:space="preserve">Attribute </w:t>
      </w:r>
      <w:r>
        <w:t>"</w:t>
      </w:r>
      <w:r w:rsidRPr="007055D9">
        <w:t>thickness</w:t>
      </w:r>
      <w:bookmarkEnd w:id="285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Heading5"/>
      </w:pPr>
      <w:bookmarkStart w:id="2860" w:name="_Toc338939205"/>
      <w:r w:rsidRPr="007055D9">
        <w:t xml:space="preserve">Attribute </w:t>
      </w:r>
      <w:r>
        <w:t>"</w:t>
      </w:r>
      <w:r w:rsidRPr="007055D9">
        <w:t>angle</w:t>
      </w:r>
      <w:bookmarkEnd w:id="286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Heading5"/>
      </w:pPr>
      <w:bookmarkStart w:id="2861" w:name="_Toc338939206"/>
      <w:r w:rsidRPr="007055D9">
        <w:t xml:space="preserve">Attribute </w:t>
      </w:r>
      <w:r>
        <w:t>"</w:t>
      </w:r>
      <w:r w:rsidRPr="007055D9">
        <w:t>shape</w:t>
      </w:r>
      <w:bookmarkEnd w:id="286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Heading5"/>
      </w:pPr>
      <w:bookmarkStart w:id="2862" w:name="_Toc338939207"/>
      <w:r w:rsidRPr="007055D9">
        <w:t xml:space="preserve">Attribute </w:t>
      </w:r>
      <w:r>
        <w:t>"</w:t>
      </w:r>
      <w:r w:rsidRPr="007055D9">
        <w:t>penetration</w:t>
      </w:r>
      <w:bookmarkEnd w:id="286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Heading5"/>
      </w:pPr>
      <w:bookmarkStart w:id="2863" w:name="_Toc338939209"/>
      <w:r w:rsidRPr="007055D9">
        <w:t xml:space="preserve">Attribute </w:t>
      </w:r>
      <w:r>
        <w:t>"</w:t>
      </w:r>
      <w:r w:rsidRPr="007055D9">
        <w:t>filler</w:t>
      </w:r>
      <w:bookmarkEnd w:id="286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ListBullet"/>
        <w:numPr>
          <w:ilvl w:val="0"/>
          <w:numId w:val="12"/>
        </w:numPr>
        <w:rPr>
          <w:rStyle w:val="XMLAttribute"/>
        </w:rPr>
      </w:pPr>
      <w:r w:rsidRPr="007055D9">
        <w:rPr>
          <w:rStyle w:val="XMLAttribute"/>
        </w:rPr>
        <w:t>yes</w:t>
      </w:r>
    </w:p>
    <w:p w14:paraId="27FCAA80" w14:textId="77777777" w:rsidR="00FC68DB" w:rsidRPr="007055D9" w:rsidRDefault="00FC68DB" w:rsidP="00B202D2">
      <w:pPr>
        <w:pStyle w:val="ListBullet"/>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Heading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Heading4"/>
      </w:pPr>
      <w:bookmarkStart w:id="2864" w:name="WeldDefinitionYJoint"/>
      <w:bookmarkStart w:id="2865" w:name="_Toc3557042"/>
      <w:bookmarkStart w:id="2866" w:name="_Toc34747292"/>
      <w:bookmarkStart w:id="2867" w:name="_Toc77102111"/>
      <w:bookmarkStart w:id="2868" w:name="_Toc288200767"/>
      <w:bookmarkStart w:id="2869" w:name="_Toc338939114"/>
      <w:bookmarkEnd w:id="2864"/>
      <w:r w:rsidRPr="007055D9">
        <w:t xml:space="preserve">Element </w:t>
      </w:r>
      <w:r>
        <w:t>"sheet_parameter</w:t>
      </w:r>
      <w:bookmarkEnd w:id="2865"/>
      <w:r>
        <w:t>"</w:t>
      </w:r>
      <w:bookmarkEnd w:id="2866"/>
      <w:bookmarkEnd w:id="2867"/>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CommentReference"/>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Caption"/>
        <w:spacing w:before="120"/>
      </w:pPr>
      <w:bookmarkStart w:id="2870" w:name="_Toc3566510"/>
      <w:bookmarkStart w:id="2871" w:name="_Toc34747512"/>
      <w:bookmarkStart w:id="2872" w:name="_Toc77095971"/>
      <w:bookmarkStart w:id="2873"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870"/>
      <w:bookmarkEnd w:id="2871"/>
      <w:bookmarkEnd w:id="2872"/>
      <w:bookmarkEnd w:id="2873"/>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Heading3"/>
      </w:pPr>
      <w:bookmarkStart w:id="2874" w:name="_Toc3557043"/>
      <w:bookmarkStart w:id="2875" w:name="_Toc34747293"/>
      <w:bookmarkStart w:id="2876" w:name="_Toc77102112"/>
      <w:bookmarkStart w:id="2877" w:name="_Toc83048709"/>
      <w:r w:rsidRPr="007055D9">
        <w:t>Y-Joint</w:t>
      </w:r>
      <w:bookmarkEnd w:id="2868"/>
      <w:bookmarkEnd w:id="2869"/>
      <w:bookmarkEnd w:id="2874"/>
      <w:bookmarkEnd w:id="2875"/>
      <w:bookmarkEnd w:id="2876"/>
      <w:bookmarkEnd w:id="2877"/>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ootnoteReference"/>
        </w:rPr>
        <w:footnoteReference w:id="23"/>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Heading4"/>
      </w:pPr>
      <w:bookmarkStart w:id="2878" w:name="_Toc3557044"/>
      <w:bookmarkStart w:id="2879" w:name="_Toc34747294"/>
      <w:bookmarkStart w:id="2880" w:name="_Toc77102113"/>
      <w:r w:rsidRPr="007055D9">
        <w:t>Sheet Parameters</w:t>
      </w:r>
      <w:bookmarkEnd w:id="2878"/>
      <w:bookmarkEnd w:id="2879"/>
      <w:bookmarkEnd w:id="2880"/>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ListBullet"/>
        <w:numPr>
          <w:ilvl w:val="0"/>
          <w:numId w:val="12"/>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ListBullet"/>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ListBullet"/>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ListBullet"/>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Heading4"/>
      </w:pPr>
      <w:bookmarkStart w:id="2881" w:name="_Toc3557045"/>
      <w:bookmarkStart w:id="2882" w:name="_Toc34747295"/>
      <w:bookmarkStart w:id="2883" w:name="_Toc77102114"/>
      <w:r w:rsidRPr="007055D9">
        <w:t>Weld Parameters</w:t>
      </w:r>
      <w:bookmarkEnd w:id="2881"/>
      <w:bookmarkEnd w:id="2882"/>
      <w:bookmarkEnd w:id="2883"/>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ListBullet"/>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ListBullet"/>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ListBullet"/>
        <w:keepNext/>
        <w:keepLines/>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1B77B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5"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5"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Caption"/>
            </w:pPr>
            <w:bookmarkStart w:id="2884" w:name="_Ref7931629"/>
            <w:bookmarkStart w:id="2885" w:name="_Toc76030592"/>
            <w:bookmarkStart w:id="2886"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2884"/>
            <w:r>
              <w:t>: Y-Joint Sheet Layout</w:t>
            </w:r>
            <w:bookmarkEnd w:id="2885"/>
            <w:bookmarkEnd w:id="2886"/>
            <w:r>
              <w:t xml:space="preserve"> </w:t>
            </w:r>
          </w:p>
        </w:tc>
        <w:tc>
          <w:tcPr>
            <w:tcW w:w="4605" w:type="dxa"/>
            <w:shd w:val="clear" w:color="auto" w:fill="auto"/>
          </w:tcPr>
          <w:p w14:paraId="0705A4F3" w14:textId="5F62F425" w:rsidR="00FC68DB" w:rsidRPr="00066EE3" w:rsidRDefault="00FC68DB" w:rsidP="00B202D2">
            <w:pPr>
              <w:pStyle w:val="Caption"/>
              <w:rPr>
                <w:bCs/>
              </w:rPr>
            </w:pPr>
            <w:bookmarkStart w:id="2887" w:name="_Toc76030593"/>
            <w:bookmarkStart w:id="2888"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2887"/>
            <w:bookmarkEnd w:id="2888"/>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15pt" o:ole="">
            <v:imagedata r:id="rId149" o:title=""/>
          </v:shape>
          <o:OLEObject Type="Embed" ProgID="Equation.3" ShapeID="_x0000_i1031" DrawAspect="Content" ObjectID="_1696914284" r:id="rId17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Caption"/>
        <w:spacing w:before="120"/>
      </w:pPr>
      <w:bookmarkStart w:id="2889" w:name="_Toc3566511"/>
      <w:bookmarkStart w:id="2890" w:name="_Toc34747513"/>
      <w:bookmarkStart w:id="2891" w:name="_Toc77095972"/>
      <w:bookmarkStart w:id="2892" w:name="_Toc85722082"/>
      <w:bookmarkStart w:id="2893"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2889"/>
      <w:bookmarkEnd w:id="2890"/>
      <w:bookmarkEnd w:id="2891"/>
      <w:bookmarkEnd w:id="2892"/>
    </w:p>
    <w:p w14:paraId="449B6B32" w14:textId="77777777" w:rsidR="00FC68DB" w:rsidRPr="007055D9" w:rsidRDefault="00FC68DB" w:rsidP="00B202D2">
      <w:pPr>
        <w:pStyle w:val="Heading4"/>
      </w:pPr>
      <w:bookmarkStart w:id="2894" w:name="_Toc3557046"/>
      <w:bookmarkStart w:id="2895" w:name="_Toc34747296"/>
      <w:bookmarkStart w:id="2896" w:name="_Toc77102115"/>
      <w:r w:rsidRPr="007055D9">
        <w:lastRenderedPageBreak/>
        <w:t>Attributes</w:t>
      </w:r>
      <w:bookmarkEnd w:id="2893"/>
      <w:bookmarkEnd w:id="2894"/>
      <w:bookmarkEnd w:id="2895"/>
      <w:bookmarkEnd w:id="2896"/>
    </w:p>
    <w:p w14:paraId="196C39A1" w14:textId="77777777" w:rsidR="00FC68DB" w:rsidRPr="007055D9" w:rsidRDefault="00FC68DB" w:rsidP="00B202D2">
      <w:pPr>
        <w:pStyle w:val="Heading5"/>
      </w:pPr>
      <w:bookmarkStart w:id="2897" w:name="_Toc338939213"/>
      <w:r w:rsidRPr="007055D9">
        <w:t xml:space="preserve">Attribute </w:t>
      </w:r>
      <w:r>
        <w:t>"</w:t>
      </w:r>
      <w:r w:rsidRPr="007055D9">
        <w:t>base</w:t>
      </w:r>
      <w:bookmarkEnd w:id="289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Heading5"/>
      </w:pPr>
      <w:bookmarkStart w:id="2898" w:name="_Toc338939214"/>
      <w:r w:rsidRPr="007055D9">
        <w:t xml:space="preserve">Attribute </w:t>
      </w:r>
      <w:r>
        <w:t>"</w:t>
      </w:r>
      <w:r w:rsidRPr="007055D9">
        <w:t>technology</w:t>
      </w:r>
      <w:bookmarkEnd w:id="289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ListBullet"/>
        <w:numPr>
          <w:ilvl w:val="0"/>
          <w:numId w:val="12"/>
        </w:numPr>
        <w:rPr>
          <w:rStyle w:val="XMLElement"/>
        </w:rPr>
      </w:pPr>
      <w:r>
        <w:rPr>
          <w:rStyle w:val="XMLElement"/>
        </w:rPr>
        <w:t>friction</w:t>
      </w:r>
    </w:p>
    <w:p w14:paraId="4C8E9EFA" w14:textId="77777777" w:rsidR="00FC68DB" w:rsidRPr="007055D9" w:rsidRDefault="00FC68DB" w:rsidP="00B202D2">
      <w:pPr>
        <w:pStyle w:val="ListBullet"/>
        <w:numPr>
          <w:ilvl w:val="0"/>
          <w:numId w:val="12"/>
        </w:numPr>
        <w:rPr>
          <w:rStyle w:val="XMLElement"/>
        </w:rPr>
      </w:pPr>
      <w:r>
        <w:rPr>
          <w:rStyle w:val="XMLElement"/>
        </w:rPr>
        <w:t>brazing</w:t>
      </w:r>
    </w:p>
    <w:p w14:paraId="1675BCCE" w14:textId="77777777" w:rsidR="00FC68DB" w:rsidRPr="007055D9" w:rsidRDefault="00FC68DB" w:rsidP="00B202D2">
      <w:pPr>
        <w:pStyle w:val="Heading4"/>
      </w:pPr>
      <w:bookmarkStart w:id="2899" w:name="_Toc338939215"/>
      <w:bookmarkStart w:id="2900" w:name="_Toc3557047"/>
      <w:bookmarkStart w:id="2901" w:name="_Toc34747297"/>
      <w:bookmarkStart w:id="2902" w:name="_Toc77102116"/>
      <w:r w:rsidRPr="007055D9">
        <w:t xml:space="preserve">Element </w:t>
      </w:r>
      <w:r>
        <w:t>"</w:t>
      </w:r>
      <w:r w:rsidRPr="007055D9">
        <w:t>weld_position</w:t>
      </w:r>
      <w:bookmarkEnd w:id="2899"/>
      <w:bookmarkEnd w:id="2900"/>
      <w:r>
        <w:t>"</w:t>
      </w:r>
      <w:bookmarkEnd w:id="2901"/>
      <w:bookmarkEnd w:id="2902"/>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CommentReference"/>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CommentReference"/>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CommentReference"/>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CommentReference"/>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CommentReference"/>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CommentReference"/>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CommentReference"/>
                <w:sz w:val="20"/>
                <w:szCs w:val="20"/>
                <w:lang w:eastAsia="x-none"/>
              </w:rPr>
              <w:t>t</w:t>
            </w:r>
            <w:r w:rsidRPr="007811DF">
              <w:rPr>
                <w:rStyle w:val="CommentReference"/>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CommentReference"/>
                <w:sz w:val="20"/>
                <w:szCs w:val="20"/>
                <w:lang w:eastAsia="x-none"/>
              </w:rPr>
              <w:t>s</w:t>
            </w:r>
            <w:r w:rsidRPr="007811DF">
              <w:rPr>
                <w:rStyle w:val="CommentReference"/>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Caption"/>
        <w:spacing w:before="120"/>
      </w:pPr>
      <w:bookmarkStart w:id="2903" w:name="_Toc3566512"/>
      <w:bookmarkStart w:id="2904" w:name="_Toc34747514"/>
      <w:bookmarkStart w:id="2905" w:name="_Toc77095973"/>
      <w:bookmarkStart w:id="2906" w:name="_Toc85722083"/>
      <w:bookmarkStart w:id="2907"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903"/>
      <w:bookmarkEnd w:id="2904"/>
      <w:bookmarkEnd w:id="2905"/>
      <w:bookmarkEnd w:id="2906"/>
      <w:r>
        <w:t xml:space="preserve"> </w:t>
      </w:r>
    </w:p>
    <w:p w14:paraId="3ADB00F3" w14:textId="77777777" w:rsidR="00FC68DB" w:rsidRDefault="00FC68DB" w:rsidP="00B202D2">
      <w:pPr>
        <w:pStyle w:val="Heading5"/>
      </w:pPr>
      <w:r w:rsidRPr="007055D9">
        <w:t>Attribute</w:t>
      </w:r>
      <w:r>
        <w:t>s</w:t>
      </w:r>
      <w:r w:rsidRPr="007055D9">
        <w:t xml:space="preserve"> </w:t>
      </w:r>
      <w:r>
        <w:t>"u, x, y, z, reference"</w:t>
      </w:r>
    </w:p>
    <w:p w14:paraId="7EC04D54" w14:textId="4C6D0DB5" w:rsidR="00FC68DB" w:rsidRPr="00F07803" w:rsidRDefault="00FC68DB" w:rsidP="00B202D2">
      <w:pPr>
        <w:pStyle w:val="Heading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Heading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Heading5"/>
      </w:pPr>
      <w:r w:rsidRPr="007055D9">
        <w:t xml:space="preserve">Attribute </w:t>
      </w:r>
      <w:r>
        <w:t>"</w:t>
      </w:r>
      <w:r w:rsidRPr="007055D9">
        <w:t>section</w:t>
      </w:r>
      <w:bookmarkEnd w:id="2907"/>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4AAF1E0E" w14:textId="77777777" w:rsidR="00FC68DB" w:rsidRPr="007055D9" w:rsidRDefault="00FC68DB" w:rsidP="00B202D2">
      <w:pPr>
        <w:pStyle w:val="ListBullet"/>
        <w:numPr>
          <w:ilvl w:val="0"/>
          <w:numId w:val="12"/>
        </w:numPr>
        <w:rPr>
          <w:rStyle w:val="XMLAttribute"/>
        </w:rPr>
      </w:pPr>
      <w:r w:rsidRPr="007055D9">
        <w:rPr>
          <w:rStyle w:val="XMLAttribute"/>
        </w:rPr>
        <w:t>HV</w:t>
      </w:r>
    </w:p>
    <w:p w14:paraId="3B20E85C" w14:textId="77777777" w:rsidR="00FC68DB" w:rsidRPr="007055D9" w:rsidRDefault="00FC68DB" w:rsidP="00B202D2">
      <w:pPr>
        <w:pStyle w:val="ListBullet"/>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Heading5"/>
      </w:pPr>
      <w:bookmarkStart w:id="2908" w:name="_Toc338939219"/>
      <w:r w:rsidRPr="007055D9">
        <w:t xml:space="preserve">Attribute </w:t>
      </w:r>
      <w:r>
        <w:t>"</w:t>
      </w:r>
      <w:r w:rsidRPr="007055D9">
        <w:t>thickness</w:t>
      </w:r>
      <w:bookmarkEnd w:id="2908"/>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Caption"/>
        <w:spacing w:before="120"/>
      </w:pPr>
      <w:bookmarkStart w:id="2909" w:name="_Toc3566513"/>
      <w:bookmarkStart w:id="2910" w:name="_Toc34747515"/>
      <w:bookmarkStart w:id="2911" w:name="_Toc77095974"/>
      <w:bookmarkStart w:id="2912" w:name="_Toc85722084"/>
      <w:bookmarkStart w:id="2913"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2909"/>
      <w:bookmarkEnd w:id="2910"/>
      <w:bookmarkEnd w:id="2911"/>
      <w:bookmarkEnd w:id="2912"/>
    </w:p>
    <w:p w14:paraId="6D37B18D" w14:textId="77777777" w:rsidR="00FC68DB" w:rsidRPr="007055D9" w:rsidRDefault="00FC68DB" w:rsidP="00B202D2">
      <w:pPr>
        <w:pStyle w:val="Heading5"/>
      </w:pPr>
      <w:r w:rsidRPr="007055D9">
        <w:t xml:space="preserve">Attribute </w:t>
      </w:r>
      <w:r>
        <w:t>"</w:t>
      </w:r>
      <w:r w:rsidRPr="007055D9">
        <w:t>angle</w:t>
      </w:r>
      <w:bookmarkEnd w:id="2913"/>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Heading5"/>
      </w:pPr>
      <w:bookmarkStart w:id="2914" w:name="_Toc338939221"/>
      <w:r w:rsidRPr="007055D9">
        <w:t xml:space="preserve">Attribute </w:t>
      </w:r>
      <w:r>
        <w:t>"</w:t>
      </w:r>
      <w:r w:rsidRPr="007055D9">
        <w:t>penetration</w:t>
      </w:r>
      <w:bookmarkEnd w:id="2914"/>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Heading5"/>
      </w:pPr>
      <w:bookmarkStart w:id="2915" w:name="_Toc338939223"/>
      <w:r w:rsidRPr="007055D9">
        <w:t xml:space="preserve">Attribute </w:t>
      </w:r>
      <w:r>
        <w:t>"</w:t>
      </w:r>
      <w:r w:rsidRPr="007055D9">
        <w:t>shape</w:t>
      </w:r>
      <w:bookmarkEnd w:id="2915"/>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Heading5"/>
      </w:pPr>
      <w:bookmarkStart w:id="2916" w:name="_Toc338939224"/>
      <w:r w:rsidRPr="007055D9">
        <w:t xml:space="preserve">Attribute </w:t>
      </w:r>
      <w:r>
        <w:t>"</w:t>
      </w:r>
      <w:r w:rsidRPr="007055D9">
        <w:t>filler</w:t>
      </w:r>
      <w:bookmarkEnd w:id="2916"/>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ListBullet"/>
        <w:numPr>
          <w:ilvl w:val="0"/>
          <w:numId w:val="12"/>
        </w:numPr>
        <w:rPr>
          <w:rStyle w:val="XMLAttribute"/>
        </w:rPr>
      </w:pPr>
      <w:r w:rsidRPr="007055D9">
        <w:rPr>
          <w:rStyle w:val="XMLAttribute"/>
        </w:rPr>
        <w:t>yes</w:t>
      </w:r>
    </w:p>
    <w:p w14:paraId="1011F594" w14:textId="77777777" w:rsidR="00FC68DB" w:rsidRPr="007055D9" w:rsidRDefault="00FC68DB" w:rsidP="00B202D2">
      <w:pPr>
        <w:pStyle w:val="ListBullet"/>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Heading4"/>
      </w:pPr>
      <w:bookmarkStart w:id="2917" w:name="_Toc3557048"/>
      <w:bookmarkStart w:id="2918" w:name="_Toc34747298"/>
      <w:bookmarkStart w:id="2919" w:name="_Toc77102117"/>
      <w:r w:rsidRPr="007055D9">
        <w:t xml:space="preserve">Element </w:t>
      </w:r>
      <w:r>
        <w:t>"sheet_parameter</w:t>
      </w:r>
      <w:bookmarkEnd w:id="2917"/>
      <w:r>
        <w:t>"</w:t>
      </w:r>
      <w:bookmarkEnd w:id="2918"/>
      <w:bookmarkEnd w:id="2919"/>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CommentReference"/>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Caption"/>
        <w:spacing w:before="120"/>
      </w:pPr>
      <w:bookmarkStart w:id="2920" w:name="_Toc3566514"/>
      <w:bookmarkStart w:id="2921" w:name="_Toc34747516"/>
      <w:bookmarkStart w:id="2922" w:name="_Toc77095975"/>
      <w:bookmarkStart w:id="2923"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920"/>
      <w:bookmarkEnd w:id="2921"/>
      <w:bookmarkEnd w:id="2922"/>
      <w:bookmarkEnd w:id="2923"/>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Heading3"/>
      </w:pPr>
      <w:bookmarkStart w:id="2924" w:name="WeldDefinitionKJoint"/>
      <w:bookmarkStart w:id="2925" w:name="_Toc338939115"/>
      <w:bookmarkStart w:id="2926" w:name="_Toc3557049"/>
      <w:bookmarkStart w:id="2927" w:name="_Toc34747299"/>
      <w:bookmarkStart w:id="2928" w:name="_Toc77102118"/>
      <w:bookmarkStart w:id="2929" w:name="_Toc83048710"/>
      <w:bookmarkEnd w:id="2924"/>
      <w:r w:rsidRPr="007055D9">
        <w:t>K-Joint</w:t>
      </w:r>
      <w:bookmarkEnd w:id="2925"/>
      <w:bookmarkEnd w:id="2926"/>
      <w:bookmarkEnd w:id="2927"/>
      <w:bookmarkEnd w:id="2928"/>
      <w:bookmarkEnd w:id="2929"/>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ootnoteReference"/>
        </w:rPr>
        <w:footnoteReference w:id="24"/>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Heading4"/>
      </w:pPr>
      <w:bookmarkStart w:id="2930" w:name="_Toc3557050"/>
      <w:bookmarkStart w:id="2931" w:name="_Toc34747300"/>
      <w:bookmarkStart w:id="2932" w:name="_Toc77102119"/>
      <w:r w:rsidRPr="007055D9">
        <w:t>Sheet Parameters</w:t>
      </w:r>
      <w:bookmarkEnd w:id="2930"/>
      <w:bookmarkEnd w:id="2931"/>
      <w:bookmarkEnd w:id="2932"/>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ListBullet"/>
        <w:numPr>
          <w:ilvl w:val="0"/>
          <w:numId w:val="12"/>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ListBullet"/>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ListBullet"/>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ListBullet"/>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Caption"/>
                              <w:rPr>
                                <w:b/>
                                <w:bCs/>
                                <w:noProof/>
                                <w:sz w:val="26"/>
                                <w:szCs w:val="28"/>
                              </w:rPr>
                            </w:pPr>
                            <w:bookmarkStart w:id="2933" w:name="_Ref7932243"/>
                            <w:bookmarkStart w:id="2934" w:name="_Toc3557143"/>
                            <w:bookmarkStart w:id="2935" w:name="_Ref7932230"/>
                            <w:bookmarkStart w:id="2936" w:name="_Toc34747396"/>
                            <w:bookmarkStart w:id="2937" w:name="_Toc76030594"/>
                            <w:bookmarkStart w:id="2938" w:name="_Toc85721952"/>
                            <w:r>
                              <w:t xml:space="preserve">Figure </w:t>
                            </w:r>
                            <w:r>
                              <w:fldChar w:fldCharType="begin"/>
                            </w:r>
                            <w:r>
                              <w:instrText xml:space="preserve"> SEQ Figure \* ARABIC </w:instrText>
                            </w:r>
                            <w:r>
                              <w:fldChar w:fldCharType="separate"/>
                            </w:r>
                            <w:r>
                              <w:rPr>
                                <w:noProof/>
                              </w:rPr>
                              <w:t>73</w:t>
                            </w:r>
                            <w:r>
                              <w:fldChar w:fldCharType="end"/>
                            </w:r>
                            <w:bookmarkEnd w:id="2933"/>
                            <w:r>
                              <w:t>: K-Joint Sheet Layout</w:t>
                            </w:r>
                            <w:bookmarkEnd w:id="2934"/>
                            <w:bookmarkEnd w:id="2935"/>
                            <w:bookmarkEnd w:id="2936"/>
                            <w:bookmarkEnd w:id="2937"/>
                            <w:bookmarkEnd w:id="29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Caption"/>
                        <w:rPr>
                          <w:b/>
                          <w:bCs/>
                          <w:noProof/>
                          <w:sz w:val="26"/>
                          <w:szCs w:val="28"/>
                        </w:rPr>
                      </w:pPr>
                      <w:bookmarkStart w:id="2939" w:name="_Ref7932243"/>
                      <w:bookmarkStart w:id="2940" w:name="_Toc3557143"/>
                      <w:bookmarkStart w:id="2941" w:name="_Ref7932230"/>
                      <w:bookmarkStart w:id="2942" w:name="_Toc34747396"/>
                      <w:bookmarkStart w:id="2943" w:name="_Toc76030594"/>
                      <w:bookmarkStart w:id="2944" w:name="_Toc85721952"/>
                      <w:r>
                        <w:t xml:space="preserve">Figure </w:t>
                      </w:r>
                      <w:r>
                        <w:fldChar w:fldCharType="begin"/>
                      </w:r>
                      <w:r>
                        <w:instrText xml:space="preserve"> SEQ Figure \* ARABIC </w:instrText>
                      </w:r>
                      <w:r>
                        <w:fldChar w:fldCharType="separate"/>
                      </w:r>
                      <w:r>
                        <w:rPr>
                          <w:noProof/>
                        </w:rPr>
                        <w:t>73</w:t>
                      </w:r>
                      <w:r>
                        <w:fldChar w:fldCharType="end"/>
                      </w:r>
                      <w:bookmarkEnd w:id="2939"/>
                      <w:r>
                        <w:t>: K-Joint Sheet Layout</w:t>
                      </w:r>
                      <w:bookmarkEnd w:id="2940"/>
                      <w:bookmarkEnd w:id="2941"/>
                      <w:bookmarkEnd w:id="2942"/>
                      <w:bookmarkEnd w:id="2943"/>
                      <w:bookmarkEnd w:id="2944"/>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Heading4"/>
      </w:pPr>
      <w:bookmarkStart w:id="2945" w:name="_Toc3557051"/>
      <w:bookmarkStart w:id="2946" w:name="_Toc34747301"/>
      <w:bookmarkStart w:id="2947" w:name="_Toc77102120"/>
      <w:r w:rsidRPr="007055D9">
        <w:lastRenderedPageBreak/>
        <w:t>Weld Parameters</w:t>
      </w:r>
      <w:bookmarkEnd w:id="2945"/>
      <w:bookmarkEnd w:id="2946"/>
      <w:bookmarkEnd w:id="2947"/>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Caption"/>
                              <w:rPr>
                                <w:noProof/>
                                <w:szCs w:val="24"/>
                              </w:rPr>
                            </w:pPr>
                            <w:bookmarkStart w:id="2948" w:name="_Toc3557144"/>
                            <w:bookmarkStart w:id="2949" w:name="_Toc34747397"/>
                            <w:bookmarkStart w:id="2950" w:name="_Toc76030595"/>
                            <w:bookmarkStart w:id="2951"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948"/>
                            <w:bookmarkEnd w:id="2949"/>
                            <w:bookmarkEnd w:id="2950"/>
                            <w:bookmarkEnd w:id="29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Caption"/>
                        <w:rPr>
                          <w:noProof/>
                          <w:szCs w:val="24"/>
                        </w:rPr>
                      </w:pPr>
                      <w:bookmarkStart w:id="2952" w:name="_Toc3557144"/>
                      <w:bookmarkStart w:id="2953" w:name="_Toc34747397"/>
                      <w:bookmarkStart w:id="2954" w:name="_Toc76030595"/>
                      <w:bookmarkStart w:id="2955"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952"/>
                      <w:bookmarkEnd w:id="2953"/>
                      <w:bookmarkEnd w:id="2954"/>
                      <w:bookmarkEnd w:id="2955"/>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ListBullet"/>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ListBullet"/>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ListBullet"/>
        <w:keepNex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15pt" o:ole="">
            <v:imagedata r:id="rId149" o:title=""/>
          </v:shape>
          <o:OLEObject Type="Embed" ProgID="Equation.3" ShapeID="_x0000_i1032" DrawAspect="Content" ObjectID="_1696914285" r:id="rId17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Caption"/>
        <w:spacing w:before="120"/>
      </w:pPr>
      <w:bookmarkStart w:id="2956" w:name="_Toc3566515"/>
      <w:bookmarkStart w:id="2957" w:name="_Toc34747517"/>
      <w:bookmarkStart w:id="2958" w:name="_Toc77095976"/>
      <w:bookmarkStart w:id="2959"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2956"/>
      <w:bookmarkEnd w:id="2957"/>
      <w:bookmarkEnd w:id="2958"/>
      <w:bookmarkEnd w:id="2959"/>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Heading4"/>
      </w:pPr>
      <w:bookmarkStart w:id="2960" w:name="_Toc338939226"/>
      <w:bookmarkStart w:id="2961" w:name="_Toc3557052"/>
      <w:bookmarkStart w:id="2962" w:name="_Toc34747302"/>
      <w:bookmarkStart w:id="2963" w:name="_Toc77102121"/>
      <w:r w:rsidRPr="007055D9">
        <w:t>Attributes</w:t>
      </w:r>
      <w:bookmarkEnd w:id="2960"/>
      <w:bookmarkEnd w:id="2961"/>
      <w:bookmarkEnd w:id="2962"/>
      <w:bookmarkEnd w:id="2963"/>
    </w:p>
    <w:p w14:paraId="5D24B36D" w14:textId="77777777" w:rsidR="00FC68DB" w:rsidRPr="007055D9" w:rsidRDefault="00FC68DB" w:rsidP="00B202D2">
      <w:pPr>
        <w:pStyle w:val="Heading5"/>
      </w:pPr>
      <w:bookmarkStart w:id="2964" w:name="_Toc338939228"/>
      <w:r w:rsidRPr="007055D9">
        <w:t xml:space="preserve">Attribute </w:t>
      </w:r>
      <w:r>
        <w:t>"</w:t>
      </w:r>
      <w:r w:rsidRPr="007055D9">
        <w:t>base</w:t>
      </w:r>
      <w:bookmarkEnd w:id="2964"/>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Heading5"/>
      </w:pPr>
      <w:bookmarkStart w:id="2965" w:name="_Toc338939229"/>
      <w:r w:rsidRPr="007055D9">
        <w:t xml:space="preserve">Attribute </w:t>
      </w:r>
      <w:r>
        <w:t>"</w:t>
      </w:r>
      <w:r w:rsidRPr="007055D9">
        <w:t>technology</w:t>
      </w:r>
      <w:bookmarkEnd w:id="2965"/>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ListBullet"/>
        <w:numPr>
          <w:ilvl w:val="0"/>
          <w:numId w:val="12"/>
        </w:numPr>
        <w:rPr>
          <w:rStyle w:val="XMLElement"/>
        </w:rPr>
      </w:pPr>
      <w:r>
        <w:rPr>
          <w:rStyle w:val="XMLElement"/>
        </w:rPr>
        <w:t>friction</w:t>
      </w:r>
    </w:p>
    <w:p w14:paraId="4060CFDD" w14:textId="77777777" w:rsidR="00FC68DB" w:rsidRPr="007055D9" w:rsidRDefault="00FC68DB" w:rsidP="00B202D2">
      <w:pPr>
        <w:pStyle w:val="ListBullet"/>
        <w:numPr>
          <w:ilvl w:val="0"/>
          <w:numId w:val="12"/>
        </w:numPr>
        <w:rPr>
          <w:rStyle w:val="XMLElement"/>
        </w:rPr>
      </w:pPr>
      <w:r>
        <w:rPr>
          <w:rStyle w:val="XMLElement"/>
        </w:rPr>
        <w:t>brazing</w:t>
      </w:r>
    </w:p>
    <w:p w14:paraId="5D13340A" w14:textId="77777777" w:rsidR="00FC68DB" w:rsidRPr="007055D9" w:rsidRDefault="00FC68DB" w:rsidP="00B202D2">
      <w:pPr>
        <w:pStyle w:val="Heading4"/>
      </w:pPr>
      <w:bookmarkStart w:id="2966" w:name="_Toc338939230"/>
      <w:bookmarkStart w:id="2967" w:name="_Toc3557053"/>
      <w:bookmarkStart w:id="2968" w:name="_Toc34747303"/>
      <w:bookmarkStart w:id="2969" w:name="_Toc77102122"/>
      <w:r w:rsidRPr="007055D9">
        <w:t xml:space="preserve">Element </w:t>
      </w:r>
      <w:r>
        <w:t>"</w:t>
      </w:r>
      <w:r w:rsidRPr="007055D9">
        <w:t>weld_position</w:t>
      </w:r>
      <w:bookmarkEnd w:id="2966"/>
      <w:bookmarkEnd w:id="2967"/>
      <w:r>
        <w:t>"</w:t>
      </w:r>
      <w:bookmarkEnd w:id="2968"/>
      <w:bookmarkEnd w:id="2969"/>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CommentReference"/>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CommentReference"/>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CommentReference"/>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CommentReference"/>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CommentReference"/>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CommentReference"/>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CommentReference"/>
                <w:sz w:val="20"/>
                <w:szCs w:val="20"/>
                <w:lang w:eastAsia="x-none"/>
              </w:rPr>
              <w:t>t</w:t>
            </w:r>
            <w:r w:rsidRPr="000A1539">
              <w:rPr>
                <w:rStyle w:val="CommentReference"/>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CommentReference"/>
                <w:sz w:val="20"/>
                <w:szCs w:val="20"/>
                <w:lang w:eastAsia="x-none"/>
              </w:rPr>
              <w:t>s</w:t>
            </w:r>
            <w:r w:rsidRPr="000A1539">
              <w:rPr>
                <w:rStyle w:val="CommentReference"/>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Caption"/>
        <w:spacing w:before="120"/>
      </w:pPr>
      <w:bookmarkStart w:id="2970" w:name="_Toc3566516"/>
      <w:bookmarkStart w:id="2971" w:name="_Toc34747518"/>
      <w:bookmarkStart w:id="2972" w:name="_Toc77095977"/>
      <w:bookmarkStart w:id="2973" w:name="_Toc85722087"/>
      <w:bookmarkStart w:id="2974"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970"/>
      <w:bookmarkEnd w:id="2971"/>
      <w:bookmarkEnd w:id="2972"/>
      <w:bookmarkEnd w:id="2973"/>
      <w:r>
        <w:t xml:space="preserve"> </w:t>
      </w:r>
    </w:p>
    <w:p w14:paraId="18F3D8B3" w14:textId="77777777" w:rsidR="00FC68DB" w:rsidRDefault="00FC68DB" w:rsidP="00B202D2">
      <w:pPr>
        <w:pStyle w:val="Heading5"/>
      </w:pPr>
      <w:r w:rsidRPr="007055D9">
        <w:t>Attribute</w:t>
      </w:r>
      <w:r>
        <w:t>s</w:t>
      </w:r>
      <w:r w:rsidRPr="007055D9">
        <w:t xml:space="preserve"> </w:t>
      </w:r>
      <w:r>
        <w:t>"u, x, y, z, reference"</w:t>
      </w:r>
    </w:p>
    <w:p w14:paraId="5DCD1115" w14:textId="418DC670"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Heading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Heading5"/>
      </w:pPr>
      <w:r w:rsidRPr="007055D9">
        <w:t xml:space="preserve">Attribute </w:t>
      </w:r>
      <w:r>
        <w:t>"</w:t>
      </w:r>
      <w:r w:rsidRPr="007055D9">
        <w:t>section</w:t>
      </w:r>
      <w:bookmarkEnd w:id="297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ListBullet"/>
        <w:numPr>
          <w:ilvl w:val="0"/>
          <w:numId w:val="12"/>
        </w:numPr>
        <w:rPr>
          <w:rStyle w:val="XMLAttribute"/>
        </w:rPr>
      </w:pPr>
      <w:r w:rsidRPr="007055D9">
        <w:rPr>
          <w:rStyle w:val="XMLAttribute"/>
        </w:rPr>
        <w:t>Fillet</w:t>
      </w:r>
    </w:p>
    <w:p w14:paraId="6EFA61EA" w14:textId="77777777" w:rsidR="00FC68DB" w:rsidRPr="007055D9" w:rsidRDefault="00FC68DB" w:rsidP="00B202D2">
      <w:pPr>
        <w:pStyle w:val="ListBullet"/>
        <w:numPr>
          <w:ilvl w:val="0"/>
          <w:numId w:val="12"/>
        </w:numPr>
        <w:rPr>
          <w:rStyle w:val="XMLAttribute"/>
        </w:rPr>
      </w:pPr>
      <w:r w:rsidRPr="007055D9">
        <w:rPr>
          <w:rStyle w:val="XMLAttribute"/>
        </w:rPr>
        <w:t>HV</w:t>
      </w:r>
    </w:p>
    <w:p w14:paraId="168B496B" w14:textId="77777777" w:rsidR="00FC68DB" w:rsidRPr="007055D9" w:rsidRDefault="00FC68DB" w:rsidP="00B202D2">
      <w:pPr>
        <w:pStyle w:val="ListBullet"/>
        <w:numPr>
          <w:ilvl w:val="0"/>
          <w:numId w:val="12"/>
        </w:numPr>
        <w:rPr>
          <w:rStyle w:val="XMLAttribute"/>
        </w:rPr>
      </w:pPr>
      <w:r w:rsidRPr="007055D9">
        <w:rPr>
          <w:rStyle w:val="XMLAttribute"/>
        </w:rPr>
        <w:t>HY</w:t>
      </w:r>
    </w:p>
    <w:p w14:paraId="788C47A3" w14:textId="77777777" w:rsidR="00FC68DB" w:rsidRPr="007055D9" w:rsidRDefault="00FC68DB" w:rsidP="00B202D2">
      <w:pPr>
        <w:pStyle w:val="Heading5"/>
      </w:pPr>
      <w:bookmarkStart w:id="2975" w:name="_Toc338939234"/>
      <w:r w:rsidRPr="007055D9">
        <w:t xml:space="preserve">Attribute </w:t>
      </w:r>
      <w:r>
        <w:t>"</w:t>
      </w:r>
      <w:r w:rsidRPr="007055D9">
        <w:t>thickness</w:t>
      </w:r>
      <w:bookmarkEnd w:id="2975"/>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Caption"/>
        <w:spacing w:before="120"/>
      </w:pPr>
      <w:bookmarkStart w:id="2976" w:name="_Toc3566517"/>
      <w:bookmarkStart w:id="2977" w:name="_Toc34747519"/>
      <w:bookmarkStart w:id="2978" w:name="_Toc77095978"/>
      <w:bookmarkStart w:id="2979" w:name="_Toc85722088"/>
      <w:bookmarkStart w:id="2980"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2976"/>
      <w:bookmarkEnd w:id="2977"/>
      <w:bookmarkEnd w:id="2978"/>
      <w:bookmarkEnd w:id="2979"/>
    </w:p>
    <w:p w14:paraId="435000B6" w14:textId="77777777" w:rsidR="00FC68DB" w:rsidRPr="007055D9" w:rsidRDefault="00FC68DB" w:rsidP="00B202D2">
      <w:pPr>
        <w:pStyle w:val="Heading5"/>
      </w:pPr>
      <w:r w:rsidRPr="007055D9">
        <w:t xml:space="preserve">Attribute </w:t>
      </w:r>
      <w:r>
        <w:t>"</w:t>
      </w:r>
      <w:r w:rsidRPr="007055D9">
        <w:t>angle</w:t>
      </w:r>
      <w:bookmarkEnd w:id="298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Heading5"/>
      </w:pPr>
      <w:bookmarkStart w:id="2981" w:name="_Toc338939236"/>
      <w:r w:rsidRPr="007055D9">
        <w:t xml:space="preserve">Attribute </w:t>
      </w:r>
      <w:r>
        <w:t>"</w:t>
      </w:r>
      <w:r w:rsidRPr="007055D9">
        <w:t>penetration</w:t>
      </w:r>
      <w:bookmarkEnd w:id="2981"/>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Heading5"/>
      </w:pPr>
      <w:bookmarkStart w:id="2982" w:name="_Toc338939238"/>
      <w:r w:rsidRPr="007055D9">
        <w:lastRenderedPageBreak/>
        <w:t xml:space="preserve">Attribute </w:t>
      </w:r>
      <w:r>
        <w:t>"</w:t>
      </w:r>
      <w:r w:rsidRPr="007055D9">
        <w:t>shape</w:t>
      </w:r>
      <w:bookmarkEnd w:id="2982"/>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Heading5"/>
      </w:pPr>
      <w:bookmarkStart w:id="2983" w:name="_Toc338939239"/>
      <w:r w:rsidRPr="007055D9">
        <w:t xml:space="preserve">Attribute </w:t>
      </w:r>
      <w:r>
        <w:t>"</w:t>
      </w:r>
      <w:r w:rsidRPr="007055D9">
        <w:t>filler</w:t>
      </w:r>
      <w:bookmarkEnd w:id="2983"/>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ListBullet"/>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ListBullet"/>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Heading4"/>
      </w:pPr>
      <w:bookmarkStart w:id="2984" w:name="WeldDefinitionCrossJoint"/>
      <w:bookmarkStart w:id="2985" w:name="_Ref397588351"/>
      <w:bookmarkStart w:id="2986" w:name="_Toc3557054"/>
      <w:bookmarkStart w:id="2987" w:name="_Toc34747304"/>
      <w:bookmarkStart w:id="2988" w:name="_Toc77102123"/>
      <w:bookmarkStart w:id="2989" w:name="_Toc338939116"/>
      <w:bookmarkEnd w:id="2984"/>
      <w:r w:rsidRPr="007055D9">
        <w:lastRenderedPageBreak/>
        <w:t xml:space="preserve">Element </w:t>
      </w:r>
      <w:r>
        <w:t>"sheet_parameter</w:t>
      </w:r>
      <w:bookmarkEnd w:id="2985"/>
      <w:bookmarkEnd w:id="2986"/>
      <w:r>
        <w:t>"</w:t>
      </w:r>
      <w:bookmarkEnd w:id="2987"/>
      <w:bookmarkEnd w:id="2988"/>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Caption"/>
        <w:spacing w:before="120"/>
      </w:pPr>
      <w:bookmarkStart w:id="2990" w:name="_Toc3566518"/>
      <w:bookmarkStart w:id="2991" w:name="_Toc34747520"/>
      <w:bookmarkStart w:id="2992" w:name="_Toc77095979"/>
      <w:bookmarkStart w:id="2993"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990"/>
      <w:bookmarkEnd w:id="2991"/>
      <w:bookmarkEnd w:id="2992"/>
      <w:bookmarkEnd w:id="2993"/>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Heading3"/>
      </w:pPr>
      <w:bookmarkStart w:id="2994" w:name="_Toc3557055"/>
      <w:bookmarkStart w:id="2995" w:name="_Toc34747305"/>
      <w:bookmarkStart w:id="2996" w:name="_Toc77102124"/>
      <w:bookmarkStart w:id="2997" w:name="_Toc83048711"/>
      <w:r>
        <w:t>Cruciform Joint</w:t>
      </w:r>
      <w:bookmarkEnd w:id="2989"/>
      <w:bookmarkEnd w:id="2994"/>
      <w:bookmarkEnd w:id="2995"/>
      <w:bookmarkEnd w:id="2996"/>
      <w:bookmarkEnd w:id="2997"/>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998" w:name="GenericSeamWeldWeldingTechnology"/>
      <w:bookmarkEnd w:id="2998"/>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Heading4"/>
      </w:pPr>
      <w:bookmarkStart w:id="2999" w:name="_Toc3557056"/>
      <w:bookmarkStart w:id="3000" w:name="_Toc34747306"/>
      <w:bookmarkStart w:id="3001"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999"/>
      <w:bookmarkEnd w:id="3000"/>
      <w:bookmarkEnd w:id="3001"/>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ListBullet"/>
        <w:keepNext/>
        <w:numPr>
          <w:ilvl w:val="0"/>
          <w:numId w:val="12"/>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ListBullet"/>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ListBullet"/>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ListBullet"/>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ListBullet"/>
        <w:tabs>
          <w:tab w:val="clear" w:pos="454"/>
        </w:tabs>
        <w:ind w:firstLine="0"/>
      </w:pPr>
    </w:p>
    <w:p w14:paraId="34BD949F" w14:textId="77777777" w:rsidR="00FC68DB" w:rsidRPr="007055D9" w:rsidRDefault="00FC68DB" w:rsidP="00B202D2">
      <w:pPr>
        <w:pStyle w:val="Heading4"/>
      </w:pPr>
      <w:bookmarkStart w:id="3002" w:name="_Toc3557057"/>
      <w:bookmarkStart w:id="3003" w:name="_Toc34747307"/>
      <w:bookmarkStart w:id="3004" w:name="_Toc77102126"/>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Caption"/>
                              <w:rPr>
                                <w:noProof/>
                                <w:szCs w:val="24"/>
                              </w:rPr>
                            </w:pPr>
                            <w:bookmarkStart w:id="3005" w:name="_Toc3557145"/>
                            <w:bookmarkStart w:id="3006" w:name="_Toc34747398"/>
                            <w:bookmarkStart w:id="3007" w:name="_Toc76030596"/>
                            <w:bookmarkStart w:id="3008"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005"/>
                            <w:bookmarkEnd w:id="3006"/>
                            <w:bookmarkEnd w:id="3007"/>
                            <w:bookmarkEnd w:id="3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Caption"/>
                        <w:rPr>
                          <w:noProof/>
                          <w:szCs w:val="24"/>
                        </w:rPr>
                      </w:pPr>
                      <w:bookmarkStart w:id="3009" w:name="_Toc3557145"/>
                      <w:bookmarkStart w:id="3010" w:name="_Toc34747398"/>
                      <w:bookmarkStart w:id="3011" w:name="_Toc76030596"/>
                      <w:bookmarkStart w:id="3012"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009"/>
                      <w:bookmarkEnd w:id="3010"/>
                      <w:bookmarkEnd w:id="3011"/>
                      <w:bookmarkEnd w:id="3012"/>
                    </w:p>
                  </w:txbxContent>
                </v:textbox>
              </v:shape>
            </w:pict>
          </mc:Fallback>
        </mc:AlternateContent>
      </w:r>
      <w:r w:rsidRPr="007055D9">
        <w:t>Weld Parameters</w:t>
      </w:r>
      <w:bookmarkEnd w:id="3002"/>
      <w:bookmarkEnd w:id="3003"/>
      <w:bookmarkEnd w:id="3004"/>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Caption"/>
                              <w:rPr>
                                <w:noProof/>
                                <w:szCs w:val="24"/>
                              </w:rPr>
                            </w:pPr>
                            <w:bookmarkStart w:id="3013" w:name="_Toc3557146"/>
                            <w:bookmarkStart w:id="3014" w:name="_Toc34747399"/>
                            <w:bookmarkStart w:id="3015" w:name="_Toc76030597"/>
                            <w:bookmarkStart w:id="3016"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013"/>
                            <w:bookmarkEnd w:id="3014"/>
                            <w:bookmarkEnd w:id="3015"/>
                            <w:bookmarkEnd w:id="30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Caption"/>
                        <w:rPr>
                          <w:noProof/>
                          <w:szCs w:val="24"/>
                        </w:rPr>
                      </w:pPr>
                      <w:bookmarkStart w:id="3017" w:name="_Toc3557146"/>
                      <w:bookmarkStart w:id="3018" w:name="_Toc34747399"/>
                      <w:bookmarkStart w:id="3019" w:name="_Toc76030597"/>
                      <w:bookmarkStart w:id="3020"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017"/>
                      <w:bookmarkEnd w:id="3018"/>
                      <w:bookmarkEnd w:id="3019"/>
                      <w:bookmarkEnd w:id="3020"/>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ListBullet"/>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ListBullet"/>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ListBullet"/>
        <w:numPr>
          <w:ilvl w:val="0"/>
          <w:numId w:val="12"/>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15pt" o:ole="">
            <v:imagedata r:id="rId149" o:title=""/>
          </v:shape>
          <o:OLEObject Type="Embed" ProgID="Equation.3" ShapeID="_x0000_i1033" DrawAspect="Content" ObjectID="_1696914286" r:id="rId182"/>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Caption"/>
        <w:spacing w:before="120"/>
      </w:pPr>
      <w:bookmarkStart w:id="3021" w:name="_Toc3566519"/>
      <w:bookmarkStart w:id="3022" w:name="_Toc34747521"/>
      <w:bookmarkStart w:id="3023" w:name="_Toc77095980"/>
      <w:bookmarkStart w:id="3024" w:name="_Toc85722090"/>
      <w:bookmarkStart w:id="3025" w:name="_Toc338939241"/>
      <w:bookmarkStart w:id="3026" w:name="_Toc288196482"/>
      <w:bookmarkStart w:id="3027" w:name="_Toc288200784"/>
      <w:bookmarkStart w:id="3028" w:name="_Toc338938909"/>
      <w:bookmarkStart w:id="3029" w:name="_Toc338939128"/>
      <w:bookmarkEnd w:id="2535"/>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021"/>
      <w:bookmarkEnd w:id="3022"/>
      <w:bookmarkEnd w:id="3023"/>
      <w:bookmarkEnd w:id="3024"/>
    </w:p>
    <w:p w14:paraId="67851E1D" w14:textId="77777777" w:rsidR="00FC68DB" w:rsidRPr="007055D9" w:rsidRDefault="00FC68DB" w:rsidP="00B202D2">
      <w:pPr>
        <w:pStyle w:val="Heading4"/>
      </w:pPr>
      <w:bookmarkStart w:id="3030" w:name="_Toc3557058"/>
      <w:bookmarkStart w:id="3031" w:name="_Toc34747308"/>
      <w:bookmarkStart w:id="3032" w:name="_Toc77102127"/>
      <w:r w:rsidRPr="007055D9">
        <w:t>Attributes</w:t>
      </w:r>
      <w:bookmarkEnd w:id="3025"/>
      <w:bookmarkEnd w:id="3030"/>
      <w:bookmarkEnd w:id="3031"/>
      <w:bookmarkEnd w:id="3032"/>
    </w:p>
    <w:p w14:paraId="78E13020" w14:textId="77777777" w:rsidR="00FC68DB" w:rsidRPr="007055D9" w:rsidRDefault="00FC68DB" w:rsidP="00B202D2">
      <w:pPr>
        <w:pStyle w:val="Heading5"/>
      </w:pPr>
      <w:bookmarkStart w:id="3033" w:name="_Toc338939243"/>
      <w:r w:rsidRPr="007055D9">
        <w:t xml:space="preserve">Attribute </w:t>
      </w:r>
      <w:r>
        <w:t>"</w:t>
      </w:r>
      <w:r w:rsidRPr="007055D9">
        <w:t>base</w:t>
      </w:r>
      <w:bookmarkEnd w:id="303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Heading5"/>
      </w:pPr>
      <w:bookmarkStart w:id="3034" w:name="_Toc338939244"/>
      <w:r w:rsidRPr="007055D9">
        <w:t xml:space="preserve">Attribute </w:t>
      </w:r>
      <w:r>
        <w:t>"</w:t>
      </w:r>
      <w:r w:rsidRPr="007055D9">
        <w:t>technology</w:t>
      </w:r>
      <w:bookmarkEnd w:id="303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ListBullet"/>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ListBullet"/>
        <w:numPr>
          <w:ilvl w:val="0"/>
          <w:numId w:val="12"/>
        </w:numPr>
        <w:rPr>
          <w:rStyle w:val="XMLElement"/>
        </w:rPr>
      </w:pPr>
      <w:r>
        <w:rPr>
          <w:rStyle w:val="XMLElement"/>
        </w:rPr>
        <w:t>friction</w:t>
      </w:r>
    </w:p>
    <w:p w14:paraId="680FA9D8" w14:textId="77777777" w:rsidR="00FC68DB" w:rsidRPr="007055D9" w:rsidRDefault="00FC68DB" w:rsidP="00B202D2">
      <w:pPr>
        <w:pStyle w:val="ListBullet"/>
        <w:numPr>
          <w:ilvl w:val="0"/>
          <w:numId w:val="12"/>
        </w:numPr>
        <w:rPr>
          <w:rStyle w:val="XMLElement"/>
        </w:rPr>
      </w:pPr>
      <w:r>
        <w:rPr>
          <w:rStyle w:val="XMLElement"/>
        </w:rPr>
        <w:t>brazing</w:t>
      </w:r>
    </w:p>
    <w:p w14:paraId="3BF3BB34" w14:textId="77777777" w:rsidR="00FC68DB" w:rsidRPr="007055D9" w:rsidRDefault="00FC68DB" w:rsidP="00B202D2">
      <w:pPr>
        <w:pStyle w:val="Heading4"/>
      </w:pPr>
      <w:bookmarkStart w:id="3035" w:name="_Toc338939245"/>
      <w:bookmarkStart w:id="3036" w:name="_Toc3557059"/>
      <w:bookmarkStart w:id="3037" w:name="_Toc34747309"/>
      <w:bookmarkStart w:id="3038" w:name="_Toc77102128"/>
      <w:r w:rsidRPr="007055D9">
        <w:t xml:space="preserve">Element </w:t>
      </w:r>
      <w:r>
        <w:t>"</w:t>
      </w:r>
      <w:r w:rsidRPr="007055D9">
        <w:t>weld_position</w:t>
      </w:r>
      <w:bookmarkEnd w:id="3035"/>
      <w:bookmarkEnd w:id="3036"/>
      <w:r>
        <w:t>"</w:t>
      </w:r>
      <w:bookmarkEnd w:id="3037"/>
      <w:bookmarkEnd w:id="3038"/>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CommentReference"/>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CommentReference"/>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CommentReference"/>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CommentReference"/>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CommentReference"/>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CommentReference"/>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CommentReference"/>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lastRenderedPageBreak/>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CommentReference"/>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Caption"/>
        <w:spacing w:before="120"/>
      </w:pPr>
      <w:bookmarkStart w:id="3039" w:name="_Toc3566520"/>
      <w:bookmarkStart w:id="3040" w:name="_Toc34747522"/>
      <w:bookmarkStart w:id="3041" w:name="_Toc77095981"/>
      <w:bookmarkStart w:id="3042" w:name="_Toc85722091"/>
      <w:bookmarkStart w:id="3043"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3039"/>
      <w:bookmarkEnd w:id="3040"/>
      <w:bookmarkEnd w:id="3041"/>
      <w:bookmarkEnd w:id="3042"/>
      <w:r>
        <w:t xml:space="preserve"> </w:t>
      </w:r>
    </w:p>
    <w:p w14:paraId="5EEB48C6" w14:textId="77777777" w:rsidR="00FC68DB" w:rsidRDefault="00FC68DB" w:rsidP="00B202D2">
      <w:pPr>
        <w:pStyle w:val="Heading5"/>
      </w:pPr>
      <w:r w:rsidRPr="007055D9">
        <w:t>Attribute</w:t>
      </w:r>
      <w:r>
        <w:t>s</w:t>
      </w:r>
      <w:r w:rsidRPr="007055D9">
        <w:t xml:space="preserve"> </w:t>
      </w:r>
      <w:r>
        <w:t>"u, x, y, z, reference"</w:t>
      </w:r>
    </w:p>
    <w:p w14:paraId="0353B976" w14:textId="2A73CFF8" w:rsidR="00FC68DB" w:rsidRDefault="00FC68DB" w:rsidP="00B202D2">
      <w:pPr>
        <w:pStyle w:val="Heading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Heading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Heading5"/>
      </w:pPr>
      <w:r w:rsidRPr="007055D9">
        <w:t xml:space="preserve">Attribute </w:t>
      </w:r>
      <w:r>
        <w:t>"</w:t>
      </w:r>
      <w:r w:rsidRPr="007055D9">
        <w:t>section</w:t>
      </w:r>
      <w:bookmarkEnd w:id="3043"/>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ListBullet"/>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ListBullet"/>
        <w:numPr>
          <w:ilvl w:val="0"/>
          <w:numId w:val="12"/>
        </w:numPr>
        <w:rPr>
          <w:rStyle w:val="XMLAttribute"/>
        </w:rPr>
      </w:pPr>
      <w:r w:rsidRPr="007055D9">
        <w:rPr>
          <w:rStyle w:val="XMLAttribute"/>
        </w:rPr>
        <w:t>HV</w:t>
      </w:r>
    </w:p>
    <w:p w14:paraId="16A5616E" w14:textId="77777777" w:rsidR="00FC68DB" w:rsidRPr="007055D9" w:rsidRDefault="00FC68DB" w:rsidP="00B202D2">
      <w:pPr>
        <w:pStyle w:val="ListBullet"/>
        <w:numPr>
          <w:ilvl w:val="0"/>
          <w:numId w:val="12"/>
        </w:numPr>
        <w:rPr>
          <w:rStyle w:val="XMLAttribute"/>
        </w:rPr>
      </w:pPr>
      <w:r w:rsidRPr="007055D9">
        <w:rPr>
          <w:rStyle w:val="XMLAttribute"/>
        </w:rPr>
        <w:t>HY</w:t>
      </w:r>
    </w:p>
    <w:p w14:paraId="6197725B" w14:textId="77777777" w:rsidR="00FC68DB" w:rsidRPr="007055D9" w:rsidRDefault="00FC68DB" w:rsidP="00B202D2">
      <w:pPr>
        <w:pStyle w:val="Heading5"/>
      </w:pPr>
      <w:bookmarkStart w:id="3044" w:name="_Toc338939249"/>
      <w:r w:rsidRPr="007055D9">
        <w:t xml:space="preserve">Attribute </w:t>
      </w:r>
      <w:r>
        <w:t>"</w:t>
      </w:r>
      <w:r w:rsidRPr="007055D9">
        <w:t>thickness</w:t>
      </w:r>
      <w:bookmarkEnd w:id="3044"/>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Caption"/>
        <w:spacing w:before="120"/>
      </w:pPr>
      <w:bookmarkStart w:id="3045" w:name="_Toc3566521"/>
      <w:bookmarkStart w:id="3046" w:name="_Toc34747523"/>
      <w:bookmarkStart w:id="3047" w:name="_Toc77095982"/>
      <w:bookmarkStart w:id="3048" w:name="_Toc85722092"/>
      <w:bookmarkStart w:id="3049"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045"/>
      <w:bookmarkEnd w:id="3046"/>
      <w:bookmarkEnd w:id="3047"/>
      <w:bookmarkEnd w:id="3048"/>
    </w:p>
    <w:p w14:paraId="7171C538" w14:textId="77777777" w:rsidR="00FC68DB" w:rsidRPr="007055D9" w:rsidRDefault="00FC68DB" w:rsidP="00B202D2">
      <w:pPr>
        <w:pStyle w:val="Heading5"/>
      </w:pPr>
      <w:r w:rsidRPr="007055D9">
        <w:t xml:space="preserve">Attribute </w:t>
      </w:r>
      <w:r>
        <w:t>"</w:t>
      </w:r>
      <w:r w:rsidRPr="007055D9">
        <w:t>angle</w:t>
      </w:r>
      <w:bookmarkEnd w:id="3049"/>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Heading5"/>
      </w:pPr>
      <w:bookmarkStart w:id="3050" w:name="_Toc338939251"/>
      <w:r w:rsidRPr="007055D9">
        <w:t xml:space="preserve">Attribute </w:t>
      </w:r>
      <w:r>
        <w:t>"</w:t>
      </w:r>
      <w:r w:rsidRPr="007055D9">
        <w:t>penetration</w:t>
      </w:r>
      <w:bookmarkEnd w:id="3050"/>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ootnoteReference"/>
        </w:rPr>
        <w:footnoteReference w:id="25"/>
      </w:r>
      <w:r w:rsidRPr="007055D9">
        <w:t>.</w:t>
      </w:r>
    </w:p>
    <w:p w14:paraId="2450D773" w14:textId="77777777" w:rsidR="00FC68DB" w:rsidRPr="007055D9" w:rsidRDefault="00FC68DB" w:rsidP="00B202D2">
      <w:pPr>
        <w:pStyle w:val="Heading5"/>
      </w:pPr>
      <w:bookmarkStart w:id="3051" w:name="_Toc338939253"/>
      <w:r w:rsidRPr="007055D9">
        <w:t xml:space="preserve">Attribute </w:t>
      </w:r>
      <w:r>
        <w:t>"</w:t>
      </w:r>
      <w:r w:rsidRPr="007055D9">
        <w:t>shape</w:t>
      </w:r>
      <w:bookmarkEnd w:id="3051"/>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Heading5"/>
      </w:pPr>
      <w:bookmarkStart w:id="3052" w:name="_Toc338939254"/>
      <w:r w:rsidRPr="007055D9">
        <w:t xml:space="preserve">Attribute </w:t>
      </w:r>
      <w:r>
        <w:t>"</w:t>
      </w:r>
      <w:r w:rsidRPr="007055D9">
        <w:t>filler</w:t>
      </w:r>
      <w:bookmarkEnd w:id="3052"/>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ListBullet"/>
        <w:numPr>
          <w:ilvl w:val="0"/>
          <w:numId w:val="12"/>
        </w:numPr>
        <w:rPr>
          <w:rStyle w:val="XMLAttribute"/>
        </w:rPr>
      </w:pPr>
      <w:r w:rsidRPr="007055D9">
        <w:rPr>
          <w:rStyle w:val="XMLAttribute"/>
        </w:rPr>
        <w:t>yes</w:t>
      </w:r>
    </w:p>
    <w:p w14:paraId="6F7298ED" w14:textId="77777777" w:rsidR="00FC68DB" w:rsidRPr="007055D9" w:rsidRDefault="00FC68DB" w:rsidP="00B202D2">
      <w:pPr>
        <w:pStyle w:val="ListBullet"/>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Heading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Heading4"/>
      </w:pPr>
      <w:bookmarkStart w:id="3053" w:name="GenericSeamWeldWeld"/>
      <w:bookmarkStart w:id="3054" w:name="_Toc3557060"/>
      <w:bookmarkStart w:id="3055" w:name="_Toc34747310"/>
      <w:bookmarkStart w:id="3056" w:name="_Toc77102129"/>
      <w:bookmarkStart w:id="3057" w:name="_Toc338938919"/>
      <w:bookmarkStart w:id="3058" w:name="_Toc338939255"/>
      <w:bookmarkEnd w:id="3026"/>
      <w:bookmarkEnd w:id="3027"/>
      <w:bookmarkEnd w:id="3028"/>
      <w:bookmarkEnd w:id="3029"/>
      <w:bookmarkEnd w:id="3053"/>
      <w:r w:rsidRPr="007055D9">
        <w:t xml:space="preserve">Element </w:t>
      </w:r>
      <w:r>
        <w:t>"sheet_parameter</w:t>
      </w:r>
      <w:bookmarkEnd w:id="3054"/>
      <w:r>
        <w:t>"</w:t>
      </w:r>
      <w:bookmarkEnd w:id="3055"/>
      <w:bookmarkEnd w:id="3056"/>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CommentReference"/>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Caption"/>
        <w:spacing w:before="120"/>
      </w:pPr>
      <w:bookmarkStart w:id="3059" w:name="_Toc3566522"/>
      <w:bookmarkStart w:id="3060" w:name="_Toc34747524"/>
      <w:bookmarkStart w:id="3061" w:name="_Toc77095983"/>
      <w:bookmarkStart w:id="3062"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3059"/>
      <w:bookmarkEnd w:id="3060"/>
      <w:bookmarkEnd w:id="3061"/>
      <w:bookmarkEnd w:id="3062"/>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Heading3"/>
      </w:pPr>
      <w:bookmarkStart w:id="3063" w:name="_Toc413861928"/>
      <w:bookmarkStart w:id="3064" w:name="_Toc3557061"/>
      <w:bookmarkStart w:id="3065" w:name="_Toc34747311"/>
      <w:bookmarkStart w:id="3066" w:name="_Toc77102130"/>
      <w:bookmarkStart w:id="3067" w:name="_Toc83048712"/>
      <w:bookmarkStart w:id="3068" w:name="_Toc413359615"/>
      <w:bookmarkStart w:id="3069" w:name="_Toc338938920"/>
      <w:bookmarkStart w:id="3070" w:name="_Toc338939256"/>
      <w:bookmarkStart w:id="3071" w:name="_Toc391571769"/>
      <w:bookmarkEnd w:id="3057"/>
      <w:bookmarkEnd w:id="3058"/>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Caption"/>
                                <w:rPr>
                                  <w:noProof/>
                                  <w:sz w:val="30"/>
                                  <w:szCs w:val="26"/>
                                </w:rPr>
                              </w:pPr>
                              <w:bookmarkStart w:id="3072" w:name="_Toc3557147"/>
                              <w:bookmarkStart w:id="3073" w:name="_Toc34747400"/>
                              <w:bookmarkStart w:id="3074" w:name="_Toc76030598"/>
                              <w:bookmarkStart w:id="3075"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72"/>
                              <w:bookmarkEnd w:id="3073"/>
                              <w:bookmarkEnd w:id="3074"/>
                              <w:bookmarkEnd w:id="30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">
                <v:shape id="Picture 25" o:spid="_x0000_s1052" type="#_x0000_t75" style="position:absolute;width:28359;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s1/HDAAAA2wAAAA8AAABkcnMvZG93bnJldi54bWxEj81qwzAQhO+BvoPYQm+JHNP84FoOoSWk&#10;Pdpu6XWxtraptTKSkjhvXwUKOQ4z8w2T7yYziDM531tWsFwkIIgbq3tuFXzWh/kWhA/IGgfLpOBK&#10;HnbFwyzHTNsLl3SuQisihH2GCroQxkxK33Rk0C/sSBy9H+sMhihdK7XDS4SbQaZJspYGe44LHY70&#10;2lHzW52Mgo/l5vn7bVvLZN8c67J05gtlqtTT47R/ARFoCvfwf/tdK0hXcPsSf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X8cMAAADbAAAADwAAAAAAAAAAAAAAAACf&#10;AgAAZHJzL2Rvd25yZXYueG1sUEsFBgAAAAAEAAQA9wAAAI8DAAAAAA==&#10;">
                  <v:imagedata r:id="rId184" o:title=""/>
                  <v:path arrowok="t"/>
                </v:shape>
                <v:shape id="Text Box 1042" o:spid="_x0000_s1053" type="#_x0000_t202" style="position:absolute;top:12192;width:28359;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Jx8UA&#10;AADdAAAADwAAAGRycy9kb3ducmV2LnhtbERPTWsCMRC9C/0PYQq9SM1WFylbo4i0UHsRVy+9DZtx&#10;s+1msiRZ3f77RhC8zeN9zmI12FacyYfGsYKXSQaCuHK64VrB8fDx/AoiRGSNrWNS8EcBVsuH0QIL&#10;7S68p3MZa5FCOBSowMTYFVKGypDFMHEdceJOzluMCfpaao+XFG5bOc2yubTYcGow2NHGUPVb9lbB&#10;Lv/emXF/ev9a5zO/Pfab+U9dKvX0OKzfQEQa4l18c3/qND/Lp3D9Jp0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8nHxQAAAN0AAAAPAAAAAAAAAAAAAAAAAJgCAABkcnMv&#10;ZG93bnJldi54bWxQSwUGAAAAAAQABAD1AAAAigMAAAAA&#10;" stroked="f">
                  <v:textbox style="mso-fit-shape-to-text:t" inset="0,0,0,0">
                    <w:txbxContent>
                      <w:p w14:paraId="6949FB28" w14:textId="77777777" w:rsidR="00F7079F" w:rsidRPr="000E4598" w:rsidRDefault="00F7079F" w:rsidP="00FC68DB">
                        <w:pPr>
                          <w:pStyle w:val="Caption"/>
                          <w:rPr>
                            <w:noProof/>
                            <w:sz w:val="30"/>
                            <w:szCs w:val="26"/>
                          </w:rPr>
                        </w:pPr>
                        <w:bookmarkStart w:id="3076" w:name="_Toc3557147"/>
                        <w:bookmarkStart w:id="3077" w:name="_Toc34747400"/>
                        <w:bookmarkStart w:id="3078" w:name="_Toc76030598"/>
                        <w:bookmarkStart w:id="3079"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076"/>
                        <w:bookmarkEnd w:id="3077"/>
                        <w:bookmarkEnd w:id="3078"/>
                        <w:bookmarkEnd w:id="3079"/>
                      </w:p>
                    </w:txbxContent>
                  </v:textbox>
                </v:shape>
              </v:group>
            </w:pict>
          </mc:Fallback>
        </mc:AlternateContent>
      </w:r>
      <w:r w:rsidRPr="00226A3F">
        <w:t>Flared Joint</w:t>
      </w:r>
      <w:bookmarkEnd w:id="3063"/>
      <w:bookmarkEnd w:id="3064"/>
      <w:bookmarkEnd w:id="3065"/>
      <w:bookmarkEnd w:id="3066"/>
      <w:bookmarkEnd w:id="3067"/>
    </w:p>
    <w:p w14:paraId="5218BF4C" w14:textId="77777777" w:rsidR="00FC68DB" w:rsidRDefault="00FC68DB" w:rsidP="00B202D2">
      <w:pPr>
        <w:pStyle w:val="Heading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ListBullet"/>
        <w:numPr>
          <w:ilvl w:val="0"/>
          <w:numId w:val="12"/>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ListBullet"/>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ListBullet"/>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ListBullet"/>
        <w:tabs>
          <w:tab w:val="clear" w:pos="454"/>
        </w:tabs>
        <w:rPr>
          <w:sz w:val="20"/>
        </w:rPr>
      </w:pPr>
    </w:p>
    <w:p w14:paraId="259A6191" w14:textId="77777777" w:rsidR="00FC68DB" w:rsidRDefault="00FC68DB" w:rsidP="00B202D2">
      <w:pPr>
        <w:pStyle w:val="ListBullet"/>
        <w:tabs>
          <w:tab w:val="clear" w:pos="454"/>
        </w:tabs>
        <w:rPr>
          <w:sz w:val="20"/>
        </w:rPr>
      </w:pPr>
    </w:p>
    <w:p w14:paraId="2E9DBDBC" w14:textId="77777777" w:rsidR="00FC68DB" w:rsidRDefault="00FC68DB" w:rsidP="00B202D2">
      <w:pPr>
        <w:pStyle w:val="ListBullet"/>
        <w:tabs>
          <w:tab w:val="clear" w:pos="454"/>
        </w:tabs>
        <w:rPr>
          <w:sz w:val="20"/>
        </w:rPr>
      </w:pPr>
    </w:p>
    <w:p w14:paraId="7484A8C4" w14:textId="77777777" w:rsidR="00FC68DB" w:rsidRDefault="00FC68DB" w:rsidP="00B202D2">
      <w:pPr>
        <w:pStyle w:val="Heading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Caption"/>
                                <w:rPr>
                                  <w:i w:val="0"/>
                                  <w:iCs w:val="0"/>
                                  <w:noProof/>
                                  <w:sz w:val="24"/>
                                  <w:szCs w:val="26"/>
                                  <w:lang w:val="x-none"/>
                                </w:rPr>
                              </w:pPr>
                              <w:bookmarkStart w:id="3080" w:name="_Toc3557148"/>
                              <w:bookmarkStart w:id="3081" w:name="_Toc34747401"/>
                              <w:bookmarkStart w:id="3082" w:name="_Toc76030599"/>
                              <w:bookmarkStart w:id="3083"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80"/>
                              <w:bookmarkEnd w:id="3081"/>
                              <w:bookmarkEnd w:id="3082"/>
                              <w:bookmarkEnd w:id="3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">
                <v:shape id="Picture 26" o:spid="_x0000_s1055" type="#_x0000_t75" style="position:absolute;width:25958;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X2mPCAAAA2wAAAA8AAABkcnMvZG93bnJldi54bWxEj82KwkAQhO8LvsPQgrd1Yg4q0VFEEfy5&#10;aNwHaDJtEs30xMxosvv0zsLCHouq+oqaLztTiRc1rrSsYDSMQBBnVpecK/i6bD+nIJxH1lhZJgXf&#10;5GC56H3MMdG25TO9Up+LAGGXoILC+zqR0mUFGXRDWxMH72obgz7IJpe6wTbATSXjKBpLgyWHhQJr&#10;WheU3dOnCRTzQH+p7fHndIs3bTo5tJs9KjXod6sZCE+d/w//tXdaQTyG3y/h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9pjwgAAANsAAAAPAAAAAAAAAAAAAAAAAJ8C&#10;AABkcnMvZG93bnJldi54bWxQSwUGAAAAAAQABAD3AAAAjgMAAAAA&#10;">
                  <v:imagedata r:id="rId186" o:title=""/>
                  <v:path arrowok="t"/>
                </v:shape>
                <v:shape id="Text Box 1043" o:spid="_x0000_s1056" type="#_x0000_t202" style="position:absolute;top:11906;width:2595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4DF7FBB2" w14:textId="77777777" w:rsidR="00F7079F" w:rsidRPr="000C12FE" w:rsidRDefault="00F7079F" w:rsidP="00FC68DB">
                        <w:pPr>
                          <w:pStyle w:val="Caption"/>
                          <w:rPr>
                            <w:i w:val="0"/>
                            <w:iCs w:val="0"/>
                            <w:noProof/>
                            <w:sz w:val="24"/>
                            <w:szCs w:val="26"/>
                            <w:lang w:val="x-none"/>
                          </w:rPr>
                        </w:pPr>
                        <w:bookmarkStart w:id="3084" w:name="_Toc3557148"/>
                        <w:bookmarkStart w:id="3085" w:name="_Toc34747401"/>
                        <w:bookmarkStart w:id="3086" w:name="_Toc76030599"/>
                        <w:bookmarkStart w:id="3087"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084"/>
                        <w:bookmarkEnd w:id="3085"/>
                        <w:bookmarkEnd w:id="3086"/>
                        <w:bookmarkEnd w:id="3087"/>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ListBullet"/>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Caption"/>
        <w:spacing w:before="120"/>
      </w:pPr>
      <w:bookmarkStart w:id="3088" w:name="_Toc3566523"/>
      <w:bookmarkStart w:id="3089" w:name="_Toc34747525"/>
      <w:bookmarkStart w:id="3090" w:name="_Toc77095984"/>
      <w:bookmarkStart w:id="3091"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088"/>
      <w:bookmarkEnd w:id="3089"/>
      <w:bookmarkEnd w:id="3090"/>
      <w:bookmarkEnd w:id="3091"/>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Heading4"/>
      </w:pPr>
      <w:bookmarkStart w:id="3092" w:name="_Toc3557062"/>
      <w:bookmarkStart w:id="3093" w:name="_Toc34747312"/>
      <w:bookmarkStart w:id="3094" w:name="_Toc77102131"/>
      <w:r>
        <w:t>Attributes</w:t>
      </w:r>
      <w:bookmarkEnd w:id="3092"/>
      <w:bookmarkEnd w:id="3093"/>
      <w:bookmarkEnd w:id="3094"/>
    </w:p>
    <w:p w14:paraId="59BDA825" w14:textId="77777777" w:rsidR="00FC68DB" w:rsidRDefault="00FC68DB" w:rsidP="00B202D2">
      <w:pPr>
        <w:pStyle w:val="Heading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Heading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ListBullet"/>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ListBullet"/>
        <w:numPr>
          <w:ilvl w:val="0"/>
          <w:numId w:val="12"/>
        </w:numPr>
        <w:rPr>
          <w:rStyle w:val="XMLElement"/>
        </w:rPr>
      </w:pPr>
      <w:r w:rsidRPr="00604BF1">
        <w:rPr>
          <w:rStyle w:val="XMLElement"/>
        </w:rPr>
        <w:t>arc</w:t>
      </w:r>
    </w:p>
    <w:p w14:paraId="50C303BE" w14:textId="77777777" w:rsidR="00FC68DB" w:rsidRPr="00604BF1" w:rsidRDefault="00FC68DB" w:rsidP="00B202D2">
      <w:pPr>
        <w:pStyle w:val="ListBullet"/>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ListBullet"/>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ListBullet"/>
        <w:numPr>
          <w:ilvl w:val="0"/>
          <w:numId w:val="12"/>
        </w:numPr>
        <w:rPr>
          <w:rStyle w:val="XMLElement"/>
        </w:rPr>
      </w:pPr>
      <w:r w:rsidRPr="00604BF1">
        <w:rPr>
          <w:rStyle w:val="XMLElement"/>
        </w:rPr>
        <w:t>brazing</w:t>
      </w:r>
    </w:p>
    <w:p w14:paraId="5DDDE5D8" w14:textId="77777777" w:rsidR="00FC68DB" w:rsidRDefault="00FC68DB" w:rsidP="00B202D2">
      <w:pPr>
        <w:pStyle w:val="Heading4"/>
      </w:pPr>
      <w:bookmarkStart w:id="3095" w:name="_Toc3557063"/>
      <w:bookmarkStart w:id="3096" w:name="_Toc34747313"/>
      <w:bookmarkStart w:id="3097" w:name="_Toc77102132"/>
      <w:r>
        <w:t>Element "weld_position</w:t>
      </w:r>
      <w:bookmarkEnd w:id="3095"/>
      <w:r>
        <w:t>"</w:t>
      </w:r>
      <w:bookmarkEnd w:id="3096"/>
      <w:bookmarkEnd w:id="3097"/>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Caption"/>
        <w:spacing w:before="120"/>
      </w:pPr>
      <w:bookmarkStart w:id="3098" w:name="_Toc3566524"/>
      <w:bookmarkStart w:id="3099" w:name="_Toc34747526"/>
      <w:bookmarkStart w:id="3100" w:name="_Toc77095985"/>
      <w:bookmarkStart w:id="3101"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3098"/>
      <w:bookmarkEnd w:id="3099"/>
      <w:bookmarkEnd w:id="3100"/>
      <w:bookmarkEnd w:id="3101"/>
      <w:r>
        <w:t xml:space="preserve"> </w:t>
      </w:r>
    </w:p>
    <w:p w14:paraId="789EC919" w14:textId="77777777" w:rsidR="00FC68DB" w:rsidRDefault="00FC68DB" w:rsidP="00B202D2">
      <w:pPr>
        <w:pStyle w:val="Heading5"/>
      </w:pPr>
      <w:r>
        <w:t>Attributes "u, x, y, z, reference"</w:t>
      </w:r>
    </w:p>
    <w:p w14:paraId="7E95BEBC" w14:textId="4BCDF2C8" w:rsidR="00FC68DB" w:rsidRPr="00DA6777" w:rsidRDefault="00FC68DB" w:rsidP="00B202D2">
      <w:pPr>
        <w:pStyle w:val="Heading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Heading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Heading4"/>
      </w:pPr>
      <w:bookmarkStart w:id="3102" w:name="_Toc3557064"/>
      <w:bookmarkStart w:id="3103" w:name="_Toc34747314"/>
      <w:bookmarkStart w:id="3104" w:name="_Toc77102133"/>
      <w:r>
        <w:t>Element "sheet_parameter</w:t>
      </w:r>
      <w:bookmarkEnd w:id="3102"/>
      <w:r>
        <w:t>"</w:t>
      </w:r>
      <w:bookmarkEnd w:id="3103"/>
      <w:bookmarkEnd w:id="3104"/>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Caption"/>
        <w:spacing w:before="120"/>
      </w:pPr>
      <w:bookmarkStart w:id="3105" w:name="_Toc3566525"/>
      <w:bookmarkStart w:id="3106" w:name="_Toc34747527"/>
      <w:bookmarkStart w:id="3107" w:name="_Toc77095986"/>
      <w:bookmarkStart w:id="3108"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3105"/>
      <w:bookmarkEnd w:id="3106"/>
      <w:bookmarkEnd w:id="3107"/>
      <w:bookmarkEnd w:id="3108"/>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Heading2"/>
      </w:pPr>
      <w:bookmarkStart w:id="3109" w:name="_Ref414345739"/>
      <w:bookmarkStart w:id="3110" w:name="_Ref414345749"/>
      <w:bookmarkStart w:id="3111" w:name="_Ref414345786"/>
      <w:bookmarkStart w:id="3112" w:name="_Ref414345798"/>
      <w:bookmarkStart w:id="3113" w:name="_Toc3557065"/>
      <w:bookmarkStart w:id="3114" w:name="_Toc34747315"/>
      <w:bookmarkStart w:id="3115" w:name="_Toc77102134"/>
      <w:bookmarkStart w:id="3116" w:name="_Toc83048713"/>
      <w:r w:rsidRPr="00226A3F">
        <w:t>Adhesive Lines</w:t>
      </w:r>
      <w:bookmarkEnd w:id="3068"/>
      <w:bookmarkEnd w:id="3109"/>
      <w:bookmarkEnd w:id="3110"/>
      <w:bookmarkEnd w:id="3111"/>
      <w:bookmarkEnd w:id="3112"/>
      <w:bookmarkEnd w:id="3113"/>
      <w:bookmarkEnd w:id="3114"/>
      <w:bookmarkEnd w:id="3115"/>
      <w:bookmarkEnd w:id="3116"/>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117" w:author="nick" w:date="2021-10-27T10:31:00Z"/>
          <w:b/>
          <w:i/>
        </w:rPr>
      </w:pPr>
      <w:del w:id="3118"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119"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120" w:author="nick" w:date="2021-10-27T10:31:00Z"/>
                <w:rFonts w:cs="Calibri"/>
                <w:b/>
                <w:i/>
                <w:lang w:eastAsia="zh-CN"/>
              </w:rPr>
            </w:pPr>
            <w:del w:id="3121"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122" w:author="nick" w:date="2021-10-27T10:31:00Z"/>
                <w:rFonts w:cs="Calibri"/>
                <w:b/>
                <w:i/>
                <w:lang w:eastAsia="zh-CN"/>
              </w:rPr>
            </w:pPr>
            <w:del w:id="3123"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124" w:author="nick" w:date="2021-10-27T10:31:00Z"/>
                <w:rFonts w:cs="Calibri"/>
                <w:b/>
                <w:i/>
                <w:lang w:eastAsia="zh-CN"/>
              </w:rPr>
            </w:pPr>
            <w:del w:id="3125"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126" w:author="nick" w:date="2021-10-27T10:31:00Z"/>
                <w:rFonts w:cs="Calibri"/>
                <w:b/>
                <w:i/>
                <w:lang w:eastAsia="zh-CN"/>
              </w:rPr>
            </w:pPr>
            <w:del w:id="3127"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128" w:author="nick" w:date="2021-10-27T10:31:00Z"/>
                <w:rFonts w:cs="Calibri"/>
                <w:lang w:eastAsia="zh-CN"/>
              </w:rPr>
            </w:pPr>
            <w:del w:id="3129"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130"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131" w:author="nick" w:date="2021-10-27T10:31:00Z"/>
                <w:rFonts w:cs="Calibri"/>
                <w:sz w:val="20"/>
                <w:szCs w:val="20"/>
                <w:lang w:eastAsia="zh-CN"/>
              </w:rPr>
            </w:pPr>
            <w:del w:id="3132"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133" w:author="nick" w:date="2021-10-27T10:31:00Z"/>
                <w:rFonts w:cs="Calibri"/>
                <w:sz w:val="20"/>
                <w:szCs w:val="20"/>
                <w:lang w:eastAsia="zh-CN"/>
              </w:rPr>
            </w:pPr>
            <w:del w:id="3134"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135" w:author="nick" w:date="2021-10-27T10:31:00Z"/>
                <w:rFonts w:cs="Calibri"/>
                <w:sz w:val="20"/>
                <w:szCs w:val="20"/>
                <w:lang w:eastAsia="zh-CN"/>
              </w:rPr>
            </w:pPr>
            <w:del w:id="3136"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137" w:author="nick" w:date="2021-10-27T10:31:00Z"/>
                <w:rFonts w:cs="Calibri"/>
                <w:sz w:val="20"/>
                <w:szCs w:val="20"/>
                <w:lang w:eastAsia="zh-CN"/>
              </w:rPr>
            </w:pPr>
            <w:del w:id="3138"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139" w:author="nick" w:date="2021-10-27T10:31:00Z"/>
                <w:rFonts w:cs="Calibri"/>
                <w:lang w:eastAsia="zh-CN"/>
              </w:rPr>
            </w:pPr>
            <w:del w:id="3140" w:author="nick" w:date="2021-10-27T10:31:00Z">
              <w:r w:rsidRPr="00226A3F" w:rsidDel="00B33791">
                <w:rPr>
                  <w:sz w:val="20"/>
                  <w:szCs w:val="20"/>
                </w:rPr>
                <w:delText>-</w:delText>
              </w:r>
            </w:del>
          </w:p>
        </w:tc>
      </w:tr>
      <w:tr w:rsidR="00FC68DB" w:rsidRPr="00226A3F" w:rsidDel="00B33791" w14:paraId="26F21C3D" w14:textId="5487479D" w:rsidTr="00FC68DB">
        <w:trPr>
          <w:jc w:val="center"/>
          <w:del w:id="3141"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142" w:author="nick" w:date="2021-10-27T10:31:00Z"/>
                <w:sz w:val="20"/>
                <w:szCs w:val="20"/>
              </w:rPr>
            </w:pPr>
            <w:del w:id="3143"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144" w:author="nick" w:date="2021-10-27T10:31:00Z"/>
                <w:sz w:val="20"/>
                <w:szCs w:val="20"/>
              </w:rPr>
            </w:pPr>
            <w:del w:id="3145"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146" w:author="nick" w:date="2021-10-27T10:31:00Z"/>
                <w:sz w:val="20"/>
                <w:szCs w:val="20"/>
              </w:rPr>
            </w:pPr>
            <w:del w:id="3147"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148" w:author="nick" w:date="2021-10-27T10:31:00Z"/>
                <w:sz w:val="20"/>
                <w:szCs w:val="20"/>
              </w:rPr>
            </w:pPr>
            <w:del w:id="3149"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150" w:author="nick" w:date="2021-10-27T10:31:00Z"/>
                <w:sz w:val="20"/>
                <w:szCs w:val="20"/>
              </w:rPr>
            </w:pPr>
            <w:del w:id="3151"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Caption"/>
        <w:spacing w:before="120"/>
        <w:rPr>
          <w:rFonts w:cs="Calibri"/>
          <w:lang w:eastAsia="zh-CN"/>
        </w:rPr>
      </w:pPr>
      <w:bookmarkStart w:id="3152" w:name="_Toc3566526"/>
      <w:bookmarkStart w:id="3153" w:name="_Toc34747528"/>
      <w:bookmarkStart w:id="3154" w:name="_Toc77095987"/>
      <w:bookmarkStart w:id="3155" w:name="_Toc85722097"/>
      <w:del w:id="3156"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152"/>
      <w:bookmarkEnd w:id="3153"/>
      <w:bookmarkEnd w:id="3154"/>
      <w:bookmarkEnd w:id="3155"/>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Caption"/>
        <w:spacing w:before="120"/>
      </w:pPr>
      <w:bookmarkStart w:id="3157" w:name="_Toc3566527"/>
      <w:bookmarkStart w:id="3158" w:name="_Toc34747529"/>
      <w:bookmarkStart w:id="3159" w:name="_Toc77095988"/>
      <w:bookmarkStart w:id="3160"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157"/>
      <w:bookmarkEnd w:id="3158"/>
      <w:bookmarkEnd w:id="3159"/>
      <w:bookmarkEnd w:id="3160"/>
    </w:p>
    <w:p w14:paraId="367B25BD"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Caption"/>
        <w:spacing w:before="120"/>
        <w:rPr>
          <w:rFonts w:ascii="Courier New" w:hAnsi="Courier New"/>
        </w:rPr>
      </w:pPr>
      <w:bookmarkStart w:id="3161" w:name="_Toc3566528"/>
      <w:bookmarkStart w:id="3162" w:name="_Toc34747530"/>
      <w:bookmarkStart w:id="3163" w:name="_Toc77095989"/>
      <w:bookmarkStart w:id="3164"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&lt;adhesive_line/&gt;</w:t>
      </w:r>
      <w:bookmarkEnd w:id="3161"/>
      <w:bookmarkEnd w:id="3162"/>
      <w:bookmarkEnd w:id="3163"/>
      <w:bookmarkEnd w:id="3164"/>
    </w:p>
    <w:p w14:paraId="60E1F07E" w14:textId="77777777" w:rsidR="00FC68DB" w:rsidRPr="006C220A" w:rsidRDefault="00FC68DB" w:rsidP="00B202D2">
      <w:pPr>
        <w:pStyle w:val="ListParagraph"/>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Paragraph"/>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Paragraph"/>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Paragraph"/>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Heading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Emphasis"/>
          <w:i w:val="0"/>
        </w:rPr>
        <w:fldChar w:fldCharType="begin"/>
      </w:r>
      <w:r w:rsidRPr="00130C23">
        <w:rPr>
          <w:rStyle w:val="Emphasis"/>
        </w:rPr>
        <w:instrText xml:space="preserve"> REF _Ref429050591 \h  \* MERGEFORMAT </w:instrText>
      </w:r>
      <w:r w:rsidRPr="00130C23">
        <w:rPr>
          <w:rStyle w:val="Emphasis"/>
          <w:i w:val="0"/>
        </w:rPr>
      </w:r>
      <w:r w:rsidRPr="00130C23">
        <w:rPr>
          <w:rStyle w:val="Emphasis"/>
          <w:i w:val="0"/>
        </w:rPr>
        <w:fldChar w:fldCharType="separate"/>
      </w:r>
      <w:r w:rsidR="004C113B" w:rsidRPr="004C113B">
        <w:rPr>
          <w:rStyle w:val="Emphasis"/>
        </w:rPr>
        <w:t>User Specific Data &lt;appdata/</w:t>
      </w:r>
      <w:r w:rsidR="004C113B" w:rsidRPr="00F54521">
        <w:rPr>
          <w:rFonts w:ascii="Courier New" w:hAnsi="Courier New" w:cs="Courier New"/>
          <w:i/>
          <w:sz w:val="26"/>
          <w:szCs w:val="28"/>
        </w:rPr>
        <w:t>&gt;</w:t>
      </w:r>
      <w:r w:rsidRPr="00130C23">
        <w:rPr>
          <w:rStyle w:val="Emphasis"/>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 xml:space="preserve">&lt;loc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Heading2"/>
      </w:pPr>
      <w:bookmarkStart w:id="3165" w:name="_Toc428279602"/>
      <w:bookmarkStart w:id="3166" w:name="_Toc428456348"/>
      <w:bookmarkStart w:id="3167" w:name="_Toc428537316"/>
      <w:bookmarkStart w:id="3168" w:name="_Toc428969638"/>
      <w:bookmarkStart w:id="3169" w:name="_Toc429053029"/>
      <w:bookmarkStart w:id="3170" w:name="_Toc413861930"/>
      <w:bookmarkStart w:id="3171" w:name="_Toc3557066"/>
      <w:bookmarkStart w:id="3172" w:name="_Toc34747316"/>
      <w:bookmarkStart w:id="3173" w:name="_Toc77102135"/>
      <w:bookmarkStart w:id="3174" w:name="_Toc83048714"/>
      <w:bookmarkStart w:id="3175" w:name="_Toc413359617"/>
      <w:bookmarkEnd w:id="3165"/>
      <w:bookmarkEnd w:id="3166"/>
      <w:bookmarkEnd w:id="3167"/>
      <w:bookmarkEnd w:id="3168"/>
      <w:bookmarkEnd w:id="3169"/>
      <w:r w:rsidRPr="00226A3F">
        <w:lastRenderedPageBreak/>
        <w:t>Hemming Flanges</w:t>
      </w:r>
      <w:bookmarkEnd w:id="3170"/>
      <w:bookmarkEnd w:id="3171"/>
      <w:bookmarkEnd w:id="3172"/>
      <w:bookmarkEnd w:id="3173"/>
      <w:bookmarkEnd w:id="3174"/>
    </w:p>
    <w:p w14:paraId="7D310584" w14:textId="77777777" w:rsidR="00FC68DB" w:rsidRDefault="00FC68DB" w:rsidP="00B202D2">
      <w:pPr>
        <w:pStyle w:val="Heading3"/>
      </w:pPr>
      <w:bookmarkStart w:id="3176" w:name="_Toc413861931"/>
      <w:bookmarkStart w:id="3177" w:name="_Toc3557067"/>
      <w:bookmarkStart w:id="3178" w:name="_Toc34747317"/>
      <w:bookmarkStart w:id="3179" w:name="_Toc77102136"/>
      <w:bookmarkStart w:id="3180" w:name="_Toc83048715"/>
      <w:r>
        <w:t>Introduction</w:t>
      </w:r>
      <w:bookmarkEnd w:id="3176"/>
      <w:bookmarkEnd w:id="3177"/>
      <w:bookmarkEnd w:id="3178"/>
      <w:bookmarkEnd w:id="3179"/>
      <w:bookmarkEnd w:id="3180"/>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Caption"/>
        <w:rPr>
          <w:b/>
          <w:u w:val="single"/>
        </w:rPr>
      </w:pPr>
      <w:bookmarkStart w:id="3181" w:name="_Ref413858805"/>
      <w:bookmarkStart w:id="3182" w:name="_Toc413861952"/>
      <w:bookmarkStart w:id="3183" w:name="_Toc3557149"/>
      <w:bookmarkStart w:id="3184" w:name="_Toc34747402"/>
      <w:bookmarkStart w:id="3185" w:name="_Toc76030600"/>
      <w:bookmarkStart w:id="3186"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181"/>
      <w:r>
        <w:t>: The Three Regions of a Hemming</w:t>
      </w:r>
      <w:bookmarkEnd w:id="3182"/>
      <w:bookmarkEnd w:id="3183"/>
      <w:bookmarkEnd w:id="3184"/>
      <w:bookmarkEnd w:id="3185"/>
      <w:bookmarkEnd w:id="3186"/>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Caption"/>
        <w:rPr>
          <w:noProof/>
          <w:lang w:eastAsia="en-GB"/>
        </w:rPr>
      </w:pPr>
      <w:bookmarkStart w:id="3187" w:name="_Ref413850590"/>
      <w:bookmarkStart w:id="3188" w:name="_Toc413861953"/>
      <w:bookmarkStart w:id="3189" w:name="_Toc3557150"/>
      <w:bookmarkStart w:id="3190" w:name="_Toc34747403"/>
      <w:bookmarkStart w:id="3191" w:name="_Toc76030601"/>
      <w:bookmarkStart w:id="3192"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18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188"/>
      <w:bookmarkEnd w:id="3189"/>
      <w:bookmarkEnd w:id="3190"/>
      <w:bookmarkEnd w:id="3191"/>
      <w:bookmarkEnd w:id="3192"/>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Caption"/>
      </w:pPr>
      <w:bookmarkStart w:id="3193" w:name="_Toc413861954"/>
      <w:bookmarkStart w:id="3194" w:name="_Toc3557151"/>
      <w:bookmarkStart w:id="3195" w:name="_Toc34747404"/>
      <w:bookmarkStart w:id="3196" w:name="_Toc76030602"/>
      <w:bookmarkStart w:id="3197"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193"/>
      <w:bookmarkEnd w:id="3194"/>
      <w:bookmarkEnd w:id="3195"/>
      <w:bookmarkEnd w:id="3196"/>
      <w:bookmarkEnd w:id="319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Caption"/>
        <w:rPr>
          <w:noProof/>
          <w:lang w:eastAsia="en-GB"/>
        </w:rPr>
      </w:pPr>
      <w:bookmarkStart w:id="3198" w:name="_Toc3557152"/>
      <w:bookmarkStart w:id="3199" w:name="_Toc34747405"/>
      <w:bookmarkStart w:id="3200" w:name="_Toc76030603"/>
      <w:bookmarkStart w:id="3201"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198"/>
      <w:bookmarkEnd w:id="3199"/>
      <w:bookmarkEnd w:id="3200"/>
      <w:bookmarkEnd w:id="3201"/>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Heading3"/>
      </w:pPr>
      <w:bookmarkStart w:id="3202" w:name="_Toc413861932"/>
      <w:bookmarkStart w:id="3203" w:name="_Toc3557068"/>
      <w:bookmarkStart w:id="3204" w:name="_Toc34747318"/>
      <w:bookmarkStart w:id="3205" w:name="_Toc77102137"/>
      <w:bookmarkStart w:id="3206"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202"/>
      <w:bookmarkEnd w:id="3203"/>
      <w:bookmarkEnd w:id="3204"/>
      <w:bookmarkEnd w:id="3205"/>
      <w:bookmarkEnd w:id="3206"/>
    </w:p>
    <w:p w14:paraId="38CCD2C4" w14:textId="6D16AA1A" w:rsidR="00B33791" w:rsidRDefault="00B33791" w:rsidP="00B202D2">
      <w:pPr>
        <w:keepNext/>
        <w:rPr>
          <w:ins w:id="3207" w:author="nick" w:date="2021-10-27T10:32:00Z"/>
        </w:rPr>
      </w:pPr>
      <w:proofErr w:type="gramStart"/>
      <w:ins w:id="3208" w:author="nick" w:date="2021-10-27T10:32:00Z">
        <w:r w:rsidRPr="00226A3F">
          <w:t>An</w:t>
        </w:r>
        <w:proofErr w:type="gramEnd"/>
        <w:r w:rsidRPr="00226A3F">
          <w:t xml:space="preserve"> </w:t>
        </w:r>
      </w:ins>
      <w:ins w:id="3209" w:author="nick" w:date="2021-10-27T10:33:00Z">
        <w:r>
          <w:t>hemming</w:t>
        </w:r>
      </w:ins>
      <w:ins w:id="3210" w:author="nick" w:date="2021-10-27T10:32:00Z">
        <w:r w:rsidRPr="00226A3F">
          <w:t xml:space="preserve"> </w:t>
        </w:r>
      </w:ins>
      <w:ins w:id="3211" w:author="nick" w:date="2021-10-27T10:33:00Z">
        <w:r>
          <w:t xml:space="preserve">connection </w:t>
        </w:r>
      </w:ins>
      <w:ins w:id="3212" w:author="nick" w:date="2021-10-27T10:32:00Z">
        <w:r w:rsidRPr="00226A3F">
          <w:t xml:space="preserve">is denoted by an element </w:t>
        </w:r>
        <w:r w:rsidRPr="00AA1695">
          <w:rPr>
            <w:rStyle w:val="elementdeftypeChar"/>
            <w:rFonts w:eastAsia="Calibri"/>
          </w:rPr>
          <w:t>&lt;</w:t>
        </w:r>
      </w:ins>
      <w:ins w:id="3213" w:author="nick" w:date="2021-10-27T10:33:00Z">
        <w:r>
          <w:rPr>
            <w:rStyle w:val="elementdeftypeChar"/>
            <w:rFonts w:eastAsia="Calibri"/>
          </w:rPr>
          <w:t>hemming</w:t>
        </w:r>
      </w:ins>
      <w:ins w:id="3214"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215" w:author="nick" w:date="2021-10-27T10:32:00Z"/>
          <w:b/>
          <w:i/>
        </w:rPr>
      </w:pPr>
      <w:del w:id="3216"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217"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218" w:author="nick" w:date="2021-10-27T10:32:00Z"/>
                <w:rFonts w:cs="Calibri"/>
                <w:b/>
                <w:i/>
                <w:lang w:eastAsia="zh-CN"/>
              </w:rPr>
            </w:pPr>
            <w:del w:id="3219"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220" w:author="nick" w:date="2021-10-27T10:32:00Z"/>
                <w:rFonts w:cs="Calibri"/>
                <w:b/>
                <w:i/>
                <w:lang w:eastAsia="zh-CN"/>
              </w:rPr>
            </w:pPr>
            <w:del w:id="3221"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222" w:author="nick" w:date="2021-10-27T10:32:00Z"/>
                <w:rFonts w:cs="Calibri"/>
                <w:b/>
                <w:i/>
                <w:lang w:eastAsia="zh-CN"/>
              </w:rPr>
            </w:pPr>
            <w:del w:id="3223"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224" w:author="nick" w:date="2021-10-27T10:32:00Z"/>
                <w:rFonts w:cs="Calibri"/>
                <w:b/>
                <w:i/>
                <w:lang w:eastAsia="zh-CN"/>
              </w:rPr>
            </w:pPr>
            <w:del w:id="3225"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226" w:author="nick" w:date="2021-10-27T10:32:00Z"/>
                <w:rFonts w:cs="Calibri"/>
                <w:lang w:eastAsia="zh-CN"/>
              </w:rPr>
            </w:pPr>
            <w:del w:id="3227"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228"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229" w:author="nick" w:date="2021-10-27T10:32:00Z"/>
                <w:rFonts w:cs="Calibri"/>
                <w:sz w:val="20"/>
                <w:szCs w:val="20"/>
                <w:lang w:eastAsia="zh-CN"/>
              </w:rPr>
            </w:pPr>
            <w:del w:id="3230"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231" w:author="nick" w:date="2021-10-27T10:32:00Z"/>
                <w:rFonts w:cs="Calibri"/>
                <w:sz w:val="20"/>
                <w:szCs w:val="20"/>
                <w:lang w:eastAsia="zh-CN"/>
              </w:rPr>
            </w:pPr>
            <w:del w:id="3232"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233" w:author="nick" w:date="2021-10-27T10:32:00Z"/>
                <w:rFonts w:cs="Calibri"/>
                <w:sz w:val="20"/>
                <w:szCs w:val="20"/>
                <w:lang w:eastAsia="zh-CN"/>
              </w:rPr>
            </w:pPr>
            <w:del w:id="3234"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235" w:author="nick" w:date="2021-10-27T10:32:00Z"/>
                <w:rFonts w:cs="Calibri"/>
                <w:sz w:val="20"/>
                <w:szCs w:val="20"/>
                <w:lang w:eastAsia="zh-CN"/>
              </w:rPr>
            </w:pPr>
            <w:del w:id="3236"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237" w:author="nick" w:date="2021-10-27T10:32:00Z"/>
                <w:rFonts w:cs="Calibri"/>
                <w:lang w:eastAsia="zh-CN"/>
              </w:rPr>
            </w:pPr>
            <w:del w:id="3238" w:author="nick" w:date="2021-10-27T10:32:00Z">
              <w:r w:rsidRPr="00226A3F" w:rsidDel="00B33791">
                <w:rPr>
                  <w:sz w:val="20"/>
                  <w:szCs w:val="20"/>
                </w:rPr>
                <w:delText>-</w:delText>
              </w:r>
            </w:del>
          </w:p>
        </w:tc>
      </w:tr>
      <w:tr w:rsidR="00FC68DB" w:rsidRPr="00226A3F" w:rsidDel="00B33791" w14:paraId="420D26E0" w14:textId="0D2E770A" w:rsidTr="00FC68DB">
        <w:trPr>
          <w:del w:id="3239"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240" w:author="nick" w:date="2021-10-27T10:32:00Z"/>
                <w:sz w:val="20"/>
                <w:szCs w:val="20"/>
              </w:rPr>
            </w:pPr>
            <w:del w:id="3241"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242" w:author="nick" w:date="2021-10-27T10:32:00Z"/>
                <w:sz w:val="20"/>
                <w:szCs w:val="20"/>
              </w:rPr>
            </w:pPr>
            <w:del w:id="3243"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244" w:author="nick" w:date="2021-10-27T10:32:00Z"/>
                <w:sz w:val="20"/>
                <w:szCs w:val="20"/>
              </w:rPr>
            </w:pPr>
            <w:del w:id="3245"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246" w:author="nick" w:date="2021-10-27T10:32:00Z"/>
                <w:sz w:val="20"/>
                <w:szCs w:val="20"/>
              </w:rPr>
            </w:pPr>
            <w:del w:id="3247"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248" w:author="nick" w:date="2021-10-27T10:32:00Z"/>
                <w:sz w:val="20"/>
                <w:szCs w:val="20"/>
              </w:rPr>
            </w:pPr>
            <w:del w:id="3249"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Caption"/>
        <w:spacing w:before="120"/>
        <w:rPr>
          <w:rFonts w:cs="Calibri"/>
          <w:lang w:eastAsia="zh-CN"/>
        </w:rPr>
      </w:pPr>
      <w:bookmarkStart w:id="3250" w:name="_Toc3566529"/>
      <w:bookmarkStart w:id="3251" w:name="_Toc34747531"/>
      <w:bookmarkStart w:id="3252" w:name="_Toc77095990"/>
      <w:bookmarkStart w:id="3253" w:name="_Toc85722100"/>
      <w:del w:id="3254"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250"/>
      <w:bookmarkEnd w:id="3251"/>
      <w:bookmarkEnd w:id="3252"/>
      <w:bookmarkEnd w:id="325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Caption"/>
        <w:spacing w:before="120"/>
      </w:pPr>
      <w:bookmarkStart w:id="3255" w:name="_Toc3566530"/>
      <w:bookmarkStart w:id="3256" w:name="_Toc34747532"/>
      <w:bookmarkStart w:id="3257" w:name="_Toc77095991"/>
      <w:bookmarkStart w:id="3258"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255"/>
      <w:bookmarkEnd w:id="3256"/>
      <w:bookmarkEnd w:id="3257"/>
      <w:bookmarkEnd w:id="3258"/>
    </w:p>
    <w:p w14:paraId="13BCD7AC" w14:textId="77777777" w:rsidR="00FC68DB" w:rsidRPr="00226A3F" w:rsidRDefault="00FC68DB" w:rsidP="00B202D2">
      <w:pPr>
        <w:pStyle w:val="Heading5"/>
        <w:rPr>
          <w:kern w:val="22"/>
        </w:rPr>
      </w:pPr>
      <w:r w:rsidRPr="00226A3F">
        <w:rPr>
          <w:kern w:val="22"/>
        </w:rPr>
        <w:t xml:space="preserve">Element </w:t>
      </w:r>
      <w:r>
        <w:rPr>
          <w:kern w:val="22"/>
        </w:rPr>
        <w:t>"</w:t>
      </w:r>
      <w:r w:rsidRPr="00226A3F">
        <w:rPr>
          <w:kern w:val="22"/>
        </w:rPr>
        <w:t>loc_list</w:t>
      </w:r>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Emphasis"/>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&lt;femdata/&gt;</w:t>
      </w:r>
      <w:r>
        <w:fldChar w:fldCharType="end"/>
      </w:r>
      <w:r>
        <w:t>.</w:t>
      </w:r>
    </w:p>
    <w:p w14:paraId="580C19C2" w14:textId="77777777" w:rsidR="00FC68DB" w:rsidRPr="00226A3F" w:rsidRDefault="00FC68DB" w:rsidP="00B202D2">
      <w:pPr>
        <w:pStyle w:val="Heading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Caption"/>
        <w:spacing w:before="120"/>
      </w:pPr>
      <w:bookmarkStart w:id="3259" w:name="_Toc413861979"/>
      <w:bookmarkStart w:id="3260" w:name="_Toc3566531"/>
      <w:bookmarkStart w:id="3261" w:name="_Toc34747533"/>
      <w:bookmarkStart w:id="3262" w:name="_Toc77095992"/>
      <w:bookmarkStart w:id="3263"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259"/>
      <w:bookmarkEnd w:id="3260"/>
      <w:bookmarkEnd w:id="3261"/>
      <w:bookmarkEnd w:id="3262"/>
      <w:bookmarkEnd w:id="3263"/>
    </w:p>
    <w:p w14:paraId="1612958E" w14:textId="77777777" w:rsidR="00FC68DB" w:rsidRPr="0079141E" w:rsidRDefault="00FC68DB" w:rsidP="00B202D2">
      <w:pPr>
        <w:pStyle w:val="ListParagraph"/>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Paragraph"/>
        <w:numPr>
          <w:ilvl w:val="0"/>
          <w:numId w:val="48"/>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Emphasis"/>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Caption"/>
        <w:spacing w:before="120"/>
      </w:pPr>
      <w:bookmarkStart w:id="3264" w:name="_Toc413861980"/>
      <w:bookmarkStart w:id="3265" w:name="_Toc3566532"/>
      <w:bookmarkStart w:id="3266" w:name="_Toc34747534"/>
      <w:bookmarkStart w:id="3267" w:name="_Toc77095993"/>
      <w:bookmarkStart w:id="3268"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264"/>
      <w:bookmarkEnd w:id="3265"/>
      <w:bookmarkEnd w:id="3266"/>
      <w:bookmarkEnd w:id="3267"/>
      <w:bookmarkEnd w:id="3268"/>
    </w:p>
    <w:p w14:paraId="41FCE006" w14:textId="77777777" w:rsidR="00FC68DB" w:rsidRPr="00EB3687" w:rsidRDefault="00FC68DB" w:rsidP="00B202D2">
      <w:pPr>
        <w:pStyle w:val="Heading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lastRenderedPageBreak/>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Caption"/>
        <w:spacing w:before="120"/>
      </w:pPr>
      <w:bookmarkStart w:id="3269" w:name="_Toc413861981"/>
      <w:bookmarkStart w:id="3270" w:name="_Toc3566533"/>
      <w:bookmarkStart w:id="3271" w:name="_Toc34747535"/>
      <w:bookmarkStart w:id="3272" w:name="_Toc77095994"/>
      <w:bookmarkStart w:id="3273"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269"/>
      <w:bookmarkEnd w:id="3270"/>
      <w:bookmarkEnd w:id="3271"/>
      <w:bookmarkEnd w:id="3272"/>
      <w:bookmarkEnd w:id="327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Paragraph"/>
        <w:numPr>
          <w:ilvl w:val="0"/>
          <w:numId w:val="32"/>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5D836628" w:rsidR="00FC68DB" w:rsidRDefault="00FC68DB" w:rsidP="00B202D2">
      <w:pPr>
        <w:pStyle w:val="Caption"/>
        <w:spacing w:before="120"/>
        <w:rPr>
          <w:rFonts w:cs="Courier New"/>
          <w:szCs w:val="22"/>
        </w:rPr>
      </w:pPr>
      <w:bookmarkStart w:id="3274" w:name="_Toc3566534"/>
      <w:bookmarkStart w:id="3275" w:name="_Toc34747536"/>
      <w:bookmarkStart w:id="3276" w:name="_Toc77095995"/>
      <w:bookmarkStart w:id="3277"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274"/>
      <w:bookmarkEnd w:id="3275"/>
      <w:bookmarkEnd w:id="3276"/>
      <w:bookmarkEnd w:id="3277"/>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Heading2"/>
      </w:pPr>
      <w:bookmarkStart w:id="3278" w:name="_Toc428537321"/>
      <w:bookmarkStart w:id="3279" w:name="_Toc428969643"/>
      <w:bookmarkStart w:id="3280" w:name="_Toc429053034"/>
      <w:bookmarkStart w:id="3281" w:name="_Toc428537324"/>
      <w:bookmarkStart w:id="3282" w:name="_Toc428969646"/>
      <w:bookmarkStart w:id="3283" w:name="_Toc429053037"/>
      <w:bookmarkStart w:id="3284" w:name="_Toc428537325"/>
      <w:bookmarkStart w:id="3285" w:name="_Toc428969647"/>
      <w:bookmarkStart w:id="3286" w:name="_Toc429053038"/>
      <w:bookmarkStart w:id="3287" w:name="_Toc428537328"/>
      <w:bookmarkStart w:id="3288" w:name="_Toc428969650"/>
      <w:bookmarkStart w:id="3289" w:name="_Toc429053041"/>
      <w:bookmarkStart w:id="3290" w:name="_Toc428537330"/>
      <w:bookmarkStart w:id="3291" w:name="_Toc428969652"/>
      <w:bookmarkStart w:id="3292" w:name="_Toc429053043"/>
      <w:bookmarkStart w:id="3293" w:name="_Toc3557069"/>
      <w:bookmarkStart w:id="3294" w:name="_Toc34747319"/>
      <w:bookmarkStart w:id="3295" w:name="_Toc77102138"/>
      <w:bookmarkStart w:id="3296" w:name="_Toc8304871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r w:rsidRPr="00226A3F">
        <w:t>Sequence Connections</w:t>
      </w:r>
      <w:bookmarkEnd w:id="3175"/>
      <w:bookmarkEnd w:id="3293"/>
      <w:bookmarkEnd w:id="3294"/>
      <w:bookmarkEnd w:id="3295"/>
      <w:bookmarkEnd w:id="329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Caption"/>
      </w:pPr>
      <w:bookmarkStart w:id="3297" w:name="_Toc413359638"/>
      <w:bookmarkStart w:id="3298" w:name="_Toc3557153"/>
      <w:bookmarkStart w:id="3299" w:name="_Toc34747406"/>
      <w:bookmarkStart w:id="3300" w:name="_Toc76030604"/>
      <w:bookmarkStart w:id="3301"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297"/>
      <w:bookmarkEnd w:id="3298"/>
      <w:bookmarkEnd w:id="3299"/>
      <w:bookmarkEnd w:id="3300"/>
      <w:bookmarkEnd w:id="330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Caption"/>
        <w:rPr>
          <w:noProof/>
          <w:lang w:eastAsia="en-GB"/>
        </w:rPr>
      </w:pPr>
      <w:bookmarkStart w:id="3302" w:name="_Toc413359639"/>
      <w:bookmarkStart w:id="3303" w:name="_Toc3557154"/>
      <w:bookmarkStart w:id="3304" w:name="_Toc34747407"/>
      <w:bookmarkStart w:id="3305" w:name="_Toc76030605"/>
      <w:bookmarkStart w:id="3306"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302"/>
      <w:r>
        <w:t xml:space="preserve"> and spacing</w:t>
      </w:r>
      <w:bookmarkEnd w:id="3303"/>
      <w:bookmarkEnd w:id="3304"/>
      <w:bookmarkEnd w:id="3305"/>
      <w:bookmarkEnd w:id="330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Caption"/>
        <w:rPr>
          <w:noProof/>
          <w:lang w:eastAsia="en-GB"/>
        </w:rPr>
      </w:pPr>
      <w:bookmarkStart w:id="3307" w:name="_Toc3557155"/>
      <w:bookmarkStart w:id="3308" w:name="_Toc34747408"/>
      <w:bookmarkStart w:id="3309" w:name="_Toc76030606"/>
      <w:bookmarkStart w:id="3310"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307"/>
      <w:bookmarkEnd w:id="3308"/>
      <w:bookmarkEnd w:id="3309"/>
      <w:bookmarkEnd w:id="331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Caption"/>
        <w:rPr>
          <w:noProof/>
          <w:lang w:eastAsia="en-GB"/>
        </w:rPr>
      </w:pPr>
      <w:bookmarkStart w:id="3311" w:name="_Toc3557156"/>
      <w:bookmarkStart w:id="3312" w:name="_Toc34747409"/>
      <w:bookmarkStart w:id="3313" w:name="_Toc76030607"/>
      <w:bookmarkStart w:id="3314"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311"/>
      <w:bookmarkEnd w:id="3312"/>
      <w:bookmarkEnd w:id="3313"/>
      <w:bookmarkEnd w:id="3314"/>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Caption"/>
        <w:spacing w:before="120"/>
      </w:pPr>
      <w:bookmarkStart w:id="3315" w:name="_Toc3566535"/>
      <w:bookmarkStart w:id="3316" w:name="_Toc34747537"/>
      <w:bookmarkStart w:id="3317" w:name="_Toc77095996"/>
      <w:bookmarkStart w:id="3318"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315"/>
      <w:bookmarkEnd w:id="3316"/>
      <w:bookmarkEnd w:id="3317"/>
      <w:bookmarkEnd w:id="3318"/>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Caption"/>
        <w:spacing w:before="120"/>
      </w:pPr>
      <w:bookmarkStart w:id="3319" w:name="_Toc3566536"/>
      <w:bookmarkStart w:id="3320" w:name="_Toc34747538"/>
      <w:bookmarkStart w:id="3321" w:name="_Toc77095997"/>
      <w:bookmarkStart w:id="3322"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319"/>
      <w:bookmarkEnd w:id="3320"/>
      <w:bookmarkEnd w:id="3321"/>
      <w:bookmarkEnd w:id="332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Caption"/>
        <w:spacing w:before="120"/>
      </w:pPr>
      <w:bookmarkStart w:id="3323" w:name="_Toc3566537"/>
      <w:bookmarkStart w:id="3324" w:name="_Toc34747539"/>
      <w:bookmarkStart w:id="3325" w:name="_Toc77095998"/>
      <w:bookmarkStart w:id="3326"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323"/>
      <w:bookmarkEnd w:id="3324"/>
      <w:bookmarkEnd w:id="3325"/>
      <w:bookmarkEnd w:id="3326"/>
    </w:p>
    <w:p w14:paraId="6F0DFACD" w14:textId="77777777" w:rsidR="00FC68DB" w:rsidRDefault="00FC68DB" w:rsidP="00B202D2"/>
    <w:p w14:paraId="065B83EF" w14:textId="77777777" w:rsidR="00FC68DB" w:rsidRPr="00226A3F" w:rsidRDefault="00FC68DB" w:rsidP="00B202D2">
      <w:pPr>
        <w:pStyle w:val="Heading1"/>
      </w:pPr>
      <w:bookmarkStart w:id="3327" w:name="_Toc413359618"/>
      <w:bookmarkStart w:id="3328" w:name="_Toc3557070"/>
      <w:bookmarkStart w:id="3329" w:name="_Toc34747320"/>
      <w:bookmarkStart w:id="3330" w:name="_Toc77102139"/>
      <w:bookmarkStart w:id="3331" w:name="_Toc83048718"/>
      <w:bookmarkEnd w:id="3069"/>
      <w:bookmarkEnd w:id="3070"/>
      <w:bookmarkEnd w:id="3071"/>
      <w:r w:rsidRPr="00226A3F">
        <w:lastRenderedPageBreak/>
        <w:t>2D connections</w:t>
      </w:r>
      <w:bookmarkEnd w:id="3327"/>
      <w:bookmarkEnd w:id="3328"/>
      <w:bookmarkEnd w:id="3329"/>
      <w:bookmarkEnd w:id="3330"/>
      <w:bookmarkEnd w:id="3331"/>
    </w:p>
    <w:p w14:paraId="7FE12C3B" w14:textId="77777777" w:rsidR="00FC68DB" w:rsidRPr="00226A3F" w:rsidRDefault="00FC68DB" w:rsidP="00B202D2">
      <w:pPr>
        <w:pStyle w:val="Heading2"/>
      </w:pPr>
      <w:bookmarkStart w:id="3332" w:name="_Toc413359619"/>
      <w:bookmarkStart w:id="3333" w:name="_Toc3557071"/>
      <w:bookmarkStart w:id="3334" w:name="_Toc34747321"/>
      <w:bookmarkStart w:id="3335" w:name="_Toc77102140"/>
      <w:bookmarkStart w:id="3336" w:name="_Toc83048719"/>
      <w:r w:rsidRPr="00226A3F">
        <w:t>Generic Definitions</w:t>
      </w:r>
      <w:bookmarkEnd w:id="3332"/>
      <w:bookmarkEnd w:id="3333"/>
      <w:bookmarkEnd w:id="3334"/>
      <w:bookmarkEnd w:id="3335"/>
      <w:bookmarkEnd w:id="3336"/>
    </w:p>
    <w:p w14:paraId="7C6ACD6A" w14:textId="77777777" w:rsidR="00FC68DB" w:rsidRPr="00226A3F" w:rsidRDefault="00FC68DB" w:rsidP="00B202D2">
      <w:pPr>
        <w:pStyle w:val="Heading3"/>
      </w:pPr>
      <w:bookmarkStart w:id="3337" w:name="_Toc413359620"/>
      <w:bookmarkStart w:id="3338" w:name="_Toc3557072"/>
      <w:bookmarkStart w:id="3339" w:name="_Toc34747322"/>
      <w:bookmarkStart w:id="3340" w:name="_Toc77102141"/>
      <w:bookmarkStart w:id="3341" w:name="_Toc83048720"/>
      <w:r w:rsidRPr="00226A3F">
        <w:t>Identification</w:t>
      </w:r>
      <w:bookmarkEnd w:id="3337"/>
      <w:bookmarkEnd w:id="3338"/>
      <w:bookmarkEnd w:id="3339"/>
      <w:bookmarkEnd w:id="3340"/>
      <w:bookmarkEnd w:id="3341"/>
    </w:p>
    <w:p w14:paraId="6B80BAF0" w14:textId="066C2FEB" w:rsidR="00B865B6" w:rsidRDefault="00B865B6" w:rsidP="00B865B6">
      <w:pPr>
        <w:autoSpaceDE w:val="0"/>
        <w:autoSpaceDN w:val="0"/>
        <w:adjustRightInd w:val="0"/>
        <w:spacing w:after="0"/>
        <w:rPr>
          <w:ins w:id="3342" w:author="nick" w:date="2021-10-27T10:34:00Z"/>
          <w:lang w:eastAsia="x-none"/>
        </w:rPr>
      </w:pPr>
      <w:ins w:id="3343"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344"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345" w:author="nick" w:date="2021-10-27T10:34:00Z"/>
        </w:rPr>
      </w:pPr>
      <w:del w:id="3346"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347" w:author="nick" w:date="2021-10-27T08:59:00Z">
        <w:r w:rsidRPr="00226A3F" w:rsidDel="00BD4F32">
          <w:delText>.</w:delText>
        </w:r>
      </w:del>
      <w:del w:id="3348"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349"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350" w:author="nick" w:date="2021-10-27T10:34:00Z"/>
                <w:b/>
                <w:i/>
              </w:rPr>
            </w:pPr>
            <w:del w:id="3351"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352" w:author="nick" w:date="2021-10-27T10:34:00Z"/>
                <w:b/>
                <w:i/>
              </w:rPr>
            </w:pPr>
            <w:del w:id="3353"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354" w:author="nick" w:date="2021-10-27T10:34:00Z"/>
                <w:b/>
                <w:i/>
              </w:rPr>
            </w:pPr>
            <w:del w:id="3355"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356" w:author="nick" w:date="2021-10-27T10:34:00Z"/>
                <w:b/>
                <w:i/>
              </w:rPr>
            </w:pPr>
            <w:del w:id="3357"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358" w:author="nick" w:date="2021-10-27T10:34:00Z"/>
        </w:trPr>
        <w:tc>
          <w:tcPr>
            <w:tcW w:w="1592" w:type="dxa"/>
            <w:shd w:val="clear" w:color="auto" w:fill="auto"/>
            <w:vAlign w:val="bottom"/>
          </w:tcPr>
          <w:p w14:paraId="64D40910" w14:textId="3B64E4D0" w:rsidR="00FC68DB" w:rsidRPr="00226A3F" w:rsidDel="00B865B6" w:rsidRDefault="00FC68DB" w:rsidP="00B202D2">
            <w:pPr>
              <w:rPr>
                <w:del w:id="3359" w:author="nick" w:date="2021-10-27T10:34:00Z"/>
              </w:rPr>
            </w:pPr>
            <w:del w:id="3360"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361" w:author="nick" w:date="2021-10-27T10:34:00Z"/>
              </w:rPr>
            </w:pPr>
            <w:del w:id="3362"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363" w:author="nick" w:date="2021-10-27T10:34:00Z"/>
              </w:rPr>
            </w:pPr>
            <w:del w:id="3364"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365" w:author="nick" w:date="2021-10-27T10:34:00Z"/>
              </w:rPr>
            </w:pPr>
            <w:del w:id="3366" w:author="nick" w:date="2021-10-27T10:34:00Z">
              <w:r w:rsidRPr="00226A3F" w:rsidDel="00B865B6">
                <w:delText>-</w:delText>
              </w:r>
            </w:del>
          </w:p>
        </w:tc>
      </w:tr>
      <w:tr w:rsidR="00FC68DB" w:rsidRPr="007055D9" w:rsidDel="00B865B6" w14:paraId="5A501684" w14:textId="022EAD62" w:rsidTr="00FC68DB">
        <w:trPr>
          <w:jc w:val="center"/>
          <w:del w:id="3367"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368" w:author="nick" w:date="2021-10-27T10:34:00Z"/>
              </w:rPr>
            </w:pPr>
            <w:del w:id="3369"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370" w:author="nick" w:date="2021-10-27T10:34:00Z"/>
              </w:rPr>
            </w:pPr>
            <w:del w:id="3371"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372" w:author="nick" w:date="2021-10-27T10:34:00Z"/>
              </w:rPr>
            </w:pPr>
            <w:del w:id="3373"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374" w:author="nick" w:date="2021-10-27T10:34:00Z"/>
              </w:rPr>
            </w:pPr>
            <w:del w:id="3375"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Caption"/>
        <w:spacing w:before="120"/>
        <w:rPr>
          <w:del w:id="3376" w:author="nick" w:date="2021-10-27T10:34:00Z"/>
        </w:rPr>
      </w:pPr>
      <w:bookmarkStart w:id="3377" w:name="_Toc3566538"/>
      <w:bookmarkStart w:id="3378" w:name="_Toc34747540"/>
      <w:bookmarkStart w:id="3379" w:name="_Toc77095999"/>
      <w:bookmarkStart w:id="3380" w:name="_Toc85722109"/>
      <w:del w:id="3381"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3377"/>
        <w:bookmarkEnd w:id="3378"/>
        <w:bookmarkEnd w:id="3379"/>
        <w:bookmarkEnd w:id="3380"/>
      </w:del>
    </w:p>
    <w:p w14:paraId="4477B8F9" w14:textId="06F29CA1" w:rsidR="00FC68DB" w:rsidRPr="00226A3F" w:rsidDel="00B865B6" w:rsidRDefault="00FC68DB" w:rsidP="00B202D2">
      <w:pPr>
        <w:keepNext/>
        <w:spacing w:before="240" w:after="60"/>
        <w:outlineLvl w:val="4"/>
        <w:rPr>
          <w:del w:id="3382" w:author="nick" w:date="2021-10-27T10:34:00Z"/>
          <w:b/>
          <w:bCs/>
          <w:i/>
          <w:iCs/>
          <w:sz w:val="24"/>
          <w:szCs w:val="26"/>
        </w:rPr>
      </w:pPr>
      <w:del w:id="3383"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384" w:author="nick" w:date="2021-10-27T10:34:00Z"/>
        </w:rPr>
      </w:pPr>
      <w:del w:id="3385"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386" w:author="nick" w:date="2021-10-27T10:34:00Z"/>
          <w:b/>
          <w:sz w:val="24"/>
        </w:rPr>
      </w:pPr>
      <w:del w:id="3387"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88"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89" w:author="nick" w:date="2021-10-27T10:34:00Z"/>
          <w:rFonts w:ascii="Courier New" w:hAnsi="Courier New"/>
          <w:sz w:val="16"/>
        </w:rPr>
      </w:pPr>
      <w:del w:id="3390"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91" w:author="nick" w:date="2021-10-27T10:34:00Z"/>
          <w:rFonts w:ascii="Courier New" w:hAnsi="Courier New"/>
          <w:b/>
          <w:color w:val="0070C0"/>
          <w:sz w:val="16"/>
        </w:rPr>
      </w:pPr>
      <w:del w:id="339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93" w:author="nick" w:date="2021-10-27T10:34:00Z"/>
          <w:rFonts w:ascii="Courier New" w:hAnsi="Courier New"/>
          <w:sz w:val="16"/>
        </w:rPr>
      </w:pPr>
      <w:del w:id="3394"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95" w:author="nick" w:date="2021-10-27T10:34:00Z"/>
          <w:rFonts w:ascii="Courier New" w:hAnsi="Courier New"/>
          <w:sz w:val="16"/>
        </w:rPr>
      </w:pPr>
      <w:del w:id="3396"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97" w:author="nick" w:date="2021-10-27T10:34:00Z"/>
          <w:rFonts w:ascii="Courier New" w:hAnsi="Courier New"/>
          <w:sz w:val="16"/>
        </w:rPr>
      </w:pPr>
      <w:del w:id="3398"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399" w:author="nick" w:date="2021-10-27T10:34:00Z"/>
          <w:rFonts w:ascii="Courier New" w:hAnsi="Courier New"/>
          <w:sz w:val="16"/>
        </w:rPr>
      </w:pPr>
      <w:del w:id="3400"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1" w:author="nick" w:date="2021-10-27T10:34:00Z"/>
          <w:rFonts w:ascii="Courier New" w:hAnsi="Courier New"/>
          <w:sz w:val="16"/>
        </w:rPr>
      </w:pPr>
      <w:del w:id="3402"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3" w:author="nick" w:date="2021-10-27T10:34:00Z"/>
          <w:rFonts w:ascii="Courier New" w:hAnsi="Courier New"/>
          <w:sz w:val="16"/>
        </w:rPr>
      </w:pPr>
      <w:del w:id="3404"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5" w:author="nick" w:date="2021-10-27T10:34:00Z"/>
          <w:rFonts w:ascii="Courier New" w:hAnsi="Courier New"/>
          <w:sz w:val="16"/>
        </w:rPr>
      </w:pPr>
      <w:del w:id="3406"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7" w:author="nick" w:date="2021-10-27T10:34:00Z"/>
          <w:rFonts w:ascii="Courier New" w:hAnsi="Courier New"/>
          <w:sz w:val="16"/>
        </w:rPr>
      </w:pPr>
      <w:del w:id="3408"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09" w:author="nick" w:date="2021-10-27T10:34:00Z"/>
          <w:rFonts w:ascii="Courier New" w:hAnsi="Courier New"/>
          <w:sz w:val="16"/>
        </w:rPr>
      </w:pPr>
      <w:del w:id="3410"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1" w:author="nick" w:date="2021-10-27T10:34:00Z"/>
          <w:rFonts w:ascii="Courier New" w:hAnsi="Courier New"/>
          <w:b/>
          <w:color w:val="0070C0"/>
          <w:sz w:val="16"/>
        </w:rPr>
      </w:pPr>
      <w:del w:id="341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3" w:author="nick" w:date="2021-10-27T10:34:00Z"/>
          <w:rFonts w:ascii="Courier New" w:hAnsi="Courier New"/>
          <w:sz w:val="16"/>
        </w:rPr>
      </w:pPr>
      <w:del w:id="3414"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415" w:author="nick" w:date="2021-10-27T10:34:00Z"/>
          <w:rFonts w:ascii="Courier New" w:hAnsi="Courier New"/>
          <w:sz w:val="16"/>
        </w:rPr>
      </w:pPr>
    </w:p>
    <w:p w14:paraId="119AD676" w14:textId="77777777" w:rsidR="00FC68DB" w:rsidRPr="00226A3F" w:rsidRDefault="00FC68DB" w:rsidP="00B202D2">
      <w:pPr>
        <w:pStyle w:val="Heading3"/>
      </w:pPr>
      <w:bookmarkStart w:id="3416" w:name="_Toc413359621"/>
      <w:bookmarkStart w:id="3417" w:name="_Toc3557073"/>
      <w:bookmarkStart w:id="3418" w:name="_Toc34747323"/>
      <w:bookmarkStart w:id="3419" w:name="_Toc77102142"/>
      <w:bookmarkStart w:id="3420" w:name="_Toc83048721"/>
      <w:r w:rsidRPr="00226A3F">
        <w:t>Connection Face</w:t>
      </w:r>
      <w:bookmarkEnd w:id="3416"/>
      <w:bookmarkEnd w:id="3417"/>
      <w:bookmarkEnd w:id="3418"/>
      <w:bookmarkEnd w:id="3419"/>
      <w:bookmarkEnd w:id="3420"/>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Caption"/>
        <w:spacing w:before="120"/>
      </w:pPr>
      <w:bookmarkStart w:id="3421" w:name="_Toc3566539"/>
      <w:bookmarkStart w:id="3422" w:name="_Toc34747541"/>
      <w:bookmarkStart w:id="3423" w:name="_Toc77096000"/>
      <w:bookmarkStart w:id="3424"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&lt;loc_list&gt;</w:t>
      </w:r>
      <w:bookmarkEnd w:id="3421"/>
      <w:bookmarkEnd w:id="3422"/>
      <w:bookmarkEnd w:id="3423"/>
      <w:bookmarkEnd w:id="342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Caption"/>
        <w:spacing w:before="120"/>
      </w:pPr>
      <w:bookmarkStart w:id="3425" w:name="_Toc3566540"/>
      <w:bookmarkStart w:id="3426" w:name="_Toc34747542"/>
      <w:bookmarkStart w:id="3427" w:name="_Toc77096001"/>
      <w:bookmarkStart w:id="3428"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&lt;loc/&gt;</w:t>
      </w:r>
      <w:bookmarkEnd w:id="3425"/>
      <w:bookmarkEnd w:id="3426"/>
      <w:bookmarkEnd w:id="3427"/>
      <w:bookmarkEnd w:id="342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Caption"/>
        <w:spacing w:before="120"/>
      </w:pPr>
      <w:bookmarkStart w:id="3429" w:name="_Toc3566541"/>
      <w:bookmarkStart w:id="3430" w:name="_Toc34747543"/>
      <w:bookmarkStart w:id="3431" w:name="_Toc77096002"/>
      <w:bookmarkStart w:id="3432"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3429"/>
      <w:bookmarkEnd w:id="3430"/>
      <w:bookmarkEnd w:id="3431"/>
      <w:bookmarkEnd w:id="3432"/>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7A22FDF7" w:rsidR="00FC68DB" w:rsidRPr="00226A3F" w:rsidRDefault="00FC68DB" w:rsidP="00B202D2">
      <w:pPr>
        <w:pStyle w:val="Caption"/>
        <w:spacing w:before="120"/>
      </w:pPr>
      <w:bookmarkStart w:id="3433" w:name="_Toc3566542"/>
      <w:bookmarkStart w:id="3434" w:name="_Toc34747544"/>
      <w:bookmarkStart w:id="3435" w:name="_Toc77096003"/>
      <w:bookmarkStart w:id="3436"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433"/>
      <w:bookmarkEnd w:id="3434"/>
      <w:bookmarkEnd w:id="3435"/>
      <w:bookmarkEnd w:id="3436"/>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Heading3"/>
      </w:pPr>
      <w:bookmarkStart w:id="3437" w:name="_Toc413359622"/>
      <w:bookmarkStart w:id="3438" w:name="_Toc3557074"/>
      <w:bookmarkStart w:id="3439" w:name="_Toc34747324"/>
      <w:bookmarkStart w:id="3440" w:name="_Toc77102143"/>
      <w:bookmarkStart w:id="3441" w:name="_Toc83048722"/>
      <w:r w:rsidRPr="00226A3F">
        <w:t>Type Specification</w:t>
      </w:r>
      <w:bookmarkEnd w:id="3437"/>
      <w:bookmarkEnd w:id="3438"/>
      <w:bookmarkEnd w:id="3439"/>
      <w:bookmarkEnd w:id="3440"/>
      <w:bookmarkEnd w:id="344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Caption"/>
        <w:spacing w:before="120"/>
      </w:pPr>
      <w:bookmarkStart w:id="3442" w:name="_Toc3566543"/>
      <w:bookmarkStart w:id="3443" w:name="_Toc34747545"/>
      <w:bookmarkStart w:id="3444" w:name="_Toc77096004"/>
      <w:bookmarkStart w:id="3445"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442"/>
      <w:bookmarkEnd w:id="3443"/>
      <w:bookmarkEnd w:id="3444"/>
      <w:bookmarkEnd w:id="3445"/>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Heading2"/>
      </w:pPr>
      <w:bookmarkStart w:id="3446" w:name="_Toc413359623"/>
      <w:bookmarkStart w:id="3447" w:name="_Ref414345836"/>
      <w:bookmarkStart w:id="3448" w:name="_Ref414345889"/>
      <w:bookmarkStart w:id="3449" w:name="_Ref414350043"/>
      <w:bookmarkStart w:id="3450" w:name="_Ref429051261"/>
      <w:bookmarkStart w:id="3451" w:name="_Toc3557075"/>
      <w:bookmarkStart w:id="3452" w:name="_Toc34747325"/>
      <w:bookmarkStart w:id="3453" w:name="_Toc77102144"/>
      <w:bookmarkStart w:id="3454" w:name="_Toc83048723"/>
      <w:r w:rsidRPr="00226A3F">
        <w:lastRenderedPageBreak/>
        <w:t xml:space="preserve">Adhesive </w:t>
      </w:r>
      <w:r>
        <w:t>F</w:t>
      </w:r>
      <w:r w:rsidRPr="00226A3F">
        <w:t>aces</w:t>
      </w:r>
      <w:bookmarkEnd w:id="3446"/>
      <w:bookmarkEnd w:id="3447"/>
      <w:bookmarkEnd w:id="3448"/>
      <w:bookmarkEnd w:id="3449"/>
      <w:bookmarkEnd w:id="3450"/>
      <w:bookmarkEnd w:id="3451"/>
      <w:bookmarkEnd w:id="3452"/>
      <w:bookmarkEnd w:id="3453"/>
      <w:bookmarkEnd w:id="3454"/>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Caption"/>
      </w:pPr>
      <w:bookmarkStart w:id="3455" w:name="_Toc413359640"/>
      <w:bookmarkStart w:id="3456" w:name="_Toc3557157"/>
      <w:bookmarkStart w:id="3457" w:name="_Toc34747410"/>
      <w:bookmarkStart w:id="3458" w:name="_Toc76030608"/>
      <w:bookmarkStart w:id="3459"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455"/>
      <w:bookmarkEnd w:id="3456"/>
      <w:bookmarkEnd w:id="3457"/>
      <w:bookmarkEnd w:id="3458"/>
      <w:bookmarkEnd w:id="3459"/>
    </w:p>
    <w:p w14:paraId="118441B4" w14:textId="279240A0" w:rsidR="00206112" w:rsidRDefault="00206112" w:rsidP="00206112">
      <w:pPr>
        <w:keepNext/>
        <w:rPr>
          <w:ins w:id="3460" w:author="nick" w:date="2021-10-27T11:22:00Z"/>
        </w:rPr>
      </w:pPr>
      <w:ins w:id="3461"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462" w:author="nick" w:date="2021-10-27T11:21:00Z"/>
          <w:b/>
          <w:i/>
        </w:rPr>
      </w:pPr>
      <w:del w:id="3463"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464"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465" w:author="nick" w:date="2021-10-27T11:21:00Z"/>
                <w:rFonts w:cs="Calibri"/>
                <w:b/>
                <w:i/>
                <w:lang w:eastAsia="zh-CN"/>
              </w:rPr>
            </w:pPr>
            <w:del w:id="3466"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467" w:author="nick" w:date="2021-10-27T11:21:00Z"/>
                <w:rFonts w:cs="Calibri"/>
                <w:b/>
                <w:i/>
                <w:lang w:eastAsia="zh-CN"/>
              </w:rPr>
            </w:pPr>
            <w:del w:id="3468"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469" w:author="nick" w:date="2021-10-27T11:21:00Z"/>
                <w:rFonts w:cs="Calibri"/>
                <w:b/>
                <w:i/>
                <w:lang w:eastAsia="zh-CN"/>
              </w:rPr>
            </w:pPr>
            <w:del w:id="3470"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471" w:author="nick" w:date="2021-10-27T11:21:00Z"/>
                <w:rFonts w:cs="Calibri"/>
                <w:b/>
                <w:i/>
                <w:lang w:eastAsia="zh-CN"/>
              </w:rPr>
            </w:pPr>
            <w:del w:id="3472"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473" w:author="nick" w:date="2021-10-27T11:21:00Z"/>
                <w:rFonts w:cs="Calibri"/>
                <w:lang w:eastAsia="zh-CN"/>
              </w:rPr>
            </w:pPr>
            <w:del w:id="3474"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475"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476" w:author="nick" w:date="2021-10-27T11:21:00Z"/>
                <w:rFonts w:cs="Calibri"/>
                <w:sz w:val="20"/>
                <w:szCs w:val="20"/>
                <w:lang w:eastAsia="zh-CN"/>
              </w:rPr>
            </w:pPr>
            <w:del w:id="3477"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478" w:author="nick" w:date="2021-10-27T11:21:00Z"/>
                <w:rFonts w:cs="Calibri"/>
                <w:sz w:val="20"/>
                <w:szCs w:val="20"/>
                <w:lang w:eastAsia="zh-CN"/>
              </w:rPr>
            </w:pPr>
            <w:del w:id="3479"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480" w:author="nick" w:date="2021-10-27T11:21:00Z"/>
                <w:rFonts w:cs="Calibri"/>
                <w:sz w:val="20"/>
                <w:szCs w:val="20"/>
                <w:lang w:eastAsia="zh-CN"/>
              </w:rPr>
            </w:pPr>
            <w:del w:id="3481"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482" w:author="nick" w:date="2021-10-27T11:21:00Z"/>
                <w:rFonts w:cs="Calibri"/>
                <w:sz w:val="20"/>
                <w:szCs w:val="20"/>
                <w:lang w:eastAsia="zh-CN"/>
              </w:rPr>
            </w:pPr>
            <w:del w:id="3483"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484" w:author="nick" w:date="2021-10-27T11:21:00Z"/>
                <w:rFonts w:cs="Calibri"/>
                <w:lang w:eastAsia="zh-CN"/>
              </w:rPr>
            </w:pPr>
            <w:del w:id="3485" w:author="nick" w:date="2021-10-27T11:21:00Z">
              <w:r w:rsidRPr="00226A3F" w:rsidDel="00206112">
                <w:rPr>
                  <w:sz w:val="20"/>
                  <w:szCs w:val="20"/>
                </w:rPr>
                <w:delText>-</w:delText>
              </w:r>
            </w:del>
          </w:p>
        </w:tc>
      </w:tr>
      <w:tr w:rsidR="00FC68DB" w:rsidRPr="00226A3F" w:rsidDel="00206112" w14:paraId="28FED0FF" w14:textId="5C415B3D" w:rsidTr="00FC68DB">
        <w:trPr>
          <w:jc w:val="center"/>
          <w:del w:id="3486"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487" w:author="nick" w:date="2021-10-27T11:21:00Z"/>
                <w:sz w:val="20"/>
                <w:szCs w:val="20"/>
              </w:rPr>
            </w:pPr>
            <w:del w:id="3488"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489" w:author="nick" w:date="2021-10-27T11:21:00Z"/>
                <w:sz w:val="20"/>
                <w:szCs w:val="20"/>
              </w:rPr>
            </w:pPr>
            <w:del w:id="3490"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491" w:author="nick" w:date="2021-10-27T11:21:00Z"/>
                <w:sz w:val="20"/>
                <w:szCs w:val="20"/>
              </w:rPr>
            </w:pPr>
            <w:del w:id="3492"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493" w:author="nick" w:date="2021-10-27T11:21:00Z"/>
                <w:sz w:val="20"/>
                <w:szCs w:val="20"/>
              </w:rPr>
            </w:pPr>
            <w:del w:id="3494"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495" w:author="nick" w:date="2021-10-27T11:21:00Z"/>
                <w:sz w:val="20"/>
                <w:szCs w:val="20"/>
              </w:rPr>
            </w:pPr>
            <w:del w:id="3496"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Caption"/>
        <w:spacing w:before="120"/>
        <w:rPr>
          <w:rFonts w:cs="Calibri"/>
          <w:lang w:eastAsia="zh-CN"/>
        </w:rPr>
      </w:pPr>
      <w:bookmarkStart w:id="3497" w:name="_Toc3566544"/>
      <w:bookmarkStart w:id="3498" w:name="_Toc34747546"/>
      <w:bookmarkStart w:id="3499" w:name="_Toc77096005"/>
      <w:bookmarkStart w:id="3500" w:name="_Toc85722115"/>
      <w:del w:id="3501"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497"/>
      <w:bookmarkEnd w:id="3498"/>
      <w:bookmarkEnd w:id="3499"/>
      <w:bookmarkEnd w:id="3500"/>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Caption"/>
        <w:spacing w:before="120"/>
      </w:pPr>
      <w:bookmarkStart w:id="3502" w:name="_Toc3566545"/>
      <w:bookmarkStart w:id="3503" w:name="_Toc34747547"/>
      <w:bookmarkStart w:id="3504" w:name="_Toc77096006"/>
      <w:bookmarkStart w:id="3505"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502"/>
      <w:bookmarkEnd w:id="3503"/>
      <w:bookmarkEnd w:id="3504"/>
      <w:bookmarkEnd w:id="350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Caption"/>
        <w:spacing w:before="120"/>
      </w:pPr>
      <w:bookmarkStart w:id="3506" w:name="_Toc413359658"/>
      <w:bookmarkStart w:id="3507" w:name="_Toc3566546"/>
      <w:bookmarkStart w:id="3508" w:name="_Toc34747548"/>
      <w:bookmarkStart w:id="3509" w:name="_Toc77096007"/>
      <w:bookmarkStart w:id="3510"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&lt;adhesive_face/&gt;</w:t>
      </w:r>
      <w:bookmarkEnd w:id="3506"/>
      <w:bookmarkEnd w:id="3507"/>
      <w:bookmarkEnd w:id="3508"/>
      <w:bookmarkEnd w:id="3509"/>
      <w:bookmarkEnd w:id="3510"/>
    </w:p>
    <w:p w14:paraId="0732E2F7" w14:textId="77777777" w:rsidR="00FC68DB" w:rsidRPr="00B14291" w:rsidRDefault="00FC68DB" w:rsidP="00B202D2">
      <w:pPr>
        <w:pStyle w:val="ListParagraph"/>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Paragraph"/>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511" w:name="_Toc77102145"/>
      <w:bookmarkStart w:id="3512" w:name="_Toc443470372"/>
      <w:bookmarkStart w:id="3513" w:name="_Toc450303224"/>
      <w:bookmarkStart w:id="3514" w:name="_Toc9996979"/>
      <w:bookmarkStart w:id="3515" w:name="_Toc353342679"/>
      <w:bookmarkEnd w:id="759"/>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516" w:name="_Toc3557076"/>
      <w:bookmarkStart w:id="3517" w:name="_Toc34747326"/>
      <w:bookmarkStart w:id="3518" w:name="_Toc77102147"/>
      <w:bookmarkEnd w:id="3511"/>
      <w:r>
        <w:lastRenderedPageBreak/>
        <w:br w:type="page"/>
      </w:r>
    </w:p>
    <w:p w14:paraId="175E8840" w14:textId="5A6AB99C" w:rsidR="002D2C85" w:rsidRPr="007055D9" w:rsidRDefault="002D2C85" w:rsidP="00B202D2">
      <w:pPr>
        <w:pStyle w:val="Heading1"/>
      </w:pPr>
      <w:bookmarkStart w:id="3519" w:name="_Toc83048724"/>
      <w:r w:rsidRPr="007055D9">
        <w:lastRenderedPageBreak/>
        <w:t>Future extensions</w:t>
      </w:r>
      <w:bookmarkEnd w:id="3516"/>
      <w:bookmarkEnd w:id="3517"/>
      <w:bookmarkEnd w:id="3518"/>
      <w:bookmarkEnd w:id="3519"/>
    </w:p>
    <w:p w14:paraId="209DB769" w14:textId="77777777" w:rsidR="002D2C85" w:rsidRPr="00226A3F" w:rsidRDefault="002D2C85" w:rsidP="00B202D2">
      <w:bookmarkStart w:id="3520" w:name="_Toc338938925"/>
      <w:bookmarkStart w:id="3521"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Heading2"/>
      </w:pPr>
      <w:bookmarkStart w:id="3522" w:name="_Toc338938923"/>
      <w:bookmarkStart w:id="3523" w:name="_Toc338939259"/>
      <w:bookmarkStart w:id="3524" w:name="_Toc413359625"/>
      <w:bookmarkStart w:id="3525" w:name="_Toc3557077"/>
      <w:bookmarkStart w:id="3526" w:name="_Toc34747327"/>
      <w:bookmarkStart w:id="3527" w:name="_Toc77102148"/>
      <w:bookmarkStart w:id="3528" w:name="_Toc83048725"/>
      <w:r w:rsidRPr="00226A3F">
        <w:t>Additional parameters for spot and seam welds</w:t>
      </w:r>
      <w:bookmarkEnd w:id="3522"/>
      <w:bookmarkEnd w:id="3523"/>
      <w:bookmarkEnd w:id="3524"/>
      <w:bookmarkEnd w:id="3525"/>
      <w:bookmarkEnd w:id="3526"/>
      <w:bookmarkEnd w:id="3527"/>
      <w:bookmarkEnd w:id="3528"/>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Heading2"/>
      </w:pPr>
      <w:bookmarkStart w:id="3529" w:name="_Ref338846673"/>
      <w:bookmarkStart w:id="3530" w:name="_Toc338938924"/>
      <w:bookmarkStart w:id="3531" w:name="_Toc338939260"/>
      <w:bookmarkStart w:id="3532" w:name="_Toc413359626"/>
      <w:bookmarkStart w:id="3533" w:name="_Toc3557078"/>
      <w:bookmarkStart w:id="3534" w:name="_Toc34747328"/>
      <w:bookmarkStart w:id="3535" w:name="_Toc77102149"/>
      <w:bookmarkStart w:id="3536" w:name="_Toc83048726"/>
      <w:r w:rsidRPr="00226A3F">
        <w:t>Other relevant and new joint types</w:t>
      </w:r>
      <w:bookmarkEnd w:id="3529"/>
      <w:bookmarkEnd w:id="3530"/>
      <w:bookmarkEnd w:id="3531"/>
      <w:bookmarkEnd w:id="3532"/>
      <w:bookmarkEnd w:id="3533"/>
      <w:bookmarkEnd w:id="3534"/>
      <w:bookmarkEnd w:id="3535"/>
      <w:bookmarkEnd w:id="3536"/>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537" w:name="_Ref69238344"/>
      <w:bookmarkStart w:id="3538" w:name="_Toc77102146"/>
      <w:bookmarkEnd w:id="3520"/>
      <w:bookmarkEnd w:id="3521"/>
      <w:r>
        <w:rPr>
          <w:lang w:val="en-US"/>
        </w:rPr>
        <w:lastRenderedPageBreak/>
        <w:br/>
      </w:r>
      <w:bookmarkStart w:id="3539"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537"/>
      <w:bookmarkEnd w:id="3538"/>
      <w:bookmarkEnd w:id="3539"/>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Caption"/>
      </w:pPr>
      <w:bookmarkStart w:id="3540" w:name="_Toc76030609"/>
      <w:bookmarkStart w:id="3541"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'first_spacing' and 'last_spacing' are the terms needed to define a regular intermittent weld.</w:t>
      </w:r>
      <w:bookmarkEnd w:id="3540"/>
      <w:bookmarkEnd w:id="354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Caption"/>
      </w:pPr>
      <w:bookmarkStart w:id="3542" w:name="_Toc76030610"/>
      <w:bookmarkStart w:id="3543"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542"/>
      <w:bookmarkEnd w:id="3543"/>
    </w:p>
    <w:p w14:paraId="20B46718" w14:textId="77777777" w:rsidR="0036320E" w:rsidRDefault="0036320E" w:rsidP="0036320E"/>
    <w:p w14:paraId="43E3C8CD" w14:textId="77777777" w:rsidR="0036320E" w:rsidRDefault="0036320E" w:rsidP="0036320E">
      <w:r>
        <w:t>where:</w:t>
      </w:r>
    </w:p>
    <w:tbl>
      <w:tblPr>
        <w:tblStyle w:val="TableGrid"/>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F53104"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leGrid"/>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Caption"/>
              <w:jc w:val="right"/>
            </w:pPr>
            <w:bookmarkStart w:id="3544"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544"/>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Caption"/>
              <w:jc w:val="right"/>
            </w:pPr>
            <w:bookmarkStart w:id="3545"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545"/>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531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53104"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531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53104"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Paragraph"/>
      </w:pPr>
    </w:p>
    <w:p w14:paraId="1FC6DA7E" w14:textId="77777777" w:rsidR="0036320E" w:rsidRPr="00966BAF" w:rsidRDefault="0036320E" w:rsidP="0036320E">
      <w:pPr>
        <w:pStyle w:val="ListParagraph"/>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Paragraph"/>
        <w:rPr>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531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53104"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Caption"/>
              <w:jc w:val="right"/>
            </w:pPr>
            <w:bookmarkStart w:id="3546"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546"/>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531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F53104"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53104"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53104"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53104"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547" w:name="_Toc83048728"/>
      <w:r w:rsidRPr="0007274A">
        <w:rPr>
          <w:b w:val="0"/>
          <w:bCs/>
          <w:lang w:val="en-US"/>
        </w:rPr>
        <w:t>(informative)</w:t>
      </w:r>
      <w:r>
        <w:rPr>
          <w:lang w:val="en-US"/>
        </w:rPr>
        <w:br/>
      </w:r>
      <w:r>
        <w:rPr>
          <w:lang w:val="en-US"/>
        </w:rPr>
        <w:br/>
      </w:r>
      <w:bookmarkStart w:id="3548"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547"/>
      <w:bookmarkEnd w:id="3548"/>
    </w:p>
    <w:p w14:paraId="2D6CACD7" w14:textId="479BC908" w:rsidR="004163E0" w:rsidRPr="00931307" w:rsidRDefault="004163E0" w:rsidP="004163E0">
      <w:pPr>
        <w:rPr>
          <w:ins w:id="3549" w:author="Dr. Carsten Franke" w:date="2021-10-20T11:23:00Z"/>
        </w:rPr>
      </w:pPr>
      <w:bookmarkStart w:id="3550" w:name="_Toc83048729"/>
      <w:ins w:id="3551" w:author="Dr. Carsten Franke" w:date="2021-10-20T11:24:00Z">
        <w:r>
          <w:t xml:space="preserve">According </w:t>
        </w:r>
      </w:ins>
      <w:ins w:id="3552" w:author="Dr. Carsten Franke" w:date="2021-10-20T11:25:00Z">
        <w:r>
          <w:t xml:space="preserve">to </w:t>
        </w:r>
        <w:r w:rsidRPr="004163E0">
          <w:t>the widespread use of ISO</w:t>
        </w:r>
      </w:ins>
      <w:ins w:id="3553" w:author="Dr. Carsten Franke" w:date="2021-10-20T11:29:00Z">
        <w:r w:rsidR="00B42AD7">
          <w:t> </w:t>
        </w:r>
      </w:ins>
      <w:ins w:id="3554" w:author="Dr. Carsten Franke" w:date="2021-10-20T11:25:00Z">
        <w:r w:rsidRPr="004163E0">
          <w:t xml:space="preserve">10303-242, it is important to describe the federated use of </w:t>
        </w:r>
      </w:ins>
      <w:ins w:id="3555" w:author="Dr. Carsten Franke" w:date="2021-10-20T11:27:00Z">
        <w:r w:rsidR="00B42AD7">
          <w:t>χMCF</w:t>
        </w:r>
      </w:ins>
      <w:ins w:id="3556" w:author="Dr. Carsten Franke" w:date="2021-10-20T11:25:00Z">
        <w:r w:rsidRPr="004163E0">
          <w:t xml:space="preserve"> together with </w:t>
        </w:r>
      </w:ins>
      <w:ins w:id="3557" w:author="Dr. Carsten Franke" w:date="2021-10-20T11:29:00Z">
        <w:r w:rsidR="00B42AD7" w:rsidRPr="004163E0">
          <w:t>ISO</w:t>
        </w:r>
        <w:r w:rsidR="00B42AD7">
          <w:t> </w:t>
        </w:r>
        <w:r w:rsidR="00B42AD7" w:rsidRPr="004163E0">
          <w:t>10303-242</w:t>
        </w:r>
      </w:ins>
      <w:ins w:id="3558" w:author="Dr. Carsten Franke" w:date="2021-10-20T11:25:00Z">
        <w:r w:rsidRPr="004163E0">
          <w:t>.</w:t>
        </w:r>
      </w:ins>
      <w:ins w:id="3559"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560" w:author="Dr. Carsten Franke" w:date="2021-10-20T11:28:00Z"/>
        </w:rPr>
      </w:pPr>
      <w:ins w:id="3561" w:author="Max Ungerer" w:date="2021-09-15T20:13:00Z">
        <w:r>
          <w:t>General principles</w:t>
        </w:r>
      </w:ins>
      <w:bookmarkEnd w:id="3550"/>
      <w:ins w:id="3562" w:author="Dr. Carsten Franke" w:date="2021-10-20T11:28:00Z">
        <w:r w:rsidR="00B42AD7">
          <w:t xml:space="preserve"> </w:t>
        </w:r>
      </w:ins>
    </w:p>
    <w:p w14:paraId="10A5DA44" w14:textId="0A41CBA1" w:rsidR="00B42AD7" w:rsidRDefault="00B42AD7" w:rsidP="00B42AD7">
      <w:pPr>
        <w:rPr>
          <w:ins w:id="3563" w:author="Dr. Carsten Franke" w:date="2021-10-20T11:29:00Z"/>
        </w:rPr>
      </w:pPr>
      <w:ins w:id="3564"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Paragraph"/>
        <w:numPr>
          <w:ilvl w:val="0"/>
          <w:numId w:val="66"/>
        </w:numPr>
        <w:rPr>
          <w:ins w:id="3565" w:author="Dr. Carsten Franke" w:date="2021-10-20T11:31:00Z"/>
        </w:rPr>
      </w:pPr>
      <w:ins w:id="3566" w:author="Dr. Carsten Franke" w:date="2021-10-20T11:31:00Z">
        <w:r>
          <w:t xml:space="preserve">Both standard definitions stay unchanged. </w:t>
        </w:r>
      </w:ins>
      <w:ins w:id="3567"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Paragraph"/>
        <w:numPr>
          <w:ilvl w:val="0"/>
          <w:numId w:val="66"/>
        </w:numPr>
        <w:rPr>
          <w:ins w:id="3568" w:author="Dr. Carsten Franke" w:date="2021-10-20T11:35:00Z"/>
        </w:rPr>
      </w:pPr>
      <w:ins w:id="3569" w:author="Dr. Carsten Franke" w:date="2021-10-20T11:34:00Z">
        <w:r w:rsidRPr="008D52DC">
          <w:t>Clearly defined and delimited roles are assigned to both standards.</w:t>
        </w:r>
      </w:ins>
      <w:ins w:id="3570" w:author="Dr. Carsten Franke" w:date="2021-10-20T11:33:00Z">
        <w:r>
          <w:t xml:space="preserve"> </w:t>
        </w:r>
      </w:ins>
    </w:p>
    <w:p w14:paraId="16C90303" w14:textId="75B37985" w:rsidR="008D52DC" w:rsidRDefault="008D52DC" w:rsidP="00E26B6D">
      <w:pPr>
        <w:pStyle w:val="ListParagraph"/>
        <w:numPr>
          <w:ilvl w:val="0"/>
          <w:numId w:val="66"/>
        </w:numPr>
        <w:rPr>
          <w:ins w:id="3571" w:author="Dr. Carsten Franke" w:date="2021-10-20T11:43:00Z"/>
        </w:rPr>
      </w:pPr>
      <w:ins w:id="3572" w:author="Dr. Carsten Franke" w:date="2021-10-20T11:35:00Z">
        <w:r w:rsidRPr="008D52DC">
          <w:t xml:space="preserve">Redundancies </w:t>
        </w:r>
      </w:ins>
      <w:ins w:id="3573" w:author="Dr. Carsten Franke" w:date="2021-10-20T11:46:00Z">
        <w:r w:rsidR="00D44CF6">
          <w:t>must</w:t>
        </w:r>
      </w:ins>
      <w:ins w:id="3574" w:author="Dr. Carsten Franke" w:date="2021-10-20T11:35:00Z">
        <w:r w:rsidRPr="008D52DC">
          <w:t xml:space="preserve"> be avoided as far as possible.</w:t>
        </w:r>
        <w:r>
          <w:t xml:space="preserve"> </w:t>
        </w:r>
      </w:ins>
    </w:p>
    <w:p w14:paraId="02B80A02" w14:textId="05FEB885" w:rsidR="00BF60BC" w:rsidRDefault="00BF60BC" w:rsidP="00E26B6D">
      <w:pPr>
        <w:pStyle w:val="ListParagraph"/>
        <w:numPr>
          <w:ilvl w:val="0"/>
          <w:numId w:val="66"/>
        </w:numPr>
        <w:rPr>
          <w:ins w:id="3575" w:author="Dr. Carsten Franke" w:date="2021-10-20T11:31:00Z"/>
        </w:rPr>
      </w:pPr>
      <w:ins w:id="3576" w:author="Dr. Carsten Franke" w:date="2021-10-20T11:43:00Z">
        <w:r>
          <w:t xml:space="preserve">In case of </w:t>
        </w:r>
      </w:ins>
      <w:ins w:id="3577" w:author="Dr. Carsten Franke" w:date="2021-10-20T11:44:00Z">
        <w:r>
          <w:t>u</w:t>
        </w:r>
      </w:ins>
      <w:ins w:id="3578" w:author="Dr. Carsten Franke" w:date="2021-10-20T11:43:00Z">
        <w:r>
          <w:t>navoidable redundancies</w:t>
        </w:r>
      </w:ins>
      <w:ins w:id="3579" w:author="Dr. Carsten Franke" w:date="2021-10-20T11:44:00Z">
        <w:r>
          <w:t xml:space="preserve">, there must be no </w:t>
        </w:r>
      </w:ins>
      <w:ins w:id="3580" w:author="Dr. Carsten Franke" w:date="2021-10-20T11:45:00Z">
        <w:r w:rsidR="007A68CF" w:rsidRPr="007A68CF">
          <w:t xml:space="preserve">inconsistencies </w:t>
        </w:r>
      </w:ins>
      <w:ins w:id="3581" w:author="Dr. Carsten Franke" w:date="2021-10-20T11:44:00Z">
        <w:r>
          <w:t xml:space="preserve">within the set of </w:t>
        </w:r>
      </w:ins>
      <w:ins w:id="3582" w:author="Dr. Carsten Franke" w:date="2021-10-20T11:47:00Z">
        <w:r w:rsidR="00842882" w:rsidRPr="00842882">
          <w:t>federatively</w:t>
        </w:r>
        <w:r w:rsidR="00842882">
          <w:t xml:space="preserve"> </w:t>
        </w:r>
      </w:ins>
      <w:ins w:id="3583" w:author="Dr. Carsten Franke" w:date="2021-10-20T11:44:00Z">
        <w:r>
          <w:t>use</w:t>
        </w:r>
      </w:ins>
      <w:ins w:id="3584" w:author="Dr. Carsten Franke" w:date="2021-10-21T10:34:00Z">
        <w:r w:rsidR="00B318B6">
          <w:t>d</w:t>
        </w:r>
      </w:ins>
      <w:ins w:id="3585" w:author="Dr. Carsten Franke" w:date="2021-10-20T11:44:00Z">
        <w:r>
          <w:t xml:space="preserve"> files. </w:t>
        </w:r>
      </w:ins>
    </w:p>
    <w:p w14:paraId="3BCD4F55" w14:textId="03173BDA" w:rsidR="006F7241" w:rsidRDefault="00434959" w:rsidP="00B42AD7">
      <w:pPr>
        <w:rPr>
          <w:ins w:id="3586" w:author="Dr. Carsten Franke" w:date="2021-10-20T11:37:00Z"/>
        </w:rPr>
      </w:pPr>
      <w:ins w:id="3587" w:author="Dr. Carsten Franke" w:date="2021-10-20T11:37:00Z">
        <w:r>
          <w:t xml:space="preserve">These general principles are implemented by following regulations: </w:t>
        </w:r>
      </w:ins>
    </w:p>
    <w:p w14:paraId="2D5FD3D1" w14:textId="05187065" w:rsidR="00E26B6D" w:rsidRDefault="00E26B6D" w:rsidP="00E26B6D">
      <w:pPr>
        <w:pStyle w:val="ListParagraph"/>
        <w:numPr>
          <w:ilvl w:val="0"/>
          <w:numId w:val="67"/>
        </w:numPr>
        <w:rPr>
          <w:ins w:id="3588" w:author="Dr. Carsten Franke" w:date="2021-10-20T11:41:00Z"/>
        </w:rPr>
      </w:pPr>
      <w:ins w:id="3589" w:author="Dr. Carsten Franke" w:date="2021-10-20T11:38:00Z">
        <w:r w:rsidRPr="00E26B6D">
          <w:t>ISO 10303-242</w:t>
        </w:r>
        <w:r>
          <w:t xml:space="preserve"> </w:t>
        </w:r>
      </w:ins>
      <w:ins w:id="3590" w:author="Dr. Carsten Franke" w:date="2021-10-20T11:40:00Z">
        <w:r>
          <w:t xml:space="preserve">contains the usual PLM-type information. </w:t>
        </w:r>
      </w:ins>
      <w:ins w:id="3591" w:author="Dr. Carsten Franke" w:date="2021-10-21T10:34:00Z">
        <w:r w:rsidR="00A5143B">
          <w:t>E</w:t>
        </w:r>
      </w:ins>
      <w:ins w:id="3592" w:author="Dr. Carsten Franke" w:date="2021-10-20T11:40:00Z">
        <w:r>
          <w:t xml:space="preserve">specially, it </w:t>
        </w:r>
      </w:ins>
      <w:ins w:id="3593" w:author="Dr. Carsten Franke" w:date="2021-10-20T11:38:00Z">
        <w:r>
          <w:t>references the relevant files (let it be CAD native</w:t>
        </w:r>
      </w:ins>
      <w:ins w:id="3594" w:author="Dr. Carsten Franke" w:date="2021-10-20T11:39:00Z">
        <w:r>
          <w:t xml:space="preserve"> or standard</w:t>
        </w:r>
      </w:ins>
      <w:ins w:id="3595" w:author="Dr. Carsten Franke" w:date="2021-10-20T11:38:00Z">
        <w:r>
          <w:t xml:space="preserve">, </w:t>
        </w:r>
      </w:ins>
      <w:ins w:id="3596" w:author="Dr. Carsten Franke" w:date="2021-10-20T11:39:00Z">
        <w:r>
          <w:t xml:space="preserve">visualization or χMCF) and </w:t>
        </w:r>
      </w:ins>
      <w:ins w:id="3597" w:author="Dr. Carsten Franke" w:date="2021-10-20T11:38:00Z">
        <w:r>
          <w:t>defines</w:t>
        </w:r>
      </w:ins>
      <w:ins w:id="3598" w:author="Dr. Carsten Franke" w:date="2021-10-20T11:39:00Z">
        <w:r>
          <w:t xml:space="preserve"> the location in space, where their content </w:t>
        </w:r>
      </w:ins>
      <w:ins w:id="3599" w:author="Dr. Carsten Franke" w:date="2021-10-20T11:40:00Z">
        <w:r>
          <w:t>must be instantiated (geometric transformations)</w:t>
        </w:r>
      </w:ins>
      <w:ins w:id="3600" w:author="Dr. Carsten Franke" w:date="2021-10-20T11:47:00Z">
        <w:r w:rsidR="0099082A">
          <w:t>.</w:t>
        </w:r>
      </w:ins>
      <w:ins w:id="3601" w:author="Dr. Carsten Franke" w:date="2021-10-20T11:40:00Z">
        <w:r>
          <w:t xml:space="preserve"> </w:t>
        </w:r>
      </w:ins>
    </w:p>
    <w:p w14:paraId="3A9EED33" w14:textId="159C9023" w:rsidR="00E26B6D" w:rsidRDefault="00E26B6D" w:rsidP="00E26B6D">
      <w:pPr>
        <w:pStyle w:val="ListParagraph"/>
        <w:numPr>
          <w:ilvl w:val="0"/>
          <w:numId w:val="67"/>
        </w:numPr>
        <w:rPr>
          <w:ins w:id="3602" w:author="Dr. Carsten Franke" w:date="2021-10-20T11:49:00Z"/>
        </w:rPr>
      </w:pPr>
      <w:ins w:id="3603" w:author="Dr. Carsten Franke" w:date="2021-10-20T11:41:00Z">
        <w:r>
          <w:t xml:space="preserve">χMCF contains </w:t>
        </w:r>
      </w:ins>
      <w:ins w:id="3604" w:author="Dr. Carsten Franke" w:date="2021-10-20T15:19:00Z">
        <w:r w:rsidR="00BF4937">
          <w:t>geometrical (position, orientation, lengt</w:t>
        </w:r>
      </w:ins>
      <w:ins w:id="3605" w:author="Dr. Carsten Franke" w:date="2021-10-20T15:20:00Z">
        <w:r w:rsidR="00BF4937">
          <w:t xml:space="preserve">h, …), </w:t>
        </w:r>
      </w:ins>
      <w:ins w:id="3606" w:author="Dr. Carsten Franke" w:date="2021-10-20T11:41:00Z">
        <w:r>
          <w:t xml:space="preserve">technical information </w:t>
        </w:r>
      </w:ins>
      <w:ins w:id="3607" w:author="Dr. Carsten Franke" w:date="2021-10-20T11:42:00Z">
        <w:r>
          <w:t>of connecting elements</w:t>
        </w:r>
      </w:ins>
      <w:ins w:id="3608" w:author="Dr. Carsten Franke" w:date="2021-10-21T10:35:00Z">
        <w:r w:rsidR="00A5143B">
          <w:t>,</w:t>
        </w:r>
      </w:ins>
      <w:ins w:id="3609" w:author="Dr. Carsten Franke" w:date="2021-10-20T11:42:00Z">
        <w:r>
          <w:t xml:space="preserve"> and the lists of the parts connected, only. </w:t>
        </w:r>
      </w:ins>
    </w:p>
    <w:p w14:paraId="1B9F5C85" w14:textId="716E709F" w:rsidR="005E786E" w:rsidRDefault="005E786E" w:rsidP="00E26B6D">
      <w:pPr>
        <w:pStyle w:val="ListParagraph"/>
        <w:numPr>
          <w:ilvl w:val="0"/>
          <w:numId w:val="67"/>
        </w:numPr>
        <w:rPr>
          <w:ins w:id="3610" w:author="Dr. Carsten Franke" w:date="2021-10-20T11:56:00Z"/>
        </w:rPr>
      </w:pPr>
      <w:ins w:id="3611"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612" w:author="Dr. Carsten Franke" w:date="2021-10-20T11:53:00Z">
        <w:r w:rsidR="00DF4C66">
          <w:t>The l</w:t>
        </w:r>
        <w:r w:rsidR="00DF4C66" w:rsidRPr="00DF4C66">
          <w:t xml:space="preserve">ist of </w:t>
        </w:r>
      </w:ins>
      <w:ins w:id="3613" w:author="Dr. Carsten Franke" w:date="2021-10-20T11:54:00Z">
        <w:r w:rsidR="00DF4C66">
          <w:t xml:space="preserve">the </w:t>
        </w:r>
      </w:ins>
      <w:ins w:id="3614" w:author="Dr. Carsten Franke" w:date="2021-10-20T11:53:00Z">
        <w:r w:rsidR="00DF4C66" w:rsidRPr="00DF4C66">
          <w:t xml:space="preserve">part </w:t>
        </w:r>
      </w:ins>
      <w:ins w:id="3615" w:author="Dr. Carsten Franke" w:date="2021-10-21T10:36:00Z">
        <w:r w:rsidR="009B50B7">
          <w:t>numbers</w:t>
        </w:r>
      </w:ins>
      <w:ins w:id="3616" w:author="Dr. Carsten Franke" w:date="2021-10-20T11:53:00Z">
        <w:r w:rsidR="00DF4C66" w:rsidRPr="00DF4C66">
          <w:t xml:space="preserve"> </w:t>
        </w:r>
      </w:ins>
      <w:ins w:id="3617" w:author="Dr. Carsten Franke" w:date="2021-10-20T11:54:00Z">
        <w:r w:rsidR="00DF4C66">
          <w:t xml:space="preserve">of connected parts </w:t>
        </w:r>
      </w:ins>
      <w:ins w:id="3618" w:author="Dr. Carsten Franke" w:date="2021-10-20T11:53:00Z">
        <w:r w:rsidR="00DF4C66" w:rsidRPr="00DF4C66">
          <w:t>is mandatory within it.</w:t>
        </w:r>
        <w:r w:rsidR="00DF4C66">
          <w:t xml:space="preserve"> </w:t>
        </w:r>
      </w:ins>
      <w:ins w:id="3619" w:author="Dr. Carsten Franke" w:date="2021-10-20T11:54:00Z">
        <w:r w:rsidR="00DF4C66">
          <w:t xml:space="preserve">It must be identical to χMCF's </w:t>
        </w:r>
      </w:ins>
      <w:ins w:id="3620" w:author="Dr. Carsten Franke" w:date="2021-10-20T11:55:00Z">
        <w:r w:rsidR="00AC3984" w:rsidRPr="00446313">
          <w:rPr>
            <w:rFonts w:ascii="Courier New" w:hAnsi="Courier New" w:cs="Courier New"/>
            <w:b/>
            <w:i/>
            <w:sz w:val="18"/>
            <w:szCs w:val="18"/>
          </w:rPr>
          <w:t>&lt;</w:t>
        </w:r>
      </w:ins>
      <w:ins w:id="3621" w:author="Dr. Carsten Franke" w:date="2021-10-20T11:57:00Z">
        <w:r w:rsidR="000870CB" w:rsidRPr="000870CB">
          <w:rPr>
            <w:rFonts w:ascii="Courier New" w:hAnsi="Courier New" w:cs="Courier New"/>
            <w:b/>
            <w:i/>
            <w:sz w:val="18"/>
            <w:szCs w:val="18"/>
          </w:rPr>
          <w:t>connected_to</w:t>
        </w:r>
      </w:ins>
      <w:ins w:id="3622"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Paragraph"/>
        <w:numPr>
          <w:ilvl w:val="0"/>
          <w:numId w:val="67"/>
        </w:numPr>
        <w:rPr>
          <w:ins w:id="3623" w:author="Dr. Carsten Franke" w:date="2021-10-21T11:04:00Z"/>
        </w:rPr>
      </w:pPr>
      <w:ins w:id="3624" w:author="Dr. Carsten Franke" w:date="2021-10-20T11:56:00Z">
        <w:r>
          <w:t xml:space="preserve">Consequently, </w:t>
        </w:r>
      </w:ins>
      <w:ins w:id="3625" w:author="Dr. Carsten Franke" w:date="2021-10-20T11:57:00Z">
        <w:r>
          <w:t xml:space="preserve">nested χMCF element </w:t>
        </w:r>
      </w:ins>
      <w:ins w:id="3626"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627" w:author="Dr. Carsten Franke" w:date="2021-10-20T11:57:00Z">
        <w:r>
          <w:t xml:space="preserve"> cannot be used. </w:t>
        </w:r>
      </w:ins>
      <w:ins w:id="3628" w:author="Dr. Carsten Franke" w:date="2021-10-20T11:59:00Z">
        <w:r w:rsidR="00846B9E">
          <w:t>F</w:t>
        </w:r>
        <w:r w:rsidR="00846B9E" w:rsidRPr="00846B9E">
          <w:t>urthermore</w:t>
        </w:r>
        <w:r w:rsidR="00846B9E">
          <w:t xml:space="preserve">, </w:t>
        </w:r>
        <w:r w:rsidR="00F66EBB">
          <w:t>attribute</w:t>
        </w:r>
      </w:ins>
      <w:ins w:id="3629" w:author="Dr. Carsten Franke" w:date="2021-10-20T12:00:00Z">
        <w:r w:rsidR="00F66EBB">
          <w:t>s</w:t>
        </w:r>
      </w:ins>
      <w:ins w:id="3630" w:author="Dr. Carsten Franke" w:date="2021-10-20T11:59:00Z">
        <w:r w:rsidR="00F66EBB">
          <w:t xml:space="preserve"> </w:t>
        </w:r>
      </w:ins>
      <w:ins w:id="3631" w:author="Dr. Carsten Franke" w:date="2021-10-20T12:00:00Z">
        <w:r w:rsidR="00F66EBB">
          <w:t>"pid" and "pname"</w:t>
        </w:r>
      </w:ins>
      <w:ins w:id="3632"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633" w:author="Dr. Carsten Franke" w:date="2021-10-20T12:00:00Z">
        <w:r w:rsidR="00F66EBB">
          <w:t xml:space="preserve">cannot be used. </w:t>
        </w:r>
      </w:ins>
    </w:p>
    <w:p w14:paraId="39DB4E10" w14:textId="52BE495F" w:rsidR="000532C5" w:rsidRDefault="000532C5" w:rsidP="00E26B6D">
      <w:pPr>
        <w:pStyle w:val="ListParagraph"/>
        <w:numPr>
          <w:ilvl w:val="0"/>
          <w:numId w:val="67"/>
        </w:numPr>
        <w:rPr>
          <w:ins w:id="3634" w:author="Dr. Carsten Franke" w:date="2021-10-20T11:37:00Z"/>
        </w:rPr>
      </w:pPr>
      <w:ins w:id="3635" w:author="Dr. Carsten Franke" w:date="2021-10-21T11:04:00Z">
        <w:r>
          <w:t xml:space="preserve">χMCF files are referenced from </w:t>
        </w:r>
        <w:r w:rsidRPr="00E26B6D">
          <w:t>ISO 10303-242</w:t>
        </w:r>
      </w:ins>
      <w:ins w:id="3636" w:author="Dr. Carsten Franke" w:date="2021-10-21T11:05:00Z">
        <w:r>
          <w:t xml:space="preserve"> by means of </w:t>
        </w:r>
        <w:commentRangeStart w:id="3637"/>
        <w:r>
          <w:t>"external reference"</w:t>
        </w:r>
        <w:commentRangeEnd w:id="3637"/>
        <w:r>
          <w:rPr>
            <w:rStyle w:val="CommentReference"/>
            <w:rFonts w:ascii="Calibri" w:eastAsia="Times New Roman" w:hAnsi="Calibri"/>
            <w:lang w:val="en-US" w:eastAsia="x-none"/>
          </w:rPr>
          <w:commentReference w:id="3637"/>
        </w:r>
        <w:r>
          <w:t xml:space="preserve">. </w:t>
        </w:r>
      </w:ins>
    </w:p>
    <w:p w14:paraId="3BA214C4" w14:textId="77777777" w:rsidR="00434959" w:rsidRPr="00B42AD7" w:rsidRDefault="00434959" w:rsidP="00B42AD7">
      <w:pPr>
        <w:rPr>
          <w:ins w:id="3638" w:author="Max Ungerer" w:date="2021-09-15T20:13:00Z"/>
        </w:rPr>
      </w:pPr>
    </w:p>
    <w:p w14:paraId="1C827307" w14:textId="6A81E964" w:rsidR="009C2A9B" w:rsidRPr="00434959" w:rsidRDefault="00741F4D" w:rsidP="00741F4D">
      <w:pPr>
        <w:pStyle w:val="ListParagraph"/>
        <w:numPr>
          <w:ilvl w:val="0"/>
          <w:numId w:val="65"/>
        </w:numPr>
        <w:rPr>
          <w:ins w:id="3639" w:author="Dr. Carsten Franke" w:date="2021-09-16T14:33:00Z"/>
          <w:strike/>
          <w:highlight w:val="yellow"/>
          <w:lang w:eastAsia="ja-JP"/>
          <w:rPrChange w:id="3640" w:author="Dr. Carsten Franke" w:date="2021-10-20T11:37:00Z">
            <w:rPr>
              <w:ins w:id="3641" w:author="Dr. Carsten Franke" w:date="2021-09-16T14:33:00Z"/>
              <w:highlight w:val="yellow"/>
              <w:lang w:eastAsia="ja-JP"/>
            </w:rPr>
          </w:rPrChange>
        </w:rPr>
      </w:pPr>
      <w:commentRangeStart w:id="3642"/>
      <w:ins w:id="3643" w:author="Max Ungerer" w:date="2021-09-15T20:13:00Z">
        <w:r w:rsidRPr="00434959">
          <w:rPr>
            <w:strike/>
            <w:highlight w:val="yellow"/>
            <w:lang w:eastAsia="ja-JP"/>
            <w:rPrChange w:id="3644" w:author="Dr. Carsten Franke" w:date="2021-10-20T11:37:00Z">
              <w:rPr>
                <w:highlight w:val="yellow"/>
                <w:lang w:eastAsia="ja-JP"/>
              </w:rPr>
            </w:rPrChange>
          </w:rPr>
          <w:t>Avoid redundant information</w:t>
        </w:r>
      </w:ins>
      <w:ins w:id="3645" w:author="Dr. Carsten Franke" w:date="2021-09-16T14:30:00Z">
        <w:r w:rsidR="00385BD6" w:rsidRPr="00434959">
          <w:rPr>
            <w:strike/>
            <w:highlight w:val="yellow"/>
            <w:lang w:eastAsia="ja-JP"/>
            <w:rPrChange w:id="3646" w:author="Dr. Carsten Franke" w:date="2021-10-20T11:37:00Z">
              <w:rPr>
                <w:highlight w:val="yellow"/>
                <w:lang w:eastAsia="ja-JP"/>
              </w:rPr>
            </w:rPrChange>
          </w:rPr>
          <w:t xml:space="preserve"> </w:t>
        </w:r>
      </w:ins>
      <w:ins w:id="3647" w:author="Dr. Carsten Franke" w:date="2021-09-20T17:06:00Z">
        <w:r w:rsidR="000B5A61" w:rsidRPr="00434959">
          <w:rPr>
            <w:strike/>
            <w:lang w:eastAsia="ja-JP"/>
            <w:rPrChange w:id="3648" w:author="Dr. Carsten Franke" w:date="2021-10-20T11:37:00Z">
              <w:rPr>
                <w:lang w:eastAsia="ja-JP"/>
              </w:rPr>
            </w:rPrChange>
          </w:rPr>
          <w:t xml:space="preserve">when using χMCF with </w:t>
        </w:r>
      </w:ins>
      <w:ins w:id="3649" w:author="Dr. Carsten Franke" w:date="2021-10-20T11:30:00Z">
        <w:r w:rsidR="006F7241" w:rsidRPr="00434959">
          <w:rPr>
            <w:strike/>
            <w:lang w:eastAsia="ja-JP"/>
            <w:rPrChange w:id="3650" w:author="Dr. Carsten Franke" w:date="2021-10-20T11:37:00Z">
              <w:rPr>
                <w:lang w:eastAsia="ja-JP"/>
              </w:rPr>
            </w:rPrChange>
          </w:rPr>
          <w:t>ISO 10303-242</w:t>
        </w:r>
      </w:ins>
      <w:ins w:id="3651" w:author="Dr. Carsten Franke" w:date="2021-09-20T17:06:00Z">
        <w:r w:rsidR="000B5A61" w:rsidRPr="00434959">
          <w:rPr>
            <w:strike/>
            <w:lang w:eastAsia="ja-JP"/>
            <w:rPrChange w:id="3652" w:author="Dr. Carsten Franke" w:date="2021-10-20T11:37:00Z">
              <w:rPr>
                <w:lang w:eastAsia="ja-JP"/>
              </w:rPr>
            </w:rPrChange>
          </w:rPr>
          <w:t xml:space="preserve"> federatively.  </w:t>
        </w:r>
      </w:ins>
      <w:ins w:id="3653" w:author="Dr. Carsten Franke" w:date="2021-09-16T14:30:00Z">
        <w:r w:rsidR="00385BD6" w:rsidRPr="00434959">
          <w:rPr>
            <w:strike/>
            <w:highlight w:val="yellow"/>
            <w:lang w:eastAsia="ja-JP"/>
            <w:rPrChange w:id="3654"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Paragraph"/>
        <w:numPr>
          <w:ilvl w:val="1"/>
          <w:numId w:val="65"/>
        </w:numPr>
        <w:rPr>
          <w:ins w:id="3655" w:author="Dr. Carsten Franke" w:date="2021-09-16T14:58:00Z"/>
          <w:strike/>
          <w:highlight w:val="yellow"/>
          <w:lang w:eastAsia="ja-JP"/>
          <w:rPrChange w:id="3656" w:author="Dr. Carsten Franke" w:date="2021-10-20T11:37:00Z">
            <w:rPr>
              <w:ins w:id="3657" w:author="Dr. Carsten Franke" w:date="2021-09-16T14:58:00Z"/>
              <w:highlight w:val="yellow"/>
              <w:lang w:eastAsia="ja-JP"/>
            </w:rPr>
          </w:rPrChange>
        </w:rPr>
      </w:pPr>
      <w:ins w:id="3658" w:author="Dr. Carsten Franke" w:date="2021-09-16T14:30:00Z">
        <w:r w:rsidRPr="00434959">
          <w:rPr>
            <w:strike/>
            <w:highlight w:val="yellow"/>
            <w:lang w:eastAsia="ja-JP"/>
            <w:rPrChange w:id="3659" w:author="Dr. Carsten Franke" w:date="2021-10-20T11:37:00Z">
              <w:rPr>
                <w:highlight w:val="yellow"/>
                <w:lang w:eastAsia="ja-JP"/>
              </w:rPr>
            </w:rPrChange>
          </w:rPr>
          <w:t xml:space="preserve">Keep </w:t>
        </w:r>
      </w:ins>
      <w:ins w:id="3660" w:author="Dr. Carsten Franke" w:date="2021-09-20T17:07:00Z">
        <w:r w:rsidR="000B5A61" w:rsidRPr="00434959">
          <w:rPr>
            <w:strike/>
            <w:highlight w:val="yellow"/>
            <w:lang w:eastAsia="ja-JP"/>
            <w:rPrChange w:id="3661" w:author="Dr. Carsten Franke" w:date="2021-10-20T11:37:00Z">
              <w:rPr>
                <w:highlight w:val="yellow"/>
                <w:lang w:eastAsia="ja-JP"/>
              </w:rPr>
            </w:rPrChange>
          </w:rPr>
          <w:t>core content of both</w:t>
        </w:r>
      </w:ins>
      <w:ins w:id="3662" w:author="Dr. Carsten Franke" w:date="2021-09-16T14:30:00Z">
        <w:r w:rsidRPr="00434959">
          <w:rPr>
            <w:strike/>
            <w:highlight w:val="yellow"/>
            <w:lang w:eastAsia="ja-JP"/>
            <w:rPrChange w:id="3663" w:author="Dr. Carsten Franke" w:date="2021-10-20T11:37:00Z">
              <w:rPr>
                <w:highlight w:val="yellow"/>
                <w:lang w:eastAsia="ja-JP"/>
              </w:rPr>
            </w:rPrChange>
          </w:rPr>
          <w:t xml:space="preserve"> standard</w:t>
        </w:r>
      </w:ins>
      <w:ins w:id="3664" w:author="Dr. Carsten Franke" w:date="2021-09-20T17:07:00Z">
        <w:r w:rsidR="000B5A61" w:rsidRPr="00434959">
          <w:rPr>
            <w:strike/>
            <w:highlight w:val="yellow"/>
            <w:lang w:eastAsia="ja-JP"/>
            <w:rPrChange w:id="3665" w:author="Dr. Carsten Franke" w:date="2021-10-20T11:37:00Z">
              <w:rPr>
                <w:highlight w:val="yellow"/>
                <w:lang w:eastAsia="ja-JP"/>
              </w:rPr>
            </w:rPrChange>
          </w:rPr>
          <w:t>s</w:t>
        </w:r>
      </w:ins>
      <w:ins w:id="3666" w:author="Dr. Carsten Franke" w:date="2021-09-16T14:30:00Z">
        <w:r w:rsidRPr="00434959">
          <w:rPr>
            <w:strike/>
            <w:highlight w:val="yellow"/>
            <w:lang w:eastAsia="ja-JP"/>
            <w:rPrChange w:id="3667" w:author="Dr. Carsten Franke" w:date="2021-10-20T11:37:00Z">
              <w:rPr>
                <w:highlight w:val="yellow"/>
                <w:lang w:eastAsia="ja-JP"/>
              </w:rPr>
            </w:rPrChange>
          </w:rPr>
          <w:t xml:space="preserve"> unchanged. </w:t>
        </w:r>
      </w:ins>
      <w:ins w:id="3668" w:author="Dr. Carsten Franke" w:date="2021-09-20T17:07:00Z">
        <w:r w:rsidR="000B5A61" w:rsidRPr="00434959">
          <w:rPr>
            <w:strike/>
            <w:highlight w:val="yellow"/>
            <w:lang w:eastAsia="ja-JP"/>
            <w:rPrChange w:id="3669" w:author="Dr. Carsten Franke" w:date="2021-10-20T11:37:00Z">
              <w:rPr>
                <w:highlight w:val="yellow"/>
                <w:lang w:eastAsia="ja-JP"/>
              </w:rPr>
            </w:rPrChange>
          </w:rPr>
          <w:t xml:space="preserve">Focus on </w:t>
        </w:r>
      </w:ins>
      <w:ins w:id="3670" w:author="Dr. Carsten Franke" w:date="2021-09-20T17:08:00Z">
        <w:r w:rsidR="000B5A61" w:rsidRPr="00434959">
          <w:rPr>
            <w:strike/>
            <w:highlight w:val="yellow"/>
            <w:lang w:eastAsia="ja-JP"/>
            <w:rPrChange w:id="3671"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Paragraph"/>
        <w:numPr>
          <w:ilvl w:val="1"/>
          <w:numId w:val="65"/>
        </w:numPr>
        <w:rPr>
          <w:ins w:id="3672" w:author="Dr. Carsten Franke" w:date="2021-09-16T14:34:00Z"/>
          <w:strike/>
          <w:highlight w:val="yellow"/>
          <w:lang w:eastAsia="ja-JP"/>
          <w:rPrChange w:id="3673" w:author="Dr. Carsten Franke" w:date="2021-10-20T11:37:00Z">
            <w:rPr>
              <w:ins w:id="3674" w:author="Dr. Carsten Franke" w:date="2021-09-16T14:34:00Z"/>
              <w:highlight w:val="yellow"/>
              <w:lang w:eastAsia="ja-JP"/>
            </w:rPr>
          </w:rPrChange>
        </w:rPr>
      </w:pPr>
      <w:ins w:id="3675" w:author="Dr. Carsten Franke" w:date="2021-09-16T14:58:00Z">
        <w:r w:rsidRPr="00434959">
          <w:rPr>
            <w:strike/>
            <w:highlight w:val="yellow"/>
            <w:lang w:eastAsia="ja-JP"/>
            <w:rPrChange w:id="3676" w:author="Dr. Carsten Franke" w:date="2021-10-20T11:37:00Z">
              <w:rPr>
                <w:highlight w:val="yellow"/>
                <w:lang w:eastAsia="ja-JP"/>
              </w:rPr>
            </w:rPrChange>
          </w:rPr>
          <w:t>Keep the possible conflicts minimal.</w:t>
        </w:r>
      </w:ins>
      <w:ins w:id="3677" w:author="Dr. Carsten Franke" w:date="2021-09-16T14:59:00Z">
        <w:r w:rsidRPr="00434959">
          <w:rPr>
            <w:strike/>
            <w:highlight w:val="yellow"/>
            <w:lang w:eastAsia="ja-JP"/>
            <w:rPrChange w:id="3678" w:author="Dr. Carsten Franke" w:date="2021-10-20T11:37:00Z">
              <w:rPr>
                <w:highlight w:val="yellow"/>
                <w:lang w:eastAsia="ja-JP"/>
              </w:rPr>
            </w:rPrChange>
          </w:rPr>
          <w:t xml:space="preserve"> </w:t>
        </w:r>
      </w:ins>
      <w:ins w:id="3679" w:author="Dr. Carsten Franke" w:date="2021-09-20T17:08:00Z">
        <w:r w:rsidR="000B5A61" w:rsidRPr="00434959">
          <w:rPr>
            <w:strike/>
            <w:highlight w:val="yellow"/>
            <w:lang w:eastAsia="ja-JP"/>
            <w:rPrChange w:id="3680" w:author="Dr. Carsten Franke" w:date="2021-10-20T11:37:00Z">
              <w:rPr>
                <w:highlight w:val="yellow"/>
                <w:lang w:eastAsia="ja-JP"/>
              </w:rPr>
            </w:rPrChange>
          </w:rPr>
          <w:t>(to be done)</w:t>
        </w:r>
      </w:ins>
    </w:p>
    <w:p w14:paraId="65773A96" w14:textId="77777777" w:rsidR="00A44CE4" w:rsidRDefault="009C2A9B" w:rsidP="009C2A9B">
      <w:pPr>
        <w:pStyle w:val="ListParagraph"/>
        <w:numPr>
          <w:ilvl w:val="1"/>
          <w:numId w:val="65"/>
        </w:numPr>
        <w:rPr>
          <w:ins w:id="3681" w:author="Dr. Carsten Franke" w:date="2021-09-16T15:46:00Z"/>
          <w:highlight w:val="yellow"/>
          <w:lang w:eastAsia="ja-JP"/>
        </w:rPr>
      </w:pPr>
      <w:ins w:id="3682" w:author="Dr. Carsten Franke" w:date="2021-09-16T14:34:00Z">
        <w:r>
          <w:rPr>
            <w:highlight w:val="yellow"/>
            <w:lang w:eastAsia="ja-JP"/>
          </w:rPr>
          <w:t>Upon import</w:t>
        </w:r>
      </w:ins>
      <w:ins w:id="3683" w:author="Dr. Carsten Franke" w:date="2021-09-16T15:46:00Z">
        <w:r w:rsidR="00A44CE4">
          <w:rPr>
            <w:highlight w:val="yellow"/>
            <w:lang w:eastAsia="ja-JP"/>
          </w:rPr>
          <w:t xml:space="preserve"> (as a use case)</w:t>
        </w:r>
      </w:ins>
      <w:ins w:id="3684" w:author="Dr. Carsten Franke" w:date="2021-09-16T14:34:00Z">
        <w:r>
          <w:rPr>
            <w:highlight w:val="yellow"/>
            <w:lang w:eastAsia="ja-JP"/>
          </w:rPr>
          <w:t xml:space="preserve">, </w:t>
        </w:r>
      </w:ins>
    </w:p>
    <w:p w14:paraId="08DCB0B8" w14:textId="1AF704CA" w:rsidR="009C2A9B" w:rsidRPr="00D44CFB" w:rsidRDefault="009C2A9B" w:rsidP="00FA392C">
      <w:pPr>
        <w:pStyle w:val="ListParagraph"/>
        <w:numPr>
          <w:ilvl w:val="2"/>
          <w:numId w:val="65"/>
        </w:numPr>
        <w:rPr>
          <w:ins w:id="3685" w:author="Dr. Carsten Franke" w:date="2021-09-16T14:34:00Z"/>
          <w:strike/>
          <w:highlight w:val="yellow"/>
          <w:lang w:eastAsia="ja-JP"/>
          <w:rPrChange w:id="3686" w:author="Dr. Carsten Franke" w:date="2021-10-20T11:51:00Z">
            <w:rPr>
              <w:ins w:id="3687" w:author="Dr. Carsten Franke" w:date="2021-09-16T14:34:00Z"/>
              <w:highlight w:val="yellow"/>
              <w:lang w:eastAsia="ja-JP"/>
            </w:rPr>
          </w:rPrChange>
        </w:rPr>
      </w:pPr>
      <w:ins w:id="3688" w:author="Dr. Carsten Franke" w:date="2021-09-16T14:34:00Z">
        <w:r w:rsidRPr="00D44CFB">
          <w:rPr>
            <w:b/>
            <w:strike/>
            <w:highlight w:val="yellow"/>
            <w:lang w:eastAsia="ja-JP"/>
            <w:rPrChange w:id="3689" w:author="Dr. Carsten Franke" w:date="2021-10-20T11:51:00Z">
              <w:rPr>
                <w:b/>
                <w:highlight w:val="yellow"/>
                <w:lang w:eastAsia="ja-JP"/>
              </w:rPr>
            </w:rPrChange>
          </w:rPr>
          <w:t>STEP</w:t>
        </w:r>
        <w:r w:rsidRPr="00D44CFB">
          <w:rPr>
            <w:strike/>
            <w:highlight w:val="yellow"/>
            <w:lang w:eastAsia="ja-JP"/>
            <w:rPrChange w:id="3690" w:author="Dr. Carsten Franke" w:date="2021-10-20T11:51:00Z">
              <w:rPr>
                <w:highlight w:val="yellow"/>
                <w:lang w:eastAsia="ja-JP"/>
              </w:rPr>
            </w:rPrChange>
          </w:rPr>
          <w:t xml:space="preserve"> defines which </w:t>
        </w:r>
      </w:ins>
      <w:ins w:id="3691" w:author="Dr. Carsten Franke" w:date="2021-09-16T15:44:00Z">
        <w:r w:rsidR="00A44CE4" w:rsidRPr="00D44CFB">
          <w:rPr>
            <w:strike/>
            <w:highlight w:val="yellow"/>
            <w:lang w:eastAsia="ja-JP"/>
            <w:rPrChange w:id="3692" w:author="Dr. Carsten Franke" w:date="2021-10-20T11:51:00Z">
              <w:rPr>
                <w:highlight w:val="yellow"/>
                <w:lang w:eastAsia="ja-JP"/>
              </w:rPr>
            </w:rPrChange>
          </w:rPr>
          <w:t>χMCF</w:t>
        </w:r>
      </w:ins>
      <w:ins w:id="3693" w:author="Dr. Carsten Franke" w:date="2021-09-16T14:34:00Z">
        <w:r w:rsidRPr="00D44CFB">
          <w:rPr>
            <w:strike/>
            <w:highlight w:val="yellow"/>
            <w:lang w:eastAsia="ja-JP"/>
            <w:rPrChange w:id="3694" w:author="Dr. Carsten Franke" w:date="2021-10-20T11:51:00Z">
              <w:rPr>
                <w:highlight w:val="yellow"/>
                <w:lang w:eastAsia="ja-JP"/>
              </w:rPr>
            </w:rPrChange>
          </w:rPr>
          <w:t xml:space="preserve"> files to read and </w:t>
        </w:r>
        <w:commentRangeStart w:id="3695"/>
        <w:r w:rsidRPr="00D44CFB">
          <w:rPr>
            <w:strike/>
            <w:highlight w:val="yellow"/>
            <w:lang w:eastAsia="ja-JP"/>
            <w:rPrChange w:id="3696" w:author="Dr. Carsten Franke" w:date="2021-10-20T11:51:00Z">
              <w:rPr>
                <w:highlight w:val="yellow"/>
                <w:lang w:eastAsia="ja-JP"/>
              </w:rPr>
            </w:rPrChange>
          </w:rPr>
          <w:t>where to transform their content</w:t>
        </w:r>
      </w:ins>
      <w:ins w:id="3697" w:author="Dr. Carsten Franke" w:date="2021-09-20T17:09:00Z">
        <w:r w:rsidR="000B5A61" w:rsidRPr="00D44CFB">
          <w:rPr>
            <w:strike/>
            <w:highlight w:val="yellow"/>
            <w:lang w:eastAsia="ja-JP"/>
            <w:rPrChange w:id="3698" w:author="Dr. Carsten Franke" w:date="2021-10-20T11:51:00Z">
              <w:rPr>
                <w:highlight w:val="yellow"/>
                <w:lang w:eastAsia="ja-JP"/>
              </w:rPr>
            </w:rPrChange>
          </w:rPr>
          <w:t xml:space="preserve"> for assembly</w:t>
        </w:r>
      </w:ins>
      <w:commentRangeEnd w:id="3695"/>
      <w:ins w:id="3699" w:author="Dr. Carsten Franke" w:date="2021-09-20T17:10:00Z">
        <w:r w:rsidR="000B5A61" w:rsidRPr="00D44CFB">
          <w:rPr>
            <w:rStyle w:val="CommentReference"/>
            <w:rFonts w:ascii="Calibri" w:eastAsia="Times New Roman" w:hAnsi="Calibri"/>
            <w:strike/>
            <w:lang w:val="en-US" w:eastAsia="x-none"/>
            <w:rPrChange w:id="3700" w:author="Dr. Carsten Franke" w:date="2021-10-20T11:51:00Z">
              <w:rPr>
                <w:rStyle w:val="CommentReference"/>
                <w:rFonts w:ascii="Calibri" w:eastAsia="Times New Roman" w:hAnsi="Calibri"/>
                <w:lang w:val="en-US" w:eastAsia="x-none"/>
              </w:rPr>
            </w:rPrChange>
          </w:rPr>
          <w:commentReference w:id="3695"/>
        </w:r>
      </w:ins>
      <w:ins w:id="3701" w:author="Dr. Carsten Franke" w:date="2021-09-16T14:34:00Z">
        <w:r w:rsidRPr="00D44CFB">
          <w:rPr>
            <w:strike/>
            <w:highlight w:val="yellow"/>
            <w:lang w:eastAsia="ja-JP"/>
            <w:rPrChange w:id="3702" w:author="Dr. Carsten Franke" w:date="2021-10-20T11:51:00Z">
              <w:rPr>
                <w:highlight w:val="yellow"/>
                <w:lang w:eastAsia="ja-JP"/>
              </w:rPr>
            </w:rPrChange>
          </w:rPr>
          <w:t xml:space="preserve">. </w:t>
        </w:r>
      </w:ins>
    </w:p>
    <w:p w14:paraId="254CA13B" w14:textId="176A6FFF" w:rsidR="009C2A9B" w:rsidRPr="00D44CFB" w:rsidRDefault="009C2A9B" w:rsidP="00FA392C">
      <w:pPr>
        <w:pStyle w:val="ListParagraph"/>
        <w:numPr>
          <w:ilvl w:val="2"/>
          <w:numId w:val="65"/>
        </w:numPr>
        <w:rPr>
          <w:ins w:id="3703" w:author="Dr. Carsten Franke" w:date="2021-09-16T14:35:00Z"/>
          <w:strike/>
          <w:highlight w:val="yellow"/>
          <w:lang w:eastAsia="ja-JP"/>
          <w:rPrChange w:id="3704" w:author="Dr. Carsten Franke" w:date="2021-10-20T11:51:00Z">
            <w:rPr>
              <w:ins w:id="3705" w:author="Dr. Carsten Franke" w:date="2021-09-16T14:35:00Z"/>
              <w:highlight w:val="yellow"/>
              <w:lang w:eastAsia="ja-JP"/>
            </w:rPr>
          </w:rPrChange>
        </w:rPr>
      </w:pPr>
      <w:ins w:id="3706" w:author="Dr. Carsten Franke" w:date="2021-09-16T14:34:00Z">
        <w:r w:rsidRPr="00D44CFB">
          <w:rPr>
            <w:strike/>
            <w:highlight w:val="yellow"/>
            <w:lang w:eastAsia="ja-JP"/>
            <w:rPrChange w:id="3707" w:author="Dr. Carsten Franke" w:date="2021-10-20T11:51:00Z">
              <w:rPr>
                <w:highlight w:val="yellow"/>
                <w:lang w:eastAsia="ja-JP"/>
              </w:rPr>
            </w:rPrChange>
          </w:rPr>
          <w:t>A</w:t>
        </w:r>
      </w:ins>
      <w:ins w:id="3708" w:author="Dr. Carsten Franke" w:date="2021-09-16T14:35:00Z">
        <w:r w:rsidRPr="00D44CFB">
          <w:rPr>
            <w:strike/>
            <w:highlight w:val="yellow"/>
            <w:lang w:eastAsia="ja-JP"/>
            <w:rPrChange w:id="3709" w:author="Dr. Carsten Franke" w:date="2021-10-20T11:51:00Z">
              <w:rPr>
                <w:highlight w:val="yellow"/>
                <w:lang w:eastAsia="ja-JP"/>
              </w:rPr>
            </w:rPrChange>
          </w:rPr>
          <w:t xml:space="preserve">ny other connection information shall be read from </w:t>
        </w:r>
      </w:ins>
      <w:ins w:id="3710" w:author="Dr. Carsten Franke" w:date="2021-09-16T15:44:00Z">
        <w:r w:rsidR="00A44CE4" w:rsidRPr="00D44CFB">
          <w:rPr>
            <w:b/>
            <w:strike/>
            <w:highlight w:val="yellow"/>
            <w:lang w:eastAsia="ja-JP"/>
            <w:rPrChange w:id="3711" w:author="Dr. Carsten Franke" w:date="2021-10-20T11:51:00Z">
              <w:rPr>
                <w:b/>
                <w:highlight w:val="yellow"/>
                <w:lang w:eastAsia="ja-JP"/>
              </w:rPr>
            </w:rPrChange>
          </w:rPr>
          <w:t>χMCF</w:t>
        </w:r>
      </w:ins>
      <w:ins w:id="3712" w:author="Dr. Carsten Franke" w:date="2021-09-16T14:35:00Z">
        <w:r w:rsidRPr="00D44CFB">
          <w:rPr>
            <w:strike/>
            <w:highlight w:val="yellow"/>
            <w:lang w:eastAsia="ja-JP"/>
            <w:rPrChange w:id="3713" w:author="Dr. Carsten Franke" w:date="2021-10-20T11:51:00Z">
              <w:rPr>
                <w:highlight w:val="yellow"/>
                <w:lang w:eastAsia="ja-JP"/>
              </w:rPr>
            </w:rPrChange>
          </w:rPr>
          <w:t xml:space="preserve">. </w:t>
        </w:r>
      </w:ins>
    </w:p>
    <w:p w14:paraId="59D995D1" w14:textId="7F93EB89" w:rsidR="009C2A9B" w:rsidRPr="00F66EBB" w:rsidRDefault="009C2A9B" w:rsidP="00FA392C">
      <w:pPr>
        <w:pStyle w:val="ListParagraph"/>
        <w:numPr>
          <w:ilvl w:val="2"/>
          <w:numId w:val="65"/>
        </w:numPr>
        <w:rPr>
          <w:ins w:id="3714" w:author="Dr. Carsten Franke" w:date="2021-09-16T14:39:00Z"/>
          <w:strike/>
          <w:highlight w:val="yellow"/>
          <w:lang w:eastAsia="ja-JP"/>
          <w:rPrChange w:id="3715" w:author="Dr. Carsten Franke" w:date="2021-10-20T12:00:00Z">
            <w:rPr>
              <w:ins w:id="3716" w:author="Dr. Carsten Franke" w:date="2021-09-16T14:39:00Z"/>
              <w:highlight w:val="yellow"/>
              <w:lang w:eastAsia="ja-JP"/>
            </w:rPr>
          </w:rPrChange>
        </w:rPr>
      </w:pPr>
      <w:ins w:id="3717" w:author="Dr. Carsten Franke" w:date="2021-09-16T14:35:00Z">
        <w:r w:rsidRPr="00F66EBB">
          <w:rPr>
            <w:strike/>
            <w:highlight w:val="yellow"/>
            <w:lang w:eastAsia="ja-JP"/>
            <w:rPrChange w:id="3718" w:author="Dr. Carsten Franke" w:date="2021-10-20T12:00:00Z">
              <w:rPr>
                <w:highlight w:val="yellow"/>
                <w:lang w:eastAsia="ja-JP"/>
              </w:rPr>
            </w:rPrChange>
          </w:rPr>
          <w:t>To be clarified / discussed: Which format is master of the list of connected parts ("connected_to" vs. "Mat</w:t>
        </w:r>
      </w:ins>
      <w:ins w:id="3719" w:author="Dr. Carsten Franke" w:date="2021-09-16T14:36:00Z">
        <w:r w:rsidRPr="00F66EBB">
          <w:rPr>
            <w:strike/>
            <w:highlight w:val="yellow"/>
            <w:lang w:eastAsia="ja-JP"/>
            <w:rPrChange w:id="3720" w:author="Dr. Carsten Franke" w:date="2021-10-20T12:00:00Z">
              <w:rPr>
                <w:highlight w:val="yellow"/>
                <w:lang w:eastAsia="ja-JP"/>
              </w:rPr>
            </w:rPrChange>
          </w:rPr>
          <w:t xml:space="preserve">edPartAssociation"). </w:t>
        </w:r>
      </w:ins>
      <w:ins w:id="3721" w:author="Dr. Carsten Franke" w:date="2021-09-16T14:37:00Z">
        <w:r w:rsidR="00CC668A" w:rsidRPr="00F66EBB">
          <w:rPr>
            <w:strike/>
            <w:highlight w:val="yellow"/>
            <w:lang w:eastAsia="ja-JP"/>
            <w:rPrChange w:id="3722" w:author="Dr. Carsten Franke" w:date="2021-10-20T12:00:00Z">
              <w:rPr>
                <w:highlight w:val="yellow"/>
                <w:lang w:eastAsia="ja-JP"/>
              </w:rPr>
            </w:rPrChange>
          </w:rPr>
          <w:t>In case this is mandatory in STEP, can we prescribe that it must be ignored</w:t>
        </w:r>
      </w:ins>
      <w:ins w:id="3723" w:author="Dr. Carsten Franke" w:date="2021-09-16T15:46:00Z">
        <w:r w:rsidR="00A44CE4" w:rsidRPr="00F66EBB">
          <w:rPr>
            <w:strike/>
            <w:highlight w:val="yellow"/>
            <w:lang w:eastAsia="ja-JP"/>
            <w:rPrChange w:id="3724" w:author="Dr. Carsten Franke" w:date="2021-10-20T12:00:00Z">
              <w:rPr>
                <w:highlight w:val="yellow"/>
                <w:lang w:eastAsia="ja-JP"/>
              </w:rPr>
            </w:rPrChange>
          </w:rPr>
          <w:t xml:space="preserve"> upon imp</w:t>
        </w:r>
      </w:ins>
      <w:ins w:id="3725" w:author="Dr. Carsten Franke" w:date="2021-09-16T15:47:00Z">
        <w:r w:rsidR="00A44CE4" w:rsidRPr="00F66EBB">
          <w:rPr>
            <w:strike/>
            <w:highlight w:val="yellow"/>
            <w:lang w:eastAsia="ja-JP"/>
            <w:rPrChange w:id="3726" w:author="Dr. Carsten Franke" w:date="2021-10-20T12:00:00Z">
              <w:rPr>
                <w:highlight w:val="yellow"/>
                <w:lang w:eastAsia="ja-JP"/>
              </w:rPr>
            </w:rPrChange>
          </w:rPr>
          <w:t>ort</w:t>
        </w:r>
      </w:ins>
      <w:ins w:id="3727" w:author="Dr. Carsten Franke" w:date="2021-09-16T14:37:00Z">
        <w:r w:rsidR="00CC668A" w:rsidRPr="00F66EBB">
          <w:rPr>
            <w:strike/>
            <w:highlight w:val="yellow"/>
            <w:lang w:eastAsia="ja-JP"/>
            <w:rPrChange w:id="3728" w:author="Dr. Carsten Franke" w:date="2021-10-20T12:00:00Z">
              <w:rPr>
                <w:highlight w:val="yellow"/>
                <w:lang w:eastAsia="ja-JP"/>
              </w:rPr>
            </w:rPrChange>
          </w:rPr>
          <w:t xml:space="preserve">? </w:t>
        </w:r>
      </w:ins>
      <w:ins w:id="3729" w:author="Dr. Carsten Franke" w:date="2021-09-16T14:44:00Z">
        <w:r w:rsidR="000523E1" w:rsidRPr="00F66EBB">
          <w:rPr>
            <w:strike/>
            <w:highlight w:val="yellow"/>
            <w:lang w:eastAsia="ja-JP"/>
            <w:rPrChange w:id="3730" w:author="Dr. Carsten Franke" w:date="2021-10-20T12:00:00Z">
              <w:rPr>
                <w:highlight w:val="yellow"/>
                <w:lang w:eastAsia="ja-JP"/>
              </w:rPr>
            </w:rPrChange>
          </w:rPr>
          <w:t xml:space="preserve">Or more general: How to handle inconsistencies between STEP &amp; </w:t>
        </w:r>
      </w:ins>
      <w:ins w:id="3731" w:author="Dr. Carsten Franke" w:date="2021-09-16T15:44:00Z">
        <w:r w:rsidR="00A44CE4" w:rsidRPr="00F66EBB">
          <w:rPr>
            <w:strike/>
            <w:highlight w:val="yellow"/>
            <w:lang w:eastAsia="ja-JP"/>
            <w:rPrChange w:id="3732" w:author="Dr. Carsten Franke" w:date="2021-10-20T12:00:00Z">
              <w:rPr>
                <w:highlight w:val="yellow"/>
                <w:lang w:eastAsia="ja-JP"/>
              </w:rPr>
            </w:rPrChange>
          </w:rPr>
          <w:t>χMCF</w:t>
        </w:r>
      </w:ins>
      <w:ins w:id="3733" w:author="Dr. Carsten Franke" w:date="2021-09-16T14:44:00Z">
        <w:r w:rsidR="000523E1" w:rsidRPr="00F66EBB">
          <w:rPr>
            <w:strike/>
            <w:highlight w:val="yellow"/>
            <w:lang w:eastAsia="ja-JP"/>
            <w:rPrChange w:id="3734" w:author="Dr. Carsten Franke" w:date="2021-10-20T12:00:00Z">
              <w:rPr>
                <w:highlight w:val="yellow"/>
                <w:lang w:eastAsia="ja-JP"/>
              </w:rPr>
            </w:rPrChange>
          </w:rPr>
          <w:t xml:space="preserve"> files? </w:t>
        </w:r>
      </w:ins>
      <w:ins w:id="3735" w:author="Dr. Carsten Franke" w:date="2021-09-16T14:48:00Z">
        <w:r w:rsidR="007E14C1" w:rsidRPr="00F66EBB">
          <w:rPr>
            <w:strike/>
            <w:highlight w:val="yellow"/>
            <w:lang w:eastAsia="ja-JP"/>
            <w:rPrChange w:id="3736" w:author="Dr. Carsten Franke" w:date="2021-10-20T12:00:00Z">
              <w:rPr>
                <w:highlight w:val="yellow"/>
                <w:lang w:eastAsia="ja-JP"/>
              </w:rPr>
            </w:rPrChange>
          </w:rPr>
          <w:t xml:space="preserve">E.g.: Inconsistencies must be detected by the importing system and must be reported as warning etc. </w:t>
        </w:r>
      </w:ins>
      <w:ins w:id="3737" w:author="Dr. Carsten Franke" w:date="2021-09-20T17:21:00Z">
        <w:r w:rsidR="009B202E" w:rsidRPr="00F66EBB">
          <w:rPr>
            <w:strike/>
            <w:highlight w:val="yellow"/>
            <w:lang w:eastAsia="ja-JP"/>
            <w:rPrChange w:id="3738" w:author="Dr. Carsten Franke" w:date="2021-10-20T12:00:00Z">
              <w:rPr>
                <w:highlight w:val="yellow"/>
                <w:lang w:eastAsia="ja-JP"/>
              </w:rPr>
            </w:rPrChange>
          </w:rPr>
          <w:br/>
        </w:r>
        <w:r w:rsidR="009B202E" w:rsidRPr="00F66EBB">
          <w:rPr>
            <w:i/>
            <w:strike/>
            <w:highlight w:val="yellow"/>
            <w:u w:val="single"/>
            <w:lang w:eastAsia="ja-JP"/>
            <w:rPrChange w:id="3739"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740" w:author="Dr. Carsten Franke" w:date="2021-10-20T12:00:00Z">
              <w:rPr>
                <w:highlight w:val="yellow"/>
                <w:lang w:eastAsia="ja-JP"/>
              </w:rPr>
            </w:rPrChange>
          </w:rPr>
          <w:t xml:space="preserve">: We may avoid a statement about </w:t>
        </w:r>
      </w:ins>
      <w:ins w:id="3741" w:author="Dr. Carsten Franke" w:date="2021-09-20T17:22:00Z">
        <w:r w:rsidR="00BE0017" w:rsidRPr="00F66EBB">
          <w:rPr>
            <w:strike/>
            <w:highlight w:val="yellow"/>
            <w:lang w:eastAsia="ja-JP"/>
            <w:rPrChange w:id="3742" w:author="Dr. Carsten Franke" w:date="2021-10-20T12:00:00Z">
              <w:rPr>
                <w:highlight w:val="yellow"/>
                <w:lang w:eastAsia="ja-JP"/>
              </w:rPr>
            </w:rPrChange>
          </w:rPr>
          <w:t>owner</w:t>
        </w:r>
      </w:ins>
      <w:ins w:id="3743" w:author="Dr. Carsten Franke" w:date="2021-09-20T17:21:00Z">
        <w:r w:rsidR="009B202E" w:rsidRPr="00F66EBB">
          <w:rPr>
            <w:strike/>
            <w:highlight w:val="yellow"/>
            <w:lang w:eastAsia="ja-JP"/>
            <w:rPrChange w:id="3744" w:author="Dr. Carsten Franke" w:date="2021-10-20T12:00:00Z">
              <w:rPr>
                <w:highlight w:val="yellow"/>
                <w:lang w:eastAsia="ja-JP"/>
              </w:rPr>
            </w:rPrChange>
          </w:rPr>
          <w:t xml:space="preserve">ship or requirements to software (e.g. emitting warnings). It may be sufficient just to </w:t>
        </w:r>
      </w:ins>
      <w:ins w:id="3745" w:author="Dr. Carsten Franke" w:date="2021-09-20T17:22:00Z">
        <w:r w:rsidR="009B202E" w:rsidRPr="00F66EBB">
          <w:rPr>
            <w:strike/>
            <w:highlight w:val="yellow"/>
            <w:lang w:eastAsia="ja-JP"/>
            <w:rPrChange w:id="3746"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Paragraph"/>
        <w:numPr>
          <w:ilvl w:val="0"/>
          <w:numId w:val="65"/>
        </w:numPr>
        <w:rPr>
          <w:ins w:id="3747" w:author="Max Ungerer" w:date="2021-09-15T20:16:00Z"/>
          <w:strike/>
          <w:highlight w:val="yellow"/>
          <w:lang w:eastAsia="ja-JP"/>
          <w:rPrChange w:id="3748" w:author="Dr. Carsten Franke" w:date="2021-10-20T11:51:00Z">
            <w:rPr>
              <w:ins w:id="3749" w:author="Max Ungerer" w:date="2021-09-15T20:16:00Z"/>
              <w:highlight w:val="yellow"/>
              <w:lang w:eastAsia="ja-JP"/>
            </w:rPr>
          </w:rPrChange>
        </w:rPr>
      </w:pPr>
      <w:ins w:id="3750" w:author="Max Ungerer" w:date="2021-09-15T20:15:00Z">
        <w:r w:rsidRPr="00D44CFB">
          <w:rPr>
            <w:strike/>
            <w:highlight w:val="yellow"/>
            <w:lang w:eastAsia="ja-JP"/>
            <w:rPrChange w:id="3751" w:author="Dr. Carsten Franke" w:date="2021-10-20T11:51:00Z">
              <w:rPr>
                <w:highlight w:val="yellow"/>
                <w:lang w:eastAsia="ja-JP"/>
              </w:rPr>
            </w:rPrChange>
          </w:rPr>
          <w:t xml:space="preserve">Use of </w:t>
        </w:r>
      </w:ins>
      <w:r w:rsidRPr="00D44CFB">
        <w:rPr>
          <w:strike/>
          <w:highlight w:val="yellow"/>
          <w:lang w:eastAsia="ja-JP"/>
          <w:rPrChange w:id="3752" w:author="Dr. Carsten Franke" w:date="2021-10-20T11:51:00Z">
            <w:rPr>
              <w:highlight w:val="yellow"/>
              <w:lang w:eastAsia="ja-JP"/>
            </w:rPr>
          </w:rPrChange>
        </w:rPr>
        <w:t>A</w:t>
      </w:r>
      <w:r w:rsidR="00FA340D" w:rsidRPr="00D44CFB">
        <w:rPr>
          <w:strike/>
          <w:highlight w:val="yellow"/>
          <w:lang w:eastAsia="ja-JP"/>
          <w:rPrChange w:id="3753" w:author="Dr. Carsten Franke" w:date="2021-10-20T11:51:00Z">
            <w:rPr>
              <w:highlight w:val="yellow"/>
              <w:lang w:eastAsia="ja-JP"/>
            </w:rPr>
          </w:rPrChange>
        </w:rPr>
        <w:t>P</w:t>
      </w:r>
      <w:r w:rsidRPr="00D44CFB">
        <w:rPr>
          <w:strike/>
          <w:highlight w:val="yellow"/>
          <w:lang w:eastAsia="ja-JP"/>
          <w:rPrChange w:id="3754" w:author="Dr. Carsten Franke" w:date="2021-10-20T11:51:00Z">
            <w:rPr>
              <w:highlight w:val="yellow"/>
              <w:lang w:eastAsia="ja-JP"/>
            </w:rPr>
          </w:rPrChange>
        </w:rPr>
        <w:t xml:space="preserve">242 </w:t>
      </w:r>
      <w:ins w:id="3755" w:author="Max Ungerer" w:date="2021-09-15T20:15:00Z">
        <w:r w:rsidRPr="00D44CFB">
          <w:rPr>
            <w:strike/>
            <w:highlight w:val="yellow"/>
            <w:lang w:eastAsia="ja-JP"/>
            <w:rPrChange w:id="3756" w:author="Dr. Carsten Franke" w:date="2021-10-20T11:51:00Z">
              <w:rPr>
                <w:highlight w:val="yellow"/>
                <w:lang w:eastAsia="ja-JP"/>
              </w:rPr>
            </w:rPrChange>
          </w:rPr>
          <w:t xml:space="preserve">Mating capability to describe high level information </w:t>
        </w:r>
      </w:ins>
      <w:ins w:id="3757" w:author="Max Ungerer" w:date="2021-09-15T20:16:00Z">
        <w:r w:rsidRPr="00D44CFB">
          <w:rPr>
            <w:strike/>
            <w:highlight w:val="yellow"/>
            <w:lang w:eastAsia="ja-JP"/>
            <w:rPrChange w:id="3758" w:author="Dr. Carsten Franke" w:date="2021-10-20T11:51:00Z">
              <w:rPr>
                <w:highlight w:val="yellow"/>
                <w:lang w:eastAsia="ja-JP"/>
              </w:rPr>
            </w:rPrChange>
          </w:rPr>
          <w:t>about joined parts</w:t>
        </w:r>
      </w:ins>
      <w:ins w:id="3759" w:author="Dr. Carsten Franke" w:date="2021-09-20T17:38:00Z">
        <w:r w:rsidR="00FA340D" w:rsidRPr="00D44CFB">
          <w:rPr>
            <w:strike/>
            <w:highlight w:val="yellow"/>
            <w:lang w:eastAsia="ja-JP"/>
            <w:rPrChange w:id="3760" w:author="Dr. Carsten Franke" w:date="2021-10-20T11:51:00Z">
              <w:rPr>
                <w:highlight w:val="yellow"/>
                <w:lang w:eastAsia="ja-JP"/>
              </w:rPr>
            </w:rPrChange>
          </w:rPr>
          <w:t xml:space="preserve">, only. </w:t>
        </w:r>
      </w:ins>
      <w:ins w:id="3761" w:author="Dr. Carsten Franke" w:date="2021-09-16T14:21:00Z">
        <w:r w:rsidR="001E4412" w:rsidRPr="00D44CFB">
          <w:rPr>
            <w:strike/>
            <w:highlight w:val="yellow"/>
            <w:lang w:eastAsia="ja-JP"/>
            <w:rPrChange w:id="3762" w:author="Dr. Carsten Franke" w:date="2021-10-20T11:51:00Z">
              <w:rPr>
                <w:highlight w:val="yellow"/>
                <w:lang w:eastAsia="ja-JP"/>
              </w:rPr>
            </w:rPrChange>
          </w:rPr>
          <w:br/>
        </w:r>
      </w:ins>
      <w:ins w:id="3763" w:author="Dr. Carsten Franke" w:date="2021-09-16T14:22:00Z">
        <w:r w:rsidR="006E7579" w:rsidRPr="00D44CFB">
          <w:rPr>
            <w:strike/>
            <w:highlight w:val="yellow"/>
            <w:lang w:eastAsia="ja-JP"/>
            <w:rPrChange w:id="3764" w:author="Dr. Carsten Franke" w:date="2021-10-20T11:51:00Z">
              <w:rPr>
                <w:highlight w:val="yellow"/>
                <w:lang w:eastAsia="ja-JP"/>
              </w:rPr>
            </w:rPrChange>
          </w:rPr>
          <w:t>"high level information" n</w:t>
        </w:r>
      </w:ins>
      <w:ins w:id="3765" w:author="Dr. Carsten Franke" w:date="2021-09-16T14:21:00Z">
        <w:r w:rsidR="001E4412" w:rsidRPr="00D44CFB">
          <w:rPr>
            <w:strike/>
            <w:highlight w:val="yellow"/>
            <w:lang w:eastAsia="ja-JP"/>
            <w:rPrChange w:id="3766"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767"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768" w:author="Dr. Carsten Franke" w:date="2021-10-20T11:51:00Z">
              <w:rPr>
                <w:highlight w:val="yellow"/>
                <w:lang w:eastAsia="ja-JP"/>
              </w:rPr>
            </w:rPrChange>
          </w:rPr>
          <w:t xml:space="preserve"> </w:t>
        </w:r>
      </w:ins>
      <w:ins w:id="3769" w:author="Dr. Carsten Franke" w:date="2021-09-20T17:41:00Z">
        <w:r w:rsidR="00357E93" w:rsidRPr="00D44CFB">
          <w:rPr>
            <w:strike/>
            <w:highlight w:val="yellow"/>
            <w:lang w:eastAsia="ja-JP"/>
            <w:rPrChange w:id="3770" w:author="Dr. Carsten Franke" w:date="2021-10-20T11:51:00Z">
              <w:rPr>
                <w:highlight w:val="yellow"/>
                <w:lang w:eastAsia="ja-JP"/>
              </w:rPr>
            </w:rPrChange>
          </w:rPr>
          <w:t xml:space="preserve">- </w:t>
        </w:r>
      </w:ins>
      <w:ins w:id="3771" w:author="Dr. Carsten Franke" w:date="2021-09-20T17:42:00Z">
        <w:r w:rsidR="00357E93" w:rsidRPr="00D44CFB">
          <w:rPr>
            <w:i/>
            <w:strike/>
            <w:highlight w:val="yellow"/>
            <w:u w:val="single"/>
            <w:lang w:eastAsia="ja-JP"/>
            <w:rPrChange w:id="3772" w:author="Dr. Carsten Franke" w:date="2021-10-20T11:51:00Z">
              <w:rPr>
                <w:i/>
                <w:highlight w:val="yellow"/>
                <w:u w:val="single"/>
                <w:lang w:eastAsia="ja-JP"/>
              </w:rPr>
            </w:rPrChange>
          </w:rPr>
          <w:t xml:space="preserve">Suggestion (Max &amp; Carsten, 2021-09-20): </w:t>
        </w:r>
      </w:ins>
      <w:ins w:id="3773" w:author="Dr. Carsten Franke" w:date="2021-09-20T17:36:00Z">
        <w:r w:rsidR="00FA340D" w:rsidRPr="00D44CFB">
          <w:rPr>
            <w:strike/>
            <w:highlight w:val="yellow"/>
            <w:lang w:eastAsia="ja-JP"/>
            <w:rPrChange w:id="3774" w:author="Dr. Carsten Franke" w:date="2021-10-20T11:51:00Z">
              <w:rPr>
                <w:highlight w:val="yellow"/>
                <w:lang w:eastAsia="ja-JP"/>
              </w:rPr>
            </w:rPrChange>
          </w:rPr>
          <w:br/>
        </w:r>
      </w:ins>
      <w:ins w:id="3775" w:author="Dr. Carsten Franke" w:date="2021-09-20T17:38:00Z">
        <w:r w:rsidR="00FA340D" w:rsidRPr="00D44CFB">
          <w:rPr>
            <w:strike/>
            <w:highlight w:val="yellow"/>
            <w:lang w:eastAsia="ja-JP"/>
            <w:rPrChange w:id="3776" w:author="Dr. Carsten Franke" w:date="2021-10-20T11:51:00Z">
              <w:rPr>
                <w:highlight w:val="yellow"/>
                <w:lang w:eastAsia="ja-JP"/>
              </w:rPr>
            </w:rPrChange>
          </w:rPr>
          <w:t xml:space="preserve">- </w:t>
        </w:r>
      </w:ins>
      <w:ins w:id="3777" w:author="Dr. Carsten Franke" w:date="2021-09-20T17:36:00Z">
        <w:r w:rsidR="00FA340D" w:rsidRPr="00D44CFB">
          <w:rPr>
            <w:strike/>
            <w:highlight w:val="yellow"/>
            <w:lang w:eastAsia="ja-JP"/>
            <w:rPrChange w:id="3778" w:author="Dr. Carsten Franke" w:date="2021-10-20T11:51:00Z">
              <w:rPr>
                <w:highlight w:val="yellow"/>
                <w:lang w:eastAsia="ja-JP"/>
              </w:rPr>
            </w:rPrChange>
          </w:rPr>
          <w:t xml:space="preserve">Technology is </w:t>
        </w:r>
        <w:r w:rsidR="00FA340D" w:rsidRPr="00D44CFB">
          <w:rPr>
            <w:i/>
            <w:strike/>
            <w:highlight w:val="yellow"/>
            <w:lang w:eastAsia="ja-JP"/>
            <w:rPrChange w:id="3779" w:author="Dr. Carsten Franke" w:date="2021-10-20T11:51:00Z">
              <w:rPr>
                <w:i/>
                <w:highlight w:val="yellow"/>
                <w:lang w:eastAsia="ja-JP"/>
              </w:rPr>
            </w:rPrChange>
          </w:rPr>
          <w:t>not</w:t>
        </w:r>
        <w:r w:rsidR="00FA340D" w:rsidRPr="00D44CFB">
          <w:rPr>
            <w:strike/>
            <w:highlight w:val="yellow"/>
            <w:lang w:eastAsia="ja-JP"/>
            <w:rPrChange w:id="3780" w:author="Dr. Carsten Franke" w:date="2021-10-20T11:51:00Z">
              <w:rPr>
                <w:highlight w:val="yellow"/>
                <w:lang w:eastAsia="ja-JP"/>
              </w:rPr>
            </w:rPrChange>
          </w:rPr>
          <w:t xml:space="preserve"> mandatory in AP 242 file </w:t>
        </w:r>
        <w:r w:rsidR="00FA340D" w:rsidRPr="00D44CFB">
          <w:rPr>
            <w:strike/>
            <w:highlight w:val="yellow"/>
            <w:lang w:eastAsia="ja-JP"/>
            <w:rPrChange w:id="3781" w:author="Dr. Carsten Franke" w:date="2021-10-20T11:51:00Z">
              <w:rPr>
                <w:highlight w:val="yellow"/>
                <w:lang w:eastAsia="ja-JP"/>
              </w:rPr>
            </w:rPrChange>
          </w:rPr>
          <w:sym w:font="Wingdings" w:char="F0E0"/>
        </w:r>
        <w:r w:rsidR="00FA340D" w:rsidRPr="00D44CFB">
          <w:rPr>
            <w:strike/>
            <w:highlight w:val="yellow"/>
            <w:lang w:eastAsia="ja-JP"/>
            <w:rPrChange w:id="3782" w:author="Dr. Carsten Franke" w:date="2021-10-20T11:51:00Z">
              <w:rPr>
                <w:highlight w:val="yellow"/>
                <w:lang w:eastAsia="ja-JP"/>
              </w:rPr>
            </w:rPrChange>
          </w:rPr>
          <w:t xml:space="preserve"> shall be specified in </w:t>
        </w:r>
        <w:r w:rsidR="00FA340D" w:rsidRPr="00D44CFB">
          <w:rPr>
            <w:strike/>
            <w:lang w:eastAsia="ja-JP"/>
            <w:rPrChange w:id="3783" w:author="Dr. Carsten Franke" w:date="2021-10-20T11:51:00Z">
              <w:rPr>
                <w:lang w:eastAsia="ja-JP"/>
              </w:rPr>
            </w:rPrChange>
          </w:rPr>
          <w:t>χ</w:t>
        </w:r>
        <w:r w:rsidR="00FA340D" w:rsidRPr="00D44CFB">
          <w:rPr>
            <w:strike/>
            <w:highlight w:val="yellow"/>
            <w:lang w:eastAsia="ja-JP"/>
            <w:rPrChange w:id="3784" w:author="Dr. Carsten Franke" w:date="2021-10-20T11:51:00Z">
              <w:rPr>
                <w:highlight w:val="yellow"/>
                <w:lang w:eastAsia="ja-JP"/>
              </w:rPr>
            </w:rPrChange>
          </w:rPr>
          <w:t xml:space="preserve">MCF file, only. </w:t>
        </w:r>
      </w:ins>
      <w:ins w:id="3785" w:author="Dr. Carsten Franke" w:date="2021-09-20T17:45:00Z">
        <w:r w:rsidR="00C7417F" w:rsidRPr="00D44CFB">
          <w:rPr>
            <w:strike/>
            <w:highlight w:val="yellow"/>
            <w:lang w:eastAsia="ja-JP"/>
            <w:rPrChange w:id="3786" w:author="Dr. Carsten Franke" w:date="2021-10-20T11:51:00Z">
              <w:rPr>
                <w:highlight w:val="yellow"/>
                <w:lang w:eastAsia="ja-JP"/>
              </w:rPr>
            </w:rPrChange>
          </w:rPr>
          <w:br/>
          <w:t>- List of connected parts (</w:t>
        </w:r>
        <w:r w:rsidR="00C7417F" w:rsidRPr="00D44CFB">
          <w:rPr>
            <w:strike/>
            <w:rPrChange w:id="3787" w:author="Dr. Carsten Franke" w:date="2021-10-20T11:51:00Z">
              <w:rPr/>
            </w:rPrChange>
          </w:rPr>
          <w:t xml:space="preserve">MatedPartAssociation) is necessary for technical reasons. </w:t>
        </w:r>
      </w:ins>
    </w:p>
    <w:p w14:paraId="344432E7" w14:textId="6399A196" w:rsidR="00741F4D" w:rsidRPr="002D782E" w:rsidRDefault="00741F4D" w:rsidP="00741F4D">
      <w:pPr>
        <w:pStyle w:val="ListParagraph"/>
        <w:numPr>
          <w:ilvl w:val="0"/>
          <w:numId w:val="65"/>
        </w:numPr>
        <w:rPr>
          <w:ins w:id="3788" w:author="Max Ungerer" w:date="2021-09-15T20:16:00Z"/>
          <w:strike/>
          <w:highlight w:val="yellow"/>
          <w:lang w:eastAsia="ja-JP"/>
          <w:rPrChange w:id="3789" w:author="Dr. Carsten Franke" w:date="2021-10-20T11:51:00Z">
            <w:rPr>
              <w:ins w:id="3790" w:author="Max Ungerer" w:date="2021-09-15T20:16:00Z"/>
              <w:highlight w:val="yellow"/>
              <w:lang w:eastAsia="ja-JP"/>
            </w:rPr>
          </w:rPrChange>
        </w:rPr>
      </w:pPr>
      <w:ins w:id="3791" w:author="Max Ungerer" w:date="2021-09-15T20:16:00Z">
        <w:r w:rsidRPr="002D782E">
          <w:rPr>
            <w:strike/>
            <w:highlight w:val="yellow"/>
            <w:lang w:eastAsia="ja-JP"/>
            <w:rPrChange w:id="3792" w:author="Dr. Carsten Franke" w:date="2021-10-20T11:51:00Z">
              <w:rPr>
                <w:highlight w:val="yellow"/>
                <w:lang w:eastAsia="ja-JP"/>
              </w:rPr>
            </w:rPrChange>
          </w:rPr>
          <w:lastRenderedPageBreak/>
          <w:t xml:space="preserve">Use of </w:t>
        </w:r>
        <w:r w:rsidRPr="002D782E">
          <w:rPr>
            <w:strike/>
            <w:highlight w:val="yellow"/>
            <w:rPrChange w:id="3793" w:author="Dr. Carsten Franke" w:date="2021-10-20T11:51:00Z">
              <w:rPr>
                <w:highlight w:val="yellow"/>
              </w:rPr>
            </w:rPrChange>
          </w:rPr>
          <w:t xml:space="preserve">χMCF for detailed information including technologies </w:t>
        </w:r>
      </w:ins>
      <w:ins w:id="3794" w:author="Max Ungerer" w:date="2021-09-15T20:17:00Z">
        <w:r w:rsidRPr="002D782E">
          <w:rPr>
            <w:strike/>
            <w:highlight w:val="yellow"/>
            <w:rPrChange w:id="3795" w:author="Dr. Carsten Franke" w:date="2021-10-20T11:51:00Z">
              <w:rPr>
                <w:highlight w:val="yellow"/>
              </w:rPr>
            </w:rPrChange>
          </w:rPr>
          <w:t>and</w:t>
        </w:r>
      </w:ins>
      <w:ins w:id="3796" w:author="Max Ungerer" w:date="2021-09-15T20:16:00Z">
        <w:r w:rsidRPr="002D782E">
          <w:rPr>
            <w:strike/>
            <w:highlight w:val="yellow"/>
            <w:rPrChange w:id="3797" w:author="Dr. Carsten Franke" w:date="2021-10-20T11:51:00Z">
              <w:rPr>
                <w:highlight w:val="yellow"/>
              </w:rPr>
            </w:rPrChange>
          </w:rPr>
          <w:t xml:space="preserve"> joining methods</w:t>
        </w:r>
      </w:ins>
    </w:p>
    <w:p w14:paraId="358F1C57" w14:textId="0E02DFF5" w:rsidR="00741F4D" w:rsidRPr="002D782E" w:rsidRDefault="00741F4D" w:rsidP="00741F4D">
      <w:pPr>
        <w:pStyle w:val="ListParagraph"/>
        <w:numPr>
          <w:ilvl w:val="0"/>
          <w:numId w:val="65"/>
        </w:numPr>
        <w:rPr>
          <w:ins w:id="3798" w:author="Max Ungerer" w:date="2021-09-15T20:17:00Z"/>
          <w:strike/>
          <w:highlight w:val="yellow"/>
          <w:lang w:eastAsia="ja-JP"/>
          <w:rPrChange w:id="3799" w:author="Dr. Carsten Franke" w:date="2021-10-20T11:51:00Z">
            <w:rPr>
              <w:ins w:id="3800" w:author="Max Ungerer" w:date="2021-09-15T20:17:00Z"/>
              <w:highlight w:val="yellow"/>
              <w:lang w:eastAsia="ja-JP"/>
            </w:rPr>
          </w:rPrChange>
        </w:rPr>
      </w:pPr>
      <w:ins w:id="3801" w:author="Max Ungerer" w:date="2021-09-15T20:17:00Z">
        <w:r w:rsidRPr="002D782E">
          <w:rPr>
            <w:strike/>
            <w:highlight w:val="yellow"/>
            <w:lang w:eastAsia="ja-JP"/>
            <w:rPrChange w:id="3802" w:author="Dr. Carsten Franke" w:date="2021-10-20T11:51:00Z">
              <w:rPr>
                <w:highlight w:val="yellow"/>
                <w:lang w:eastAsia="ja-JP"/>
              </w:rPr>
            </w:rPrChange>
          </w:rPr>
          <w:t xml:space="preserve">AP 242 XML file references </w:t>
        </w:r>
        <w:r w:rsidRPr="002D782E">
          <w:rPr>
            <w:strike/>
            <w:highlight w:val="yellow"/>
            <w:rPrChange w:id="3803" w:author="Dr. Carsten Franke" w:date="2021-10-20T11:51:00Z">
              <w:rPr>
                <w:highlight w:val="yellow"/>
              </w:rPr>
            </w:rPrChange>
          </w:rPr>
          <w:t>χMCF file as external reference</w:t>
        </w:r>
      </w:ins>
    </w:p>
    <w:p w14:paraId="1F567DD1" w14:textId="44ECD372" w:rsidR="00741F4D" w:rsidRPr="002D782E" w:rsidRDefault="00741F4D" w:rsidP="00741F4D">
      <w:pPr>
        <w:pStyle w:val="ListParagraph"/>
        <w:numPr>
          <w:ilvl w:val="1"/>
          <w:numId w:val="65"/>
        </w:numPr>
        <w:rPr>
          <w:strike/>
          <w:highlight w:val="yellow"/>
          <w:lang w:eastAsia="ja-JP"/>
          <w:rPrChange w:id="3804" w:author="Dr. Carsten Franke" w:date="2021-10-20T11:51:00Z">
            <w:rPr>
              <w:highlight w:val="yellow"/>
              <w:lang w:eastAsia="ja-JP"/>
            </w:rPr>
          </w:rPrChange>
        </w:rPr>
      </w:pPr>
      <w:ins w:id="3805" w:author="Max Ungerer" w:date="2021-09-15T20:18:00Z">
        <w:r w:rsidRPr="002D782E">
          <w:rPr>
            <w:strike/>
            <w:highlight w:val="yellow"/>
            <w:rPrChange w:id="3806"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Paragraph"/>
        <w:numPr>
          <w:ilvl w:val="1"/>
          <w:numId w:val="65"/>
        </w:numPr>
        <w:rPr>
          <w:ins w:id="3807" w:author="Dr. Carsten Franke" w:date="2021-09-16T15:47:00Z"/>
          <w:strike/>
          <w:highlight w:val="yellow"/>
          <w:lang w:eastAsia="ja-JP"/>
          <w:rPrChange w:id="3808" w:author="Dr. Carsten Franke" w:date="2021-10-20T11:51:00Z">
            <w:rPr>
              <w:ins w:id="3809" w:author="Dr. Carsten Franke" w:date="2021-09-16T15:47:00Z"/>
              <w:highlight w:val="yellow"/>
              <w:lang w:eastAsia="ja-JP"/>
            </w:rPr>
          </w:rPrChange>
        </w:rPr>
      </w:pPr>
      <w:ins w:id="3810" w:author="Dr. Carsten Franke" w:date="2021-09-16T15:47:00Z">
        <w:r w:rsidRPr="002D782E">
          <w:rPr>
            <w:strike/>
            <w:highlight w:val="yellow"/>
            <w:rPrChange w:id="3811" w:author="Dr. Carsten Franke" w:date="2021-10-20T11:51:00Z">
              <w:rPr>
                <w:highlight w:val="yellow"/>
              </w:rPr>
            </w:rPrChange>
          </w:rPr>
          <w:t xml:space="preserve">What about transformations? </w:t>
        </w:r>
      </w:ins>
      <w:ins w:id="3812" w:author="Dr. Carsten Franke" w:date="2021-09-20T17:46:00Z">
        <w:r w:rsidR="00C7417F" w:rsidRPr="002D782E">
          <w:rPr>
            <w:strike/>
            <w:highlight w:val="yellow"/>
            <w:rPrChange w:id="3813" w:author="Dr. Carsten Franke" w:date="2021-10-20T11:51:00Z">
              <w:rPr>
                <w:highlight w:val="yellow"/>
              </w:rPr>
            </w:rPrChange>
          </w:rPr>
          <w:t xml:space="preserve">– see above. </w:t>
        </w:r>
      </w:ins>
    </w:p>
    <w:p w14:paraId="4F2F2CED" w14:textId="5701F972" w:rsidR="00741F4D" w:rsidRPr="00931307" w:rsidRDefault="00741F4D" w:rsidP="00931307">
      <w:pPr>
        <w:pStyle w:val="ListParagraph"/>
        <w:numPr>
          <w:ilvl w:val="1"/>
          <w:numId w:val="65"/>
        </w:numPr>
        <w:rPr>
          <w:ins w:id="3814" w:author="Max Ungerer" w:date="2021-09-15T19:33:00Z"/>
          <w:highlight w:val="yellow"/>
        </w:rPr>
      </w:pPr>
      <w:ins w:id="3815" w:author="Max Ungerer" w:date="2021-09-15T20:18:00Z">
        <w:del w:id="3816" w:author="Dr. Carsten Franke" w:date="2021-10-20T11:52:00Z">
          <w:r w:rsidRPr="00931307" w:rsidDel="002D782E">
            <w:rPr>
              <w:highlight w:val="yellow"/>
            </w:rPr>
            <w:delText>Include a figure for illustration</w:delText>
          </w:r>
        </w:del>
      </w:ins>
      <w:commentRangeEnd w:id="3642"/>
      <w:ins w:id="3817" w:author="Max Ungerer" w:date="2021-09-15T20:19:00Z">
        <w:del w:id="3818" w:author="Dr. Carsten Franke" w:date="2021-10-20T11:52:00Z">
          <w:r w:rsidRPr="00931307" w:rsidDel="002D782E">
            <w:rPr>
              <w:rStyle w:val="CommentReference"/>
              <w:rFonts w:ascii="Calibri" w:eastAsia="Times New Roman" w:hAnsi="Calibri"/>
              <w:highlight w:val="yellow"/>
              <w:lang w:val="en-US" w:eastAsia="x-none"/>
            </w:rPr>
            <w:commentReference w:id="3642"/>
          </w:r>
        </w:del>
      </w:ins>
    </w:p>
    <w:p w14:paraId="4218D5CD" w14:textId="0FDB5C26" w:rsidR="00F94939" w:rsidRDefault="00BF2AE8" w:rsidP="00931307">
      <w:pPr>
        <w:rPr>
          <w:ins w:id="3819" w:author="Dr. Carsten Franke" w:date="2021-09-29T09:26:00Z"/>
        </w:rPr>
      </w:pPr>
      <w:ins w:id="3820" w:author="Dr. Carsten Franke" w:date="2021-10-21T10:46:00Z">
        <w:r w:rsidRPr="00F7090C">
          <w:rPr>
            <w:u w:val="single"/>
          </w:rPr>
          <w:t>Note:</w:t>
        </w:r>
        <w:r>
          <w:t xml:space="preserve"> </w:t>
        </w:r>
      </w:ins>
      <w:ins w:id="3821" w:author="Dr. Carsten Franke" w:date="2021-09-29T09:26:00Z">
        <w:r w:rsidR="00731939">
          <w:t xml:space="preserve">In general, </w:t>
        </w:r>
      </w:ins>
      <w:ins w:id="3822" w:author="Dr. Carsten Franke" w:date="2021-09-29T09:27:00Z">
        <w:r w:rsidR="00731939" w:rsidRPr="000B5A61">
          <w:rPr>
            <w:lang w:eastAsia="ja-JP"/>
          </w:rPr>
          <w:t>χ</w:t>
        </w:r>
      </w:ins>
      <w:ins w:id="3823"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824" w:author="Dr. Carsten Franke" w:date="2021-10-20T11:52:00Z"/>
        </w:rPr>
      </w:pPr>
    </w:p>
    <w:p w14:paraId="31473EE3" w14:textId="74E7D30C" w:rsidR="002D782E" w:rsidRDefault="002D782E" w:rsidP="00931307">
      <w:pPr>
        <w:rPr>
          <w:ins w:id="3825" w:author="Dr. Carsten Franke" w:date="2021-10-20T11:52:00Z"/>
        </w:rPr>
      </w:pPr>
      <w:bookmarkStart w:id="3826" w:name="_Hlk85697615"/>
      <w:ins w:id="3827" w:author="Dr. Carsten Franke" w:date="2021-10-20T11:52:00Z">
        <w:r>
          <w:t xml:space="preserve">To-Do: </w:t>
        </w:r>
        <w:r w:rsidRPr="00931307">
          <w:rPr>
            <w:highlight w:val="yellow"/>
          </w:rPr>
          <w:t>Include a figure for illustration</w:t>
        </w:r>
        <w:r>
          <w:rPr>
            <w:highlight w:val="yellow"/>
          </w:rPr>
          <w:t>.</w:t>
        </w:r>
      </w:ins>
      <w:ins w:id="3828" w:author="Dr. Carsten Franke" w:date="2021-10-21T08:33:00Z">
        <w:r w:rsidR="0098249B">
          <w:t xml:space="preserve"> </w:t>
        </w:r>
      </w:ins>
    </w:p>
    <w:bookmarkEnd w:id="3826"/>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829"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829"/>
    </w:p>
    <w:p w14:paraId="194D9ACC" w14:textId="3C02AA46" w:rsidR="0007274A" w:rsidDel="00741F4D" w:rsidRDefault="0098249B" w:rsidP="0007274A">
      <w:pPr>
        <w:rPr>
          <w:del w:id="3830" w:author="Max Ungerer" w:date="2021-09-15T20:20:00Z"/>
        </w:rPr>
      </w:pPr>
      <w:ins w:id="3831"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leGrid"/>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832" w:author="Dr. Carsten Franke" w:date="2021-09-20T17:47:00Z">
              <w:r>
                <w:t>Mati</w:t>
              </w:r>
            </w:ins>
            <w:ins w:id="3833" w:author="Dr. Carsten Franke" w:date="2021-09-20T17:48:00Z">
              <w:r>
                <w:t xml:space="preserve">ngDefinition points to part version of assembly, which is irrelevant for </w:t>
              </w:r>
            </w:ins>
            <w:r w:rsidR="00F05698">
              <w:t>χMCF</w:t>
            </w:r>
            <w:ins w:id="3834" w:author="Dr. Carsten Franke" w:date="2021-09-20T17:48:00Z">
              <w:r>
                <w:t xml:space="preserve">. Hence, there is no correlation between both XML elements. </w:t>
              </w:r>
            </w:ins>
            <w:ins w:id="3835"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3836" w:author="Dr. Carsten Franke" w:date="2021-09-20T17:43:00Z">
              <w:r w:rsidR="00CC7E17">
                <w:t xml:space="preserve"> </w:t>
              </w:r>
            </w:ins>
          </w:p>
        </w:tc>
        <w:tc>
          <w:tcPr>
            <w:tcW w:w="3234" w:type="dxa"/>
          </w:tcPr>
          <w:p w14:paraId="32C8E9BA" w14:textId="37F22D12" w:rsidR="0007274A" w:rsidRDefault="00CC7E17" w:rsidP="0007274A">
            <w:ins w:id="3837" w:author="Dr. Carsten Franke" w:date="2021-09-20T17:42:00Z">
              <w:r>
                <w:t xml:space="preserve">MatedPartAssociation contains </w:t>
              </w:r>
            </w:ins>
            <w:ins w:id="3838" w:author="Dr. Carsten Franke" w:date="2021-09-29T09:23:00Z">
              <w:r w:rsidR="002504F2">
                <w:t xml:space="preserve">geometric </w:t>
              </w:r>
            </w:ins>
            <w:ins w:id="3839" w:author="Dr. Carsten Franke" w:date="2021-09-20T17:42:00Z">
              <w:r>
                <w:t xml:space="preserve">transformation, hence is necessary. </w:t>
              </w:r>
            </w:ins>
            <w:ins w:id="3840" w:author="Dr. Carsten Franke" w:date="2021-09-20T17:43:00Z">
              <w:r>
                <w:br/>
              </w:r>
              <w:r w:rsidRPr="00BA5141">
                <w:t xml:space="preserve">List of part codes is mandatory </w:t>
              </w:r>
              <w:r>
                <w:t xml:space="preserve">within it. </w:t>
              </w:r>
            </w:ins>
            <w:del w:id="3841"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3842"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3843" w:author="Dr. Carsten Franke" w:date="2021-09-16T14:23:00Z">
              <w:r w:rsidR="00252D75">
                <w:t xml:space="preserve"> </w:t>
              </w:r>
            </w:ins>
          </w:p>
        </w:tc>
        <w:tc>
          <w:tcPr>
            <w:tcW w:w="3234" w:type="dxa"/>
          </w:tcPr>
          <w:p w14:paraId="65A324DE" w14:textId="6074E8C1" w:rsidR="0007274A" w:rsidRDefault="000923B7" w:rsidP="0007274A">
            <w:ins w:id="3844" w:author="Dr. Carsten Franke" w:date="2021-09-20T17:50:00Z">
              <w:r>
                <w:t xml:space="preserve">Semantics of both XML elements </w:t>
              </w:r>
              <w:r>
                <w:br/>
                <w:t xml:space="preserve">does not match exactly. They are just similar. </w:t>
              </w:r>
              <w:r>
                <w:br/>
              </w:r>
            </w:ins>
            <w:ins w:id="3845" w:author="Dr. Carsten Franke" w:date="2021-09-20T17:51:00Z">
              <w:r>
                <w:t xml:space="preserve">MatedPartRelationship is not relevant for </w:t>
              </w:r>
            </w:ins>
            <w:ins w:id="3846" w:author="Dr. Carsten Franke" w:date="2021-09-20T17:52:00Z">
              <w:r>
                <w:t xml:space="preserve">χMCF </w:t>
              </w:r>
            </w:ins>
            <w:ins w:id="3847" w:author="Dr. Carsten Franke" w:date="2021-09-20T17:51:00Z">
              <w:r>
                <w:t>use cases</w:t>
              </w:r>
            </w:ins>
            <w:ins w:id="3848" w:author="Dr. Carsten Franke" w:date="2021-09-16T14:33:00Z">
              <w:r w:rsidR="00774861">
                <w:t>.</w:t>
              </w:r>
            </w:ins>
            <w:ins w:id="3849"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r w:rsidR="000923B7">
              <w:t xml:space="preserve">, which is not relevant (see above). </w:t>
            </w:r>
            <w:r w:rsidR="00054B74">
              <w:br/>
            </w:r>
            <w:r w:rsidR="0054277F">
              <w:t>“connection_[012]d_type” is just a placeholder for a specific name, i.e. “spotweld”, “rivet”,</w:t>
            </w:r>
            <w:r w:rsidR="00CD5966">
              <w:t>”seamweld”,</w:t>
            </w:r>
            <w:r w:rsidR="0054277F">
              <w:t xml:space="preserve"> … </w:t>
            </w:r>
            <w:ins w:id="3850"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3851"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852" w:author="Max Ungerer" w:date="2021-09-15T20:23:00Z">
              <w:r>
                <w:t>Unit</w:t>
              </w:r>
            </w:ins>
          </w:p>
        </w:tc>
        <w:tc>
          <w:tcPr>
            <w:tcW w:w="3234" w:type="dxa"/>
          </w:tcPr>
          <w:p w14:paraId="6F3460AF" w14:textId="58D41E15" w:rsidR="0007274A" w:rsidRDefault="000923B7" w:rsidP="0007274A">
            <w:ins w:id="3853" w:author="Dr. Carsten Franke" w:date="2021-09-15T21:11:00Z">
              <w:r w:rsidRPr="00A33FC4">
                <w:t>U</w:t>
              </w:r>
              <w:r w:rsidR="00A33FC4" w:rsidRPr="00A33FC4">
                <w:t>nit system used by</w:t>
              </w:r>
              <w:r w:rsidR="00A33FC4">
                <w:t xml:space="preserve"> the file</w:t>
              </w:r>
            </w:ins>
            <w:ins w:id="3854" w:author="Dr. Carsten Franke" w:date="2021-09-20T17:54:00Z">
              <w:r>
                <w:t>.</w:t>
              </w:r>
            </w:ins>
            <w:ins w:id="3855" w:author="Dr. Carsten Franke" w:date="2021-09-15T21:11:00Z">
              <w:r w:rsidR="00A33FC4">
                <w:t xml:space="preserve"> </w:t>
              </w:r>
            </w:ins>
            <w:ins w:id="3856"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3857" w:author="Dr. Carsten Franke" w:date="2021-09-20T17:55:00Z">
              <w:r>
                <w:t>D</w:t>
              </w:r>
            </w:ins>
            <w:ins w:id="3858" w:author="Dr. Carsten Franke" w:date="2021-09-15T21:09:00Z">
              <w:r w:rsidR="00D66696" w:rsidRPr="00D66696">
                <w:t>ate on which the file is created</w:t>
              </w:r>
            </w:ins>
            <w:ins w:id="3859" w:author="Dr. Carsten Franke" w:date="2021-09-20T17:55:00Z">
              <w:r>
                <w:t>.</w:t>
              </w:r>
            </w:ins>
            <w:ins w:id="3860" w:author="Dr. Carsten Franke" w:date="2021-09-15T21:10:00Z">
              <w:r w:rsidR="00D66696">
                <w:t xml:space="preserve"> </w:t>
              </w:r>
            </w:ins>
            <w:ins w:id="3861"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862" w:author="Dr. Carsten Franke" w:date="2021-09-20T17:57:00Z">
              <w:r>
                <w:t xml:space="preserve">Encoded in XML name space </w:t>
              </w:r>
            </w:ins>
          </w:p>
        </w:tc>
        <w:tc>
          <w:tcPr>
            <w:tcW w:w="3234" w:type="dxa"/>
          </w:tcPr>
          <w:p w14:paraId="5A0E3F08" w14:textId="28C6A523" w:rsidR="0007274A" w:rsidRDefault="000923B7" w:rsidP="0007274A">
            <w:ins w:id="3863" w:author="Dr. Carsten Franke" w:date="2021-09-20T17:57:00Z">
              <w:r>
                <w:t>V</w:t>
              </w:r>
            </w:ins>
            <w:ins w:id="3864" w:author="Dr. Carsten Franke" w:date="2021-09-15T21:08:00Z">
              <w:r w:rsidR="008657EE" w:rsidRPr="008657EE">
                <w:t>ersion code of the standard</w:t>
              </w:r>
            </w:ins>
            <w:ins w:id="3865" w:author="Dr. Carsten Franke" w:date="2021-09-15T21:09:00Z">
              <w:r w:rsidR="008657EE">
                <w:t xml:space="preserve"> </w:t>
              </w:r>
            </w:ins>
            <w:ins w:id="3866" w:author="Dr. Carsten Franke" w:date="2021-09-15T21:11:00Z">
              <w:r w:rsidR="00A33FC4">
                <w:t>used</w:t>
              </w:r>
            </w:ins>
            <w:ins w:id="3867" w:author="Dr. Carsten Franke" w:date="2021-09-20T17:57:00Z">
              <w:r>
                <w:t>.</w:t>
              </w:r>
            </w:ins>
            <w:ins w:id="3868" w:author="Dr. Carsten Franke" w:date="2021-09-15T21:11:00Z">
              <w:r w:rsidR="00A33FC4">
                <w:t xml:space="preserve"> </w:t>
              </w:r>
            </w:ins>
            <w:ins w:id="3869" w:author="Dr. Carsten Franke" w:date="2021-09-20T17:58:00Z">
              <w:r w:rsidR="00E326F1">
                <w:t>These XML elements are not related.</w:t>
              </w:r>
            </w:ins>
            <w:ins w:id="3870"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Heading1"/>
        <w:numPr>
          <w:ilvl w:val="0"/>
          <w:numId w:val="0"/>
        </w:numPr>
        <w:rPr>
          <w:rFonts w:eastAsia="Calibri"/>
          <w:b w:val="0"/>
          <w:color w:val="00B050"/>
          <w:sz w:val="22"/>
          <w:lang w:eastAsia="en-US"/>
        </w:rPr>
      </w:pPr>
      <w:bookmarkStart w:id="3871" w:name="_Toc83048731"/>
      <w:ins w:id="3872"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873" w:author="Dr. Carsten Franke" w:date="2021-09-16T14:29:00Z">
        <w:r>
          <w:rPr>
            <w:rFonts w:eastAsia="Calibri"/>
            <w:b w:val="0"/>
            <w:color w:val="00B050"/>
            <w:sz w:val="22"/>
            <w:lang w:eastAsia="en-US"/>
          </w:rPr>
          <w:t>ther standard.</w:t>
        </w:r>
        <w:bookmarkEnd w:id="3871"/>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874" w:name="_Toc83048732"/>
      <w:r w:rsidRPr="0007274A">
        <w:rPr>
          <w:b w:val="0"/>
          <w:bCs/>
          <w:lang w:val="en-US"/>
        </w:rPr>
        <w:t>(informative)</w:t>
      </w:r>
      <w:r>
        <w:rPr>
          <w:lang w:val="en-US"/>
        </w:rPr>
        <w:br/>
      </w:r>
      <w:r>
        <w:rPr>
          <w:lang w:val="en-US"/>
        </w:rPr>
        <w:br/>
        <w:t>History</w:t>
      </w:r>
      <w:bookmarkEnd w:id="3874"/>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ootnoteReference"/>
          <w:color w:val="00B050"/>
        </w:rPr>
        <w:footnoteReference w:id="26"/>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888"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8"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889" w:name="_Toc83048733"/>
      <w:r w:rsidRPr="00BC394B">
        <w:lastRenderedPageBreak/>
        <w:t>Bibliography</w:t>
      </w:r>
      <w:bookmarkEnd w:id="3512"/>
      <w:bookmarkEnd w:id="3513"/>
      <w:bookmarkEnd w:id="3514"/>
      <w:bookmarkEnd w:id="3515"/>
      <w:bookmarkEnd w:id="3889"/>
    </w:p>
    <w:p w14:paraId="7299EDC9" w14:textId="77777777" w:rsidR="00396023" w:rsidRPr="00226A3F" w:rsidRDefault="001A33D0" w:rsidP="00396023">
      <w:pPr>
        <w:pStyle w:val="Bibliography"/>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Bibliography"/>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Bibliography"/>
        <w:rPr>
          <w:i/>
          <w:kern w:val="22"/>
        </w:rPr>
      </w:pPr>
      <w:bookmarkStart w:id="3890" w:name="ReferenceZha2005"/>
      <w:r w:rsidRPr="00226A3F">
        <w:rPr>
          <w:kern w:val="22"/>
        </w:rPr>
        <w:t>[2]</w:t>
      </w:r>
      <w:bookmarkEnd w:id="3890"/>
      <w:r w:rsidRPr="00226A3F">
        <w:rPr>
          <w:kern w:val="22"/>
        </w:rPr>
        <w:tab/>
      </w:r>
      <w:r w:rsidRPr="00226A3F">
        <w:rPr>
          <w:i/>
          <w:kern w:val="22"/>
        </w:rPr>
        <w:t>Classification of Seam Welds.ppt</w:t>
      </w:r>
    </w:p>
    <w:p w14:paraId="33458854" w14:textId="77777777" w:rsidR="00396023" w:rsidRPr="00226A3F" w:rsidRDefault="00396023" w:rsidP="00396023">
      <w:pPr>
        <w:pStyle w:val="Bibliography"/>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Bibliography"/>
        <w:rPr>
          <w:i/>
          <w:kern w:val="22"/>
        </w:rPr>
      </w:pPr>
      <w:bookmarkStart w:id="3891" w:name="ReferenceGai2006"/>
      <w:r w:rsidRPr="00226A3F">
        <w:rPr>
          <w:kern w:val="22"/>
        </w:rPr>
        <w:t>[3]</w:t>
      </w:r>
      <w:bookmarkEnd w:id="389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Bibliography"/>
        <w:rPr>
          <w:i/>
          <w:kern w:val="22"/>
        </w:rPr>
      </w:pPr>
      <w:bookmarkStart w:id="3892" w:name="ReferenceBet2008"/>
      <w:r w:rsidRPr="00226A3F">
        <w:rPr>
          <w:kern w:val="22"/>
        </w:rPr>
        <w:t>[4]</w:t>
      </w:r>
      <w:bookmarkEnd w:id="3892"/>
      <w:r w:rsidRPr="00226A3F">
        <w:rPr>
          <w:kern w:val="22"/>
        </w:rPr>
        <w:tab/>
      </w:r>
      <w:r w:rsidRPr="00226A3F">
        <w:rPr>
          <w:i/>
          <w:kern w:val="22"/>
        </w:rPr>
        <w:t>χMCF pilot in ANSA</w:t>
      </w:r>
    </w:p>
    <w:p w14:paraId="56226346" w14:textId="77777777" w:rsidR="00396023" w:rsidRPr="00226A3F" w:rsidRDefault="00396023" w:rsidP="00396023">
      <w:pPr>
        <w:pStyle w:val="Bibliography"/>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Bibliography"/>
        <w:spacing w:before="120"/>
        <w:rPr>
          <w:i/>
          <w:iCs w:val="0"/>
        </w:rPr>
      </w:pPr>
      <w:bookmarkStart w:id="3893" w:name="ReferenceMik20061"/>
      <w:r w:rsidRPr="00226A3F">
        <w:rPr>
          <w:kern w:val="22"/>
        </w:rPr>
        <w:t>[5]</w:t>
      </w:r>
      <w:bookmarkEnd w:id="389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Bibliography"/>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Bibliography"/>
        <w:rPr>
          <w:kern w:val="22"/>
          <w:lang w:val="de-DE"/>
        </w:rPr>
      </w:pPr>
      <w:bookmarkStart w:id="3894" w:name="CiteFATXML"/>
      <w:r w:rsidRPr="00966BAF">
        <w:rPr>
          <w:lang w:val="de-DE"/>
        </w:rPr>
        <w:t>[7]</w:t>
      </w:r>
      <w:bookmarkEnd w:id="3894"/>
      <w:r w:rsidRPr="00966BAF">
        <w:rPr>
          <w:lang w:val="de-DE"/>
        </w:rPr>
        <w:tab/>
      </w:r>
      <w:r w:rsidRPr="00966BAF">
        <w:rPr>
          <w:i/>
          <w:kern w:val="22"/>
          <w:lang w:val="de-DE"/>
        </w:rPr>
        <w:t>FATXML-Format Version V1.2 R3</w:t>
      </w:r>
    </w:p>
    <w:p w14:paraId="7C8FAF75" w14:textId="77777777" w:rsidR="00396023" w:rsidRPr="00966BAF" w:rsidRDefault="00396023" w:rsidP="00396023">
      <w:pPr>
        <w:pStyle w:val="Bibliography"/>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Bibliography"/>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895"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896"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Bibliography"/>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9"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Bibliography"/>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00"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Bibliography"/>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01"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Bibliography"/>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897" w:name="_Toc3557079"/>
      <w:bookmarkStart w:id="3898" w:name="_Toc34747329"/>
      <w:bookmarkStart w:id="3899" w:name="_Toc77102150"/>
      <w:r>
        <w:br w:type="page"/>
      </w:r>
      <w:bookmarkEnd w:id="3897"/>
      <w:bookmarkEnd w:id="3898"/>
      <w:bookmarkEnd w:id="3899"/>
    </w:p>
    <w:sectPr w:rsidR="00C673CF" w:rsidSect="00C845B4">
      <w:footerReference w:type="even" r:id="rId202"/>
      <w:footerReference w:type="default" r:id="rId20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24" w:author="Dr. Carsten Franke" w:date="2021-07-13T20:50:00Z" w:initials="CF">
    <w:p w14:paraId="1D534FA9" w14:textId="77777777" w:rsidR="00F7079F" w:rsidRDefault="00F7079F" w:rsidP="00FC68DB">
      <w:pPr>
        <w:pStyle w:val="CommentText"/>
      </w:pPr>
      <w:r>
        <w:rPr>
          <w:rStyle w:val="CommentReference"/>
        </w:rPr>
        <w:annotationRef/>
      </w:r>
      <w:r>
        <w:t xml:space="preserve">Discussion of 2021-01-08 revealed that </w:t>
      </w:r>
      <w:r>
        <w:rPr>
          <w:rStyle w:val="HTMLCode"/>
        </w:rPr>
        <w:t>&lt;appdata/&gt;</w:t>
      </w:r>
      <w:r>
        <w:t xml:space="preserve"> definition on page 33 needs some review wrt. the word "</w:t>
      </w:r>
      <w:r>
        <w:rPr>
          <w:rStyle w:val="Strong"/>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51" w:author="nick" w:date="2021-10-28T08:14:00Z" w:initials="n">
    <w:p w14:paraId="2C45498D" w14:textId="71246E30" w:rsidR="003167A5" w:rsidRPr="003167A5" w:rsidRDefault="003167A5" w:rsidP="003167A5">
      <w:pPr>
        <w:pStyle w:val="Heading1"/>
        <w:numPr>
          <w:ilvl w:val="0"/>
          <w:numId w:val="0"/>
        </w:numPr>
        <w:shd w:val="clear" w:color="auto" w:fill="FFFFFF"/>
        <w:spacing w:before="0" w:after="0"/>
        <w:ind w:right="2250"/>
        <w:rPr>
          <w:rFonts w:ascii="Segoe UI" w:hAnsi="Segoe UI" w:cs="Segoe UI"/>
          <w:b w:val="0"/>
          <w:color w:val="24292F"/>
        </w:rPr>
      </w:pPr>
      <w:r>
        <w:rPr>
          <w:rStyle w:val="CommentReference"/>
        </w:rPr>
        <w:annotationRef/>
      </w:r>
      <w:proofErr w:type="gramStart"/>
      <w:r>
        <w:rPr>
          <w:rFonts w:ascii="Segoe UI" w:hAnsi="Segoe UI" w:cs="Segoe UI"/>
          <w:color w:val="24292F"/>
          <w:sz w:val="21"/>
          <w:szCs w:val="21"/>
        </w:rPr>
        <w:t>fixes</w:t>
      </w:r>
      <w:proofErr w:type="gramEnd"/>
      <w:r>
        <w:rPr>
          <w:rFonts w:ascii="Segoe UI" w:hAnsi="Segoe UI" w:cs="Segoe UI"/>
          <w:color w:val="24292F"/>
          <w:sz w:val="21"/>
          <w:szCs w:val="21"/>
        </w:rPr>
        <w:t xml:space="preserve"> issue #48: </w:t>
      </w:r>
      <w:r>
        <w:rPr>
          <w:rFonts w:ascii="Segoe UI" w:hAnsi="Segoe UI" w:cs="Segoe UI"/>
          <w:color w:val="24292F"/>
          <w:sz w:val="21"/>
          <w:szCs w:val="21"/>
        </w:rPr>
        <w:br/>
      </w:r>
      <w:r>
        <w:rPr>
          <w:rStyle w:val="js-issue-title"/>
          <w:rFonts w:ascii="Segoe UI" w:hAnsi="Segoe UI" w:cs="Segoe UI"/>
          <w:b w:val="0"/>
          <w:bCs/>
          <w:color w:val="24292F"/>
        </w:rPr>
        <w:t>&lt;contact_list&gt; missing at &lt;connection_2d/&gt;</w:t>
      </w:r>
    </w:p>
  </w:comment>
  <w:comment w:id="1090" w:author="Dr. Carsten Franke" w:date="2021-10-21T10:24:00Z" w:initials="CF">
    <w:p w14:paraId="3126E823" w14:textId="7F4445CD" w:rsidR="000606E8" w:rsidRDefault="000606E8">
      <w:pPr>
        <w:pStyle w:val="CommentText"/>
      </w:pPr>
      <w:r>
        <w:rPr>
          <w:rStyle w:val="CommentReference"/>
        </w:rPr>
        <w:annotationRef/>
      </w:r>
      <w:r>
        <w:t xml:space="preserve">Needs to be updated. </w:t>
      </w:r>
      <w:r>
        <w:br/>
        <w:t xml:space="preserve">XML schema to be placed on ISO server "standards.iso.org". </w:t>
      </w:r>
    </w:p>
  </w:comment>
  <w:comment w:id="1091" w:author="Ungerer, Max" w:date="2021-10-21T15:11:00Z" w:initials="UM">
    <w:p w14:paraId="06D458CA" w14:textId="77777777" w:rsidR="00A97D1B" w:rsidRDefault="00A97D1B" w:rsidP="001E14BD">
      <w:pPr>
        <w:pStyle w:val="CommentText"/>
      </w:pPr>
      <w:r>
        <w:rPr>
          <w:rStyle w:val="CommentReference"/>
        </w:rPr>
        <w:annotationRef/>
      </w:r>
      <w:r>
        <w:t>Link added. Request to add the file on standards.iso.org should be submitted to ISO CS during the publication phase.</w:t>
      </w:r>
    </w:p>
  </w:comment>
  <w:comment w:id="1121" w:author="nick" w:date="2021-07-13T20:50:00Z" w:initials="n">
    <w:p w14:paraId="2023BD2B" w14:textId="1B5EFF2C" w:rsidR="00F7079F" w:rsidRDefault="00F7079F" w:rsidP="00A97D1B">
      <w:pPr>
        <w:pStyle w:val="CommentText"/>
      </w:pPr>
      <w:r>
        <w:rPr>
          <w:rStyle w:val="CommentReference"/>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26" w:author="nick" w:date="2021-07-14T20:05:00Z" w:initials="n">
    <w:p w14:paraId="161CEBFF" w14:textId="77777777" w:rsidR="00F7079F" w:rsidRDefault="00F7079F" w:rsidP="00FC68DB">
      <w:pPr>
        <w:pStyle w:val="CommentText"/>
      </w:pPr>
      <w:r>
        <w:rPr>
          <w:rStyle w:val="CommentReference"/>
        </w:rPr>
        <w:annotationRef/>
      </w:r>
      <w:r>
        <w:t>other names:</w:t>
      </w:r>
    </w:p>
    <w:p w14:paraId="6E965326" w14:textId="77777777" w:rsidR="00F7079F" w:rsidRDefault="00F7079F" w:rsidP="007346D6">
      <w:pPr>
        <w:pStyle w:val="CommentText"/>
        <w:numPr>
          <w:ilvl w:val="0"/>
          <w:numId w:val="63"/>
        </w:numPr>
      </w:pPr>
      <w:r>
        <w:t xml:space="preserve"> id</w:t>
      </w:r>
    </w:p>
  </w:comment>
  <w:comment w:id="1516" w:author="m.kalaitzaki" w:date="2021-07-13T20:50:00Z" w:initials="m">
    <w:p w14:paraId="1800DDE1" w14:textId="77777777" w:rsidR="00F7079F" w:rsidRPr="00B14B2C" w:rsidRDefault="00F7079F" w:rsidP="00FC68DB">
      <w:pPr>
        <w:pStyle w:val="CommentText"/>
      </w:pPr>
      <w:r>
        <w:rPr>
          <w:rStyle w:val="CommentReference"/>
        </w:rPr>
        <w:annotationRef/>
      </w:r>
      <w:r>
        <w:t>Perhaps a check sh</w:t>
      </w:r>
      <w:r w:rsidRPr="0033379A">
        <w:t>ο</w:t>
      </w:r>
      <w:r>
        <w:t>uld be added to assert that max_grip &gt; min_grip</w:t>
      </w:r>
    </w:p>
  </w:comment>
  <w:comment w:id="1515" w:author="Dr. Carsten Franke" w:date="2021-07-13T20:50:00Z" w:initials="CF">
    <w:p w14:paraId="744CCAFD" w14:textId="77777777" w:rsidR="00F7079F" w:rsidRDefault="00F7079F" w:rsidP="00FC68DB">
      <w:pPr>
        <w:pStyle w:val="CommentText"/>
      </w:pPr>
      <w:r>
        <w:rPr>
          <w:rStyle w:val="CommentReference"/>
        </w:rPr>
        <w:annotationRef/>
      </w:r>
      <w:r>
        <w:t xml:space="preserve">You mean ≥ ? (greater </w:t>
      </w:r>
      <w:r w:rsidRPr="00F1371D">
        <w:rPr>
          <w:i/>
        </w:rPr>
        <w:t>or equal</w:t>
      </w:r>
      <w:r>
        <w:t xml:space="preserve">)  ;-) </w:t>
      </w:r>
    </w:p>
    <w:p w14:paraId="41144C56" w14:textId="77777777" w:rsidR="00F7079F" w:rsidRDefault="00F7079F" w:rsidP="00FC68DB">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CommentText"/>
        <w:numPr>
          <w:ilvl w:val="0"/>
          <w:numId w:val="54"/>
        </w:numPr>
      </w:pPr>
      <w:r>
        <w:t xml:space="preserve">I suggest to have them "all or none" – and to discuss this with the AK, on next occasion! </w:t>
      </w:r>
    </w:p>
  </w:comment>
  <w:comment w:id="2138" w:author="Dr. Carsten Franke" w:date="2021-07-13T20:50:00Z" w:initials="CF">
    <w:p w14:paraId="1071B60F" w14:textId="77777777" w:rsidR="00F7079F" w:rsidRDefault="00F7079F" w:rsidP="00FC68DB">
      <w:pPr>
        <w:pStyle w:val="CommentText"/>
      </w:pPr>
      <w:r>
        <w:rPr>
          <w:rStyle w:val="CommentReference"/>
        </w:rPr>
        <w:annotationRef/>
      </w:r>
      <w:r>
        <w:t xml:space="preserve">Hyperlink does not work any more. </w:t>
      </w:r>
    </w:p>
  </w:comment>
  <w:comment w:id="2147" w:author="Dr. Carsten Franke" w:date="2021-07-13T20:50:00Z" w:initials="CF">
    <w:p w14:paraId="7562248E" w14:textId="77777777" w:rsidR="00F7079F" w:rsidRDefault="00F7079F" w:rsidP="00FC68DB">
      <w:pPr>
        <w:pStyle w:val="CommentText"/>
      </w:pPr>
      <w:r>
        <w:rPr>
          <w:rStyle w:val="CommentReference"/>
        </w:rPr>
        <w:annotationRef/>
      </w:r>
      <w:r>
        <w:t xml:space="preserve">Hyperlink does not work any more. </w:t>
      </w:r>
    </w:p>
  </w:comment>
  <w:comment w:id="3637" w:author="Dr. Carsten Franke" w:date="2021-10-21T11:05:00Z" w:initials="CF">
    <w:p w14:paraId="6911ABFC" w14:textId="4774227E" w:rsidR="000532C5" w:rsidRDefault="000532C5">
      <w:pPr>
        <w:pStyle w:val="CommentText"/>
      </w:pPr>
      <w:r>
        <w:rPr>
          <w:rStyle w:val="CommentReference"/>
        </w:rPr>
        <w:annotationRef/>
      </w:r>
      <w:r>
        <w:t xml:space="preserve">Example to be provided, for this. </w:t>
      </w:r>
    </w:p>
  </w:comment>
  <w:comment w:id="3695" w:author="Dr. Carsten Franke" w:date="2021-09-20T17:10:00Z" w:initials="CF">
    <w:p w14:paraId="58845B44" w14:textId="2B5826F6" w:rsidR="000B5A61" w:rsidRDefault="000B5A61" w:rsidP="00FA340D">
      <w:pPr>
        <w:pStyle w:val="CommentText"/>
      </w:pPr>
      <w:r>
        <w:rPr>
          <w:rStyle w:val="CommentReference"/>
        </w:rPr>
        <w:annotationRef/>
      </w:r>
      <w:r>
        <w:t>Improve wording</w:t>
      </w:r>
      <w:r w:rsidR="00FA340D">
        <w:t>!</w:t>
      </w:r>
      <w:r>
        <w:t xml:space="preserve"> </w:t>
      </w:r>
    </w:p>
  </w:comment>
  <w:comment w:id="3642" w:author="Max Ungerer" w:date="2021-09-15T20:19:00Z" w:initials="UM">
    <w:p w14:paraId="4DF0F856" w14:textId="32537080" w:rsidR="00741F4D" w:rsidRDefault="00741F4D">
      <w:pPr>
        <w:pStyle w:val="CommentText"/>
      </w:pPr>
      <w:r>
        <w:rPr>
          <w:rStyle w:val="CommentReference"/>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3126E823" w15:done="0"/>
  <w15:commentEx w15:paraId="06D458CA" w15:paraIdParent="3126E823" w15:done="0"/>
  <w15:commentEx w15:paraId="2023BD2B" w15:done="0"/>
  <w15:commentEx w15:paraId="6E965326"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3126E823" w16cid:durableId="251BBE6A"/>
  <w16cid:commentId w16cid:paraId="06D458CA" w16cid:durableId="251C0190"/>
  <w16cid:commentId w16cid:paraId="2023BD2B" w16cid:durableId="24C63B7B"/>
  <w16cid:commentId w16cid:paraId="6E965326" w16cid:durableId="24C63B7C"/>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087C8F" w14:textId="77777777" w:rsidR="00F53104" w:rsidRDefault="00F53104">
      <w:pPr>
        <w:spacing w:after="0" w:line="240" w:lineRule="auto"/>
      </w:pPr>
      <w:r>
        <w:separator/>
      </w:r>
    </w:p>
  </w:endnote>
  <w:endnote w:type="continuationSeparator" w:id="0">
    <w:p w14:paraId="2E9DFDBE" w14:textId="77777777" w:rsidR="00F53104" w:rsidRDefault="00F53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7BBC3" w14:textId="77777777" w:rsidR="00F7079F" w:rsidRPr="00BA1CC8" w:rsidRDefault="00F7079F"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35167" w14:textId="16830F61" w:rsidR="00F7079F" w:rsidRPr="000F0E7A" w:rsidRDefault="00F7079F" w:rsidP="000F0E7A">
    <w:pPr>
      <w:pStyle w:val="Header"/>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95DCC" w14:textId="01E305ED" w:rsidR="00F7079F" w:rsidRPr="00BA1CC8" w:rsidRDefault="00F7079F"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3167A5">
      <w:rPr>
        <w:noProof/>
      </w:rPr>
      <w:t>xiv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074F6" w14:textId="3CF1C704" w:rsidR="00F7079F" w:rsidRPr="00BA1CC8" w:rsidRDefault="00F7079F" w:rsidP="003B153F">
    <w:pPr>
      <w:pStyle w:val="Footer"/>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167A5">
      <w:rPr>
        <w:noProof/>
      </w:rPr>
      <w:t>xiii</w:t>
    </w:r>
    <w:r w:rsidRPr="00596E9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BBD96" w14:textId="3220B462" w:rsidR="00F7079F" w:rsidRPr="00BA1CC8" w:rsidRDefault="00F7079F"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167A5">
      <w:rPr>
        <w:b/>
        <w:noProof/>
      </w:rPr>
      <w:t>156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A505" w14:textId="55EA94E3" w:rsidR="00F7079F" w:rsidRPr="00BA1CC8" w:rsidRDefault="000F609E" w:rsidP="003B153F">
    <w:pPr>
      <w:pStyle w:val="Footer"/>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3167A5">
      <w:rPr>
        <w:b/>
        <w:noProof/>
      </w:rPr>
      <w:t>23</w:t>
    </w:r>
    <w:r w:rsidR="00F7079F" w:rsidRPr="00864D32">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86DEB6" w14:textId="77777777" w:rsidR="00F53104" w:rsidRDefault="00F53104">
      <w:pPr>
        <w:spacing w:after="0" w:line="240" w:lineRule="auto"/>
      </w:pPr>
      <w:r>
        <w:separator/>
      </w:r>
    </w:p>
  </w:footnote>
  <w:footnote w:type="continuationSeparator" w:id="0">
    <w:p w14:paraId="741DF136" w14:textId="77777777" w:rsidR="00F53104" w:rsidRDefault="00F53104">
      <w:pPr>
        <w:spacing w:after="0" w:line="240" w:lineRule="auto"/>
      </w:pPr>
      <w:r>
        <w:continuationSeparator/>
      </w:r>
    </w:p>
  </w:footnote>
  <w:footnote w:id="1">
    <w:p w14:paraId="04362F50" w14:textId="77777777" w:rsidR="00F7079F" w:rsidRPr="001C48A8" w:rsidRDefault="00F7079F" w:rsidP="00FC68DB">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ootnoteText"/>
      </w:pPr>
      <w:r>
        <w:rPr>
          <w:rStyle w:val="FootnoteReference"/>
        </w:rPr>
        <w:footnoteRef/>
      </w:r>
      <w:r>
        <w:t xml:space="preserve"> MEDINA support for v3.0 is unforeseen.</w:t>
      </w:r>
    </w:p>
  </w:footnote>
  <w:footnote w:id="5">
    <w:p w14:paraId="6E84E7DB" w14:textId="77777777" w:rsidR="00F7079F" w:rsidRPr="00E11D02" w:rsidRDefault="00F7079F" w:rsidP="00FC68DB">
      <w:pPr>
        <w:pStyle w:val="FootnoteText"/>
      </w:pPr>
      <w:r>
        <w:rPr>
          <w:rStyle w:val="FootnoteReference"/>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ootnoteText"/>
      </w:pPr>
      <w:r>
        <w:rPr>
          <w:rStyle w:val="FootnoteReference"/>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ootnoteText"/>
      </w:pPr>
      <w:r>
        <w:rPr>
          <w:rStyle w:val="FootnoteReference"/>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ootnoteText"/>
      </w:pPr>
      <w:r>
        <w:rPr>
          <w:rStyle w:val="FootnoteReference"/>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ootnoteText"/>
      </w:pPr>
      <w:r>
        <w:rPr>
          <w:rStyle w:val="FootnoteReference"/>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4F45D006" w14:textId="77777777" w:rsidR="00F7079F" w:rsidRPr="00B17E85" w:rsidRDefault="00F7079F" w:rsidP="00FC68D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77777777" w:rsidR="00F7079F" w:rsidRPr="00F70171" w:rsidRDefault="00F7079F" w:rsidP="00FC68D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745C656C" w14:textId="77777777" w:rsidR="00F7079F" w:rsidRDefault="00F7079F" w:rsidP="00FC68DB">
      <w:pPr>
        <w:pStyle w:val="FootnoteText"/>
      </w:pPr>
      <w:r>
        <w:rPr>
          <w:rStyle w:val="FootnoteReference"/>
        </w:rPr>
        <w:footnoteRef/>
      </w:r>
      <w:r>
        <w:t xml:space="preserve"> Bolts vs Screws: </w:t>
      </w:r>
      <w:hyperlink r:id="rId5" w:history="1">
        <w:r>
          <w:rPr>
            <w:rStyle w:val="Hyperlink"/>
          </w:rPr>
          <w:t>https://en.wikipedia.org/wiki/Bolt_(fastener)</w:t>
        </w:r>
      </w:hyperlink>
    </w:p>
  </w:footnote>
  <w:footnote w:id="13">
    <w:p w14:paraId="17ABD414" w14:textId="77777777" w:rsidR="00F7079F" w:rsidRPr="003974C3" w:rsidRDefault="00F7079F" w:rsidP="00FC68DB">
      <w:pPr>
        <w:pStyle w:val="FootnoteText"/>
      </w:pPr>
      <w:r>
        <w:rPr>
          <w:rStyle w:val="FootnoteReference"/>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4">
    <w:p w14:paraId="35F3AFD9" w14:textId="77777777" w:rsidR="00F7079F" w:rsidRPr="00D74FE5" w:rsidRDefault="00F7079F" w:rsidP="00FC68DB">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5">
    <w:p w14:paraId="60ADF497" w14:textId="77777777" w:rsidR="00F7079F" w:rsidRPr="00E41964" w:rsidRDefault="00F7079F" w:rsidP="00FC68DB">
      <w:pPr>
        <w:pStyle w:val="FootnoteText"/>
        <w:rPr>
          <w:lang w:val="de-DE"/>
        </w:rPr>
      </w:pPr>
      <w:r>
        <w:rPr>
          <w:rStyle w:val="FootnoteReference"/>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6">
    <w:p w14:paraId="0C8D401E" w14:textId="77777777" w:rsidR="00F7079F" w:rsidRPr="00C01C5C" w:rsidRDefault="00F7079F" w:rsidP="00FC68DB">
      <w:pPr>
        <w:pStyle w:val="FootnoteText"/>
        <w:rPr>
          <w:lang w:val="de-DE"/>
        </w:rPr>
      </w:pPr>
      <w:r>
        <w:rPr>
          <w:rStyle w:val="FootnoteReference"/>
        </w:rPr>
        <w:footnoteRef/>
      </w:r>
      <w:r w:rsidRPr="00C01C5C">
        <w:rPr>
          <w:lang w:val="de-DE"/>
        </w:rPr>
        <w:t xml:space="preserve"> http://www.btm-europe.de/en/tooling-system/lance-n-loc.html#how-it-works</w:t>
      </w:r>
    </w:p>
  </w:footnote>
  <w:footnote w:id="17">
    <w:p w14:paraId="21E16AA9" w14:textId="77777777" w:rsidR="00F7079F" w:rsidRPr="006C3E10" w:rsidRDefault="00F7079F" w:rsidP="00FC68DB">
      <w:pPr>
        <w:pStyle w:val="FootnoteText"/>
        <w:rPr>
          <w:lang w:val="de-DE"/>
        </w:rPr>
      </w:pPr>
      <w:r>
        <w:rPr>
          <w:rStyle w:val="FootnoteReference"/>
        </w:rPr>
        <w:footnoteRef/>
      </w:r>
      <w:r w:rsidRPr="006C3E10">
        <w:rPr>
          <w:lang w:val="de-DE"/>
        </w:rPr>
        <w:t xml:space="preserve"> </w:t>
      </w:r>
      <w:r w:rsidR="00DD0D68">
        <w:fldChar w:fldCharType="begin"/>
      </w:r>
      <w:r w:rsidR="00DD0D68" w:rsidRPr="00A97D1B">
        <w:rPr>
          <w:lang w:val="de-DE"/>
          <w:rPrChange w:id="2215"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18">
    <w:p w14:paraId="5FC58BDE" w14:textId="77777777" w:rsidR="00F7079F" w:rsidRDefault="00F7079F" w:rsidP="00FC68DB">
      <w:pPr>
        <w:pStyle w:val="FootnoteText"/>
      </w:pPr>
      <w:r>
        <w:rPr>
          <w:rStyle w:val="FootnoteReference"/>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9">
    <w:p w14:paraId="38939F83" w14:textId="77777777" w:rsidR="00F7079F" w:rsidRPr="00E67362" w:rsidRDefault="00F7079F" w:rsidP="00FC68DB">
      <w:pPr>
        <w:pStyle w:val="FootnoteText"/>
      </w:pPr>
      <w:r>
        <w:rPr>
          <w:rStyle w:val="FootnoteReference"/>
        </w:rPr>
        <w:footnoteRef/>
      </w:r>
      <w:r>
        <w:t xml:space="preserve"> </w:t>
      </w:r>
      <w:r w:rsidRPr="00E67362">
        <w:t>Here, the word „segment</w:t>
      </w:r>
      <w:proofErr w:type="gramStart"/>
      <w:r w:rsidRPr="00E67362">
        <w:t>“ must</w:t>
      </w:r>
      <w:proofErr w:type="gramEnd"/>
      <w:r w:rsidRPr="00E67362">
        <w:t xml:space="preserve">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0">
    <w:p w14:paraId="125B3298" w14:textId="77777777" w:rsidR="00F7079F" w:rsidRPr="00966BAF" w:rsidRDefault="00F7079F" w:rsidP="00FC68DB">
      <w:pPr>
        <w:pStyle w:val="FootnoteText"/>
        <w:rPr>
          <w:vanish/>
        </w:rPr>
      </w:pPr>
      <w:r w:rsidRPr="00966BAF">
        <w:rPr>
          <w:rStyle w:val="FootnoteReference"/>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1">
    <w:p w14:paraId="4FB0A811" w14:textId="77777777" w:rsidR="00F7079F" w:rsidRPr="00E67362" w:rsidRDefault="00F7079F" w:rsidP="00FC68DB">
      <w:bookmarkStart w:id="2300" w:name="_Hlk69116624"/>
      <w:r>
        <w:rPr>
          <w:rStyle w:val="FootnoteReference"/>
        </w:rPr>
        <w:footnoteRef/>
      </w:r>
      <w:r>
        <w:t xml:space="preserve"> The derivation of </w:t>
      </w:r>
      <w:proofErr w:type="gramStart"/>
      <w:r>
        <w:t>this formulae</w:t>
      </w:r>
      <w:proofErr w:type="gramEnd"/>
      <w:r>
        <w:t xml:space="preserv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300"/>
    </w:p>
  </w:footnote>
  <w:footnote w:id="22">
    <w:p w14:paraId="472C6C84" w14:textId="77777777" w:rsidR="00F7079F" w:rsidRDefault="00F7079F" w:rsidP="00FC68DB">
      <w:pPr>
        <w:pStyle w:val="FootnoteText"/>
      </w:pPr>
      <w:r>
        <w:rPr>
          <w:rStyle w:val="FootnoteReference"/>
        </w:rPr>
        <w:footnoteRef/>
      </w:r>
      <w:r>
        <w:t xml:space="preserve"> four-sheet overlap welds have been encountered, even though they are not explicitly depicted in this document.</w:t>
      </w:r>
    </w:p>
  </w:footnote>
  <w:footnote w:id="23">
    <w:p w14:paraId="0E4BE3B7" w14:textId="77777777" w:rsidR="00F7079F" w:rsidRDefault="00F7079F" w:rsidP="00FC68DB">
      <w:pPr>
        <w:pStyle w:val="FootnoteText"/>
      </w:pPr>
      <w:r>
        <w:rPr>
          <w:rStyle w:val="FootnoteReference"/>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4">
    <w:p w14:paraId="106B9C34" w14:textId="77777777" w:rsidR="00F7079F" w:rsidRDefault="00F7079F" w:rsidP="00FC68DB">
      <w:pPr>
        <w:pStyle w:val="FootnoteText"/>
      </w:pPr>
      <w:r>
        <w:rPr>
          <w:rStyle w:val="FootnoteReference"/>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5">
    <w:p w14:paraId="0B543DA0" w14:textId="77777777" w:rsidR="00F7079F" w:rsidRPr="00FA0EDB" w:rsidRDefault="00F7079F" w:rsidP="00FC68DB">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6">
    <w:p w14:paraId="6CF9DDD9" w14:textId="6EAA8056" w:rsidR="00CC65E4" w:rsidRPr="00DB42BD" w:rsidRDefault="00CC65E4" w:rsidP="00CC65E4">
      <w:pPr>
        <w:pStyle w:val="FootnoteText"/>
        <w:rPr>
          <w:ins w:id="3875" w:author="Max Ungerer" w:date="2021-09-15T19:02:00Z"/>
        </w:rPr>
      </w:pPr>
      <w:r>
        <w:rPr>
          <w:rStyle w:val="FootnoteReference"/>
        </w:rPr>
        <w:footnoteRef/>
      </w:r>
      <w:r>
        <w:t xml:space="preserve"> Working group 25 for joining technologies of the German Research Association of Automotive Technologies</w:t>
      </w:r>
      <w:ins w:id="3876" w:author="Dr. Carsten Franke" w:date="2021-10-20T11:19:00Z">
        <w:r w:rsidR="002A7689">
          <w:t xml:space="preserve"> (FAT)</w:t>
        </w:r>
      </w:ins>
      <w:r>
        <w:t xml:space="preserve">. </w:t>
      </w:r>
      <w:ins w:id="3877" w:author="Dr. Carsten Franke" w:date="2021-10-20T11:19:00Z">
        <w:r w:rsidR="002A7689">
          <w:br/>
        </w:r>
      </w:ins>
      <w:ins w:id="3878" w:author="Dr. Carsten Franke" w:date="2021-10-20T11:21:00Z">
        <w:r w:rsidR="002A7689">
          <w:t xml:space="preserve">The FAT is a department of the </w:t>
        </w:r>
        <w:r w:rsidR="002A7689" w:rsidRPr="002A7689">
          <w:t>German Association of the Automotive Industry (VDA),</w:t>
        </w:r>
      </w:ins>
      <w:ins w:id="3879" w:author="Dr. Carsten Franke" w:date="2021-10-20T11:22:00Z">
        <w:r w:rsidR="002A7689">
          <w:t xml:space="preserve"> </w:t>
        </w:r>
      </w:ins>
      <w:del w:id="3880" w:author="Dr. Carsten Franke" w:date="2021-10-20T11:22:00Z">
        <w:r w:rsidDel="002A7689">
          <w:br/>
        </w:r>
      </w:del>
      <w:ins w:id="3881" w:author="Max Ungerer" w:date="2021-09-15T19:02:00Z">
        <w:del w:id="3882" w:author="Dr. Carsten Franke" w:date="2021-10-20T11:22:00Z">
          <w:r w:rsidRPr="00140190" w:rsidDel="002A7689">
            <w:rPr>
              <w:highlight w:val="yellow"/>
            </w:rPr>
            <w:delText>Shall we mention / explain its relation to VDA?</w:delText>
          </w:r>
          <w:r w:rsidDel="002A7689">
            <w:delText xml:space="preserve"> </w:delText>
          </w:r>
        </w:del>
      </w:ins>
      <w:ins w:id="3883" w:author="Max Ungerer" w:date="2021-09-15T20:21:00Z">
        <w:del w:id="3884" w:author="Dr. Carsten Franke" w:date="2021-10-20T11:22:00Z">
          <w:r w:rsidR="003F5140" w:rsidRPr="00A44CE4" w:rsidDel="002A7689">
            <w:rPr>
              <w:highlight w:val="green"/>
            </w:rPr>
            <w:delText>Yes</w:delText>
          </w:r>
        </w:del>
      </w:ins>
      <w:ins w:id="3885" w:author="Max Ungerer" w:date="2021-09-15T20:22:00Z">
        <w:del w:id="3886" w:author="Dr. Carsten Franke" w:date="2021-10-20T11:22:00Z">
          <w:r w:rsidR="003F5140" w:rsidRPr="00A44CE4" w:rsidDel="002A7689">
            <w:rPr>
              <w:highlight w:val="green"/>
            </w:rPr>
            <w:delText>!</w:delText>
          </w:r>
        </w:del>
      </w:ins>
      <w:del w:id="3887"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3DA989" w14:textId="77777777" w:rsidR="00F7079F" w:rsidRPr="00151316" w:rsidRDefault="00F7079F" w:rsidP="004421EF">
    <w:pPr>
      <w:pStyle w:val="Header"/>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89BAA" w14:textId="78D4ECD8" w:rsidR="00F7079F" w:rsidRPr="004D16C0" w:rsidRDefault="00F7079F" w:rsidP="004D16C0">
    <w:pPr>
      <w:pStyle w:val="Header"/>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CEE65" w14:textId="0579C125" w:rsidR="00F7079F" w:rsidRPr="004D16C0" w:rsidRDefault="00F7079F" w:rsidP="00864D32">
    <w:pPr>
      <w:pStyle w:val="Header"/>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3F72C3D"/>
    <w:multiLevelType w:val="hybridMultilevel"/>
    <w:tmpl w:val="83A601A2"/>
    <w:lvl w:ilvl="0" w:tplc="1FC07F14">
      <w:numFmt w:val="bullet"/>
      <w:pStyle w:val="Lis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hideSpellingErrors/>
  <w:proofState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792F"/>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163E0"/>
    <w:rsid w:val="00420CF4"/>
    <w:rsid w:val="00423700"/>
    <w:rsid w:val="00426C8C"/>
    <w:rsid w:val="00434959"/>
    <w:rsid w:val="004417F0"/>
    <w:rsid w:val="004421EF"/>
    <w:rsid w:val="004545B1"/>
    <w:rsid w:val="004641D6"/>
    <w:rsid w:val="00465495"/>
    <w:rsid w:val="00481387"/>
    <w:rsid w:val="00490CBC"/>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31939"/>
    <w:rsid w:val="0073389D"/>
    <w:rsid w:val="00733F9C"/>
    <w:rsid w:val="007346D6"/>
    <w:rsid w:val="00736962"/>
    <w:rsid w:val="00741F4D"/>
    <w:rsid w:val="00762AED"/>
    <w:rsid w:val="00763022"/>
    <w:rsid w:val="007729D9"/>
    <w:rsid w:val="00774861"/>
    <w:rsid w:val="007812F0"/>
    <w:rsid w:val="007836E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65E4"/>
    <w:rsid w:val="00CC668A"/>
    <w:rsid w:val="00CC7E17"/>
    <w:rsid w:val="00CD0567"/>
    <w:rsid w:val="00CD0D5E"/>
    <w:rsid w:val="00CD5966"/>
    <w:rsid w:val="00CF6BB6"/>
    <w:rsid w:val="00D11DD0"/>
    <w:rsid w:val="00D21A10"/>
    <w:rsid w:val="00D33289"/>
    <w:rsid w:val="00D44CF6"/>
    <w:rsid w:val="00D44CFB"/>
    <w:rsid w:val="00D66696"/>
    <w:rsid w:val="00D74714"/>
    <w:rsid w:val="00D940C3"/>
    <w:rsid w:val="00DB6BB6"/>
    <w:rsid w:val="00DC3394"/>
    <w:rsid w:val="00DD0D68"/>
    <w:rsid w:val="00DD1BA4"/>
    <w:rsid w:val="00DE4393"/>
    <w:rsid w:val="00DF121D"/>
    <w:rsid w:val="00DF4C66"/>
    <w:rsid w:val="00DF6AAF"/>
    <w:rsid w:val="00E014A1"/>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uiPriority="10" w:unhideWhenUsed="0" w:qFormat="1"/>
    <w:lsdException w:name="Default Paragraph Font" w:uiPriority="1"/>
    <w:lsdException w:name="Body Text" w:qFormat="1"/>
    <w:lsdException w:name="Subtitle" w:uiPriority="11" w:unhideWhenUsed="0" w:qFormat="1"/>
    <w:lsdException w:name="Block Text" w:uiPriority="0"/>
    <w:lsdException w:name="FollowedHyperlink" w:uiPriority="0"/>
    <w:lsdException w:name="Strong" w:uiPriority="22" w:unhideWhenUsed="0" w:qFormat="1"/>
    <w:lsdException w:name="Emphasis"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UnresolvedMention">
    <w:name w:val="Unresolved Mention"/>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Normal"/>
    <w:next w:val="Normal"/>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libri"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w:semiHidden="0" w:uiPriority="4" w:unhideWhenUsed="0"/>
    <w:lsdException w:name="List Bullet" w:uiPriority="0"/>
    <w:lsdException w:name="List Bullet 2" w:uiPriority="0"/>
    <w:lsdException w:name="List Bullet 3" w:uiPriority="0"/>
    <w:lsdException w:name="Title" w:uiPriority="10" w:unhideWhenUsed="0" w:qFormat="1"/>
    <w:lsdException w:name="Default Paragraph Font" w:uiPriority="1"/>
    <w:lsdException w:name="Body Text" w:qFormat="1"/>
    <w:lsdException w:name="Subtitle" w:uiPriority="11" w:unhideWhenUsed="0" w:qFormat="1"/>
    <w:lsdException w:name="Block Text" w:uiPriority="0"/>
    <w:lsdException w:name="FollowedHyperlink" w:uiPriority="0"/>
    <w:lsdException w:name="Strong" w:uiPriority="22" w:unhideWhenUsed="0" w:qFormat="1"/>
    <w:lsdException w:name="Emphasis"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0"/>
    <w:lsdException w:name="TOC Heading" w:uiPriority="39" w:qFormat="1"/>
  </w:latentStyles>
  <w:style w:type="paragraph" w:default="1" w:styleId="Normal">
    <w:name w:val="Normal"/>
    <w:semiHidden/>
    <w:qFormat/>
    <w:rsid w:val="00982C54"/>
    <w:pPr>
      <w:tabs>
        <w:tab w:val="left" w:pos="403"/>
      </w:tabs>
      <w:spacing w:after="120" w:line="240" w:lineRule="atLeast"/>
      <w:jc w:val="both"/>
    </w:pPr>
    <w:rPr>
      <w:sz w:val="22"/>
      <w:szCs w:val="22"/>
      <w:lang w:val="en-GB"/>
    </w:rPr>
  </w:style>
  <w:style w:type="paragraph" w:styleId="Heading1">
    <w:name w:val="heading 1"/>
    <w:basedOn w:val="Normal"/>
    <w:next w:val="Normal"/>
    <w:link w:val="Heading1Char"/>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qFormat/>
    <w:rsid w:val="001B51CD"/>
    <w:pPr>
      <w:numPr>
        <w:ilvl w:val="4"/>
      </w:numPr>
      <w:tabs>
        <w:tab w:val="clear" w:pos="1140"/>
        <w:tab w:val="clear" w:pos="1360"/>
      </w:tabs>
      <w:outlineLvl w:val="4"/>
    </w:pPr>
  </w:style>
  <w:style w:type="paragraph" w:styleId="Heading6">
    <w:name w:val="heading 6"/>
    <w:basedOn w:val="Heading5"/>
    <w:next w:val="Normal"/>
    <w:link w:val="Heading6Char"/>
    <w:qFormat/>
    <w:rsid w:val="001B51CD"/>
    <w:pPr>
      <w:numPr>
        <w:ilvl w:val="5"/>
      </w:numPr>
      <w:outlineLvl w:val="5"/>
    </w:pPr>
  </w:style>
  <w:style w:type="paragraph" w:styleId="Heading7">
    <w:name w:val="heading 7"/>
    <w:basedOn w:val="Normal"/>
    <w:next w:val="Normal"/>
    <w:link w:val="Heading7Char"/>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Heading8">
    <w:name w:val="heading 8"/>
    <w:basedOn w:val="Normal"/>
    <w:next w:val="Normal"/>
    <w:link w:val="Heading8Char"/>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Heading9">
    <w:name w:val="heading 9"/>
    <w:basedOn w:val="Normal"/>
    <w:next w:val="Normal"/>
    <w:link w:val="Heading9Char"/>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szCs w:val="22"/>
      <w:lang w:val="en-GB" w:eastAsia="ja-JP"/>
    </w:rPr>
  </w:style>
  <w:style w:type="character" w:customStyle="1" w:styleId="Heading2Char">
    <w:name w:val="Heading 2 Char"/>
    <w:link w:val="Heading2"/>
    <w:rsid w:val="001B51CD"/>
    <w:rPr>
      <w:rFonts w:eastAsia="MS Mincho"/>
      <w:b/>
      <w:sz w:val="24"/>
      <w:szCs w:val="22"/>
      <w:lang w:val="en-GB" w:eastAsia="ja-JP"/>
    </w:rPr>
  </w:style>
  <w:style w:type="character" w:customStyle="1" w:styleId="Heading3Char">
    <w:name w:val="Heading 3 Char"/>
    <w:link w:val="Heading3"/>
    <w:rsid w:val="001B51CD"/>
    <w:rPr>
      <w:rFonts w:eastAsia="MS Mincho"/>
      <w:b/>
      <w:sz w:val="22"/>
      <w:szCs w:val="22"/>
      <w:lang w:val="en-GB" w:eastAsia="ja-JP"/>
    </w:rPr>
  </w:style>
  <w:style w:type="character" w:customStyle="1" w:styleId="Heading4Char">
    <w:name w:val="Heading 4 Char"/>
    <w:link w:val="Heading4"/>
    <w:rsid w:val="00F828CA"/>
    <w:rPr>
      <w:rFonts w:eastAsia="MS Mincho"/>
      <w:b/>
      <w:sz w:val="22"/>
      <w:szCs w:val="22"/>
      <w:lang w:val="en-GB" w:eastAsia="ja-JP"/>
    </w:rPr>
  </w:style>
  <w:style w:type="character" w:customStyle="1" w:styleId="Heading5Char">
    <w:name w:val="Heading 5 Char"/>
    <w:link w:val="Heading5"/>
    <w:rsid w:val="001B51CD"/>
    <w:rPr>
      <w:rFonts w:eastAsia="MS Mincho"/>
      <w:b/>
      <w:sz w:val="22"/>
      <w:szCs w:val="22"/>
      <w:lang w:val="en-GB" w:eastAsia="ja-JP"/>
    </w:rPr>
  </w:style>
  <w:style w:type="character" w:customStyle="1" w:styleId="Heading6Char">
    <w:name w:val="Heading 6 Char"/>
    <w:link w:val="Heading6"/>
    <w:rsid w:val="001B51CD"/>
    <w:rPr>
      <w:rFonts w:eastAsia="MS Mincho"/>
      <w:b/>
      <w:sz w:val="22"/>
      <w:szCs w:val="22"/>
      <w:lang w:val="en-GB" w:eastAsia="ja-JP"/>
    </w:rPr>
  </w:style>
  <w:style w:type="character" w:customStyle="1" w:styleId="Heading7Char">
    <w:name w:val="Heading 7 Char"/>
    <w:basedOn w:val="DefaultParagraphFont"/>
    <w:link w:val="Heading7"/>
    <w:rsid w:val="00FC68DB"/>
    <w:rPr>
      <w:rFonts w:ascii="Times New Roman" w:eastAsia="Times New Roman" w:hAnsi="Times New Roman"/>
      <w:sz w:val="24"/>
      <w:szCs w:val="24"/>
      <w:lang w:eastAsia="de-DE"/>
    </w:rPr>
  </w:style>
  <w:style w:type="character" w:customStyle="1" w:styleId="Heading8Char">
    <w:name w:val="Heading 8 Char"/>
    <w:basedOn w:val="DefaultParagraphFont"/>
    <w:link w:val="Heading8"/>
    <w:rsid w:val="00FC68DB"/>
    <w:rPr>
      <w:rFonts w:ascii="Times New Roman" w:eastAsia="Times New Roman" w:hAnsi="Times New Roman"/>
      <w:i/>
      <w:iCs/>
      <w:sz w:val="24"/>
      <w:szCs w:val="24"/>
      <w:lang w:eastAsia="de-DE"/>
    </w:rPr>
  </w:style>
  <w:style w:type="character" w:customStyle="1" w:styleId="Heading9Char">
    <w:name w:val="Heading 9 Char"/>
    <w:basedOn w:val="DefaultParagraphFont"/>
    <w:link w:val="Heading9"/>
    <w:rsid w:val="00FC68DB"/>
    <w:rPr>
      <w:rFonts w:ascii="Calibri" w:eastAsia="Times New Roman" w:hAnsi="Calibri" w:cs="Arial"/>
      <w:sz w:val="22"/>
      <w:szCs w:val="22"/>
      <w:lang w:eastAsia="de-DE"/>
    </w:rPr>
  </w:style>
  <w:style w:type="paragraph" w:customStyle="1" w:styleId="a2">
    <w:name w:val="a2"/>
    <w:basedOn w:val="Normal"/>
    <w:next w:val="Normal"/>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Normal"/>
    <w:uiPriority w:val="5"/>
    <w:rsid w:val="00264095"/>
    <w:pPr>
      <w:spacing w:after="310" w:line="310" w:lineRule="atLeast"/>
      <w:jc w:val="center"/>
      <w:outlineLvl w:val="0"/>
    </w:pPr>
    <w:rPr>
      <w:b/>
      <w:sz w:val="28"/>
    </w:rPr>
  </w:style>
  <w:style w:type="paragraph" w:customStyle="1" w:styleId="Definition">
    <w:name w:val="Definition"/>
    <w:basedOn w:val="Normal"/>
    <w:link w:val="DefinitionChar"/>
    <w:uiPriority w:val="9"/>
    <w:rsid w:val="00F77E4F"/>
  </w:style>
  <w:style w:type="character" w:customStyle="1" w:styleId="DefinitionChar">
    <w:name w:val="Definition Char"/>
    <w:basedOn w:val="DefaultParagraphFont"/>
    <w:link w:val="Definition"/>
    <w:uiPriority w:val="9"/>
    <w:rsid w:val="00396685"/>
    <w:rPr>
      <w:sz w:val="22"/>
      <w:szCs w:val="22"/>
      <w:lang w:val="en-GB"/>
    </w:rPr>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qFormat/>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qFormat/>
    <w:rsid w:val="00264095"/>
    <w:pPr>
      <w:spacing w:before="0"/>
    </w:pPr>
  </w:style>
  <w:style w:type="paragraph" w:styleId="TOC3">
    <w:name w:val="toc 3"/>
    <w:basedOn w:val="TOC2"/>
    <w:next w:val="Normal"/>
    <w:uiPriority w:val="39"/>
    <w:qFormat/>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526284"/>
    <w:pPr>
      <w:tabs>
        <w:tab w:val="clear" w:pos="403"/>
        <w:tab w:val="right" w:pos="9752"/>
      </w:tabs>
      <w:spacing w:before="36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rsid w:val="00526284"/>
    <w:pPr>
      <w:spacing w:after="600" w:line="220" w:lineRule="exact"/>
    </w:pPr>
    <w:rPr>
      <w:b/>
    </w:rPr>
  </w:style>
  <w:style w:type="character" w:customStyle="1" w:styleId="HeaderChar">
    <w:name w:val="Header Char"/>
    <w:link w:val="Header"/>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qFormat/>
    <w:rsid w:val="00526284"/>
    <w:pPr>
      <w:spacing w:after="0" w:line="200" w:lineRule="atLeast"/>
      <w:jc w:val="left"/>
    </w:pPr>
    <w:rPr>
      <w:rFonts w:ascii="Courier New" w:hAnsi="Courier New"/>
      <w:sz w:val="18"/>
    </w:rPr>
  </w:style>
  <w:style w:type="paragraph" w:styleId="Caption">
    <w:name w:val="caption"/>
    <w:basedOn w:val="Normal"/>
    <w:next w:val="Normal"/>
    <w:uiPriority w:val="35"/>
    <w:unhideWhenUsed/>
    <w:qFormat/>
    <w:rsid w:val="00CB117B"/>
    <w:pPr>
      <w:spacing w:after="200" w:line="240" w:lineRule="auto"/>
    </w:pPr>
    <w:rPr>
      <w:i/>
      <w:iCs/>
      <w:color w:val="44546A" w:themeColor="text2"/>
      <w:sz w:val="18"/>
      <w:szCs w:val="18"/>
    </w:rPr>
  </w:style>
  <w:style w:type="paragraph" w:styleId="BodyText">
    <w:name w:val="Body Text"/>
    <w:basedOn w:val="Normal"/>
    <w:link w:val="BodyTextChar"/>
    <w:qFormat/>
    <w:rsid w:val="007B5DAA"/>
  </w:style>
  <w:style w:type="character" w:customStyle="1" w:styleId="BodyTextChar">
    <w:name w:val="Body Text Char"/>
    <w:basedOn w:val="DefaultParagraphFont"/>
    <w:link w:val="BodyText"/>
    <w:rsid w:val="007B5DAA"/>
    <w:rPr>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rsid w:val="00652F34"/>
    <w:pPr>
      <w:spacing w:before="60" w:after="60"/>
      <w:jc w:val="center"/>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0C033F"/>
    <w:rPr>
      <w:rFonts w:ascii="Segoe UI" w:hAnsi="Segoe UI" w:cs="Segoe UI"/>
      <w:sz w:val="18"/>
      <w:szCs w:val="18"/>
      <w:lang w:val="en-GB"/>
    </w:rPr>
  </w:style>
  <w:style w:type="character" w:styleId="FollowedHyperlink">
    <w:name w:val="FollowedHyperlink"/>
    <w:basedOn w:val="DefaultParagraphFont"/>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
    <w:name w:val="List"/>
    <w:basedOn w:val="ListParagraph"/>
    <w:uiPriority w:val="4"/>
    <w:rsid w:val="00CB117B"/>
    <w:pPr>
      <w:keepNext/>
      <w:numPr>
        <w:numId w:val="9"/>
      </w:numPr>
      <w:tabs>
        <w:tab w:val="clear" w:pos="403"/>
      </w:tabs>
      <w:ind w:left="425" w:hanging="425"/>
    </w:pPr>
  </w:style>
  <w:style w:type="paragraph" w:styleId="ListParagraph">
    <w:name w:val="List Paragraph"/>
    <w:basedOn w:val="Normal"/>
    <w:link w:val="ListParagraphChar"/>
    <w:uiPriority w:val="34"/>
    <w:qFormat/>
    <w:rsid w:val="00C878AB"/>
    <w:pPr>
      <w:ind w:left="720"/>
      <w:contextualSpacing/>
    </w:pPr>
  </w:style>
  <w:style w:type="character" w:customStyle="1" w:styleId="ListParagraphChar">
    <w:name w:val="List Paragraph Char"/>
    <w:basedOn w:val="DefaultParagraphFont"/>
    <w:link w:val="ListParagraph"/>
    <w:uiPriority w:val="34"/>
    <w:semiHidden/>
    <w:rsid w:val="00C878AB"/>
    <w:rPr>
      <w:sz w:val="22"/>
      <w:szCs w:val="22"/>
      <w:lang w:val="en-GB"/>
    </w:rPr>
  </w:style>
  <w:style w:type="paragraph" w:customStyle="1" w:styleId="Example">
    <w:name w:val="Example"/>
    <w:basedOn w:val="Normal"/>
    <w:link w:val="ExampleChar"/>
    <w:qFormat/>
    <w:rsid w:val="00396685"/>
    <w:rPr>
      <w:sz w:val="20"/>
      <w:szCs w:val="20"/>
    </w:rPr>
  </w:style>
  <w:style w:type="character" w:customStyle="1" w:styleId="ExampleChar">
    <w:name w:val="Example Char"/>
    <w:basedOn w:val="DefaultParagraphFont"/>
    <w:link w:val="Example"/>
    <w:rsid w:val="00396685"/>
    <w:rPr>
      <w:lang w:val="en-GB"/>
    </w:rPr>
  </w:style>
  <w:style w:type="paragraph" w:customStyle="1" w:styleId="Note">
    <w:name w:val="Note"/>
    <w:basedOn w:val="Normal"/>
    <w:link w:val="NoteChar"/>
    <w:qFormat/>
    <w:rsid w:val="00E014A1"/>
    <w:pPr>
      <w:spacing w:after="240"/>
    </w:pPr>
    <w:rPr>
      <w:sz w:val="20"/>
      <w:szCs w:val="20"/>
    </w:rPr>
  </w:style>
  <w:style w:type="character" w:customStyle="1" w:styleId="NoteChar">
    <w:name w:val="Note Char"/>
    <w:basedOn w:val="DefaultParagraphFont"/>
    <w:link w:val="Note"/>
    <w:rsid w:val="00E014A1"/>
    <w:rPr>
      <w:lang w:val="en-GB"/>
    </w:rPr>
  </w:style>
  <w:style w:type="paragraph" w:customStyle="1" w:styleId="FigureTitle">
    <w:name w:val="Figure Title"/>
    <w:basedOn w:val="ListParagraph"/>
    <w:link w:val="FigureTitleChar"/>
    <w:qFormat/>
    <w:rsid w:val="00151B6D"/>
    <w:pPr>
      <w:numPr>
        <w:numId w:val="7"/>
      </w:numPr>
      <w:jc w:val="center"/>
    </w:pPr>
    <w:rPr>
      <w:b/>
      <w:bCs/>
    </w:rPr>
  </w:style>
  <w:style w:type="character" w:customStyle="1" w:styleId="FigureTitleChar">
    <w:name w:val="Figure Title Char"/>
    <w:basedOn w:val="ListParagraphChar"/>
    <w:link w:val="FigureTitle"/>
    <w:rsid w:val="00151B6D"/>
    <w:rPr>
      <w:b/>
      <w:bCs/>
      <w:sz w:val="22"/>
      <w:szCs w:val="22"/>
      <w:lang w:val="en-GB"/>
    </w:rPr>
  </w:style>
  <w:style w:type="paragraph" w:customStyle="1" w:styleId="AnnexFigureTitle">
    <w:name w:val="Annex Figure Title"/>
    <w:basedOn w:val="Normal"/>
    <w:link w:val="AnnexFigureTitleChar"/>
    <w:qFormat/>
    <w:rsid w:val="00151B6D"/>
    <w:pPr>
      <w:numPr>
        <w:numId w:val="4"/>
      </w:numPr>
      <w:jc w:val="center"/>
    </w:pPr>
    <w:rPr>
      <w:b/>
      <w:bCs/>
    </w:rPr>
  </w:style>
  <w:style w:type="character" w:customStyle="1" w:styleId="AnnexFigureTitleChar">
    <w:name w:val="Annex Figure Title Char"/>
    <w:basedOn w:val="DefaultParagraphFont"/>
    <w:link w:val="AnnexFigureTitle"/>
    <w:rsid w:val="00151B6D"/>
    <w:rPr>
      <w:b/>
      <w:bCs/>
      <w:sz w:val="22"/>
      <w:szCs w:val="22"/>
      <w:lang w:val="en-GB"/>
    </w:rPr>
  </w:style>
  <w:style w:type="paragraph" w:customStyle="1" w:styleId="AnnexTableTitle">
    <w:name w:val="Annex Table Title"/>
    <w:basedOn w:val="ListParagraph"/>
    <w:link w:val="AnnexTableTitleChar"/>
    <w:qFormat/>
    <w:rsid w:val="00C878AB"/>
    <w:pPr>
      <w:keepNext/>
      <w:pageBreakBefore/>
      <w:numPr>
        <w:numId w:val="5"/>
      </w:numPr>
      <w:jc w:val="center"/>
    </w:pPr>
    <w:rPr>
      <w:b/>
    </w:rPr>
  </w:style>
  <w:style w:type="character" w:customStyle="1" w:styleId="AnnexTableTitleChar">
    <w:name w:val="Annex Table Title Char"/>
    <w:basedOn w:val="ListParagraphChar"/>
    <w:link w:val="AnnexTableTitle"/>
    <w:rsid w:val="00C878AB"/>
    <w:rPr>
      <w:b/>
      <w:sz w:val="22"/>
      <w:szCs w:val="22"/>
      <w:lang w:val="en-GB"/>
    </w:rPr>
  </w:style>
  <w:style w:type="paragraph" w:customStyle="1" w:styleId="Tabletitle">
    <w:name w:val="Table title"/>
    <w:basedOn w:val="ListParagraph"/>
    <w:link w:val="TabletitleChar"/>
    <w:qFormat/>
    <w:rsid w:val="00426C8C"/>
    <w:pPr>
      <w:numPr>
        <w:numId w:val="6"/>
      </w:numPr>
      <w:jc w:val="center"/>
    </w:pPr>
    <w:rPr>
      <w:b/>
      <w:bCs/>
      <w:lang w:val="fr-CH"/>
    </w:rPr>
  </w:style>
  <w:style w:type="character" w:customStyle="1" w:styleId="TabletitleChar">
    <w:name w:val="Table title Char"/>
    <w:basedOn w:val="ListParagraphChar"/>
    <w:link w:val="Tabletitle"/>
    <w:rsid w:val="00426C8C"/>
    <w:rPr>
      <w:b/>
      <w:bCs/>
      <w:sz w:val="22"/>
      <w:szCs w:val="22"/>
      <w:lang w:val="fr-CH"/>
    </w:rPr>
  </w:style>
  <w:style w:type="character" w:customStyle="1" w:styleId="UnresolvedMention">
    <w:name w:val="Unresolved Mention"/>
    <w:basedOn w:val="DefaultParagraphFont"/>
    <w:uiPriority w:val="99"/>
    <w:semiHidden/>
    <w:unhideWhenUsed/>
    <w:rsid w:val="004D3DEB"/>
    <w:rPr>
      <w:color w:val="605E5C"/>
      <w:shd w:val="clear" w:color="auto" w:fill="E1DFDD"/>
    </w:rPr>
  </w:style>
  <w:style w:type="paragraph" w:styleId="FootnoteText">
    <w:name w:val="footnote text"/>
    <w:basedOn w:val="Normal"/>
    <w:link w:val="FootnoteTextChar"/>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ootnoteTextChar">
    <w:name w:val="Footnote Text Char"/>
    <w:basedOn w:val="DefaultParagraphFont"/>
    <w:link w:val="FootnoteText"/>
    <w:semiHidden/>
    <w:rsid w:val="00FC68DB"/>
    <w:rPr>
      <w:rFonts w:ascii="Calibri" w:eastAsia="Times New Roman" w:hAnsi="Calibri"/>
      <w:lang w:eastAsia="x-none"/>
    </w:rPr>
  </w:style>
  <w:style w:type="character" w:styleId="FootnoteReference">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ListBullet">
    <w:name w:val="List Bullet"/>
    <w:basedOn w:val="Normal"/>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ListBullet2">
    <w:name w:val="List Bullet 2"/>
    <w:basedOn w:val="Normal"/>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ListBullet3">
    <w:name w:val="List Bullet 3"/>
    <w:basedOn w:val="Normal"/>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Normal"/>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Bibliography">
    <w:name w:val="Bibliography"/>
    <w:basedOn w:val="Normal"/>
    <w:link w:val="BibliographyChar"/>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BibliographyChar">
    <w:name w:val="Bibliography Char"/>
    <w:link w:val="Bibliography"/>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Strong">
    <w:name w:val="Strong"/>
    <w:uiPriority w:val="22"/>
    <w:qFormat/>
    <w:rsid w:val="00FC68DB"/>
    <w:rPr>
      <w:b/>
      <w:bCs/>
    </w:rPr>
  </w:style>
  <w:style w:type="paragraph" w:customStyle="1" w:styleId="Imported">
    <w:name w:val="Imported"/>
    <w:basedOn w:val="Normal"/>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TableNormal"/>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PageNumber">
    <w:name w:val="page number"/>
    <w:basedOn w:val="DefaultParagraphFont"/>
    <w:rsid w:val="00FC68DB"/>
  </w:style>
  <w:style w:type="paragraph" w:customStyle="1" w:styleId="Important">
    <w:name w:val="Important"/>
    <w:basedOn w:val="Normal"/>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cumentMap">
    <w:name w:val="Document Map"/>
    <w:basedOn w:val="Normal"/>
    <w:link w:val="DocumentMapChar"/>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cumentMapChar">
    <w:name w:val="Document Map Char"/>
    <w:basedOn w:val="DefaultParagraphFont"/>
    <w:link w:val="DocumentMap"/>
    <w:semiHidden/>
    <w:rsid w:val="00FC68DB"/>
    <w:rPr>
      <w:rFonts w:ascii="Tahoma" w:eastAsia="Times New Roman" w:hAnsi="Tahoma" w:cs="Tahoma"/>
      <w:shd w:val="clear" w:color="auto" w:fill="000080"/>
      <w:lang w:eastAsia="de-DE"/>
    </w:rPr>
  </w:style>
  <w:style w:type="paragraph" w:customStyle="1" w:styleId="XMLCode">
    <w:name w:val="XML Code"/>
    <w:basedOn w:val="Normal"/>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TOC4">
    <w:name w:val="toc 4"/>
    <w:basedOn w:val="Normal"/>
    <w:next w:val="Normal"/>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TOC5">
    <w:name w:val="toc 5"/>
    <w:basedOn w:val="Normal"/>
    <w:next w:val="Normal"/>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TOC6">
    <w:name w:val="toc 6"/>
    <w:basedOn w:val="Normal"/>
    <w:next w:val="Normal"/>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TOC7">
    <w:name w:val="toc 7"/>
    <w:basedOn w:val="Normal"/>
    <w:next w:val="Normal"/>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TOC8">
    <w:name w:val="toc 8"/>
    <w:basedOn w:val="Normal"/>
    <w:next w:val="Normal"/>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TOC9">
    <w:name w:val="toc 9"/>
    <w:basedOn w:val="Normal"/>
    <w:next w:val="Normal"/>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CommentReference">
    <w:name w:val="annotation reference"/>
    <w:rsid w:val="00FC68DB"/>
    <w:rPr>
      <w:sz w:val="16"/>
      <w:szCs w:val="16"/>
    </w:rPr>
  </w:style>
  <w:style w:type="paragraph" w:styleId="CommentText">
    <w:name w:val="annotation text"/>
    <w:basedOn w:val="Normal"/>
    <w:link w:val="CommentTextChar"/>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CommentTextChar">
    <w:name w:val="Comment Text Char"/>
    <w:basedOn w:val="DefaultParagraphFont"/>
    <w:link w:val="CommentText"/>
    <w:rsid w:val="00FC68DB"/>
    <w:rPr>
      <w:rFonts w:ascii="Calibri" w:eastAsia="Times New Roman" w:hAnsi="Calibri"/>
      <w:lang w:eastAsia="x-none"/>
    </w:rPr>
  </w:style>
  <w:style w:type="paragraph" w:styleId="CommentSubject">
    <w:name w:val="annotation subject"/>
    <w:basedOn w:val="CommentText"/>
    <w:next w:val="CommentText"/>
    <w:link w:val="CommentSubjectChar"/>
    <w:rsid w:val="00FC68DB"/>
    <w:rPr>
      <w:b/>
      <w:bCs/>
    </w:rPr>
  </w:style>
  <w:style w:type="character" w:customStyle="1" w:styleId="CommentSubjectChar">
    <w:name w:val="Comment Subject Char"/>
    <w:basedOn w:val="CommentTextChar"/>
    <w:link w:val="CommentSubject"/>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Bibliography"/>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TOCHeading">
    <w:name w:val="TOC Heading"/>
    <w:basedOn w:val="Heading1"/>
    <w:next w:val="Normal"/>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Normal"/>
    <w:qFormat/>
    <w:rsid w:val="00FC68DB"/>
    <w:pPr>
      <w:tabs>
        <w:tab w:val="clear" w:pos="403"/>
      </w:tabs>
      <w:spacing w:line="240" w:lineRule="auto"/>
      <w:jc w:val="left"/>
    </w:pPr>
    <w:rPr>
      <w:rFonts w:ascii="Calibri" w:eastAsia="Times New Roman" w:hAnsi="Calibri"/>
      <w:szCs w:val="24"/>
      <w:lang w:val="en-US" w:eastAsia="de-DE"/>
    </w:rPr>
  </w:style>
  <w:style w:type="paragraph" w:styleId="HTMLPreformatted">
    <w:name w:val="HTML Preformatted"/>
    <w:basedOn w:val="Normal"/>
    <w:link w:val="HTMLPreformattedChar"/>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PreformattedChar">
    <w:name w:val="HTML Preformatted Char"/>
    <w:basedOn w:val="DefaultParagraphFont"/>
    <w:link w:val="HTMLPreformatted"/>
    <w:uiPriority w:val="99"/>
    <w:rsid w:val="00FC68DB"/>
    <w:rPr>
      <w:rFonts w:ascii="Courier New" w:eastAsia="Times New Roman" w:hAnsi="Courier New"/>
      <w:lang w:val="x-none" w:eastAsia="x-none"/>
    </w:rPr>
  </w:style>
  <w:style w:type="character" w:customStyle="1" w:styleId="atn">
    <w:name w:val="atn"/>
    <w:rsid w:val="00FC68DB"/>
  </w:style>
  <w:style w:type="paragraph" w:styleId="TableofFigures">
    <w:name w:val="table of figures"/>
    <w:basedOn w:val="Normal"/>
    <w:next w:val="Normal"/>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Text">
    <w:name w:val="endnote text"/>
    <w:basedOn w:val="Normal"/>
    <w:link w:val="EndnoteTextChar"/>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TextChar">
    <w:name w:val="Endnote Text Char"/>
    <w:basedOn w:val="DefaultParagraphFont"/>
    <w:link w:val="EndnoteText"/>
    <w:rsid w:val="00FC68DB"/>
    <w:rPr>
      <w:rFonts w:ascii="Calibri" w:eastAsia="Times New Roman" w:hAnsi="Calibri"/>
      <w:lang w:val="x-none" w:eastAsia="de-DE"/>
    </w:rPr>
  </w:style>
  <w:style w:type="character" w:styleId="EndnoteReference">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Heading1"/>
    <w:next w:val="Normal"/>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Heading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TableNormal"/>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PlainText">
    <w:name w:val="Plain Text"/>
    <w:basedOn w:val="Normal"/>
    <w:link w:val="PlainTextChar"/>
    <w:uiPriority w:val="99"/>
    <w:unhideWhenUsed/>
    <w:rsid w:val="00FC68DB"/>
    <w:pPr>
      <w:tabs>
        <w:tab w:val="clear" w:pos="403"/>
      </w:tabs>
      <w:spacing w:after="0" w:line="240" w:lineRule="auto"/>
      <w:jc w:val="left"/>
    </w:pPr>
    <w:rPr>
      <w:rFonts w:ascii="Calibri" w:hAnsi="Calibri"/>
      <w:szCs w:val="21"/>
      <w:lang w:val="x-none"/>
    </w:rPr>
  </w:style>
  <w:style w:type="character" w:customStyle="1" w:styleId="PlainTextChar">
    <w:name w:val="Plain Text Char"/>
    <w:basedOn w:val="DefaultParagraphFont"/>
    <w:link w:val="PlainText"/>
    <w:uiPriority w:val="99"/>
    <w:rsid w:val="00FC68DB"/>
    <w:rPr>
      <w:rFonts w:ascii="Calibri" w:hAnsi="Calibri"/>
      <w:sz w:val="22"/>
      <w:szCs w:val="21"/>
      <w:lang w:val="x-none"/>
    </w:rPr>
  </w:style>
  <w:style w:type="character" w:customStyle="1" w:styleId="hps">
    <w:name w:val="hps"/>
    <w:basedOn w:val="DefaultParagraphFont"/>
    <w:rsid w:val="00FC68DB"/>
  </w:style>
  <w:style w:type="character" w:styleId="Emphasis">
    <w:name w:val="Emphasis"/>
    <w:basedOn w:val="DefaultParagraphFont"/>
    <w:uiPriority w:val="20"/>
    <w:qFormat/>
    <w:rsid w:val="00FC68DB"/>
    <w:rPr>
      <w:i/>
      <w:iCs/>
    </w:rPr>
  </w:style>
  <w:style w:type="paragraph" w:customStyle="1" w:styleId="elementdeftype">
    <w:name w:val="element def type"/>
    <w:basedOn w:val="Normal"/>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DefaultParagraphFon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DefaultParagraphFont"/>
    <w:rsid w:val="00FC68DB"/>
  </w:style>
  <w:style w:type="character" w:customStyle="1" w:styleId="NichtaufgelsteErwhnung1">
    <w:name w:val="Nicht aufgelöste Erwähnung1"/>
    <w:basedOn w:val="DefaultParagraphFont"/>
    <w:uiPriority w:val="99"/>
    <w:semiHidden/>
    <w:unhideWhenUsed/>
    <w:rsid w:val="00FC68DB"/>
    <w:rPr>
      <w:color w:val="605E5C"/>
      <w:shd w:val="clear" w:color="auto" w:fill="E1DFDD"/>
    </w:rPr>
  </w:style>
  <w:style w:type="character" w:customStyle="1" w:styleId="NichtaufgelsteErwhnung2">
    <w:name w:val="Nicht aufgelöste Erwähnung2"/>
    <w:basedOn w:val="DefaultParagraphFont"/>
    <w:uiPriority w:val="99"/>
    <w:semiHidden/>
    <w:unhideWhenUsed/>
    <w:rsid w:val="00FC68DB"/>
    <w:rPr>
      <w:color w:val="605E5C"/>
      <w:shd w:val="clear" w:color="auto" w:fill="E1DFDD"/>
    </w:rPr>
  </w:style>
  <w:style w:type="character" w:customStyle="1" w:styleId="NichtaufgelsteErwhnung3">
    <w:name w:val="Nicht aufgelöste Erwähnung3"/>
    <w:basedOn w:val="DefaultParagraphFont"/>
    <w:uiPriority w:val="99"/>
    <w:semiHidden/>
    <w:unhideWhenUsed/>
    <w:rsid w:val="00FC68DB"/>
    <w:rPr>
      <w:color w:val="605E5C"/>
      <w:shd w:val="clear" w:color="auto" w:fill="E1DFDD"/>
    </w:rPr>
  </w:style>
  <w:style w:type="character" w:customStyle="1" w:styleId="NichtaufgelsteErwhnung4">
    <w:name w:val="Nicht aufgelöste Erwähnung4"/>
    <w:basedOn w:val="DefaultParagraphFont"/>
    <w:uiPriority w:val="99"/>
    <w:semiHidden/>
    <w:unhideWhenUsed/>
    <w:rsid w:val="00FC68DB"/>
    <w:rPr>
      <w:color w:val="605E5C"/>
      <w:shd w:val="clear" w:color="auto" w:fill="E1DFDD"/>
    </w:rPr>
  </w:style>
  <w:style w:type="character" w:styleId="HTMLCode">
    <w:name w:val="HTML Code"/>
    <w:basedOn w:val="DefaultParagraphFon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DefaultParagraphFont"/>
    <w:uiPriority w:val="99"/>
    <w:semiHidden/>
    <w:unhideWhenUsed/>
    <w:rsid w:val="00FC68DB"/>
    <w:rPr>
      <w:color w:val="605E5C"/>
      <w:shd w:val="clear" w:color="auto" w:fill="E1DFDD"/>
    </w:rPr>
  </w:style>
  <w:style w:type="character" w:customStyle="1" w:styleId="NichtaufgelsteErwhnung6">
    <w:name w:val="Nicht aufgelöste Erwähnung6"/>
    <w:basedOn w:val="DefaultParagraphFont"/>
    <w:uiPriority w:val="99"/>
    <w:semiHidden/>
    <w:unhideWhenUsed/>
    <w:rsid w:val="00FC68DB"/>
    <w:rPr>
      <w:color w:val="605E5C"/>
      <w:shd w:val="clear" w:color="auto" w:fill="E1DFDD"/>
    </w:rPr>
  </w:style>
  <w:style w:type="character" w:customStyle="1" w:styleId="NichtaufgelsteErwhnung7">
    <w:name w:val="Nicht aufgelöste Erwähnung7"/>
    <w:basedOn w:val="DefaultParagraphFont"/>
    <w:uiPriority w:val="99"/>
    <w:semiHidden/>
    <w:unhideWhenUsed/>
    <w:rsid w:val="00FC68DB"/>
    <w:rPr>
      <w:color w:val="605E5C"/>
      <w:shd w:val="clear" w:color="auto" w:fill="E1DFDD"/>
    </w:rPr>
  </w:style>
  <w:style w:type="paragraph" w:styleId="Revision">
    <w:name w:val="Revision"/>
    <w:hidden/>
    <w:uiPriority w:val="99"/>
    <w:semiHidden/>
    <w:rsid w:val="008D5FCC"/>
    <w:rPr>
      <w:sz w:val="22"/>
      <w:szCs w:val="22"/>
      <w:lang w:val="en-GB"/>
    </w:rPr>
  </w:style>
  <w:style w:type="character" w:customStyle="1" w:styleId="js-issue-title">
    <w:name w:val="js-issue-title"/>
    <w:basedOn w:val="DefaultParagraphFont"/>
    <w:rsid w:val="00316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footer" Target="footer3.xml"/><Relationship Id="rId42" Type="http://schemas.openxmlformats.org/officeDocument/2006/relationships/hyperlink" Target="http://www.stanleyengineeredfastening.com/brands/pop/rivets/selection-factors" TargetMode="External"/><Relationship Id="rId63" Type="http://schemas.openxmlformats.org/officeDocument/2006/relationships/image" Target="media/image32.png"/><Relationship Id="rId84" Type="http://schemas.openxmlformats.org/officeDocument/2006/relationships/image" Target="media/image44.png"/><Relationship Id="rId138" Type="http://schemas.openxmlformats.org/officeDocument/2006/relationships/image" Target="media/image88.png"/><Relationship Id="rId159" Type="http://schemas.openxmlformats.org/officeDocument/2006/relationships/image" Target="media/image107.png"/><Relationship Id="rId170" Type="http://schemas.openxmlformats.org/officeDocument/2006/relationships/image" Target="media/image115.png"/><Relationship Id="rId191" Type="http://schemas.openxmlformats.org/officeDocument/2006/relationships/image" Target="media/image129.png"/><Relationship Id="rId205" Type="http://schemas.openxmlformats.org/officeDocument/2006/relationships/theme" Target="theme/theme1.xml"/><Relationship Id="rId107" Type="http://schemas.openxmlformats.org/officeDocument/2006/relationships/image" Target="media/image60.png"/><Relationship Id="rId11" Type="http://schemas.openxmlformats.org/officeDocument/2006/relationships/endnotes" Target="endnotes.xml"/><Relationship Id="rId32" Type="http://schemas.openxmlformats.org/officeDocument/2006/relationships/hyperlink" Target="http://en.wikipedia.org/wiki/ISO_8601" TargetMode="External"/><Relationship Id="rId53" Type="http://schemas.openxmlformats.org/officeDocument/2006/relationships/image" Target="media/image23.png"/><Relationship Id="rId74" Type="http://schemas.openxmlformats.org/officeDocument/2006/relationships/image" Target="media/image40.png"/><Relationship Id="rId128" Type="http://schemas.openxmlformats.org/officeDocument/2006/relationships/image" Target="media/image78.png"/><Relationship Id="rId149" Type="http://schemas.openxmlformats.org/officeDocument/2006/relationships/image" Target="media/image99.wmf"/><Relationship Id="rId5" Type="http://schemas.openxmlformats.org/officeDocument/2006/relationships/numbering" Target="numbering.xml"/><Relationship Id="rId95" Type="http://schemas.openxmlformats.org/officeDocument/2006/relationships/image" Target="media/image52.gif"/><Relationship Id="rId160" Type="http://schemas.openxmlformats.org/officeDocument/2006/relationships/image" Target="media/image108.wmf"/><Relationship Id="rId181" Type="http://schemas.openxmlformats.org/officeDocument/2006/relationships/image" Target="media/image120.png"/><Relationship Id="rId22" Type="http://schemas.openxmlformats.org/officeDocument/2006/relationships/footer" Target="footer4.xml"/><Relationship Id="rId43" Type="http://schemas.openxmlformats.org/officeDocument/2006/relationships/image" Target="media/image14.png"/><Relationship Id="rId64" Type="http://schemas.openxmlformats.org/officeDocument/2006/relationships/image" Target="media/image33.png"/><Relationship Id="rId118" Type="http://schemas.openxmlformats.org/officeDocument/2006/relationships/image" Target="media/image68.jpeg"/><Relationship Id="rId139" Type="http://schemas.openxmlformats.org/officeDocument/2006/relationships/image" Target="media/image89.png"/><Relationship Id="rId85" Type="http://schemas.openxmlformats.org/officeDocument/2006/relationships/image" Target="media/image45.png"/><Relationship Id="rId150" Type="http://schemas.openxmlformats.org/officeDocument/2006/relationships/oleObject" Target="embeddings/oleObject2.bin"/><Relationship Id="rId192" Type="http://schemas.openxmlformats.org/officeDocument/2006/relationships/image" Target="media/image130.png"/><Relationship Id="rId206" Type="http://schemas.microsoft.com/office/2011/relationships/people" Target="people.xml"/><Relationship Id="rId12" Type="http://schemas.openxmlformats.org/officeDocument/2006/relationships/header" Target="header1.xml"/><Relationship Id="rId33" Type="http://schemas.openxmlformats.org/officeDocument/2006/relationships/comments" Target="comments.xml"/><Relationship Id="rId108" Type="http://schemas.openxmlformats.org/officeDocument/2006/relationships/image" Target="media/image61.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http://upload.wikimedia.org/wikipedia/commons/thumb/6/61/Screw_head_types.svg/400px-Screw_head_types.svg.png" TargetMode="External"/><Relationship Id="rId96" Type="http://schemas.openxmlformats.org/officeDocument/2006/relationships/image" Target="media/image53.png"/><Relationship Id="rId140" Type="http://schemas.openxmlformats.org/officeDocument/2006/relationships/image" Target="media/image90.png"/><Relationship Id="rId161" Type="http://schemas.openxmlformats.org/officeDocument/2006/relationships/oleObject" Target="embeddings/oleObject4.bin"/><Relationship Id="rId182" Type="http://schemas.openxmlformats.org/officeDocument/2006/relationships/oleObject" Target="embeddings/oleObject9.bin"/><Relationship Id="rId6" Type="http://schemas.openxmlformats.org/officeDocument/2006/relationships/styles" Target="styles.xml"/><Relationship Id="rId23" Type="http://schemas.openxmlformats.org/officeDocument/2006/relationships/hyperlink" Target="https://www.iso.org/obp" TargetMode="External"/><Relationship Id="rId119" Type="http://schemas.openxmlformats.org/officeDocument/2006/relationships/image" Target="media/image69.jpeg"/><Relationship Id="rId44" Type="http://schemas.openxmlformats.org/officeDocument/2006/relationships/image" Target="media/image15.png"/><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80.png"/><Relationship Id="rId151" Type="http://schemas.openxmlformats.org/officeDocument/2006/relationships/image" Target="media/image100.png"/><Relationship Id="rId193" Type="http://schemas.openxmlformats.org/officeDocument/2006/relationships/image" Target="media/image131.png"/><Relationship Id="rId207" Type="http://schemas.microsoft.com/office/2011/relationships/commentsExtended" Target="commentsExtended.xml"/><Relationship Id="rId13" Type="http://schemas.openxmlformats.org/officeDocument/2006/relationships/footer" Target="footer1.xml"/><Relationship Id="rId109" Type="http://schemas.openxmlformats.org/officeDocument/2006/relationships/image" Target="media/image62.png"/><Relationship Id="rId34" Type="http://schemas.openxmlformats.org/officeDocument/2006/relationships/image" Target="media/image7.png"/><Relationship Id="rId55" Type="http://schemas.openxmlformats.org/officeDocument/2006/relationships/image" Target="media/image25.png"/><Relationship Id="rId76" Type="http://schemas.openxmlformats.org/officeDocument/2006/relationships/hyperlink" Target="http://commons.wikimedia.org/wiki/File:Screw_head_types.svg" TargetMode="External"/><Relationship Id="rId97" Type="http://schemas.openxmlformats.org/officeDocument/2006/relationships/image" Target="media/image54.png"/><Relationship Id="rId120" Type="http://schemas.openxmlformats.org/officeDocument/2006/relationships/image" Target="media/image70.jpeg"/><Relationship Id="rId141" Type="http://schemas.openxmlformats.org/officeDocument/2006/relationships/image" Target="media/image91.png"/><Relationship Id="rId7" Type="http://schemas.microsoft.com/office/2007/relationships/stylesWithEffects" Target="stylesWithEffects.xml"/><Relationship Id="rId162" Type="http://schemas.openxmlformats.org/officeDocument/2006/relationships/image" Target="media/image109.png"/><Relationship Id="rId183" Type="http://schemas.openxmlformats.org/officeDocument/2006/relationships/image" Target="media/image121.png"/><Relationship Id="rId24" Type="http://schemas.openxmlformats.org/officeDocument/2006/relationships/hyperlink" Target="https://www.electropedia.org/" TargetMode="External"/><Relationship Id="rId40" Type="http://schemas.openxmlformats.org/officeDocument/2006/relationships/image" Target="media/image12.gif"/><Relationship Id="rId45" Type="http://schemas.openxmlformats.org/officeDocument/2006/relationships/image" Target="media/image16.png"/><Relationship Id="rId66" Type="http://schemas.openxmlformats.org/officeDocument/2006/relationships/hyperlink" Target="https://www.google.com.ar/patents/EP0967044A2?cl=en&amp;hl=de" TargetMode="External"/><Relationship Id="rId87" Type="http://schemas.openxmlformats.org/officeDocument/2006/relationships/image" Target="media/image47.png"/><Relationship Id="rId110" Type="http://schemas.openxmlformats.org/officeDocument/2006/relationships/image" Target="media/image63.jpeg"/><Relationship Id="rId115" Type="http://schemas.openxmlformats.org/officeDocument/2006/relationships/image" Target="media/image65.jpe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5.png"/><Relationship Id="rId178" Type="http://schemas.openxmlformats.org/officeDocument/2006/relationships/image" Target="media/image118.png"/><Relationship Id="rId61" Type="http://schemas.openxmlformats.org/officeDocument/2006/relationships/hyperlink" Target="http://www.rivet.com/Catalog_CompleteVersion/ImpactOnly-2-03-12.pdf" TargetMode="External"/><Relationship Id="rId82" Type="http://schemas.openxmlformats.org/officeDocument/2006/relationships/hyperlink" Target="https://en.wikipedia.org/wiki/Parameter" TargetMode="External"/><Relationship Id="rId152" Type="http://schemas.openxmlformats.org/officeDocument/2006/relationships/image" Target="media/image101.png"/><Relationship Id="rId194" Type="http://schemas.openxmlformats.org/officeDocument/2006/relationships/image" Target="media/image132.png"/><Relationship Id="rId199" Type="http://schemas.openxmlformats.org/officeDocument/2006/relationships/hyperlink" Target="http://www.vda.de/de/publikationen/publikationen_downloads/index.html" TargetMode="External"/><Relationship Id="rId203" Type="http://schemas.openxmlformats.org/officeDocument/2006/relationships/footer" Target="footer6.xml"/><Relationship Id="rId208" Type="http://schemas.microsoft.com/office/2016/09/relationships/commentsIds" Target="commentsIds.xml"/><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hyperlink" Target="http://en.wikipedia.org/wiki/en:Creative_Commons" TargetMode="External"/><Relationship Id="rId100" Type="http://schemas.openxmlformats.org/officeDocument/2006/relationships/hyperlink" Target="http://www.emersonindustrial.com/en-US/documentcenter/BransonUltrasonics/Plastic%20Joining/Non-Ultrasonics/Thermal%20Staking%20Design%20Guide%20pgs.pdf" TargetMode="External"/><Relationship Id="rId105" Type="http://schemas.openxmlformats.org/officeDocument/2006/relationships/hyperlink" Target="http://commons.wikimedia.org/wiki/File:Circlips_interieur.png" TargetMode="External"/><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oleObject" Target="embeddings/oleObject6.bin"/><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8.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1.jpeg"/><Relationship Id="rId142" Type="http://schemas.openxmlformats.org/officeDocument/2006/relationships/image" Target="media/image92.png"/><Relationship Id="rId163" Type="http://schemas.openxmlformats.org/officeDocument/2006/relationships/image" Target="media/image110.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7.png"/><Relationship Id="rId67" Type="http://schemas.openxmlformats.org/officeDocument/2006/relationships/image" Target="media/image35.png"/><Relationship Id="rId116" Type="http://schemas.openxmlformats.org/officeDocument/2006/relationships/image" Target="media/image66.jpeg"/><Relationship Id="rId137" Type="http://schemas.openxmlformats.org/officeDocument/2006/relationships/image" Target="media/image87.png"/><Relationship Id="rId158" Type="http://schemas.openxmlformats.org/officeDocument/2006/relationships/image" Target="media/image106.png"/><Relationship Id="rId20" Type="http://schemas.openxmlformats.org/officeDocument/2006/relationships/header" Target="header3.xml"/><Relationship Id="rId41" Type="http://schemas.openxmlformats.org/officeDocument/2006/relationships/image" Target="media/image13.jpeg"/><Relationship Id="rId62" Type="http://schemas.openxmlformats.org/officeDocument/2006/relationships/image" Target="media/image31.png"/><Relationship Id="rId83" Type="http://schemas.openxmlformats.org/officeDocument/2006/relationships/image" Target="media/image43.png"/><Relationship Id="rId88" Type="http://schemas.openxmlformats.org/officeDocument/2006/relationships/hyperlink" Target="http://en.wikipedia.org/wiki/Friction_drilling" TargetMode="External"/><Relationship Id="rId111" Type="http://schemas.openxmlformats.org/officeDocument/2006/relationships/hyperlink" Target="http://www.boellhoff.de/files/jpg2/RIVTAC-Alu-Hybrid-low.jpg" TargetMode="External"/><Relationship Id="rId132" Type="http://schemas.openxmlformats.org/officeDocument/2006/relationships/image" Target="media/image82.png"/><Relationship Id="rId153" Type="http://schemas.openxmlformats.org/officeDocument/2006/relationships/oleObject" Target="embeddings/oleObject3.bin"/><Relationship Id="rId179" Type="http://schemas.openxmlformats.org/officeDocument/2006/relationships/oleObject" Target="embeddings/oleObject8.bin"/><Relationship Id="rId195" Type="http://schemas.openxmlformats.org/officeDocument/2006/relationships/image" Target="media/image133.png"/><Relationship Id="rId209" Type="http://schemas.microsoft.com/office/2018/08/relationships/commentsExtensible" Target="commentsExtensible.xml"/><Relationship Id="rId190" Type="http://schemas.openxmlformats.org/officeDocument/2006/relationships/image" Target="media/image128.png"/><Relationship Id="rId204" Type="http://schemas.openxmlformats.org/officeDocument/2006/relationships/fontTable" Target="fontTable.xml"/><Relationship Id="rId15" Type="http://schemas.openxmlformats.org/officeDocument/2006/relationships/hyperlink" Target="https://www.iso.org/directives-and-policies.html" TargetMode="Externa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7.png"/><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2.png"/><Relationship Id="rId73" Type="http://schemas.openxmlformats.org/officeDocument/2006/relationships/image" Target="media/image39.png"/><Relationship Id="rId78" Type="http://schemas.openxmlformats.org/officeDocument/2006/relationships/hyperlink" Target="http://creativecommons.org/licenses/by-sa/3.0/deed.en"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hyperlink" Target="https://upload.wikimedia.org/wikipedia/commons/0/03/Hairpin_clip.png" TargetMode="External"/><Relationship Id="rId122" Type="http://schemas.openxmlformats.org/officeDocument/2006/relationships/image" Target="media/image72.jpe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oleObject" Target="embeddings/oleObject5.bin"/><Relationship Id="rId169" Type="http://schemas.openxmlformats.org/officeDocument/2006/relationships/image" Target="media/image114.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9.png"/><Relationship Id="rId26" Type="http://schemas.openxmlformats.org/officeDocument/2006/relationships/image" Target="media/image2.png"/><Relationship Id="rId47" Type="http://schemas.openxmlformats.org/officeDocument/2006/relationships/image" Target="media/image18.png"/><Relationship Id="rId68" Type="http://schemas.openxmlformats.org/officeDocument/2006/relationships/image" Target="media/image36.png"/><Relationship Id="rId89" Type="http://schemas.openxmlformats.org/officeDocument/2006/relationships/hyperlink" Target="http://www.unique-design.co.uk/flow-drilling/" TargetMode="External"/><Relationship Id="rId112" Type="http://schemas.openxmlformats.org/officeDocument/2006/relationships/image" Target="media/image64.png"/><Relationship Id="rId133" Type="http://schemas.openxmlformats.org/officeDocument/2006/relationships/image" Target="media/image83.png"/><Relationship Id="rId154" Type="http://schemas.openxmlformats.org/officeDocument/2006/relationships/image" Target="media/image102.png"/><Relationship Id="rId175" Type="http://schemas.openxmlformats.org/officeDocument/2006/relationships/image" Target="media/image116.png"/><Relationship Id="rId196" Type="http://schemas.openxmlformats.org/officeDocument/2006/relationships/image" Target="media/image134.png"/><Relationship Id="rId200" Type="http://schemas.openxmlformats.org/officeDocument/2006/relationships/hyperlink" Target="https://www.vda.de/de/services/Publikationen/fat-schriftenreihe-286.html" TargetMode="External"/><Relationship Id="rId16" Type="http://schemas.openxmlformats.org/officeDocument/2006/relationships/hyperlink" Target="https://www.iso.org/iso-standards-and-patents.html" TargetMode="Externa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image" Target="media/image73.JPG"/><Relationship Id="rId144" Type="http://schemas.openxmlformats.org/officeDocument/2006/relationships/image" Target="media/image94.png"/><Relationship Id="rId90" Type="http://schemas.openxmlformats.org/officeDocument/2006/relationships/image" Target="media/image48.jpeg"/><Relationship Id="rId165" Type="http://schemas.openxmlformats.org/officeDocument/2006/relationships/image" Target="media/image111.png"/><Relationship Id="rId186" Type="http://schemas.openxmlformats.org/officeDocument/2006/relationships/image" Target="media/image124.png"/><Relationship Id="rId27" Type="http://schemas.openxmlformats.org/officeDocument/2006/relationships/image" Target="media/image3.emf"/><Relationship Id="rId48" Type="http://schemas.openxmlformats.org/officeDocument/2006/relationships/hyperlink" Target="http://www.google.com/patents/US7810231" TargetMode="External"/><Relationship Id="rId69" Type="http://schemas.openxmlformats.org/officeDocument/2006/relationships/hyperlink" Target="https://de.tox-pressotechnik.com/assets/countries/DE/pdf/TOX_Functional_Elements_85_de.pdf" TargetMode="External"/><Relationship Id="rId113" Type="http://schemas.microsoft.com/office/2007/relationships/hdphoto" Target="media/hdphoto1.wdp"/><Relationship Id="rId134" Type="http://schemas.openxmlformats.org/officeDocument/2006/relationships/image" Target="media/image84.png"/><Relationship Id="rId80" Type="http://schemas.openxmlformats.org/officeDocument/2006/relationships/image" Target="media/image42.png"/><Relationship Id="rId155" Type="http://schemas.openxmlformats.org/officeDocument/2006/relationships/image" Target="media/image103.png"/><Relationship Id="rId176" Type="http://schemas.openxmlformats.org/officeDocument/2006/relationships/oleObject" Target="embeddings/oleObject7.bin"/><Relationship Id="rId197" Type="http://schemas.openxmlformats.org/officeDocument/2006/relationships/image" Target="media/image135.png"/><Relationship Id="rId201" Type="http://schemas.openxmlformats.org/officeDocument/2006/relationships/hyperlink" Target="https://www.vda.de/en/services/Publications/Publication.~1654~.html" TargetMode="External"/><Relationship Id="rId17" Type="http://schemas.openxmlformats.org/officeDocument/2006/relationships/hyperlink" Target="https://www.iso.org/foreword-supplementary-information.html" TargetMode="External"/><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hyperlink" Target="http://en.wikipedia.org/wiki/File:Hairpin_clip.png" TargetMode="External"/><Relationship Id="rId124" Type="http://schemas.openxmlformats.org/officeDocument/2006/relationships/image" Target="media/image74.png"/><Relationship Id="rId70" Type="http://schemas.openxmlformats.org/officeDocument/2006/relationships/image" Target="media/image37.png"/><Relationship Id="rId91" Type="http://schemas.openxmlformats.org/officeDocument/2006/relationships/image" Target="media/image49.png"/><Relationship Id="rId145" Type="http://schemas.openxmlformats.org/officeDocument/2006/relationships/image" Target="media/image95.png"/><Relationship Id="rId166" Type="http://schemas.openxmlformats.org/officeDocument/2006/relationships/image" Target="media/image112.png"/><Relationship Id="rId187" Type="http://schemas.openxmlformats.org/officeDocument/2006/relationships/image" Target="media/image125.png"/><Relationship Id="rId1" Type="http://schemas.openxmlformats.org/officeDocument/2006/relationships/customXml" Target="../customXml/item1.xml"/><Relationship Id="rId28" Type="http://schemas.openxmlformats.org/officeDocument/2006/relationships/oleObject" Target="embeddings/oleObject1.bin"/><Relationship Id="rId49" Type="http://schemas.openxmlformats.org/officeDocument/2006/relationships/image" Target="media/image19.png"/><Relationship Id="rId114" Type="http://schemas.openxmlformats.org/officeDocument/2006/relationships/hyperlink" Target="http://www.boellhoff.de" TargetMode="External"/><Relationship Id="rId60" Type="http://schemas.openxmlformats.org/officeDocument/2006/relationships/image" Target="media/image30.png"/><Relationship Id="rId81" Type="http://schemas.openxmlformats.org/officeDocument/2006/relationships/hyperlink" Target="http://upload.wikimedia.org/wikipedia/commons/0/00/Lead_and_pitch.png" TargetMode="External"/><Relationship Id="rId135" Type="http://schemas.openxmlformats.org/officeDocument/2006/relationships/image" Target="media/image85.emf"/><Relationship Id="rId156" Type="http://schemas.openxmlformats.org/officeDocument/2006/relationships/image" Target="media/image104.png"/><Relationship Id="rId177" Type="http://schemas.openxmlformats.org/officeDocument/2006/relationships/image" Target="media/image117.png"/><Relationship Id="rId198" Type="http://schemas.openxmlformats.org/officeDocument/2006/relationships/hyperlink" Target="https://www.vda.de/dam/vda/publications/2020/FAT/xMCF_Pack_V3.1_.zip" TargetMode="External"/><Relationship Id="rId202" Type="http://schemas.openxmlformats.org/officeDocument/2006/relationships/footer" Target="footer5.xml"/><Relationship Id="rId18" Type="http://schemas.openxmlformats.org/officeDocument/2006/relationships/hyperlink" Target="https://www.iso.org/members.html" TargetMode="External"/><Relationship Id="rId39" Type="http://schemas.openxmlformats.org/officeDocument/2006/relationships/hyperlink" Target="http://sfsintecusa.com/files/2011/09/Rivet-Brochure-Feb-2011.pdf" TargetMode="External"/><Relationship Id="rId50" Type="http://schemas.openxmlformats.org/officeDocument/2006/relationships/image" Target="media/image20.png"/><Relationship Id="rId104" Type="http://schemas.openxmlformats.org/officeDocument/2006/relationships/image" Target="media/image58.png"/><Relationship Id="rId125" Type="http://schemas.openxmlformats.org/officeDocument/2006/relationships/image" Target="media/image75.png"/><Relationship Id="rId146" Type="http://schemas.openxmlformats.org/officeDocument/2006/relationships/image" Target="media/image96.png"/><Relationship Id="rId167" Type="http://schemas.openxmlformats.org/officeDocument/2006/relationships/image" Target="media/image113.png"/><Relationship Id="rId188" Type="http://schemas.openxmlformats.org/officeDocument/2006/relationships/image" Target="media/image126.png"/><Relationship Id="rId71" Type="http://schemas.openxmlformats.org/officeDocument/2006/relationships/hyperlink" Target="https://en.wikipedia.org/wiki/Nut_(hardware)" TargetMode="External"/><Relationship Id="rId92" Type="http://schemas.openxmlformats.org/officeDocument/2006/relationships/hyperlink" Target="http://www.ejot-avdel.se/sites/default/files/product/files/Brochure_EJOT_FDS_en.pdf" TargetMode="External"/><Relationship Id="rId2" Type="http://schemas.openxmlformats.org/officeDocument/2006/relationships/customXml" Target="../customXml/item2.xml"/><Relationship Id="rId29"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D96061-AFB4-4ED5-81D5-7794ED98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224</TotalTime>
  <Pages>171</Pages>
  <Words>47864</Words>
  <Characters>272827</Characters>
  <Application>Microsoft Office Word</Application>
  <DocSecurity>0</DocSecurity>
  <Lines>2273</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320051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nick</cp:lastModifiedBy>
  <cp:revision>115</cp:revision>
  <dcterms:created xsi:type="dcterms:W3CDTF">2021-09-15T17:14:00Z</dcterms:created>
  <dcterms:modified xsi:type="dcterms:W3CDTF">2021-10-28T05:15:00Z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