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7E4E80">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7E4E80">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7E4E80">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7E4E80">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7E4E80">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7E4E80">
      <w:pPr>
        <w:pStyle w:val="Aufzhlungszeichen"/>
        <w:numPr>
          <w:ilvl w:val="0"/>
          <w:numId w:val="12"/>
        </w:numPr>
        <w:jc w:val="both"/>
      </w:pPr>
      <w:r w:rsidRPr="007055D9">
        <w:t>Connection data are unique.</w:t>
      </w:r>
    </w:p>
    <w:p w14:paraId="7DB7E809" w14:textId="77777777" w:rsidR="00FC68DB" w:rsidRPr="007055D9" w:rsidRDefault="00FC68DB" w:rsidP="007E4E80">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7E4E80">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7E4E80">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7E4E80">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7E4E80">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7E4E80">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564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7E4E80">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7E4E80">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45" o:title="" cropbottom="43024f" cropright="10402f"/>
          </v:shape>
          <o:OLEObject Type="Embed" ProgID="PowerPoint.Slide.8" ShapeID="_x0000_i1025" DrawAspect="Content" ObjectID="_1697485768"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7E4E80">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7E4E80">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7E4E8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7E4E80">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7E4E80">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7E4E80">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7E4E80">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7E4E80">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7E4E80">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7E4E80">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7E4E80">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7E4E80">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7E4E80">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7E4E80">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7E4E8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7E4E8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7E4E80">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7E4E80">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7E4E80">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7E4E80">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7E4E80">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7E4E80">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7E4E80">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7E4E80">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7E4E80">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7E4E80">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7E4E80">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7E4E80">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7E4E80">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7E4E80">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7E4E80">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7E4E80">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7E4E80">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7E4E80">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7E4E80">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7E4E80">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7E4E80">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7E4E80">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7E4E80">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7E4E80">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7E4E80">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1897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030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7E4E80">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7E4E80">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7E4E80">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7E4E80">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7E4E80">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7E4E80">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7E4E80">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7E4E80">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7E4E80">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7E4E80">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7E4E80">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7E4E80">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7E4E80">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7E4E80">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7E4E80">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7E4E80">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7E4E80">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7E4E80">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7E4E80">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7E4E80">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7E4E80">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7E4E80">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7E4E80">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7E4E80">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7E4E80">
      <w:pPr>
        <w:pStyle w:val="Aufzhlungszeichen"/>
        <w:numPr>
          <w:ilvl w:val="0"/>
          <w:numId w:val="11"/>
        </w:numPr>
      </w:pPr>
      <w:r w:rsidRPr="002E74A6">
        <w:t>Resistance welding</w:t>
      </w:r>
    </w:p>
    <w:p w14:paraId="0F5C33C7" w14:textId="77777777" w:rsidR="00FC68DB" w:rsidRPr="002E74A6" w:rsidRDefault="00FC68DB" w:rsidP="007E4E80">
      <w:pPr>
        <w:pStyle w:val="Aufzhlungszeichen"/>
        <w:numPr>
          <w:ilvl w:val="0"/>
          <w:numId w:val="11"/>
        </w:numPr>
      </w:pPr>
      <w:r>
        <w:t>Laser</w:t>
      </w:r>
      <w:r w:rsidRPr="002E74A6">
        <w:t xml:space="preserve"> welding</w:t>
      </w:r>
    </w:p>
    <w:p w14:paraId="5F3B1A41" w14:textId="77777777" w:rsidR="00FC68DB" w:rsidRDefault="00FC68DB" w:rsidP="007E4E80">
      <w:pPr>
        <w:pStyle w:val="Aufzhlungszeichen"/>
        <w:numPr>
          <w:ilvl w:val="0"/>
          <w:numId w:val="11"/>
        </w:numPr>
      </w:pPr>
      <w:r>
        <w:t>Projection</w:t>
      </w:r>
      <w:r w:rsidRPr="002E74A6">
        <w:t xml:space="preserve"> welding </w:t>
      </w:r>
    </w:p>
    <w:p w14:paraId="796B1BF5" w14:textId="77777777" w:rsidR="00FC68DB" w:rsidRPr="002E74A6" w:rsidRDefault="00FC68DB" w:rsidP="007E4E80">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7E4E80">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7E4E80">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7E4E80">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7E4E80">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7E4E80">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7E4E80">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7E4E80">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7E4E80">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7E4E80">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7E4E80">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7E4E80">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7E4E80">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7E4E80">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7E4E80">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7E4E80">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7E4E80">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7E4E8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7E4E8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7E4E8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7E4E8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7E4E8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7E4E8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7E4E8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7E4E8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7E4E80">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7E4E8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7E4E8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7E4E8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7E4E8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7E4E8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7E4E80">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7E4E80">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7E4E80">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7E4E80">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7E4E8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7E4E8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7E4E8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7E4E8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7E4E8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7E4E80">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7E4E80">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7E4E8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7E4E80">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7E4E80">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7E4E80">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7E4E80">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7E4E80">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7E4E80">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7E4E80">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7E4E80">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7E4E8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7E4E80">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7E4E80">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7E4E8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7E4E80">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7E4E80">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7E4E8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7E4E80">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7E4E80">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7E4E80">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7E4E8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7E4E8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7E4E8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7E4E80">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7E4E8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7E4E8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7E4E8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7E4E8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7E4E80">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7E4E8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7E4E8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7E4E8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7E4E8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7E4E8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7E4E80"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7E4E8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7E4E8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7E4E8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7E4E8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7E4E8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7E4E8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7E4E80">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7E4E8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7E4E80">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7E4E8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7E4E8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7E4E8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7E4E8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7E4E80">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7E4E8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7E4E8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7E4E8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7E4E80">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7E4E8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7E4E8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7E4E80">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7E4E80">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7E4E80">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7E4E80">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7E4E80">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7E4E80">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7E4E8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7E4E8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7E4E8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7E4E8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7E4E8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7E4E80">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7E4E8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7E4E80">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7E4E80">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7E4E80">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E4E8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7E4E8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E4E8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7E4E8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E4E8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7E4E8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E4E8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E4E8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7E4E80">
      <w:pPr>
        <w:pStyle w:val="Aufzhlungszeichen"/>
        <w:numPr>
          <w:ilvl w:val="0"/>
          <w:numId w:val="11"/>
        </w:numPr>
        <w:tabs>
          <w:tab w:val="left" w:pos="567"/>
        </w:tabs>
      </w:pPr>
      <w:r w:rsidRPr="007055D9">
        <w:t>Type of the weld</w:t>
      </w:r>
    </w:p>
    <w:p w14:paraId="1B9BA4B9" w14:textId="77777777" w:rsidR="00FC68DB" w:rsidRPr="007055D9" w:rsidRDefault="00FC68DB" w:rsidP="007E4E80">
      <w:pPr>
        <w:pStyle w:val="Aufzhlungszeichen"/>
        <w:numPr>
          <w:ilvl w:val="0"/>
          <w:numId w:val="11"/>
        </w:numPr>
      </w:pPr>
      <w:r w:rsidRPr="007055D9">
        <w:t>Number of weld positions for the type</w:t>
      </w:r>
    </w:p>
    <w:p w14:paraId="3D0B1763" w14:textId="77777777" w:rsidR="00FC68DB" w:rsidRPr="007055D9" w:rsidRDefault="00FC68DB" w:rsidP="007E4E80">
      <w:pPr>
        <w:pStyle w:val="Aufzhlungszeichen"/>
        <w:numPr>
          <w:ilvl w:val="0"/>
          <w:numId w:val="11"/>
        </w:numPr>
      </w:pPr>
      <w:r w:rsidRPr="007055D9">
        <w:t>Supported technology</w:t>
      </w:r>
    </w:p>
    <w:p w14:paraId="6D8D040F" w14:textId="77777777" w:rsidR="00FC68DB" w:rsidRPr="007055D9" w:rsidRDefault="00FC68DB" w:rsidP="007E4E80">
      <w:pPr>
        <w:pStyle w:val="Aufzhlungszeichen"/>
        <w:numPr>
          <w:ilvl w:val="0"/>
          <w:numId w:val="11"/>
        </w:numPr>
      </w:pPr>
      <w:r w:rsidRPr="007055D9">
        <w:t>Valid weld sections</w:t>
      </w:r>
    </w:p>
    <w:p w14:paraId="55E19E25" w14:textId="77777777" w:rsidR="00FC68DB" w:rsidRPr="007055D9" w:rsidRDefault="00FC68DB" w:rsidP="007E4E80">
      <w:pPr>
        <w:pStyle w:val="Aufzhlungszeichen"/>
        <w:numPr>
          <w:ilvl w:val="0"/>
          <w:numId w:val="11"/>
        </w:numPr>
      </w:pPr>
      <w:r w:rsidRPr="007055D9">
        <w:t>Required parameters</w:t>
      </w:r>
    </w:p>
    <w:p w14:paraId="4B7CE475" w14:textId="77777777" w:rsidR="00FC68DB" w:rsidRPr="007055D9" w:rsidRDefault="00FC68DB" w:rsidP="007E4E80">
      <w:pPr>
        <w:pStyle w:val="Aufzhlungszeichen"/>
        <w:numPr>
          <w:ilvl w:val="0"/>
          <w:numId w:val="11"/>
        </w:numPr>
      </w:pPr>
      <w:r w:rsidRPr="007055D9">
        <w:t>Optional parameters with their default values</w:t>
      </w:r>
    </w:p>
    <w:p w14:paraId="11552F61" w14:textId="77777777" w:rsidR="00FC68DB" w:rsidRPr="007055D9" w:rsidRDefault="00FC68DB" w:rsidP="007E4E80">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7E4E80">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7E4E80">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7E4E80">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7E4E80">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7E4E80">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7E4E80">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7E4E80">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7E4E80">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7E4E80">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7E4E80">
      <w:pPr>
        <w:pStyle w:val="Aufzhlungszeichen"/>
        <w:numPr>
          <w:ilvl w:val="0"/>
          <w:numId w:val="11"/>
        </w:numPr>
      </w:pPr>
      <w:r w:rsidRPr="007A0587">
        <w:t>Resistance welding</w:t>
      </w:r>
    </w:p>
    <w:p w14:paraId="20CC47BA" w14:textId="77777777" w:rsidR="00FC68DB" w:rsidRPr="007A0587" w:rsidRDefault="00FC68DB" w:rsidP="007E4E80">
      <w:pPr>
        <w:pStyle w:val="Aufzhlungszeichen"/>
        <w:numPr>
          <w:ilvl w:val="0"/>
          <w:numId w:val="11"/>
        </w:numPr>
      </w:pPr>
      <w:r w:rsidRPr="007A0587">
        <w:t>Arc welding</w:t>
      </w:r>
    </w:p>
    <w:p w14:paraId="57E87AF8" w14:textId="77777777" w:rsidR="00FC68DB" w:rsidRDefault="00FC68DB" w:rsidP="007E4E80">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7E4E80">
      <w:pPr>
        <w:pStyle w:val="Aufzhlungszeichen"/>
        <w:numPr>
          <w:ilvl w:val="0"/>
          <w:numId w:val="11"/>
        </w:numPr>
      </w:pPr>
      <w:r>
        <w:t>Friction welding</w:t>
      </w:r>
    </w:p>
    <w:p w14:paraId="15D4EA18" w14:textId="77777777" w:rsidR="00FC68DB" w:rsidRPr="007A0587" w:rsidRDefault="00FC68DB" w:rsidP="007E4E80">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7E4E8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7E4E8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7E4E80">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7E4E8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7E4E8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7E4E80">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7E4E80">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7E4E80">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7E4E80">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7E4E80">
      <w:pPr>
        <w:pStyle w:val="Aufzhlungszeichen"/>
        <w:numPr>
          <w:ilvl w:val="0"/>
          <w:numId w:val="11"/>
        </w:numPr>
        <w:rPr>
          <w:rStyle w:val="XMLAttribute"/>
        </w:rPr>
      </w:pPr>
      <w:r w:rsidRPr="007055D9">
        <w:rPr>
          <w:rStyle w:val="XMLAttribute"/>
        </w:rPr>
        <w:t>convex</w:t>
      </w:r>
    </w:p>
    <w:p w14:paraId="0F3E2171" w14:textId="77777777" w:rsidR="00FC68DB" w:rsidRDefault="00FC68DB" w:rsidP="007E4E80">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486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486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7E4E80">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7E4E80">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172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17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7E4E80">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7E4E80">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7E4E80">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7E4E80">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7E4E80">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7E4E80">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7E4E80">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7E4E80">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7E4E80">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7E4E8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7E4E80">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7E4E80">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7E4E80">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7E4E80">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7E4E80">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643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643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7E4E80">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7E4E80">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7E4E80">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7E4E8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016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016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7E4E8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7E4E8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7E4E80">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5769"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7E4E80">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7E4E80">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7E4E80">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7E4E8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7E4E8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7E4E8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7E4E80">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5770"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7E4E80">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7E4E80">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7E4E80">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7E4E80">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7E4E80">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7E4E80">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7E4E80">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7E4E80">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348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7E4E80">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7E4E80">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7E4E80">
      <w:pPr>
        <w:pStyle w:val="Aufzhlungszeichen"/>
        <w:keepNext/>
        <w:keepLines/>
        <w:numPr>
          <w:ilvl w:val="0"/>
          <w:numId w:val="11"/>
        </w:numPr>
      </w:pPr>
      <w:r>
        <w:rPr>
          <w:noProof/>
          <w:lang w:eastAsia="en-US"/>
        </w:rPr>
        <mc:AlternateContent>
          <mc:Choice Requires="wps">
            <w:drawing>
              <wp:anchor distT="0" distB="0" distL="114300" distR="114300" simplePos="0" relativeHeight="2517125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270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7E4E80">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7E4E80">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094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7E4E80">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7E4E80">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7E4E80">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7E4E80">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7E4E8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7E4E80">
      <w:pPr>
        <w:pStyle w:val="Aufzhlungszeichen"/>
        <w:numPr>
          <w:ilvl w:val="0"/>
          <w:numId w:val="11"/>
        </w:numPr>
        <w:rPr>
          <w:rStyle w:val="XMLAttribute"/>
        </w:rPr>
      </w:pPr>
    </w:p>
    <w:p w14:paraId="4A907CE8" w14:textId="77777777" w:rsidR="00FC68DB" w:rsidRPr="007055D9" w:rsidRDefault="00FC68DB" w:rsidP="007E4E80">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7E4E80">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7E4E80">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7E4E80">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7E4E80">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7E4E80">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7E4E80">
      <w:pPr>
        <w:pStyle w:val="Aufzhlungszeichen"/>
        <w:numPr>
          <w:ilvl w:val="0"/>
          <w:numId w:val="11"/>
        </w:numPr>
        <w:rPr>
          <w:rStyle w:val="XMLElement"/>
        </w:rPr>
      </w:pPr>
      <w:r>
        <w:rPr>
          <w:rStyle w:val="XMLElement"/>
        </w:rPr>
        <w:t>friction</w:t>
      </w:r>
    </w:p>
    <w:p w14:paraId="444BAF57" w14:textId="77777777" w:rsidR="00FC68DB" w:rsidRPr="007055D9" w:rsidRDefault="00FC68DB" w:rsidP="007E4E80">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9952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7E4E80">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7E4E80">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7E4E80">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4937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873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7E4E80">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7E4E80">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7E4E80">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859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5771"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7E4E80">
      <w:pPr>
        <w:pStyle w:val="Aufzhlungszeichen"/>
        <w:keepNext/>
        <w:numPr>
          <w:ilvl w:val="0"/>
          <w:numId w:val="11"/>
        </w:numPr>
      </w:pPr>
      <w:r>
        <w:rPr>
          <w:b/>
          <w:bCs/>
          <w:i/>
          <w:iCs/>
          <w:noProof/>
          <w:lang w:eastAsia="en-US"/>
        </w:rPr>
        <w:drawing>
          <wp:anchor distT="0" distB="0" distL="114300" distR="114300" simplePos="0" relativeHeight="25152819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7E4E80">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7E4E80">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78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66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74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7E4E80">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7E4E80">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7E4E80">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70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5772"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584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7E4E80">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7E4E80">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7E4E80">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624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427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505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7E4E80">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7E4E80">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7E4E80">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54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5773"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7E4E80">
      <w:pPr>
        <w:pStyle w:val="Aufzhlungszeichen"/>
        <w:numPr>
          <w:ilvl w:val="0"/>
          <w:numId w:val="11"/>
        </w:numPr>
        <w:rPr>
          <w:rStyle w:val="XMLElement"/>
        </w:rPr>
      </w:pPr>
      <w:r>
        <w:rPr>
          <w:rStyle w:val="XMLElement"/>
        </w:rPr>
        <w:t>friction</w:t>
      </w:r>
    </w:p>
    <w:p w14:paraId="6E1DCF3D" w14:textId="77777777" w:rsidR="00FC68DB" w:rsidRPr="007055D9" w:rsidRDefault="00FC68DB" w:rsidP="007E4E80">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7E4E80">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7E4E80">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7E4E80">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7E4E80">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7E4E80">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7E4E80">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7E4E80">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7E4E8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E48F98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5774"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7E4E80">
      <w:pPr>
        <w:pStyle w:val="Aufzhlungszeichen"/>
        <w:numPr>
          <w:ilvl w:val="0"/>
          <w:numId w:val="11"/>
        </w:numPr>
        <w:rPr>
          <w:rStyle w:val="XMLElement"/>
        </w:rPr>
      </w:pPr>
      <w:r>
        <w:rPr>
          <w:rStyle w:val="XMLElement"/>
        </w:rPr>
        <w:t>friction</w:t>
      </w:r>
    </w:p>
    <w:p w14:paraId="4C8E9EFA" w14:textId="77777777" w:rsidR="00FC68DB" w:rsidRPr="007055D9" w:rsidRDefault="00FC68DB" w:rsidP="007E4E80">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7E4E80">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7E4E80">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7E4E80">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192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7E4E80">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7E4E80">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7E4E8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7E4E80">
      <w:pPr>
        <w:pStyle w:val="Aufzhlungszeichen"/>
        <w:numPr>
          <w:ilvl w:val="0"/>
          <w:numId w:val="11"/>
        </w:numPr>
      </w:pPr>
      <w:r>
        <w:rPr>
          <w:noProof/>
          <w:lang w:eastAsia="en-US"/>
        </w:rPr>
        <mc:AlternateContent>
          <mc:Choice Requires="wps">
            <w:drawing>
              <wp:anchor distT="0" distB="0" distL="114300" distR="114300" simplePos="0" relativeHeight="25180467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113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388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7E4E80">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7E4E80">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7E4E80">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5775"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7E4E80">
      <w:pPr>
        <w:pStyle w:val="Aufzhlungszeichen"/>
        <w:numPr>
          <w:ilvl w:val="0"/>
          <w:numId w:val="11"/>
        </w:numPr>
        <w:rPr>
          <w:rStyle w:val="XMLElement"/>
        </w:rPr>
      </w:pPr>
      <w:r>
        <w:rPr>
          <w:rStyle w:val="XMLElement"/>
        </w:rPr>
        <w:t>friction</w:t>
      </w:r>
    </w:p>
    <w:p w14:paraId="4060CFDD" w14:textId="77777777" w:rsidR="00FC68DB" w:rsidRPr="007055D9" w:rsidRDefault="00FC68DB" w:rsidP="007E4E80">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7E4E80">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7E4E80">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7E4E80">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7E4E80">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7E4E80">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03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7E4E80">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7E4E80">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7E4E8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7E4E80">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310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878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7E4E80">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7E4E80">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7E4E8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5776"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7E4E80">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7E4E80">
      <w:pPr>
        <w:pStyle w:val="Aufzhlungszeichen"/>
        <w:numPr>
          <w:ilvl w:val="0"/>
          <w:numId w:val="11"/>
        </w:numPr>
        <w:rPr>
          <w:rStyle w:val="XMLElement"/>
        </w:rPr>
      </w:pPr>
      <w:r>
        <w:rPr>
          <w:rStyle w:val="XMLElement"/>
        </w:rPr>
        <w:t>friction</w:t>
      </w:r>
    </w:p>
    <w:p w14:paraId="680FA9D8" w14:textId="77777777" w:rsidR="00FC68DB" w:rsidRPr="007055D9" w:rsidRDefault="00FC68DB" w:rsidP="007E4E80">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7E4E80">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7E4E80">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7E4E80">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7E4E80">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7E4E8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408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408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7E4E80">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7E4E80">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7E4E80">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329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329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7E4E80">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7E4E80">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7E4E80">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7E4E8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7E4E80">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7E4E80">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7E4E80">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7E4E80">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7E4E80">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7E4E80">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7E4E80">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7E4E80">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7E4E80">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6D16AA1A" w:rsidR="00B33791" w:rsidRDefault="00B33791" w:rsidP="00B202D2">
      <w:pPr>
        <w:keepNext/>
        <w:rPr>
          <w:ins w:id="2374" w:author="nick" w:date="2021-10-27T10:32:00Z"/>
        </w:rPr>
      </w:pPr>
      <w:proofErr w:type="gramStart"/>
      <w:ins w:id="2375" w:author="nick" w:date="2021-10-27T10:32:00Z">
        <w:r w:rsidRPr="00226A3F">
          <w:t>An</w:t>
        </w:r>
        <w:proofErr w:type="gramEnd"/>
        <w:r w:rsidRPr="00226A3F">
          <w:t xml:space="preserve"> </w:t>
        </w:r>
      </w:ins>
      <w:ins w:id="2376" w:author="nick" w:date="2021-10-27T10:33:00Z">
        <w:r>
          <w:t>hemming</w:t>
        </w:r>
      </w:ins>
      <w:ins w:id="2377" w:author="nick" w:date="2021-10-27T10:32:00Z">
        <w:r w:rsidRPr="00226A3F">
          <w:t xml:space="preserve"> </w:t>
        </w:r>
      </w:ins>
      <w:ins w:id="2378" w:author="nick" w:date="2021-10-27T10:33:00Z">
        <w:r>
          <w:t xml:space="preserve">connection </w:t>
        </w:r>
      </w:ins>
      <w:ins w:id="2379" w:author="nick" w:date="2021-10-27T10:32:00Z">
        <w:r w:rsidRPr="00226A3F">
          <w:t xml:space="preserve">is denoted by an element </w:t>
        </w:r>
        <w:r w:rsidRPr="00AA1695">
          <w:rPr>
            <w:rStyle w:val="elementdeftypeChar"/>
            <w:rFonts w:eastAsia="Calibri"/>
          </w:rPr>
          <w:t>&lt;</w:t>
        </w:r>
      </w:ins>
      <w:ins w:id="2380" w:author="nick" w:date="2021-10-27T10:33:00Z">
        <w:r>
          <w:rPr>
            <w:rStyle w:val="elementdeftypeChar"/>
            <w:rFonts w:eastAsia="Calibri"/>
          </w:rPr>
          <w:t>hemming</w:t>
        </w:r>
      </w:ins>
      <w:ins w:id="2381"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382" w:author="nick" w:date="2021-10-27T10:32:00Z"/>
          <w:b/>
          <w:i/>
        </w:rPr>
      </w:pPr>
      <w:del w:id="2383"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384"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385" w:author="nick" w:date="2021-10-27T10:32:00Z"/>
                <w:rFonts w:cs="Calibri"/>
                <w:b/>
                <w:i/>
                <w:lang w:eastAsia="zh-CN"/>
              </w:rPr>
            </w:pPr>
            <w:del w:id="2386"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387" w:author="nick" w:date="2021-10-27T10:32:00Z"/>
                <w:rFonts w:cs="Calibri"/>
                <w:b/>
                <w:i/>
                <w:lang w:eastAsia="zh-CN"/>
              </w:rPr>
            </w:pPr>
            <w:del w:id="2388"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389" w:author="nick" w:date="2021-10-27T10:32:00Z"/>
                <w:rFonts w:cs="Calibri"/>
                <w:b/>
                <w:i/>
                <w:lang w:eastAsia="zh-CN"/>
              </w:rPr>
            </w:pPr>
            <w:del w:id="2390"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391" w:author="nick" w:date="2021-10-27T10:32:00Z"/>
                <w:rFonts w:cs="Calibri"/>
                <w:b/>
                <w:i/>
                <w:lang w:eastAsia="zh-CN"/>
              </w:rPr>
            </w:pPr>
            <w:del w:id="2392"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393" w:author="nick" w:date="2021-10-27T10:32:00Z"/>
                <w:rFonts w:cs="Calibri"/>
                <w:lang w:eastAsia="zh-CN"/>
              </w:rPr>
            </w:pPr>
            <w:del w:id="2394"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395"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396" w:author="nick" w:date="2021-10-27T10:32:00Z"/>
                <w:rFonts w:cs="Calibri"/>
                <w:sz w:val="20"/>
                <w:szCs w:val="20"/>
                <w:lang w:eastAsia="zh-CN"/>
              </w:rPr>
            </w:pPr>
            <w:del w:id="2397"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398" w:author="nick" w:date="2021-10-27T10:32:00Z"/>
                <w:rFonts w:cs="Calibri"/>
                <w:sz w:val="20"/>
                <w:szCs w:val="20"/>
                <w:lang w:eastAsia="zh-CN"/>
              </w:rPr>
            </w:pPr>
            <w:del w:id="2399"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400" w:author="nick" w:date="2021-10-27T10:32:00Z"/>
                <w:rFonts w:cs="Calibri"/>
                <w:sz w:val="20"/>
                <w:szCs w:val="20"/>
                <w:lang w:eastAsia="zh-CN"/>
              </w:rPr>
            </w:pPr>
            <w:del w:id="2401"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402" w:author="nick" w:date="2021-10-27T10:32:00Z"/>
                <w:rFonts w:cs="Calibri"/>
                <w:sz w:val="20"/>
                <w:szCs w:val="20"/>
                <w:lang w:eastAsia="zh-CN"/>
              </w:rPr>
            </w:pPr>
            <w:del w:id="2403"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404" w:author="nick" w:date="2021-10-27T10:32:00Z"/>
                <w:rFonts w:cs="Calibri"/>
                <w:lang w:eastAsia="zh-CN"/>
              </w:rPr>
            </w:pPr>
            <w:del w:id="2405" w:author="nick" w:date="2021-10-27T10:32:00Z">
              <w:r w:rsidRPr="00226A3F" w:rsidDel="00B33791">
                <w:rPr>
                  <w:sz w:val="20"/>
                  <w:szCs w:val="20"/>
                </w:rPr>
                <w:delText>-</w:delText>
              </w:r>
            </w:del>
          </w:p>
        </w:tc>
      </w:tr>
      <w:tr w:rsidR="00FC68DB" w:rsidRPr="00226A3F" w:rsidDel="00B33791" w14:paraId="420D26E0" w14:textId="0D2E770A" w:rsidTr="00FC68DB">
        <w:trPr>
          <w:del w:id="2406"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407" w:author="nick" w:date="2021-10-27T10:32:00Z"/>
                <w:sz w:val="20"/>
                <w:szCs w:val="20"/>
              </w:rPr>
            </w:pPr>
            <w:del w:id="2408"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409" w:author="nick" w:date="2021-10-27T10:32:00Z"/>
                <w:sz w:val="20"/>
                <w:szCs w:val="20"/>
              </w:rPr>
            </w:pPr>
            <w:del w:id="2410"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411" w:author="nick" w:date="2021-10-27T10:32:00Z"/>
                <w:sz w:val="20"/>
                <w:szCs w:val="20"/>
              </w:rPr>
            </w:pPr>
            <w:del w:id="2412"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413" w:author="nick" w:date="2021-10-27T10:32:00Z"/>
                <w:sz w:val="20"/>
                <w:szCs w:val="20"/>
              </w:rPr>
            </w:pPr>
            <w:del w:id="2414"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415" w:author="nick" w:date="2021-10-27T10:32:00Z"/>
                <w:sz w:val="20"/>
                <w:szCs w:val="20"/>
              </w:rPr>
            </w:pPr>
            <w:del w:id="2416"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417" w:name="_Toc3566529"/>
      <w:bookmarkStart w:id="2418" w:name="_Toc34747531"/>
      <w:bookmarkStart w:id="2419" w:name="_Toc77095990"/>
      <w:del w:id="2420"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417"/>
      <w:bookmarkEnd w:id="2418"/>
      <w:bookmarkEnd w:id="241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21" w:name="_Toc3566530"/>
      <w:bookmarkStart w:id="2422" w:name="_Toc34747532"/>
      <w:bookmarkStart w:id="2423" w:name="_Toc77095991"/>
      <w:bookmarkStart w:id="2424"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21"/>
      <w:bookmarkEnd w:id="2422"/>
      <w:bookmarkEnd w:id="2423"/>
      <w:bookmarkEnd w:id="242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25" w:name="_Toc413861979"/>
      <w:bookmarkStart w:id="2426" w:name="_Toc3566531"/>
      <w:bookmarkStart w:id="2427" w:name="_Toc34747533"/>
      <w:bookmarkStart w:id="2428" w:name="_Toc77095992"/>
      <w:bookmarkStart w:id="2429"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25"/>
      <w:bookmarkEnd w:id="2426"/>
      <w:bookmarkEnd w:id="2427"/>
      <w:bookmarkEnd w:id="2428"/>
      <w:bookmarkEnd w:id="2429"/>
    </w:p>
    <w:p w14:paraId="1612958E" w14:textId="77777777" w:rsidR="00FC68DB" w:rsidRPr="0079141E" w:rsidRDefault="00FC68DB" w:rsidP="007E4E80">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7E4E80">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30" w:name="_Toc413861980"/>
      <w:bookmarkStart w:id="2431" w:name="_Toc3566532"/>
      <w:bookmarkStart w:id="2432" w:name="_Toc34747534"/>
      <w:bookmarkStart w:id="2433" w:name="_Toc77095993"/>
      <w:bookmarkStart w:id="2434"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30"/>
      <w:bookmarkEnd w:id="2431"/>
      <w:bookmarkEnd w:id="2432"/>
      <w:bookmarkEnd w:id="2433"/>
      <w:bookmarkEnd w:id="243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35" w:name="_Toc413861981"/>
      <w:bookmarkStart w:id="2436" w:name="_Toc3566533"/>
      <w:bookmarkStart w:id="2437" w:name="_Toc34747535"/>
      <w:bookmarkStart w:id="2438" w:name="_Toc77095994"/>
      <w:bookmarkStart w:id="2439"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35"/>
      <w:bookmarkEnd w:id="2436"/>
      <w:bookmarkEnd w:id="2437"/>
      <w:bookmarkEnd w:id="2438"/>
      <w:bookmarkEnd w:id="243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7E4E80">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7E4E80">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7E4E80">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7E4E80">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40" w:name="_Toc3566534"/>
      <w:bookmarkStart w:id="2441" w:name="_Toc34747536"/>
      <w:bookmarkStart w:id="2442" w:name="_Toc77095995"/>
      <w:bookmarkStart w:id="2443"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40"/>
      <w:bookmarkEnd w:id="2441"/>
      <w:bookmarkEnd w:id="2442"/>
      <w:bookmarkEnd w:id="2443"/>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44" w:name="_Toc428537321"/>
      <w:bookmarkStart w:id="2445" w:name="_Toc428969643"/>
      <w:bookmarkStart w:id="2446" w:name="_Toc429053034"/>
      <w:bookmarkStart w:id="2447" w:name="_Toc428537324"/>
      <w:bookmarkStart w:id="2448" w:name="_Toc428969646"/>
      <w:bookmarkStart w:id="2449" w:name="_Toc429053037"/>
      <w:bookmarkStart w:id="2450" w:name="_Toc428537325"/>
      <w:bookmarkStart w:id="2451" w:name="_Toc428969647"/>
      <w:bookmarkStart w:id="2452" w:name="_Toc429053038"/>
      <w:bookmarkStart w:id="2453" w:name="_Toc428537328"/>
      <w:bookmarkStart w:id="2454" w:name="_Toc428969650"/>
      <w:bookmarkStart w:id="2455" w:name="_Toc429053041"/>
      <w:bookmarkStart w:id="2456" w:name="_Toc428537330"/>
      <w:bookmarkStart w:id="2457" w:name="_Toc428969652"/>
      <w:bookmarkStart w:id="2458" w:name="_Toc429053043"/>
      <w:bookmarkStart w:id="2459" w:name="_Toc3557069"/>
      <w:bookmarkStart w:id="2460" w:name="_Toc34747319"/>
      <w:bookmarkStart w:id="2461" w:name="_Toc77102138"/>
      <w:bookmarkStart w:id="2462" w:name="_Toc86869834"/>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r w:rsidRPr="00226A3F">
        <w:t>Sequence Connections</w:t>
      </w:r>
      <w:bookmarkEnd w:id="2341"/>
      <w:bookmarkEnd w:id="2459"/>
      <w:bookmarkEnd w:id="2460"/>
      <w:bookmarkEnd w:id="2461"/>
      <w:bookmarkEnd w:id="246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63" w:name="_Toc413359638"/>
      <w:bookmarkStart w:id="2464" w:name="_Toc3557153"/>
      <w:bookmarkStart w:id="2465" w:name="_Toc34747406"/>
      <w:bookmarkStart w:id="2466" w:name="_Toc76030604"/>
      <w:bookmarkStart w:id="2467"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63"/>
      <w:bookmarkEnd w:id="2464"/>
      <w:bookmarkEnd w:id="2465"/>
      <w:bookmarkEnd w:id="2466"/>
      <w:bookmarkEnd w:id="246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68" w:name="_Toc413359639"/>
      <w:bookmarkStart w:id="2469" w:name="_Toc3557154"/>
      <w:bookmarkStart w:id="2470" w:name="_Toc34747407"/>
      <w:bookmarkStart w:id="2471" w:name="_Toc76030605"/>
      <w:bookmarkStart w:id="2472"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68"/>
      <w:r>
        <w:t xml:space="preserve"> and spacing</w:t>
      </w:r>
      <w:bookmarkEnd w:id="2469"/>
      <w:bookmarkEnd w:id="2470"/>
      <w:bookmarkEnd w:id="2471"/>
      <w:bookmarkEnd w:id="247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73" w:name="_Toc3557155"/>
      <w:bookmarkStart w:id="2474" w:name="_Toc34747408"/>
      <w:bookmarkStart w:id="2475" w:name="_Toc76030606"/>
      <w:bookmarkStart w:id="2476"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73"/>
      <w:bookmarkEnd w:id="2474"/>
      <w:bookmarkEnd w:id="2475"/>
      <w:bookmarkEnd w:id="247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77" w:name="_Toc3557156"/>
      <w:bookmarkStart w:id="2478" w:name="_Toc34747409"/>
      <w:bookmarkStart w:id="2479" w:name="_Toc76030607"/>
      <w:bookmarkStart w:id="2480"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77"/>
      <w:bookmarkEnd w:id="2478"/>
      <w:bookmarkEnd w:id="2479"/>
      <w:bookmarkEnd w:id="248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7E4E80">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7E4E80">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7E4E80">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81" w:name="_Toc3566535"/>
      <w:bookmarkStart w:id="2482" w:name="_Toc34747537"/>
      <w:bookmarkStart w:id="2483" w:name="_Toc77095996"/>
      <w:bookmarkStart w:id="2484"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81"/>
      <w:bookmarkEnd w:id="2482"/>
      <w:bookmarkEnd w:id="2483"/>
      <w:bookmarkEnd w:id="248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85" w:name="_Toc3566536"/>
      <w:bookmarkStart w:id="2486" w:name="_Toc34747538"/>
      <w:bookmarkStart w:id="2487" w:name="_Toc77095997"/>
      <w:bookmarkStart w:id="2488"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85"/>
      <w:bookmarkEnd w:id="2486"/>
      <w:bookmarkEnd w:id="2487"/>
      <w:bookmarkEnd w:id="248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89" w:name="_Toc3566537"/>
      <w:bookmarkStart w:id="2490" w:name="_Toc34747539"/>
      <w:bookmarkStart w:id="2491" w:name="_Toc77095998"/>
      <w:bookmarkStart w:id="2492"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89"/>
      <w:bookmarkEnd w:id="2490"/>
      <w:bookmarkEnd w:id="2491"/>
      <w:bookmarkEnd w:id="2492"/>
    </w:p>
    <w:p w14:paraId="6F0DFACD" w14:textId="77777777" w:rsidR="00FC68DB" w:rsidRDefault="00FC68DB" w:rsidP="00B202D2"/>
    <w:p w14:paraId="065B83EF" w14:textId="77777777" w:rsidR="00FC68DB" w:rsidRPr="00226A3F" w:rsidRDefault="00FC68DB" w:rsidP="00B202D2">
      <w:pPr>
        <w:pStyle w:val="berschrift1"/>
      </w:pPr>
      <w:bookmarkStart w:id="2493" w:name="_Toc413359618"/>
      <w:bookmarkStart w:id="2494" w:name="_Toc3557070"/>
      <w:bookmarkStart w:id="2495" w:name="_Toc34747320"/>
      <w:bookmarkStart w:id="2496" w:name="_Toc77102139"/>
      <w:bookmarkStart w:id="2497" w:name="_Toc86869835"/>
      <w:bookmarkEnd w:id="2275"/>
      <w:bookmarkEnd w:id="2276"/>
      <w:bookmarkEnd w:id="2277"/>
      <w:r w:rsidRPr="00226A3F">
        <w:lastRenderedPageBreak/>
        <w:t>2D connections</w:t>
      </w:r>
      <w:bookmarkEnd w:id="2493"/>
      <w:bookmarkEnd w:id="2494"/>
      <w:bookmarkEnd w:id="2495"/>
      <w:bookmarkEnd w:id="2496"/>
      <w:bookmarkEnd w:id="2497"/>
    </w:p>
    <w:p w14:paraId="7FE12C3B" w14:textId="77777777" w:rsidR="00FC68DB" w:rsidRPr="00226A3F" w:rsidRDefault="00FC68DB" w:rsidP="00B202D2">
      <w:pPr>
        <w:pStyle w:val="berschrift2"/>
      </w:pPr>
      <w:bookmarkStart w:id="2498" w:name="_Toc413359619"/>
      <w:bookmarkStart w:id="2499" w:name="_Toc3557071"/>
      <w:bookmarkStart w:id="2500" w:name="_Toc34747321"/>
      <w:bookmarkStart w:id="2501" w:name="_Toc77102140"/>
      <w:bookmarkStart w:id="2502" w:name="_Toc86869836"/>
      <w:r w:rsidRPr="00226A3F">
        <w:t>Generic Definitions</w:t>
      </w:r>
      <w:bookmarkEnd w:id="2498"/>
      <w:bookmarkEnd w:id="2499"/>
      <w:bookmarkEnd w:id="2500"/>
      <w:bookmarkEnd w:id="2501"/>
      <w:bookmarkEnd w:id="2502"/>
    </w:p>
    <w:p w14:paraId="7C6ACD6A" w14:textId="77777777" w:rsidR="00FC68DB" w:rsidRPr="00226A3F" w:rsidRDefault="00FC68DB" w:rsidP="00B202D2">
      <w:pPr>
        <w:pStyle w:val="berschrift3"/>
      </w:pPr>
      <w:bookmarkStart w:id="2503" w:name="_Toc413359620"/>
      <w:bookmarkStart w:id="2504" w:name="_Toc3557072"/>
      <w:bookmarkStart w:id="2505" w:name="_Toc34747322"/>
      <w:bookmarkStart w:id="2506" w:name="_Toc77102141"/>
      <w:bookmarkStart w:id="2507" w:name="_Toc86869837"/>
      <w:r w:rsidRPr="00226A3F">
        <w:t>Identification</w:t>
      </w:r>
      <w:bookmarkEnd w:id="2503"/>
      <w:bookmarkEnd w:id="2504"/>
      <w:bookmarkEnd w:id="2505"/>
      <w:bookmarkEnd w:id="2506"/>
      <w:bookmarkEnd w:id="2507"/>
    </w:p>
    <w:p w14:paraId="6B80BAF0" w14:textId="34FE5BAB" w:rsidR="00B865B6" w:rsidRDefault="00B865B6" w:rsidP="00B865B6">
      <w:pPr>
        <w:autoSpaceDE w:val="0"/>
        <w:autoSpaceDN w:val="0"/>
        <w:adjustRightInd w:val="0"/>
        <w:spacing w:after="0"/>
        <w:rPr>
          <w:ins w:id="2508" w:author="nick" w:date="2021-10-27T10:34:00Z"/>
          <w:lang w:eastAsia="x-none"/>
        </w:rPr>
      </w:pPr>
      <w:ins w:id="2509"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510" w:author="nick" w:date="2021-10-27T10:34:00Z">
        <w:r>
          <w:rPr>
            <w:rFonts w:cs="Calibri"/>
            <w:lang w:eastAsia="en-GB"/>
          </w:rPr>
          <w:fldChar w:fldCharType="separate"/>
        </w:r>
      </w:ins>
      <w:r w:rsidR="00C07D39">
        <w:rPr>
          <w:rFonts w:cs="Calibri"/>
          <w:lang w:eastAsia="en-GB"/>
        </w:rPr>
        <w:t>9.1.1</w:t>
      </w:r>
      <w:ins w:id="2511"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512" w:author="nick" w:date="2021-10-27T10:34:00Z"/>
        </w:rPr>
      </w:pPr>
      <w:del w:id="2513"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514" w:author="nick" w:date="2021-10-27T08:59:00Z">
        <w:r w:rsidRPr="00226A3F" w:rsidDel="00BD4F32">
          <w:delText>.</w:delText>
        </w:r>
      </w:del>
      <w:del w:id="2515"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516"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517" w:author="nick" w:date="2021-10-27T10:34:00Z"/>
                <w:b/>
                <w:i/>
              </w:rPr>
            </w:pPr>
            <w:del w:id="2518"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519" w:author="nick" w:date="2021-10-27T10:34:00Z"/>
                <w:b/>
                <w:i/>
              </w:rPr>
            </w:pPr>
            <w:del w:id="2520"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521" w:author="nick" w:date="2021-10-27T10:34:00Z"/>
                <w:b/>
                <w:i/>
              </w:rPr>
            </w:pPr>
            <w:del w:id="2522"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523" w:author="nick" w:date="2021-10-27T10:34:00Z"/>
                <w:b/>
                <w:i/>
              </w:rPr>
            </w:pPr>
            <w:del w:id="2524"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525" w:author="nick" w:date="2021-10-27T10:34:00Z"/>
        </w:trPr>
        <w:tc>
          <w:tcPr>
            <w:tcW w:w="1592" w:type="dxa"/>
            <w:shd w:val="clear" w:color="auto" w:fill="auto"/>
            <w:vAlign w:val="bottom"/>
          </w:tcPr>
          <w:p w14:paraId="64D40910" w14:textId="3B64E4D0" w:rsidR="00FC68DB" w:rsidRPr="00226A3F" w:rsidDel="00B865B6" w:rsidRDefault="00FC68DB" w:rsidP="00B202D2">
            <w:pPr>
              <w:rPr>
                <w:del w:id="2526" w:author="nick" w:date="2021-10-27T10:34:00Z"/>
              </w:rPr>
            </w:pPr>
            <w:del w:id="2527"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528" w:author="nick" w:date="2021-10-27T10:34:00Z"/>
              </w:rPr>
            </w:pPr>
            <w:del w:id="2529"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530" w:author="nick" w:date="2021-10-27T10:34:00Z"/>
              </w:rPr>
            </w:pPr>
            <w:del w:id="2531"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532" w:author="nick" w:date="2021-10-27T10:34:00Z"/>
              </w:rPr>
            </w:pPr>
            <w:del w:id="2533" w:author="nick" w:date="2021-10-27T10:34:00Z">
              <w:r w:rsidRPr="00226A3F" w:rsidDel="00B865B6">
                <w:delText>-</w:delText>
              </w:r>
            </w:del>
          </w:p>
        </w:tc>
      </w:tr>
      <w:tr w:rsidR="00FC68DB" w:rsidRPr="007055D9" w:rsidDel="00B865B6" w14:paraId="5A501684" w14:textId="022EAD62" w:rsidTr="00FC68DB">
        <w:trPr>
          <w:jc w:val="center"/>
          <w:del w:id="2534"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535" w:author="nick" w:date="2021-10-27T10:34:00Z"/>
              </w:rPr>
            </w:pPr>
            <w:del w:id="2536"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537" w:author="nick" w:date="2021-10-27T10:34:00Z"/>
              </w:rPr>
            </w:pPr>
            <w:del w:id="2538"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539" w:author="nick" w:date="2021-10-27T10:34:00Z"/>
              </w:rPr>
            </w:pPr>
            <w:del w:id="2540"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541" w:author="nick" w:date="2021-10-27T10:34:00Z"/>
              </w:rPr>
            </w:pPr>
            <w:del w:id="2542"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543" w:author="nick" w:date="2021-10-27T10:34:00Z"/>
        </w:rPr>
      </w:pPr>
      <w:bookmarkStart w:id="2544" w:name="_Toc3566538"/>
      <w:bookmarkStart w:id="2545" w:name="_Toc34747540"/>
      <w:bookmarkStart w:id="2546" w:name="_Toc77095999"/>
      <w:del w:id="2547"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544"/>
        <w:bookmarkEnd w:id="2545"/>
        <w:bookmarkEnd w:id="2546"/>
      </w:del>
    </w:p>
    <w:p w14:paraId="4477B8F9" w14:textId="06F29CA1" w:rsidR="00FC68DB" w:rsidRPr="00226A3F" w:rsidDel="00B865B6" w:rsidRDefault="00FC68DB" w:rsidP="00B202D2">
      <w:pPr>
        <w:keepNext/>
        <w:spacing w:before="240" w:after="60"/>
        <w:outlineLvl w:val="4"/>
        <w:rPr>
          <w:del w:id="2548" w:author="nick" w:date="2021-10-27T10:34:00Z"/>
          <w:b/>
          <w:bCs/>
          <w:i/>
          <w:iCs/>
          <w:sz w:val="24"/>
          <w:szCs w:val="26"/>
        </w:rPr>
      </w:pPr>
      <w:del w:id="2549"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550" w:author="nick" w:date="2021-10-27T10:34:00Z"/>
        </w:rPr>
      </w:pPr>
      <w:del w:id="2551"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552" w:author="nick" w:date="2021-10-27T10:34:00Z"/>
          <w:b/>
          <w:sz w:val="24"/>
        </w:rPr>
      </w:pPr>
      <w:del w:id="2553"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54"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55" w:author="nick" w:date="2021-10-27T10:34:00Z"/>
          <w:rFonts w:ascii="Courier New" w:hAnsi="Courier New"/>
          <w:sz w:val="16"/>
        </w:rPr>
      </w:pPr>
      <w:del w:id="2556"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57" w:author="nick" w:date="2021-10-27T10:34:00Z"/>
          <w:rFonts w:ascii="Courier New" w:hAnsi="Courier New"/>
          <w:b/>
          <w:color w:val="0070C0"/>
          <w:sz w:val="16"/>
        </w:rPr>
      </w:pPr>
      <w:del w:id="255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59" w:author="nick" w:date="2021-10-27T10:34:00Z"/>
          <w:rFonts w:ascii="Courier New" w:hAnsi="Courier New"/>
          <w:sz w:val="16"/>
        </w:rPr>
      </w:pPr>
      <w:del w:id="2560"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61" w:author="nick" w:date="2021-10-27T10:34:00Z"/>
          <w:rFonts w:ascii="Courier New" w:hAnsi="Courier New"/>
          <w:sz w:val="16"/>
        </w:rPr>
      </w:pPr>
      <w:del w:id="2562"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63" w:author="nick" w:date="2021-10-27T10:34:00Z"/>
          <w:rFonts w:ascii="Courier New" w:hAnsi="Courier New"/>
          <w:sz w:val="16"/>
        </w:rPr>
      </w:pPr>
      <w:del w:id="2564"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65" w:author="nick" w:date="2021-10-27T10:34:00Z"/>
          <w:rFonts w:ascii="Courier New" w:hAnsi="Courier New"/>
          <w:sz w:val="16"/>
        </w:rPr>
      </w:pPr>
      <w:del w:id="2566"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67" w:author="nick" w:date="2021-10-27T10:34:00Z"/>
          <w:rFonts w:ascii="Courier New" w:hAnsi="Courier New"/>
          <w:sz w:val="16"/>
        </w:rPr>
      </w:pPr>
      <w:del w:id="2568"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69" w:author="nick" w:date="2021-10-27T10:34:00Z"/>
          <w:rFonts w:ascii="Courier New" w:hAnsi="Courier New"/>
          <w:sz w:val="16"/>
        </w:rPr>
      </w:pPr>
      <w:del w:id="2570"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71" w:author="nick" w:date="2021-10-27T10:34:00Z"/>
          <w:rFonts w:ascii="Courier New" w:hAnsi="Courier New"/>
          <w:sz w:val="16"/>
        </w:rPr>
      </w:pPr>
      <w:del w:id="2572"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73" w:author="nick" w:date="2021-10-27T10:34:00Z"/>
          <w:rFonts w:ascii="Courier New" w:hAnsi="Courier New"/>
          <w:sz w:val="16"/>
        </w:rPr>
      </w:pPr>
      <w:del w:id="2574"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75" w:author="nick" w:date="2021-10-27T10:34:00Z"/>
          <w:rFonts w:ascii="Courier New" w:hAnsi="Courier New"/>
          <w:sz w:val="16"/>
        </w:rPr>
      </w:pPr>
      <w:del w:id="2576"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77" w:author="nick" w:date="2021-10-27T10:34:00Z"/>
          <w:rFonts w:ascii="Courier New" w:hAnsi="Courier New"/>
          <w:b/>
          <w:color w:val="0070C0"/>
          <w:sz w:val="16"/>
        </w:rPr>
      </w:pPr>
      <w:del w:id="257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79" w:author="nick" w:date="2021-10-27T10:34:00Z"/>
          <w:rFonts w:ascii="Courier New" w:hAnsi="Courier New"/>
          <w:sz w:val="16"/>
        </w:rPr>
      </w:pPr>
      <w:del w:id="2580"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81" w:author="nick" w:date="2021-10-27T10:34:00Z"/>
          <w:rFonts w:ascii="Courier New" w:hAnsi="Courier New"/>
          <w:sz w:val="16"/>
        </w:rPr>
      </w:pPr>
    </w:p>
    <w:p w14:paraId="119AD676" w14:textId="77777777" w:rsidR="00FC68DB" w:rsidRPr="00226A3F" w:rsidRDefault="00FC68DB" w:rsidP="00B202D2">
      <w:pPr>
        <w:pStyle w:val="berschrift3"/>
      </w:pPr>
      <w:bookmarkStart w:id="2582" w:name="_Toc413359621"/>
      <w:bookmarkStart w:id="2583" w:name="_Toc3557073"/>
      <w:bookmarkStart w:id="2584" w:name="_Toc34747323"/>
      <w:bookmarkStart w:id="2585" w:name="_Toc77102142"/>
      <w:bookmarkStart w:id="2586" w:name="_Toc86869838"/>
      <w:r w:rsidRPr="00226A3F">
        <w:t>Connection Face</w:t>
      </w:r>
      <w:bookmarkEnd w:id="2582"/>
      <w:bookmarkEnd w:id="2583"/>
      <w:bookmarkEnd w:id="2584"/>
      <w:bookmarkEnd w:id="2585"/>
      <w:bookmarkEnd w:id="258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587" w:name="_Toc3566539"/>
      <w:bookmarkStart w:id="2588" w:name="_Toc34747541"/>
      <w:bookmarkStart w:id="2589" w:name="_Toc77096000"/>
      <w:bookmarkStart w:id="2590"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87"/>
      <w:bookmarkEnd w:id="2588"/>
      <w:bookmarkEnd w:id="2589"/>
      <w:bookmarkEnd w:id="2590"/>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591" w:name="_Toc3566540"/>
      <w:bookmarkStart w:id="2592" w:name="_Toc34747542"/>
      <w:bookmarkStart w:id="2593" w:name="_Toc77096001"/>
      <w:bookmarkStart w:id="2594"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91"/>
      <w:bookmarkEnd w:id="2592"/>
      <w:bookmarkEnd w:id="2593"/>
      <w:bookmarkEnd w:id="259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95" w:name="_Toc3566541"/>
      <w:bookmarkStart w:id="2596" w:name="_Toc34747543"/>
      <w:bookmarkStart w:id="2597" w:name="_Toc77096002"/>
      <w:bookmarkStart w:id="2598"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95"/>
      <w:bookmarkEnd w:id="2596"/>
      <w:bookmarkEnd w:id="2597"/>
      <w:bookmarkEnd w:id="259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599" w:name="_Toc3566542"/>
      <w:bookmarkStart w:id="2600" w:name="_Toc34747544"/>
      <w:bookmarkStart w:id="2601" w:name="_Toc77096003"/>
      <w:bookmarkStart w:id="2602"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99"/>
      <w:bookmarkEnd w:id="2600"/>
      <w:bookmarkEnd w:id="2601"/>
      <w:bookmarkEnd w:id="2602"/>
      <w:r>
        <w:t xml:space="preserve">  </w:t>
      </w:r>
    </w:p>
    <w:p w14:paraId="15AB46C6" w14:textId="77777777" w:rsidR="00FC68DB" w:rsidRDefault="00FC68DB" w:rsidP="007E4E80">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7E4E80">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603" w:name="_Toc413359622"/>
      <w:bookmarkStart w:id="2604" w:name="_Toc3557074"/>
      <w:bookmarkStart w:id="2605" w:name="_Toc34747324"/>
      <w:bookmarkStart w:id="2606" w:name="_Toc77102143"/>
      <w:bookmarkStart w:id="2607" w:name="_Toc86869839"/>
      <w:r w:rsidRPr="00226A3F">
        <w:t>Type Specification</w:t>
      </w:r>
      <w:bookmarkEnd w:id="2603"/>
      <w:bookmarkEnd w:id="2604"/>
      <w:bookmarkEnd w:id="2605"/>
      <w:bookmarkEnd w:id="2606"/>
      <w:bookmarkEnd w:id="260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608" w:name="_Toc3566543"/>
      <w:bookmarkStart w:id="2609" w:name="_Toc34747545"/>
      <w:bookmarkStart w:id="2610" w:name="_Toc77096004"/>
      <w:bookmarkStart w:id="2611"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608"/>
      <w:bookmarkEnd w:id="2609"/>
      <w:bookmarkEnd w:id="2610"/>
      <w:bookmarkEnd w:id="261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612" w:name="_Toc413359623"/>
      <w:bookmarkStart w:id="2613" w:name="_Ref414345836"/>
      <w:bookmarkStart w:id="2614" w:name="_Ref414345889"/>
      <w:bookmarkStart w:id="2615" w:name="_Ref414350043"/>
      <w:bookmarkStart w:id="2616" w:name="_Ref429051261"/>
      <w:bookmarkStart w:id="2617" w:name="_Toc3557075"/>
      <w:bookmarkStart w:id="2618" w:name="_Toc34747325"/>
      <w:bookmarkStart w:id="2619" w:name="_Toc77102144"/>
      <w:bookmarkStart w:id="2620" w:name="_Toc86869840"/>
      <w:r w:rsidRPr="00226A3F">
        <w:lastRenderedPageBreak/>
        <w:t xml:space="preserve">Adhesive </w:t>
      </w:r>
      <w:r>
        <w:t>F</w:t>
      </w:r>
      <w:r w:rsidRPr="00226A3F">
        <w:t>aces</w:t>
      </w:r>
      <w:bookmarkEnd w:id="2612"/>
      <w:bookmarkEnd w:id="2613"/>
      <w:bookmarkEnd w:id="2614"/>
      <w:bookmarkEnd w:id="2615"/>
      <w:bookmarkEnd w:id="2616"/>
      <w:bookmarkEnd w:id="2617"/>
      <w:bookmarkEnd w:id="2618"/>
      <w:bookmarkEnd w:id="2619"/>
      <w:bookmarkEnd w:id="262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621" w:name="_Toc413359640"/>
      <w:bookmarkStart w:id="2622" w:name="_Toc3557157"/>
      <w:bookmarkStart w:id="2623" w:name="_Toc34747410"/>
      <w:bookmarkStart w:id="2624" w:name="_Toc76030608"/>
      <w:bookmarkStart w:id="2625"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621"/>
      <w:bookmarkEnd w:id="2622"/>
      <w:bookmarkEnd w:id="2623"/>
      <w:bookmarkEnd w:id="2624"/>
      <w:bookmarkEnd w:id="2625"/>
    </w:p>
    <w:p w14:paraId="118441B4" w14:textId="279240A0" w:rsidR="00206112" w:rsidRDefault="00206112" w:rsidP="00206112">
      <w:pPr>
        <w:keepNext/>
        <w:rPr>
          <w:ins w:id="2626" w:author="nick" w:date="2021-10-27T11:22:00Z"/>
        </w:rPr>
      </w:pPr>
      <w:ins w:id="262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628" w:author="nick" w:date="2021-10-27T11:21:00Z"/>
          <w:b/>
          <w:i/>
        </w:rPr>
      </w:pPr>
      <w:del w:id="262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63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631" w:author="nick" w:date="2021-10-27T11:21:00Z"/>
                <w:rFonts w:cs="Calibri"/>
                <w:b/>
                <w:i/>
                <w:lang w:eastAsia="zh-CN"/>
              </w:rPr>
            </w:pPr>
            <w:del w:id="263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633" w:author="nick" w:date="2021-10-27T11:21:00Z"/>
                <w:rFonts w:cs="Calibri"/>
                <w:b/>
                <w:i/>
                <w:lang w:eastAsia="zh-CN"/>
              </w:rPr>
            </w:pPr>
            <w:del w:id="263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635" w:author="nick" w:date="2021-10-27T11:21:00Z"/>
                <w:rFonts w:cs="Calibri"/>
                <w:b/>
                <w:i/>
                <w:lang w:eastAsia="zh-CN"/>
              </w:rPr>
            </w:pPr>
            <w:del w:id="263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637" w:author="nick" w:date="2021-10-27T11:21:00Z"/>
                <w:rFonts w:cs="Calibri"/>
                <w:b/>
                <w:i/>
                <w:lang w:eastAsia="zh-CN"/>
              </w:rPr>
            </w:pPr>
            <w:del w:id="263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639" w:author="nick" w:date="2021-10-27T11:21:00Z"/>
                <w:rFonts w:cs="Calibri"/>
                <w:lang w:eastAsia="zh-CN"/>
              </w:rPr>
            </w:pPr>
            <w:del w:id="264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64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642" w:author="nick" w:date="2021-10-27T11:21:00Z"/>
                <w:rFonts w:cs="Calibri"/>
                <w:sz w:val="20"/>
                <w:szCs w:val="20"/>
                <w:lang w:eastAsia="zh-CN"/>
              </w:rPr>
            </w:pPr>
            <w:del w:id="264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644" w:author="nick" w:date="2021-10-27T11:21:00Z"/>
                <w:rFonts w:cs="Calibri"/>
                <w:sz w:val="20"/>
                <w:szCs w:val="20"/>
                <w:lang w:eastAsia="zh-CN"/>
              </w:rPr>
            </w:pPr>
            <w:del w:id="264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646" w:author="nick" w:date="2021-10-27T11:21:00Z"/>
                <w:rFonts w:cs="Calibri"/>
                <w:sz w:val="20"/>
                <w:szCs w:val="20"/>
                <w:lang w:eastAsia="zh-CN"/>
              </w:rPr>
            </w:pPr>
            <w:del w:id="264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648" w:author="nick" w:date="2021-10-27T11:21:00Z"/>
                <w:rFonts w:cs="Calibri"/>
                <w:sz w:val="20"/>
                <w:szCs w:val="20"/>
                <w:lang w:eastAsia="zh-CN"/>
              </w:rPr>
            </w:pPr>
            <w:del w:id="264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650" w:author="nick" w:date="2021-10-27T11:21:00Z"/>
                <w:rFonts w:cs="Calibri"/>
                <w:lang w:eastAsia="zh-CN"/>
              </w:rPr>
            </w:pPr>
            <w:del w:id="2651" w:author="nick" w:date="2021-10-27T11:21:00Z">
              <w:r w:rsidRPr="00226A3F" w:rsidDel="00206112">
                <w:rPr>
                  <w:sz w:val="20"/>
                  <w:szCs w:val="20"/>
                </w:rPr>
                <w:delText>-</w:delText>
              </w:r>
            </w:del>
          </w:p>
        </w:tc>
      </w:tr>
      <w:tr w:rsidR="00FC68DB" w:rsidRPr="00226A3F" w:rsidDel="00206112" w14:paraId="28FED0FF" w14:textId="5C415B3D" w:rsidTr="00FC68DB">
        <w:trPr>
          <w:jc w:val="center"/>
          <w:del w:id="265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653" w:author="nick" w:date="2021-10-27T11:21:00Z"/>
                <w:sz w:val="20"/>
                <w:szCs w:val="20"/>
              </w:rPr>
            </w:pPr>
            <w:del w:id="265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655" w:author="nick" w:date="2021-10-27T11:21:00Z"/>
                <w:sz w:val="20"/>
                <w:szCs w:val="20"/>
              </w:rPr>
            </w:pPr>
            <w:del w:id="265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657" w:author="nick" w:date="2021-10-27T11:21:00Z"/>
                <w:sz w:val="20"/>
                <w:szCs w:val="20"/>
              </w:rPr>
            </w:pPr>
            <w:del w:id="265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659" w:author="nick" w:date="2021-10-27T11:21:00Z"/>
                <w:sz w:val="20"/>
                <w:szCs w:val="20"/>
              </w:rPr>
            </w:pPr>
            <w:del w:id="266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661" w:author="nick" w:date="2021-10-27T11:21:00Z"/>
                <w:sz w:val="20"/>
                <w:szCs w:val="20"/>
              </w:rPr>
            </w:pPr>
            <w:del w:id="266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663" w:name="_Toc3566544"/>
      <w:bookmarkStart w:id="2664" w:name="_Toc34747546"/>
      <w:bookmarkStart w:id="2665" w:name="_Toc77096005"/>
      <w:del w:id="2666"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663"/>
      <w:bookmarkEnd w:id="2664"/>
      <w:bookmarkEnd w:id="266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667" w:name="_Toc3566545"/>
      <w:bookmarkStart w:id="2668" w:name="_Toc34747547"/>
      <w:bookmarkStart w:id="2669" w:name="_Toc77096006"/>
      <w:bookmarkStart w:id="2670"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667"/>
      <w:bookmarkEnd w:id="2668"/>
      <w:bookmarkEnd w:id="2669"/>
      <w:bookmarkEnd w:id="267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671" w:name="_Toc413359658"/>
      <w:bookmarkStart w:id="2672" w:name="_Toc3566546"/>
      <w:bookmarkStart w:id="2673" w:name="_Toc34747548"/>
      <w:bookmarkStart w:id="2674" w:name="_Toc77096007"/>
      <w:bookmarkStart w:id="2675"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671"/>
      <w:bookmarkEnd w:id="2672"/>
      <w:bookmarkEnd w:id="2673"/>
      <w:bookmarkEnd w:id="2674"/>
      <w:bookmarkEnd w:id="2675"/>
    </w:p>
    <w:p w14:paraId="0732E2F7" w14:textId="77777777" w:rsidR="00FC68DB" w:rsidRPr="00B14291" w:rsidRDefault="00FC68DB" w:rsidP="007E4E80">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7E4E80">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7E4E80">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676" w:name="_Toc77102145"/>
      <w:bookmarkStart w:id="2677" w:name="_Toc443470372"/>
      <w:bookmarkStart w:id="2678" w:name="_Toc450303224"/>
      <w:bookmarkStart w:id="2679" w:name="_Toc9996979"/>
      <w:bookmarkStart w:id="2680"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681" w:name="_Toc3557076"/>
      <w:bookmarkStart w:id="2682" w:name="_Toc34747326"/>
      <w:bookmarkStart w:id="2683" w:name="_Toc77102147"/>
      <w:bookmarkEnd w:id="2676"/>
      <w:r>
        <w:lastRenderedPageBreak/>
        <w:br w:type="page"/>
      </w:r>
    </w:p>
    <w:p w14:paraId="175E8840" w14:textId="5A6AB99C" w:rsidR="002D2C85" w:rsidRPr="007055D9" w:rsidRDefault="002D2C85" w:rsidP="00B202D2">
      <w:pPr>
        <w:pStyle w:val="berschrift1"/>
      </w:pPr>
      <w:bookmarkStart w:id="2684" w:name="_Toc86869841"/>
      <w:r w:rsidRPr="007055D9">
        <w:lastRenderedPageBreak/>
        <w:t>Future extensions</w:t>
      </w:r>
      <w:bookmarkEnd w:id="2681"/>
      <w:bookmarkEnd w:id="2682"/>
      <w:bookmarkEnd w:id="2683"/>
      <w:bookmarkEnd w:id="2684"/>
    </w:p>
    <w:p w14:paraId="209DB769" w14:textId="77777777" w:rsidR="002D2C85" w:rsidRPr="00226A3F" w:rsidRDefault="002D2C85" w:rsidP="00B202D2">
      <w:bookmarkStart w:id="2685" w:name="_Toc338938925"/>
      <w:bookmarkStart w:id="268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687" w:name="_Toc338938923"/>
      <w:bookmarkStart w:id="2688" w:name="_Toc338939259"/>
      <w:bookmarkStart w:id="2689" w:name="_Toc413359625"/>
      <w:bookmarkStart w:id="2690" w:name="_Toc3557077"/>
      <w:bookmarkStart w:id="2691" w:name="_Toc34747327"/>
      <w:bookmarkStart w:id="2692" w:name="_Toc77102148"/>
      <w:bookmarkStart w:id="2693" w:name="_Toc86869842"/>
      <w:r w:rsidRPr="00226A3F">
        <w:t>Additional parameters for spot and seam welds</w:t>
      </w:r>
      <w:bookmarkEnd w:id="2687"/>
      <w:bookmarkEnd w:id="2688"/>
      <w:bookmarkEnd w:id="2689"/>
      <w:bookmarkEnd w:id="2690"/>
      <w:bookmarkEnd w:id="2691"/>
      <w:bookmarkEnd w:id="2692"/>
      <w:bookmarkEnd w:id="269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694" w:name="_Ref338846673"/>
      <w:bookmarkStart w:id="2695" w:name="_Toc338938924"/>
      <w:bookmarkStart w:id="2696" w:name="_Toc338939260"/>
      <w:bookmarkStart w:id="2697" w:name="_Toc413359626"/>
      <w:bookmarkStart w:id="2698" w:name="_Toc3557078"/>
      <w:bookmarkStart w:id="2699" w:name="_Toc34747328"/>
      <w:bookmarkStart w:id="2700" w:name="_Toc77102149"/>
      <w:bookmarkStart w:id="2701" w:name="_Toc86869843"/>
      <w:r w:rsidRPr="00226A3F">
        <w:t>Other relevant and new joint types</w:t>
      </w:r>
      <w:bookmarkEnd w:id="2694"/>
      <w:bookmarkEnd w:id="2695"/>
      <w:bookmarkEnd w:id="2696"/>
      <w:bookmarkEnd w:id="2697"/>
      <w:bookmarkEnd w:id="2698"/>
      <w:bookmarkEnd w:id="2699"/>
      <w:bookmarkEnd w:id="2700"/>
      <w:bookmarkEnd w:id="270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702" w:name="_Ref69238344"/>
      <w:bookmarkStart w:id="2703" w:name="_Toc77102146"/>
      <w:bookmarkEnd w:id="2685"/>
      <w:bookmarkEnd w:id="2686"/>
      <w:r>
        <w:rPr>
          <w:lang w:val="en-US"/>
        </w:rPr>
        <w:lastRenderedPageBreak/>
        <w:br/>
      </w:r>
      <w:bookmarkStart w:id="2704"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702"/>
      <w:bookmarkEnd w:id="2703"/>
      <w:bookmarkEnd w:id="270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705" w:name="_Toc76030609"/>
      <w:bookmarkStart w:id="2706"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705"/>
      <w:bookmarkEnd w:id="270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707" w:name="_Toc76030610"/>
      <w:bookmarkStart w:id="2708"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707"/>
      <w:bookmarkEnd w:id="270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7E4E8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709"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70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710"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71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7E4E80">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E4E8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E4E8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7E4E80">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E4E8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E4E8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7E4E80">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E4E8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E4E8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711"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711"/>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E4E8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7E4E8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E4E8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E4E8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E4E8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712" w:name="_Toc86869845"/>
      <w:r w:rsidRPr="0007274A">
        <w:rPr>
          <w:b w:val="0"/>
          <w:bCs/>
          <w:lang w:val="en-US"/>
        </w:rPr>
        <w:t>(informative)</w:t>
      </w:r>
      <w:r>
        <w:rPr>
          <w:lang w:val="en-US"/>
        </w:rPr>
        <w:br/>
      </w:r>
      <w:r>
        <w:rPr>
          <w:lang w:val="en-US"/>
        </w:rPr>
        <w:br/>
      </w:r>
      <w:bookmarkStart w:id="271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712"/>
      <w:bookmarkEnd w:id="2713"/>
    </w:p>
    <w:p w14:paraId="2D6CACD7" w14:textId="479BC908" w:rsidR="004163E0" w:rsidRPr="00931307" w:rsidRDefault="004163E0" w:rsidP="004163E0">
      <w:pPr>
        <w:rPr>
          <w:ins w:id="2714" w:author="Dr. Carsten Franke" w:date="2021-10-20T11:23:00Z"/>
        </w:rPr>
      </w:pPr>
      <w:ins w:id="2715" w:author="Dr. Carsten Franke" w:date="2021-10-20T11:24:00Z">
        <w:r>
          <w:t xml:space="preserve">According </w:t>
        </w:r>
      </w:ins>
      <w:ins w:id="2716" w:author="Dr. Carsten Franke" w:date="2021-10-20T11:25:00Z">
        <w:r>
          <w:t xml:space="preserve">to </w:t>
        </w:r>
        <w:r w:rsidRPr="004163E0">
          <w:t>the widespread use of ISO</w:t>
        </w:r>
      </w:ins>
      <w:ins w:id="2717" w:author="Dr. Carsten Franke" w:date="2021-10-20T11:29:00Z">
        <w:r w:rsidR="00B42AD7">
          <w:t> </w:t>
        </w:r>
      </w:ins>
      <w:ins w:id="2718" w:author="Dr. Carsten Franke" w:date="2021-10-20T11:25:00Z">
        <w:r w:rsidRPr="004163E0">
          <w:t xml:space="preserve">10303-242, it is important to describe the federated use of </w:t>
        </w:r>
      </w:ins>
      <w:ins w:id="2719" w:author="Dr. Carsten Franke" w:date="2021-10-20T11:27:00Z">
        <w:r w:rsidR="00B42AD7">
          <w:t>χMCF</w:t>
        </w:r>
      </w:ins>
      <w:ins w:id="2720" w:author="Dr. Carsten Franke" w:date="2021-10-20T11:25:00Z">
        <w:r w:rsidRPr="004163E0">
          <w:t xml:space="preserve"> together with </w:t>
        </w:r>
      </w:ins>
      <w:ins w:id="2721" w:author="Dr. Carsten Franke" w:date="2021-10-20T11:29:00Z">
        <w:r w:rsidR="00B42AD7" w:rsidRPr="004163E0">
          <w:t>ISO</w:t>
        </w:r>
        <w:r w:rsidR="00B42AD7">
          <w:t> </w:t>
        </w:r>
        <w:r w:rsidR="00B42AD7" w:rsidRPr="004163E0">
          <w:t>10303-242</w:t>
        </w:r>
      </w:ins>
      <w:ins w:id="2722" w:author="Dr. Carsten Franke" w:date="2021-10-20T11:25:00Z">
        <w:r w:rsidRPr="004163E0">
          <w:t>.</w:t>
        </w:r>
      </w:ins>
      <w:ins w:id="272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724" w:author="Dr. Carsten Franke" w:date="2021-10-20T11:28:00Z"/>
        </w:rPr>
      </w:pPr>
      <w:bookmarkStart w:id="2725" w:name="_Toc86869846"/>
      <w:ins w:id="2726" w:author="Max Ungerer" w:date="2021-09-15T20:13:00Z">
        <w:r>
          <w:t>General principles</w:t>
        </w:r>
      </w:ins>
      <w:bookmarkEnd w:id="2725"/>
      <w:ins w:id="2727" w:author="Dr. Carsten Franke" w:date="2021-10-20T11:28:00Z">
        <w:r w:rsidR="00B42AD7">
          <w:t xml:space="preserve"> </w:t>
        </w:r>
      </w:ins>
    </w:p>
    <w:p w14:paraId="10A5DA44" w14:textId="0A41CBA1" w:rsidR="00B42AD7" w:rsidRDefault="00B42AD7" w:rsidP="00B42AD7">
      <w:pPr>
        <w:rPr>
          <w:ins w:id="2728" w:author="Dr. Carsten Franke" w:date="2021-10-20T11:29:00Z"/>
        </w:rPr>
      </w:pPr>
      <w:ins w:id="272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7E4E80">
      <w:pPr>
        <w:pStyle w:val="Listenabsatz"/>
        <w:numPr>
          <w:ilvl w:val="0"/>
          <w:numId w:val="60"/>
        </w:numPr>
        <w:rPr>
          <w:ins w:id="2730" w:author="Dr. Carsten Franke" w:date="2021-10-20T11:31:00Z"/>
        </w:rPr>
      </w:pPr>
      <w:ins w:id="2731" w:author="Dr. Carsten Franke" w:date="2021-10-20T11:31:00Z">
        <w:r>
          <w:t xml:space="preserve">Both standard definitions stay unchanged. </w:t>
        </w:r>
      </w:ins>
      <w:ins w:id="273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7E4E80">
      <w:pPr>
        <w:pStyle w:val="Listenabsatz"/>
        <w:numPr>
          <w:ilvl w:val="0"/>
          <w:numId w:val="60"/>
        </w:numPr>
        <w:rPr>
          <w:ins w:id="2733" w:author="Dr. Carsten Franke" w:date="2021-10-20T11:35:00Z"/>
        </w:rPr>
      </w:pPr>
      <w:ins w:id="2734" w:author="Dr. Carsten Franke" w:date="2021-10-20T11:34:00Z">
        <w:r w:rsidRPr="008D52DC">
          <w:t>Clearly defined and delimited roles are assigned to both standards.</w:t>
        </w:r>
      </w:ins>
      <w:ins w:id="2735" w:author="Dr. Carsten Franke" w:date="2021-10-20T11:33:00Z">
        <w:r>
          <w:t xml:space="preserve"> </w:t>
        </w:r>
      </w:ins>
    </w:p>
    <w:p w14:paraId="16C90303" w14:textId="75B37985" w:rsidR="008D52DC" w:rsidRDefault="008D52DC" w:rsidP="007E4E80">
      <w:pPr>
        <w:pStyle w:val="Listenabsatz"/>
        <w:numPr>
          <w:ilvl w:val="0"/>
          <w:numId w:val="60"/>
        </w:numPr>
        <w:rPr>
          <w:ins w:id="2736" w:author="Dr. Carsten Franke" w:date="2021-10-20T11:43:00Z"/>
        </w:rPr>
      </w:pPr>
      <w:ins w:id="2737" w:author="Dr. Carsten Franke" w:date="2021-10-20T11:35:00Z">
        <w:r w:rsidRPr="008D52DC">
          <w:t xml:space="preserve">Redundancies </w:t>
        </w:r>
      </w:ins>
      <w:ins w:id="2738" w:author="Dr. Carsten Franke" w:date="2021-10-20T11:46:00Z">
        <w:r w:rsidR="00D44CF6">
          <w:t>must</w:t>
        </w:r>
      </w:ins>
      <w:ins w:id="2739" w:author="Dr. Carsten Franke" w:date="2021-10-20T11:35:00Z">
        <w:r w:rsidRPr="008D52DC">
          <w:t xml:space="preserve"> be avoided as far as possible.</w:t>
        </w:r>
        <w:r>
          <w:t xml:space="preserve"> </w:t>
        </w:r>
      </w:ins>
    </w:p>
    <w:p w14:paraId="02B80A02" w14:textId="05FEB885" w:rsidR="00BF60BC" w:rsidRDefault="00BF60BC" w:rsidP="007E4E80">
      <w:pPr>
        <w:pStyle w:val="Listenabsatz"/>
        <w:numPr>
          <w:ilvl w:val="0"/>
          <w:numId w:val="60"/>
        </w:numPr>
        <w:rPr>
          <w:ins w:id="2740" w:author="Dr. Carsten Franke" w:date="2021-10-20T11:31:00Z"/>
        </w:rPr>
      </w:pPr>
      <w:ins w:id="2741" w:author="Dr. Carsten Franke" w:date="2021-10-20T11:43:00Z">
        <w:r>
          <w:t xml:space="preserve">In case of </w:t>
        </w:r>
      </w:ins>
      <w:ins w:id="2742" w:author="Dr. Carsten Franke" w:date="2021-10-20T11:44:00Z">
        <w:r>
          <w:t>u</w:t>
        </w:r>
      </w:ins>
      <w:ins w:id="2743" w:author="Dr. Carsten Franke" w:date="2021-10-20T11:43:00Z">
        <w:r>
          <w:t>navoidable redundancies</w:t>
        </w:r>
      </w:ins>
      <w:ins w:id="2744" w:author="Dr. Carsten Franke" w:date="2021-10-20T11:44:00Z">
        <w:r>
          <w:t xml:space="preserve">, there must be no </w:t>
        </w:r>
      </w:ins>
      <w:ins w:id="2745" w:author="Dr. Carsten Franke" w:date="2021-10-20T11:45:00Z">
        <w:r w:rsidR="007A68CF" w:rsidRPr="007A68CF">
          <w:t xml:space="preserve">inconsistencies </w:t>
        </w:r>
      </w:ins>
      <w:ins w:id="2746" w:author="Dr. Carsten Franke" w:date="2021-10-20T11:44:00Z">
        <w:r>
          <w:t xml:space="preserve">within the set of </w:t>
        </w:r>
      </w:ins>
      <w:ins w:id="2747" w:author="Dr. Carsten Franke" w:date="2021-10-20T11:47:00Z">
        <w:r w:rsidR="00842882" w:rsidRPr="00842882">
          <w:t>federatively</w:t>
        </w:r>
        <w:r w:rsidR="00842882">
          <w:t xml:space="preserve"> </w:t>
        </w:r>
      </w:ins>
      <w:ins w:id="2748" w:author="Dr. Carsten Franke" w:date="2021-10-20T11:44:00Z">
        <w:r>
          <w:t>use</w:t>
        </w:r>
      </w:ins>
      <w:ins w:id="2749" w:author="Dr. Carsten Franke" w:date="2021-10-21T10:34:00Z">
        <w:r w:rsidR="00B318B6">
          <w:t>d</w:t>
        </w:r>
      </w:ins>
      <w:ins w:id="2750" w:author="Dr. Carsten Franke" w:date="2021-10-20T11:44:00Z">
        <w:r>
          <w:t xml:space="preserve"> files. </w:t>
        </w:r>
      </w:ins>
    </w:p>
    <w:p w14:paraId="3BCD4F55" w14:textId="03173BDA" w:rsidR="006F7241" w:rsidRDefault="00434959" w:rsidP="00B42AD7">
      <w:pPr>
        <w:rPr>
          <w:ins w:id="2751" w:author="Dr. Carsten Franke" w:date="2021-10-20T11:37:00Z"/>
        </w:rPr>
      </w:pPr>
      <w:ins w:id="2752" w:author="Dr. Carsten Franke" w:date="2021-10-20T11:37:00Z">
        <w:r>
          <w:t xml:space="preserve">These general principles are implemented by following regulations: </w:t>
        </w:r>
      </w:ins>
    </w:p>
    <w:p w14:paraId="2D5FD3D1" w14:textId="05187065" w:rsidR="00E26B6D" w:rsidRDefault="00E26B6D" w:rsidP="007E4E80">
      <w:pPr>
        <w:pStyle w:val="Listenabsatz"/>
        <w:numPr>
          <w:ilvl w:val="0"/>
          <w:numId w:val="61"/>
        </w:numPr>
        <w:rPr>
          <w:ins w:id="2753" w:author="Dr. Carsten Franke" w:date="2021-10-20T11:41:00Z"/>
        </w:rPr>
      </w:pPr>
      <w:ins w:id="2754" w:author="Dr. Carsten Franke" w:date="2021-10-20T11:38:00Z">
        <w:r w:rsidRPr="00E26B6D">
          <w:t>ISO 10303-242</w:t>
        </w:r>
        <w:r>
          <w:t xml:space="preserve"> </w:t>
        </w:r>
      </w:ins>
      <w:ins w:id="2755" w:author="Dr. Carsten Franke" w:date="2021-10-20T11:40:00Z">
        <w:r>
          <w:t xml:space="preserve">contains the usual PLM-type information. </w:t>
        </w:r>
      </w:ins>
      <w:ins w:id="2756" w:author="Dr. Carsten Franke" w:date="2021-10-21T10:34:00Z">
        <w:r w:rsidR="00A5143B">
          <w:t>E</w:t>
        </w:r>
      </w:ins>
      <w:ins w:id="2757" w:author="Dr. Carsten Franke" w:date="2021-10-20T11:40:00Z">
        <w:r>
          <w:t xml:space="preserve">specially, it </w:t>
        </w:r>
      </w:ins>
      <w:ins w:id="2758" w:author="Dr. Carsten Franke" w:date="2021-10-20T11:38:00Z">
        <w:r>
          <w:t>references the relevant files (let it be CAD native</w:t>
        </w:r>
      </w:ins>
      <w:ins w:id="2759" w:author="Dr. Carsten Franke" w:date="2021-10-20T11:39:00Z">
        <w:r>
          <w:t xml:space="preserve"> or standard</w:t>
        </w:r>
      </w:ins>
      <w:ins w:id="2760" w:author="Dr. Carsten Franke" w:date="2021-10-20T11:38:00Z">
        <w:r>
          <w:t xml:space="preserve">, </w:t>
        </w:r>
      </w:ins>
      <w:ins w:id="2761" w:author="Dr. Carsten Franke" w:date="2021-10-20T11:39:00Z">
        <w:r>
          <w:t xml:space="preserve">visualization or χMCF) and </w:t>
        </w:r>
      </w:ins>
      <w:ins w:id="2762" w:author="Dr. Carsten Franke" w:date="2021-10-20T11:38:00Z">
        <w:r>
          <w:t>defines</w:t>
        </w:r>
      </w:ins>
      <w:ins w:id="2763" w:author="Dr. Carsten Franke" w:date="2021-10-20T11:39:00Z">
        <w:r>
          <w:t xml:space="preserve"> the location in space, where their content </w:t>
        </w:r>
      </w:ins>
      <w:ins w:id="2764" w:author="Dr. Carsten Franke" w:date="2021-10-20T11:40:00Z">
        <w:r>
          <w:t>must be instantiated (geometric transformations)</w:t>
        </w:r>
      </w:ins>
      <w:ins w:id="2765" w:author="Dr. Carsten Franke" w:date="2021-10-20T11:47:00Z">
        <w:r w:rsidR="0099082A">
          <w:t>.</w:t>
        </w:r>
      </w:ins>
      <w:ins w:id="2766" w:author="Dr. Carsten Franke" w:date="2021-10-20T11:40:00Z">
        <w:r>
          <w:t xml:space="preserve"> </w:t>
        </w:r>
      </w:ins>
    </w:p>
    <w:p w14:paraId="3A9EED33" w14:textId="159C9023" w:rsidR="00E26B6D" w:rsidRDefault="00E26B6D" w:rsidP="007E4E80">
      <w:pPr>
        <w:pStyle w:val="Listenabsatz"/>
        <w:numPr>
          <w:ilvl w:val="0"/>
          <w:numId w:val="61"/>
        </w:numPr>
        <w:rPr>
          <w:ins w:id="2767" w:author="Dr. Carsten Franke" w:date="2021-10-20T11:49:00Z"/>
        </w:rPr>
      </w:pPr>
      <w:ins w:id="2768" w:author="Dr. Carsten Franke" w:date="2021-10-20T11:41:00Z">
        <w:r>
          <w:t xml:space="preserve">χMCF contains </w:t>
        </w:r>
      </w:ins>
      <w:ins w:id="2769" w:author="Dr. Carsten Franke" w:date="2021-10-20T15:19:00Z">
        <w:r w:rsidR="00BF4937">
          <w:t>geometrical (position, orientation, lengt</w:t>
        </w:r>
      </w:ins>
      <w:ins w:id="2770" w:author="Dr. Carsten Franke" w:date="2021-10-20T15:20:00Z">
        <w:r w:rsidR="00BF4937">
          <w:t xml:space="preserve">h, …), </w:t>
        </w:r>
      </w:ins>
      <w:ins w:id="2771" w:author="Dr. Carsten Franke" w:date="2021-10-20T11:41:00Z">
        <w:r>
          <w:t xml:space="preserve">technical information </w:t>
        </w:r>
      </w:ins>
      <w:ins w:id="2772" w:author="Dr. Carsten Franke" w:date="2021-10-20T11:42:00Z">
        <w:r>
          <w:t>of connecting elements</w:t>
        </w:r>
      </w:ins>
      <w:ins w:id="2773" w:author="Dr. Carsten Franke" w:date="2021-10-21T10:35:00Z">
        <w:r w:rsidR="00A5143B">
          <w:t>,</w:t>
        </w:r>
      </w:ins>
      <w:ins w:id="2774" w:author="Dr. Carsten Franke" w:date="2021-10-20T11:42:00Z">
        <w:r>
          <w:t xml:space="preserve"> and the lists of the parts connected, only. </w:t>
        </w:r>
      </w:ins>
    </w:p>
    <w:p w14:paraId="1B9F5C85" w14:textId="716E709F" w:rsidR="005E786E" w:rsidRDefault="005E786E" w:rsidP="007E4E80">
      <w:pPr>
        <w:pStyle w:val="Listenabsatz"/>
        <w:numPr>
          <w:ilvl w:val="0"/>
          <w:numId w:val="61"/>
        </w:numPr>
        <w:rPr>
          <w:ins w:id="2775" w:author="Dr. Carsten Franke" w:date="2021-10-20T11:56:00Z"/>
        </w:rPr>
      </w:pPr>
      <w:ins w:id="2776"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777" w:author="Dr. Carsten Franke" w:date="2021-10-20T11:53:00Z">
        <w:r w:rsidR="00DF4C66">
          <w:t>The l</w:t>
        </w:r>
        <w:r w:rsidR="00DF4C66" w:rsidRPr="00DF4C66">
          <w:t xml:space="preserve">ist of </w:t>
        </w:r>
      </w:ins>
      <w:ins w:id="2778" w:author="Dr. Carsten Franke" w:date="2021-10-20T11:54:00Z">
        <w:r w:rsidR="00DF4C66">
          <w:t xml:space="preserve">the </w:t>
        </w:r>
      </w:ins>
      <w:ins w:id="2779" w:author="Dr. Carsten Franke" w:date="2021-10-20T11:53:00Z">
        <w:r w:rsidR="00DF4C66" w:rsidRPr="00DF4C66">
          <w:t xml:space="preserve">part </w:t>
        </w:r>
      </w:ins>
      <w:ins w:id="2780" w:author="Dr. Carsten Franke" w:date="2021-10-21T10:36:00Z">
        <w:r w:rsidR="009B50B7">
          <w:t>numbers</w:t>
        </w:r>
      </w:ins>
      <w:ins w:id="2781" w:author="Dr. Carsten Franke" w:date="2021-10-20T11:53:00Z">
        <w:r w:rsidR="00DF4C66" w:rsidRPr="00DF4C66">
          <w:t xml:space="preserve"> </w:t>
        </w:r>
      </w:ins>
      <w:ins w:id="2782" w:author="Dr. Carsten Franke" w:date="2021-10-20T11:54:00Z">
        <w:r w:rsidR="00DF4C66">
          <w:t xml:space="preserve">of connected parts </w:t>
        </w:r>
      </w:ins>
      <w:ins w:id="2783" w:author="Dr. Carsten Franke" w:date="2021-10-20T11:53:00Z">
        <w:r w:rsidR="00DF4C66" w:rsidRPr="00DF4C66">
          <w:t>is mandatory within it.</w:t>
        </w:r>
        <w:r w:rsidR="00DF4C66">
          <w:t xml:space="preserve"> </w:t>
        </w:r>
      </w:ins>
      <w:ins w:id="2784" w:author="Dr. Carsten Franke" w:date="2021-10-20T11:54:00Z">
        <w:r w:rsidR="00DF4C66">
          <w:t xml:space="preserve">It must be identical to </w:t>
        </w:r>
        <w:proofErr w:type="spellStart"/>
        <w:r w:rsidR="00DF4C66">
          <w:t>χMCF's</w:t>
        </w:r>
        <w:proofErr w:type="spellEnd"/>
        <w:r w:rsidR="00DF4C66">
          <w:t xml:space="preserve"> </w:t>
        </w:r>
      </w:ins>
      <w:ins w:id="2785" w:author="Dr. Carsten Franke" w:date="2021-10-20T11:55:00Z">
        <w:r w:rsidR="00AC3984" w:rsidRPr="00446313">
          <w:rPr>
            <w:rFonts w:ascii="Courier New" w:hAnsi="Courier New" w:cs="Courier New"/>
            <w:b/>
            <w:i/>
            <w:sz w:val="18"/>
            <w:szCs w:val="18"/>
          </w:rPr>
          <w:t>&lt;</w:t>
        </w:r>
      </w:ins>
      <w:ins w:id="2786" w:author="Dr. Carsten Franke" w:date="2021-10-20T11:57:00Z">
        <w:r w:rsidR="000870CB" w:rsidRPr="000870CB">
          <w:rPr>
            <w:rFonts w:ascii="Courier New" w:hAnsi="Courier New" w:cs="Courier New"/>
            <w:b/>
            <w:i/>
            <w:sz w:val="18"/>
            <w:szCs w:val="18"/>
          </w:rPr>
          <w:t>connected_to</w:t>
        </w:r>
      </w:ins>
      <w:ins w:id="278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7E4E80">
      <w:pPr>
        <w:pStyle w:val="Listenabsatz"/>
        <w:numPr>
          <w:ilvl w:val="0"/>
          <w:numId w:val="61"/>
        </w:numPr>
        <w:rPr>
          <w:ins w:id="2788" w:author="Dr. Carsten Franke" w:date="2021-10-21T11:04:00Z"/>
        </w:rPr>
      </w:pPr>
      <w:ins w:id="2789" w:author="Dr. Carsten Franke" w:date="2021-10-20T11:56:00Z">
        <w:r>
          <w:t xml:space="preserve">Consequently, </w:t>
        </w:r>
      </w:ins>
      <w:ins w:id="2790" w:author="Dr. Carsten Franke" w:date="2021-10-20T11:57:00Z">
        <w:r>
          <w:t xml:space="preserve">nested χMCF element </w:t>
        </w:r>
      </w:ins>
      <w:ins w:id="2791"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792" w:author="Dr. Carsten Franke" w:date="2021-10-20T11:57:00Z">
        <w:r>
          <w:t xml:space="preserve"> cannot be used. </w:t>
        </w:r>
      </w:ins>
      <w:ins w:id="2793" w:author="Dr. Carsten Franke" w:date="2021-10-20T11:59:00Z">
        <w:r w:rsidR="00846B9E">
          <w:t>F</w:t>
        </w:r>
        <w:r w:rsidR="00846B9E" w:rsidRPr="00846B9E">
          <w:t>urthermore</w:t>
        </w:r>
        <w:r w:rsidR="00846B9E">
          <w:t xml:space="preserve">, </w:t>
        </w:r>
        <w:r w:rsidR="00F66EBB">
          <w:t>attribute</w:t>
        </w:r>
      </w:ins>
      <w:ins w:id="2794" w:author="Dr. Carsten Franke" w:date="2021-10-20T12:00:00Z">
        <w:r w:rsidR="00F66EBB">
          <w:t>s</w:t>
        </w:r>
      </w:ins>
      <w:ins w:id="2795" w:author="Dr. Carsten Franke" w:date="2021-10-20T11:59:00Z">
        <w:r w:rsidR="00F66EBB">
          <w:t xml:space="preserve"> </w:t>
        </w:r>
      </w:ins>
      <w:ins w:id="2796"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79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798" w:author="Dr. Carsten Franke" w:date="2021-10-20T12:00:00Z">
        <w:r w:rsidR="00F66EBB">
          <w:t xml:space="preserve">cannot be used. </w:t>
        </w:r>
      </w:ins>
    </w:p>
    <w:p w14:paraId="39DB4E10" w14:textId="52BE495F" w:rsidR="000532C5" w:rsidRDefault="000532C5" w:rsidP="007E4E80">
      <w:pPr>
        <w:pStyle w:val="Listenabsatz"/>
        <w:numPr>
          <w:ilvl w:val="0"/>
          <w:numId w:val="61"/>
        </w:numPr>
        <w:rPr>
          <w:ins w:id="2799" w:author="Dr. Carsten Franke" w:date="2021-10-20T11:37:00Z"/>
        </w:rPr>
      </w:pPr>
      <w:ins w:id="2800" w:author="Dr. Carsten Franke" w:date="2021-10-21T11:04:00Z">
        <w:r>
          <w:t xml:space="preserve">χMCF files are referenced from </w:t>
        </w:r>
        <w:r w:rsidRPr="00E26B6D">
          <w:t>ISO 10303-242</w:t>
        </w:r>
      </w:ins>
      <w:ins w:id="2801" w:author="Dr. Carsten Franke" w:date="2021-10-21T11:05:00Z">
        <w:r>
          <w:t xml:space="preserve"> by means of </w:t>
        </w:r>
        <w:commentRangeStart w:id="2802"/>
        <w:r>
          <w:t>"external reference"</w:t>
        </w:r>
        <w:commentRangeEnd w:id="2802"/>
        <w:r>
          <w:rPr>
            <w:rStyle w:val="Kommentarzeichen"/>
            <w:rFonts w:ascii="Calibri" w:eastAsia="Times New Roman" w:hAnsi="Calibri"/>
            <w:lang w:val="en-US" w:eastAsia="x-none"/>
          </w:rPr>
          <w:commentReference w:id="2802"/>
        </w:r>
        <w:r>
          <w:t xml:space="preserve">. </w:t>
        </w:r>
      </w:ins>
    </w:p>
    <w:p w14:paraId="3BA214C4" w14:textId="77777777" w:rsidR="00434959" w:rsidRPr="00B42AD7" w:rsidRDefault="00434959" w:rsidP="00B42AD7">
      <w:pPr>
        <w:rPr>
          <w:ins w:id="2803" w:author="Max Ungerer" w:date="2021-09-15T20:13:00Z"/>
        </w:rPr>
      </w:pPr>
    </w:p>
    <w:p w14:paraId="1C827307" w14:textId="6A81E964" w:rsidR="009C2A9B" w:rsidRPr="00434959" w:rsidRDefault="00741F4D" w:rsidP="007E4E80">
      <w:pPr>
        <w:pStyle w:val="Listenabsatz"/>
        <w:numPr>
          <w:ilvl w:val="0"/>
          <w:numId w:val="59"/>
        </w:numPr>
        <w:rPr>
          <w:ins w:id="2804" w:author="Dr. Carsten Franke" w:date="2021-09-16T14:33:00Z"/>
          <w:strike/>
          <w:highlight w:val="yellow"/>
          <w:lang w:eastAsia="ja-JP"/>
          <w:rPrChange w:id="2805" w:author="Dr. Carsten Franke" w:date="2021-10-20T11:37:00Z">
            <w:rPr>
              <w:ins w:id="2806" w:author="Dr. Carsten Franke" w:date="2021-09-16T14:33:00Z"/>
              <w:highlight w:val="yellow"/>
              <w:lang w:eastAsia="ja-JP"/>
            </w:rPr>
          </w:rPrChange>
        </w:rPr>
      </w:pPr>
      <w:commentRangeStart w:id="2807"/>
      <w:ins w:id="2808" w:author="Max Ungerer" w:date="2021-09-15T20:13:00Z">
        <w:r w:rsidRPr="00434959">
          <w:rPr>
            <w:strike/>
            <w:highlight w:val="yellow"/>
            <w:lang w:eastAsia="ja-JP"/>
            <w:rPrChange w:id="2809" w:author="Dr. Carsten Franke" w:date="2021-10-20T11:37:00Z">
              <w:rPr>
                <w:highlight w:val="yellow"/>
                <w:lang w:eastAsia="ja-JP"/>
              </w:rPr>
            </w:rPrChange>
          </w:rPr>
          <w:t>Avoid redundant information</w:t>
        </w:r>
      </w:ins>
      <w:ins w:id="2810" w:author="Dr. Carsten Franke" w:date="2021-09-16T14:30:00Z">
        <w:r w:rsidR="00385BD6" w:rsidRPr="00434959">
          <w:rPr>
            <w:strike/>
            <w:highlight w:val="yellow"/>
            <w:lang w:eastAsia="ja-JP"/>
            <w:rPrChange w:id="2811" w:author="Dr. Carsten Franke" w:date="2021-10-20T11:37:00Z">
              <w:rPr>
                <w:highlight w:val="yellow"/>
                <w:lang w:eastAsia="ja-JP"/>
              </w:rPr>
            </w:rPrChange>
          </w:rPr>
          <w:t xml:space="preserve"> </w:t>
        </w:r>
      </w:ins>
      <w:ins w:id="2812" w:author="Dr. Carsten Franke" w:date="2021-09-20T17:06:00Z">
        <w:r w:rsidR="000B5A61" w:rsidRPr="00434959">
          <w:rPr>
            <w:strike/>
            <w:lang w:eastAsia="ja-JP"/>
            <w:rPrChange w:id="2813" w:author="Dr. Carsten Franke" w:date="2021-10-20T11:37:00Z">
              <w:rPr>
                <w:lang w:eastAsia="ja-JP"/>
              </w:rPr>
            </w:rPrChange>
          </w:rPr>
          <w:t xml:space="preserve">when using χMCF with </w:t>
        </w:r>
      </w:ins>
      <w:ins w:id="2814" w:author="Dr. Carsten Franke" w:date="2021-10-20T11:30:00Z">
        <w:r w:rsidR="006F7241" w:rsidRPr="00434959">
          <w:rPr>
            <w:strike/>
            <w:lang w:eastAsia="ja-JP"/>
            <w:rPrChange w:id="2815" w:author="Dr. Carsten Franke" w:date="2021-10-20T11:37:00Z">
              <w:rPr>
                <w:lang w:eastAsia="ja-JP"/>
              </w:rPr>
            </w:rPrChange>
          </w:rPr>
          <w:t>ISO 10303-242</w:t>
        </w:r>
      </w:ins>
      <w:ins w:id="2816" w:author="Dr. Carsten Franke" w:date="2021-09-20T17:06:00Z">
        <w:r w:rsidR="000B5A61" w:rsidRPr="00434959">
          <w:rPr>
            <w:strike/>
            <w:lang w:eastAsia="ja-JP"/>
            <w:rPrChange w:id="2817" w:author="Dr. Carsten Franke" w:date="2021-10-20T11:37:00Z">
              <w:rPr>
                <w:lang w:eastAsia="ja-JP"/>
              </w:rPr>
            </w:rPrChange>
          </w:rPr>
          <w:t xml:space="preserve"> federatively</w:t>
        </w:r>
        <w:proofErr w:type="gramStart"/>
        <w:r w:rsidR="000B5A61" w:rsidRPr="00434959">
          <w:rPr>
            <w:strike/>
            <w:lang w:eastAsia="ja-JP"/>
            <w:rPrChange w:id="2818" w:author="Dr. Carsten Franke" w:date="2021-10-20T11:37:00Z">
              <w:rPr>
                <w:lang w:eastAsia="ja-JP"/>
              </w:rPr>
            </w:rPrChange>
          </w:rPr>
          <w:t xml:space="preserve">.  </w:t>
        </w:r>
      </w:ins>
      <w:proofErr w:type="gramEnd"/>
      <w:ins w:id="2819" w:author="Dr. Carsten Franke" w:date="2021-09-16T14:30:00Z">
        <w:r w:rsidR="00385BD6" w:rsidRPr="00434959">
          <w:rPr>
            <w:strike/>
            <w:highlight w:val="yellow"/>
            <w:lang w:eastAsia="ja-JP"/>
            <w:rPrChange w:id="2820" w:author="Dr. Carsten Franke" w:date="2021-10-20T11:37:00Z">
              <w:rPr>
                <w:highlight w:val="yellow"/>
                <w:lang w:eastAsia="ja-JP"/>
              </w:rPr>
            </w:rPrChange>
          </w:rPr>
          <w:br/>
          <w:t xml:space="preserve">Objectives: </w:t>
        </w:r>
      </w:ins>
    </w:p>
    <w:p w14:paraId="2E4C582A" w14:textId="675FEB0F" w:rsidR="00741F4D" w:rsidRPr="00434959" w:rsidRDefault="00385BD6" w:rsidP="007E4E80">
      <w:pPr>
        <w:pStyle w:val="Listenabsatz"/>
        <w:numPr>
          <w:ilvl w:val="1"/>
          <w:numId w:val="59"/>
        </w:numPr>
        <w:rPr>
          <w:ins w:id="2821" w:author="Dr. Carsten Franke" w:date="2021-09-16T14:58:00Z"/>
          <w:strike/>
          <w:highlight w:val="yellow"/>
          <w:lang w:eastAsia="ja-JP"/>
          <w:rPrChange w:id="2822" w:author="Dr. Carsten Franke" w:date="2021-10-20T11:37:00Z">
            <w:rPr>
              <w:ins w:id="2823" w:author="Dr. Carsten Franke" w:date="2021-09-16T14:58:00Z"/>
              <w:highlight w:val="yellow"/>
              <w:lang w:eastAsia="ja-JP"/>
            </w:rPr>
          </w:rPrChange>
        </w:rPr>
      </w:pPr>
      <w:ins w:id="2824" w:author="Dr. Carsten Franke" w:date="2021-09-16T14:30:00Z">
        <w:r w:rsidRPr="00434959">
          <w:rPr>
            <w:strike/>
            <w:highlight w:val="yellow"/>
            <w:lang w:eastAsia="ja-JP"/>
            <w:rPrChange w:id="2825" w:author="Dr. Carsten Franke" w:date="2021-10-20T11:37:00Z">
              <w:rPr>
                <w:highlight w:val="yellow"/>
                <w:lang w:eastAsia="ja-JP"/>
              </w:rPr>
            </w:rPrChange>
          </w:rPr>
          <w:t xml:space="preserve">Keep </w:t>
        </w:r>
      </w:ins>
      <w:ins w:id="2826" w:author="Dr. Carsten Franke" w:date="2021-09-20T17:07:00Z">
        <w:r w:rsidR="000B5A61" w:rsidRPr="00434959">
          <w:rPr>
            <w:strike/>
            <w:highlight w:val="yellow"/>
            <w:lang w:eastAsia="ja-JP"/>
            <w:rPrChange w:id="2827" w:author="Dr. Carsten Franke" w:date="2021-10-20T11:37:00Z">
              <w:rPr>
                <w:highlight w:val="yellow"/>
                <w:lang w:eastAsia="ja-JP"/>
              </w:rPr>
            </w:rPrChange>
          </w:rPr>
          <w:t>core content of both</w:t>
        </w:r>
      </w:ins>
      <w:ins w:id="2828" w:author="Dr. Carsten Franke" w:date="2021-09-16T14:30:00Z">
        <w:r w:rsidRPr="00434959">
          <w:rPr>
            <w:strike/>
            <w:highlight w:val="yellow"/>
            <w:lang w:eastAsia="ja-JP"/>
            <w:rPrChange w:id="2829" w:author="Dr. Carsten Franke" w:date="2021-10-20T11:37:00Z">
              <w:rPr>
                <w:highlight w:val="yellow"/>
                <w:lang w:eastAsia="ja-JP"/>
              </w:rPr>
            </w:rPrChange>
          </w:rPr>
          <w:t xml:space="preserve"> standard</w:t>
        </w:r>
      </w:ins>
      <w:ins w:id="2830" w:author="Dr. Carsten Franke" w:date="2021-09-20T17:07:00Z">
        <w:r w:rsidR="000B5A61" w:rsidRPr="00434959">
          <w:rPr>
            <w:strike/>
            <w:highlight w:val="yellow"/>
            <w:lang w:eastAsia="ja-JP"/>
            <w:rPrChange w:id="2831" w:author="Dr. Carsten Franke" w:date="2021-10-20T11:37:00Z">
              <w:rPr>
                <w:highlight w:val="yellow"/>
                <w:lang w:eastAsia="ja-JP"/>
              </w:rPr>
            </w:rPrChange>
          </w:rPr>
          <w:t>s</w:t>
        </w:r>
      </w:ins>
      <w:ins w:id="2832" w:author="Dr. Carsten Franke" w:date="2021-09-16T14:30:00Z">
        <w:r w:rsidRPr="00434959">
          <w:rPr>
            <w:strike/>
            <w:highlight w:val="yellow"/>
            <w:lang w:eastAsia="ja-JP"/>
            <w:rPrChange w:id="2833" w:author="Dr. Carsten Franke" w:date="2021-10-20T11:37:00Z">
              <w:rPr>
                <w:highlight w:val="yellow"/>
                <w:lang w:eastAsia="ja-JP"/>
              </w:rPr>
            </w:rPrChange>
          </w:rPr>
          <w:t xml:space="preserve"> unchanged. </w:t>
        </w:r>
      </w:ins>
      <w:ins w:id="2834" w:author="Dr. Carsten Franke" w:date="2021-09-20T17:07:00Z">
        <w:r w:rsidR="000B5A61" w:rsidRPr="00434959">
          <w:rPr>
            <w:strike/>
            <w:highlight w:val="yellow"/>
            <w:lang w:eastAsia="ja-JP"/>
            <w:rPrChange w:id="2835" w:author="Dr. Carsten Franke" w:date="2021-10-20T11:37:00Z">
              <w:rPr>
                <w:highlight w:val="yellow"/>
                <w:lang w:eastAsia="ja-JP"/>
              </w:rPr>
            </w:rPrChange>
          </w:rPr>
          <w:t xml:space="preserve">Focus on </w:t>
        </w:r>
      </w:ins>
      <w:ins w:id="2836" w:author="Dr. Carsten Franke" w:date="2021-09-20T17:08:00Z">
        <w:r w:rsidR="000B5A61" w:rsidRPr="00434959">
          <w:rPr>
            <w:strike/>
            <w:highlight w:val="yellow"/>
            <w:lang w:eastAsia="ja-JP"/>
            <w:rPrChange w:id="2837" w:author="Dr. Carsten Franke" w:date="2021-10-20T11:37:00Z">
              <w:rPr>
                <w:highlight w:val="yellow"/>
                <w:lang w:eastAsia="ja-JP"/>
              </w:rPr>
            </w:rPrChange>
          </w:rPr>
          <w:t xml:space="preserve">usage recommendations. </w:t>
        </w:r>
      </w:ins>
    </w:p>
    <w:p w14:paraId="375802F0" w14:textId="2466F5E2" w:rsidR="006952B5" w:rsidRPr="00434959" w:rsidRDefault="006952B5" w:rsidP="007E4E80">
      <w:pPr>
        <w:pStyle w:val="Listenabsatz"/>
        <w:numPr>
          <w:ilvl w:val="1"/>
          <w:numId w:val="59"/>
        </w:numPr>
        <w:rPr>
          <w:ins w:id="2838" w:author="Dr. Carsten Franke" w:date="2021-09-16T14:34:00Z"/>
          <w:strike/>
          <w:highlight w:val="yellow"/>
          <w:lang w:eastAsia="ja-JP"/>
          <w:rPrChange w:id="2839" w:author="Dr. Carsten Franke" w:date="2021-10-20T11:37:00Z">
            <w:rPr>
              <w:ins w:id="2840" w:author="Dr. Carsten Franke" w:date="2021-09-16T14:34:00Z"/>
              <w:highlight w:val="yellow"/>
              <w:lang w:eastAsia="ja-JP"/>
            </w:rPr>
          </w:rPrChange>
        </w:rPr>
      </w:pPr>
      <w:ins w:id="2841" w:author="Dr. Carsten Franke" w:date="2021-09-16T14:58:00Z">
        <w:r w:rsidRPr="00434959">
          <w:rPr>
            <w:strike/>
            <w:highlight w:val="yellow"/>
            <w:lang w:eastAsia="ja-JP"/>
            <w:rPrChange w:id="2842" w:author="Dr. Carsten Franke" w:date="2021-10-20T11:37:00Z">
              <w:rPr>
                <w:highlight w:val="yellow"/>
                <w:lang w:eastAsia="ja-JP"/>
              </w:rPr>
            </w:rPrChange>
          </w:rPr>
          <w:t>Keep the possible conflicts minimal.</w:t>
        </w:r>
      </w:ins>
      <w:ins w:id="2843" w:author="Dr. Carsten Franke" w:date="2021-09-16T14:59:00Z">
        <w:r w:rsidRPr="00434959">
          <w:rPr>
            <w:strike/>
            <w:highlight w:val="yellow"/>
            <w:lang w:eastAsia="ja-JP"/>
            <w:rPrChange w:id="2844" w:author="Dr. Carsten Franke" w:date="2021-10-20T11:37:00Z">
              <w:rPr>
                <w:highlight w:val="yellow"/>
                <w:lang w:eastAsia="ja-JP"/>
              </w:rPr>
            </w:rPrChange>
          </w:rPr>
          <w:t xml:space="preserve"> </w:t>
        </w:r>
      </w:ins>
      <w:ins w:id="2845" w:author="Dr. Carsten Franke" w:date="2021-09-20T17:08:00Z">
        <w:r w:rsidR="000B5A61" w:rsidRPr="00434959">
          <w:rPr>
            <w:strike/>
            <w:highlight w:val="yellow"/>
            <w:lang w:eastAsia="ja-JP"/>
            <w:rPrChange w:id="2846" w:author="Dr. Carsten Franke" w:date="2021-10-20T11:37:00Z">
              <w:rPr>
                <w:highlight w:val="yellow"/>
                <w:lang w:eastAsia="ja-JP"/>
              </w:rPr>
            </w:rPrChange>
          </w:rPr>
          <w:t>(</w:t>
        </w:r>
        <w:proofErr w:type="gramStart"/>
        <w:r w:rsidR="000B5A61" w:rsidRPr="00434959">
          <w:rPr>
            <w:strike/>
            <w:highlight w:val="yellow"/>
            <w:lang w:eastAsia="ja-JP"/>
            <w:rPrChange w:id="2847" w:author="Dr. Carsten Franke" w:date="2021-10-20T11:37:00Z">
              <w:rPr>
                <w:highlight w:val="yellow"/>
                <w:lang w:eastAsia="ja-JP"/>
              </w:rPr>
            </w:rPrChange>
          </w:rPr>
          <w:t>to</w:t>
        </w:r>
        <w:proofErr w:type="gramEnd"/>
        <w:r w:rsidR="000B5A61" w:rsidRPr="00434959">
          <w:rPr>
            <w:strike/>
            <w:highlight w:val="yellow"/>
            <w:lang w:eastAsia="ja-JP"/>
            <w:rPrChange w:id="2848" w:author="Dr. Carsten Franke" w:date="2021-10-20T11:37:00Z">
              <w:rPr>
                <w:highlight w:val="yellow"/>
                <w:lang w:eastAsia="ja-JP"/>
              </w:rPr>
            </w:rPrChange>
          </w:rPr>
          <w:t xml:space="preserve"> be done)</w:t>
        </w:r>
      </w:ins>
    </w:p>
    <w:p w14:paraId="65773A96" w14:textId="77777777" w:rsidR="00A44CE4" w:rsidRDefault="009C2A9B" w:rsidP="007E4E80">
      <w:pPr>
        <w:pStyle w:val="Listenabsatz"/>
        <w:numPr>
          <w:ilvl w:val="1"/>
          <w:numId w:val="59"/>
        </w:numPr>
        <w:rPr>
          <w:ins w:id="2849" w:author="Dr. Carsten Franke" w:date="2021-09-16T15:46:00Z"/>
          <w:highlight w:val="yellow"/>
          <w:lang w:eastAsia="ja-JP"/>
        </w:rPr>
      </w:pPr>
      <w:ins w:id="2850" w:author="Dr. Carsten Franke" w:date="2021-09-16T14:34:00Z">
        <w:r>
          <w:rPr>
            <w:highlight w:val="yellow"/>
            <w:lang w:eastAsia="ja-JP"/>
          </w:rPr>
          <w:t>Upon import</w:t>
        </w:r>
      </w:ins>
      <w:ins w:id="2851" w:author="Dr. Carsten Franke" w:date="2021-09-16T15:46:00Z">
        <w:r w:rsidR="00A44CE4">
          <w:rPr>
            <w:highlight w:val="yellow"/>
            <w:lang w:eastAsia="ja-JP"/>
          </w:rPr>
          <w:t xml:space="preserve"> (as a use case)</w:t>
        </w:r>
      </w:ins>
      <w:ins w:id="2852" w:author="Dr. Carsten Franke" w:date="2021-09-16T14:34:00Z">
        <w:r>
          <w:rPr>
            <w:highlight w:val="yellow"/>
            <w:lang w:eastAsia="ja-JP"/>
          </w:rPr>
          <w:t xml:space="preserve">, </w:t>
        </w:r>
      </w:ins>
    </w:p>
    <w:p w14:paraId="08DCB0B8" w14:textId="1AF704CA" w:rsidR="009C2A9B" w:rsidRPr="00D44CFB" w:rsidRDefault="009C2A9B" w:rsidP="007E4E80">
      <w:pPr>
        <w:pStyle w:val="Listenabsatz"/>
        <w:numPr>
          <w:ilvl w:val="2"/>
          <w:numId w:val="59"/>
        </w:numPr>
        <w:rPr>
          <w:ins w:id="2853" w:author="Dr. Carsten Franke" w:date="2021-09-16T14:34:00Z"/>
          <w:strike/>
          <w:highlight w:val="yellow"/>
          <w:lang w:eastAsia="ja-JP"/>
          <w:rPrChange w:id="2854" w:author="Dr. Carsten Franke" w:date="2021-10-20T11:51:00Z">
            <w:rPr>
              <w:ins w:id="2855" w:author="Dr. Carsten Franke" w:date="2021-09-16T14:34:00Z"/>
              <w:highlight w:val="yellow"/>
              <w:lang w:eastAsia="ja-JP"/>
            </w:rPr>
          </w:rPrChange>
        </w:rPr>
      </w:pPr>
      <w:ins w:id="2856" w:author="Dr. Carsten Franke" w:date="2021-09-16T14:34:00Z">
        <w:r w:rsidRPr="00D44CFB">
          <w:rPr>
            <w:b/>
            <w:strike/>
            <w:highlight w:val="yellow"/>
            <w:lang w:eastAsia="ja-JP"/>
            <w:rPrChange w:id="2857" w:author="Dr. Carsten Franke" w:date="2021-10-20T11:51:00Z">
              <w:rPr>
                <w:b/>
                <w:highlight w:val="yellow"/>
                <w:lang w:eastAsia="ja-JP"/>
              </w:rPr>
            </w:rPrChange>
          </w:rPr>
          <w:t>STEP</w:t>
        </w:r>
        <w:r w:rsidRPr="00D44CFB">
          <w:rPr>
            <w:strike/>
            <w:highlight w:val="yellow"/>
            <w:lang w:eastAsia="ja-JP"/>
            <w:rPrChange w:id="2858" w:author="Dr. Carsten Franke" w:date="2021-10-20T11:51:00Z">
              <w:rPr>
                <w:highlight w:val="yellow"/>
                <w:lang w:eastAsia="ja-JP"/>
              </w:rPr>
            </w:rPrChange>
          </w:rPr>
          <w:t xml:space="preserve"> defines which </w:t>
        </w:r>
      </w:ins>
      <w:ins w:id="2859" w:author="Dr. Carsten Franke" w:date="2021-09-16T15:44:00Z">
        <w:r w:rsidR="00A44CE4" w:rsidRPr="00D44CFB">
          <w:rPr>
            <w:strike/>
            <w:highlight w:val="yellow"/>
            <w:lang w:eastAsia="ja-JP"/>
            <w:rPrChange w:id="2860" w:author="Dr. Carsten Franke" w:date="2021-10-20T11:51:00Z">
              <w:rPr>
                <w:highlight w:val="yellow"/>
                <w:lang w:eastAsia="ja-JP"/>
              </w:rPr>
            </w:rPrChange>
          </w:rPr>
          <w:t>χMCF</w:t>
        </w:r>
      </w:ins>
      <w:ins w:id="2861" w:author="Dr. Carsten Franke" w:date="2021-09-16T14:34:00Z">
        <w:r w:rsidRPr="00D44CFB">
          <w:rPr>
            <w:strike/>
            <w:highlight w:val="yellow"/>
            <w:lang w:eastAsia="ja-JP"/>
            <w:rPrChange w:id="2862" w:author="Dr. Carsten Franke" w:date="2021-10-20T11:51:00Z">
              <w:rPr>
                <w:highlight w:val="yellow"/>
                <w:lang w:eastAsia="ja-JP"/>
              </w:rPr>
            </w:rPrChange>
          </w:rPr>
          <w:t xml:space="preserve"> files to read and </w:t>
        </w:r>
        <w:commentRangeStart w:id="2863"/>
        <w:r w:rsidRPr="00D44CFB">
          <w:rPr>
            <w:strike/>
            <w:highlight w:val="yellow"/>
            <w:lang w:eastAsia="ja-JP"/>
            <w:rPrChange w:id="2864" w:author="Dr. Carsten Franke" w:date="2021-10-20T11:51:00Z">
              <w:rPr>
                <w:highlight w:val="yellow"/>
                <w:lang w:eastAsia="ja-JP"/>
              </w:rPr>
            </w:rPrChange>
          </w:rPr>
          <w:t>where to transform their content</w:t>
        </w:r>
      </w:ins>
      <w:ins w:id="2865" w:author="Dr. Carsten Franke" w:date="2021-09-20T17:09:00Z">
        <w:r w:rsidR="000B5A61" w:rsidRPr="00D44CFB">
          <w:rPr>
            <w:strike/>
            <w:highlight w:val="yellow"/>
            <w:lang w:eastAsia="ja-JP"/>
            <w:rPrChange w:id="2866" w:author="Dr. Carsten Franke" w:date="2021-10-20T11:51:00Z">
              <w:rPr>
                <w:highlight w:val="yellow"/>
                <w:lang w:eastAsia="ja-JP"/>
              </w:rPr>
            </w:rPrChange>
          </w:rPr>
          <w:t xml:space="preserve"> for assembly</w:t>
        </w:r>
      </w:ins>
      <w:commentRangeEnd w:id="2863"/>
      <w:ins w:id="2867" w:author="Dr. Carsten Franke" w:date="2021-09-20T17:10:00Z">
        <w:r w:rsidR="000B5A61" w:rsidRPr="00D44CFB">
          <w:rPr>
            <w:rStyle w:val="Kommentarzeichen"/>
            <w:rFonts w:ascii="Calibri" w:eastAsia="Times New Roman" w:hAnsi="Calibri"/>
            <w:strike/>
            <w:lang w:val="en-US" w:eastAsia="x-none"/>
            <w:rPrChange w:id="2868" w:author="Dr. Carsten Franke" w:date="2021-10-20T11:51:00Z">
              <w:rPr>
                <w:rStyle w:val="Kommentarzeichen"/>
                <w:rFonts w:ascii="Calibri" w:eastAsia="Times New Roman" w:hAnsi="Calibri"/>
                <w:lang w:val="en-US" w:eastAsia="x-none"/>
              </w:rPr>
            </w:rPrChange>
          </w:rPr>
          <w:commentReference w:id="2863"/>
        </w:r>
      </w:ins>
      <w:ins w:id="2869" w:author="Dr. Carsten Franke" w:date="2021-09-16T14:34:00Z">
        <w:r w:rsidRPr="00D44CFB">
          <w:rPr>
            <w:strike/>
            <w:highlight w:val="yellow"/>
            <w:lang w:eastAsia="ja-JP"/>
            <w:rPrChange w:id="2870" w:author="Dr. Carsten Franke" w:date="2021-10-20T11:51:00Z">
              <w:rPr>
                <w:highlight w:val="yellow"/>
                <w:lang w:eastAsia="ja-JP"/>
              </w:rPr>
            </w:rPrChange>
          </w:rPr>
          <w:t xml:space="preserve">. </w:t>
        </w:r>
      </w:ins>
    </w:p>
    <w:p w14:paraId="254CA13B" w14:textId="176A6FFF" w:rsidR="009C2A9B" w:rsidRPr="00D44CFB" w:rsidRDefault="009C2A9B" w:rsidP="007E4E80">
      <w:pPr>
        <w:pStyle w:val="Listenabsatz"/>
        <w:numPr>
          <w:ilvl w:val="2"/>
          <w:numId w:val="59"/>
        </w:numPr>
        <w:rPr>
          <w:ins w:id="2871" w:author="Dr. Carsten Franke" w:date="2021-09-16T14:35:00Z"/>
          <w:strike/>
          <w:highlight w:val="yellow"/>
          <w:lang w:eastAsia="ja-JP"/>
          <w:rPrChange w:id="2872" w:author="Dr. Carsten Franke" w:date="2021-10-20T11:51:00Z">
            <w:rPr>
              <w:ins w:id="2873" w:author="Dr. Carsten Franke" w:date="2021-09-16T14:35:00Z"/>
              <w:highlight w:val="yellow"/>
              <w:lang w:eastAsia="ja-JP"/>
            </w:rPr>
          </w:rPrChange>
        </w:rPr>
      </w:pPr>
      <w:ins w:id="2874" w:author="Dr. Carsten Franke" w:date="2021-09-16T14:34:00Z">
        <w:r w:rsidRPr="00D44CFB">
          <w:rPr>
            <w:strike/>
            <w:highlight w:val="yellow"/>
            <w:lang w:eastAsia="ja-JP"/>
            <w:rPrChange w:id="2875" w:author="Dr. Carsten Franke" w:date="2021-10-20T11:51:00Z">
              <w:rPr>
                <w:highlight w:val="yellow"/>
                <w:lang w:eastAsia="ja-JP"/>
              </w:rPr>
            </w:rPrChange>
          </w:rPr>
          <w:t>A</w:t>
        </w:r>
      </w:ins>
      <w:ins w:id="2876" w:author="Dr. Carsten Franke" w:date="2021-09-16T14:35:00Z">
        <w:r w:rsidRPr="00D44CFB">
          <w:rPr>
            <w:strike/>
            <w:highlight w:val="yellow"/>
            <w:lang w:eastAsia="ja-JP"/>
            <w:rPrChange w:id="2877" w:author="Dr. Carsten Franke" w:date="2021-10-20T11:51:00Z">
              <w:rPr>
                <w:highlight w:val="yellow"/>
                <w:lang w:eastAsia="ja-JP"/>
              </w:rPr>
            </w:rPrChange>
          </w:rPr>
          <w:t xml:space="preserve">ny other connection information shall be read from </w:t>
        </w:r>
      </w:ins>
      <w:ins w:id="2878" w:author="Dr. Carsten Franke" w:date="2021-09-16T15:44:00Z">
        <w:r w:rsidR="00A44CE4" w:rsidRPr="00D44CFB">
          <w:rPr>
            <w:b/>
            <w:strike/>
            <w:highlight w:val="yellow"/>
            <w:lang w:eastAsia="ja-JP"/>
            <w:rPrChange w:id="2879" w:author="Dr. Carsten Franke" w:date="2021-10-20T11:51:00Z">
              <w:rPr>
                <w:b/>
                <w:highlight w:val="yellow"/>
                <w:lang w:eastAsia="ja-JP"/>
              </w:rPr>
            </w:rPrChange>
          </w:rPr>
          <w:t>χMCF</w:t>
        </w:r>
      </w:ins>
      <w:ins w:id="2880" w:author="Dr. Carsten Franke" w:date="2021-09-16T14:35:00Z">
        <w:r w:rsidRPr="00D44CFB">
          <w:rPr>
            <w:strike/>
            <w:highlight w:val="yellow"/>
            <w:lang w:eastAsia="ja-JP"/>
            <w:rPrChange w:id="2881" w:author="Dr. Carsten Franke" w:date="2021-10-20T11:51:00Z">
              <w:rPr>
                <w:highlight w:val="yellow"/>
                <w:lang w:eastAsia="ja-JP"/>
              </w:rPr>
            </w:rPrChange>
          </w:rPr>
          <w:t xml:space="preserve">. </w:t>
        </w:r>
      </w:ins>
    </w:p>
    <w:p w14:paraId="59D995D1" w14:textId="7F93EB89" w:rsidR="009C2A9B" w:rsidRPr="00F66EBB" w:rsidRDefault="009C2A9B" w:rsidP="007E4E80">
      <w:pPr>
        <w:pStyle w:val="Listenabsatz"/>
        <w:numPr>
          <w:ilvl w:val="2"/>
          <w:numId w:val="59"/>
        </w:numPr>
        <w:rPr>
          <w:ins w:id="2882" w:author="Dr. Carsten Franke" w:date="2021-09-16T14:39:00Z"/>
          <w:strike/>
          <w:highlight w:val="yellow"/>
          <w:lang w:eastAsia="ja-JP"/>
          <w:rPrChange w:id="2883" w:author="Dr. Carsten Franke" w:date="2021-10-20T12:00:00Z">
            <w:rPr>
              <w:ins w:id="2884" w:author="Dr. Carsten Franke" w:date="2021-09-16T14:39:00Z"/>
              <w:highlight w:val="yellow"/>
              <w:lang w:eastAsia="ja-JP"/>
            </w:rPr>
          </w:rPrChange>
        </w:rPr>
      </w:pPr>
      <w:ins w:id="2885" w:author="Dr. Carsten Franke" w:date="2021-09-16T14:35:00Z">
        <w:r w:rsidRPr="00F66EBB">
          <w:rPr>
            <w:strike/>
            <w:highlight w:val="yellow"/>
            <w:lang w:eastAsia="ja-JP"/>
            <w:rPrChange w:id="2886"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887" w:author="Dr. Carsten Franke" w:date="2021-10-20T12:00:00Z">
              <w:rPr>
                <w:highlight w:val="yellow"/>
                <w:lang w:eastAsia="ja-JP"/>
              </w:rPr>
            </w:rPrChange>
          </w:rPr>
          <w:t>Mat</w:t>
        </w:r>
      </w:ins>
      <w:ins w:id="2888" w:author="Dr. Carsten Franke" w:date="2021-09-16T14:36:00Z">
        <w:r w:rsidRPr="00F66EBB">
          <w:rPr>
            <w:strike/>
            <w:highlight w:val="yellow"/>
            <w:lang w:eastAsia="ja-JP"/>
            <w:rPrChange w:id="2889" w:author="Dr. Carsten Franke" w:date="2021-10-20T12:00:00Z">
              <w:rPr>
                <w:highlight w:val="yellow"/>
                <w:lang w:eastAsia="ja-JP"/>
              </w:rPr>
            </w:rPrChange>
          </w:rPr>
          <w:t>edPartAssociation</w:t>
        </w:r>
        <w:proofErr w:type="spellEnd"/>
        <w:r w:rsidRPr="00F66EBB">
          <w:rPr>
            <w:strike/>
            <w:highlight w:val="yellow"/>
            <w:lang w:eastAsia="ja-JP"/>
            <w:rPrChange w:id="2890" w:author="Dr. Carsten Franke" w:date="2021-10-20T12:00:00Z">
              <w:rPr>
                <w:highlight w:val="yellow"/>
                <w:lang w:eastAsia="ja-JP"/>
              </w:rPr>
            </w:rPrChange>
          </w:rPr>
          <w:t xml:space="preserve">"). </w:t>
        </w:r>
      </w:ins>
      <w:ins w:id="2891" w:author="Dr. Carsten Franke" w:date="2021-09-16T14:37:00Z">
        <w:r w:rsidR="00CC668A" w:rsidRPr="00F66EBB">
          <w:rPr>
            <w:strike/>
            <w:highlight w:val="yellow"/>
            <w:lang w:eastAsia="ja-JP"/>
            <w:rPrChange w:id="2892" w:author="Dr. Carsten Franke" w:date="2021-10-20T12:00:00Z">
              <w:rPr>
                <w:highlight w:val="yellow"/>
                <w:lang w:eastAsia="ja-JP"/>
              </w:rPr>
            </w:rPrChange>
          </w:rPr>
          <w:t>In case this is mandatory in STEP, can we prescribe that it must be ignored</w:t>
        </w:r>
      </w:ins>
      <w:ins w:id="2893" w:author="Dr. Carsten Franke" w:date="2021-09-16T15:46:00Z">
        <w:r w:rsidR="00A44CE4" w:rsidRPr="00F66EBB">
          <w:rPr>
            <w:strike/>
            <w:highlight w:val="yellow"/>
            <w:lang w:eastAsia="ja-JP"/>
            <w:rPrChange w:id="2894" w:author="Dr. Carsten Franke" w:date="2021-10-20T12:00:00Z">
              <w:rPr>
                <w:highlight w:val="yellow"/>
                <w:lang w:eastAsia="ja-JP"/>
              </w:rPr>
            </w:rPrChange>
          </w:rPr>
          <w:t xml:space="preserve"> upon imp</w:t>
        </w:r>
      </w:ins>
      <w:ins w:id="2895" w:author="Dr. Carsten Franke" w:date="2021-09-16T15:47:00Z">
        <w:r w:rsidR="00A44CE4" w:rsidRPr="00F66EBB">
          <w:rPr>
            <w:strike/>
            <w:highlight w:val="yellow"/>
            <w:lang w:eastAsia="ja-JP"/>
            <w:rPrChange w:id="2896" w:author="Dr. Carsten Franke" w:date="2021-10-20T12:00:00Z">
              <w:rPr>
                <w:highlight w:val="yellow"/>
                <w:lang w:eastAsia="ja-JP"/>
              </w:rPr>
            </w:rPrChange>
          </w:rPr>
          <w:t>ort</w:t>
        </w:r>
      </w:ins>
      <w:ins w:id="2897" w:author="Dr. Carsten Franke" w:date="2021-09-16T14:37:00Z">
        <w:r w:rsidR="00CC668A" w:rsidRPr="00F66EBB">
          <w:rPr>
            <w:strike/>
            <w:highlight w:val="yellow"/>
            <w:lang w:eastAsia="ja-JP"/>
            <w:rPrChange w:id="2898" w:author="Dr. Carsten Franke" w:date="2021-10-20T12:00:00Z">
              <w:rPr>
                <w:highlight w:val="yellow"/>
                <w:lang w:eastAsia="ja-JP"/>
              </w:rPr>
            </w:rPrChange>
          </w:rPr>
          <w:t xml:space="preserve">? </w:t>
        </w:r>
      </w:ins>
      <w:ins w:id="2899" w:author="Dr. Carsten Franke" w:date="2021-09-16T14:44:00Z">
        <w:r w:rsidR="000523E1" w:rsidRPr="00F66EBB">
          <w:rPr>
            <w:strike/>
            <w:highlight w:val="yellow"/>
            <w:lang w:eastAsia="ja-JP"/>
            <w:rPrChange w:id="2900" w:author="Dr. Carsten Franke" w:date="2021-10-20T12:00:00Z">
              <w:rPr>
                <w:highlight w:val="yellow"/>
                <w:lang w:eastAsia="ja-JP"/>
              </w:rPr>
            </w:rPrChange>
          </w:rPr>
          <w:t xml:space="preserve">Or more general: How to handle inconsistencies between STEP &amp; </w:t>
        </w:r>
      </w:ins>
      <w:ins w:id="2901" w:author="Dr. Carsten Franke" w:date="2021-09-16T15:44:00Z">
        <w:r w:rsidR="00A44CE4" w:rsidRPr="00F66EBB">
          <w:rPr>
            <w:strike/>
            <w:highlight w:val="yellow"/>
            <w:lang w:eastAsia="ja-JP"/>
            <w:rPrChange w:id="2902" w:author="Dr. Carsten Franke" w:date="2021-10-20T12:00:00Z">
              <w:rPr>
                <w:highlight w:val="yellow"/>
                <w:lang w:eastAsia="ja-JP"/>
              </w:rPr>
            </w:rPrChange>
          </w:rPr>
          <w:t>χMCF</w:t>
        </w:r>
      </w:ins>
      <w:ins w:id="2903" w:author="Dr. Carsten Franke" w:date="2021-09-16T14:44:00Z">
        <w:r w:rsidR="000523E1" w:rsidRPr="00F66EBB">
          <w:rPr>
            <w:strike/>
            <w:highlight w:val="yellow"/>
            <w:lang w:eastAsia="ja-JP"/>
            <w:rPrChange w:id="2904" w:author="Dr. Carsten Franke" w:date="2021-10-20T12:00:00Z">
              <w:rPr>
                <w:highlight w:val="yellow"/>
                <w:lang w:eastAsia="ja-JP"/>
              </w:rPr>
            </w:rPrChange>
          </w:rPr>
          <w:t xml:space="preserve"> files? </w:t>
        </w:r>
      </w:ins>
      <w:ins w:id="2905" w:author="Dr. Carsten Franke" w:date="2021-09-16T14:48:00Z">
        <w:r w:rsidR="007E14C1" w:rsidRPr="00F66EBB">
          <w:rPr>
            <w:strike/>
            <w:highlight w:val="yellow"/>
            <w:lang w:eastAsia="ja-JP"/>
            <w:rPrChange w:id="2906" w:author="Dr. Carsten Franke" w:date="2021-10-20T12:00:00Z">
              <w:rPr>
                <w:highlight w:val="yellow"/>
                <w:lang w:eastAsia="ja-JP"/>
              </w:rPr>
            </w:rPrChange>
          </w:rPr>
          <w:t xml:space="preserve">E.g.: Inconsistencies must be detected by the importing system and must be reported as warning etc. </w:t>
        </w:r>
      </w:ins>
      <w:ins w:id="2907" w:author="Dr. Carsten Franke" w:date="2021-09-20T17:21:00Z">
        <w:r w:rsidR="009B202E" w:rsidRPr="00F66EBB">
          <w:rPr>
            <w:strike/>
            <w:highlight w:val="yellow"/>
            <w:lang w:eastAsia="ja-JP"/>
            <w:rPrChange w:id="2908" w:author="Dr. Carsten Franke" w:date="2021-10-20T12:00:00Z">
              <w:rPr>
                <w:highlight w:val="yellow"/>
                <w:lang w:eastAsia="ja-JP"/>
              </w:rPr>
            </w:rPrChange>
          </w:rPr>
          <w:br/>
        </w:r>
        <w:r w:rsidR="009B202E" w:rsidRPr="00F66EBB">
          <w:rPr>
            <w:i/>
            <w:strike/>
            <w:highlight w:val="yellow"/>
            <w:u w:val="single"/>
            <w:lang w:eastAsia="ja-JP"/>
            <w:rPrChange w:id="290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910" w:author="Dr. Carsten Franke" w:date="2021-10-20T12:00:00Z">
              <w:rPr>
                <w:highlight w:val="yellow"/>
                <w:lang w:eastAsia="ja-JP"/>
              </w:rPr>
            </w:rPrChange>
          </w:rPr>
          <w:t xml:space="preserve">: We may avoid a statement about </w:t>
        </w:r>
      </w:ins>
      <w:ins w:id="2911" w:author="Dr. Carsten Franke" w:date="2021-09-20T17:22:00Z">
        <w:r w:rsidR="00BE0017" w:rsidRPr="00F66EBB">
          <w:rPr>
            <w:strike/>
            <w:highlight w:val="yellow"/>
            <w:lang w:eastAsia="ja-JP"/>
            <w:rPrChange w:id="2912" w:author="Dr. Carsten Franke" w:date="2021-10-20T12:00:00Z">
              <w:rPr>
                <w:highlight w:val="yellow"/>
                <w:lang w:eastAsia="ja-JP"/>
              </w:rPr>
            </w:rPrChange>
          </w:rPr>
          <w:t>owner</w:t>
        </w:r>
      </w:ins>
      <w:ins w:id="2913" w:author="Dr. Carsten Franke" w:date="2021-09-20T17:21:00Z">
        <w:r w:rsidR="009B202E" w:rsidRPr="00F66EBB">
          <w:rPr>
            <w:strike/>
            <w:highlight w:val="yellow"/>
            <w:lang w:eastAsia="ja-JP"/>
            <w:rPrChange w:id="2914"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915" w:author="Dr. Carsten Franke" w:date="2021-10-20T12:00:00Z">
              <w:rPr>
                <w:highlight w:val="yellow"/>
                <w:lang w:eastAsia="ja-JP"/>
              </w:rPr>
            </w:rPrChange>
          </w:rPr>
          <w:t>e.g.</w:t>
        </w:r>
        <w:proofErr w:type="gramEnd"/>
        <w:r w:rsidR="009B202E" w:rsidRPr="00F66EBB">
          <w:rPr>
            <w:strike/>
            <w:highlight w:val="yellow"/>
            <w:lang w:eastAsia="ja-JP"/>
            <w:rPrChange w:id="2916" w:author="Dr. Carsten Franke" w:date="2021-10-20T12:00:00Z">
              <w:rPr>
                <w:highlight w:val="yellow"/>
                <w:lang w:eastAsia="ja-JP"/>
              </w:rPr>
            </w:rPrChange>
          </w:rPr>
          <w:t xml:space="preserve"> emitting warnings). It may be sufficient just to </w:t>
        </w:r>
      </w:ins>
      <w:ins w:id="2917" w:author="Dr. Carsten Franke" w:date="2021-09-20T17:22:00Z">
        <w:r w:rsidR="009B202E" w:rsidRPr="00F66EBB">
          <w:rPr>
            <w:strike/>
            <w:highlight w:val="yellow"/>
            <w:lang w:eastAsia="ja-JP"/>
            <w:rPrChange w:id="2918"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E4E80">
      <w:pPr>
        <w:pStyle w:val="Listenabsatz"/>
        <w:numPr>
          <w:ilvl w:val="0"/>
          <w:numId w:val="59"/>
        </w:numPr>
        <w:rPr>
          <w:ins w:id="2919" w:author="Max Ungerer" w:date="2021-09-15T20:16:00Z"/>
          <w:strike/>
          <w:highlight w:val="yellow"/>
          <w:lang w:eastAsia="ja-JP"/>
          <w:rPrChange w:id="2920" w:author="Dr. Carsten Franke" w:date="2021-10-20T11:51:00Z">
            <w:rPr>
              <w:ins w:id="2921" w:author="Max Ungerer" w:date="2021-09-15T20:16:00Z"/>
              <w:highlight w:val="yellow"/>
              <w:lang w:eastAsia="ja-JP"/>
            </w:rPr>
          </w:rPrChange>
        </w:rPr>
      </w:pPr>
      <w:ins w:id="2922" w:author="Max Ungerer" w:date="2021-09-15T20:15:00Z">
        <w:r w:rsidRPr="00D44CFB">
          <w:rPr>
            <w:strike/>
            <w:highlight w:val="yellow"/>
            <w:lang w:eastAsia="ja-JP"/>
            <w:rPrChange w:id="2923" w:author="Dr. Carsten Franke" w:date="2021-10-20T11:51:00Z">
              <w:rPr>
                <w:highlight w:val="yellow"/>
                <w:lang w:eastAsia="ja-JP"/>
              </w:rPr>
            </w:rPrChange>
          </w:rPr>
          <w:t xml:space="preserve">Use of </w:t>
        </w:r>
      </w:ins>
      <w:r w:rsidRPr="00D44CFB">
        <w:rPr>
          <w:strike/>
          <w:highlight w:val="yellow"/>
          <w:lang w:eastAsia="ja-JP"/>
          <w:rPrChange w:id="2924" w:author="Dr. Carsten Franke" w:date="2021-10-20T11:51:00Z">
            <w:rPr>
              <w:highlight w:val="yellow"/>
              <w:lang w:eastAsia="ja-JP"/>
            </w:rPr>
          </w:rPrChange>
        </w:rPr>
        <w:t>A</w:t>
      </w:r>
      <w:r w:rsidR="00FA340D" w:rsidRPr="00D44CFB">
        <w:rPr>
          <w:strike/>
          <w:highlight w:val="yellow"/>
          <w:lang w:eastAsia="ja-JP"/>
          <w:rPrChange w:id="2925" w:author="Dr. Carsten Franke" w:date="2021-10-20T11:51:00Z">
            <w:rPr>
              <w:highlight w:val="yellow"/>
              <w:lang w:eastAsia="ja-JP"/>
            </w:rPr>
          </w:rPrChange>
        </w:rPr>
        <w:t>P</w:t>
      </w:r>
      <w:r w:rsidRPr="00D44CFB">
        <w:rPr>
          <w:strike/>
          <w:highlight w:val="yellow"/>
          <w:lang w:eastAsia="ja-JP"/>
          <w:rPrChange w:id="2926" w:author="Dr. Carsten Franke" w:date="2021-10-20T11:51:00Z">
            <w:rPr>
              <w:highlight w:val="yellow"/>
              <w:lang w:eastAsia="ja-JP"/>
            </w:rPr>
          </w:rPrChange>
        </w:rPr>
        <w:t xml:space="preserve">242 </w:t>
      </w:r>
      <w:ins w:id="2927" w:author="Max Ungerer" w:date="2021-09-15T20:15:00Z">
        <w:r w:rsidRPr="00D44CFB">
          <w:rPr>
            <w:strike/>
            <w:highlight w:val="yellow"/>
            <w:lang w:eastAsia="ja-JP"/>
            <w:rPrChange w:id="2928" w:author="Dr. Carsten Franke" w:date="2021-10-20T11:51:00Z">
              <w:rPr>
                <w:highlight w:val="yellow"/>
                <w:lang w:eastAsia="ja-JP"/>
              </w:rPr>
            </w:rPrChange>
          </w:rPr>
          <w:t xml:space="preserve">Mating capability to describe high level information </w:t>
        </w:r>
      </w:ins>
      <w:ins w:id="2929" w:author="Max Ungerer" w:date="2021-09-15T20:16:00Z">
        <w:r w:rsidRPr="00D44CFB">
          <w:rPr>
            <w:strike/>
            <w:highlight w:val="yellow"/>
            <w:lang w:eastAsia="ja-JP"/>
            <w:rPrChange w:id="2930" w:author="Dr. Carsten Franke" w:date="2021-10-20T11:51:00Z">
              <w:rPr>
                <w:highlight w:val="yellow"/>
                <w:lang w:eastAsia="ja-JP"/>
              </w:rPr>
            </w:rPrChange>
          </w:rPr>
          <w:t>about joined parts</w:t>
        </w:r>
      </w:ins>
      <w:ins w:id="2931" w:author="Dr. Carsten Franke" w:date="2021-09-20T17:38:00Z">
        <w:r w:rsidR="00FA340D" w:rsidRPr="00D44CFB">
          <w:rPr>
            <w:strike/>
            <w:highlight w:val="yellow"/>
            <w:lang w:eastAsia="ja-JP"/>
            <w:rPrChange w:id="2932" w:author="Dr. Carsten Franke" w:date="2021-10-20T11:51:00Z">
              <w:rPr>
                <w:highlight w:val="yellow"/>
                <w:lang w:eastAsia="ja-JP"/>
              </w:rPr>
            </w:rPrChange>
          </w:rPr>
          <w:t xml:space="preserve">, only. </w:t>
        </w:r>
      </w:ins>
      <w:ins w:id="2933" w:author="Dr. Carsten Franke" w:date="2021-09-16T14:21:00Z">
        <w:r w:rsidR="001E4412" w:rsidRPr="00D44CFB">
          <w:rPr>
            <w:strike/>
            <w:highlight w:val="yellow"/>
            <w:lang w:eastAsia="ja-JP"/>
            <w:rPrChange w:id="2934" w:author="Dr. Carsten Franke" w:date="2021-10-20T11:51:00Z">
              <w:rPr>
                <w:highlight w:val="yellow"/>
                <w:lang w:eastAsia="ja-JP"/>
              </w:rPr>
            </w:rPrChange>
          </w:rPr>
          <w:br/>
        </w:r>
      </w:ins>
      <w:ins w:id="2935" w:author="Dr. Carsten Franke" w:date="2021-09-16T14:22:00Z">
        <w:r w:rsidR="006E7579" w:rsidRPr="00D44CFB">
          <w:rPr>
            <w:strike/>
            <w:highlight w:val="yellow"/>
            <w:lang w:eastAsia="ja-JP"/>
            <w:rPrChange w:id="2936" w:author="Dr. Carsten Franke" w:date="2021-10-20T11:51:00Z">
              <w:rPr>
                <w:highlight w:val="yellow"/>
                <w:lang w:eastAsia="ja-JP"/>
              </w:rPr>
            </w:rPrChange>
          </w:rPr>
          <w:t>"</w:t>
        </w:r>
        <w:proofErr w:type="gramStart"/>
        <w:r w:rsidR="006E7579" w:rsidRPr="00D44CFB">
          <w:rPr>
            <w:strike/>
            <w:highlight w:val="yellow"/>
            <w:lang w:eastAsia="ja-JP"/>
            <w:rPrChange w:id="2937" w:author="Dr. Carsten Franke" w:date="2021-10-20T11:51:00Z">
              <w:rPr>
                <w:highlight w:val="yellow"/>
                <w:lang w:eastAsia="ja-JP"/>
              </w:rPr>
            </w:rPrChange>
          </w:rPr>
          <w:t>high</w:t>
        </w:r>
        <w:proofErr w:type="gramEnd"/>
        <w:r w:rsidR="006E7579" w:rsidRPr="00D44CFB">
          <w:rPr>
            <w:strike/>
            <w:highlight w:val="yellow"/>
            <w:lang w:eastAsia="ja-JP"/>
            <w:rPrChange w:id="2938" w:author="Dr. Carsten Franke" w:date="2021-10-20T11:51:00Z">
              <w:rPr>
                <w:highlight w:val="yellow"/>
                <w:lang w:eastAsia="ja-JP"/>
              </w:rPr>
            </w:rPrChange>
          </w:rPr>
          <w:t xml:space="preserve"> level information" n</w:t>
        </w:r>
      </w:ins>
      <w:ins w:id="2939" w:author="Dr. Carsten Franke" w:date="2021-09-16T14:21:00Z">
        <w:r w:rsidR="001E4412" w:rsidRPr="00D44CFB">
          <w:rPr>
            <w:strike/>
            <w:highlight w:val="yellow"/>
            <w:lang w:eastAsia="ja-JP"/>
            <w:rPrChange w:id="2940"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941"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942" w:author="Dr. Carsten Franke" w:date="2021-10-20T11:51:00Z">
              <w:rPr>
                <w:highlight w:val="yellow"/>
                <w:lang w:eastAsia="ja-JP"/>
              </w:rPr>
            </w:rPrChange>
          </w:rPr>
          <w:t xml:space="preserve"> </w:t>
        </w:r>
      </w:ins>
      <w:ins w:id="2943" w:author="Dr. Carsten Franke" w:date="2021-09-20T17:41:00Z">
        <w:r w:rsidR="00357E93" w:rsidRPr="00D44CFB">
          <w:rPr>
            <w:strike/>
            <w:highlight w:val="yellow"/>
            <w:lang w:eastAsia="ja-JP"/>
            <w:rPrChange w:id="2944" w:author="Dr. Carsten Franke" w:date="2021-10-20T11:51:00Z">
              <w:rPr>
                <w:highlight w:val="yellow"/>
                <w:lang w:eastAsia="ja-JP"/>
              </w:rPr>
            </w:rPrChange>
          </w:rPr>
          <w:t xml:space="preserve">- </w:t>
        </w:r>
      </w:ins>
      <w:ins w:id="2945" w:author="Dr. Carsten Franke" w:date="2021-09-20T17:42:00Z">
        <w:r w:rsidR="00357E93" w:rsidRPr="00D44CFB">
          <w:rPr>
            <w:i/>
            <w:strike/>
            <w:highlight w:val="yellow"/>
            <w:u w:val="single"/>
            <w:lang w:eastAsia="ja-JP"/>
            <w:rPrChange w:id="2946" w:author="Dr. Carsten Franke" w:date="2021-10-20T11:51:00Z">
              <w:rPr>
                <w:i/>
                <w:highlight w:val="yellow"/>
                <w:u w:val="single"/>
                <w:lang w:eastAsia="ja-JP"/>
              </w:rPr>
            </w:rPrChange>
          </w:rPr>
          <w:t xml:space="preserve">Suggestion (Max &amp; Carsten, 2021-09-20): </w:t>
        </w:r>
      </w:ins>
      <w:ins w:id="2947" w:author="Dr. Carsten Franke" w:date="2021-09-20T17:36:00Z">
        <w:r w:rsidR="00FA340D" w:rsidRPr="00D44CFB">
          <w:rPr>
            <w:strike/>
            <w:highlight w:val="yellow"/>
            <w:lang w:eastAsia="ja-JP"/>
            <w:rPrChange w:id="2948" w:author="Dr. Carsten Franke" w:date="2021-10-20T11:51:00Z">
              <w:rPr>
                <w:highlight w:val="yellow"/>
                <w:lang w:eastAsia="ja-JP"/>
              </w:rPr>
            </w:rPrChange>
          </w:rPr>
          <w:br/>
        </w:r>
      </w:ins>
      <w:ins w:id="2949" w:author="Dr. Carsten Franke" w:date="2021-09-20T17:38:00Z">
        <w:r w:rsidR="00FA340D" w:rsidRPr="00D44CFB">
          <w:rPr>
            <w:strike/>
            <w:highlight w:val="yellow"/>
            <w:lang w:eastAsia="ja-JP"/>
            <w:rPrChange w:id="2950" w:author="Dr. Carsten Franke" w:date="2021-10-20T11:51:00Z">
              <w:rPr>
                <w:highlight w:val="yellow"/>
                <w:lang w:eastAsia="ja-JP"/>
              </w:rPr>
            </w:rPrChange>
          </w:rPr>
          <w:t xml:space="preserve">- </w:t>
        </w:r>
      </w:ins>
      <w:ins w:id="2951" w:author="Dr. Carsten Franke" w:date="2021-09-20T17:36:00Z">
        <w:r w:rsidR="00FA340D" w:rsidRPr="00D44CFB">
          <w:rPr>
            <w:strike/>
            <w:highlight w:val="yellow"/>
            <w:lang w:eastAsia="ja-JP"/>
            <w:rPrChange w:id="2952" w:author="Dr. Carsten Franke" w:date="2021-10-20T11:51:00Z">
              <w:rPr>
                <w:highlight w:val="yellow"/>
                <w:lang w:eastAsia="ja-JP"/>
              </w:rPr>
            </w:rPrChange>
          </w:rPr>
          <w:t xml:space="preserve">Technology is </w:t>
        </w:r>
        <w:r w:rsidR="00FA340D" w:rsidRPr="00D44CFB">
          <w:rPr>
            <w:i/>
            <w:strike/>
            <w:highlight w:val="yellow"/>
            <w:lang w:eastAsia="ja-JP"/>
            <w:rPrChange w:id="2953" w:author="Dr. Carsten Franke" w:date="2021-10-20T11:51:00Z">
              <w:rPr>
                <w:i/>
                <w:highlight w:val="yellow"/>
                <w:lang w:eastAsia="ja-JP"/>
              </w:rPr>
            </w:rPrChange>
          </w:rPr>
          <w:t>not</w:t>
        </w:r>
        <w:r w:rsidR="00FA340D" w:rsidRPr="00D44CFB">
          <w:rPr>
            <w:strike/>
            <w:highlight w:val="yellow"/>
            <w:lang w:eastAsia="ja-JP"/>
            <w:rPrChange w:id="2954" w:author="Dr. Carsten Franke" w:date="2021-10-20T11:51:00Z">
              <w:rPr>
                <w:highlight w:val="yellow"/>
                <w:lang w:eastAsia="ja-JP"/>
              </w:rPr>
            </w:rPrChange>
          </w:rPr>
          <w:t xml:space="preserve"> mandatory in AP 242 file </w:t>
        </w:r>
        <w:r w:rsidR="00FA340D" w:rsidRPr="00D44CFB">
          <w:rPr>
            <w:strike/>
            <w:highlight w:val="yellow"/>
            <w:lang w:eastAsia="ja-JP"/>
            <w:rPrChange w:id="2955" w:author="Dr. Carsten Franke" w:date="2021-10-20T11:51:00Z">
              <w:rPr>
                <w:highlight w:val="yellow"/>
                <w:lang w:eastAsia="ja-JP"/>
              </w:rPr>
            </w:rPrChange>
          </w:rPr>
          <w:sym w:font="Wingdings" w:char="F0E0"/>
        </w:r>
        <w:r w:rsidR="00FA340D" w:rsidRPr="00D44CFB">
          <w:rPr>
            <w:strike/>
            <w:highlight w:val="yellow"/>
            <w:lang w:eastAsia="ja-JP"/>
            <w:rPrChange w:id="2956" w:author="Dr. Carsten Franke" w:date="2021-10-20T11:51:00Z">
              <w:rPr>
                <w:highlight w:val="yellow"/>
                <w:lang w:eastAsia="ja-JP"/>
              </w:rPr>
            </w:rPrChange>
          </w:rPr>
          <w:t xml:space="preserve"> shall be specified in </w:t>
        </w:r>
        <w:r w:rsidR="00FA340D" w:rsidRPr="00D44CFB">
          <w:rPr>
            <w:strike/>
            <w:lang w:eastAsia="ja-JP"/>
            <w:rPrChange w:id="2957" w:author="Dr. Carsten Franke" w:date="2021-10-20T11:51:00Z">
              <w:rPr>
                <w:lang w:eastAsia="ja-JP"/>
              </w:rPr>
            </w:rPrChange>
          </w:rPr>
          <w:t>χ</w:t>
        </w:r>
        <w:r w:rsidR="00FA340D" w:rsidRPr="00D44CFB">
          <w:rPr>
            <w:strike/>
            <w:highlight w:val="yellow"/>
            <w:lang w:eastAsia="ja-JP"/>
            <w:rPrChange w:id="2958" w:author="Dr. Carsten Franke" w:date="2021-10-20T11:51:00Z">
              <w:rPr>
                <w:highlight w:val="yellow"/>
                <w:lang w:eastAsia="ja-JP"/>
              </w:rPr>
            </w:rPrChange>
          </w:rPr>
          <w:t xml:space="preserve">MCF file, only. </w:t>
        </w:r>
      </w:ins>
      <w:ins w:id="2959" w:author="Dr. Carsten Franke" w:date="2021-09-20T17:45:00Z">
        <w:r w:rsidR="00C7417F" w:rsidRPr="00D44CFB">
          <w:rPr>
            <w:strike/>
            <w:highlight w:val="yellow"/>
            <w:lang w:eastAsia="ja-JP"/>
            <w:rPrChange w:id="2960" w:author="Dr. Carsten Franke" w:date="2021-10-20T11:51:00Z">
              <w:rPr>
                <w:highlight w:val="yellow"/>
                <w:lang w:eastAsia="ja-JP"/>
              </w:rPr>
            </w:rPrChange>
          </w:rPr>
          <w:br/>
          <w:t>- List of connected parts (</w:t>
        </w:r>
        <w:proofErr w:type="spellStart"/>
        <w:r w:rsidR="00C7417F" w:rsidRPr="00D44CFB">
          <w:rPr>
            <w:strike/>
            <w:rPrChange w:id="2961" w:author="Dr. Carsten Franke" w:date="2021-10-20T11:51:00Z">
              <w:rPr/>
            </w:rPrChange>
          </w:rPr>
          <w:t>MatedPartAssociation</w:t>
        </w:r>
        <w:proofErr w:type="spellEnd"/>
        <w:r w:rsidR="00C7417F" w:rsidRPr="00D44CFB">
          <w:rPr>
            <w:strike/>
            <w:rPrChange w:id="2962" w:author="Dr. Carsten Franke" w:date="2021-10-20T11:51:00Z">
              <w:rPr/>
            </w:rPrChange>
          </w:rPr>
          <w:t xml:space="preserve">) is necessary for technical reasons. </w:t>
        </w:r>
      </w:ins>
    </w:p>
    <w:p w14:paraId="344432E7" w14:textId="6399A196" w:rsidR="00741F4D" w:rsidRPr="002D782E" w:rsidRDefault="00741F4D" w:rsidP="007E4E80">
      <w:pPr>
        <w:pStyle w:val="Listenabsatz"/>
        <w:numPr>
          <w:ilvl w:val="0"/>
          <w:numId w:val="59"/>
        </w:numPr>
        <w:rPr>
          <w:ins w:id="2963" w:author="Max Ungerer" w:date="2021-09-15T20:16:00Z"/>
          <w:strike/>
          <w:highlight w:val="yellow"/>
          <w:lang w:eastAsia="ja-JP"/>
          <w:rPrChange w:id="2964" w:author="Dr. Carsten Franke" w:date="2021-10-20T11:51:00Z">
            <w:rPr>
              <w:ins w:id="2965" w:author="Max Ungerer" w:date="2021-09-15T20:16:00Z"/>
              <w:highlight w:val="yellow"/>
              <w:lang w:eastAsia="ja-JP"/>
            </w:rPr>
          </w:rPrChange>
        </w:rPr>
      </w:pPr>
      <w:ins w:id="2966" w:author="Max Ungerer" w:date="2021-09-15T20:16:00Z">
        <w:r w:rsidRPr="002D782E">
          <w:rPr>
            <w:strike/>
            <w:highlight w:val="yellow"/>
            <w:lang w:eastAsia="ja-JP"/>
            <w:rPrChange w:id="2967" w:author="Dr. Carsten Franke" w:date="2021-10-20T11:51:00Z">
              <w:rPr>
                <w:highlight w:val="yellow"/>
                <w:lang w:eastAsia="ja-JP"/>
              </w:rPr>
            </w:rPrChange>
          </w:rPr>
          <w:lastRenderedPageBreak/>
          <w:t xml:space="preserve">Use of </w:t>
        </w:r>
        <w:r w:rsidRPr="002D782E">
          <w:rPr>
            <w:strike/>
            <w:highlight w:val="yellow"/>
            <w:rPrChange w:id="2968" w:author="Dr. Carsten Franke" w:date="2021-10-20T11:51:00Z">
              <w:rPr>
                <w:highlight w:val="yellow"/>
              </w:rPr>
            </w:rPrChange>
          </w:rPr>
          <w:t xml:space="preserve">χMCF for detailed information including technologies </w:t>
        </w:r>
      </w:ins>
      <w:ins w:id="2969" w:author="Max Ungerer" w:date="2021-09-15T20:17:00Z">
        <w:r w:rsidRPr="002D782E">
          <w:rPr>
            <w:strike/>
            <w:highlight w:val="yellow"/>
            <w:rPrChange w:id="2970" w:author="Dr. Carsten Franke" w:date="2021-10-20T11:51:00Z">
              <w:rPr>
                <w:highlight w:val="yellow"/>
              </w:rPr>
            </w:rPrChange>
          </w:rPr>
          <w:t>and</w:t>
        </w:r>
      </w:ins>
      <w:ins w:id="2971" w:author="Max Ungerer" w:date="2021-09-15T20:16:00Z">
        <w:r w:rsidRPr="002D782E">
          <w:rPr>
            <w:strike/>
            <w:highlight w:val="yellow"/>
            <w:rPrChange w:id="2972" w:author="Dr. Carsten Franke" w:date="2021-10-20T11:51:00Z">
              <w:rPr>
                <w:highlight w:val="yellow"/>
              </w:rPr>
            </w:rPrChange>
          </w:rPr>
          <w:t xml:space="preserve"> joining methods</w:t>
        </w:r>
      </w:ins>
    </w:p>
    <w:p w14:paraId="358F1C57" w14:textId="0E02DFF5" w:rsidR="00741F4D" w:rsidRPr="002D782E" w:rsidRDefault="00741F4D" w:rsidP="007E4E80">
      <w:pPr>
        <w:pStyle w:val="Listenabsatz"/>
        <w:numPr>
          <w:ilvl w:val="0"/>
          <w:numId w:val="59"/>
        </w:numPr>
        <w:rPr>
          <w:ins w:id="2973" w:author="Max Ungerer" w:date="2021-09-15T20:17:00Z"/>
          <w:strike/>
          <w:highlight w:val="yellow"/>
          <w:lang w:eastAsia="ja-JP"/>
          <w:rPrChange w:id="2974" w:author="Dr. Carsten Franke" w:date="2021-10-20T11:51:00Z">
            <w:rPr>
              <w:ins w:id="2975" w:author="Max Ungerer" w:date="2021-09-15T20:17:00Z"/>
              <w:highlight w:val="yellow"/>
              <w:lang w:eastAsia="ja-JP"/>
            </w:rPr>
          </w:rPrChange>
        </w:rPr>
      </w:pPr>
      <w:ins w:id="2976" w:author="Max Ungerer" w:date="2021-09-15T20:17:00Z">
        <w:r w:rsidRPr="002D782E">
          <w:rPr>
            <w:strike/>
            <w:highlight w:val="yellow"/>
            <w:lang w:eastAsia="ja-JP"/>
            <w:rPrChange w:id="2977" w:author="Dr. Carsten Franke" w:date="2021-10-20T11:51:00Z">
              <w:rPr>
                <w:highlight w:val="yellow"/>
                <w:lang w:eastAsia="ja-JP"/>
              </w:rPr>
            </w:rPrChange>
          </w:rPr>
          <w:t xml:space="preserve">AP 242 XML file references </w:t>
        </w:r>
        <w:r w:rsidRPr="002D782E">
          <w:rPr>
            <w:strike/>
            <w:highlight w:val="yellow"/>
            <w:rPrChange w:id="2978" w:author="Dr. Carsten Franke" w:date="2021-10-20T11:51:00Z">
              <w:rPr>
                <w:highlight w:val="yellow"/>
              </w:rPr>
            </w:rPrChange>
          </w:rPr>
          <w:t>χMCF file as external reference</w:t>
        </w:r>
      </w:ins>
    </w:p>
    <w:p w14:paraId="1F567DD1" w14:textId="44ECD372" w:rsidR="00741F4D" w:rsidRPr="002D782E" w:rsidRDefault="00741F4D" w:rsidP="007E4E80">
      <w:pPr>
        <w:pStyle w:val="Listenabsatz"/>
        <w:numPr>
          <w:ilvl w:val="1"/>
          <w:numId w:val="59"/>
        </w:numPr>
        <w:rPr>
          <w:strike/>
          <w:highlight w:val="yellow"/>
          <w:lang w:eastAsia="ja-JP"/>
          <w:rPrChange w:id="2979" w:author="Dr. Carsten Franke" w:date="2021-10-20T11:51:00Z">
            <w:rPr>
              <w:highlight w:val="yellow"/>
              <w:lang w:eastAsia="ja-JP"/>
            </w:rPr>
          </w:rPrChange>
        </w:rPr>
      </w:pPr>
      <w:ins w:id="2980" w:author="Max Ungerer" w:date="2021-09-15T20:18:00Z">
        <w:r w:rsidRPr="002D782E">
          <w:rPr>
            <w:strike/>
            <w:highlight w:val="yellow"/>
            <w:rPrChange w:id="2981" w:author="Dr. Carsten Franke" w:date="2021-10-20T11:51:00Z">
              <w:rPr>
                <w:highlight w:val="yellow"/>
              </w:rPr>
            </w:rPrChange>
          </w:rPr>
          <w:t>Details should be described (reference source and target)</w:t>
        </w:r>
      </w:ins>
    </w:p>
    <w:p w14:paraId="5D467C67" w14:textId="3788A86A" w:rsidR="00AC1762" w:rsidRPr="002D782E" w:rsidRDefault="00AC1762" w:rsidP="007E4E80">
      <w:pPr>
        <w:pStyle w:val="Listenabsatz"/>
        <w:numPr>
          <w:ilvl w:val="1"/>
          <w:numId w:val="59"/>
        </w:numPr>
        <w:rPr>
          <w:ins w:id="2982" w:author="Dr. Carsten Franke" w:date="2021-09-16T15:47:00Z"/>
          <w:strike/>
          <w:highlight w:val="yellow"/>
          <w:lang w:eastAsia="ja-JP"/>
          <w:rPrChange w:id="2983" w:author="Dr. Carsten Franke" w:date="2021-10-20T11:51:00Z">
            <w:rPr>
              <w:ins w:id="2984" w:author="Dr. Carsten Franke" w:date="2021-09-16T15:47:00Z"/>
              <w:highlight w:val="yellow"/>
              <w:lang w:eastAsia="ja-JP"/>
            </w:rPr>
          </w:rPrChange>
        </w:rPr>
      </w:pPr>
      <w:ins w:id="2985" w:author="Dr. Carsten Franke" w:date="2021-09-16T15:47:00Z">
        <w:r w:rsidRPr="002D782E">
          <w:rPr>
            <w:strike/>
            <w:highlight w:val="yellow"/>
            <w:rPrChange w:id="2986" w:author="Dr. Carsten Franke" w:date="2021-10-20T11:51:00Z">
              <w:rPr>
                <w:highlight w:val="yellow"/>
              </w:rPr>
            </w:rPrChange>
          </w:rPr>
          <w:t xml:space="preserve">What about transformations? </w:t>
        </w:r>
      </w:ins>
      <w:ins w:id="2987" w:author="Dr. Carsten Franke" w:date="2021-09-20T17:46:00Z">
        <w:r w:rsidR="00C7417F" w:rsidRPr="002D782E">
          <w:rPr>
            <w:strike/>
            <w:highlight w:val="yellow"/>
            <w:rPrChange w:id="2988" w:author="Dr. Carsten Franke" w:date="2021-10-20T11:51:00Z">
              <w:rPr>
                <w:highlight w:val="yellow"/>
              </w:rPr>
            </w:rPrChange>
          </w:rPr>
          <w:t xml:space="preserve">– see above. </w:t>
        </w:r>
      </w:ins>
    </w:p>
    <w:p w14:paraId="4F2F2CED" w14:textId="5701F972" w:rsidR="00741F4D" w:rsidRPr="00931307" w:rsidRDefault="00741F4D" w:rsidP="007E4E80">
      <w:pPr>
        <w:pStyle w:val="Listenabsatz"/>
        <w:numPr>
          <w:ilvl w:val="1"/>
          <w:numId w:val="59"/>
        </w:numPr>
        <w:rPr>
          <w:ins w:id="2989" w:author="Max Ungerer" w:date="2021-09-15T19:33:00Z"/>
          <w:highlight w:val="yellow"/>
        </w:rPr>
      </w:pPr>
      <w:ins w:id="2990" w:author="Max Ungerer" w:date="2021-09-15T20:18:00Z">
        <w:del w:id="2991" w:author="Dr. Carsten Franke" w:date="2021-10-20T11:52:00Z">
          <w:r w:rsidRPr="00931307" w:rsidDel="002D782E">
            <w:rPr>
              <w:highlight w:val="yellow"/>
            </w:rPr>
            <w:delText>Include a figure for illustration</w:delText>
          </w:r>
        </w:del>
      </w:ins>
      <w:commentRangeEnd w:id="2807"/>
      <w:ins w:id="2992" w:author="Max Ungerer" w:date="2021-09-15T20:19:00Z">
        <w:del w:id="2993" w:author="Dr. Carsten Franke" w:date="2021-10-20T11:52:00Z">
          <w:r w:rsidRPr="00931307" w:rsidDel="002D782E">
            <w:rPr>
              <w:rStyle w:val="Kommentarzeichen"/>
              <w:rFonts w:ascii="Calibri" w:eastAsia="Times New Roman" w:hAnsi="Calibri"/>
              <w:highlight w:val="yellow"/>
              <w:lang w:val="en-US" w:eastAsia="x-none"/>
            </w:rPr>
            <w:commentReference w:id="2807"/>
          </w:r>
        </w:del>
      </w:ins>
    </w:p>
    <w:p w14:paraId="4218D5CD" w14:textId="0FDB5C26" w:rsidR="00F94939" w:rsidRDefault="00BF2AE8" w:rsidP="00931307">
      <w:pPr>
        <w:rPr>
          <w:ins w:id="2994" w:author="Dr. Carsten Franke" w:date="2021-09-29T09:26:00Z"/>
        </w:rPr>
      </w:pPr>
      <w:ins w:id="2995" w:author="Dr. Carsten Franke" w:date="2021-10-21T10:46:00Z">
        <w:r w:rsidRPr="00F7090C">
          <w:rPr>
            <w:u w:val="single"/>
          </w:rPr>
          <w:t>Note:</w:t>
        </w:r>
        <w:r>
          <w:t xml:space="preserve"> </w:t>
        </w:r>
      </w:ins>
      <w:ins w:id="2996" w:author="Dr. Carsten Franke" w:date="2021-09-29T09:26:00Z">
        <w:r w:rsidR="00731939">
          <w:t xml:space="preserve">In general, </w:t>
        </w:r>
      </w:ins>
      <w:ins w:id="2997" w:author="Dr. Carsten Franke" w:date="2021-09-29T09:27:00Z">
        <w:r w:rsidR="00731939" w:rsidRPr="000B5A61">
          <w:rPr>
            <w:lang w:eastAsia="ja-JP"/>
          </w:rPr>
          <w:t>χ</w:t>
        </w:r>
      </w:ins>
      <w:ins w:id="2998"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999" w:author="Dr. Carsten Franke" w:date="2021-10-20T11:52:00Z"/>
        </w:rPr>
      </w:pPr>
    </w:p>
    <w:p w14:paraId="31473EE3" w14:textId="74E7D30C" w:rsidR="002D782E" w:rsidRDefault="002D782E" w:rsidP="00931307">
      <w:pPr>
        <w:rPr>
          <w:ins w:id="3000" w:author="Dr. Carsten Franke" w:date="2021-10-20T11:52:00Z"/>
        </w:rPr>
      </w:pPr>
      <w:bookmarkStart w:id="3001" w:name="_Hlk85697615"/>
      <w:ins w:id="3002" w:author="Dr. Carsten Franke" w:date="2021-10-20T11:52:00Z">
        <w:r>
          <w:t xml:space="preserve">To-Do: </w:t>
        </w:r>
        <w:r w:rsidRPr="00931307">
          <w:rPr>
            <w:highlight w:val="yellow"/>
          </w:rPr>
          <w:t>Include a figure for illustration</w:t>
        </w:r>
        <w:r>
          <w:rPr>
            <w:highlight w:val="yellow"/>
          </w:rPr>
          <w:t>.</w:t>
        </w:r>
      </w:ins>
      <w:ins w:id="3003" w:author="Dr. Carsten Franke" w:date="2021-10-21T08:33:00Z">
        <w:r w:rsidR="0098249B">
          <w:t xml:space="preserve"> </w:t>
        </w:r>
      </w:ins>
    </w:p>
    <w:bookmarkEnd w:id="300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004"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004"/>
    </w:p>
    <w:p w14:paraId="194D9ACC" w14:textId="3C02AA46" w:rsidR="0007274A" w:rsidDel="00741F4D" w:rsidRDefault="0098249B" w:rsidP="0007274A">
      <w:pPr>
        <w:rPr>
          <w:del w:id="3005" w:author="Max Ungerer" w:date="2021-09-15T20:20:00Z"/>
        </w:rPr>
      </w:pPr>
      <w:ins w:id="300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007" w:author="Dr. Carsten Franke" w:date="2021-09-20T17:47:00Z">
              <w:r>
                <w:t>Mati</w:t>
              </w:r>
            </w:ins>
            <w:ins w:id="3008" w:author="Dr. Carsten Franke" w:date="2021-09-20T17:48:00Z">
              <w:r>
                <w:t xml:space="preserve">ngDefinition points to part version of assembly, which is irrelevant for </w:t>
              </w:r>
            </w:ins>
            <w:r w:rsidR="00F05698">
              <w:t>χMCF</w:t>
            </w:r>
            <w:ins w:id="3009" w:author="Dr. Carsten Franke" w:date="2021-09-20T17:48:00Z">
              <w:r>
                <w:t>. Hence, there is no correlation between both XML elements</w:t>
              </w:r>
              <w:proofErr w:type="gramStart"/>
              <w:r>
                <w:t xml:space="preserve">. </w:t>
              </w:r>
            </w:ins>
            <w:ins w:id="3010"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011" w:author="Dr. Carsten Franke" w:date="2021-09-20T17:43:00Z">
              <w:r w:rsidR="00CC7E17">
                <w:t xml:space="preserve"> </w:t>
              </w:r>
            </w:ins>
          </w:p>
        </w:tc>
        <w:tc>
          <w:tcPr>
            <w:tcW w:w="3234" w:type="dxa"/>
          </w:tcPr>
          <w:p w14:paraId="32C8E9BA" w14:textId="37F22D12" w:rsidR="0007274A" w:rsidRDefault="00CC7E17" w:rsidP="0007274A">
            <w:proofErr w:type="spellStart"/>
            <w:ins w:id="3012" w:author="Dr. Carsten Franke" w:date="2021-09-20T17:42:00Z">
              <w:r>
                <w:t>MatedPartAssociation</w:t>
              </w:r>
              <w:proofErr w:type="spellEnd"/>
              <w:r>
                <w:t xml:space="preserve"> contains </w:t>
              </w:r>
            </w:ins>
            <w:ins w:id="3013" w:author="Dr. Carsten Franke" w:date="2021-09-29T09:23:00Z">
              <w:r w:rsidR="002504F2">
                <w:t xml:space="preserve">geometric </w:t>
              </w:r>
            </w:ins>
            <w:ins w:id="3014" w:author="Dr. Carsten Franke" w:date="2021-09-20T17:42:00Z">
              <w:r>
                <w:t xml:space="preserve">transformation, hence is necessary. </w:t>
              </w:r>
            </w:ins>
            <w:ins w:id="3015" w:author="Dr. Carsten Franke" w:date="2021-09-20T17:43:00Z">
              <w:r>
                <w:br/>
              </w:r>
              <w:r w:rsidRPr="00BA5141">
                <w:t xml:space="preserve">List of part codes is mandatory </w:t>
              </w:r>
              <w:r>
                <w:t xml:space="preserve">within it. </w:t>
              </w:r>
            </w:ins>
            <w:del w:id="301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01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018" w:author="Dr. Carsten Franke" w:date="2021-09-16T14:23:00Z">
              <w:r w:rsidR="00252D75">
                <w:t xml:space="preserve"> </w:t>
              </w:r>
            </w:ins>
          </w:p>
        </w:tc>
        <w:tc>
          <w:tcPr>
            <w:tcW w:w="3234" w:type="dxa"/>
          </w:tcPr>
          <w:p w14:paraId="65A324DE" w14:textId="6074E8C1" w:rsidR="0007274A" w:rsidRDefault="000923B7" w:rsidP="0007274A">
            <w:ins w:id="3019" w:author="Dr. Carsten Franke" w:date="2021-09-20T17:50:00Z">
              <w:r>
                <w:t xml:space="preserve">Semantics of both XML elements </w:t>
              </w:r>
              <w:r>
                <w:br/>
                <w:t xml:space="preserve">does not match exactly. They are just similar. </w:t>
              </w:r>
              <w:r>
                <w:br/>
              </w:r>
            </w:ins>
            <w:proofErr w:type="spellStart"/>
            <w:ins w:id="3020" w:author="Dr. Carsten Franke" w:date="2021-09-20T17:51:00Z">
              <w:r>
                <w:t>MatedPartRelationship</w:t>
              </w:r>
              <w:proofErr w:type="spellEnd"/>
              <w:r>
                <w:t xml:space="preserve"> is not relevant for </w:t>
              </w:r>
            </w:ins>
            <w:ins w:id="3021" w:author="Dr. Carsten Franke" w:date="2021-09-20T17:52:00Z">
              <w:r>
                <w:t xml:space="preserve">χMCF </w:t>
              </w:r>
            </w:ins>
            <w:ins w:id="3022" w:author="Dr. Carsten Franke" w:date="2021-09-20T17:51:00Z">
              <w:r>
                <w:t>use cases</w:t>
              </w:r>
            </w:ins>
            <w:ins w:id="3023" w:author="Dr. Carsten Franke" w:date="2021-09-16T14:33:00Z">
              <w:r w:rsidR="00774861">
                <w:t>.</w:t>
              </w:r>
            </w:ins>
            <w:ins w:id="302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02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02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027" w:author="Max Ungerer" w:date="2021-09-15T20:23:00Z">
              <w:r>
                <w:t>Unit</w:t>
              </w:r>
            </w:ins>
          </w:p>
        </w:tc>
        <w:tc>
          <w:tcPr>
            <w:tcW w:w="3234" w:type="dxa"/>
          </w:tcPr>
          <w:p w14:paraId="6F3460AF" w14:textId="58D41E15" w:rsidR="0007274A" w:rsidRDefault="000923B7" w:rsidP="0007274A">
            <w:ins w:id="3028" w:author="Dr. Carsten Franke" w:date="2021-09-15T21:11:00Z">
              <w:r w:rsidRPr="00A33FC4">
                <w:t>U</w:t>
              </w:r>
              <w:r w:rsidR="00A33FC4" w:rsidRPr="00A33FC4">
                <w:t>nit system used by</w:t>
              </w:r>
              <w:r w:rsidR="00A33FC4">
                <w:t xml:space="preserve"> the file</w:t>
              </w:r>
            </w:ins>
            <w:ins w:id="3029" w:author="Dr. Carsten Franke" w:date="2021-09-20T17:54:00Z">
              <w:r>
                <w:t>.</w:t>
              </w:r>
            </w:ins>
            <w:ins w:id="3030" w:author="Dr. Carsten Franke" w:date="2021-09-15T21:11:00Z">
              <w:r w:rsidR="00A33FC4">
                <w:t xml:space="preserve"> </w:t>
              </w:r>
            </w:ins>
            <w:ins w:id="303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032" w:author="Dr. Carsten Franke" w:date="2021-09-20T17:55:00Z">
              <w:r>
                <w:t>D</w:t>
              </w:r>
            </w:ins>
            <w:ins w:id="3033" w:author="Dr. Carsten Franke" w:date="2021-09-15T21:09:00Z">
              <w:r w:rsidR="00D66696" w:rsidRPr="00D66696">
                <w:t>ate on which the file is created</w:t>
              </w:r>
            </w:ins>
            <w:ins w:id="3034" w:author="Dr. Carsten Franke" w:date="2021-09-20T17:55:00Z">
              <w:r>
                <w:t>.</w:t>
              </w:r>
            </w:ins>
            <w:ins w:id="3035" w:author="Dr. Carsten Franke" w:date="2021-09-15T21:10:00Z">
              <w:r w:rsidR="00D66696">
                <w:t xml:space="preserve"> </w:t>
              </w:r>
            </w:ins>
            <w:ins w:id="303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037" w:author="Dr. Carsten Franke" w:date="2021-09-20T17:57:00Z">
              <w:r>
                <w:t xml:space="preserve">Encoded in XML name space </w:t>
              </w:r>
            </w:ins>
          </w:p>
        </w:tc>
        <w:tc>
          <w:tcPr>
            <w:tcW w:w="3234" w:type="dxa"/>
          </w:tcPr>
          <w:p w14:paraId="5A0E3F08" w14:textId="28C6A523" w:rsidR="0007274A" w:rsidRDefault="000923B7" w:rsidP="0007274A">
            <w:ins w:id="3038" w:author="Dr. Carsten Franke" w:date="2021-09-20T17:57:00Z">
              <w:r>
                <w:t>V</w:t>
              </w:r>
            </w:ins>
            <w:ins w:id="3039" w:author="Dr. Carsten Franke" w:date="2021-09-15T21:08:00Z">
              <w:r w:rsidR="008657EE" w:rsidRPr="008657EE">
                <w:t>ersion code of the standard</w:t>
              </w:r>
            </w:ins>
            <w:ins w:id="3040" w:author="Dr. Carsten Franke" w:date="2021-09-15T21:09:00Z">
              <w:r w:rsidR="008657EE">
                <w:t xml:space="preserve"> </w:t>
              </w:r>
            </w:ins>
            <w:ins w:id="3041" w:author="Dr. Carsten Franke" w:date="2021-09-15T21:11:00Z">
              <w:r w:rsidR="00A33FC4">
                <w:t>used</w:t>
              </w:r>
            </w:ins>
            <w:ins w:id="3042" w:author="Dr. Carsten Franke" w:date="2021-09-20T17:57:00Z">
              <w:r>
                <w:t>.</w:t>
              </w:r>
            </w:ins>
            <w:ins w:id="3043" w:author="Dr. Carsten Franke" w:date="2021-09-15T21:11:00Z">
              <w:r w:rsidR="00A33FC4">
                <w:t xml:space="preserve"> </w:t>
              </w:r>
            </w:ins>
            <w:ins w:id="3044" w:author="Dr. Carsten Franke" w:date="2021-09-20T17:58:00Z">
              <w:r w:rsidR="00E326F1">
                <w:t>These XML elements are not related.</w:t>
              </w:r>
            </w:ins>
            <w:ins w:id="304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046" w:name="_Toc86869848"/>
      <w:ins w:id="304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048" w:author="Dr. Carsten Franke" w:date="2021-09-16T14:29:00Z">
        <w:r>
          <w:rPr>
            <w:rFonts w:eastAsia="Calibri"/>
            <w:b w:val="0"/>
            <w:color w:val="00B050"/>
            <w:sz w:val="22"/>
            <w:lang w:eastAsia="en-US"/>
          </w:rPr>
          <w:t>ther standard.</w:t>
        </w:r>
        <w:bookmarkEnd w:id="304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049" w:name="_Toc86869849"/>
      <w:r w:rsidRPr="0007274A">
        <w:rPr>
          <w:b w:val="0"/>
          <w:bCs/>
          <w:lang w:val="en-US"/>
        </w:rPr>
        <w:t>(informative)</w:t>
      </w:r>
      <w:r>
        <w:rPr>
          <w:lang w:val="en-US"/>
        </w:rPr>
        <w:br/>
      </w:r>
      <w:r>
        <w:rPr>
          <w:lang w:val="en-US"/>
        </w:rPr>
        <w:br/>
        <w:t>History</w:t>
      </w:r>
      <w:bookmarkEnd w:id="304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3063"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064" w:name="_Toc86869850"/>
      <w:r w:rsidRPr="00BC394B">
        <w:lastRenderedPageBreak/>
        <w:t>Bibliography</w:t>
      </w:r>
      <w:bookmarkEnd w:id="2677"/>
      <w:bookmarkEnd w:id="2678"/>
      <w:bookmarkEnd w:id="2679"/>
      <w:bookmarkEnd w:id="2680"/>
      <w:bookmarkEnd w:id="306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065" w:name="ReferenceZha2005"/>
      <w:r w:rsidRPr="00226A3F">
        <w:rPr>
          <w:kern w:val="22"/>
        </w:rPr>
        <w:t>[2]</w:t>
      </w:r>
      <w:bookmarkEnd w:id="306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066" w:name="ReferenceGai2006"/>
      <w:r w:rsidRPr="00226A3F">
        <w:rPr>
          <w:kern w:val="22"/>
        </w:rPr>
        <w:t>[3]</w:t>
      </w:r>
      <w:bookmarkEnd w:id="306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067" w:name="ReferenceBet2008"/>
      <w:r w:rsidRPr="00226A3F">
        <w:rPr>
          <w:kern w:val="22"/>
        </w:rPr>
        <w:t>[4]</w:t>
      </w:r>
      <w:bookmarkEnd w:id="306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068" w:name="ReferenceMik20061"/>
      <w:r w:rsidRPr="00226A3F">
        <w:rPr>
          <w:kern w:val="22"/>
        </w:rPr>
        <w:t>[5]</w:t>
      </w:r>
      <w:bookmarkEnd w:id="306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069" w:name="CiteFATXML"/>
      <w:r w:rsidRPr="00966BAF">
        <w:rPr>
          <w:lang w:val="de-DE"/>
        </w:rPr>
        <w:t>[7]</w:t>
      </w:r>
      <w:bookmarkEnd w:id="306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070"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071"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072" w:name="_Toc3557079"/>
      <w:bookmarkStart w:id="3073" w:name="_Toc34747329"/>
      <w:bookmarkStart w:id="3074" w:name="_Toc77102150"/>
      <w:r>
        <w:br w:type="page"/>
      </w:r>
      <w:bookmarkEnd w:id="3072"/>
      <w:bookmarkEnd w:id="3073"/>
      <w:bookmarkEnd w:id="3074"/>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E4E80">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E4E80">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802"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863"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80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71B0D" w14:textId="77777777" w:rsidR="007E4E80" w:rsidRDefault="007E4E80">
      <w:pPr>
        <w:spacing w:after="0" w:line="240" w:lineRule="auto"/>
      </w:pPr>
      <w:r>
        <w:separator/>
      </w:r>
    </w:p>
  </w:endnote>
  <w:endnote w:type="continuationSeparator" w:id="0">
    <w:p w14:paraId="799DBC3B" w14:textId="77777777" w:rsidR="007E4E80" w:rsidRDefault="007E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34BCD" w14:textId="77777777" w:rsidR="007E4E80" w:rsidRDefault="007E4E80">
      <w:pPr>
        <w:spacing w:after="0" w:line="240" w:lineRule="auto"/>
      </w:pPr>
      <w:r>
        <w:separator/>
      </w:r>
    </w:p>
  </w:footnote>
  <w:footnote w:type="continuationSeparator" w:id="0">
    <w:p w14:paraId="54A60A7A" w14:textId="77777777" w:rsidR="007E4E80" w:rsidRDefault="007E4E8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050" w:author="Max Ungerer" w:date="2021-09-15T19:02:00Z"/>
        </w:rPr>
      </w:pPr>
      <w:r>
        <w:rPr>
          <w:rStyle w:val="Funotenzeichen"/>
        </w:rPr>
        <w:footnoteRef/>
      </w:r>
      <w:r>
        <w:t xml:space="preserve"> Working group 25 for joining technologies of the German Research Association of Automotive Technologies</w:t>
      </w:r>
      <w:ins w:id="3051" w:author="Dr. Carsten Franke" w:date="2021-10-20T11:19:00Z">
        <w:r w:rsidR="002A7689">
          <w:t xml:space="preserve"> (FAT)</w:t>
        </w:r>
      </w:ins>
      <w:r>
        <w:t xml:space="preserve">. </w:t>
      </w:r>
      <w:ins w:id="3052" w:author="Dr. Carsten Franke" w:date="2021-10-20T11:19:00Z">
        <w:r w:rsidR="002A7689">
          <w:br/>
        </w:r>
      </w:ins>
      <w:ins w:id="3053" w:author="Dr. Carsten Franke" w:date="2021-10-20T11:21:00Z">
        <w:r w:rsidR="002A7689">
          <w:t xml:space="preserve">The FAT is a department of the </w:t>
        </w:r>
        <w:r w:rsidR="002A7689" w:rsidRPr="002A7689">
          <w:t>German Association of the Automotive Industry (VDA),</w:t>
        </w:r>
      </w:ins>
      <w:ins w:id="3054" w:author="Dr. Carsten Franke" w:date="2021-10-20T11:22:00Z">
        <w:r w:rsidR="002A7689">
          <w:t xml:space="preserve"> </w:t>
        </w:r>
      </w:ins>
      <w:del w:id="3055" w:author="Dr. Carsten Franke" w:date="2021-10-20T11:22:00Z">
        <w:r w:rsidDel="002A7689">
          <w:br/>
        </w:r>
      </w:del>
      <w:ins w:id="3056" w:author="Max Ungerer" w:date="2021-09-15T19:02:00Z">
        <w:del w:id="3057" w:author="Dr. Carsten Franke" w:date="2021-10-20T11:22:00Z">
          <w:r w:rsidRPr="00140190" w:rsidDel="002A7689">
            <w:rPr>
              <w:highlight w:val="yellow"/>
            </w:rPr>
            <w:delText>Shall we mention / explain its relation to VDA?</w:delText>
          </w:r>
          <w:r w:rsidDel="002A7689">
            <w:delText xml:space="preserve"> </w:delText>
          </w:r>
        </w:del>
      </w:ins>
      <w:ins w:id="3058" w:author="Max Ungerer" w:date="2021-09-15T20:21:00Z">
        <w:del w:id="3059" w:author="Dr. Carsten Franke" w:date="2021-10-20T11:22:00Z">
          <w:r w:rsidR="003F5140" w:rsidRPr="00A44CE4" w:rsidDel="002A7689">
            <w:rPr>
              <w:highlight w:val="green"/>
            </w:rPr>
            <w:delText>Yes</w:delText>
          </w:r>
        </w:del>
      </w:ins>
      <w:ins w:id="3060" w:author="Max Ungerer" w:date="2021-09-15T20:22:00Z">
        <w:del w:id="3061" w:author="Dr. Carsten Franke" w:date="2021-10-20T11:22:00Z">
          <w:r w:rsidR="003F5140" w:rsidRPr="00A44CE4" w:rsidDel="002A7689">
            <w:rPr>
              <w:highlight w:val="green"/>
            </w:rPr>
            <w:delText>!</w:delText>
          </w:r>
        </w:del>
      </w:ins>
      <w:del w:id="306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4064"/>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E4E80"/>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43964</Words>
  <Characters>276974</Characters>
  <Application>Microsoft Office Word</Application>
  <DocSecurity>0</DocSecurity>
  <Lines>2308</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320298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69</cp:revision>
  <dcterms:created xsi:type="dcterms:W3CDTF">2021-10-29T14:50:00Z</dcterms:created>
  <dcterms:modified xsi:type="dcterms:W3CDTF">2021-11-03T21:53:00Z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