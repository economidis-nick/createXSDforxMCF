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1F4AE2">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1F4AE2">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1F4AE2">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1F4AE2">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1F4AE2">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1F4AE2">
      <w:pPr>
        <w:pStyle w:val="Aufzhlungszeichen"/>
        <w:numPr>
          <w:ilvl w:val="0"/>
          <w:numId w:val="12"/>
        </w:numPr>
        <w:jc w:val="both"/>
      </w:pPr>
      <w:r w:rsidRPr="007055D9">
        <w:t>Connection data are unique.</w:t>
      </w:r>
    </w:p>
    <w:p w14:paraId="7DB7E809" w14:textId="77777777" w:rsidR="00FC68DB" w:rsidRPr="007055D9" w:rsidRDefault="00FC68DB" w:rsidP="001F4AE2">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1F4AE2">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1F4AE2">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1F4AE2">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F4AE2">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F4AE2">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257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F4AE2">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F4AE2">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64" o:title="" cropbottom="43024f" cropright="10402f"/>
          </v:shape>
          <o:OLEObject Type="Embed" ProgID="PowerPoint.Slide.8" ShapeID="_x0000_i1025" DrawAspect="Content" ObjectID="_1697478255"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F4AE2">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1F4AE2">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F4AE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1F4AE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1F4AE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1F4AE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1F4AE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1F4AE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1F4AE2">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F4AE2">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F4AE2">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F4AE2">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F4AE2">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3788"/>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9" w:name="_Toc3557086"/>
      <w:bookmarkStart w:id="170" w:name="_Toc34747336"/>
      <w:bookmarkStart w:id="171" w:name="_Toc76030527"/>
      <w:bookmarkStart w:id="172" w:name="_Toc86863483"/>
      <w:bookmarkStart w:id="173"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6863789"/>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F4AE2">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F4AE2">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F4AE2">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F4AE2">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F4AE2">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F4AE2">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3790"/>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3791"/>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3792"/>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3793"/>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6863794"/>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F4AE2">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1F4AE2">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6863795"/>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F4AE2">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F4AE2">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F4AE2">
      <w:pPr>
        <w:numPr>
          <w:ilvl w:val="0"/>
          <w:numId w:val="17"/>
        </w:numPr>
        <w:tabs>
          <w:tab w:val="clear" w:pos="403"/>
        </w:tabs>
        <w:spacing w:line="240" w:lineRule="auto"/>
      </w:pPr>
      <w:r>
        <w:t xml:space="preserve">to import, </w:t>
      </w:r>
      <w:commentRangeStart w:id="223"/>
      <w:r>
        <w:t xml:space="preserve">store and export </w:t>
      </w:r>
      <w:commentRangeEnd w:id="223"/>
      <w:r>
        <w:rPr>
          <w:rStyle w:val="Kommentarzeichen"/>
          <w:lang w:eastAsia="x-none"/>
        </w:rPr>
        <w:commentReference w:id="22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F4AE2">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1F4AE2">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1F4AE2">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1F4AE2">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1F4AE2">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1F4AE2">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1F4AE2">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1F4AE2">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4" w:name="_Toc3566411"/>
      <w:bookmarkStart w:id="225" w:name="_Toc34747413"/>
      <w:bookmarkStart w:id="226"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4"/>
      <w:bookmarkEnd w:id="225"/>
      <w:bookmarkEnd w:id="22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7" w:name="_Finite_Element_Specific"/>
      <w:bookmarkStart w:id="228" w:name="_Ref414560131"/>
      <w:bookmarkStart w:id="229" w:name="_Toc3556945"/>
      <w:bookmarkStart w:id="230" w:name="_Toc34747194"/>
      <w:bookmarkStart w:id="231" w:name="_Toc77102007"/>
      <w:bookmarkStart w:id="232" w:name="_Toc86863796"/>
      <w:bookmarkEnd w:id="22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8"/>
      <w:bookmarkEnd w:id="229"/>
      <w:bookmarkEnd w:id="230"/>
      <w:bookmarkEnd w:id="231"/>
      <w:bookmarkEnd w:id="23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1F4AE2">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F4AE2">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F4AE2">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F4AE2">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F4AE2">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1F4AE2">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F4AE2">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F4AE2">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3" w:name="_Toc3566412"/>
      <w:bookmarkStart w:id="234" w:name="_Toc34747414"/>
      <w:bookmarkStart w:id="235"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6" w:name="_Toc3566413"/>
      <w:bookmarkStart w:id="237" w:name="_Toc34747415"/>
      <w:bookmarkStart w:id="238"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F4AE2">
      <w:pPr>
        <w:numPr>
          <w:ilvl w:val="0"/>
          <w:numId w:val="53"/>
        </w:numPr>
        <w:tabs>
          <w:tab w:val="clear" w:pos="403"/>
        </w:tabs>
        <w:spacing w:line="240" w:lineRule="auto"/>
        <w:jc w:val="left"/>
      </w:pPr>
      <w:bookmarkStart w:id="24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1F4AE2">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1F4AE2">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F4AE2">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3797"/>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9" w:name="_Toc3566416"/>
      <w:bookmarkStart w:id="250" w:name="_Toc34747416"/>
      <w:bookmarkStart w:id="251"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2" w:name="_Toc3566417"/>
      <w:bookmarkStart w:id="253" w:name="_Toc34747417"/>
      <w:bookmarkStart w:id="254"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F4AE2">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F4AE2">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5" w:name="_Ref432343981"/>
      <w:bookmarkStart w:id="256" w:name="_Toc3556947"/>
      <w:bookmarkStart w:id="257" w:name="_Toc34747196"/>
      <w:bookmarkStart w:id="258" w:name="_Toc77102010"/>
      <w:bookmarkStart w:id="259" w:name="_Toc86863798"/>
      <w:r w:rsidRPr="007055D9">
        <w:t>Connected Objects</w:t>
      </w:r>
      <w:bookmarkEnd w:id="255"/>
      <w:bookmarkEnd w:id="256"/>
      <w:bookmarkEnd w:id="257"/>
      <w:bookmarkEnd w:id="258"/>
      <w:bookmarkEnd w:id="259"/>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60" w:name="_Toc3566418"/>
      <w:bookmarkStart w:id="261" w:name="_Toc34747418"/>
      <w:bookmarkStart w:id="262" w:name="_Toc77095866"/>
      <w:bookmarkStart w:id="263"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60"/>
      <w:bookmarkEnd w:id="261"/>
      <w:bookmarkEnd w:id="262"/>
    </w:p>
    <w:p w14:paraId="02FFFAE8" w14:textId="77777777" w:rsidR="00FC68DB" w:rsidRPr="007055D9" w:rsidRDefault="00FC68DB" w:rsidP="00B202D2">
      <w:pPr>
        <w:pStyle w:val="berschrift4"/>
      </w:pPr>
      <w:bookmarkStart w:id="264" w:name="_Ref428791371"/>
      <w:bookmarkStart w:id="265" w:name="_Ref428891357"/>
      <w:bookmarkStart w:id="266" w:name="_Ref428892751"/>
      <w:bookmarkStart w:id="267" w:name="_Toc3556948"/>
      <w:bookmarkStart w:id="268" w:name="_Toc34747197"/>
      <w:bookmarkStart w:id="26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3"/>
      <w:bookmarkEnd w:id="264"/>
      <w:bookmarkEnd w:id="265"/>
      <w:bookmarkEnd w:id="266"/>
      <w:bookmarkEnd w:id="267"/>
      <w:bookmarkEnd w:id="268"/>
      <w:bookmarkEnd w:id="26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2"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3" w:author="Dr. Carsten Franke" w:date="2021-11-03T20:52:00Z">
              <w:r w:rsidR="004406EE">
                <w:rPr>
                  <w:sz w:val="20"/>
                  <w:szCs w:val="20"/>
                </w:rPr>
                <w:t xml:space="preserve"> </w:t>
              </w:r>
            </w:ins>
          </w:p>
        </w:tc>
      </w:tr>
    </w:tbl>
    <w:p w14:paraId="6515197B" w14:textId="56B24D38" w:rsidR="00FC68DB" w:rsidRDefault="00FC68DB" w:rsidP="00B202D2">
      <w:pPr>
        <w:pStyle w:val="Beschriftung"/>
        <w:spacing w:before="120"/>
      </w:pPr>
      <w:bookmarkStart w:id="274" w:name="_Toc3566419"/>
      <w:bookmarkStart w:id="275" w:name="_Toc34747419"/>
      <w:bookmarkStart w:id="276"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4"/>
      <w:bookmarkEnd w:id="275"/>
      <w:bookmarkEnd w:id="27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77" w:author="nick" w:date="2021-10-29T16:09:00Z"/>
          <w:b/>
          <w:sz w:val="24"/>
        </w:rPr>
      </w:pPr>
      <w:ins w:id="278"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79" w:author="nick" w:date="2021-10-29T16:09:00Z"/>
        </w:rPr>
      </w:pPr>
    </w:p>
    <w:p w14:paraId="044DCF81" w14:textId="77777777" w:rsidR="004D6D98" w:rsidRDefault="004D6D98" w:rsidP="004D6D98">
      <w:pPr>
        <w:pStyle w:val="XMLCode"/>
        <w:keepNext/>
        <w:rPr>
          <w:ins w:id="280" w:author="nick" w:date="2021-10-29T16:09:00Z"/>
        </w:rPr>
      </w:pPr>
      <w:ins w:id="281" w:author="nick" w:date="2021-10-29T16:09:00Z">
        <w:r>
          <w:t>&lt;connected_to&gt;</w:t>
        </w:r>
      </w:ins>
    </w:p>
    <w:p w14:paraId="14FF5A95" w14:textId="4A931AF4" w:rsidR="004D6D98" w:rsidRPr="006B3C5E" w:rsidRDefault="004D6D98" w:rsidP="004D6D98">
      <w:pPr>
        <w:pStyle w:val="XMLCode"/>
        <w:keepNext/>
        <w:rPr>
          <w:ins w:id="282" w:author="nick" w:date="2021-10-29T16:09:00Z"/>
          <w:b/>
          <w:color w:val="0070C0"/>
        </w:rPr>
      </w:pPr>
      <w:ins w:id="28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4" w:author="nick" w:date="2021-10-29T16:10:00Z">
        <w:r>
          <w:rPr>
            <w:b/>
            <w:color w:val="0070C0"/>
          </w:rPr>
          <w:t>EE</w:t>
        </w:r>
      </w:ins>
      <w:ins w:id="285" w:author="nick" w:date="2021-10-29T16:09:00Z">
        <w:r>
          <w:rPr>
            <w:b/>
            <w:color w:val="0070C0"/>
          </w:rPr>
          <w:t>L</w:t>
        </w:r>
      </w:ins>
      <w:ins w:id="286" w:author="nick" w:date="2021-10-29T16:10:00Z">
        <w:r>
          <w:rPr>
            <w:b/>
            <w:color w:val="0070C0"/>
          </w:rPr>
          <w:t>_9</w:t>
        </w:r>
      </w:ins>
      <w:ins w:id="287" w:author="nick" w:date="2021-10-29T16:09:00Z">
        <w:r>
          <w:rPr>
            <w:b/>
            <w:color w:val="0070C0"/>
          </w:rPr>
          <w:t>00" instance="</w:t>
        </w:r>
      </w:ins>
      <w:ins w:id="288" w:author="nick" w:date="2021-10-29T16:10:00Z">
        <w:r>
          <w:rPr>
            <w:b/>
            <w:color w:val="0070C0"/>
          </w:rPr>
          <w:t>4</w:t>
        </w:r>
      </w:ins>
      <w:ins w:id="28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0" w:author="nick" w:date="2021-10-29T16:09:00Z"/>
        </w:rPr>
      </w:pPr>
      <w:ins w:id="29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98" w:author="nick" w:date="2021-10-29T16:13:00Z"/>
          <w:b/>
          <w:sz w:val="24"/>
        </w:rPr>
      </w:pPr>
    </w:p>
    <w:p w14:paraId="7C2D5CDF" w14:textId="43CA905C" w:rsidR="004D6D98" w:rsidRPr="008508D9" w:rsidRDefault="004D6D98" w:rsidP="004D6D98">
      <w:pPr>
        <w:keepNext/>
        <w:rPr>
          <w:ins w:id="299" w:author="nick" w:date="2021-10-29T16:13:00Z"/>
          <w:b/>
        </w:rPr>
      </w:pPr>
      <w:ins w:id="300" w:author="nick" w:date="2021-10-29T16:13:00Z">
        <w:r w:rsidRPr="007055D9">
          <w:rPr>
            <w:b/>
            <w:sz w:val="24"/>
          </w:rPr>
          <w:t>Example</w:t>
        </w:r>
        <w:r>
          <w:rPr>
            <w:b/>
            <w:sz w:val="24"/>
          </w:rPr>
          <w:t xml:space="preserve"> C </w:t>
        </w:r>
        <w:r w:rsidRPr="00497FD8">
          <w:rPr>
            <w:b/>
          </w:rPr>
          <w:t>(</w:t>
        </w:r>
      </w:ins>
      <w:ins w:id="301" w:author="nick" w:date="2021-10-29T16:14:00Z">
        <w:r w:rsidRPr="0051622F">
          <w:rPr>
            <w:rStyle w:val="elementdeftypeChar"/>
            <w:rFonts w:eastAsia="Calibri"/>
          </w:rPr>
          <w:t>instance</w:t>
        </w:r>
        <w:r w:rsidRPr="0051622F">
          <w:t xml:space="preserve"> of a</w:t>
        </w:r>
        <w:r>
          <w:rPr>
            <w:b/>
          </w:rPr>
          <w:t xml:space="preserve"> </w:t>
        </w:r>
      </w:ins>
      <w:ins w:id="302"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3" w:author="nick" w:date="2021-10-29T16:14:00Z">
        <w:r>
          <w:t>within an</w:t>
        </w:r>
      </w:ins>
      <w:ins w:id="304"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5" w:author="nick" w:date="2021-10-29T16:13:00Z"/>
        </w:rPr>
      </w:pPr>
      <w:ins w:id="306" w:author="nick" w:date="2021-10-29T16:13:00Z">
        <w:r w:rsidRPr="007055D9">
          <w:t xml:space="preserve">    </w:t>
        </w:r>
      </w:ins>
    </w:p>
    <w:p w14:paraId="7F09CE8D" w14:textId="77777777" w:rsidR="004D6D98" w:rsidRDefault="004D6D98" w:rsidP="004D6D98">
      <w:pPr>
        <w:pStyle w:val="XMLCode"/>
        <w:keepNext/>
        <w:rPr>
          <w:ins w:id="307" w:author="nick" w:date="2021-10-29T16:13:00Z"/>
        </w:rPr>
      </w:pPr>
      <w:ins w:id="308" w:author="nick" w:date="2021-10-29T16:13:00Z">
        <w:r>
          <w:t>&lt;connected_to&gt;</w:t>
        </w:r>
      </w:ins>
    </w:p>
    <w:p w14:paraId="3645E30C" w14:textId="77777777" w:rsidR="004D6D98" w:rsidRPr="00CC7960" w:rsidRDefault="004D6D98" w:rsidP="004D6D98">
      <w:pPr>
        <w:pStyle w:val="XMLCode"/>
        <w:rPr>
          <w:ins w:id="309" w:author="nick" w:date="2021-10-29T16:13:00Z"/>
          <w:b/>
          <w:color w:val="0070C0"/>
        </w:rPr>
      </w:pPr>
      <w:ins w:id="310"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1" w:author="nick" w:date="2021-10-29T16:13:00Z"/>
          <w:b/>
          <w:color w:val="0070C0"/>
        </w:rPr>
      </w:pPr>
      <w:ins w:id="312"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3" w:author="nick" w:date="2021-10-29T16:13:00Z"/>
          <w:b/>
          <w:color w:val="0070C0"/>
        </w:rPr>
      </w:pPr>
      <w:ins w:id="314" w:author="nick" w:date="2021-10-29T16:13:00Z">
        <w:r w:rsidRPr="008A760C">
          <w:rPr>
            <w:b/>
            <w:color w:val="0070C0"/>
          </w:rPr>
          <w:t xml:space="preserve">        &lt;part label=</w:t>
        </w:r>
        <w:r>
          <w:rPr>
            <w:b/>
            <w:color w:val="0070C0"/>
          </w:rPr>
          <w:t>"PART_7000400"</w:t>
        </w:r>
        <w:r w:rsidRPr="008A760C">
          <w:rPr>
            <w:b/>
            <w:color w:val="0070C0"/>
          </w:rPr>
          <w:t xml:space="preserve"> </w:t>
        </w:r>
      </w:ins>
      <w:ins w:id="315" w:author="nick" w:date="2021-10-29T16:15:00Z">
        <w:r w:rsidRPr="004D6D98">
          <w:rPr>
            <w:b/>
            <w:color w:val="0070C0"/>
          </w:rPr>
          <w:t>instance=</w:t>
        </w:r>
      </w:ins>
      <w:ins w:id="316"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17"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0" w:author="nick" w:date="2021-10-29T16:13:00Z"/>
          <w:b/>
          <w:color w:val="0070C0"/>
        </w:rPr>
      </w:pPr>
      <w:ins w:id="321"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2" w:author="nick" w:date="2021-10-29T16:13:00Z"/>
        </w:rPr>
      </w:pPr>
      <w:ins w:id="323" w:author="nick" w:date="2021-10-29T16:13:00Z">
        <w:r>
          <w:t>&lt;/connected_to&gt;</w:t>
        </w:r>
      </w:ins>
    </w:p>
    <w:p w14:paraId="3BABDAC9" w14:textId="77777777" w:rsidR="004D6D98" w:rsidRDefault="004D6D98" w:rsidP="004D6D98">
      <w:pPr>
        <w:pStyle w:val="XMLCode"/>
        <w:rPr>
          <w:ins w:id="324"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5" w:name="_Toc21650806"/>
      <w:bookmarkStart w:id="326" w:name="_Ref21651717"/>
      <w:bookmarkStart w:id="327" w:name="_Toc34747199"/>
      <w:bookmarkStart w:id="328" w:name="_Toc77102013"/>
      <w:r>
        <w:t>Special Topological situations</w:t>
      </w:r>
      <w:bookmarkEnd w:id="325"/>
      <w:bookmarkEnd w:id="326"/>
      <w:bookmarkEnd w:id="327"/>
      <w:bookmarkEnd w:id="328"/>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5072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29" w:name="_Ref21650472"/>
                            <w:bookmarkStart w:id="330" w:name="_Toc21650945"/>
                            <w:bookmarkStart w:id="331" w:name="_Toc34747337"/>
                            <w:bookmarkStart w:id="332" w:name="_Toc76030528"/>
                            <w:bookmarkStart w:id="333" w:name="_Toc86863484"/>
                            <w:bookmarkStart w:id="334" w:name="_Toc86863573"/>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5" w:name="_Ref21650472"/>
                      <w:bookmarkStart w:id="336" w:name="_Toc21650945"/>
                      <w:bookmarkStart w:id="337" w:name="_Toc34747337"/>
                      <w:bookmarkStart w:id="338" w:name="_Toc76030528"/>
                      <w:bookmarkStart w:id="339" w:name="_Toc86863484"/>
                      <w:bookmarkStart w:id="340" w:name="_Toc868635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v:textbox>
                <w10:wrap type="square"/>
              </v:shape>
            </w:pict>
          </mc:Fallback>
        </mc:AlternateContent>
      </w:r>
      <w:r>
        <w:rPr>
          <w:noProof/>
          <w:lang w:val="en-US"/>
        </w:rPr>
        <w:drawing>
          <wp:anchor distT="0" distB="0" distL="114300" distR="114300" simplePos="0" relativeHeight="251528192"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1F4AE2">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1F4AE2">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1F4AE2">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F4AE2">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1F4AE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1" w:name="_Toc21651031"/>
      <w:bookmarkStart w:id="342" w:name="_Toc34747421"/>
      <w:bookmarkStart w:id="343"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1"/>
      <w:bookmarkEnd w:id="342"/>
      <w:bookmarkEnd w:id="343"/>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44" w:name="_Toc21651032"/>
      <w:bookmarkStart w:id="345" w:name="_Toc34747422"/>
      <w:bookmarkStart w:id="346"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44"/>
      <w:bookmarkEnd w:id="345"/>
      <w:bookmarkEnd w:id="346"/>
    </w:p>
    <w:p w14:paraId="12215526" w14:textId="77777777" w:rsidR="00FC68DB" w:rsidRDefault="00FC68DB" w:rsidP="001F4AE2">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47" w:name="_Toc21651033"/>
      <w:bookmarkStart w:id="348" w:name="_Toc34747423"/>
      <w:bookmarkStart w:id="349"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47"/>
      <w:bookmarkEnd w:id="348"/>
      <w:bookmarkEnd w:id="349"/>
    </w:p>
    <w:p w14:paraId="7737673E" w14:textId="379BA8B7" w:rsidR="00FC68DB" w:rsidRDefault="00FC68DB" w:rsidP="001F4AE2">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F4AE2">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lastRenderedPageBreak/>
        <w:t>Example</w:t>
      </w:r>
      <w:r>
        <w:rPr>
          <w:b/>
          <w:sz w:val="24"/>
        </w:rPr>
        <w:t xml:space="preserve"> A:</w:t>
      </w:r>
    </w:p>
    <w:p w14:paraId="173DAAB4" w14:textId="28330C65"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lastRenderedPageBreak/>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0" w:name="_Ref414608310"/>
      <w:bookmarkStart w:id="351" w:name="_Toc3556950"/>
      <w:bookmarkStart w:id="352" w:name="_Toc34747200"/>
      <w:bookmarkStart w:id="353" w:name="_Toc77102014"/>
      <w:bookmarkStart w:id="354" w:name="_Toc86863799"/>
      <w:r>
        <w:t>Contacts and F</w:t>
      </w:r>
      <w:r w:rsidRPr="004B7C8B">
        <w:t>riction</w:t>
      </w:r>
      <w:bookmarkEnd w:id="350"/>
      <w:bookmarkEnd w:id="351"/>
      <w:bookmarkEnd w:id="352"/>
      <w:bookmarkEnd w:id="353"/>
      <w:bookmarkEnd w:id="35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55" w:name="_Ref414841585"/>
      <w:bookmarkStart w:id="356" w:name="_Toc3556951"/>
      <w:bookmarkStart w:id="357" w:name="_Toc34747201"/>
      <w:bookmarkStart w:id="35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55"/>
      <w:bookmarkEnd w:id="356"/>
      <w:bookmarkEnd w:id="357"/>
      <w:bookmarkEnd w:id="35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59" w:name="_Toc414573794"/>
      <w:bookmarkStart w:id="360" w:name="_Toc3566421"/>
      <w:bookmarkStart w:id="361" w:name="_Toc34747424"/>
      <w:bookmarkStart w:id="362"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59"/>
      <w:bookmarkEnd w:id="360"/>
      <w:bookmarkEnd w:id="361"/>
      <w:bookmarkEnd w:id="36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3" w:name="_Toc3556952"/>
      <w:bookmarkStart w:id="364" w:name="_Toc34747202"/>
      <w:bookmarkStart w:id="36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3"/>
      <w:bookmarkEnd w:id="364"/>
      <w:bookmarkEnd w:id="36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66" w:name="_Toc3566422"/>
      <w:bookmarkStart w:id="367" w:name="_Toc34747425"/>
      <w:bookmarkStart w:id="368"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66"/>
      <w:bookmarkEnd w:id="367"/>
      <w:bookmarkEnd w:id="36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69" w:name="_Toc3556953"/>
      <w:bookmarkStart w:id="370" w:name="_Toc34747203"/>
      <w:bookmarkStart w:id="371"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69"/>
      <w:bookmarkEnd w:id="370"/>
      <w:bookmarkEnd w:id="37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2" w:name="_Toc414573795"/>
      <w:bookmarkStart w:id="373" w:name="_Toc3566423"/>
      <w:bookmarkStart w:id="374" w:name="_Toc34747426"/>
      <w:bookmarkStart w:id="375"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2"/>
      <w:bookmarkEnd w:id="373"/>
      <w:bookmarkEnd w:id="374"/>
      <w:bookmarkEnd w:id="375"/>
      <w:r>
        <w:t xml:space="preserve"> </w:t>
      </w:r>
    </w:p>
    <w:p w14:paraId="31E737BB" w14:textId="77777777" w:rsidR="00FC68DB" w:rsidRPr="000B11EA" w:rsidRDefault="00FC68DB" w:rsidP="00B202D2">
      <w:r w:rsidRPr="000B11EA">
        <w:t xml:space="preserve">These attributes have following semantics: </w:t>
      </w:r>
    </w:p>
    <w:p w14:paraId="0E51CB7E" w14:textId="607CB315" w:rsidR="00FC68DB" w:rsidRDefault="00FC68DB" w:rsidP="001F4AE2">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76" w:name="_Toc3556954"/>
      <w:bookmarkStart w:id="377" w:name="_Toc34747204"/>
      <w:bookmarkStart w:id="37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79" w:name="_Ref414837767"/>
      <w:bookmarkStart w:id="380" w:name="_Toc3556955"/>
      <w:bookmarkStart w:id="381" w:name="_Toc34747205"/>
      <w:bookmarkStart w:id="382" w:name="_Toc77102019"/>
      <w:r>
        <w:t>Local Contact</w:t>
      </w:r>
      <w:r w:rsidRPr="0030552A">
        <w:t xml:space="preserve"> </w:t>
      </w:r>
      <w:r>
        <w:t>Properties</w:t>
      </w:r>
      <w:bookmarkEnd w:id="379"/>
      <w:bookmarkEnd w:id="380"/>
      <w:bookmarkEnd w:id="381"/>
      <w:bookmarkEnd w:id="382"/>
      <w:r w:rsidRPr="00F54FFD">
        <w:t xml:space="preserve"> </w:t>
      </w:r>
    </w:p>
    <w:p w14:paraId="3CCC72BD" w14:textId="41F6A2AE" w:rsidR="00FC68DB" w:rsidRDefault="00FC68DB" w:rsidP="00B202D2">
      <w:pPr>
        <w:rPr>
          <w:rFonts w:cs="Courier New"/>
        </w:rPr>
      </w:pPr>
      <w:r w:rsidRPr="006D1277">
        <w:t xml:space="preserve">If necessary, local </w:t>
      </w:r>
      <w:r>
        <w:t xml:space="preserve">contact properties can be given within </w:t>
      </w:r>
      <w:commentRangeStart w:id="383"/>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384" w:author="nick" w:date="2021-10-28T08:09:00Z">
        <w:r w:rsidRPr="008706FB" w:rsidDel="003167A5">
          <w:delText>,</w:delText>
        </w:r>
      </w:del>
      <w:ins w:id="385" w:author="nick" w:date="2021-10-28T08:09:00Z">
        <w:r w:rsidR="003167A5">
          <w:t xml:space="preserve"> or</w:t>
        </w:r>
      </w:ins>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del w:id="386"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383"/>
      <w:r w:rsidR="003167A5">
        <w:rPr>
          <w:rStyle w:val="Kommentarzeichen"/>
          <w:rFonts w:ascii="Calibri" w:eastAsia="Times New Roman" w:hAnsi="Calibri"/>
          <w:lang w:val="en-US" w:eastAsia="x-none"/>
        </w:rPr>
        <w:commentReference w:id="383"/>
      </w:r>
      <w:ins w:id="387" w:author="Dr. Carsten Franke" w:date="2021-10-29T00:41:00Z">
        <w:r w:rsidR="002A4B3F">
          <w:rPr>
            <w:rStyle w:val="Funotenzeichen"/>
          </w:rPr>
          <w:footnoteReference w:id="10"/>
        </w:r>
      </w:ins>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402" w:name="_Toc3566424"/>
      <w:bookmarkStart w:id="403" w:name="_Toc34747427"/>
      <w:bookmarkStart w:id="404"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402"/>
      <w:bookmarkEnd w:id="403"/>
      <w:bookmarkEnd w:id="4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405" w:name="_Ref414836574"/>
      <w:bookmarkStart w:id="406" w:name="_Toc3556956"/>
      <w:bookmarkStart w:id="407" w:name="_Toc34747206"/>
      <w:bookmarkStart w:id="408" w:name="_Toc77102020"/>
      <w:bookmarkStart w:id="409" w:name="_Toc86863800"/>
      <w:r w:rsidRPr="007055D9">
        <w:t>Joints</w:t>
      </w:r>
      <w:bookmarkEnd w:id="405"/>
      <w:bookmarkEnd w:id="406"/>
      <w:bookmarkEnd w:id="407"/>
      <w:bookmarkEnd w:id="408"/>
      <w:bookmarkEnd w:id="4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410" w:name="_Toc3566425"/>
      <w:bookmarkStart w:id="411" w:name="_Toc34747428"/>
      <w:bookmarkStart w:id="412"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10"/>
      <w:bookmarkEnd w:id="411"/>
      <w:bookmarkEnd w:id="412"/>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13" w:name="_Toc428456083"/>
      <w:bookmarkStart w:id="414" w:name="_Toc428537047"/>
      <w:bookmarkStart w:id="415" w:name="_Toc428969366"/>
      <w:bookmarkStart w:id="416" w:name="_Toc429052757"/>
      <w:bookmarkStart w:id="417" w:name="_Toc3556957"/>
      <w:bookmarkStart w:id="418" w:name="_Toc34747207"/>
      <w:bookmarkStart w:id="419" w:name="_Toc77102021"/>
      <w:bookmarkStart w:id="420" w:name="_Toc86863801"/>
      <w:bookmarkEnd w:id="413"/>
      <w:bookmarkEnd w:id="414"/>
      <w:bookmarkEnd w:id="415"/>
      <w:bookmarkEnd w:id="416"/>
      <w:r w:rsidRPr="007055D9">
        <w:t>A Minimalistic Example of a χMCF file</w:t>
      </w:r>
      <w:bookmarkEnd w:id="417"/>
      <w:bookmarkEnd w:id="418"/>
      <w:bookmarkEnd w:id="419"/>
      <w:bookmarkEnd w:id="420"/>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21" w:name="_Toc428279348"/>
      <w:bookmarkStart w:id="422" w:name="_Toc428456085"/>
      <w:bookmarkStart w:id="423" w:name="_Toc428537049"/>
      <w:bookmarkStart w:id="424" w:name="_Toc428969368"/>
      <w:bookmarkStart w:id="425" w:name="_Toc429052759"/>
      <w:bookmarkStart w:id="426" w:name="_Toc3556958"/>
      <w:bookmarkStart w:id="427" w:name="_Toc34747208"/>
      <w:bookmarkStart w:id="428" w:name="_Toc77102022"/>
      <w:bookmarkStart w:id="429" w:name="_Toc86863802"/>
      <w:bookmarkEnd w:id="421"/>
      <w:bookmarkEnd w:id="422"/>
      <w:bookmarkEnd w:id="423"/>
      <w:bookmarkEnd w:id="424"/>
      <w:bookmarkEnd w:id="425"/>
      <w:r w:rsidRPr="007055D9">
        <w:t>XML Schema Definition</w:t>
      </w:r>
      <w:bookmarkEnd w:id="426"/>
      <w:bookmarkEnd w:id="427"/>
      <w:bookmarkEnd w:id="428"/>
      <w:bookmarkEnd w:id="429"/>
    </w:p>
    <w:p w14:paraId="76832F23" w14:textId="1303C9DA" w:rsidR="00A97D1B" w:rsidRPr="00BA6895" w:rsidRDefault="00A97D1B" w:rsidP="00B202D2">
      <w:commentRangeStart w:id="430"/>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ins w:id="431" w:author="Dr. Carsten Franke" w:date="2021-10-29T10:12:00Z">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ins>
      <w:r w:rsidRPr="00BA6895">
        <w:rPr>
          <w:rPrChange w:id="432" w:author="Dr. Carsten Franke" w:date="2021-10-29T10:12:00Z">
            <w:rPr>
              <w:rStyle w:val="Hyperlink"/>
              <w:rFonts w:asciiTheme="minorHAnsi" w:hAnsiTheme="minorHAnsi" w:cstheme="minorBidi"/>
              <w:lang w:val="en-US"/>
            </w:rPr>
          </w:rPrChange>
        </w:rPr>
        <w:instrText>https://standards.iso.org/iso/8329/ed-1/en/</w:instrText>
      </w:r>
      <w:ins w:id="433" w:author="Dr. Carsten Franke" w:date="2021-10-29T10:12:00Z">
        <w:r w:rsidRPr="00BA6895">
          <w:rPr>
            <w:rPrChange w:id="434" w:author="Dr. Carsten Franke" w:date="2021-10-29T10:12:00Z">
              <w:rPr>
                <w:rStyle w:val="Hyperlink"/>
                <w:rFonts w:asciiTheme="minorHAnsi" w:hAnsiTheme="minorHAnsi" w:cstheme="minorBidi"/>
                <w:lang w:val="en-US"/>
              </w:rPr>
            </w:rPrChange>
          </w:rPr>
          <w:instrText>xmcf_3_1_1.xsd</w:instrText>
        </w:r>
        <w:r>
          <w:rPr>
            <w:rFonts w:asciiTheme="minorHAnsi" w:hAnsiTheme="minorHAnsi" w:cstheme="minorBidi"/>
            <w:lang w:val="en-US"/>
          </w:rPr>
          <w:instrText xml:space="preserve">" </w:instrText>
        </w:r>
      </w:ins>
      <w:r w:rsidR="008116BB">
        <w:rPr>
          <w:rFonts w:asciiTheme="minorHAnsi" w:hAnsiTheme="minorHAnsi" w:cstheme="minorBidi"/>
          <w:lang w:val="en-US"/>
        </w:rPr>
      </w:r>
      <w:ins w:id="435" w:author="Dr. Carsten Franke" w:date="2021-10-29T10:12:00Z">
        <w:r>
          <w:rPr>
            <w:rFonts w:asciiTheme="minorHAnsi" w:hAnsiTheme="minorHAnsi" w:cstheme="minorBidi"/>
            <w:lang w:val="en-US"/>
          </w:rPr>
          <w:fldChar w:fldCharType="separate"/>
        </w:r>
      </w:ins>
      <w:r w:rsidRPr="00BA6895">
        <w:rPr>
          <w:rStyle w:val="Hyperlink"/>
          <w:rFonts w:asciiTheme="minorHAnsi" w:hAnsiTheme="minorHAnsi" w:cstheme="minorBidi"/>
          <w:lang w:val="en-US"/>
        </w:rPr>
        <w:t>https://standards.iso.org/iso/8329/ed-1/en/xmcf_3_1_1.xsd</w:t>
      </w:r>
      <w:ins w:id="436" w:author="Dr. Carsten Franke" w:date="2021-10-29T10:12:00Z">
        <w:r>
          <w:rPr>
            <w:rFonts w:asciiTheme="minorHAnsi" w:hAnsiTheme="minorHAnsi" w:cstheme="minorBidi"/>
            <w:lang w:val="en-US"/>
          </w:rPr>
          <w:fldChar w:fldCharType="end"/>
        </w:r>
      </w:ins>
      <w:ins w:id="437" w:author="Dr. Carsten Franke" w:date="2021-10-29T10:07:00Z">
        <w:r>
          <w:rPr>
            <w:rFonts w:asciiTheme="minorHAnsi" w:hAnsiTheme="minorHAnsi" w:cstheme="minorBidi"/>
            <w:lang w:val="en-US"/>
          </w:rPr>
          <w:t xml:space="preserve"> </w:t>
        </w:r>
      </w:ins>
      <w:commentRangeEnd w:id="430"/>
      <w:ins w:id="438" w:author="Dr. Carsten Franke" w:date="2021-10-29T10:09:00Z">
        <w:r>
          <w:rPr>
            <w:rStyle w:val="Kommentarzeichen"/>
            <w:rFonts w:ascii="Calibri" w:eastAsia="Times New Roman" w:hAnsi="Calibri"/>
            <w:lang w:val="en-US" w:eastAsia="x-none"/>
          </w:rPr>
          <w:commentReference w:id="430"/>
        </w:r>
      </w:ins>
    </w:p>
    <w:p w14:paraId="1DD4C38F" w14:textId="77777777" w:rsidR="00FC68DB" w:rsidRPr="007055D9" w:rsidRDefault="00FC68DB" w:rsidP="00B202D2">
      <w:pPr>
        <w:pStyle w:val="berschrift1"/>
      </w:pPr>
      <w:bookmarkStart w:id="439" w:name="_Toc334484488"/>
      <w:bookmarkStart w:id="440" w:name="_Toc334486133"/>
      <w:bookmarkStart w:id="441" w:name="XMLStructureConnectionGroups"/>
      <w:bookmarkStart w:id="442" w:name="SeamweldConnectionGroupPart"/>
      <w:bookmarkStart w:id="443" w:name="XMLStructurePartsPIDs"/>
      <w:bookmarkStart w:id="444" w:name="XMLStructureConnections"/>
      <w:bookmarkStart w:id="445" w:name="XMLStructurePointConnections"/>
      <w:bookmarkStart w:id="446" w:name="XMLStructureLineConnections"/>
      <w:bookmarkStart w:id="447" w:name="XMLStructurePlaneConnections"/>
      <w:bookmarkStart w:id="448" w:name="_Toc338938892"/>
      <w:bookmarkStart w:id="449" w:name="_Toc338939088"/>
      <w:bookmarkStart w:id="450" w:name="_Toc3556959"/>
      <w:bookmarkStart w:id="451" w:name="_Toc34747209"/>
      <w:bookmarkStart w:id="452" w:name="_Toc77102023"/>
      <w:bookmarkStart w:id="453" w:name="_Toc86863803"/>
      <w:bookmarkEnd w:id="110"/>
      <w:bookmarkEnd w:id="111"/>
      <w:bookmarkEnd w:id="439"/>
      <w:bookmarkEnd w:id="440"/>
      <w:bookmarkEnd w:id="441"/>
      <w:bookmarkEnd w:id="442"/>
      <w:bookmarkEnd w:id="443"/>
      <w:bookmarkEnd w:id="444"/>
      <w:bookmarkEnd w:id="445"/>
      <w:bookmarkEnd w:id="446"/>
      <w:bookmarkEnd w:id="447"/>
      <w:r w:rsidRPr="007055D9">
        <w:t>Data Common to any Connection</w:t>
      </w:r>
      <w:bookmarkEnd w:id="448"/>
      <w:bookmarkEnd w:id="449"/>
      <w:bookmarkEnd w:id="450"/>
      <w:bookmarkEnd w:id="451"/>
      <w:bookmarkEnd w:id="452"/>
      <w:bookmarkEnd w:id="453"/>
      <w:r w:rsidRPr="007055D9">
        <w:t xml:space="preserve"> </w:t>
      </w:r>
    </w:p>
    <w:p w14:paraId="065EFE33" w14:textId="77777777" w:rsidR="00FC68DB" w:rsidRDefault="00FC68DB" w:rsidP="00B202D2">
      <w:pPr>
        <w:pStyle w:val="berschrift2"/>
      </w:pPr>
      <w:bookmarkStart w:id="454" w:name="_Ref448911656"/>
      <w:bookmarkStart w:id="455" w:name="_Toc3556960"/>
      <w:bookmarkStart w:id="456" w:name="_Toc34747210"/>
      <w:bookmarkStart w:id="457" w:name="_Toc77102024"/>
      <w:bookmarkStart w:id="458" w:name="_Toc413359574"/>
      <w:bookmarkStart w:id="459" w:name="_Toc338938893"/>
      <w:bookmarkStart w:id="460" w:name="_Toc338939089"/>
      <w:bookmarkStart w:id="461" w:name="_Toc288196462"/>
      <w:bookmarkStart w:id="462" w:name="_Toc288200760"/>
      <w:bookmarkStart w:id="463" w:name="_Toc86863804"/>
      <w:r>
        <w:t>Indices and their properties</w:t>
      </w:r>
      <w:bookmarkEnd w:id="454"/>
      <w:bookmarkEnd w:id="455"/>
      <w:bookmarkEnd w:id="456"/>
      <w:bookmarkEnd w:id="457"/>
      <w:bookmarkEnd w:id="463"/>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64" w:name="_Toc86863805"/>
      <w:bookmarkEnd w:id="458"/>
      <w:r>
        <w:rPr>
          <w:szCs w:val="34"/>
        </w:rPr>
        <w:t>Connection Referencing</w:t>
      </w:r>
      <w:bookmarkEnd w:id="464"/>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65" w:name="_Toc86863806"/>
      <w:r>
        <w:lastRenderedPageBreak/>
        <w:t xml:space="preserve">Attribute </w:t>
      </w:r>
      <w:r w:rsidRPr="00430FB1">
        <w:rPr>
          <w:rFonts w:ascii="Courier New" w:hAnsi="Courier New" w:cs="Courier New"/>
          <w:szCs w:val="34"/>
          <w:highlight w:val="white"/>
        </w:rPr>
        <w:t>label</w:t>
      </w:r>
      <w:bookmarkEnd w:id="465"/>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466"/>
      <w:r>
        <w:t>labels</w:t>
      </w:r>
      <w:r w:rsidRPr="007055D9">
        <w:t xml:space="preserve"> it throughout the entire </w:t>
      </w:r>
      <w:del w:id="467" w:author="nick" w:date="2021-10-27T11:25:00Z">
        <w:r w:rsidRPr="007055D9" w:rsidDel="00FD65D3">
          <w:delText xml:space="preserve">CAE </w:delText>
        </w:r>
      </w:del>
      <w:ins w:id="468" w:author="nick" w:date="2021-10-27T11:25:00Z">
        <w:r w:rsidR="00FD65D3" w:rsidRPr="007055D9">
          <w:t>CA</w:t>
        </w:r>
        <w:r w:rsidR="00FD65D3">
          <w:t>x</w:t>
        </w:r>
        <w:r w:rsidR="00FD65D3" w:rsidRPr="007055D9">
          <w:t xml:space="preserve"> </w:t>
        </w:r>
      </w:ins>
      <w:r w:rsidRPr="007055D9">
        <w:t>process</w:t>
      </w:r>
      <w:commentRangeEnd w:id="466"/>
      <w:r>
        <w:rPr>
          <w:rStyle w:val="Kommentarzeichen"/>
          <w:lang w:eastAsia="x-none"/>
        </w:rPr>
        <w:commentReference w:id="466"/>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69" w:name="_Toc77102026"/>
      <w:bookmarkStart w:id="470" w:name="_Toc86863807"/>
      <w:r>
        <w:t xml:space="preserve">Attribute </w:t>
      </w:r>
      <w:commentRangeStart w:id="471"/>
      <w:r w:rsidRPr="00430FB1">
        <w:rPr>
          <w:rFonts w:ascii="Courier New" w:hAnsi="Courier New" w:cs="Courier New"/>
          <w:szCs w:val="34"/>
          <w:highlight w:val="white"/>
        </w:rPr>
        <w:t>ident</w:t>
      </w:r>
      <w:r w:rsidRPr="00BD20ED">
        <w:t xml:space="preserve"> </w:t>
      </w:r>
      <w:commentRangeEnd w:id="471"/>
      <w:r>
        <w:rPr>
          <w:rStyle w:val="Kommentarzeichen"/>
          <w:b w:val="0"/>
        </w:rPr>
        <w:commentReference w:id="471"/>
      </w:r>
      <w:bookmarkEnd w:id="469"/>
      <w:bookmarkEnd w:id="470"/>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pPr>
        <w:rPr>
          <w:ins w:id="472"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5868FA06" w:rsidR="00BD4F32" w:rsidRPr="00CC4839" w:rsidRDefault="00BD4F32" w:rsidP="00B202D2">
      <w:pPr>
        <w:rPr>
          <w:lang w:val="en-US"/>
        </w:rPr>
      </w:pPr>
      <w:ins w:id="473" w:author="nick" w:date="2021-10-27T09:16:00Z">
        <w:r w:rsidRPr="00CC4839">
          <w:rPr>
            <w:rFonts w:ascii="Courier New" w:hAnsi="Courier New" w:cs="Courier New"/>
            <w:b/>
            <w:i/>
            <w:sz w:val="18"/>
            <w:szCs w:val="18"/>
          </w:rPr>
          <w:t>ident</w:t>
        </w:r>
        <w:r>
          <w:t xml:space="preserve"> is </w:t>
        </w:r>
      </w:ins>
      <w:ins w:id="474" w:author="Dr. Carsten Franke" w:date="2021-10-29T01:51:00Z">
        <w:r w:rsidR="00CC4839">
          <w:t xml:space="preserve">a </w:t>
        </w:r>
      </w:ins>
      <w:ins w:id="475" w:author="nick" w:date="2021-10-27T09:16:00Z">
        <w:r>
          <w:t>positive</w:t>
        </w:r>
      </w:ins>
      <w:ins w:id="476" w:author="Dr. Carsten Franke" w:date="2021-10-29T01:51:00Z">
        <w:r w:rsidR="00CC4839">
          <w:t xml:space="preserve"> integer</w:t>
        </w:r>
      </w:ins>
      <w:ins w:id="477" w:author="nick" w:date="2021-10-27T09:16:00Z">
        <w:del w:id="478" w:author="Dr. Carsten Franke" w:date="2021-10-29T01:51:00Z">
          <w:r w:rsidDel="00CC4839">
            <w:delText>,</w:delText>
          </w:r>
        </w:del>
        <w:r>
          <w:t xml:space="preser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79" w:name="_Ref413329202"/>
      <w:bookmarkStart w:id="480" w:name="_Toc413359575"/>
      <w:bookmarkStart w:id="481" w:name="_Toc3556962"/>
      <w:bookmarkStart w:id="482" w:name="_Toc34747212"/>
      <w:bookmarkStart w:id="483" w:name="_Toc77102027"/>
      <w:bookmarkStart w:id="484" w:name="_Toc86863808"/>
      <w:r>
        <w:rPr>
          <w:szCs w:val="34"/>
        </w:rPr>
        <w:t>Dimensions and Coordinates</w:t>
      </w:r>
      <w:bookmarkEnd w:id="479"/>
      <w:bookmarkEnd w:id="480"/>
      <w:bookmarkEnd w:id="481"/>
      <w:bookmarkEnd w:id="482"/>
      <w:bookmarkEnd w:id="483"/>
      <w:bookmarkEnd w:id="484"/>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85" w:name="_Toc413359576"/>
      <w:bookmarkStart w:id="486" w:name="_Ref440360308"/>
      <w:bookmarkStart w:id="487" w:name="_Ref440360312"/>
      <w:bookmarkStart w:id="488" w:name="_Ref440360851"/>
      <w:bookmarkStart w:id="489" w:name="_Ref440360857"/>
      <w:bookmarkStart w:id="490" w:name="_Ref440453613"/>
      <w:bookmarkStart w:id="491" w:name="_Ref440453616"/>
      <w:bookmarkStart w:id="492" w:name="_Ref440454500"/>
      <w:bookmarkStart w:id="493" w:name="_Ref440454502"/>
      <w:bookmarkStart w:id="494" w:name="_Toc3556963"/>
      <w:bookmarkStart w:id="495" w:name="_Toc34747213"/>
      <w:bookmarkStart w:id="496" w:name="_Toc77102028"/>
      <w:bookmarkStart w:id="497" w:name="_Toc86863809"/>
      <w:r w:rsidRPr="00BD20ED">
        <w:rPr>
          <w:szCs w:val="34"/>
        </w:rPr>
        <w:t xml:space="preserve">Attribute </w:t>
      </w:r>
      <w:proofErr w:type="spellStart"/>
      <w:r>
        <w:rPr>
          <w:rFonts w:ascii="Courier New" w:hAnsi="Courier New" w:cs="Courier New"/>
          <w:b w:val="0"/>
          <w:szCs w:val="34"/>
          <w:highlight w:val="white"/>
        </w:rPr>
        <w:t>quality_control</w:t>
      </w:r>
      <w:bookmarkEnd w:id="485"/>
      <w:bookmarkEnd w:id="486"/>
      <w:bookmarkEnd w:id="487"/>
      <w:bookmarkEnd w:id="488"/>
      <w:bookmarkEnd w:id="489"/>
      <w:bookmarkEnd w:id="490"/>
      <w:bookmarkEnd w:id="491"/>
      <w:bookmarkEnd w:id="492"/>
      <w:bookmarkEnd w:id="493"/>
      <w:bookmarkEnd w:id="494"/>
      <w:bookmarkEnd w:id="495"/>
      <w:bookmarkEnd w:id="496"/>
      <w:bookmarkEnd w:id="497"/>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98" w:name="_Ref428442251"/>
      <w:bookmarkStart w:id="499" w:name="_Toc3556964"/>
      <w:bookmarkStart w:id="500" w:name="_Toc34747214"/>
      <w:bookmarkStart w:id="501" w:name="_Toc77102029"/>
      <w:bookmarkStart w:id="502" w:name="_Toc86863810"/>
      <w:r w:rsidRPr="007331A4">
        <w:t>Custom Attributes list</w:t>
      </w:r>
      <w:bookmarkEnd w:id="498"/>
      <w:bookmarkEnd w:id="499"/>
      <w:bookmarkEnd w:id="500"/>
      <w:bookmarkEnd w:id="501"/>
      <w:bookmarkEnd w:id="502"/>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lastRenderedPageBreak/>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503" w:name="_Toc440039075"/>
      <w:bookmarkStart w:id="504" w:name="_Toc3566426"/>
      <w:bookmarkStart w:id="505" w:name="_Toc34747429"/>
      <w:bookmarkStart w:id="506"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503"/>
      <w:bookmarkEnd w:id="504"/>
      <w:bookmarkEnd w:id="505"/>
      <w:bookmarkEnd w:id="50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507" w:name="_Toc440039076"/>
      <w:bookmarkStart w:id="508" w:name="_Toc3566427"/>
      <w:bookmarkStart w:id="509" w:name="_Toc34747430"/>
      <w:bookmarkStart w:id="510"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507"/>
      <w:bookmarkEnd w:id="508"/>
      <w:bookmarkEnd w:id="509"/>
      <w:bookmarkEnd w:id="510"/>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511" w:name="_Toc440039077"/>
      <w:bookmarkStart w:id="512" w:name="_Toc3566428"/>
      <w:bookmarkStart w:id="513" w:name="_Toc34747431"/>
      <w:bookmarkStart w:id="514"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511"/>
      <w:bookmarkEnd w:id="512"/>
      <w:bookmarkEnd w:id="513"/>
      <w:bookmarkEnd w:id="514"/>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F4AE2">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F4AE2">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F4AE2">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515" w:name="_Toc440039078"/>
      <w:bookmarkStart w:id="516" w:name="_Toc3566429"/>
      <w:bookmarkStart w:id="517" w:name="_Toc34747432"/>
      <w:bookmarkStart w:id="518"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515"/>
      <w:bookmarkEnd w:id="516"/>
      <w:bookmarkEnd w:id="517"/>
      <w:bookmarkEnd w:id="518"/>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519" w:name="_Toc440039079"/>
      <w:bookmarkStart w:id="520" w:name="_Toc3566430"/>
      <w:bookmarkStart w:id="521" w:name="_Toc34747433"/>
      <w:bookmarkStart w:id="522"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19"/>
      <w:bookmarkEnd w:id="520"/>
      <w:bookmarkEnd w:id="521"/>
      <w:bookmarkEnd w:id="522"/>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523" w:name="_Toc440039080"/>
      <w:bookmarkStart w:id="524" w:name="_Toc3566431"/>
      <w:bookmarkStart w:id="525" w:name="_Toc34747434"/>
      <w:bookmarkStart w:id="526"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23"/>
      <w:bookmarkEnd w:id="524"/>
      <w:bookmarkEnd w:id="525"/>
      <w:bookmarkEnd w:id="526"/>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527" w:name="_Toc440039081"/>
      <w:bookmarkStart w:id="528" w:name="_Toc3566432"/>
      <w:bookmarkStart w:id="529" w:name="_Toc34747435"/>
      <w:bookmarkStart w:id="530"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7"/>
      <w:bookmarkEnd w:id="528"/>
      <w:bookmarkEnd w:id="529"/>
      <w:bookmarkEnd w:id="53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31" w:name="_Toc440039082"/>
      <w:bookmarkStart w:id="532" w:name="_Toc3566433"/>
      <w:bookmarkStart w:id="533" w:name="_Toc34747436"/>
      <w:bookmarkStart w:id="534" w:name="_Toc77095884"/>
      <w:r>
        <w:lastRenderedPageBreak/>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31"/>
      <w:bookmarkEnd w:id="532"/>
      <w:bookmarkEnd w:id="533"/>
      <w:bookmarkEnd w:id="534"/>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35" w:name="_Toc440039083"/>
      <w:bookmarkStart w:id="536" w:name="_Toc3566434"/>
      <w:bookmarkStart w:id="537" w:name="_Toc34747437"/>
      <w:bookmarkStart w:id="538"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5"/>
      <w:bookmarkEnd w:id="536"/>
      <w:bookmarkEnd w:id="537"/>
      <w:bookmarkEnd w:id="538"/>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39" w:name="_Toc440039084"/>
      <w:bookmarkStart w:id="540" w:name="_Toc3566435"/>
      <w:bookmarkStart w:id="541" w:name="_Toc34747438"/>
      <w:bookmarkStart w:id="542"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39"/>
      <w:bookmarkEnd w:id="540"/>
      <w:bookmarkEnd w:id="541"/>
      <w:bookmarkEnd w:id="542"/>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43" w:name="_Toc440039085"/>
      <w:bookmarkStart w:id="544" w:name="_Toc3566436"/>
      <w:bookmarkStart w:id="545" w:name="_Toc34747439"/>
      <w:bookmarkStart w:id="546"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43"/>
      <w:bookmarkEnd w:id="544"/>
      <w:bookmarkEnd w:id="545"/>
      <w:bookmarkEnd w:id="54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47" w:name="_Toc440039086"/>
      <w:bookmarkStart w:id="548" w:name="_Toc3566437"/>
      <w:bookmarkStart w:id="549" w:name="_Toc34747440"/>
      <w:bookmarkStart w:id="550"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47"/>
      <w:bookmarkEnd w:id="548"/>
      <w:bookmarkEnd w:id="549"/>
      <w:bookmarkEnd w:id="550"/>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1F4AE2">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F4AE2">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F4AE2">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lastRenderedPageBreak/>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51" w:name="_Toc440038865"/>
      <w:bookmarkStart w:id="552" w:name="_Toc3556965"/>
      <w:bookmarkStart w:id="553" w:name="_Toc34747215"/>
      <w:bookmarkStart w:id="554" w:name="_Toc77102030"/>
      <w:bookmarkStart w:id="555"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51"/>
      <w:bookmarkEnd w:id="552"/>
      <w:bookmarkEnd w:id="553"/>
      <w:bookmarkEnd w:id="554"/>
      <w:bookmarkEnd w:id="555"/>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56" w:name="_Toc440038866"/>
      <w:bookmarkStart w:id="557" w:name="_Toc3556966"/>
      <w:bookmarkStart w:id="558" w:name="_Toc34747216"/>
      <w:bookmarkStart w:id="559" w:name="_Toc77102031"/>
      <w:bookmarkStart w:id="560"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6"/>
      <w:bookmarkEnd w:id="557"/>
      <w:bookmarkEnd w:id="558"/>
      <w:bookmarkEnd w:id="559"/>
      <w:bookmarkEnd w:id="560"/>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61" w:name="_Toc440038867"/>
      <w:bookmarkStart w:id="562" w:name="_Toc3556967"/>
      <w:bookmarkStart w:id="563" w:name="_Toc34747217"/>
      <w:bookmarkStart w:id="564" w:name="_Toc77102032"/>
      <w:bookmarkStart w:id="565"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61"/>
      <w:bookmarkEnd w:id="562"/>
      <w:bookmarkEnd w:id="563"/>
      <w:bookmarkEnd w:id="564"/>
      <w:bookmarkEnd w:id="565"/>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66" w:name="_Toc440038868"/>
      <w:bookmarkStart w:id="567" w:name="_Toc3556968"/>
      <w:bookmarkStart w:id="568" w:name="_Toc34747218"/>
      <w:bookmarkStart w:id="569" w:name="_Toc77102033"/>
      <w:bookmarkStart w:id="570" w:name="_Toc8686381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66"/>
      <w:bookmarkEnd w:id="567"/>
      <w:bookmarkEnd w:id="568"/>
      <w:bookmarkEnd w:id="569"/>
      <w:bookmarkEnd w:id="570"/>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F4AE2">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F4AE2">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F4AE2">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1F4AE2">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F4AE2">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71" w:name="_Toc3556969"/>
      <w:bookmarkStart w:id="572" w:name="_Toc34747219"/>
      <w:bookmarkStart w:id="573" w:name="_Toc77102034"/>
      <w:bookmarkStart w:id="574" w:name="_Toc86863815"/>
      <w:r w:rsidRPr="007055D9">
        <w:t>0D connections</w:t>
      </w:r>
      <w:bookmarkEnd w:id="571"/>
      <w:bookmarkEnd w:id="572"/>
      <w:bookmarkEnd w:id="573"/>
      <w:bookmarkEnd w:id="574"/>
    </w:p>
    <w:p w14:paraId="7BFE46E1" w14:textId="77777777" w:rsidR="00FC68DB" w:rsidRPr="00226A3F" w:rsidRDefault="00FC68DB" w:rsidP="00B202D2">
      <w:pPr>
        <w:pStyle w:val="berschrift2"/>
      </w:pPr>
      <w:bookmarkStart w:id="575" w:name="_Toc413359578"/>
      <w:bookmarkStart w:id="576" w:name="_Toc3556970"/>
      <w:bookmarkStart w:id="577" w:name="_Toc34747220"/>
      <w:bookmarkStart w:id="578" w:name="_Toc77102035"/>
      <w:bookmarkStart w:id="579" w:name="_Toc86863816"/>
      <w:r w:rsidRPr="00226A3F">
        <w:t>Generic Definitions</w:t>
      </w:r>
      <w:bookmarkEnd w:id="575"/>
      <w:bookmarkEnd w:id="576"/>
      <w:bookmarkEnd w:id="577"/>
      <w:bookmarkEnd w:id="578"/>
      <w:bookmarkEnd w:id="579"/>
    </w:p>
    <w:p w14:paraId="64F211EF" w14:textId="77777777" w:rsidR="00FC68DB" w:rsidRPr="00226A3F" w:rsidRDefault="00FC68DB" w:rsidP="00B202D2">
      <w:pPr>
        <w:pStyle w:val="berschrift3"/>
      </w:pPr>
      <w:bookmarkStart w:id="580" w:name="_Toc413359579"/>
      <w:bookmarkStart w:id="581" w:name="_Ref428958711"/>
      <w:bookmarkStart w:id="582" w:name="_Toc3556971"/>
      <w:bookmarkStart w:id="583" w:name="_Toc34747221"/>
      <w:bookmarkStart w:id="584" w:name="_Toc77102036"/>
      <w:bookmarkStart w:id="585" w:name="_Toc86863817"/>
      <w:r w:rsidRPr="00226A3F">
        <w:t>Identification</w:t>
      </w:r>
      <w:bookmarkEnd w:id="580"/>
      <w:bookmarkEnd w:id="581"/>
      <w:bookmarkEnd w:id="582"/>
      <w:bookmarkEnd w:id="583"/>
      <w:bookmarkEnd w:id="584"/>
      <w:bookmarkEnd w:id="585"/>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586" w:author="nick" w:date="2021-10-27T08:49:00Z">
        <w:r w:rsidDel="00BD4F32">
          <w:delText>.</w:delText>
        </w:r>
      </w:del>
      <w:r>
        <w:t xml:space="preserve"> </w:t>
      </w:r>
      <w:ins w:id="587" w:author="nick" w:date="2021-10-27T08:49:00Z">
        <w:r w:rsidR="00BD4F32">
          <w:t xml:space="preserve">or its </w:t>
        </w:r>
        <w:r w:rsidR="00BD4F32" w:rsidRPr="008B5A82">
          <w:rPr>
            <w:rFonts w:ascii="Courier New" w:hAnsi="Courier New" w:cs="Courier New"/>
            <w:b/>
            <w:i/>
            <w:sz w:val="18"/>
            <w:szCs w:val="18"/>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ins w:id="588" w:author="nick" w:date="2021-10-27T08:46:00Z"/>
        </w:trPr>
        <w:tc>
          <w:tcPr>
            <w:tcW w:w="1716" w:type="dxa"/>
            <w:shd w:val="clear" w:color="auto" w:fill="auto"/>
            <w:vAlign w:val="bottom"/>
          </w:tcPr>
          <w:p w14:paraId="7C81823D" w14:textId="5C6EB35A" w:rsidR="00BD4F32" w:rsidRPr="00A04202" w:rsidRDefault="00BD4F32" w:rsidP="00B202D2">
            <w:pPr>
              <w:rPr>
                <w:ins w:id="589" w:author="nick" w:date="2021-10-27T08:46:00Z"/>
                <w:sz w:val="20"/>
                <w:szCs w:val="20"/>
              </w:rPr>
            </w:pPr>
            <w:ins w:id="590" w:author="nick" w:date="2021-10-27T08:46:00Z">
              <w:r>
                <w:rPr>
                  <w:sz w:val="20"/>
                  <w:szCs w:val="20"/>
                </w:rPr>
                <w:t>ident</w:t>
              </w:r>
            </w:ins>
          </w:p>
        </w:tc>
        <w:tc>
          <w:tcPr>
            <w:tcW w:w="1559" w:type="dxa"/>
            <w:shd w:val="clear" w:color="auto" w:fill="auto"/>
            <w:vAlign w:val="bottom"/>
          </w:tcPr>
          <w:p w14:paraId="0F6E591F" w14:textId="39F3299E" w:rsidR="00BD4F32" w:rsidRPr="00A04202" w:rsidRDefault="00BD4F32" w:rsidP="00B202D2">
            <w:pPr>
              <w:rPr>
                <w:ins w:id="591" w:author="nick" w:date="2021-10-27T08:46:00Z"/>
                <w:sz w:val="20"/>
                <w:szCs w:val="20"/>
              </w:rPr>
            </w:pPr>
            <w:ins w:id="592" w:author="nick" w:date="2021-10-27T08:48:00Z">
              <w:r>
                <w:rPr>
                  <w:sz w:val="20"/>
                  <w:szCs w:val="20"/>
                </w:rPr>
                <w:t>Integer</w:t>
              </w:r>
            </w:ins>
          </w:p>
        </w:tc>
        <w:tc>
          <w:tcPr>
            <w:tcW w:w="1276" w:type="dxa"/>
            <w:shd w:val="clear" w:color="auto" w:fill="auto"/>
            <w:vAlign w:val="bottom"/>
          </w:tcPr>
          <w:p w14:paraId="175DB096" w14:textId="002527C7" w:rsidR="00BD4F32" w:rsidRPr="00A04202" w:rsidRDefault="00BD4F32" w:rsidP="00B202D2">
            <w:pPr>
              <w:rPr>
                <w:ins w:id="593" w:author="nick" w:date="2021-10-27T08:46:00Z"/>
                <w:sz w:val="20"/>
                <w:szCs w:val="20"/>
              </w:rPr>
            </w:pPr>
            <w:ins w:id="594" w:author="nick" w:date="2021-10-27T08:46:00Z">
              <w:r>
                <w:rPr>
                  <w:sz w:val="20"/>
                  <w:szCs w:val="20"/>
                </w:rPr>
                <w:t>Optional</w:t>
              </w:r>
            </w:ins>
          </w:p>
        </w:tc>
        <w:tc>
          <w:tcPr>
            <w:tcW w:w="3980" w:type="dxa"/>
            <w:shd w:val="clear" w:color="auto" w:fill="auto"/>
          </w:tcPr>
          <w:p w14:paraId="004C386C" w14:textId="02382AA6" w:rsidR="00BD4F32" w:rsidRPr="00A04202" w:rsidRDefault="00BD4F32" w:rsidP="00B202D2">
            <w:pPr>
              <w:rPr>
                <w:ins w:id="595" w:author="nick" w:date="2021-10-27T08:46:00Z"/>
                <w:sz w:val="20"/>
                <w:szCs w:val="20"/>
              </w:rPr>
            </w:pPr>
            <w:ins w:id="596" w:author="nick" w:date="2021-10-27T09:17:00Z">
              <w:r>
                <w:rPr>
                  <w:sz w:val="18"/>
                  <w:szCs w:val="20"/>
                </w:rPr>
                <w:t xml:space="preserve">positive, </w:t>
              </w:r>
            </w:ins>
            <w:ins w:id="597"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lastRenderedPageBreak/>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598" w:name="_Toc3566438"/>
      <w:bookmarkStart w:id="599" w:name="_Toc34747441"/>
      <w:bookmarkStart w:id="600"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98"/>
      <w:bookmarkEnd w:id="599"/>
      <w:bookmarkEnd w:id="60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601" w:author="nick" w:date="2021-10-27T09:35:00Z">
        <w:r w:rsidR="00BD4F32">
          <w:br/>
        </w:r>
      </w:ins>
    </w:p>
    <w:p w14:paraId="79295975" w14:textId="5E07C9D2" w:rsidR="00BD4F32" w:rsidRPr="007055D9" w:rsidRDefault="00BD4F32" w:rsidP="00BD4F32">
      <w:pPr>
        <w:pStyle w:val="berschrift5"/>
        <w:rPr>
          <w:ins w:id="602" w:author="nick" w:date="2021-10-27T09:35:00Z"/>
        </w:rPr>
      </w:pPr>
      <w:ins w:id="603" w:author="nick" w:date="2021-10-27T09:35:00Z">
        <w:r w:rsidRPr="007055D9">
          <w:t xml:space="preserve">Attribute </w:t>
        </w:r>
        <w:r>
          <w:t>"ident"</w:t>
        </w:r>
      </w:ins>
    </w:p>
    <w:p w14:paraId="1F7A2436" w14:textId="774E06FA" w:rsidR="00BD4F32" w:rsidRPr="00226A3F" w:rsidRDefault="00BD4F32" w:rsidP="00BD4F32">
      <w:pPr>
        <w:rPr>
          <w:ins w:id="604" w:author="nick" w:date="2021-10-27T09:40:00Z"/>
        </w:rPr>
      </w:pPr>
      <w:ins w:id="605" w:author="nick" w:date="2021-10-27T09:40:00Z">
        <w:r w:rsidRPr="00226A3F">
          <w:t>The</w:t>
        </w:r>
      </w:ins>
      <w:ins w:id="606" w:author="Dr. Carsten Franke" w:date="2021-10-29T01:52:00Z">
        <w:r w:rsidR="008B5A82">
          <w:t xml:space="preserve"> attribute</w:t>
        </w:r>
      </w:ins>
      <w:ins w:id="607" w:author="nick" w:date="2021-10-27T09:40:00Z">
        <w:r w:rsidRPr="00226A3F">
          <w:t xml:space="preserve"> </w:t>
        </w:r>
        <w:r w:rsidRPr="004076DC">
          <w:rPr>
            <w:rStyle w:val="elementdeftypeChar"/>
            <w:rFonts w:eastAsia="Calibri"/>
          </w:rPr>
          <w:t>ident</w:t>
        </w:r>
        <w:r w:rsidRPr="00226A3F">
          <w:t xml:space="preserve"> </w:t>
        </w:r>
      </w:ins>
      <w:ins w:id="608" w:author="nick" w:date="2021-10-27T10:27:00Z">
        <w:r w:rsidR="00B33791">
          <w:t>provides</w:t>
        </w:r>
      </w:ins>
      <w:ins w:id="609" w:author="nick" w:date="2021-10-27T09:40:00Z">
        <w:r w:rsidRPr="00226A3F">
          <w:t xml:space="preserve"> </w:t>
        </w:r>
        <w:r>
          <w:t xml:space="preserve">an alternative </w:t>
        </w:r>
        <w:r w:rsidRPr="00226A3F">
          <w:t xml:space="preserve">identification </w:t>
        </w:r>
      </w:ins>
      <w:ins w:id="610" w:author="nick" w:date="2021-10-27T10:27:00Z">
        <w:r w:rsidR="00B33791">
          <w:t xml:space="preserve">to </w:t>
        </w:r>
      </w:ins>
      <w:ins w:id="611" w:author="nick" w:date="2021-10-27T09:40:00Z">
        <w:r w:rsidRPr="00226A3F">
          <w:t>the connection</w:t>
        </w:r>
        <w:r>
          <w:t xml:space="preserve">. The value of </w:t>
        </w:r>
        <w:r w:rsidRPr="004076DC">
          <w:rPr>
            <w:rStyle w:val="elementdeftypeChar"/>
            <w:rFonts w:eastAsia="Calibri"/>
          </w:rPr>
          <w:t>ident</w:t>
        </w:r>
        <w:r>
          <w:t xml:space="preserve"> is </w:t>
        </w:r>
      </w:ins>
      <w:ins w:id="612" w:author="nick" w:date="2021-10-27T09:48:00Z">
        <w:r>
          <w:t>a positive integer</w:t>
        </w:r>
      </w:ins>
      <w:ins w:id="613" w:author="Dr. Carsten Franke" w:date="2021-10-29T01:55:00Z">
        <w:r w:rsidR="004076DC">
          <w:t xml:space="preserve"> and</w:t>
        </w:r>
      </w:ins>
      <w:ins w:id="614" w:author="nick" w:date="2021-10-27T09:48:00Z">
        <w:del w:id="615" w:author="Dr. Carsten Franke" w:date="2021-10-29T01:55:00Z">
          <w:r w:rsidDel="004076DC">
            <w:delText>,</w:delText>
          </w:r>
        </w:del>
        <w:r>
          <w:t xml:space="preserve"> </w:t>
        </w:r>
      </w:ins>
      <w:ins w:id="616" w:author="nick" w:date="2021-10-27T09:40:00Z">
        <w:r>
          <w:t xml:space="preserve">unique </w:t>
        </w:r>
      </w:ins>
      <w:ins w:id="617" w:author="nick" w:date="2021-10-27T09:49:00Z">
        <w:r>
          <w:t xml:space="preserve">within the </w:t>
        </w:r>
        <w:r>
          <w:rPr>
            <w:lang w:val="el-GR"/>
          </w:rPr>
          <w:t>χ</w:t>
        </w:r>
        <w:r>
          <w:rPr>
            <w:lang w:val="en-US"/>
          </w:rPr>
          <w:t>MCF file</w:t>
        </w:r>
        <w:commentRangeStart w:id="618"/>
        <w:del w:id="619" w:author="Dr. Carsten Franke" w:date="2021-10-29T01:56:00Z">
          <w:r w:rsidDel="004076DC">
            <w:rPr>
              <w:lang w:val="en-US"/>
            </w:rPr>
            <w:delText xml:space="preserve">, </w:delText>
          </w:r>
        </w:del>
      </w:ins>
      <w:ins w:id="620" w:author="nick" w:date="2021-10-27T09:40:00Z">
        <w:del w:id="621" w:author="Dr. Carsten Franke" w:date="2021-10-29T01:56:00Z">
          <w:r w:rsidDel="004076DC">
            <w:delText>and can be automatically generated</w:delText>
          </w:r>
        </w:del>
      </w:ins>
      <w:commentRangeEnd w:id="618"/>
      <w:r w:rsidR="004076DC">
        <w:rPr>
          <w:rStyle w:val="Kommentarzeichen"/>
          <w:rFonts w:ascii="Calibri" w:eastAsia="Times New Roman" w:hAnsi="Calibri"/>
          <w:lang w:val="en-US" w:eastAsia="x-none"/>
        </w:rPr>
        <w:commentReference w:id="618"/>
      </w:r>
      <w:ins w:id="622" w:author="nick" w:date="2021-10-27T09:40:00Z">
        <w:r w:rsidRPr="00226A3F">
          <w:t xml:space="preserve">. </w:t>
        </w:r>
      </w:ins>
    </w:p>
    <w:p w14:paraId="6C2D4B34" w14:textId="48BF57D9" w:rsidR="00BD4F32" w:rsidRPr="004076DC" w:rsidRDefault="00BD4F32" w:rsidP="004076DC">
      <w:pPr>
        <w:keepNext/>
        <w:rPr>
          <w:ins w:id="623" w:author="nick" w:date="2021-10-27T09:35:00Z"/>
          <w:b/>
          <w:szCs w:val="20"/>
        </w:rPr>
      </w:pPr>
      <w:ins w:id="624" w:author="nick" w:date="2021-10-27T09:35:00Z">
        <w:r w:rsidRPr="004076DC">
          <w:rPr>
            <w:b/>
            <w:szCs w:val="20"/>
          </w:rPr>
          <w:t>Example:</w:t>
        </w:r>
      </w:ins>
    </w:p>
    <w:p w14:paraId="20AAF890" w14:textId="77777777" w:rsidR="00BD4F32" w:rsidRPr="00D977AB" w:rsidRDefault="00BD4F32" w:rsidP="004076DC">
      <w:pPr>
        <w:pStyle w:val="XMLCode"/>
        <w:keepNext/>
        <w:rPr>
          <w:ins w:id="625" w:author="nick" w:date="2021-10-27T09:35:00Z"/>
        </w:rPr>
      </w:pPr>
    </w:p>
    <w:p w14:paraId="5A0E6ABA" w14:textId="77777777" w:rsidR="00BD4F32" w:rsidRPr="00D977AB" w:rsidRDefault="00BD4F32" w:rsidP="004076DC">
      <w:pPr>
        <w:pStyle w:val="XMLCode"/>
        <w:keepNext/>
        <w:rPr>
          <w:ins w:id="626" w:author="nick" w:date="2021-10-27T09:35:00Z"/>
        </w:rPr>
      </w:pPr>
      <w:ins w:id="627"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4076DC">
      <w:pPr>
        <w:pStyle w:val="XMLCode"/>
        <w:keepNext/>
        <w:rPr>
          <w:ins w:id="628" w:author="nick" w:date="2021-10-27T09:35:00Z"/>
          <w:b/>
          <w:color w:val="0070C0"/>
        </w:rPr>
      </w:pPr>
      <w:ins w:id="629"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630" w:author="nick" w:date="2021-10-27T09:48:00Z">
        <w:r>
          <w:rPr>
            <w:b/>
            <w:color w:val="0070C0"/>
          </w:rPr>
          <w:t>3490</w:t>
        </w:r>
      </w:ins>
      <w:ins w:id="631" w:author="nick" w:date="2021-10-27T09:35:00Z">
        <w:r w:rsidRPr="00D977AB">
          <w:rPr>
            <w:b/>
            <w:color w:val="0070C0"/>
          </w:rPr>
          <w:t>"&gt;</w:t>
        </w:r>
      </w:ins>
    </w:p>
    <w:p w14:paraId="75B44882" w14:textId="77777777" w:rsidR="00BD4F32" w:rsidRPr="00D977AB" w:rsidRDefault="00BD4F32" w:rsidP="00BD4F32">
      <w:pPr>
        <w:pStyle w:val="XMLCode"/>
        <w:rPr>
          <w:ins w:id="632" w:author="nick" w:date="2021-10-27T09:35:00Z"/>
        </w:rPr>
      </w:pPr>
      <w:ins w:id="633" w:author="nick" w:date="2021-10-27T09:35:00Z">
        <w:r w:rsidRPr="00D977AB">
          <w:t xml:space="preserve">        &lt;loc&gt;</w:t>
        </w:r>
      </w:ins>
    </w:p>
    <w:p w14:paraId="204EA83A" w14:textId="77777777" w:rsidR="00BD4F32" w:rsidRPr="00D977AB" w:rsidRDefault="00BD4F32" w:rsidP="00BD4F32">
      <w:pPr>
        <w:pStyle w:val="XMLCode"/>
        <w:rPr>
          <w:ins w:id="634" w:author="nick" w:date="2021-10-27T09:35:00Z"/>
        </w:rPr>
      </w:pPr>
      <w:ins w:id="635" w:author="nick" w:date="2021-10-27T09:35:00Z">
        <w:r w:rsidRPr="00D977AB">
          <w:t xml:space="preserve">            ...</w:t>
        </w:r>
      </w:ins>
    </w:p>
    <w:p w14:paraId="04987C6F" w14:textId="77777777" w:rsidR="00BD4F32" w:rsidRPr="00D977AB" w:rsidRDefault="00BD4F32" w:rsidP="00BD4F32">
      <w:pPr>
        <w:pStyle w:val="XMLCode"/>
        <w:rPr>
          <w:ins w:id="636" w:author="nick" w:date="2021-10-27T09:35:00Z"/>
        </w:rPr>
      </w:pPr>
      <w:ins w:id="637" w:author="nick" w:date="2021-10-27T09:35:00Z">
        <w:r w:rsidRPr="00D977AB">
          <w:t xml:space="preserve">        &lt;/loc&gt;</w:t>
        </w:r>
      </w:ins>
    </w:p>
    <w:p w14:paraId="68EA6D1D" w14:textId="77777777" w:rsidR="00BD4F32" w:rsidRPr="00D977AB" w:rsidRDefault="00BD4F32" w:rsidP="00BD4F32">
      <w:pPr>
        <w:pStyle w:val="XMLCode"/>
        <w:rPr>
          <w:ins w:id="638" w:author="nick" w:date="2021-10-27T09:35:00Z"/>
        </w:rPr>
      </w:pPr>
      <w:ins w:id="639" w:author="nick" w:date="2021-10-27T09:35:00Z">
        <w:r w:rsidRPr="00D977AB">
          <w:t xml:space="preserve">        &lt;spotweld&gt;</w:t>
        </w:r>
      </w:ins>
    </w:p>
    <w:p w14:paraId="0468D39F" w14:textId="77777777" w:rsidR="00BD4F32" w:rsidRPr="00D977AB" w:rsidRDefault="00BD4F32" w:rsidP="00BD4F32">
      <w:pPr>
        <w:pStyle w:val="XMLCode"/>
        <w:rPr>
          <w:ins w:id="640" w:author="nick" w:date="2021-10-27T09:35:00Z"/>
        </w:rPr>
      </w:pPr>
      <w:ins w:id="641" w:author="nick" w:date="2021-10-27T09:35:00Z">
        <w:r w:rsidRPr="00D977AB">
          <w:t xml:space="preserve">            ...</w:t>
        </w:r>
      </w:ins>
    </w:p>
    <w:p w14:paraId="448B2552" w14:textId="77777777" w:rsidR="00BD4F32" w:rsidRPr="00D977AB" w:rsidRDefault="00BD4F32" w:rsidP="00BD4F32">
      <w:pPr>
        <w:pStyle w:val="XMLCode"/>
        <w:rPr>
          <w:ins w:id="642" w:author="nick" w:date="2021-10-27T09:35:00Z"/>
        </w:rPr>
      </w:pPr>
      <w:ins w:id="643" w:author="nick" w:date="2021-10-27T09:35:00Z">
        <w:r w:rsidRPr="00D977AB">
          <w:t xml:space="preserve">        &lt;/spotweld&gt;</w:t>
        </w:r>
      </w:ins>
    </w:p>
    <w:p w14:paraId="29239B39" w14:textId="77777777" w:rsidR="00BD4F32" w:rsidRPr="00497FD8" w:rsidRDefault="00BD4F32" w:rsidP="00BD4F32">
      <w:pPr>
        <w:pStyle w:val="XMLCode"/>
        <w:rPr>
          <w:ins w:id="644" w:author="nick" w:date="2021-10-27T09:35:00Z"/>
          <w:b/>
          <w:color w:val="0070C0"/>
        </w:rPr>
      </w:pPr>
      <w:ins w:id="645"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646" w:author="nick" w:date="2021-10-27T09:35:00Z"/>
        </w:rPr>
      </w:pPr>
      <w:ins w:id="647"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648"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649" w:name="_Ref414563154"/>
      <w:bookmarkStart w:id="650" w:name="_Toc3556972"/>
      <w:bookmarkStart w:id="651" w:name="_Toc34747222"/>
      <w:bookmarkStart w:id="652" w:name="_Toc77102037"/>
      <w:bookmarkStart w:id="653" w:name="_Toc86863818"/>
      <w:r w:rsidRPr="007055D9">
        <w:lastRenderedPageBreak/>
        <w:t>Location</w:t>
      </w:r>
      <w:bookmarkEnd w:id="649"/>
      <w:bookmarkEnd w:id="650"/>
      <w:bookmarkEnd w:id="651"/>
      <w:bookmarkEnd w:id="652"/>
      <w:bookmarkEnd w:id="653"/>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654" w:name="_Toc3566439"/>
      <w:bookmarkStart w:id="655" w:name="_Toc34747442"/>
      <w:bookmarkStart w:id="656"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654"/>
      <w:bookmarkEnd w:id="655"/>
      <w:bookmarkEnd w:id="656"/>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57" w:name="_Toc428279359"/>
      <w:bookmarkStart w:id="658" w:name="_Toc428456096"/>
      <w:bookmarkStart w:id="659" w:name="_Toc428537060"/>
      <w:bookmarkStart w:id="660" w:name="_Toc428969379"/>
      <w:bookmarkStart w:id="661" w:name="_Toc429052770"/>
      <w:bookmarkStart w:id="662" w:name="_Direction"/>
      <w:bookmarkStart w:id="663" w:name="_Ref400880511"/>
      <w:bookmarkStart w:id="664" w:name="_Toc413359581"/>
      <w:bookmarkStart w:id="665" w:name="_Toc3556973"/>
      <w:bookmarkStart w:id="666" w:name="_Toc34747223"/>
      <w:bookmarkStart w:id="667" w:name="_Toc77102038"/>
      <w:bookmarkStart w:id="668" w:name="_Toc86863819"/>
      <w:bookmarkEnd w:id="657"/>
      <w:bookmarkEnd w:id="658"/>
      <w:bookmarkEnd w:id="659"/>
      <w:bookmarkEnd w:id="660"/>
      <w:bookmarkEnd w:id="661"/>
      <w:bookmarkEnd w:id="662"/>
      <w:r>
        <w:t>Direc</w:t>
      </w:r>
      <w:r w:rsidRPr="00226A3F">
        <w:t>tion</w:t>
      </w:r>
      <w:bookmarkEnd w:id="663"/>
      <w:bookmarkEnd w:id="664"/>
      <w:bookmarkEnd w:id="665"/>
      <w:bookmarkEnd w:id="666"/>
      <w:bookmarkEnd w:id="667"/>
      <w:bookmarkEnd w:id="66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F4AE2">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F4AE2">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F4AE2">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F4AE2">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669" w:name="_Toc3566440"/>
      <w:bookmarkStart w:id="670" w:name="_Toc34747443"/>
      <w:bookmarkStart w:id="671"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69"/>
      <w:bookmarkEnd w:id="670"/>
      <w:bookmarkEnd w:id="671"/>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72" w:name="_Toc428279361"/>
      <w:bookmarkStart w:id="673" w:name="_Toc428456098"/>
      <w:bookmarkStart w:id="674" w:name="_Toc3556974"/>
      <w:bookmarkStart w:id="675" w:name="_Toc34747224"/>
      <w:bookmarkStart w:id="676" w:name="_Toc77102039"/>
      <w:bookmarkStart w:id="677" w:name="_Toc86863820"/>
      <w:bookmarkEnd w:id="672"/>
      <w:bookmarkEnd w:id="673"/>
      <w:r w:rsidRPr="00736820">
        <w:t>Type</w:t>
      </w:r>
      <w:r w:rsidRPr="007055D9">
        <w:t xml:space="preserve"> Specification</w:t>
      </w:r>
      <w:bookmarkEnd w:id="674"/>
      <w:bookmarkEnd w:id="675"/>
      <w:bookmarkEnd w:id="676"/>
      <w:bookmarkEnd w:id="677"/>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678" w:name="_Toc3566441"/>
      <w:bookmarkStart w:id="679" w:name="_Toc34747444"/>
      <w:bookmarkStart w:id="680"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78"/>
      <w:bookmarkEnd w:id="679"/>
      <w:bookmarkEnd w:id="680"/>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681" w:name="_Ref428355238"/>
      <w:bookmarkStart w:id="682" w:name="_Toc3556975"/>
      <w:bookmarkStart w:id="683" w:name="_Toc34747225"/>
      <w:bookmarkStart w:id="684" w:name="_Toc77102040"/>
      <w:bookmarkStart w:id="685" w:name="_Toc86863821"/>
      <w:r w:rsidRPr="007055D9">
        <w:t xml:space="preserve">Spot </w:t>
      </w:r>
      <w:r>
        <w:t>W</w:t>
      </w:r>
      <w:r w:rsidRPr="007055D9">
        <w:t>elds</w:t>
      </w:r>
      <w:bookmarkEnd w:id="681"/>
      <w:bookmarkEnd w:id="682"/>
      <w:bookmarkEnd w:id="683"/>
      <w:bookmarkEnd w:id="684"/>
      <w:bookmarkEnd w:id="685"/>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lastRenderedPageBreak/>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86" w:name="_Toc3566442"/>
      <w:bookmarkStart w:id="687" w:name="_Toc34747445"/>
      <w:bookmarkStart w:id="688"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86"/>
      <w:bookmarkEnd w:id="687"/>
      <w:bookmarkEnd w:id="688"/>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89" w:name="_Toc3566443"/>
      <w:bookmarkStart w:id="690" w:name="_Toc34747446"/>
      <w:bookmarkStart w:id="691"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89"/>
      <w:bookmarkEnd w:id="690"/>
      <w:bookmarkEnd w:id="691"/>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F4AE2">
      <w:pPr>
        <w:pStyle w:val="Aufzhlungszeichen"/>
        <w:numPr>
          <w:ilvl w:val="0"/>
          <w:numId w:val="11"/>
        </w:numPr>
      </w:pPr>
      <w:r w:rsidRPr="002E74A6">
        <w:t>Resistance welding</w:t>
      </w:r>
    </w:p>
    <w:p w14:paraId="0F5C33C7" w14:textId="77777777" w:rsidR="00FC68DB" w:rsidRPr="002E74A6" w:rsidRDefault="00FC68DB" w:rsidP="001F4AE2">
      <w:pPr>
        <w:pStyle w:val="Aufzhlungszeichen"/>
        <w:numPr>
          <w:ilvl w:val="0"/>
          <w:numId w:val="11"/>
        </w:numPr>
      </w:pPr>
      <w:r>
        <w:t>Laser</w:t>
      </w:r>
      <w:r w:rsidRPr="002E74A6">
        <w:t xml:space="preserve"> welding</w:t>
      </w:r>
    </w:p>
    <w:p w14:paraId="5F3B1A41" w14:textId="77777777" w:rsidR="00FC68DB" w:rsidRDefault="00FC68DB" w:rsidP="001F4AE2">
      <w:pPr>
        <w:pStyle w:val="Aufzhlungszeichen"/>
        <w:numPr>
          <w:ilvl w:val="0"/>
          <w:numId w:val="11"/>
        </w:numPr>
      </w:pPr>
      <w:r>
        <w:t>Projection</w:t>
      </w:r>
      <w:r w:rsidRPr="002E74A6">
        <w:t xml:space="preserve"> welding </w:t>
      </w:r>
    </w:p>
    <w:p w14:paraId="796B1BF5" w14:textId="77777777" w:rsidR="00FC68DB" w:rsidRPr="002E74A6" w:rsidRDefault="00FC68DB" w:rsidP="001F4AE2">
      <w:pPr>
        <w:pStyle w:val="Aufzhlungszeichen"/>
        <w:numPr>
          <w:ilvl w:val="0"/>
          <w:numId w:val="11"/>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692" w:author="Dr. Carsten Franke" w:date="2021-10-29T01:38:00Z">
            <w:rPr>
              <w:rFonts w:cs="Calibri"/>
              <w:highlight w:val="yellow"/>
              <w:lang w:eastAsia="en-GB"/>
            </w:rPr>
          </w:rPrChange>
        </w:rPr>
      </w:pPr>
      <w:r w:rsidRPr="00E1367D">
        <w:rPr>
          <w:rFonts w:cs="Calibri"/>
          <w:lang w:eastAsia="en-GB"/>
          <w:rPrChange w:id="693" w:author="Dr. Carsten Franke" w:date="2021-10-29T01:38:00Z">
            <w:rPr>
              <w:rFonts w:cs="Calibri"/>
              <w:highlight w:val="yellow"/>
              <w:lang w:eastAsia="en-GB"/>
            </w:rPr>
          </w:rPrChange>
        </w:rPr>
        <w:t xml:space="preserve">The element </w:t>
      </w:r>
      <w:r w:rsidRPr="00E1367D">
        <w:rPr>
          <w:rStyle w:val="elementdeftypeChar"/>
          <w:rFonts w:eastAsia="Calibri"/>
          <w:rPrChange w:id="694"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695"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696"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697" w:author="Dr. Carsten Franke" w:date="2021-10-29T01:38:00Z">
                  <w:rPr>
                    <w:b/>
                    <w:i/>
                    <w:highlight w:val="yellow"/>
                  </w:rPr>
                </w:rPrChange>
              </w:rPr>
            </w:pPr>
            <w:r w:rsidRPr="00E1367D">
              <w:rPr>
                <w:b/>
                <w:i/>
                <w:rPrChange w:id="698"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699" w:author="Dr. Carsten Franke" w:date="2021-10-29T01:38:00Z">
                  <w:rPr>
                    <w:b/>
                    <w:i/>
                    <w:highlight w:val="yellow"/>
                  </w:rPr>
                </w:rPrChange>
              </w:rPr>
            </w:pPr>
            <w:r w:rsidRPr="00E1367D">
              <w:rPr>
                <w:b/>
                <w:i/>
                <w:rPrChange w:id="700"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701" w:author="Dr. Carsten Franke" w:date="2021-10-29T01:38:00Z">
                  <w:rPr>
                    <w:b/>
                    <w:i/>
                    <w:highlight w:val="yellow"/>
                  </w:rPr>
                </w:rPrChange>
              </w:rPr>
            </w:pPr>
            <w:r w:rsidRPr="00E1367D">
              <w:rPr>
                <w:b/>
                <w:i/>
                <w:rPrChange w:id="702"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703" w:author="Dr. Carsten Franke" w:date="2021-10-29T01:38:00Z">
                  <w:rPr>
                    <w:b/>
                    <w:i/>
                    <w:highlight w:val="yellow"/>
                  </w:rPr>
                </w:rPrChange>
              </w:rPr>
            </w:pPr>
            <w:r w:rsidRPr="00E1367D">
              <w:rPr>
                <w:b/>
                <w:i/>
                <w:rPrChange w:id="704"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705" w:author="Dr. Carsten Franke" w:date="2021-10-29T01:38:00Z">
                  <w:rPr>
                    <w:sz w:val="20"/>
                    <w:szCs w:val="20"/>
                    <w:highlight w:val="yellow"/>
                  </w:rPr>
                </w:rPrChange>
              </w:rPr>
            </w:pPr>
            <w:proofErr w:type="spellStart"/>
            <w:r w:rsidRPr="00E1367D">
              <w:rPr>
                <w:sz w:val="20"/>
                <w:szCs w:val="20"/>
                <w:rPrChange w:id="706"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707" w:author="Dr. Carsten Franke" w:date="2021-10-29T01:38:00Z">
                  <w:rPr>
                    <w:sz w:val="20"/>
                    <w:szCs w:val="20"/>
                    <w:highlight w:val="yellow"/>
                  </w:rPr>
                </w:rPrChange>
              </w:rPr>
            </w:pPr>
            <w:r w:rsidRPr="00E1367D">
              <w:rPr>
                <w:sz w:val="20"/>
                <w:szCs w:val="20"/>
                <w:rPrChange w:id="708"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709" w:author="Dr. Carsten Franke" w:date="2021-10-29T01:38:00Z">
                  <w:rPr>
                    <w:sz w:val="20"/>
                    <w:szCs w:val="20"/>
                    <w:highlight w:val="yellow"/>
                  </w:rPr>
                </w:rPrChange>
              </w:rPr>
            </w:pPr>
            <w:r w:rsidRPr="00E1367D">
              <w:rPr>
                <w:sz w:val="20"/>
                <w:szCs w:val="20"/>
                <w:rPrChange w:id="710"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711" w:author="Dr. Carsten Franke" w:date="2021-10-29T01:38:00Z">
                  <w:rPr>
                    <w:sz w:val="20"/>
                    <w:szCs w:val="20"/>
                    <w:highlight w:val="yellow"/>
                  </w:rPr>
                </w:rPrChange>
              </w:rPr>
            </w:pPr>
            <w:r w:rsidRPr="00E1367D">
              <w:rPr>
                <w:sz w:val="20"/>
                <w:szCs w:val="20"/>
                <w:rPrChange w:id="712"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713" w:author="Dr. Carsten Franke" w:date="2021-10-29T01:38:00Z">
                  <w:rPr>
                    <w:sz w:val="20"/>
                    <w:szCs w:val="20"/>
                    <w:highlight w:val="yellow"/>
                  </w:rPr>
                </w:rPrChange>
              </w:rPr>
            </w:pPr>
            <w:proofErr w:type="spellStart"/>
            <w:r w:rsidRPr="00E1367D">
              <w:rPr>
                <w:sz w:val="20"/>
                <w:szCs w:val="20"/>
                <w:rPrChange w:id="714" w:author="Dr. Carsten Franke" w:date="2021-10-29T01:38:00Z">
                  <w:rPr>
                    <w:sz w:val="20"/>
                    <w:szCs w:val="20"/>
                    <w:highlight w:val="yellow"/>
                  </w:rPr>
                </w:rPrChange>
              </w:rPr>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715" w:author="Dr. Carsten Franke" w:date="2021-10-29T01:38:00Z">
                  <w:rPr>
                    <w:sz w:val="20"/>
                    <w:szCs w:val="20"/>
                    <w:highlight w:val="yellow"/>
                  </w:rPr>
                </w:rPrChange>
              </w:rPr>
            </w:pPr>
            <w:r w:rsidRPr="00E1367D">
              <w:rPr>
                <w:sz w:val="20"/>
                <w:szCs w:val="20"/>
                <w:rPrChange w:id="716"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717" w:author="Dr. Carsten Franke" w:date="2021-10-29T01:38:00Z">
                  <w:rPr>
                    <w:sz w:val="20"/>
                    <w:szCs w:val="20"/>
                    <w:highlight w:val="yellow"/>
                  </w:rPr>
                </w:rPrChange>
              </w:rPr>
            </w:pPr>
            <w:r w:rsidRPr="00E1367D">
              <w:rPr>
                <w:sz w:val="20"/>
                <w:szCs w:val="20"/>
                <w:rPrChange w:id="718"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719" w:author="Dr. Carsten Franke" w:date="2021-10-29T01:38:00Z">
                  <w:rPr>
                    <w:sz w:val="20"/>
                    <w:szCs w:val="20"/>
                    <w:highlight w:val="yellow"/>
                  </w:rPr>
                </w:rPrChange>
              </w:rPr>
            </w:pPr>
            <w:r w:rsidRPr="00E1367D">
              <w:rPr>
                <w:sz w:val="20"/>
                <w:szCs w:val="20"/>
                <w:rPrChange w:id="720" w:author="Dr. Carsten Franke" w:date="2021-10-29T01:38:00Z">
                  <w:rPr>
                    <w:sz w:val="20"/>
                    <w:szCs w:val="20"/>
                    <w:highlight w:val="yellow"/>
                  </w:rPr>
                </w:rPrChange>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721" w:author="Dr. Carsten Franke" w:date="2021-10-29T01:38:00Z">
            <w:rPr>
              <w:highlight w:val="yellow"/>
            </w:rPr>
          </w:rPrChange>
        </w:rPr>
        <w:tab/>
      </w:r>
      <w:bookmarkStart w:id="722" w:name="_Toc77095895"/>
      <w:r w:rsidRPr="00E1367D">
        <w:rPr>
          <w:rPrChange w:id="723" w:author="Dr. Carsten Franke" w:date="2021-10-29T01:38:00Z">
            <w:rPr>
              <w:highlight w:val="yellow"/>
            </w:rPr>
          </w:rPrChange>
        </w:rPr>
        <w:t xml:space="preserve">Table </w:t>
      </w:r>
      <w:r w:rsidRPr="00E1367D">
        <w:rPr>
          <w:rPrChange w:id="724" w:author="Dr. Carsten Franke" w:date="2021-10-29T01:38:00Z">
            <w:rPr>
              <w:highlight w:val="yellow"/>
            </w:rPr>
          </w:rPrChange>
        </w:rPr>
        <w:fldChar w:fldCharType="begin"/>
      </w:r>
      <w:r w:rsidRPr="00E1367D">
        <w:rPr>
          <w:rPrChange w:id="725" w:author="Dr. Carsten Franke" w:date="2021-10-29T01:38:00Z">
            <w:rPr>
              <w:highlight w:val="yellow"/>
            </w:rPr>
          </w:rPrChange>
        </w:rPr>
        <w:instrText xml:space="preserve"> SEQ Table \* ARABIC </w:instrText>
      </w:r>
      <w:r w:rsidRPr="00E1367D">
        <w:rPr>
          <w:rPrChange w:id="726" w:author="Dr. Carsten Franke" w:date="2021-10-29T01:38:00Z">
            <w:rPr>
              <w:highlight w:val="yellow"/>
            </w:rPr>
          </w:rPrChange>
        </w:rPr>
        <w:fldChar w:fldCharType="separate"/>
      </w:r>
      <w:r w:rsidR="008116BB">
        <w:rPr>
          <w:noProof/>
        </w:rPr>
        <w:t>37</w:t>
      </w:r>
      <w:r w:rsidRPr="00E1367D">
        <w:rPr>
          <w:rPrChange w:id="727" w:author="Dr. Carsten Franke" w:date="2021-10-29T01:38:00Z">
            <w:rPr>
              <w:highlight w:val="yellow"/>
            </w:rPr>
          </w:rPrChange>
        </w:rPr>
        <w:fldChar w:fldCharType="end"/>
      </w:r>
      <w:r w:rsidRPr="00E1367D">
        <w:rPr>
          <w:rPrChange w:id="728" w:author="Dr. Carsten Franke" w:date="2021-10-29T01:38:00Z">
            <w:rPr>
              <w:highlight w:val="yellow"/>
            </w:rPr>
          </w:rPrChange>
        </w:rPr>
        <w:t xml:space="preserve">: Nested elements of element </w:t>
      </w:r>
      <w:r w:rsidRPr="00E1367D">
        <w:rPr>
          <w:rStyle w:val="elementdeftypeChar"/>
          <w:rFonts w:eastAsia="Calibri"/>
          <w:b w:val="0"/>
          <w:rPrChange w:id="729" w:author="Dr. Carsten Franke" w:date="2021-10-29T01:38:00Z">
            <w:rPr>
              <w:rStyle w:val="elementdeftypeChar"/>
              <w:rFonts w:eastAsia="Calibri"/>
              <w:b w:val="0"/>
              <w:highlight w:val="yellow"/>
            </w:rPr>
          </w:rPrChange>
        </w:rPr>
        <w:t>&lt;spotweld/&gt;</w:t>
      </w:r>
      <w:bookmarkEnd w:id="722"/>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730" w:name="_Toc3556976"/>
      <w:bookmarkStart w:id="731" w:name="_Toc34747226"/>
      <w:bookmarkStart w:id="732" w:name="_Toc77102041"/>
      <w:bookmarkStart w:id="733" w:name="_Toc86863822"/>
      <w:r w:rsidRPr="007055D9">
        <w:lastRenderedPageBreak/>
        <w:t>Robscans</w:t>
      </w:r>
      <w:bookmarkEnd w:id="730"/>
      <w:bookmarkEnd w:id="731"/>
      <w:bookmarkEnd w:id="732"/>
      <w:bookmarkEnd w:id="733"/>
    </w:p>
    <w:bookmarkEnd w:id="459"/>
    <w:bookmarkEnd w:id="460"/>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734" w:name="_Ref401160011"/>
      <w:bookmarkStart w:id="735" w:name="_Toc413359628"/>
      <w:bookmarkStart w:id="736" w:name="_Toc3557087"/>
      <w:bookmarkStart w:id="737" w:name="_Toc34747338"/>
      <w:bookmarkStart w:id="738" w:name="_Toc76030529"/>
      <w:bookmarkStart w:id="739" w:name="_Toc86863485"/>
      <w:bookmarkStart w:id="740"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73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735"/>
      <w:bookmarkEnd w:id="736"/>
      <w:bookmarkEnd w:id="737"/>
      <w:bookmarkEnd w:id="738"/>
      <w:bookmarkEnd w:id="739"/>
      <w:bookmarkEnd w:id="740"/>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F4AE2">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F4AE2">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F4AE2">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F4AE2">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F4AE2">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F4AE2">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741" w:name="_Toc3566444"/>
      <w:bookmarkStart w:id="742" w:name="_Toc34747447"/>
      <w:bookmarkStart w:id="743"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741"/>
      <w:bookmarkEnd w:id="742"/>
      <w:bookmarkEnd w:id="743"/>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744" w:name="_Toc3566445"/>
      <w:bookmarkStart w:id="745" w:name="_Toc34747448"/>
      <w:bookmarkStart w:id="746"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44"/>
      <w:bookmarkEnd w:id="745"/>
      <w:bookmarkEnd w:id="746"/>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F4AE2">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F4AE2">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F4AE2">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F4AE2">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1F4AE2">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747" w:name="_Toc3566446"/>
      <w:bookmarkStart w:id="748" w:name="_Toc34747449"/>
      <w:bookmarkStart w:id="749" w:name="_Toc77095898"/>
      <w:r>
        <w:lastRenderedPageBreak/>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47"/>
      <w:bookmarkEnd w:id="748"/>
      <w:bookmarkEnd w:id="749"/>
    </w:p>
    <w:p w14:paraId="26B8D7B4" w14:textId="77777777" w:rsidR="00FC68DB" w:rsidRPr="00226A3F" w:rsidRDefault="00FC68DB" w:rsidP="001F4AE2">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F4AE2">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750" w:name="_Toc428279365"/>
      <w:bookmarkStart w:id="751" w:name="_Toc428456102"/>
      <w:bookmarkStart w:id="752" w:name="_Toc428537065"/>
      <w:bookmarkStart w:id="753" w:name="_Toc428969384"/>
      <w:bookmarkStart w:id="754" w:name="_Toc429052775"/>
      <w:bookmarkStart w:id="755" w:name="_Toc413359585"/>
      <w:bookmarkStart w:id="756" w:name="_Toc3556977"/>
      <w:bookmarkStart w:id="757" w:name="_Toc34747227"/>
      <w:bookmarkStart w:id="758" w:name="_Toc77102042"/>
      <w:bookmarkStart w:id="759" w:name="_Toc86863823"/>
      <w:bookmarkEnd w:id="750"/>
      <w:bookmarkEnd w:id="751"/>
      <w:bookmarkEnd w:id="752"/>
      <w:bookmarkEnd w:id="753"/>
      <w:bookmarkEnd w:id="754"/>
      <w:r w:rsidRPr="00226A3F">
        <w:t>Rivets</w:t>
      </w:r>
      <w:bookmarkEnd w:id="755"/>
      <w:bookmarkEnd w:id="756"/>
      <w:bookmarkEnd w:id="757"/>
      <w:bookmarkEnd w:id="758"/>
      <w:bookmarkEnd w:id="759"/>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760" w:name="_Toc3566447"/>
      <w:bookmarkStart w:id="761" w:name="_Toc34747450"/>
      <w:bookmarkStart w:id="762"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760"/>
      <w:bookmarkEnd w:id="761"/>
      <w:bookmarkEnd w:id="762"/>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lastRenderedPageBreak/>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763" w:name="_Toc3566448"/>
      <w:bookmarkStart w:id="764" w:name="_Toc34747451"/>
      <w:bookmarkStart w:id="765"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763"/>
      <w:bookmarkEnd w:id="764"/>
      <w:bookmarkEnd w:id="765"/>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766" w:name="_Toc3557088"/>
      <w:bookmarkStart w:id="767" w:name="_Toc34747339"/>
      <w:bookmarkStart w:id="768" w:name="_Toc76030530"/>
      <w:bookmarkStart w:id="769" w:name="_Toc86863486"/>
      <w:bookmarkStart w:id="770"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766"/>
      <w:bookmarkEnd w:id="767"/>
      <w:bookmarkEnd w:id="768"/>
      <w:bookmarkEnd w:id="769"/>
      <w:bookmarkEnd w:id="770"/>
    </w:p>
    <w:p w14:paraId="19D8172A" w14:textId="36D9AC50" w:rsidR="00FC68DB" w:rsidRPr="0033379A" w:rsidRDefault="00FC68DB" w:rsidP="001F4AE2">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771"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1F4AE2">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F4AE2">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F4AE2">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1F4AE2">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1F4AE2">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1F4AE2">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1F4AE2">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F4AE2">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E1367D">
        <w:rPr>
          <w:rPrChange w:id="779"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780"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781" w:author="Dr. Carsten Franke" w:date="2021-10-29T01:39:00Z">
                  <w:rPr>
                    <w:sz w:val="20"/>
                    <w:szCs w:val="20"/>
                    <w:highlight w:val="yellow"/>
                  </w:rPr>
                </w:rPrChange>
              </w:rPr>
            </w:pPr>
            <w:proofErr w:type="spellStart"/>
            <w:r w:rsidRPr="00E1367D">
              <w:rPr>
                <w:sz w:val="20"/>
                <w:szCs w:val="20"/>
                <w:rPrChange w:id="782"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783" w:author="Dr. Carsten Franke" w:date="2021-10-29T01:39:00Z">
                  <w:rPr>
                    <w:sz w:val="20"/>
                    <w:szCs w:val="20"/>
                    <w:highlight w:val="yellow"/>
                  </w:rPr>
                </w:rPrChange>
              </w:rPr>
            </w:pPr>
            <w:r w:rsidRPr="00E1367D">
              <w:rPr>
                <w:sz w:val="20"/>
                <w:szCs w:val="20"/>
                <w:rPrChange w:id="784"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785" w:author="Dr. Carsten Franke" w:date="2021-10-29T01:39:00Z">
                  <w:rPr>
                    <w:sz w:val="20"/>
                    <w:szCs w:val="20"/>
                    <w:highlight w:val="yellow"/>
                  </w:rPr>
                </w:rPrChange>
              </w:rPr>
            </w:pPr>
            <w:r w:rsidRPr="00E1367D">
              <w:rPr>
                <w:sz w:val="20"/>
                <w:szCs w:val="20"/>
                <w:rPrChange w:id="786"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787" w:author="Dr. Carsten Franke" w:date="2021-10-29T01:39:00Z">
                  <w:rPr>
                    <w:sz w:val="20"/>
                    <w:szCs w:val="20"/>
                    <w:highlight w:val="yellow"/>
                  </w:rPr>
                </w:rPrChange>
              </w:rPr>
            </w:pPr>
            <w:r w:rsidRPr="00E1367D">
              <w:rPr>
                <w:sz w:val="20"/>
                <w:szCs w:val="20"/>
                <w:rPrChange w:id="788"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789" w:name="_Toc3566449"/>
      <w:bookmarkStart w:id="790" w:name="_Toc34747452"/>
      <w:bookmarkStart w:id="791"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789"/>
      <w:bookmarkEnd w:id="790"/>
      <w:bookmarkEnd w:id="791"/>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792" w:author="Dr. Carsten Franke" w:date="2021-10-29T01:39:00Z">
            <w:rPr>
              <w:b/>
              <w:color w:val="0070C0"/>
              <w:highlight w:val="yellow"/>
              <w:lang w:val="fr-FR"/>
            </w:rPr>
          </w:rPrChange>
        </w:rPr>
        <w:t>&lt;</w:t>
      </w:r>
      <w:proofErr w:type="spellStart"/>
      <w:proofErr w:type="gramStart"/>
      <w:r w:rsidRPr="00DB0AC2">
        <w:rPr>
          <w:b/>
          <w:color w:val="0070C0"/>
          <w:lang w:val="fr-FR"/>
          <w:rPrChange w:id="793" w:author="Dr. Carsten Franke" w:date="2021-10-29T01:39:00Z">
            <w:rPr>
              <w:b/>
              <w:color w:val="0070C0"/>
              <w:highlight w:val="yellow"/>
              <w:lang w:val="fr-FR"/>
            </w:rPr>
          </w:rPrChange>
        </w:rPr>
        <w:t>tangential</w:t>
      </w:r>
      <w:proofErr w:type="gramEnd"/>
      <w:r w:rsidRPr="00DB0AC2">
        <w:rPr>
          <w:b/>
          <w:bCs/>
          <w:color w:val="0070C0"/>
          <w:lang w:val="fr-FR"/>
          <w:rPrChange w:id="794" w:author="Dr. Carsten Franke" w:date="2021-10-29T01:39:00Z">
            <w:rPr>
              <w:b/>
              <w:bCs/>
              <w:color w:val="0070C0"/>
              <w:highlight w:val="yellow"/>
              <w:lang w:val="fr-FR"/>
            </w:rPr>
          </w:rPrChange>
        </w:rPr>
        <w:t>_direction</w:t>
      </w:r>
      <w:proofErr w:type="spellEnd"/>
      <w:r w:rsidRPr="00DB0AC2">
        <w:rPr>
          <w:b/>
          <w:color w:val="0070C0"/>
          <w:lang w:val="fr-FR"/>
          <w:rPrChange w:id="795"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96" w:name="_Toc428279367"/>
      <w:bookmarkStart w:id="797" w:name="_Toc428456104"/>
      <w:bookmarkStart w:id="798" w:name="_Toc428537067"/>
      <w:bookmarkStart w:id="799" w:name="_Toc428969386"/>
      <w:bookmarkStart w:id="800" w:name="_Toc429052777"/>
      <w:bookmarkStart w:id="801" w:name="_Toc413359586"/>
      <w:bookmarkStart w:id="802" w:name="_Toc3556978"/>
      <w:bookmarkStart w:id="803" w:name="_Toc34747228"/>
      <w:bookmarkStart w:id="804" w:name="_Toc77102043"/>
      <w:bookmarkStart w:id="805" w:name="_Toc86863824"/>
      <w:bookmarkEnd w:id="796"/>
      <w:bookmarkEnd w:id="797"/>
      <w:bookmarkEnd w:id="798"/>
      <w:bookmarkEnd w:id="799"/>
      <w:bookmarkEnd w:id="800"/>
      <w:r>
        <w:t>Blind</w:t>
      </w:r>
      <w:r w:rsidRPr="00942FED">
        <w:t xml:space="preserve"> Rivets</w:t>
      </w:r>
      <w:bookmarkEnd w:id="801"/>
      <w:bookmarkEnd w:id="802"/>
      <w:bookmarkEnd w:id="803"/>
      <w:bookmarkEnd w:id="804"/>
      <w:bookmarkEnd w:id="805"/>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806" w:name="_Toc3566450"/>
      <w:bookmarkStart w:id="807" w:name="_Toc34747453"/>
      <w:bookmarkStart w:id="808"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806"/>
      <w:bookmarkEnd w:id="807"/>
      <w:bookmarkEnd w:id="808"/>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809" w:name="_Toc3557089"/>
      <w:bookmarkStart w:id="810" w:name="_Toc34747340"/>
      <w:bookmarkStart w:id="811" w:name="_Toc76030531"/>
      <w:bookmarkStart w:id="812" w:name="_Toc86863487"/>
      <w:bookmarkStart w:id="813"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809"/>
      <w:bookmarkEnd w:id="810"/>
      <w:bookmarkEnd w:id="811"/>
      <w:bookmarkEnd w:id="812"/>
      <w:bookmarkEnd w:id="81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F4AE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F4AE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F4AE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814" w:name="_Toc3557090"/>
      <w:bookmarkStart w:id="815" w:name="_Toc34747341"/>
      <w:bookmarkStart w:id="816" w:name="_Toc76030532"/>
      <w:bookmarkStart w:id="817" w:name="_Toc86863488"/>
      <w:bookmarkStart w:id="818"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814"/>
      <w:bookmarkEnd w:id="815"/>
      <w:bookmarkEnd w:id="816"/>
      <w:bookmarkEnd w:id="817"/>
      <w:bookmarkEnd w:id="818"/>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819" w:name="_Toc3557091"/>
      <w:bookmarkStart w:id="820" w:name="_Toc34747342"/>
      <w:bookmarkStart w:id="821" w:name="_Toc76030533"/>
      <w:bookmarkStart w:id="822" w:name="_Toc86863489"/>
      <w:bookmarkStart w:id="823"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819"/>
      <w:bookmarkEnd w:id="820"/>
      <w:bookmarkEnd w:id="821"/>
      <w:bookmarkEnd w:id="822"/>
      <w:bookmarkEnd w:id="823"/>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824" w:name="_Toc428279369"/>
      <w:bookmarkStart w:id="825" w:name="_Toc428965611"/>
      <w:bookmarkEnd w:id="824"/>
      <w:bookmarkEnd w:id="825"/>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826" w:name="_Toc428279370"/>
    <w:bookmarkStart w:id="827" w:name="_Toc428456106"/>
    <w:bookmarkStart w:id="828" w:name="_Toc428537069"/>
    <w:bookmarkStart w:id="829" w:name="_Toc428969388"/>
    <w:bookmarkStart w:id="830" w:name="_Toc429052779"/>
    <w:bookmarkStart w:id="831" w:name="_Toc413359587"/>
    <w:bookmarkEnd w:id="826"/>
    <w:bookmarkEnd w:id="827"/>
    <w:bookmarkEnd w:id="828"/>
    <w:bookmarkEnd w:id="829"/>
    <w:bookmarkEnd w:id="830"/>
    <w:p w14:paraId="76A9ABE8" w14:textId="77777777" w:rsidR="00FC68DB" w:rsidRPr="00942FED" w:rsidRDefault="00FC68DB" w:rsidP="00B202D2">
      <w:pPr>
        <w:pStyle w:val="berschrift3"/>
      </w:pPr>
      <w:r>
        <w:rPr>
          <w:b w:val="0"/>
          <w:bCs/>
          <w:sz w:val="18"/>
          <w:szCs w:val="24"/>
        </w:rPr>
        <w:lastRenderedPageBreak/>
        <w:fldChar w:fldCharType="end"/>
      </w:r>
      <w:bookmarkStart w:id="832" w:name="_Toc3556979"/>
      <w:bookmarkStart w:id="833" w:name="_Toc34747229"/>
      <w:bookmarkStart w:id="834" w:name="_Toc77102044"/>
      <w:bookmarkStart w:id="835" w:name="_Toc86863825"/>
      <w:r w:rsidRPr="00942FED">
        <w:t>Self</w:t>
      </w:r>
      <w:r>
        <w:t>-</w:t>
      </w:r>
      <w:r w:rsidRPr="00942FED">
        <w:t>Piercing Rivets</w:t>
      </w:r>
      <w:bookmarkEnd w:id="831"/>
      <w:bookmarkEnd w:id="832"/>
      <w:bookmarkEnd w:id="833"/>
      <w:bookmarkEnd w:id="834"/>
      <w:bookmarkEnd w:id="83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836" w:name="_Toc413359629"/>
      <w:bookmarkStart w:id="837" w:name="_Toc3557092"/>
      <w:bookmarkStart w:id="838" w:name="_Toc34747343"/>
      <w:bookmarkStart w:id="839" w:name="_Toc76030534"/>
      <w:bookmarkStart w:id="840" w:name="_Toc86863490"/>
      <w:bookmarkStart w:id="841"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836"/>
      <w:bookmarkEnd w:id="837"/>
      <w:bookmarkEnd w:id="838"/>
      <w:bookmarkEnd w:id="839"/>
      <w:bookmarkEnd w:id="840"/>
      <w:bookmarkEnd w:id="841"/>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842" w:name="_Toc3557093"/>
      <w:bookmarkStart w:id="843" w:name="_Toc34747344"/>
      <w:bookmarkStart w:id="844" w:name="_Toc76030535"/>
      <w:bookmarkStart w:id="845" w:name="_Toc86863491"/>
      <w:bookmarkStart w:id="846"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842"/>
      <w:bookmarkEnd w:id="843"/>
      <w:bookmarkEnd w:id="844"/>
      <w:bookmarkEnd w:id="845"/>
      <w:bookmarkEnd w:id="846"/>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847" w:name="_Toc3566451"/>
      <w:bookmarkStart w:id="848" w:name="_Toc34747454"/>
      <w:bookmarkStart w:id="849"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847"/>
      <w:bookmarkEnd w:id="848"/>
      <w:bookmarkEnd w:id="849"/>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850" w:name="_Toc428456108"/>
      <w:bookmarkStart w:id="851" w:name="_Toc428537071"/>
      <w:bookmarkStart w:id="852" w:name="_Toc428969390"/>
      <w:bookmarkStart w:id="853" w:name="_Toc429052781"/>
      <w:bookmarkStart w:id="854" w:name="_Toc428279372"/>
      <w:bookmarkStart w:id="855" w:name="_Toc428456109"/>
      <w:bookmarkStart w:id="856" w:name="_Toc428537072"/>
      <w:bookmarkStart w:id="857" w:name="_Toc428969391"/>
      <w:bookmarkStart w:id="858" w:name="_Toc429052782"/>
      <w:bookmarkStart w:id="859" w:name="_Toc428279374"/>
      <w:bookmarkStart w:id="860" w:name="_Toc428456111"/>
      <w:bookmarkStart w:id="861" w:name="_Toc428537074"/>
      <w:bookmarkStart w:id="862" w:name="_Toc428969393"/>
      <w:bookmarkStart w:id="863" w:name="_Toc429052784"/>
      <w:bookmarkStart w:id="864" w:name="_Toc428279378"/>
      <w:bookmarkStart w:id="865" w:name="_Toc428456115"/>
      <w:bookmarkStart w:id="866" w:name="_Toc428537078"/>
      <w:bookmarkStart w:id="867" w:name="_Toc428969397"/>
      <w:bookmarkStart w:id="868" w:name="_Toc429052788"/>
      <w:bookmarkStart w:id="869" w:name="_Toc428279380"/>
      <w:bookmarkStart w:id="870" w:name="_Toc428456117"/>
      <w:bookmarkStart w:id="871" w:name="_Toc428537080"/>
      <w:bookmarkStart w:id="872" w:name="_Toc428969399"/>
      <w:bookmarkStart w:id="873" w:name="_Toc429052790"/>
      <w:bookmarkStart w:id="874" w:name="_Toc428279387"/>
      <w:bookmarkStart w:id="875" w:name="_Toc428456124"/>
      <w:bookmarkStart w:id="876" w:name="_Toc428537087"/>
      <w:bookmarkStart w:id="877" w:name="_Toc428969406"/>
      <w:bookmarkStart w:id="878" w:name="_Toc429052797"/>
      <w:bookmarkStart w:id="879" w:name="_Toc428279388"/>
      <w:bookmarkStart w:id="880" w:name="_Toc428456125"/>
      <w:bookmarkStart w:id="881" w:name="_Toc428537088"/>
      <w:bookmarkStart w:id="882" w:name="_Toc428969407"/>
      <w:bookmarkStart w:id="883" w:name="_Toc429052798"/>
      <w:bookmarkStart w:id="884" w:name="_Toc428279389"/>
      <w:bookmarkStart w:id="885" w:name="_Toc428456126"/>
      <w:bookmarkStart w:id="886" w:name="_Toc428537089"/>
      <w:bookmarkStart w:id="887" w:name="_Toc428969408"/>
      <w:bookmarkStart w:id="888" w:name="_Toc429052799"/>
      <w:bookmarkStart w:id="889" w:name="_Toc413359588"/>
      <w:bookmarkStart w:id="890" w:name="_Toc3556980"/>
      <w:bookmarkStart w:id="891" w:name="_Toc34747230"/>
      <w:bookmarkStart w:id="892" w:name="_Toc77102045"/>
      <w:bookmarkStart w:id="893" w:name="_Toc86863826"/>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r>
        <w:t>Solid</w:t>
      </w:r>
      <w:r w:rsidRPr="00942FED">
        <w:t xml:space="preserve"> Rivets</w:t>
      </w:r>
      <w:bookmarkEnd w:id="889"/>
      <w:bookmarkEnd w:id="890"/>
      <w:bookmarkEnd w:id="891"/>
      <w:bookmarkEnd w:id="892"/>
      <w:bookmarkEnd w:id="893"/>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894" w:name="_Toc3566452"/>
      <w:bookmarkStart w:id="895" w:name="_Toc34747455"/>
      <w:bookmarkStart w:id="896"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894"/>
      <w:bookmarkEnd w:id="895"/>
      <w:bookmarkEnd w:id="896"/>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897" w:name="_Ref3565285"/>
      <w:bookmarkStart w:id="898" w:name="_Toc3557094"/>
      <w:bookmarkStart w:id="899" w:name="_Toc34747345"/>
      <w:bookmarkStart w:id="900" w:name="_Toc76030536"/>
      <w:bookmarkStart w:id="901" w:name="_Toc86863492"/>
      <w:bookmarkStart w:id="902"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897"/>
      <w:r>
        <w:t>: Dimensions of Solid Rivets</w:t>
      </w:r>
      <w:bookmarkEnd w:id="898"/>
      <w:bookmarkEnd w:id="899"/>
      <w:bookmarkEnd w:id="900"/>
      <w:bookmarkEnd w:id="901"/>
      <w:bookmarkEnd w:id="902"/>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903"/>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904"/>
            <w:commentRangeEnd w:id="904"/>
            <w:proofErr w:type="spellEnd"/>
            <w:r>
              <w:rPr>
                <w:rStyle w:val="Kommentarzeichen"/>
                <w:lang w:eastAsia="x-none"/>
              </w:rPr>
              <w:commentReference w:id="904"/>
            </w:r>
            <w:commentRangeEnd w:id="903"/>
            <w:r>
              <w:rPr>
                <w:rStyle w:val="Kommentarzeichen"/>
                <w:lang w:eastAsia="x-none"/>
              </w:rPr>
              <w:commentReference w:id="903"/>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905" w:name="_Toc3566453"/>
      <w:bookmarkStart w:id="906" w:name="_Toc34747456"/>
      <w:bookmarkStart w:id="907"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905"/>
      <w:bookmarkEnd w:id="906"/>
      <w:bookmarkEnd w:id="907"/>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F4AE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F4AE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F4AE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F4AE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F4AE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908" w:name="_Toc3557095"/>
      <w:bookmarkStart w:id="909" w:name="_Toc34747346"/>
      <w:bookmarkStart w:id="910" w:name="_Toc76030537"/>
      <w:bookmarkStart w:id="911" w:name="_Toc86863493"/>
      <w:bookmarkStart w:id="912"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908"/>
      <w:bookmarkEnd w:id="909"/>
      <w:bookmarkEnd w:id="910"/>
      <w:bookmarkEnd w:id="911"/>
      <w:bookmarkEnd w:id="912"/>
    </w:p>
    <w:p w14:paraId="673C000D" w14:textId="77777777" w:rsidR="00FC68DB" w:rsidRPr="001B51BC" w:rsidRDefault="00FC68DB" w:rsidP="001F4AE2">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F4AE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913" w:name="_Toc428279391"/>
      <w:bookmarkStart w:id="914" w:name="_Toc428456128"/>
      <w:bookmarkStart w:id="915" w:name="_Toc428537091"/>
      <w:bookmarkStart w:id="916" w:name="_Toc428969410"/>
      <w:bookmarkStart w:id="917" w:name="_Toc429052801"/>
      <w:bookmarkStart w:id="918" w:name="_Toc413359589"/>
      <w:bookmarkStart w:id="919" w:name="_Toc3556981"/>
      <w:bookmarkStart w:id="920" w:name="_Toc34747231"/>
      <w:bookmarkStart w:id="921" w:name="_Toc77102046"/>
      <w:bookmarkStart w:id="922" w:name="_Toc86863827"/>
      <w:bookmarkEnd w:id="913"/>
      <w:bookmarkEnd w:id="914"/>
      <w:bookmarkEnd w:id="915"/>
      <w:bookmarkEnd w:id="916"/>
      <w:bookmarkEnd w:id="917"/>
      <w:r w:rsidRPr="00F90632">
        <w:lastRenderedPageBreak/>
        <w:t>Swop Rivets</w:t>
      </w:r>
      <w:bookmarkEnd w:id="918"/>
      <w:bookmarkEnd w:id="919"/>
      <w:bookmarkEnd w:id="920"/>
      <w:bookmarkEnd w:id="921"/>
      <w:bookmarkEnd w:id="922"/>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923" w:name="_Toc3557096"/>
      <w:bookmarkStart w:id="924" w:name="_Toc34747347"/>
      <w:bookmarkStart w:id="925" w:name="_Toc76030538"/>
      <w:bookmarkStart w:id="926" w:name="_Toc86863494"/>
      <w:bookmarkStart w:id="927"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923"/>
      <w:bookmarkEnd w:id="924"/>
      <w:bookmarkEnd w:id="925"/>
      <w:bookmarkEnd w:id="926"/>
      <w:bookmarkEnd w:id="927"/>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928" w:name="_Toc3566454"/>
      <w:bookmarkStart w:id="929" w:name="_Toc34747457"/>
      <w:bookmarkStart w:id="930"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928"/>
      <w:bookmarkEnd w:id="929"/>
      <w:bookmarkEnd w:id="930"/>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F4AE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1F4AE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1F4AE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1F4AE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931" w:name="_Toc77102047"/>
      <w:bookmarkStart w:id="932" w:name="_Toc86863828"/>
      <w:r>
        <w:t>Clinch Rivet Studs</w:t>
      </w:r>
      <w:bookmarkEnd w:id="931"/>
      <w:bookmarkEnd w:id="932"/>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933" w:name="_Toc76030539"/>
      <w:bookmarkStart w:id="934" w:name="_Toc86863495"/>
      <w:bookmarkStart w:id="935"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933"/>
      <w:bookmarkEnd w:id="934"/>
      <w:bookmarkEnd w:id="935"/>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936" w:name="_Toc76030540"/>
      <w:bookmarkStart w:id="937" w:name="_Toc86863496"/>
      <w:bookmarkStart w:id="938"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936"/>
      <w:bookmarkEnd w:id="937"/>
      <w:bookmarkEnd w:id="93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939"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939"/>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1F4AE2">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940" w:name="_Toc428456130"/>
      <w:bookmarkStart w:id="941" w:name="_Toc428537093"/>
      <w:bookmarkStart w:id="942" w:name="_Toc428969412"/>
      <w:bookmarkStart w:id="943" w:name="_Toc429052803"/>
      <w:bookmarkStart w:id="944" w:name="_Toc413359590"/>
      <w:bookmarkStart w:id="945" w:name="_Toc3556982"/>
      <w:bookmarkStart w:id="946" w:name="_Toc34747232"/>
      <w:bookmarkStart w:id="947" w:name="_Toc77102048"/>
      <w:bookmarkStart w:id="948" w:name="_Toc86863829"/>
      <w:bookmarkEnd w:id="940"/>
      <w:bookmarkEnd w:id="941"/>
      <w:bookmarkEnd w:id="942"/>
      <w:bookmarkEnd w:id="943"/>
      <w:r>
        <w:t xml:space="preserve">Threaded Connections: </w:t>
      </w:r>
      <w:r w:rsidRPr="00226A3F">
        <w:t>Bolts and Screws</w:t>
      </w:r>
      <w:bookmarkEnd w:id="944"/>
      <w:bookmarkEnd w:id="945"/>
      <w:bookmarkEnd w:id="946"/>
      <w:bookmarkEnd w:id="947"/>
      <w:bookmarkEnd w:id="948"/>
    </w:p>
    <w:p w14:paraId="4CF9BB2A" w14:textId="77777777" w:rsidR="00FC68DB" w:rsidRPr="00942FED" w:rsidRDefault="00FC68DB" w:rsidP="00B202D2">
      <w:pPr>
        <w:pStyle w:val="berschrift3"/>
      </w:pPr>
      <w:bookmarkStart w:id="949" w:name="_Toc413359591"/>
      <w:bookmarkStart w:id="950" w:name="_Toc3556983"/>
      <w:bookmarkStart w:id="951" w:name="_Toc34747233"/>
      <w:bookmarkStart w:id="952" w:name="_Toc77102049"/>
      <w:bookmarkStart w:id="953" w:name="_Toc86863830"/>
      <w:r>
        <w:t>Introduction</w:t>
      </w:r>
      <w:bookmarkEnd w:id="949"/>
      <w:bookmarkEnd w:id="950"/>
      <w:bookmarkEnd w:id="951"/>
      <w:bookmarkEnd w:id="952"/>
      <w:bookmarkEnd w:id="953"/>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1F4AE2">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1F4AE2">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954" w:name="_Toc413359630"/>
      <w:bookmarkStart w:id="955" w:name="_Toc3557097"/>
      <w:bookmarkStart w:id="956" w:name="_Toc34747348"/>
      <w:bookmarkStart w:id="957" w:name="_Toc76030541"/>
      <w:bookmarkStart w:id="958" w:name="_Toc86863497"/>
      <w:bookmarkStart w:id="959"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954"/>
      <w:bookmarkEnd w:id="955"/>
      <w:bookmarkEnd w:id="956"/>
      <w:bookmarkEnd w:id="957"/>
      <w:bookmarkEnd w:id="958"/>
      <w:bookmarkEnd w:id="95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5E0DCA1"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960" w:name="_Ref401160020"/>
      <w:bookmarkStart w:id="961" w:name="_Toc413359631"/>
      <w:bookmarkStart w:id="962" w:name="_Toc3557098"/>
      <w:bookmarkStart w:id="963" w:name="_Toc34747349"/>
      <w:bookmarkStart w:id="964" w:name="_Toc76030542"/>
      <w:bookmarkStart w:id="965" w:name="_Toc86863498"/>
      <w:bookmarkStart w:id="966"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960"/>
      <w:r>
        <w:t>: Different Screw Forms</w:t>
      </w:r>
      <w:bookmarkEnd w:id="961"/>
      <w:bookmarkEnd w:id="962"/>
      <w:bookmarkEnd w:id="963"/>
      <w:bookmarkEnd w:id="964"/>
      <w:bookmarkEnd w:id="965"/>
      <w:bookmarkEnd w:id="966"/>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967" w:name="_Ref401160136"/>
      <w:bookmarkStart w:id="968" w:name="_Toc413359632"/>
      <w:bookmarkStart w:id="969" w:name="_Ref428364733"/>
      <w:bookmarkStart w:id="970" w:name="_Ref428531136"/>
      <w:bookmarkStart w:id="971" w:name="_Toc3557099"/>
      <w:bookmarkStart w:id="972" w:name="_Toc34747350"/>
      <w:bookmarkStart w:id="973" w:name="_Toc76030543"/>
      <w:bookmarkStart w:id="974" w:name="_Toc86863499"/>
      <w:bookmarkStart w:id="975"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967"/>
      <w:r>
        <w:t xml:space="preserve">: </w:t>
      </w:r>
      <w:r w:rsidRPr="001B293E">
        <w:t xml:space="preserve">Definition of </w:t>
      </w:r>
      <w:r>
        <w:t>L</w:t>
      </w:r>
      <w:r w:rsidRPr="001B293E">
        <w:t xml:space="preserve">ength and </w:t>
      </w:r>
      <w:r>
        <w:t>H</w:t>
      </w:r>
      <w:r w:rsidRPr="001B293E">
        <w:t xml:space="preserve">ead </w:t>
      </w:r>
      <w:r>
        <w:t>S</w:t>
      </w:r>
      <w:r w:rsidRPr="001B293E">
        <w:t>izes</w:t>
      </w:r>
      <w:bookmarkEnd w:id="968"/>
      <w:bookmarkEnd w:id="969"/>
      <w:bookmarkEnd w:id="970"/>
      <w:bookmarkEnd w:id="971"/>
      <w:bookmarkEnd w:id="972"/>
      <w:bookmarkEnd w:id="973"/>
      <w:bookmarkEnd w:id="974"/>
      <w:bookmarkEnd w:id="975"/>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976" w:name="_Ref413315993"/>
      <w:bookmarkStart w:id="977" w:name="_Toc413359633"/>
      <w:bookmarkStart w:id="978" w:name="_Toc3557100"/>
      <w:bookmarkStart w:id="979" w:name="_Toc34747351"/>
      <w:bookmarkStart w:id="980" w:name="_Toc76030544"/>
      <w:bookmarkStart w:id="981" w:name="_Toc86863500"/>
      <w:bookmarkStart w:id="982"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976"/>
      <w:r w:rsidRPr="00F81409">
        <w:t>: Definition of lead</w:t>
      </w:r>
      <w:r>
        <w:t>,</w:t>
      </w:r>
      <w:r w:rsidRPr="00F81409">
        <w:t xml:space="preserve"> pitch and</w:t>
      </w:r>
      <w:r>
        <w:t xml:space="preserve"> starts</w:t>
      </w:r>
      <w:r w:rsidRPr="00F81409">
        <w:t xml:space="preserve"> of a thread.</w:t>
      </w:r>
      <w:bookmarkEnd w:id="977"/>
      <w:bookmarkEnd w:id="978"/>
      <w:bookmarkEnd w:id="979"/>
      <w:bookmarkEnd w:id="980"/>
      <w:bookmarkEnd w:id="981"/>
      <w:bookmarkEnd w:id="982"/>
      <w:r w:rsidRPr="00F81409">
        <w:t xml:space="preserve"> </w:t>
      </w:r>
    </w:p>
    <w:p w14:paraId="67175DE4" w14:textId="77777777" w:rsidR="00FC68DB" w:rsidRPr="00942FED" w:rsidRDefault="00FC68DB" w:rsidP="00B202D2">
      <w:pPr>
        <w:pStyle w:val="berschrift3"/>
      </w:pPr>
      <w:bookmarkStart w:id="983" w:name="_Toc428279395"/>
      <w:bookmarkStart w:id="984" w:name="_Toc428456133"/>
      <w:bookmarkStart w:id="985" w:name="_Toc428537096"/>
      <w:bookmarkStart w:id="986" w:name="_Toc428969415"/>
      <w:bookmarkStart w:id="987" w:name="_Toc429052806"/>
      <w:bookmarkStart w:id="988" w:name="_Toc3556984"/>
      <w:bookmarkStart w:id="989" w:name="_Ref3566661"/>
      <w:bookmarkStart w:id="990" w:name="_Ref4272362"/>
      <w:bookmarkStart w:id="991" w:name="_Toc34747234"/>
      <w:bookmarkStart w:id="992" w:name="_Toc77102050"/>
      <w:bookmarkStart w:id="993" w:name="_Toc86863831"/>
      <w:bookmarkEnd w:id="983"/>
      <w:bookmarkEnd w:id="984"/>
      <w:bookmarkEnd w:id="985"/>
      <w:bookmarkEnd w:id="986"/>
      <w:bookmarkEnd w:id="987"/>
      <w:r w:rsidRPr="00A947CD">
        <w:t>Contacts and Friction</w:t>
      </w:r>
      <w:bookmarkEnd w:id="988"/>
      <w:bookmarkEnd w:id="989"/>
      <w:bookmarkEnd w:id="990"/>
      <w:bookmarkEnd w:id="991"/>
      <w:bookmarkEnd w:id="992"/>
      <w:bookmarkEnd w:id="99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F4AE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F4AE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1F4AE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F4AE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F4AE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F4AE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F4AE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F4AE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F4AE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F4AE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F4AE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F4AE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94" w:name="_Ref3566632"/>
      <w:r>
        <w:rPr>
          <w:rFonts w:cs="Calibri"/>
          <w:lang w:val="en-US" w:eastAsia="en-GB"/>
        </w:rPr>
        <w:t>the thread</w:t>
      </w:r>
      <w:r w:rsidRPr="00147227">
        <w:rPr>
          <w:rFonts w:cs="Calibri"/>
          <w:lang w:val="en-US" w:eastAsia="en-GB"/>
        </w:rPr>
        <w:t>.</w:t>
      </w:r>
      <w:bookmarkEnd w:id="99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95" w:name="_Toc428279398"/>
      <w:bookmarkStart w:id="996" w:name="_Toc428456136"/>
      <w:bookmarkStart w:id="997" w:name="_Toc428537099"/>
      <w:bookmarkStart w:id="998" w:name="_Toc428969418"/>
      <w:bookmarkStart w:id="999" w:name="_Toc429052809"/>
      <w:bookmarkStart w:id="1000" w:name="_Toc428279400"/>
      <w:bookmarkStart w:id="1001" w:name="_Toc428456138"/>
      <w:bookmarkStart w:id="1002" w:name="_Toc428537101"/>
      <w:bookmarkStart w:id="1003" w:name="_Toc428969420"/>
      <w:bookmarkStart w:id="1004" w:name="_Toc429052811"/>
      <w:bookmarkStart w:id="1005" w:name="_Toc428279401"/>
      <w:bookmarkStart w:id="1006" w:name="_Toc428456139"/>
      <w:bookmarkStart w:id="1007" w:name="_Toc428537102"/>
      <w:bookmarkStart w:id="1008" w:name="_Toc428969421"/>
      <w:bookmarkStart w:id="1009" w:name="_Toc429052812"/>
      <w:bookmarkStart w:id="1010" w:name="_Toc428279402"/>
      <w:bookmarkStart w:id="1011" w:name="_Toc428456140"/>
      <w:bookmarkStart w:id="1012" w:name="_Toc428537103"/>
      <w:bookmarkStart w:id="1013" w:name="_Toc428969422"/>
      <w:bookmarkStart w:id="1014" w:name="_Toc429052813"/>
      <w:bookmarkStart w:id="1015" w:name="_Toc428279403"/>
      <w:bookmarkStart w:id="1016" w:name="_Toc428456141"/>
      <w:bookmarkStart w:id="1017" w:name="_Toc428537104"/>
      <w:bookmarkStart w:id="1018" w:name="_Toc428969423"/>
      <w:bookmarkStart w:id="1019" w:name="_Toc429052814"/>
      <w:bookmarkStart w:id="1020" w:name="_Toc428279404"/>
      <w:bookmarkStart w:id="1021" w:name="_Toc428456142"/>
      <w:bookmarkStart w:id="1022" w:name="_Toc428537105"/>
      <w:bookmarkStart w:id="1023" w:name="_Toc428969424"/>
      <w:bookmarkStart w:id="1024" w:name="_Toc429052815"/>
      <w:bookmarkStart w:id="1025" w:name="_Toc428279405"/>
      <w:bookmarkStart w:id="1026" w:name="_Toc428456143"/>
      <w:bookmarkStart w:id="1027" w:name="_Toc428537106"/>
      <w:bookmarkStart w:id="1028" w:name="_Toc428969425"/>
      <w:bookmarkStart w:id="1029" w:name="_Toc429052816"/>
      <w:bookmarkStart w:id="1030" w:name="_Toc428279406"/>
      <w:bookmarkStart w:id="1031" w:name="_Toc428456144"/>
      <w:bookmarkStart w:id="1032" w:name="_Toc428537107"/>
      <w:bookmarkStart w:id="1033" w:name="_Toc428969426"/>
      <w:bookmarkStart w:id="1034" w:name="_Toc429052817"/>
      <w:bookmarkStart w:id="1035" w:name="_Toc428279408"/>
      <w:bookmarkStart w:id="1036" w:name="_Toc428456146"/>
      <w:bookmarkStart w:id="1037" w:name="_Toc428537109"/>
      <w:bookmarkStart w:id="1038" w:name="_Toc428969428"/>
      <w:bookmarkStart w:id="1039" w:name="_Toc429052819"/>
      <w:bookmarkStart w:id="1040" w:name="_Toc428279409"/>
      <w:bookmarkStart w:id="1041" w:name="_Toc428456147"/>
      <w:bookmarkStart w:id="1042" w:name="_Toc428537110"/>
      <w:bookmarkStart w:id="1043" w:name="_Toc428969429"/>
      <w:bookmarkStart w:id="1044" w:name="_Toc429052820"/>
      <w:bookmarkStart w:id="1045" w:name="_Toc428279410"/>
      <w:bookmarkStart w:id="1046" w:name="_Toc428456148"/>
      <w:bookmarkStart w:id="1047" w:name="_Toc428537111"/>
      <w:bookmarkStart w:id="1048" w:name="_Toc428969430"/>
      <w:bookmarkStart w:id="1049" w:name="_Toc429052821"/>
      <w:bookmarkStart w:id="1050" w:name="_Toc428279411"/>
      <w:bookmarkStart w:id="1051" w:name="_Toc428456149"/>
      <w:bookmarkStart w:id="1052" w:name="_Toc428537112"/>
      <w:bookmarkStart w:id="1053" w:name="_Toc428969431"/>
      <w:bookmarkStart w:id="1054" w:name="_Toc429052822"/>
      <w:bookmarkStart w:id="1055" w:name="_Toc428279413"/>
      <w:bookmarkStart w:id="1056" w:name="_Toc428456151"/>
      <w:bookmarkStart w:id="1057" w:name="_Toc428537114"/>
      <w:bookmarkStart w:id="1058" w:name="_Toc428969433"/>
      <w:bookmarkStart w:id="1059" w:name="_Toc429052824"/>
      <w:bookmarkStart w:id="1060" w:name="_Toc428279414"/>
      <w:bookmarkStart w:id="1061" w:name="_Toc428456152"/>
      <w:bookmarkStart w:id="1062" w:name="_Toc428537115"/>
      <w:bookmarkStart w:id="1063" w:name="_Toc428969434"/>
      <w:bookmarkStart w:id="1064" w:name="_Toc429052825"/>
      <w:bookmarkStart w:id="1065" w:name="_Toc428279416"/>
      <w:bookmarkStart w:id="1066" w:name="_Toc428456154"/>
      <w:bookmarkStart w:id="1067" w:name="_Toc428537117"/>
      <w:bookmarkStart w:id="1068" w:name="_Toc428969436"/>
      <w:bookmarkStart w:id="1069" w:name="_Toc429052827"/>
      <w:bookmarkStart w:id="1070" w:name="_Toc428279417"/>
      <w:bookmarkStart w:id="1071" w:name="_Toc428456155"/>
      <w:bookmarkStart w:id="1072" w:name="_Toc428537118"/>
      <w:bookmarkStart w:id="1073" w:name="_Toc428969437"/>
      <w:bookmarkStart w:id="1074" w:name="_Toc429052828"/>
      <w:bookmarkStart w:id="1075" w:name="_Toc428279419"/>
      <w:bookmarkStart w:id="1076" w:name="_Toc428456157"/>
      <w:bookmarkStart w:id="1077" w:name="_Toc428537120"/>
      <w:bookmarkStart w:id="1078" w:name="_Toc428969439"/>
      <w:bookmarkStart w:id="1079" w:name="_Toc429052830"/>
      <w:bookmarkStart w:id="1080" w:name="_Toc428279421"/>
      <w:bookmarkStart w:id="1081" w:name="_Toc428456159"/>
      <w:bookmarkStart w:id="1082" w:name="_Toc428537122"/>
      <w:bookmarkStart w:id="1083" w:name="_Toc428969441"/>
      <w:bookmarkStart w:id="1084" w:name="_Toc429052832"/>
      <w:bookmarkStart w:id="1085" w:name="_Toc428279422"/>
      <w:bookmarkStart w:id="1086" w:name="_Toc428456160"/>
      <w:bookmarkStart w:id="1087" w:name="_Toc428537123"/>
      <w:bookmarkStart w:id="1088" w:name="_Toc428969442"/>
      <w:bookmarkStart w:id="1089" w:name="_Toc429052833"/>
      <w:bookmarkStart w:id="1090" w:name="_Toc428279423"/>
      <w:bookmarkStart w:id="1091" w:name="_Toc428456161"/>
      <w:bookmarkStart w:id="1092" w:name="_Toc428537124"/>
      <w:bookmarkStart w:id="1093" w:name="_Toc428969443"/>
      <w:bookmarkStart w:id="1094" w:name="_Toc429052834"/>
      <w:bookmarkStart w:id="1095" w:name="_Toc428279424"/>
      <w:bookmarkStart w:id="1096" w:name="_Toc428456162"/>
      <w:bookmarkStart w:id="1097" w:name="_Toc428537125"/>
      <w:bookmarkStart w:id="1098" w:name="_Toc428969444"/>
      <w:bookmarkStart w:id="1099" w:name="_Toc429052835"/>
      <w:bookmarkStart w:id="1100" w:name="_Toc428279426"/>
      <w:bookmarkStart w:id="1101" w:name="_Toc428456164"/>
      <w:bookmarkStart w:id="1102" w:name="_Toc428537127"/>
      <w:bookmarkStart w:id="1103" w:name="_Toc428969446"/>
      <w:bookmarkStart w:id="1104" w:name="_Toc429052837"/>
      <w:bookmarkStart w:id="1105" w:name="_Toc428279427"/>
      <w:bookmarkStart w:id="1106" w:name="_Toc428456165"/>
      <w:bookmarkStart w:id="1107" w:name="_Toc428537128"/>
      <w:bookmarkStart w:id="1108" w:name="_Toc428969447"/>
      <w:bookmarkStart w:id="1109" w:name="_Toc429052838"/>
      <w:bookmarkStart w:id="1110" w:name="_Toc428279431"/>
      <w:bookmarkStart w:id="1111" w:name="_Toc428456169"/>
      <w:bookmarkStart w:id="1112" w:name="_Toc428537132"/>
      <w:bookmarkStart w:id="1113" w:name="_Toc428969451"/>
      <w:bookmarkStart w:id="1114" w:name="_Toc429052842"/>
      <w:bookmarkStart w:id="1115" w:name="_Toc428279432"/>
      <w:bookmarkStart w:id="1116" w:name="_Toc428456170"/>
      <w:bookmarkStart w:id="1117" w:name="_Toc428537133"/>
      <w:bookmarkStart w:id="1118" w:name="_Toc428969452"/>
      <w:bookmarkStart w:id="1119" w:name="_Toc429052843"/>
      <w:bookmarkStart w:id="1120" w:name="_Toc428279434"/>
      <w:bookmarkStart w:id="1121" w:name="_Toc428456172"/>
      <w:bookmarkStart w:id="1122" w:name="_Toc428537135"/>
      <w:bookmarkStart w:id="1123" w:name="_Toc428969454"/>
      <w:bookmarkStart w:id="1124" w:name="_Toc429052845"/>
      <w:bookmarkStart w:id="1125" w:name="_Toc428279435"/>
      <w:bookmarkStart w:id="1126" w:name="_Toc428456173"/>
      <w:bookmarkStart w:id="1127" w:name="_Toc428537136"/>
      <w:bookmarkStart w:id="1128" w:name="_Toc428969455"/>
      <w:bookmarkStart w:id="1129" w:name="_Toc429052846"/>
      <w:bookmarkStart w:id="1130" w:name="_Toc428279439"/>
      <w:bookmarkStart w:id="1131" w:name="_Toc428456177"/>
      <w:bookmarkStart w:id="1132" w:name="_Toc428537140"/>
      <w:bookmarkStart w:id="1133" w:name="_Toc428969459"/>
      <w:bookmarkStart w:id="1134" w:name="_Toc429052850"/>
      <w:bookmarkStart w:id="1135" w:name="_Toc428279440"/>
      <w:bookmarkStart w:id="1136" w:name="_Toc428456178"/>
      <w:bookmarkStart w:id="1137" w:name="_Toc428537141"/>
      <w:bookmarkStart w:id="1138" w:name="_Toc428969460"/>
      <w:bookmarkStart w:id="1139" w:name="_Toc429052851"/>
      <w:bookmarkStart w:id="1140" w:name="_Toc428279441"/>
      <w:bookmarkStart w:id="1141" w:name="_Toc428456179"/>
      <w:bookmarkStart w:id="1142" w:name="_Toc428537142"/>
      <w:bookmarkStart w:id="1143" w:name="_Toc428969461"/>
      <w:bookmarkStart w:id="1144" w:name="_Toc429052852"/>
      <w:bookmarkStart w:id="1145" w:name="_Toc428279442"/>
      <w:bookmarkStart w:id="1146" w:name="_Toc428456180"/>
      <w:bookmarkStart w:id="1147" w:name="_Toc428537143"/>
      <w:bookmarkStart w:id="1148" w:name="_Toc428969462"/>
      <w:bookmarkStart w:id="1149" w:name="_Toc429052853"/>
      <w:bookmarkStart w:id="1150" w:name="_Toc428279444"/>
      <w:bookmarkStart w:id="1151" w:name="_Toc428456182"/>
      <w:bookmarkStart w:id="1152" w:name="_Toc428537145"/>
      <w:bookmarkStart w:id="1153" w:name="_Toc428969464"/>
      <w:bookmarkStart w:id="1154" w:name="_Toc429052855"/>
      <w:bookmarkStart w:id="1155" w:name="_Toc428279445"/>
      <w:bookmarkStart w:id="1156" w:name="_Toc428456183"/>
      <w:bookmarkStart w:id="1157" w:name="_Toc428537146"/>
      <w:bookmarkStart w:id="1158" w:name="_Toc428969465"/>
      <w:bookmarkStart w:id="1159" w:name="_Toc429052856"/>
      <w:bookmarkStart w:id="1160" w:name="_Toc428279449"/>
      <w:bookmarkStart w:id="1161" w:name="_Toc428456187"/>
      <w:bookmarkStart w:id="1162" w:name="_Toc428537150"/>
      <w:bookmarkStart w:id="1163" w:name="_Toc428969469"/>
      <w:bookmarkStart w:id="1164" w:name="_Toc429052860"/>
      <w:bookmarkStart w:id="1165" w:name="_Toc428279450"/>
      <w:bookmarkStart w:id="1166" w:name="_Toc428456188"/>
      <w:bookmarkStart w:id="1167" w:name="_Toc428537151"/>
      <w:bookmarkStart w:id="1168" w:name="_Toc428969470"/>
      <w:bookmarkStart w:id="1169" w:name="_Toc429052861"/>
      <w:bookmarkStart w:id="1170" w:name="_Toc428279452"/>
      <w:bookmarkStart w:id="1171" w:name="_Toc428456190"/>
      <w:bookmarkStart w:id="1172" w:name="_Toc428537153"/>
      <w:bookmarkStart w:id="1173" w:name="_Toc428969472"/>
      <w:bookmarkStart w:id="1174" w:name="_Toc429052863"/>
      <w:bookmarkStart w:id="1175" w:name="_Toc428279453"/>
      <w:bookmarkStart w:id="1176" w:name="_Toc428456191"/>
      <w:bookmarkStart w:id="1177" w:name="_Toc428537154"/>
      <w:bookmarkStart w:id="1178" w:name="_Toc428969473"/>
      <w:bookmarkStart w:id="1179" w:name="_Toc429052864"/>
      <w:bookmarkStart w:id="1180" w:name="_Toc428279457"/>
      <w:bookmarkStart w:id="1181" w:name="_Toc428456195"/>
      <w:bookmarkStart w:id="1182" w:name="_Toc428537158"/>
      <w:bookmarkStart w:id="1183" w:name="_Toc428969477"/>
      <w:bookmarkStart w:id="1184" w:name="_Toc429052868"/>
      <w:bookmarkStart w:id="1185" w:name="_Toc428279458"/>
      <w:bookmarkStart w:id="1186" w:name="_Toc428456196"/>
      <w:bookmarkStart w:id="1187" w:name="_Toc428537159"/>
      <w:bookmarkStart w:id="1188" w:name="_Toc428969478"/>
      <w:bookmarkStart w:id="1189" w:name="_Toc429052869"/>
      <w:bookmarkStart w:id="1190" w:name="_Toc428279459"/>
      <w:bookmarkStart w:id="1191" w:name="_Toc428456197"/>
      <w:bookmarkStart w:id="1192" w:name="_Toc428537160"/>
      <w:bookmarkStart w:id="1193" w:name="_Toc428969479"/>
      <w:bookmarkStart w:id="1194" w:name="_Toc429052870"/>
      <w:bookmarkStart w:id="1195" w:name="_Toc428279461"/>
      <w:bookmarkStart w:id="1196" w:name="_Toc428456199"/>
      <w:bookmarkStart w:id="1197" w:name="_Toc428537162"/>
      <w:bookmarkStart w:id="1198" w:name="_Toc428969481"/>
      <w:bookmarkStart w:id="1199" w:name="_Toc429052872"/>
      <w:bookmarkStart w:id="1200" w:name="_Toc428279462"/>
      <w:bookmarkStart w:id="1201" w:name="_Toc428456200"/>
      <w:bookmarkStart w:id="1202" w:name="_Toc428537163"/>
      <w:bookmarkStart w:id="1203" w:name="_Toc428969482"/>
      <w:bookmarkStart w:id="1204" w:name="_Toc429052873"/>
      <w:bookmarkStart w:id="1205" w:name="_Toc428279463"/>
      <w:bookmarkStart w:id="1206" w:name="_Toc428456201"/>
      <w:bookmarkStart w:id="1207" w:name="_Toc428537164"/>
      <w:bookmarkStart w:id="1208" w:name="_Toc428969483"/>
      <w:bookmarkStart w:id="1209" w:name="_Toc429052874"/>
      <w:bookmarkStart w:id="1210" w:name="_Toc428279464"/>
      <w:bookmarkStart w:id="1211" w:name="_Toc428456202"/>
      <w:bookmarkStart w:id="1212" w:name="_Toc428537165"/>
      <w:bookmarkStart w:id="1213" w:name="_Toc428969484"/>
      <w:bookmarkStart w:id="1214" w:name="_Toc429052875"/>
      <w:bookmarkStart w:id="1215" w:name="_Toc428279465"/>
      <w:bookmarkStart w:id="1216" w:name="_Toc428456203"/>
      <w:bookmarkStart w:id="1217" w:name="_Toc428537166"/>
      <w:bookmarkStart w:id="1218" w:name="_Toc428969485"/>
      <w:bookmarkStart w:id="1219" w:name="_Toc429052876"/>
      <w:bookmarkStart w:id="1220" w:name="_Toc428279467"/>
      <w:bookmarkStart w:id="1221" w:name="_Toc428456205"/>
      <w:bookmarkStart w:id="1222" w:name="_Toc428537168"/>
      <w:bookmarkStart w:id="1223" w:name="_Toc428969487"/>
      <w:bookmarkStart w:id="1224" w:name="_Toc429052878"/>
      <w:bookmarkStart w:id="1225" w:name="_Toc428279470"/>
      <w:bookmarkStart w:id="1226" w:name="_Toc428456208"/>
      <w:bookmarkStart w:id="1227" w:name="_Toc428537171"/>
      <w:bookmarkStart w:id="1228" w:name="_Toc428969490"/>
      <w:bookmarkStart w:id="1229" w:name="_Toc429052881"/>
      <w:bookmarkStart w:id="1230" w:name="_Toc428279471"/>
      <w:bookmarkStart w:id="1231" w:name="_Toc428456209"/>
      <w:bookmarkStart w:id="1232" w:name="_Toc428537172"/>
      <w:bookmarkStart w:id="1233" w:name="_Toc428969491"/>
      <w:bookmarkStart w:id="1234" w:name="_Toc429052882"/>
      <w:bookmarkStart w:id="1235" w:name="_Toc428279472"/>
      <w:bookmarkStart w:id="1236" w:name="_Toc428456210"/>
      <w:bookmarkStart w:id="1237" w:name="_Toc428537173"/>
      <w:bookmarkStart w:id="1238" w:name="_Toc428969492"/>
      <w:bookmarkStart w:id="1239" w:name="_Toc429052883"/>
      <w:bookmarkStart w:id="1240" w:name="_Toc428279473"/>
      <w:bookmarkStart w:id="1241" w:name="_Toc428456211"/>
      <w:bookmarkStart w:id="1242" w:name="_Toc428537174"/>
      <w:bookmarkStart w:id="1243" w:name="_Toc428969493"/>
      <w:bookmarkStart w:id="1244" w:name="_Toc429052884"/>
      <w:bookmarkStart w:id="1245" w:name="_Toc428279474"/>
      <w:bookmarkStart w:id="1246" w:name="_Toc428456212"/>
      <w:bookmarkStart w:id="1247" w:name="_Toc428537175"/>
      <w:bookmarkStart w:id="1248" w:name="_Toc428969494"/>
      <w:bookmarkStart w:id="1249" w:name="_Toc429052885"/>
      <w:bookmarkStart w:id="1250" w:name="_Toc428279475"/>
      <w:bookmarkStart w:id="1251" w:name="_Toc428456213"/>
      <w:bookmarkStart w:id="1252" w:name="_Toc428537176"/>
      <w:bookmarkStart w:id="1253" w:name="_Toc428969495"/>
      <w:bookmarkStart w:id="1254" w:name="_Toc429052886"/>
      <w:bookmarkStart w:id="1255" w:name="_Toc428279476"/>
      <w:bookmarkStart w:id="1256" w:name="_Toc428456214"/>
      <w:bookmarkStart w:id="1257" w:name="_Toc428537177"/>
      <w:bookmarkStart w:id="1258" w:name="_Toc428969496"/>
      <w:bookmarkStart w:id="1259" w:name="_Toc429052887"/>
      <w:bookmarkStart w:id="1260" w:name="_Toc428279481"/>
      <w:bookmarkStart w:id="1261" w:name="_Toc428456219"/>
      <w:bookmarkStart w:id="1262" w:name="_Toc428537182"/>
      <w:bookmarkStart w:id="1263" w:name="_Toc428969501"/>
      <w:bookmarkStart w:id="1264" w:name="_Toc429052892"/>
      <w:bookmarkStart w:id="1265" w:name="_Toc428279482"/>
      <w:bookmarkStart w:id="1266" w:name="_Toc428456220"/>
      <w:bookmarkStart w:id="1267" w:name="_Toc428537183"/>
      <w:bookmarkStart w:id="1268" w:name="_Toc428969502"/>
      <w:bookmarkStart w:id="1269" w:name="_Toc429052893"/>
      <w:bookmarkStart w:id="1270" w:name="_Toc428279490"/>
      <w:bookmarkStart w:id="1271" w:name="_Toc428456228"/>
      <w:bookmarkStart w:id="1272" w:name="_Toc428537191"/>
      <w:bookmarkStart w:id="1273" w:name="_Toc428969510"/>
      <w:bookmarkStart w:id="1274" w:name="_Toc429052901"/>
      <w:bookmarkStart w:id="1275" w:name="_Toc428279504"/>
      <w:bookmarkStart w:id="1276" w:name="_Toc428456242"/>
      <w:bookmarkStart w:id="1277" w:name="_Toc428537205"/>
      <w:bookmarkStart w:id="1278" w:name="_Toc428969524"/>
      <w:bookmarkStart w:id="1279" w:name="_Toc429052915"/>
      <w:bookmarkStart w:id="1280" w:name="_Toc428279508"/>
      <w:bookmarkStart w:id="1281" w:name="_Toc428456246"/>
      <w:bookmarkStart w:id="1282" w:name="_Toc428537209"/>
      <w:bookmarkStart w:id="1283" w:name="_Toc428969528"/>
      <w:bookmarkStart w:id="1284" w:name="_Toc429052919"/>
      <w:bookmarkStart w:id="1285" w:name="_Toc428279509"/>
      <w:bookmarkStart w:id="1286" w:name="_Toc428456247"/>
      <w:bookmarkStart w:id="1287" w:name="_Toc428537210"/>
      <w:bookmarkStart w:id="1288" w:name="_Toc428969529"/>
      <w:bookmarkStart w:id="1289" w:name="_Toc429052920"/>
      <w:bookmarkStart w:id="1290" w:name="_Toc428279510"/>
      <w:bookmarkStart w:id="1291" w:name="_Toc428456248"/>
      <w:bookmarkStart w:id="1292" w:name="_Toc428537211"/>
      <w:bookmarkStart w:id="1293" w:name="_Toc428969530"/>
      <w:bookmarkStart w:id="1294" w:name="_Toc429052921"/>
      <w:bookmarkStart w:id="1295" w:name="_Toc428279512"/>
      <w:bookmarkStart w:id="1296" w:name="_Toc428456250"/>
      <w:bookmarkStart w:id="1297" w:name="_Toc428537213"/>
      <w:bookmarkStart w:id="1298" w:name="_Toc428969532"/>
      <w:bookmarkStart w:id="1299" w:name="_Toc429052923"/>
      <w:bookmarkStart w:id="1300" w:name="_Toc428279516"/>
      <w:bookmarkStart w:id="1301" w:name="_Toc428456254"/>
      <w:bookmarkStart w:id="1302" w:name="_Toc428537217"/>
      <w:bookmarkStart w:id="1303" w:name="_Toc428969536"/>
      <w:bookmarkStart w:id="1304" w:name="_Toc429052927"/>
      <w:bookmarkStart w:id="1305" w:name="_Toc428279517"/>
      <w:bookmarkStart w:id="1306" w:name="_Toc428456255"/>
      <w:bookmarkStart w:id="1307" w:name="_Toc428537218"/>
      <w:bookmarkStart w:id="1308" w:name="_Toc428969537"/>
      <w:bookmarkStart w:id="1309" w:name="_Toc429052928"/>
      <w:bookmarkStart w:id="1310" w:name="_Toc428279521"/>
      <w:bookmarkStart w:id="1311" w:name="_Toc428456259"/>
      <w:bookmarkStart w:id="1312" w:name="_Toc428537222"/>
      <w:bookmarkStart w:id="1313" w:name="_Toc428969541"/>
      <w:bookmarkStart w:id="1314" w:name="_Toc429052932"/>
      <w:bookmarkStart w:id="1315" w:name="_Toc428279522"/>
      <w:bookmarkStart w:id="1316" w:name="_Toc428456260"/>
      <w:bookmarkStart w:id="1317" w:name="_Toc428537223"/>
      <w:bookmarkStart w:id="1318" w:name="_Toc428969542"/>
      <w:bookmarkStart w:id="1319" w:name="_Toc429052933"/>
      <w:bookmarkStart w:id="1320" w:name="_Toc428279523"/>
      <w:bookmarkStart w:id="1321" w:name="_Toc428456261"/>
      <w:bookmarkStart w:id="1322" w:name="_Toc428537224"/>
      <w:bookmarkStart w:id="1323" w:name="_Toc428969543"/>
      <w:bookmarkStart w:id="1324" w:name="_Toc429052934"/>
      <w:bookmarkStart w:id="1325" w:name="_Toc428279524"/>
      <w:bookmarkStart w:id="1326" w:name="_Toc428456262"/>
      <w:bookmarkStart w:id="1327" w:name="_Toc428537225"/>
      <w:bookmarkStart w:id="1328" w:name="_Toc428969544"/>
      <w:bookmarkStart w:id="1329" w:name="_Toc429052935"/>
      <w:bookmarkStart w:id="1330" w:name="_Toc428279525"/>
      <w:bookmarkStart w:id="1331" w:name="_Toc428456263"/>
      <w:bookmarkStart w:id="1332" w:name="_Toc428537226"/>
      <w:bookmarkStart w:id="1333" w:name="_Toc428969545"/>
      <w:bookmarkStart w:id="1334" w:name="_Toc429052936"/>
      <w:bookmarkStart w:id="1335" w:name="_Toc428279526"/>
      <w:bookmarkStart w:id="1336" w:name="_Toc428456264"/>
      <w:bookmarkStart w:id="1337" w:name="_Toc428537227"/>
      <w:bookmarkStart w:id="1338" w:name="_Toc428969546"/>
      <w:bookmarkStart w:id="1339" w:name="_Toc429052937"/>
      <w:bookmarkStart w:id="1340" w:name="_Toc413359593"/>
      <w:bookmarkStart w:id="1341" w:name="_Toc3556985"/>
      <w:bookmarkStart w:id="1342" w:name="_Ref27683404"/>
      <w:bookmarkStart w:id="1343" w:name="_Ref34740002"/>
      <w:bookmarkStart w:id="1344" w:name="_Ref34740021"/>
      <w:bookmarkStart w:id="1345" w:name="_Ref34652201"/>
      <w:bookmarkStart w:id="1346" w:name="_Ref34652251"/>
      <w:bookmarkStart w:id="1347" w:name="_Toc34747235"/>
      <w:bookmarkStart w:id="1348" w:name="_Toc77102051"/>
      <w:bookmarkStart w:id="1349" w:name="_Toc86863832"/>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340"/>
      <w:bookmarkEnd w:id="1341"/>
      <w:bookmarkEnd w:id="1342"/>
      <w:bookmarkEnd w:id="1343"/>
      <w:bookmarkEnd w:id="1344"/>
      <w:bookmarkEnd w:id="1345"/>
      <w:bookmarkEnd w:id="1346"/>
      <w:bookmarkEnd w:id="1347"/>
      <w:bookmarkEnd w:id="1348"/>
      <w:bookmarkEnd w:id="134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350" w:name="_Toc3566457"/>
      <w:bookmarkStart w:id="1351" w:name="_Toc34747458"/>
      <w:bookmarkStart w:id="1352"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350"/>
      <w:bookmarkEnd w:id="1351"/>
      <w:bookmarkEnd w:id="1352"/>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353" w:name="_Ref409694950"/>
      <w:bookmarkStart w:id="1354" w:name="_Toc3566458"/>
      <w:bookmarkStart w:id="1355" w:name="_Toc34747459"/>
      <w:bookmarkStart w:id="1356"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353"/>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54"/>
      <w:bookmarkEnd w:id="1355"/>
      <w:bookmarkEnd w:id="1356"/>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F4AE2">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1F4AE2">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F4AE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F4AE2">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F4AE2">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1F4AE2">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F4AE2">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F4AE2">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F4AE2">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F4AE2">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F4AE2">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F4AE2">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1F4AE2">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1357" w:author="Dr. Carsten Franke" w:date="2021-10-29T01:40:00Z">
                  <w:rPr>
                    <w:sz w:val="20"/>
                    <w:szCs w:val="20"/>
                    <w:highlight w:val="yellow"/>
                  </w:rPr>
                </w:rPrChange>
              </w:rPr>
            </w:pPr>
            <w:proofErr w:type="spellStart"/>
            <w:r w:rsidRPr="00DB0AC2">
              <w:rPr>
                <w:sz w:val="20"/>
                <w:szCs w:val="20"/>
                <w:rPrChange w:id="1358"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1359" w:author="Dr. Carsten Franke" w:date="2021-10-29T01:40:00Z">
                  <w:rPr>
                    <w:sz w:val="20"/>
                    <w:szCs w:val="20"/>
                    <w:highlight w:val="yellow"/>
                  </w:rPr>
                </w:rPrChange>
              </w:rPr>
            </w:pPr>
            <w:r w:rsidRPr="00DB0AC2">
              <w:rPr>
                <w:sz w:val="20"/>
                <w:szCs w:val="20"/>
                <w:rPrChange w:id="1360"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1361" w:author="Dr. Carsten Franke" w:date="2021-10-29T01:40:00Z">
                  <w:rPr>
                    <w:sz w:val="20"/>
                    <w:szCs w:val="20"/>
                    <w:highlight w:val="yellow"/>
                  </w:rPr>
                </w:rPrChange>
              </w:rPr>
            </w:pPr>
            <w:r w:rsidRPr="00DB0AC2">
              <w:rPr>
                <w:sz w:val="20"/>
                <w:szCs w:val="20"/>
                <w:rPrChange w:id="1362"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1363" w:author="Dr. Carsten Franke" w:date="2021-10-29T01:40:00Z">
                  <w:rPr>
                    <w:sz w:val="20"/>
                    <w:szCs w:val="20"/>
                    <w:highlight w:val="yellow"/>
                  </w:rPr>
                </w:rPrChange>
              </w:rPr>
            </w:pPr>
            <w:r w:rsidRPr="00DB0AC2">
              <w:rPr>
                <w:sz w:val="20"/>
                <w:szCs w:val="20"/>
                <w:rPrChange w:id="1364"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365" w:name="_Toc3566459"/>
      <w:bookmarkStart w:id="1366" w:name="_Toc34747460"/>
      <w:bookmarkStart w:id="1367"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65"/>
      <w:bookmarkEnd w:id="1366"/>
      <w:bookmarkEnd w:id="1367"/>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368" w:name="_Toc428279528"/>
      <w:bookmarkStart w:id="1369" w:name="_Toc428456266"/>
      <w:bookmarkStart w:id="1370" w:name="_Toc428537229"/>
      <w:bookmarkStart w:id="1371" w:name="_Toc428969548"/>
      <w:bookmarkStart w:id="1372" w:name="_Toc429052939"/>
      <w:bookmarkStart w:id="1373" w:name="_Toc413359594"/>
      <w:bookmarkStart w:id="1374" w:name="_Toc3556986"/>
      <w:bookmarkStart w:id="1375" w:name="_Toc34747236"/>
      <w:bookmarkStart w:id="1376" w:name="_Toc77102052"/>
      <w:bookmarkStart w:id="1377" w:name="_Toc86863833"/>
      <w:bookmarkEnd w:id="1368"/>
      <w:bookmarkEnd w:id="1369"/>
      <w:bookmarkEnd w:id="1370"/>
      <w:bookmarkEnd w:id="1371"/>
      <w:bookmarkEnd w:id="1372"/>
      <w:r>
        <w:t>Washer</w:t>
      </w:r>
      <w:bookmarkEnd w:id="1373"/>
      <w:bookmarkEnd w:id="1374"/>
      <w:bookmarkEnd w:id="1375"/>
      <w:bookmarkEnd w:id="1376"/>
      <w:bookmarkEnd w:id="1377"/>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378" w:name="_Toc3566460"/>
      <w:bookmarkStart w:id="1379" w:name="_Toc34747461"/>
      <w:bookmarkStart w:id="1380"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378"/>
      <w:bookmarkEnd w:id="1379"/>
      <w:bookmarkEnd w:id="1380"/>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F4AE2">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F4AE2">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381" w:name="_Toc428456268"/>
      <w:bookmarkStart w:id="1382" w:name="_Toc428537231"/>
      <w:bookmarkStart w:id="1383" w:name="_Toc428969550"/>
      <w:bookmarkStart w:id="1384" w:name="_Toc429052941"/>
      <w:bookmarkStart w:id="1385" w:name="_Toc413359595"/>
      <w:bookmarkStart w:id="1386" w:name="_Toc3556987"/>
      <w:bookmarkStart w:id="1387" w:name="_Toc34747237"/>
      <w:bookmarkStart w:id="1388" w:name="_Toc77102053"/>
      <w:bookmarkStart w:id="1389" w:name="_Toc86863834"/>
      <w:bookmarkEnd w:id="1381"/>
      <w:bookmarkEnd w:id="1382"/>
      <w:bookmarkEnd w:id="1383"/>
      <w:bookmarkEnd w:id="1384"/>
      <w:r>
        <w:t>Nut</w:t>
      </w:r>
      <w:bookmarkEnd w:id="1385"/>
      <w:bookmarkEnd w:id="1386"/>
      <w:bookmarkEnd w:id="1387"/>
      <w:bookmarkEnd w:id="1388"/>
      <w:bookmarkEnd w:id="1389"/>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390" w:name="_Toc3566461"/>
      <w:bookmarkStart w:id="1391" w:name="_Toc34747462"/>
      <w:bookmarkStart w:id="1392"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90"/>
      <w:bookmarkEnd w:id="1391"/>
      <w:bookmarkEnd w:id="1392"/>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F4AE2">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F4AE2">
      <w:pPr>
        <w:numPr>
          <w:ilvl w:val="0"/>
          <w:numId w:val="24"/>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1F4AE2">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F4AE2">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F4AE2">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393" w:name="_Toc3566462"/>
      <w:bookmarkStart w:id="1394" w:name="_Toc34747463"/>
      <w:bookmarkStart w:id="1395"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93"/>
      <w:bookmarkEnd w:id="1394"/>
      <w:bookmarkEnd w:id="139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96" w:name="_Toc428456270"/>
      <w:bookmarkStart w:id="1397" w:name="_Toc428537233"/>
      <w:bookmarkStart w:id="1398" w:name="_Toc428969552"/>
      <w:bookmarkStart w:id="1399" w:name="_Toc429052943"/>
      <w:bookmarkStart w:id="1400" w:name="_Toc413359596"/>
      <w:bookmarkStart w:id="1401" w:name="_Toc3556988"/>
      <w:bookmarkStart w:id="1402" w:name="_Toc34747238"/>
      <w:bookmarkStart w:id="1403" w:name="_Toc77102054"/>
      <w:bookmarkStart w:id="1404" w:name="_Ref401160443"/>
      <w:bookmarkStart w:id="1405" w:name="_Ref401160449"/>
      <w:bookmarkStart w:id="1406" w:name="_Ref401160453"/>
      <w:bookmarkStart w:id="1407" w:name="_Toc86863835"/>
      <w:bookmarkEnd w:id="1396"/>
      <w:bookmarkEnd w:id="1397"/>
      <w:bookmarkEnd w:id="1398"/>
      <w:bookmarkEnd w:id="1399"/>
      <w:r w:rsidRPr="00226A3F">
        <w:t>Bolt</w:t>
      </w:r>
      <w:bookmarkEnd w:id="1400"/>
      <w:bookmarkEnd w:id="1401"/>
      <w:bookmarkEnd w:id="1402"/>
      <w:bookmarkEnd w:id="1403"/>
      <w:bookmarkEnd w:id="1407"/>
      <w:r w:rsidRPr="00226A3F">
        <w:t xml:space="preserve"> </w:t>
      </w:r>
      <w:bookmarkEnd w:id="1404"/>
      <w:bookmarkEnd w:id="1405"/>
      <w:bookmarkEnd w:id="1406"/>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408" w:name="_Toc3566463"/>
      <w:bookmarkStart w:id="1409" w:name="_Toc34747464"/>
      <w:bookmarkStart w:id="1410"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408"/>
      <w:bookmarkEnd w:id="1409"/>
      <w:bookmarkEnd w:id="1410"/>
    </w:p>
    <w:p w14:paraId="1B9D78C6" w14:textId="4436139F" w:rsidR="00FC68DB" w:rsidRDefault="00FC68DB" w:rsidP="001F4AE2">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1F4AE2">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411" w:name="_Toc3566464"/>
      <w:bookmarkStart w:id="1412" w:name="_Toc34747465"/>
      <w:bookmarkStart w:id="1413"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411"/>
      <w:bookmarkEnd w:id="1412"/>
      <w:bookmarkEnd w:id="141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414" w:name="_Toc428456272"/>
      <w:bookmarkStart w:id="1415" w:name="_Toc428537235"/>
      <w:bookmarkStart w:id="1416" w:name="_Toc428969554"/>
      <w:bookmarkStart w:id="1417" w:name="_Toc429052945"/>
      <w:bookmarkStart w:id="1418" w:name="_Toc3556989"/>
      <w:bookmarkStart w:id="1419" w:name="_Toc34747239"/>
      <w:bookmarkStart w:id="1420" w:name="_Toc77102055"/>
      <w:bookmarkEnd w:id="1414"/>
      <w:bookmarkEnd w:id="1415"/>
      <w:bookmarkEnd w:id="1416"/>
      <w:bookmarkEnd w:id="1417"/>
      <w:r>
        <w:t>Possible Bolt and Screw Assemblies</w:t>
      </w:r>
      <w:bookmarkEnd w:id="1418"/>
      <w:bookmarkEnd w:id="1419"/>
      <w:bookmarkEnd w:id="142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F4AE2">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421" w:name="_Toc3557101"/>
      <w:bookmarkStart w:id="1422" w:name="_Toc34747352"/>
      <w:bookmarkStart w:id="1423" w:name="_Toc76030545"/>
      <w:bookmarkStart w:id="1424" w:name="_Toc86863501"/>
      <w:bookmarkStart w:id="1425"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421"/>
      <w:bookmarkEnd w:id="1422"/>
      <w:bookmarkEnd w:id="1423"/>
      <w:bookmarkEnd w:id="1424"/>
      <w:bookmarkEnd w:id="1425"/>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F4AE2">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F4AE2">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426" w:name="_Ref3568949"/>
      <w:bookmarkStart w:id="1427" w:name="_Toc3557102"/>
      <w:bookmarkStart w:id="1428" w:name="_Ref3568942"/>
      <w:bookmarkStart w:id="1429" w:name="_Toc34747353"/>
      <w:bookmarkStart w:id="1430" w:name="_Toc76030546"/>
      <w:bookmarkStart w:id="1431" w:name="_Toc86863502"/>
      <w:bookmarkStart w:id="1432"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426"/>
      <w:r>
        <w:t>: Bolt with free nut</w:t>
      </w:r>
      <w:bookmarkEnd w:id="1427"/>
      <w:bookmarkEnd w:id="1428"/>
      <w:bookmarkEnd w:id="1429"/>
      <w:bookmarkEnd w:id="1430"/>
      <w:bookmarkEnd w:id="1431"/>
      <w:bookmarkEnd w:id="1432"/>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F4AE2">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433" w:name="_Ref3568964"/>
      <w:bookmarkStart w:id="1434" w:name="_Toc3557103"/>
      <w:bookmarkStart w:id="1435" w:name="_Toc34747354"/>
      <w:bookmarkStart w:id="1436" w:name="_Toc76030547"/>
      <w:bookmarkStart w:id="1437" w:name="_Toc86863503"/>
      <w:bookmarkStart w:id="1438"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433"/>
      <w:r>
        <w:t>: Screw</w:t>
      </w:r>
      <w:bookmarkEnd w:id="1434"/>
      <w:bookmarkEnd w:id="1435"/>
      <w:bookmarkEnd w:id="1436"/>
      <w:bookmarkEnd w:id="1437"/>
      <w:bookmarkEnd w:id="1438"/>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1F4AE2">
      <w:pPr>
        <w:pStyle w:val="Listenabsatz"/>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439" w:name="_Toc3557104"/>
      <w:bookmarkStart w:id="1440" w:name="_Toc34747355"/>
      <w:bookmarkStart w:id="1441" w:name="_Toc76030548"/>
      <w:bookmarkStart w:id="1442" w:name="_Toc86863504"/>
      <w:bookmarkStart w:id="1443"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439"/>
      <w:bookmarkEnd w:id="1440"/>
      <w:bookmarkEnd w:id="1441"/>
      <w:bookmarkEnd w:id="1442"/>
      <w:bookmarkEnd w:id="1443"/>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F4AE2">
      <w:pPr>
        <w:pStyle w:val="Listenabsatz"/>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444" w:name="_Toc3557105"/>
      <w:bookmarkStart w:id="1445" w:name="_Toc34747356"/>
      <w:bookmarkStart w:id="1446" w:name="_Toc76030549"/>
      <w:bookmarkStart w:id="1447" w:name="_Toc86863505"/>
      <w:bookmarkStart w:id="1448"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444"/>
      <w:bookmarkEnd w:id="1445"/>
      <w:bookmarkEnd w:id="1446"/>
      <w:bookmarkEnd w:id="1447"/>
      <w:bookmarkEnd w:id="1448"/>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449" w:name="_Toc428456274"/>
      <w:bookmarkStart w:id="1450" w:name="_Toc428537237"/>
      <w:bookmarkStart w:id="1451" w:name="_Toc428969556"/>
      <w:bookmarkStart w:id="1452" w:name="_Toc429052947"/>
      <w:bookmarkStart w:id="1453" w:name="_Toc428456275"/>
      <w:bookmarkStart w:id="1454" w:name="_Toc428537238"/>
      <w:bookmarkStart w:id="1455" w:name="_Toc428969557"/>
      <w:bookmarkStart w:id="1456" w:name="_Toc429052948"/>
      <w:bookmarkStart w:id="1457" w:name="_Toc413359597"/>
      <w:bookmarkStart w:id="1458" w:name="_Toc3556990"/>
      <w:bookmarkStart w:id="1459" w:name="_Toc34747240"/>
      <w:bookmarkStart w:id="1460" w:name="_Toc77102056"/>
      <w:bookmarkStart w:id="1461" w:name="_Toc86863836"/>
      <w:bookmarkEnd w:id="1449"/>
      <w:bookmarkEnd w:id="1450"/>
      <w:bookmarkEnd w:id="1451"/>
      <w:bookmarkEnd w:id="1452"/>
      <w:bookmarkEnd w:id="1453"/>
      <w:bookmarkEnd w:id="1454"/>
      <w:bookmarkEnd w:id="1455"/>
      <w:bookmarkEnd w:id="1456"/>
      <w:r w:rsidRPr="00226A3F">
        <w:t>Screw</w:t>
      </w:r>
      <w:bookmarkEnd w:id="1457"/>
      <w:bookmarkEnd w:id="1458"/>
      <w:bookmarkEnd w:id="1459"/>
      <w:bookmarkEnd w:id="1460"/>
      <w:bookmarkEnd w:id="1461"/>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462" w:name="_Toc3566465"/>
      <w:bookmarkStart w:id="1463" w:name="_Toc34747466"/>
      <w:bookmarkStart w:id="1464"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462"/>
      <w:bookmarkEnd w:id="1463"/>
      <w:bookmarkEnd w:id="1464"/>
    </w:p>
    <w:p w14:paraId="5504B68F" w14:textId="16713821" w:rsidR="00FC68DB" w:rsidRPr="00A747C6" w:rsidRDefault="00FC68DB" w:rsidP="001F4AE2">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465" w:name="_Toc3566466"/>
      <w:bookmarkStart w:id="1466" w:name="_Toc34747467"/>
      <w:bookmarkStart w:id="1467"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465"/>
      <w:bookmarkEnd w:id="1466"/>
      <w:bookmarkEnd w:id="1467"/>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468" w:name="_Toc3556991"/>
      <w:bookmarkStart w:id="1469" w:name="_Toc34747241"/>
      <w:bookmarkStart w:id="1470" w:name="_Toc77102057"/>
      <w:r>
        <w:t>7.5.7.1 Flow Drilled Screws (FDS)</w:t>
      </w:r>
      <w:bookmarkEnd w:id="1468"/>
      <w:bookmarkEnd w:id="1469"/>
      <w:bookmarkEnd w:id="1470"/>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1F4AE2"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471" w:name="_Toc3557106"/>
      <w:bookmarkStart w:id="1472" w:name="_Toc34747357"/>
      <w:bookmarkStart w:id="1473" w:name="_Toc76030550"/>
      <w:bookmarkStart w:id="1474" w:name="_Toc86863506"/>
      <w:bookmarkStart w:id="1475"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471"/>
      <w:bookmarkEnd w:id="1472"/>
      <w:bookmarkEnd w:id="1473"/>
      <w:bookmarkEnd w:id="1474"/>
      <w:bookmarkEnd w:id="1475"/>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476" w:name="_Toc3557107"/>
      <w:bookmarkStart w:id="1477" w:name="_Toc34747358"/>
      <w:bookmarkStart w:id="1478" w:name="_Toc76030551"/>
      <w:bookmarkStart w:id="1479" w:name="_Toc86863507"/>
      <w:bookmarkStart w:id="1480"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476"/>
      <w:bookmarkEnd w:id="1477"/>
      <w:bookmarkEnd w:id="1478"/>
      <w:bookmarkEnd w:id="1479"/>
      <w:bookmarkEnd w:id="1480"/>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F4AE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F4AE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F4AE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F4AE2">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481" w:name="_Toc3566467"/>
      <w:bookmarkStart w:id="1482" w:name="_Toc34747468"/>
      <w:bookmarkStart w:id="1483"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481"/>
      <w:bookmarkEnd w:id="1482"/>
      <w:bookmarkEnd w:id="1483"/>
    </w:p>
    <w:p w14:paraId="3D874F45" w14:textId="77777777" w:rsidR="00FC68DB" w:rsidRPr="0059565B" w:rsidRDefault="00FC68DB" w:rsidP="001F4AE2">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484" w:name="_Toc3557108"/>
      <w:bookmarkStart w:id="1485" w:name="_Toc34747359"/>
      <w:bookmarkStart w:id="1486" w:name="_Toc76030552"/>
      <w:bookmarkStart w:id="1487" w:name="_Toc86863508"/>
      <w:bookmarkStart w:id="1488"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484"/>
      <w:bookmarkEnd w:id="1485"/>
      <w:bookmarkEnd w:id="1486"/>
      <w:bookmarkEnd w:id="1487"/>
      <w:bookmarkEnd w:id="1488"/>
    </w:p>
    <w:p w14:paraId="49C4E57A" w14:textId="37FE7E81" w:rsidR="00FC68DB" w:rsidRDefault="00FC68DB" w:rsidP="001F4AE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F4AE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489" w:name="_Toc3557109"/>
      <w:bookmarkStart w:id="1490" w:name="_Toc34747360"/>
      <w:bookmarkStart w:id="1491" w:name="_Toc76030553"/>
      <w:bookmarkStart w:id="1492" w:name="_Toc86863509"/>
      <w:bookmarkStart w:id="1493"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489"/>
      <w:bookmarkEnd w:id="1490"/>
      <w:bookmarkEnd w:id="1491"/>
      <w:bookmarkEnd w:id="1492"/>
      <w:bookmarkEnd w:id="1493"/>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494" w:name="_Toc413359598"/>
      <w:bookmarkStart w:id="1495" w:name="_Toc3556992"/>
      <w:bookmarkStart w:id="1496" w:name="_Toc34747242"/>
      <w:bookmarkStart w:id="1497" w:name="_Toc77102058"/>
      <w:bookmarkStart w:id="1498" w:name="_Toc86863837"/>
      <w:r w:rsidRPr="000F30B3">
        <w:t>Gum Drops</w:t>
      </w:r>
      <w:bookmarkEnd w:id="1494"/>
      <w:bookmarkEnd w:id="1495"/>
      <w:bookmarkEnd w:id="1496"/>
      <w:bookmarkEnd w:id="1497"/>
      <w:bookmarkEnd w:id="1498"/>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499" w:name="_Toc3566468"/>
      <w:bookmarkStart w:id="1500" w:name="_Toc34747469"/>
      <w:bookmarkStart w:id="1501"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99"/>
      <w:bookmarkEnd w:id="1500"/>
      <w:bookmarkEnd w:id="1501"/>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502" w:name="_Toc3566469"/>
      <w:bookmarkStart w:id="1503" w:name="_Toc34747470"/>
      <w:bookmarkStart w:id="1504" w:name="_Toc77095920"/>
      <w:r>
        <w:lastRenderedPageBreak/>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502"/>
      <w:bookmarkEnd w:id="1503"/>
      <w:bookmarkEnd w:id="1504"/>
    </w:p>
    <w:p w14:paraId="3D5C7D8E" w14:textId="77777777" w:rsidR="00FC68DB" w:rsidRPr="005D241A" w:rsidRDefault="00FC68DB" w:rsidP="001F4AE2">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F4AE2">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F4AE2">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505" w:author="Dr. Carsten Franke" w:date="2021-10-29T01:40:00Z">
            <w:rPr>
              <w:rFonts w:cs="Calibri"/>
              <w:highlight w:val="yellow"/>
              <w:lang w:eastAsia="en-GB"/>
            </w:rPr>
          </w:rPrChange>
        </w:rPr>
      </w:pPr>
      <w:r w:rsidRPr="00DB0AC2">
        <w:rPr>
          <w:rFonts w:cs="Calibri"/>
          <w:lang w:eastAsia="en-GB"/>
          <w:rPrChange w:id="1506" w:author="Dr. Carsten Franke" w:date="2021-10-29T01:40:00Z">
            <w:rPr>
              <w:rFonts w:cs="Calibri"/>
              <w:highlight w:val="yellow"/>
              <w:lang w:eastAsia="en-GB"/>
            </w:rPr>
          </w:rPrChange>
        </w:rPr>
        <w:t xml:space="preserve">The element </w:t>
      </w:r>
      <w:r w:rsidRPr="00DB0AC2">
        <w:rPr>
          <w:rStyle w:val="elementdeftypeChar"/>
          <w:rFonts w:eastAsia="Calibri"/>
          <w:rPrChange w:id="1507"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508"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509"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510" w:author="Dr. Carsten Franke" w:date="2021-10-29T01:40:00Z">
                  <w:rPr>
                    <w:b/>
                    <w:i/>
                    <w:highlight w:val="yellow"/>
                  </w:rPr>
                </w:rPrChange>
              </w:rPr>
            </w:pPr>
            <w:r w:rsidRPr="00DB0AC2">
              <w:rPr>
                <w:b/>
                <w:i/>
                <w:rPrChange w:id="1511"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512" w:author="Dr. Carsten Franke" w:date="2021-10-29T01:40:00Z">
                  <w:rPr>
                    <w:b/>
                    <w:i/>
                    <w:highlight w:val="yellow"/>
                  </w:rPr>
                </w:rPrChange>
              </w:rPr>
            </w:pPr>
            <w:r w:rsidRPr="00DB0AC2">
              <w:rPr>
                <w:b/>
                <w:i/>
                <w:rPrChange w:id="1513"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514" w:author="Dr. Carsten Franke" w:date="2021-10-29T01:40:00Z">
                  <w:rPr>
                    <w:b/>
                    <w:i/>
                    <w:highlight w:val="yellow"/>
                  </w:rPr>
                </w:rPrChange>
              </w:rPr>
            </w:pPr>
            <w:r w:rsidRPr="00DB0AC2">
              <w:rPr>
                <w:b/>
                <w:i/>
                <w:rPrChange w:id="1515"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516" w:author="Dr. Carsten Franke" w:date="2021-10-29T01:40:00Z">
                  <w:rPr>
                    <w:b/>
                    <w:i/>
                    <w:highlight w:val="yellow"/>
                  </w:rPr>
                </w:rPrChange>
              </w:rPr>
            </w:pPr>
            <w:r w:rsidRPr="00DB0AC2">
              <w:rPr>
                <w:b/>
                <w:i/>
                <w:rPrChange w:id="1517"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518" w:author="Dr. Carsten Franke" w:date="2021-10-29T01:40:00Z">
                  <w:rPr>
                    <w:sz w:val="20"/>
                    <w:szCs w:val="20"/>
                    <w:highlight w:val="yellow"/>
                  </w:rPr>
                </w:rPrChange>
              </w:rPr>
            </w:pPr>
            <w:proofErr w:type="spellStart"/>
            <w:r w:rsidRPr="00DB0AC2">
              <w:rPr>
                <w:sz w:val="20"/>
                <w:szCs w:val="20"/>
                <w:rPrChange w:id="1519"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520" w:author="Dr. Carsten Franke" w:date="2021-10-29T01:40:00Z">
                  <w:rPr>
                    <w:sz w:val="20"/>
                    <w:szCs w:val="20"/>
                    <w:highlight w:val="yellow"/>
                  </w:rPr>
                </w:rPrChange>
              </w:rPr>
            </w:pPr>
            <w:r w:rsidRPr="00DB0AC2">
              <w:rPr>
                <w:sz w:val="20"/>
                <w:szCs w:val="20"/>
                <w:rPrChange w:id="1521"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522" w:author="Dr. Carsten Franke" w:date="2021-10-29T01:40:00Z">
                  <w:rPr>
                    <w:sz w:val="20"/>
                    <w:szCs w:val="20"/>
                    <w:highlight w:val="yellow"/>
                  </w:rPr>
                </w:rPrChange>
              </w:rPr>
            </w:pPr>
            <w:r w:rsidRPr="00DB0AC2">
              <w:rPr>
                <w:sz w:val="20"/>
                <w:szCs w:val="20"/>
                <w:rPrChange w:id="1523"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524" w:author="Dr. Carsten Franke" w:date="2021-10-29T01:40:00Z">
                  <w:rPr>
                    <w:sz w:val="20"/>
                    <w:szCs w:val="20"/>
                    <w:highlight w:val="yellow"/>
                  </w:rPr>
                </w:rPrChange>
              </w:rPr>
            </w:pPr>
            <w:r w:rsidRPr="00DB0AC2">
              <w:rPr>
                <w:sz w:val="20"/>
                <w:szCs w:val="20"/>
                <w:rPrChange w:id="1525"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526" w:author="Dr. Carsten Franke" w:date="2021-10-29T01:40:00Z">
                  <w:rPr>
                    <w:sz w:val="20"/>
                    <w:szCs w:val="20"/>
                    <w:highlight w:val="yellow"/>
                  </w:rPr>
                </w:rPrChange>
              </w:rPr>
            </w:pPr>
            <w:proofErr w:type="spellStart"/>
            <w:r w:rsidRPr="00DB0AC2">
              <w:rPr>
                <w:sz w:val="20"/>
                <w:szCs w:val="20"/>
                <w:rPrChange w:id="1527"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528" w:author="Dr. Carsten Franke" w:date="2021-10-29T01:40:00Z">
                  <w:rPr>
                    <w:sz w:val="20"/>
                    <w:szCs w:val="20"/>
                    <w:highlight w:val="yellow"/>
                  </w:rPr>
                </w:rPrChange>
              </w:rPr>
            </w:pPr>
            <w:r w:rsidRPr="00DB0AC2">
              <w:rPr>
                <w:sz w:val="20"/>
                <w:szCs w:val="20"/>
                <w:rPrChange w:id="1529"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530" w:author="Dr. Carsten Franke" w:date="2021-10-29T01:40:00Z">
                  <w:rPr>
                    <w:sz w:val="20"/>
                    <w:szCs w:val="20"/>
                    <w:highlight w:val="yellow"/>
                  </w:rPr>
                </w:rPrChange>
              </w:rPr>
            </w:pPr>
            <w:r w:rsidRPr="00DB0AC2">
              <w:rPr>
                <w:sz w:val="20"/>
                <w:szCs w:val="20"/>
                <w:rPrChange w:id="1531"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532" w:author="Dr. Carsten Franke" w:date="2021-10-29T01:40:00Z">
                  <w:rPr>
                    <w:sz w:val="20"/>
                    <w:szCs w:val="20"/>
                    <w:highlight w:val="yellow"/>
                  </w:rPr>
                </w:rPrChange>
              </w:rPr>
            </w:pPr>
            <w:r w:rsidRPr="00DB0AC2">
              <w:rPr>
                <w:sz w:val="20"/>
                <w:szCs w:val="20"/>
                <w:rPrChange w:id="1533"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534" w:author="Dr. Carsten Franke" w:date="2021-10-29T01:40:00Z">
            <w:rPr>
              <w:highlight w:val="yellow"/>
            </w:rPr>
          </w:rPrChange>
        </w:rPr>
        <w:tab/>
      </w:r>
      <w:bookmarkStart w:id="1535" w:name="_Toc77095921"/>
      <w:r w:rsidRPr="00DB0AC2">
        <w:rPr>
          <w:rPrChange w:id="1536" w:author="Dr. Carsten Franke" w:date="2021-10-29T01:40:00Z">
            <w:rPr>
              <w:highlight w:val="yellow"/>
            </w:rPr>
          </w:rPrChange>
        </w:rPr>
        <w:t xml:space="preserve">Table </w:t>
      </w:r>
      <w:r w:rsidRPr="00DB0AC2">
        <w:rPr>
          <w:rPrChange w:id="1537" w:author="Dr. Carsten Franke" w:date="2021-10-29T01:40:00Z">
            <w:rPr>
              <w:highlight w:val="yellow"/>
            </w:rPr>
          </w:rPrChange>
        </w:rPr>
        <w:fldChar w:fldCharType="begin"/>
      </w:r>
      <w:r w:rsidRPr="00DB0AC2">
        <w:rPr>
          <w:rPrChange w:id="1538" w:author="Dr. Carsten Franke" w:date="2021-10-29T01:40:00Z">
            <w:rPr>
              <w:highlight w:val="yellow"/>
            </w:rPr>
          </w:rPrChange>
        </w:rPr>
        <w:instrText xml:space="preserve"> SEQ Table \* ARABIC </w:instrText>
      </w:r>
      <w:r w:rsidRPr="00DB0AC2">
        <w:rPr>
          <w:rPrChange w:id="1539" w:author="Dr. Carsten Franke" w:date="2021-10-29T01:40:00Z">
            <w:rPr>
              <w:highlight w:val="yellow"/>
            </w:rPr>
          </w:rPrChange>
        </w:rPr>
        <w:fldChar w:fldCharType="separate"/>
      </w:r>
      <w:r w:rsidR="008116BB">
        <w:rPr>
          <w:noProof/>
        </w:rPr>
        <w:t>63</w:t>
      </w:r>
      <w:r w:rsidRPr="00DB0AC2">
        <w:rPr>
          <w:rPrChange w:id="1540" w:author="Dr. Carsten Franke" w:date="2021-10-29T01:40:00Z">
            <w:rPr>
              <w:highlight w:val="yellow"/>
            </w:rPr>
          </w:rPrChange>
        </w:rPr>
        <w:fldChar w:fldCharType="end"/>
      </w:r>
      <w:r w:rsidRPr="00DB0AC2">
        <w:rPr>
          <w:rPrChange w:id="1541" w:author="Dr. Carsten Franke" w:date="2021-10-29T01:40:00Z">
            <w:rPr>
              <w:highlight w:val="yellow"/>
            </w:rPr>
          </w:rPrChange>
        </w:rPr>
        <w:t xml:space="preserve">: Nested elements of element </w:t>
      </w:r>
      <w:r w:rsidRPr="00DB0AC2">
        <w:rPr>
          <w:rStyle w:val="elementdeftypeChar"/>
          <w:rFonts w:eastAsia="Calibri"/>
          <w:b w:val="0"/>
          <w:rPrChange w:id="1542" w:author="Dr. Carsten Franke" w:date="2021-10-29T01:40:00Z">
            <w:rPr>
              <w:rStyle w:val="elementdeftypeChar"/>
              <w:rFonts w:eastAsia="Calibri"/>
              <w:b w:val="0"/>
              <w:highlight w:val="yellow"/>
            </w:rPr>
          </w:rPrChange>
        </w:rPr>
        <w:t>&lt;gumdrop/&gt;</w:t>
      </w:r>
      <w:bookmarkEnd w:id="1535"/>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543" w:name="_Toc428456279"/>
      <w:bookmarkStart w:id="1544" w:name="_Toc3556993"/>
      <w:bookmarkStart w:id="1545" w:name="_Toc34747243"/>
      <w:bookmarkStart w:id="1546" w:name="_Toc77102059"/>
      <w:bookmarkStart w:id="1547" w:name="_Toc86863838"/>
      <w:bookmarkEnd w:id="1543"/>
      <w:r>
        <w:t>Clinches</w:t>
      </w:r>
      <w:bookmarkEnd w:id="1544"/>
      <w:bookmarkEnd w:id="1545"/>
      <w:bookmarkEnd w:id="1546"/>
      <w:bookmarkEnd w:id="154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548" w:name="_Toc3557110"/>
      <w:bookmarkStart w:id="1549" w:name="_Toc34747361"/>
      <w:bookmarkStart w:id="1550" w:name="_Toc76030554"/>
      <w:bookmarkStart w:id="1551" w:name="_Toc86863510"/>
      <w:bookmarkStart w:id="1552"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548"/>
      <w:bookmarkEnd w:id="1549"/>
      <w:bookmarkEnd w:id="1550"/>
      <w:bookmarkEnd w:id="1551"/>
      <w:bookmarkEnd w:id="1552"/>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553" w:name="_Ref428794448"/>
      <w:bookmarkStart w:id="1554" w:name="_Ref428794398"/>
      <w:bookmarkStart w:id="1555" w:name="_Toc3557111"/>
      <w:bookmarkStart w:id="1556" w:name="_Toc34747362"/>
      <w:bookmarkStart w:id="1557" w:name="_Toc76030555"/>
      <w:bookmarkStart w:id="1558" w:name="_Toc86863511"/>
      <w:bookmarkStart w:id="1559"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553"/>
      <w:r>
        <w:t xml:space="preserve">: </w:t>
      </w:r>
      <w:r w:rsidRPr="00D67DC2">
        <w:t>Clinch Joint Dimensions</w:t>
      </w:r>
      <w:bookmarkEnd w:id="1554"/>
      <w:bookmarkEnd w:id="1555"/>
      <w:bookmarkEnd w:id="1556"/>
      <w:bookmarkEnd w:id="1557"/>
      <w:bookmarkEnd w:id="1558"/>
      <w:bookmarkEnd w:id="1559"/>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560" w:name="_Ref428798660"/>
      <w:bookmarkStart w:id="1561" w:name="_Toc3557112"/>
      <w:bookmarkStart w:id="1562" w:name="_Toc34747363"/>
      <w:bookmarkStart w:id="1563" w:name="_Toc76030556"/>
      <w:bookmarkStart w:id="1564" w:name="_Toc86863512"/>
      <w:bookmarkStart w:id="1565"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560"/>
      <w:r>
        <w:t>: TOX (left) and BTM’s Tog-L-</w:t>
      </w:r>
      <w:proofErr w:type="spellStart"/>
      <w:r>
        <w:t>Loc</w:t>
      </w:r>
      <w:proofErr w:type="spellEnd"/>
      <w:r>
        <w:t xml:space="preserve"> system</w:t>
      </w:r>
      <w:r>
        <w:rPr>
          <w:rStyle w:val="Funotenzeichen"/>
        </w:rPr>
        <w:footnoteReference w:id="17"/>
      </w:r>
      <w:bookmarkEnd w:id="1561"/>
      <w:bookmarkEnd w:id="1562"/>
      <w:bookmarkEnd w:id="1563"/>
      <w:bookmarkEnd w:id="1564"/>
      <w:bookmarkEnd w:id="1565"/>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566" w:name="_Toc3566470"/>
      <w:bookmarkStart w:id="1567" w:name="_Toc34747471"/>
      <w:bookmarkStart w:id="1568"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566"/>
      <w:bookmarkEnd w:id="1567"/>
      <w:bookmarkEnd w:id="1568"/>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569" w:name="_Toc3566471"/>
      <w:bookmarkStart w:id="1570" w:name="_Toc34747472"/>
      <w:bookmarkStart w:id="1571"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569"/>
      <w:bookmarkEnd w:id="1570"/>
      <w:bookmarkEnd w:id="1571"/>
    </w:p>
    <w:p w14:paraId="1CE5F3A8" w14:textId="41AD231E" w:rsidR="00FC68DB" w:rsidRDefault="00FC68DB" w:rsidP="001F4AE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572"/>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572"/>
      <w:r>
        <w:rPr>
          <w:rStyle w:val="Kommentarzeichen"/>
          <w:rFonts w:eastAsia="Times New Roman"/>
          <w:lang w:val="en-US" w:eastAsia="x-none"/>
        </w:rPr>
        <w:commentReference w:id="1572"/>
      </w:r>
      <w:r>
        <w:rPr>
          <w:rStyle w:val="Hyperlink"/>
          <w:rFonts w:cs="Calibri"/>
          <w:lang w:val="en-US" w:eastAsia="en-GB"/>
        </w:rPr>
        <w:t xml:space="preserve"> </w:t>
      </w:r>
    </w:p>
    <w:p w14:paraId="6898FDF9" w14:textId="77777777" w:rsidR="00FC68DB" w:rsidRDefault="00FC68DB" w:rsidP="001F4AE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1F4AE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F4AE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F4AE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F4AE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F4AE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1F4AE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F4AE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573" w:author="Dr. Carsten Franke" w:date="2021-10-29T01:40:00Z">
                  <w:rPr>
                    <w:sz w:val="20"/>
                    <w:szCs w:val="20"/>
                    <w:highlight w:val="yellow"/>
                  </w:rPr>
                </w:rPrChange>
              </w:rPr>
            </w:pPr>
            <w:proofErr w:type="spellStart"/>
            <w:r w:rsidRPr="003455CD">
              <w:rPr>
                <w:sz w:val="20"/>
                <w:szCs w:val="20"/>
                <w:rPrChange w:id="1574"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575" w:author="Dr. Carsten Franke" w:date="2021-10-29T01:40:00Z">
                  <w:rPr>
                    <w:sz w:val="20"/>
                    <w:szCs w:val="20"/>
                    <w:highlight w:val="yellow"/>
                  </w:rPr>
                </w:rPrChange>
              </w:rPr>
            </w:pPr>
            <w:r w:rsidRPr="003455CD">
              <w:rPr>
                <w:sz w:val="20"/>
                <w:szCs w:val="20"/>
                <w:rPrChange w:id="1576"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577" w:author="Dr. Carsten Franke" w:date="2021-10-29T01:40:00Z">
                  <w:rPr>
                    <w:sz w:val="20"/>
                    <w:szCs w:val="20"/>
                    <w:highlight w:val="yellow"/>
                  </w:rPr>
                </w:rPrChange>
              </w:rPr>
            </w:pPr>
            <w:r w:rsidRPr="003455CD">
              <w:rPr>
                <w:sz w:val="20"/>
                <w:szCs w:val="20"/>
                <w:rPrChange w:id="1578"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579" w:author="Dr. Carsten Franke" w:date="2021-10-29T01:40:00Z">
                  <w:rPr>
                    <w:sz w:val="20"/>
                    <w:szCs w:val="20"/>
                    <w:highlight w:val="yellow"/>
                  </w:rPr>
                </w:rPrChange>
              </w:rPr>
            </w:pPr>
            <w:r w:rsidRPr="003455CD">
              <w:rPr>
                <w:sz w:val="20"/>
                <w:szCs w:val="20"/>
                <w:rPrChange w:id="1580"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81" w:name="_Toc3566472"/>
      <w:bookmarkStart w:id="1582" w:name="_Toc34747473"/>
      <w:bookmarkStart w:id="1583"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581"/>
      <w:bookmarkEnd w:id="1582"/>
      <w:bookmarkEnd w:id="1583"/>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584" w:name="_Toc3556994"/>
      <w:bookmarkStart w:id="1585" w:name="_Toc34747244"/>
      <w:bookmarkStart w:id="1586" w:name="_Toc77102060"/>
      <w:bookmarkStart w:id="1587" w:name="_Toc86863839"/>
      <w:r w:rsidRPr="00BF4695">
        <w:t>Heat Stakes / Thermal Stakes</w:t>
      </w:r>
      <w:bookmarkEnd w:id="1584"/>
      <w:bookmarkEnd w:id="1585"/>
      <w:bookmarkEnd w:id="1586"/>
      <w:bookmarkEnd w:id="158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588"/>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588"/>
      <w:r>
        <w:rPr>
          <w:rStyle w:val="Kommentarzeichen"/>
          <w:lang w:eastAsia="x-none"/>
        </w:rPr>
        <w:commentReference w:id="1588"/>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1F4AE2"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589" w:name="_Toc3557113"/>
      <w:bookmarkStart w:id="1590" w:name="_Toc34747364"/>
      <w:bookmarkStart w:id="1591" w:name="_Toc76030557"/>
      <w:bookmarkStart w:id="1592" w:name="_Toc86863513"/>
      <w:bookmarkStart w:id="1593" w:name="_Toc86863602"/>
      <w:r>
        <w:lastRenderedPageBreak/>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589"/>
      <w:bookmarkEnd w:id="1590"/>
      <w:bookmarkEnd w:id="1591"/>
      <w:bookmarkEnd w:id="1592"/>
      <w:bookmarkEnd w:id="1593"/>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594" w:name="_Toc3566473"/>
      <w:bookmarkStart w:id="1595" w:name="_Toc34747474"/>
      <w:bookmarkStart w:id="1596"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594"/>
      <w:bookmarkEnd w:id="1595"/>
      <w:bookmarkEnd w:id="1596"/>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597" w:name="_Toc3566474"/>
      <w:bookmarkStart w:id="1598" w:name="_Toc34747475"/>
      <w:bookmarkStart w:id="1599"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597"/>
      <w:bookmarkEnd w:id="1598"/>
      <w:bookmarkEnd w:id="1599"/>
    </w:p>
    <w:p w14:paraId="73EF5C96" w14:textId="77777777" w:rsidR="00FC68DB" w:rsidRPr="00D4274D" w:rsidRDefault="00FC68DB" w:rsidP="001F4AE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F4AE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F4AE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F4AE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F4AE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F4AE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F4AE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600" w:author="Dr. Carsten Franke" w:date="2021-10-29T01:41:00Z">
                  <w:rPr>
                    <w:sz w:val="20"/>
                    <w:szCs w:val="20"/>
                    <w:highlight w:val="yellow"/>
                  </w:rPr>
                </w:rPrChange>
              </w:rPr>
            </w:pPr>
            <w:proofErr w:type="spellStart"/>
            <w:r w:rsidRPr="003455CD">
              <w:rPr>
                <w:sz w:val="20"/>
                <w:szCs w:val="20"/>
                <w:rPrChange w:id="1601"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602" w:author="Dr. Carsten Franke" w:date="2021-10-29T01:41:00Z">
                  <w:rPr>
                    <w:sz w:val="20"/>
                    <w:szCs w:val="20"/>
                    <w:highlight w:val="yellow"/>
                  </w:rPr>
                </w:rPrChange>
              </w:rPr>
            </w:pPr>
            <w:r w:rsidRPr="003455CD">
              <w:rPr>
                <w:sz w:val="20"/>
                <w:szCs w:val="20"/>
                <w:rPrChange w:id="1603"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604" w:author="Dr. Carsten Franke" w:date="2021-10-29T01:41:00Z">
                  <w:rPr>
                    <w:sz w:val="20"/>
                    <w:szCs w:val="20"/>
                    <w:highlight w:val="yellow"/>
                  </w:rPr>
                </w:rPrChange>
              </w:rPr>
            </w:pPr>
            <w:r w:rsidRPr="003455CD">
              <w:rPr>
                <w:sz w:val="20"/>
                <w:szCs w:val="20"/>
                <w:rPrChange w:id="1605"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606" w:author="Dr. Carsten Franke" w:date="2021-10-29T01:41:00Z">
                  <w:rPr>
                    <w:sz w:val="20"/>
                    <w:szCs w:val="20"/>
                    <w:highlight w:val="yellow"/>
                  </w:rPr>
                </w:rPrChange>
              </w:rPr>
            </w:pPr>
            <w:r w:rsidRPr="003455CD">
              <w:rPr>
                <w:sz w:val="20"/>
                <w:szCs w:val="20"/>
                <w:rPrChange w:id="1607"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608"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608"/>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609" w:name="_Toc3556995"/>
      <w:bookmarkStart w:id="1610" w:name="_Toc34747245"/>
      <w:bookmarkStart w:id="1611" w:name="_Toc77102061"/>
      <w:bookmarkStart w:id="1612" w:name="_Toc86863840"/>
      <w:r>
        <w:t>Clips/</w:t>
      </w:r>
      <w:r w:rsidRPr="00BF4695">
        <w:t>Snap Joints</w:t>
      </w:r>
      <w:bookmarkEnd w:id="1609"/>
      <w:bookmarkEnd w:id="1610"/>
      <w:bookmarkEnd w:id="1611"/>
      <w:bookmarkEnd w:id="1612"/>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F4AE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F4AE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F4AE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F4AE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F4AE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F4AE2">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613" w:name="_Toc3557114"/>
      <w:bookmarkStart w:id="1614" w:name="_Toc34747365"/>
      <w:bookmarkStart w:id="1615" w:name="_Toc76030558"/>
      <w:bookmarkStart w:id="1616" w:name="_Toc86863514"/>
      <w:bookmarkStart w:id="1617"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613"/>
      <w:r>
        <w:t>"</w:t>
      </w:r>
      <w:bookmarkEnd w:id="1614"/>
      <w:bookmarkEnd w:id="1615"/>
      <w:bookmarkEnd w:id="1616"/>
      <w:bookmarkEnd w:id="1617"/>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618" w:name="_Toc3557115"/>
      <w:bookmarkStart w:id="1619" w:name="_Toc34747366"/>
      <w:bookmarkStart w:id="1620" w:name="_Toc76030559"/>
      <w:bookmarkStart w:id="1621" w:name="_Toc86863515"/>
      <w:bookmarkStart w:id="1622"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618"/>
      <w:bookmarkEnd w:id="1619"/>
      <w:bookmarkEnd w:id="1620"/>
      <w:bookmarkEnd w:id="1621"/>
      <w:bookmarkEnd w:id="1622"/>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623" w:name="_Toc3557116"/>
      <w:bookmarkStart w:id="1624" w:name="_Ref7727027"/>
      <w:bookmarkStart w:id="1625" w:name="_Toc34747367"/>
      <w:bookmarkStart w:id="1626" w:name="_Toc76030560"/>
      <w:bookmarkStart w:id="1627" w:name="_Toc86863516"/>
      <w:bookmarkStart w:id="1628"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623"/>
      <w:bookmarkEnd w:id="1624"/>
      <w:bookmarkEnd w:id="1625"/>
      <w:bookmarkEnd w:id="1626"/>
      <w:bookmarkEnd w:id="1627"/>
      <w:bookmarkEnd w:id="1628"/>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629" w:name="_Toc3557117"/>
      <w:bookmarkStart w:id="1630" w:name="_Toc34747368"/>
      <w:bookmarkStart w:id="1631" w:name="_Toc76030561"/>
      <w:bookmarkStart w:id="1632" w:name="_Toc86863517"/>
      <w:bookmarkStart w:id="1633"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629"/>
      <w:bookmarkEnd w:id="1630"/>
      <w:bookmarkEnd w:id="1631"/>
      <w:bookmarkEnd w:id="1632"/>
      <w:bookmarkEnd w:id="1633"/>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634" w:name="_Toc3566475"/>
      <w:bookmarkStart w:id="1635" w:name="_Toc34747476"/>
      <w:bookmarkStart w:id="1636"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634"/>
      <w:bookmarkEnd w:id="1635"/>
      <w:bookmarkEnd w:id="163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637" w:name="_Toc3566476"/>
      <w:bookmarkStart w:id="1638" w:name="_Toc34747477"/>
      <w:bookmarkStart w:id="1639"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637"/>
      <w:bookmarkEnd w:id="1638"/>
      <w:bookmarkEnd w:id="1639"/>
    </w:p>
    <w:p w14:paraId="06661839" w14:textId="77777777" w:rsidR="00FC68DB" w:rsidRPr="0010140C" w:rsidRDefault="00FC68DB" w:rsidP="001F4AE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F4AE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F4AE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F4AE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F4AE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F4AE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F4AE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1F4AE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1F4AE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F4AE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F4AE2">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640" w:name="_Toc3566477"/>
      <w:bookmarkStart w:id="1641" w:name="_Toc34747478"/>
      <w:bookmarkStart w:id="1642"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640"/>
      <w:bookmarkEnd w:id="1641"/>
      <w:bookmarkEnd w:id="1642"/>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643" w:name="_Toc3556996"/>
      <w:bookmarkStart w:id="1644" w:name="_Toc34747246"/>
      <w:bookmarkStart w:id="1645" w:name="_Toc77102062"/>
      <w:bookmarkStart w:id="1646" w:name="_Toc86863841"/>
      <w:r w:rsidRPr="00BF4695">
        <w:t>Nails</w:t>
      </w:r>
      <w:bookmarkEnd w:id="1643"/>
      <w:bookmarkEnd w:id="1644"/>
      <w:bookmarkEnd w:id="1645"/>
      <w:bookmarkEnd w:id="1646"/>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647" w:name="_Toc3557118"/>
      <w:bookmarkStart w:id="1648" w:name="_Toc34747369"/>
      <w:bookmarkStart w:id="1649" w:name="_Toc76030562"/>
      <w:bookmarkStart w:id="1650" w:name="_Toc86863518"/>
      <w:bookmarkStart w:id="1651"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647"/>
      <w:bookmarkEnd w:id="1648"/>
      <w:bookmarkEnd w:id="1649"/>
      <w:bookmarkEnd w:id="1650"/>
      <w:bookmarkEnd w:id="1651"/>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652" w:name="_Toc3557119"/>
      <w:bookmarkStart w:id="1653" w:name="_Toc34747370"/>
      <w:bookmarkStart w:id="1654" w:name="_Toc76030563"/>
      <w:bookmarkStart w:id="1655" w:name="_Toc86863519"/>
      <w:bookmarkStart w:id="1656"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652"/>
      <w:bookmarkEnd w:id="1653"/>
      <w:bookmarkEnd w:id="1654"/>
      <w:bookmarkEnd w:id="1655"/>
      <w:bookmarkEnd w:id="1656"/>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657" w:name="_Toc3566478"/>
      <w:bookmarkStart w:id="1658" w:name="_Toc34747479"/>
      <w:bookmarkStart w:id="1659"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657"/>
      <w:bookmarkEnd w:id="1658"/>
      <w:bookmarkEnd w:id="1659"/>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660" w:name="_Toc3566479"/>
      <w:bookmarkStart w:id="1661" w:name="_Toc34747480"/>
      <w:bookmarkStart w:id="1662"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660"/>
      <w:bookmarkEnd w:id="1661"/>
      <w:bookmarkEnd w:id="1662"/>
    </w:p>
    <w:p w14:paraId="2FAEF713" w14:textId="77777777" w:rsidR="00FC68DB" w:rsidRDefault="00FC68DB" w:rsidP="001F4AE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1F4AE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F4AE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F4AE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F4AE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F4AE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F4AE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F4AE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F4AE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F4AE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664" w:name="_Toc3566480"/>
      <w:bookmarkStart w:id="1665" w:name="_Toc34747481"/>
      <w:bookmarkStart w:id="1666" w:name="_Toc77095933"/>
      <w:r>
        <w:lastRenderedPageBreak/>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664"/>
      <w:bookmarkEnd w:id="1665"/>
      <w:bookmarkEnd w:id="1666"/>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667" w:name="_Toc77102063"/>
      <w:bookmarkStart w:id="1668" w:name="_Toc27753609"/>
      <w:bookmarkStart w:id="1669" w:name="_Toc86863842"/>
      <w:r>
        <w:t>Rotation Joints</w:t>
      </w:r>
      <w:bookmarkEnd w:id="1667"/>
      <w:bookmarkEnd w:id="1669"/>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670"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670"/>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671"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671"/>
      <w:r>
        <w:t xml:space="preserve"> </w:t>
      </w:r>
    </w:p>
    <w:p w14:paraId="093850D5" w14:textId="77777777" w:rsidR="00FC68DB" w:rsidRPr="000B11EA" w:rsidRDefault="00FC68DB" w:rsidP="001F4AE2">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672"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672"/>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673" w:name="_Toc77102064"/>
      <w:bookmarkStart w:id="1674" w:name="_Toc86863843"/>
      <w:r>
        <w:t>ROTAV</w:t>
      </w:r>
      <w:bookmarkEnd w:id="1673"/>
      <w:bookmarkEnd w:id="1674"/>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675" w:name="_Toc76030564"/>
      <w:bookmarkStart w:id="1676" w:name="_Toc86863520"/>
      <w:bookmarkStart w:id="1677"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675"/>
      <w:bookmarkEnd w:id="1676"/>
      <w:bookmarkEnd w:id="1677"/>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678" w:name="_Toc76030565"/>
      <w:bookmarkStart w:id="1679" w:name="_Toc86863521"/>
      <w:bookmarkStart w:id="1680"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678"/>
      <w:bookmarkEnd w:id="1679"/>
      <w:bookmarkEnd w:id="1680"/>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1F4AE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F4AE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F4AE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F4AE2">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681"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681"/>
    </w:p>
    <w:p w14:paraId="4D12CAAC" w14:textId="77777777" w:rsidR="00FC68DB" w:rsidRDefault="00FC68DB" w:rsidP="001F4AE2">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F4AE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668"/>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682" w:name="_Toc428537246"/>
      <w:bookmarkStart w:id="1683" w:name="_Toc428969565"/>
      <w:bookmarkStart w:id="1684" w:name="_Toc429052956"/>
      <w:bookmarkStart w:id="1685" w:name="_Toc428537247"/>
      <w:bookmarkStart w:id="1686" w:name="_Toc428965632"/>
      <w:bookmarkStart w:id="1687" w:name="_Toc428969566"/>
      <w:bookmarkStart w:id="1688" w:name="_Toc429052957"/>
      <w:bookmarkStart w:id="1689" w:name="_Toc428456280"/>
      <w:bookmarkStart w:id="1690" w:name="_Toc428537248"/>
      <w:bookmarkStart w:id="1691" w:name="_Toc428969567"/>
      <w:bookmarkStart w:id="1692" w:name="_Toc429052958"/>
      <w:bookmarkStart w:id="1693" w:name="_Toc338938901"/>
      <w:bookmarkStart w:id="1694" w:name="_Toc338939097"/>
      <w:bookmarkStart w:id="1695" w:name="_Toc3556997"/>
      <w:bookmarkStart w:id="1696" w:name="_Toc34747247"/>
      <w:bookmarkStart w:id="1697" w:name="_Toc77102065"/>
      <w:bookmarkStart w:id="1698" w:name="_Toc86863844"/>
      <w:bookmarkEnd w:id="1682"/>
      <w:bookmarkEnd w:id="1683"/>
      <w:bookmarkEnd w:id="1684"/>
      <w:bookmarkEnd w:id="1685"/>
      <w:bookmarkEnd w:id="1686"/>
      <w:bookmarkEnd w:id="1687"/>
      <w:bookmarkEnd w:id="1688"/>
      <w:bookmarkEnd w:id="1689"/>
      <w:bookmarkEnd w:id="1690"/>
      <w:bookmarkEnd w:id="1691"/>
      <w:bookmarkEnd w:id="1692"/>
      <w:r w:rsidRPr="007055D9">
        <w:t>1D connections</w:t>
      </w:r>
      <w:bookmarkEnd w:id="1693"/>
      <w:bookmarkEnd w:id="1694"/>
      <w:bookmarkEnd w:id="1695"/>
      <w:bookmarkEnd w:id="1696"/>
      <w:bookmarkEnd w:id="1697"/>
      <w:bookmarkEnd w:id="1698"/>
    </w:p>
    <w:p w14:paraId="249DECC1" w14:textId="77777777" w:rsidR="00FC68DB" w:rsidRDefault="00FC68DB" w:rsidP="00B202D2">
      <w:pPr>
        <w:pStyle w:val="berschrift2"/>
      </w:pPr>
      <w:bookmarkStart w:id="1699" w:name="_Toc3556998"/>
      <w:bookmarkStart w:id="1700" w:name="_Toc34747248"/>
      <w:bookmarkStart w:id="1701" w:name="_Toc77102066"/>
      <w:bookmarkStart w:id="1702" w:name="_Toc338938902"/>
      <w:bookmarkStart w:id="1703" w:name="_Toc338939098"/>
      <w:bookmarkStart w:id="1704" w:name="_Toc86863845"/>
      <w:r w:rsidRPr="00246BE4">
        <w:t>Generic Definitions</w:t>
      </w:r>
      <w:bookmarkEnd w:id="1699"/>
      <w:bookmarkEnd w:id="1700"/>
      <w:bookmarkEnd w:id="1701"/>
      <w:bookmarkEnd w:id="1704"/>
    </w:p>
    <w:p w14:paraId="59908147" w14:textId="77777777" w:rsidR="00FC68DB" w:rsidRDefault="00FC68DB" w:rsidP="00B202D2">
      <w:pPr>
        <w:pStyle w:val="berschrift3"/>
      </w:pPr>
      <w:bookmarkStart w:id="1705" w:name="_Toc3556999"/>
      <w:bookmarkStart w:id="1706" w:name="_Toc34747249"/>
      <w:bookmarkStart w:id="1707" w:name="_Toc77102067"/>
      <w:bookmarkStart w:id="1708" w:name="_Toc86863846"/>
      <w:r>
        <w:t>Identification</w:t>
      </w:r>
      <w:bookmarkEnd w:id="1705"/>
      <w:bookmarkEnd w:id="1706"/>
      <w:bookmarkEnd w:id="1707"/>
      <w:bookmarkEnd w:id="1708"/>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709" w:name="_Ref414571413"/>
      <w:bookmarkStart w:id="1710" w:name="_Ref429050458"/>
      <w:bookmarkStart w:id="1711" w:name="_Toc3557000"/>
      <w:bookmarkStart w:id="1712" w:name="_Toc34747250"/>
      <w:bookmarkStart w:id="1713" w:name="_Toc77102068"/>
      <w:bookmarkStart w:id="1714" w:name="_Toc86863847"/>
      <w:r w:rsidRPr="007055D9">
        <w:t>L</w:t>
      </w:r>
      <w:bookmarkEnd w:id="1709"/>
      <w:r>
        <w:t>ocation</w:t>
      </w:r>
      <w:bookmarkEnd w:id="1710"/>
      <w:bookmarkEnd w:id="1711"/>
      <w:bookmarkEnd w:id="1712"/>
      <w:bookmarkEnd w:id="1713"/>
      <w:bookmarkEnd w:id="1714"/>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715" w:name="_Toc3566481"/>
      <w:bookmarkStart w:id="1716" w:name="_Toc34747482"/>
      <w:bookmarkStart w:id="1717"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715"/>
      <w:bookmarkEnd w:id="1716"/>
      <w:bookmarkEnd w:id="1717"/>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718" w:name="_Toc3566482"/>
      <w:bookmarkStart w:id="1719" w:name="_Toc34747483"/>
      <w:bookmarkStart w:id="1720"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718"/>
      <w:bookmarkEnd w:id="1719"/>
      <w:bookmarkEnd w:id="172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721" w:name="_Toc3566483"/>
      <w:bookmarkStart w:id="1722" w:name="_Toc34747484"/>
      <w:bookmarkStart w:id="1723"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721"/>
      <w:bookmarkEnd w:id="1722"/>
      <w:bookmarkEnd w:id="172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724" w:name="_Toc432343680"/>
      <w:bookmarkStart w:id="1725" w:name="_Ref69114607"/>
      <w:bookmarkStart w:id="1726" w:name="_Ref69114623"/>
      <w:bookmarkStart w:id="1727" w:name="_Toc77102069"/>
      <w:bookmarkStart w:id="1728" w:name="_Toc3557001"/>
      <w:bookmarkStart w:id="1729" w:name="_Toc34747251"/>
      <w:r w:rsidRPr="00037F3D">
        <w:t>Intermittent Connection Lines</w:t>
      </w:r>
      <w:bookmarkEnd w:id="1724"/>
      <w:bookmarkEnd w:id="1725"/>
      <w:bookmarkEnd w:id="1726"/>
      <w:bookmarkEnd w:id="172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F4AE2">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F4AE2">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F4AE2">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730" w:name="_Toc76030566"/>
      <w:bookmarkStart w:id="1731" w:name="_Toc86863522"/>
      <w:bookmarkStart w:id="1732"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730"/>
      <w:bookmarkEnd w:id="1731"/>
      <w:bookmarkEnd w:id="173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733" w:name="_Toc76030567"/>
      <w:bookmarkStart w:id="1734" w:name="_Toc86863523"/>
      <w:bookmarkStart w:id="1735"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733"/>
      <w:bookmarkEnd w:id="1734"/>
      <w:bookmarkEnd w:id="1735"/>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736" w:name="_Toc76030568"/>
      <w:bookmarkStart w:id="1737" w:name="_Toc86863524"/>
      <w:bookmarkStart w:id="1738"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736"/>
      <w:bookmarkEnd w:id="1737"/>
      <w:bookmarkEnd w:id="1738"/>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F4AE2">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F4AE2">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739"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739"/>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740" w:name="_Ref68888312"/>
      <w:bookmarkStart w:id="1741"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740"/>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741"/>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742"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742"/>
    </w:p>
    <w:p w14:paraId="736229FE" w14:textId="6F8FF7F1"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1F4AE2">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F4AE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F4AE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F4AE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F4AE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F4AE2">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F4AE2">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F4AE2">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F4AE2">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F4AE2">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F4AE2">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1F4AE2"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F4AE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1F4AE2"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F4AE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1F4AE2"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F4AE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1F4AE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1F4AE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744"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744"/>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74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74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746" w:name="_Toc77102070"/>
      <w:bookmarkStart w:id="1747" w:name="_Toc86863848"/>
      <w:r>
        <w:t>Type Specification</w:t>
      </w:r>
      <w:bookmarkEnd w:id="1728"/>
      <w:bookmarkEnd w:id="1729"/>
      <w:bookmarkEnd w:id="1746"/>
      <w:bookmarkEnd w:id="174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748" w:name="_Toc3566484"/>
      <w:bookmarkStart w:id="1749" w:name="_Toc34747485"/>
      <w:bookmarkStart w:id="1750"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748"/>
      <w:bookmarkEnd w:id="1749"/>
      <w:bookmarkEnd w:id="1750"/>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751" w:name="_Toc3557002"/>
      <w:bookmarkStart w:id="1752" w:name="_Toc34747252"/>
      <w:bookmarkStart w:id="1753" w:name="_Toc77102071"/>
      <w:bookmarkStart w:id="1754" w:name="_Toc86863849"/>
      <w:r w:rsidRPr="007055D9">
        <w:t>Seam Weld</w:t>
      </w:r>
      <w:bookmarkEnd w:id="461"/>
      <w:r w:rsidRPr="007055D9">
        <w:t>s</w:t>
      </w:r>
      <w:bookmarkEnd w:id="1702"/>
      <w:bookmarkEnd w:id="1703"/>
      <w:bookmarkEnd w:id="1751"/>
      <w:bookmarkEnd w:id="1752"/>
      <w:bookmarkEnd w:id="1753"/>
      <w:bookmarkEnd w:id="1754"/>
    </w:p>
    <w:p w14:paraId="3FFAA6F8" w14:textId="77777777" w:rsidR="00FC68DB" w:rsidRPr="007055D9" w:rsidRDefault="00FC68DB" w:rsidP="00B202D2">
      <w:pPr>
        <w:pStyle w:val="berschrift3"/>
      </w:pPr>
      <w:bookmarkStart w:id="1755" w:name="_Toc338938903"/>
      <w:bookmarkStart w:id="1756" w:name="_Toc338939099"/>
      <w:bookmarkStart w:id="1757" w:name="_Toc3557003"/>
      <w:bookmarkStart w:id="1758" w:name="_Toc34747253"/>
      <w:bookmarkStart w:id="1759" w:name="_Toc77102072"/>
      <w:bookmarkStart w:id="1760" w:name="_Toc86863850"/>
      <w:r w:rsidRPr="007055D9">
        <w:t xml:space="preserve">Description and </w:t>
      </w:r>
      <w:proofErr w:type="spellStart"/>
      <w:r w:rsidRPr="007055D9">
        <w:t>Modeling</w:t>
      </w:r>
      <w:proofErr w:type="spellEnd"/>
      <w:r w:rsidRPr="007055D9">
        <w:t xml:space="preserve"> Parameters</w:t>
      </w:r>
      <w:bookmarkEnd w:id="462"/>
      <w:bookmarkEnd w:id="1755"/>
      <w:bookmarkEnd w:id="1756"/>
      <w:bookmarkEnd w:id="1757"/>
      <w:bookmarkEnd w:id="1758"/>
      <w:bookmarkEnd w:id="1759"/>
      <w:bookmarkEnd w:id="1760"/>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761" w:name="_Ref428965482"/>
      <w:bookmarkStart w:id="1762" w:name="_Toc3557120"/>
      <w:bookmarkStart w:id="1763" w:name="_Toc34747371"/>
      <w:bookmarkStart w:id="1764" w:name="_Toc76030569"/>
      <w:bookmarkStart w:id="1765" w:name="_Toc86863525"/>
      <w:bookmarkStart w:id="1766"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767" w:name="_Ref428965475"/>
      <w:bookmarkEnd w:id="1761"/>
      <w:r w:rsidRPr="007055D9">
        <w:t>: Weld Line Changing</w:t>
      </w:r>
      <w:r w:rsidRPr="007055D9">
        <w:rPr>
          <w:noProof/>
        </w:rPr>
        <w:t xml:space="preserve"> from Y-Joint to Overlap-Joint</w:t>
      </w:r>
      <w:bookmarkEnd w:id="1762"/>
      <w:bookmarkEnd w:id="1763"/>
      <w:bookmarkEnd w:id="1764"/>
      <w:bookmarkEnd w:id="1765"/>
      <w:bookmarkEnd w:id="1766"/>
      <w:bookmarkEnd w:id="176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768" w:name="_Toc3557121"/>
      <w:bookmarkStart w:id="1769" w:name="_Toc34747372"/>
      <w:bookmarkStart w:id="1770" w:name="_Toc76030570"/>
      <w:bookmarkStart w:id="1771" w:name="_Toc86863526"/>
      <w:bookmarkStart w:id="1772"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768"/>
      <w:bookmarkEnd w:id="1769"/>
      <w:bookmarkEnd w:id="1770"/>
      <w:bookmarkEnd w:id="1771"/>
      <w:bookmarkEnd w:id="177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773" w:name="_Toc288196463"/>
      <w:bookmarkStart w:id="1774" w:name="_Toc288200761"/>
      <w:bookmarkStart w:id="1775" w:name="_Toc338938907"/>
      <w:bookmarkStart w:id="1776" w:name="_Toc338939104"/>
      <w:bookmarkStart w:id="1777" w:name="_Toc3557004"/>
      <w:bookmarkStart w:id="1778" w:name="_Toc34747254"/>
      <w:bookmarkStart w:id="1779" w:name="_Toc77102073"/>
      <w:bookmarkStart w:id="1780" w:name="_Toc288196487"/>
      <w:bookmarkStart w:id="1781" w:name="_Toc288200789"/>
      <w:bookmarkStart w:id="1782" w:name="_Toc338938910"/>
      <w:bookmarkStart w:id="1783" w:name="_Toc338939129"/>
      <w:bookmarkStart w:id="1784" w:name="_Toc86863851"/>
      <w:r w:rsidRPr="007055D9">
        <w:t>Seam Weld Definition</w:t>
      </w:r>
      <w:bookmarkEnd w:id="1773"/>
      <w:bookmarkEnd w:id="1774"/>
      <w:bookmarkEnd w:id="1775"/>
      <w:bookmarkEnd w:id="1776"/>
      <w:r w:rsidRPr="007055D9">
        <w:t xml:space="preserve"> Overview</w:t>
      </w:r>
      <w:bookmarkEnd w:id="1777"/>
      <w:bookmarkEnd w:id="1778"/>
      <w:bookmarkEnd w:id="1779"/>
      <w:bookmarkEnd w:id="1784"/>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F4AE2">
      <w:pPr>
        <w:pStyle w:val="Aufzhlungszeichen"/>
        <w:numPr>
          <w:ilvl w:val="1"/>
          <w:numId w:val="11"/>
        </w:numPr>
        <w:tabs>
          <w:tab w:val="left" w:pos="567"/>
        </w:tabs>
      </w:pPr>
      <w:r w:rsidRPr="007055D9">
        <w:t>Type of the weld</w:t>
      </w:r>
    </w:p>
    <w:p w14:paraId="1B9BA4B9" w14:textId="77777777" w:rsidR="00FC68DB" w:rsidRPr="007055D9" w:rsidRDefault="00FC68DB" w:rsidP="001F4AE2">
      <w:pPr>
        <w:pStyle w:val="Aufzhlungszeichen"/>
        <w:numPr>
          <w:ilvl w:val="1"/>
          <w:numId w:val="11"/>
        </w:numPr>
      </w:pPr>
      <w:r w:rsidRPr="007055D9">
        <w:t>Number of weld positions for the type</w:t>
      </w:r>
    </w:p>
    <w:p w14:paraId="3D0B1763" w14:textId="77777777" w:rsidR="00FC68DB" w:rsidRPr="007055D9" w:rsidRDefault="00FC68DB" w:rsidP="001F4AE2">
      <w:pPr>
        <w:pStyle w:val="Aufzhlungszeichen"/>
        <w:numPr>
          <w:ilvl w:val="1"/>
          <w:numId w:val="11"/>
        </w:numPr>
      </w:pPr>
      <w:r w:rsidRPr="007055D9">
        <w:t>Supported technology</w:t>
      </w:r>
    </w:p>
    <w:p w14:paraId="6D8D040F" w14:textId="77777777" w:rsidR="00FC68DB" w:rsidRPr="007055D9" w:rsidRDefault="00FC68DB" w:rsidP="001F4AE2">
      <w:pPr>
        <w:pStyle w:val="Aufzhlungszeichen"/>
        <w:numPr>
          <w:ilvl w:val="1"/>
          <w:numId w:val="11"/>
        </w:numPr>
      </w:pPr>
      <w:r w:rsidRPr="007055D9">
        <w:t>Valid weld sections</w:t>
      </w:r>
    </w:p>
    <w:p w14:paraId="55E19E25" w14:textId="77777777" w:rsidR="00FC68DB" w:rsidRPr="007055D9" w:rsidRDefault="00FC68DB" w:rsidP="001F4AE2">
      <w:pPr>
        <w:pStyle w:val="Aufzhlungszeichen"/>
        <w:numPr>
          <w:ilvl w:val="1"/>
          <w:numId w:val="11"/>
        </w:numPr>
      </w:pPr>
      <w:r w:rsidRPr="007055D9">
        <w:t>Required parameters</w:t>
      </w:r>
    </w:p>
    <w:p w14:paraId="4B7CE475" w14:textId="77777777" w:rsidR="00FC68DB" w:rsidRPr="007055D9" w:rsidRDefault="00FC68DB" w:rsidP="001F4AE2">
      <w:pPr>
        <w:pStyle w:val="Aufzhlungszeichen"/>
        <w:numPr>
          <w:ilvl w:val="1"/>
          <w:numId w:val="11"/>
        </w:numPr>
      </w:pPr>
      <w:r w:rsidRPr="007055D9">
        <w:t>Optional parameters with their default values</w:t>
      </w:r>
    </w:p>
    <w:p w14:paraId="11552F61" w14:textId="77777777" w:rsidR="00FC68DB" w:rsidRPr="007055D9" w:rsidRDefault="00FC68DB" w:rsidP="001F4AE2">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785" w:name="_Toc3557122"/>
      <w:bookmarkStart w:id="1786" w:name="_Toc34747373"/>
      <w:bookmarkStart w:id="1787" w:name="_Toc76030571"/>
      <w:bookmarkStart w:id="1788" w:name="_Toc86863527"/>
      <w:bookmarkStart w:id="1789"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785"/>
      <w:bookmarkEnd w:id="1786"/>
      <w:bookmarkEnd w:id="1787"/>
      <w:bookmarkEnd w:id="1788"/>
      <w:bookmarkEnd w:id="1789"/>
    </w:p>
    <w:p w14:paraId="3E80C837" w14:textId="77777777" w:rsidR="00FC68DB" w:rsidRPr="007055D9" w:rsidRDefault="00FC68DB" w:rsidP="00B202D2">
      <w:pPr>
        <w:pStyle w:val="berschrift3"/>
      </w:pPr>
      <w:bookmarkStart w:id="1790" w:name="_Toc3557005"/>
      <w:bookmarkStart w:id="1791" w:name="_Toc34747255"/>
      <w:bookmarkStart w:id="1792" w:name="_Toc77102074"/>
      <w:bookmarkStart w:id="1793" w:name="_Toc86863852"/>
      <w:r w:rsidRPr="007055D9">
        <w:lastRenderedPageBreak/>
        <w:t>Specific XML Realization</w:t>
      </w:r>
      <w:bookmarkEnd w:id="1790"/>
      <w:bookmarkEnd w:id="1791"/>
      <w:bookmarkEnd w:id="1792"/>
      <w:bookmarkEnd w:id="179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794" w:name="XMLStructureSeamWelds"/>
      <w:bookmarkEnd w:id="179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795" w:name="_Toc3557123"/>
      <w:bookmarkStart w:id="1796" w:name="_Toc34747374"/>
      <w:bookmarkStart w:id="1797" w:name="_Toc76030572"/>
      <w:bookmarkStart w:id="1798" w:name="_Toc86863528"/>
      <w:bookmarkStart w:id="1799"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795"/>
      <w:bookmarkEnd w:id="1796"/>
      <w:bookmarkEnd w:id="1797"/>
      <w:bookmarkEnd w:id="1798"/>
      <w:bookmarkEnd w:id="1799"/>
    </w:p>
    <w:p w14:paraId="7D1BCE42" w14:textId="77777777" w:rsidR="00FC68DB" w:rsidRPr="007055D9" w:rsidRDefault="00FC68DB" w:rsidP="00B202D2">
      <w:pPr>
        <w:pStyle w:val="berschrift3"/>
      </w:pPr>
      <w:bookmarkStart w:id="1800" w:name="_Toc3557006"/>
      <w:bookmarkStart w:id="1801" w:name="_Toc34747256"/>
      <w:bookmarkStart w:id="1802" w:name="_Toc77102075"/>
      <w:bookmarkStart w:id="1803" w:name="_Toc86863853"/>
      <w:r w:rsidRPr="007055D9">
        <w:t>Generic Seam Weld Definition</w:t>
      </w:r>
      <w:bookmarkEnd w:id="1780"/>
      <w:bookmarkEnd w:id="1781"/>
      <w:bookmarkEnd w:id="1782"/>
      <w:bookmarkEnd w:id="1783"/>
      <w:bookmarkEnd w:id="1800"/>
      <w:bookmarkEnd w:id="1801"/>
      <w:bookmarkEnd w:id="1802"/>
      <w:bookmarkEnd w:id="1803"/>
    </w:p>
    <w:p w14:paraId="2EC4C0A0" w14:textId="2480649E" w:rsidR="00FC68DB" w:rsidRPr="007055D9" w:rsidDel="00B33791" w:rsidRDefault="00FC68DB" w:rsidP="00B202D2">
      <w:pPr>
        <w:pStyle w:val="berschrift4"/>
        <w:rPr>
          <w:del w:id="1804" w:author="nick" w:date="2021-10-27T10:29:00Z"/>
        </w:rPr>
      </w:pPr>
      <w:bookmarkStart w:id="1805" w:name="_Toc3557007"/>
      <w:bookmarkStart w:id="1806" w:name="_Toc34747257"/>
      <w:bookmarkStart w:id="1807" w:name="_Toc77102076"/>
      <w:del w:id="1808" w:author="nick" w:date="2021-10-27T10:29:00Z">
        <w:r w:rsidRPr="007055D9" w:rsidDel="00B33791">
          <w:delText>Identification</w:delText>
        </w:r>
        <w:bookmarkEnd w:id="1805"/>
        <w:bookmarkEnd w:id="1806"/>
        <w:bookmarkEnd w:id="1807"/>
      </w:del>
    </w:p>
    <w:p w14:paraId="4D1E7D56" w14:textId="38B4BCD4" w:rsidR="00FC68DB" w:rsidRPr="007055D9" w:rsidDel="00B33791" w:rsidRDefault="00FC68DB" w:rsidP="00B202D2">
      <w:pPr>
        <w:rPr>
          <w:del w:id="1809" w:author="nick" w:date="2021-10-27T10:29:00Z"/>
        </w:rPr>
      </w:pPr>
      <w:del w:id="1810"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811" w:author="nick" w:date="2021-10-27T08:52:00Z">
        <w:r w:rsidRPr="007055D9" w:rsidDel="00BD4F32">
          <w:delText>.</w:delText>
        </w:r>
      </w:del>
      <w:del w:id="1812"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813"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814" w:author="nick" w:date="2021-10-27T10:29:00Z"/>
                <w:b/>
                <w:i/>
              </w:rPr>
            </w:pPr>
            <w:del w:id="1815"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816" w:author="nick" w:date="2021-10-27T10:29:00Z"/>
                <w:b/>
                <w:i/>
              </w:rPr>
            </w:pPr>
            <w:del w:id="1817"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818" w:author="nick" w:date="2021-10-27T10:29:00Z"/>
                <w:b/>
                <w:i/>
              </w:rPr>
            </w:pPr>
            <w:del w:id="1819"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820" w:author="nick" w:date="2021-10-27T10:29:00Z"/>
                <w:b/>
                <w:i/>
              </w:rPr>
            </w:pPr>
            <w:del w:id="1821"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822" w:author="nick" w:date="2021-10-27T10:29:00Z"/>
        </w:trPr>
        <w:tc>
          <w:tcPr>
            <w:tcW w:w="1544" w:type="dxa"/>
            <w:shd w:val="clear" w:color="auto" w:fill="auto"/>
            <w:vAlign w:val="bottom"/>
          </w:tcPr>
          <w:p w14:paraId="0CE07CB9" w14:textId="45D35E87" w:rsidR="00FC68DB" w:rsidRPr="00030A40" w:rsidDel="00B33791" w:rsidRDefault="00FC68DB" w:rsidP="00B202D2">
            <w:pPr>
              <w:rPr>
                <w:del w:id="1823" w:author="nick" w:date="2021-10-27T10:29:00Z"/>
                <w:sz w:val="20"/>
                <w:szCs w:val="20"/>
              </w:rPr>
            </w:pPr>
            <w:del w:id="1824"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825" w:author="nick" w:date="2021-10-27T10:29:00Z"/>
                <w:sz w:val="20"/>
                <w:szCs w:val="20"/>
              </w:rPr>
            </w:pPr>
            <w:del w:id="1826"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827" w:author="nick" w:date="2021-10-27T10:29:00Z"/>
                <w:sz w:val="20"/>
                <w:szCs w:val="20"/>
              </w:rPr>
            </w:pPr>
            <w:del w:id="1828"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829" w:author="nick" w:date="2021-10-27T10:29:00Z"/>
                <w:sz w:val="20"/>
                <w:szCs w:val="20"/>
              </w:rPr>
            </w:pPr>
            <w:del w:id="1830" w:author="nick" w:date="2021-10-27T10:29:00Z">
              <w:r w:rsidRPr="00030A40" w:rsidDel="00B33791">
                <w:rPr>
                  <w:sz w:val="20"/>
                  <w:szCs w:val="20"/>
                </w:rPr>
                <w:delText>-</w:delText>
              </w:r>
            </w:del>
          </w:p>
        </w:tc>
      </w:tr>
      <w:tr w:rsidR="00FC68DB" w:rsidRPr="007055D9" w:rsidDel="00B33791" w14:paraId="1F6C735C" w14:textId="01DD2DC6" w:rsidTr="00FC68DB">
        <w:trPr>
          <w:jc w:val="center"/>
          <w:del w:id="1831" w:author="nick" w:date="2021-10-27T10:29:00Z"/>
        </w:trPr>
        <w:tc>
          <w:tcPr>
            <w:tcW w:w="1544" w:type="dxa"/>
            <w:shd w:val="clear" w:color="auto" w:fill="auto"/>
          </w:tcPr>
          <w:p w14:paraId="3EFEAD3C" w14:textId="2B07E7A8" w:rsidR="00FC68DB" w:rsidRPr="007055D9" w:rsidDel="00B33791" w:rsidRDefault="00FC68DB" w:rsidP="00B202D2">
            <w:pPr>
              <w:rPr>
                <w:del w:id="1832" w:author="nick" w:date="2021-10-27T10:29:00Z"/>
              </w:rPr>
            </w:pPr>
            <w:del w:id="1833"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834" w:author="nick" w:date="2021-10-27T10:29:00Z"/>
              </w:rPr>
            </w:pPr>
            <w:del w:id="1835"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836" w:author="nick" w:date="2021-10-27T10:29:00Z"/>
              </w:rPr>
            </w:pPr>
            <w:del w:id="1837"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838" w:author="nick" w:date="2021-10-27T10:29:00Z"/>
              </w:rPr>
            </w:pPr>
            <w:del w:id="1839"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840" w:author="nick" w:date="2021-10-27T10:29:00Z"/>
        </w:rPr>
      </w:pPr>
      <w:bookmarkStart w:id="1841" w:name="_Toc3566485"/>
      <w:bookmarkStart w:id="1842" w:name="_Toc34747486"/>
      <w:bookmarkStart w:id="1843" w:name="_Toc77095944"/>
      <w:del w:id="1844"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841"/>
        <w:bookmarkEnd w:id="1842"/>
        <w:bookmarkEnd w:id="1843"/>
      </w:del>
    </w:p>
    <w:p w14:paraId="6BED641B" w14:textId="4CA8540F" w:rsidR="00FC68DB" w:rsidRPr="007055D9" w:rsidDel="00B33791" w:rsidRDefault="00FC68DB" w:rsidP="00B202D2">
      <w:pPr>
        <w:pStyle w:val="berschrift5"/>
        <w:rPr>
          <w:del w:id="1845" w:author="nick" w:date="2021-10-27T10:29:00Z"/>
        </w:rPr>
      </w:pPr>
      <w:del w:id="1846"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847" w:author="nick" w:date="2021-10-27T10:29:00Z"/>
        </w:rPr>
      </w:pPr>
      <w:del w:id="1848"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849" w:author="nick" w:date="2021-10-27T10:29:00Z"/>
        </w:rPr>
      </w:pPr>
      <w:del w:id="1850"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851" w:author="nick" w:date="2021-10-27T10:29:00Z"/>
        </w:rPr>
      </w:pPr>
    </w:p>
    <w:p w14:paraId="13404BA3" w14:textId="61EBF668" w:rsidR="00FC68DB" w:rsidRPr="00D977AB" w:rsidDel="00B33791" w:rsidRDefault="00FC68DB" w:rsidP="00B202D2">
      <w:pPr>
        <w:pStyle w:val="XMLCode"/>
        <w:rPr>
          <w:del w:id="1852" w:author="nick" w:date="2021-10-27T10:29:00Z"/>
        </w:rPr>
      </w:pPr>
      <w:del w:id="1853"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854" w:author="nick" w:date="2021-10-27T10:29:00Z"/>
          <w:b/>
          <w:color w:val="0070C0"/>
        </w:rPr>
      </w:pPr>
      <w:del w:id="1855"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856" w:author="nick" w:date="2021-10-27T10:29:00Z"/>
        </w:rPr>
      </w:pPr>
      <w:del w:id="1857"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858" w:author="nick" w:date="2021-10-27T10:29:00Z"/>
        </w:rPr>
      </w:pPr>
      <w:del w:id="1859"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860" w:author="nick" w:date="2021-10-27T10:29:00Z"/>
        </w:rPr>
      </w:pPr>
      <w:del w:id="1861"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862" w:author="nick" w:date="2021-10-27T10:29:00Z"/>
        </w:rPr>
      </w:pPr>
      <w:del w:id="1863"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864" w:author="nick" w:date="2021-10-27T10:29:00Z"/>
        </w:rPr>
      </w:pPr>
      <w:del w:id="1865"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866" w:author="nick" w:date="2021-10-27T10:29:00Z"/>
        </w:rPr>
      </w:pPr>
      <w:del w:id="1867"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868" w:author="nick" w:date="2021-10-27T10:29:00Z"/>
        </w:rPr>
      </w:pPr>
      <w:del w:id="1869"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870" w:author="nick" w:date="2021-10-27T10:29:00Z"/>
        </w:rPr>
      </w:pPr>
      <w:del w:id="1871"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872" w:author="nick" w:date="2021-10-27T10:29:00Z"/>
        </w:rPr>
      </w:pPr>
      <w:del w:id="1873"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874" w:author="nick" w:date="2021-10-27T10:29:00Z"/>
          <w:b/>
          <w:color w:val="0070C0"/>
        </w:rPr>
      </w:pPr>
      <w:del w:id="1875"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876" w:author="nick" w:date="2021-10-27T10:29:00Z"/>
        </w:rPr>
      </w:pPr>
      <w:del w:id="1877" w:author="nick" w:date="2021-10-27T10:29:00Z">
        <w:r w:rsidDel="00B33791">
          <w:delText>&lt;/connection_list&gt;</w:delText>
        </w:r>
      </w:del>
    </w:p>
    <w:p w14:paraId="619403D2" w14:textId="17E2549A" w:rsidR="00FC68DB" w:rsidRPr="007055D9" w:rsidDel="00B33791" w:rsidRDefault="00FC68DB" w:rsidP="00B202D2">
      <w:pPr>
        <w:pStyle w:val="XMLCode"/>
        <w:rPr>
          <w:del w:id="1878" w:author="nick" w:date="2021-10-27T10:29:00Z"/>
        </w:rPr>
      </w:pPr>
    </w:p>
    <w:p w14:paraId="066381A2" w14:textId="77777777" w:rsidR="00FC68DB" w:rsidRPr="007055D9" w:rsidRDefault="00FC68DB" w:rsidP="00B202D2">
      <w:pPr>
        <w:pStyle w:val="berschrift4"/>
      </w:pPr>
      <w:bookmarkStart w:id="1879" w:name="_Ref414571756"/>
      <w:bookmarkStart w:id="1880" w:name="_Toc3557008"/>
      <w:bookmarkStart w:id="1881" w:name="_Toc34747258"/>
      <w:bookmarkStart w:id="1882" w:name="_Toc77102077"/>
      <w:r w:rsidRPr="007055D9">
        <w:lastRenderedPageBreak/>
        <w:t>Type Specification</w:t>
      </w:r>
      <w:bookmarkEnd w:id="1879"/>
      <w:bookmarkEnd w:id="1880"/>
      <w:bookmarkEnd w:id="1881"/>
      <w:bookmarkEnd w:id="1882"/>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883" w:name="_Toc3566486"/>
      <w:bookmarkStart w:id="1884" w:name="_Toc34747487"/>
      <w:bookmarkStart w:id="1885" w:name="_Toc77095945"/>
      <w:bookmarkStart w:id="1886" w:name="_Toc338939134"/>
      <w:bookmarkStart w:id="1887" w:name="_Toc288196488"/>
      <w:bookmarkStart w:id="1888" w:name="_Toc288200790"/>
      <w:bookmarkStart w:id="1889"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883"/>
      <w:bookmarkEnd w:id="1884"/>
      <w:bookmarkEnd w:id="1885"/>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88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F4AE2">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F4AE2">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F4AE2">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1F4AE2">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1F4AE2">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F4AE2">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F4AE2">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F4AE2">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F4AE2">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890" w:name="_Toc288196490"/>
      <w:bookmarkStart w:id="1891" w:name="_Toc288200792"/>
      <w:bookmarkStart w:id="1892" w:name="_Toc338939132"/>
      <w:bookmarkStart w:id="1893" w:name="_Toc288196468"/>
      <w:bookmarkStart w:id="1894" w:name="_Toc288200771"/>
      <w:bookmarkStart w:id="1895" w:name="_Toc338938904"/>
      <w:bookmarkStart w:id="1896" w:name="_Toc338939100"/>
      <w:bookmarkEnd w:id="1887"/>
      <w:bookmarkEnd w:id="1888"/>
      <w:bookmarkEnd w:id="188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897" w:name="_Toc3566487"/>
      <w:bookmarkStart w:id="1898" w:name="_Toc34747488"/>
      <w:bookmarkStart w:id="1899"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97"/>
      <w:bookmarkEnd w:id="1898"/>
      <w:bookmarkEnd w:id="1899"/>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900" w:name="_Toc3566488"/>
      <w:bookmarkStart w:id="1901" w:name="_Toc34747489"/>
      <w:bookmarkStart w:id="1902"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00"/>
      <w:bookmarkEnd w:id="1901"/>
      <w:bookmarkEnd w:id="1902"/>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F4AE2">
      <w:pPr>
        <w:pStyle w:val="Aufzhlungszeichen"/>
        <w:numPr>
          <w:ilvl w:val="0"/>
          <w:numId w:val="11"/>
        </w:numPr>
      </w:pPr>
      <w:r w:rsidRPr="007A0587">
        <w:t>Resistance welding</w:t>
      </w:r>
    </w:p>
    <w:p w14:paraId="20CC47BA" w14:textId="77777777" w:rsidR="00FC68DB" w:rsidRPr="007A0587" w:rsidRDefault="00FC68DB" w:rsidP="001F4AE2">
      <w:pPr>
        <w:pStyle w:val="Aufzhlungszeichen"/>
        <w:numPr>
          <w:ilvl w:val="0"/>
          <w:numId w:val="11"/>
        </w:numPr>
      </w:pPr>
      <w:r w:rsidRPr="007A0587">
        <w:t>Arc welding</w:t>
      </w:r>
    </w:p>
    <w:p w14:paraId="57E87AF8" w14:textId="77777777" w:rsidR="00FC68DB" w:rsidRDefault="00FC68DB" w:rsidP="001F4AE2">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1F4AE2">
      <w:pPr>
        <w:pStyle w:val="Aufzhlungszeichen"/>
        <w:numPr>
          <w:ilvl w:val="0"/>
          <w:numId w:val="11"/>
        </w:numPr>
      </w:pPr>
      <w:r>
        <w:t>Friction welding</w:t>
      </w:r>
    </w:p>
    <w:p w14:paraId="15D4EA18" w14:textId="77777777" w:rsidR="00FC68DB" w:rsidRPr="007A0587" w:rsidRDefault="00FC68DB" w:rsidP="001F4AE2">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F4AE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F4AE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F4AE2">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F4AE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F4AE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903" w:name="_Toc288196493"/>
      <w:bookmarkStart w:id="1904"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905" w:name="GenericSeamWeldWeldPosition"/>
      <w:bookmarkStart w:id="1906" w:name="GenericSeamWelParameters"/>
      <w:bookmarkStart w:id="1907" w:name="GenericSeamWeldSubType"/>
      <w:bookmarkStart w:id="1908" w:name="GenericSeamWeldWeldingPosition"/>
      <w:bookmarkStart w:id="1909" w:name="_Toc3557009"/>
      <w:bookmarkStart w:id="1910" w:name="_Toc34747259"/>
      <w:bookmarkStart w:id="1911" w:name="_Toc77102078"/>
      <w:bookmarkStart w:id="1912" w:name="_Toc338938905"/>
      <w:bookmarkStart w:id="1913" w:name="_Toc338939101"/>
      <w:bookmarkStart w:id="1914" w:name="_Toc338939136"/>
      <w:bookmarkEnd w:id="1890"/>
      <w:bookmarkEnd w:id="1891"/>
      <w:bookmarkEnd w:id="1892"/>
      <w:bookmarkEnd w:id="1893"/>
      <w:bookmarkEnd w:id="1894"/>
      <w:bookmarkEnd w:id="1895"/>
      <w:bookmarkEnd w:id="1896"/>
      <w:bookmarkEnd w:id="1903"/>
      <w:bookmarkEnd w:id="1904"/>
      <w:bookmarkEnd w:id="1905"/>
      <w:bookmarkEnd w:id="1906"/>
      <w:bookmarkEnd w:id="1907"/>
      <w:bookmarkEnd w:id="1908"/>
      <w:r>
        <w:t>Weld Position and Sheet Metal Parameters</w:t>
      </w:r>
      <w:bookmarkEnd w:id="1909"/>
      <w:bookmarkEnd w:id="1910"/>
      <w:bookmarkEnd w:id="1911"/>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915" w:name="_Ref397587838"/>
      <w:bookmarkStart w:id="1916" w:name="_Toc3557124"/>
      <w:bookmarkStart w:id="1917" w:name="_Toc34747375"/>
      <w:bookmarkStart w:id="1918" w:name="_Toc76030573"/>
      <w:bookmarkStart w:id="1919" w:name="_Toc86863529"/>
      <w:bookmarkStart w:id="1920"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915"/>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916"/>
      <w:bookmarkEnd w:id="1917"/>
      <w:bookmarkEnd w:id="1918"/>
      <w:bookmarkEnd w:id="1919"/>
      <w:bookmarkEnd w:id="1920"/>
    </w:p>
    <w:p w14:paraId="02CCF9A7" w14:textId="77777777" w:rsidR="00FC68DB" w:rsidRDefault="00FC68DB" w:rsidP="00B202D2">
      <w:pPr>
        <w:pStyle w:val="berschrift4"/>
      </w:pPr>
      <w:bookmarkStart w:id="1921" w:name="_Toc3557010"/>
      <w:bookmarkStart w:id="1922" w:name="_Toc34747260"/>
      <w:bookmarkStart w:id="1923" w:name="_Toc77102079"/>
      <w:bookmarkStart w:id="1924" w:name="_Ref397525982"/>
      <w:r w:rsidRPr="007055D9">
        <w:t>Parameters Assigned to a Specific Sheet of the Flange</w:t>
      </w:r>
      <w:bookmarkEnd w:id="1921"/>
      <w:bookmarkEnd w:id="1922"/>
      <w:bookmarkEnd w:id="1923"/>
      <w:r w:rsidRPr="007055D9">
        <w:t xml:space="preserve"> </w:t>
      </w:r>
      <w:bookmarkEnd w:id="1924"/>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925" w:name="_Toc3566489"/>
      <w:bookmarkStart w:id="1926" w:name="_Toc34747490"/>
      <w:bookmarkStart w:id="1927"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925"/>
      <w:bookmarkEnd w:id="1926"/>
      <w:bookmarkEnd w:id="1927"/>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928" w:name="_Welding_Position"/>
      <w:bookmarkStart w:id="1929" w:name="_Ref397524978"/>
      <w:bookmarkStart w:id="1930" w:name="_Toc3557011"/>
      <w:bookmarkStart w:id="1931" w:name="_Toc34747261"/>
      <w:bookmarkStart w:id="1932" w:name="_Toc77102080"/>
      <w:bookmarkEnd w:id="1928"/>
      <w:r w:rsidRPr="007055D9">
        <w:t>Welding Position</w:t>
      </w:r>
      <w:bookmarkEnd w:id="1912"/>
      <w:bookmarkEnd w:id="1913"/>
      <w:bookmarkEnd w:id="1929"/>
      <w:bookmarkEnd w:id="1930"/>
      <w:bookmarkEnd w:id="1931"/>
      <w:bookmarkEnd w:id="1932"/>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933"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934" w:name="_Ref397529286"/>
      <w:bookmarkStart w:id="1935" w:name="_Toc3557125"/>
      <w:bookmarkStart w:id="1936" w:name="_Toc34747376"/>
      <w:bookmarkStart w:id="1937" w:name="_Toc76030574"/>
      <w:bookmarkStart w:id="1938" w:name="_Toc86863530"/>
      <w:bookmarkStart w:id="1939" w:name="_Toc86863619"/>
      <w:r w:rsidRPr="007055D9">
        <w:t xml:space="preserve">Figure </w:t>
      </w:r>
      <w:bookmarkStart w:id="1940" w:name="Figure10"/>
      <w:r>
        <w:fldChar w:fldCharType="begin"/>
      </w:r>
      <w:r>
        <w:instrText xml:space="preserve"> SEQ Figure \* ARABIC </w:instrText>
      </w:r>
      <w:r>
        <w:fldChar w:fldCharType="separate"/>
      </w:r>
      <w:r w:rsidR="008116BB">
        <w:rPr>
          <w:noProof/>
        </w:rPr>
        <w:t>53</w:t>
      </w:r>
      <w:r>
        <w:fldChar w:fldCharType="end"/>
      </w:r>
      <w:bookmarkEnd w:id="1934"/>
      <w:bookmarkEnd w:id="1940"/>
      <w:r w:rsidRPr="007055D9">
        <w:t>: Welding Position of a Y-Joint</w:t>
      </w:r>
      <w:bookmarkEnd w:id="1935"/>
      <w:bookmarkEnd w:id="1936"/>
      <w:bookmarkEnd w:id="1937"/>
      <w:bookmarkEnd w:id="1938"/>
      <w:bookmarkEnd w:id="1939"/>
    </w:p>
    <w:p w14:paraId="793EF08A" w14:textId="77777777" w:rsidR="00FC68DB" w:rsidRPr="007055D9" w:rsidRDefault="00FC68DB" w:rsidP="00B202D2">
      <w:pPr>
        <w:pStyle w:val="berschrift5"/>
      </w:pPr>
      <w:r w:rsidRPr="007055D9">
        <w:t>Primary and Secondary Sides</w:t>
      </w:r>
      <w:bookmarkEnd w:id="1933"/>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941" w:name="_Toc288196495"/>
      <w:bookmarkStart w:id="1942" w:name="_Toc288200797"/>
      <w:bookmarkStart w:id="1943" w:name="_Toc338939138"/>
      <w:bookmarkEnd w:id="1914"/>
      <w:r w:rsidRPr="007055D9">
        <w:t xml:space="preserve">Element </w:t>
      </w:r>
      <w:r>
        <w:t>"</w:t>
      </w:r>
      <w:proofErr w:type="spellStart"/>
      <w:r w:rsidRPr="007055D9">
        <w:t>weld_position</w:t>
      </w:r>
      <w:bookmarkEnd w:id="1941"/>
      <w:bookmarkEnd w:id="1942"/>
      <w:bookmarkEnd w:id="1943"/>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944"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44"/>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945" w:name="_Toc3566490"/>
      <w:bookmarkStart w:id="1946" w:name="_Toc34747491"/>
      <w:bookmarkStart w:id="1947"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945"/>
      <w:bookmarkEnd w:id="1946"/>
      <w:bookmarkEnd w:id="1947"/>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948"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948"/>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949" w:name="_Ref397529572"/>
      <w:bookmarkStart w:id="1950" w:name="Figure11"/>
      <w:bookmarkStart w:id="1951" w:name="_Toc3557126"/>
      <w:bookmarkStart w:id="1952" w:name="_Toc34747377"/>
      <w:bookmarkStart w:id="1953" w:name="_Toc76030575"/>
      <w:bookmarkStart w:id="1954" w:name="_Toc86863531"/>
      <w:bookmarkStart w:id="1955"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949"/>
      <w:bookmarkEnd w:id="1950"/>
      <w:r w:rsidRPr="007055D9">
        <w:t xml:space="preserve">: Welding Position </w:t>
      </w:r>
      <w:r>
        <w:t>vector direction and length</w:t>
      </w:r>
      <w:bookmarkEnd w:id="1951"/>
      <w:bookmarkEnd w:id="1952"/>
      <w:bookmarkEnd w:id="1953"/>
      <w:bookmarkEnd w:id="1954"/>
      <w:bookmarkEnd w:id="1955"/>
    </w:p>
    <w:p w14:paraId="3FD74BE5" w14:textId="77777777" w:rsidR="00FC68DB" w:rsidRPr="007055D9" w:rsidRDefault="00FC68DB" w:rsidP="00B202D2">
      <w:pPr>
        <w:pStyle w:val="berschrift5"/>
      </w:pPr>
      <w:bookmarkStart w:id="1956" w:name="_Toc338939140"/>
      <w:bookmarkStart w:id="1957" w:name="_Toc338939137"/>
      <w:bookmarkStart w:id="1958" w:name="_Toc338938906"/>
      <w:bookmarkStart w:id="1959" w:name="_Toc338939103"/>
      <w:r w:rsidRPr="007055D9">
        <w:lastRenderedPageBreak/>
        <w:t xml:space="preserve">Attribute </w:t>
      </w:r>
      <w:r>
        <w:t>"</w:t>
      </w:r>
      <w:r w:rsidRPr="007055D9">
        <w:t>reference</w:t>
      </w:r>
      <w:bookmarkEnd w:id="1956"/>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F4AE2">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F4AE2">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F4AE2">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F4AE2">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F4AE2">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F4AE2">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F4AE2">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F4AE2">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F4AE2">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F4AE2">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F4AE2">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960" w:name="_Toc3566491"/>
      <w:bookmarkStart w:id="1961" w:name="_Toc34747492"/>
      <w:bookmarkStart w:id="1962" w:name="_Toc77095951"/>
      <w:bookmarkStart w:id="1963" w:name="_Toc338939148"/>
      <w:bookmarkStart w:id="1964" w:name="_Toc288196499"/>
      <w:bookmarkStart w:id="1965" w:name="_Toc288200801"/>
      <w:bookmarkEnd w:id="1957"/>
      <w:bookmarkEnd w:id="1958"/>
      <w:bookmarkEnd w:id="1959"/>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960"/>
      <w:r>
        <w:t>"</w:t>
      </w:r>
      <w:bookmarkEnd w:id="1961"/>
      <w:bookmarkEnd w:id="1962"/>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963"/>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F4AE2">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F4AE2">
      <w:pPr>
        <w:pStyle w:val="Aufzhlungszeichen"/>
        <w:numPr>
          <w:ilvl w:val="0"/>
          <w:numId w:val="11"/>
        </w:numPr>
        <w:rPr>
          <w:rStyle w:val="XMLAttribute"/>
        </w:rPr>
      </w:pPr>
      <w:r w:rsidRPr="007055D9">
        <w:rPr>
          <w:rStyle w:val="XMLAttribute"/>
        </w:rPr>
        <w:t>convex</w:t>
      </w:r>
    </w:p>
    <w:p w14:paraId="0F3E2171" w14:textId="77777777" w:rsidR="00FC68DB" w:rsidRDefault="00FC68DB" w:rsidP="001F4AE2">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966" w:name="_Toc338939149"/>
      <w:r w:rsidRPr="007055D9">
        <w:t xml:space="preserve">Attribute </w:t>
      </w:r>
      <w:r>
        <w:t>"</w:t>
      </w:r>
      <w:r w:rsidRPr="007055D9">
        <w:t>penetration</w:t>
      </w:r>
      <w:bookmarkEnd w:id="1964"/>
      <w:bookmarkEnd w:id="1965"/>
      <w:bookmarkEnd w:id="1966"/>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967" w:name="ModelizationWeldDefinition"/>
      <w:bookmarkStart w:id="1968" w:name="WeldDefinition"/>
      <w:bookmarkStart w:id="1969" w:name="WeldDefinitionButtWeld"/>
      <w:bookmarkStart w:id="1970" w:name="_Toc288200762"/>
      <w:bookmarkStart w:id="1971" w:name="_Toc338939106"/>
      <w:bookmarkStart w:id="1972" w:name="_Toc3557012"/>
      <w:bookmarkStart w:id="1973" w:name="_Toc34747262"/>
      <w:bookmarkStart w:id="1974" w:name="_Toc77102081"/>
      <w:bookmarkStart w:id="1975" w:name="_Toc288196464"/>
      <w:bookmarkStart w:id="1976" w:name="_Toc86863854"/>
      <w:bookmarkEnd w:id="1967"/>
      <w:bookmarkEnd w:id="1968"/>
      <w:bookmarkEnd w:id="1969"/>
      <w:r w:rsidRPr="007055D9">
        <w:t xml:space="preserve">Butt </w:t>
      </w:r>
      <w:bookmarkEnd w:id="1970"/>
      <w:r w:rsidRPr="007055D9">
        <w:t>Joint</w:t>
      </w:r>
      <w:bookmarkEnd w:id="1971"/>
      <w:bookmarkEnd w:id="1972"/>
      <w:bookmarkEnd w:id="1973"/>
      <w:bookmarkEnd w:id="1974"/>
      <w:bookmarkEnd w:id="1976"/>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977" w:name="_Toc3557013"/>
      <w:bookmarkStart w:id="1978" w:name="_Toc34747263"/>
      <w:bookmarkStart w:id="1979" w:name="_Toc77102082"/>
      <w:r w:rsidRPr="00654684">
        <w:rPr>
          <w:sz w:val="24"/>
        </w:rPr>
        <w:t>Sheet Parameters</w:t>
      </w:r>
      <w:bookmarkEnd w:id="1977"/>
      <w:bookmarkEnd w:id="1978"/>
      <w:bookmarkEnd w:id="1979"/>
    </w:p>
    <w:p w14:paraId="53BD6606" w14:textId="77777777" w:rsidR="00FC68DB" w:rsidRPr="007055D9" w:rsidRDefault="00FC68DB" w:rsidP="00B202D2">
      <w:r>
        <w:rPr>
          <w:noProof/>
          <w:lang w:val="en-US"/>
        </w:rPr>
        <mc:AlternateContent>
          <mc:Choice Requires="wpg">
            <w:drawing>
              <wp:anchor distT="0" distB="0" distL="114300" distR="114300" simplePos="0" relativeHeight="251679744"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980" w:name="_Toc3557127"/>
                              <w:bookmarkStart w:id="1981" w:name="_Toc34747378"/>
                              <w:bookmarkStart w:id="1982" w:name="_Toc76030576"/>
                              <w:bookmarkStart w:id="1983" w:name="_Toc86863532"/>
                              <w:bookmarkStart w:id="1984"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80"/>
                              <w:bookmarkEnd w:id="1981"/>
                              <w:bookmarkEnd w:id="1982"/>
                              <w:bookmarkEnd w:id="1983"/>
                              <w:bookmarkEnd w:id="1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9744"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985" w:name="_Toc3557127"/>
                        <w:bookmarkStart w:id="1986" w:name="_Toc34747378"/>
                        <w:bookmarkStart w:id="1987" w:name="_Toc76030576"/>
                        <w:bookmarkStart w:id="1988" w:name="_Toc86863532"/>
                        <w:bookmarkStart w:id="1989"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85"/>
                        <w:bookmarkEnd w:id="1986"/>
                        <w:bookmarkEnd w:id="1987"/>
                        <w:bookmarkEnd w:id="1988"/>
                        <w:bookmarkEnd w:id="1989"/>
                      </w:p>
                    </w:txbxContent>
                  </v:textbox>
                </v:shape>
              </v:group>
            </w:pict>
          </mc:Fallback>
        </mc:AlternateContent>
      </w:r>
      <w:r w:rsidRPr="007055D9">
        <w:t>The parameters to describe the connection are:</w:t>
      </w:r>
    </w:p>
    <w:p w14:paraId="23FFDA9C" w14:textId="77777777" w:rsidR="00FC68DB" w:rsidRPr="007055D9" w:rsidRDefault="00FC68DB" w:rsidP="001F4AE2">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1F4AE2">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990" w:name="_Toc3557014"/>
      <w:bookmarkStart w:id="1991" w:name="_Toc34747264"/>
      <w:bookmarkStart w:id="1992" w:name="_Toc77102083"/>
      <w:r>
        <w:rPr>
          <w:noProof/>
          <w:sz w:val="24"/>
          <w:lang w:val="en-US" w:eastAsia="en-US"/>
        </w:rPr>
        <mc:AlternateContent>
          <mc:Choice Requires="wpg">
            <w:drawing>
              <wp:anchor distT="0" distB="0" distL="114300" distR="114300" simplePos="0" relativeHeight="251708416"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993" w:name="_Toc3557128"/>
                              <w:bookmarkStart w:id="1994" w:name="_Toc34747379"/>
                              <w:bookmarkStart w:id="1995" w:name="_Toc76030577"/>
                              <w:bookmarkStart w:id="1996" w:name="_Toc86863533"/>
                              <w:bookmarkStart w:id="1997"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93"/>
                              <w:bookmarkEnd w:id="1994"/>
                              <w:bookmarkEnd w:id="1995"/>
                              <w:bookmarkEnd w:id="1996"/>
                              <w:bookmarkEnd w:id="19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841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998" w:name="_Toc3557128"/>
                        <w:bookmarkStart w:id="1999" w:name="_Toc34747379"/>
                        <w:bookmarkStart w:id="2000" w:name="_Toc76030577"/>
                        <w:bookmarkStart w:id="2001" w:name="_Toc86863533"/>
                        <w:bookmarkStart w:id="2002"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98"/>
                        <w:bookmarkEnd w:id="1999"/>
                        <w:bookmarkEnd w:id="2000"/>
                        <w:bookmarkEnd w:id="2001"/>
                        <w:bookmarkEnd w:id="2002"/>
                      </w:p>
                    </w:txbxContent>
                  </v:textbox>
                </v:shape>
              </v:group>
            </w:pict>
          </mc:Fallback>
        </mc:AlternateContent>
      </w:r>
      <w:r w:rsidRPr="00654684">
        <w:rPr>
          <w:sz w:val="24"/>
        </w:rPr>
        <w:t>Weld Parameters</w:t>
      </w:r>
      <w:bookmarkEnd w:id="1990"/>
      <w:bookmarkEnd w:id="1991"/>
      <w:bookmarkEnd w:id="1992"/>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F4AE2">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F4AE2">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F4AE2">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F4AE2">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2003" w:name="_Toc3566492"/>
      <w:bookmarkStart w:id="2004" w:name="_Toc34747493"/>
      <w:bookmarkStart w:id="2005"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2003"/>
      <w:bookmarkEnd w:id="2004"/>
      <w:bookmarkEnd w:id="200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006" w:name="_Toc338939151"/>
      <w:bookmarkStart w:id="2007" w:name="_Toc3557015"/>
      <w:bookmarkStart w:id="2008" w:name="_Toc34747265"/>
      <w:bookmarkStart w:id="2009" w:name="_Toc77102084"/>
      <w:r w:rsidRPr="007055D9">
        <w:t>Attributes</w:t>
      </w:r>
      <w:bookmarkEnd w:id="2006"/>
      <w:bookmarkEnd w:id="2007"/>
      <w:bookmarkEnd w:id="2008"/>
      <w:bookmarkEnd w:id="2009"/>
    </w:p>
    <w:p w14:paraId="75987F07" w14:textId="77777777" w:rsidR="00FC68DB" w:rsidRPr="007055D9" w:rsidRDefault="00FC68DB" w:rsidP="00B202D2">
      <w:pPr>
        <w:pStyle w:val="berschrift5"/>
      </w:pPr>
      <w:bookmarkStart w:id="2010" w:name="_Toc338939153"/>
      <w:r w:rsidRPr="007055D9">
        <w:t xml:space="preserve">Attribute </w:t>
      </w:r>
      <w:r>
        <w:t>"</w:t>
      </w:r>
      <w:r w:rsidRPr="007055D9">
        <w:t>base</w:t>
      </w:r>
      <w:bookmarkEnd w:id="201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011" w:name="_Toc338939154"/>
      <w:r w:rsidRPr="007055D9">
        <w:lastRenderedPageBreak/>
        <w:t xml:space="preserve">Attribute </w:t>
      </w:r>
      <w:r>
        <w:t>"</w:t>
      </w:r>
      <w:r w:rsidRPr="007055D9">
        <w:t>technology</w:t>
      </w:r>
      <w:bookmarkEnd w:id="201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F4AE2">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F4AE2">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F4AE2">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F4AE2">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F4AE2">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2012" w:name="_Toc288196505"/>
      <w:bookmarkStart w:id="2013" w:name="_Toc288200807"/>
      <w:bookmarkStart w:id="2014" w:name="_Toc338939155"/>
      <w:bookmarkStart w:id="2015" w:name="_Toc3557016"/>
      <w:bookmarkStart w:id="2016" w:name="_Toc34747266"/>
      <w:bookmarkStart w:id="2017" w:name="_Toc77102085"/>
      <w:r w:rsidRPr="007055D9">
        <w:t xml:space="preserve">Element </w:t>
      </w:r>
      <w:r>
        <w:t>"</w:t>
      </w:r>
      <w:proofErr w:type="spellStart"/>
      <w:r w:rsidRPr="007055D9">
        <w:t>weld_position</w:t>
      </w:r>
      <w:bookmarkEnd w:id="2012"/>
      <w:bookmarkEnd w:id="2013"/>
      <w:bookmarkEnd w:id="2014"/>
      <w:bookmarkEnd w:id="2015"/>
      <w:proofErr w:type="spellEnd"/>
      <w:r>
        <w:t>"</w:t>
      </w:r>
      <w:bookmarkEnd w:id="2016"/>
      <w:bookmarkEnd w:id="2017"/>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2018" w:name="_Toc3566493"/>
      <w:bookmarkStart w:id="2019" w:name="_Toc34747494"/>
      <w:bookmarkStart w:id="2020" w:name="_Toc77095953"/>
      <w:bookmarkStart w:id="2021" w:name="_Toc288196507"/>
      <w:bookmarkStart w:id="2022" w:name="_Toc288200809"/>
      <w:bookmarkStart w:id="2023"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2018"/>
      <w:bookmarkEnd w:id="2019"/>
      <w:bookmarkEnd w:id="2020"/>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021"/>
      <w:bookmarkEnd w:id="2022"/>
      <w:bookmarkEnd w:id="2023"/>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1F4AE2">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1F4AE2">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F4AE2">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F4AE2">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F4AE2">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F4AE2">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024" w:name="_Toc338939158"/>
      <w:r w:rsidRPr="007055D9">
        <w:t xml:space="preserve">Attribute </w:t>
      </w:r>
      <w:r>
        <w:t>"</w:t>
      </w:r>
      <w:r w:rsidRPr="007055D9">
        <w:t>width</w:t>
      </w:r>
      <w:bookmarkEnd w:id="2024"/>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025" w:name="_Toc338939159"/>
      <w:r w:rsidRPr="007055D9">
        <w:t xml:space="preserve">Attribute </w:t>
      </w:r>
      <w:r>
        <w:t>"</w:t>
      </w:r>
      <w:r w:rsidRPr="007055D9">
        <w:t>filler</w:t>
      </w:r>
      <w:bookmarkEnd w:id="2025"/>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F4AE2">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F4AE2">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026" w:name="WeldDefinitionCornerWeld"/>
      <w:bookmarkStart w:id="2027" w:name="_Toc288200763"/>
      <w:bookmarkStart w:id="2028" w:name="_Toc338939107"/>
      <w:bookmarkEnd w:id="2026"/>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029" w:name="_Toc414263397"/>
      <w:bookmarkStart w:id="2030" w:name="_Toc3557017"/>
      <w:bookmarkStart w:id="2031" w:name="_Toc34747267"/>
      <w:bookmarkStart w:id="2032" w:name="_Toc77102086"/>
      <w:bookmarkEnd w:id="2029"/>
      <w:r w:rsidRPr="007055D9">
        <w:t xml:space="preserve">Element </w:t>
      </w:r>
      <w:r>
        <w:t>"</w:t>
      </w:r>
      <w:proofErr w:type="spellStart"/>
      <w:r>
        <w:t>sheet_parameter</w:t>
      </w:r>
      <w:bookmarkEnd w:id="2030"/>
      <w:proofErr w:type="spellEnd"/>
      <w:r>
        <w:t>"</w:t>
      </w:r>
      <w:bookmarkEnd w:id="2031"/>
      <w:bookmarkEnd w:id="2032"/>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2033" w:name="_Toc3566494"/>
      <w:bookmarkStart w:id="2034" w:name="_Toc34747495"/>
      <w:bookmarkStart w:id="2035"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033"/>
      <w:bookmarkEnd w:id="2034"/>
      <w:bookmarkEnd w:id="2035"/>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036" w:name="_Toc3557018"/>
      <w:bookmarkStart w:id="2037" w:name="_Toc34747268"/>
      <w:bookmarkStart w:id="2038" w:name="_Toc77102087"/>
      <w:bookmarkStart w:id="2039" w:name="_Toc86863855"/>
      <w:r w:rsidRPr="007055D9">
        <w:t>Corner Weld</w:t>
      </w:r>
      <w:bookmarkEnd w:id="2027"/>
      <w:bookmarkEnd w:id="2028"/>
      <w:bookmarkEnd w:id="2036"/>
      <w:bookmarkEnd w:id="2037"/>
      <w:bookmarkEnd w:id="2038"/>
      <w:bookmarkEnd w:id="2039"/>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040" w:name="_Toc34747269"/>
      <w:bookmarkStart w:id="2041" w:name="_Toc77102088"/>
      <w:bookmarkStart w:id="2042" w:name="_Toc3557019"/>
      <w:r>
        <w:rPr>
          <w:noProof/>
          <w:lang w:val="en-US" w:eastAsia="en-US"/>
        </w:rPr>
        <mc:AlternateContent>
          <mc:Choice Requires="wpg">
            <w:drawing>
              <wp:anchor distT="0" distB="0" distL="114300" distR="114300" simplePos="0" relativeHeight="251665408"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043" w:name="_Toc3557129"/>
                              <w:bookmarkStart w:id="2044" w:name="_Toc34747380"/>
                              <w:bookmarkStart w:id="2045" w:name="_Toc76030578"/>
                              <w:bookmarkStart w:id="2046" w:name="_Toc86863534"/>
                              <w:bookmarkStart w:id="2047"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43"/>
                              <w:bookmarkEnd w:id="2044"/>
                              <w:bookmarkEnd w:id="2045"/>
                              <w:bookmarkEnd w:id="2046"/>
                              <w:bookmarkEnd w:id="20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5408"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048" w:name="_Toc3557129"/>
                        <w:bookmarkStart w:id="2049" w:name="_Toc34747380"/>
                        <w:bookmarkStart w:id="2050" w:name="_Toc76030578"/>
                        <w:bookmarkStart w:id="2051" w:name="_Toc86863534"/>
                        <w:bookmarkStart w:id="2052"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48"/>
                        <w:bookmarkEnd w:id="2049"/>
                        <w:bookmarkEnd w:id="2050"/>
                        <w:bookmarkEnd w:id="2051"/>
                        <w:bookmarkEnd w:id="2052"/>
                      </w:p>
                    </w:txbxContent>
                  </v:textbox>
                </v:shape>
              </v:group>
            </w:pict>
          </mc:Fallback>
        </mc:AlternateContent>
      </w:r>
      <w:r>
        <w:t>Simple Corner Weld</w:t>
      </w:r>
      <w:bookmarkEnd w:id="2040"/>
      <w:bookmarkEnd w:id="2041"/>
    </w:p>
    <w:p w14:paraId="2DDB54CC" w14:textId="77777777" w:rsidR="00FC68DB" w:rsidRPr="007055D9" w:rsidRDefault="00FC68DB" w:rsidP="00B202D2">
      <w:pPr>
        <w:pStyle w:val="berschrift5"/>
      </w:pPr>
      <w:r w:rsidRPr="007055D9">
        <w:t>Sheet Parameters</w:t>
      </w:r>
      <w:bookmarkEnd w:id="204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F4AE2">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F4AE2">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F4AE2">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F4AE2">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053" w:name="_Toc3557020"/>
      <w:r w:rsidRPr="007055D9">
        <w:t>Weld Parameters</w:t>
      </w:r>
      <w:bookmarkEnd w:id="2053"/>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275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054" w:name="_Toc3557130"/>
                              <w:bookmarkStart w:id="2055" w:name="_Toc34747381"/>
                              <w:bookmarkStart w:id="2056" w:name="_Toc76030579"/>
                              <w:bookmarkStart w:id="2057" w:name="_Toc86863535"/>
                              <w:bookmarkStart w:id="2058"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54"/>
                              <w:bookmarkEnd w:id="2055"/>
                              <w:bookmarkEnd w:id="2056"/>
                              <w:bookmarkEnd w:id="2057"/>
                              <w:bookmarkEnd w:id="2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275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059" w:name="_Toc3557130"/>
                        <w:bookmarkStart w:id="2060" w:name="_Toc34747381"/>
                        <w:bookmarkStart w:id="2061" w:name="_Toc76030579"/>
                        <w:bookmarkStart w:id="2062" w:name="_Toc86863535"/>
                        <w:bookmarkStart w:id="2063"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59"/>
                        <w:bookmarkEnd w:id="2060"/>
                        <w:bookmarkEnd w:id="2061"/>
                        <w:bookmarkEnd w:id="2062"/>
                        <w:bookmarkEnd w:id="2063"/>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1F4AE2">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F4AE2">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F4AE2">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7pt;height:33.8pt" o:ole="">
            <v:imagedata r:id="rId189" o:title=""/>
          </v:shape>
          <o:OLEObject Type="Embed" ProgID="Equation.3" ShapeID="_x0000_i1026" DrawAspect="Content" ObjectID="_1697478256"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2064" w:name="_Toc3566495"/>
      <w:bookmarkStart w:id="2065" w:name="_Toc34747496"/>
      <w:bookmarkStart w:id="2066"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2064"/>
      <w:bookmarkEnd w:id="2065"/>
      <w:bookmarkEnd w:id="2066"/>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067" w:name="_Toc34747270"/>
      <w:bookmarkStart w:id="2068" w:name="_Toc77102089"/>
      <w:r>
        <w:t>Double Corner Weld</w:t>
      </w:r>
      <w:bookmarkEnd w:id="2067"/>
      <w:bookmarkEnd w:id="2068"/>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F4AE2">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F4AE2">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F4AE2">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F4AE2">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F4AE2">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F4AE2">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F4AE2">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2069" w:name="_Toc76030580"/>
            <w:bookmarkStart w:id="2070" w:name="_Toc86863536"/>
            <w:bookmarkStart w:id="2071"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2069"/>
            <w:bookmarkEnd w:id="2070"/>
            <w:bookmarkEnd w:id="2071"/>
          </w:p>
        </w:tc>
        <w:tc>
          <w:tcPr>
            <w:tcW w:w="4605" w:type="dxa"/>
            <w:shd w:val="clear" w:color="auto" w:fill="auto"/>
          </w:tcPr>
          <w:p w14:paraId="37E17878" w14:textId="04762AC8" w:rsidR="00FC68DB" w:rsidRPr="00C330B4" w:rsidRDefault="00FC68DB" w:rsidP="00B202D2">
            <w:pPr>
              <w:jc w:val="center"/>
              <w:rPr>
                <w:sz w:val="20"/>
                <w:szCs w:val="20"/>
              </w:rPr>
            </w:pPr>
            <w:bookmarkStart w:id="2072" w:name="_Toc76030581"/>
            <w:bookmarkStart w:id="2073" w:name="_Toc86863537"/>
            <w:bookmarkStart w:id="2074"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2072"/>
            <w:bookmarkEnd w:id="2073"/>
            <w:bookmarkEnd w:id="207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7pt;height:33.8pt" o:ole="">
            <v:imagedata r:id="rId189" o:title=""/>
          </v:shape>
          <o:OLEObject Type="Embed" ProgID="Equation.3" ShapeID="_x0000_i1027" DrawAspect="Content" ObjectID="_1697478257"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2075" w:name="_Toc34747497"/>
      <w:bookmarkStart w:id="2076"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2075"/>
      <w:bookmarkEnd w:id="2076"/>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077" w:name="_Toc338939161"/>
      <w:bookmarkStart w:id="2078" w:name="_Toc3557021"/>
      <w:bookmarkStart w:id="2079" w:name="_Toc34747271"/>
      <w:bookmarkStart w:id="2080" w:name="_Toc77102090"/>
      <w:r w:rsidRPr="007055D9">
        <w:lastRenderedPageBreak/>
        <w:t>Attributes</w:t>
      </w:r>
      <w:bookmarkEnd w:id="2077"/>
      <w:bookmarkEnd w:id="2078"/>
      <w:bookmarkEnd w:id="2079"/>
      <w:bookmarkEnd w:id="2080"/>
    </w:p>
    <w:p w14:paraId="117D2FF0" w14:textId="77777777" w:rsidR="00FC68DB" w:rsidRPr="007055D9" w:rsidRDefault="00FC68DB" w:rsidP="00B202D2">
      <w:pPr>
        <w:pStyle w:val="berschrift5"/>
      </w:pPr>
      <w:bookmarkStart w:id="2081" w:name="_Toc338939163"/>
      <w:r w:rsidRPr="007055D9">
        <w:t xml:space="preserve">Attribute </w:t>
      </w:r>
      <w:r>
        <w:t>"</w:t>
      </w:r>
      <w:r w:rsidRPr="007055D9">
        <w:t>base</w:t>
      </w:r>
      <w:bookmarkEnd w:id="2081"/>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082" w:name="_Toc338939164"/>
      <w:r w:rsidRPr="007055D9">
        <w:t xml:space="preserve">Attribute </w:t>
      </w:r>
      <w:r>
        <w:t>"</w:t>
      </w:r>
      <w:r w:rsidRPr="007055D9">
        <w:t>technology</w:t>
      </w:r>
      <w:bookmarkEnd w:id="2082"/>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F4AE2">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F4AE2">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F4AE2">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F4AE2">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F4AE2">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2083" w:name="_Toc338939165"/>
      <w:bookmarkStart w:id="2084" w:name="_Toc3557022"/>
      <w:bookmarkStart w:id="2085" w:name="_Toc34747272"/>
      <w:bookmarkStart w:id="2086" w:name="_Toc77102091"/>
      <w:r w:rsidRPr="007055D9">
        <w:t xml:space="preserve">Element </w:t>
      </w:r>
      <w:r>
        <w:t>"</w:t>
      </w:r>
      <w:proofErr w:type="spellStart"/>
      <w:r w:rsidRPr="007055D9">
        <w:t>weld_position</w:t>
      </w:r>
      <w:bookmarkEnd w:id="2083"/>
      <w:bookmarkEnd w:id="2084"/>
      <w:proofErr w:type="spellEnd"/>
      <w:r>
        <w:t>"</w:t>
      </w:r>
      <w:bookmarkEnd w:id="2085"/>
      <w:bookmarkEnd w:id="2086"/>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2087" w:name="_Toc3566496"/>
      <w:bookmarkStart w:id="2088" w:name="_Toc34747498"/>
      <w:bookmarkStart w:id="2089" w:name="_Toc77095957"/>
      <w:bookmarkStart w:id="2090"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087"/>
      <w:bookmarkEnd w:id="2088"/>
      <w:bookmarkEnd w:id="2089"/>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090"/>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F4AE2">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F4AE2">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F4AE2">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091" w:name="_Toc338939168"/>
      <w:r w:rsidRPr="007055D9">
        <w:t xml:space="preserve">Attribute </w:t>
      </w:r>
      <w:r>
        <w:t>"</w:t>
      </w:r>
      <w:r w:rsidRPr="007055D9">
        <w:t>thickness</w:t>
      </w:r>
      <w:bookmarkEnd w:id="2091"/>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2092" w:name="_Toc3566497"/>
      <w:bookmarkStart w:id="2093" w:name="_Toc34747499"/>
      <w:bookmarkStart w:id="2094" w:name="_Toc77095958"/>
      <w:bookmarkStart w:id="2095"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2092"/>
      <w:bookmarkEnd w:id="2093"/>
      <w:bookmarkEnd w:id="2094"/>
    </w:p>
    <w:p w14:paraId="5AEAFFD0" w14:textId="77777777" w:rsidR="00FC68DB" w:rsidRPr="007055D9" w:rsidRDefault="00FC68DB" w:rsidP="00B202D2">
      <w:pPr>
        <w:pStyle w:val="berschrift5"/>
      </w:pPr>
      <w:r w:rsidRPr="007055D9">
        <w:t xml:space="preserve">Attribute </w:t>
      </w:r>
      <w:r>
        <w:t>"</w:t>
      </w:r>
      <w:r w:rsidRPr="007055D9">
        <w:t>angle</w:t>
      </w:r>
      <w:bookmarkEnd w:id="2095"/>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2096" w:name="_Toc3566498"/>
      <w:bookmarkStart w:id="2097" w:name="_Toc34747500"/>
      <w:bookmarkStart w:id="2098" w:name="_Toc77095959"/>
      <w:bookmarkStart w:id="2099"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2096"/>
      <w:bookmarkEnd w:id="2097"/>
      <w:bookmarkEnd w:id="2098"/>
    </w:p>
    <w:p w14:paraId="2C2E1B11" w14:textId="77777777" w:rsidR="00FC68DB" w:rsidRPr="007055D9" w:rsidRDefault="00FC68DB" w:rsidP="00B202D2">
      <w:pPr>
        <w:pStyle w:val="berschrift5"/>
      </w:pPr>
      <w:r w:rsidRPr="007055D9">
        <w:t xml:space="preserve">Attribute </w:t>
      </w:r>
      <w:r>
        <w:t>"</w:t>
      </w:r>
      <w:r w:rsidRPr="007055D9">
        <w:t>shape</w:t>
      </w:r>
      <w:bookmarkEnd w:id="2099"/>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100" w:name="_Toc338939171"/>
      <w:r w:rsidRPr="007055D9">
        <w:t xml:space="preserve">Attribute </w:t>
      </w:r>
      <w:r>
        <w:t>"</w:t>
      </w:r>
      <w:r w:rsidRPr="007055D9">
        <w:t>penetration</w:t>
      </w:r>
      <w:bookmarkEnd w:id="210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101" w:name="_Toc338939173"/>
      <w:r w:rsidRPr="007055D9">
        <w:t xml:space="preserve">Attribute </w:t>
      </w:r>
      <w:r>
        <w:t>"</w:t>
      </w:r>
      <w:r w:rsidRPr="007055D9">
        <w:t>filler</w:t>
      </w:r>
      <w:bookmarkEnd w:id="2101"/>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F4AE2">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F4AE2">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102" w:name="WeldDefinitionEdgeWeld"/>
      <w:bookmarkStart w:id="2103" w:name="_Toc3557023"/>
      <w:bookmarkStart w:id="2104" w:name="_Toc34747273"/>
      <w:bookmarkStart w:id="2105" w:name="_Toc77102092"/>
      <w:bookmarkStart w:id="2106" w:name="_Toc288200764"/>
      <w:bookmarkStart w:id="2107" w:name="_Toc338939108"/>
      <w:bookmarkEnd w:id="2102"/>
      <w:r w:rsidRPr="007055D9">
        <w:lastRenderedPageBreak/>
        <w:t xml:space="preserve">Element </w:t>
      </w:r>
      <w:r>
        <w:t>"</w:t>
      </w:r>
      <w:proofErr w:type="spellStart"/>
      <w:r>
        <w:t>sheet_parameter</w:t>
      </w:r>
      <w:bookmarkEnd w:id="2103"/>
      <w:proofErr w:type="spellEnd"/>
      <w:r>
        <w:t>"</w:t>
      </w:r>
      <w:bookmarkEnd w:id="2104"/>
      <w:bookmarkEnd w:id="2105"/>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2108" w:name="_Toc3566499"/>
      <w:bookmarkStart w:id="2109" w:name="_Toc34747501"/>
      <w:bookmarkStart w:id="2110"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108"/>
      <w:bookmarkEnd w:id="2109"/>
      <w:bookmarkEnd w:id="2110"/>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111" w:name="_Toc3557024"/>
      <w:bookmarkStart w:id="2112" w:name="_Toc34747274"/>
      <w:bookmarkStart w:id="2113" w:name="_Toc77102093"/>
      <w:bookmarkStart w:id="2114" w:name="_Toc86863856"/>
      <w:r w:rsidRPr="007055D9">
        <w:t>Edge Weld</w:t>
      </w:r>
      <w:bookmarkEnd w:id="2106"/>
      <w:bookmarkEnd w:id="2107"/>
      <w:bookmarkEnd w:id="2111"/>
      <w:bookmarkEnd w:id="2112"/>
      <w:bookmarkEnd w:id="2113"/>
      <w:bookmarkEnd w:id="2114"/>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115" w:name="_Toc3557025"/>
      <w:bookmarkStart w:id="2116" w:name="_Toc34747275"/>
      <w:bookmarkStart w:id="2117" w:name="_Toc77102094"/>
      <w:r>
        <w:rPr>
          <w:b w:val="0"/>
          <w:bCs/>
          <w:noProof/>
          <w:lang w:val="en-US" w:eastAsia="en-US"/>
        </w:rPr>
        <w:drawing>
          <wp:anchor distT="0" distB="0" distL="114300" distR="114300" simplePos="0" relativeHeight="25160089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115"/>
      <w:bookmarkEnd w:id="2116"/>
      <w:bookmarkEnd w:id="2117"/>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F4AE2">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F4AE2">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F4AE2">
      <w:pPr>
        <w:pStyle w:val="Aufzhlungszeichen"/>
        <w:keepNext/>
        <w:keepLines/>
        <w:numPr>
          <w:ilvl w:val="0"/>
          <w:numId w:val="11"/>
        </w:numPr>
      </w:pPr>
      <w:r>
        <w:rPr>
          <w:noProof/>
          <w:lang w:eastAsia="en-US"/>
        </w:rPr>
        <mc:AlternateContent>
          <mc:Choice Requires="wps">
            <w:drawing>
              <wp:anchor distT="0" distB="0" distL="114300" distR="114300" simplePos="0" relativeHeight="251701248"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118" w:name="_Toc3557131"/>
                            <w:bookmarkStart w:id="2119" w:name="_Toc34747384"/>
                            <w:bookmarkStart w:id="2120" w:name="_Toc76030582"/>
                            <w:bookmarkStart w:id="2121" w:name="_Toc86863538"/>
                            <w:bookmarkStart w:id="2122"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18"/>
                            <w:bookmarkEnd w:id="2119"/>
                            <w:bookmarkEnd w:id="2120"/>
                            <w:bookmarkEnd w:id="2121"/>
                            <w:bookmarkEnd w:id="2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123" w:name="_Toc3557131"/>
                      <w:bookmarkStart w:id="2124" w:name="_Toc34747384"/>
                      <w:bookmarkStart w:id="2125" w:name="_Toc76030582"/>
                      <w:bookmarkStart w:id="2126" w:name="_Toc86863538"/>
                      <w:bookmarkStart w:id="2127"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23"/>
                      <w:bookmarkEnd w:id="2124"/>
                      <w:bookmarkEnd w:id="2125"/>
                      <w:bookmarkEnd w:id="2126"/>
                      <w:bookmarkEnd w:id="2127"/>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128" w:name="_Toc3557026"/>
      <w:bookmarkStart w:id="2129" w:name="_Toc34747276"/>
      <w:bookmarkStart w:id="2130" w:name="_Toc77102095"/>
      <w:r>
        <w:rPr>
          <w:b w:val="0"/>
          <w:bCs/>
          <w:noProof/>
          <w:lang w:val="en-US" w:eastAsia="en-US"/>
        </w:rPr>
        <w:drawing>
          <wp:anchor distT="0" distB="0" distL="114300" distR="114300" simplePos="0" relativeHeight="251608064"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128"/>
      <w:bookmarkEnd w:id="2129"/>
      <w:bookmarkEnd w:id="2130"/>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F4AE2">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F4AE2">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5584"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131" w:name="_Toc3557132"/>
                            <w:bookmarkStart w:id="2132" w:name="_Toc34747385"/>
                            <w:bookmarkStart w:id="2133" w:name="_Toc76030583"/>
                            <w:bookmarkStart w:id="2134" w:name="_Toc86863539"/>
                            <w:bookmarkStart w:id="2135"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31"/>
                            <w:bookmarkEnd w:id="2132"/>
                            <w:bookmarkEnd w:id="2133"/>
                            <w:bookmarkEnd w:id="2134"/>
                            <w:bookmarkEnd w:id="2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136" w:name="_Toc3557132"/>
                      <w:bookmarkStart w:id="2137" w:name="_Toc34747385"/>
                      <w:bookmarkStart w:id="2138" w:name="_Toc76030583"/>
                      <w:bookmarkStart w:id="2139" w:name="_Toc86863539"/>
                      <w:bookmarkStart w:id="2140"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36"/>
                      <w:bookmarkEnd w:id="2137"/>
                      <w:bookmarkEnd w:id="2138"/>
                      <w:bookmarkEnd w:id="2139"/>
                      <w:bookmarkEnd w:id="21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2141" w:name="_Toc3566500"/>
      <w:bookmarkStart w:id="2142" w:name="_Toc34747502"/>
      <w:bookmarkStart w:id="2143"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2141"/>
      <w:bookmarkEnd w:id="2142"/>
      <w:bookmarkEnd w:id="2143"/>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144" w:name="_Toc338939175"/>
      <w:bookmarkStart w:id="2145" w:name="_Toc3557027"/>
      <w:bookmarkStart w:id="2146" w:name="_Toc34747277"/>
      <w:bookmarkStart w:id="2147" w:name="_Toc77102096"/>
      <w:r w:rsidRPr="007055D9">
        <w:t>Attributes</w:t>
      </w:r>
      <w:bookmarkEnd w:id="2144"/>
      <w:bookmarkEnd w:id="2145"/>
      <w:bookmarkEnd w:id="2146"/>
      <w:bookmarkEnd w:id="2147"/>
    </w:p>
    <w:p w14:paraId="39DE4992" w14:textId="77777777" w:rsidR="00FC68DB" w:rsidRPr="007055D9" w:rsidRDefault="00FC68DB" w:rsidP="00B202D2">
      <w:pPr>
        <w:pStyle w:val="berschrift5"/>
      </w:pPr>
      <w:bookmarkStart w:id="2148" w:name="_Toc338939177"/>
      <w:r w:rsidRPr="007055D9">
        <w:t xml:space="preserve">Attribute </w:t>
      </w:r>
      <w:r>
        <w:t>"</w:t>
      </w:r>
      <w:r w:rsidRPr="007055D9">
        <w:t>base</w:t>
      </w:r>
      <w:bookmarkEnd w:id="2148"/>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149" w:name="_Toc338939178"/>
      <w:r w:rsidRPr="007055D9">
        <w:t xml:space="preserve">Attribute </w:t>
      </w:r>
      <w:r>
        <w:t>"</w:t>
      </w:r>
      <w:r w:rsidRPr="007055D9">
        <w:t>technology</w:t>
      </w:r>
      <w:bookmarkEnd w:id="2149"/>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F4AE2">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F4AE2">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F4AE2">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F4AE2">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F4AE2">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150" w:name="_Toc338939179"/>
      <w:bookmarkStart w:id="2151" w:name="_Toc3557028"/>
      <w:bookmarkStart w:id="2152" w:name="_Toc34747278"/>
      <w:bookmarkStart w:id="2153" w:name="_Toc77102097"/>
      <w:r w:rsidRPr="007055D9">
        <w:t xml:space="preserve">Element </w:t>
      </w:r>
      <w:r>
        <w:t>"</w:t>
      </w:r>
      <w:proofErr w:type="spellStart"/>
      <w:r w:rsidRPr="007055D9">
        <w:t>weld_position</w:t>
      </w:r>
      <w:bookmarkEnd w:id="2150"/>
      <w:bookmarkEnd w:id="2151"/>
      <w:proofErr w:type="spellEnd"/>
      <w:r>
        <w:t>"</w:t>
      </w:r>
      <w:bookmarkEnd w:id="2152"/>
      <w:bookmarkEnd w:id="2153"/>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154" w:name="_Toc3566501"/>
      <w:bookmarkStart w:id="2155" w:name="_Toc34747503"/>
      <w:bookmarkStart w:id="2156"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154"/>
      <w:bookmarkEnd w:id="2155"/>
      <w:bookmarkEnd w:id="2156"/>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1F4AE2">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1F4AE2">
      <w:pPr>
        <w:pStyle w:val="Aufzhlungszeichen"/>
        <w:numPr>
          <w:ilvl w:val="0"/>
          <w:numId w:val="11"/>
        </w:numPr>
        <w:rPr>
          <w:rStyle w:val="XMLAttribute"/>
        </w:rPr>
      </w:pPr>
    </w:p>
    <w:p w14:paraId="4A907CE8" w14:textId="77777777" w:rsidR="00FC68DB" w:rsidRPr="007055D9" w:rsidRDefault="00FC68DB" w:rsidP="001F4AE2">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F4AE2">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157" w:name="_Toc338939182"/>
      <w:r w:rsidRPr="007055D9">
        <w:t xml:space="preserve">Attribute </w:t>
      </w:r>
      <w:r>
        <w:t>"</w:t>
      </w:r>
      <w:r w:rsidRPr="007055D9">
        <w:t>width</w:t>
      </w:r>
      <w:bookmarkEnd w:id="2157"/>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158" w:name="_Toc338939184"/>
      <w:r w:rsidRPr="007055D9">
        <w:t xml:space="preserve">Attribute </w:t>
      </w:r>
      <w:r>
        <w:t>"</w:t>
      </w:r>
      <w:r w:rsidRPr="007055D9">
        <w:t>filler</w:t>
      </w:r>
      <w:bookmarkEnd w:id="2158"/>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F4AE2">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F4AE2">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159" w:name="WeldDefinitionIWeld"/>
      <w:bookmarkStart w:id="2160" w:name="_Toc3557029"/>
      <w:bookmarkStart w:id="2161" w:name="_Toc34747279"/>
      <w:bookmarkStart w:id="2162" w:name="_Toc77102098"/>
      <w:bookmarkStart w:id="2163" w:name="_Toc288200765"/>
      <w:bookmarkStart w:id="2164" w:name="_Toc338939109"/>
      <w:bookmarkEnd w:id="2159"/>
      <w:r w:rsidRPr="007055D9">
        <w:t xml:space="preserve">Element </w:t>
      </w:r>
      <w:r>
        <w:t>"</w:t>
      </w:r>
      <w:proofErr w:type="spellStart"/>
      <w:r>
        <w:t>sheet_parameter</w:t>
      </w:r>
      <w:bookmarkEnd w:id="2160"/>
      <w:proofErr w:type="spellEnd"/>
      <w:r>
        <w:t>"</w:t>
      </w:r>
      <w:bookmarkEnd w:id="2161"/>
      <w:bookmarkEnd w:id="2162"/>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165" w:name="_Toc3566502"/>
      <w:bookmarkStart w:id="2166" w:name="_Toc34747504"/>
      <w:bookmarkStart w:id="2167"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165"/>
      <w:bookmarkEnd w:id="2166"/>
      <w:bookmarkEnd w:id="2167"/>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168" w:name="_Toc3557030"/>
      <w:bookmarkStart w:id="2169" w:name="_Toc34747280"/>
      <w:bookmarkStart w:id="2170" w:name="_Toc77102099"/>
      <w:bookmarkStart w:id="2171" w:name="_Toc86863857"/>
      <w:r w:rsidRPr="007055D9">
        <w:t>I-Weld</w:t>
      </w:r>
      <w:bookmarkEnd w:id="2163"/>
      <w:bookmarkEnd w:id="2164"/>
      <w:bookmarkEnd w:id="2168"/>
      <w:bookmarkEnd w:id="2169"/>
      <w:bookmarkEnd w:id="2170"/>
      <w:bookmarkEnd w:id="2171"/>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172" w:name="_Toc3557031"/>
      <w:bookmarkStart w:id="2173" w:name="_Toc34747281"/>
      <w:bookmarkStart w:id="2174" w:name="_Toc77102100"/>
      <w:r w:rsidRPr="007055D9">
        <w:t>Sheet Parameters</w:t>
      </w:r>
      <w:bookmarkEnd w:id="2172"/>
      <w:bookmarkEnd w:id="2173"/>
      <w:bookmarkEnd w:id="2174"/>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F4AE2">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F4AE2">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F4AE2">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175" w:name="_Toc3557032"/>
      <w:bookmarkStart w:id="2176" w:name="_Toc34747282"/>
      <w:bookmarkStart w:id="2177" w:name="_Toc77102101"/>
      <w:r w:rsidRPr="007055D9">
        <w:t>Weld Parameters</w:t>
      </w:r>
      <w:bookmarkEnd w:id="2175"/>
      <w:bookmarkEnd w:id="2176"/>
      <w:bookmarkEnd w:id="2177"/>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F4AE2">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178" w:name="_Toc76030584"/>
            <w:bookmarkStart w:id="2179" w:name="_Toc86863540"/>
            <w:bookmarkStart w:id="2180"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178"/>
            <w:bookmarkEnd w:id="2179"/>
            <w:bookmarkEnd w:id="2180"/>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181" w:name="_Toc76030585"/>
            <w:bookmarkStart w:id="2182" w:name="_Toc86863541"/>
            <w:bookmarkStart w:id="2183"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181"/>
            <w:bookmarkEnd w:id="2182"/>
            <w:bookmarkEnd w:id="2183"/>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184" w:name="_Toc3566503"/>
      <w:bookmarkStart w:id="2185" w:name="_Toc34747505"/>
      <w:bookmarkStart w:id="2186"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184"/>
      <w:bookmarkEnd w:id="2185"/>
      <w:bookmarkEnd w:id="2186"/>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187" w:name="_Toc338939186"/>
      <w:bookmarkStart w:id="2188" w:name="_Toc3557033"/>
      <w:bookmarkStart w:id="2189" w:name="_Toc34747283"/>
      <w:bookmarkStart w:id="2190" w:name="_Toc77102102"/>
      <w:r w:rsidRPr="007055D9">
        <w:t>Attributes</w:t>
      </w:r>
      <w:bookmarkEnd w:id="2187"/>
      <w:bookmarkEnd w:id="2188"/>
      <w:bookmarkEnd w:id="2189"/>
      <w:bookmarkEnd w:id="2190"/>
    </w:p>
    <w:p w14:paraId="547A1CA7" w14:textId="77777777" w:rsidR="00FC68DB" w:rsidRPr="007055D9" w:rsidRDefault="00FC68DB" w:rsidP="00B202D2">
      <w:pPr>
        <w:pStyle w:val="berschrift5"/>
      </w:pPr>
      <w:bookmarkStart w:id="2191" w:name="_Toc338939188"/>
      <w:r w:rsidRPr="007055D9">
        <w:t xml:space="preserve">Attribute </w:t>
      </w:r>
      <w:r>
        <w:t>"</w:t>
      </w:r>
      <w:r w:rsidRPr="007055D9">
        <w:t>base</w:t>
      </w:r>
      <w:bookmarkEnd w:id="2191"/>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192" w:name="_Toc338939189"/>
      <w:r w:rsidRPr="007055D9">
        <w:t xml:space="preserve">Attribute </w:t>
      </w:r>
      <w:r>
        <w:t>"</w:t>
      </w:r>
      <w:r w:rsidRPr="007055D9">
        <w:t>technology</w:t>
      </w:r>
      <w:bookmarkEnd w:id="2192"/>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F4AE2">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F4AE2">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F4AE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F4AE2">
      <w:pPr>
        <w:pStyle w:val="Aufzhlungszeichen"/>
        <w:numPr>
          <w:ilvl w:val="0"/>
          <w:numId w:val="11"/>
        </w:numPr>
        <w:rPr>
          <w:rStyle w:val="XMLElement"/>
        </w:rPr>
      </w:pPr>
      <w:r>
        <w:rPr>
          <w:rStyle w:val="XMLElement"/>
        </w:rPr>
        <w:t>friction</w:t>
      </w:r>
    </w:p>
    <w:p w14:paraId="444BAF57" w14:textId="77777777" w:rsidR="00FC68DB" w:rsidRPr="007055D9" w:rsidRDefault="00FC68DB" w:rsidP="001F4AE2">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193" w:name="_Toc338939190"/>
      <w:bookmarkStart w:id="2194" w:name="_Toc3557034"/>
      <w:bookmarkStart w:id="2195" w:name="_Toc34747284"/>
      <w:bookmarkStart w:id="2196" w:name="_Toc77102103"/>
      <w:r w:rsidRPr="007055D9">
        <w:t xml:space="preserve">Element </w:t>
      </w:r>
      <w:r>
        <w:t>"</w:t>
      </w:r>
      <w:proofErr w:type="spellStart"/>
      <w:r w:rsidRPr="007055D9">
        <w:t>weld_position</w:t>
      </w:r>
      <w:bookmarkEnd w:id="2193"/>
      <w:bookmarkEnd w:id="2194"/>
      <w:proofErr w:type="spellEnd"/>
      <w:r>
        <w:t>"</w:t>
      </w:r>
      <w:bookmarkEnd w:id="2195"/>
      <w:bookmarkEnd w:id="2196"/>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197" w:name="_Toc3566504"/>
      <w:bookmarkStart w:id="2198" w:name="_Toc34747506"/>
      <w:bookmarkStart w:id="2199" w:name="_Toc77095965"/>
      <w:bookmarkStart w:id="2200"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197"/>
      <w:bookmarkEnd w:id="2198"/>
      <w:bookmarkEnd w:id="2199"/>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200"/>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201" w:name="_Toc338939194"/>
      <w:r w:rsidRPr="007055D9">
        <w:t xml:space="preserve">Attribute </w:t>
      </w:r>
      <w:r>
        <w:t>"</w:t>
      </w:r>
      <w:r w:rsidRPr="007055D9">
        <w:t>filler</w:t>
      </w:r>
      <w:bookmarkEnd w:id="2201"/>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F4AE2">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F4AE2">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202" w:name="WeldDefinitionOverlapWeld"/>
      <w:bookmarkStart w:id="2203" w:name="_Toc3557035"/>
      <w:bookmarkStart w:id="2204" w:name="_Toc34747285"/>
      <w:bookmarkStart w:id="2205" w:name="_Toc77102104"/>
      <w:bookmarkStart w:id="2206" w:name="_Toc288200766"/>
      <w:bookmarkStart w:id="2207" w:name="_Toc338939110"/>
      <w:bookmarkEnd w:id="2202"/>
      <w:r w:rsidRPr="007055D9">
        <w:t xml:space="preserve">Element </w:t>
      </w:r>
      <w:r>
        <w:t>"</w:t>
      </w:r>
      <w:proofErr w:type="spellStart"/>
      <w:r>
        <w:t>sheet_parameter</w:t>
      </w:r>
      <w:bookmarkEnd w:id="2203"/>
      <w:proofErr w:type="spellEnd"/>
      <w:r>
        <w:t>"</w:t>
      </w:r>
      <w:bookmarkEnd w:id="2204"/>
      <w:bookmarkEnd w:id="2205"/>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208" w:name="_Toc3566505"/>
      <w:bookmarkStart w:id="2209" w:name="_Toc34747507"/>
      <w:bookmarkStart w:id="2210"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208"/>
      <w:bookmarkEnd w:id="2209"/>
      <w:bookmarkEnd w:id="2210"/>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211" w:name="_Toc3557036"/>
      <w:bookmarkStart w:id="2212" w:name="_Toc34747286"/>
      <w:bookmarkStart w:id="2213" w:name="_Toc77102105"/>
      <w:bookmarkStart w:id="2214" w:name="_Toc86863858"/>
      <w:r w:rsidRPr="007055D9">
        <w:t>Overlap Weld</w:t>
      </w:r>
      <w:bookmarkEnd w:id="2206"/>
      <w:bookmarkEnd w:id="2207"/>
      <w:bookmarkEnd w:id="2211"/>
      <w:bookmarkEnd w:id="2212"/>
      <w:bookmarkEnd w:id="2213"/>
      <w:bookmarkEnd w:id="2214"/>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215" w:name="_Toc3557037"/>
      <w:bookmarkStart w:id="2216" w:name="_Toc34747287"/>
      <w:bookmarkStart w:id="2217" w:name="_Toc77102106"/>
      <w:r w:rsidRPr="007055D9">
        <w:t>Simple Overlap Weld</w:t>
      </w:r>
      <w:bookmarkEnd w:id="2215"/>
      <w:bookmarkEnd w:id="2216"/>
      <w:bookmarkEnd w:id="2217"/>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5360"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F4AE2">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F4AE2">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F4AE2">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992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218" w:name="_Toc3557135"/>
                            <w:bookmarkStart w:id="2219" w:name="_Toc34747388"/>
                            <w:bookmarkStart w:id="2220" w:name="_Toc76030586"/>
                            <w:bookmarkStart w:id="2221" w:name="_Toc86863542"/>
                            <w:bookmarkStart w:id="2222"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18"/>
                            <w:bookmarkEnd w:id="2219"/>
                            <w:bookmarkEnd w:id="2220"/>
                            <w:bookmarkEnd w:id="2221"/>
                            <w:bookmarkEnd w:id="2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223" w:name="_Toc3557135"/>
                      <w:bookmarkStart w:id="2224" w:name="_Toc34747388"/>
                      <w:bookmarkStart w:id="2225" w:name="_Toc76030586"/>
                      <w:bookmarkStart w:id="2226" w:name="_Toc86863542"/>
                      <w:bookmarkStart w:id="2227"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23"/>
                      <w:bookmarkEnd w:id="2224"/>
                      <w:bookmarkEnd w:id="2225"/>
                      <w:bookmarkEnd w:id="2226"/>
                      <w:bookmarkEnd w:id="222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2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1F4AE2">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F4AE2">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F4AE2">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7088"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228" w:name="_Toc3557136"/>
                            <w:bookmarkStart w:id="2229" w:name="_Toc34747389"/>
                            <w:bookmarkStart w:id="2230" w:name="_Toc76030587"/>
                            <w:bookmarkStart w:id="2231" w:name="_Toc86863543"/>
                            <w:bookmarkStart w:id="2232"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28"/>
                            <w:bookmarkEnd w:id="2229"/>
                            <w:bookmarkEnd w:id="2230"/>
                            <w:bookmarkEnd w:id="2231"/>
                            <w:bookmarkEnd w:id="2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233" w:name="_Toc3557136"/>
                      <w:bookmarkStart w:id="2234" w:name="_Toc34747389"/>
                      <w:bookmarkStart w:id="2235" w:name="_Toc76030587"/>
                      <w:bookmarkStart w:id="2236" w:name="_Toc86863543"/>
                      <w:bookmarkStart w:id="2237"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33"/>
                      <w:bookmarkEnd w:id="2234"/>
                      <w:bookmarkEnd w:id="2235"/>
                      <w:bookmarkEnd w:id="2236"/>
                      <w:bookmarkEnd w:id="2237"/>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45pt;height:34.45pt" o:ole="">
            <v:imagedata r:id="rId200" o:title=""/>
          </v:shape>
          <o:OLEObject Type="Embed" ProgID="Equation.3" ShapeID="_x0000_i1028" DrawAspect="Content" ObjectID="_1697478258"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238" w:name="_Toc3566506"/>
      <w:bookmarkStart w:id="2239" w:name="_Toc34747508"/>
      <w:bookmarkStart w:id="2240"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238"/>
      <w:bookmarkEnd w:id="2239"/>
      <w:bookmarkEnd w:id="224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241" w:name="_Toc338939112"/>
      <w:bookmarkStart w:id="2242" w:name="_Toc3557038"/>
      <w:bookmarkStart w:id="2243" w:name="_Toc34747288"/>
      <w:bookmarkStart w:id="2244" w:name="_Toc77102107"/>
      <w:r w:rsidRPr="007055D9">
        <w:t>Single Sided Double Overlap Weld</w:t>
      </w:r>
      <w:bookmarkEnd w:id="2241"/>
      <w:bookmarkEnd w:id="2242"/>
      <w:bookmarkEnd w:id="2243"/>
      <w:bookmarkEnd w:id="224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F4AE2">
      <w:pPr>
        <w:pStyle w:val="Aufzhlungszeichen"/>
        <w:keepNext/>
        <w:numPr>
          <w:ilvl w:val="0"/>
          <w:numId w:val="11"/>
        </w:numPr>
      </w:pPr>
      <w:r>
        <w:rPr>
          <w:b/>
          <w:bCs/>
          <w:i/>
          <w:iCs/>
          <w:noProof/>
          <w:lang w:eastAsia="en-US"/>
        </w:rPr>
        <w:drawing>
          <wp:anchor distT="0" distB="0" distL="114300" distR="114300" simplePos="0" relativeHeight="251557888"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F4AE2">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F4AE2">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4256"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245" w:name="_Toc3557137"/>
                            <w:bookmarkStart w:id="2246" w:name="_Toc34747390"/>
                            <w:bookmarkStart w:id="2247" w:name="_Toc76030588"/>
                            <w:bookmarkStart w:id="2248" w:name="_Toc86863544"/>
                            <w:bookmarkStart w:id="2249"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45"/>
                            <w:bookmarkEnd w:id="2246"/>
                            <w:bookmarkEnd w:id="2247"/>
                            <w:bookmarkEnd w:id="2248"/>
                            <w:bookmarkEnd w:id="2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250" w:name="_Toc3557137"/>
                      <w:bookmarkStart w:id="2251" w:name="_Toc34747390"/>
                      <w:bookmarkStart w:id="2252" w:name="_Toc76030588"/>
                      <w:bookmarkStart w:id="2253" w:name="_Toc86863544"/>
                      <w:bookmarkStart w:id="2254"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0"/>
                      <w:bookmarkEnd w:id="2251"/>
                      <w:bookmarkEnd w:id="2252"/>
                      <w:bookmarkEnd w:id="2253"/>
                      <w:bookmarkEnd w:id="225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2224"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505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1F4AE2">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F4AE2">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F4AE2">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1424"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255" w:name="_Toc3557138"/>
                            <w:bookmarkStart w:id="2256" w:name="_Toc34747391"/>
                            <w:bookmarkStart w:id="2257" w:name="_Toc76030589"/>
                            <w:bookmarkStart w:id="2258" w:name="_Toc86863545"/>
                            <w:bookmarkStart w:id="2259"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55"/>
                            <w:bookmarkEnd w:id="2256"/>
                            <w:bookmarkEnd w:id="2257"/>
                            <w:bookmarkEnd w:id="2258"/>
                            <w:bookmarkEnd w:id="2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260" w:name="_Toc3557138"/>
                      <w:bookmarkStart w:id="2261" w:name="_Toc34747391"/>
                      <w:bookmarkStart w:id="2262" w:name="_Toc76030589"/>
                      <w:bookmarkStart w:id="2263" w:name="_Toc86863545"/>
                      <w:bookmarkStart w:id="2264"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0"/>
                      <w:bookmarkEnd w:id="2261"/>
                      <w:bookmarkEnd w:id="2262"/>
                      <w:bookmarkEnd w:id="2263"/>
                      <w:bookmarkEnd w:id="2264"/>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5pt" o:ole="">
            <v:imagedata r:id="rId189" o:title=""/>
          </v:shape>
          <o:OLEObject Type="Embed" ProgID="Equation.3" ShapeID="_x0000_i1029" DrawAspect="Content" ObjectID="_1697478259"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265" w:name="_Toc3566507"/>
      <w:bookmarkStart w:id="2266" w:name="_Toc34747509"/>
      <w:bookmarkStart w:id="2267"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265"/>
      <w:bookmarkEnd w:id="2266"/>
      <w:bookmarkEnd w:id="2267"/>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268" w:name="_Toc338939113"/>
      <w:bookmarkStart w:id="2269" w:name="_Toc3557039"/>
      <w:bookmarkStart w:id="2270" w:name="_Toc34747289"/>
      <w:bookmarkStart w:id="2271" w:name="_Toc77102108"/>
      <w:r w:rsidRPr="007055D9">
        <w:t>Double Sided Double Overlap Weld</w:t>
      </w:r>
      <w:bookmarkEnd w:id="2268"/>
      <w:bookmarkEnd w:id="2269"/>
      <w:bookmarkEnd w:id="2270"/>
      <w:bookmarkEnd w:id="2271"/>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9392"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F4AE2">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F4AE2">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F4AE2">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859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272" w:name="_Toc3557139"/>
                            <w:bookmarkStart w:id="2273" w:name="_Toc34747392"/>
                            <w:bookmarkStart w:id="2274" w:name="_Toc76030590"/>
                            <w:bookmarkStart w:id="2275" w:name="_Toc86863546"/>
                            <w:bookmarkStart w:id="2276"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2"/>
                            <w:bookmarkEnd w:id="2273"/>
                            <w:bookmarkEnd w:id="2274"/>
                            <w:bookmarkEnd w:id="2275"/>
                            <w:bookmarkEnd w:id="2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277" w:name="_Toc3557139"/>
                      <w:bookmarkStart w:id="2278" w:name="_Toc34747392"/>
                      <w:bookmarkStart w:id="2279" w:name="_Toc76030590"/>
                      <w:bookmarkStart w:id="2280" w:name="_Toc86863546"/>
                      <w:bookmarkStart w:id="2281"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7"/>
                      <w:bookmarkEnd w:id="2278"/>
                      <w:bookmarkEnd w:id="2279"/>
                      <w:bookmarkEnd w:id="2280"/>
                      <w:bookmarkEnd w:id="2281"/>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3728"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65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1F4AE2">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F4AE2">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F4AE2">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576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282" w:name="_Toc3557140"/>
                            <w:bookmarkStart w:id="2283" w:name="_Toc34747393"/>
                            <w:bookmarkStart w:id="2284" w:name="_Toc76030591"/>
                            <w:bookmarkStart w:id="2285" w:name="_Toc86863547"/>
                            <w:bookmarkStart w:id="2286"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2"/>
                            <w:bookmarkEnd w:id="2283"/>
                            <w:bookmarkEnd w:id="2284"/>
                            <w:bookmarkEnd w:id="2285"/>
                            <w:bookmarkEnd w:id="2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287" w:name="_Toc3557140"/>
                      <w:bookmarkStart w:id="2288" w:name="_Toc34747393"/>
                      <w:bookmarkStart w:id="2289" w:name="_Toc76030591"/>
                      <w:bookmarkStart w:id="2290" w:name="_Toc86863547"/>
                      <w:bookmarkStart w:id="2291"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7"/>
                      <w:bookmarkEnd w:id="2288"/>
                      <w:bookmarkEnd w:id="2289"/>
                      <w:bookmarkEnd w:id="2290"/>
                      <w:bookmarkEnd w:id="2291"/>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5pt" o:ole="">
            <v:imagedata r:id="rId189" o:title=""/>
          </v:shape>
          <o:OLEObject Type="Embed" ProgID="Equation.3" ShapeID="_x0000_i1030" DrawAspect="Content" ObjectID="_1697478260"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292" w:name="_Toc3566508"/>
      <w:bookmarkStart w:id="2293" w:name="_Toc34747510"/>
      <w:bookmarkStart w:id="2294"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292"/>
      <w:bookmarkEnd w:id="2293"/>
      <w:bookmarkEnd w:id="2294"/>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295" w:name="_Toc338939196"/>
      <w:bookmarkStart w:id="2296" w:name="_Toc3557040"/>
      <w:bookmarkStart w:id="2297" w:name="_Toc34747290"/>
      <w:bookmarkStart w:id="2298" w:name="_Toc77102109"/>
      <w:r w:rsidRPr="007055D9">
        <w:t>Attributes</w:t>
      </w:r>
      <w:bookmarkEnd w:id="2295"/>
      <w:bookmarkEnd w:id="2296"/>
      <w:bookmarkEnd w:id="2297"/>
      <w:bookmarkEnd w:id="2298"/>
    </w:p>
    <w:p w14:paraId="4EF2ED14" w14:textId="77777777" w:rsidR="00FC68DB" w:rsidRPr="007055D9" w:rsidRDefault="00FC68DB" w:rsidP="00B202D2">
      <w:pPr>
        <w:pStyle w:val="berschrift5"/>
      </w:pPr>
      <w:bookmarkStart w:id="2299" w:name="_Toc338939198"/>
      <w:r w:rsidRPr="007055D9">
        <w:t xml:space="preserve">Attribute </w:t>
      </w:r>
      <w:r>
        <w:t>"</w:t>
      </w:r>
      <w:r w:rsidRPr="007055D9">
        <w:t>base</w:t>
      </w:r>
      <w:bookmarkEnd w:id="2299"/>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300" w:name="_Toc338939199"/>
      <w:r w:rsidRPr="007055D9">
        <w:t xml:space="preserve">Attribute </w:t>
      </w:r>
      <w:r>
        <w:t>"</w:t>
      </w:r>
      <w:r w:rsidRPr="007055D9">
        <w:t>technology</w:t>
      </w:r>
      <w:bookmarkEnd w:id="2300"/>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F4AE2">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F4AE2">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F4AE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F4AE2">
      <w:pPr>
        <w:pStyle w:val="Aufzhlungszeichen"/>
        <w:numPr>
          <w:ilvl w:val="0"/>
          <w:numId w:val="11"/>
        </w:numPr>
        <w:rPr>
          <w:rStyle w:val="XMLElement"/>
        </w:rPr>
      </w:pPr>
      <w:r>
        <w:rPr>
          <w:rStyle w:val="XMLElement"/>
        </w:rPr>
        <w:t>friction</w:t>
      </w:r>
    </w:p>
    <w:p w14:paraId="6E1DCF3D" w14:textId="77777777" w:rsidR="00FC68DB" w:rsidRPr="007055D9" w:rsidRDefault="00FC68DB" w:rsidP="001F4AE2">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301" w:name="_Toc338939200"/>
      <w:bookmarkStart w:id="2302" w:name="_Toc3557041"/>
      <w:bookmarkStart w:id="2303" w:name="_Toc34747291"/>
      <w:bookmarkStart w:id="2304" w:name="_Toc77102110"/>
      <w:r w:rsidRPr="007055D9">
        <w:t xml:space="preserve">Element </w:t>
      </w:r>
      <w:r>
        <w:t>"</w:t>
      </w:r>
      <w:proofErr w:type="spellStart"/>
      <w:r w:rsidRPr="007055D9">
        <w:t>weld_position</w:t>
      </w:r>
      <w:bookmarkEnd w:id="2301"/>
      <w:bookmarkEnd w:id="2302"/>
      <w:proofErr w:type="spellEnd"/>
      <w:r>
        <w:t>"</w:t>
      </w:r>
      <w:bookmarkEnd w:id="2303"/>
      <w:bookmarkEnd w:id="2304"/>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305" w:name="_Toc3566509"/>
      <w:bookmarkStart w:id="2306" w:name="_Toc34747511"/>
      <w:bookmarkStart w:id="2307" w:name="_Toc77095970"/>
      <w:bookmarkStart w:id="2308"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305"/>
      <w:bookmarkEnd w:id="2306"/>
      <w:bookmarkEnd w:id="2307"/>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308"/>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F4AE2">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309" w:name="_Toc338939204"/>
      <w:r w:rsidRPr="007055D9">
        <w:t xml:space="preserve">Attribute </w:t>
      </w:r>
      <w:r>
        <w:t>"</w:t>
      </w:r>
      <w:r w:rsidRPr="007055D9">
        <w:t>thickness</w:t>
      </w:r>
      <w:bookmarkEnd w:id="2309"/>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310" w:name="_Toc338939205"/>
      <w:r w:rsidRPr="007055D9">
        <w:t xml:space="preserve">Attribute </w:t>
      </w:r>
      <w:r>
        <w:t>"</w:t>
      </w:r>
      <w:r w:rsidRPr="007055D9">
        <w:t>angle</w:t>
      </w:r>
      <w:bookmarkEnd w:id="2310"/>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311" w:name="_Toc338939206"/>
      <w:r w:rsidRPr="007055D9">
        <w:t xml:space="preserve">Attribute </w:t>
      </w:r>
      <w:r>
        <w:t>"</w:t>
      </w:r>
      <w:r w:rsidRPr="007055D9">
        <w:t>shape</w:t>
      </w:r>
      <w:bookmarkEnd w:id="2311"/>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312" w:name="_Toc338939207"/>
      <w:r w:rsidRPr="007055D9">
        <w:t xml:space="preserve">Attribute </w:t>
      </w:r>
      <w:r>
        <w:t>"</w:t>
      </w:r>
      <w:r w:rsidRPr="007055D9">
        <w:t>penetration</w:t>
      </w:r>
      <w:bookmarkEnd w:id="2312"/>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313" w:name="_Toc338939209"/>
      <w:r w:rsidRPr="007055D9">
        <w:t xml:space="preserve">Attribute </w:t>
      </w:r>
      <w:r>
        <w:t>"</w:t>
      </w:r>
      <w:r w:rsidRPr="007055D9">
        <w:t>filler</w:t>
      </w:r>
      <w:bookmarkEnd w:id="2313"/>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F4AE2">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F4AE2">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314" w:name="WeldDefinitionYJoint"/>
      <w:bookmarkStart w:id="2315" w:name="_Toc3557042"/>
      <w:bookmarkStart w:id="2316" w:name="_Toc34747292"/>
      <w:bookmarkStart w:id="2317" w:name="_Toc77102111"/>
      <w:bookmarkStart w:id="2318" w:name="_Toc288200767"/>
      <w:bookmarkStart w:id="2319" w:name="_Toc338939114"/>
      <w:bookmarkEnd w:id="2314"/>
      <w:r w:rsidRPr="007055D9">
        <w:t xml:space="preserve">Element </w:t>
      </w:r>
      <w:r>
        <w:t>"</w:t>
      </w:r>
      <w:proofErr w:type="spellStart"/>
      <w:r>
        <w:t>sheet_parameter</w:t>
      </w:r>
      <w:bookmarkEnd w:id="2315"/>
      <w:proofErr w:type="spellEnd"/>
      <w:r>
        <w:t>"</w:t>
      </w:r>
      <w:bookmarkEnd w:id="2316"/>
      <w:bookmarkEnd w:id="2317"/>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320" w:name="_Toc3566510"/>
      <w:bookmarkStart w:id="2321" w:name="_Toc34747512"/>
      <w:bookmarkStart w:id="2322"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320"/>
      <w:bookmarkEnd w:id="2321"/>
      <w:bookmarkEnd w:id="2322"/>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323" w:name="_Toc3557043"/>
      <w:bookmarkStart w:id="2324" w:name="_Toc34747293"/>
      <w:bookmarkStart w:id="2325" w:name="_Toc77102112"/>
      <w:bookmarkStart w:id="2326" w:name="_Toc86863859"/>
      <w:r w:rsidRPr="007055D9">
        <w:t>Y-Joint</w:t>
      </w:r>
      <w:bookmarkEnd w:id="2318"/>
      <w:bookmarkEnd w:id="2319"/>
      <w:bookmarkEnd w:id="2323"/>
      <w:bookmarkEnd w:id="2324"/>
      <w:bookmarkEnd w:id="2325"/>
      <w:bookmarkEnd w:id="2326"/>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327" w:name="_Toc3557044"/>
      <w:bookmarkStart w:id="2328" w:name="_Toc34747294"/>
      <w:bookmarkStart w:id="2329" w:name="_Toc77102113"/>
      <w:r w:rsidRPr="007055D9">
        <w:t>Sheet Parameters</w:t>
      </w:r>
      <w:bookmarkEnd w:id="2327"/>
      <w:bookmarkEnd w:id="2328"/>
      <w:bookmarkEnd w:id="2329"/>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F4AE2">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F4AE2">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F4AE2">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F4AE2">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330" w:name="_Toc3557045"/>
      <w:bookmarkStart w:id="2331" w:name="_Toc34747295"/>
      <w:bookmarkStart w:id="2332" w:name="_Toc77102114"/>
      <w:r w:rsidRPr="007055D9">
        <w:t>Weld Parameters</w:t>
      </w:r>
      <w:bookmarkEnd w:id="2330"/>
      <w:bookmarkEnd w:id="2331"/>
      <w:bookmarkEnd w:id="2332"/>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1F4AE2">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F4AE2">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F4AE2">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212508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333" w:name="_Ref7931629"/>
            <w:bookmarkStart w:id="2334" w:name="_Toc76030592"/>
            <w:bookmarkStart w:id="2335" w:name="_Toc86863548"/>
            <w:bookmarkStart w:id="2336"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333"/>
            <w:r>
              <w:t>: Y-Joint Sheet Layout</w:t>
            </w:r>
            <w:bookmarkEnd w:id="2334"/>
            <w:bookmarkEnd w:id="2335"/>
            <w:bookmarkEnd w:id="2336"/>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337" w:name="_Toc76030593"/>
            <w:bookmarkStart w:id="2338" w:name="_Toc86863549"/>
            <w:bookmarkStart w:id="2339"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337"/>
            <w:bookmarkEnd w:id="2338"/>
            <w:bookmarkEnd w:id="2339"/>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89" o:title=""/>
          </v:shape>
          <o:OLEObject Type="Embed" ProgID="Equation.3" ShapeID="_x0000_i1031" DrawAspect="Content" ObjectID="_1697478261"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340" w:name="_Toc3566511"/>
      <w:bookmarkStart w:id="2341" w:name="_Toc34747513"/>
      <w:bookmarkStart w:id="2342" w:name="_Toc77095972"/>
      <w:bookmarkStart w:id="2343"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340"/>
      <w:bookmarkEnd w:id="2341"/>
      <w:bookmarkEnd w:id="2342"/>
    </w:p>
    <w:p w14:paraId="449B6B32" w14:textId="77777777" w:rsidR="00FC68DB" w:rsidRPr="007055D9" w:rsidRDefault="00FC68DB" w:rsidP="00B202D2">
      <w:pPr>
        <w:pStyle w:val="berschrift4"/>
      </w:pPr>
      <w:bookmarkStart w:id="2344" w:name="_Toc3557046"/>
      <w:bookmarkStart w:id="2345" w:name="_Toc34747296"/>
      <w:bookmarkStart w:id="2346" w:name="_Toc77102115"/>
      <w:r w:rsidRPr="007055D9">
        <w:lastRenderedPageBreak/>
        <w:t>Attributes</w:t>
      </w:r>
      <w:bookmarkEnd w:id="2343"/>
      <w:bookmarkEnd w:id="2344"/>
      <w:bookmarkEnd w:id="2345"/>
      <w:bookmarkEnd w:id="2346"/>
    </w:p>
    <w:p w14:paraId="196C39A1" w14:textId="77777777" w:rsidR="00FC68DB" w:rsidRPr="007055D9" w:rsidRDefault="00FC68DB" w:rsidP="00B202D2">
      <w:pPr>
        <w:pStyle w:val="berschrift5"/>
      </w:pPr>
      <w:bookmarkStart w:id="2347" w:name="_Toc338939213"/>
      <w:r w:rsidRPr="007055D9">
        <w:t xml:space="preserve">Attribute </w:t>
      </w:r>
      <w:r>
        <w:t>"</w:t>
      </w:r>
      <w:r w:rsidRPr="007055D9">
        <w:t>base</w:t>
      </w:r>
      <w:bookmarkEnd w:id="2347"/>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348" w:name="_Toc338939214"/>
      <w:r w:rsidRPr="007055D9">
        <w:t xml:space="preserve">Attribute </w:t>
      </w:r>
      <w:r>
        <w:t>"</w:t>
      </w:r>
      <w:r w:rsidRPr="007055D9">
        <w:t>technology</w:t>
      </w:r>
      <w:bookmarkEnd w:id="2348"/>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F4AE2">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F4AE2">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F4AE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F4AE2">
      <w:pPr>
        <w:pStyle w:val="Aufzhlungszeichen"/>
        <w:numPr>
          <w:ilvl w:val="0"/>
          <w:numId w:val="11"/>
        </w:numPr>
        <w:rPr>
          <w:rStyle w:val="XMLElement"/>
        </w:rPr>
      </w:pPr>
      <w:r>
        <w:rPr>
          <w:rStyle w:val="XMLElement"/>
        </w:rPr>
        <w:t>friction</w:t>
      </w:r>
    </w:p>
    <w:p w14:paraId="4C8E9EFA" w14:textId="77777777" w:rsidR="00FC68DB" w:rsidRPr="007055D9" w:rsidRDefault="00FC68DB" w:rsidP="001F4AE2">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349" w:name="_Toc338939215"/>
      <w:bookmarkStart w:id="2350" w:name="_Toc3557047"/>
      <w:bookmarkStart w:id="2351" w:name="_Toc34747297"/>
      <w:bookmarkStart w:id="2352" w:name="_Toc77102116"/>
      <w:r w:rsidRPr="007055D9">
        <w:t xml:space="preserve">Element </w:t>
      </w:r>
      <w:r>
        <w:t>"</w:t>
      </w:r>
      <w:proofErr w:type="spellStart"/>
      <w:r w:rsidRPr="007055D9">
        <w:t>weld_position</w:t>
      </w:r>
      <w:bookmarkEnd w:id="2349"/>
      <w:bookmarkEnd w:id="2350"/>
      <w:proofErr w:type="spellEnd"/>
      <w:r>
        <w:t>"</w:t>
      </w:r>
      <w:bookmarkEnd w:id="2351"/>
      <w:bookmarkEnd w:id="2352"/>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353" w:name="_Toc3566512"/>
      <w:bookmarkStart w:id="2354" w:name="_Toc34747514"/>
      <w:bookmarkStart w:id="2355" w:name="_Toc77095973"/>
      <w:bookmarkStart w:id="2356"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353"/>
      <w:bookmarkEnd w:id="2354"/>
      <w:bookmarkEnd w:id="2355"/>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356"/>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F4AE2">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F4AE2">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F4AE2">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357" w:name="_Toc338939219"/>
      <w:r w:rsidRPr="007055D9">
        <w:t xml:space="preserve">Attribute </w:t>
      </w:r>
      <w:r>
        <w:t>"</w:t>
      </w:r>
      <w:r w:rsidRPr="007055D9">
        <w:t>thickness</w:t>
      </w:r>
      <w:bookmarkEnd w:id="2357"/>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358" w:name="_Toc3566513"/>
      <w:bookmarkStart w:id="2359" w:name="_Toc34747515"/>
      <w:bookmarkStart w:id="2360" w:name="_Toc77095974"/>
      <w:bookmarkStart w:id="2361"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358"/>
      <w:bookmarkEnd w:id="2359"/>
      <w:bookmarkEnd w:id="2360"/>
    </w:p>
    <w:p w14:paraId="6D37B18D" w14:textId="77777777" w:rsidR="00FC68DB" w:rsidRPr="007055D9" w:rsidRDefault="00FC68DB" w:rsidP="00B202D2">
      <w:pPr>
        <w:pStyle w:val="berschrift5"/>
      </w:pPr>
      <w:r w:rsidRPr="007055D9">
        <w:t xml:space="preserve">Attribute </w:t>
      </w:r>
      <w:r>
        <w:t>"</w:t>
      </w:r>
      <w:r w:rsidRPr="007055D9">
        <w:t>angle</w:t>
      </w:r>
      <w:bookmarkEnd w:id="2361"/>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362" w:name="_Toc338939221"/>
      <w:r w:rsidRPr="007055D9">
        <w:t xml:space="preserve">Attribute </w:t>
      </w:r>
      <w:r>
        <w:t>"</w:t>
      </w:r>
      <w:r w:rsidRPr="007055D9">
        <w:t>penetration</w:t>
      </w:r>
      <w:bookmarkEnd w:id="2362"/>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363" w:name="_Toc338939223"/>
      <w:r w:rsidRPr="007055D9">
        <w:t xml:space="preserve">Attribute </w:t>
      </w:r>
      <w:r>
        <w:t>"</w:t>
      </w:r>
      <w:r w:rsidRPr="007055D9">
        <w:t>shape</w:t>
      </w:r>
      <w:bookmarkEnd w:id="2363"/>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364" w:name="_Toc338939224"/>
      <w:r w:rsidRPr="007055D9">
        <w:t xml:space="preserve">Attribute </w:t>
      </w:r>
      <w:r>
        <w:t>"</w:t>
      </w:r>
      <w:r w:rsidRPr="007055D9">
        <w:t>filler</w:t>
      </w:r>
      <w:bookmarkEnd w:id="2364"/>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F4AE2">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F4AE2">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365" w:name="_Toc3557048"/>
      <w:bookmarkStart w:id="2366" w:name="_Toc34747298"/>
      <w:bookmarkStart w:id="2367" w:name="_Toc77102117"/>
      <w:r w:rsidRPr="007055D9">
        <w:t xml:space="preserve">Element </w:t>
      </w:r>
      <w:r>
        <w:t>"</w:t>
      </w:r>
      <w:proofErr w:type="spellStart"/>
      <w:r>
        <w:t>sheet_parameter</w:t>
      </w:r>
      <w:bookmarkEnd w:id="2365"/>
      <w:proofErr w:type="spellEnd"/>
      <w:r>
        <w:t>"</w:t>
      </w:r>
      <w:bookmarkEnd w:id="2366"/>
      <w:bookmarkEnd w:id="2367"/>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368" w:name="_Toc3566514"/>
      <w:bookmarkStart w:id="2369" w:name="_Toc34747516"/>
      <w:bookmarkStart w:id="2370"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368"/>
      <w:bookmarkEnd w:id="2369"/>
      <w:bookmarkEnd w:id="2370"/>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371" w:name="WeldDefinitionKJoint"/>
      <w:bookmarkStart w:id="2372" w:name="_Toc338939115"/>
      <w:bookmarkStart w:id="2373" w:name="_Toc3557049"/>
      <w:bookmarkStart w:id="2374" w:name="_Toc34747299"/>
      <w:bookmarkStart w:id="2375" w:name="_Toc77102118"/>
      <w:bookmarkStart w:id="2376" w:name="_Toc86863860"/>
      <w:bookmarkEnd w:id="2371"/>
      <w:r w:rsidRPr="007055D9">
        <w:t>K-Joint</w:t>
      </w:r>
      <w:bookmarkEnd w:id="2372"/>
      <w:bookmarkEnd w:id="2373"/>
      <w:bookmarkEnd w:id="2374"/>
      <w:bookmarkEnd w:id="2375"/>
      <w:bookmarkEnd w:id="237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5232"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377" w:name="_Toc3557050"/>
      <w:bookmarkStart w:id="2378" w:name="_Toc34747300"/>
      <w:bookmarkStart w:id="2379" w:name="_Toc77102119"/>
      <w:r w:rsidRPr="007055D9">
        <w:t>Sheet Parameters</w:t>
      </w:r>
      <w:bookmarkEnd w:id="2377"/>
      <w:bookmarkEnd w:id="2378"/>
      <w:bookmarkEnd w:id="237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F4AE2">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F4AE2">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F4AE2">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F4AE2">
      <w:pPr>
        <w:pStyle w:val="Aufzhlungszeichen"/>
        <w:numPr>
          <w:ilvl w:val="0"/>
          <w:numId w:val="11"/>
        </w:numPr>
      </w:pPr>
      <w:r>
        <w:rPr>
          <w:noProof/>
          <w:lang w:eastAsia="en-US"/>
        </w:rPr>
        <mc:AlternateContent>
          <mc:Choice Requires="wps">
            <w:drawing>
              <wp:anchor distT="0" distB="0" distL="114300" distR="114300" simplePos="0" relativeHeight="251772928"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380" w:name="_Ref7932243"/>
                            <w:bookmarkStart w:id="2381" w:name="_Toc3557143"/>
                            <w:bookmarkStart w:id="2382" w:name="_Ref7932230"/>
                            <w:bookmarkStart w:id="2383" w:name="_Toc34747396"/>
                            <w:bookmarkStart w:id="2384" w:name="_Toc76030594"/>
                            <w:bookmarkStart w:id="2385" w:name="_Toc86863550"/>
                            <w:bookmarkStart w:id="2386" w:name="_Toc86863639"/>
                            <w:r>
                              <w:t xml:space="preserve">Figure </w:t>
                            </w:r>
                            <w:r>
                              <w:fldChar w:fldCharType="begin"/>
                            </w:r>
                            <w:r>
                              <w:instrText xml:space="preserve"> SEQ Figure \* ARABIC </w:instrText>
                            </w:r>
                            <w:r>
                              <w:fldChar w:fldCharType="separate"/>
                            </w:r>
                            <w:r>
                              <w:rPr>
                                <w:noProof/>
                              </w:rPr>
                              <w:t>73</w:t>
                            </w:r>
                            <w:r>
                              <w:fldChar w:fldCharType="end"/>
                            </w:r>
                            <w:bookmarkEnd w:id="2380"/>
                            <w:r>
                              <w:t>: K-Joint Sheet Layout</w:t>
                            </w:r>
                            <w:bookmarkEnd w:id="2381"/>
                            <w:bookmarkEnd w:id="2382"/>
                            <w:bookmarkEnd w:id="2383"/>
                            <w:bookmarkEnd w:id="2384"/>
                            <w:bookmarkEnd w:id="2385"/>
                            <w:bookmarkEnd w:id="2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387" w:name="_Ref7932243"/>
                      <w:bookmarkStart w:id="2388" w:name="_Toc3557143"/>
                      <w:bookmarkStart w:id="2389" w:name="_Ref7932230"/>
                      <w:bookmarkStart w:id="2390" w:name="_Toc34747396"/>
                      <w:bookmarkStart w:id="2391" w:name="_Toc76030594"/>
                      <w:bookmarkStart w:id="2392" w:name="_Toc86863550"/>
                      <w:bookmarkStart w:id="2393" w:name="_Toc86863639"/>
                      <w:r>
                        <w:t xml:space="preserve">Figure </w:t>
                      </w:r>
                      <w:r>
                        <w:fldChar w:fldCharType="begin"/>
                      </w:r>
                      <w:r>
                        <w:instrText xml:space="preserve"> SEQ Figure \* ARABIC </w:instrText>
                      </w:r>
                      <w:r>
                        <w:fldChar w:fldCharType="separate"/>
                      </w:r>
                      <w:r>
                        <w:rPr>
                          <w:noProof/>
                        </w:rPr>
                        <w:t>73</w:t>
                      </w:r>
                      <w:r>
                        <w:fldChar w:fldCharType="end"/>
                      </w:r>
                      <w:bookmarkEnd w:id="2387"/>
                      <w:r>
                        <w:t>: K-Joint Sheet Layout</w:t>
                      </w:r>
                      <w:bookmarkEnd w:id="2388"/>
                      <w:bookmarkEnd w:id="2389"/>
                      <w:bookmarkEnd w:id="2390"/>
                      <w:bookmarkEnd w:id="2391"/>
                      <w:bookmarkEnd w:id="2392"/>
                      <w:bookmarkEnd w:id="2393"/>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394" w:name="_Toc3557051"/>
      <w:bookmarkStart w:id="2395" w:name="_Toc34747301"/>
      <w:bookmarkStart w:id="2396" w:name="_Toc77102120"/>
      <w:r w:rsidRPr="007055D9">
        <w:lastRenderedPageBreak/>
        <w:t>Weld Parameters</w:t>
      </w:r>
      <w:bookmarkEnd w:id="2394"/>
      <w:bookmarkEnd w:id="2395"/>
      <w:bookmarkEnd w:id="2396"/>
    </w:p>
    <w:p w14:paraId="2E3C7F48" w14:textId="77777777" w:rsidR="00FC68DB" w:rsidRPr="007055D9" w:rsidRDefault="00FC68DB" w:rsidP="00B202D2">
      <w:pPr>
        <w:keepNext/>
      </w:pPr>
      <w:r>
        <w:rPr>
          <w:noProof/>
          <w:lang w:val="en-US"/>
        </w:rPr>
        <w:drawing>
          <wp:anchor distT="0" distB="0" distL="114300" distR="114300" simplePos="0" relativeHeight="25162240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0096"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397" w:name="_Toc3557144"/>
                            <w:bookmarkStart w:id="2398" w:name="_Toc34747397"/>
                            <w:bookmarkStart w:id="2399" w:name="_Toc76030595"/>
                            <w:bookmarkStart w:id="2400" w:name="_Toc86863551"/>
                            <w:bookmarkStart w:id="2401"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97"/>
                            <w:bookmarkEnd w:id="2398"/>
                            <w:bookmarkEnd w:id="2399"/>
                            <w:bookmarkEnd w:id="2400"/>
                            <w:bookmarkEnd w:id="2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402" w:name="_Toc3557144"/>
                      <w:bookmarkStart w:id="2403" w:name="_Toc34747397"/>
                      <w:bookmarkStart w:id="2404" w:name="_Toc76030595"/>
                      <w:bookmarkStart w:id="2405" w:name="_Toc86863551"/>
                      <w:bookmarkStart w:id="2406"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2"/>
                      <w:bookmarkEnd w:id="2403"/>
                      <w:bookmarkEnd w:id="2404"/>
                      <w:bookmarkEnd w:id="2405"/>
                      <w:bookmarkEnd w:id="2406"/>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1F4AE2">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F4AE2">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F4AE2">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89" o:title=""/>
          </v:shape>
          <o:OLEObject Type="Embed" ProgID="Equation.3" ShapeID="_x0000_i1032" DrawAspect="Content" ObjectID="_1697478262"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407" w:name="_Toc3566515"/>
      <w:bookmarkStart w:id="2408" w:name="_Toc34747517"/>
      <w:bookmarkStart w:id="2409"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407"/>
      <w:bookmarkEnd w:id="2408"/>
      <w:bookmarkEnd w:id="2409"/>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410" w:name="_Toc338939226"/>
      <w:bookmarkStart w:id="2411" w:name="_Toc3557052"/>
      <w:bookmarkStart w:id="2412" w:name="_Toc34747302"/>
      <w:bookmarkStart w:id="2413" w:name="_Toc77102121"/>
      <w:r w:rsidRPr="007055D9">
        <w:t>Attributes</w:t>
      </w:r>
      <w:bookmarkEnd w:id="2410"/>
      <w:bookmarkEnd w:id="2411"/>
      <w:bookmarkEnd w:id="2412"/>
      <w:bookmarkEnd w:id="2413"/>
    </w:p>
    <w:p w14:paraId="5D24B36D" w14:textId="77777777" w:rsidR="00FC68DB" w:rsidRPr="007055D9" w:rsidRDefault="00FC68DB" w:rsidP="00B202D2">
      <w:pPr>
        <w:pStyle w:val="berschrift5"/>
      </w:pPr>
      <w:bookmarkStart w:id="2414" w:name="_Toc338939228"/>
      <w:r w:rsidRPr="007055D9">
        <w:t xml:space="preserve">Attribute </w:t>
      </w:r>
      <w:r>
        <w:t>"</w:t>
      </w:r>
      <w:r w:rsidRPr="007055D9">
        <w:t>base</w:t>
      </w:r>
      <w:bookmarkEnd w:id="2414"/>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415" w:name="_Toc338939229"/>
      <w:r w:rsidRPr="007055D9">
        <w:t xml:space="preserve">Attribute </w:t>
      </w:r>
      <w:r>
        <w:t>"</w:t>
      </w:r>
      <w:r w:rsidRPr="007055D9">
        <w:t>technology</w:t>
      </w:r>
      <w:bookmarkEnd w:id="2415"/>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F4AE2">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F4AE2">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F4AE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F4AE2">
      <w:pPr>
        <w:pStyle w:val="Aufzhlungszeichen"/>
        <w:numPr>
          <w:ilvl w:val="0"/>
          <w:numId w:val="11"/>
        </w:numPr>
        <w:rPr>
          <w:rStyle w:val="XMLElement"/>
        </w:rPr>
      </w:pPr>
      <w:r>
        <w:rPr>
          <w:rStyle w:val="XMLElement"/>
        </w:rPr>
        <w:t>friction</w:t>
      </w:r>
    </w:p>
    <w:p w14:paraId="4060CFDD" w14:textId="77777777" w:rsidR="00FC68DB" w:rsidRPr="007055D9" w:rsidRDefault="00FC68DB" w:rsidP="001F4AE2">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416" w:name="_Toc338939230"/>
      <w:bookmarkStart w:id="2417" w:name="_Toc3557053"/>
      <w:bookmarkStart w:id="2418" w:name="_Toc34747303"/>
      <w:bookmarkStart w:id="2419" w:name="_Toc77102122"/>
      <w:r w:rsidRPr="007055D9">
        <w:t xml:space="preserve">Element </w:t>
      </w:r>
      <w:r>
        <w:t>"</w:t>
      </w:r>
      <w:proofErr w:type="spellStart"/>
      <w:r w:rsidRPr="007055D9">
        <w:t>weld_position</w:t>
      </w:r>
      <w:bookmarkEnd w:id="2416"/>
      <w:bookmarkEnd w:id="2417"/>
      <w:proofErr w:type="spellEnd"/>
      <w:r>
        <w:t>"</w:t>
      </w:r>
      <w:bookmarkEnd w:id="2418"/>
      <w:bookmarkEnd w:id="2419"/>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420" w:name="_Toc3566516"/>
      <w:bookmarkStart w:id="2421" w:name="_Toc34747518"/>
      <w:bookmarkStart w:id="2422" w:name="_Toc77095977"/>
      <w:bookmarkStart w:id="2423"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420"/>
      <w:bookmarkEnd w:id="2421"/>
      <w:bookmarkEnd w:id="2422"/>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423"/>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F4AE2">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F4AE2">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F4AE2">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424" w:name="_Toc338939234"/>
      <w:r w:rsidRPr="007055D9">
        <w:t xml:space="preserve">Attribute </w:t>
      </w:r>
      <w:r>
        <w:t>"</w:t>
      </w:r>
      <w:r w:rsidRPr="007055D9">
        <w:t>thickness</w:t>
      </w:r>
      <w:bookmarkEnd w:id="2424"/>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425" w:name="_Toc3566517"/>
      <w:bookmarkStart w:id="2426" w:name="_Toc34747519"/>
      <w:bookmarkStart w:id="2427" w:name="_Toc77095978"/>
      <w:bookmarkStart w:id="2428"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425"/>
      <w:bookmarkEnd w:id="2426"/>
      <w:bookmarkEnd w:id="2427"/>
    </w:p>
    <w:p w14:paraId="435000B6" w14:textId="77777777" w:rsidR="00FC68DB" w:rsidRPr="007055D9" w:rsidRDefault="00FC68DB" w:rsidP="00B202D2">
      <w:pPr>
        <w:pStyle w:val="berschrift5"/>
      </w:pPr>
      <w:r w:rsidRPr="007055D9">
        <w:t xml:space="preserve">Attribute </w:t>
      </w:r>
      <w:r>
        <w:t>"</w:t>
      </w:r>
      <w:r w:rsidRPr="007055D9">
        <w:t>angle</w:t>
      </w:r>
      <w:bookmarkEnd w:id="2428"/>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429" w:name="_Toc338939236"/>
      <w:r w:rsidRPr="007055D9">
        <w:t xml:space="preserve">Attribute </w:t>
      </w:r>
      <w:r>
        <w:t>"</w:t>
      </w:r>
      <w:r w:rsidRPr="007055D9">
        <w:t>penetration</w:t>
      </w:r>
      <w:bookmarkEnd w:id="2429"/>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430" w:name="_Toc338939238"/>
      <w:r w:rsidRPr="007055D9">
        <w:lastRenderedPageBreak/>
        <w:t xml:space="preserve">Attribute </w:t>
      </w:r>
      <w:r>
        <w:t>"</w:t>
      </w:r>
      <w:r w:rsidRPr="007055D9">
        <w:t>shape</w:t>
      </w:r>
      <w:bookmarkEnd w:id="2430"/>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431" w:name="_Toc338939239"/>
      <w:r w:rsidRPr="007055D9">
        <w:t xml:space="preserve">Attribute </w:t>
      </w:r>
      <w:r>
        <w:t>"</w:t>
      </w:r>
      <w:r w:rsidRPr="007055D9">
        <w:t>filler</w:t>
      </w:r>
      <w:bookmarkEnd w:id="2431"/>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F4AE2">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F4AE2">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432" w:name="WeldDefinitionCrossJoint"/>
      <w:bookmarkStart w:id="2433" w:name="_Ref397588351"/>
      <w:bookmarkStart w:id="2434" w:name="_Toc3557054"/>
      <w:bookmarkStart w:id="2435" w:name="_Toc34747304"/>
      <w:bookmarkStart w:id="2436" w:name="_Toc77102123"/>
      <w:bookmarkStart w:id="2437" w:name="_Toc338939116"/>
      <w:bookmarkEnd w:id="2432"/>
      <w:r w:rsidRPr="007055D9">
        <w:lastRenderedPageBreak/>
        <w:t xml:space="preserve">Element </w:t>
      </w:r>
      <w:r>
        <w:t>"</w:t>
      </w:r>
      <w:proofErr w:type="spellStart"/>
      <w:r>
        <w:t>sheet_parameter</w:t>
      </w:r>
      <w:bookmarkEnd w:id="2433"/>
      <w:bookmarkEnd w:id="2434"/>
      <w:proofErr w:type="spellEnd"/>
      <w:r>
        <w:t>"</w:t>
      </w:r>
      <w:bookmarkEnd w:id="2435"/>
      <w:bookmarkEnd w:id="2436"/>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438" w:name="_Toc3566518"/>
      <w:bookmarkStart w:id="2439" w:name="_Toc34747520"/>
      <w:bookmarkStart w:id="2440"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438"/>
      <w:bookmarkEnd w:id="2439"/>
      <w:bookmarkEnd w:id="2440"/>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441" w:name="_Toc3557055"/>
      <w:bookmarkStart w:id="2442" w:name="_Toc34747305"/>
      <w:bookmarkStart w:id="2443" w:name="_Toc77102124"/>
      <w:bookmarkStart w:id="2444" w:name="_Toc86863861"/>
      <w:r>
        <w:t>Cruciform Joint</w:t>
      </w:r>
      <w:bookmarkEnd w:id="2437"/>
      <w:bookmarkEnd w:id="2441"/>
      <w:bookmarkEnd w:id="2442"/>
      <w:bookmarkEnd w:id="2443"/>
      <w:bookmarkEnd w:id="244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445" w:name="GenericSeamWeldWeldingTechnology"/>
      <w:bookmarkEnd w:id="244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446" w:name="_Toc3557056"/>
      <w:bookmarkStart w:id="2447" w:name="_Toc34747306"/>
      <w:bookmarkStart w:id="2448" w:name="_Toc77102125"/>
      <w:r>
        <w:rPr>
          <w:noProof/>
          <w:lang w:val="en-US" w:eastAsia="en-US"/>
        </w:rPr>
        <w:drawing>
          <wp:anchor distT="0" distB="0" distL="114300" distR="114300" simplePos="0" relativeHeight="251629568"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446"/>
      <w:bookmarkEnd w:id="2447"/>
      <w:bookmarkEnd w:id="244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F4AE2">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F4AE2">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F4AE2">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F4AE2">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449" w:name="_Toc3557057"/>
      <w:bookmarkStart w:id="2450" w:name="_Toc34747307"/>
      <w:bookmarkStart w:id="2451" w:name="_Toc77102126"/>
      <w:r>
        <w:rPr>
          <w:noProof/>
          <w:lang w:val="en-US" w:eastAsia="en-US"/>
        </w:rPr>
        <mc:AlternateContent>
          <mc:Choice Requires="wps">
            <w:drawing>
              <wp:anchor distT="0" distB="0" distL="114300" distR="114300" simplePos="0" relativeHeight="251787264"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452" w:name="_Toc3557145"/>
                            <w:bookmarkStart w:id="2453" w:name="_Toc34747398"/>
                            <w:bookmarkStart w:id="2454" w:name="_Toc76030596"/>
                            <w:bookmarkStart w:id="2455" w:name="_Toc86863552"/>
                            <w:bookmarkStart w:id="2456"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2"/>
                            <w:bookmarkEnd w:id="2453"/>
                            <w:bookmarkEnd w:id="2454"/>
                            <w:bookmarkEnd w:id="2455"/>
                            <w:bookmarkEnd w:id="2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457" w:name="_Toc3557145"/>
                      <w:bookmarkStart w:id="2458" w:name="_Toc34747398"/>
                      <w:bookmarkStart w:id="2459" w:name="_Toc76030596"/>
                      <w:bookmarkStart w:id="2460" w:name="_Toc86863552"/>
                      <w:bookmarkStart w:id="2461"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7"/>
                      <w:bookmarkEnd w:id="2458"/>
                      <w:bookmarkEnd w:id="2459"/>
                      <w:bookmarkEnd w:id="2460"/>
                      <w:bookmarkEnd w:id="2461"/>
                    </w:p>
                  </w:txbxContent>
                </v:textbox>
              </v:shape>
            </w:pict>
          </mc:Fallback>
        </mc:AlternateContent>
      </w:r>
      <w:r w:rsidRPr="007055D9">
        <w:t>Weld Parameters</w:t>
      </w:r>
      <w:bookmarkEnd w:id="2449"/>
      <w:bookmarkEnd w:id="2450"/>
      <w:bookmarkEnd w:id="2451"/>
    </w:p>
    <w:p w14:paraId="67FB726C" w14:textId="77777777" w:rsidR="00FC68DB" w:rsidRPr="007055D9" w:rsidRDefault="00FC68DB" w:rsidP="00B202D2">
      <w:r>
        <w:rPr>
          <w:noProof/>
          <w:lang w:val="en-US"/>
        </w:rPr>
        <w:drawing>
          <wp:anchor distT="0" distB="0" distL="114300" distR="114300" simplePos="0" relativeHeight="25165107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673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3904"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443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462" w:name="_Toc3557146"/>
                            <w:bookmarkStart w:id="2463" w:name="_Toc34747399"/>
                            <w:bookmarkStart w:id="2464" w:name="_Toc76030597"/>
                            <w:bookmarkStart w:id="2465" w:name="_Toc86863553"/>
                            <w:bookmarkStart w:id="2466"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2"/>
                            <w:bookmarkEnd w:id="2463"/>
                            <w:bookmarkEnd w:id="2464"/>
                            <w:bookmarkEnd w:id="2465"/>
                            <w:bookmarkEnd w:id="2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467" w:name="_Toc3557146"/>
                      <w:bookmarkStart w:id="2468" w:name="_Toc34747399"/>
                      <w:bookmarkStart w:id="2469" w:name="_Toc76030597"/>
                      <w:bookmarkStart w:id="2470" w:name="_Toc86863553"/>
                      <w:bookmarkStart w:id="2471"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7"/>
                      <w:bookmarkEnd w:id="2468"/>
                      <w:bookmarkEnd w:id="2469"/>
                      <w:bookmarkEnd w:id="2470"/>
                      <w:bookmarkEnd w:id="2471"/>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F4AE2">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F4AE2">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F4AE2">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89" o:title=""/>
          </v:shape>
          <o:OLEObject Type="Embed" ProgID="Equation.3" ShapeID="_x0000_i1033" DrawAspect="Content" ObjectID="_1697478263"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472" w:name="_Toc3566519"/>
      <w:bookmarkStart w:id="2473" w:name="_Toc34747521"/>
      <w:bookmarkStart w:id="2474" w:name="_Toc77095980"/>
      <w:bookmarkStart w:id="2475" w:name="_Toc338939241"/>
      <w:bookmarkStart w:id="2476" w:name="_Toc288196482"/>
      <w:bookmarkStart w:id="2477" w:name="_Toc288200784"/>
      <w:bookmarkStart w:id="2478" w:name="_Toc338938909"/>
      <w:bookmarkStart w:id="2479" w:name="_Toc338939128"/>
      <w:bookmarkEnd w:id="1975"/>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472"/>
      <w:bookmarkEnd w:id="2473"/>
      <w:bookmarkEnd w:id="2474"/>
    </w:p>
    <w:p w14:paraId="67851E1D" w14:textId="77777777" w:rsidR="00FC68DB" w:rsidRPr="007055D9" w:rsidRDefault="00FC68DB" w:rsidP="00B202D2">
      <w:pPr>
        <w:pStyle w:val="berschrift4"/>
      </w:pPr>
      <w:bookmarkStart w:id="2480" w:name="_Toc3557058"/>
      <w:bookmarkStart w:id="2481" w:name="_Toc34747308"/>
      <w:bookmarkStart w:id="2482" w:name="_Toc77102127"/>
      <w:r w:rsidRPr="007055D9">
        <w:t>Attributes</w:t>
      </w:r>
      <w:bookmarkEnd w:id="2475"/>
      <w:bookmarkEnd w:id="2480"/>
      <w:bookmarkEnd w:id="2481"/>
      <w:bookmarkEnd w:id="2482"/>
    </w:p>
    <w:p w14:paraId="78E13020" w14:textId="77777777" w:rsidR="00FC68DB" w:rsidRPr="007055D9" w:rsidRDefault="00FC68DB" w:rsidP="00B202D2">
      <w:pPr>
        <w:pStyle w:val="berschrift5"/>
      </w:pPr>
      <w:bookmarkStart w:id="2483" w:name="_Toc338939243"/>
      <w:r w:rsidRPr="007055D9">
        <w:t xml:space="preserve">Attribute </w:t>
      </w:r>
      <w:r>
        <w:t>"</w:t>
      </w:r>
      <w:r w:rsidRPr="007055D9">
        <w:t>base</w:t>
      </w:r>
      <w:bookmarkEnd w:id="2483"/>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484" w:name="_Toc338939244"/>
      <w:r w:rsidRPr="007055D9">
        <w:t xml:space="preserve">Attribute </w:t>
      </w:r>
      <w:r>
        <w:t>"</w:t>
      </w:r>
      <w:r w:rsidRPr="007055D9">
        <w:t>technology</w:t>
      </w:r>
      <w:bookmarkEnd w:id="2484"/>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F4AE2">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F4AE2">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F4AE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F4AE2">
      <w:pPr>
        <w:pStyle w:val="Aufzhlungszeichen"/>
        <w:numPr>
          <w:ilvl w:val="0"/>
          <w:numId w:val="11"/>
        </w:numPr>
        <w:rPr>
          <w:rStyle w:val="XMLElement"/>
        </w:rPr>
      </w:pPr>
      <w:r>
        <w:rPr>
          <w:rStyle w:val="XMLElement"/>
        </w:rPr>
        <w:t>friction</w:t>
      </w:r>
    </w:p>
    <w:p w14:paraId="680FA9D8" w14:textId="77777777" w:rsidR="00FC68DB" w:rsidRPr="007055D9" w:rsidRDefault="00FC68DB" w:rsidP="001F4AE2">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485" w:name="_Toc338939245"/>
      <w:bookmarkStart w:id="2486" w:name="_Toc3557059"/>
      <w:bookmarkStart w:id="2487" w:name="_Toc34747309"/>
      <w:bookmarkStart w:id="2488" w:name="_Toc77102128"/>
      <w:r w:rsidRPr="007055D9">
        <w:t xml:space="preserve">Element </w:t>
      </w:r>
      <w:r>
        <w:t>"</w:t>
      </w:r>
      <w:proofErr w:type="spellStart"/>
      <w:r w:rsidRPr="007055D9">
        <w:t>weld_position</w:t>
      </w:r>
      <w:bookmarkEnd w:id="2485"/>
      <w:bookmarkEnd w:id="2486"/>
      <w:proofErr w:type="spellEnd"/>
      <w:r>
        <w:t>"</w:t>
      </w:r>
      <w:bookmarkEnd w:id="2487"/>
      <w:bookmarkEnd w:id="2488"/>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489" w:name="_Toc3566520"/>
      <w:bookmarkStart w:id="2490" w:name="_Toc34747522"/>
      <w:bookmarkStart w:id="2491" w:name="_Toc77095981"/>
      <w:bookmarkStart w:id="2492"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489"/>
      <w:bookmarkEnd w:id="2490"/>
      <w:bookmarkEnd w:id="2491"/>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492"/>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F4AE2">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F4AE2">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F4AE2">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493" w:name="_Toc338939249"/>
      <w:r w:rsidRPr="007055D9">
        <w:t xml:space="preserve">Attribute </w:t>
      </w:r>
      <w:r>
        <w:t>"</w:t>
      </w:r>
      <w:r w:rsidRPr="007055D9">
        <w:t>thickness</w:t>
      </w:r>
      <w:bookmarkEnd w:id="2493"/>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494" w:name="_Toc3566521"/>
      <w:bookmarkStart w:id="2495" w:name="_Toc34747523"/>
      <w:bookmarkStart w:id="2496" w:name="_Toc77095982"/>
      <w:bookmarkStart w:id="2497"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494"/>
      <w:bookmarkEnd w:id="2495"/>
      <w:bookmarkEnd w:id="2496"/>
    </w:p>
    <w:p w14:paraId="7171C538" w14:textId="77777777" w:rsidR="00FC68DB" w:rsidRPr="007055D9" w:rsidRDefault="00FC68DB" w:rsidP="00B202D2">
      <w:pPr>
        <w:pStyle w:val="berschrift5"/>
      </w:pPr>
      <w:r w:rsidRPr="007055D9">
        <w:t xml:space="preserve">Attribute </w:t>
      </w:r>
      <w:r>
        <w:t>"</w:t>
      </w:r>
      <w:r w:rsidRPr="007055D9">
        <w:t>angle</w:t>
      </w:r>
      <w:bookmarkEnd w:id="2497"/>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498" w:name="_Toc338939251"/>
      <w:r w:rsidRPr="007055D9">
        <w:t xml:space="preserve">Attribute </w:t>
      </w:r>
      <w:r>
        <w:t>"</w:t>
      </w:r>
      <w:r w:rsidRPr="007055D9">
        <w:t>penetration</w:t>
      </w:r>
      <w:bookmarkEnd w:id="2498"/>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499" w:name="_Toc338939253"/>
      <w:r w:rsidRPr="007055D9">
        <w:t xml:space="preserve">Attribute </w:t>
      </w:r>
      <w:r>
        <w:t>"</w:t>
      </w:r>
      <w:r w:rsidRPr="007055D9">
        <w:t>shape</w:t>
      </w:r>
      <w:bookmarkEnd w:id="2499"/>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500" w:name="_Toc338939254"/>
      <w:r w:rsidRPr="007055D9">
        <w:t xml:space="preserve">Attribute </w:t>
      </w:r>
      <w:r>
        <w:t>"</w:t>
      </w:r>
      <w:r w:rsidRPr="007055D9">
        <w:t>filler</w:t>
      </w:r>
      <w:bookmarkEnd w:id="2500"/>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F4AE2">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F4AE2">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501" w:name="GenericSeamWeldWeld"/>
      <w:bookmarkStart w:id="2502" w:name="_Toc3557060"/>
      <w:bookmarkStart w:id="2503" w:name="_Toc34747310"/>
      <w:bookmarkStart w:id="2504" w:name="_Toc77102129"/>
      <w:bookmarkStart w:id="2505" w:name="_Toc338938919"/>
      <w:bookmarkStart w:id="2506" w:name="_Toc338939255"/>
      <w:bookmarkEnd w:id="2476"/>
      <w:bookmarkEnd w:id="2477"/>
      <w:bookmarkEnd w:id="2478"/>
      <w:bookmarkEnd w:id="2479"/>
      <w:bookmarkEnd w:id="2501"/>
      <w:r w:rsidRPr="007055D9">
        <w:t xml:space="preserve">Element </w:t>
      </w:r>
      <w:r>
        <w:t>"</w:t>
      </w:r>
      <w:proofErr w:type="spellStart"/>
      <w:r>
        <w:t>sheet_parameter</w:t>
      </w:r>
      <w:bookmarkEnd w:id="2502"/>
      <w:proofErr w:type="spellEnd"/>
      <w:r>
        <w:t>"</w:t>
      </w:r>
      <w:bookmarkEnd w:id="2503"/>
      <w:bookmarkEnd w:id="2504"/>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507" w:name="_Toc3566522"/>
      <w:bookmarkStart w:id="2508" w:name="_Toc34747524"/>
      <w:bookmarkStart w:id="2509"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507"/>
      <w:bookmarkEnd w:id="2508"/>
      <w:bookmarkEnd w:id="2509"/>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510" w:name="_Toc413861928"/>
      <w:bookmarkStart w:id="2511" w:name="_Toc3557061"/>
      <w:bookmarkStart w:id="2512" w:name="_Toc34747311"/>
      <w:bookmarkStart w:id="2513" w:name="_Toc77102130"/>
      <w:bookmarkStart w:id="2514" w:name="_Toc413359615"/>
      <w:bookmarkStart w:id="2515" w:name="_Toc338938920"/>
      <w:bookmarkStart w:id="2516" w:name="_Toc338939256"/>
      <w:bookmarkStart w:id="2517" w:name="_Toc391571769"/>
      <w:bookmarkStart w:id="2518" w:name="_Toc86863862"/>
      <w:bookmarkEnd w:id="2505"/>
      <w:bookmarkEnd w:id="2506"/>
      <w:r>
        <w:rPr>
          <w:noProof/>
          <w:lang w:val="en-US" w:eastAsia="en-US"/>
        </w:rPr>
        <mc:AlternateContent>
          <mc:Choice Requires="wpg">
            <w:drawing>
              <wp:anchor distT="0" distB="0" distL="114300" distR="114300" simplePos="0" relativeHeight="251686912"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519" w:name="_Toc3557147"/>
                              <w:bookmarkStart w:id="2520" w:name="_Toc34747400"/>
                              <w:bookmarkStart w:id="2521" w:name="_Toc76030598"/>
                              <w:bookmarkStart w:id="2522" w:name="_Toc86863554"/>
                              <w:bookmarkStart w:id="2523"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9"/>
                              <w:bookmarkEnd w:id="2520"/>
                              <w:bookmarkEnd w:id="2521"/>
                              <w:bookmarkEnd w:id="2522"/>
                              <w:bookmarkEnd w:id="2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6912"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524" w:name="_Toc3557147"/>
                        <w:bookmarkStart w:id="2525" w:name="_Toc34747400"/>
                        <w:bookmarkStart w:id="2526" w:name="_Toc76030598"/>
                        <w:bookmarkStart w:id="2527" w:name="_Toc86863554"/>
                        <w:bookmarkStart w:id="2528"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24"/>
                        <w:bookmarkEnd w:id="2525"/>
                        <w:bookmarkEnd w:id="2526"/>
                        <w:bookmarkEnd w:id="2527"/>
                        <w:bookmarkEnd w:id="2528"/>
                      </w:p>
                    </w:txbxContent>
                  </v:textbox>
                </v:shape>
              </v:group>
            </w:pict>
          </mc:Fallback>
        </mc:AlternateContent>
      </w:r>
      <w:r w:rsidRPr="00226A3F">
        <w:t>Flared Joint</w:t>
      </w:r>
      <w:bookmarkEnd w:id="2510"/>
      <w:bookmarkEnd w:id="2511"/>
      <w:bookmarkEnd w:id="2512"/>
      <w:bookmarkEnd w:id="2513"/>
      <w:bookmarkEnd w:id="251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F4AE2">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F4AE2">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F4AE2">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408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529" w:name="_Toc3557148"/>
                              <w:bookmarkStart w:id="2530" w:name="_Toc34747401"/>
                              <w:bookmarkStart w:id="2531" w:name="_Toc76030599"/>
                              <w:bookmarkStart w:id="2532" w:name="_Toc86863555"/>
                              <w:bookmarkStart w:id="2533"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9"/>
                              <w:bookmarkEnd w:id="2530"/>
                              <w:bookmarkEnd w:id="2531"/>
                              <w:bookmarkEnd w:id="2532"/>
                              <w:bookmarkEnd w:id="2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408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534" w:name="_Toc3557148"/>
                        <w:bookmarkStart w:id="2535" w:name="_Toc34747401"/>
                        <w:bookmarkStart w:id="2536" w:name="_Toc76030599"/>
                        <w:bookmarkStart w:id="2537" w:name="_Toc86863555"/>
                        <w:bookmarkStart w:id="2538"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34"/>
                        <w:bookmarkEnd w:id="2535"/>
                        <w:bookmarkEnd w:id="2536"/>
                        <w:bookmarkEnd w:id="2537"/>
                        <w:bookmarkEnd w:id="2538"/>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F4AE2">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539" w:name="_Toc3566523"/>
      <w:bookmarkStart w:id="2540" w:name="_Toc34747525"/>
      <w:bookmarkStart w:id="2541"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539"/>
      <w:bookmarkEnd w:id="2540"/>
      <w:bookmarkEnd w:id="2541"/>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542" w:name="_Toc3557062"/>
      <w:bookmarkStart w:id="2543" w:name="_Toc34747312"/>
      <w:bookmarkStart w:id="2544" w:name="_Toc77102131"/>
      <w:r>
        <w:t>Attributes</w:t>
      </w:r>
      <w:bookmarkEnd w:id="2542"/>
      <w:bookmarkEnd w:id="2543"/>
      <w:bookmarkEnd w:id="2544"/>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F4AE2">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F4AE2">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F4AE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F4AE2">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F4AE2">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545" w:name="_Toc3557063"/>
      <w:bookmarkStart w:id="2546" w:name="_Toc34747313"/>
      <w:bookmarkStart w:id="2547" w:name="_Toc77102132"/>
      <w:r>
        <w:t>Element "</w:t>
      </w:r>
      <w:proofErr w:type="spellStart"/>
      <w:r>
        <w:t>weld_position</w:t>
      </w:r>
      <w:bookmarkEnd w:id="2545"/>
      <w:proofErr w:type="spellEnd"/>
      <w:r>
        <w:t>"</w:t>
      </w:r>
      <w:bookmarkEnd w:id="2546"/>
      <w:bookmarkEnd w:id="2547"/>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548" w:name="_Toc3566524"/>
      <w:bookmarkStart w:id="2549" w:name="_Toc34747526"/>
      <w:bookmarkStart w:id="2550"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548"/>
      <w:bookmarkEnd w:id="2549"/>
      <w:bookmarkEnd w:id="2550"/>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551" w:name="_Toc3557064"/>
      <w:bookmarkStart w:id="2552" w:name="_Toc34747314"/>
      <w:bookmarkStart w:id="2553" w:name="_Toc77102133"/>
      <w:r>
        <w:t>Element "</w:t>
      </w:r>
      <w:proofErr w:type="spellStart"/>
      <w:r>
        <w:t>sheet_parameter</w:t>
      </w:r>
      <w:bookmarkEnd w:id="2551"/>
      <w:proofErr w:type="spellEnd"/>
      <w:r>
        <w:t>"</w:t>
      </w:r>
      <w:bookmarkEnd w:id="2552"/>
      <w:bookmarkEnd w:id="2553"/>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554" w:name="_Toc3566525"/>
      <w:bookmarkStart w:id="2555" w:name="_Toc34747527"/>
      <w:bookmarkStart w:id="2556"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554"/>
      <w:bookmarkEnd w:id="2555"/>
      <w:bookmarkEnd w:id="2556"/>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557" w:name="_Ref414345739"/>
      <w:bookmarkStart w:id="2558" w:name="_Ref414345749"/>
      <w:bookmarkStart w:id="2559" w:name="_Ref414345786"/>
      <w:bookmarkStart w:id="2560" w:name="_Ref414345798"/>
      <w:bookmarkStart w:id="2561" w:name="_Toc3557065"/>
      <w:bookmarkStart w:id="2562" w:name="_Toc34747315"/>
      <w:bookmarkStart w:id="2563" w:name="_Toc77102134"/>
      <w:bookmarkStart w:id="2564" w:name="_Toc86863863"/>
      <w:r w:rsidRPr="00226A3F">
        <w:t>Adhesive Lines</w:t>
      </w:r>
      <w:bookmarkEnd w:id="2514"/>
      <w:bookmarkEnd w:id="2557"/>
      <w:bookmarkEnd w:id="2558"/>
      <w:bookmarkEnd w:id="2559"/>
      <w:bookmarkEnd w:id="2560"/>
      <w:bookmarkEnd w:id="2561"/>
      <w:bookmarkEnd w:id="2562"/>
      <w:bookmarkEnd w:id="2563"/>
      <w:bookmarkEnd w:id="2564"/>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565" w:author="nick" w:date="2021-10-27T10:31:00Z"/>
          <w:b/>
          <w:i/>
        </w:rPr>
      </w:pPr>
      <w:del w:id="2566"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567"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568" w:author="nick" w:date="2021-10-27T10:31:00Z"/>
                <w:rFonts w:cs="Calibri"/>
                <w:b/>
                <w:i/>
                <w:lang w:eastAsia="zh-CN"/>
              </w:rPr>
            </w:pPr>
            <w:del w:id="2569"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570" w:author="nick" w:date="2021-10-27T10:31:00Z"/>
                <w:rFonts w:cs="Calibri"/>
                <w:b/>
                <w:i/>
                <w:lang w:eastAsia="zh-CN"/>
              </w:rPr>
            </w:pPr>
            <w:del w:id="2571"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572" w:author="nick" w:date="2021-10-27T10:31:00Z"/>
                <w:rFonts w:cs="Calibri"/>
                <w:b/>
                <w:i/>
                <w:lang w:eastAsia="zh-CN"/>
              </w:rPr>
            </w:pPr>
            <w:del w:id="2573"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574" w:author="nick" w:date="2021-10-27T10:31:00Z"/>
                <w:rFonts w:cs="Calibri"/>
                <w:b/>
                <w:i/>
                <w:lang w:eastAsia="zh-CN"/>
              </w:rPr>
            </w:pPr>
            <w:del w:id="2575"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576" w:author="nick" w:date="2021-10-27T10:31:00Z"/>
                <w:rFonts w:cs="Calibri"/>
                <w:lang w:eastAsia="zh-CN"/>
              </w:rPr>
            </w:pPr>
            <w:del w:id="2577"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578"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579" w:author="nick" w:date="2021-10-27T10:31:00Z"/>
                <w:rFonts w:cs="Calibri"/>
                <w:sz w:val="20"/>
                <w:szCs w:val="20"/>
                <w:lang w:eastAsia="zh-CN"/>
              </w:rPr>
            </w:pPr>
            <w:del w:id="2580"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581" w:author="nick" w:date="2021-10-27T10:31:00Z"/>
                <w:rFonts w:cs="Calibri"/>
                <w:sz w:val="20"/>
                <w:szCs w:val="20"/>
                <w:lang w:eastAsia="zh-CN"/>
              </w:rPr>
            </w:pPr>
            <w:del w:id="2582"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583" w:author="nick" w:date="2021-10-27T10:31:00Z"/>
                <w:rFonts w:cs="Calibri"/>
                <w:sz w:val="20"/>
                <w:szCs w:val="20"/>
                <w:lang w:eastAsia="zh-CN"/>
              </w:rPr>
            </w:pPr>
            <w:del w:id="2584"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585" w:author="nick" w:date="2021-10-27T10:31:00Z"/>
                <w:rFonts w:cs="Calibri"/>
                <w:sz w:val="20"/>
                <w:szCs w:val="20"/>
                <w:lang w:eastAsia="zh-CN"/>
              </w:rPr>
            </w:pPr>
            <w:del w:id="2586"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587" w:author="nick" w:date="2021-10-27T10:31:00Z"/>
                <w:rFonts w:cs="Calibri"/>
                <w:lang w:eastAsia="zh-CN"/>
              </w:rPr>
            </w:pPr>
            <w:del w:id="2588" w:author="nick" w:date="2021-10-27T10:31:00Z">
              <w:r w:rsidRPr="00226A3F" w:rsidDel="00B33791">
                <w:rPr>
                  <w:sz w:val="20"/>
                  <w:szCs w:val="20"/>
                </w:rPr>
                <w:delText>-</w:delText>
              </w:r>
            </w:del>
          </w:p>
        </w:tc>
      </w:tr>
      <w:tr w:rsidR="00FC68DB" w:rsidRPr="00226A3F" w:rsidDel="00B33791" w14:paraId="26F21C3D" w14:textId="5487479D" w:rsidTr="00FC68DB">
        <w:trPr>
          <w:jc w:val="center"/>
          <w:del w:id="2589"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590" w:author="nick" w:date="2021-10-27T10:31:00Z"/>
                <w:sz w:val="20"/>
                <w:szCs w:val="20"/>
              </w:rPr>
            </w:pPr>
            <w:del w:id="2591"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592" w:author="nick" w:date="2021-10-27T10:31:00Z"/>
                <w:sz w:val="20"/>
                <w:szCs w:val="20"/>
              </w:rPr>
            </w:pPr>
            <w:del w:id="2593"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594" w:author="nick" w:date="2021-10-27T10:31:00Z"/>
                <w:sz w:val="20"/>
                <w:szCs w:val="20"/>
              </w:rPr>
            </w:pPr>
            <w:del w:id="2595"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596" w:author="nick" w:date="2021-10-27T10:31:00Z"/>
                <w:sz w:val="20"/>
                <w:szCs w:val="20"/>
              </w:rPr>
            </w:pPr>
            <w:del w:id="2597"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598" w:author="nick" w:date="2021-10-27T10:31:00Z"/>
                <w:sz w:val="20"/>
                <w:szCs w:val="20"/>
              </w:rPr>
            </w:pPr>
            <w:del w:id="2599"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600" w:name="_Toc3566526"/>
      <w:bookmarkStart w:id="2601" w:name="_Toc34747528"/>
      <w:bookmarkStart w:id="2602" w:name="_Toc77095987"/>
      <w:del w:id="2603"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600"/>
      <w:bookmarkEnd w:id="2601"/>
      <w:bookmarkEnd w:id="2602"/>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604" w:name="_Toc3566527"/>
      <w:bookmarkStart w:id="2605" w:name="_Toc34747529"/>
      <w:bookmarkStart w:id="2606"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604"/>
      <w:bookmarkEnd w:id="2605"/>
      <w:bookmarkEnd w:id="2606"/>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607" w:name="_Toc3566528"/>
      <w:bookmarkStart w:id="2608" w:name="_Toc34747530"/>
      <w:bookmarkStart w:id="2609"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607"/>
      <w:bookmarkEnd w:id="2608"/>
      <w:bookmarkEnd w:id="2609"/>
    </w:p>
    <w:p w14:paraId="60E1F07E" w14:textId="77777777" w:rsidR="00FC68DB" w:rsidRPr="006C220A" w:rsidRDefault="00FC68DB" w:rsidP="001F4AE2">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F4AE2">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F4AE2">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F4AE2">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610" w:name="_Toc428279602"/>
      <w:bookmarkStart w:id="2611" w:name="_Toc428456348"/>
      <w:bookmarkStart w:id="2612" w:name="_Toc428537316"/>
      <w:bookmarkStart w:id="2613" w:name="_Toc428969638"/>
      <w:bookmarkStart w:id="2614" w:name="_Toc429053029"/>
      <w:bookmarkStart w:id="2615" w:name="_Toc413861930"/>
      <w:bookmarkStart w:id="2616" w:name="_Toc3557066"/>
      <w:bookmarkStart w:id="2617" w:name="_Toc34747316"/>
      <w:bookmarkStart w:id="2618" w:name="_Toc77102135"/>
      <w:bookmarkStart w:id="2619" w:name="_Toc413359617"/>
      <w:bookmarkStart w:id="2620" w:name="_Toc86863864"/>
      <w:bookmarkEnd w:id="2610"/>
      <w:bookmarkEnd w:id="2611"/>
      <w:bookmarkEnd w:id="2612"/>
      <w:bookmarkEnd w:id="2613"/>
      <w:bookmarkEnd w:id="2614"/>
      <w:r w:rsidRPr="00226A3F">
        <w:lastRenderedPageBreak/>
        <w:t>Hemming Flanges</w:t>
      </w:r>
      <w:bookmarkEnd w:id="2615"/>
      <w:bookmarkEnd w:id="2616"/>
      <w:bookmarkEnd w:id="2617"/>
      <w:bookmarkEnd w:id="2618"/>
      <w:bookmarkEnd w:id="2620"/>
    </w:p>
    <w:p w14:paraId="7D310584" w14:textId="77777777" w:rsidR="00FC68DB" w:rsidRDefault="00FC68DB" w:rsidP="00B202D2">
      <w:pPr>
        <w:pStyle w:val="berschrift3"/>
      </w:pPr>
      <w:bookmarkStart w:id="2621" w:name="_Toc413861931"/>
      <w:bookmarkStart w:id="2622" w:name="_Toc3557067"/>
      <w:bookmarkStart w:id="2623" w:name="_Toc34747317"/>
      <w:bookmarkStart w:id="2624" w:name="_Toc77102136"/>
      <w:bookmarkStart w:id="2625" w:name="_Toc86863865"/>
      <w:r>
        <w:t>Introduction</w:t>
      </w:r>
      <w:bookmarkEnd w:id="2621"/>
      <w:bookmarkEnd w:id="2622"/>
      <w:bookmarkEnd w:id="2623"/>
      <w:bookmarkEnd w:id="2624"/>
      <w:bookmarkEnd w:id="2625"/>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626" w:name="_Ref413858805"/>
      <w:bookmarkStart w:id="2627" w:name="_Toc413861952"/>
      <w:bookmarkStart w:id="2628" w:name="_Toc3557149"/>
      <w:bookmarkStart w:id="2629" w:name="_Toc34747402"/>
      <w:bookmarkStart w:id="2630" w:name="_Toc76030600"/>
      <w:bookmarkStart w:id="2631" w:name="_Toc86863556"/>
      <w:bookmarkStart w:id="2632"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626"/>
      <w:r>
        <w:t>: The Three Regions of a Hemming</w:t>
      </w:r>
      <w:bookmarkEnd w:id="2627"/>
      <w:bookmarkEnd w:id="2628"/>
      <w:bookmarkEnd w:id="2629"/>
      <w:bookmarkEnd w:id="2630"/>
      <w:bookmarkEnd w:id="2631"/>
      <w:bookmarkEnd w:id="263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F4AE2">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F4AE2">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F4AE2">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633" w:name="_Ref413850590"/>
      <w:bookmarkStart w:id="2634" w:name="_Toc413861953"/>
      <w:bookmarkStart w:id="2635" w:name="_Toc3557150"/>
      <w:bookmarkStart w:id="2636" w:name="_Toc34747403"/>
      <w:bookmarkStart w:id="2637" w:name="_Toc76030601"/>
      <w:bookmarkStart w:id="2638" w:name="_Toc86863557"/>
      <w:bookmarkStart w:id="2639"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63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34"/>
      <w:bookmarkEnd w:id="2635"/>
      <w:bookmarkEnd w:id="2636"/>
      <w:bookmarkEnd w:id="2637"/>
      <w:bookmarkEnd w:id="2638"/>
      <w:bookmarkEnd w:id="263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640" w:name="_Toc413861954"/>
      <w:bookmarkStart w:id="2641" w:name="_Toc3557151"/>
      <w:bookmarkStart w:id="2642" w:name="_Toc34747404"/>
      <w:bookmarkStart w:id="2643" w:name="_Toc76030602"/>
      <w:bookmarkStart w:id="2644" w:name="_Toc86863558"/>
      <w:bookmarkStart w:id="2645"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640"/>
      <w:bookmarkEnd w:id="2641"/>
      <w:bookmarkEnd w:id="2642"/>
      <w:bookmarkEnd w:id="2643"/>
      <w:bookmarkEnd w:id="2644"/>
      <w:bookmarkEnd w:id="2645"/>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646" w:name="_Toc3557152"/>
      <w:bookmarkStart w:id="2647" w:name="_Toc34747405"/>
      <w:bookmarkStart w:id="2648" w:name="_Toc76030603"/>
      <w:bookmarkStart w:id="2649" w:name="_Toc86863559"/>
      <w:bookmarkStart w:id="2650"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646"/>
      <w:bookmarkEnd w:id="2647"/>
      <w:bookmarkEnd w:id="2648"/>
      <w:bookmarkEnd w:id="2649"/>
      <w:bookmarkEnd w:id="265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651" w:name="_Toc413861932"/>
      <w:bookmarkStart w:id="2652" w:name="_Toc3557068"/>
      <w:bookmarkStart w:id="2653" w:name="_Toc34747318"/>
      <w:bookmarkStart w:id="2654" w:name="_Toc77102137"/>
      <w:bookmarkStart w:id="2655"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651"/>
      <w:bookmarkEnd w:id="2652"/>
      <w:bookmarkEnd w:id="2653"/>
      <w:bookmarkEnd w:id="2654"/>
      <w:bookmarkEnd w:id="2655"/>
    </w:p>
    <w:p w14:paraId="38CCD2C4" w14:textId="6D16AA1A" w:rsidR="00B33791" w:rsidRDefault="00B33791" w:rsidP="00B202D2">
      <w:pPr>
        <w:keepNext/>
        <w:rPr>
          <w:ins w:id="2656" w:author="nick" w:date="2021-10-27T10:32:00Z"/>
        </w:rPr>
      </w:pPr>
      <w:proofErr w:type="gramStart"/>
      <w:ins w:id="2657" w:author="nick" w:date="2021-10-27T10:32:00Z">
        <w:r w:rsidRPr="00226A3F">
          <w:t>An</w:t>
        </w:r>
        <w:proofErr w:type="gramEnd"/>
        <w:r w:rsidRPr="00226A3F">
          <w:t xml:space="preserve"> </w:t>
        </w:r>
      </w:ins>
      <w:ins w:id="2658" w:author="nick" w:date="2021-10-27T10:33:00Z">
        <w:r>
          <w:t>hemming</w:t>
        </w:r>
      </w:ins>
      <w:ins w:id="2659" w:author="nick" w:date="2021-10-27T10:32:00Z">
        <w:r w:rsidRPr="00226A3F">
          <w:t xml:space="preserve"> </w:t>
        </w:r>
      </w:ins>
      <w:ins w:id="2660" w:author="nick" w:date="2021-10-27T10:33:00Z">
        <w:r>
          <w:t xml:space="preserve">connection </w:t>
        </w:r>
      </w:ins>
      <w:ins w:id="2661" w:author="nick" w:date="2021-10-27T10:32:00Z">
        <w:r w:rsidRPr="00226A3F">
          <w:t xml:space="preserve">is denoted by an element </w:t>
        </w:r>
        <w:r w:rsidRPr="00AA1695">
          <w:rPr>
            <w:rStyle w:val="elementdeftypeChar"/>
            <w:rFonts w:eastAsia="Calibri"/>
          </w:rPr>
          <w:t>&lt;</w:t>
        </w:r>
      </w:ins>
      <w:ins w:id="2662" w:author="nick" w:date="2021-10-27T10:33:00Z">
        <w:r>
          <w:rPr>
            <w:rStyle w:val="elementdeftypeChar"/>
            <w:rFonts w:eastAsia="Calibri"/>
          </w:rPr>
          <w:t>hemming</w:t>
        </w:r>
      </w:ins>
      <w:ins w:id="2663"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664" w:author="nick" w:date="2021-10-27T10:32:00Z"/>
          <w:b/>
          <w:i/>
        </w:rPr>
      </w:pPr>
      <w:del w:id="2665"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666"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667" w:author="nick" w:date="2021-10-27T10:32:00Z"/>
                <w:rFonts w:cs="Calibri"/>
                <w:b/>
                <w:i/>
                <w:lang w:eastAsia="zh-CN"/>
              </w:rPr>
            </w:pPr>
            <w:del w:id="2668"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669" w:author="nick" w:date="2021-10-27T10:32:00Z"/>
                <w:rFonts w:cs="Calibri"/>
                <w:b/>
                <w:i/>
                <w:lang w:eastAsia="zh-CN"/>
              </w:rPr>
            </w:pPr>
            <w:del w:id="2670"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671" w:author="nick" w:date="2021-10-27T10:32:00Z"/>
                <w:rFonts w:cs="Calibri"/>
                <w:b/>
                <w:i/>
                <w:lang w:eastAsia="zh-CN"/>
              </w:rPr>
            </w:pPr>
            <w:del w:id="2672"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673" w:author="nick" w:date="2021-10-27T10:32:00Z"/>
                <w:rFonts w:cs="Calibri"/>
                <w:b/>
                <w:i/>
                <w:lang w:eastAsia="zh-CN"/>
              </w:rPr>
            </w:pPr>
            <w:del w:id="2674"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675" w:author="nick" w:date="2021-10-27T10:32:00Z"/>
                <w:rFonts w:cs="Calibri"/>
                <w:lang w:eastAsia="zh-CN"/>
              </w:rPr>
            </w:pPr>
            <w:del w:id="2676"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677"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678" w:author="nick" w:date="2021-10-27T10:32:00Z"/>
                <w:rFonts w:cs="Calibri"/>
                <w:sz w:val="20"/>
                <w:szCs w:val="20"/>
                <w:lang w:eastAsia="zh-CN"/>
              </w:rPr>
            </w:pPr>
            <w:del w:id="2679"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680" w:author="nick" w:date="2021-10-27T10:32:00Z"/>
                <w:rFonts w:cs="Calibri"/>
                <w:sz w:val="20"/>
                <w:szCs w:val="20"/>
                <w:lang w:eastAsia="zh-CN"/>
              </w:rPr>
            </w:pPr>
            <w:del w:id="2681"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682" w:author="nick" w:date="2021-10-27T10:32:00Z"/>
                <w:rFonts w:cs="Calibri"/>
                <w:sz w:val="20"/>
                <w:szCs w:val="20"/>
                <w:lang w:eastAsia="zh-CN"/>
              </w:rPr>
            </w:pPr>
            <w:del w:id="2683"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684" w:author="nick" w:date="2021-10-27T10:32:00Z"/>
                <w:rFonts w:cs="Calibri"/>
                <w:sz w:val="20"/>
                <w:szCs w:val="20"/>
                <w:lang w:eastAsia="zh-CN"/>
              </w:rPr>
            </w:pPr>
            <w:del w:id="2685"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686" w:author="nick" w:date="2021-10-27T10:32:00Z"/>
                <w:rFonts w:cs="Calibri"/>
                <w:lang w:eastAsia="zh-CN"/>
              </w:rPr>
            </w:pPr>
            <w:del w:id="2687" w:author="nick" w:date="2021-10-27T10:32:00Z">
              <w:r w:rsidRPr="00226A3F" w:rsidDel="00B33791">
                <w:rPr>
                  <w:sz w:val="20"/>
                  <w:szCs w:val="20"/>
                </w:rPr>
                <w:delText>-</w:delText>
              </w:r>
            </w:del>
          </w:p>
        </w:tc>
      </w:tr>
      <w:tr w:rsidR="00FC68DB" w:rsidRPr="00226A3F" w:rsidDel="00B33791" w14:paraId="420D26E0" w14:textId="0D2E770A" w:rsidTr="00FC68DB">
        <w:trPr>
          <w:del w:id="2688"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689" w:author="nick" w:date="2021-10-27T10:32:00Z"/>
                <w:sz w:val="20"/>
                <w:szCs w:val="20"/>
              </w:rPr>
            </w:pPr>
            <w:del w:id="2690"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691" w:author="nick" w:date="2021-10-27T10:32:00Z"/>
                <w:sz w:val="20"/>
                <w:szCs w:val="20"/>
              </w:rPr>
            </w:pPr>
            <w:del w:id="2692"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693" w:author="nick" w:date="2021-10-27T10:32:00Z"/>
                <w:sz w:val="20"/>
                <w:szCs w:val="20"/>
              </w:rPr>
            </w:pPr>
            <w:del w:id="2694"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695" w:author="nick" w:date="2021-10-27T10:32:00Z"/>
                <w:sz w:val="20"/>
                <w:szCs w:val="20"/>
              </w:rPr>
            </w:pPr>
            <w:del w:id="2696"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697" w:author="nick" w:date="2021-10-27T10:32:00Z"/>
                <w:sz w:val="20"/>
                <w:szCs w:val="20"/>
              </w:rPr>
            </w:pPr>
            <w:del w:id="2698"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699" w:name="_Toc3566529"/>
      <w:bookmarkStart w:id="2700" w:name="_Toc34747531"/>
      <w:bookmarkStart w:id="2701" w:name="_Toc77095990"/>
      <w:del w:id="2702"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699"/>
      <w:bookmarkEnd w:id="2700"/>
      <w:bookmarkEnd w:id="270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703" w:name="_Toc3566530"/>
      <w:bookmarkStart w:id="2704" w:name="_Toc34747532"/>
      <w:bookmarkStart w:id="2705"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703"/>
      <w:bookmarkEnd w:id="2704"/>
      <w:bookmarkEnd w:id="2705"/>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706" w:name="_Toc413861979"/>
      <w:bookmarkStart w:id="2707" w:name="_Toc3566531"/>
      <w:bookmarkStart w:id="2708" w:name="_Toc34747533"/>
      <w:bookmarkStart w:id="2709"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706"/>
      <w:bookmarkEnd w:id="2707"/>
      <w:bookmarkEnd w:id="2708"/>
      <w:bookmarkEnd w:id="2709"/>
    </w:p>
    <w:p w14:paraId="1612958E" w14:textId="77777777" w:rsidR="00FC68DB" w:rsidRPr="0079141E" w:rsidRDefault="00FC68DB" w:rsidP="001F4AE2">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1F4AE2">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710" w:name="_Toc413861980"/>
      <w:bookmarkStart w:id="2711" w:name="_Toc3566532"/>
      <w:bookmarkStart w:id="2712" w:name="_Toc34747534"/>
      <w:bookmarkStart w:id="2713"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710"/>
      <w:bookmarkEnd w:id="2711"/>
      <w:bookmarkEnd w:id="2712"/>
      <w:bookmarkEnd w:id="2713"/>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714" w:name="_Toc413861981"/>
      <w:bookmarkStart w:id="2715" w:name="_Toc3566533"/>
      <w:bookmarkStart w:id="2716" w:name="_Toc34747535"/>
      <w:bookmarkStart w:id="2717"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714"/>
      <w:bookmarkEnd w:id="2715"/>
      <w:bookmarkEnd w:id="2716"/>
      <w:bookmarkEnd w:id="2717"/>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1F4AE2">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1F4AE2">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1F4AE2">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1F4AE2">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718" w:name="_Toc3566534"/>
      <w:bookmarkStart w:id="2719" w:name="_Toc34747536"/>
      <w:bookmarkStart w:id="2720"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718"/>
      <w:bookmarkEnd w:id="2719"/>
      <w:bookmarkEnd w:id="2720"/>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721" w:name="_Toc428537321"/>
      <w:bookmarkStart w:id="2722" w:name="_Toc428969643"/>
      <w:bookmarkStart w:id="2723" w:name="_Toc429053034"/>
      <w:bookmarkStart w:id="2724" w:name="_Toc428537324"/>
      <w:bookmarkStart w:id="2725" w:name="_Toc428969646"/>
      <w:bookmarkStart w:id="2726" w:name="_Toc429053037"/>
      <w:bookmarkStart w:id="2727" w:name="_Toc428537325"/>
      <w:bookmarkStart w:id="2728" w:name="_Toc428969647"/>
      <w:bookmarkStart w:id="2729" w:name="_Toc429053038"/>
      <w:bookmarkStart w:id="2730" w:name="_Toc428537328"/>
      <w:bookmarkStart w:id="2731" w:name="_Toc428969650"/>
      <w:bookmarkStart w:id="2732" w:name="_Toc429053041"/>
      <w:bookmarkStart w:id="2733" w:name="_Toc428537330"/>
      <w:bookmarkStart w:id="2734" w:name="_Toc428969652"/>
      <w:bookmarkStart w:id="2735" w:name="_Toc429053043"/>
      <w:bookmarkStart w:id="2736" w:name="_Toc3557069"/>
      <w:bookmarkStart w:id="2737" w:name="_Toc34747319"/>
      <w:bookmarkStart w:id="2738" w:name="_Toc77102138"/>
      <w:bookmarkStart w:id="2739" w:name="_Toc86863867"/>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r w:rsidRPr="00226A3F">
        <w:t>Sequence Connections</w:t>
      </w:r>
      <w:bookmarkEnd w:id="2619"/>
      <w:bookmarkEnd w:id="2736"/>
      <w:bookmarkEnd w:id="2737"/>
      <w:bookmarkEnd w:id="2738"/>
      <w:bookmarkEnd w:id="2739"/>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740" w:name="_Toc413359638"/>
      <w:bookmarkStart w:id="2741" w:name="_Toc3557153"/>
      <w:bookmarkStart w:id="2742" w:name="_Toc34747406"/>
      <w:bookmarkStart w:id="2743" w:name="_Toc76030604"/>
      <w:bookmarkStart w:id="2744" w:name="_Toc86863560"/>
      <w:bookmarkStart w:id="2745"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740"/>
      <w:bookmarkEnd w:id="2741"/>
      <w:bookmarkEnd w:id="2742"/>
      <w:bookmarkEnd w:id="2743"/>
      <w:bookmarkEnd w:id="2744"/>
      <w:bookmarkEnd w:id="2745"/>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746" w:name="_Toc413359639"/>
      <w:bookmarkStart w:id="2747" w:name="_Toc3557154"/>
      <w:bookmarkStart w:id="2748" w:name="_Toc34747407"/>
      <w:bookmarkStart w:id="2749" w:name="_Toc76030605"/>
      <w:bookmarkStart w:id="2750" w:name="_Toc86863561"/>
      <w:bookmarkStart w:id="2751"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746"/>
      <w:r>
        <w:t xml:space="preserve"> and spacing</w:t>
      </w:r>
      <w:bookmarkEnd w:id="2747"/>
      <w:bookmarkEnd w:id="2748"/>
      <w:bookmarkEnd w:id="2749"/>
      <w:bookmarkEnd w:id="2750"/>
      <w:bookmarkEnd w:id="2751"/>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752" w:name="_Toc3557155"/>
      <w:bookmarkStart w:id="2753" w:name="_Toc34747408"/>
      <w:bookmarkStart w:id="2754" w:name="_Toc76030606"/>
      <w:bookmarkStart w:id="2755" w:name="_Toc86863562"/>
      <w:bookmarkStart w:id="2756"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752"/>
      <w:bookmarkEnd w:id="2753"/>
      <w:bookmarkEnd w:id="2754"/>
      <w:bookmarkEnd w:id="2755"/>
      <w:bookmarkEnd w:id="275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757" w:name="_Toc3557156"/>
      <w:bookmarkStart w:id="2758" w:name="_Toc34747409"/>
      <w:bookmarkStart w:id="2759" w:name="_Toc76030607"/>
      <w:bookmarkStart w:id="2760" w:name="_Toc86863563"/>
      <w:bookmarkStart w:id="2761"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757"/>
      <w:bookmarkEnd w:id="2758"/>
      <w:bookmarkEnd w:id="2759"/>
      <w:bookmarkEnd w:id="2760"/>
      <w:bookmarkEnd w:id="2761"/>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F4AE2">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F4AE2">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F4AE2">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762" w:name="_Toc3566535"/>
      <w:bookmarkStart w:id="2763" w:name="_Toc34747537"/>
      <w:bookmarkStart w:id="2764"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762"/>
      <w:bookmarkEnd w:id="2763"/>
      <w:bookmarkEnd w:id="2764"/>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765" w:name="_Toc3566536"/>
      <w:bookmarkStart w:id="2766" w:name="_Toc34747538"/>
      <w:bookmarkStart w:id="2767"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765"/>
      <w:bookmarkEnd w:id="2766"/>
      <w:bookmarkEnd w:id="276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768" w:name="_Toc3566537"/>
      <w:bookmarkStart w:id="2769" w:name="_Toc34747539"/>
      <w:bookmarkStart w:id="2770"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768"/>
      <w:bookmarkEnd w:id="2769"/>
      <w:bookmarkEnd w:id="2770"/>
    </w:p>
    <w:p w14:paraId="6F0DFACD" w14:textId="77777777" w:rsidR="00FC68DB" w:rsidRDefault="00FC68DB" w:rsidP="00B202D2"/>
    <w:p w14:paraId="065B83EF" w14:textId="77777777" w:rsidR="00FC68DB" w:rsidRPr="00226A3F" w:rsidRDefault="00FC68DB" w:rsidP="00B202D2">
      <w:pPr>
        <w:pStyle w:val="berschrift1"/>
      </w:pPr>
      <w:bookmarkStart w:id="2771" w:name="_Toc413359618"/>
      <w:bookmarkStart w:id="2772" w:name="_Toc3557070"/>
      <w:bookmarkStart w:id="2773" w:name="_Toc34747320"/>
      <w:bookmarkStart w:id="2774" w:name="_Toc77102139"/>
      <w:bookmarkStart w:id="2775" w:name="_Toc86863868"/>
      <w:bookmarkEnd w:id="2515"/>
      <w:bookmarkEnd w:id="2516"/>
      <w:bookmarkEnd w:id="2517"/>
      <w:r w:rsidRPr="00226A3F">
        <w:lastRenderedPageBreak/>
        <w:t>2D connections</w:t>
      </w:r>
      <w:bookmarkEnd w:id="2771"/>
      <w:bookmarkEnd w:id="2772"/>
      <w:bookmarkEnd w:id="2773"/>
      <w:bookmarkEnd w:id="2774"/>
      <w:bookmarkEnd w:id="2775"/>
    </w:p>
    <w:p w14:paraId="7FE12C3B" w14:textId="77777777" w:rsidR="00FC68DB" w:rsidRPr="00226A3F" w:rsidRDefault="00FC68DB" w:rsidP="00B202D2">
      <w:pPr>
        <w:pStyle w:val="berschrift2"/>
      </w:pPr>
      <w:bookmarkStart w:id="2776" w:name="_Toc413359619"/>
      <w:bookmarkStart w:id="2777" w:name="_Toc3557071"/>
      <w:bookmarkStart w:id="2778" w:name="_Toc34747321"/>
      <w:bookmarkStart w:id="2779" w:name="_Toc77102140"/>
      <w:bookmarkStart w:id="2780" w:name="_Toc86863869"/>
      <w:r w:rsidRPr="00226A3F">
        <w:t>Generic Definitions</w:t>
      </w:r>
      <w:bookmarkEnd w:id="2776"/>
      <w:bookmarkEnd w:id="2777"/>
      <w:bookmarkEnd w:id="2778"/>
      <w:bookmarkEnd w:id="2779"/>
      <w:bookmarkEnd w:id="2780"/>
    </w:p>
    <w:p w14:paraId="7C6ACD6A" w14:textId="77777777" w:rsidR="00FC68DB" w:rsidRPr="00226A3F" w:rsidRDefault="00FC68DB" w:rsidP="00B202D2">
      <w:pPr>
        <w:pStyle w:val="berschrift3"/>
      </w:pPr>
      <w:bookmarkStart w:id="2781" w:name="_Toc413359620"/>
      <w:bookmarkStart w:id="2782" w:name="_Toc3557072"/>
      <w:bookmarkStart w:id="2783" w:name="_Toc34747322"/>
      <w:bookmarkStart w:id="2784" w:name="_Toc77102141"/>
      <w:bookmarkStart w:id="2785" w:name="_Toc86863870"/>
      <w:r w:rsidRPr="00226A3F">
        <w:t>Identification</w:t>
      </w:r>
      <w:bookmarkEnd w:id="2781"/>
      <w:bookmarkEnd w:id="2782"/>
      <w:bookmarkEnd w:id="2783"/>
      <w:bookmarkEnd w:id="2784"/>
      <w:bookmarkEnd w:id="2785"/>
    </w:p>
    <w:p w14:paraId="6B80BAF0" w14:textId="63A84174" w:rsidR="00B865B6" w:rsidRDefault="00B865B6" w:rsidP="00B865B6">
      <w:pPr>
        <w:autoSpaceDE w:val="0"/>
        <w:autoSpaceDN w:val="0"/>
        <w:adjustRightInd w:val="0"/>
        <w:spacing w:after="0"/>
        <w:rPr>
          <w:ins w:id="2786" w:author="nick" w:date="2021-10-27T10:34:00Z"/>
          <w:lang w:eastAsia="x-none"/>
        </w:rPr>
      </w:pPr>
      <w:ins w:id="2787"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788" w:author="nick" w:date="2021-10-27T10:34:00Z">
        <w:r>
          <w:rPr>
            <w:rFonts w:cs="Calibri"/>
            <w:lang w:eastAsia="en-GB"/>
          </w:rPr>
          <w:fldChar w:fldCharType="separate"/>
        </w:r>
      </w:ins>
      <w:r w:rsidR="008116BB">
        <w:rPr>
          <w:rFonts w:cs="Calibri"/>
          <w:lang w:eastAsia="en-GB"/>
        </w:rPr>
        <w:t>9.1.1</w:t>
      </w:r>
      <w:ins w:id="2789"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790" w:author="nick" w:date="2021-10-27T10:34:00Z"/>
        </w:rPr>
      </w:pPr>
      <w:del w:id="2791"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792" w:author="nick" w:date="2021-10-27T08:59:00Z">
        <w:r w:rsidRPr="00226A3F" w:rsidDel="00BD4F32">
          <w:delText>.</w:delText>
        </w:r>
      </w:del>
      <w:del w:id="2793"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794"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795" w:author="nick" w:date="2021-10-27T10:34:00Z"/>
                <w:b/>
                <w:i/>
              </w:rPr>
            </w:pPr>
            <w:del w:id="2796"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797" w:author="nick" w:date="2021-10-27T10:34:00Z"/>
                <w:b/>
                <w:i/>
              </w:rPr>
            </w:pPr>
            <w:del w:id="2798"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799" w:author="nick" w:date="2021-10-27T10:34:00Z"/>
                <w:b/>
                <w:i/>
              </w:rPr>
            </w:pPr>
            <w:del w:id="2800"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801" w:author="nick" w:date="2021-10-27T10:34:00Z"/>
                <w:b/>
                <w:i/>
              </w:rPr>
            </w:pPr>
            <w:del w:id="2802"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803" w:author="nick" w:date="2021-10-27T10:34:00Z"/>
        </w:trPr>
        <w:tc>
          <w:tcPr>
            <w:tcW w:w="1592" w:type="dxa"/>
            <w:shd w:val="clear" w:color="auto" w:fill="auto"/>
            <w:vAlign w:val="bottom"/>
          </w:tcPr>
          <w:p w14:paraId="64D40910" w14:textId="3B64E4D0" w:rsidR="00FC68DB" w:rsidRPr="00226A3F" w:rsidDel="00B865B6" w:rsidRDefault="00FC68DB" w:rsidP="00B202D2">
            <w:pPr>
              <w:rPr>
                <w:del w:id="2804" w:author="nick" w:date="2021-10-27T10:34:00Z"/>
              </w:rPr>
            </w:pPr>
            <w:del w:id="2805"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806" w:author="nick" w:date="2021-10-27T10:34:00Z"/>
              </w:rPr>
            </w:pPr>
            <w:del w:id="2807"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808" w:author="nick" w:date="2021-10-27T10:34:00Z"/>
              </w:rPr>
            </w:pPr>
            <w:del w:id="2809"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810" w:author="nick" w:date="2021-10-27T10:34:00Z"/>
              </w:rPr>
            </w:pPr>
            <w:del w:id="2811" w:author="nick" w:date="2021-10-27T10:34:00Z">
              <w:r w:rsidRPr="00226A3F" w:rsidDel="00B865B6">
                <w:delText>-</w:delText>
              </w:r>
            </w:del>
          </w:p>
        </w:tc>
      </w:tr>
      <w:tr w:rsidR="00FC68DB" w:rsidRPr="007055D9" w:rsidDel="00B865B6" w14:paraId="5A501684" w14:textId="022EAD62" w:rsidTr="00FC68DB">
        <w:trPr>
          <w:jc w:val="center"/>
          <w:del w:id="2812"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813" w:author="nick" w:date="2021-10-27T10:34:00Z"/>
              </w:rPr>
            </w:pPr>
            <w:del w:id="2814"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815" w:author="nick" w:date="2021-10-27T10:34:00Z"/>
              </w:rPr>
            </w:pPr>
            <w:del w:id="2816"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817" w:author="nick" w:date="2021-10-27T10:34:00Z"/>
              </w:rPr>
            </w:pPr>
            <w:del w:id="2818"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819" w:author="nick" w:date="2021-10-27T10:34:00Z"/>
              </w:rPr>
            </w:pPr>
            <w:del w:id="2820"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821" w:author="nick" w:date="2021-10-27T10:34:00Z"/>
        </w:rPr>
      </w:pPr>
      <w:bookmarkStart w:id="2822" w:name="_Toc3566538"/>
      <w:bookmarkStart w:id="2823" w:name="_Toc34747540"/>
      <w:bookmarkStart w:id="2824" w:name="_Toc77095999"/>
      <w:del w:id="2825"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822"/>
        <w:bookmarkEnd w:id="2823"/>
        <w:bookmarkEnd w:id="2824"/>
      </w:del>
    </w:p>
    <w:p w14:paraId="4477B8F9" w14:textId="06F29CA1" w:rsidR="00FC68DB" w:rsidRPr="00226A3F" w:rsidDel="00B865B6" w:rsidRDefault="00FC68DB" w:rsidP="00B202D2">
      <w:pPr>
        <w:keepNext/>
        <w:spacing w:before="240" w:after="60"/>
        <w:outlineLvl w:val="4"/>
        <w:rPr>
          <w:del w:id="2826" w:author="nick" w:date="2021-10-27T10:34:00Z"/>
          <w:b/>
          <w:bCs/>
          <w:i/>
          <w:iCs/>
          <w:sz w:val="24"/>
          <w:szCs w:val="26"/>
        </w:rPr>
      </w:pPr>
      <w:del w:id="2827"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828" w:author="nick" w:date="2021-10-27T10:34:00Z"/>
        </w:rPr>
      </w:pPr>
      <w:del w:id="2829"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830" w:author="nick" w:date="2021-10-27T10:34:00Z"/>
          <w:b/>
          <w:sz w:val="24"/>
        </w:rPr>
      </w:pPr>
      <w:del w:id="2831"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2"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3" w:author="nick" w:date="2021-10-27T10:34:00Z"/>
          <w:rFonts w:ascii="Courier New" w:hAnsi="Courier New"/>
          <w:sz w:val="16"/>
        </w:rPr>
      </w:pPr>
      <w:del w:id="2834"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5" w:author="nick" w:date="2021-10-27T10:34:00Z"/>
          <w:rFonts w:ascii="Courier New" w:hAnsi="Courier New"/>
          <w:b/>
          <w:color w:val="0070C0"/>
          <w:sz w:val="16"/>
        </w:rPr>
      </w:pPr>
      <w:del w:id="2836"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7" w:author="nick" w:date="2021-10-27T10:34:00Z"/>
          <w:rFonts w:ascii="Courier New" w:hAnsi="Courier New"/>
          <w:sz w:val="16"/>
        </w:rPr>
      </w:pPr>
      <w:del w:id="2838"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9" w:author="nick" w:date="2021-10-27T10:34:00Z"/>
          <w:rFonts w:ascii="Courier New" w:hAnsi="Courier New"/>
          <w:sz w:val="16"/>
        </w:rPr>
      </w:pPr>
      <w:del w:id="2840"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1" w:author="nick" w:date="2021-10-27T10:34:00Z"/>
          <w:rFonts w:ascii="Courier New" w:hAnsi="Courier New"/>
          <w:sz w:val="16"/>
        </w:rPr>
      </w:pPr>
      <w:del w:id="2842"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3" w:author="nick" w:date="2021-10-27T10:34:00Z"/>
          <w:rFonts w:ascii="Courier New" w:hAnsi="Courier New"/>
          <w:sz w:val="16"/>
        </w:rPr>
      </w:pPr>
      <w:del w:id="2844"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5" w:author="nick" w:date="2021-10-27T10:34:00Z"/>
          <w:rFonts w:ascii="Courier New" w:hAnsi="Courier New"/>
          <w:sz w:val="16"/>
        </w:rPr>
      </w:pPr>
      <w:del w:id="2846"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7" w:author="nick" w:date="2021-10-27T10:34:00Z"/>
          <w:rFonts w:ascii="Courier New" w:hAnsi="Courier New"/>
          <w:sz w:val="16"/>
        </w:rPr>
      </w:pPr>
      <w:del w:id="2848"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9" w:author="nick" w:date="2021-10-27T10:34:00Z"/>
          <w:rFonts w:ascii="Courier New" w:hAnsi="Courier New"/>
          <w:sz w:val="16"/>
        </w:rPr>
      </w:pPr>
      <w:del w:id="2850"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1" w:author="nick" w:date="2021-10-27T10:34:00Z"/>
          <w:rFonts w:ascii="Courier New" w:hAnsi="Courier New"/>
          <w:sz w:val="16"/>
        </w:rPr>
      </w:pPr>
      <w:del w:id="2852"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3" w:author="nick" w:date="2021-10-27T10:34:00Z"/>
          <w:rFonts w:ascii="Courier New" w:hAnsi="Courier New"/>
          <w:sz w:val="16"/>
        </w:rPr>
      </w:pPr>
      <w:del w:id="2854"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5" w:author="nick" w:date="2021-10-27T10:34:00Z"/>
          <w:rFonts w:ascii="Courier New" w:hAnsi="Courier New"/>
          <w:b/>
          <w:color w:val="0070C0"/>
          <w:sz w:val="16"/>
        </w:rPr>
      </w:pPr>
      <w:del w:id="2856"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7" w:author="nick" w:date="2021-10-27T10:34:00Z"/>
          <w:rFonts w:ascii="Courier New" w:hAnsi="Courier New"/>
          <w:sz w:val="16"/>
        </w:rPr>
      </w:pPr>
      <w:del w:id="2858"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9" w:author="nick" w:date="2021-10-27T10:34:00Z"/>
          <w:rFonts w:ascii="Courier New" w:hAnsi="Courier New"/>
          <w:sz w:val="16"/>
        </w:rPr>
      </w:pPr>
    </w:p>
    <w:p w14:paraId="119AD676" w14:textId="77777777" w:rsidR="00FC68DB" w:rsidRPr="00226A3F" w:rsidRDefault="00FC68DB" w:rsidP="00B202D2">
      <w:pPr>
        <w:pStyle w:val="berschrift3"/>
      </w:pPr>
      <w:bookmarkStart w:id="2860" w:name="_Toc413359621"/>
      <w:bookmarkStart w:id="2861" w:name="_Toc3557073"/>
      <w:bookmarkStart w:id="2862" w:name="_Toc34747323"/>
      <w:bookmarkStart w:id="2863" w:name="_Toc77102142"/>
      <w:bookmarkStart w:id="2864" w:name="_Toc86863871"/>
      <w:r w:rsidRPr="00226A3F">
        <w:t>Connection Face</w:t>
      </w:r>
      <w:bookmarkEnd w:id="2860"/>
      <w:bookmarkEnd w:id="2861"/>
      <w:bookmarkEnd w:id="2862"/>
      <w:bookmarkEnd w:id="2863"/>
      <w:bookmarkEnd w:id="2864"/>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865" w:name="_Toc3566539"/>
      <w:bookmarkStart w:id="2866" w:name="_Toc34747541"/>
      <w:bookmarkStart w:id="2867"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865"/>
      <w:bookmarkEnd w:id="2866"/>
      <w:bookmarkEnd w:id="2867"/>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868" w:name="_Toc3566540"/>
      <w:bookmarkStart w:id="2869" w:name="_Toc34747542"/>
      <w:bookmarkStart w:id="2870"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868"/>
      <w:bookmarkEnd w:id="2869"/>
      <w:bookmarkEnd w:id="2870"/>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871" w:name="_Toc3566541"/>
      <w:bookmarkStart w:id="2872" w:name="_Toc34747543"/>
      <w:bookmarkStart w:id="2873"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871"/>
      <w:bookmarkEnd w:id="2872"/>
      <w:bookmarkEnd w:id="287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874" w:name="_Toc3566542"/>
      <w:bookmarkStart w:id="2875" w:name="_Toc34747544"/>
      <w:bookmarkStart w:id="2876"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874"/>
      <w:bookmarkEnd w:id="2875"/>
      <w:bookmarkEnd w:id="2876"/>
      <w:r>
        <w:t xml:space="preserve">  </w:t>
      </w:r>
    </w:p>
    <w:p w14:paraId="15AB46C6" w14:textId="77777777" w:rsidR="00FC68DB" w:rsidRDefault="00FC68DB" w:rsidP="001F4AE2">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F4AE2">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877" w:name="_Toc413359622"/>
      <w:bookmarkStart w:id="2878" w:name="_Toc3557074"/>
      <w:bookmarkStart w:id="2879" w:name="_Toc34747324"/>
      <w:bookmarkStart w:id="2880" w:name="_Toc77102143"/>
      <w:bookmarkStart w:id="2881" w:name="_Toc86863872"/>
      <w:r w:rsidRPr="00226A3F">
        <w:t>Type Specification</w:t>
      </w:r>
      <w:bookmarkEnd w:id="2877"/>
      <w:bookmarkEnd w:id="2878"/>
      <w:bookmarkEnd w:id="2879"/>
      <w:bookmarkEnd w:id="2880"/>
      <w:bookmarkEnd w:id="2881"/>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882" w:name="_Toc3566543"/>
      <w:bookmarkStart w:id="2883" w:name="_Toc34747545"/>
      <w:bookmarkStart w:id="2884"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882"/>
      <w:bookmarkEnd w:id="2883"/>
      <w:bookmarkEnd w:id="2884"/>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885" w:name="_Toc413359623"/>
      <w:bookmarkStart w:id="2886" w:name="_Ref414345836"/>
      <w:bookmarkStart w:id="2887" w:name="_Ref414345889"/>
      <w:bookmarkStart w:id="2888" w:name="_Ref414350043"/>
      <w:bookmarkStart w:id="2889" w:name="_Ref429051261"/>
      <w:bookmarkStart w:id="2890" w:name="_Toc3557075"/>
      <w:bookmarkStart w:id="2891" w:name="_Toc34747325"/>
      <w:bookmarkStart w:id="2892" w:name="_Toc77102144"/>
      <w:bookmarkStart w:id="2893" w:name="_Toc86863873"/>
      <w:r w:rsidRPr="00226A3F">
        <w:lastRenderedPageBreak/>
        <w:t xml:space="preserve">Adhesive </w:t>
      </w:r>
      <w:r>
        <w:t>F</w:t>
      </w:r>
      <w:r w:rsidRPr="00226A3F">
        <w:t>aces</w:t>
      </w:r>
      <w:bookmarkEnd w:id="2885"/>
      <w:bookmarkEnd w:id="2886"/>
      <w:bookmarkEnd w:id="2887"/>
      <w:bookmarkEnd w:id="2888"/>
      <w:bookmarkEnd w:id="2889"/>
      <w:bookmarkEnd w:id="2890"/>
      <w:bookmarkEnd w:id="2891"/>
      <w:bookmarkEnd w:id="2892"/>
      <w:bookmarkEnd w:id="2893"/>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894" w:name="_Toc413359640"/>
      <w:bookmarkStart w:id="2895" w:name="_Toc3557157"/>
      <w:bookmarkStart w:id="2896" w:name="_Toc34747410"/>
      <w:bookmarkStart w:id="2897" w:name="_Toc76030608"/>
      <w:bookmarkStart w:id="2898" w:name="_Toc86863564"/>
      <w:bookmarkStart w:id="2899"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894"/>
      <w:bookmarkEnd w:id="2895"/>
      <w:bookmarkEnd w:id="2896"/>
      <w:bookmarkEnd w:id="2897"/>
      <w:bookmarkEnd w:id="2898"/>
      <w:bookmarkEnd w:id="2899"/>
    </w:p>
    <w:p w14:paraId="118441B4" w14:textId="279240A0" w:rsidR="00206112" w:rsidRDefault="00206112" w:rsidP="00206112">
      <w:pPr>
        <w:keepNext/>
        <w:rPr>
          <w:ins w:id="2900" w:author="nick" w:date="2021-10-27T11:22:00Z"/>
        </w:rPr>
      </w:pPr>
      <w:ins w:id="2901"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902" w:author="nick" w:date="2021-10-27T11:21:00Z"/>
          <w:b/>
          <w:i/>
        </w:rPr>
      </w:pPr>
      <w:del w:id="2903"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904"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905" w:author="nick" w:date="2021-10-27T11:21:00Z"/>
                <w:rFonts w:cs="Calibri"/>
                <w:b/>
                <w:i/>
                <w:lang w:eastAsia="zh-CN"/>
              </w:rPr>
            </w:pPr>
            <w:del w:id="2906"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907" w:author="nick" w:date="2021-10-27T11:21:00Z"/>
                <w:rFonts w:cs="Calibri"/>
                <w:b/>
                <w:i/>
                <w:lang w:eastAsia="zh-CN"/>
              </w:rPr>
            </w:pPr>
            <w:del w:id="2908"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909" w:author="nick" w:date="2021-10-27T11:21:00Z"/>
                <w:rFonts w:cs="Calibri"/>
                <w:b/>
                <w:i/>
                <w:lang w:eastAsia="zh-CN"/>
              </w:rPr>
            </w:pPr>
            <w:del w:id="2910"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911" w:author="nick" w:date="2021-10-27T11:21:00Z"/>
                <w:rFonts w:cs="Calibri"/>
                <w:b/>
                <w:i/>
                <w:lang w:eastAsia="zh-CN"/>
              </w:rPr>
            </w:pPr>
            <w:del w:id="2912"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913" w:author="nick" w:date="2021-10-27T11:21:00Z"/>
                <w:rFonts w:cs="Calibri"/>
                <w:lang w:eastAsia="zh-CN"/>
              </w:rPr>
            </w:pPr>
            <w:del w:id="2914"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915"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916" w:author="nick" w:date="2021-10-27T11:21:00Z"/>
                <w:rFonts w:cs="Calibri"/>
                <w:sz w:val="20"/>
                <w:szCs w:val="20"/>
                <w:lang w:eastAsia="zh-CN"/>
              </w:rPr>
            </w:pPr>
            <w:del w:id="2917"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918" w:author="nick" w:date="2021-10-27T11:21:00Z"/>
                <w:rFonts w:cs="Calibri"/>
                <w:sz w:val="20"/>
                <w:szCs w:val="20"/>
                <w:lang w:eastAsia="zh-CN"/>
              </w:rPr>
            </w:pPr>
            <w:del w:id="2919"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920" w:author="nick" w:date="2021-10-27T11:21:00Z"/>
                <w:rFonts w:cs="Calibri"/>
                <w:sz w:val="20"/>
                <w:szCs w:val="20"/>
                <w:lang w:eastAsia="zh-CN"/>
              </w:rPr>
            </w:pPr>
            <w:del w:id="2921"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922" w:author="nick" w:date="2021-10-27T11:21:00Z"/>
                <w:rFonts w:cs="Calibri"/>
                <w:sz w:val="20"/>
                <w:szCs w:val="20"/>
                <w:lang w:eastAsia="zh-CN"/>
              </w:rPr>
            </w:pPr>
            <w:del w:id="2923"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924" w:author="nick" w:date="2021-10-27T11:21:00Z"/>
                <w:rFonts w:cs="Calibri"/>
                <w:lang w:eastAsia="zh-CN"/>
              </w:rPr>
            </w:pPr>
            <w:del w:id="2925" w:author="nick" w:date="2021-10-27T11:21:00Z">
              <w:r w:rsidRPr="00226A3F" w:rsidDel="00206112">
                <w:rPr>
                  <w:sz w:val="20"/>
                  <w:szCs w:val="20"/>
                </w:rPr>
                <w:delText>-</w:delText>
              </w:r>
            </w:del>
          </w:p>
        </w:tc>
      </w:tr>
      <w:tr w:rsidR="00FC68DB" w:rsidRPr="00226A3F" w:rsidDel="00206112" w14:paraId="28FED0FF" w14:textId="5C415B3D" w:rsidTr="00FC68DB">
        <w:trPr>
          <w:jc w:val="center"/>
          <w:del w:id="2926"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927" w:author="nick" w:date="2021-10-27T11:21:00Z"/>
                <w:sz w:val="20"/>
                <w:szCs w:val="20"/>
              </w:rPr>
            </w:pPr>
            <w:del w:id="2928"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929" w:author="nick" w:date="2021-10-27T11:21:00Z"/>
                <w:sz w:val="20"/>
                <w:szCs w:val="20"/>
              </w:rPr>
            </w:pPr>
            <w:del w:id="2930"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931" w:author="nick" w:date="2021-10-27T11:21:00Z"/>
                <w:sz w:val="20"/>
                <w:szCs w:val="20"/>
              </w:rPr>
            </w:pPr>
            <w:del w:id="2932"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933" w:author="nick" w:date="2021-10-27T11:21:00Z"/>
                <w:sz w:val="20"/>
                <w:szCs w:val="20"/>
              </w:rPr>
            </w:pPr>
            <w:del w:id="2934"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935" w:author="nick" w:date="2021-10-27T11:21:00Z"/>
                <w:sz w:val="20"/>
                <w:szCs w:val="20"/>
              </w:rPr>
            </w:pPr>
            <w:del w:id="2936"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937" w:name="_Toc3566544"/>
      <w:bookmarkStart w:id="2938" w:name="_Toc34747546"/>
      <w:bookmarkStart w:id="2939" w:name="_Toc77096005"/>
      <w:del w:id="2940"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937"/>
      <w:bookmarkEnd w:id="2938"/>
      <w:bookmarkEnd w:id="2939"/>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941" w:name="_Toc3566545"/>
      <w:bookmarkStart w:id="2942" w:name="_Toc34747547"/>
      <w:bookmarkStart w:id="2943"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941"/>
      <w:bookmarkEnd w:id="2942"/>
      <w:bookmarkEnd w:id="2943"/>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944" w:name="_Toc413359658"/>
      <w:bookmarkStart w:id="2945" w:name="_Toc3566546"/>
      <w:bookmarkStart w:id="2946" w:name="_Toc34747548"/>
      <w:bookmarkStart w:id="2947"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944"/>
      <w:bookmarkEnd w:id="2945"/>
      <w:bookmarkEnd w:id="2946"/>
      <w:bookmarkEnd w:id="2947"/>
    </w:p>
    <w:p w14:paraId="0732E2F7" w14:textId="77777777" w:rsidR="00FC68DB" w:rsidRPr="00B14291" w:rsidRDefault="00FC68DB" w:rsidP="001F4AE2">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F4AE2">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F4AE2">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948" w:name="_Toc77102145"/>
      <w:bookmarkStart w:id="2949" w:name="_Toc443470372"/>
      <w:bookmarkStart w:id="2950" w:name="_Toc450303224"/>
      <w:bookmarkStart w:id="2951" w:name="_Toc9996979"/>
      <w:bookmarkStart w:id="2952"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953" w:name="_Toc3557076"/>
      <w:bookmarkStart w:id="2954" w:name="_Toc34747326"/>
      <w:bookmarkStart w:id="2955" w:name="_Toc77102147"/>
      <w:bookmarkEnd w:id="2948"/>
      <w:r>
        <w:lastRenderedPageBreak/>
        <w:br w:type="page"/>
      </w:r>
    </w:p>
    <w:p w14:paraId="175E8840" w14:textId="5A6AB99C" w:rsidR="002D2C85" w:rsidRPr="007055D9" w:rsidRDefault="002D2C85" w:rsidP="00B202D2">
      <w:pPr>
        <w:pStyle w:val="berschrift1"/>
      </w:pPr>
      <w:bookmarkStart w:id="2956" w:name="_Toc86863874"/>
      <w:r w:rsidRPr="007055D9">
        <w:lastRenderedPageBreak/>
        <w:t>Future extensions</w:t>
      </w:r>
      <w:bookmarkEnd w:id="2953"/>
      <w:bookmarkEnd w:id="2954"/>
      <w:bookmarkEnd w:id="2955"/>
      <w:bookmarkEnd w:id="2956"/>
    </w:p>
    <w:p w14:paraId="209DB769" w14:textId="77777777" w:rsidR="002D2C85" w:rsidRPr="00226A3F" w:rsidRDefault="002D2C85" w:rsidP="00B202D2">
      <w:bookmarkStart w:id="2957" w:name="_Toc338938925"/>
      <w:bookmarkStart w:id="2958"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959" w:name="_Toc338938923"/>
      <w:bookmarkStart w:id="2960" w:name="_Toc338939259"/>
      <w:bookmarkStart w:id="2961" w:name="_Toc413359625"/>
      <w:bookmarkStart w:id="2962" w:name="_Toc3557077"/>
      <w:bookmarkStart w:id="2963" w:name="_Toc34747327"/>
      <w:bookmarkStart w:id="2964" w:name="_Toc77102148"/>
      <w:bookmarkStart w:id="2965" w:name="_Toc86863875"/>
      <w:r w:rsidRPr="00226A3F">
        <w:t>Additional parameters for spot and seam welds</w:t>
      </w:r>
      <w:bookmarkEnd w:id="2959"/>
      <w:bookmarkEnd w:id="2960"/>
      <w:bookmarkEnd w:id="2961"/>
      <w:bookmarkEnd w:id="2962"/>
      <w:bookmarkEnd w:id="2963"/>
      <w:bookmarkEnd w:id="2964"/>
      <w:bookmarkEnd w:id="2965"/>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966" w:name="_Ref338846673"/>
      <w:bookmarkStart w:id="2967" w:name="_Toc338938924"/>
      <w:bookmarkStart w:id="2968" w:name="_Toc338939260"/>
      <w:bookmarkStart w:id="2969" w:name="_Toc413359626"/>
      <w:bookmarkStart w:id="2970" w:name="_Toc3557078"/>
      <w:bookmarkStart w:id="2971" w:name="_Toc34747328"/>
      <w:bookmarkStart w:id="2972" w:name="_Toc77102149"/>
      <w:bookmarkStart w:id="2973" w:name="_Toc86863876"/>
      <w:r w:rsidRPr="00226A3F">
        <w:t>Other relevant and new joint types</w:t>
      </w:r>
      <w:bookmarkEnd w:id="2966"/>
      <w:bookmarkEnd w:id="2967"/>
      <w:bookmarkEnd w:id="2968"/>
      <w:bookmarkEnd w:id="2969"/>
      <w:bookmarkEnd w:id="2970"/>
      <w:bookmarkEnd w:id="2971"/>
      <w:bookmarkEnd w:id="2972"/>
      <w:bookmarkEnd w:id="2973"/>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974" w:name="_Ref69238344"/>
      <w:bookmarkStart w:id="2975" w:name="_Toc77102146"/>
      <w:bookmarkEnd w:id="2957"/>
      <w:bookmarkEnd w:id="2958"/>
      <w:r>
        <w:rPr>
          <w:lang w:val="en-US"/>
        </w:rPr>
        <w:lastRenderedPageBreak/>
        <w:br/>
      </w:r>
      <w:bookmarkStart w:id="2976"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974"/>
      <w:bookmarkEnd w:id="2975"/>
      <w:bookmarkEnd w:id="2976"/>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977" w:name="_Toc76030609"/>
      <w:bookmarkStart w:id="2978" w:name="_Toc86863565"/>
      <w:bookmarkStart w:id="2979"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977"/>
      <w:bookmarkEnd w:id="2978"/>
      <w:bookmarkEnd w:id="2979"/>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980" w:name="_Toc76030610"/>
      <w:bookmarkStart w:id="2981" w:name="_Toc86863566"/>
      <w:bookmarkStart w:id="2982"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980"/>
      <w:bookmarkEnd w:id="2981"/>
      <w:bookmarkEnd w:id="2982"/>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1F4AE2"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983"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98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984"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98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F4AE2">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1F4AE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1F4AE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F4AE2">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1F4AE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1F4AE2"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F4AE2">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1F4AE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1F4AE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985"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985"/>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1F4AE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1F4AE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1F4AE2"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1F4AE2"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1F4AE2"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986" w:name="_Toc86863878"/>
      <w:r w:rsidRPr="0007274A">
        <w:rPr>
          <w:b w:val="0"/>
          <w:bCs/>
          <w:lang w:val="en-US"/>
        </w:rPr>
        <w:t>(informative)</w:t>
      </w:r>
      <w:r>
        <w:rPr>
          <w:lang w:val="en-US"/>
        </w:rPr>
        <w:br/>
      </w:r>
      <w:r>
        <w:rPr>
          <w:lang w:val="en-US"/>
        </w:rPr>
        <w:br/>
      </w:r>
      <w:bookmarkStart w:id="2987"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986"/>
      <w:bookmarkEnd w:id="2987"/>
    </w:p>
    <w:p w14:paraId="2D6CACD7" w14:textId="479BC908" w:rsidR="004163E0" w:rsidRPr="00931307" w:rsidRDefault="004163E0" w:rsidP="004163E0">
      <w:pPr>
        <w:rPr>
          <w:ins w:id="2988" w:author="Dr. Carsten Franke" w:date="2021-10-20T11:23:00Z"/>
        </w:rPr>
      </w:pPr>
      <w:ins w:id="2989" w:author="Dr. Carsten Franke" w:date="2021-10-20T11:24:00Z">
        <w:r>
          <w:t xml:space="preserve">According </w:t>
        </w:r>
      </w:ins>
      <w:ins w:id="2990" w:author="Dr. Carsten Franke" w:date="2021-10-20T11:25:00Z">
        <w:r>
          <w:t xml:space="preserve">to </w:t>
        </w:r>
        <w:r w:rsidRPr="004163E0">
          <w:t>the widespread use of ISO</w:t>
        </w:r>
      </w:ins>
      <w:ins w:id="2991" w:author="Dr. Carsten Franke" w:date="2021-10-20T11:29:00Z">
        <w:r w:rsidR="00B42AD7">
          <w:t> </w:t>
        </w:r>
      </w:ins>
      <w:ins w:id="2992" w:author="Dr. Carsten Franke" w:date="2021-10-20T11:25:00Z">
        <w:r w:rsidRPr="004163E0">
          <w:t xml:space="preserve">10303-242, it is important to describe the federated use of </w:t>
        </w:r>
      </w:ins>
      <w:ins w:id="2993" w:author="Dr. Carsten Franke" w:date="2021-10-20T11:27:00Z">
        <w:r w:rsidR="00B42AD7">
          <w:t>χMCF</w:t>
        </w:r>
      </w:ins>
      <w:ins w:id="2994" w:author="Dr. Carsten Franke" w:date="2021-10-20T11:25:00Z">
        <w:r w:rsidRPr="004163E0">
          <w:t xml:space="preserve"> together with </w:t>
        </w:r>
      </w:ins>
      <w:ins w:id="2995" w:author="Dr. Carsten Franke" w:date="2021-10-20T11:29:00Z">
        <w:r w:rsidR="00B42AD7" w:rsidRPr="004163E0">
          <w:t>ISO</w:t>
        </w:r>
        <w:r w:rsidR="00B42AD7">
          <w:t> </w:t>
        </w:r>
        <w:r w:rsidR="00B42AD7" w:rsidRPr="004163E0">
          <w:t>10303-242</w:t>
        </w:r>
      </w:ins>
      <w:ins w:id="2996" w:author="Dr. Carsten Franke" w:date="2021-10-20T11:25:00Z">
        <w:r w:rsidRPr="004163E0">
          <w:t>.</w:t>
        </w:r>
      </w:ins>
      <w:ins w:id="2997"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998" w:author="Dr. Carsten Franke" w:date="2021-10-20T11:28:00Z"/>
        </w:rPr>
      </w:pPr>
      <w:bookmarkStart w:id="2999" w:name="_Toc86863879"/>
      <w:ins w:id="3000" w:author="Max Ungerer" w:date="2021-09-15T20:13:00Z">
        <w:r>
          <w:t>General principles</w:t>
        </w:r>
      </w:ins>
      <w:bookmarkEnd w:id="2999"/>
      <w:ins w:id="3001" w:author="Dr. Carsten Franke" w:date="2021-10-20T11:28:00Z">
        <w:r w:rsidR="00B42AD7">
          <w:t xml:space="preserve"> </w:t>
        </w:r>
      </w:ins>
    </w:p>
    <w:p w14:paraId="10A5DA44" w14:textId="0A41CBA1" w:rsidR="00B42AD7" w:rsidRDefault="00B42AD7" w:rsidP="00B42AD7">
      <w:pPr>
        <w:rPr>
          <w:ins w:id="3002" w:author="Dr. Carsten Franke" w:date="2021-10-20T11:29:00Z"/>
        </w:rPr>
      </w:pPr>
      <w:ins w:id="3003"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1F4AE2">
      <w:pPr>
        <w:pStyle w:val="Listenabsatz"/>
        <w:numPr>
          <w:ilvl w:val="0"/>
          <w:numId w:val="60"/>
        </w:numPr>
        <w:rPr>
          <w:ins w:id="3004" w:author="Dr. Carsten Franke" w:date="2021-10-20T11:31:00Z"/>
        </w:rPr>
      </w:pPr>
      <w:ins w:id="3005" w:author="Dr. Carsten Franke" w:date="2021-10-20T11:31:00Z">
        <w:r>
          <w:t xml:space="preserve">Both standard definitions stay unchanged. </w:t>
        </w:r>
      </w:ins>
      <w:ins w:id="3006"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F4AE2">
      <w:pPr>
        <w:pStyle w:val="Listenabsatz"/>
        <w:numPr>
          <w:ilvl w:val="0"/>
          <w:numId w:val="60"/>
        </w:numPr>
        <w:rPr>
          <w:ins w:id="3007" w:author="Dr. Carsten Franke" w:date="2021-10-20T11:35:00Z"/>
        </w:rPr>
      </w:pPr>
      <w:ins w:id="3008" w:author="Dr. Carsten Franke" w:date="2021-10-20T11:34:00Z">
        <w:r w:rsidRPr="008D52DC">
          <w:t>Clearly defined and delimited roles are assigned to both standards.</w:t>
        </w:r>
      </w:ins>
      <w:ins w:id="3009" w:author="Dr. Carsten Franke" w:date="2021-10-20T11:33:00Z">
        <w:r>
          <w:t xml:space="preserve"> </w:t>
        </w:r>
      </w:ins>
    </w:p>
    <w:p w14:paraId="16C90303" w14:textId="75B37985" w:rsidR="008D52DC" w:rsidRDefault="008D52DC" w:rsidP="001F4AE2">
      <w:pPr>
        <w:pStyle w:val="Listenabsatz"/>
        <w:numPr>
          <w:ilvl w:val="0"/>
          <w:numId w:val="60"/>
        </w:numPr>
        <w:rPr>
          <w:ins w:id="3010" w:author="Dr. Carsten Franke" w:date="2021-10-20T11:43:00Z"/>
        </w:rPr>
      </w:pPr>
      <w:ins w:id="3011" w:author="Dr. Carsten Franke" w:date="2021-10-20T11:35:00Z">
        <w:r w:rsidRPr="008D52DC">
          <w:t xml:space="preserve">Redundancies </w:t>
        </w:r>
      </w:ins>
      <w:ins w:id="3012" w:author="Dr. Carsten Franke" w:date="2021-10-20T11:46:00Z">
        <w:r w:rsidR="00D44CF6">
          <w:t>must</w:t>
        </w:r>
      </w:ins>
      <w:ins w:id="3013" w:author="Dr. Carsten Franke" w:date="2021-10-20T11:35:00Z">
        <w:r w:rsidRPr="008D52DC">
          <w:t xml:space="preserve"> be avoided as far as possible.</w:t>
        </w:r>
        <w:r>
          <w:t xml:space="preserve"> </w:t>
        </w:r>
      </w:ins>
    </w:p>
    <w:p w14:paraId="02B80A02" w14:textId="05FEB885" w:rsidR="00BF60BC" w:rsidRDefault="00BF60BC" w:rsidP="001F4AE2">
      <w:pPr>
        <w:pStyle w:val="Listenabsatz"/>
        <w:numPr>
          <w:ilvl w:val="0"/>
          <w:numId w:val="60"/>
        </w:numPr>
        <w:rPr>
          <w:ins w:id="3014" w:author="Dr. Carsten Franke" w:date="2021-10-20T11:31:00Z"/>
        </w:rPr>
      </w:pPr>
      <w:ins w:id="3015" w:author="Dr. Carsten Franke" w:date="2021-10-20T11:43:00Z">
        <w:r>
          <w:t xml:space="preserve">In case of </w:t>
        </w:r>
      </w:ins>
      <w:ins w:id="3016" w:author="Dr. Carsten Franke" w:date="2021-10-20T11:44:00Z">
        <w:r>
          <w:t>u</w:t>
        </w:r>
      </w:ins>
      <w:ins w:id="3017" w:author="Dr. Carsten Franke" w:date="2021-10-20T11:43:00Z">
        <w:r>
          <w:t>navoidable redundancies</w:t>
        </w:r>
      </w:ins>
      <w:ins w:id="3018" w:author="Dr. Carsten Franke" w:date="2021-10-20T11:44:00Z">
        <w:r>
          <w:t xml:space="preserve">, there must be no </w:t>
        </w:r>
      </w:ins>
      <w:ins w:id="3019" w:author="Dr. Carsten Franke" w:date="2021-10-20T11:45:00Z">
        <w:r w:rsidR="007A68CF" w:rsidRPr="007A68CF">
          <w:t xml:space="preserve">inconsistencies </w:t>
        </w:r>
      </w:ins>
      <w:ins w:id="3020" w:author="Dr. Carsten Franke" w:date="2021-10-20T11:44:00Z">
        <w:r>
          <w:t xml:space="preserve">within the set of </w:t>
        </w:r>
      </w:ins>
      <w:ins w:id="3021" w:author="Dr. Carsten Franke" w:date="2021-10-20T11:47:00Z">
        <w:r w:rsidR="00842882" w:rsidRPr="00842882">
          <w:t>federatively</w:t>
        </w:r>
        <w:r w:rsidR="00842882">
          <w:t xml:space="preserve"> </w:t>
        </w:r>
      </w:ins>
      <w:ins w:id="3022" w:author="Dr. Carsten Franke" w:date="2021-10-20T11:44:00Z">
        <w:r>
          <w:t>use</w:t>
        </w:r>
      </w:ins>
      <w:ins w:id="3023" w:author="Dr. Carsten Franke" w:date="2021-10-21T10:34:00Z">
        <w:r w:rsidR="00B318B6">
          <w:t>d</w:t>
        </w:r>
      </w:ins>
      <w:ins w:id="3024" w:author="Dr. Carsten Franke" w:date="2021-10-20T11:44:00Z">
        <w:r>
          <w:t xml:space="preserve"> files. </w:t>
        </w:r>
      </w:ins>
    </w:p>
    <w:p w14:paraId="3BCD4F55" w14:textId="03173BDA" w:rsidR="006F7241" w:rsidRDefault="00434959" w:rsidP="00B42AD7">
      <w:pPr>
        <w:rPr>
          <w:ins w:id="3025" w:author="Dr. Carsten Franke" w:date="2021-10-20T11:37:00Z"/>
        </w:rPr>
      </w:pPr>
      <w:ins w:id="3026" w:author="Dr. Carsten Franke" w:date="2021-10-20T11:37:00Z">
        <w:r>
          <w:t xml:space="preserve">These general principles are implemented by following regulations: </w:t>
        </w:r>
      </w:ins>
    </w:p>
    <w:p w14:paraId="2D5FD3D1" w14:textId="05187065" w:rsidR="00E26B6D" w:rsidRDefault="00E26B6D" w:rsidP="001F4AE2">
      <w:pPr>
        <w:pStyle w:val="Listenabsatz"/>
        <w:numPr>
          <w:ilvl w:val="0"/>
          <w:numId w:val="61"/>
        </w:numPr>
        <w:rPr>
          <w:ins w:id="3027" w:author="Dr. Carsten Franke" w:date="2021-10-20T11:41:00Z"/>
        </w:rPr>
      </w:pPr>
      <w:ins w:id="3028" w:author="Dr. Carsten Franke" w:date="2021-10-20T11:38:00Z">
        <w:r w:rsidRPr="00E26B6D">
          <w:t>ISO 10303-242</w:t>
        </w:r>
        <w:r>
          <w:t xml:space="preserve"> </w:t>
        </w:r>
      </w:ins>
      <w:ins w:id="3029" w:author="Dr. Carsten Franke" w:date="2021-10-20T11:40:00Z">
        <w:r>
          <w:t xml:space="preserve">contains the usual PLM-type information. </w:t>
        </w:r>
      </w:ins>
      <w:ins w:id="3030" w:author="Dr. Carsten Franke" w:date="2021-10-21T10:34:00Z">
        <w:r w:rsidR="00A5143B">
          <w:t>E</w:t>
        </w:r>
      </w:ins>
      <w:ins w:id="3031" w:author="Dr. Carsten Franke" w:date="2021-10-20T11:40:00Z">
        <w:r>
          <w:t xml:space="preserve">specially, it </w:t>
        </w:r>
      </w:ins>
      <w:ins w:id="3032" w:author="Dr. Carsten Franke" w:date="2021-10-20T11:38:00Z">
        <w:r>
          <w:t>references the relevant files (let it be CAD native</w:t>
        </w:r>
      </w:ins>
      <w:ins w:id="3033" w:author="Dr. Carsten Franke" w:date="2021-10-20T11:39:00Z">
        <w:r>
          <w:t xml:space="preserve"> or standard</w:t>
        </w:r>
      </w:ins>
      <w:ins w:id="3034" w:author="Dr. Carsten Franke" w:date="2021-10-20T11:38:00Z">
        <w:r>
          <w:t xml:space="preserve">, </w:t>
        </w:r>
      </w:ins>
      <w:ins w:id="3035" w:author="Dr. Carsten Franke" w:date="2021-10-20T11:39:00Z">
        <w:r>
          <w:t xml:space="preserve">visualization or χMCF) and </w:t>
        </w:r>
      </w:ins>
      <w:ins w:id="3036" w:author="Dr. Carsten Franke" w:date="2021-10-20T11:38:00Z">
        <w:r>
          <w:t>defines</w:t>
        </w:r>
      </w:ins>
      <w:ins w:id="3037" w:author="Dr. Carsten Franke" w:date="2021-10-20T11:39:00Z">
        <w:r>
          <w:t xml:space="preserve"> the location in space, where their content </w:t>
        </w:r>
      </w:ins>
      <w:ins w:id="3038" w:author="Dr. Carsten Franke" w:date="2021-10-20T11:40:00Z">
        <w:r>
          <w:t>must be instantiated (geometric transformations)</w:t>
        </w:r>
      </w:ins>
      <w:ins w:id="3039" w:author="Dr. Carsten Franke" w:date="2021-10-20T11:47:00Z">
        <w:r w:rsidR="0099082A">
          <w:t>.</w:t>
        </w:r>
      </w:ins>
      <w:ins w:id="3040" w:author="Dr. Carsten Franke" w:date="2021-10-20T11:40:00Z">
        <w:r>
          <w:t xml:space="preserve"> </w:t>
        </w:r>
      </w:ins>
    </w:p>
    <w:p w14:paraId="3A9EED33" w14:textId="159C9023" w:rsidR="00E26B6D" w:rsidRDefault="00E26B6D" w:rsidP="001F4AE2">
      <w:pPr>
        <w:pStyle w:val="Listenabsatz"/>
        <w:numPr>
          <w:ilvl w:val="0"/>
          <w:numId w:val="61"/>
        </w:numPr>
        <w:rPr>
          <w:ins w:id="3041" w:author="Dr. Carsten Franke" w:date="2021-10-20T11:49:00Z"/>
        </w:rPr>
      </w:pPr>
      <w:ins w:id="3042" w:author="Dr. Carsten Franke" w:date="2021-10-20T11:41:00Z">
        <w:r>
          <w:t xml:space="preserve">χMCF contains </w:t>
        </w:r>
      </w:ins>
      <w:ins w:id="3043" w:author="Dr. Carsten Franke" w:date="2021-10-20T15:19:00Z">
        <w:r w:rsidR="00BF4937">
          <w:t>geometrical (position, orientation, lengt</w:t>
        </w:r>
      </w:ins>
      <w:ins w:id="3044" w:author="Dr. Carsten Franke" w:date="2021-10-20T15:20:00Z">
        <w:r w:rsidR="00BF4937">
          <w:t xml:space="preserve">h, …), </w:t>
        </w:r>
      </w:ins>
      <w:ins w:id="3045" w:author="Dr. Carsten Franke" w:date="2021-10-20T11:41:00Z">
        <w:r>
          <w:t xml:space="preserve">technical information </w:t>
        </w:r>
      </w:ins>
      <w:ins w:id="3046" w:author="Dr. Carsten Franke" w:date="2021-10-20T11:42:00Z">
        <w:r>
          <w:t>of connecting elements</w:t>
        </w:r>
      </w:ins>
      <w:ins w:id="3047" w:author="Dr. Carsten Franke" w:date="2021-10-21T10:35:00Z">
        <w:r w:rsidR="00A5143B">
          <w:t>,</w:t>
        </w:r>
      </w:ins>
      <w:ins w:id="3048" w:author="Dr. Carsten Franke" w:date="2021-10-20T11:42:00Z">
        <w:r>
          <w:t xml:space="preserve"> and the lists of the parts connected, only. </w:t>
        </w:r>
      </w:ins>
    </w:p>
    <w:p w14:paraId="1B9F5C85" w14:textId="716E709F" w:rsidR="005E786E" w:rsidRDefault="005E786E" w:rsidP="001F4AE2">
      <w:pPr>
        <w:pStyle w:val="Listenabsatz"/>
        <w:numPr>
          <w:ilvl w:val="0"/>
          <w:numId w:val="61"/>
        </w:numPr>
        <w:rPr>
          <w:ins w:id="3049" w:author="Dr. Carsten Franke" w:date="2021-10-20T11:56:00Z"/>
        </w:rPr>
      </w:pPr>
      <w:ins w:id="3050"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051" w:author="Dr. Carsten Franke" w:date="2021-10-20T11:53:00Z">
        <w:r w:rsidR="00DF4C66">
          <w:t>The l</w:t>
        </w:r>
        <w:r w:rsidR="00DF4C66" w:rsidRPr="00DF4C66">
          <w:t xml:space="preserve">ist of </w:t>
        </w:r>
      </w:ins>
      <w:ins w:id="3052" w:author="Dr. Carsten Franke" w:date="2021-10-20T11:54:00Z">
        <w:r w:rsidR="00DF4C66">
          <w:t xml:space="preserve">the </w:t>
        </w:r>
      </w:ins>
      <w:ins w:id="3053" w:author="Dr. Carsten Franke" w:date="2021-10-20T11:53:00Z">
        <w:r w:rsidR="00DF4C66" w:rsidRPr="00DF4C66">
          <w:t xml:space="preserve">part </w:t>
        </w:r>
      </w:ins>
      <w:ins w:id="3054" w:author="Dr. Carsten Franke" w:date="2021-10-21T10:36:00Z">
        <w:r w:rsidR="009B50B7">
          <w:t>numbers</w:t>
        </w:r>
      </w:ins>
      <w:ins w:id="3055" w:author="Dr. Carsten Franke" w:date="2021-10-20T11:53:00Z">
        <w:r w:rsidR="00DF4C66" w:rsidRPr="00DF4C66">
          <w:t xml:space="preserve"> </w:t>
        </w:r>
      </w:ins>
      <w:ins w:id="3056" w:author="Dr. Carsten Franke" w:date="2021-10-20T11:54:00Z">
        <w:r w:rsidR="00DF4C66">
          <w:t xml:space="preserve">of connected parts </w:t>
        </w:r>
      </w:ins>
      <w:ins w:id="3057" w:author="Dr. Carsten Franke" w:date="2021-10-20T11:53:00Z">
        <w:r w:rsidR="00DF4C66" w:rsidRPr="00DF4C66">
          <w:t>is mandatory within it.</w:t>
        </w:r>
        <w:r w:rsidR="00DF4C66">
          <w:t xml:space="preserve"> </w:t>
        </w:r>
      </w:ins>
      <w:ins w:id="3058" w:author="Dr. Carsten Franke" w:date="2021-10-20T11:54:00Z">
        <w:r w:rsidR="00DF4C66">
          <w:t xml:space="preserve">It must be identical to </w:t>
        </w:r>
        <w:proofErr w:type="spellStart"/>
        <w:r w:rsidR="00DF4C66">
          <w:t>χMCF's</w:t>
        </w:r>
        <w:proofErr w:type="spellEnd"/>
        <w:r w:rsidR="00DF4C66">
          <w:t xml:space="preserve"> </w:t>
        </w:r>
      </w:ins>
      <w:ins w:id="3059" w:author="Dr. Carsten Franke" w:date="2021-10-20T11:55:00Z">
        <w:r w:rsidR="00AC3984" w:rsidRPr="00446313">
          <w:rPr>
            <w:rFonts w:ascii="Courier New" w:hAnsi="Courier New" w:cs="Courier New"/>
            <w:b/>
            <w:i/>
            <w:sz w:val="18"/>
            <w:szCs w:val="18"/>
          </w:rPr>
          <w:t>&lt;</w:t>
        </w:r>
      </w:ins>
      <w:ins w:id="3060" w:author="Dr. Carsten Franke" w:date="2021-10-20T11:57:00Z">
        <w:r w:rsidR="000870CB" w:rsidRPr="000870CB">
          <w:rPr>
            <w:rFonts w:ascii="Courier New" w:hAnsi="Courier New" w:cs="Courier New"/>
            <w:b/>
            <w:i/>
            <w:sz w:val="18"/>
            <w:szCs w:val="18"/>
          </w:rPr>
          <w:t>connected_to</w:t>
        </w:r>
      </w:ins>
      <w:ins w:id="3061"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F4AE2">
      <w:pPr>
        <w:pStyle w:val="Listenabsatz"/>
        <w:numPr>
          <w:ilvl w:val="0"/>
          <w:numId w:val="61"/>
        </w:numPr>
        <w:rPr>
          <w:ins w:id="3062" w:author="Dr. Carsten Franke" w:date="2021-10-21T11:04:00Z"/>
        </w:rPr>
      </w:pPr>
      <w:ins w:id="3063" w:author="Dr. Carsten Franke" w:date="2021-10-20T11:56:00Z">
        <w:r>
          <w:t xml:space="preserve">Consequently, </w:t>
        </w:r>
      </w:ins>
      <w:ins w:id="3064" w:author="Dr. Carsten Franke" w:date="2021-10-20T11:57:00Z">
        <w:r>
          <w:t xml:space="preserve">nested χMCF element </w:t>
        </w:r>
      </w:ins>
      <w:ins w:id="3065"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066" w:author="Dr. Carsten Franke" w:date="2021-10-20T11:57:00Z">
        <w:r>
          <w:t xml:space="preserve"> cannot be used. </w:t>
        </w:r>
      </w:ins>
      <w:ins w:id="3067" w:author="Dr. Carsten Franke" w:date="2021-10-20T11:59:00Z">
        <w:r w:rsidR="00846B9E">
          <w:t>F</w:t>
        </w:r>
        <w:r w:rsidR="00846B9E" w:rsidRPr="00846B9E">
          <w:t>urthermore</w:t>
        </w:r>
        <w:r w:rsidR="00846B9E">
          <w:t xml:space="preserve">, </w:t>
        </w:r>
        <w:r w:rsidR="00F66EBB">
          <w:t>attribute</w:t>
        </w:r>
      </w:ins>
      <w:ins w:id="3068" w:author="Dr. Carsten Franke" w:date="2021-10-20T12:00:00Z">
        <w:r w:rsidR="00F66EBB">
          <w:t>s</w:t>
        </w:r>
      </w:ins>
      <w:ins w:id="3069" w:author="Dr. Carsten Franke" w:date="2021-10-20T11:59:00Z">
        <w:r w:rsidR="00F66EBB">
          <w:t xml:space="preserve"> </w:t>
        </w:r>
      </w:ins>
      <w:ins w:id="3070"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071"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072" w:author="Dr. Carsten Franke" w:date="2021-10-20T12:00:00Z">
        <w:r w:rsidR="00F66EBB">
          <w:t xml:space="preserve">cannot be used. </w:t>
        </w:r>
      </w:ins>
    </w:p>
    <w:p w14:paraId="39DB4E10" w14:textId="52BE495F" w:rsidR="000532C5" w:rsidRDefault="000532C5" w:rsidP="001F4AE2">
      <w:pPr>
        <w:pStyle w:val="Listenabsatz"/>
        <w:numPr>
          <w:ilvl w:val="0"/>
          <w:numId w:val="61"/>
        </w:numPr>
        <w:rPr>
          <w:ins w:id="3073" w:author="Dr. Carsten Franke" w:date="2021-10-20T11:37:00Z"/>
        </w:rPr>
      </w:pPr>
      <w:ins w:id="3074" w:author="Dr. Carsten Franke" w:date="2021-10-21T11:04:00Z">
        <w:r>
          <w:t xml:space="preserve">χMCF files are referenced from </w:t>
        </w:r>
        <w:r w:rsidRPr="00E26B6D">
          <w:t>ISO 10303-242</w:t>
        </w:r>
      </w:ins>
      <w:ins w:id="3075" w:author="Dr. Carsten Franke" w:date="2021-10-21T11:05:00Z">
        <w:r>
          <w:t xml:space="preserve"> by means of </w:t>
        </w:r>
        <w:commentRangeStart w:id="3076"/>
        <w:r>
          <w:t>"external reference"</w:t>
        </w:r>
        <w:commentRangeEnd w:id="3076"/>
        <w:r>
          <w:rPr>
            <w:rStyle w:val="Kommentarzeichen"/>
            <w:rFonts w:ascii="Calibri" w:eastAsia="Times New Roman" w:hAnsi="Calibri"/>
            <w:lang w:val="en-US" w:eastAsia="x-none"/>
          </w:rPr>
          <w:commentReference w:id="3076"/>
        </w:r>
        <w:r>
          <w:t xml:space="preserve">. </w:t>
        </w:r>
      </w:ins>
    </w:p>
    <w:p w14:paraId="3BA214C4" w14:textId="77777777" w:rsidR="00434959" w:rsidRPr="00B42AD7" w:rsidRDefault="00434959" w:rsidP="00B42AD7">
      <w:pPr>
        <w:rPr>
          <w:ins w:id="3077" w:author="Max Ungerer" w:date="2021-09-15T20:13:00Z"/>
        </w:rPr>
      </w:pPr>
    </w:p>
    <w:p w14:paraId="1C827307" w14:textId="6A81E964" w:rsidR="009C2A9B" w:rsidRPr="00434959" w:rsidRDefault="00741F4D" w:rsidP="001F4AE2">
      <w:pPr>
        <w:pStyle w:val="Listenabsatz"/>
        <w:numPr>
          <w:ilvl w:val="0"/>
          <w:numId w:val="59"/>
        </w:numPr>
        <w:rPr>
          <w:ins w:id="3078" w:author="Dr. Carsten Franke" w:date="2021-09-16T14:33:00Z"/>
          <w:strike/>
          <w:highlight w:val="yellow"/>
          <w:lang w:eastAsia="ja-JP"/>
          <w:rPrChange w:id="3079" w:author="Dr. Carsten Franke" w:date="2021-10-20T11:37:00Z">
            <w:rPr>
              <w:ins w:id="3080" w:author="Dr. Carsten Franke" w:date="2021-09-16T14:33:00Z"/>
              <w:highlight w:val="yellow"/>
              <w:lang w:eastAsia="ja-JP"/>
            </w:rPr>
          </w:rPrChange>
        </w:rPr>
      </w:pPr>
      <w:commentRangeStart w:id="3081"/>
      <w:ins w:id="3082" w:author="Max Ungerer" w:date="2021-09-15T20:13:00Z">
        <w:r w:rsidRPr="00434959">
          <w:rPr>
            <w:strike/>
            <w:highlight w:val="yellow"/>
            <w:lang w:eastAsia="ja-JP"/>
            <w:rPrChange w:id="3083" w:author="Dr. Carsten Franke" w:date="2021-10-20T11:37:00Z">
              <w:rPr>
                <w:highlight w:val="yellow"/>
                <w:lang w:eastAsia="ja-JP"/>
              </w:rPr>
            </w:rPrChange>
          </w:rPr>
          <w:t>Avoid redundant information</w:t>
        </w:r>
      </w:ins>
      <w:ins w:id="3084" w:author="Dr. Carsten Franke" w:date="2021-09-16T14:30:00Z">
        <w:r w:rsidR="00385BD6" w:rsidRPr="00434959">
          <w:rPr>
            <w:strike/>
            <w:highlight w:val="yellow"/>
            <w:lang w:eastAsia="ja-JP"/>
            <w:rPrChange w:id="3085" w:author="Dr. Carsten Franke" w:date="2021-10-20T11:37:00Z">
              <w:rPr>
                <w:highlight w:val="yellow"/>
                <w:lang w:eastAsia="ja-JP"/>
              </w:rPr>
            </w:rPrChange>
          </w:rPr>
          <w:t xml:space="preserve"> </w:t>
        </w:r>
      </w:ins>
      <w:ins w:id="3086" w:author="Dr. Carsten Franke" w:date="2021-09-20T17:06:00Z">
        <w:r w:rsidR="000B5A61" w:rsidRPr="00434959">
          <w:rPr>
            <w:strike/>
            <w:lang w:eastAsia="ja-JP"/>
            <w:rPrChange w:id="3087" w:author="Dr. Carsten Franke" w:date="2021-10-20T11:37:00Z">
              <w:rPr>
                <w:lang w:eastAsia="ja-JP"/>
              </w:rPr>
            </w:rPrChange>
          </w:rPr>
          <w:t xml:space="preserve">when using χMCF with </w:t>
        </w:r>
      </w:ins>
      <w:ins w:id="3088" w:author="Dr. Carsten Franke" w:date="2021-10-20T11:30:00Z">
        <w:r w:rsidR="006F7241" w:rsidRPr="00434959">
          <w:rPr>
            <w:strike/>
            <w:lang w:eastAsia="ja-JP"/>
            <w:rPrChange w:id="3089" w:author="Dr. Carsten Franke" w:date="2021-10-20T11:37:00Z">
              <w:rPr>
                <w:lang w:eastAsia="ja-JP"/>
              </w:rPr>
            </w:rPrChange>
          </w:rPr>
          <w:t>ISO 10303-242</w:t>
        </w:r>
      </w:ins>
      <w:ins w:id="3090" w:author="Dr. Carsten Franke" w:date="2021-09-20T17:06:00Z">
        <w:r w:rsidR="000B5A61" w:rsidRPr="00434959">
          <w:rPr>
            <w:strike/>
            <w:lang w:eastAsia="ja-JP"/>
            <w:rPrChange w:id="3091" w:author="Dr. Carsten Franke" w:date="2021-10-20T11:37:00Z">
              <w:rPr>
                <w:lang w:eastAsia="ja-JP"/>
              </w:rPr>
            </w:rPrChange>
          </w:rPr>
          <w:t xml:space="preserve"> federatively</w:t>
        </w:r>
        <w:proofErr w:type="gramStart"/>
        <w:r w:rsidR="000B5A61" w:rsidRPr="00434959">
          <w:rPr>
            <w:strike/>
            <w:lang w:eastAsia="ja-JP"/>
            <w:rPrChange w:id="3092" w:author="Dr. Carsten Franke" w:date="2021-10-20T11:37:00Z">
              <w:rPr>
                <w:lang w:eastAsia="ja-JP"/>
              </w:rPr>
            </w:rPrChange>
          </w:rPr>
          <w:t xml:space="preserve">.  </w:t>
        </w:r>
      </w:ins>
      <w:proofErr w:type="gramEnd"/>
      <w:ins w:id="3093" w:author="Dr. Carsten Franke" w:date="2021-09-16T14:30:00Z">
        <w:r w:rsidR="00385BD6" w:rsidRPr="00434959">
          <w:rPr>
            <w:strike/>
            <w:highlight w:val="yellow"/>
            <w:lang w:eastAsia="ja-JP"/>
            <w:rPrChange w:id="3094" w:author="Dr. Carsten Franke" w:date="2021-10-20T11:37:00Z">
              <w:rPr>
                <w:highlight w:val="yellow"/>
                <w:lang w:eastAsia="ja-JP"/>
              </w:rPr>
            </w:rPrChange>
          </w:rPr>
          <w:br/>
          <w:t xml:space="preserve">Objectives: </w:t>
        </w:r>
      </w:ins>
    </w:p>
    <w:p w14:paraId="2E4C582A" w14:textId="675FEB0F" w:rsidR="00741F4D" w:rsidRPr="00434959" w:rsidRDefault="00385BD6" w:rsidP="001F4AE2">
      <w:pPr>
        <w:pStyle w:val="Listenabsatz"/>
        <w:numPr>
          <w:ilvl w:val="1"/>
          <w:numId w:val="59"/>
        </w:numPr>
        <w:rPr>
          <w:ins w:id="3095" w:author="Dr. Carsten Franke" w:date="2021-09-16T14:58:00Z"/>
          <w:strike/>
          <w:highlight w:val="yellow"/>
          <w:lang w:eastAsia="ja-JP"/>
          <w:rPrChange w:id="3096" w:author="Dr. Carsten Franke" w:date="2021-10-20T11:37:00Z">
            <w:rPr>
              <w:ins w:id="3097" w:author="Dr. Carsten Franke" w:date="2021-09-16T14:58:00Z"/>
              <w:highlight w:val="yellow"/>
              <w:lang w:eastAsia="ja-JP"/>
            </w:rPr>
          </w:rPrChange>
        </w:rPr>
      </w:pPr>
      <w:ins w:id="3098" w:author="Dr. Carsten Franke" w:date="2021-09-16T14:30:00Z">
        <w:r w:rsidRPr="00434959">
          <w:rPr>
            <w:strike/>
            <w:highlight w:val="yellow"/>
            <w:lang w:eastAsia="ja-JP"/>
            <w:rPrChange w:id="3099" w:author="Dr. Carsten Franke" w:date="2021-10-20T11:37:00Z">
              <w:rPr>
                <w:highlight w:val="yellow"/>
                <w:lang w:eastAsia="ja-JP"/>
              </w:rPr>
            </w:rPrChange>
          </w:rPr>
          <w:t xml:space="preserve">Keep </w:t>
        </w:r>
      </w:ins>
      <w:ins w:id="3100" w:author="Dr. Carsten Franke" w:date="2021-09-20T17:07:00Z">
        <w:r w:rsidR="000B5A61" w:rsidRPr="00434959">
          <w:rPr>
            <w:strike/>
            <w:highlight w:val="yellow"/>
            <w:lang w:eastAsia="ja-JP"/>
            <w:rPrChange w:id="3101" w:author="Dr. Carsten Franke" w:date="2021-10-20T11:37:00Z">
              <w:rPr>
                <w:highlight w:val="yellow"/>
                <w:lang w:eastAsia="ja-JP"/>
              </w:rPr>
            </w:rPrChange>
          </w:rPr>
          <w:t>core content of both</w:t>
        </w:r>
      </w:ins>
      <w:ins w:id="3102" w:author="Dr. Carsten Franke" w:date="2021-09-16T14:30:00Z">
        <w:r w:rsidRPr="00434959">
          <w:rPr>
            <w:strike/>
            <w:highlight w:val="yellow"/>
            <w:lang w:eastAsia="ja-JP"/>
            <w:rPrChange w:id="3103" w:author="Dr. Carsten Franke" w:date="2021-10-20T11:37:00Z">
              <w:rPr>
                <w:highlight w:val="yellow"/>
                <w:lang w:eastAsia="ja-JP"/>
              </w:rPr>
            </w:rPrChange>
          </w:rPr>
          <w:t xml:space="preserve"> standard</w:t>
        </w:r>
      </w:ins>
      <w:ins w:id="3104" w:author="Dr. Carsten Franke" w:date="2021-09-20T17:07:00Z">
        <w:r w:rsidR="000B5A61" w:rsidRPr="00434959">
          <w:rPr>
            <w:strike/>
            <w:highlight w:val="yellow"/>
            <w:lang w:eastAsia="ja-JP"/>
            <w:rPrChange w:id="3105" w:author="Dr. Carsten Franke" w:date="2021-10-20T11:37:00Z">
              <w:rPr>
                <w:highlight w:val="yellow"/>
                <w:lang w:eastAsia="ja-JP"/>
              </w:rPr>
            </w:rPrChange>
          </w:rPr>
          <w:t>s</w:t>
        </w:r>
      </w:ins>
      <w:ins w:id="3106" w:author="Dr. Carsten Franke" w:date="2021-09-16T14:30:00Z">
        <w:r w:rsidRPr="00434959">
          <w:rPr>
            <w:strike/>
            <w:highlight w:val="yellow"/>
            <w:lang w:eastAsia="ja-JP"/>
            <w:rPrChange w:id="3107" w:author="Dr. Carsten Franke" w:date="2021-10-20T11:37:00Z">
              <w:rPr>
                <w:highlight w:val="yellow"/>
                <w:lang w:eastAsia="ja-JP"/>
              </w:rPr>
            </w:rPrChange>
          </w:rPr>
          <w:t xml:space="preserve"> unchanged. </w:t>
        </w:r>
      </w:ins>
      <w:ins w:id="3108" w:author="Dr. Carsten Franke" w:date="2021-09-20T17:07:00Z">
        <w:r w:rsidR="000B5A61" w:rsidRPr="00434959">
          <w:rPr>
            <w:strike/>
            <w:highlight w:val="yellow"/>
            <w:lang w:eastAsia="ja-JP"/>
            <w:rPrChange w:id="3109" w:author="Dr. Carsten Franke" w:date="2021-10-20T11:37:00Z">
              <w:rPr>
                <w:highlight w:val="yellow"/>
                <w:lang w:eastAsia="ja-JP"/>
              </w:rPr>
            </w:rPrChange>
          </w:rPr>
          <w:t xml:space="preserve">Focus on </w:t>
        </w:r>
      </w:ins>
      <w:ins w:id="3110" w:author="Dr. Carsten Franke" w:date="2021-09-20T17:08:00Z">
        <w:r w:rsidR="000B5A61" w:rsidRPr="00434959">
          <w:rPr>
            <w:strike/>
            <w:highlight w:val="yellow"/>
            <w:lang w:eastAsia="ja-JP"/>
            <w:rPrChange w:id="3111" w:author="Dr. Carsten Franke" w:date="2021-10-20T11:37:00Z">
              <w:rPr>
                <w:highlight w:val="yellow"/>
                <w:lang w:eastAsia="ja-JP"/>
              </w:rPr>
            </w:rPrChange>
          </w:rPr>
          <w:t xml:space="preserve">usage recommendations. </w:t>
        </w:r>
      </w:ins>
    </w:p>
    <w:p w14:paraId="375802F0" w14:textId="2466F5E2" w:rsidR="006952B5" w:rsidRPr="00434959" w:rsidRDefault="006952B5" w:rsidP="001F4AE2">
      <w:pPr>
        <w:pStyle w:val="Listenabsatz"/>
        <w:numPr>
          <w:ilvl w:val="1"/>
          <w:numId w:val="59"/>
        </w:numPr>
        <w:rPr>
          <w:ins w:id="3112" w:author="Dr. Carsten Franke" w:date="2021-09-16T14:34:00Z"/>
          <w:strike/>
          <w:highlight w:val="yellow"/>
          <w:lang w:eastAsia="ja-JP"/>
          <w:rPrChange w:id="3113" w:author="Dr. Carsten Franke" w:date="2021-10-20T11:37:00Z">
            <w:rPr>
              <w:ins w:id="3114" w:author="Dr. Carsten Franke" w:date="2021-09-16T14:34:00Z"/>
              <w:highlight w:val="yellow"/>
              <w:lang w:eastAsia="ja-JP"/>
            </w:rPr>
          </w:rPrChange>
        </w:rPr>
      </w:pPr>
      <w:ins w:id="3115" w:author="Dr. Carsten Franke" w:date="2021-09-16T14:58:00Z">
        <w:r w:rsidRPr="00434959">
          <w:rPr>
            <w:strike/>
            <w:highlight w:val="yellow"/>
            <w:lang w:eastAsia="ja-JP"/>
            <w:rPrChange w:id="3116" w:author="Dr. Carsten Franke" w:date="2021-10-20T11:37:00Z">
              <w:rPr>
                <w:highlight w:val="yellow"/>
                <w:lang w:eastAsia="ja-JP"/>
              </w:rPr>
            </w:rPrChange>
          </w:rPr>
          <w:t>Keep the possible conflicts minimal.</w:t>
        </w:r>
      </w:ins>
      <w:ins w:id="3117" w:author="Dr. Carsten Franke" w:date="2021-09-16T14:59:00Z">
        <w:r w:rsidRPr="00434959">
          <w:rPr>
            <w:strike/>
            <w:highlight w:val="yellow"/>
            <w:lang w:eastAsia="ja-JP"/>
            <w:rPrChange w:id="3118" w:author="Dr. Carsten Franke" w:date="2021-10-20T11:37:00Z">
              <w:rPr>
                <w:highlight w:val="yellow"/>
                <w:lang w:eastAsia="ja-JP"/>
              </w:rPr>
            </w:rPrChange>
          </w:rPr>
          <w:t xml:space="preserve"> </w:t>
        </w:r>
      </w:ins>
      <w:ins w:id="3119" w:author="Dr. Carsten Franke" w:date="2021-09-20T17:08:00Z">
        <w:r w:rsidR="000B5A61" w:rsidRPr="00434959">
          <w:rPr>
            <w:strike/>
            <w:highlight w:val="yellow"/>
            <w:lang w:eastAsia="ja-JP"/>
            <w:rPrChange w:id="3120" w:author="Dr. Carsten Franke" w:date="2021-10-20T11:37:00Z">
              <w:rPr>
                <w:highlight w:val="yellow"/>
                <w:lang w:eastAsia="ja-JP"/>
              </w:rPr>
            </w:rPrChange>
          </w:rPr>
          <w:t>(</w:t>
        </w:r>
        <w:proofErr w:type="gramStart"/>
        <w:r w:rsidR="000B5A61" w:rsidRPr="00434959">
          <w:rPr>
            <w:strike/>
            <w:highlight w:val="yellow"/>
            <w:lang w:eastAsia="ja-JP"/>
            <w:rPrChange w:id="3121" w:author="Dr. Carsten Franke" w:date="2021-10-20T11:37:00Z">
              <w:rPr>
                <w:highlight w:val="yellow"/>
                <w:lang w:eastAsia="ja-JP"/>
              </w:rPr>
            </w:rPrChange>
          </w:rPr>
          <w:t>to</w:t>
        </w:r>
        <w:proofErr w:type="gramEnd"/>
        <w:r w:rsidR="000B5A61" w:rsidRPr="00434959">
          <w:rPr>
            <w:strike/>
            <w:highlight w:val="yellow"/>
            <w:lang w:eastAsia="ja-JP"/>
            <w:rPrChange w:id="3122" w:author="Dr. Carsten Franke" w:date="2021-10-20T11:37:00Z">
              <w:rPr>
                <w:highlight w:val="yellow"/>
                <w:lang w:eastAsia="ja-JP"/>
              </w:rPr>
            </w:rPrChange>
          </w:rPr>
          <w:t xml:space="preserve"> be done)</w:t>
        </w:r>
      </w:ins>
    </w:p>
    <w:p w14:paraId="65773A96" w14:textId="77777777" w:rsidR="00A44CE4" w:rsidRDefault="009C2A9B" w:rsidP="001F4AE2">
      <w:pPr>
        <w:pStyle w:val="Listenabsatz"/>
        <w:numPr>
          <w:ilvl w:val="1"/>
          <w:numId w:val="59"/>
        </w:numPr>
        <w:rPr>
          <w:ins w:id="3123" w:author="Dr. Carsten Franke" w:date="2021-09-16T15:46:00Z"/>
          <w:highlight w:val="yellow"/>
          <w:lang w:eastAsia="ja-JP"/>
        </w:rPr>
      </w:pPr>
      <w:ins w:id="3124" w:author="Dr. Carsten Franke" w:date="2021-09-16T14:34:00Z">
        <w:r>
          <w:rPr>
            <w:highlight w:val="yellow"/>
            <w:lang w:eastAsia="ja-JP"/>
          </w:rPr>
          <w:t>Upon import</w:t>
        </w:r>
      </w:ins>
      <w:ins w:id="3125" w:author="Dr. Carsten Franke" w:date="2021-09-16T15:46:00Z">
        <w:r w:rsidR="00A44CE4">
          <w:rPr>
            <w:highlight w:val="yellow"/>
            <w:lang w:eastAsia="ja-JP"/>
          </w:rPr>
          <w:t xml:space="preserve"> (as a use case)</w:t>
        </w:r>
      </w:ins>
      <w:ins w:id="3126" w:author="Dr. Carsten Franke" w:date="2021-09-16T14:34:00Z">
        <w:r>
          <w:rPr>
            <w:highlight w:val="yellow"/>
            <w:lang w:eastAsia="ja-JP"/>
          </w:rPr>
          <w:t xml:space="preserve">, </w:t>
        </w:r>
      </w:ins>
    </w:p>
    <w:p w14:paraId="08DCB0B8" w14:textId="1AF704CA" w:rsidR="009C2A9B" w:rsidRPr="00D44CFB" w:rsidRDefault="009C2A9B" w:rsidP="001F4AE2">
      <w:pPr>
        <w:pStyle w:val="Listenabsatz"/>
        <w:numPr>
          <w:ilvl w:val="2"/>
          <w:numId w:val="59"/>
        </w:numPr>
        <w:rPr>
          <w:ins w:id="3127" w:author="Dr. Carsten Franke" w:date="2021-09-16T14:34:00Z"/>
          <w:strike/>
          <w:highlight w:val="yellow"/>
          <w:lang w:eastAsia="ja-JP"/>
          <w:rPrChange w:id="3128" w:author="Dr. Carsten Franke" w:date="2021-10-20T11:51:00Z">
            <w:rPr>
              <w:ins w:id="3129" w:author="Dr. Carsten Franke" w:date="2021-09-16T14:34:00Z"/>
              <w:highlight w:val="yellow"/>
              <w:lang w:eastAsia="ja-JP"/>
            </w:rPr>
          </w:rPrChange>
        </w:rPr>
      </w:pPr>
      <w:ins w:id="3130" w:author="Dr. Carsten Franke" w:date="2021-09-16T14:34:00Z">
        <w:r w:rsidRPr="00D44CFB">
          <w:rPr>
            <w:b/>
            <w:strike/>
            <w:highlight w:val="yellow"/>
            <w:lang w:eastAsia="ja-JP"/>
            <w:rPrChange w:id="3131" w:author="Dr. Carsten Franke" w:date="2021-10-20T11:51:00Z">
              <w:rPr>
                <w:b/>
                <w:highlight w:val="yellow"/>
                <w:lang w:eastAsia="ja-JP"/>
              </w:rPr>
            </w:rPrChange>
          </w:rPr>
          <w:t>STEP</w:t>
        </w:r>
        <w:r w:rsidRPr="00D44CFB">
          <w:rPr>
            <w:strike/>
            <w:highlight w:val="yellow"/>
            <w:lang w:eastAsia="ja-JP"/>
            <w:rPrChange w:id="3132" w:author="Dr. Carsten Franke" w:date="2021-10-20T11:51:00Z">
              <w:rPr>
                <w:highlight w:val="yellow"/>
                <w:lang w:eastAsia="ja-JP"/>
              </w:rPr>
            </w:rPrChange>
          </w:rPr>
          <w:t xml:space="preserve"> defines which </w:t>
        </w:r>
      </w:ins>
      <w:ins w:id="3133" w:author="Dr. Carsten Franke" w:date="2021-09-16T15:44:00Z">
        <w:r w:rsidR="00A44CE4" w:rsidRPr="00D44CFB">
          <w:rPr>
            <w:strike/>
            <w:highlight w:val="yellow"/>
            <w:lang w:eastAsia="ja-JP"/>
            <w:rPrChange w:id="3134" w:author="Dr. Carsten Franke" w:date="2021-10-20T11:51:00Z">
              <w:rPr>
                <w:highlight w:val="yellow"/>
                <w:lang w:eastAsia="ja-JP"/>
              </w:rPr>
            </w:rPrChange>
          </w:rPr>
          <w:t>χMCF</w:t>
        </w:r>
      </w:ins>
      <w:ins w:id="3135" w:author="Dr. Carsten Franke" w:date="2021-09-16T14:34:00Z">
        <w:r w:rsidRPr="00D44CFB">
          <w:rPr>
            <w:strike/>
            <w:highlight w:val="yellow"/>
            <w:lang w:eastAsia="ja-JP"/>
            <w:rPrChange w:id="3136" w:author="Dr. Carsten Franke" w:date="2021-10-20T11:51:00Z">
              <w:rPr>
                <w:highlight w:val="yellow"/>
                <w:lang w:eastAsia="ja-JP"/>
              </w:rPr>
            </w:rPrChange>
          </w:rPr>
          <w:t xml:space="preserve"> files to read and </w:t>
        </w:r>
        <w:commentRangeStart w:id="3137"/>
        <w:r w:rsidRPr="00D44CFB">
          <w:rPr>
            <w:strike/>
            <w:highlight w:val="yellow"/>
            <w:lang w:eastAsia="ja-JP"/>
            <w:rPrChange w:id="3138" w:author="Dr. Carsten Franke" w:date="2021-10-20T11:51:00Z">
              <w:rPr>
                <w:highlight w:val="yellow"/>
                <w:lang w:eastAsia="ja-JP"/>
              </w:rPr>
            </w:rPrChange>
          </w:rPr>
          <w:t>where to transform their content</w:t>
        </w:r>
      </w:ins>
      <w:ins w:id="3139" w:author="Dr. Carsten Franke" w:date="2021-09-20T17:09:00Z">
        <w:r w:rsidR="000B5A61" w:rsidRPr="00D44CFB">
          <w:rPr>
            <w:strike/>
            <w:highlight w:val="yellow"/>
            <w:lang w:eastAsia="ja-JP"/>
            <w:rPrChange w:id="3140" w:author="Dr. Carsten Franke" w:date="2021-10-20T11:51:00Z">
              <w:rPr>
                <w:highlight w:val="yellow"/>
                <w:lang w:eastAsia="ja-JP"/>
              </w:rPr>
            </w:rPrChange>
          </w:rPr>
          <w:t xml:space="preserve"> for assembly</w:t>
        </w:r>
      </w:ins>
      <w:commentRangeEnd w:id="3137"/>
      <w:ins w:id="3141" w:author="Dr. Carsten Franke" w:date="2021-09-20T17:10:00Z">
        <w:r w:rsidR="000B5A61" w:rsidRPr="00D44CFB">
          <w:rPr>
            <w:rStyle w:val="Kommentarzeichen"/>
            <w:rFonts w:ascii="Calibri" w:eastAsia="Times New Roman" w:hAnsi="Calibri"/>
            <w:strike/>
            <w:lang w:val="en-US" w:eastAsia="x-none"/>
            <w:rPrChange w:id="3142" w:author="Dr. Carsten Franke" w:date="2021-10-20T11:51:00Z">
              <w:rPr>
                <w:rStyle w:val="Kommentarzeichen"/>
                <w:rFonts w:ascii="Calibri" w:eastAsia="Times New Roman" w:hAnsi="Calibri"/>
                <w:lang w:val="en-US" w:eastAsia="x-none"/>
              </w:rPr>
            </w:rPrChange>
          </w:rPr>
          <w:commentReference w:id="3137"/>
        </w:r>
      </w:ins>
      <w:ins w:id="3143" w:author="Dr. Carsten Franke" w:date="2021-09-16T14:34:00Z">
        <w:r w:rsidRPr="00D44CFB">
          <w:rPr>
            <w:strike/>
            <w:highlight w:val="yellow"/>
            <w:lang w:eastAsia="ja-JP"/>
            <w:rPrChange w:id="3144" w:author="Dr. Carsten Franke" w:date="2021-10-20T11:51:00Z">
              <w:rPr>
                <w:highlight w:val="yellow"/>
                <w:lang w:eastAsia="ja-JP"/>
              </w:rPr>
            </w:rPrChange>
          </w:rPr>
          <w:t xml:space="preserve">. </w:t>
        </w:r>
      </w:ins>
    </w:p>
    <w:p w14:paraId="254CA13B" w14:textId="176A6FFF" w:rsidR="009C2A9B" w:rsidRPr="00D44CFB" w:rsidRDefault="009C2A9B" w:rsidP="001F4AE2">
      <w:pPr>
        <w:pStyle w:val="Listenabsatz"/>
        <w:numPr>
          <w:ilvl w:val="2"/>
          <w:numId w:val="59"/>
        </w:numPr>
        <w:rPr>
          <w:ins w:id="3145" w:author="Dr. Carsten Franke" w:date="2021-09-16T14:35:00Z"/>
          <w:strike/>
          <w:highlight w:val="yellow"/>
          <w:lang w:eastAsia="ja-JP"/>
          <w:rPrChange w:id="3146" w:author="Dr. Carsten Franke" w:date="2021-10-20T11:51:00Z">
            <w:rPr>
              <w:ins w:id="3147" w:author="Dr. Carsten Franke" w:date="2021-09-16T14:35:00Z"/>
              <w:highlight w:val="yellow"/>
              <w:lang w:eastAsia="ja-JP"/>
            </w:rPr>
          </w:rPrChange>
        </w:rPr>
      </w:pPr>
      <w:ins w:id="3148" w:author="Dr. Carsten Franke" w:date="2021-09-16T14:34:00Z">
        <w:r w:rsidRPr="00D44CFB">
          <w:rPr>
            <w:strike/>
            <w:highlight w:val="yellow"/>
            <w:lang w:eastAsia="ja-JP"/>
            <w:rPrChange w:id="3149" w:author="Dr. Carsten Franke" w:date="2021-10-20T11:51:00Z">
              <w:rPr>
                <w:highlight w:val="yellow"/>
                <w:lang w:eastAsia="ja-JP"/>
              </w:rPr>
            </w:rPrChange>
          </w:rPr>
          <w:t>A</w:t>
        </w:r>
      </w:ins>
      <w:ins w:id="3150" w:author="Dr. Carsten Franke" w:date="2021-09-16T14:35:00Z">
        <w:r w:rsidRPr="00D44CFB">
          <w:rPr>
            <w:strike/>
            <w:highlight w:val="yellow"/>
            <w:lang w:eastAsia="ja-JP"/>
            <w:rPrChange w:id="3151" w:author="Dr. Carsten Franke" w:date="2021-10-20T11:51:00Z">
              <w:rPr>
                <w:highlight w:val="yellow"/>
                <w:lang w:eastAsia="ja-JP"/>
              </w:rPr>
            </w:rPrChange>
          </w:rPr>
          <w:t xml:space="preserve">ny other connection information shall be read from </w:t>
        </w:r>
      </w:ins>
      <w:ins w:id="3152" w:author="Dr. Carsten Franke" w:date="2021-09-16T15:44:00Z">
        <w:r w:rsidR="00A44CE4" w:rsidRPr="00D44CFB">
          <w:rPr>
            <w:b/>
            <w:strike/>
            <w:highlight w:val="yellow"/>
            <w:lang w:eastAsia="ja-JP"/>
            <w:rPrChange w:id="3153" w:author="Dr. Carsten Franke" w:date="2021-10-20T11:51:00Z">
              <w:rPr>
                <w:b/>
                <w:highlight w:val="yellow"/>
                <w:lang w:eastAsia="ja-JP"/>
              </w:rPr>
            </w:rPrChange>
          </w:rPr>
          <w:t>χMCF</w:t>
        </w:r>
      </w:ins>
      <w:ins w:id="3154" w:author="Dr. Carsten Franke" w:date="2021-09-16T14:35:00Z">
        <w:r w:rsidRPr="00D44CFB">
          <w:rPr>
            <w:strike/>
            <w:highlight w:val="yellow"/>
            <w:lang w:eastAsia="ja-JP"/>
            <w:rPrChange w:id="3155" w:author="Dr. Carsten Franke" w:date="2021-10-20T11:51:00Z">
              <w:rPr>
                <w:highlight w:val="yellow"/>
                <w:lang w:eastAsia="ja-JP"/>
              </w:rPr>
            </w:rPrChange>
          </w:rPr>
          <w:t xml:space="preserve">. </w:t>
        </w:r>
      </w:ins>
    </w:p>
    <w:p w14:paraId="59D995D1" w14:textId="7F93EB89" w:rsidR="009C2A9B" w:rsidRPr="00F66EBB" w:rsidRDefault="009C2A9B" w:rsidP="001F4AE2">
      <w:pPr>
        <w:pStyle w:val="Listenabsatz"/>
        <w:numPr>
          <w:ilvl w:val="2"/>
          <w:numId w:val="59"/>
        </w:numPr>
        <w:rPr>
          <w:ins w:id="3156" w:author="Dr. Carsten Franke" w:date="2021-09-16T14:39:00Z"/>
          <w:strike/>
          <w:highlight w:val="yellow"/>
          <w:lang w:eastAsia="ja-JP"/>
          <w:rPrChange w:id="3157" w:author="Dr. Carsten Franke" w:date="2021-10-20T12:00:00Z">
            <w:rPr>
              <w:ins w:id="3158" w:author="Dr. Carsten Franke" w:date="2021-09-16T14:39:00Z"/>
              <w:highlight w:val="yellow"/>
              <w:lang w:eastAsia="ja-JP"/>
            </w:rPr>
          </w:rPrChange>
        </w:rPr>
      </w:pPr>
      <w:ins w:id="3159" w:author="Dr. Carsten Franke" w:date="2021-09-16T14:35:00Z">
        <w:r w:rsidRPr="00F66EBB">
          <w:rPr>
            <w:strike/>
            <w:highlight w:val="yellow"/>
            <w:lang w:eastAsia="ja-JP"/>
            <w:rPrChange w:id="3160"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161" w:author="Dr. Carsten Franke" w:date="2021-10-20T12:00:00Z">
              <w:rPr>
                <w:highlight w:val="yellow"/>
                <w:lang w:eastAsia="ja-JP"/>
              </w:rPr>
            </w:rPrChange>
          </w:rPr>
          <w:t>Mat</w:t>
        </w:r>
      </w:ins>
      <w:ins w:id="3162" w:author="Dr. Carsten Franke" w:date="2021-09-16T14:36:00Z">
        <w:r w:rsidRPr="00F66EBB">
          <w:rPr>
            <w:strike/>
            <w:highlight w:val="yellow"/>
            <w:lang w:eastAsia="ja-JP"/>
            <w:rPrChange w:id="3163" w:author="Dr. Carsten Franke" w:date="2021-10-20T12:00:00Z">
              <w:rPr>
                <w:highlight w:val="yellow"/>
                <w:lang w:eastAsia="ja-JP"/>
              </w:rPr>
            </w:rPrChange>
          </w:rPr>
          <w:t>edPartAssociation</w:t>
        </w:r>
        <w:proofErr w:type="spellEnd"/>
        <w:r w:rsidRPr="00F66EBB">
          <w:rPr>
            <w:strike/>
            <w:highlight w:val="yellow"/>
            <w:lang w:eastAsia="ja-JP"/>
            <w:rPrChange w:id="3164" w:author="Dr. Carsten Franke" w:date="2021-10-20T12:00:00Z">
              <w:rPr>
                <w:highlight w:val="yellow"/>
                <w:lang w:eastAsia="ja-JP"/>
              </w:rPr>
            </w:rPrChange>
          </w:rPr>
          <w:t xml:space="preserve">"). </w:t>
        </w:r>
      </w:ins>
      <w:ins w:id="3165" w:author="Dr. Carsten Franke" w:date="2021-09-16T14:37:00Z">
        <w:r w:rsidR="00CC668A" w:rsidRPr="00F66EBB">
          <w:rPr>
            <w:strike/>
            <w:highlight w:val="yellow"/>
            <w:lang w:eastAsia="ja-JP"/>
            <w:rPrChange w:id="3166" w:author="Dr. Carsten Franke" w:date="2021-10-20T12:00:00Z">
              <w:rPr>
                <w:highlight w:val="yellow"/>
                <w:lang w:eastAsia="ja-JP"/>
              </w:rPr>
            </w:rPrChange>
          </w:rPr>
          <w:t>In case this is mandatory in STEP, can we prescribe that it must be ignored</w:t>
        </w:r>
      </w:ins>
      <w:ins w:id="3167" w:author="Dr. Carsten Franke" w:date="2021-09-16T15:46:00Z">
        <w:r w:rsidR="00A44CE4" w:rsidRPr="00F66EBB">
          <w:rPr>
            <w:strike/>
            <w:highlight w:val="yellow"/>
            <w:lang w:eastAsia="ja-JP"/>
            <w:rPrChange w:id="3168" w:author="Dr. Carsten Franke" w:date="2021-10-20T12:00:00Z">
              <w:rPr>
                <w:highlight w:val="yellow"/>
                <w:lang w:eastAsia="ja-JP"/>
              </w:rPr>
            </w:rPrChange>
          </w:rPr>
          <w:t xml:space="preserve"> upon imp</w:t>
        </w:r>
      </w:ins>
      <w:ins w:id="3169" w:author="Dr. Carsten Franke" w:date="2021-09-16T15:47:00Z">
        <w:r w:rsidR="00A44CE4" w:rsidRPr="00F66EBB">
          <w:rPr>
            <w:strike/>
            <w:highlight w:val="yellow"/>
            <w:lang w:eastAsia="ja-JP"/>
            <w:rPrChange w:id="3170" w:author="Dr. Carsten Franke" w:date="2021-10-20T12:00:00Z">
              <w:rPr>
                <w:highlight w:val="yellow"/>
                <w:lang w:eastAsia="ja-JP"/>
              </w:rPr>
            </w:rPrChange>
          </w:rPr>
          <w:t>ort</w:t>
        </w:r>
      </w:ins>
      <w:ins w:id="3171" w:author="Dr. Carsten Franke" w:date="2021-09-16T14:37:00Z">
        <w:r w:rsidR="00CC668A" w:rsidRPr="00F66EBB">
          <w:rPr>
            <w:strike/>
            <w:highlight w:val="yellow"/>
            <w:lang w:eastAsia="ja-JP"/>
            <w:rPrChange w:id="3172" w:author="Dr. Carsten Franke" w:date="2021-10-20T12:00:00Z">
              <w:rPr>
                <w:highlight w:val="yellow"/>
                <w:lang w:eastAsia="ja-JP"/>
              </w:rPr>
            </w:rPrChange>
          </w:rPr>
          <w:t xml:space="preserve">? </w:t>
        </w:r>
      </w:ins>
      <w:ins w:id="3173" w:author="Dr. Carsten Franke" w:date="2021-09-16T14:44:00Z">
        <w:r w:rsidR="000523E1" w:rsidRPr="00F66EBB">
          <w:rPr>
            <w:strike/>
            <w:highlight w:val="yellow"/>
            <w:lang w:eastAsia="ja-JP"/>
            <w:rPrChange w:id="3174" w:author="Dr. Carsten Franke" w:date="2021-10-20T12:00:00Z">
              <w:rPr>
                <w:highlight w:val="yellow"/>
                <w:lang w:eastAsia="ja-JP"/>
              </w:rPr>
            </w:rPrChange>
          </w:rPr>
          <w:t xml:space="preserve">Or more general: How to handle inconsistencies between STEP &amp; </w:t>
        </w:r>
      </w:ins>
      <w:ins w:id="3175" w:author="Dr. Carsten Franke" w:date="2021-09-16T15:44:00Z">
        <w:r w:rsidR="00A44CE4" w:rsidRPr="00F66EBB">
          <w:rPr>
            <w:strike/>
            <w:highlight w:val="yellow"/>
            <w:lang w:eastAsia="ja-JP"/>
            <w:rPrChange w:id="3176" w:author="Dr. Carsten Franke" w:date="2021-10-20T12:00:00Z">
              <w:rPr>
                <w:highlight w:val="yellow"/>
                <w:lang w:eastAsia="ja-JP"/>
              </w:rPr>
            </w:rPrChange>
          </w:rPr>
          <w:t>χMCF</w:t>
        </w:r>
      </w:ins>
      <w:ins w:id="3177" w:author="Dr. Carsten Franke" w:date="2021-09-16T14:44:00Z">
        <w:r w:rsidR="000523E1" w:rsidRPr="00F66EBB">
          <w:rPr>
            <w:strike/>
            <w:highlight w:val="yellow"/>
            <w:lang w:eastAsia="ja-JP"/>
            <w:rPrChange w:id="3178" w:author="Dr. Carsten Franke" w:date="2021-10-20T12:00:00Z">
              <w:rPr>
                <w:highlight w:val="yellow"/>
                <w:lang w:eastAsia="ja-JP"/>
              </w:rPr>
            </w:rPrChange>
          </w:rPr>
          <w:t xml:space="preserve"> files? </w:t>
        </w:r>
      </w:ins>
      <w:ins w:id="3179" w:author="Dr. Carsten Franke" w:date="2021-09-16T14:48:00Z">
        <w:r w:rsidR="007E14C1" w:rsidRPr="00F66EBB">
          <w:rPr>
            <w:strike/>
            <w:highlight w:val="yellow"/>
            <w:lang w:eastAsia="ja-JP"/>
            <w:rPrChange w:id="3180" w:author="Dr. Carsten Franke" w:date="2021-10-20T12:00:00Z">
              <w:rPr>
                <w:highlight w:val="yellow"/>
                <w:lang w:eastAsia="ja-JP"/>
              </w:rPr>
            </w:rPrChange>
          </w:rPr>
          <w:t xml:space="preserve">E.g.: Inconsistencies must be detected by the importing system and must be reported as warning etc. </w:t>
        </w:r>
      </w:ins>
      <w:ins w:id="3181" w:author="Dr. Carsten Franke" w:date="2021-09-20T17:21:00Z">
        <w:r w:rsidR="009B202E" w:rsidRPr="00F66EBB">
          <w:rPr>
            <w:strike/>
            <w:highlight w:val="yellow"/>
            <w:lang w:eastAsia="ja-JP"/>
            <w:rPrChange w:id="3182" w:author="Dr. Carsten Franke" w:date="2021-10-20T12:00:00Z">
              <w:rPr>
                <w:highlight w:val="yellow"/>
                <w:lang w:eastAsia="ja-JP"/>
              </w:rPr>
            </w:rPrChange>
          </w:rPr>
          <w:br/>
        </w:r>
        <w:r w:rsidR="009B202E" w:rsidRPr="00F66EBB">
          <w:rPr>
            <w:i/>
            <w:strike/>
            <w:highlight w:val="yellow"/>
            <w:u w:val="single"/>
            <w:lang w:eastAsia="ja-JP"/>
            <w:rPrChange w:id="3183"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184" w:author="Dr. Carsten Franke" w:date="2021-10-20T12:00:00Z">
              <w:rPr>
                <w:highlight w:val="yellow"/>
                <w:lang w:eastAsia="ja-JP"/>
              </w:rPr>
            </w:rPrChange>
          </w:rPr>
          <w:t xml:space="preserve">: We may avoid a statement about </w:t>
        </w:r>
      </w:ins>
      <w:ins w:id="3185" w:author="Dr. Carsten Franke" w:date="2021-09-20T17:22:00Z">
        <w:r w:rsidR="00BE0017" w:rsidRPr="00F66EBB">
          <w:rPr>
            <w:strike/>
            <w:highlight w:val="yellow"/>
            <w:lang w:eastAsia="ja-JP"/>
            <w:rPrChange w:id="3186" w:author="Dr. Carsten Franke" w:date="2021-10-20T12:00:00Z">
              <w:rPr>
                <w:highlight w:val="yellow"/>
                <w:lang w:eastAsia="ja-JP"/>
              </w:rPr>
            </w:rPrChange>
          </w:rPr>
          <w:t>owner</w:t>
        </w:r>
      </w:ins>
      <w:ins w:id="3187" w:author="Dr. Carsten Franke" w:date="2021-09-20T17:21:00Z">
        <w:r w:rsidR="009B202E" w:rsidRPr="00F66EBB">
          <w:rPr>
            <w:strike/>
            <w:highlight w:val="yellow"/>
            <w:lang w:eastAsia="ja-JP"/>
            <w:rPrChange w:id="3188"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189" w:author="Dr. Carsten Franke" w:date="2021-10-20T12:00:00Z">
              <w:rPr>
                <w:highlight w:val="yellow"/>
                <w:lang w:eastAsia="ja-JP"/>
              </w:rPr>
            </w:rPrChange>
          </w:rPr>
          <w:t>e.g.</w:t>
        </w:r>
        <w:proofErr w:type="gramEnd"/>
        <w:r w:rsidR="009B202E" w:rsidRPr="00F66EBB">
          <w:rPr>
            <w:strike/>
            <w:highlight w:val="yellow"/>
            <w:lang w:eastAsia="ja-JP"/>
            <w:rPrChange w:id="3190" w:author="Dr. Carsten Franke" w:date="2021-10-20T12:00:00Z">
              <w:rPr>
                <w:highlight w:val="yellow"/>
                <w:lang w:eastAsia="ja-JP"/>
              </w:rPr>
            </w:rPrChange>
          </w:rPr>
          <w:t xml:space="preserve"> emitting warnings). It may be sufficient just to </w:t>
        </w:r>
      </w:ins>
      <w:ins w:id="3191" w:author="Dr. Carsten Franke" w:date="2021-09-20T17:22:00Z">
        <w:r w:rsidR="009B202E" w:rsidRPr="00F66EBB">
          <w:rPr>
            <w:strike/>
            <w:highlight w:val="yellow"/>
            <w:lang w:eastAsia="ja-JP"/>
            <w:rPrChange w:id="3192"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1F4AE2">
      <w:pPr>
        <w:pStyle w:val="Listenabsatz"/>
        <w:numPr>
          <w:ilvl w:val="0"/>
          <w:numId w:val="59"/>
        </w:numPr>
        <w:rPr>
          <w:ins w:id="3193" w:author="Max Ungerer" w:date="2021-09-15T20:16:00Z"/>
          <w:strike/>
          <w:highlight w:val="yellow"/>
          <w:lang w:eastAsia="ja-JP"/>
          <w:rPrChange w:id="3194" w:author="Dr. Carsten Franke" w:date="2021-10-20T11:51:00Z">
            <w:rPr>
              <w:ins w:id="3195" w:author="Max Ungerer" w:date="2021-09-15T20:16:00Z"/>
              <w:highlight w:val="yellow"/>
              <w:lang w:eastAsia="ja-JP"/>
            </w:rPr>
          </w:rPrChange>
        </w:rPr>
      </w:pPr>
      <w:ins w:id="3196" w:author="Max Ungerer" w:date="2021-09-15T20:15:00Z">
        <w:r w:rsidRPr="00D44CFB">
          <w:rPr>
            <w:strike/>
            <w:highlight w:val="yellow"/>
            <w:lang w:eastAsia="ja-JP"/>
            <w:rPrChange w:id="3197" w:author="Dr. Carsten Franke" w:date="2021-10-20T11:51:00Z">
              <w:rPr>
                <w:highlight w:val="yellow"/>
                <w:lang w:eastAsia="ja-JP"/>
              </w:rPr>
            </w:rPrChange>
          </w:rPr>
          <w:t xml:space="preserve">Use of </w:t>
        </w:r>
      </w:ins>
      <w:r w:rsidRPr="00D44CFB">
        <w:rPr>
          <w:strike/>
          <w:highlight w:val="yellow"/>
          <w:lang w:eastAsia="ja-JP"/>
          <w:rPrChange w:id="3198" w:author="Dr. Carsten Franke" w:date="2021-10-20T11:51:00Z">
            <w:rPr>
              <w:highlight w:val="yellow"/>
              <w:lang w:eastAsia="ja-JP"/>
            </w:rPr>
          </w:rPrChange>
        </w:rPr>
        <w:t>A</w:t>
      </w:r>
      <w:r w:rsidR="00FA340D" w:rsidRPr="00D44CFB">
        <w:rPr>
          <w:strike/>
          <w:highlight w:val="yellow"/>
          <w:lang w:eastAsia="ja-JP"/>
          <w:rPrChange w:id="3199" w:author="Dr. Carsten Franke" w:date="2021-10-20T11:51:00Z">
            <w:rPr>
              <w:highlight w:val="yellow"/>
              <w:lang w:eastAsia="ja-JP"/>
            </w:rPr>
          </w:rPrChange>
        </w:rPr>
        <w:t>P</w:t>
      </w:r>
      <w:r w:rsidRPr="00D44CFB">
        <w:rPr>
          <w:strike/>
          <w:highlight w:val="yellow"/>
          <w:lang w:eastAsia="ja-JP"/>
          <w:rPrChange w:id="3200" w:author="Dr. Carsten Franke" w:date="2021-10-20T11:51:00Z">
            <w:rPr>
              <w:highlight w:val="yellow"/>
              <w:lang w:eastAsia="ja-JP"/>
            </w:rPr>
          </w:rPrChange>
        </w:rPr>
        <w:t xml:space="preserve">242 </w:t>
      </w:r>
      <w:ins w:id="3201" w:author="Max Ungerer" w:date="2021-09-15T20:15:00Z">
        <w:r w:rsidRPr="00D44CFB">
          <w:rPr>
            <w:strike/>
            <w:highlight w:val="yellow"/>
            <w:lang w:eastAsia="ja-JP"/>
            <w:rPrChange w:id="3202" w:author="Dr. Carsten Franke" w:date="2021-10-20T11:51:00Z">
              <w:rPr>
                <w:highlight w:val="yellow"/>
                <w:lang w:eastAsia="ja-JP"/>
              </w:rPr>
            </w:rPrChange>
          </w:rPr>
          <w:t xml:space="preserve">Mating capability to describe high level information </w:t>
        </w:r>
      </w:ins>
      <w:ins w:id="3203" w:author="Max Ungerer" w:date="2021-09-15T20:16:00Z">
        <w:r w:rsidRPr="00D44CFB">
          <w:rPr>
            <w:strike/>
            <w:highlight w:val="yellow"/>
            <w:lang w:eastAsia="ja-JP"/>
            <w:rPrChange w:id="3204" w:author="Dr. Carsten Franke" w:date="2021-10-20T11:51:00Z">
              <w:rPr>
                <w:highlight w:val="yellow"/>
                <w:lang w:eastAsia="ja-JP"/>
              </w:rPr>
            </w:rPrChange>
          </w:rPr>
          <w:t>about joined parts</w:t>
        </w:r>
      </w:ins>
      <w:ins w:id="3205" w:author="Dr. Carsten Franke" w:date="2021-09-20T17:38:00Z">
        <w:r w:rsidR="00FA340D" w:rsidRPr="00D44CFB">
          <w:rPr>
            <w:strike/>
            <w:highlight w:val="yellow"/>
            <w:lang w:eastAsia="ja-JP"/>
            <w:rPrChange w:id="3206" w:author="Dr. Carsten Franke" w:date="2021-10-20T11:51:00Z">
              <w:rPr>
                <w:highlight w:val="yellow"/>
                <w:lang w:eastAsia="ja-JP"/>
              </w:rPr>
            </w:rPrChange>
          </w:rPr>
          <w:t xml:space="preserve">, only. </w:t>
        </w:r>
      </w:ins>
      <w:ins w:id="3207" w:author="Dr. Carsten Franke" w:date="2021-09-16T14:21:00Z">
        <w:r w:rsidR="001E4412" w:rsidRPr="00D44CFB">
          <w:rPr>
            <w:strike/>
            <w:highlight w:val="yellow"/>
            <w:lang w:eastAsia="ja-JP"/>
            <w:rPrChange w:id="3208" w:author="Dr. Carsten Franke" w:date="2021-10-20T11:51:00Z">
              <w:rPr>
                <w:highlight w:val="yellow"/>
                <w:lang w:eastAsia="ja-JP"/>
              </w:rPr>
            </w:rPrChange>
          </w:rPr>
          <w:br/>
        </w:r>
      </w:ins>
      <w:ins w:id="3209" w:author="Dr. Carsten Franke" w:date="2021-09-16T14:22:00Z">
        <w:r w:rsidR="006E7579" w:rsidRPr="00D44CFB">
          <w:rPr>
            <w:strike/>
            <w:highlight w:val="yellow"/>
            <w:lang w:eastAsia="ja-JP"/>
            <w:rPrChange w:id="3210" w:author="Dr. Carsten Franke" w:date="2021-10-20T11:51:00Z">
              <w:rPr>
                <w:highlight w:val="yellow"/>
                <w:lang w:eastAsia="ja-JP"/>
              </w:rPr>
            </w:rPrChange>
          </w:rPr>
          <w:t>"</w:t>
        </w:r>
        <w:proofErr w:type="gramStart"/>
        <w:r w:rsidR="006E7579" w:rsidRPr="00D44CFB">
          <w:rPr>
            <w:strike/>
            <w:highlight w:val="yellow"/>
            <w:lang w:eastAsia="ja-JP"/>
            <w:rPrChange w:id="3211" w:author="Dr. Carsten Franke" w:date="2021-10-20T11:51:00Z">
              <w:rPr>
                <w:highlight w:val="yellow"/>
                <w:lang w:eastAsia="ja-JP"/>
              </w:rPr>
            </w:rPrChange>
          </w:rPr>
          <w:t>high</w:t>
        </w:r>
        <w:proofErr w:type="gramEnd"/>
        <w:r w:rsidR="006E7579" w:rsidRPr="00D44CFB">
          <w:rPr>
            <w:strike/>
            <w:highlight w:val="yellow"/>
            <w:lang w:eastAsia="ja-JP"/>
            <w:rPrChange w:id="3212" w:author="Dr. Carsten Franke" w:date="2021-10-20T11:51:00Z">
              <w:rPr>
                <w:highlight w:val="yellow"/>
                <w:lang w:eastAsia="ja-JP"/>
              </w:rPr>
            </w:rPrChange>
          </w:rPr>
          <w:t xml:space="preserve"> level information" n</w:t>
        </w:r>
      </w:ins>
      <w:ins w:id="3213" w:author="Dr. Carsten Franke" w:date="2021-09-16T14:21:00Z">
        <w:r w:rsidR="001E4412" w:rsidRPr="00D44CFB">
          <w:rPr>
            <w:strike/>
            <w:highlight w:val="yellow"/>
            <w:lang w:eastAsia="ja-JP"/>
            <w:rPrChange w:id="3214"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215"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216" w:author="Dr. Carsten Franke" w:date="2021-10-20T11:51:00Z">
              <w:rPr>
                <w:highlight w:val="yellow"/>
                <w:lang w:eastAsia="ja-JP"/>
              </w:rPr>
            </w:rPrChange>
          </w:rPr>
          <w:t xml:space="preserve"> </w:t>
        </w:r>
      </w:ins>
      <w:ins w:id="3217" w:author="Dr. Carsten Franke" w:date="2021-09-20T17:41:00Z">
        <w:r w:rsidR="00357E93" w:rsidRPr="00D44CFB">
          <w:rPr>
            <w:strike/>
            <w:highlight w:val="yellow"/>
            <w:lang w:eastAsia="ja-JP"/>
            <w:rPrChange w:id="3218" w:author="Dr. Carsten Franke" w:date="2021-10-20T11:51:00Z">
              <w:rPr>
                <w:highlight w:val="yellow"/>
                <w:lang w:eastAsia="ja-JP"/>
              </w:rPr>
            </w:rPrChange>
          </w:rPr>
          <w:t xml:space="preserve">- </w:t>
        </w:r>
      </w:ins>
      <w:ins w:id="3219" w:author="Dr. Carsten Franke" w:date="2021-09-20T17:42:00Z">
        <w:r w:rsidR="00357E93" w:rsidRPr="00D44CFB">
          <w:rPr>
            <w:i/>
            <w:strike/>
            <w:highlight w:val="yellow"/>
            <w:u w:val="single"/>
            <w:lang w:eastAsia="ja-JP"/>
            <w:rPrChange w:id="3220" w:author="Dr. Carsten Franke" w:date="2021-10-20T11:51:00Z">
              <w:rPr>
                <w:i/>
                <w:highlight w:val="yellow"/>
                <w:u w:val="single"/>
                <w:lang w:eastAsia="ja-JP"/>
              </w:rPr>
            </w:rPrChange>
          </w:rPr>
          <w:t xml:space="preserve">Suggestion (Max &amp; Carsten, 2021-09-20): </w:t>
        </w:r>
      </w:ins>
      <w:ins w:id="3221" w:author="Dr. Carsten Franke" w:date="2021-09-20T17:36:00Z">
        <w:r w:rsidR="00FA340D" w:rsidRPr="00D44CFB">
          <w:rPr>
            <w:strike/>
            <w:highlight w:val="yellow"/>
            <w:lang w:eastAsia="ja-JP"/>
            <w:rPrChange w:id="3222" w:author="Dr. Carsten Franke" w:date="2021-10-20T11:51:00Z">
              <w:rPr>
                <w:highlight w:val="yellow"/>
                <w:lang w:eastAsia="ja-JP"/>
              </w:rPr>
            </w:rPrChange>
          </w:rPr>
          <w:br/>
        </w:r>
      </w:ins>
      <w:ins w:id="3223" w:author="Dr. Carsten Franke" w:date="2021-09-20T17:38:00Z">
        <w:r w:rsidR="00FA340D" w:rsidRPr="00D44CFB">
          <w:rPr>
            <w:strike/>
            <w:highlight w:val="yellow"/>
            <w:lang w:eastAsia="ja-JP"/>
            <w:rPrChange w:id="3224" w:author="Dr. Carsten Franke" w:date="2021-10-20T11:51:00Z">
              <w:rPr>
                <w:highlight w:val="yellow"/>
                <w:lang w:eastAsia="ja-JP"/>
              </w:rPr>
            </w:rPrChange>
          </w:rPr>
          <w:t xml:space="preserve">- </w:t>
        </w:r>
      </w:ins>
      <w:ins w:id="3225" w:author="Dr. Carsten Franke" w:date="2021-09-20T17:36:00Z">
        <w:r w:rsidR="00FA340D" w:rsidRPr="00D44CFB">
          <w:rPr>
            <w:strike/>
            <w:highlight w:val="yellow"/>
            <w:lang w:eastAsia="ja-JP"/>
            <w:rPrChange w:id="3226" w:author="Dr. Carsten Franke" w:date="2021-10-20T11:51:00Z">
              <w:rPr>
                <w:highlight w:val="yellow"/>
                <w:lang w:eastAsia="ja-JP"/>
              </w:rPr>
            </w:rPrChange>
          </w:rPr>
          <w:t xml:space="preserve">Technology is </w:t>
        </w:r>
        <w:r w:rsidR="00FA340D" w:rsidRPr="00D44CFB">
          <w:rPr>
            <w:i/>
            <w:strike/>
            <w:highlight w:val="yellow"/>
            <w:lang w:eastAsia="ja-JP"/>
            <w:rPrChange w:id="3227" w:author="Dr. Carsten Franke" w:date="2021-10-20T11:51:00Z">
              <w:rPr>
                <w:i/>
                <w:highlight w:val="yellow"/>
                <w:lang w:eastAsia="ja-JP"/>
              </w:rPr>
            </w:rPrChange>
          </w:rPr>
          <w:t>not</w:t>
        </w:r>
        <w:r w:rsidR="00FA340D" w:rsidRPr="00D44CFB">
          <w:rPr>
            <w:strike/>
            <w:highlight w:val="yellow"/>
            <w:lang w:eastAsia="ja-JP"/>
            <w:rPrChange w:id="3228" w:author="Dr. Carsten Franke" w:date="2021-10-20T11:51:00Z">
              <w:rPr>
                <w:highlight w:val="yellow"/>
                <w:lang w:eastAsia="ja-JP"/>
              </w:rPr>
            </w:rPrChange>
          </w:rPr>
          <w:t xml:space="preserve"> mandatory in AP 242 file </w:t>
        </w:r>
        <w:r w:rsidR="00FA340D" w:rsidRPr="00D44CFB">
          <w:rPr>
            <w:strike/>
            <w:highlight w:val="yellow"/>
            <w:lang w:eastAsia="ja-JP"/>
            <w:rPrChange w:id="3229" w:author="Dr. Carsten Franke" w:date="2021-10-20T11:51:00Z">
              <w:rPr>
                <w:highlight w:val="yellow"/>
                <w:lang w:eastAsia="ja-JP"/>
              </w:rPr>
            </w:rPrChange>
          </w:rPr>
          <w:sym w:font="Wingdings" w:char="F0E0"/>
        </w:r>
        <w:r w:rsidR="00FA340D" w:rsidRPr="00D44CFB">
          <w:rPr>
            <w:strike/>
            <w:highlight w:val="yellow"/>
            <w:lang w:eastAsia="ja-JP"/>
            <w:rPrChange w:id="3230" w:author="Dr. Carsten Franke" w:date="2021-10-20T11:51:00Z">
              <w:rPr>
                <w:highlight w:val="yellow"/>
                <w:lang w:eastAsia="ja-JP"/>
              </w:rPr>
            </w:rPrChange>
          </w:rPr>
          <w:t xml:space="preserve"> shall be specified in </w:t>
        </w:r>
        <w:r w:rsidR="00FA340D" w:rsidRPr="00D44CFB">
          <w:rPr>
            <w:strike/>
            <w:lang w:eastAsia="ja-JP"/>
            <w:rPrChange w:id="3231" w:author="Dr. Carsten Franke" w:date="2021-10-20T11:51:00Z">
              <w:rPr>
                <w:lang w:eastAsia="ja-JP"/>
              </w:rPr>
            </w:rPrChange>
          </w:rPr>
          <w:t>χ</w:t>
        </w:r>
        <w:r w:rsidR="00FA340D" w:rsidRPr="00D44CFB">
          <w:rPr>
            <w:strike/>
            <w:highlight w:val="yellow"/>
            <w:lang w:eastAsia="ja-JP"/>
            <w:rPrChange w:id="3232" w:author="Dr. Carsten Franke" w:date="2021-10-20T11:51:00Z">
              <w:rPr>
                <w:highlight w:val="yellow"/>
                <w:lang w:eastAsia="ja-JP"/>
              </w:rPr>
            </w:rPrChange>
          </w:rPr>
          <w:t xml:space="preserve">MCF file, only. </w:t>
        </w:r>
      </w:ins>
      <w:ins w:id="3233" w:author="Dr. Carsten Franke" w:date="2021-09-20T17:45:00Z">
        <w:r w:rsidR="00C7417F" w:rsidRPr="00D44CFB">
          <w:rPr>
            <w:strike/>
            <w:highlight w:val="yellow"/>
            <w:lang w:eastAsia="ja-JP"/>
            <w:rPrChange w:id="3234" w:author="Dr. Carsten Franke" w:date="2021-10-20T11:51:00Z">
              <w:rPr>
                <w:highlight w:val="yellow"/>
                <w:lang w:eastAsia="ja-JP"/>
              </w:rPr>
            </w:rPrChange>
          </w:rPr>
          <w:br/>
          <w:t>- List of connected parts (</w:t>
        </w:r>
        <w:proofErr w:type="spellStart"/>
        <w:r w:rsidR="00C7417F" w:rsidRPr="00D44CFB">
          <w:rPr>
            <w:strike/>
            <w:rPrChange w:id="3235" w:author="Dr. Carsten Franke" w:date="2021-10-20T11:51:00Z">
              <w:rPr/>
            </w:rPrChange>
          </w:rPr>
          <w:t>MatedPartAssociation</w:t>
        </w:r>
        <w:proofErr w:type="spellEnd"/>
        <w:r w:rsidR="00C7417F" w:rsidRPr="00D44CFB">
          <w:rPr>
            <w:strike/>
            <w:rPrChange w:id="3236" w:author="Dr. Carsten Franke" w:date="2021-10-20T11:51:00Z">
              <w:rPr/>
            </w:rPrChange>
          </w:rPr>
          <w:t xml:space="preserve">) is necessary for technical reasons. </w:t>
        </w:r>
      </w:ins>
    </w:p>
    <w:p w14:paraId="344432E7" w14:textId="6399A196" w:rsidR="00741F4D" w:rsidRPr="002D782E" w:rsidRDefault="00741F4D" w:rsidP="001F4AE2">
      <w:pPr>
        <w:pStyle w:val="Listenabsatz"/>
        <w:numPr>
          <w:ilvl w:val="0"/>
          <w:numId w:val="59"/>
        </w:numPr>
        <w:rPr>
          <w:ins w:id="3237" w:author="Max Ungerer" w:date="2021-09-15T20:16:00Z"/>
          <w:strike/>
          <w:highlight w:val="yellow"/>
          <w:lang w:eastAsia="ja-JP"/>
          <w:rPrChange w:id="3238" w:author="Dr. Carsten Franke" w:date="2021-10-20T11:51:00Z">
            <w:rPr>
              <w:ins w:id="3239" w:author="Max Ungerer" w:date="2021-09-15T20:16:00Z"/>
              <w:highlight w:val="yellow"/>
              <w:lang w:eastAsia="ja-JP"/>
            </w:rPr>
          </w:rPrChange>
        </w:rPr>
      </w:pPr>
      <w:ins w:id="3240" w:author="Max Ungerer" w:date="2021-09-15T20:16:00Z">
        <w:r w:rsidRPr="002D782E">
          <w:rPr>
            <w:strike/>
            <w:highlight w:val="yellow"/>
            <w:lang w:eastAsia="ja-JP"/>
            <w:rPrChange w:id="3241" w:author="Dr. Carsten Franke" w:date="2021-10-20T11:51:00Z">
              <w:rPr>
                <w:highlight w:val="yellow"/>
                <w:lang w:eastAsia="ja-JP"/>
              </w:rPr>
            </w:rPrChange>
          </w:rPr>
          <w:lastRenderedPageBreak/>
          <w:t xml:space="preserve">Use of </w:t>
        </w:r>
        <w:r w:rsidRPr="002D782E">
          <w:rPr>
            <w:strike/>
            <w:highlight w:val="yellow"/>
            <w:rPrChange w:id="3242" w:author="Dr. Carsten Franke" w:date="2021-10-20T11:51:00Z">
              <w:rPr>
                <w:highlight w:val="yellow"/>
              </w:rPr>
            </w:rPrChange>
          </w:rPr>
          <w:t xml:space="preserve">χMCF for detailed information including technologies </w:t>
        </w:r>
      </w:ins>
      <w:ins w:id="3243" w:author="Max Ungerer" w:date="2021-09-15T20:17:00Z">
        <w:r w:rsidRPr="002D782E">
          <w:rPr>
            <w:strike/>
            <w:highlight w:val="yellow"/>
            <w:rPrChange w:id="3244" w:author="Dr. Carsten Franke" w:date="2021-10-20T11:51:00Z">
              <w:rPr>
                <w:highlight w:val="yellow"/>
              </w:rPr>
            </w:rPrChange>
          </w:rPr>
          <w:t>and</w:t>
        </w:r>
      </w:ins>
      <w:ins w:id="3245" w:author="Max Ungerer" w:date="2021-09-15T20:16:00Z">
        <w:r w:rsidRPr="002D782E">
          <w:rPr>
            <w:strike/>
            <w:highlight w:val="yellow"/>
            <w:rPrChange w:id="3246" w:author="Dr. Carsten Franke" w:date="2021-10-20T11:51:00Z">
              <w:rPr>
                <w:highlight w:val="yellow"/>
              </w:rPr>
            </w:rPrChange>
          </w:rPr>
          <w:t xml:space="preserve"> joining methods</w:t>
        </w:r>
      </w:ins>
    </w:p>
    <w:p w14:paraId="358F1C57" w14:textId="0E02DFF5" w:rsidR="00741F4D" w:rsidRPr="002D782E" w:rsidRDefault="00741F4D" w:rsidP="001F4AE2">
      <w:pPr>
        <w:pStyle w:val="Listenabsatz"/>
        <w:numPr>
          <w:ilvl w:val="0"/>
          <w:numId w:val="59"/>
        </w:numPr>
        <w:rPr>
          <w:ins w:id="3247" w:author="Max Ungerer" w:date="2021-09-15T20:17:00Z"/>
          <w:strike/>
          <w:highlight w:val="yellow"/>
          <w:lang w:eastAsia="ja-JP"/>
          <w:rPrChange w:id="3248" w:author="Dr. Carsten Franke" w:date="2021-10-20T11:51:00Z">
            <w:rPr>
              <w:ins w:id="3249" w:author="Max Ungerer" w:date="2021-09-15T20:17:00Z"/>
              <w:highlight w:val="yellow"/>
              <w:lang w:eastAsia="ja-JP"/>
            </w:rPr>
          </w:rPrChange>
        </w:rPr>
      </w:pPr>
      <w:ins w:id="3250" w:author="Max Ungerer" w:date="2021-09-15T20:17:00Z">
        <w:r w:rsidRPr="002D782E">
          <w:rPr>
            <w:strike/>
            <w:highlight w:val="yellow"/>
            <w:lang w:eastAsia="ja-JP"/>
            <w:rPrChange w:id="3251" w:author="Dr. Carsten Franke" w:date="2021-10-20T11:51:00Z">
              <w:rPr>
                <w:highlight w:val="yellow"/>
                <w:lang w:eastAsia="ja-JP"/>
              </w:rPr>
            </w:rPrChange>
          </w:rPr>
          <w:t xml:space="preserve">AP 242 XML file references </w:t>
        </w:r>
        <w:r w:rsidRPr="002D782E">
          <w:rPr>
            <w:strike/>
            <w:highlight w:val="yellow"/>
            <w:rPrChange w:id="3252" w:author="Dr. Carsten Franke" w:date="2021-10-20T11:51:00Z">
              <w:rPr>
                <w:highlight w:val="yellow"/>
              </w:rPr>
            </w:rPrChange>
          </w:rPr>
          <w:t>χMCF file as external reference</w:t>
        </w:r>
      </w:ins>
    </w:p>
    <w:p w14:paraId="1F567DD1" w14:textId="44ECD372" w:rsidR="00741F4D" w:rsidRPr="002D782E" w:rsidRDefault="00741F4D" w:rsidP="001F4AE2">
      <w:pPr>
        <w:pStyle w:val="Listenabsatz"/>
        <w:numPr>
          <w:ilvl w:val="1"/>
          <w:numId w:val="59"/>
        </w:numPr>
        <w:rPr>
          <w:strike/>
          <w:highlight w:val="yellow"/>
          <w:lang w:eastAsia="ja-JP"/>
          <w:rPrChange w:id="3253" w:author="Dr. Carsten Franke" w:date="2021-10-20T11:51:00Z">
            <w:rPr>
              <w:highlight w:val="yellow"/>
              <w:lang w:eastAsia="ja-JP"/>
            </w:rPr>
          </w:rPrChange>
        </w:rPr>
      </w:pPr>
      <w:ins w:id="3254" w:author="Max Ungerer" w:date="2021-09-15T20:18:00Z">
        <w:r w:rsidRPr="002D782E">
          <w:rPr>
            <w:strike/>
            <w:highlight w:val="yellow"/>
            <w:rPrChange w:id="3255" w:author="Dr. Carsten Franke" w:date="2021-10-20T11:51:00Z">
              <w:rPr>
                <w:highlight w:val="yellow"/>
              </w:rPr>
            </w:rPrChange>
          </w:rPr>
          <w:t>Details should be described (reference source and target)</w:t>
        </w:r>
      </w:ins>
    </w:p>
    <w:p w14:paraId="5D467C67" w14:textId="3788A86A" w:rsidR="00AC1762" w:rsidRPr="002D782E" w:rsidRDefault="00AC1762" w:rsidP="001F4AE2">
      <w:pPr>
        <w:pStyle w:val="Listenabsatz"/>
        <w:numPr>
          <w:ilvl w:val="1"/>
          <w:numId w:val="59"/>
        </w:numPr>
        <w:rPr>
          <w:ins w:id="3256" w:author="Dr. Carsten Franke" w:date="2021-09-16T15:47:00Z"/>
          <w:strike/>
          <w:highlight w:val="yellow"/>
          <w:lang w:eastAsia="ja-JP"/>
          <w:rPrChange w:id="3257" w:author="Dr. Carsten Franke" w:date="2021-10-20T11:51:00Z">
            <w:rPr>
              <w:ins w:id="3258" w:author="Dr. Carsten Franke" w:date="2021-09-16T15:47:00Z"/>
              <w:highlight w:val="yellow"/>
              <w:lang w:eastAsia="ja-JP"/>
            </w:rPr>
          </w:rPrChange>
        </w:rPr>
      </w:pPr>
      <w:ins w:id="3259" w:author="Dr. Carsten Franke" w:date="2021-09-16T15:47:00Z">
        <w:r w:rsidRPr="002D782E">
          <w:rPr>
            <w:strike/>
            <w:highlight w:val="yellow"/>
            <w:rPrChange w:id="3260" w:author="Dr. Carsten Franke" w:date="2021-10-20T11:51:00Z">
              <w:rPr>
                <w:highlight w:val="yellow"/>
              </w:rPr>
            </w:rPrChange>
          </w:rPr>
          <w:t xml:space="preserve">What about transformations? </w:t>
        </w:r>
      </w:ins>
      <w:ins w:id="3261" w:author="Dr. Carsten Franke" w:date="2021-09-20T17:46:00Z">
        <w:r w:rsidR="00C7417F" w:rsidRPr="002D782E">
          <w:rPr>
            <w:strike/>
            <w:highlight w:val="yellow"/>
            <w:rPrChange w:id="3262" w:author="Dr. Carsten Franke" w:date="2021-10-20T11:51:00Z">
              <w:rPr>
                <w:highlight w:val="yellow"/>
              </w:rPr>
            </w:rPrChange>
          </w:rPr>
          <w:t xml:space="preserve">– see above. </w:t>
        </w:r>
      </w:ins>
    </w:p>
    <w:p w14:paraId="4F2F2CED" w14:textId="5701F972" w:rsidR="00741F4D" w:rsidRPr="00931307" w:rsidRDefault="00741F4D" w:rsidP="001F4AE2">
      <w:pPr>
        <w:pStyle w:val="Listenabsatz"/>
        <w:numPr>
          <w:ilvl w:val="1"/>
          <w:numId w:val="59"/>
        </w:numPr>
        <w:rPr>
          <w:ins w:id="3263" w:author="Max Ungerer" w:date="2021-09-15T19:33:00Z"/>
          <w:highlight w:val="yellow"/>
        </w:rPr>
      </w:pPr>
      <w:ins w:id="3264" w:author="Max Ungerer" w:date="2021-09-15T20:18:00Z">
        <w:del w:id="3265" w:author="Dr. Carsten Franke" w:date="2021-10-20T11:52:00Z">
          <w:r w:rsidRPr="00931307" w:rsidDel="002D782E">
            <w:rPr>
              <w:highlight w:val="yellow"/>
            </w:rPr>
            <w:delText>Include a figure for illustration</w:delText>
          </w:r>
        </w:del>
      </w:ins>
      <w:commentRangeEnd w:id="3081"/>
      <w:ins w:id="3266" w:author="Max Ungerer" w:date="2021-09-15T20:19:00Z">
        <w:del w:id="3267" w:author="Dr. Carsten Franke" w:date="2021-10-20T11:52:00Z">
          <w:r w:rsidRPr="00931307" w:rsidDel="002D782E">
            <w:rPr>
              <w:rStyle w:val="Kommentarzeichen"/>
              <w:rFonts w:ascii="Calibri" w:eastAsia="Times New Roman" w:hAnsi="Calibri"/>
              <w:highlight w:val="yellow"/>
              <w:lang w:val="en-US" w:eastAsia="x-none"/>
            </w:rPr>
            <w:commentReference w:id="3081"/>
          </w:r>
        </w:del>
      </w:ins>
    </w:p>
    <w:p w14:paraId="4218D5CD" w14:textId="0FDB5C26" w:rsidR="00F94939" w:rsidRDefault="00BF2AE8" w:rsidP="00931307">
      <w:pPr>
        <w:rPr>
          <w:ins w:id="3268" w:author="Dr. Carsten Franke" w:date="2021-09-29T09:26:00Z"/>
        </w:rPr>
      </w:pPr>
      <w:ins w:id="3269" w:author="Dr. Carsten Franke" w:date="2021-10-21T10:46:00Z">
        <w:r w:rsidRPr="00F7090C">
          <w:rPr>
            <w:u w:val="single"/>
          </w:rPr>
          <w:t>Note:</w:t>
        </w:r>
        <w:r>
          <w:t xml:space="preserve"> </w:t>
        </w:r>
      </w:ins>
      <w:ins w:id="3270" w:author="Dr. Carsten Franke" w:date="2021-09-29T09:26:00Z">
        <w:r w:rsidR="00731939">
          <w:t xml:space="preserve">In general, </w:t>
        </w:r>
      </w:ins>
      <w:ins w:id="3271" w:author="Dr. Carsten Franke" w:date="2021-09-29T09:27:00Z">
        <w:r w:rsidR="00731939" w:rsidRPr="000B5A61">
          <w:rPr>
            <w:lang w:eastAsia="ja-JP"/>
          </w:rPr>
          <w:t>χ</w:t>
        </w:r>
      </w:ins>
      <w:ins w:id="3272"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273" w:author="Dr. Carsten Franke" w:date="2021-10-20T11:52:00Z"/>
        </w:rPr>
      </w:pPr>
    </w:p>
    <w:p w14:paraId="31473EE3" w14:textId="74E7D30C" w:rsidR="002D782E" w:rsidRDefault="002D782E" w:rsidP="00931307">
      <w:pPr>
        <w:rPr>
          <w:ins w:id="3274" w:author="Dr. Carsten Franke" w:date="2021-10-20T11:52:00Z"/>
        </w:rPr>
      </w:pPr>
      <w:bookmarkStart w:id="3275" w:name="_Hlk85697615"/>
      <w:ins w:id="3276" w:author="Dr. Carsten Franke" w:date="2021-10-20T11:52:00Z">
        <w:r>
          <w:t xml:space="preserve">To-Do: </w:t>
        </w:r>
        <w:r w:rsidRPr="00931307">
          <w:rPr>
            <w:highlight w:val="yellow"/>
          </w:rPr>
          <w:t>Include a figure for illustration</w:t>
        </w:r>
        <w:r>
          <w:rPr>
            <w:highlight w:val="yellow"/>
          </w:rPr>
          <w:t>.</w:t>
        </w:r>
      </w:ins>
      <w:ins w:id="3277" w:author="Dr. Carsten Franke" w:date="2021-10-21T08:33:00Z">
        <w:r w:rsidR="0098249B">
          <w:t xml:space="preserve"> </w:t>
        </w:r>
      </w:ins>
    </w:p>
    <w:bookmarkEnd w:id="3275"/>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278"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278"/>
    </w:p>
    <w:p w14:paraId="194D9ACC" w14:textId="3C02AA46" w:rsidR="0007274A" w:rsidDel="00741F4D" w:rsidRDefault="0098249B" w:rsidP="0007274A">
      <w:pPr>
        <w:rPr>
          <w:del w:id="3279" w:author="Max Ungerer" w:date="2021-09-15T20:20:00Z"/>
        </w:rPr>
      </w:pPr>
      <w:ins w:id="3280"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281" w:author="Dr. Carsten Franke" w:date="2021-09-20T17:47:00Z">
              <w:r>
                <w:t>Mati</w:t>
              </w:r>
            </w:ins>
            <w:ins w:id="3282" w:author="Dr. Carsten Franke" w:date="2021-09-20T17:48:00Z">
              <w:r>
                <w:t xml:space="preserve">ngDefinition points to part version of assembly, which is irrelevant for </w:t>
              </w:r>
            </w:ins>
            <w:r w:rsidR="00F05698">
              <w:t>χMCF</w:t>
            </w:r>
            <w:ins w:id="3283" w:author="Dr. Carsten Franke" w:date="2021-09-20T17:48:00Z">
              <w:r>
                <w:t>. Hence, there is no correlation between both XML elements</w:t>
              </w:r>
              <w:proofErr w:type="gramStart"/>
              <w:r>
                <w:t xml:space="preserve">. </w:t>
              </w:r>
            </w:ins>
            <w:ins w:id="3284"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285" w:author="Dr. Carsten Franke" w:date="2021-09-20T17:43:00Z">
              <w:r w:rsidR="00CC7E17">
                <w:t xml:space="preserve"> </w:t>
              </w:r>
            </w:ins>
          </w:p>
        </w:tc>
        <w:tc>
          <w:tcPr>
            <w:tcW w:w="3234" w:type="dxa"/>
          </w:tcPr>
          <w:p w14:paraId="32C8E9BA" w14:textId="37F22D12" w:rsidR="0007274A" w:rsidRDefault="00CC7E17" w:rsidP="0007274A">
            <w:proofErr w:type="spellStart"/>
            <w:ins w:id="3286" w:author="Dr. Carsten Franke" w:date="2021-09-20T17:42:00Z">
              <w:r>
                <w:t>MatedPartAssociation</w:t>
              </w:r>
              <w:proofErr w:type="spellEnd"/>
              <w:r>
                <w:t xml:space="preserve"> contains </w:t>
              </w:r>
            </w:ins>
            <w:ins w:id="3287" w:author="Dr. Carsten Franke" w:date="2021-09-29T09:23:00Z">
              <w:r w:rsidR="002504F2">
                <w:t xml:space="preserve">geometric </w:t>
              </w:r>
            </w:ins>
            <w:ins w:id="3288" w:author="Dr. Carsten Franke" w:date="2021-09-20T17:42:00Z">
              <w:r>
                <w:t xml:space="preserve">transformation, hence is necessary. </w:t>
              </w:r>
            </w:ins>
            <w:ins w:id="3289" w:author="Dr. Carsten Franke" w:date="2021-09-20T17:43:00Z">
              <w:r>
                <w:br/>
              </w:r>
              <w:r w:rsidRPr="00BA5141">
                <w:t xml:space="preserve">List of part codes is mandatory </w:t>
              </w:r>
              <w:r>
                <w:t xml:space="preserve">within it. </w:t>
              </w:r>
            </w:ins>
            <w:del w:id="3290"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291"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292" w:author="Dr. Carsten Franke" w:date="2021-09-16T14:23:00Z">
              <w:r w:rsidR="00252D75">
                <w:t xml:space="preserve"> </w:t>
              </w:r>
            </w:ins>
          </w:p>
        </w:tc>
        <w:tc>
          <w:tcPr>
            <w:tcW w:w="3234" w:type="dxa"/>
          </w:tcPr>
          <w:p w14:paraId="65A324DE" w14:textId="6074E8C1" w:rsidR="0007274A" w:rsidRDefault="000923B7" w:rsidP="0007274A">
            <w:ins w:id="3293" w:author="Dr. Carsten Franke" w:date="2021-09-20T17:50:00Z">
              <w:r>
                <w:t xml:space="preserve">Semantics of both XML elements </w:t>
              </w:r>
              <w:r>
                <w:br/>
                <w:t xml:space="preserve">does not match exactly. They are just similar. </w:t>
              </w:r>
              <w:r>
                <w:br/>
              </w:r>
            </w:ins>
            <w:proofErr w:type="spellStart"/>
            <w:ins w:id="3294" w:author="Dr. Carsten Franke" w:date="2021-09-20T17:51:00Z">
              <w:r>
                <w:t>MatedPartRelationship</w:t>
              </w:r>
              <w:proofErr w:type="spellEnd"/>
              <w:r>
                <w:t xml:space="preserve"> is not relevant for </w:t>
              </w:r>
            </w:ins>
            <w:ins w:id="3295" w:author="Dr. Carsten Franke" w:date="2021-09-20T17:52:00Z">
              <w:r>
                <w:t xml:space="preserve">χMCF </w:t>
              </w:r>
            </w:ins>
            <w:ins w:id="3296" w:author="Dr. Carsten Franke" w:date="2021-09-20T17:51:00Z">
              <w:r>
                <w:t>use cases</w:t>
              </w:r>
            </w:ins>
            <w:ins w:id="3297" w:author="Dr. Carsten Franke" w:date="2021-09-16T14:33:00Z">
              <w:r w:rsidR="00774861">
                <w:t>.</w:t>
              </w:r>
            </w:ins>
            <w:ins w:id="3298"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299"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300"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301" w:author="Max Ungerer" w:date="2021-09-15T20:23:00Z">
              <w:r>
                <w:t>Unit</w:t>
              </w:r>
            </w:ins>
          </w:p>
        </w:tc>
        <w:tc>
          <w:tcPr>
            <w:tcW w:w="3234" w:type="dxa"/>
          </w:tcPr>
          <w:p w14:paraId="6F3460AF" w14:textId="58D41E15" w:rsidR="0007274A" w:rsidRDefault="000923B7" w:rsidP="0007274A">
            <w:ins w:id="3302" w:author="Dr. Carsten Franke" w:date="2021-09-15T21:11:00Z">
              <w:r w:rsidRPr="00A33FC4">
                <w:t>U</w:t>
              </w:r>
              <w:r w:rsidR="00A33FC4" w:rsidRPr="00A33FC4">
                <w:t>nit system used by</w:t>
              </w:r>
              <w:r w:rsidR="00A33FC4">
                <w:t xml:space="preserve"> the file</w:t>
              </w:r>
            </w:ins>
            <w:ins w:id="3303" w:author="Dr. Carsten Franke" w:date="2021-09-20T17:54:00Z">
              <w:r>
                <w:t>.</w:t>
              </w:r>
            </w:ins>
            <w:ins w:id="3304" w:author="Dr. Carsten Franke" w:date="2021-09-15T21:11:00Z">
              <w:r w:rsidR="00A33FC4">
                <w:t xml:space="preserve"> </w:t>
              </w:r>
            </w:ins>
            <w:ins w:id="3305"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306" w:author="Dr. Carsten Franke" w:date="2021-09-20T17:55:00Z">
              <w:r>
                <w:t>D</w:t>
              </w:r>
            </w:ins>
            <w:ins w:id="3307" w:author="Dr. Carsten Franke" w:date="2021-09-15T21:09:00Z">
              <w:r w:rsidR="00D66696" w:rsidRPr="00D66696">
                <w:t>ate on which the file is created</w:t>
              </w:r>
            </w:ins>
            <w:ins w:id="3308" w:author="Dr. Carsten Franke" w:date="2021-09-20T17:55:00Z">
              <w:r>
                <w:t>.</w:t>
              </w:r>
            </w:ins>
            <w:ins w:id="3309" w:author="Dr. Carsten Franke" w:date="2021-09-15T21:10:00Z">
              <w:r w:rsidR="00D66696">
                <w:t xml:space="preserve"> </w:t>
              </w:r>
            </w:ins>
            <w:ins w:id="3310"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311" w:author="Dr. Carsten Franke" w:date="2021-09-20T17:57:00Z">
              <w:r>
                <w:t xml:space="preserve">Encoded in XML name space </w:t>
              </w:r>
            </w:ins>
          </w:p>
        </w:tc>
        <w:tc>
          <w:tcPr>
            <w:tcW w:w="3234" w:type="dxa"/>
          </w:tcPr>
          <w:p w14:paraId="5A0E3F08" w14:textId="28C6A523" w:rsidR="0007274A" w:rsidRDefault="000923B7" w:rsidP="0007274A">
            <w:ins w:id="3312" w:author="Dr. Carsten Franke" w:date="2021-09-20T17:57:00Z">
              <w:r>
                <w:t>V</w:t>
              </w:r>
            </w:ins>
            <w:ins w:id="3313" w:author="Dr. Carsten Franke" w:date="2021-09-15T21:08:00Z">
              <w:r w:rsidR="008657EE" w:rsidRPr="008657EE">
                <w:t>ersion code of the standard</w:t>
              </w:r>
            </w:ins>
            <w:ins w:id="3314" w:author="Dr. Carsten Franke" w:date="2021-09-15T21:09:00Z">
              <w:r w:rsidR="008657EE">
                <w:t xml:space="preserve"> </w:t>
              </w:r>
            </w:ins>
            <w:ins w:id="3315" w:author="Dr. Carsten Franke" w:date="2021-09-15T21:11:00Z">
              <w:r w:rsidR="00A33FC4">
                <w:t>used</w:t>
              </w:r>
            </w:ins>
            <w:ins w:id="3316" w:author="Dr. Carsten Franke" w:date="2021-09-20T17:57:00Z">
              <w:r>
                <w:t>.</w:t>
              </w:r>
            </w:ins>
            <w:ins w:id="3317" w:author="Dr. Carsten Franke" w:date="2021-09-15T21:11:00Z">
              <w:r w:rsidR="00A33FC4">
                <w:t xml:space="preserve"> </w:t>
              </w:r>
            </w:ins>
            <w:ins w:id="3318" w:author="Dr. Carsten Franke" w:date="2021-09-20T17:58:00Z">
              <w:r w:rsidR="00E326F1">
                <w:t>These XML elements are not related.</w:t>
              </w:r>
            </w:ins>
            <w:ins w:id="3319"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320" w:name="_Toc86863881"/>
      <w:ins w:id="3321"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322" w:author="Dr. Carsten Franke" w:date="2021-09-16T14:29:00Z">
        <w:r>
          <w:rPr>
            <w:rFonts w:eastAsia="Calibri"/>
            <w:b w:val="0"/>
            <w:color w:val="00B050"/>
            <w:sz w:val="22"/>
            <w:lang w:eastAsia="en-US"/>
          </w:rPr>
          <w:t>ther standard.</w:t>
        </w:r>
        <w:bookmarkEnd w:id="3320"/>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323" w:name="_Toc86863882"/>
      <w:r w:rsidRPr="0007274A">
        <w:rPr>
          <w:b w:val="0"/>
          <w:bCs/>
          <w:lang w:val="en-US"/>
        </w:rPr>
        <w:t>(informative)</w:t>
      </w:r>
      <w:r>
        <w:rPr>
          <w:lang w:val="en-US"/>
        </w:rPr>
        <w:br/>
      </w:r>
      <w:r>
        <w:rPr>
          <w:lang w:val="en-US"/>
        </w:rPr>
        <w:br/>
        <w:t>History</w:t>
      </w:r>
      <w:bookmarkEnd w:id="3323"/>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337"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338" w:name="_Toc86863883"/>
      <w:r w:rsidRPr="00BC394B">
        <w:lastRenderedPageBreak/>
        <w:t>Bibliography</w:t>
      </w:r>
      <w:bookmarkEnd w:id="2949"/>
      <w:bookmarkEnd w:id="2950"/>
      <w:bookmarkEnd w:id="2951"/>
      <w:bookmarkEnd w:id="2952"/>
      <w:bookmarkEnd w:id="3338"/>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339" w:name="ReferenceZha2005"/>
      <w:r w:rsidRPr="00226A3F">
        <w:rPr>
          <w:kern w:val="22"/>
        </w:rPr>
        <w:t>[2]</w:t>
      </w:r>
      <w:bookmarkEnd w:id="3339"/>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340" w:name="ReferenceGai2006"/>
      <w:r w:rsidRPr="00226A3F">
        <w:rPr>
          <w:kern w:val="22"/>
        </w:rPr>
        <w:t>[3]</w:t>
      </w:r>
      <w:bookmarkEnd w:id="3340"/>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341" w:name="ReferenceBet2008"/>
      <w:r w:rsidRPr="00226A3F">
        <w:rPr>
          <w:kern w:val="22"/>
        </w:rPr>
        <w:t>[4]</w:t>
      </w:r>
      <w:bookmarkEnd w:id="3341"/>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342" w:name="ReferenceMik20061"/>
      <w:r w:rsidRPr="00226A3F">
        <w:rPr>
          <w:kern w:val="22"/>
        </w:rPr>
        <w:t>[5]</w:t>
      </w:r>
      <w:bookmarkEnd w:id="3342"/>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343" w:name="CiteFATXML"/>
      <w:r w:rsidRPr="00966BAF">
        <w:rPr>
          <w:lang w:val="de-DE"/>
        </w:rPr>
        <w:t>[7]</w:t>
      </w:r>
      <w:bookmarkEnd w:id="3343"/>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344"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345"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346" w:name="_Toc3557079"/>
      <w:bookmarkStart w:id="3347" w:name="_Toc34747329"/>
      <w:bookmarkStart w:id="3348" w:name="_Toc77102150"/>
      <w:r>
        <w:br w:type="page"/>
      </w:r>
      <w:bookmarkEnd w:id="3346"/>
      <w:bookmarkEnd w:id="3347"/>
      <w:bookmarkEnd w:id="3348"/>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83" w:author="nick" w:date="2021-10-28T08:14:00Z" w:initials="n">
    <w:p w14:paraId="2C45498D" w14:textId="71246E30" w:rsidR="003167A5" w:rsidRPr="003167A5" w:rsidRDefault="003167A5" w:rsidP="003167A5">
      <w:pPr>
        <w:pStyle w:val="berschrift1"/>
        <w:numPr>
          <w:ilvl w:val="0"/>
          <w:numId w:val="0"/>
        </w:numPr>
        <w:shd w:val="clear" w:color="auto" w:fill="FFFFFF"/>
        <w:spacing w:before="0" w:after="0"/>
        <w:ind w:right="2250"/>
        <w:rPr>
          <w:rFonts w:ascii="Segoe UI" w:hAnsi="Segoe UI" w:cs="Segoe UI"/>
          <w:b w:val="0"/>
          <w:color w:val="24292F"/>
        </w:rPr>
      </w:pPr>
      <w:r>
        <w:rPr>
          <w:rStyle w:val="Kommentarzeichen"/>
        </w:rPr>
        <w:annotationRef/>
      </w:r>
      <w:r>
        <w:rPr>
          <w:rFonts w:ascii="Segoe UI" w:hAnsi="Segoe UI" w:cs="Segoe UI"/>
          <w:color w:val="24292F"/>
          <w:sz w:val="21"/>
          <w:szCs w:val="21"/>
        </w:rPr>
        <w:t xml:space="preserve">fixes issue #48: </w:t>
      </w:r>
      <w:r>
        <w:rPr>
          <w:rFonts w:ascii="Segoe UI" w:hAnsi="Segoe UI" w:cs="Segoe UI"/>
          <w:color w:val="24292F"/>
          <w:sz w:val="21"/>
          <w:szCs w:val="21"/>
        </w:rPr>
        <w:br/>
      </w:r>
      <w:r>
        <w:rPr>
          <w:rStyle w:val="js-issue-title"/>
          <w:rFonts w:ascii="Segoe UI" w:hAnsi="Segoe UI" w:cs="Segoe UI"/>
          <w:b w:val="0"/>
          <w:bCs/>
          <w:color w:val="24292F"/>
        </w:rPr>
        <w:t>&lt;</w:t>
      </w:r>
      <w:proofErr w:type="spellStart"/>
      <w:r>
        <w:rPr>
          <w:rStyle w:val="js-issue-title"/>
          <w:rFonts w:ascii="Segoe UI" w:hAnsi="Segoe UI" w:cs="Segoe UI"/>
          <w:b w:val="0"/>
          <w:bCs/>
          <w:color w:val="24292F"/>
        </w:rPr>
        <w:t>contact_list</w:t>
      </w:r>
      <w:proofErr w:type="spellEnd"/>
      <w:r>
        <w:rPr>
          <w:rStyle w:val="js-issue-title"/>
          <w:rFonts w:ascii="Segoe UI" w:hAnsi="Segoe UI" w:cs="Segoe UI"/>
          <w:b w:val="0"/>
          <w:bCs/>
          <w:color w:val="24292F"/>
        </w:rPr>
        <w:t>&gt; missing at &lt;connection_2d/&gt;</w:t>
      </w:r>
    </w:p>
  </w:comment>
  <w:comment w:id="430" w:author="Dr. Carsten Franke" w:date="2021-10-29T10:09:00Z" w:initials="CF">
    <w:p w14:paraId="0ED52C02" w14:textId="65FCD8D7" w:rsidR="00CD5032" w:rsidRDefault="00BA6895">
      <w:pPr>
        <w:pStyle w:val="Kommentartext"/>
      </w:pPr>
      <w:r>
        <w:rPr>
          <w:rStyle w:val="Kommentarzeichen"/>
        </w:rPr>
        <w:annotationRef/>
      </w:r>
      <w:r>
        <w:t xml:space="preserve">In alle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66"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471"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1F4AE2">
      <w:pPr>
        <w:pStyle w:val="Kommentartext"/>
        <w:numPr>
          <w:ilvl w:val="0"/>
          <w:numId w:val="58"/>
        </w:numPr>
      </w:pPr>
      <w:r>
        <w:t xml:space="preserve"> id</w:t>
      </w:r>
    </w:p>
  </w:comment>
  <w:comment w:id="618"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904"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903"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1F4AE2">
      <w:pPr>
        <w:pStyle w:val="Kommentartext"/>
        <w:numPr>
          <w:ilvl w:val="0"/>
          <w:numId w:val="49"/>
        </w:numPr>
      </w:pPr>
      <w:r>
        <w:t xml:space="preserve">I suggest to have them "all or none" – and to discuss this with the AK, on next occasion! </w:t>
      </w:r>
    </w:p>
  </w:comment>
  <w:comment w:id="1572"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588"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3076"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137"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081"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C45498D" w15:done="0"/>
  <w15:commentEx w15:paraId="0ED52C02" w15:done="0"/>
  <w15:commentEx w15:paraId="2023BD2B"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5C07F" w16cex:dateUtc="2021-10-28T06:14:00Z"/>
  <w16cex:commentExtensible w16cex:durableId="252646F6" w16cex:dateUtc="2021-10-29T08:09:00Z"/>
  <w16cex:commentExtensible w16cex:durableId="24C63B7B" w16cex:dateUtc="2021-07-13T18:50: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C45498D" w16cid:durableId="2525C07F"/>
  <w16cid:commentId w16cid:paraId="0ED52C02" w16cid:durableId="252646F6"/>
  <w16cid:commentId w16cid:paraId="2023BD2B" w16cid:durableId="24C63B7B"/>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89485" w14:textId="77777777" w:rsidR="001F4AE2" w:rsidRDefault="001F4AE2">
      <w:pPr>
        <w:spacing w:after="0" w:line="240" w:lineRule="auto"/>
      </w:pPr>
      <w:r>
        <w:separator/>
      </w:r>
    </w:p>
  </w:endnote>
  <w:endnote w:type="continuationSeparator" w:id="0">
    <w:p w14:paraId="05F24FE7" w14:textId="77777777" w:rsidR="001F4AE2" w:rsidRDefault="001F4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0369C" w14:textId="77777777" w:rsidR="001F4AE2" w:rsidRDefault="001F4AE2">
      <w:pPr>
        <w:spacing w:after="0" w:line="240" w:lineRule="auto"/>
      </w:pPr>
      <w:r>
        <w:separator/>
      </w:r>
    </w:p>
  </w:footnote>
  <w:footnote w:type="continuationSeparator" w:id="0">
    <w:p w14:paraId="23544EA4" w14:textId="77777777" w:rsidR="001F4AE2" w:rsidRDefault="001F4AE2">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2A4B3F" w:rsidRDefault="002A4B3F">
      <w:pPr>
        <w:pStyle w:val="Funotentext"/>
        <w:rPr>
          <w:lang w:val="de-DE"/>
          <w:rPrChange w:id="388" w:author="Dr. Carsten Franke" w:date="2021-10-29T00:41:00Z">
            <w:rPr/>
          </w:rPrChange>
        </w:rPr>
      </w:pPr>
      <w:ins w:id="389" w:author="Dr. Carsten Franke" w:date="2021-10-29T00:41:00Z">
        <w:r>
          <w:rPr>
            <w:rStyle w:val="Funotenzeichen"/>
          </w:rPr>
          <w:footnoteRef/>
        </w:r>
        <w:r>
          <w:t xml:space="preserve"> </w:t>
        </w:r>
        <w:r w:rsidRPr="002A4B3F">
          <w:rPr>
            <w:rFonts w:ascii="Courier New" w:hAnsi="Courier New" w:cs="Courier New"/>
            <w:b/>
            <w:i/>
            <w:sz w:val="16"/>
            <w:szCs w:val="16"/>
            <w:rPrChange w:id="390" w:author="Dr. Carsten Franke" w:date="2021-10-29T00:42:00Z">
              <w:rPr>
                <w:rFonts w:ascii="Courier New" w:hAnsi="Courier New" w:cs="Courier New"/>
                <w:b/>
                <w:i/>
                <w:sz w:val="18"/>
                <w:szCs w:val="18"/>
              </w:rPr>
            </w:rPrChange>
          </w:rPr>
          <w:t>&lt;connection_</w:t>
        </w:r>
      </w:ins>
      <w:ins w:id="391" w:author="Dr. Carsten Franke" w:date="2021-10-29T00:44:00Z">
        <w:r>
          <w:rPr>
            <w:rFonts w:ascii="Courier New" w:hAnsi="Courier New" w:cs="Courier New"/>
            <w:b/>
            <w:i/>
            <w:sz w:val="16"/>
            <w:szCs w:val="16"/>
          </w:rPr>
          <w:t>2</w:t>
        </w:r>
      </w:ins>
      <w:ins w:id="392" w:author="Dr. Carsten Franke" w:date="2021-10-29T00:41:00Z">
        <w:r w:rsidRPr="002A4B3F">
          <w:rPr>
            <w:rFonts w:ascii="Courier New" w:hAnsi="Courier New" w:cs="Courier New"/>
            <w:b/>
            <w:i/>
            <w:sz w:val="16"/>
            <w:szCs w:val="16"/>
            <w:rPrChange w:id="393" w:author="Dr. Carsten Franke" w:date="2021-10-29T00:42:00Z">
              <w:rPr>
                <w:rFonts w:ascii="Courier New" w:hAnsi="Courier New" w:cs="Courier New"/>
                <w:b/>
                <w:i/>
                <w:sz w:val="18"/>
                <w:szCs w:val="18"/>
              </w:rPr>
            </w:rPrChange>
          </w:rPr>
          <w:t>d/&gt;</w:t>
        </w:r>
        <w:r>
          <w:rPr>
            <w:lang w:val="de-DE"/>
          </w:rPr>
          <w:t xml:space="preserve"> </w:t>
        </w:r>
      </w:ins>
      <w:ins w:id="394" w:author="Dr. Carsten Franke" w:date="2021-10-29T00:42:00Z">
        <w:r>
          <w:rPr>
            <w:lang w:val="de-DE"/>
          </w:rPr>
          <w:t>i</w:t>
        </w:r>
      </w:ins>
      <w:ins w:id="395" w:author="Dr. Carsten Franke" w:date="2021-10-29T00:41:00Z">
        <w:r>
          <w:rPr>
            <w:lang w:val="de-DE"/>
          </w:rPr>
          <w:t xml:space="preserve">s </w:t>
        </w:r>
      </w:ins>
      <w:ins w:id="396" w:author="Dr. Carsten Franke" w:date="2021-10-29T00:42:00Z">
        <w:r>
          <w:rPr>
            <w:lang w:val="de-DE"/>
          </w:rPr>
          <w:t xml:space="preserve">not relevant for </w:t>
        </w:r>
      </w:ins>
      <w:ins w:id="397" w:author="Dr. Carsten Franke" w:date="2021-10-29T00:44:00Z">
        <w:r>
          <w:rPr>
            <w:lang w:val="de-DE"/>
          </w:rPr>
          <w:t xml:space="preserve">the </w:t>
        </w:r>
      </w:ins>
      <w:proofErr w:type="spellStart"/>
      <w:ins w:id="398" w:author="Dr. Carsten Franke" w:date="2021-10-29T00:42:00Z">
        <w:r>
          <w:rPr>
            <w:lang w:val="de-DE"/>
          </w:rPr>
          <w:t>currently</w:t>
        </w:r>
        <w:proofErr w:type="spellEnd"/>
        <w:r>
          <w:rPr>
            <w:lang w:val="de-DE"/>
          </w:rPr>
          <w:t xml:space="preserve"> known use </w:t>
        </w:r>
        <w:proofErr w:type="spellStart"/>
        <w:r>
          <w:rPr>
            <w:lang w:val="de-DE"/>
          </w:rPr>
          <w:t>cases</w:t>
        </w:r>
      </w:ins>
      <w:proofErr w:type="spellEnd"/>
      <w:ins w:id="399" w:author="Dr. Carsten Franke" w:date="2021-10-29T00:45:00Z">
        <w:r>
          <w:rPr>
            <w:lang w:val="de-DE"/>
          </w:rPr>
          <w:t xml:space="preserve"> </w:t>
        </w:r>
      </w:ins>
      <w:ins w:id="400" w:author="Dr. Carsten Franke" w:date="2021-10-29T00:44:00Z">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ins>
      <w:ins w:id="401" w:author="Dr. Carsten Franke" w:date="2021-10-29T00:42:00Z">
        <w:r>
          <w:rPr>
            <w:lang w:val="de-DE"/>
          </w:rPr>
          <w:t xml:space="preserve"> </w:t>
        </w:r>
      </w:ins>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772"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773"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774"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775"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776" w:author="Dr. Carsten Franke" w:date="2021-10-29T01:03:00Z">
        <w:r>
          <w:rPr>
            <w:lang w:val="de-DE"/>
          </w:rPr>
          <w:t xml:space="preserve"> with χMCF </w:t>
        </w:r>
        <w:proofErr w:type="spellStart"/>
        <w:r>
          <w:rPr>
            <w:lang w:val="de-DE"/>
          </w:rPr>
          <w:t>version</w:t>
        </w:r>
        <w:proofErr w:type="spellEnd"/>
        <w:r>
          <w:rPr>
            <w:lang w:val="de-DE"/>
          </w:rPr>
          <w:t xml:space="preserve"> </w:t>
        </w:r>
      </w:ins>
      <w:ins w:id="777" w:author="Dr. Carsten Franke" w:date="2021-10-29T01:07:00Z">
        <w:r w:rsidR="00727AF4">
          <w:rPr>
            <w:lang w:val="de-DE"/>
          </w:rPr>
          <w:t>3.1</w:t>
        </w:r>
      </w:ins>
      <w:ins w:id="778"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663"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74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74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324" w:author="Max Ungerer" w:date="2021-09-15T19:02:00Z"/>
        </w:rPr>
      </w:pPr>
      <w:r>
        <w:rPr>
          <w:rStyle w:val="Funotenzeichen"/>
        </w:rPr>
        <w:footnoteRef/>
      </w:r>
      <w:r>
        <w:t xml:space="preserve"> Working group 25 for joining technologies of the German Research Association of Automotive Technologies</w:t>
      </w:r>
      <w:ins w:id="3325" w:author="Dr. Carsten Franke" w:date="2021-10-20T11:19:00Z">
        <w:r w:rsidR="002A7689">
          <w:t xml:space="preserve"> (FAT)</w:t>
        </w:r>
      </w:ins>
      <w:r>
        <w:t xml:space="preserve">. </w:t>
      </w:r>
      <w:ins w:id="3326" w:author="Dr. Carsten Franke" w:date="2021-10-20T11:19:00Z">
        <w:r w:rsidR="002A7689">
          <w:br/>
        </w:r>
      </w:ins>
      <w:ins w:id="3327" w:author="Dr. Carsten Franke" w:date="2021-10-20T11:21:00Z">
        <w:r w:rsidR="002A7689">
          <w:t xml:space="preserve">The FAT is a department of the </w:t>
        </w:r>
        <w:r w:rsidR="002A7689" w:rsidRPr="002A7689">
          <w:t>German Association of the Automotive Industry (VDA),</w:t>
        </w:r>
      </w:ins>
      <w:ins w:id="3328" w:author="Dr. Carsten Franke" w:date="2021-10-20T11:22:00Z">
        <w:r w:rsidR="002A7689">
          <w:t xml:space="preserve"> </w:t>
        </w:r>
      </w:ins>
      <w:del w:id="3329" w:author="Dr. Carsten Franke" w:date="2021-10-20T11:22:00Z">
        <w:r w:rsidDel="002A7689">
          <w:br/>
        </w:r>
      </w:del>
      <w:ins w:id="3330" w:author="Max Ungerer" w:date="2021-09-15T19:02:00Z">
        <w:del w:id="3331" w:author="Dr. Carsten Franke" w:date="2021-10-20T11:22:00Z">
          <w:r w:rsidRPr="00140190" w:rsidDel="002A7689">
            <w:rPr>
              <w:highlight w:val="yellow"/>
            </w:rPr>
            <w:delText>Shall we mention / explain its relation to VDA?</w:delText>
          </w:r>
          <w:r w:rsidDel="002A7689">
            <w:delText xml:space="preserve"> </w:delText>
          </w:r>
        </w:del>
      </w:ins>
      <w:ins w:id="3332" w:author="Max Ungerer" w:date="2021-09-15T20:21:00Z">
        <w:del w:id="3333" w:author="Dr. Carsten Franke" w:date="2021-10-20T11:22:00Z">
          <w:r w:rsidR="003F5140" w:rsidRPr="00A44CE4" w:rsidDel="002A7689">
            <w:rPr>
              <w:highlight w:val="green"/>
            </w:rPr>
            <w:delText>Yes</w:delText>
          </w:r>
        </w:del>
      </w:ins>
      <w:ins w:id="3334" w:author="Max Ungerer" w:date="2021-09-15T20:22:00Z">
        <w:del w:id="3335" w:author="Dr. Carsten Franke" w:date="2021-10-20T11:22:00Z">
          <w:r w:rsidR="003F5140" w:rsidRPr="00A44CE4" w:rsidDel="002A7689">
            <w:rPr>
              <w:highlight w:val="green"/>
            </w:rPr>
            <w:delText>!</w:delText>
          </w:r>
        </w:del>
      </w:ins>
      <w:del w:id="3336"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1F4AE2"/>
    <w:rsid w:val="00206112"/>
    <w:rsid w:val="002238CD"/>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305A8B"/>
    <w:rsid w:val="00306366"/>
    <w:rsid w:val="00314414"/>
    <w:rsid w:val="003167A5"/>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160E8"/>
    <w:rsid w:val="0051622F"/>
    <w:rsid w:val="00526284"/>
    <w:rsid w:val="00537730"/>
    <w:rsid w:val="0054277F"/>
    <w:rsid w:val="0054733A"/>
    <w:rsid w:val="00551453"/>
    <w:rsid w:val="00552CA1"/>
    <w:rsid w:val="0055799E"/>
    <w:rsid w:val="00563419"/>
    <w:rsid w:val="005655C2"/>
    <w:rsid w:val="00592196"/>
    <w:rsid w:val="00596E93"/>
    <w:rsid w:val="005B3EC6"/>
    <w:rsid w:val="005C3646"/>
    <w:rsid w:val="005D6017"/>
    <w:rsid w:val="005E0526"/>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236DA"/>
    <w:rsid w:val="00A33FC4"/>
    <w:rsid w:val="00A4138B"/>
    <w:rsid w:val="00A4141A"/>
    <w:rsid w:val="00A434AD"/>
    <w:rsid w:val="00A44CE4"/>
    <w:rsid w:val="00A45AE0"/>
    <w:rsid w:val="00A50D78"/>
    <w:rsid w:val="00A5143B"/>
    <w:rsid w:val="00A537BF"/>
    <w:rsid w:val="00A752AD"/>
    <w:rsid w:val="00A959C3"/>
    <w:rsid w:val="00A97D1B"/>
    <w:rsid w:val="00AB23E5"/>
    <w:rsid w:val="00AB5C7F"/>
    <w:rsid w:val="00AC1762"/>
    <w:rsid w:val="00AC3984"/>
    <w:rsid w:val="00AC5E41"/>
    <w:rsid w:val="00AD6264"/>
    <w:rsid w:val="00AE439A"/>
    <w:rsid w:val="00B01C66"/>
    <w:rsid w:val="00B1112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3566D"/>
    <w:rsid w:val="00E45DE1"/>
    <w:rsid w:val="00E50F27"/>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43406</Words>
  <Characters>273458</Characters>
  <Application>Microsoft Office Word</Application>
  <DocSecurity>0</DocSecurity>
  <Lines>2278</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316232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19</cp:revision>
  <dcterms:created xsi:type="dcterms:W3CDTF">2021-10-29T14:50:00Z</dcterms:created>
  <dcterms:modified xsi:type="dcterms:W3CDTF">2021-11-03T19:55:00Z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