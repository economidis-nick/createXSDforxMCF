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6C54967"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16T08:41:00Z">
        <w:r w:rsidR="008E6CB0">
          <w:rPr>
            <w:noProof/>
          </w:rPr>
          <w:t>16</w:t>
        </w:r>
      </w:ins>
    </w:p>
    <w:p w14:paraId="62150C31" w14:textId="6D11845E" w:rsidR="00AE439A" w:rsidRDefault="007836EA" w:rsidP="00AE439A">
      <w:pPr>
        <w:spacing w:line="360" w:lineRule="atLeast"/>
        <w:jc w:val="center"/>
        <w:rPr>
          <w:b/>
          <w:sz w:val="32"/>
          <w:szCs w:val="32"/>
        </w:rPr>
      </w:pPr>
      <w:proofErr w:type="spellStart"/>
      <w:r w:rsidRPr="007836EA">
        <w:rPr>
          <w:b/>
          <w:sz w:val="32"/>
          <w:szCs w:val="32"/>
        </w:rPr>
        <w:t>χ</w:t>
      </w:r>
      <w:r w:rsidR="006272B6">
        <w:rPr>
          <w:b/>
          <w:sz w:val="32"/>
          <w:szCs w:val="32"/>
        </w:rPr>
        <w:t>MCF</w:t>
      </w:r>
      <w:proofErr w:type="spellEnd"/>
      <w:r w:rsidR="006272B6">
        <w:rPr>
          <w:b/>
          <w:sz w:val="32"/>
          <w:szCs w:val="32"/>
        </w:rPr>
        <w:t xml:space="preserve">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3DF88723"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ins w:id="5" w:author="Weinert, Matthias (M.)" w:date="2022-02-21T10:55:00Z">
            <w:r w:rsidR="006344F0">
              <w:rPr>
                <w:noProof/>
                <w:color w:val="auto"/>
                <w:sz w:val="20"/>
                <w:lang w:val="de-DE"/>
              </w:rPr>
              <w:t xml:space="preserve"> </w:t>
            </w:r>
            <w:r w:rsidR="006344F0" w:rsidRPr="006344F0">
              <w:rPr>
                <w:noProof/>
                <w:color w:val="auto"/>
                <w:sz w:val="20"/>
                <w:lang w:val="de-DE"/>
                <w:rPrChange w:id="6" w:author="Weinert, Matthias (M.)" w:date="2022-02-21T10:55:00Z">
                  <w:rPr>
                    <w:rFonts w:eastAsia="Times New Roman"/>
                  </w:rPr>
                </w:rPrChange>
              </w:rPr>
              <w:t>[1]</w:t>
            </w:r>
          </w:ins>
          <w:del w:id="7" w:author="Weinert, Matthias (M.)" w:date="2022-02-16T15:43:00Z">
            <w:r w:rsidR="0050351B" w:rsidDel="00F16E77">
              <w:rPr>
                <w:noProof/>
                <w:color w:val="auto"/>
                <w:sz w:val="20"/>
                <w:lang w:val="de-DE"/>
              </w:rPr>
              <w:delText xml:space="preserve"> </w:delText>
            </w:r>
            <w:r w:rsidR="0050351B" w:rsidRPr="0050351B" w:rsidDel="00F16E77">
              <w:rPr>
                <w:noProof/>
                <w:color w:val="auto"/>
                <w:sz w:val="20"/>
                <w:lang w:val="de-DE"/>
              </w:rPr>
              <w:delText>[1]</w:delText>
            </w:r>
          </w:del>
          <w:r w:rsidR="00BC3AA8">
            <w:rPr>
              <w:color w:val="auto"/>
              <w:sz w:val="20"/>
              <w:lang w:val="de-DE"/>
            </w:rPr>
            <w:fldChar w:fldCharType="end"/>
          </w:r>
        </w:sdtContent>
      </w:sdt>
      <w:sdt>
        <w:sdtPr>
          <w:rPr>
            <w:color w:val="auto"/>
            <w:sz w:val="20"/>
            <w:lang w:val="de-DE"/>
          </w:rPr>
          <w:id w:val="-1944289898"/>
          <w:citation/>
        </w:sdt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ins w:id="8" w:author="Weinert, Matthias (M.)" w:date="2022-02-21T10:55:00Z">
            <w:r w:rsidR="006344F0">
              <w:rPr>
                <w:noProof/>
                <w:color w:val="auto"/>
                <w:sz w:val="20"/>
                <w:lang w:val="de-DE"/>
              </w:rPr>
              <w:t xml:space="preserve"> </w:t>
            </w:r>
            <w:r w:rsidR="006344F0" w:rsidRPr="006344F0">
              <w:rPr>
                <w:noProof/>
                <w:color w:val="auto"/>
                <w:sz w:val="20"/>
                <w:lang w:val="de-DE"/>
                <w:rPrChange w:id="9" w:author="Weinert, Matthias (M.)" w:date="2022-02-21T10:55:00Z">
                  <w:rPr>
                    <w:rFonts w:eastAsia="Times New Roman"/>
                  </w:rPr>
                </w:rPrChange>
              </w:rPr>
              <w:t>[2]</w:t>
            </w:r>
          </w:ins>
          <w:del w:id="10" w:author="Weinert, Matthias (M.)" w:date="2022-02-16T15:43:00Z">
            <w:r w:rsidR="0050351B" w:rsidDel="00F16E77">
              <w:rPr>
                <w:noProof/>
                <w:color w:val="auto"/>
                <w:sz w:val="20"/>
                <w:lang w:val="de-DE"/>
              </w:rPr>
              <w:delText xml:space="preserve"> </w:delText>
            </w:r>
            <w:r w:rsidR="0050351B" w:rsidRPr="0050351B" w:rsidDel="00F16E77">
              <w:rPr>
                <w:noProof/>
                <w:color w:val="auto"/>
                <w:sz w:val="20"/>
                <w:lang w:val="de-DE"/>
              </w:rPr>
              <w:delText>[2]</w:delText>
            </w:r>
          </w:del>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226DE414" w14:textId="77C36580" w:rsidR="006344F0" w:rsidRDefault="0054733A">
      <w:pPr>
        <w:pStyle w:val="Verzeichnis1"/>
        <w:rPr>
          <w:ins w:id="11" w:author="Weinert, Matthias (M.)" w:date="2022-02-21T10:55:00Z"/>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ins w:id="12" w:author="Weinert, Matthias (M.)" w:date="2022-02-21T10:55:00Z">
        <w:r w:rsidR="006344F0" w:rsidRPr="00F110DB">
          <w:rPr>
            <w:rStyle w:val="Hyperlink"/>
            <w:noProof/>
          </w:rPr>
          <w:fldChar w:fldCharType="begin"/>
        </w:r>
        <w:r w:rsidR="006344F0" w:rsidRPr="00F110DB">
          <w:rPr>
            <w:rStyle w:val="Hyperlink"/>
            <w:noProof/>
          </w:rPr>
          <w:instrText xml:space="preserve"> </w:instrText>
        </w:r>
        <w:r w:rsidR="006344F0">
          <w:rPr>
            <w:noProof/>
          </w:rPr>
          <w:instrText>HYPERLINK \l "_Toc96333324"</w:instrText>
        </w:r>
        <w:r w:rsidR="006344F0" w:rsidRPr="00F110DB">
          <w:rPr>
            <w:rStyle w:val="Hyperlink"/>
            <w:noProof/>
          </w:rPr>
          <w:instrText xml:space="preserve"> </w:instrText>
        </w:r>
        <w:r w:rsidR="006344F0" w:rsidRPr="00F110DB">
          <w:rPr>
            <w:rStyle w:val="Hyperlink"/>
            <w:noProof/>
          </w:rPr>
        </w:r>
        <w:r w:rsidR="006344F0" w:rsidRPr="00F110DB">
          <w:rPr>
            <w:rStyle w:val="Hyperlink"/>
            <w:noProof/>
          </w:rPr>
          <w:fldChar w:fldCharType="separate"/>
        </w:r>
        <w:r w:rsidR="006344F0" w:rsidRPr="00F110DB">
          <w:rPr>
            <w:rStyle w:val="Hyperlink"/>
            <w:noProof/>
          </w:rPr>
          <w:t>Foreword</w:t>
        </w:r>
        <w:r w:rsidR="006344F0">
          <w:rPr>
            <w:noProof/>
            <w:webHidden/>
          </w:rPr>
          <w:tab/>
        </w:r>
        <w:r w:rsidR="006344F0">
          <w:rPr>
            <w:noProof/>
            <w:webHidden/>
          </w:rPr>
          <w:fldChar w:fldCharType="begin"/>
        </w:r>
        <w:r w:rsidR="006344F0">
          <w:rPr>
            <w:noProof/>
            <w:webHidden/>
          </w:rPr>
          <w:instrText xml:space="preserve"> PAGEREF _Toc96333324 \h </w:instrText>
        </w:r>
        <w:r w:rsidR="006344F0">
          <w:rPr>
            <w:noProof/>
            <w:webHidden/>
          </w:rPr>
        </w:r>
      </w:ins>
      <w:r w:rsidR="006344F0">
        <w:rPr>
          <w:noProof/>
          <w:webHidden/>
        </w:rPr>
        <w:fldChar w:fldCharType="separate"/>
      </w:r>
      <w:ins w:id="13" w:author="Weinert, Matthias (M.)" w:date="2022-02-21T10:55:00Z">
        <w:r w:rsidR="006344F0">
          <w:rPr>
            <w:noProof/>
            <w:webHidden/>
          </w:rPr>
          <w:t>xii</w:t>
        </w:r>
        <w:r w:rsidR="006344F0">
          <w:rPr>
            <w:noProof/>
            <w:webHidden/>
          </w:rPr>
          <w:fldChar w:fldCharType="end"/>
        </w:r>
        <w:r w:rsidR="006344F0" w:rsidRPr="00F110DB">
          <w:rPr>
            <w:rStyle w:val="Hyperlink"/>
            <w:noProof/>
          </w:rPr>
          <w:fldChar w:fldCharType="end"/>
        </w:r>
      </w:ins>
    </w:p>
    <w:p w14:paraId="6CD39B6B" w14:textId="5D6D4599" w:rsidR="006344F0" w:rsidRDefault="006344F0">
      <w:pPr>
        <w:pStyle w:val="Verzeichnis1"/>
        <w:rPr>
          <w:ins w:id="14" w:author="Weinert, Matthias (M.)" w:date="2022-02-21T10:55:00Z"/>
          <w:rFonts w:asciiTheme="minorHAnsi" w:eastAsiaTheme="minorEastAsia" w:hAnsiTheme="minorHAnsi" w:cstheme="minorBidi"/>
          <w:b w:val="0"/>
          <w:noProof/>
          <w:lang w:val="de-DE" w:eastAsia="de-DE"/>
        </w:rPr>
      </w:pPr>
      <w:ins w:id="1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"_Toc96333325"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Introduction</w:t>
        </w:r>
        <w:r>
          <w:rPr>
            <w:noProof/>
            <w:webHidden/>
          </w:rPr>
          <w:tab/>
        </w:r>
        <w:r>
          <w:rPr>
            <w:noProof/>
            <w:webHidden/>
          </w:rPr>
          <w:fldChar w:fldCharType="begin"/>
        </w:r>
        <w:r>
          <w:rPr>
            <w:noProof/>
            <w:webHidden/>
          </w:rPr>
          <w:instrText xml:space="preserve"> PAGEREF _Toc96333325 \h </w:instrText>
        </w:r>
        <w:r>
          <w:rPr>
            <w:noProof/>
            <w:webHidden/>
          </w:rPr>
        </w:r>
      </w:ins>
      <w:r>
        <w:rPr>
          <w:noProof/>
          <w:webHidden/>
        </w:rPr>
        <w:fldChar w:fldCharType="separate"/>
      </w:r>
      <w:ins w:id="16" w:author="Weinert, Matthias (M.)" w:date="2022-02-21T10:55:00Z">
        <w:r>
          <w:rPr>
            <w:noProof/>
            <w:webHidden/>
          </w:rPr>
          <w:t>xiii</w:t>
        </w:r>
        <w:r>
          <w:rPr>
            <w:noProof/>
            <w:webHidden/>
          </w:rPr>
          <w:fldChar w:fldCharType="end"/>
        </w:r>
        <w:r w:rsidRPr="00F110DB">
          <w:rPr>
            <w:rStyle w:val="Hyperlink"/>
            <w:noProof/>
          </w:rPr>
          <w:fldChar w:fldCharType="end"/>
        </w:r>
      </w:ins>
    </w:p>
    <w:p w14:paraId="0CFE5501" w14:textId="77AC066C" w:rsidR="006344F0" w:rsidRDefault="006344F0">
      <w:pPr>
        <w:pStyle w:val="Verzeichnis1"/>
        <w:rPr>
          <w:ins w:id="17" w:author="Weinert, Matthias (M.)" w:date="2022-02-21T10:55:00Z"/>
          <w:rFonts w:asciiTheme="minorHAnsi" w:eastAsiaTheme="minorEastAsia" w:hAnsiTheme="minorHAnsi" w:cstheme="minorBidi"/>
          <w:b w:val="0"/>
          <w:noProof/>
          <w:lang w:val="de-DE" w:eastAsia="de-DE"/>
        </w:rPr>
      </w:pPr>
      <w:ins w:id="1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"_Toc96333326"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w:t>
        </w:r>
        <w:r>
          <w:rPr>
            <w:rFonts w:asciiTheme="minorHAnsi" w:eastAsiaTheme="minorEastAsia" w:hAnsiTheme="minorHAnsi" w:cstheme="minorBidi"/>
            <w:b w:val="0"/>
            <w:noProof/>
            <w:lang w:val="de-DE" w:eastAsia="de-DE"/>
          </w:rPr>
          <w:tab/>
        </w:r>
        <w:r w:rsidRPr="00F110DB">
          <w:rPr>
            <w:rStyle w:val="Hyperlink"/>
            <w:noProof/>
          </w:rPr>
          <w:t>Scope</w:t>
        </w:r>
        <w:r>
          <w:rPr>
            <w:noProof/>
            <w:webHidden/>
          </w:rPr>
          <w:tab/>
        </w:r>
        <w:r>
          <w:rPr>
            <w:noProof/>
            <w:webHidden/>
          </w:rPr>
          <w:fldChar w:fldCharType="begin"/>
        </w:r>
        <w:r>
          <w:rPr>
            <w:noProof/>
            <w:webHidden/>
          </w:rPr>
          <w:instrText xml:space="preserve"> PAGEREF _Toc96333326 \h </w:instrText>
        </w:r>
        <w:r>
          <w:rPr>
            <w:noProof/>
            <w:webHidden/>
          </w:rPr>
        </w:r>
      </w:ins>
      <w:r>
        <w:rPr>
          <w:noProof/>
          <w:webHidden/>
        </w:rPr>
        <w:fldChar w:fldCharType="separate"/>
      </w:r>
      <w:ins w:id="19" w:author="Weinert, Matthias (M.)" w:date="2022-02-21T10:55:00Z">
        <w:r>
          <w:rPr>
            <w:noProof/>
            <w:webHidden/>
          </w:rPr>
          <w:t>1</w:t>
        </w:r>
        <w:r>
          <w:rPr>
            <w:noProof/>
            <w:webHidden/>
          </w:rPr>
          <w:fldChar w:fldCharType="end"/>
        </w:r>
        <w:r w:rsidRPr="00F110DB">
          <w:rPr>
            <w:rStyle w:val="Hyperlink"/>
            <w:noProof/>
          </w:rPr>
          <w:fldChar w:fldCharType="end"/>
        </w:r>
      </w:ins>
    </w:p>
    <w:p w14:paraId="140FC808" w14:textId="46BA8BD9" w:rsidR="006344F0" w:rsidRDefault="006344F0">
      <w:pPr>
        <w:pStyle w:val="Verzeichnis1"/>
        <w:rPr>
          <w:ins w:id="20" w:author="Weinert, Matthias (M.)" w:date="2022-02-21T10:55:00Z"/>
          <w:rFonts w:asciiTheme="minorHAnsi" w:eastAsiaTheme="minorEastAsia" w:hAnsiTheme="minorHAnsi" w:cstheme="minorBidi"/>
          <w:b w:val="0"/>
          <w:noProof/>
          <w:lang w:val="de-DE" w:eastAsia="de-DE"/>
        </w:rPr>
      </w:pPr>
      <w:ins w:id="21"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"_Toc96333327"</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2</w:t>
        </w:r>
        <w:r>
          <w:rPr>
            <w:rFonts w:asciiTheme="minorHAnsi" w:eastAsiaTheme="minorEastAsia" w:hAnsiTheme="minorHAnsi" w:cstheme="minorBidi"/>
            <w:b w:val="0"/>
            <w:noProof/>
            <w:lang w:val="de-DE" w:eastAsia="de-DE"/>
          </w:rPr>
          <w:tab/>
        </w:r>
        <w:r w:rsidRPr="00F110DB">
          <w:rPr>
            <w:rStyle w:val="Hyperlink"/>
            <w:noProof/>
          </w:rPr>
          <w:t>Normative references</w:t>
        </w:r>
        <w:r>
          <w:rPr>
            <w:noProof/>
            <w:webHidden/>
          </w:rPr>
          <w:tab/>
        </w:r>
        <w:r>
          <w:rPr>
            <w:noProof/>
            <w:webHidden/>
          </w:rPr>
          <w:fldChar w:fldCharType="begin"/>
        </w:r>
        <w:r>
          <w:rPr>
            <w:noProof/>
            <w:webHidden/>
          </w:rPr>
          <w:instrText xml:space="preserve"> PAGEREF _Toc96333327 \h </w:instrText>
        </w:r>
        <w:r>
          <w:rPr>
            <w:noProof/>
            <w:webHidden/>
          </w:rPr>
        </w:r>
      </w:ins>
      <w:r>
        <w:rPr>
          <w:noProof/>
          <w:webHidden/>
        </w:rPr>
        <w:fldChar w:fldCharType="separate"/>
      </w:r>
      <w:ins w:id="22" w:author="Weinert, Matthias (M.)" w:date="2022-02-21T10:55:00Z">
        <w:r>
          <w:rPr>
            <w:noProof/>
            <w:webHidden/>
          </w:rPr>
          <w:t>1</w:t>
        </w:r>
        <w:r>
          <w:rPr>
            <w:noProof/>
            <w:webHidden/>
          </w:rPr>
          <w:fldChar w:fldCharType="end"/>
        </w:r>
        <w:r w:rsidRPr="00F110DB">
          <w:rPr>
            <w:rStyle w:val="Hyperlink"/>
            <w:noProof/>
          </w:rPr>
          <w:fldChar w:fldCharType="end"/>
        </w:r>
      </w:ins>
    </w:p>
    <w:p w14:paraId="3C798504" w14:textId="3C113F5E" w:rsidR="006344F0" w:rsidRDefault="006344F0">
      <w:pPr>
        <w:pStyle w:val="Verzeichnis1"/>
        <w:rPr>
          <w:ins w:id="23" w:author="Weinert, Matthias (M.)" w:date="2022-02-21T10:55:00Z"/>
          <w:rFonts w:asciiTheme="minorHAnsi" w:eastAsiaTheme="minorEastAsia" w:hAnsiTheme="minorHAnsi" w:cstheme="minorBidi"/>
          <w:b w:val="0"/>
          <w:noProof/>
          <w:lang w:val="de-DE" w:eastAsia="de-DE"/>
        </w:rPr>
      </w:pPr>
      <w:ins w:id="24"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"_Toc96333328"</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3</w:t>
        </w:r>
        <w:r>
          <w:rPr>
            <w:rFonts w:asciiTheme="minorHAnsi" w:eastAsiaTheme="minorEastAsia" w:hAnsiTheme="minorHAnsi" w:cstheme="minorBidi"/>
            <w:b w:val="0"/>
            <w:noProof/>
            <w:lang w:val="de-DE" w:eastAsia="de-DE"/>
          </w:rPr>
          <w:tab/>
        </w:r>
        <w:r w:rsidRPr="00F110DB">
          <w:rPr>
            <w:rStyle w:val="Hyperlink"/>
            <w:noProof/>
          </w:rPr>
          <w:t>Terms and definitions</w:t>
        </w:r>
        <w:r>
          <w:rPr>
            <w:noProof/>
            <w:webHidden/>
          </w:rPr>
          <w:tab/>
        </w:r>
        <w:r>
          <w:rPr>
            <w:noProof/>
            <w:webHidden/>
          </w:rPr>
          <w:fldChar w:fldCharType="begin"/>
        </w:r>
        <w:r>
          <w:rPr>
            <w:noProof/>
            <w:webHidden/>
          </w:rPr>
          <w:instrText xml:space="preserve"> PAGEREF _Toc96333328 \h </w:instrText>
        </w:r>
        <w:r>
          <w:rPr>
            <w:noProof/>
            <w:webHidden/>
          </w:rPr>
        </w:r>
      </w:ins>
      <w:r>
        <w:rPr>
          <w:noProof/>
          <w:webHidden/>
        </w:rPr>
        <w:fldChar w:fldCharType="separate"/>
      </w:r>
      <w:ins w:id="25" w:author="Weinert, Matthias (M.)" w:date="2022-02-21T10:55:00Z">
        <w:r>
          <w:rPr>
            <w:noProof/>
            <w:webHidden/>
          </w:rPr>
          <w:t>1</w:t>
        </w:r>
        <w:r>
          <w:rPr>
            <w:noProof/>
            <w:webHidden/>
          </w:rPr>
          <w:fldChar w:fldCharType="end"/>
        </w:r>
        <w:r w:rsidRPr="00F110DB">
          <w:rPr>
            <w:rStyle w:val="Hyperlink"/>
            <w:noProof/>
          </w:rPr>
          <w:fldChar w:fldCharType="end"/>
        </w:r>
      </w:ins>
    </w:p>
    <w:p w14:paraId="1CF0C771" w14:textId="44C04603" w:rsidR="006344F0" w:rsidRDefault="006344F0">
      <w:pPr>
        <w:pStyle w:val="Verzeichnis1"/>
        <w:rPr>
          <w:ins w:id="26" w:author="Weinert, Matthias (M.)" w:date="2022-02-21T10:55:00Z"/>
          <w:rFonts w:asciiTheme="minorHAnsi" w:eastAsiaTheme="minorEastAsia" w:hAnsiTheme="minorHAnsi" w:cstheme="minorBidi"/>
          <w:b w:val="0"/>
          <w:noProof/>
          <w:lang w:val="de-DE" w:eastAsia="de-DE"/>
        </w:rPr>
      </w:pPr>
      <w:ins w:id="27"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"_Toc96333329"</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4</w:t>
        </w:r>
        <w:r>
          <w:rPr>
            <w:rFonts w:asciiTheme="minorHAnsi" w:eastAsiaTheme="minorEastAsia" w:hAnsiTheme="minorHAnsi" w:cstheme="minorBidi"/>
            <w:b w:val="0"/>
            <w:noProof/>
            <w:lang w:val="de-DE" w:eastAsia="de-DE"/>
          </w:rPr>
          <w:tab/>
        </w:r>
        <w:r w:rsidRPr="00F110DB">
          <w:rPr>
            <w:rStyle w:val="Hyperlink"/>
            <w:noProof/>
          </w:rPr>
          <w:t>Design Principles and Basic Features of χMCF</w:t>
        </w:r>
        <w:r>
          <w:rPr>
            <w:noProof/>
            <w:webHidden/>
          </w:rPr>
          <w:tab/>
        </w:r>
        <w:r>
          <w:rPr>
            <w:noProof/>
            <w:webHidden/>
          </w:rPr>
          <w:fldChar w:fldCharType="begin"/>
        </w:r>
        <w:r>
          <w:rPr>
            <w:noProof/>
            <w:webHidden/>
          </w:rPr>
          <w:instrText xml:space="preserve"> PAGEREF _Toc96333329 \h </w:instrText>
        </w:r>
        <w:r>
          <w:rPr>
            <w:noProof/>
            <w:webHidden/>
          </w:rPr>
        </w:r>
      </w:ins>
      <w:r>
        <w:rPr>
          <w:noProof/>
          <w:webHidden/>
        </w:rPr>
        <w:fldChar w:fldCharType="separate"/>
      </w:r>
      <w:ins w:id="28" w:author="Weinert, Matthias (M.)" w:date="2022-02-21T10:55:00Z">
        <w:r>
          <w:rPr>
            <w:noProof/>
            <w:webHidden/>
          </w:rPr>
          <w:t>2</w:t>
        </w:r>
        <w:r>
          <w:rPr>
            <w:noProof/>
            <w:webHidden/>
          </w:rPr>
          <w:fldChar w:fldCharType="end"/>
        </w:r>
        <w:r w:rsidRPr="00F110DB">
          <w:rPr>
            <w:rStyle w:val="Hyperlink"/>
            <w:noProof/>
          </w:rPr>
          <w:fldChar w:fldCharType="end"/>
        </w:r>
      </w:ins>
    </w:p>
    <w:p w14:paraId="5C1FFD7C" w14:textId="021E7FA5" w:rsidR="006344F0" w:rsidRDefault="006344F0">
      <w:pPr>
        <w:pStyle w:val="Verzeichnis2"/>
        <w:rPr>
          <w:ins w:id="29" w:author="Weinert, Matthias (M.)" w:date="2022-02-21T10:55:00Z"/>
          <w:rFonts w:asciiTheme="minorHAnsi" w:eastAsiaTheme="minorEastAsia" w:hAnsiTheme="minorHAnsi" w:cstheme="minorBidi"/>
          <w:b w:val="0"/>
          <w:noProof/>
          <w:lang w:val="de-DE" w:eastAsia="de-DE"/>
        </w:rPr>
      </w:pPr>
      <w:ins w:id="30"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"_Toc96333330"</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4.1</w:t>
        </w:r>
        <w:r>
          <w:rPr>
            <w:rFonts w:asciiTheme="minorHAnsi" w:eastAsiaTheme="minorEastAsia" w:hAnsiTheme="minorHAnsi" w:cstheme="minorBidi"/>
            <w:b w:val="0"/>
            <w:noProof/>
            <w:lang w:val="de-DE" w:eastAsia="de-DE"/>
          </w:rPr>
          <w:tab/>
        </w:r>
        <w:r w:rsidRPr="00F110DB">
          <w:rPr>
            <w:rStyle w:val="Hyperlink"/>
            <w:noProof/>
          </w:rPr>
          <w:t>Design Principles</w:t>
        </w:r>
        <w:r>
          <w:rPr>
            <w:noProof/>
            <w:webHidden/>
          </w:rPr>
          <w:tab/>
        </w:r>
        <w:r>
          <w:rPr>
            <w:noProof/>
            <w:webHidden/>
          </w:rPr>
          <w:fldChar w:fldCharType="begin"/>
        </w:r>
        <w:r>
          <w:rPr>
            <w:noProof/>
            <w:webHidden/>
          </w:rPr>
          <w:instrText xml:space="preserve"> PAGEREF _Toc96333330 \h </w:instrText>
        </w:r>
        <w:r>
          <w:rPr>
            <w:noProof/>
            <w:webHidden/>
          </w:rPr>
        </w:r>
      </w:ins>
      <w:r>
        <w:rPr>
          <w:noProof/>
          <w:webHidden/>
        </w:rPr>
        <w:fldChar w:fldCharType="separate"/>
      </w:r>
      <w:ins w:id="31" w:author="Weinert, Matthias (M.)" w:date="2022-02-21T10:55:00Z">
        <w:r>
          <w:rPr>
            <w:noProof/>
            <w:webHidden/>
          </w:rPr>
          <w:t>2</w:t>
        </w:r>
        <w:r>
          <w:rPr>
            <w:noProof/>
            <w:webHidden/>
          </w:rPr>
          <w:fldChar w:fldCharType="end"/>
        </w:r>
        <w:r w:rsidRPr="00F110DB">
          <w:rPr>
            <w:rStyle w:val="Hyperlink"/>
            <w:noProof/>
          </w:rPr>
          <w:fldChar w:fldCharType="end"/>
        </w:r>
      </w:ins>
    </w:p>
    <w:p w14:paraId="524C6A2B" w14:textId="1FAFAAB9" w:rsidR="006344F0" w:rsidRDefault="006344F0">
      <w:pPr>
        <w:pStyle w:val="Verzeichnis2"/>
        <w:rPr>
          <w:ins w:id="32" w:author="Weinert, Matthias (M.)" w:date="2022-02-21T10:55:00Z"/>
          <w:rFonts w:asciiTheme="minorHAnsi" w:eastAsiaTheme="minorEastAsia" w:hAnsiTheme="minorHAnsi" w:cstheme="minorBidi"/>
          <w:b w:val="0"/>
          <w:noProof/>
          <w:lang w:val="de-DE" w:eastAsia="de-DE"/>
        </w:rPr>
      </w:pPr>
      <w:ins w:id="33"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"_Toc96333331"</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4.2</w:t>
        </w:r>
        <w:r>
          <w:rPr>
            <w:rFonts w:asciiTheme="minorHAnsi" w:eastAsiaTheme="minorEastAsia" w:hAnsiTheme="minorHAnsi" w:cstheme="minorBidi"/>
            <w:b w:val="0"/>
            <w:noProof/>
            <w:lang w:val="de-DE" w:eastAsia="de-DE"/>
          </w:rPr>
          <w:tab/>
        </w:r>
        <w:r w:rsidRPr="00F110DB">
          <w:rPr>
            <w:rStyle w:val="Hyperlink"/>
            <w:noProof/>
          </w:rPr>
          <w:t>Idealization of Joints</w:t>
        </w:r>
        <w:r>
          <w:rPr>
            <w:noProof/>
            <w:webHidden/>
          </w:rPr>
          <w:tab/>
        </w:r>
        <w:r>
          <w:rPr>
            <w:noProof/>
            <w:webHidden/>
          </w:rPr>
          <w:fldChar w:fldCharType="begin"/>
        </w:r>
        <w:r>
          <w:rPr>
            <w:noProof/>
            <w:webHidden/>
          </w:rPr>
          <w:instrText xml:space="preserve"> PAGEREF _Toc96333331 \h </w:instrText>
        </w:r>
        <w:r>
          <w:rPr>
            <w:noProof/>
            <w:webHidden/>
          </w:rPr>
        </w:r>
      </w:ins>
      <w:r>
        <w:rPr>
          <w:noProof/>
          <w:webHidden/>
        </w:rPr>
        <w:fldChar w:fldCharType="separate"/>
      </w:r>
      <w:ins w:id="34" w:author="Weinert, Matthias (M.)" w:date="2022-02-21T10:55:00Z">
        <w:r>
          <w:rPr>
            <w:noProof/>
            <w:webHidden/>
          </w:rPr>
          <w:t>2</w:t>
        </w:r>
        <w:r>
          <w:rPr>
            <w:noProof/>
            <w:webHidden/>
          </w:rPr>
          <w:fldChar w:fldCharType="end"/>
        </w:r>
        <w:r w:rsidRPr="00F110DB">
          <w:rPr>
            <w:rStyle w:val="Hyperlink"/>
            <w:noProof/>
          </w:rPr>
          <w:fldChar w:fldCharType="end"/>
        </w:r>
      </w:ins>
    </w:p>
    <w:p w14:paraId="5891D194" w14:textId="4F6A42BE" w:rsidR="006344F0" w:rsidRDefault="006344F0">
      <w:pPr>
        <w:pStyle w:val="Verzeichnis2"/>
        <w:rPr>
          <w:ins w:id="35" w:author="Weinert, Matthias (M.)" w:date="2022-02-21T10:55:00Z"/>
          <w:rFonts w:asciiTheme="minorHAnsi" w:eastAsiaTheme="minorEastAsia" w:hAnsiTheme="minorHAnsi" w:cstheme="minorBidi"/>
          <w:b w:val="0"/>
          <w:noProof/>
          <w:lang w:val="de-DE" w:eastAsia="de-DE"/>
        </w:rPr>
      </w:pPr>
      <w:ins w:id="36"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"_Toc96333332"</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4.3</w:t>
        </w:r>
        <w:r>
          <w:rPr>
            <w:rFonts w:asciiTheme="minorHAnsi" w:eastAsiaTheme="minorEastAsia" w:hAnsiTheme="minorHAnsi" w:cstheme="minorBidi"/>
            <w:b w:val="0"/>
            <w:noProof/>
            <w:lang w:val="de-DE" w:eastAsia="de-DE"/>
          </w:rPr>
          <w:tab/>
        </w:r>
        <w:r w:rsidRPr="00F110DB">
          <w:rPr>
            <w:rStyle w:val="Hyperlink"/>
            <w:noProof/>
          </w:rPr>
          <w:t>Reconstruction of Joints from χMCF</w:t>
        </w:r>
        <w:r>
          <w:rPr>
            <w:noProof/>
            <w:webHidden/>
          </w:rPr>
          <w:tab/>
        </w:r>
        <w:r>
          <w:rPr>
            <w:noProof/>
            <w:webHidden/>
          </w:rPr>
          <w:fldChar w:fldCharType="begin"/>
        </w:r>
        <w:r>
          <w:rPr>
            <w:noProof/>
            <w:webHidden/>
          </w:rPr>
          <w:instrText xml:space="preserve"> PAGEREF _Toc96333332 \h </w:instrText>
        </w:r>
        <w:r>
          <w:rPr>
            <w:noProof/>
            <w:webHidden/>
          </w:rPr>
        </w:r>
      </w:ins>
      <w:r>
        <w:rPr>
          <w:noProof/>
          <w:webHidden/>
        </w:rPr>
        <w:fldChar w:fldCharType="separate"/>
      </w:r>
      <w:ins w:id="37" w:author="Weinert, Matthias (M.)" w:date="2022-02-21T10:55:00Z">
        <w:r>
          <w:rPr>
            <w:noProof/>
            <w:webHidden/>
          </w:rPr>
          <w:t>3</w:t>
        </w:r>
        <w:r>
          <w:rPr>
            <w:noProof/>
            <w:webHidden/>
          </w:rPr>
          <w:fldChar w:fldCharType="end"/>
        </w:r>
        <w:r w:rsidRPr="00F110DB">
          <w:rPr>
            <w:rStyle w:val="Hyperlink"/>
            <w:noProof/>
          </w:rPr>
          <w:fldChar w:fldCharType="end"/>
        </w:r>
      </w:ins>
    </w:p>
    <w:p w14:paraId="6D22126C" w14:textId="28077BC0" w:rsidR="006344F0" w:rsidRDefault="006344F0">
      <w:pPr>
        <w:pStyle w:val="Verzeichnis2"/>
        <w:rPr>
          <w:ins w:id="38" w:author="Weinert, Matthias (M.)" w:date="2022-02-21T10:55:00Z"/>
          <w:rFonts w:asciiTheme="minorHAnsi" w:eastAsiaTheme="minorEastAsia" w:hAnsiTheme="minorHAnsi" w:cstheme="minorBidi"/>
          <w:b w:val="0"/>
          <w:noProof/>
          <w:lang w:val="de-DE" w:eastAsia="de-DE"/>
        </w:rPr>
      </w:pPr>
      <w:ins w:id="39"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"_Toc96333333"</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4.4</w:t>
        </w:r>
        <w:r>
          <w:rPr>
            <w:rFonts w:asciiTheme="minorHAnsi" w:eastAsiaTheme="minorEastAsia" w:hAnsiTheme="minorHAnsi" w:cstheme="minorBidi"/>
            <w:b w:val="0"/>
            <w:noProof/>
            <w:lang w:val="de-DE" w:eastAsia="de-DE"/>
          </w:rPr>
          <w:tab/>
        </w:r>
        <w:r w:rsidRPr="00F110DB">
          <w:rPr>
            <w:rStyle w:val="Hyperlink"/>
            <w:noProof/>
          </w:rPr>
          <w:t>Description of Topology</w:t>
        </w:r>
        <w:r>
          <w:rPr>
            <w:noProof/>
            <w:webHidden/>
          </w:rPr>
          <w:tab/>
        </w:r>
        <w:r>
          <w:rPr>
            <w:noProof/>
            <w:webHidden/>
          </w:rPr>
          <w:fldChar w:fldCharType="begin"/>
        </w:r>
        <w:r>
          <w:rPr>
            <w:noProof/>
            <w:webHidden/>
          </w:rPr>
          <w:instrText xml:space="preserve"> PAGEREF _Toc96333333 \h </w:instrText>
        </w:r>
        <w:r>
          <w:rPr>
            <w:noProof/>
            <w:webHidden/>
          </w:rPr>
        </w:r>
      </w:ins>
      <w:r>
        <w:rPr>
          <w:noProof/>
          <w:webHidden/>
        </w:rPr>
        <w:fldChar w:fldCharType="separate"/>
      </w:r>
      <w:ins w:id="40" w:author="Weinert, Matthias (M.)" w:date="2022-02-21T10:55:00Z">
        <w:r>
          <w:rPr>
            <w:noProof/>
            <w:webHidden/>
          </w:rPr>
          <w:t>3</w:t>
        </w:r>
        <w:r>
          <w:rPr>
            <w:noProof/>
            <w:webHidden/>
          </w:rPr>
          <w:fldChar w:fldCharType="end"/>
        </w:r>
        <w:r w:rsidRPr="00F110DB">
          <w:rPr>
            <w:rStyle w:val="Hyperlink"/>
            <w:noProof/>
          </w:rPr>
          <w:fldChar w:fldCharType="end"/>
        </w:r>
      </w:ins>
    </w:p>
    <w:p w14:paraId="4F29BC82" w14:textId="72AE0324" w:rsidR="006344F0" w:rsidRDefault="006344F0">
      <w:pPr>
        <w:pStyle w:val="Verzeichnis2"/>
        <w:rPr>
          <w:ins w:id="41" w:author="Weinert, Matthias (M.)" w:date="2022-02-21T10:55:00Z"/>
          <w:rFonts w:asciiTheme="minorHAnsi" w:eastAsiaTheme="minorEastAsia" w:hAnsiTheme="minorHAnsi" w:cstheme="minorBidi"/>
          <w:b w:val="0"/>
          <w:noProof/>
          <w:lang w:val="de-DE" w:eastAsia="de-DE"/>
        </w:rPr>
      </w:pPr>
      <w:ins w:id="42"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"_Toc96333334"</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4.5</w:t>
        </w:r>
        <w:r>
          <w:rPr>
            <w:rFonts w:asciiTheme="minorHAnsi" w:eastAsiaTheme="minorEastAsia" w:hAnsiTheme="minorHAnsi" w:cstheme="minorBidi"/>
            <w:b w:val="0"/>
            <w:noProof/>
            <w:lang w:val="de-DE" w:eastAsia="de-DE"/>
          </w:rPr>
          <w:tab/>
        </w:r>
        <w:r w:rsidRPr="00F110DB">
          <w:rPr>
            <w:rStyle w:val="Hyperlink"/>
            <w:noProof/>
          </w:rPr>
          <w:t>χMCF in the Development Processes</w:t>
        </w:r>
        <w:r>
          <w:rPr>
            <w:noProof/>
            <w:webHidden/>
          </w:rPr>
          <w:tab/>
        </w:r>
        <w:r>
          <w:rPr>
            <w:noProof/>
            <w:webHidden/>
          </w:rPr>
          <w:fldChar w:fldCharType="begin"/>
        </w:r>
        <w:r>
          <w:rPr>
            <w:noProof/>
            <w:webHidden/>
          </w:rPr>
          <w:instrText xml:space="preserve"> PAGEREF _Toc96333334 \h </w:instrText>
        </w:r>
        <w:r>
          <w:rPr>
            <w:noProof/>
            <w:webHidden/>
          </w:rPr>
        </w:r>
      </w:ins>
      <w:r>
        <w:rPr>
          <w:noProof/>
          <w:webHidden/>
        </w:rPr>
        <w:fldChar w:fldCharType="separate"/>
      </w:r>
      <w:ins w:id="43" w:author="Weinert, Matthias (M.)" w:date="2022-02-21T10:55:00Z">
        <w:r>
          <w:rPr>
            <w:noProof/>
            <w:webHidden/>
          </w:rPr>
          <w:t>4</w:t>
        </w:r>
        <w:r>
          <w:rPr>
            <w:noProof/>
            <w:webHidden/>
          </w:rPr>
          <w:fldChar w:fldCharType="end"/>
        </w:r>
        <w:r w:rsidRPr="00F110DB">
          <w:rPr>
            <w:rStyle w:val="Hyperlink"/>
            <w:noProof/>
          </w:rPr>
          <w:fldChar w:fldCharType="end"/>
        </w:r>
      </w:ins>
    </w:p>
    <w:p w14:paraId="0F31AA0F" w14:textId="6466666D" w:rsidR="006344F0" w:rsidRDefault="006344F0">
      <w:pPr>
        <w:pStyle w:val="Verzeichnis1"/>
        <w:rPr>
          <w:ins w:id="44" w:author="Weinert, Matthias (M.)" w:date="2022-02-21T10:55:00Z"/>
          <w:rFonts w:asciiTheme="minorHAnsi" w:eastAsiaTheme="minorEastAsia" w:hAnsiTheme="minorHAnsi" w:cstheme="minorBidi"/>
          <w:b w:val="0"/>
          <w:noProof/>
          <w:lang w:val="de-DE" w:eastAsia="de-DE"/>
        </w:rPr>
      </w:pPr>
      <w:ins w:id="4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"_Toc96333335"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5</w:t>
        </w:r>
        <w:r>
          <w:rPr>
            <w:rFonts w:asciiTheme="minorHAnsi" w:eastAsiaTheme="minorEastAsia" w:hAnsiTheme="minorHAnsi" w:cstheme="minorBidi"/>
            <w:b w:val="0"/>
            <w:noProof/>
            <w:lang w:val="de-DE" w:eastAsia="de-DE"/>
          </w:rPr>
          <w:tab/>
        </w:r>
        <w:r w:rsidRPr="00F110DB">
          <w:rPr>
            <w:rStyle w:val="Hyperlink"/>
            <w:noProof/>
          </w:rPr>
          <w:t>Keywords of XML specification</w:t>
        </w:r>
        <w:r>
          <w:rPr>
            <w:noProof/>
            <w:webHidden/>
          </w:rPr>
          <w:tab/>
        </w:r>
        <w:r>
          <w:rPr>
            <w:noProof/>
            <w:webHidden/>
          </w:rPr>
          <w:fldChar w:fldCharType="begin"/>
        </w:r>
        <w:r>
          <w:rPr>
            <w:noProof/>
            <w:webHidden/>
          </w:rPr>
          <w:instrText xml:space="preserve"> PAGEREF _Toc96333335 \h </w:instrText>
        </w:r>
        <w:r>
          <w:rPr>
            <w:noProof/>
            <w:webHidden/>
          </w:rPr>
        </w:r>
      </w:ins>
      <w:r>
        <w:rPr>
          <w:noProof/>
          <w:webHidden/>
        </w:rPr>
        <w:fldChar w:fldCharType="separate"/>
      </w:r>
      <w:ins w:id="46" w:author="Weinert, Matthias (M.)" w:date="2022-02-21T10:55:00Z">
        <w:r>
          <w:rPr>
            <w:noProof/>
            <w:webHidden/>
          </w:rPr>
          <w:t>6</w:t>
        </w:r>
        <w:r>
          <w:rPr>
            <w:noProof/>
            <w:webHidden/>
          </w:rPr>
          <w:fldChar w:fldCharType="end"/>
        </w:r>
        <w:r w:rsidRPr="00F110DB">
          <w:rPr>
            <w:rStyle w:val="Hyperlink"/>
            <w:noProof/>
          </w:rPr>
          <w:fldChar w:fldCharType="end"/>
        </w:r>
      </w:ins>
    </w:p>
    <w:p w14:paraId="7F55CB53" w14:textId="006312B7" w:rsidR="006344F0" w:rsidRDefault="006344F0">
      <w:pPr>
        <w:pStyle w:val="Verzeichnis2"/>
        <w:rPr>
          <w:ins w:id="47" w:author="Weinert, Matthias (M.)" w:date="2022-02-21T10:55:00Z"/>
          <w:rFonts w:asciiTheme="minorHAnsi" w:eastAsiaTheme="minorEastAsia" w:hAnsiTheme="minorHAnsi" w:cstheme="minorBidi"/>
          <w:b w:val="0"/>
          <w:noProof/>
          <w:lang w:val="de-DE" w:eastAsia="de-DE"/>
        </w:rPr>
      </w:pPr>
      <w:ins w:id="4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"_Toc96333336"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5.1</w:t>
        </w:r>
        <w:r>
          <w:rPr>
            <w:rFonts w:asciiTheme="minorHAnsi" w:eastAsiaTheme="minorEastAsia" w:hAnsiTheme="minorHAnsi" w:cstheme="minorBidi"/>
            <w:b w:val="0"/>
            <w:noProof/>
            <w:lang w:val="de-DE" w:eastAsia="de-DE"/>
          </w:rPr>
          <w:tab/>
        </w:r>
        <w:r w:rsidRPr="00F110DB">
          <w:rPr>
            <w:rStyle w:val="Hyperlink"/>
            <w:noProof/>
          </w:rPr>
          <w:t>Keywords</w:t>
        </w:r>
        <w:r>
          <w:rPr>
            <w:noProof/>
            <w:webHidden/>
          </w:rPr>
          <w:tab/>
        </w:r>
        <w:r>
          <w:rPr>
            <w:noProof/>
            <w:webHidden/>
          </w:rPr>
          <w:fldChar w:fldCharType="begin"/>
        </w:r>
        <w:r>
          <w:rPr>
            <w:noProof/>
            <w:webHidden/>
          </w:rPr>
          <w:instrText xml:space="preserve"> PAGEREF _Toc96333336 \h </w:instrText>
        </w:r>
        <w:r>
          <w:rPr>
            <w:noProof/>
            <w:webHidden/>
          </w:rPr>
        </w:r>
      </w:ins>
      <w:r>
        <w:rPr>
          <w:noProof/>
          <w:webHidden/>
        </w:rPr>
        <w:fldChar w:fldCharType="separate"/>
      </w:r>
      <w:ins w:id="49" w:author="Weinert, Matthias (M.)" w:date="2022-02-21T10:55:00Z">
        <w:r>
          <w:rPr>
            <w:noProof/>
            <w:webHidden/>
          </w:rPr>
          <w:t>6</w:t>
        </w:r>
        <w:r>
          <w:rPr>
            <w:noProof/>
            <w:webHidden/>
          </w:rPr>
          <w:fldChar w:fldCharType="end"/>
        </w:r>
        <w:r w:rsidRPr="00F110DB">
          <w:rPr>
            <w:rStyle w:val="Hyperlink"/>
            <w:noProof/>
          </w:rPr>
          <w:fldChar w:fldCharType="end"/>
        </w:r>
      </w:ins>
    </w:p>
    <w:p w14:paraId="1966331B" w14:textId="160FCD5D" w:rsidR="006344F0" w:rsidRDefault="006344F0">
      <w:pPr>
        <w:pStyle w:val="Verzeichnis1"/>
        <w:rPr>
          <w:ins w:id="50" w:author="Weinert, Matthias (M.)" w:date="2022-02-21T10:55:00Z"/>
          <w:rFonts w:asciiTheme="minorHAnsi" w:eastAsiaTheme="minorEastAsia" w:hAnsiTheme="minorHAnsi" w:cstheme="minorBidi"/>
          <w:b w:val="0"/>
          <w:noProof/>
          <w:lang w:val="de-DE" w:eastAsia="de-DE"/>
        </w:rPr>
      </w:pPr>
      <w:ins w:id="51"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"_Toc96333337"</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6</w:t>
        </w:r>
        <w:r>
          <w:rPr>
            <w:rFonts w:asciiTheme="minorHAnsi" w:eastAsiaTheme="minorEastAsia" w:hAnsiTheme="minorHAnsi" w:cstheme="minorBidi"/>
            <w:b w:val="0"/>
            <w:noProof/>
            <w:lang w:val="de-DE" w:eastAsia="de-DE"/>
          </w:rPr>
          <w:tab/>
        </w:r>
        <w:r w:rsidRPr="00F110DB">
          <w:rPr>
            <w:rStyle w:val="Hyperlink"/>
            <w:noProof/>
          </w:rPr>
          <w:t>Parts, Properties and Assemblies</w:t>
        </w:r>
        <w:r>
          <w:rPr>
            <w:noProof/>
            <w:webHidden/>
          </w:rPr>
          <w:tab/>
        </w:r>
        <w:r>
          <w:rPr>
            <w:noProof/>
            <w:webHidden/>
          </w:rPr>
          <w:fldChar w:fldCharType="begin"/>
        </w:r>
        <w:r>
          <w:rPr>
            <w:noProof/>
            <w:webHidden/>
          </w:rPr>
          <w:instrText xml:space="preserve"> PAGEREF _Toc96333337 \h </w:instrText>
        </w:r>
        <w:r>
          <w:rPr>
            <w:noProof/>
            <w:webHidden/>
          </w:rPr>
        </w:r>
      </w:ins>
      <w:r>
        <w:rPr>
          <w:noProof/>
          <w:webHidden/>
        </w:rPr>
        <w:fldChar w:fldCharType="separate"/>
      </w:r>
      <w:ins w:id="52" w:author="Weinert, Matthias (M.)" w:date="2022-02-21T10:55:00Z">
        <w:r>
          <w:rPr>
            <w:noProof/>
            <w:webHidden/>
          </w:rPr>
          <w:t>7</w:t>
        </w:r>
        <w:r>
          <w:rPr>
            <w:noProof/>
            <w:webHidden/>
          </w:rPr>
          <w:fldChar w:fldCharType="end"/>
        </w:r>
        <w:r w:rsidRPr="00F110DB">
          <w:rPr>
            <w:rStyle w:val="Hyperlink"/>
            <w:noProof/>
          </w:rPr>
          <w:fldChar w:fldCharType="end"/>
        </w:r>
      </w:ins>
    </w:p>
    <w:p w14:paraId="00C34158" w14:textId="44ED6F46" w:rsidR="006344F0" w:rsidRDefault="006344F0">
      <w:pPr>
        <w:pStyle w:val="Verzeichnis2"/>
        <w:rPr>
          <w:ins w:id="53" w:author="Weinert, Matthias (M.)" w:date="2022-02-21T10:55:00Z"/>
          <w:rFonts w:asciiTheme="minorHAnsi" w:eastAsiaTheme="minorEastAsia" w:hAnsiTheme="minorHAnsi" w:cstheme="minorBidi"/>
          <w:b w:val="0"/>
          <w:noProof/>
          <w:lang w:val="de-DE" w:eastAsia="de-DE"/>
        </w:rPr>
      </w:pPr>
      <w:ins w:id="54"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"_Toc96333338"</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6.1</w:t>
        </w:r>
        <w:r>
          <w:rPr>
            <w:rFonts w:asciiTheme="minorHAnsi" w:eastAsiaTheme="minorEastAsia" w:hAnsiTheme="minorHAnsi" w:cstheme="minorBidi"/>
            <w:b w:val="0"/>
            <w:noProof/>
            <w:lang w:val="de-DE" w:eastAsia="de-DE"/>
          </w:rPr>
          <w:tab/>
        </w:r>
        <w:r w:rsidRPr="00F110DB">
          <w:rPr>
            <w:rStyle w:val="Hyperlink"/>
            <w:noProof/>
          </w:rPr>
          <w:t>Parts</w:t>
        </w:r>
        <w:r>
          <w:rPr>
            <w:noProof/>
            <w:webHidden/>
          </w:rPr>
          <w:tab/>
        </w:r>
        <w:r>
          <w:rPr>
            <w:noProof/>
            <w:webHidden/>
          </w:rPr>
          <w:fldChar w:fldCharType="begin"/>
        </w:r>
        <w:r>
          <w:rPr>
            <w:noProof/>
            <w:webHidden/>
          </w:rPr>
          <w:instrText xml:space="preserve"> PAGEREF _Toc96333338 \h </w:instrText>
        </w:r>
        <w:r>
          <w:rPr>
            <w:noProof/>
            <w:webHidden/>
          </w:rPr>
        </w:r>
      </w:ins>
      <w:r>
        <w:rPr>
          <w:noProof/>
          <w:webHidden/>
        </w:rPr>
        <w:fldChar w:fldCharType="separate"/>
      </w:r>
      <w:ins w:id="55" w:author="Weinert, Matthias (M.)" w:date="2022-02-21T10:55:00Z">
        <w:r>
          <w:rPr>
            <w:noProof/>
            <w:webHidden/>
          </w:rPr>
          <w:t>7</w:t>
        </w:r>
        <w:r>
          <w:rPr>
            <w:noProof/>
            <w:webHidden/>
          </w:rPr>
          <w:fldChar w:fldCharType="end"/>
        </w:r>
        <w:r w:rsidRPr="00F110DB">
          <w:rPr>
            <w:rStyle w:val="Hyperlink"/>
            <w:noProof/>
          </w:rPr>
          <w:fldChar w:fldCharType="end"/>
        </w:r>
      </w:ins>
    </w:p>
    <w:p w14:paraId="5DAE78BA" w14:textId="4621814A" w:rsidR="006344F0" w:rsidRDefault="006344F0">
      <w:pPr>
        <w:pStyle w:val="Verzeichnis3"/>
        <w:rPr>
          <w:ins w:id="56" w:author="Weinert, Matthias (M.)" w:date="2022-02-21T10:55:00Z"/>
          <w:rFonts w:asciiTheme="minorHAnsi" w:eastAsiaTheme="minorEastAsia" w:hAnsiTheme="minorHAnsi" w:cstheme="minorBidi"/>
          <w:b w:val="0"/>
          <w:noProof/>
          <w:lang w:val="de-DE" w:eastAsia="de-DE"/>
        </w:rPr>
      </w:pPr>
      <w:ins w:id="57"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"_Toc96333339"</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6.1.1</w:t>
        </w:r>
        <w:r>
          <w:rPr>
            <w:rFonts w:asciiTheme="minorHAnsi" w:eastAsiaTheme="minorEastAsia" w:hAnsiTheme="minorHAnsi" w:cstheme="minorBidi"/>
            <w:b w:val="0"/>
            <w:noProof/>
            <w:lang w:val="de-DE" w:eastAsia="de-DE"/>
          </w:rPr>
          <w:tab/>
        </w:r>
        <w:r w:rsidRPr="00F110DB">
          <w:rPr>
            <w:rStyle w:val="Hyperlink"/>
            <w:noProof/>
          </w:rPr>
          <w:t>Part Labels</w:t>
        </w:r>
        <w:r>
          <w:rPr>
            <w:noProof/>
            <w:webHidden/>
          </w:rPr>
          <w:tab/>
        </w:r>
        <w:r>
          <w:rPr>
            <w:noProof/>
            <w:webHidden/>
          </w:rPr>
          <w:fldChar w:fldCharType="begin"/>
        </w:r>
        <w:r>
          <w:rPr>
            <w:noProof/>
            <w:webHidden/>
          </w:rPr>
          <w:instrText xml:space="preserve"> PAGEREF _Toc96333339 \h </w:instrText>
        </w:r>
        <w:r>
          <w:rPr>
            <w:noProof/>
            <w:webHidden/>
          </w:rPr>
        </w:r>
      </w:ins>
      <w:r>
        <w:rPr>
          <w:noProof/>
          <w:webHidden/>
        </w:rPr>
        <w:fldChar w:fldCharType="separate"/>
      </w:r>
      <w:ins w:id="58" w:author="Weinert, Matthias (M.)" w:date="2022-02-21T10:55:00Z">
        <w:r>
          <w:rPr>
            <w:noProof/>
            <w:webHidden/>
          </w:rPr>
          <w:t>7</w:t>
        </w:r>
        <w:r>
          <w:rPr>
            <w:noProof/>
            <w:webHidden/>
          </w:rPr>
          <w:fldChar w:fldCharType="end"/>
        </w:r>
        <w:r w:rsidRPr="00F110DB">
          <w:rPr>
            <w:rStyle w:val="Hyperlink"/>
            <w:noProof/>
          </w:rPr>
          <w:fldChar w:fldCharType="end"/>
        </w:r>
      </w:ins>
    </w:p>
    <w:p w14:paraId="095A5469" w14:textId="4248DF18" w:rsidR="006344F0" w:rsidRDefault="006344F0">
      <w:pPr>
        <w:pStyle w:val="Verzeichnis3"/>
        <w:rPr>
          <w:ins w:id="59" w:author="Weinert, Matthias (M.)" w:date="2022-02-21T10:55:00Z"/>
          <w:rFonts w:asciiTheme="minorHAnsi" w:eastAsiaTheme="minorEastAsia" w:hAnsiTheme="minorHAnsi" w:cstheme="minorBidi"/>
          <w:b w:val="0"/>
          <w:noProof/>
          <w:lang w:val="de-DE" w:eastAsia="de-DE"/>
        </w:rPr>
      </w:pPr>
      <w:ins w:id="60"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"_Toc96333340"</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6.1.2</w:t>
        </w:r>
        <w:r>
          <w:rPr>
            <w:rFonts w:asciiTheme="minorHAnsi" w:eastAsiaTheme="minorEastAsia" w:hAnsiTheme="minorHAnsi" w:cstheme="minorBidi"/>
            <w:b w:val="0"/>
            <w:noProof/>
            <w:lang w:val="de-DE" w:eastAsia="de-DE"/>
          </w:rPr>
          <w:tab/>
        </w:r>
        <w:r w:rsidRPr="00F110DB">
          <w:rPr>
            <w:rStyle w:val="Hyperlink"/>
            <w:noProof/>
          </w:rPr>
          <w:t>Part Instances</w:t>
        </w:r>
        <w:r>
          <w:rPr>
            <w:noProof/>
            <w:webHidden/>
          </w:rPr>
          <w:tab/>
        </w:r>
        <w:r>
          <w:rPr>
            <w:noProof/>
            <w:webHidden/>
          </w:rPr>
          <w:fldChar w:fldCharType="begin"/>
        </w:r>
        <w:r>
          <w:rPr>
            <w:noProof/>
            <w:webHidden/>
          </w:rPr>
          <w:instrText xml:space="preserve"> PAGEREF _Toc96333340 \h </w:instrText>
        </w:r>
        <w:r>
          <w:rPr>
            <w:noProof/>
            <w:webHidden/>
          </w:rPr>
        </w:r>
      </w:ins>
      <w:r>
        <w:rPr>
          <w:noProof/>
          <w:webHidden/>
        </w:rPr>
        <w:fldChar w:fldCharType="separate"/>
      </w:r>
      <w:ins w:id="61" w:author="Weinert, Matthias (M.)" w:date="2022-02-21T10:55:00Z">
        <w:r>
          <w:rPr>
            <w:noProof/>
            <w:webHidden/>
          </w:rPr>
          <w:t>8</w:t>
        </w:r>
        <w:r>
          <w:rPr>
            <w:noProof/>
            <w:webHidden/>
          </w:rPr>
          <w:fldChar w:fldCharType="end"/>
        </w:r>
        <w:r w:rsidRPr="00F110DB">
          <w:rPr>
            <w:rStyle w:val="Hyperlink"/>
            <w:noProof/>
          </w:rPr>
          <w:fldChar w:fldCharType="end"/>
        </w:r>
      </w:ins>
    </w:p>
    <w:p w14:paraId="6965011B" w14:textId="0A73D878" w:rsidR="006344F0" w:rsidRDefault="006344F0">
      <w:pPr>
        <w:pStyle w:val="Verzeichnis2"/>
        <w:rPr>
          <w:ins w:id="62" w:author="Weinert, Matthias (M.)" w:date="2022-02-21T10:55:00Z"/>
          <w:rFonts w:asciiTheme="minorHAnsi" w:eastAsiaTheme="minorEastAsia" w:hAnsiTheme="minorHAnsi" w:cstheme="minorBidi"/>
          <w:b w:val="0"/>
          <w:noProof/>
          <w:lang w:val="de-DE" w:eastAsia="de-DE"/>
        </w:rPr>
      </w:pPr>
      <w:ins w:id="63"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"_Toc96333341"</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6.2</w:t>
        </w:r>
        <w:r>
          <w:rPr>
            <w:rFonts w:asciiTheme="minorHAnsi" w:eastAsiaTheme="minorEastAsia" w:hAnsiTheme="minorHAnsi" w:cstheme="minorBidi"/>
            <w:b w:val="0"/>
            <w:noProof/>
            <w:lang w:val="de-DE" w:eastAsia="de-DE"/>
          </w:rPr>
          <w:tab/>
        </w:r>
        <w:r w:rsidRPr="00F110DB">
          <w:rPr>
            <w:rStyle w:val="Hyperlink"/>
            <w:noProof/>
          </w:rPr>
          <w:t>Properties</w:t>
        </w:r>
        <w:r>
          <w:rPr>
            <w:noProof/>
            <w:webHidden/>
          </w:rPr>
          <w:tab/>
        </w:r>
        <w:r>
          <w:rPr>
            <w:noProof/>
            <w:webHidden/>
          </w:rPr>
          <w:fldChar w:fldCharType="begin"/>
        </w:r>
        <w:r>
          <w:rPr>
            <w:noProof/>
            <w:webHidden/>
          </w:rPr>
          <w:instrText xml:space="preserve"> PAGEREF _Toc96333341 \h </w:instrText>
        </w:r>
        <w:r>
          <w:rPr>
            <w:noProof/>
            <w:webHidden/>
          </w:rPr>
        </w:r>
      </w:ins>
      <w:r>
        <w:rPr>
          <w:noProof/>
          <w:webHidden/>
        </w:rPr>
        <w:fldChar w:fldCharType="separate"/>
      </w:r>
      <w:ins w:id="64" w:author="Weinert, Matthias (M.)" w:date="2022-02-21T10:55:00Z">
        <w:r>
          <w:rPr>
            <w:noProof/>
            <w:webHidden/>
          </w:rPr>
          <w:t>8</w:t>
        </w:r>
        <w:r>
          <w:rPr>
            <w:noProof/>
            <w:webHidden/>
          </w:rPr>
          <w:fldChar w:fldCharType="end"/>
        </w:r>
        <w:r w:rsidRPr="00F110DB">
          <w:rPr>
            <w:rStyle w:val="Hyperlink"/>
            <w:noProof/>
          </w:rPr>
          <w:fldChar w:fldCharType="end"/>
        </w:r>
      </w:ins>
    </w:p>
    <w:p w14:paraId="62E85527" w14:textId="3D7C696E" w:rsidR="006344F0" w:rsidRDefault="006344F0">
      <w:pPr>
        <w:pStyle w:val="Verzeichnis2"/>
        <w:rPr>
          <w:ins w:id="65" w:author="Weinert, Matthias (M.)" w:date="2022-02-21T10:55:00Z"/>
          <w:rFonts w:asciiTheme="minorHAnsi" w:eastAsiaTheme="minorEastAsia" w:hAnsiTheme="minorHAnsi" w:cstheme="minorBidi"/>
          <w:b w:val="0"/>
          <w:noProof/>
          <w:lang w:val="de-DE" w:eastAsia="de-DE"/>
        </w:rPr>
      </w:pPr>
      <w:ins w:id="66"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"_Toc96333342"</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6.3</w:t>
        </w:r>
        <w:r>
          <w:rPr>
            <w:rFonts w:asciiTheme="minorHAnsi" w:eastAsiaTheme="minorEastAsia" w:hAnsiTheme="minorHAnsi" w:cstheme="minorBidi"/>
            <w:b w:val="0"/>
            <w:noProof/>
            <w:lang w:val="de-DE" w:eastAsia="de-DE"/>
          </w:rPr>
          <w:tab/>
        </w:r>
        <w:r w:rsidRPr="00F110DB">
          <w:rPr>
            <w:rStyle w:val="Hyperlink"/>
            <w:noProof/>
          </w:rPr>
          <w:t>Assemblies</w:t>
        </w:r>
        <w:r>
          <w:rPr>
            <w:noProof/>
            <w:webHidden/>
          </w:rPr>
          <w:tab/>
        </w:r>
        <w:r>
          <w:rPr>
            <w:noProof/>
            <w:webHidden/>
          </w:rPr>
          <w:fldChar w:fldCharType="begin"/>
        </w:r>
        <w:r>
          <w:rPr>
            <w:noProof/>
            <w:webHidden/>
          </w:rPr>
          <w:instrText xml:space="preserve"> PAGEREF _Toc96333342 \h </w:instrText>
        </w:r>
        <w:r>
          <w:rPr>
            <w:noProof/>
            <w:webHidden/>
          </w:rPr>
        </w:r>
      </w:ins>
      <w:r>
        <w:rPr>
          <w:noProof/>
          <w:webHidden/>
        </w:rPr>
        <w:fldChar w:fldCharType="separate"/>
      </w:r>
      <w:ins w:id="67" w:author="Weinert, Matthias (M.)" w:date="2022-02-21T10:55:00Z">
        <w:r>
          <w:rPr>
            <w:noProof/>
            <w:webHidden/>
          </w:rPr>
          <w:t>8</w:t>
        </w:r>
        <w:r>
          <w:rPr>
            <w:noProof/>
            <w:webHidden/>
          </w:rPr>
          <w:fldChar w:fldCharType="end"/>
        </w:r>
        <w:r w:rsidRPr="00F110DB">
          <w:rPr>
            <w:rStyle w:val="Hyperlink"/>
            <w:noProof/>
          </w:rPr>
          <w:fldChar w:fldCharType="end"/>
        </w:r>
      </w:ins>
    </w:p>
    <w:p w14:paraId="0617AC09" w14:textId="7F212AB9" w:rsidR="006344F0" w:rsidRDefault="006344F0">
      <w:pPr>
        <w:pStyle w:val="Verzeichnis1"/>
        <w:rPr>
          <w:ins w:id="68" w:author="Weinert, Matthias (M.)" w:date="2022-02-21T10:55:00Z"/>
          <w:rFonts w:asciiTheme="minorHAnsi" w:eastAsiaTheme="minorEastAsia" w:hAnsiTheme="minorHAnsi" w:cstheme="minorBidi"/>
          <w:b w:val="0"/>
          <w:noProof/>
          <w:lang w:val="de-DE" w:eastAsia="de-DE"/>
        </w:rPr>
      </w:pPr>
      <w:ins w:id="69"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"_Toc96333343"</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w:t>
        </w:r>
        <w:r>
          <w:rPr>
            <w:rFonts w:asciiTheme="minorHAnsi" w:eastAsiaTheme="minorEastAsia" w:hAnsiTheme="minorHAnsi" w:cstheme="minorBidi"/>
            <w:b w:val="0"/>
            <w:noProof/>
            <w:lang w:val="de-DE" w:eastAsia="de-DE"/>
          </w:rPr>
          <w:tab/>
        </w:r>
        <w:r w:rsidRPr="00F110DB">
          <w:rPr>
            <w:rStyle w:val="Hyperlink"/>
            <w:noProof/>
          </w:rPr>
          <w:t>File Structure of χMCF</w:t>
        </w:r>
        <w:r>
          <w:rPr>
            <w:noProof/>
            <w:webHidden/>
          </w:rPr>
          <w:tab/>
        </w:r>
        <w:r>
          <w:rPr>
            <w:noProof/>
            <w:webHidden/>
          </w:rPr>
          <w:fldChar w:fldCharType="begin"/>
        </w:r>
        <w:r>
          <w:rPr>
            <w:noProof/>
            <w:webHidden/>
          </w:rPr>
          <w:instrText xml:space="preserve"> PAGEREF _Toc96333343 \h </w:instrText>
        </w:r>
        <w:r>
          <w:rPr>
            <w:noProof/>
            <w:webHidden/>
          </w:rPr>
        </w:r>
      </w:ins>
      <w:r>
        <w:rPr>
          <w:noProof/>
          <w:webHidden/>
        </w:rPr>
        <w:fldChar w:fldCharType="separate"/>
      </w:r>
      <w:ins w:id="70" w:author="Weinert, Matthias (M.)" w:date="2022-02-21T10:55:00Z">
        <w:r>
          <w:rPr>
            <w:noProof/>
            <w:webHidden/>
          </w:rPr>
          <w:t>9</w:t>
        </w:r>
        <w:r>
          <w:rPr>
            <w:noProof/>
            <w:webHidden/>
          </w:rPr>
          <w:fldChar w:fldCharType="end"/>
        </w:r>
        <w:r w:rsidRPr="00F110DB">
          <w:rPr>
            <w:rStyle w:val="Hyperlink"/>
            <w:noProof/>
          </w:rPr>
          <w:fldChar w:fldCharType="end"/>
        </w:r>
      </w:ins>
    </w:p>
    <w:p w14:paraId="552F9A34" w14:textId="125798D7" w:rsidR="006344F0" w:rsidRDefault="006344F0">
      <w:pPr>
        <w:pStyle w:val="Verzeichnis2"/>
        <w:rPr>
          <w:ins w:id="71" w:author="Weinert, Matthias (M.)" w:date="2022-02-21T10:55:00Z"/>
          <w:rFonts w:asciiTheme="minorHAnsi" w:eastAsiaTheme="minorEastAsia" w:hAnsiTheme="minorHAnsi" w:cstheme="minorBidi"/>
          <w:b w:val="0"/>
          <w:noProof/>
          <w:lang w:val="de-DE" w:eastAsia="de-DE"/>
        </w:rPr>
      </w:pPr>
      <w:ins w:id="72"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"_Toc96333344"</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7.1</w:t>
        </w:r>
        <w:r>
          <w:rPr>
            <w:rFonts w:asciiTheme="minorHAnsi" w:eastAsiaTheme="minorEastAsia" w:hAnsiTheme="minorHAnsi" w:cstheme="minorBidi"/>
            <w:b w:val="0"/>
            <w:noProof/>
            <w:lang w:val="de-DE" w:eastAsia="de-DE"/>
          </w:rPr>
          <w:tab/>
        </w:r>
        <w:r w:rsidRPr="00F110DB">
          <w:rPr>
            <w:rStyle w:val="Hyperlink"/>
            <w:noProof/>
          </w:rPr>
          <w:t>Elements containing general information</w:t>
        </w:r>
        <w:r>
          <w:rPr>
            <w:noProof/>
            <w:webHidden/>
          </w:rPr>
          <w:tab/>
        </w:r>
        <w:r>
          <w:rPr>
            <w:noProof/>
            <w:webHidden/>
          </w:rPr>
          <w:fldChar w:fldCharType="begin"/>
        </w:r>
        <w:r>
          <w:rPr>
            <w:noProof/>
            <w:webHidden/>
          </w:rPr>
          <w:instrText xml:space="preserve"> PAGEREF _Toc96333344 \h </w:instrText>
        </w:r>
        <w:r>
          <w:rPr>
            <w:noProof/>
            <w:webHidden/>
          </w:rPr>
        </w:r>
      </w:ins>
      <w:r>
        <w:rPr>
          <w:noProof/>
          <w:webHidden/>
        </w:rPr>
        <w:fldChar w:fldCharType="separate"/>
      </w:r>
      <w:ins w:id="73" w:author="Weinert, Matthias (M.)" w:date="2022-02-21T10:55:00Z">
        <w:r>
          <w:rPr>
            <w:noProof/>
            <w:webHidden/>
          </w:rPr>
          <w:t>9</w:t>
        </w:r>
        <w:r>
          <w:rPr>
            <w:noProof/>
            <w:webHidden/>
          </w:rPr>
          <w:fldChar w:fldCharType="end"/>
        </w:r>
        <w:r w:rsidRPr="00F110DB">
          <w:rPr>
            <w:rStyle w:val="Hyperlink"/>
            <w:noProof/>
          </w:rPr>
          <w:fldChar w:fldCharType="end"/>
        </w:r>
      </w:ins>
    </w:p>
    <w:p w14:paraId="1E3B9AEE" w14:textId="529DB26C" w:rsidR="006344F0" w:rsidRDefault="006344F0">
      <w:pPr>
        <w:pStyle w:val="Verzeichnis3"/>
        <w:rPr>
          <w:ins w:id="74" w:author="Weinert, Matthias (M.)" w:date="2022-02-21T10:55:00Z"/>
          <w:rFonts w:asciiTheme="minorHAnsi" w:eastAsiaTheme="minorEastAsia" w:hAnsiTheme="minorHAnsi" w:cstheme="minorBidi"/>
          <w:b w:val="0"/>
          <w:noProof/>
          <w:lang w:val="de-DE" w:eastAsia="de-DE"/>
        </w:rPr>
      </w:pPr>
      <w:ins w:id="7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"_Toc96333345"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7.1.1</w:t>
        </w:r>
        <w:r>
          <w:rPr>
            <w:rFonts w:asciiTheme="minorHAnsi" w:eastAsiaTheme="minorEastAsia" w:hAnsiTheme="minorHAnsi" w:cstheme="minorBidi"/>
            <w:b w:val="0"/>
            <w:noProof/>
            <w:lang w:val="de-DE" w:eastAsia="de-DE"/>
          </w:rPr>
          <w:tab/>
        </w:r>
        <w:r w:rsidRPr="00F110DB">
          <w:rPr>
            <w:rStyle w:val="Hyperlink"/>
            <w:noProof/>
          </w:rPr>
          <w:t>Date</w:t>
        </w:r>
        <w:r>
          <w:rPr>
            <w:noProof/>
            <w:webHidden/>
          </w:rPr>
          <w:tab/>
        </w:r>
        <w:r>
          <w:rPr>
            <w:noProof/>
            <w:webHidden/>
          </w:rPr>
          <w:fldChar w:fldCharType="begin"/>
        </w:r>
        <w:r>
          <w:rPr>
            <w:noProof/>
            <w:webHidden/>
          </w:rPr>
          <w:instrText xml:space="preserve"> PAGEREF _Toc96333345 \h </w:instrText>
        </w:r>
        <w:r>
          <w:rPr>
            <w:noProof/>
            <w:webHidden/>
          </w:rPr>
        </w:r>
      </w:ins>
      <w:r>
        <w:rPr>
          <w:noProof/>
          <w:webHidden/>
        </w:rPr>
        <w:fldChar w:fldCharType="separate"/>
      </w:r>
      <w:ins w:id="76" w:author="Weinert, Matthias (M.)" w:date="2022-02-21T10:55:00Z">
        <w:r>
          <w:rPr>
            <w:noProof/>
            <w:webHidden/>
          </w:rPr>
          <w:t>10</w:t>
        </w:r>
        <w:r>
          <w:rPr>
            <w:noProof/>
            <w:webHidden/>
          </w:rPr>
          <w:fldChar w:fldCharType="end"/>
        </w:r>
        <w:r w:rsidRPr="00F110DB">
          <w:rPr>
            <w:rStyle w:val="Hyperlink"/>
            <w:noProof/>
          </w:rPr>
          <w:fldChar w:fldCharType="end"/>
        </w:r>
      </w:ins>
    </w:p>
    <w:p w14:paraId="6FB34E5C" w14:textId="3D5A068B" w:rsidR="006344F0" w:rsidRDefault="006344F0">
      <w:pPr>
        <w:pStyle w:val="Verzeichnis3"/>
        <w:rPr>
          <w:ins w:id="77" w:author="Weinert, Matthias (M.)" w:date="2022-02-21T10:55:00Z"/>
          <w:rFonts w:asciiTheme="minorHAnsi" w:eastAsiaTheme="minorEastAsia" w:hAnsiTheme="minorHAnsi" w:cstheme="minorBidi"/>
          <w:b w:val="0"/>
          <w:noProof/>
          <w:lang w:val="de-DE" w:eastAsia="de-DE"/>
        </w:rPr>
      </w:pPr>
      <w:ins w:id="7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"_Toc96333346"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7.1.2</w:t>
        </w:r>
        <w:r>
          <w:rPr>
            <w:rFonts w:asciiTheme="minorHAnsi" w:eastAsiaTheme="minorEastAsia" w:hAnsiTheme="minorHAnsi" w:cstheme="minorBidi"/>
            <w:b w:val="0"/>
            <w:noProof/>
            <w:lang w:val="de-DE" w:eastAsia="de-DE"/>
          </w:rPr>
          <w:tab/>
        </w:r>
        <w:r w:rsidRPr="00F110DB">
          <w:rPr>
            <w:rStyle w:val="Hyperlink"/>
            <w:noProof/>
          </w:rPr>
          <w:t>Version</w:t>
        </w:r>
        <w:r>
          <w:rPr>
            <w:noProof/>
            <w:webHidden/>
          </w:rPr>
          <w:tab/>
        </w:r>
        <w:r>
          <w:rPr>
            <w:noProof/>
            <w:webHidden/>
          </w:rPr>
          <w:fldChar w:fldCharType="begin"/>
        </w:r>
        <w:r>
          <w:rPr>
            <w:noProof/>
            <w:webHidden/>
          </w:rPr>
          <w:instrText xml:space="preserve"> PAGEREF _Toc96333346 \h </w:instrText>
        </w:r>
        <w:r>
          <w:rPr>
            <w:noProof/>
            <w:webHidden/>
          </w:rPr>
        </w:r>
      </w:ins>
      <w:r>
        <w:rPr>
          <w:noProof/>
          <w:webHidden/>
        </w:rPr>
        <w:fldChar w:fldCharType="separate"/>
      </w:r>
      <w:ins w:id="79" w:author="Weinert, Matthias (M.)" w:date="2022-02-21T10:55:00Z">
        <w:r>
          <w:rPr>
            <w:noProof/>
            <w:webHidden/>
          </w:rPr>
          <w:t>10</w:t>
        </w:r>
        <w:r>
          <w:rPr>
            <w:noProof/>
            <w:webHidden/>
          </w:rPr>
          <w:fldChar w:fldCharType="end"/>
        </w:r>
        <w:r w:rsidRPr="00F110DB">
          <w:rPr>
            <w:rStyle w:val="Hyperlink"/>
            <w:noProof/>
          </w:rPr>
          <w:fldChar w:fldCharType="end"/>
        </w:r>
      </w:ins>
    </w:p>
    <w:p w14:paraId="4CD21E93" w14:textId="75FCC72A" w:rsidR="006344F0" w:rsidRDefault="006344F0">
      <w:pPr>
        <w:pStyle w:val="Verzeichnis3"/>
        <w:rPr>
          <w:ins w:id="80" w:author="Weinert, Matthias (M.)" w:date="2022-02-21T10:55:00Z"/>
          <w:rFonts w:asciiTheme="minorHAnsi" w:eastAsiaTheme="minorEastAsia" w:hAnsiTheme="minorHAnsi" w:cstheme="minorBidi"/>
          <w:b w:val="0"/>
          <w:noProof/>
          <w:lang w:val="de-DE" w:eastAsia="de-DE"/>
        </w:rPr>
      </w:pPr>
      <w:ins w:id="81"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"_Toc96333347"</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7.1.3</w:t>
        </w:r>
        <w:r>
          <w:rPr>
            <w:rFonts w:asciiTheme="minorHAnsi" w:eastAsiaTheme="minorEastAsia" w:hAnsiTheme="minorHAnsi" w:cstheme="minorBidi"/>
            <w:b w:val="0"/>
            <w:noProof/>
            <w:lang w:val="de-DE" w:eastAsia="de-DE"/>
          </w:rPr>
          <w:tab/>
        </w:r>
        <w:r w:rsidRPr="00F110DB">
          <w:rPr>
            <w:rStyle w:val="Hyperlink"/>
            <w:noProof/>
          </w:rPr>
          <w:t>Unit System</w:t>
        </w:r>
        <w:r>
          <w:rPr>
            <w:noProof/>
            <w:webHidden/>
          </w:rPr>
          <w:tab/>
        </w:r>
        <w:r>
          <w:rPr>
            <w:noProof/>
            <w:webHidden/>
          </w:rPr>
          <w:fldChar w:fldCharType="begin"/>
        </w:r>
        <w:r>
          <w:rPr>
            <w:noProof/>
            <w:webHidden/>
          </w:rPr>
          <w:instrText xml:space="preserve"> PAGEREF _Toc96333347 \h </w:instrText>
        </w:r>
        <w:r>
          <w:rPr>
            <w:noProof/>
            <w:webHidden/>
          </w:rPr>
        </w:r>
      </w:ins>
      <w:r>
        <w:rPr>
          <w:noProof/>
          <w:webHidden/>
        </w:rPr>
        <w:fldChar w:fldCharType="separate"/>
      </w:r>
      <w:ins w:id="82" w:author="Weinert, Matthias (M.)" w:date="2022-02-21T10:55:00Z">
        <w:r>
          <w:rPr>
            <w:noProof/>
            <w:webHidden/>
          </w:rPr>
          <w:t>10</w:t>
        </w:r>
        <w:r>
          <w:rPr>
            <w:noProof/>
            <w:webHidden/>
          </w:rPr>
          <w:fldChar w:fldCharType="end"/>
        </w:r>
        <w:r w:rsidRPr="00F110DB">
          <w:rPr>
            <w:rStyle w:val="Hyperlink"/>
            <w:noProof/>
          </w:rPr>
          <w:fldChar w:fldCharType="end"/>
        </w:r>
      </w:ins>
    </w:p>
    <w:p w14:paraId="33EBD0AF" w14:textId="6991E38A" w:rsidR="006344F0" w:rsidRDefault="006344F0">
      <w:pPr>
        <w:pStyle w:val="Verzeichnis2"/>
        <w:rPr>
          <w:ins w:id="83" w:author="Weinert, Matthias (M.)" w:date="2022-02-21T10:55:00Z"/>
          <w:rFonts w:asciiTheme="minorHAnsi" w:eastAsiaTheme="minorEastAsia" w:hAnsiTheme="minorHAnsi" w:cstheme="minorBidi"/>
          <w:b w:val="0"/>
          <w:noProof/>
          <w:lang w:val="de-DE" w:eastAsia="de-DE"/>
        </w:rPr>
      </w:pPr>
      <w:ins w:id="84"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"_Toc96333348"</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7.2</w:t>
        </w:r>
        <w:r>
          <w:rPr>
            <w:rFonts w:asciiTheme="minorHAnsi" w:eastAsiaTheme="minorEastAsia" w:hAnsiTheme="minorHAnsi" w:cstheme="minorBidi"/>
            <w:b w:val="0"/>
            <w:noProof/>
            <w:lang w:val="de-DE" w:eastAsia="de-DE"/>
          </w:rPr>
          <w:tab/>
        </w:r>
        <w:r w:rsidRPr="00F110DB">
          <w:rPr>
            <w:rStyle w:val="Hyperlink"/>
            <w:noProof/>
          </w:rPr>
          <w:t>Application, User and Process Specific Data</w:t>
        </w:r>
        <w:r>
          <w:rPr>
            <w:noProof/>
            <w:webHidden/>
          </w:rPr>
          <w:tab/>
        </w:r>
        <w:r>
          <w:rPr>
            <w:noProof/>
            <w:webHidden/>
          </w:rPr>
          <w:fldChar w:fldCharType="begin"/>
        </w:r>
        <w:r>
          <w:rPr>
            <w:noProof/>
            <w:webHidden/>
          </w:rPr>
          <w:instrText xml:space="preserve"> PAGEREF _Toc96333348 \h </w:instrText>
        </w:r>
        <w:r>
          <w:rPr>
            <w:noProof/>
            <w:webHidden/>
          </w:rPr>
        </w:r>
      </w:ins>
      <w:r>
        <w:rPr>
          <w:noProof/>
          <w:webHidden/>
        </w:rPr>
        <w:fldChar w:fldCharType="separate"/>
      </w:r>
      <w:ins w:id="85" w:author="Weinert, Matthias (M.)" w:date="2022-02-21T10:55:00Z">
        <w:r>
          <w:rPr>
            <w:noProof/>
            <w:webHidden/>
          </w:rPr>
          <w:t>11</w:t>
        </w:r>
        <w:r>
          <w:rPr>
            <w:noProof/>
            <w:webHidden/>
          </w:rPr>
          <w:fldChar w:fldCharType="end"/>
        </w:r>
        <w:r w:rsidRPr="00F110DB">
          <w:rPr>
            <w:rStyle w:val="Hyperlink"/>
            <w:noProof/>
          </w:rPr>
          <w:fldChar w:fldCharType="end"/>
        </w:r>
      </w:ins>
    </w:p>
    <w:p w14:paraId="78B196E6" w14:textId="41D232CE" w:rsidR="006344F0" w:rsidRDefault="006344F0">
      <w:pPr>
        <w:pStyle w:val="Verzeichnis3"/>
        <w:rPr>
          <w:ins w:id="86" w:author="Weinert, Matthias (M.)" w:date="2022-02-21T10:55:00Z"/>
          <w:rFonts w:asciiTheme="minorHAnsi" w:eastAsiaTheme="minorEastAsia" w:hAnsiTheme="minorHAnsi" w:cstheme="minorBidi"/>
          <w:b w:val="0"/>
          <w:noProof/>
          <w:lang w:val="de-DE" w:eastAsia="de-DE"/>
        </w:rPr>
      </w:pPr>
      <w:ins w:id="87"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"_Toc96333349"</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7.2.1</w:t>
        </w:r>
        <w:r>
          <w:rPr>
            <w:rFonts w:asciiTheme="minorHAnsi" w:eastAsiaTheme="minorEastAsia" w:hAnsiTheme="minorHAnsi" w:cstheme="minorBidi"/>
            <w:b w:val="0"/>
            <w:noProof/>
            <w:lang w:val="de-DE" w:eastAsia="de-DE"/>
          </w:rPr>
          <w:tab/>
        </w:r>
        <w:r w:rsidRPr="00F110DB">
          <w:rPr>
            <w:rStyle w:val="Hyperlink"/>
            <w:noProof/>
          </w:rPr>
          <w:t xml:space="preserve">User Specific Data </w:t>
        </w:r>
        <w:r w:rsidRPr="00F110DB">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_Toc96333349 \h </w:instrText>
        </w:r>
        <w:r>
          <w:rPr>
            <w:noProof/>
            <w:webHidden/>
          </w:rPr>
        </w:r>
      </w:ins>
      <w:r>
        <w:rPr>
          <w:noProof/>
          <w:webHidden/>
        </w:rPr>
        <w:fldChar w:fldCharType="separate"/>
      </w:r>
      <w:ins w:id="88" w:author="Weinert, Matthias (M.)" w:date="2022-02-21T10:55:00Z">
        <w:r>
          <w:rPr>
            <w:noProof/>
            <w:webHidden/>
          </w:rPr>
          <w:t>11</w:t>
        </w:r>
        <w:r>
          <w:rPr>
            <w:noProof/>
            <w:webHidden/>
          </w:rPr>
          <w:fldChar w:fldCharType="end"/>
        </w:r>
        <w:r w:rsidRPr="00F110DB">
          <w:rPr>
            <w:rStyle w:val="Hyperlink"/>
            <w:noProof/>
          </w:rPr>
          <w:fldChar w:fldCharType="end"/>
        </w:r>
      </w:ins>
    </w:p>
    <w:p w14:paraId="4FF6E0C7" w14:textId="30E2224F" w:rsidR="006344F0" w:rsidRDefault="006344F0">
      <w:pPr>
        <w:pStyle w:val="Verzeichnis3"/>
        <w:rPr>
          <w:ins w:id="89" w:author="Weinert, Matthias (M.)" w:date="2022-02-21T10:55:00Z"/>
          <w:rFonts w:asciiTheme="minorHAnsi" w:eastAsiaTheme="minorEastAsia" w:hAnsiTheme="minorHAnsi" w:cstheme="minorBidi"/>
          <w:b w:val="0"/>
          <w:noProof/>
          <w:lang w:val="de-DE" w:eastAsia="de-DE"/>
        </w:rPr>
      </w:pPr>
      <w:ins w:id="90"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"_Toc96333350"</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7.2.2</w:t>
        </w:r>
        <w:r>
          <w:rPr>
            <w:rFonts w:asciiTheme="minorHAnsi" w:eastAsiaTheme="minorEastAsia" w:hAnsiTheme="minorHAnsi" w:cstheme="minorBidi"/>
            <w:b w:val="0"/>
            <w:noProof/>
            <w:lang w:val="de-DE" w:eastAsia="de-DE"/>
          </w:rPr>
          <w:tab/>
        </w:r>
        <w:r w:rsidRPr="00F110DB">
          <w:rPr>
            <w:rStyle w:val="Hyperlink"/>
            <w:noProof/>
          </w:rPr>
          <w:t xml:space="preserve">Finite Element Specific Data </w:t>
        </w:r>
        <w:r w:rsidRPr="00F110DB">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_Toc96333350 \h </w:instrText>
        </w:r>
        <w:r>
          <w:rPr>
            <w:noProof/>
            <w:webHidden/>
          </w:rPr>
        </w:r>
      </w:ins>
      <w:r>
        <w:rPr>
          <w:noProof/>
          <w:webHidden/>
        </w:rPr>
        <w:fldChar w:fldCharType="separate"/>
      </w:r>
      <w:ins w:id="91" w:author="Weinert, Matthias (M.)" w:date="2022-02-21T10:55:00Z">
        <w:r>
          <w:rPr>
            <w:noProof/>
            <w:webHidden/>
          </w:rPr>
          <w:t>12</w:t>
        </w:r>
        <w:r>
          <w:rPr>
            <w:noProof/>
            <w:webHidden/>
          </w:rPr>
          <w:fldChar w:fldCharType="end"/>
        </w:r>
        <w:r w:rsidRPr="00F110DB">
          <w:rPr>
            <w:rStyle w:val="Hyperlink"/>
            <w:noProof/>
          </w:rPr>
          <w:fldChar w:fldCharType="end"/>
        </w:r>
      </w:ins>
    </w:p>
    <w:p w14:paraId="4D1A096F" w14:textId="56AA4E6A" w:rsidR="006344F0" w:rsidRDefault="006344F0">
      <w:pPr>
        <w:pStyle w:val="Verzeichnis2"/>
        <w:rPr>
          <w:ins w:id="92" w:author="Weinert, Matthias (M.)" w:date="2022-02-21T10:55:00Z"/>
          <w:rFonts w:asciiTheme="minorHAnsi" w:eastAsiaTheme="minorEastAsia" w:hAnsiTheme="minorHAnsi" w:cstheme="minorBidi"/>
          <w:b w:val="0"/>
          <w:noProof/>
          <w:lang w:val="de-DE" w:eastAsia="de-DE"/>
        </w:rPr>
      </w:pPr>
      <w:ins w:id="93"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"_Toc96333351"</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7.3</w:t>
        </w:r>
        <w:r>
          <w:rPr>
            <w:rFonts w:asciiTheme="minorHAnsi" w:eastAsiaTheme="minorEastAsia" w:hAnsiTheme="minorHAnsi" w:cstheme="minorBidi"/>
            <w:b w:val="0"/>
            <w:noProof/>
            <w:lang w:val="de-DE" w:eastAsia="de-DE"/>
          </w:rPr>
          <w:tab/>
        </w:r>
        <w:r w:rsidRPr="00F110DB">
          <w:rPr>
            <w:rStyle w:val="Hyperlink"/>
            <w:noProof/>
          </w:rPr>
          <w:t xml:space="preserve">Connection Data </w:t>
        </w:r>
        <w:r w:rsidRPr="00F110DB">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_Toc96333351 \h </w:instrText>
        </w:r>
        <w:r>
          <w:rPr>
            <w:noProof/>
            <w:webHidden/>
          </w:rPr>
        </w:r>
      </w:ins>
      <w:r>
        <w:rPr>
          <w:noProof/>
          <w:webHidden/>
        </w:rPr>
        <w:fldChar w:fldCharType="separate"/>
      </w:r>
      <w:ins w:id="94" w:author="Weinert, Matthias (M.)" w:date="2022-02-21T10:55:00Z">
        <w:r>
          <w:rPr>
            <w:noProof/>
            <w:webHidden/>
          </w:rPr>
          <w:t>15</w:t>
        </w:r>
        <w:r>
          <w:rPr>
            <w:noProof/>
            <w:webHidden/>
          </w:rPr>
          <w:fldChar w:fldCharType="end"/>
        </w:r>
        <w:r w:rsidRPr="00F110DB">
          <w:rPr>
            <w:rStyle w:val="Hyperlink"/>
            <w:noProof/>
          </w:rPr>
          <w:fldChar w:fldCharType="end"/>
        </w:r>
      </w:ins>
    </w:p>
    <w:p w14:paraId="7AE8CAAD" w14:textId="3BF8E8D0" w:rsidR="006344F0" w:rsidRDefault="006344F0">
      <w:pPr>
        <w:pStyle w:val="Verzeichnis3"/>
        <w:rPr>
          <w:ins w:id="95" w:author="Weinert, Matthias (M.)" w:date="2022-02-21T10:55:00Z"/>
          <w:rFonts w:asciiTheme="minorHAnsi" w:eastAsiaTheme="minorEastAsia" w:hAnsiTheme="minorHAnsi" w:cstheme="minorBidi"/>
          <w:b w:val="0"/>
          <w:noProof/>
          <w:lang w:val="de-DE" w:eastAsia="de-DE"/>
        </w:rPr>
      </w:pPr>
      <w:ins w:id="96"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"_Toc96333352"</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7.3.1</w:t>
        </w:r>
        <w:r>
          <w:rPr>
            <w:rFonts w:asciiTheme="minorHAnsi" w:eastAsiaTheme="minorEastAsia" w:hAnsiTheme="minorHAnsi" w:cstheme="minorBidi"/>
            <w:b w:val="0"/>
            <w:noProof/>
            <w:lang w:val="de-DE" w:eastAsia="de-DE"/>
          </w:rPr>
          <w:tab/>
        </w:r>
        <w:r w:rsidRPr="00F110DB">
          <w:rPr>
            <w:rStyle w:val="Hyperlink"/>
            <w:noProof/>
          </w:rPr>
          <w:t>Connected Objects</w:t>
        </w:r>
        <w:r>
          <w:rPr>
            <w:noProof/>
            <w:webHidden/>
          </w:rPr>
          <w:tab/>
        </w:r>
        <w:r>
          <w:rPr>
            <w:noProof/>
            <w:webHidden/>
          </w:rPr>
          <w:fldChar w:fldCharType="begin"/>
        </w:r>
        <w:r>
          <w:rPr>
            <w:noProof/>
            <w:webHidden/>
          </w:rPr>
          <w:instrText xml:space="preserve"> PAGEREF _Toc96333352 \h </w:instrText>
        </w:r>
        <w:r>
          <w:rPr>
            <w:noProof/>
            <w:webHidden/>
          </w:rPr>
        </w:r>
      </w:ins>
      <w:r>
        <w:rPr>
          <w:noProof/>
          <w:webHidden/>
        </w:rPr>
        <w:fldChar w:fldCharType="separate"/>
      </w:r>
      <w:ins w:id="97" w:author="Weinert, Matthias (M.)" w:date="2022-02-21T10:55:00Z">
        <w:r>
          <w:rPr>
            <w:noProof/>
            <w:webHidden/>
          </w:rPr>
          <w:t>15</w:t>
        </w:r>
        <w:r>
          <w:rPr>
            <w:noProof/>
            <w:webHidden/>
          </w:rPr>
          <w:fldChar w:fldCharType="end"/>
        </w:r>
        <w:r w:rsidRPr="00F110DB">
          <w:rPr>
            <w:rStyle w:val="Hyperlink"/>
            <w:noProof/>
          </w:rPr>
          <w:fldChar w:fldCharType="end"/>
        </w:r>
      </w:ins>
    </w:p>
    <w:p w14:paraId="4FB44981" w14:textId="2EEDFA51" w:rsidR="006344F0" w:rsidRDefault="006344F0">
      <w:pPr>
        <w:pStyle w:val="Verzeichnis3"/>
        <w:rPr>
          <w:ins w:id="98" w:author="Weinert, Matthias (M.)" w:date="2022-02-21T10:55:00Z"/>
          <w:rFonts w:asciiTheme="minorHAnsi" w:eastAsiaTheme="minorEastAsia" w:hAnsiTheme="minorHAnsi" w:cstheme="minorBidi"/>
          <w:b w:val="0"/>
          <w:noProof/>
          <w:lang w:val="de-DE" w:eastAsia="de-DE"/>
        </w:rPr>
      </w:pPr>
      <w:ins w:id="99"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"_Toc96333353"</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7.3.2</w:t>
        </w:r>
        <w:r>
          <w:rPr>
            <w:rFonts w:asciiTheme="minorHAnsi" w:eastAsiaTheme="minorEastAsia" w:hAnsiTheme="minorHAnsi" w:cstheme="minorBidi"/>
            <w:b w:val="0"/>
            <w:noProof/>
            <w:lang w:val="de-DE" w:eastAsia="de-DE"/>
          </w:rPr>
          <w:tab/>
        </w:r>
        <w:r w:rsidRPr="00F110DB">
          <w:rPr>
            <w:rStyle w:val="Hyperlink"/>
            <w:noProof/>
          </w:rPr>
          <w:t>Contacts and Friction</w:t>
        </w:r>
        <w:r>
          <w:rPr>
            <w:noProof/>
            <w:webHidden/>
          </w:rPr>
          <w:tab/>
        </w:r>
        <w:r>
          <w:rPr>
            <w:noProof/>
            <w:webHidden/>
          </w:rPr>
          <w:fldChar w:fldCharType="begin"/>
        </w:r>
        <w:r>
          <w:rPr>
            <w:noProof/>
            <w:webHidden/>
          </w:rPr>
          <w:instrText xml:space="preserve"> PAGEREF _Toc96333353 \h </w:instrText>
        </w:r>
        <w:r>
          <w:rPr>
            <w:noProof/>
            <w:webHidden/>
          </w:rPr>
        </w:r>
      </w:ins>
      <w:r>
        <w:rPr>
          <w:noProof/>
          <w:webHidden/>
        </w:rPr>
        <w:fldChar w:fldCharType="separate"/>
      </w:r>
      <w:ins w:id="100" w:author="Weinert, Matthias (M.)" w:date="2022-02-21T10:55:00Z">
        <w:r>
          <w:rPr>
            <w:noProof/>
            <w:webHidden/>
          </w:rPr>
          <w:t>21</w:t>
        </w:r>
        <w:r>
          <w:rPr>
            <w:noProof/>
            <w:webHidden/>
          </w:rPr>
          <w:fldChar w:fldCharType="end"/>
        </w:r>
        <w:r w:rsidRPr="00F110DB">
          <w:rPr>
            <w:rStyle w:val="Hyperlink"/>
            <w:noProof/>
          </w:rPr>
          <w:fldChar w:fldCharType="end"/>
        </w:r>
      </w:ins>
    </w:p>
    <w:p w14:paraId="5274C10A" w14:textId="5F1FF0AD" w:rsidR="006344F0" w:rsidRDefault="006344F0">
      <w:pPr>
        <w:pStyle w:val="Verzeichnis3"/>
        <w:rPr>
          <w:ins w:id="101" w:author="Weinert, Matthias (M.)" w:date="2022-02-21T10:55:00Z"/>
          <w:rFonts w:asciiTheme="minorHAnsi" w:eastAsiaTheme="minorEastAsia" w:hAnsiTheme="minorHAnsi" w:cstheme="minorBidi"/>
          <w:b w:val="0"/>
          <w:noProof/>
          <w:lang w:val="de-DE" w:eastAsia="de-DE"/>
        </w:rPr>
      </w:pPr>
      <w:ins w:id="102"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"_Toc96333354"</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7.3.3</w:t>
        </w:r>
        <w:r>
          <w:rPr>
            <w:rFonts w:asciiTheme="minorHAnsi" w:eastAsiaTheme="minorEastAsia" w:hAnsiTheme="minorHAnsi" w:cstheme="minorBidi"/>
            <w:b w:val="0"/>
            <w:noProof/>
            <w:lang w:val="de-DE" w:eastAsia="de-DE"/>
          </w:rPr>
          <w:tab/>
        </w:r>
        <w:r w:rsidRPr="00F110DB">
          <w:rPr>
            <w:rStyle w:val="Hyperlink"/>
            <w:noProof/>
          </w:rPr>
          <w:t>Joints</w:t>
        </w:r>
        <w:r>
          <w:rPr>
            <w:noProof/>
            <w:webHidden/>
          </w:rPr>
          <w:tab/>
        </w:r>
        <w:r>
          <w:rPr>
            <w:noProof/>
            <w:webHidden/>
          </w:rPr>
          <w:fldChar w:fldCharType="begin"/>
        </w:r>
        <w:r>
          <w:rPr>
            <w:noProof/>
            <w:webHidden/>
          </w:rPr>
          <w:instrText xml:space="preserve"> PAGEREF _Toc96333354 \h </w:instrText>
        </w:r>
        <w:r>
          <w:rPr>
            <w:noProof/>
            <w:webHidden/>
          </w:rPr>
        </w:r>
      </w:ins>
      <w:r>
        <w:rPr>
          <w:noProof/>
          <w:webHidden/>
        </w:rPr>
        <w:fldChar w:fldCharType="separate"/>
      </w:r>
      <w:ins w:id="103" w:author="Weinert, Matthias (M.)" w:date="2022-02-21T10:55:00Z">
        <w:r>
          <w:rPr>
            <w:noProof/>
            <w:webHidden/>
          </w:rPr>
          <w:t>23</w:t>
        </w:r>
        <w:r>
          <w:rPr>
            <w:noProof/>
            <w:webHidden/>
          </w:rPr>
          <w:fldChar w:fldCharType="end"/>
        </w:r>
        <w:r w:rsidRPr="00F110DB">
          <w:rPr>
            <w:rStyle w:val="Hyperlink"/>
            <w:noProof/>
          </w:rPr>
          <w:fldChar w:fldCharType="end"/>
        </w:r>
      </w:ins>
    </w:p>
    <w:p w14:paraId="641E7B0A" w14:textId="011890DA" w:rsidR="006344F0" w:rsidRDefault="006344F0">
      <w:pPr>
        <w:pStyle w:val="Verzeichnis2"/>
        <w:rPr>
          <w:ins w:id="104" w:author="Weinert, Matthias (M.)" w:date="2022-02-21T10:55:00Z"/>
          <w:rFonts w:asciiTheme="minorHAnsi" w:eastAsiaTheme="minorEastAsia" w:hAnsiTheme="minorHAnsi" w:cstheme="minorBidi"/>
          <w:b w:val="0"/>
          <w:noProof/>
          <w:lang w:val="de-DE" w:eastAsia="de-DE"/>
        </w:rPr>
      </w:pPr>
      <w:ins w:id="10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"_Toc96333355"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7.4</w:t>
        </w:r>
        <w:r>
          <w:rPr>
            <w:rFonts w:asciiTheme="minorHAnsi" w:eastAsiaTheme="minorEastAsia" w:hAnsiTheme="minorHAnsi" w:cstheme="minorBidi"/>
            <w:b w:val="0"/>
            <w:noProof/>
            <w:lang w:val="de-DE" w:eastAsia="de-DE"/>
          </w:rPr>
          <w:tab/>
        </w:r>
        <w:r w:rsidRPr="00F110DB">
          <w:rPr>
            <w:rStyle w:val="Hyperlink"/>
            <w:noProof/>
          </w:rPr>
          <w:t>A Minimalistic Example of a χMCF file</w:t>
        </w:r>
        <w:r>
          <w:rPr>
            <w:noProof/>
            <w:webHidden/>
          </w:rPr>
          <w:tab/>
        </w:r>
        <w:r>
          <w:rPr>
            <w:noProof/>
            <w:webHidden/>
          </w:rPr>
          <w:fldChar w:fldCharType="begin"/>
        </w:r>
        <w:r>
          <w:rPr>
            <w:noProof/>
            <w:webHidden/>
          </w:rPr>
          <w:instrText xml:space="preserve"> PAGEREF _Toc96333355 \h </w:instrText>
        </w:r>
        <w:r>
          <w:rPr>
            <w:noProof/>
            <w:webHidden/>
          </w:rPr>
        </w:r>
      </w:ins>
      <w:r>
        <w:rPr>
          <w:noProof/>
          <w:webHidden/>
        </w:rPr>
        <w:fldChar w:fldCharType="separate"/>
      </w:r>
      <w:ins w:id="106" w:author="Weinert, Matthias (M.)" w:date="2022-02-21T10:55:00Z">
        <w:r>
          <w:rPr>
            <w:noProof/>
            <w:webHidden/>
          </w:rPr>
          <w:t>23</w:t>
        </w:r>
        <w:r>
          <w:rPr>
            <w:noProof/>
            <w:webHidden/>
          </w:rPr>
          <w:fldChar w:fldCharType="end"/>
        </w:r>
        <w:r w:rsidRPr="00F110DB">
          <w:rPr>
            <w:rStyle w:val="Hyperlink"/>
            <w:noProof/>
          </w:rPr>
          <w:fldChar w:fldCharType="end"/>
        </w:r>
      </w:ins>
    </w:p>
    <w:p w14:paraId="006329BF" w14:textId="51F5E3A2" w:rsidR="006344F0" w:rsidRDefault="006344F0">
      <w:pPr>
        <w:pStyle w:val="Verzeichnis2"/>
        <w:rPr>
          <w:ins w:id="107" w:author="Weinert, Matthias (M.)" w:date="2022-02-21T10:55:00Z"/>
          <w:rFonts w:asciiTheme="minorHAnsi" w:eastAsiaTheme="minorEastAsia" w:hAnsiTheme="minorHAnsi" w:cstheme="minorBidi"/>
          <w:b w:val="0"/>
          <w:noProof/>
          <w:lang w:val="de-DE" w:eastAsia="de-DE"/>
        </w:rPr>
      </w:pPr>
      <w:ins w:id="10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"_Toc96333356"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7.5</w:t>
        </w:r>
        <w:r>
          <w:rPr>
            <w:rFonts w:asciiTheme="minorHAnsi" w:eastAsiaTheme="minorEastAsia" w:hAnsiTheme="minorHAnsi" w:cstheme="minorBidi"/>
            <w:b w:val="0"/>
            <w:noProof/>
            <w:lang w:val="de-DE" w:eastAsia="de-DE"/>
          </w:rPr>
          <w:tab/>
        </w:r>
        <w:r w:rsidRPr="00F110DB">
          <w:rPr>
            <w:rStyle w:val="Hyperlink"/>
            <w:noProof/>
          </w:rPr>
          <w:t>XML Schema Definition</w:t>
        </w:r>
        <w:r>
          <w:rPr>
            <w:noProof/>
            <w:webHidden/>
          </w:rPr>
          <w:tab/>
        </w:r>
        <w:r>
          <w:rPr>
            <w:noProof/>
            <w:webHidden/>
          </w:rPr>
          <w:fldChar w:fldCharType="begin"/>
        </w:r>
        <w:r>
          <w:rPr>
            <w:noProof/>
            <w:webHidden/>
          </w:rPr>
          <w:instrText xml:space="preserve"> PAGEREF _Toc96333356 \h </w:instrText>
        </w:r>
        <w:r>
          <w:rPr>
            <w:noProof/>
            <w:webHidden/>
          </w:rPr>
        </w:r>
      </w:ins>
      <w:r>
        <w:rPr>
          <w:noProof/>
          <w:webHidden/>
        </w:rPr>
        <w:fldChar w:fldCharType="separate"/>
      </w:r>
      <w:ins w:id="109" w:author="Weinert, Matthias (M.)" w:date="2022-02-21T10:55:00Z">
        <w:r>
          <w:rPr>
            <w:noProof/>
            <w:webHidden/>
          </w:rPr>
          <w:t>24</w:t>
        </w:r>
        <w:r>
          <w:rPr>
            <w:noProof/>
            <w:webHidden/>
          </w:rPr>
          <w:fldChar w:fldCharType="end"/>
        </w:r>
        <w:r w:rsidRPr="00F110DB">
          <w:rPr>
            <w:rStyle w:val="Hyperlink"/>
            <w:noProof/>
          </w:rPr>
          <w:fldChar w:fldCharType="end"/>
        </w:r>
      </w:ins>
    </w:p>
    <w:p w14:paraId="77452235" w14:textId="0964D35B" w:rsidR="006344F0" w:rsidRDefault="006344F0">
      <w:pPr>
        <w:pStyle w:val="Verzeichnis1"/>
        <w:rPr>
          <w:ins w:id="110" w:author="Weinert, Matthias (M.)" w:date="2022-02-21T10:55:00Z"/>
          <w:rFonts w:asciiTheme="minorHAnsi" w:eastAsiaTheme="minorEastAsia" w:hAnsiTheme="minorHAnsi" w:cstheme="minorBidi"/>
          <w:b w:val="0"/>
          <w:noProof/>
          <w:lang w:val="de-DE" w:eastAsia="de-DE"/>
        </w:rPr>
      </w:pPr>
      <w:ins w:id="111"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"_Toc96333357"</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w:t>
        </w:r>
        <w:r>
          <w:rPr>
            <w:rFonts w:asciiTheme="minorHAnsi" w:eastAsiaTheme="minorEastAsia" w:hAnsiTheme="minorHAnsi" w:cstheme="minorBidi"/>
            <w:b w:val="0"/>
            <w:noProof/>
            <w:lang w:val="de-DE" w:eastAsia="de-DE"/>
          </w:rPr>
          <w:tab/>
        </w:r>
        <w:r w:rsidRPr="00F110DB">
          <w:rPr>
            <w:rStyle w:val="Hyperlink"/>
            <w:noProof/>
          </w:rPr>
          <w:t>Data Common to any Connection</w:t>
        </w:r>
        <w:r>
          <w:rPr>
            <w:noProof/>
            <w:webHidden/>
          </w:rPr>
          <w:tab/>
        </w:r>
        <w:r>
          <w:rPr>
            <w:noProof/>
            <w:webHidden/>
          </w:rPr>
          <w:fldChar w:fldCharType="begin"/>
        </w:r>
        <w:r>
          <w:rPr>
            <w:noProof/>
            <w:webHidden/>
          </w:rPr>
          <w:instrText xml:space="preserve"> PAGEREF _Toc96333357 \h </w:instrText>
        </w:r>
        <w:r>
          <w:rPr>
            <w:noProof/>
            <w:webHidden/>
          </w:rPr>
        </w:r>
      </w:ins>
      <w:r>
        <w:rPr>
          <w:noProof/>
          <w:webHidden/>
        </w:rPr>
        <w:fldChar w:fldCharType="separate"/>
      </w:r>
      <w:ins w:id="112" w:author="Weinert, Matthias (M.)" w:date="2022-02-21T10:55:00Z">
        <w:r>
          <w:rPr>
            <w:noProof/>
            <w:webHidden/>
          </w:rPr>
          <w:t>24</w:t>
        </w:r>
        <w:r>
          <w:rPr>
            <w:noProof/>
            <w:webHidden/>
          </w:rPr>
          <w:fldChar w:fldCharType="end"/>
        </w:r>
        <w:r w:rsidRPr="00F110DB">
          <w:rPr>
            <w:rStyle w:val="Hyperlink"/>
            <w:noProof/>
          </w:rPr>
          <w:fldChar w:fldCharType="end"/>
        </w:r>
      </w:ins>
    </w:p>
    <w:p w14:paraId="323E3056" w14:textId="2D2A97A9" w:rsidR="006344F0" w:rsidRDefault="006344F0">
      <w:pPr>
        <w:pStyle w:val="Verzeichnis2"/>
        <w:rPr>
          <w:ins w:id="113" w:author="Weinert, Matthias (M.)" w:date="2022-02-21T10:55:00Z"/>
          <w:rFonts w:asciiTheme="minorHAnsi" w:eastAsiaTheme="minorEastAsia" w:hAnsiTheme="minorHAnsi" w:cstheme="minorBidi"/>
          <w:b w:val="0"/>
          <w:noProof/>
          <w:lang w:val="de-DE" w:eastAsia="de-DE"/>
        </w:rPr>
      </w:pPr>
      <w:ins w:id="114"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"_Toc96333358"</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8.1</w:t>
        </w:r>
        <w:r>
          <w:rPr>
            <w:rFonts w:asciiTheme="minorHAnsi" w:eastAsiaTheme="minorEastAsia" w:hAnsiTheme="minorHAnsi" w:cstheme="minorBidi"/>
            <w:b w:val="0"/>
            <w:noProof/>
            <w:lang w:val="de-DE" w:eastAsia="de-DE"/>
          </w:rPr>
          <w:tab/>
        </w:r>
        <w:r w:rsidRPr="00F110DB">
          <w:rPr>
            <w:rStyle w:val="Hyperlink"/>
            <w:noProof/>
          </w:rPr>
          <w:t>Indices and their properties</w:t>
        </w:r>
        <w:r>
          <w:rPr>
            <w:noProof/>
            <w:webHidden/>
          </w:rPr>
          <w:tab/>
        </w:r>
        <w:r>
          <w:rPr>
            <w:noProof/>
            <w:webHidden/>
          </w:rPr>
          <w:fldChar w:fldCharType="begin"/>
        </w:r>
        <w:r>
          <w:rPr>
            <w:noProof/>
            <w:webHidden/>
          </w:rPr>
          <w:instrText xml:space="preserve"> PAGEREF _Toc96333358 \h </w:instrText>
        </w:r>
        <w:r>
          <w:rPr>
            <w:noProof/>
            <w:webHidden/>
          </w:rPr>
        </w:r>
      </w:ins>
      <w:r>
        <w:rPr>
          <w:noProof/>
          <w:webHidden/>
        </w:rPr>
        <w:fldChar w:fldCharType="separate"/>
      </w:r>
      <w:ins w:id="115" w:author="Weinert, Matthias (M.)" w:date="2022-02-21T10:55:00Z">
        <w:r>
          <w:rPr>
            <w:noProof/>
            <w:webHidden/>
          </w:rPr>
          <w:t>24</w:t>
        </w:r>
        <w:r>
          <w:rPr>
            <w:noProof/>
            <w:webHidden/>
          </w:rPr>
          <w:fldChar w:fldCharType="end"/>
        </w:r>
        <w:r w:rsidRPr="00F110DB">
          <w:rPr>
            <w:rStyle w:val="Hyperlink"/>
            <w:noProof/>
          </w:rPr>
          <w:fldChar w:fldCharType="end"/>
        </w:r>
      </w:ins>
    </w:p>
    <w:p w14:paraId="16D11675" w14:textId="5CA522F6" w:rsidR="006344F0" w:rsidRDefault="006344F0">
      <w:pPr>
        <w:pStyle w:val="Verzeichnis2"/>
        <w:rPr>
          <w:ins w:id="116" w:author="Weinert, Matthias (M.)" w:date="2022-02-21T10:55:00Z"/>
          <w:rFonts w:asciiTheme="minorHAnsi" w:eastAsiaTheme="minorEastAsia" w:hAnsiTheme="minorHAnsi" w:cstheme="minorBidi"/>
          <w:b w:val="0"/>
          <w:noProof/>
          <w:lang w:val="de-DE" w:eastAsia="de-DE"/>
        </w:rPr>
      </w:pPr>
      <w:ins w:id="117"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"_Toc96333359"</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8.2</w:t>
        </w:r>
        <w:r>
          <w:rPr>
            <w:rFonts w:asciiTheme="minorHAnsi" w:eastAsiaTheme="minorEastAsia" w:hAnsiTheme="minorHAnsi" w:cstheme="minorBidi"/>
            <w:b w:val="0"/>
            <w:noProof/>
            <w:lang w:val="de-DE" w:eastAsia="de-DE"/>
          </w:rPr>
          <w:tab/>
        </w:r>
        <w:r w:rsidRPr="00F110DB">
          <w:rPr>
            <w:rStyle w:val="Hyperlink"/>
            <w:noProof/>
          </w:rPr>
          <w:t>Connection Referencing</w:t>
        </w:r>
        <w:r>
          <w:rPr>
            <w:noProof/>
            <w:webHidden/>
          </w:rPr>
          <w:tab/>
        </w:r>
        <w:r>
          <w:rPr>
            <w:noProof/>
            <w:webHidden/>
          </w:rPr>
          <w:fldChar w:fldCharType="begin"/>
        </w:r>
        <w:r>
          <w:rPr>
            <w:noProof/>
            <w:webHidden/>
          </w:rPr>
          <w:instrText xml:space="preserve"> PAGEREF _Toc96333359 \h </w:instrText>
        </w:r>
        <w:r>
          <w:rPr>
            <w:noProof/>
            <w:webHidden/>
          </w:rPr>
        </w:r>
      </w:ins>
      <w:r>
        <w:rPr>
          <w:noProof/>
          <w:webHidden/>
        </w:rPr>
        <w:fldChar w:fldCharType="separate"/>
      </w:r>
      <w:ins w:id="118" w:author="Weinert, Matthias (M.)" w:date="2022-02-21T10:55:00Z">
        <w:r>
          <w:rPr>
            <w:noProof/>
            <w:webHidden/>
          </w:rPr>
          <w:t>24</w:t>
        </w:r>
        <w:r>
          <w:rPr>
            <w:noProof/>
            <w:webHidden/>
          </w:rPr>
          <w:fldChar w:fldCharType="end"/>
        </w:r>
        <w:r w:rsidRPr="00F110DB">
          <w:rPr>
            <w:rStyle w:val="Hyperlink"/>
            <w:noProof/>
          </w:rPr>
          <w:fldChar w:fldCharType="end"/>
        </w:r>
      </w:ins>
    </w:p>
    <w:p w14:paraId="6E57375B" w14:textId="4A595E2F" w:rsidR="006344F0" w:rsidRDefault="006344F0">
      <w:pPr>
        <w:pStyle w:val="Verzeichnis3"/>
        <w:rPr>
          <w:ins w:id="119" w:author="Weinert, Matthias (M.)" w:date="2022-02-21T10:55:00Z"/>
          <w:rFonts w:asciiTheme="minorHAnsi" w:eastAsiaTheme="minorEastAsia" w:hAnsiTheme="minorHAnsi" w:cstheme="minorBidi"/>
          <w:b w:val="0"/>
          <w:noProof/>
          <w:lang w:val="de-DE" w:eastAsia="de-DE"/>
        </w:rPr>
      </w:pPr>
      <w:ins w:id="120"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"_Toc96333360"</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8.2.1</w:t>
        </w:r>
        <w:r>
          <w:rPr>
            <w:rFonts w:asciiTheme="minorHAnsi" w:eastAsiaTheme="minorEastAsia" w:hAnsiTheme="minorHAnsi" w:cstheme="minorBidi"/>
            <w:b w:val="0"/>
            <w:noProof/>
            <w:lang w:val="de-DE" w:eastAsia="de-DE"/>
          </w:rPr>
          <w:tab/>
        </w:r>
        <w:r w:rsidRPr="00F110DB">
          <w:rPr>
            <w:rStyle w:val="Hyperlink"/>
            <w:noProof/>
          </w:rPr>
          <w:t xml:space="preserve">Attribute </w:t>
        </w:r>
        <w:r w:rsidRPr="00F110DB">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_Toc96333360 \h </w:instrText>
        </w:r>
        <w:r>
          <w:rPr>
            <w:noProof/>
            <w:webHidden/>
          </w:rPr>
        </w:r>
      </w:ins>
      <w:r>
        <w:rPr>
          <w:noProof/>
          <w:webHidden/>
        </w:rPr>
        <w:fldChar w:fldCharType="separate"/>
      </w:r>
      <w:ins w:id="121" w:author="Weinert, Matthias (M.)" w:date="2022-02-21T10:55:00Z">
        <w:r>
          <w:rPr>
            <w:noProof/>
            <w:webHidden/>
          </w:rPr>
          <w:t>25</w:t>
        </w:r>
        <w:r>
          <w:rPr>
            <w:noProof/>
            <w:webHidden/>
          </w:rPr>
          <w:fldChar w:fldCharType="end"/>
        </w:r>
        <w:r w:rsidRPr="00F110DB">
          <w:rPr>
            <w:rStyle w:val="Hyperlink"/>
            <w:noProof/>
          </w:rPr>
          <w:fldChar w:fldCharType="end"/>
        </w:r>
      </w:ins>
    </w:p>
    <w:p w14:paraId="22F38862" w14:textId="3777B836" w:rsidR="006344F0" w:rsidRDefault="006344F0">
      <w:pPr>
        <w:pStyle w:val="Verzeichnis3"/>
        <w:rPr>
          <w:ins w:id="122" w:author="Weinert, Matthias (M.)" w:date="2022-02-21T10:55:00Z"/>
          <w:rFonts w:asciiTheme="minorHAnsi" w:eastAsiaTheme="minorEastAsia" w:hAnsiTheme="minorHAnsi" w:cstheme="minorBidi"/>
          <w:b w:val="0"/>
          <w:noProof/>
          <w:lang w:val="de-DE" w:eastAsia="de-DE"/>
        </w:rPr>
      </w:pPr>
      <w:ins w:id="123"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"_Toc96333361"</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8.2.2</w:t>
        </w:r>
        <w:r>
          <w:rPr>
            <w:rFonts w:asciiTheme="minorHAnsi" w:eastAsiaTheme="minorEastAsia" w:hAnsiTheme="minorHAnsi" w:cstheme="minorBidi"/>
            <w:b w:val="0"/>
            <w:noProof/>
            <w:lang w:val="de-DE" w:eastAsia="de-DE"/>
          </w:rPr>
          <w:tab/>
        </w:r>
        <w:r w:rsidRPr="00F110DB">
          <w:rPr>
            <w:rStyle w:val="Hyperlink"/>
            <w:noProof/>
          </w:rPr>
          <w:t xml:space="preserve">Attribute </w:t>
        </w:r>
        <w:r w:rsidRPr="00F110DB">
          <w:rPr>
            <w:rStyle w:val="Hyperlink"/>
            <w:rFonts w:ascii="Courier New" w:hAnsi="Courier New" w:cs="Courier New"/>
            <w:noProof/>
            <w:highlight w:val="white"/>
          </w:rPr>
          <w:t>ident</w:t>
        </w:r>
        <w:r w:rsidRPr="00F110DB">
          <w:rPr>
            <w:rStyle w:val="Hyperlink"/>
            <w:noProof/>
          </w:rPr>
          <w:t xml:space="preserve"> </w:t>
        </w:r>
        <w:r>
          <w:rPr>
            <w:noProof/>
            <w:webHidden/>
          </w:rPr>
          <w:tab/>
        </w:r>
        <w:r>
          <w:rPr>
            <w:noProof/>
            <w:webHidden/>
          </w:rPr>
          <w:fldChar w:fldCharType="begin"/>
        </w:r>
        <w:r>
          <w:rPr>
            <w:noProof/>
            <w:webHidden/>
          </w:rPr>
          <w:instrText xml:space="preserve"> PAGEREF _Toc96333361 \h </w:instrText>
        </w:r>
        <w:r>
          <w:rPr>
            <w:noProof/>
            <w:webHidden/>
          </w:rPr>
        </w:r>
      </w:ins>
      <w:r>
        <w:rPr>
          <w:noProof/>
          <w:webHidden/>
        </w:rPr>
        <w:fldChar w:fldCharType="separate"/>
      </w:r>
      <w:ins w:id="124" w:author="Weinert, Matthias (M.)" w:date="2022-02-21T10:55:00Z">
        <w:r>
          <w:rPr>
            <w:noProof/>
            <w:webHidden/>
          </w:rPr>
          <w:t>25</w:t>
        </w:r>
        <w:r>
          <w:rPr>
            <w:noProof/>
            <w:webHidden/>
          </w:rPr>
          <w:fldChar w:fldCharType="end"/>
        </w:r>
        <w:r w:rsidRPr="00F110DB">
          <w:rPr>
            <w:rStyle w:val="Hyperlink"/>
            <w:noProof/>
          </w:rPr>
          <w:fldChar w:fldCharType="end"/>
        </w:r>
      </w:ins>
    </w:p>
    <w:p w14:paraId="73C3E7D9" w14:textId="568D4493" w:rsidR="006344F0" w:rsidRDefault="006344F0">
      <w:pPr>
        <w:pStyle w:val="Verzeichnis2"/>
        <w:rPr>
          <w:ins w:id="125" w:author="Weinert, Matthias (M.)" w:date="2022-02-21T10:55:00Z"/>
          <w:rFonts w:asciiTheme="minorHAnsi" w:eastAsiaTheme="minorEastAsia" w:hAnsiTheme="minorHAnsi" w:cstheme="minorBidi"/>
          <w:b w:val="0"/>
          <w:noProof/>
          <w:lang w:val="de-DE" w:eastAsia="de-DE"/>
        </w:rPr>
      </w:pPr>
      <w:ins w:id="126"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"_Toc96333362"</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8.3</w:t>
        </w:r>
        <w:r>
          <w:rPr>
            <w:rFonts w:asciiTheme="minorHAnsi" w:eastAsiaTheme="minorEastAsia" w:hAnsiTheme="minorHAnsi" w:cstheme="minorBidi"/>
            <w:b w:val="0"/>
            <w:noProof/>
            <w:lang w:val="de-DE" w:eastAsia="de-DE"/>
          </w:rPr>
          <w:tab/>
        </w:r>
        <w:r w:rsidRPr="00F110DB">
          <w:rPr>
            <w:rStyle w:val="Hyperlink"/>
            <w:noProof/>
          </w:rPr>
          <w:t>Dimensions and Coordinates</w:t>
        </w:r>
        <w:r>
          <w:rPr>
            <w:noProof/>
            <w:webHidden/>
          </w:rPr>
          <w:tab/>
        </w:r>
        <w:r>
          <w:rPr>
            <w:noProof/>
            <w:webHidden/>
          </w:rPr>
          <w:fldChar w:fldCharType="begin"/>
        </w:r>
        <w:r>
          <w:rPr>
            <w:noProof/>
            <w:webHidden/>
          </w:rPr>
          <w:instrText xml:space="preserve"> PAGEREF _Toc96333362 \h </w:instrText>
        </w:r>
        <w:r>
          <w:rPr>
            <w:noProof/>
            <w:webHidden/>
          </w:rPr>
        </w:r>
      </w:ins>
      <w:r>
        <w:rPr>
          <w:noProof/>
          <w:webHidden/>
        </w:rPr>
        <w:fldChar w:fldCharType="separate"/>
      </w:r>
      <w:ins w:id="127" w:author="Weinert, Matthias (M.)" w:date="2022-02-21T10:55:00Z">
        <w:r>
          <w:rPr>
            <w:noProof/>
            <w:webHidden/>
          </w:rPr>
          <w:t>25</w:t>
        </w:r>
        <w:r>
          <w:rPr>
            <w:noProof/>
            <w:webHidden/>
          </w:rPr>
          <w:fldChar w:fldCharType="end"/>
        </w:r>
        <w:r w:rsidRPr="00F110DB">
          <w:rPr>
            <w:rStyle w:val="Hyperlink"/>
            <w:noProof/>
          </w:rPr>
          <w:fldChar w:fldCharType="end"/>
        </w:r>
      </w:ins>
    </w:p>
    <w:p w14:paraId="3DA25E47" w14:textId="0E1961D9" w:rsidR="006344F0" w:rsidRDefault="006344F0">
      <w:pPr>
        <w:pStyle w:val="Verzeichnis2"/>
        <w:rPr>
          <w:ins w:id="128" w:author="Weinert, Matthias (M.)" w:date="2022-02-21T10:55:00Z"/>
          <w:rFonts w:asciiTheme="minorHAnsi" w:eastAsiaTheme="minorEastAsia" w:hAnsiTheme="minorHAnsi" w:cstheme="minorBidi"/>
          <w:b w:val="0"/>
          <w:noProof/>
          <w:lang w:val="de-DE" w:eastAsia="de-DE"/>
        </w:rPr>
      </w:pPr>
      <w:ins w:id="129"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"_Toc96333363"</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8.4</w:t>
        </w:r>
        <w:r>
          <w:rPr>
            <w:rFonts w:asciiTheme="minorHAnsi" w:eastAsiaTheme="minorEastAsia" w:hAnsiTheme="minorHAnsi" w:cstheme="minorBidi"/>
            <w:b w:val="0"/>
            <w:noProof/>
            <w:lang w:val="de-DE" w:eastAsia="de-DE"/>
          </w:rPr>
          <w:tab/>
        </w:r>
        <w:r w:rsidRPr="00F110DB">
          <w:rPr>
            <w:rStyle w:val="Hyperlink"/>
            <w:noProof/>
          </w:rPr>
          <w:t xml:space="preserve">Attribute </w:t>
        </w:r>
        <w:r w:rsidRPr="00F110DB">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_Toc96333363 \h </w:instrText>
        </w:r>
        <w:r>
          <w:rPr>
            <w:noProof/>
            <w:webHidden/>
          </w:rPr>
        </w:r>
      </w:ins>
      <w:r>
        <w:rPr>
          <w:noProof/>
          <w:webHidden/>
        </w:rPr>
        <w:fldChar w:fldCharType="separate"/>
      </w:r>
      <w:ins w:id="130" w:author="Weinert, Matthias (M.)" w:date="2022-02-21T10:55:00Z">
        <w:r>
          <w:rPr>
            <w:noProof/>
            <w:webHidden/>
          </w:rPr>
          <w:t>25</w:t>
        </w:r>
        <w:r>
          <w:rPr>
            <w:noProof/>
            <w:webHidden/>
          </w:rPr>
          <w:fldChar w:fldCharType="end"/>
        </w:r>
        <w:r w:rsidRPr="00F110DB">
          <w:rPr>
            <w:rStyle w:val="Hyperlink"/>
            <w:noProof/>
          </w:rPr>
          <w:fldChar w:fldCharType="end"/>
        </w:r>
      </w:ins>
    </w:p>
    <w:p w14:paraId="190799BF" w14:textId="4D589989" w:rsidR="006344F0" w:rsidRDefault="006344F0">
      <w:pPr>
        <w:pStyle w:val="Verzeichnis2"/>
        <w:rPr>
          <w:ins w:id="131" w:author="Weinert, Matthias (M.)" w:date="2022-02-21T10:55:00Z"/>
          <w:rFonts w:asciiTheme="minorHAnsi" w:eastAsiaTheme="minorEastAsia" w:hAnsiTheme="minorHAnsi" w:cstheme="minorBidi"/>
          <w:b w:val="0"/>
          <w:noProof/>
          <w:lang w:val="de-DE" w:eastAsia="de-DE"/>
        </w:rPr>
      </w:pPr>
      <w:ins w:id="132"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"_Toc96333364"</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8.5</w:t>
        </w:r>
        <w:r>
          <w:rPr>
            <w:rFonts w:asciiTheme="minorHAnsi" w:eastAsiaTheme="minorEastAsia" w:hAnsiTheme="minorHAnsi" w:cstheme="minorBidi"/>
            <w:b w:val="0"/>
            <w:noProof/>
            <w:lang w:val="de-DE" w:eastAsia="de-DE"/>
          </w:rPr>
          <w:tab/>
        </w:r>
        <w:r w:rsidRPr="00F110DB">
          <w:rPr>
            <w:rStyle w:val="Hyperlink"/>
            <w:noProof/>
          </w:rPr>
          <w:t>Custom Attributes list</w:t>
        </w:r>
        <w:r>
          <w:rPr>
            <w:noProof/>
            <w:webHidden/>
          </w:rPr>
          <w:tab/>
        </w:r>
        <w:r>
          <w:rPr>
            <w:noProof/>
            <w:webHidden/>
          </w:rPr>
          <w:fldChar w:fldCharType="begin"/>
        </w:r>
        <w:r>
          <w:rPr>
            <w:noProof/>
            <w:webHidden/>
          </w:rPr>
          <w:instrText xml:space="preserve"> PAGEREF _Toc96333364 \h </w:instrText>
        </w:r>
        <w:r>
          <w:rPr>
            <w:noProof/>
            <w:webHidden/>
          </w:rPr>
        </w:r>
      </w:ins>
      <w:r>
        <w:rPr>
          <w:noProof/>
          <w:webHidden/>
        </w:rPr>
        <w:fldChar w:fldCharType="separate"/>
      </w:r>
      <w:ins w:id="133" w:author="Weinert, Matthias (M.)" w:date="2022-02-21T10:55:00Z">
        <w:r>
          <w:rPr>
            <w:noProof/>
            <w:webHidden/>
          </w:rPr>
          <w:t>25</w:t>
        </w:r>
        <w:r>
          <w:rPr>
            <w:noProof/>
            <w:webHidden/>
          </w:rPr>
          <w:fldChar w:fldCharType="end"/>
        </w:r>
        <w:r w:rsidRPr="00F110DB">
          <w:rPr>
            <w:rStyle w:val="Hyperlink"/>
            <w:noProof/>
          </w:rPr>
          <w:fldChar w:fldCharType="end"/>
        </w:r>
      </w:ins>
    </w:p>
    <w:p w14:paraId="53A1E098" w14:textId="35F19032" w:rsidR="006344F0" w:rsidRDefault="006344F0">
      <w:pPr>
        <w:pStyle w:val="Verzeichnis2"/>
        <w:rPr>
          <w:ins w:id="134" w:author="Weinert, Matthias (M.)" w:date="2022-02-21T10:55:00Z"/>
          <w:rFonts w:asciiTheme="minorHAnsi" w:eastAsiaTheme="minorEastAsia" w:hAnsiTheme="minorHAnsi" w:cstheme="minorBidi"/>
          <w:b w:val="0"/>
          <w:noProof/>
          <w:lang w:val="de-DE" w:eastAsia="de-DE"/>
        </w:rPr>
      </w:pPr>
      <w:ins w:id="13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"_Toc96333365"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8.6</w:t>
        </w:r>
        <w:r>
          <w:rPr>
            <w:rFonts w:asciiTheme="minorHAnsi" w:eastAsiaTheme="minorEastAsia" w:hAnsiTheme="minorHAnsi" w:cstheme="minorBidi"/>
            <w:b w:val="0"/>
            <w:noProof/>
            <w:lang w:val="de-DE" w:eastAsia="de-DE"/>
          </w:rPr>
          <w:tab/>
        </w:r>
        <w:r w:rsidRPr="00F110DB">
          <w:rPr>
            <w:rStyle w:val="Hyperlink"/>
            <w:noProof/>
          </w:rPr>
          <w:t xml:space="preserve">Distinction between </w:t>
        </w:r>
        <w:r w:rsidRPr="00F110DB">
          <w:rPr>
            <w:rStyle w:val="Hyperlink"/>
            <w:rFonts w:ascii="Courier New" w:hAnsi="Courier New" w:cs="Courier New"/>
            <w:noProof/>
          </w:rPr>
          <w:t>&lt;custom_attributes/&gt;</w:t>
        </w:r>
        <w:r w:rsidRPr="00F110DB">
          <w:rPr>
            <w:rStyle w:val="Hyperlink"/>
            <w:noProof/>
          </w:rPr>
          <w:t xml:space="preserve"> and </w:t>
        </w:r>
        <w:r w:rsidRPr="00F110D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_Toc96333365 \h </w:instrText>
        </w:r>
        <w:r>
          <w:rPr>
            <w:noProof/>
            <w:webHidden/>
          </w:rPr>
        </w:r>
      </w:ins>
      <w:r>
        <w:rPr>
          <w:noProof/>
          <w:webHidden/>
        </w:rPr>
        <w:fldChar w:fldCharType="separate"/>
      </w:r>
      <w:ins w:id="136" w:author="Weinert, Matthias (M.)" w:date="2022-02-21T10:55:00Z">
        <w:r>
          <w:rPr>
            <w:noProof/>
            <w:webHidden/>
          </w:rPr>
          <w:t>30</w:t>
        </w:r>
        <w:r>
          <w:rPr>
            <w:noProof/>
            <w:webHidden/>
          </w:rPr>
          <w:fldChar w:fldCharType="end"/>
        </w:r>
        <w:r w:rsidRPr="00F110DB">
          <w:rPr>
            <w:rStyle w:val="Hyperlink"/>
            <w:noProof/>
          </w:rPr>
          <w:fldChar w:fldCharType="end"/>
        </w:r>
      </w:ins>
    </w:p>
    <w:p w14:paraId="04320781" w14:textId="429AEE79" w:rsidR="006344F0" w:rsidRDefault="006344F0">
      <w:pPr>
        <w:pStyle w:val="Verzeichnis3"/>
        <w:rPr>
          <w:ins w:id="137" w:author="Weinert, Matthias (M.)" w:date="2022-02-21T10:55:00Z"/>
          <w:rFonts w:asciiTheme="minorHAnsi" w:eastAsiaTheme="minorEastAsia" w:hAnsiTheme="minorHAnsi" w:cstheme="minorBidi"/>
          <w:b w:val="0"/>
          <w:noProof/>
          <w:lang w:val="de-DE" w:eastAsia="de-DE"/>
        </w:rPr>
      </w:pPr>
      <w:ins w:id="13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"_Toc96333366"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8.6.1</w:t>
        </w:r>
        <w:r>
          <w:rPr>
            <w:rFonts w:asciiTheme="minorHAnsi" w:eastAsiaTheme="minorEastAsia" w:hAnsiTheme="minorHAnsi" w:cstheme="minorBidi"/>
            <w:b w:val="0"/>
            <w:noProof/>
            <w:lang w:val="de-DE" w:eastAsia="de-DE"/>
          </w:rPr>
          <w:tab/>
        </w:r>
        <w:r w:rsidRPr="00F110DB">
          <w:rPr>
            <w:rStyle w:val="Hyperlink"/>
            <w:noProof/>
          </w:rPr>
          <w:t xml:space="preserve">Needs of different process roles, addressed by </w:t>
        </w:r>
        <w:r w:rsidRPr="00F110DB">
          <w:rPr>
            <w:rStyle w:val="Hyperlink"/>
            <w:rFonts w:ascii="Courier New" w:hAnsi="Courier New" w:cs="Courier New"/>
            <w:i/>
            <w:iCs/>
            <w:noProof/>
          </w:rPr>
          <w:t>&lt;custom_attributes/&gt;</w:t>
        </w:r>
        <w:r w:rsidRPr="00F110DB">
          <w:rPr>
            <w:rStyle w:val="Hyperlink"/>
            <w:noProof/>
          </w:rPr>
          <w:t xml:space="preserve"> and </w:t>
        </w:r>
        <w:r w:rsidRPr="00F110D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_Toc96333366 \h </w:instrText>
        </w:r>
        <w:r>
          <w:rPr>
            <w:noProof/>
            <w:webHidden/>
          </w:rPr>
        </w:r>
      </w:ins>
      <w:r>
        <w:rPr>
          <w:noProof/>
          <w:webHidden/>
        </w:rPr>
        <w:fldChar w:fldCharType="separate"/>
      </w:r>
      <w:ins w:id="139" w:author="Weinert, Matthias (M.)" w:date="2022-02-21T10:55:00Z">
        <w:r>
          <w:rPr>
            <w:noProof/>
            <w:webHidden/>
          </w:rPr>
          <w:t>30</w:t>
        </w:r>
        <w:r>
          <w:rPr>
            <w:noProof/>
            <w:webHidden/>
          </w:rPr>
          <w:fldChar w:fldCharType="end"/>
        </w:r>
        <w:r w:rsidRPr="00F110DB">
          <w:rPr>
            <w:rStyle w:val="Hyperlink"/>
            <w:noProof/>
          </w:rPr>
          <w:fldChar w:fldCharType="end"/>
        </w:r>
      </w:ins>
    </w:p>
    <w:p w14:paraId="0E56A301" w14:textId="439C4108" w:rsidR="006344F0" w:rsidRDefault="006344F0">
      <w:pPr>
        <w:pStyle w:val="Verzeichnis3"/>
        <w:rPr>
          <w:ins w:id="140" w:author="Weinert, Matthias (M.)" w:date="2022-02-21T10:55:00Z"/>
          <w:rFonts w:asciiTheme="minorHAnsi" w:eastAsiaTheme="minorEastAsia" w:hAnsiTheme="minorHAnsi" w:cstheme="minorBidi"/>
          <w:b w:val="0"/>
          <w:noProof/>
          <w:lang w:val="de-DE" w:eastAsia="de-DE"/>
        </w:rPr>
      </w:pPr>
      <w:ins w:id="141"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"_Toc96333367"</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8.6.2</w:t>
        </w:r>
        <w:r>
          <w:rPr>
            <w:rFonts w:asciiTheme="minorHAnsi" w:eastAsiaTheme="minorEastAsia" w:hAnsiTheme="minorHAnsi" w:cstheme="minorBidi"/>
            <w:b w:val="0"/>
            <w:noProof/>
            <w:lang w:val="de-DE" w:eastAsia="de-DE"/>
          </w:rPr>
          <w:tab/>
        </w:r>
        <w:r w:rsidRPr="00F110DB">
          <w:rPr>
            <w:rStyle w:val="Hyperlink"/>
            <w:noProof/>
          </w:rPr>
          <w:t xml:space="preserve">Needs of different applications, addressed by </w:t>
        </w:r>
        <w:r w:rsidRPr="00F110DB">
          <w:rPr>
            <w:rStyle w:val="Hyperlink"/>
            <w:rFonts w:ascii="Courier New" w:hAnsi="Courier New" w:cs="Courier New"/>
            <w:i/>
            <w:iCs/>
            <w:noProof/>
          </w:rPr>
          <w:t>&lt;custom_attributes/&gt;</w:t>
        </w:r>
        <w:r w:rsidRPr="00F110DB">
          <w:rPr>
            <w:rStyle w:val="Hyperlink"/>
            <w:noProof/>
          </w:rPr>
          <w:t xml:space="preserve"> and </w:t>
        </w:r>
        <w:r w:rsidRPr="00F110D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_Toc96333367 \h </w:instrText>
        </w:r>
        <w:r>
          <w:rPr>
            <w:noProof/>
            <w:webHidden/>
          </w:rPr>
        </w:r>
      </w:ins>
      <w:r>
        <w:rPr>
          <w:noProof/>
          <w:webHidden/>
        </w:rPr>
        <w:fldChar w:fldCharType="separate"/>
      </w:r>
      <w:ins w:id="142" w:author="Weinert, Matthias (M.)" w:date="2022-02-21T10:55:00Z">
        <w:r>
          <w:rPr>
            <w:noProof/>
            <w:webHidden/>
          </w:rPr>
          <w:t>30</w:t>
        </w:r>
        <w:r>
          <w:rPr>
            <w:noProof/>
            <w:webHidden/>
          </w:rPr>
          <w:fldChar w:fldCharType="end"/>
        </w:r>
        <w:r w:rsidRPr="00F110DB">
          <w:rPr>
            <w:rStyle w:val="Hyperlink"/>
            <w:noProof/>
          </w:rPr>
          <w:fldChar w:fldCharType="end"/>
        </w:r>
      </w:ins>
    </w:p>
    <w:p w14:paraId="2CB80740" w14:textId="4D28A577" w:rsidR="006344F0" w:rsidRDefault="006344F0">
      <w:pPr>
        <w:pStyle w:val="Verzeichnis3"/>
        <w:rPr>
          <w:ins w:id="143" w:author="Weinert, Matthias (M.)" w:date="2022-02-21T10:55:00Z"/>
          <w:rFonts w:asciiTheme="minorHAnsi" w:eastAsiaTheme="minorEastAsia" w:hAnsiTheme="minorHAnsi" w:cstheme="minorBidi"/>
          <w:b w:val="0"/>
          <w:noProof/>
          <w:lang w:val="de-DE" w:eastAsia="de-DE"/>
        </w:rPr>
      </w:pPr>
      <w:ins w:id="144" w:author="Weinert, Matthias (M.)" w:date="2022-02-21T10:55:00Z">
        <w:r w:rsidRPr="00F110DB">
          <w:rPr>
            <w:rStyle w:val="Hyperlink"/>
            <w:noProof/>
          </w:rPr>
          <w:lastRenderedPageBreak/>
          <w:fldChar w:fldCharType="begin"/>
        </w:r>
        <w:r w:rsidRPr="00F110DB">
          <w:rPr>
            <w:rStyle w:val="Hyperlink"/>
            <w:noProof/>
          </w:rPr>
          <w:instrText xml:space="preserve"> </w:instrText>
        </w:r>
        <w:r>
          <w:rPr>
            <w:noProof/>
          </w:rPr>
          <w:instrText>HYPERLINK \l "_Toc96333368"</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8.6.3</w:t>
        </w:r>
        <w:r>
          <w:rPr>
            <w:rFonts w:asciiTheme="minorHAnsi" w:eastAsiaTheme="minorEastAsia" w:hAnsiTheme="minorHAnsi" w:cstheme="minorBidi"/>
            <w:b w:val="0"/>
            <w:noProof/>
            <w:lang w:val="de-DE" w:eastAsia="de-DE"/>
          </w:rPr>
          <w:tab/>
        </w:r>
        <w:r w:rsidRPr="00F110DB">
          <w:rPr>
            <w:rStyle w:val="Hyperlink"/>
            <w:noProof/>
          </w:rPr>
          <w:t xml:space="preserve">Different levels of </w:t>
        </w:r>
        <w:r w:rsidRPr="00F110DB">
          <w:rPr>
            <w:rStyle w:val="Hyperlink"/>
            <w:rFonts w:ascii="Courier New" w:hAnsi="Courier New" w:cs="Courier New"/>
            <w:i/>
            <w:iCs/>
            <w:noProof/>
          </w:rPr>
          <w:t>&lt;custom_attributes/&gt;</w:t>
        </w:r>
        <w:r w:rsidRPr="00F110DB">
          <w:rPr>
            <w:rStyle w:val="Hyperlink"/>
            <w:noProof/>
          </w:rPr>
          <w:t xml:space="preserve"> and </w:t>
        </w:r>
        <w:r w:rsidRPr="00F110DB">
          <w:rPr>
            <w:rStyle w:val="Hyperlink"/>
            <w:rFonts w:ascii="Courier New" w:hAnsi="Courier New" w:cs="Courier New"/>
            <w:i/>
            <w:iCs/>
            <w:noProof/>
          </w:rPr>
          <w:t>&lt;appdata/&gt;</w:t>
        </w:r>
        <w:r w:rsidRPr="00F110DB">
          <w:rPr>
            <w:rStyle w:val="Hyperlink"/>
            <w:noProof/>
          </w:rPr>
          <w:t xml:space="preserve"> within χMCF data model</w:t>
        </w:r>
        <w:r>
          <w:rPr>
            <w:noProof/>
            <w:webHidden/>
          </w:rPr>
          <w:tab/>
        </w:r>
        <w:r>
          <w:rPr>
            <w:noProof/>
            <w:webHidden/>
          </w:rPr>
          <w:fldChar w:fldCharType="begin"/>
        </w:r>
        <w:r>
          <w:rPr>
            <w:noProof/>
            <w:webHidden/>
          </w:rPr>
          <w:instrText xml:space="preserve"> PAGEREF _Toc96333368 \h </w:instrText>
        </w:r>
        <w:r>
          <w:rPr>
            <w:noProof/>
            <w:webHidden/>
          </w:rPr>
        </w:r>
      </w:ins>
      <w:r>
        <w:rPr>
          <w:noProof/>
          <w:webHidden/>
        </w:rPr>
        <w:fldChar w:fldCharType="separate"/>
      </w:r>
      <w:ins w:id="145" w:author="Weinert, Matthias (M.)" w:date="2022-02-21T10:55:00Z">
        <w:r>
          <w:rPr>
            <w:noProof/>
            <w:webHidden/>
          </w:rPr>
          <w:t>31</w:t>
        </w:r>
        <w:r>
          <w:rPr>
            <w:noProof/>
            <w:webHidden/>
          </w:rPr>
          <w:fldChar w:fldCharType="end"/>
        </w:r>
        <w:r w:rsidRPr="00F110DB">
          <w:rPr>
            <w:rStyle w:val="Hyperlink"/>
            <w:noProof/>
          </w:rPr>
          <w:fldChar w:fldCharType="end"/>
        </w:r>
      </w:ins>
    </w:p>
    <w:p w14:paraId="2AFAEA55" w14:textId="779C4CD4" w:rsidR="006344F0" w:rsidRDefault="006344F0">
      <w:pPr>
        <w:pStyle w:val="Verzeichnis1"/>
        <w:rPr>
          <w:ins w:id="146" w:author="Weinert, Matthias (M.)" w:date="2022-02-21T10:55:00Z"/>
          <w:rFonts w:asciiTheme="minorHAnsi" w:eastAsiaTheme="minorEastAsia" w:hAnsiTheme="minorHAnsi" w:cstheme="minorBidi"/>
          <w:b w:val="0"/>
          <w:noProof/>
          <w:lang w:val="de-DE" w:eastAsia="de-DE"/>
        </w:rPr>
      </w:pPr>
      <w:ins w:id="147"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"_Toc96333369"</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w:t>
        </w:r>
        <w:r>
          <w:rPr>
            <w:rFonts w:asciiTheme="minorHAnsi" w:eastAsiaTheme="minorEastAsia" w:hAnsiTheme="minorHAnsi" w:cstheme="minorBidi"/>
            <w:b w:val="0"/>
            <w:noProof/>
            <w:lang w:val="de-DE" w:eastAsia="de-DE"/>
          </w:rPr>
          <w:tab/>
        </w:r>
        <w:r w:rsidRPr="00F110DB">
          <w:rPr>
            <w:rStyle w:val="Hyperlink"/>
            <w:noProof/>
          </w:rPr>
          <w:t>0D connections</w:t>
        </w:r>
        <w:r>
          <w:rPr>
            <w:noProof/>
            <w:webHidden/>
          </w:rPr>
          <w:tab/>
        </w:r>
        <w:r>
          <w:rPr>
            <w:noProof/>
            <w:webHidden/>
          </w:rPr>
          <w:fldChar w:fldCharType="begin"/>
        </w:r>
        <w:r>
          <w:rPr>
            <w:noProof/>
            <w:webHidden/>
          </w:rPr>
          <w:instrText xml:space="preserve"> PAGEREF _Toc96333369 \h </w:instrText>
        </w:r>
        <w:r>
          <w:rPr>
            <w:noProof/>
            <w:webHidden/>
          </w:rPr>
        </w:r>
      </w:ins>
      <w:r>
        <w:rPr>
          <w:noProof/>
          <w:webHidden/>
        </w:rPr>
        <w:fldChar w:fldCharType="separate"/>
      </w:r>
      <w:ins w:id="148" w:author="Weinert, Matthias (M.)" w:date="2022-02-21T10:55:00Z">
        <w:r>
          <w:rPr>
            <w:noProof/>
            <w:webHidden/>
          </w:rPr>
          <w:t>31</w:t>
        </w:r>
        <w:r>
          <w:rPr>
            <w:noProof/>
            <w:webHidden/>
          </w:rPr>
          <w:fldChar w:fldCharType="end"/>
        </w:r>
        <w:r w:rsidRPr="00F110DB">
          <w:rPr>
            <w:rStyle w:val="Hyperlink"/>
            <w:noProof/>
          </w:rPr>
          <w:fldChar w:fldCharType="end"/>
        </w:r>
      </w:ins>
    </w:p>
    <w:p w14:paraId="76FC8EAD" w14:textId="78E86509" w:rsidR="006344F0" w:rsidRDefault="006344F0">
      <w:pPr>
        <w:pStyle w:val="Verzeichnis2"/>
        <w:rPr>
          <w:ins w:id="149" w:author="Weinert, Matthias (M.)" w:date="2022-02-21T10:55:00Z"/>
          <w:rFonts w:asciiTheme="minorHAnsi" w:eastAsiaTheme="minorEastAsia" w:hAnsiTheme="minorHAnsi" w:cstheme="minorBidi"/>
          <w:b w:val="0"/>
          <w:noProof/>
          <w:lang w:val="de-DE" w:eastAsia="de-DE"/>
        </w:rPr>
      </w:pPr>
      <w:ins w:id="150"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"_Toc96333370"</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9.1</w:t>
        </w:r>
        <w:r>
          <w:rPr>
            <w:rFonts w:asciiTheme="minorHAnsi" w:eastAsiaTheme="minorEastAsia" w:hAnsiTheme="minorHAnsi" w:cstheme="minorBidi"/>
            <w:b w:val="0"/>
            <w:noProof/>
            <w:lang w:val="de-DE" w:eastAsia="de-DE"/>
          </w:rPr>
          <w:tab/>
        </w:r>
        <w:r w:rsidRPr="00F110DB">
          <w:rPr>
            <w:rStyle w:val="Hyperlink"/>
            <w:noProof/>
          </w:rPr>
          <w:t>Generic Definitions</w:t>
        </w:r>
        <w:r>
          <w:rPr>
            <w:noProof/>
            <w:webHidden/>
          </w:rPr>
          <w:tab/>
        </w:r>
        <w:r>
          <w:rPr>
            <w:noProof/>
            <w:webHidden/>
          </w:rPr>
          <w:fldChar w:fldCharType="begin"/>
        </w:r>
        <w:r>
          <w:rPr>
            <w:noProof/>
            <w:webHidden/>
          </w:rPr>
          <w:instrText xml:space="preserve"> PAGEREF _Toc96333370 \h </w:instrText>
        </w:r>
        <w:r>
          <w:rPr>
            <w:noProof/>
            <w:webHidden/>
          </w:rPr>
        </w:r>
      </w:ins>
      <w:r>
        <w:rPr>
          <w:noProof/>
          <w:webHidden/>
        </w:rPr>
        <w:fldChar w:fldCharType="separate"/>
      </w:r>
      <w:ins w:id="151" w:author="Weinert, Matthias (M.)" w:date="2022-02-21T10:55:00Z">
        <w:r>
          <w:rPr>
            <w:noProof/>
            <w:webHidden/>
          </w:rPr>
          <w:t>31</w:t>
        </w:r>
        <w:r>
          <w:rPr>
            <w:noProof/>
            <w:webHidden/>
          </w:rPr>
          <w:fldChar w:fldCharType="end"/>
        </w:r>
        <w:r w:rsidRPr="00F110DB">
          <w:rPr>
            <w:rStyle w:val="Hyperlink"/>
            <w:noProof/>
          </w:rPr>
          <w:fldChar w:fldCharType="end"/>
        </w:r>
      </w:ins>
    </w:p>
    <w:p w14:paraId="51FA6DD8" w14:textId="2F33AE9F" w:rsidR="006344F0" w:rsidRDefault="006344F0">
      <w:pPr>
        <w:pStyle w:val="Verzeichnis3"/>
        <w:rPr>
          <w:ins w:id="152" w:author="Weinert, Matthias (M.)" w:date="2022-02-21T10:55:00Z"/>
          <w:rFonts w:asciiTheme="minorHAnsi" w:eastAsiaTheme="minorEastAsia" w:hAnsiTheme="minorHAnsi" w:cstheme="minorBidi"/>
          <w:b w:val="0"/>
          <w:noProof/>
          <w:lang w:val="de-DE" w:eastAsia="de-DE"/>
        </w:rPr>
      </w:pPr>
      <w:ins w:id="153"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"_Toc96333371"</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9.1.1</w:t>
        </w:r>
        <w:r>
          <w:rPr>
            <w:rFonts w:asciiTheme="minorHAnsi" w:eastAsiaTheme="minorEastAsia" w:hAnsiTheme="minorHAnsi" w:cstheme="minorBidi"/>
            <w:b w:val="0"/>
            <w:noProof/>
            <w:lang w:val="de-DE" w:eastAsia="de-DE"/>
          </w:rPr>
          <w:tab/>
        </w:r>
        <w:r w:rsidRPr="00F110DB">
          <w:rPr>
            <w:rStyle w:val="Hyperlink"/>
            <w:noProof/>
          </w:rPr>
          <w:t>Identification</w:t>
        </w:r>
        <w:r>
          <w:rPr>
            <w:noProof/>
            <w:webHidden/>
          </w:rPr>
          <w:tab/>
        </w:r>
        <w:r>
          <w:rPr>
            <w:noProof/>
            <w:webHidden/>
          </w:rPr>
          <w:fldChar w:fldCharType="begin"/>
        </w:r>
        <w:r>
          <w:rPr>
            <w:noProof/>
            <w:webHidden/>
          </w:rPr>
          <w:instrText xml:space="preserve"> PAGEREF _Toc96333371 \h </w:instrText>
        </w:r>
        <w:r>
          <w:rPr>
            <w:noProof/>
            <w:webHidden/>
          </w:rPr>
        </w:r>
      </w:ins>
      <w:r>
        <w:rPr>
          <w:noProof/>
          <w:webHidden/>
        </w:rPr>
        <w:fldChar w:fldCharType="separate"/>
      </w:r>
      <w:ins w:id="154" w:author="Weinert, Matthias (M.)" w:date="2022-02-21T10:55:00Z">
        <w:r>
          <w:rPr>
            <w:noProof/>
            <w:webHidden/>
          </w:rPr>
          <w:t>31</w:t>
        </w:r>
        <w:r>
          <w:rPr>
            <w:noProof/>
            <w:webHidden/>
          </w:rPr>
          <w:fldChar w:fldCharType="end"/>
        </w:r>
        <w:r w:rsidRPr="00F110DB">
          <w:rPr>
            <w:rStyle w:val="Hyperlink"/>
            <w:noProof/>
          </w:rPr>
          <w:fldChar w:fldCharType="end"/>
        </w:r>
      </w:ins>
    </w:p>
    <w:p w14:paraId="0F54DFFF" w14:textId="0773009A" w:rsidR="006344F0" w:rsidRDefault="006344F0">
      <w:pPr>
        <w:pStyle w:val="Verzeichnis3"/>
        <w:rPr>
          <w:ins w:id="155" w:author="Weinert, Matthias (M.)" w:date="2022-02-21T10:55:00Z"/>
          <w:rFonts w:asciiTheme="minorHAnsi" w:eastAsiaTheme="minorEastAsia" w:hAnsiTheme="minorHAnsi" w:cstheme="minorBidi"/>
          <w:b w:val="0"/>
          <w:noProof/>
          <w:lang w:val="de-DE" w:eastAsia="de-DE"/>
        </w:rPr>
      </w:pPr>
      <w:ins w:id="156"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"_Toc96333372"</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9.1.2</w:t>
        </w:r>
        <w:r>
          <w:rPr>
            <w:rFonts w:asciiTheme="minorHAnsi" w:eastAsiaTheme="minorEastAsia" w:hAnsiTheme="minorHAnsi" w:cstheme="minorBidi"/>
            <w:b w:val="0"/>
            <w:noProof/>
            <w:lang w:val="de-DE" w:eastAsia="de-DE"/>
          </w:rPr>
          <w:tab/>
        </w:r>
        <w:r w:rsidRPr="00F110DB">
          <w:rPr>
            <w:rStyle w:val="Hyperlink"/>
            <w:noProof/>
          </w:rPr>
          <w:t>Location</w:t>
        </w:r>
        <w:r>
          <w:rPr>
            <w:noProof/>
            <w:webHidden/>
          </w:rPr>
          <w:tab/>
        </w:r>
        <w:r>
          <w:rPr>
            <w:noProof/>
            <w:webHidden/>
          </w:rPr>
          <w:fldChar w:fldCharType="begin"/>
        </w:r>
        <w:r>
          <w:rPr>
            <w:noProof/>
            <w:webHidden/>
          </w:rPr>
          <w:instrText xml:space="preserve"> PAGEREF _Toc96333372 \h </w:instrText>
        </w:r>
        <w:r>
          <w:rPr>
            <w:noProof/>
            <w:webHidden/>
          </w:rPr>
        </w:r>
      </w:ins>
      <w:r>
        <w:rPr>
          <w:noProof/>
          <w:webHidden/>
        </w:rPr>
        <w:fldChar w:fldCharType="separate"/>
      </w:r>
      <w:ins w:id="157" w:author="Weinert, Matthias (M.)" w:date="2022-02-21T10:55:00Z">
        <w:r>
          <w:rPr>
            <w:noProof/>
            <w:webHidden/>
          </w:rPr>
          <w:t>33</w:t>
        </w:r>
        <w:r>
          <w:rPr>
            <w:noProof/>
            <w:webHidden/>
          </w:rPr>
          <w:fldChar w:fldCharType="end"/>
        </w:r>
        <w:r w:rsidRPr="00F110DB">
          <w:rPr>
            <w:rStyle w:val="Hyperlink"/>
            <w:noProof/>
          </w:rPr>
          <w:fldChar w:fldCharType="end"/>
        </w:r>
      </w:ins>
    </w:p>
    <w:p w14:paraId="4621FC06" w14:textId="31D96CFB" w:rsidR="006344F0" w:rsidRDefault="006344F0">
      <w:pPr>
        <w:pStyle w:val="Verzeichnis3"/>
        <w:rPr>
          <w:ins w:id="158" w:author="Weinert, Matthias (M.)" w:date="2022-02-21T10:55:00Z"/>
          <w:rFonts w:asciiTheme="minorHAnsi" w:eastAsiaTheme="minorEastAsia" w:hAnsiTheme="minorHAnsi" w:cstheme="minorBidi"/>
          <w:b w:val="0"/>
          <w:noProof/>
          <w:lang w:val="de-DE" w:eastAsia="de-DE"/>
        </w:rPr>
      </w:pPr>
      <w:ins w:id="159"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"_Toc96333373"</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9.1.3</w:t>
        </w:r>
        <w:r>
          <w:rPr>
            <w:rFonts w:asciiTheme="minorHAnsi" w:eastAsiaTheme="minorEastAsia" w:hAnsiTheme="minorHAnsi" w:cstheme="minorBidi"/>
            <w:b w:val="0"/>
            <w:noProof/>
            <w:lang w:val="de-DE" w:eastAsia="de-DE"/>
          </w:rPr>
          <w:tab/>
        </w:r>
        <w:r w:rsidRPr="00F110DB">
          <w:rPr>
            <w:rStyle w:val="Hyperlink"/>
            <w:noProof/>
          </w:rPr>
          <w:t>Direction</w:t>
        </w:r>
        <w:r>
          <w:rPr>
            <w:noProof/>
            <w:webHidden/>
          </w:rPr>
          <w:tab/>
        </w:r>
        <w:r>
          <w:rPr>
            <w:noProof/>
            <w:webHidden/>
          </w:rPr>
          <w:fldChar w:fldCharType="begin"/>
        </w:r>
        <w:r>
          <w:rPr>
            <w:noProof/>
            <w:webHidden/>
          </w:rPr>
          <w:instrText xml:space="preserve"> PAGEREF _Toc96333373 \h </w:instrText>
        </w:r>
        <w:r>
          <w:rPr>
            <w:noProof/>
            <w:webHidden/>
          </w:rPr>
        </w:r>
      </w:ins>
      <w:r>
        <w:rPr>
          <w:noProof/>
          <w:webHidden/>
        </w:rPr>
        <w:fldChar w:fldCharType="separate"/>
      </w:r>
      <w:ins w:id="160" w:author="Weinert, Matthias (M.)" w:date="2022-02-21T10:55:00Z">
        <w:r>
          <w:rPr>
            <w:noProof/>
            <w:webHidden/>
          </w:rPr>
          <w:t>33</w:t>
        </w:r>
        <w:r>
          <w:rPr>
            <w:noProof/>
            <w:webHidden/>
          </w:rPr>
          <w:fldChar w:fldCharType="end"/>
        </w:r>
        <w:r w:rsidRPr="00F110DB">
          <w:rPr>
            <w:rStyle w:val="Hyperlink"/>
            <w:noProof/>
          </w:rPr>
          <w:fldChar w:fldCharType="end"/>
        </w:r>
      </w:ins>
    </w:p>
    <w:p w14:paraId="20CE4979" w14:textId="3A4221E7" w:rsidR="006344F0" w:rsidRDefault="006344F0">
      <w:pPr>
        <w:pStyle w:val="Verzeichnis3"/>
        <w:rPr>
          <w:ins w:id="161" w:author="Weinert, Matthias (M.)" w:date="2022-02-21T10:55:00Z"/>
          <w:rFonts w:asciiTheme="minorHAnsi" w:eastAsiaTheme="minorEastAsia" w:hAnsiTheme="minorHAnsi" w:cstheme="minorBidi"/>
          <w:b w:val="0"/>
          <w:noProof/>
          <w:lang w:val="de-DE" w:eastAsia="de-DE"/>
        </w:rPr>
      </w:pPr>
      <w:ins w:id="162"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"_Toc96333374"</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9.1.4</w:t>
        </w:r>
        <w:r>
          <w:rPr>
            <w:rFonts w:asciiTheme="minorHAnsi" w:eastAsiaTheme="minorEastAsia" w:hAnsiTheme="minorHAnsi" w:cstheme="minorBidi"/>
            <w:b w:val="0"/>
            <w:noProof/>
            <w:lang w:val="de-DE" w:eastAsia="de-DE"/>
          </w:rPr>
          <w:tab/>
        </w:r>
        <w:r w:rsidRPr="00F110DB">
          <w:rPr>
            <w:rStyle w:val="Hyperlink"/>
            <w:noProof/>
          </w:rPr>
          <w:t>Type Specification</w:t>
        </w:r>
        <w:r>
          <w:rPr>
            <w:noProof/>
            <w:webHidden/>
          </w:rPr>
          <w:tab/>
        </w:r>
        <w:r>
          <w:rPr>
            <w:noProof/>
            <w:webHidden/>
          </w:rPr>
          <w:fldChar w:fldCharType="begin"/>
        </w:r>
        <w:r>
          <w:rPr>
            <w:noProof/>
            <w:webHidden/>
          </w:rPr>
          <w:instrText xml:space="preserve"> PAGEREF _Toc96333374 \h </w:instrText>
        </w:r>
        <w:r>
          <w:rPr>
            <w:noProof/>
            <w:webHidden/>
          </w:rPr>
        </w:r>
      </w:ins>
      <w:r>
        <w:rPr>
          <w:noProof/>
          <w:webHidden/>
        </w:rPr>
        <w:fldChar w:fldCharType="separate"/>
      </w:r>
      <w:ins w:id="163" w:author="Weinert, Matthias (M.)" w:date="2022-02-21T10:55:00Z">
        <w:r>
          <w:rPr>
            <w:noProof/>
            <w:webHidden/>
          </w:rPr>
          <w:t>34</w:t>
        </w:r>
        <w:r>
          <w:rPr>
            <w:noProof/>
            <w:webHidden/>
          </w:rPr>
          <w:fldChar w:fldCharType="end"/>
        </w:r>
        <w:r w:rsidRPr="00F110DB">
          <w:rPr>
            <w:rStyle w:val="Hyperlink"/>
            <w:noProof/>
          </w:rPr>
          <w:fldChar w:fldCharType="end"/>
        </w:r>
      </w:ins>
    </w:p>
    <w:p w14:paraId="24E571E3" w14:textId="756A69C8" w:rsidR="006344F0" w:rsidRDefault="006344F0">
      <w:pPr>
        <w:pStyle w:val="Verzeichnis2"/>
        <w:rPr>
          <w:ins w:id="164" w:author="Weinert, Matthias (M.)" w:date="2022-02-21T10:55:00Z"/>
          <w:rFonts w:asciiTheme="minorHAnsi" w:eastAsiaTheme="minorEastAsia" w:hAnsiTheme="minorHAnsi" w:cstheme="minorBidi"/>
          <w:b w:val="0"/>
          <w:noProof/>
          <w:lang w:val="de-DE" w:eastAsia="de-DE"/>
        </w:rPr>
      </w:pPr>
      <w:ins w:id="16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"_Toc96333375"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9.2</w:t>
        </w:r>
        <w:r>
          <w:rPr>
            <w:rFonts w:asciiTheme="minorHAnsi" w:eastAsiaTheme="minorEastAsia" w:hAnsiTheme="minorHAnsi" w:cstheme="minorBidi"/>
            <w:b w:val="0"/>
            <w:noProof/>
            <w:lang w:val="de-DE" w:eastAsia="de-DE"/>
          </w:rPr>
          <w:tab/>
        </w:r>
        <w:r w:rsidRPr="00F110DB">
          <w:rPr>
            <w:rStyle w:val="Hyperlink"/>
            <w:noProof/>
          </w:rPr>
          <w:t>Spot Welds</w:t>
        </w:r>
        <w:r>
          <w:rPr>
            <w:noProof/>
            <w:webHidden/>
          </w:rPr>
          <w:tab/>
        </w:r>
        <w:r>
          <w:rPr>
            <w:noProof/>
            <w:webHidden/>
          </w:rPr>
          <w:fldChar w:fldCharType="begin"/>
        </w:r>
        <w:r>
          <w:rPr>
            <w:noProof/>
            <w:webHidden/>
          </w:rPr>
          <w:instrText xml:space="preserve"> PAGEREF _Toc96333375 \h </w:instrText>
        </w:r>
        <w:r>
          <w:rPr>
            <w:noProof/>
            <w:webHidden/>
          </w:rPr>
        </w:r>
      </w:ins>
      <w:r>
        <w:rPr>
          <w:noProof/>
          <w:webHidden/>
        </w:rPr>
        <w:fldChar w:fldCharType="separate"/>
      </w:r>
      <w:ins w:id="166" w:author="Weinert, Matthias (M.)" w:date="2022-02-21T10:55:00Z">
        <w:r>
          <w:rPr>
            <w:noProof/>
            <w:webHidden/>
          </w:rPr>
          <w:t>34</w:t>
        </w:r>
        <w:r>
          <w:rPr>
            <w:noProof/>
            <w:webHidden/>
          </w:rPr>
          <w:fldChar w:fldCharType="end"/>
        </w:r>
        <w:r w:rsidRPr="00F110DB">
          <w:rPr>
            <w:rStyle w:val="Hyperlink"/>
            <w:noProof/>
          </w:rPr>
          <w:fldChar w:fldCharType="end"/>
        </w:r>
      </w:ins>
    </w:p>
    <w:p w14:paraId="114EDD85" w14:textId="5DC8A946" w:rsidR="006344F0" w:rsidRDefault="006344F0">
      <w:pPr>
        <w:pStyle w:val="Verzeichnis2"/>
        <w:rPr>
          <w:ins w:id="167" w:author="Weinert, Matthias (M.)" w:date="2022-02-21T10:55:00Z"/>
          <w:rFonts w:asciiTheme="minorHAnsi" w:eastAsiaTheme="minorEastAsia" w:hAnsiTheme="minorHAnsi" w:cstheme="minorBidi"/>
          <w:b w:val="0"/>
          <w:noProof/>
          <w:lang w:val="de-DE" w:eastAsia="de-DE"/>
        </w:rPr>
      </w:pPr>
      <w:ins w:id="16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"_Toc96333376"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9.3</w:t>
        </w:r>
        <w:r>
          <w:rPr>
            <w:rFonts w:asciiTheme="minorHAnsi" w:eastAsiaTheme="minorEastAsia" w:hAnsiTheme="minorHAnsi" w:cstheme="minorBidi"/>
            <w:b w:val="0"/>
            <w:noProof/>
            <w:lang w:val="de-DE" w:eastAsia="de-DE"/>
          </w:rPr>
          <w:tab/>
        </w:r>
        <w:r w:rsidRPr="00F110DB">
          <w:rPr>
            <w:rStyle w:val="Hyperlink"/>
            <w:noProof/>
          </w:rPr>
          <w:t>Robscans</w:t>
        </w:r>
        <w:r>
          <w:rPr>
            <w:noProof/>
            <w:webHidden/>
          </w:rPr>
          <w:tab/>
        </w:r>
        <w:r>
          <w:rPr>
            <w:noProof/>
            <w:webHidden/>
          </w:rPr>
          <w:fldChar w:fldCharType="begin"/>
        </w:r>
        <w:r>
          <w:rPr>
            <w:noProof/>
            <w:webHidden/>
          </w:rPr>
          <w:instrText xml:space="preserve"> PAGEREF _Toc96333376 \h </w:instrText>
        </w:r>
        <w:r>
          <w:rPr>
            <w:noProof/>
            <w:webHidden/>
          </w:rPr>
        </w:r>
      </w:ins>
      <w:r>
        <w:rPr>
          <w:noProof/>
          <w:webHidden/>
        </w:rPr>
        <w:fldChar w:fldCharType="separate"/>
      </w:r>
      <w:ins w:id="169" w:author="Weinert, Matthias (M.)" w:date="2022-02-21T10:55:00Z">
        <w:r>
          <w:rPr>
            <w:noProof/>
            <w:webHidden/>
          </w:rPr>
          <w:t>36</w:t>
        </w:r>
        <w:r>
          <w:rPr>
            <w:noProof/>
            <w:webHidden/>
          </w:rPr>
          <w:fldChar w:fldCharType="end"/>
        </w:r>
        <w:r w:rsidRPr="00F110DB">
          <w:rPr>
            <w:rStyle w:val="Hyperlink"/>
            <w:noProof/>
          </w:rPr>
          <w:fldChar w:fldCharType="end"/>
        </w:r>
      </w:ins>
    </w:p>
    <w:p w14:paraId="1994F8CE" w14:textId="72D117BD" w:rsidR="006344F0" w:rsidRDefault="006344F0">
      <w:pPr>
        <w:pStyle w:val="Verzeichnis2"/>
        <w:rPr>
          <w:ins w:id="170" w:author="Weinert, Matthias (M.)" w:date="2022-02-21T10:55:00Z"/>
          <w:rFonts w:asciiTheme="minorHAnsi" w:eastAsiaTheme="minorEastAsia" w:hAnsiTheme="minorHAnsi" w:cstheme="minorBidi"/>
          <w:b w:val="0"/>
          <w:noProof/>
          <w:lang w:val="de-DE" w:eastAsia="de-DE"/>
        </w:rPr>
      </w:pPr>
      <w:ins w:id="171"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"_Toc96333377"</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9.4</w:t>
        </w:r>
        <w:r>
          <w:rPr>
            <w:rFonts w:asciiTheme="minorHAnsi" w:eastAsiaTheme="minorEastAsia" w:hAnsiTheme="minorHAnsi" w:cstheme="minorBidi"/>
            <w:b w:val="0"/>
            <w:noProof/>
            <w:lang w:val="de-DE" w:eastAsia="de-DE"/>
          </w:rPr>
          <w:tab/>
        </w:r>
        <w:r w:rsidRPr="00F110DB">
          <w:rPr>
            <w:rStyle w:val="Hyperlink"/>
            <w:noProof/>
          </w:rPr>
          <w:t>Rivets</w:t>
        </w:r>
        <w:r>
          <w:rPr>
            <w:noProof/>
            <w:webHidden/>
          </w:rPr>
          <w:tab/>
        </w:r>
        <w:r>
          <w:rPr>
            <w:noProof/>
            <w:webHidden/>
          </w:rPr>
          <w:fldChar w:fldCharType="begin"/>
        </w:r>
        <w:r>
          <w:rPr>
            <w:noProof/>
            <w:webHidden/>
          </w:rPr>
          <w:instrText xml:space="preserve"> PAGEREF _Toc96333377 \h </w:instrText>
        </w:r>
        <w:r>
          <w:rPr>
            <w:noProof/>
            <w:webHidden/>
          </w:rPr>
        </w:r>
      </w:ins>
      <w:r>
        <w:rPr>
          <w:noProof/>
          <w:webHidden/>
        </w:rPr>
        <w:fldChar w:fldCharType="separate"/>
      </w:r>
      <w:ins w:id="172" w:author="Weinert, Matthias (M.)" w:date="2022-02-21T10:55:00Z">
        <w:r>
          <w:rPr>
            <w:noProof/>
            <w:webHidden/>
          </w:rPr>
          <w:t>38</w:t>
        </w:r>
        <w:r>
          <w:rPr>
            <w:noProof/>
            <w:webHidden/>
          </w:rPr>
          <w:fldChar w:fldCharType="end"/>
        </w:r>
        <w:r w:rsidRPr="00F110DB">
          <w:rPr>
            <w:rStyle w:val="Hyperlink"/>
            <w:noProof/>
          </w:rPr>
          <w:fldChar w:fldCharType="end"/>
        </w:r>
      </w:ins>
    </w:p>
    <w:p w14:paraId="0319C73D" w14:textId="133643F2" w:rsidR="006344F0" w:rsidRDefault="006344F0">
      <w:pPr>
        <w:pStyle w:val="Verzeichnis3"/>
        <w:rPr>
          <w:ins w:id="173" w:author="Weinert, Matthias (M.)" w:date="2022-02-21T10:55:00Z"/>
          <w:rFonts w:asciiTheme="minorHAnsi" w:eastAsiaTheme="minorEastAsia" w:hAnsiTheme="minorHAnsi" w:cstheme="minorBidi"/>
          <w:b w:val="0"/>
          <w:noProof/>
          <w:lang w:val="de-DE" w:eastAsia="de-DE"/>
        </w:rPr>
      </w:pPr>
      <w:ins w:id="174"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"_Toc96333378"</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9.4.1</w:t>
        </w:r>
        <w:r>
          <w:rPr>
            <w:rFonts w:asciiTheme="minorHAnsi" w:eastAsiaTheme="minorEastAsia" w:hAnsiTheme="minorHAnsi" w:cstheme="minorBidi"/>
            <w:b w:val="0"/>
            <w:noProof/>
            <w:lang w:val="de-DE" w:eastAsia="de-DE"/>
          </w:rPr>
          <w:tab/>
        </w:r>
        <w:r w:rsidRPr="00F110DB">
          <w:rPr>
            <w:rStyle w:val="Hyperlink"/>
            <w:noProof/>
          </w:rPr>
          <w:t>Blind Rivets</w:t>
        </w:r>
        <w:r>
          <w:rPr>
            <w:noProof/>
            <w:webHidden/>
          </w:rPr>
          <w:tab/>
        </w:r>
        <w:r>
          <w:rPr>
            <w:noProof/>
            <w:webHidden/>
          </w:rPr>
          <w:fldChar w:fldCharType="begin"/>
        </w:r>
        <w:r>
          <w:rPr>
            <w:noProof/>
            <w:webHidden/>
          </w:rPr>
          <w:instrText xml:space="preserve"> PAGEREF _Toc96333378 \h </w:instrText>
        </w:r>
        <w:r>
          <w:rPr>
            <w:noProof/>
            <w:webHidden/>
          </w:rPr>
        </w:r>
      </w:ins>
      <w:r>
        <w:rPr>
          <w:noProof/>
          <w:webHidden/>
        </w:rPr>
        <w:fldChar w:fldCharType="separate"/>
      </w:r>
      <w:ins w:id="175" w:author="Weinert, Matthias (M.)" w:date="2022-02-21T10:55:00Z">
        <w:r>
          <w:rPr>
            <w:noProof/>
            <w:webHidden/>
          </w:rPr>
          <w:t>40</w:t>
        </w:r>
        <w:r>
          <w:rPr>
            <w:noProof/>
            <w:webHidden/>
          </w:rPr>
          <w:fldChar w:fldCharType="end"/>
        </w:r>
        <w:r w:rsidRPr="00F110DB">
          <w:rPr>
            <w:rStyle w:val="Hyperlink"/>
            <w:noProof/>
          </w:rPr>
          <w:fldChar w:fldCharType="end"/>
        </w:r>
      </w:ins>
    </w:p>
    <w:p w14:paraId="0EFD1ED1" w14:textId="6FEFEC0C" w:rsidR="006344F0" w:rsidRDefault="006344F0">
      <w:pPr>
        <w:pStyle w:val="Verzeichnis3"/>
        <w:rPr>
          <w:ins w:id="176" w:author="Weinert, Matthias (M.)" w:date="2022-02-21T10:55:00Z"/>
          <w:rFonts w:asciiTheme="minorHAnsi" w:eastAsiaTheme="minorEastAsia" w:hAnsiTheme="minorHAnsi" w:cstheme="minorBidi"/>
          <w:b w:val="0"/>
          <w:noProof/>
          <w:lang w:val="de-DE" w:eastAsia="de-DE"/>
        </w:rPr>
      </w:pPr>
      <w:ins w:id="177"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"_Toc96333379"</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9.4.2</w:t>
        </w:r>
        <w:r>
          <w:rPr>
            <w:rFonts w:asciiTheme="minorHAnsi" w:eastAsiaTheme="minorEastAsia" w:hAnsiTheme="minorHAnsi" w:cstheme="minorBidi"/>
            <w:b w:val="0"/>
            <w:noProof/>
            <w:lang w:val="de-DE" w:eastAsia="de-DE"/>
          </w:rPr>
          <w:tab/>
        </w:r>
        <w:r w:rsidRPr="00F110DB">
          <w:rPr>
            <w:rStyle w:val="Hyperlink"/>
            <w:noProof/>
          </w:rPr>
          <w:t>Self-Piercing Rivets</w:t>
        </w:r>
        <w:r>
          <w:rPr>
            <w:noProof/>
            <w:webHidden/>
          </w:rPr>
          <w:tab/>
        </w:r>
        <w:r>
          <w:rPr>
            <w:noProof/>
            <w:webHidden/>
          </w:rPr>
          <w:fldChar w:fldCharType="begin"/>
        </w:r>
        <w:r>
          <w:rPr>
            <w:noProof/>
            <w:webHidden/>
          </w:rPr>
          <w:instrText xml:space="preserve"> PAGEREF _Toc96333379 \h </w:instrText>
        </w:r>
        <w:r>
          <w:rPr>
            <w:noProof/>
            <w:webHidden/>
          </w:rPr>
        </w:r>
      </w:ins>
      <w:r>
        <w:rPr>
          <w:noProof/>
          <w:webHidden/>
        </w:rPr>
        <w:fldChar w:fldCharType="separate"/>
      </w:r>
      <w:ins w:id="178" w:author="Weinert, Matthias (M.)" w:date="2022-02-21T10:55:00Z">
        <w:r>
          <w:rPr>
            <w:noProof/>
            <w:webHidden/>
          </w:rPr>
          <w:t>42</w:t>
        </w:r>
        <w:r>
          <w:rPr>
            <w:noProof/>
            <w:webHidden/>
          </w:rPr>
          <w:fldChar w:fldCharType="end"/>
        </w:r>
        <w:r w:rsidRPr="00F110DB">
          <w:rPr>
            <w:rStyle w:val="Hyperlink"/>
            <w:noProof/>
          </w:rPr>
          <w:fldChar w:fldCharType="end"/>
        </w:r>
      </w:ins>
    </w:p>
    <w:p w14:paraId="1F93FF7D" w14:textId="62DFF2BA" w:rsidR="006344F0" w:rsidRDefault="006344F0">
      <w:pPr>
        <w:pStyle w:val="Verzeichnis3"/>
        <w:rPr>
          <w:ins w:id="179" w:author="Weinert, Matthias (M.)" w:date="2022-02-21T10:55:00Z"/>
          <w:rFonts w:asciiTheme="minorHAnsi" w:eastAsiaTheme="minorEastAsia" w:hAnsiTheme="minorHAnsi" w:cstheme="minorBidi"/>
          <w:b w:val="0"/>
          <w:noProof/>
          <w:lang w:val="de-DE" w:eastAsia="de-DE"/>
        </w:rPr>
      </w:pPr>
      <w:ins w:id="180"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"_Toc96333380"</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9.4.3</w:t>
        </w:r>
        <w:r>
          <w:rPr>
            <w:rFonts w:asciiTheme="minorHAnsi" w:eastAsiaTheme="minorEastAsia" w:hAnsiTheme="minorHAnsi" w:cstheme="minorBidi"/>
            <w:b w:val="0"/>
            <w:noProof/>
            <w:lang w:val="de-DE" w:eastAsia="de-DE"/>
          </w:rPr>
          <w:tab/>
        </w:r>
        <w:r w:rsidRPr="00F110DB">
          <w:rPr>
            <w:rStyle w:val="Hyperlink"/>
            <w:noProof/>
          </w:rPr>
          <w:t>Solid Rivets</w:t>
        </w:r>
        <w:r>
          <w:rPr>
            <w:noProof/>
            <w:webHidden/>
          </w:rPr>
          <w:tab/>
        </w:r>
        <w:r>
          <w:rPr>
            <w:noProof/>
            <w:webHidden/>
          </w:rPr>
          <w:fldChar w:fldCharType="begin"/>
        </w:r>
        <w:r>
          <w:rPr>
            <w:noProof/>
            <w:webHidden/>
          </w:rPr>
          <w:instrText xml:space="preserve"> PAGEREF _Toc96333380 \h </w:instrText>
        </w:r>
        <w:r>
          <w:rPr>
            <w:noProof/>
            <w:webHidden/>
          </w:rPr>
        </w:r>
      </w:ins>
      <w:r>
        <w:rPr>
          <w:noProof/>
          <w:webHidden/>
        </w:rPr>
        <w:fldChar w:fldCharType="separate"/>
      </w:r>
      <w:ins w:id="181" w:author="Weinert, Matthias (M.)" w:date="2022-02-21T10:55:00Z">
        <w:r>
          <w:rPr>
            <w:noProof/>
            <w:webHidden/>
          </w:rPr>
          <w:t>44</w:t>
        </w:r>
        <w:r>
          <w:rPr>
            <w:noProof/>
            <w:webHidden/>
          </w:rPr>
          <w:fldChar w:fldCharType="end"/>
        </w:r>
        <w:r w:rsidRPr="00F110DB">
          <w:rPr>
            <w:rStyle w:val="Hyperlink"/>
            <w:noProof/>
          </w:rPr>
          <w:fldChar w:fldCharType="end"/>
        </w:r>
      </w:ins>
    </w:p>
    <w:p w14:paraId="0BBD1470" w14:textId="3175FFE1" w:rsidR="006344F0" w:rsidRDefault="006344F0">
      <w:pPr>
        <w:pStyle w:val="Verzeichnis3"/>
        <w:rPr>
          <w:ins w:id="182" w:author="Weinert, Matthias (M.)" w:date="2022-02-21T10:55:00Z"/>
          <w:rFonts w:asciiTheme="minorHAnsi" w:eastAsiaTheme="minorEastAsia" w:hAnsiTheme="minorHAnsi" w:cstheme="minorBidi"/>
          <w:b w:val="0"/>
          <w:noProof/>
          <w:lang w:val="de-DE" w:eastAsia="de-DE"/>
        </w:rPr>
      </w:pPr>
      <w:ins w:id="183"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"_Toc96333381"</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9.4.4</w:t>
        </w:r>
        <w:r>
          <w:rPr>
            <w:rFonts w:asciiTheme="minorHAnsi" w:eastAsiaTheme="minorEastAsia" w:hAnsiTheme="minorHAnsi" w:cstheme="minorBidi"/>
            <w:b w:val="0"/>
            <w:noProof/>
            <w:lang w:val="de-DE" w:eastAsia="de-DE"/>
          </w:rPr>
          <w:tab/>
        </w:r>
        <w:r w:rsidRPr="00F110DB">
          <w:rPr>
            <w:rStyle w:val="Hyperlink"/>
            <w:noProof/>
          </w:rPr>
          <w:t>Swop Rivets</w:t>
        </w:r>
        <w:r>
          <w:rPr>
            <w:noProof/>
            <w:webHidden/>
          </w:rPr>
          <w:tab/>
        </w:r>
        <w:r>
          <w:rPr>
            <w:noProof/>
            <w:webHidden/>
          </w:rPr>
          <w:fldChar w:fldCharType="begin"/>
        </w:r>
        <w:r>
          <w:rPr>
            <w:noProof/>
            <w:webHidden/>
          </w:rPr>
          <w:instrText xml:space="preserve"> PAGEREF _Toc96333381 \h </w:instrText>
        </w:r>
        <w:r>
          <w:rPr>
            <w:noProof/>
            <w:webHidden/>
          </w:rPr>
        </w:r>
      </w:ins>
      <w:r>
        <w:rPr>
          <w:noProof/>
          <w:webHidden/>
        </w:rPr>
        <w:fldChar w:fldCharType="separate"/>
      </w:r>
      <w:ins w:id="184" w:author="Weinert, Matthias (M.)" w:date="2022-02-21T10:55:00Z">
        <w:r>
          <w:rPr>
            <w:noProof/>
            <w:webHidden/>
          </w:rPr>
          <w:t>46</w:t>
        </w:r>
        <w:r>
          <w:rPr>
            <w:noProof/>
            <w:webHidden/>
          </w:rPr>
          <w:fldChar w:fldCharType="end"/>
        </w:r>
        <w:r w:rsidRPr="00F110DB">
          <w:rPr>
            <w:rStyle w:val="Hyperlink"/>
            <w:noProof/>
          </w:rPr>
          <w:fldChar w:fldCharType="end"/>
        </w:r>
      </w:ins>
    </w:p>
    <w:p w14:paraId="6FC5BEBD" w14:textId="76D60895" w:rsidR="006344F0" w:rsidRDefault="006344F0">
      <w:pPr>
        <w:pStyle w:val="Verzeichnis3"/>
        <w:rPr>
          <w:ins w:id="185" w:author="Weinert, Matthias (M.)" w:date="2022-02-21T10:55:00Z"/>
          <w:rFonts w:asciiTheme="minorHAnsi" w:eastAsiaTheme="minorEastAsia" w:hAnsiTheme="minorHAnsi" w:cstheme="minorBidi"/>
          <w:b w:val="0"/>
          <w:noProof/>
          <w:lang w:val="de-DE" w:eastAsia="de-DE"/>
        </w:rPr>
      </w:pPr>
      <w:ins w:id="186"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"_Toc96333382"</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9.4.5</w:t>
        </w:r>
        <w:r>
          <w:rPr>
            <w:rFonts w:asciiTheme="minorHAnsi" w:eastAsiaTheme="minorEastAsia" w:hAnsiTheme="minorHAnsi" w:cstheme="minorBidi"/>
            <w:b w:val="0"/>
            <w:noProof/>
            <w:lang w:val="de-DE" w:eastAsia="de-DE"/>
          </w:rPr>
          <w:tab/>
        </w:r>
        <w:r w:rsidRPr="00F110DB">
          <w:rPr>
            <w:rStyle w:val="Hyperlink"/>
            <w:noProof/>
          </w:rPr>
          <w:t>Clinch Rivet Studs</w:t>
        </w:r>
        <w:r>
          <w:rPr>
            <w:noProof/>
            <w:webHidden/>
          </w:rPr>
          <w:tab/>
        </w:r>
        <w:r>
          <w:rPr>
            <w:noProof/>
            <w:webHidden/>
          </w:rPr>
          <w:fldChar w:fldCharType="begin"/>
        </w:r>
        <w:r>
          <w:rPr>
            <w:noProof/>
            <w:webHidden/>
          </w:rPr>
          <w:instrText xml:space="preserve"> PAGEREF _Toc96333382 \h </w:instrText>
        </w:r>
        <w:r>
          <w:rPr>
            <w:noProof/>
            <w:webHidden/>
          </w:rPr>
        </w:r>
      </w:ins>
      <w:r>
        <w:rPr>
          <w:noProof/>
          <w:webHidden/>
        </w:rPr>
        <w:fldChar w:fldCharType="separate"/>
      </w:r>
      <w:ins w:id="187" w:author="Weinert, Matthias (M.)" w:date="2022-02-21T10:55:00Z">
        <w:r>
          <w:rPr>
            <w:noProof/>
            <w:webHidden/>
          </w:rPr>
          <w:t>47</w:t>
        </w:r>
        <w:r>
          <w:rPr>
            <w:noProof/>
            <w:webHidden/>
          </w:rPr>
          <w:fldChar w:fldCharType="end"/>
        </w:r>
        <w:r w:rsidRPr="00F110DB">
          <w:rPr>
            <w:rStyle w:val="Hyperlink"/>
            <w:noProof/>
          </w:rPr>
          <w:fldChar w:fldCharType="end"/>
        </w:r>
      </w:ins>
    </w:p>
    <w:p w14:paraId="10333F64" w14:textId="3ED7FA73" w:rsidR="006344F0" w:rsidRDefault="006344F0">
      <w:pPr>
        <w:pStyle w:val="Verzeichnis2"/>
        <w:rPr>
          <w:ins w:id="188" w:author="Weinert, Matthias (M.)" w:date="2022-02-21T10:55:00Z"/>
          <w:rFonts w:asciiTheme="minorHAnsi" w:eastAsiaTheme="minorEastAsia" w:hAnsiTheme="minorHAnsi" w:cstheme="minorBidi"/>
          <w:b w:val="0"/>
          <w:noProof/>
          <w:lang w:val="de-DE" w:eastAsia="de-DE"/>
        </w:rPr>
      </w:pPr>
      <w:ins w:id="189"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"_Toc96333383"</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9.5</w:t>
        </w:r>
        <w:r>
          <w:rPr>
            <w:rFonts w:asciiTheme="minorHAnsi" w:eastAsiaTheme="minorEastAsia" w:hAnsiTheme="minorHAnsi" w:cstheme="minorBidi"/>
            <w:b w:val="0"/>
            <w:noProof/>
            <w:lang w:val="de-DE" w:eastAsia="de-DE"/>
          </w:rPr>
          <w:tab/>
        </w:r>
        <w:r w:rsidRPr="00F110DB">
          <w:rPr>
            <w:rStyle w:val="Hyperlink"/>
            <w:noProof/>
          </w:rPr>
          <w:t>Threaded Connections: Bolts and Screws</w:t>
        </w:r>
        <w:r>
          <w:rPr>
            <w:noProof/>
            <w:webHidden/>
          </w:rPr>
          <w:tab/>
        </w:r>
        <w:r>
          <w:rPr>
            <w:noProof/>
            <w:webHidden/>
          </w:rPr>
          <w:fldChar w:fldCharType="begin"/>
        </w:r>
        <w:r>
          <w:rPr>
            <w:noProof/>
            <w:webHidden/>
          </w:rPr>
          <w:instrText xml:space="preserve"> PAGEREF _Toc96333383 \h </w:instrText>
        </w:r>
        <w:r>
          <w:rPr>
            <w:noProof/>
            <w:webHidden/>
          </w:rPr>
        </w:r>
      </w:ins>
      <w:r>
        <w:rPr>
          <w:noProof/>
          <w:webHidden/>
        </w:rPr>
        <w:fldChar w:fldCharType="separate"/>
      </w:r>
      <w:ins w:id="190" w:author="Weinert, Matthias (M.)" w:date="2022-02-21T10:55:00Z">
        <w:r>
          <w:rPr>
            <w:noProof/>
            <w:webHidden/>
          </w:rPr>
          <w:t>49</w:t>
        </w:r>
        <w:r>
          <w:rPr>
            <w:noProof/>
            <w:webHidden/>
          </w:rPr>
          <w:fldChar w:fldCharType="end"/>
        </w:r>
        <w:r w:rsidRPr="00F110DB">
          <w:rPr>
            <w:rStyle w:val="Hyperlink"/>
            <w:noProof/>
          </w:rPr>
          <w:fldChar w:fldCharType="end"/>
        </w:r>
      </w:ins>
    </w:p>
    <w:p w14:paraId="19139401" w14:textId="56C69B2B" w:rsidR="006344F0" w:rsidRDefault="006344F0">
      <w:pPr>
        <w:pStyle w:val="Verzeichnis3"/>
        <w:rPr>
          <w:ins w:id="191" w:author="Weinert, Matthias (M.)" w:date="2022-02-21T10:55:00Z"/>
          <w:rFonts w:asciiTheme="minorHAnsi" w:eastAsiaTheme="minorEastAsia" w:hAnsiTheme="minorHAnsi" w:cstheme="minorBidi"/>
          <w:b w:val="0"/>
          <w:noProof/>
          <w:lang w:val="de-DE" w:eastAsia="de-DE"/>
        </w:rPr>
      </w:pPr>
      <w:ins w:id="192"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"_Toc96333384"</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9.5.1</w:t>
        </w:r>
        <w:r>
          <w:rPr>
            <w:rFonts w:asciiTheme="minorHAnsi" w:eastAsiaTheme="minorEastAsia" w:hAnsiTheme="minorHAnsi" w:cstheme="minorBidi"/>
            <w:b w:val="0"/>
            <w:noProof/>
            <w:lang w:val="de-DE" w:eastAsia="de-DE"/>
          </w:rPr>
          <w:tab/>
        </w:r>
        <w:r w:rsidRPr="00F110DB">
          <w:rPr>
            <w:rStyle w:val="Hyperlink"/>
            <w:noProof/>
          </w:rPr>
          <w:t>Introduction</w:t>
        </w:r>
        <w:r>
          <w:rPr>
            <w:noProof/>
            <w:webHidden/>
          </w:rPr>
          <w:tab/>
        </w:r>
        <w:r>
          <w:rPr>
            <w:noProof/>
            <w:webHidden/>
          </w:rPr>
          <w:fldChar w:fldCharType="begin"/>
        </w:r>
        <w:r>
          <w:rPr>
            <w:noProof/>
            <w:webHidden/>
          </w:rPr>
          <w:instrText xml:space="preserve"> PAGEREF _Toc96333384 \h </w:instrText>
        </w:r>
        <w:r>
          <w:rPr>
            <w:noProof/>
            <w:webHidden/>
          </w:rPr>
        </w:r>
      </w:ins>
      <w:r>
        <w:rPr>
          <w:noProof/>
          <w:webHidden/>
        </w:rPr>
        <w:fldChar w:fldCharType="separate"/>
      </w:r>
      <w:ins w:id="193" w:author="Weinert, Matthias (M.)" w:date="2022-02-21T10:55:00Z">
        <w:r>
          <w:rPr>
            <w:noProof/>
            <w:webHidden/>
          </w:rPr>
          <w:t>49</w:t>
        </w:r>
        <w:r>
          <w:rPr>
            <w:noProof/>
            <w:webHidden/>
          </w:rPr>
          <w:fldChar w:fldCharType="end"/>
        </w:r>
        <w:r w:rsidRPr="00F110DB">
          <w:rPr>
            <w:rStyle w:val="Hyperlink"/>
            <w:noProof/>
          </w:rPr>
          <w:fldChar w:fldCharType="end"/>
        </w:r>
      </w:ins>
    </w:p>
    <w:p w14:paraId="1F21B871" w14:textId="55C56924" w:rsidR="006344F0" w:rsidRDefault="006344F0">
      <w:pPr>
        <w:pStyle w:val="Verzeichnis3"/>
        <w:rPr>
          <w:ins w:id="194" w:author="Weinert, Matthias (M.)" w:date="2022-02-21T10:55:00Z"/>
          <w:rFonts w:asciiTheme="minorHAnsi" w:eastAsiaTheme="minorEastAsia" w:hAnsiTheme="minorHAnsi" w:cstheme="minorBidi"/>
          <w:b w:val="0"/>
          <w:noProof/>
          <w:lang w:val="de-DE" w:eastAsia="de-DE"/>
        </w:rPr>
      </w:pPr>
      <w:ins w:id="19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"_Toc96333385"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9.5.2</w:t>
        </w:r>
        <w:r>
          <w:rPr>
            <w:rFonts w:asciiTheme="minorHAnsi" w:eastAsiaTheme="minorEastAsia" w:hAnsiTheme="minorHAnsi" w:cstheme="minorBidi"/>
            <w:b w:val="0"/>
            <w:noProof/>
            <w:lang w:val="de-DE" w:eastAsia="de-DE"/>
          </w:rPr>
          <w:tab/>
        </w:r>
        <w:r w:rsidRPr="00F110DB">
          <w:rPr>
            <w:rStyle w:val="Hyperlink"/>
            <w:noProof/>
          </w:rPr>
          <w:t>Contacts and Friction</w:t>
        </w:r>
        <w:r>
          <w:rPr>
            <w:noProof/>
            <w:webHidden/>
          </w:rPr>
          <w:tab/>
        </w:r>
        <w:r>
          <w:rPr>
            <w:noProof/>
            <w:webHidden/>
          </w:rPr>
          <w:fldChar w:fldCharType="begin"/>
        </w:r>
        <w:r>
          <w:rPr>
            <w:noProof/>
            <w:webHidden/>
          </w:rPr>
          <w:instrText xml:space="preserve"> PAGEREF _Toc96333385 \h </w:instrText>
        </w:r>
        <w:r>
          <w:rPr>
            <w:noProof/>
            <w:webHidden/>
          </w:rPr>
        </w:r>
      </w:ins>
      <w:r>
        <w:rPr>
          <w:noProof/>
          <w:webHidden/>
        </w:rPr>
        <w:fldChar w:fldCharType="separate"/>
      </w:r>
      <w:ins w:id="196" w:author="Weinert, Matthias (M.)" w:date="2022-02-21T10:55:00Z">
        <w:r>
          <w:rPr>
            <w:noProof/>
            <w:webHidden/>
          </w:rPr>
          <w:t>50</w:t>
        </w:r>
        <w:r>
          <w:rPr>
            <w:noProof/>
            <w:webHidden/>
          </w:rPr>
          <w:fldChar w:fldCharType="end"/>
        </w:r>
        <w:r w:rsidRPr="00F110DB">
          <w:rPr>
            <w:rStyle w:val="Hyperlink"/>
            <w:noProof/>
          </w:rPr>
          <w:fldChar w:fldCharType="end"/>
        </w:r>
      </w:ins>
    </w:p>
    <w:p w14:paraId="6BAD84DD" w14:textId="081435B9" w:rsidR="006344F0" w:rsidRDefault="006344F0">
      <w:pPr>
        <w:pStyle w:val="Verzeichnis3"/>
        <w:rPr>
          <w:ins w:id="197" w:author="Weinert, Matthias (M.)" w:date="2022-02-21T10:55:00Z"/>
          <w:rFonts w:asciiTheme="minorHAnsi" w:eastAsiaTheme="minorEastAsia" w:hAnsiTheme="minorHAnsi" w:cstheme="minorBidi"/>
          <w:b w:val="0"/>
          <w:noProof/>
          <w:lang w:val="de-DE" w:eastAsia="de-DE"/>
        </w:rPr>
      </w:pPr>
      <w:ins w:id="19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"_Toc96333386"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9.5.3</w:t>
        </w:r>
        <w:r>
          <w:rPr>
            <w:rFonts w:asciiTheme="minorHAnsi" w:eastAsiaTheme="minorEastAsia" w:hAnsiTheme="minorHAnsi" w:cstheme="minorBidi"/>
            <w:b w:val="0"/>
            <w:noProof/>
            <w:lang w:val="de-DE" w:eastAsia="de-DE"/>
          </w:rPr>
          <w:tab/>
        </w:r>
        <w:r w:rsidRPr="00F110DB">
          <w:rPr>
            <w:rStyle w:val="Hyperlink"/>
            <w:noProof/>
          </w:rPr>
          <w:t xml:space="preserve">Definition of element </w:t>
        </w:r>
        <w:r w:rsidRPr="00F110D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_Toc96333386 \h </w:instrText>
        </w:r>
        <w:r>
          <w:rPr>
            <w:noProof/>
            <w:webHidden/>
          </w:rPr>
        </w:r>
      </w:ins>
      <w:r>
        <w:rPr>
          <w:noProof/>
          <w:webHidden/>
        </w:rPr>
        <w:fldChar w:fldCharType="separate"/>
      </w:r>
      <w:ins w:id="199" w:author="Weinert, Matthias (M.)" w:date="2022-02-21T10:55:00Z">
        <w:r>
          <w:rPr>
            <w:noProof/>
            <w:webHidden/>
          </w:rPr>
          <w:t>52</w:t>
        </w:r>
        <w:r>
          <w:rPr>
            <w:noProof/>
            <w:webHidden/>
          </w:rPr>
          <w:fldChar w:fldCharType="end"/>
        </w:r>
        <w:r w:rsidRPr="00F110DB">
          <w:rPr>
            <w:rStyle w:val="Hyperlink"/>
            <w:noProof/>
          </w:rPr>
          <w:fldChar w:fldCharType="end"/>
        </w:r>
      </w:ins>
    </w:p>
    <w:p w14:paraId="7ACF0CDD" w14:textId="5163D514" w:rsidR="006344F0" w:rsidRDefault="006344F0">
      <w:pPr>
        <w:pStyle w:val="Verzeichnis3"/>
        <w:rPr>
          <w:ins w:id="200" w:author="Weinert, Matthias (M.)" w:date="2022-02-21T10:55:00Z"/>
          <w:rFonts w:asciiTheme="minorHAnsi" w:eastAsiaTheme="minorEastAsia" w:hAnsiTheme="minorHAnsi" w:cstheme="minorBidi"/>
          <w:b w:val="0"/>
          <w:noProof/>
          <w:lang w:val="de-DE" w:eastAsia="de-DE"/>
        </w:rPr>
      </w:pPr>
      <w:ins w:id="201"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"_Toc96333387"</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9.5.4</w:t>
        </w:r>
        <w:r>
          <w:rPr>
            <w:rFonts w:asciiTheme="minorHAnsi" w:eastAsiaTheme="minorEastAsia" w:hAnsiTheme="minorHAnsi" w:cstheme="minorBidi"/>
            <w:b w:val="0"/>
            <w:noProof/>
            <w:lang w:val="de-DE" w:eastAsia="de-DE"/>
          </w:rPr>
          <w:tab/>
        </w:r>
        <w:r w:rsidRPr="00F110DB">
          <w:rPr>
            <w:rStyle w:val="Hyperlink"/>
            <w:noProof/>
          </w:rPr>
          <w:t>Washer</w:t>
        </w:r>
        <w:r>
          <w:rPr>
            <w:noProof/>
            <w:webHidden/>
          </w:rPr>
          <w:tab/>
        </w:r>
        <w:r>
          <w:rPr>
            <w:noProof/>
            <w:webHidden/>
          </w:rPr>
          <w:fldChar w:fldCharType="begin"/>
        </w:r>
        <w:r>
          <w:rPr>
            <w:noProof/>
            <w:webHidden/>
          </w:rPr>
          <w:instrText xml:space="preserve"> PAGEREF _Toc96333387 \h </w:instrText>
        </w:r>
        <w:r>
          <w:rPr>
            <w:noProof/>
            <w:webHidden/>
          </w:rPr>
        </w:r>
      </w:ins>
      <w:r>
        <w:rPr>
          <w:noProof/>
          <w:webHidden/>
        </w:rPr>
        <w:fldChar w:fldCharType="separate"/>
      </w:r>
      <w:ins w:id="202" w:author="Weinert, Matthias (M.)" w:date="2022-02-21T10:55:00Z">
        <w:r>
          <w:rPr>
            <w:noProof/>
            <w:webHidden/>
          </w:rPr>
          <w:t>55</w:t>
        </w:r>
        <w:r>
          <w:rPr>
            <w:noProof/>
            <w:webHidden/>
          </w:rPr>
          <w:fldChar w:fldCharType="end"/>
        </w:r>
        <w:r w:rsidRPr="00F110DB">
          <w:rPr>
            <w:rStyle w:val="Hyperlink"/>
            <w:noProof/>
          </w:rPr>
          <w:fldChar w:fldCharType="end"/>
        </w:r>
      </w:ins>
    </w:p>
    <w:p w14:paraId="742D80C7" w14:textId="75AD97E7" w:rsidR="006344F0" w:rsidRDefault="006344F0">
      <w:pPr>
        <w:pStyle w:val="Verzeichnis3"/>
        <w:rPr>
          <w:ins w:id="203" w:author="Weinert, Matthias (M.)" w:date="2022-02-21T10:55:00Z"/>
          <w:rFonts w:asciiTheme="minorHAnsi" w:eastAsiaTheme="minorEastAsia" w:hAnsiTheme="minorHAnsi" w:cstheme="minorBidi"/>
          <w:b w:val="0"/>
          <w:noProof/>
          <w:lang w:val="de-DE" w:eastAsia="de-DE"/>
        </w:rPr>
      </w:pPr>
      <w:ins w:id="204"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"_Toc96333388"</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9.5.5</w:t>
        </w:r>
        <w:r>
          <w:rPr>
            <w:rFonts w:asciiTheme="minorHAnsi" w:eastAsiaTheme="minorEastAsia" w:hAnsiTheme="minorHAnsi" w:cstheme="minorBidi"/>
            <w:b w:val="0"/>
            <w:noProof/>
            <w:lang w:val="de-DE" w:eastAsia="de-DE"/>
          </w:rPr>
          <w:tab/>
        </w:r>
        <w:r w:rsidRPr="00F110DB">
          <w:rPr>
            <w:rStyle w:val="Hyperlink"/>
            <w:noProof/>
          </w:rPr>
          <w:t>Nut</w:t>
        </w:r>
        <w:r>
          <w:rPr>
            <w:noProof/>
            <w:webHidden/>
          </w:rPr>
          <w:tab/>
        </w:r>
        <w:r>
          <w:rPr>
            <w:noProof/>
            <w:webHidden/>
          </w:rPr>
          <w:fldChar w:fldCharType="begin"/>
        </w:r>
        <w:r>
          <w:rPr>
            <w:noProof/>
            <w:webHidden/>
          </w:rPr>
          <w:instrText xml:space="preserve"> PAGEREF _Toc96333388 \h </w:instrText>
        </w:r>
        <w:r>
          <w:rPr>
            <w:noProof/>
            <w:webHidden/>
          </w:rPr>
        </w:r>
      </w:ins>
      <w:r>
        <w:rPr>
          <w:noProof/>
          <w:webHidden/>
        </w:rPr>
        <w:fldChar w:fldCharType="separate"/>
      </w:r>
      <w:ins w:id="205" w:author="Weinert, Matthias (M.)" w:date="2022-02-21T10:55:00Z">
        <w:r>
          <w:rPr>
            <w:noProof/>
            <w:webHidden/>
          </w:rPr>
          <w:t>56</w:t>
        </w:r>
        <w:r>
          <w:rPr>
            <w:noProof/>
            <w:webHidden/>
          </w:rPr>
          <w:fldChar w:fldCharType="end"/>
        </w:r>
        <w:r w:rsidRPr="00F110DB">
          <w:rPr>
            <w:rStyle w:val="Hyperlink"/>
            <w:noProof/>
          </w:rPr>
          <w:fldChar w:fldCharType="end"/>
        </w:r>
      </w:ins>
    </w:p>
    <w:p w14:paraId="10B2544C" w14:textId="3579F748" w:rsidR="006344F0" w:rsidRDefault="006344F0">
      <w:pPr>
        <w:pStyle w:val="Verzeichnis3"/>
        <w:rPr>
          <w:ins w:id="206" w:author="Weinert, Matthias (M.)" w:date="2022-02-21T10:55:00Z"/>
          <w:rFonts w:asciiTheme="minorHAnsi" w:eastAsiaTheme="minorEastAsia" w:hAnsiTheme="minorHAnsi" w:cstheme="minorBidi"/>
          <w:b w:val="0"/>
          <w:noProof/>
          <w:lang w:val="de-DE" w:eastAsia="de-DE"/>
        </w:rPr>
      </w:pPr>
      <w:ins w:id="207"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"_Toc96333389"</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9.5.6</w:t>
        </w:r>
        <w:r>
          <w:rPr>
            <w:rFonts w:asciiTheme="minorHAnsi" w:eastAsiaTheme="minorEastAsia" w:hAnsiTheme="minorHAnsi" w:cstheme="minorBidi"/>
            <w:b w:val="0"/>
            <w:noProof/>
            <w:lang w:val="de-DE" w:eastAsia="de-DE"/>
          </w:rPr>
          <w:tab/>
        </w:r>
        <w:r w:rsidRPr="00F110DB">
          <w:rPr>
            <w:rStyle w:val="Hyperlink"/>
            <w:noProof/>
          </w:rPr>
          <w:t>Bolt</w:t>
        </w:r>
        <w:r>
          <w:rPr>
            <w:noProof/>
            <w:webHidden/>
          </w:rPr>
          <w:tab/>
        </w:r>
        <w:r>
          <w:rPr>
            <w:noProof/>
            <w:webHidden/>
          </w:rPr>
          <w:fldChar w:fldCharType="begin"/>
        </w:r>
        <w:r>
          <w:rPr>
            <w:noProof/>
            <w:webHidden/>
          </w:rPr>
          <w:instrText xml:space="preserve"> PAGEREF _Toc96333389 \h </w:instrText>
        </w:r>
        <w:r>
          <w:rPr>
            <w:noProof/>
            <w:webHidden/>
          </w:rPr>
        </w:r>
      </w:ins>
      <w:r>
        <w:rPr>
          <w:noProof/>
          <w:webHidden/>
        </w:rPr>
        <w:fldChar w:fldCharType="separate"/>
      </w:r>
      <w:ins w:id="208" w:author="Weinert, Matthias (M.)" w:date="2022-02-21T10:55:00Z">
        <w:r>
          <w:rPr>
            <w:noProof/>
            <w:webHidden/>
          </w:rPr>
          <w:t>57</w:t>
        </w:r>
        <w:r>
          <w:rPr>
            <w:noProof/>
            <w:webHidden/>
          </w:rPr>
          <w:fldChar w:fldCharType="end"/>
        </w:r>
        <w:r w:rsidRPr="00F110DB">
          <w:rPr>
            <w:rStyle w:val="Hyperlink"/>
            <w:noProof/>
          </w:rPr>
          <w:fldChar w:fldCharType="end"/>
        </w:r>
      </w:ins>
    </w:p>
    <w:p w14:paraId="2458A0C8" w14:textId="17F674E6" w:rsidR="006344F0" w:rsidRDefault="006344F0">
      <w:pPr>
        <w:pStyle w:val="Verzeichnis3"/>
        <w:rPr>
          <w:ins w:id="209" w:author="Weinert, Matthias (M.)" w:date="2022-02-21T10:55:00Z"/>
          <w:rFonts w:asciiTheme="minorHAnsi" w:eastAsiaTheme="minorEastAsia" w:hAnsiTheme="minorHAnsi" w:cstheme="minorBidi"/>
          <w:b w:val="0"/>
          <w:noProof/>
          <w:lang w:val="de-DE" w:eastAsia="de-DE"/>
        </w:rPr>
      </w:pPr>
      <w:ins w:id="210"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"_Toc96333390"</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9.5.7</w:t>
        </w:r>
        <w:r>
          <w:rPr>
            <w:rFonts w:asciiTheme="minorHAnsi" w:eastAsiaTheme="minorEastAsia" w:hAnsiTheme="minorHAnsi" w:cstheme="minorBidi"/>
            <w:b w:val="0"/>
            <w:noProof/>
            <w:lang w:val="de-DE" w:eastAsia="de-DE"/>
          </w:rPr>
          <w:tab/>
        </w:r>
        <w:r w:rsidRPr="00F110DB">
          <w:rPr>
            <w:rStyle w:val="Hyperlink"/>
            <w:noProof/>
          </w:rPr>
          <w:t>Screw</w:t>
        </w:r>
        <w:r>
          <w:rPr>
            <w:noProof/>
            <w:webHidden/>
          </w:rPr>
          <w:tab/>
        </w:r>
        <w:r>
          <w:rPr>
            <w:noProof/>
            <w:webHidden/>
          </w:rPr>
          <w:fldChar w:fldCharType="begin"/>
        </w:r>
        <w:r>
          <w:rPr>
            <w:noProof/>
            <w:webHidden/>
          </w:rPr>
          <w:instrText xml:space="preserve"> PAGEREF _Toc96333390 \h </w:instrText>
        </w:r>
        <w:r>
          <w:rPr>
            <w:noProof/>
            <w:webHidden/>
          </w:rPr>
        </w:r>
      </w:ins>
      <w:r>
        <w:rPr>
          <w:noProof/>
          <w:webHidden/>
        </w:rPr>
        <w:fldChar w:fldCharType="separate"/>
      </w:r>
      <w:ins w:id="211" w:author="Weinert, Matthias (M.)" w:date="2022-02-21T10:55:00Z">
        <w:r>
          <w:rPr>
            <w:noProof/>
            <w:webHidden/>
          </w:rPr>
          <w:t>62</w:t>
        </w:r>
        <w:r>
          <w:rPr>
            <w:noProof/>
            <w:webHidden/>
          </w:rPr>
          <w:fldChar w:fldCharType="end"/>
        </w:r>
        <w:r w:rsidRPr="00F110DB">
          <w:rPr>
            <w:rStyle w:val="Hyperlink"/>
            <w:noProof/>
          </w:rPr>
          <w:fldChar w:fldCharType="end"/>
        </w:r>
      </w:ins>
    </w:p>
    <w:p w14:paraId="771CE2D5" w14:textId="545BD762" w:rsidR="006344F0" w:rsidRDefault="006344F0">
      <w:pPr>
        <w:pStyle w:val="Verzeichnis2"/>
        <w:rPr>
          <w:ins w:id="212" w:author="Weinert, Matthias (M.)" w:date="2022-02-21T10:55:00Z"/>
          <w:rFonts w:asciiTheme="minorHAnsi" w:eastAsiaTheme="minorEastAsia" w:hAnsiTheme="minorHAnsi" w:cstheme="minorBidi"/>
          <w:b w:val="0"/>
          <w:noProof/>
          <w:lang w:val="de-DE" w:eastAsia="de-DE"/>
        </w:rPr>
      </w:pPr>
      <w:ins w:id="213"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"_Toc96333391"</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9.6</w:t>
        </w:r>
        <w:r>
          <w:rPr>
            <w:rFonts w:asciiTheme="minorHAnsi" w:eastAsiaTheme="minorEastAsia" w:hAnsiTheme="minorHAnsi" w:cstheme="minorBidi"/>
            <w:b w:val="0"/>
            <w:noProof/>
            <w:lang w:val="de-DE" w:eastAsia="de-DE"/>
          </w:rPr>
          <w:tab/>
        </w:r>
        <w:r w:rsidRPr="00F110DB">
          <w:rPr>
            <w:rStyle w:val="Hyperlink"/>
            <w:noProof/>
          </w:rPr>
          <w:t>Gum Drops</w:t>
        </w:r>
        <w:r>
          <w:rPr>
            <w:noProof/>
            <w:webHidden/>
          </w:rPr>
          <w:tab/>
        </w:r>
        <w:r>
          <w:rPr>
            <w:noProof/>
            <w:webHidden/>
          </w:rPr>
          <w:fldChar w:fldCharType="begin"/>
        </w:r>
        <w:r>
          <w:rPr>
            <w:noProof/>
            <w:webHidden/>
          </w:rPr>
          <w:instrText xml:space="preserve"> PAGEREF _Toc96333391 \h </w:instrText>
        </w:r>
        <w:r>
          <w:rPr>
            <w:noProof/>
            <w:webHidden/>
          </w:rPr>
        </w:r>
      </w:ins>
      <w:r>
        <w:rPr>
          <w:noProof/>
          <w:webHidden/>
        </w:rPr>
        <w:fldChar w:fldCharType="separate"/>
      </w:r>
      <w:ins w:id="214" w:author="Weinert, Matthias (M.)" w:date="2022-02-21T10:55:00Z">
        <w:r>
          <w:rPr>
            <w:noProof/>
            <w:webHidden/>
          </w:rPr>
          <w:t>65</w:t>
        </w:r>
        <w:r>
          <w:rPr>
            <w:noProof/>
            <w:webHidden/>
          </w:rPr>
          <w:fldChar w:fldCharType="end"/>
        </w:r>
        <w:r w:rsidRPr="00F110DB">
          <w:rPr>
            <w:rStyle w:val="Hyperlink"/>
            <w:noProof/>
          </w:rPr>
          <w:fldChar w:fldCharType="end"/>
        </w:r>
      </w:ins>
    </w:p>
    <w:p w14:paraId="2A36FED7" w14:textId="4DF48D13" w:rsidR="006344F0" w:rsidRDefault="006344F0">
      <w:pPr>
        <w:pStyle w:val="Verzeichnis2"/>
        <w:rPr>
          <w:ins w:id="215" w:author="Weinert, Matthias (M.)" w:date="2022-02-21T10:55:00Z"/>
          <w:rFonts w:asciiTheme="minorHAnsi" w:eastAsiaTheme="minorEastAsia" w:hAnsiTheme="minorHAnsi" w:cstheme="minorBidi"/>
          <w:b w:val="0"/>
          <w:noProof/>
          <w:lang w:val="de-DE" w:eastAsia="de-DE"/>
        </w:rPr>
      </w:pPr>
      <w:ins w:id="216"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"_Toc96333392"</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9.7</w:t>
        </w:r>
        <w:r>
          <w:rPr>
            <w:rFonts w:asciiTheme="minorHAnsi" w:eastAsiaTheme="minorEastAsia" w:hAnsiTheme="minorHAnsi" w:cstheme="minorBidi"/>
            <w:b w:val="0"/>
            <w:noProof/>
            <w:lang w:val="de-DE" w:eastAsia="de-DE"/>
          </w:rPr>
          <w:tab/>
        </w:r>
        <w:r w:rsidRPr="00F110DB">
          <w:rPr>
            <w:rStyle w:val="Hyperlink"/>
            <w:noProof/>
          </w:rPr>
          <w:t>Clinches</w:t>
        </w:r>
        <w:r>
          <w:rPr>
            <w:noProof/>
            <w:webHidden/>
          </w:rPr>
          <w:tab/>
        </w:r>
        <w:r>
          <w:rPr>
            <w:noProof/>
            <w:webHidden/>
          </w:rPr>
          <w:fldChar w:fldCharType="begin"/>
        </w:r>
        <w:r>
          <w:rPr>
            <w:noProof/>
            <w:webHidden/>
          </w:rPr>
          <w:instrText xml:space="preserve"> PAGEREF _Toc96333392 \h </w:instrText>
        </w:r>
        <w:r>
          <w:rPr>
            <w:noProof/>
            <w:webHidden/>
          </w:rPr>
        </w:r>
      </w:ins>
      <w:r>
        <w:rPr>
          <w:noProof/>
          <w:webHidden/>
        </w:rPr>
        <w:fldChar w:fldCharType="separate"/>
      </w:r>
      <w:ins w:id="217" w:author="Weinert, Matthias (M.)" w:date="2022-02-21T10:55:00Z">
        <w:r>
          <w:rPr>
            <w:noProof/>
            <w:webHidden/>
          </w:rPr>
          <w:t>66</w:t>
        </w:r>
        <w:r>
          <w:rPr>
            <w:noProof/>
            <w:webHidden/>
          </w:rPr>
          <w:fldChar w:fldCharType="end"/>
        </w:r>
        <w:r w:rsidRPr="00F110DB">
          <w:rPr>
            <w:rStyle w:val="Hyperlink"/>
            <w:noProof/>
          </w:rPr>
          <w:fldChar w:fldCharType="end"/>
        </w:r>
      </w:ins>
    </w:p>
    <w:p w14:paraId="1ADB4285" w14:textId="14220EED" w:rsidR="006344F0" w:rsidRDefault="006344F0">
      <w:pPr>
        <w:pStyle w:val="Verzeichnis2"/>
        <w:rPr>
          <w:ins w:id="218" w:author="Weinert, Matthias (M.)" w:date="2022-02-21T10:55:00Z"/>
          <w:rFonts w:asciiTheme="minorHAnsi" w:eastAsiaTheme="minorEastAsia" w:hAnsiTheme="minorHAnsi" w:cstheme="minorBidi"/>
          <w:b w:val="0"/>
          <w:noProof/>
          <w:lang w:val="de-DE" w:eastAsia="de-DE"/>
        </w:rPr>
      </w:pPr>
      <w:ins w:id="219"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"_Toc96333393"</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9.8</w:t>
        </w:r>
        <w:r>
          <w:rPr>
            <w:rFonts w:asciiTheme="minorHAnsi" w:eastAsiaTheme="minorEastAsia" w:hAnsiTheme="minorHAnsi" w:cstheme="minorBidi"/>
            <w:b w:val="0"/>
            <w:noProof/>
            <w:lang w:val="de-DE" w:eastAsia="de-DE"/>
          </w:rPr>
          <w:tab/>
        </w:r>
        <w:r w:rsidRPr="00F110DB">
          <w:rPr>
            <w:rStyle w:val="Hyperlink"/>
            <w:noProof/>
          </w:rPr>
          <w:t>Heat Stakes / Thermal Stakes</w:t>
        </w:r>
        <w:r>
          <w:rPr>
            <w:noProof/>
            <w:webHidden/>
          </w:rPr>
          <w:tab/>
        </w:r>
        <w:r>
          <w:rPr>
            <w:noProof/>
            <w:webHidden/>
          </w:rPr>
          <w:fldChar w:fldCharType="begin"/>
        </w:r>
        <w:r>
          <w:rPr>
            <w:noProof/>
            <w:webHidden/>
          </w:rPr>
          <w:instrText xml:space="preserve"> PAGEREF _Toc96333393 \h </w:instrText>
        </w:r>
        <w:r>
          <w:rPr>
            <w:noProof/>
            <w:webHidden/>
          </w:rPr>
        </w:r>
      </w:ins>
      <w:r>
        <w:rPr>
          <w:noProof/>
          <w:webHidden/>
        </w:rPr>
        <w:fldChar w:fldCharType="separate"/>
      </w:r>
      <w:ins w:id="220" w:author="Weinert, Matthias (M.)" w:date="2022-02-21T10:55:00Z">
        <w:r>
          <w:rPr>
            <w:noProof/>
            <w:webHidden/>
          </w:rPr>
          <w:t>68</w:t>
        </w:r>
        <w:r>
          <w:rPr>
            <w:noProof/>
            <w:webHidden/>
          </w:rPr>
          <w:fldChar w:fldCharType="end"/>
        </w:r>
        <w:r w:rsidRPr="00F110DB">
          <w:rPr>
            <w:rStyle w:val="Hyperlink"/>
            <w:noProof/>
          </w:rPr>
          <w:fldChar w:fldCharType="end"/>
        </w:r>
      </w:ins>
    </w:p>
    <w:p w14:paraId="68939592" w14:textId="387ADA26" w:rsidR="006344F0" w:rsidRDefault="006344F0">
      <w:pPr>
        <w:pStyle w:val="Verzeichnis2"/>
        <w:rPr>
          <w:ins w:id="221" w:author="Weinert, Matthias (M.)" w:date="2022-02-21T10:55:00Z"/>
          <w:rFonts w:asciiTheme="minorHAnsi" w:eastAsiaTheme="minorEastAsia" w:hAnsiTheme="minorHAnsi" w:cstheme="minorBidi"/>
          <w:b w:val="0"/>
          <w:noProof/>
          <w:lang w:val="de-DE" w:eastAsia="de-DE"/>
        </w:rPr>
      </w:pPr>
      <w:ins w:id="222"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"_Toc96333394"</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9.9</w:t>
        </w:r>
        <w:r>
          <w:rPr>
            <w:rFonts w:asciiTheme="minorHAnsi" w:eastAsiaTheme="minorEastAsia" w:hAnsiTheme="minorHAnsi" w:cstheme="minorBidi"/>
            <w:b w:val="0"/>
            <w:noProof/>
            <w:lang w:val="de-DE" w:eastAsia="de-DE"/>
          </w:rPr>
          <w:tab/>
        </w:r>
        <w:r w:rsidRPr="00F110DB">
          <w:rPr>
            <w:rStyle w:val="Hyperlink"/>
            <w:noProof/>
          </w:rPr>
          <w:t>Clips/Snap Joints</w:t>
        </w:r>
        <w:r>
          <w:rPr>
            <w:noProof/>
            <w:webHidden/>
          </w:rPr>
          <w:tab/>
        </w:r>
        <w:r>
          <w:rPr>
            <w:noProof/>
            <w:webHidden/>
          </w:rPr>
          <w:fldChar w:fldCharType="begin"/>
        </w:r>
        <w:r>
          <w:rPr>
            <w:noProof/>
            <w:webHidden/>
          </w:rPr>
          <w:instrText xml:space="preserve"> PAGEREF _Toc96333394 \h </w:instrText>
        </w:r>
        <w:r>
          <w:rPr>
            <w:noProof/>
            <w:webHidden/>
          </w:rPr>
        </w:r>
      </w:ins>
      <w:r>
        <w:rPr>
          <w:noProof/>
          <w:webHidden/>
        </w:rPr>
        <w:fldChar w:fldCharType="separate"/>
      </w:r>
      <w:ins w:id="223" w:author="Weinert, Matthias (M.)" w:date="2022-02-21T10:55:00Z">
        <w:r>
          <w:rPr>
            <w:noProof/>
            <w:webHidden/>
          </w:rPr>
          <w:t>70</w:t>
        </w:r>
        <w:r>
          <w:rPr>
            <w:noProof/>
            <w:webHidden/>
          </w:rPr>
          <w:fldChar w:fldCharType="end"/>
        </w:r>
        <w:r w:rsidRPr="00F110DB">
          <w:rPr>
            <w:rStyle w:val="Hyperlink"/>
            <w:noProof/>
          </w:rPr>
          <w:fldChar w:fldCharType="end"/>
        </w:r>
      </w:ins>
    </w:p>
    <w:p w14:paraId="00DDF728" w14:textId="094AE348" w:rsidR="006344F0" w:rsidRDefault="006344F0">
      <w:pPr>
        <w:pStyle w:val="Verzeichnis2"/>
        <w:rPr>
          <w:ins w:id="224" w:author="Weinert, Matthias (M.)" w:date="2022-02-21T10:55:00Z"/>
          <w:rFonts w:asciiTheme="minorHAnsi" w:eastAsiaTheme="minorEastAsia" w:hAnsiTheme="minorHAnsi" w:cstheme="minorBidi"/>
          <w:b w:val="0"/>
          <w:noProof/>
          <w:lang w:val="de-DE" w:eastAsia="de-DE"/>
        </w:rPr>
      </w:pPr>
      <w:ins w:id="22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"_Toc96333395"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9.10</w:t>
        </w:r>
        <w:r>
          <w:rPr>
            <w:rFonts w:asciiTheme="minorHAnsi" w:eastAsiaTheme="minorEastAsia" w:hAnsiTheme="minorHAnsi" w:cstheme="minorBidi"/>
            <w:b w:val="0"/>
            <w:noProof/>
            <w:lang w:val="de-DE" w:eastAsia="de-DE"/>
          </w:rPr>
          <w:tab/>
        </w:r>
        <w:r w:rsidRPr="00F110DB">
          <w:rPr>
            <w:rStyle w:val="Hyperlink"/>
            <w:noProof/>
          </w:rPr>
          <w:t>Nails</w:t>
        </w:r>
        <w:r>
          <w:rPr>
            <w:noProof/>
            <w:webHidden/>
          </w:rPr>
          <w:tab/>
        </w:r>
        <w:r>
          <w:rPr>
            <w:noProof/>
            <w:webHidden/>
          </w:rPr>
          <w:fldChar w:fldCharType="begin"/>
        </w:r>
        <w:r>
          <w:rPr>
            <w:noProof/>
            <w:webHidden/>
          </w:rPr>
          <w:instrText xml:space="preserve"> PAGEREF _Toc96333395 \h </w:instrText>
        </w:r>
        <w:r>
          <w:rPr>
            <w:noProof/>
            <w:webHidden/>
          </w:rPr>
        </w:r>
      </w:ins>
      <w:r>
        <w:rPr>
          <w:noProof/>
          <w:webHidden/>
        </w:rPr>
        <w:fldChar w:fldCharType="separate"/>
      </w:r>
      <w:ins w:id="226" w:author="Weinert, Matthias (M.)" w:date="2022-02-21T10:55:00Z">
        <w:r>
          <w:rPr>
            <w:noProof/>
            <w:webHidden/>
          </w:rPr>
          <w:t>73</w:t>
        </w:r>
        <w:r>
          <w:rPr>
            <w:noProof/>
            <w:webHidden/>
          </w:rPr>
          <w:fldChar w:fldCharType="end"/>
        </w:r>
        <w:r w:rsidRPr="00F110DB">
          <w:rPr>
            <w:rStyle w:val="Hyperlink"/>
            <w:noProof/>
          </w:rPr>
          <w:fldChar w:fldCharType="end"/>
        </w:r>
      </w:ins>
    </w:p>
    <w:p w14:paraId="5E5F6955" w14:textId="146DE334" w:rsidR="006344F0" w:rsidRDefault="006344F0">
      <w:pPr>
        <w:pStyle w:val="Verzeichnis2"/>
        <w:rPr>
          <w:ins w:id="227" w:author="Weinert, Matthias (M.)" w:date="2022-02-21T10:55:00Z"/>
          <w:rFonts w:asciiTheme="minorHAnsi" w:eastAsiaTheme="minorEastAsia" w:hAnsiTheme="minorHAnsi" w:cstheme="minorBidi"/>
          <w:b w:val="0"/>
          <w:noProof/>
          <w:lang w:val="de-DE" w:eastAsia="de-DE"/>
        </w:rPr>
      </w:pPr>
      <w:ins w:id="22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"_Toc96333396"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9.11</w:t>
        </w:r>
        <w:r>
          <w:rPr>
            <w:rFonts w:asciiTheme="minorHAnsi" w:eastAsiaTheme="minorEastAsia" w:hAnsiTheme="minorHAnsi" w:cstheme="minorBidi"/>
            <w:b w:val="0"/>
            <w:noProof/>
            <w:lang w:val="de-DE" w:eastAsia="de-DE"/>
          </w:rPr>
          <w:tab/>
        </w:r>
        <w:r w:rsidRPr="00F110DB">
          <w:rPr>
            <w:rStyle w:val="Hyperlink"/>
            <w:noProof/>
          </w:rPr>
          <w:t>Rotation Joints</w:t>
        </w:r>
        <w:r>
          <w:rPr>
            <w:noProof/>
            <w:webHidden/>
          </w:rPr>
          <w:tab/>
        </w:r>
        <w:r>
          <w:rPr>
            <w:noProof/>
            <w:webHidden/>
          </w:rPr>
          <w:fldChar w:fldCharType="begin"/>
        </w:r>
        <w:r>
          <w:rPr>
            <w:noProof/>
            <w:webHidden/>
          </w:rPr>
          <w:instrText xml:space="preserve"> PAGEREF _Toc96333396 \h </w:instrText>
        </w:r>
        <w:r>
          <w:rPr>
            <w:noProof/>
            <w:webHidden/>
          </w:rPr>
        </w:r>
      </w:ins>
      <w:r>
        <w:rPr>
          <w:noProof/>
          <w:webHidden/>
        </w:rPr>
        <w:fldChar w:fldCharType="separate"/>
      </w:r>
      <w:ins w:id="229" w:author="Weinert, Matthias (M.)" w:date="2022-02-21T10:55:00Z">
        <w:r>
          <w:rPr>
            <w:noProof/>
            <w:webHidden/>
          </w:rPr>
          <w:t>75</w:t>
        </w:r>
        <w:r>
          <w:rPr>
            <w:noProof/>
            <w:webHidden/>
          </w:rPr>
          <w:fldChar w:fldCharType="end"/>
        </w:r>
        <w:r w:rsidRPr="00F110DB">
          <w:rPr>
            <w:rStyle w:val="Hyperlink"/>
            <w:noProof/>
          </w:rPr>
          <w:fldChar w:fldCharType="end"/>
        </w:r>
      </w:ins>
    </w:p>
    <w:p w14:paraId="0D58DDBD" w14:textId="5B5DECD3" w:rsidR="006344F0" w:rsidRDefault="006344F0">
      <w:pPr>
        <w:pStyle w:val="Verzeichnis3"/>
        <w:rPr>
          <w:ins w:id="230" w:author="Weinert, Matthias (M.)" w:date="2022-02-21T10:55:00Z"/>
          <w:rFonts w:asciiTheme="minorHAnsi" w:eastAsiaTheme="minorEastAsia" w:hAnsiTheme="minorHAnsi" w:cstheme="minorBidi"/>
          <w:b w:val="0"/>
          <w:noProof/>
          <w:lang w:val="de-DE" w:eastAsia="de-DE"/>
        </w:rPr>
      </w:pPr>
      <w:ins w:id="231"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"_Toc96333397"</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9.11.1</w:t>
        </w:r>
        <w:r>
          <w:rPr>
            <w:rFonts w:asciiTheme="minorHAnsi" w:eastAsiaTheme="minorEastAsia" w:hAnsiTheme="minorHAnsi" w:cstheme="minorBidi"/>
            <w:b w:val="0"/>
            <w:noProof/>
            <w:lang w:val="de-DE" w:eastAsia="de-DE"/>
          </w:rPr>
          <w:tab/>
        </w:r>
        <w:r w:rsidRPr="00F110DB">
          <w:rPr>
            <w:rStyle w:val="Hyperlink"/>
            <w:noProof/>
          </w:rPr>
          <w:t>ROTAV</w:t>
        </w:r>
        <w:r>
          <w:rPr>
            <w:noProof/>
            <w:webHidden/>
          </w:rPr>
          <w:tab/>
        </w:r>
        <w:r>
          <w:rPr>
            <w:noProof/>
            <w:webHidden/>
          </w:rPr>
          <w:fldChar w:fldCharType="begin"/>
        </w:r>
        <w:r>
          <w:rPr>
            <w:noProof/>
            <w:webHidden/>
          </w:rPr>
          <w:instrText xml:space="preserve"> PAGEREF _Toc96333397 \h </w:instrText>
        </w:r>
        <w:r>
          <w:rPr>
            <w:noProof/>
            <w:webHidden/>
          </w:rPr>
        </w:r>
      </w:ins>
      <w:r>
        <w:rPr>
          <w:noProof/>
          <w:webHidden/>
        </w:rPr>
        <w:fldChar w:fldCharType="separate"/>
      </w:r>
      <w:ins w:id="232" w:author="Weinert, Matthias (M.)" w:date="2022-02-21T10:55:00Z">
        <w:r>
          <w:rPr>
            <w:noProof/>
            <w:webHidden/>
          </w:rPr>
          <w:t>76</w:t>
        </w:r>
        <w:r>
          <w:rPr>
            <w:noProof/>
            <w:webHidden/>
          </w:rPr>
          <w:fldChar w:fldCharType="end"/>
        </w:r>
        <w:r w:rsidRPr="00F110DB">
          <w:rPr>
            <w:rStyle w:val="Hyperlink"/>
            <w:noProof/>
          </w:rPr>
          <w:fldChar w:fldCharType="end"/>
        </w:r>
      </w:ins>
    </w:p>
    <w:p w14:paraId="253F6445" w14:textId="66D8320C" w:rsidR="006344F0" w:rsidRDefault="006344F0">
      <w:pPr>
        <w:pStyle w:val="Verzeichnis1"/>
        <w:rPr>
          <w:ins w:id="233" w:author="Weinert, Matthias (M.)" w:date="2022-02-21T10:55:00Z"/>
          <w:rFonts w:asciiTheme="minorHAnsi" w:eastAsiaTheme="minorEastAsia" w:hAnsiTheme="minorHAnsi" w:cstheme="minorBidi"/>
          <w:b w:val="0"/>
          <w:noProof/>
          <w:lang w:val="de-DE" w:eastAsia="de-DE"/>
        </w:rPr>
      </w:pPr>
      <w:ins w:id="234"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"_Toc96333398"</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w:t>
        </w:r>
        <w:r>
          <w:rPr>
            <w:rFonts w:asciiTheme="minorHAnsi" w:eastAsiaTheme="minorEastAsia" w:hAnsiTheme="minorHAnsi" w:cstheme="minorBidi"/>
            <w:b w:val="0"/>
            <w:noProof/>
            <w:lang w:val="de-DE" w:eastAsia="de-DE"/>
          </w:rPr>
          <w:tab/>
        </w:r>
        <w:r w:rsidRPr="00F110DB">
          <w:rPr>
            <w:rStyle w:val="Hyperlink"/>
            <w:noProof/>
          </w:rPr>
          <w:t>1D connections</w:t>
        </w:r>
        <w:r>
          <w:rPr>
            <w:noProof/>
            <w:webHidden/>
          </w:rPr>
          <w:tab/>
        </w:r>
        <w:r>
          <w:rPr>
            <w:noProof/>
            <w:webHidden/>
          </w:rPr>
          <w:fldChar w:fldCharType="begin"/>
        </w:r>
        <w:r>
          <w:rPr>
            <w:noProof/>
            <w:webHidden/>
          </w:rPr>
          <w:instrText xml:space="preserve"> PAGEREF _Toc96333398 \h </w:instrText>
        </w:r>
        <w:r>
          <w:rPr>
            <w:noProof/>
            <w:webHidden/>
          </w:rPr>
        </w:r>
      </w:ins>
      <w:r>
        <w:rPr>
          <w:noProof/>
          <w:webHidden/>
        </w:rPr>
        <w:fldChar w:fldCharType="separate"/>
      </w:r>
      <w:ins w:id="235" w:author="Weinert, Matthias (M.)" w:date="2022-02-21T10:55:00Z">
        <w:r>
          <w:rPr>
            <w:noProof/>
            <w:webHidden/>
          </w:rPr>
          <w:t>78</w:t>
        </w:r>
        <w:r>
          <w:rPr>
            <w:noProof/>
            <w:webHidden/>
          </w:rPr>
          <w:fldChar w:fldCharType="end"/>
        </w:r>
        <w:r w:rsidRPr="00F110DB">
          <w:rPr>
            <w:rStyle w:val="Hyperlink"/>
            <w:noProof/>
          </w:rPr>
          <w:fldChar w:fldCharType="end"/>
        </w:r>
      </w:ins>
    </w:p>
    <w:p w14:paraId="0BF65EEC" w14:textId="69E17156" w:rsidR="006344F0" w:rsidRDefault="006344F0">
      <w:pPr>
        <w:pStyle w:val="Verzeichnis2"/>
        <w:rPr>
          <w:ins w:id="236" w:author="Weinert, Matthias (M.)" w:date="2022-02-21T10:55:00Z"/>
          <w:rFonts w:asciiTheme="minorHAnsi" w:eastAsiaTheme="minorEastAsia" w:hAnsiTheme="minorHAnsi" w:cstheme="minorBidi"/>
          <w:b w:val="0"/>
          <w:noProof/>
          <w:lang w:val="de-DE" w:eastAsia="de-DE"/>
        </w:rPr>
      </w:pPr>
      <w:ins w:id="237"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"_Toc96333399"</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10.1</w:t>
        </w:r>
        <w:r>
          <w:rPr>
            <w:rFonts w:asciiTheme="minorHAnsi" w:eastAsiaTheme="minorEastAsia" w:hAnsiTheme="minorHAnsi" w:cstheme="minorBidi"/>
            <w:b w:val="0"/>
            <w:noProof/>
            <w:lang w:val="de-DE" w:eastAsia="de-DE"/>
          </w:rPr>
          <w:tab/>
        </w:r>
        <w:r w:rsidRPr="00F110DB">
          <w:rPr>
            <w:rStyle w:val="Hyperlink"/>
            <w:noProof/>
          </w:rPr>
          <w:t>Generic Definitions</w:t>
        </w:r>
        <w:r>
          <w:rPr>
            <w:noProof/>
            <w:webHidden/>
          </w:rPr>
          <w:tab/>
        </w:r>
        <w:r>
          <w:rPr>
            <w:noProof/>
            <w:webHidden/>
          </w:rPr>
          <w:fldChar w:fldCharType="begin"/>
        </w:r>
        <w:r>
          <w:rPr>
            <w:noProof/>
            <w:webHidden/>
          </w:rPr>
          <w:instrText xml:space="preserve"> PAGEREF _Toc96333399 \h </w:instrText>
        </w:r>
        <w:r>
          <w:rPr>
            <w:noProof/>
            <w:webHidden/>
          </w:rPr>
        </w:r>
      </w:ins>
      <w:r>
        <w:rPr>
          <w:noProof/>
          <w:webHidden/>
        </w:rPr>
        <w:fldChar w:fldCharType="separate"/>
      </w:r>
      <w:ins w:id="238" w:author="Weinert, Matthias (M.)" w:date="2022-02-21T10:55:00Z">
        <w:r>
          <w:rPr>
            <w:noProof/>
            <w:webHidden/>
          </w:rPr>
          <w:t>78</w:t>
        </w:r>
        <w:r>
          <w:rPr>
            <w:noProof/>
            <w:webHidden/>
          </w:rPr>
          <w:fldChar w:fldCharType="end"/>
        </w:r>
        <w:r w:rsidRPr="00F110DB">
          <w:rPr>
            <w:rStyle w:val="Hyperlink"/>
            <w:noProof/>
          </w:rPr>
          <w:fldChar w:fldCharType="end"/>
        </w:r>
      </w:ins>
    </w:p>
    <w:p w14:paraId="05A42B86" w14:textId="35A3FF75" w:rsidR="006344F0" w:rsidRDefault="006344F0">
      <w:pPr>
        <w:pStyle w:val="Verzeichnis3"/>
        <w:rPr>
          <w:ins w:id="239" w:author="Weinert, Matthias (M.)" w:date="2022-02-21T10:55:00Z"/>
          <w:rFonts w:asciiTheme="minorHAnsi" w:eastAsiaTheme="minorEastAsia" w:hAnsiTheme="minorHAnsi" w:cstheme="minorBidi"/>
          <w:b w:val="0"/>
          <w:noProof/>
          <w:lang w:val="de-DE" w:eastAsia="de-DE"/>
        </w:rPr>
      </w:pPr>
      <w:ins w:id="240"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"_Toc96333400"</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10.1.1</w:t>
        </w:r>
        <w:r>
          <w:rPr>
            <w:rFonts w:asciiTheme="minorHAnsi" w:eastAsiaTheme="minorEastAsia" w:hAnsiTheme="minorHAnsi" w:cstheme="minorBidi"/>
            <w:b w:val="0"/>
            <w:noProof/>
            <w:lang w:val="de-DE" w:eastAsia="de-DE"/>
          </w:rPr>
          <w:tab/>
        </w:r>
        <w:r w:rsidRPr="00F110DB">
          <w:rPr>
            <w:rStyle w:val="Hyperlink"/>
            <w:noProof/>
          </w:rPr>
          <w:t>Identification</w:t>
        </w:r>
        <w:r>
          <w:rPr>
            <w:noProof/>
            <w:webHidden/>
          </w:rPr>
          <w:tab/>
        </w:r>
        <w:r>
          <w:rPr>
            <w:noProof/>
            <w:webHidden/>
          </w:rPr>
          <w:fldChar w:fldCharType="begin"/>
        </w:r>
        <w:r>
          <w:rPr>
            <w:noProof/>
            <w:webHidden/>
          </w:rPr>
          <w:instrText xml:space="preserve"> PAGEREF _Toc96333400 \h </w:instrText>
        </w:r>
        <w:r>
          <w:rPr>
            <w:noProof/>
            <w:webHidden/>
          </w:rPr>
        </w:r>
      </w:ins>
      <w:r>
        <w:rPr>
          <w:noProof/>
          <w:webHidden/>
        </w:rPr>
        <w:fldChar w:fldCharType="separate"/>
      </w:r>
      <w:ins w:id="241" w:author="Weinert, Matthias (M.)" w:date="2022-02-21T10:55:00Z">
        <w:r>
          <w:rPr>
            <w:noProof/>
            <w:webHidden/>
          </w:rPr>
          <w:t>78</w:t>
        </w:r>
        <w:r>
          <w:rPr>
            <w:noProof/>
            <w:webHidden/>
          </w:rPr>
          <w:fldChar w:fldCharType="end"/>
        </w:r>
        <w:r w:rsidRPr="00F110DB">
          <w:rPr>
            <w:rStyle w:val="Hyperlink"/>
            <w:noProof/>
          </w:rPr>
          <w:fldChar w:fldCharType="end"/>
        </w:r>
      </w:ins>
    </w:p>
    <w:p w14:paraId="06267878" w14:textId="05FFDAAA" w:rsidR="006344F0" w:rsidRDefault="006344F0">
      <w:pPr>
        <w:pStyle w:val="Verzeichnis3"/>
        <w:rPr>
          <w:ins w:id="242" w:author="Weinert, Matthias (M.)" w:date="2022-02-21T10:55:00Z"/>
          <w:rFonts w:asciiTheme="minorHAnsi" w:eastAsiaTheme="minorEastAsia" w:hAnsiTheme="minorHAnsi" w:cstheme="minorBidi"/>
          <w:b w:val="0"/>
          <w:noProof/>
          <w:lang w:val="de-DE" w:eastAsia="de-DE"/>
        </w:rPr>
      </w:pPr>
      <w:ins w:id="243"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"_Toc96333401"</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10.1.2</w:t>
        </w:r>
        <w:r>
          <w:rPr>
            <w:rFonts w:asciiTheme="minorHAnsi" w:eastAsiaTheme="minorEastAsia" w:hAnsiTheme="minorHAnsi" w:cstheme="minorBidi"/>
            <w:b w:val="0"/>
            <w:noProof/>
            <w:lang w:val="de-DE" w:eastAsia="de-DE"/>
          </w:rPr>
          <w:tab/>
        </w:r>
        <w:r w:rsidRPr="00F110DB">
          <w:rPr>
            <w:rStyle w:val="Hyperlink"/>
            <w:noProof/>
          </w:rPr>
          <w:t>Location</w:t>
        </w:r>
        <w:r>
          <w:rPr>
            <w:noProof/>
            <w:webHidden/>
          </w:rPr>
          <w:tab/>
        </w:r>
        <w:r>
          <w:rPr>
            <w:noProof/>
            <w:webHidden/>
          </w:rPr>
          <w:fldChar w:fldCharType="begin"/>
        </w:r>
        <w:r>
          <w:rPr>
            <w:noProof/>
            <w:webHidden/>
          </w:rPr>
          <w:instrText xml:space="preserve"> PAGEREF _Toc96333401 \h </w:instrText>
        </w:r>
        <w:r>
          <w:rPr>
            <w:noProof/>
            <w:webHidden/>
          </w:rPr>
        </w:r>
      </w:ins>
      <w:r>
        <w:rPr>
          <w:noProof/>
          <w:webHidden/>
        </w:rPr>
        <w:fldChar w:fldCharType="separate"/>
      </w:r>
      <w:ins w:id="244" w:author="Weinert, Matthias (M.)" w:date="2022-02-21T10:55:00Z">
        <w:r>
          <w:rPr>
            <w:noProof/>
            <w:webHidden/>
          </w:rPr>
          <w:t>78</w:t>
        </w:r>
        <w:r>
          <w:rPr>
            <w:noProof/>
            <w:webHidden/>
          </w:rPr>
          <w:fldChar w:fldCharType="end"/>
        </w:r>
        <w:r w:rsidRPr="00F110DB">
          <w:rPr>
            <w:rStyle w:val="Hyperlink"/>
            <w:noProof/>
          </w:rPr>
          <w:fldChar w:fldCharType="end"/>
        </w:r>
      </w:ins>
    </w:p>
    <w:p w14:paraId="0CE83D55" w14:textId="24D8BD98" w:rsidR="006344F0" w:rsidRDefault="006344F0">
      <w:pPr>
        <w:pStyle w:val="Verzeichnis3"/>
        <w:rPr>
          <w:ins w:id="245" w:author="Weinert, Matthias (M.)" w:date="2022-02-21T10:55:00Z"/>
          <w:rFonts w:asciiTheme="minorHAnsi" w:eastAsiaTheme="minorEastAsia" w:hAnsiTheme="minorHAnsi" w:cstheme="minorBidi"/>
          <w:b w:val="0"/>
          <w:noProof/>
          <w:lang w:val="de-DE" w:eastAsia="de-DE"/>
        </w:rPr>
      </w:pPr>
      <w:ins w:id="246"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"_Toc96333402"</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10.1.3</w:t>
        </w:r>
        <w:r>
          <w:rPr>
            <w:rFonts w:asciiTheme="minorHAnsi" w:eastAsiaTheme="minorEastAsia" w:hAnsiTheme="minorHAnsi" w:cstheme="minorBidi"/>
            <w:b w:val="0"/>
            <w:noProof/>
            <w:lang w:val="de-DE" w:eastAsia="de-DE"/>
          </w:rPr>
          <w:tab/>
        </w:r>
        <w:r w:rsidRPr="00F110DB">
          <w:rPr>
            <w:rStyle w:val="Hyperlink"/>
            <w:noProof/>
          </w:rPr>
          <w:t>Type Specification</w:t>
        </w:r>
        <w:r>
          <w:rPr>
            <w:noProof/>
            <w:webHidden/>
          </w:rPr>
          <w:tab/>
        </w:r>
        <w:r>
          <w:rPr>
            <w:noProof/>
            <w:webHidden/>
          </w:rPr>
          <w:fldChar w:fldCharType="begin"/>
        </w:r>
        <w:r>
          <w:rPr>
            <w:noProof/>
            <w:webHidden/>
          </w:rPr>
          <w:instrText xml:space="preserve"> PAGEREF _Toc96333402 \h </w:instrText>
        </w:r>
        <w:r>
          <w:rPr>
            <w:noProof/>
            <w:webHidden/>
          </w:rPr>
        </w:r>
      </w:ins>
      <w:r>
        <w:rPr>
          <w:noProof/>
          <w:webHidden/>
        </w:rPr>
        <w:fldChar w:fldCharType="separate"/>
      </w:r>
      <w:ins w:id="247" w:author="Weinert, Matthias (M.)" w:date="2022-02-21T10:55:00Z">
        <w:r>
          <w:rPr>
            <w:noProof/>
            <w:webHidden/>
          </w:rPr>
          <w:t>85</w:t>
        </w:r>
        <w:r>
          <w:rPr>
            <w:noProof/>
            <w:webHidden/>
          </w:rPr>
          <w:fldChar w:fldCharType="end"/>
        </w:r>
        <w:r w:rsidRPr="00F110DB">
          <w:rPr>
            <w:rStyle w:val="Hyperlink"/>
            <w:noProof/>
          </w:rPr>
          <w:fldChar w:fldCharType="end"/>
        </w:r>
      </w:ins>
    </w:p>
    <w:p w14:paraId="4485A006" w14:textId="1AFFE621" w:rsidR="006344F0" w:rsidRDefault="006344F0">
      <w:pPr>
        <w:pStyle w:val="Verzeichnis2"/>
        <w:rPr>
          <w:ins w:id="248" w:author="Weinert, Matthias (M.)" w:date="2022-02-21T10:55:00Z"/>
          <w:rFonts w:asciiTheme="minorHAnsi" w:eastAsiaTheme="minorEastAsia" w:hAnsiTheme="minorHAnsi" w:cstheme="minorBidi"/>
          <w:b w:val="0"/>
          <w:noProof/>
          <w:lang w:val="de-DE" w:eastAsia="de-DE"/>
        </w:rPr>
      </w:pPr>
      <w:ins w:id="249"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"_Toc96333403"</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w:t>
        </w:r>
        <w:r>
          <w:rPr>
            <w:rFonts w:asciiTheme="minorHAnsi" w:eastAsiaTheme="minorEastAsia" w:hAnsiTheme="minorHAnsi" w:cstheme="minorBidi"/>
            <w:b w:val="0"/>
            <w:noProof/>
            <w:lang w:val="de-DE" w:eastAsia="de-DE"/>
          </w:rPr>
          <w:tab/>
        </w:r>
        <w:r w:rsidRPr="00F110DB">
          <w:rPr>
            <w:rStyle w:val="Hyperlink"/>
            <w:noProof/>
          </w:rPr>
          <w:t>Seam Welds</w:t>
        </w:r>
        <w:r>
          <w:rPr>
            <w:noProof/>
            <w:webHidden/>
          </w:rPr>
          <w:tab/>
        </w:r>
        <w:r>
          <w:rPr>
            <w:noProof/>
            <w:webHidden/>
          </w:rPr>
          <w:fldChar w:fldCharType="begin"/>
        </w:r>
        <w:r>
          <w:rPr>
            <w:noProof/>
            <w:webHidden/>
          </w:rPr>
          <w:instrText xml:space="preserve"> PAGEREF _Toc96333403 \h </w:instrText>
        </w:r>
        <w:r>
          <w:rPr>
            <w:noProof/>
            <w:webHidden/>
          </w:rPr>
        </w:r>
      </w:ins>
      <w:r>
        <w:rPr>
          <w:noProof/>
          <w:webHidden/>
        </w:rPr>
        <w:fldChar w:fldCharType="separate"/>
      </w:r>
      <w:ins w:id="250" w:author="Weinert, Matthias (M.)" w:date="2022-02-21T10:55:00Z">
        <w:r>
          <w:rPr>
            <w:noProof/>
            <w:webHidden/>
          </w:rPr>
          <w:t>86</w:t>
        </w:r>
        <w:r>
          <w:rPr>
            <w:noProof/>
            <w:webHidden/>
          </w:rPr>
          <w:fldChar w:fldCharType="end"/>
        </w:r>
        <w:r w:rsidRPr="00F110DB">
          <w:rPr>
            <w:rStyle w:val="Hyperlink"/>
            <w:noProof/>
          </w:rPr>
          <w:fldChar w:fldCharType="end"/>
        </w:r>
      </w:ins>
    </w:p>
    <w:p w14:paraId="5558DE38" w14:textId="0F8CA9C2" w:rsidR="006344F0" w:rsidRDefault="006344F0">
      <w:pPr>
        <w:pStyle w:val="Verzeichnis3"/>
        <w:rPr>
          <w:ins w:id="251" w:author="Weinert, Matthias (M.)" w:date="2022-02-21T10:55:00Z"/>
          <w:rFonts w:asciiTheme="minorHAnsi" w:eastAsiaTheme="minorEastAsia" w:hAnsiTheme="minorHAnsi" w:cstheme="minorBidi"/>
          <w:b w:val="0"/>
          <w:noProof/>
          <w:lang w:val="de-DE" w:eastAsia="de-DE"/>
        </w:rPr>
      </w:pPr>
      <w:ins w:id="252"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"_Toc96333404"</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10.2.1</w:t>
        </w:r>
        <w:r>
          <w:rPr>
            <w:rFonts w:asciiTheme="minorHAnsi" w:eastAsiaTheme="minorEastAsia" w:hAnsiTheme="minorHAnsi" w:cstheme="minorBidi"/>
            <w:b w:val="0"/>
            <w:noProof/>
            <w:lang w:val="de-DE" w:eastAsia="de-DE"/>
          </w:rPr>
          <w:tab/>
        </w:r>
        <w:r w:rsidRPr="00F110DB">
          <w:rPr>
            <w:rStyle w:val="Hyperlink"/>
            <w:noProof/>
          </w:rPr>
          <w:t>Description and Modeling Parameters</w:t>
        </w:r>
        <w:r>
          <w:rPr>
            <w:noProof/>
            <w:webHidden/>
          </w:rPr>
          <w:tab/>
        </w:r>
        <w:r>
          <w:rPr>
            <w:noProof/>
            <w:webHidden/>
          </w:rPr>
          <w:fldChar w:fldCharType="begin"/>
        </w:r>
        <w:r>
          <w:rPr>
            <w:noProof/>
            <w:webHidden/>
          </w:rPr>
          <w:instrText xml:space="preserve"> PAGEREF _Toc96333404 \h </w:instrText>
        </w:r>
        <w:r>
          <w:rPr>
            <w:noProof/>
            <w:webHidden/>
          </w:rPr>
        </w:r>
      </w:ins>
      <w:r>
        <w:rPr>
          <w:noProof/>
          <w:webHidden/>
        </w:rPr>
        <w:fldChar w:fldCharType="separate"/>
      </w:r>
      <w:ins w:id="253" w:author="Weinert, Matthias (M.)" w:date="2022-02-21T10:55:00Z">
        <w:r>
          <w:rPr>
            <w:noProof/>
            <w:webHidden/>
          </w:rPr>
          <w:t>86</w:t>
        </w:r>
        <w:r>
          <w:rPr>
            <w:noProof/>
            <w:webHidden/>
          </w:rPr>
          <w:fldChar w:fldCharType="end"/>
        </w:r>
        <w:r w:rsidRPr="00F110DB">
          <w:rPr>
            <w:rStyle w:val="Hyperlink"/>
            <w:noProof/>
          </w:rPr>
          <w:fldChar w:fldCharType="end"/>
        </w:r>
      </w:ins>
    </w:p>
    <w:p w14:paraId="4D51F497" w14:textId="5C5BE563" w:rsidR="006344F0" w:rsidRDefault="006344F0">
      <w:pPr>
        <w:pStyle w:val="Verzeichnis3"/>
        <w:rPr>
          <w:ins w:id="254" w:author="Weinert, Matthias (M.)" w:date="2022-02-21T10:55:00Z"/>
          <w:rFonts w:asciiTheme="minorHAnsi" w:eastAsiaTheme="minorEastAsia" w:hAnsiTheme="minorHAnsi" w:cstheme="minorBidi"/>
          <w:b w:val="0"/>
          <w:noProof/>
          <w:lang w:val="de-DE" w:eastAsia="de-DE"/>
        </w:rPr>
      </w:pPr>
      <w:ins w:id="25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"_Toc96333405"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10.2.2</w:t>
        </w:r>
        <w:r>
          <w:rPr>
            <w:rFonts w:asciiTheme="minorHAnsi" w:eastAsiaTheme="minorEastAsia" w:hAnsiTheme="minorHAnsi" w:cstheme="minorBidi"/>
            <w:b w:val="0"/>
            <w:noProof/>
            <w:lang w:val="de-DE" w:eastAsia="de-DE"/>
          </w:rPr>
          <w:tab/>
        </w:r>
        <w:r w:rsidRPr="00F110DB">
          <w:rPr>
            <w:rStyle w:val="Hyperlink"/>
            <w:noProof/>
          </w:rPr>
          <w:t>Seam Weld Definition Overview</w:t>
        </w:r>
        <w:r>
          <w:rPr>
            <w:noProof/>
            <w:webHidden/>
          </w:rPr>
          <w:tab/>
        </w:r>
        <w:r>
          <w:rPr>
            <w:noProof/>
            <w:webHidden/>
          </w:rPr>
          <w:fldChar w:fldCharType="begin"/>
        </w:r>
        <w:r>
          <w:rPr>
            <w:noProof/>
            <w:webHidden/>
          </w:rPr>
          <w:instrText xml:space="preserve"> PAGEREF _Toc96333405 \h </w:instrText>
        </w:r>
        <w:r>
          <w:rPr>
            <w:noProof/>
            <w:webHidden/>
          </w:rPr>
        </w:r>
      </w:ins>
      <w:r>
        <w:rPr>
          <w:noProof/>
          <w:webHidden/>
        </w:rPr>
        <w:fldChar w:fldCharType="separate"/>
      </w:r>
      <w:ins w:id="256" w:author="Weinert, Matthias (M.)" w:date="2022-02-21T10:55:00Z">
        <w:r>
          <w:rPr>
            <w:noProof/>
            <w:webHidden/>
          </w:rPr>
          <w:t>86</w:t>
        </w:r>
        <w:r>
          <w:rPr>
            <w:noProof/>
            <w:webHidden/>
          </w:rPr>
          <w:fldChar w:fldCharType="end"/>
        </w:r>
        <w:r w:rsidRPr="00F110DB">
          <w:rPr>
            <w:rStyle w:val="Hyperlink"/>
            <w:noProof/>
          </w:rPr>
          <w:fldChar w:fldCharType="end"/>
        </w:r>
      </w:ins>
    </w:p>
    <w:p w14:paraId="5C21346C" w14:textId="01648CE8" w:rsidR="006344F0" w:rsidRDefault="006344F0">
      <w:pPr>
        <w:pStyle w:val="Verzeichnis3"/>
        <w:rPr>
          <w:ins w:id="257" w:author="Weinert, Matthias (M.)" w:date="2022-02-21T10:55:00Z"/>
          <w:rFonts w:asciiTheme="minorHAnsi" w:eastAsiaTheme="minorEastAsia" w:hAnsiTheme="minorHAnsi" w:cstheme="minorBidi"/>
          <w:b w:val="0"/>
          <w:noProof/>
          <w:lang w:val="de-DE" w:eastAsia="de-DE"/>
        </w:rPr>
      </w:pPr>
      <w:ins w:id="25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"_Toc96333406"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10.2.3</w:t>
        </w:r>
        <w:r>
          <w:rPr>
            <w:rFonts w:asciiTheme="minorHAnsi" w:eastAsiaTheme="minorEastAsia" w:hAnsiTheme="minorHAnsi" w:cstheme="minorBidi"/>
            <w:b w:val="0"/>
            <w:noProof/>
            <w:lang w:val="de-DE" w:eastAsia="de-DE"/>
          </w:rPr>
          <w:tab/>
        </w:r>
        <w:r w:rsidRPr="00F110DB">
          <w:rPr>
            <w:rStyle w:val="Hyperlink"/>
            <w:noProof/>
          </w:rPr>
          <w:t>Specific XML Realization</w:t>
        </w:r>
        <w:r>
          <w:rPr>
            <w:noProof/>
            <w:webHidden/>
          </w:rPr>
          <w:tab/>
        </w:r>
        <w:r>
          <w:rPr>
            <w:noProof/>
            <w:webHidden/>
          </w:rPr>
          <w:fldChar w:fldCharType="begin"/>
        </w:r>
        <w:r>
          <w:rPr>
            <w:noProof/>
            <w:webHidden/>
          </w:rPr>
          <w:instrText xml:space="preserve"> PAGEREF _Toc96333406 \h </w:instrText>
        </w:r>
        <w:r>
          <w:rPr>
            <w:noProof/>
            <w:webHidden/>
          </w:rPr>
        </w:r>
      </w:ins>
      <w:r>
        <w:rPr>
          <w:noProof/>
          <w:webHidden/>
        </w:rPr>
        <w:fldChar w:fldCharType="separate"/>
      </w:r>
      <w:ins w:id="259" w:author="Weinert, Matthias (M.)" w:date="2022-02-21T10:55:00Z">
        <w:r>
          <w:rPr>
            <w:noProof/>
            <w:webHidden/>
          </w:rPr>
          <w:t>89</w:t>
        </w:r>
        <w:r>
          <w:rPr>
            <w:noProof/>
            <w:webHidden/>
          </w:rPr>
          <w:fldChar w:fldCharType="end"/>
        </w:r>
        <w:r w:rsidRPr="00F110DB">
          <w:rPr>
            <w:rStyle w:val="Hyperlink"/>
            <w:noProof/>
          </w:rPr>
          <w:fldChar w:fldCharType="end"/>
        </w:r>
      </w:ins>
    </w:p>
    <w:p w14:paraId="00E4FED6" w14:textId="5F715202" w:rsidR="006344F0" w:rsidRDefault="006344F0">
      <w:pPr>
        <w:pStyle w:val="Verzeichnis3"/>
        <w:rPr>
          <w:ins w:id="260" w:author="Weinert, Matthias (M.)" w:date="2022-02-21T10:55:00Z"/>
          <w:rFonts w:asciiTheme="minorHAnsi" w:eastAsiaTheme="minorEastAsia" w:hAnsiTheme="minorHAnsi" w:cstheme="minorBidi"/>
          <w:b w:val="0"/>
          <w:noProof/>
          <w:lang w:val="de-DE" w:eastAsia="de-DE"/>
        </w:rPr>
      </w:pPr>
      <w:ins w:id="261"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"_Toc96333407"</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10.2.4</w:t>
        </w:r>
        <w:r>
          <w:rPr>
            <w:rFonts w:asciiTheme="minorHAnsi" w:eastAsiaTheme="minorEastAsia" w:hAnsiTheme="minorHAnsi" w:cstheme="minorBidi"/>
            <w:b w:val="0"/>
            <w:noProof/>
            <w:lang w:val="de-DE" w:eastAsia="de-DE"/>
          </w:rPr>
          <w:tab/>
        </w:r>
        <w:r w:rsidRPr="00F110DB">
          <w:rPr>
            <w:rStyle w:val="Hyperlink"/>
            <w:noProof/>
          </w:rPr>
          <w:t>Generic Seam Weld Definition</w:t>
        </w:r>
        <w:r>
          <w:rPr>
            <w:noProof/>
            <w:webHidden/>
          </w:rPr>
          <w:tab/>
        </w:r>
        <w:r>
          <w:rPr>
            <w:noProof/>
            <w:webHidden/>
          </w:rPr>
          <w:fldChar w:fldCharType="begin"/>
        </w:r>
        <w:r>
          <w:rPr>
            <w:noProof/>
            <w:webHidden/>
          </w:rPr>
          <w:instrText xml:space="preserve"> PAGEREF _Toc96333407 \h </w:instrText>
        </w:r>
        <w:r>
          <w:rPr>
            <w:noProof/>
            <w:webHidden/>
          </w:rPr>
        </w:r>
      </w:ins>
      <w:r>
        <w:rPr>
          <w:noProof/>
          <w:webHidden/>
        </w:rPr>
        <w:fldChar w:fldCharType="separate"/>
      </w:r>
      <w:ins w:id="262" w:author="Weinert, Matthias (M.)" w:date="2022-02-21T10:55:00Z">
        <w:r>
          <w:rPr>
            <w:noProof/>
            <w:webHidden/>
          </w:rPr>
          <w:t>89</w:t>
        </w:r>
        <w:r>
          <w:rPr>
            <w:noProof/>
            <w:webHidden/>
          </w:rPr>
          <w:fldChar w:fldCharType="end"/>
        </w:r>
        <w:r w:rsidRPr="00F110DB">
          <w:rPr>
            <w:rStyle w:val="Hyperlink"/>
            <w:noProof/>
          </w:rPr>
          <w:fldChar w:fldCharType="end"/>
        </w:r>
      </w:ins>
    </w:p>
    <w:p w14:paraId="6C1104EC" w14:textId="2FABEBAC" w:rsidR="006344F0" w:rsidRDefault="006344F0">
      <w:pPr>
        <w:pStyle w:val="Verzeichnis3"/>
        <w:rPr>
          <w:ins w:id="263" w:author="Weinert, Matthias (M.)" w:date="2022-02-21T10:55:00Z"/>
          <w:rFonts w:asciiTheme="minorHAnsi" w:eastAsiaTheme="minorEastAsia" w:hAnsiTheme="minorHAnsi" w:cstheme="minorBidi"/>
          <w:b w:val="0"/>
          <w:noProof/>
          <w:lang w:val="de-DE" w:eastAsia="de-DE"/>
        </w:rPr>
      </w:pPr>
      <w:ins w:id="264"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"_Toc96333408"</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10.2.5</w:t>
        </w:r>
        <w:r>
          <w:rPr>
            <w:rFonts w:asciiTheme="minorHAnsi" w:eastAsiaTheme="minorEastAsia" w:hAnsiTheme="minorHAnsi" w:cstheme="minorBidi"/>
            <w:b w:val="0"/>
            <w:noProof/>
            <w:lang w:val="de-DE" w:eastAsia="de-DE"/>
          </w:rPr>
          <w:tab/>
        </w:r>
        <w:r w:rsidRPr="00F110DB">
          <w:rPr>
            <w:rStyle w:val="Hyperlink"/>
            <w:noProof/>
          </w:rPr>
          <w:t>Butt Joint</w:t>
        </w:r>
        <w:r>
          <w:rPr>
            <w:noProof/>
            <w:webHidden/>
          </w:rPr>
          <w:tab/>
        </w:r>
        <w:r>
          <w:rPr>
            <w:noProof/>
            <w:webHidden/>
          </w:rPr>
          <w:fldChar w:fldCharType="begin"/>
        </w:r>
        <w:r>
          <w:rPr>
            <w:noProof/>
            <w:webHidden/>
          </w:rPr>
          <w:instrText xml:space="preserve"> PAGEREF _Toc96333408 \h </w:instrText>
        </w:r>
        <w:r>
          <w:rPr>
            <w:noProof/>
            <w:webHidden/>
          </w:rPr>
        </w:r>
      </w:ins>
      <w:r>
        <w:rPr>
          <w:noProof/>
          <w:webHidden/>
        </w:rPr>
        <w:fldChar w:fldCharType="separate"/>
      </w:r>
      <w:ins w:id="265" w:author="Weinert, Matthias (M.)" w:date="2022-02-21T10:55:00Z">
        <w:r>
          <w:rPr>
            <w:noProof/>
            <w:webHidden/>
          </w:rPr>
          <w:t>97</w:t>
        </w:r>
        <w:r>
          <w:rPr>
            <w:noProof/>
            <w:webHidden/>
          </w:rPr>
          <w:fldChar w:fldCharType="end"/>
        </w:r>
        <w:r w:rsidRPr="00F110DB">
          <w:rPr>
            <w:rStyle w:val="Hyperlink"/>
            <w:noProof/>
          </w:rPr>
          <w:fldChar w:fldCharType="end"/>
        </w:r>
      </w:ins>
    </w:p>
    <w:p w14:paraId="63F6BFE1" w14:textId="095511BB" w:rsidR="006344F0" w:rsidRDefault="006344F0">
      <w:pPr>
        <w:pStyle w:val="Verzeichnis3"/>
        <w:rPr>
          <w:ins w:id="266" w:author="Weinert, Matthias (M.)" w:date="2022-02-21T10:55:00Z"/>
          <w:rFonts w:asciiTheme="minorHAnsi" w:eastAsiaTheme="minorEastAsia" w:hAnsiTheme="minorHAnsi" w:cstheme="minorBidi"/>
          <w:b w:val="0"/>
          <w:noProof/>
          <w:lang w:val="de-DE" w:eastAsia="de-DE"/>
        </w:rPr>
      </w:pPr>
      <w:ins w:id="267"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"_Toc96333409"</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10.2.6</w:t>
        </w:r>
        <w:r>
          <w:rPr>
            <w:rFonts w:asciiTheme="minorHAnsi" w:eastAsiaTheme="minorEastAsia" w:hAnsiTheme="minorHAnsi" w:cstheme="minorBidi"/>
            <w:b w:val="0"/>
            <w:noProof/>
            <w:lang w:val="de-DE" w:eastAsia="de-DE"/>
          </w:rPr>
          <w:tab/>
        </w:r>
        <w:r w:rsidRPr="00F110DB">
          <w:rPr>
            <w:rStyle w:val="Hyperlink"/>
            <w:noProof/>
          </w:rPr>
          <w:t>Corner Weld</w:t>
        </w:r>
        <w:r>
          <w:rPr>
            <w:noProof/>
            <w:webHidden/>
          </w:rPr>
          <w:tab/>
        </w:r>
        <w:r>
          <w:rPr>
            <w:noProof/>
            <w:webHidden/>
          </w:rPr>
          <w:fldChar w:fldCharType="begin"/>
        </w:r>
        <w:r>
          <w:rPr>
            <w:noProof/>
            <w:webHidden/>
          </w:rPr>
          <w:instrText xml:space="preserve"> PAGEREF _Toc96333409 \h </w:instrText>
        </w:r>
        <w:r>
          <w:rPr>
            <w:noProof/>
            <w:webHidden/>
          </w:rPr>
        </w:r>
      </w:ins>
      <w:r>
        <w:rPr>
          <w:noProof/>
          <w:webHidden/>
        </w:rPr>
        <w:fldChar w:fldCharType="separate"/>
      </w:r>
      <w:ins w:id="268" w:author="Weinert, Matthias (M.)" w:date="2022-02-21T10:55:00Z">
        <w:r>
          <w:rPr>
            <w:noProof/>
            <w:webHidden/>
          </w:rPr>
          <w:t>100</w:t>
        </w:r>
        <w:r>
          <w:rPr>
            <w:noProof/>
            <w:webHidden/>
          </w:rPr>
          <w:fldChar w:fldCharType="end"/>
        </w:r>
        <w:r w:rsidRPr="00F110DB">
          <w:rPr>
            <w:rStyle w:val="Hyperlink"/>
            <w:noProof/>
          </w:rPr>
          <w:fldChar w:fldCharType="end"/>
        </w:r>
      </w:ins>
    </w:p>
    <w:p w14:paraId="0C2C0092" w14:textId="283E91BC" w:rsidR="006344F0" w:rsidRDefault="006344F0">
      <w:pPr>
        <w:pStyle w:val="Verzeichnis3"/>
        <w:rPr>
          <w:ins w:id="269" w:author="Weinert, Matthias (M.)" w:date="2022-02-21T10:55:00Z"/>
          <w:rFonts w:asciiTheme="minorHAnsi" w:eastAsiaTheme="minorEastAsia" w:hAnsiTheme="minorHAnsi" w:cstheme="minorBidi"/>
          <w:b w:val="0"/>
          <w:noProof/>
          <w:lang w:val="de-DE" w:eastAsia="de-DE"/>
        </w:rPr>
      </w:pPr>
      <w:ins w:id="270"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"_Toc96333410"</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10.2.7</w:t>
        </w:r>
        <w:r>
          <w:rPr>
            <w:rFonts w:asciiTheme="minorHAnsi" w:eastAsiaTheme="minorEastAsia" w:hAnsiTheme="minorHAnsi" w:cstheme="minorBidi"/>
            <w:b w:val="0"/>
            <w:noProof/>
            <w:lang w:val="de-DE" w:eastAsia="de-DE"/>
          </w:rPr>
          <w:tab/>
        </w:r>
        <w:r w:rsidRPr="00F110DB">
          <w:rPr>
            <w:rStyle w:val="Hyperlink"/>
            <w:noProof/>
          </w:rPr>
          <w:t>Edge Weld</w:t>
        </w:r>
        <w:r>
          <w:rPr>
            <w:noProof/>
            <w:webHidden/>
          </w:rPr>
          <w:tab/>
        </w:r>
        <w:r>
          <w:rPr>
            <w:noProof/>
            <w:webHidden/>
          </w:rPr>
          <w:fldChar w:fldCharType="begin"/>
        </w:r>
        <w:r>
          <w:rPr>
            <w:noProof/>
            <w:webHidden/>
          </w:rPr>
          <w:instrText xml:space="preserve"> PAGEREF _Toc96333410 \h </w:instrText>
        </w:r>
        <w:r>
          <w:rPr>
            <w:noProof/>
            <w:webHidden/>
          </w:rPr>
        </w:r>
      </w:ins>
      <w:r>
        <w:rPr>
          <w:noProof/>
          <w:webHidden/>
        </w:rPr>
        <w:fldChar w:fldCharType="separate"/>
      </w:r>
      <w:ins w:id="271" w:author="Weinert, Matthias (M.)" w:date="2022-02-21T10:55:00Z">
        <w:r>
          <w:rPr>
            <w:noProof/>
            <w:webHidden/>
          </w:rPr>
          <w:t>105</w:t>
        </w:r>
        <w:r>
          <w:rPr>
            <w:noProof/>
            <w:webHidden/>
          </w:rPr>
          <w:fldChar w:fldCharType="end"/>
        </w:r>
        <w:r w:rsidRPr="00F110DB">
          <w:rPr>
            <w:rStyle w:val="Hyperlink"/>
            <w:noProof/>
          </w:rPr>
          <w:fldChar w:fldCharType="end"/>
        </w:r>
      </w:ins>
    </w:p>
    <w:p w14:paraId="0F1E8EC0" w14:textId="75CAB132" w:rsidR="006344F0" w:rsidRDefault="006344F0">
      <w:pPr>
        <w:pStyle w:val="Verzeichnis3"/>
        <w:rPr>
          <w:ins w:id="272" w:author="Weinert, Matthias (M.)" w:date="2022-02-21T10:55:00Z"/>
          <w:rFonts w:asciiTheme="minorHAnsi" w:eastAsiaTheme="minorEastAsia" w:hAnsiTheme="minorHAnsi" w:cstheme="minorBidi"/>
          <w:b w:val="0"/>
          <w:noProof/>
          <w:lang w:val="de-DE" w:eastAsia="de-DE"/>
        </w:rPr>
      </w:pPr>
      <w:ins w:id="273"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"_Toc96333411"</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10.2.8</w:t>
        </w:r>
        <w:r>
          <w:rPr>
            <w:rFonts w:asciiTheme="minorHAnsi" w:eastAsiaTheme="minorEastAsia" w:hAnsiTheme="minorHAnsi" w:cstheme="minorBidi"/>
            <w:b w:val="0"/>
            <w:noProof/>
            <w:lang w:val="de-DE" w:eastAsia="de-DE"/>
          </w:rPr>
          <w:tab/>
        </w:r>
        <w:r w:rsidRPr="00F110DB">
          <w:rPr>
            <w:rStyle w:val="Hyperlink"/>
            <w:noProof/>
          </w:rPr>
          <w:t>I-Weld</w:t>
        </w:r>
        <w:r>
          <w:rPr>
            <w:noProof/>
            <w:webHidden/>
          </w:rPr>
          <w:tab/>
        </w:r>
        <w:r>
          <w:rPr>
            <w:noProof/>
            <w:webHidden/>
          </w:rPr>
          <w:fldChar w:fldCharType="begin"/>
        </w:r>
        <w:r>
          <w:rPr>
            <w:noProof/>
            <w:webHidden/>
          </w:rPr>
          <w:instrText xml:space="preserve"> PAGEREF _Toc96333411 \h </w:instrText>
        </w:r>
        <w:r>
          <w:rPr>
            <w:noProof/>
            <w:webHidden/>
          </w:rPr>
        </w:r>
      </w:ins>
      <w:r>
        <w:rPr>
          <w:noProof/>
          <w:webHidden/>
        </w:rPr>
        <w:fldChar w:fldCharType="separate"/>
      </w:r>
      <w:ins w:id="274" w:author="Weinert, Matthias (M.)" w:date="2022-02-21T10:55:00Z">
        <w:r>
          <w:rPr>
            <w:noProof/>
            <w:webHidden/>
          </w:rPr>
          <w:t>107</w:t>
        </w:r>
        <w:r>
          <w:rPr>
            <w:noProof/>
            <w:webHidden/>
          </w:rPr>
          <w:fldChar w:fldCharType="end"/>
        </w:r>
        <w:r w:rsidRPr="00F110DB">
          <w:rPr>
            <w:rStyle w:val="Hyperlink"/>
            <w:noProof/>
          </w:rPr>
          <w:fldChar w:fldCharType="end"/>
        </w:r>
      </w:ins>
    </w:p>
    <w:p w14:paraId="22570796" w14:textId="2F9F8FF1" w:rsidR="006344F0" w:rsidRDefault="006344F0">
      <w:pPr>
        <w:pStyle w:val="Verzeichnis3"/>
        <w:rPr>
          <w:ins w:id="275" w:author="Weinert, Matthias (M.)" w:date="2022-02-21T10:55:00Z"/>
          <w:rFonts w:asciiTheme="minorHAnsi" w:eastAsiaTheme="minorEastAsia" w:hAnsiTheme="minorHAnsi" w:cstheme="minorBidi"/>
          <w:b w:val="0"/>
          <w:noProof/>
          <w:lang w:val="de-DE" w:eastAsia="de-DE"/>
        </w:rPr>
      </w:pPr>
      <w:ins w:id="276"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"_Toc96333412"</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10.2.9</w:t>
        </w:r>
        <w:r>
          <w:rPr>
            <w:rFonts w:asciiTheme="minorHAnsi" w:eastAsiaTheme="minorEastAsia" w:hAnsiTheme="minorHAnsi" w:cstheme="minorBidi"/>
            <w:b w:val="0"/>
            <w:noProof/>
            <w:lang w:val="de-DE" w:eastAsia="de-DE"/>
          </w:rPr>
          <w:tab/>
        </w:r>
        <w:r w:rsidRPr="00F110DB">
          <w:rPr>
            <w:rStyle w:val="Hyperlink"/>
            <w:noProof/>
          </w:rPr>
          <w:t>Overlap Weld</w:t>
        </w:r>
        <w:r>
          <w:rPr>
            <w:noProof/>
            <w:webHidden/>
          </w:rPr>
          <w:tab/>
        </w:r>
        <w:r>
          <w:rPr>
            <w:noProof/>
            <w:webHidden/>
          </w:rPr>
          <w:fldChar w:fldCharType="begin"/>
        </w:r>
        <w:r>
          <w:rPr>
            <w:noProof/>
            <w:webHidden/>
          </w:rPr>
          <w:instrText xml:space="preserve"> PAGEREF _Toc96333412 \h </w:instrText>
        </w:r>
        <w:r>
          <w:rPr>
            <w:noProof/>
            <w:webHidden/>
          </w:rPr>
        </w:r>
      </w:ins>
      <w:r>
        <w:rPr>
          <w:noProof/>
          <w:webHidden/>
        </w:rPr>
        <w:fldChar w:fldCharType="separate"/>
      </w:r>
      <w:ins w:id="277" w:author="Weinert, Matthias (M.)" w:date="2022-02-21T10:55:00Z">
        <w:r>
          <w:rPr>
            <w:noProof/>
            <w:webHidden/>
          </w:rPr>
          <w:t>110</w:t>
        </w:r>
        <w:r>
          <w:rPr>
            <w:noProof/>
            <w:webHidden/>
          </w:rPr>
          <w:fldChar w:fldCharType="end"/>
        </w:r>
        <w:r w:rsidRPr="00F110DB">
          <w:rPr>
            <w:rStyle w:val="Hyperlink"/>
            <w:noProof/>
          </w:rPr>
          <w:fldChar w:fldCharType="end"/>
        </w:r>
      </w:ins>
    </w:p>
    <w:p w14:paraId="7FCAC2EE" w14:textId="4C3C375A" w:rsidR="006344F0" w:rsidRDefault="006344F0">
      <w:pPr>
        <w:pStyle w:val="Verzeichnis3"/>
        <w:tabs>
          <w:tab w:val="left" w:pos="1100"/>
        </w:tabs>
        <w:rPr>
          <w:ins w:id="278" w:author="Weinert, Matthias (M.)" w:date="2022-02-21T10:55:00Z"/>
          <w:rFonts w:asciiTheme="minorHAnsi" w:eastAsiaTheme="minorEastAsia" w:hAnsiTheme="minorHAnsi" w:cstheme="minorBidi"/>
          <w:b w:val="0"/>
          <w:noProof/>
          <w:lang w:val="de-DE" w:eastAsia="de-DE"/>
        </w:rPr>
      </w:pPr>
      <w:ins w:id="279"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"_Toc96333413"</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10.2.10</w:t>
        </w:r>
        <w:r>
          <w:rPr>
            <w:rFonts w:asciiTheme="minorHAnsi" w:eastAsiaTheme="minorEastAsia" w:hAnsiTheme="minorHAnsi" w:cstheme="minorBidi"/>
            <w:b w:val="0"/>
            <w:noProof/>
            <w:lang w:val="de-DE" w:eastAsia="de-DE"/>
          </w:rPr>
          <w:tab/>
        </w:r>
        <w:r w:rsidRPr="00F110DB">
          <w:rPr>
            <w:rStyle w:val="Hyperlink"/>
            <w:noProof/>
          </w:rPr>
          <w:t>Y-Joint</w:t>
        </w:r>
        <w:r>
          <w:rPr>
            <w:noProof/>
            <w:webHidden/>
          </w:rPr>
          <w:tab/>
        </w:r>
        <w:r>
          <w:rPr>
            <w:noProof/>
            <w:webHidden/>
          </w:rPr>
          <w:fldChar w:fldCharType="begin"/>
        </w:r>
        <w:r>
          <w:rPr>
            <w:noProof/>
            <w:webHidden/>
          </w:rPr>
          <w:instrText xml:space="preserve"> PAGEREF _Toc96333413 \h </w:instrText>
        </w:r>
        <w:r>
          <w:rPr>
            <w:noProof/>
            <w:webHidden/>
          </w:rPr>
        </w:r>
      </w:ins>
      <w:r>
        <w:rPr>
          <w:noProof/>
          <w:webHidden/>
        </w:rPr>
        <w:fldChar w:fldCharType="separate"/>
      </w:r>
      <w:ins w:id="280" w:author="Weinert, Matthias (M.)" w:date="2022-02-21T10:55:00Z">
        <w:r>
          <w:rPr>
            <w:noProof/>
            <w:webHidden/>
          </w:rPr>
          <w:t>114</w:t>
        </w:r>
        <w:r>
          <w:rPr>
            <w:noProof/>
            <w:webHidden/>
          </w:rPr>
          <w:fldChar w:fldCharType="end"/>
        </w:r>
        <w:r w:rsidRPr="00F110DB">
          <w:rPr>
            <w:rStyle w:val="Hyperlink"/>
            <w:noProof/>
          </w:rPr>
          <w:fldChar w:fldCharType="end"/>
        </w:r>
      </w:ins>
    </w:p>
    <w:p w14:paraId="20A52291" w14:textId="42963C9A" w:rsidR="006344F0" w:rsidRDefault="006344F0">
      <w:pPr>
        <w:pStyle w:val="Verzeichnis3"/>
        <w:tabs>
          <w:tab w:val="left" w:pos="1100"/>
        </w:tabs>
        <w:rPr>
          <w:ins w:id="281" w:author="Weinert, Matthias (M.)" w:date="2022-02-21T10:55:00Z"/>
          <w:rFonts w:asciiTheme="minorHAnsi" w:eastAsiaTheme="minorEastAsia" w:hAnsiTheme="minorHAnsi" w:cstheme="minorBidi"/>
          <w:b w:val="0"/>
          <w:noProof/>
          <w:lang w:val="de-DE" w:eastAsia="de-DE"/>
        </w:rPr>
      </w:pPr>
      <w:ins w:id="282"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"_Toc96333414"</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10.2.11</w:t>
        </w:r>
        <w:r>
          <w:rPr>
            <w:rFonts w:asciiTheme="minorHAnsi" w:eastAsiaTheme="minorEastAsia" w:hAnsiTheme="minorHAnsi" w:cstheme="minorBidi"/>
            <w:b w:val="0"/>
            <w:noProof/>
            <w:lang w:val="de-DE" w:eastAsia="de-DE"/>
          </w:rPr>
          <w:tab/>
        </w:r>
        <w:r w:rsidRPr="00F110DB">
          <w:rPr>
            <w:rStyle w:val="Hyperlink"/>
            <w:noProof/>
          </w:rPr>
          <w:t>K-Joint</w:t>
        </w:r>
        <w:r>
          <w:rPr>
            <w:noProof/>
            <w:webHidden/>
          </w:rPr>
          <w:tab/>
        </w:r>
        <w:r>
          <w:rPr>
            <w:noProof/>
            <w:webHidden/>
          </w:rPr>
          <w:fldChar w:fldCharType="begin"/>
        </w:r>
        <w:r>
          <w:rPr>
            <w:noProof/>
            <w:webHidden/>
          </w:rPr>
          <w:instrText xml:space="preserve"> PAGEREF _Toc96333414 \h </w:instrText>
        </w:r>
        <w:r>
          <w:rPr>
            <w:noProof/>
            <w:webHidden/>
          </w:rPr>
        </w:r>
      </w:ins>
      <w:r>
        <w:rPr>
          <w:noProof/>
          <w:webHidden/>
        </w:rPr>
        <w:fldChar w:fldCharType="separate"/>
      </w:r>
      <w:ins w:id="283" w:author="Weinert, Matthias (M.)" w:date="2022-02-21T10:55:00Z">
        <w:r>
          <w:rPr>
            <w:noProof/>
            <w:webHidden/>
          </w:rPr>
          <w:t>118</w:t>
        </w:r>
        <w:r>
          <w:rPr>
            <w:noProof/>
            <w:webHidden/>
          </w:rPr>
          <w:fldChar w:fldCharType="end"/>
        </w:r>
        <w:r w:rsidRPr="00F110DB">
          <w:rPr>
            <w:rStyle w:val="Hyperlink"/>
            <w:noProof/>
          </w:rPr>
          <w:fldChar w:fldCharType="end"/>
        </w:r>
      </w:ins>
    </w:p>
    <w:p w14:paraId="7A2BE31F" w14:textId="4205BAB6" w:rsidR="006344F0" w:rsidRDefault="006344F0">
      <w:pPr>
        <w:pStyle w:val="Verzeichnis3"/>
        <w:tabs>
          <w:tab w:val="left" w:pos="1100"/>
        </w:tabs>
        <w:rPr>
          <w:ins w:id="284" w:author="Weinert, Matthias (M.)" w:date="2022-02-21T10:55:00Z"/>
          <w:rFonts w:asciiTheme="minorHAnsi" w:eastAsiaTheme="minorEastAsia" w:hAnsiTheme="minorHAnsi" w:cstheme="minorBidi"/>
          <w:b w:val="0"/>
          <w:noProof/>
          <w:lang w:val="de-DE" w:eastAsia="de-DE"/>
        </w:rPr>
      </w:pPr>
      <w:ins w:id="28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"_Toc96333415"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10.2.12</w:t>
        </w:r>
        <w:r>
          <w:rPr>
            <w:rFonts w:asciiTheme="minorHAnsi" w:eastAsiaTheme="minorEastAsia" w:hAnsiTheme="minorHAnsi" w:cstheme="minorBidi"/>
            <w:b w:val="0"/>
            <w:noProof/>
            <w:lang w:val="de-DE" w:eastAsia="de-DE"/>
          </w:rPr>
          <w:tab/>
        </w:r>
        <w:r w:rsidRPr="00F110DB">
          <w:rPr>
            <w:rStyle w:val="Hyperlink"/>
            <w:noProof/>
          </w:rPr>
          <w:t>Cruciform Joint</w:t>
        </w:r>
        <w:r>
          <w:rPr>
            <w:noProof/>
            <w:webHidden/>
          </w:rPr>
          <w:tab/>
        </w:r>
        <w:r>
          <w:rPr>
            <w:noProof/>
            <w:webHidden/>
          </w:rPr>
          <w:fldChar w:fldCharType="begin"/>
        </w:r>
        <w:r>
          <w:rPr>
            <w:noProof/>
            <w:webHidden/>
          </w:rPr>
          <w:instrText xml:space="preserve"> PAGEREF _Toc96333415 \h </w:instrText>
        </w:r>
        <w:r>
          <w:rPr>
            <w:noProof/>
            <w:webHidden/>
          </w:rPr>
        </w:r>
      </w:ins>
      <w:r>
        <w:rPr>
          <w:noProof/>
          <w:webHidden/>
        </w:rPr>
        <w:fldChar w:fldCharType="separate"/>
      </w:r>
      <w:ins w:id="286" w:author="Weinert, Matthias (M.)" w:date="2022-02-21T10:55:00Z">
        <w:r>
          <w:rPr>
            <w:noProof/>
            <w:webHidden/>
          </w:rPr>
          <w:t>122</w:t>
        </w:r>
        <w:r>
          <w:rPr>
            <w:noProof/>
            <w:webHidden/>
          </w:rPr>
          <w:fldChar w:fldCharType="end"/>
        </w:r>
        <w:r w:rsidRPr="00F110DB">
          <w:rPr>
            <w:rStyle w:val="Hyperlink"/>
            <w:noProof/>
          </w:rPr>
          <w:fldChar w:fldCharType="end"/>
        </w:r>
      </w:ins>
    </w:p>
    <w:p w14:paraId="00B52349" w14:textId="4BE526EE" w:rsidR="006344F0" w:rsidRDefault="006344F0">
      <w:pPr>
        <w:pStyle w:val="Verzeichnis3"/>
        <w:tabs>
          <w:tab w:val="left" w:pos="1100"/>
        </w:tabs>
        <w:rPr>
          <w:ins w:id="287" w:author="Weinert, Matthias (M.)" w:date="2022-02-21T10:55:00Z"/>
          <w:rFonts w:asciiTheme="minorHAnsi" w:eastAsiaTheme="minorEastAsia" w:hAnsiTheme="minorHAnsi" w:cstheme="minorBidi"/>
          <w:b w:val="0"/>
          <w:noProof/>
          <w:lang w:val="de-DE" w:eastAsia="de-DE"/>
        </w:rPr>
      </w:pPr>
      <w:ins w:id="28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"_Toc96333416"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10.2.13</w:t>
        </w:r>
        <w:r>
          <w:rPr>
            <w:rFonts w:asciiTheme="minorHAnsi" w:eastAsiaTheme="minorEastAsia" w:hAnsiTheme="minorHAnsi" w:cstheme="minorBidi"/>
            <w:b w:val="0"/>
            <w:noProof/>
            <w:lang w:val="de-DE" w:eastAsia="de-DE"/>
          </w:rPr>
          <w:tab/>
        </w:r>
        <w:r w:rsidRPr="00F110DB">
          <w:rPr>
            <w:rStyle w:val="Hyperlink"/>
            <w:noProof/>
          </w:rPr>
          <w:t>Flared Joint</w:t>
        </w:r>
        <w:r>
          <w:rPr>
            <w:noProof/>
            <w:webHidden/>
          </w:rPr>
          <w:tab/>
        </w:r>
        <w:r>
          <w:rPr>
            <w:noProof/>
            <w:webHidden/>
          </w:rPr>
          <w:fldChar w:fldCharType="begin"/>
        </w:r>
        <w:r>
          <w:rPr>
            <w:noProof/>
            <w:webHidden/>
          </w:rPr>
          <w:instrText xml:space="preserve"> PAGEREF _Toc96333416 \h </w:instrText>
        </w:r>
        <w:r>
          <w:rPr>
            <w:noProof/>
            <w:webHidden/>
          </w:rPr>
        </w:r>
      </w:ins>
      <w:r>
        <w:rPr>
          <w:noProof/>
          <w:webHidden/>
        </w:rPr>
        <w:fldChar w:fldCharType="separate"/>
      </w:r>
      <w:ins w:id="289" w:author="Weinert, Matthias (M.)" w:date="2022-02-21T10:55:00Z">
        <w:r>
          <w:rPr>
            <w:noProof/>
            <w:webHidden/>
          </w:rPr>
          <w:t>126</w:t>
        </w:r>
        <w:r>
          <w:rPr>
            <w:noProof/>
            <w:webHidden/>
          </w:rPr>
          <w:fldChar w:fldCharType="end"/>
        </w:r>
        <w:r w:rsidRPr="00F110DB">
          <w:rPr>
            <w:rStyle w:val="Hyperlink"/>
            <w:noProof/>
          </w:rPr>
          <w:fldChar w:fldCharType="end"/>
        </w:r>
      </w:ins>
    </w:p>
    <w:p w14:paraId="40176749" w14:textId="29A78E82" w:rsidR="006344F0" w:rsidRDefault="006344F0">
      <w:pPr>
        <w:pStyle w:val="Verzeichnis2"/>
        <w:rPr>
          <w:ins w:id="290" w:author="Weinert, Matthias (M.)" w:date="2022-02-21T10:55:00Z"/>
          <w:rFonts w:asciiTheme="minorHAnsi" w:eastAsiaTheme="minorEastAsia" w:hAnsiTheme="minorHAnsi" w:cstheme="minorBidi"/>
          <w:b w:val="0"/>
          <w:noProof/>
          <w:lang w:val="de-DE" w:eastAsia="de-DE"/>
        </w:rPr>
      </w:pPr>
      <w:ins w:id="291"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"_Toc96333417"</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10.3</w:t>
        </w:r>
        <w:r>
          <w:rPr>
            <w:rFonts w:asciiTheme="minorHAnsi" w:eastAsiaTheme="minorEastAsia" w:hAnsiTheme="minorHAnsi" w:cstheme="minorBidi"/>
            <w:b w:val="0"/>
            <w:noProof/>
            <w:lang w:val="de-DE" w:eastAsia="de-DE"/>
          </w:rPr>
          <w:tab/>
        </w:r>
        <w:r w:rsidRPr="00F110DB">
          <w:rPr>
            <w:rStyle w:val="Hyperlink"/>
            <w:noProof/>
          </w:rPr>
          <w:t>Adhesive Lines</w:t>
        </w:r>
        <w:r>
          <w:rPr>
            <w:noProof/>
            <w:webHidden/>
          </w:rPr>
          <w:tab/>
        </w:r>
        <w:r>
          <w:rPr>
            <w:noProof/>
            <w:webHidden/>
          </w:rPr>
          <w:fldChar w:fldCharType="begin"/>
        </w:r>
        <w:r>
          <w:rPr>
            <w:noProof/>
            <w:webHidden/>
          </w:rPr>
          <w:instrText xml:space="preserve"> PAGEREF _Toc96333417 \h </w:instrText>
        </w:r>
        <w:r>
          <w:rPr>
            <w:noProof/>
            <w:webHidden/>
          </w:rPr>
        </w:r>
      </w:ins>
      <w:r>
        <w:rPr>
          <w:noProof/>
          <w:webHidden/>
        </w:rPr>
        <w:fldChar w:fldCharType="separate"/>
      </w:r>
      <w:ins w:id="292" w:author="Weinert, Matthias (M.)" w:date="2022-02-21T10:55:00Z">
        <w:r>
          <w:rPr>
            <w:noProof/>
            <w:webHidden/>
          </w:rPr>
          <w:t>128</w:t>
        </w:r>
        <w:r>
          <w:rPr>
            <w:noProof/>
            <w:webHidden/>
          </w:rPr>
          <w:fldChar w:fldCharType="end"/>
        </w:r>
        <w:r w:rsidRPr="00F110DB">
          <w:rPr>
            <w:rStyle w:val="Hyperlink"/>
            <w:noProof/>
          </w:rPr>
          <w:fldChar w:fldCharType="end"/>
        </w:r>
      </w:ins>
    </w:p>
    <w:p w14:paraId="5CE22519" w14:textId="36E95B1C" w:rsidR="006344F0" w:rsidRDefault="006344F0">
      <w:pPr>
        <w:pStyle w:val="Verzeichnis2"/>
        <w:rPr>
          <w:ins w:id="293" w:author="Weinert, Matthias (M.)" w:date="2022-02-21T10:55:00Z"/>
          <w:rFonts w:asciiTheme="minorHAnsi" w:eastAsiaTheme="minorEastAsia" w:hAnsiTheme="minorHAnsi" w:cstheme="minorBidi"/>
          <w:b w:val="0"/>
          <w:noProof/>
          <w:lang w:val="de-DE" w:eastAsia="de-DE"/>
        </w:rPr>
      </w:pPr>
      <w:ins w:id="294"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"_Toc96333418"</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10.4</w:t>
        </w:r>
        <w:r>
          <w:rPr>
            <w:rFonts w:asciiTheme="minorHAnsi" w:eastAsiaTheme="minorEastAsia" w:hAnsiTheme="minorHAnsi" w:cstheme="minorBidi"/>
            <w:b w:val="0"/>
            <w:noProof/>
            <w:lang w:val="de-DE" w:eastAsia="de-DE"/>
          </w:rPr>
          <w:tab/>
        </w:r>
        <w:r w:rsidRPr="00F110DB">
          <w:rPr>
            <w:rStyle w:val="Hyperlink"/>
            <w:noProof/>
          </w:rPr>
          <w:t>Hemming Flanges</w:t>
        </w:r>
        <w:r>
          <w:rPr>
            <w:noProof/>
            <w:webHidden/>
          </w:rPr>
          <w:tab/>
        </w:r>
        <w:r>
          <w:rPr>
            <w:noProof/>
            <w:webHidden/>
          </w:rPr>
          <w:fldChar w:fldCharType="begin"/>
        </w:r>
        <w:r>
          <w:rPr>
            <w:noProof/>
            <w:webHidden/>
          </w:rPr>
          <w:instrText xml:space="preserve"> PAGEREF _Toc96333418 \h </w:instrText>
        </w:r>
        <w:r>
          <w:rPr>
            <w:noProof/>
            <w:webHidden/>
          </w:rPr>
        </w:r>
      </w:ins>
      <w:r>
        <w:rPr>
          <w:noProof/>
          <w:webHidden/>
        </w:rPr>
        <w:fldChar w:fldCharType="separate"/>
      </w:r>
      <w:ins w:id="295" w:author="Weinert, Matthias (M.)" w:date="2022-02-21T10:55:00Z">
        <w:r>
          <w:rPr>
            <w:noProof/>
            <w:webHidden/>
          </w:rPr>
          <w:t>130</w:t>
        </w:r>
        <w:r>
          <w:rPr>
            <w:noProof/>
            <w:webHidden/>
          </w:rPr>
          <w:fldChar w:fldCharType="end"/>
        </w:r>
        <w:r w:rsidRPr="00F110DB">
          <w:rPr>
            <w:rStyle w:val="Hyperlink"/>
            <w:noProof/>
          </w:rPr>
          <w:fldChar w:fldCharType="end"/>
        </w:r>
      </w:ins>
    </w:p>
    <w:p w14:paraId="6AB6239F" w14:textId="3D5BA993" w:rsidR="006344F0" w:rsidRDefault="006344F0">
      <w:pPr>
        <w:pStyle w:val="Verzeichnis3"/>
        <w:rPr>
          <w:ins w:id="296" w:author="Weinert, Matthias (M.)" w:date="2022-02-21T10:55:00Z"/>
          <w:rFonts w:asciiTheme="minorHAnsi" w:eastAsiaTheme="minorEastAsia" w:hAnsiTheme="minorHAnsi" w:cstheme="minorBidi"/>
          <w:b w:val="0"/>
          <w:noProof/>
          <w:lang w:val="de-DE" w:eastAsia="de-DE"/>
        </w:rPr>
      </w:pPr>
      <w:ins w:id="297"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"_Toc96333419"</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10.4.1</w:t>
        </w:r>
        <w:r>
          <w:rPr>
            <w:rFonts w:asciiTheme="minorHAnsi" w:eastAsiaTheme="minorEastAsia" w:hAnsiTheme="minorHAnsi" w:cstheme="minorBidi"/>
            <w:b w:val="0"/>
            <w:noProof/>
            <w:lang w:val="de-DE" w:eastAsia="de-DE"/>
          </w:rPr>
          <w:tab/>
        </w:r>
        <w:r w:rsidRPr="00F110DB">
          <w:rPr>
            <w:rStyle w:val="Hyperlink"/>
            <w:noProof/>
          </w:rPr>
          <w:t>Introduction</w:t>
        </w:r>
        <w:r>
          <w:rPr>
            <w:noProof/>
            <w:webHidden/>
          </w:rPr>
          <w:tab/>
        </w:r>
        <w:r>
          <w:rPr>
            <w:noProof/>
            <w:webHidden/>
          </w:rPr>
          <w:fldChar w:fldCharType="begin"/>
        </w:r>
        <w:r>
          <w:rPr>
            <w:noProof/>
            <w:webHidden/>
          </w:rPr>
          <w:instrText xml:space="preserve"> PAGEREF _Toc96333419 \h </w:instrText>
        </w:r>
        <w:r>
          <w:rPr>
            <w:noProof/>
            <w:webHidden/>
          </w:rPr>
        </w:r>
      </w:ins>
      <w:r>
        <w:rPr>
          <w:noProof/>
          <w:webHidden/>
        </w:rPr>
        <w:fldChar w:fldCharType="separate"/>
      </w:r>
      <w:ins w:id="298" w:author="Weinert, Matthias (M.)" w:date="2022-02-21T10:55:00Z">
        <w:r>
          <w:rPr>
            <w:noProof/>
            <w:webHidden/>
          </w:rPr>
          <w:t>130</w:t>
        </w:r>
        <w:r>
          <w:rPr>
            <w:noProof/>
            <w:webHidden/>
          </w:rPr>
          <w:fldChar w:fldCharType="end"/>
        </w:r>
        <w:r w:rsidRPr="00F110DB">
          <w:rPr>
            <w:rStyle w:val="Hyperlink"/>
            <w:noProof/>
          </w:rPr>
          <w:fldChar w:fldCharType="end"/>
        </w:r>
      </w:ins>
    </w:p>
    <w:p w14:paraId="6881680C" w14:textId="7BB2F653" w:rsidR="006344F0" w:rsidRDefault="006344F0">
      <w:pPr>
        <w:pStyle w:val="Verzeichnis3"/>
        <w:rPr>
          <w:ins w:id="299" w:author="Weinert, Matthias (M.)" w:date="2022-02-21T10:55:00Z"/>
          <w:rFonts w:asciiTheme="minorHAnsi" w:eastAsiaTheme="minorEastAsia" w:hAnsiTheme="minorHAnsi" w:cstheme="minorBidi"/>
          <w:b w:val="0"/>
          <w:noProof/>
          <w:lang w:val="de-DE" w:eastAsia="de-DE"/>
        </w:rPr>
      </w:pPr>
      <w:ins w:id="300" w:author="Weinert, Matthias (M.)" w:date="2022-02-21T10:55:00Z">
        <w:r w:rsidRPr="00F110DB">
          <w:rPr>
            <w:rStyle w:val="Hyperlink"/>
            <w:noProof/>
          </w:rPr>
          <w:lastRenderedPageBreak/>
          <w:fldChar w:fldCharType="begin"/>
        </w:r>
        <w:r w:rsidRPr="00F110DB">
          <w:rPr>
            <w:rStyle w:val="Hyperlink"/>
            <w:noProof/>
          </w:rPr>
          <w:instrText xml:space="preserve"> </w:instrText>
        </w:r>
        <w:r>
          <w:rPr>
            <w:noProof/>
          </w:rPr>
          <w:instrText>HYPERLINK \l "_Toc96333420"</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10.4.2</w:t>
        </w:r>
        <w:r>
          <w:rPr>
            <w:rFonts w:asciiTheme="minorHAnsi" w:eastAsiaTheme="minorEastAsia" w:hAnsiTheme="minorHAnsi" w:cstheme="minorBidi"/>
            <w:b w:val="0"/>
            <w:noProof/>
            <w:lang w:val="de-DE" w:eastAsia="de-DE"/>
          </w:rPr>
          <w:tab/>
        </w:r>
        <w:r w:rsidRPr="00F110DB">
          <w:rPr>
            <w:rStyle w:val="Hyperlink"/>
            <w:noProof/>
          </w:rPr>
          <w:t xml:space="preserve">Definition of element </w:t>
        </w:r>
        <w:r w:rsidRPr="00F110DB">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_Toc96333420 \h </w:instrText>
        </w:r>
        <w:r>
          <w:rPr>
            <w:noProof/>
            <w:webHidden/>
          </w:rPr>
        </w:r>
      </w:ins>
      <w:r>
        <w:rPr>
          <w:noProof/>
          <w:webHidden/>
        </w:rPr>
        <w:fldChar w:fldCharType="separate"/>
      </w:r>
      <w:ins w:id="301" w:author="Weinert, Matthias (M.)" w:date="2022-02-21T10:55:00Z">
        <w:r>
          <w:rPr>
            <w:noProof/>
            <w:webHidden/>
          </w:rPr>
          <w:t>131</w:t>
        </w:r>
        <w:r>
          <w:rPr>
            <w:noProof/>
            <w:webHidden/>
          </w:rPr>
          <w:fldChar w:fldCharType="end"/>
        </w:r>
        <w:r w:rsidRPr="00F110DB">
          <w:rPr>
            <w:rStyle w:val="Hyperlink"/>
            <w:noProof/>
          </w:rPr>
          <w:fldChar w:fldCharType="end"/>
        </w:r>
      </w:ins>
    </w:p>
    <w:p w14:paraId="478173AB" w14:textId="3FF6B6F3" w:rsidR="006344F0" w:rsidRDefault="006344F0">
      <w:pPr>
        <w:pStyle w:val="Verzeichnis2"/>
        <w:rPr>
          <w:ins w:id="302" w:author="Weinert, Matthias (M.)" w:date="2022-02-21T10:55:00Z"/>
          <w:rFonts w:asciiTheme="minorHAnsi" w:eastAsiaTheme="minorEastAsia" w:hAnsiTheme="minorHAnsi" w:cstheme="minorBidi"/>
          <w:b w:val="0"/>
          <w:noProof/>
          <w:lang w:val="de-DE" w:eastAsia="de-DE"/>
        </w:rPr>
      </w:pPr>
      <w:ins w:id="303"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"_Toc96333421"</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10.5</w:t>
        </w:r>
        <w:r>
          <w:rPr>
            <w:rFonts w:asciiTheme="minorHAnsi" w:eastAsiaTheme="minorEastAsia" w:hAnsiTheme="minorHAnsi" w:cstheme="minorBidi"/>
            <w:b w:val="0"/>
            <w:noProof/>
            <w:lang w:val="de-DE" w:eastAsia="de-DE"/>
          </w:rPr>
          <w:tab/>
        </w:r>
        <w:r w:rsidRPr="00F110DB">
          <w:rPr>
            <w:rStyle w:val="Hyperlink"/>
            <w:noProof/>
          </w:rPr>
          <w:t>Sequence Connections</w:t>
        </w:r>
        <w:r>
          <w:rPr>
            <w:noProof/>
            <w:webHidden/>
          </w:rPr>
          <w:tab/>
        </w:r>
        <w:r>
          <w:rPr>
            <w:noProof/>
            <w:webHidden/>
          </w:rPr>
          <w:fldChar w:fldCharType="begin"/>
        </w:r>
        <w:r>
          <w:rPr>
            <w:noProof/>
            <w:webHidden/>
          </w:rPr>
          <w:instrText xml:space="preserve"> PAGEREF _Toc96333421 \h </w:instrText>
        </w:r>
        <w:r>
          <w:rPr>
            <w:noProof/>
            <w:webHidden/>
          </w:rPr>
        </w:r>
      </w:ins>
      <w:r>
        <w:rPr>
          <w:noProof/>
          <w:webHidden/>
        </w:rPr>
        <w:fldChar w:fldCharType="separate"/>
      </w:r>
      <w:ins w:id="304" w:author="Weinert, Matthias (M.)" w:date="2022-02-21T10:55:00Z">
        <w:r>
          <w:rPr>
            <w:noProof/>
            <w:webHidden/>
          </w:rPr>
          <w:t>134</w:t>
        </w:r>
        <w:r>
          <w:rPr>
            <w:noProof/>
            <w:webHidden/>
          </w:rPr>
          <w:fldChar w:fldCharType="end"/>
        </w:r>
        <w:r w:rsidRPr="00F110DB">
          <w:rPr>
            <w:rStyle w:val="Hyperlink"/>
            <w:noProof/>
          </w:rPr>
          <w:fldChar w:fldCharType="end"/>
        </w:r>
      </w:ins>
    </w:p>
    <w:p w14:paraId="4C3F42C2" w14:textId="44BBA083" w:rsidR="006344F0" w:rsidRDefault="006344F0">
      <w:pPr>
        <w:pStyle w:val="Verzeichnis1"/>
        <w:rPr>
          <w:ins w:id="305" w:author="Weinert, Matthias (M.)" w:date="2022-02-21T10:55:00Z"/>
          <w:rFonts w:asciiTheme="minorHAnsi" w:eastAsiaTheme="minorEastAsia" w:hAnsiTheme="minorHAnsi" w:cstheme="minorBidi"/>
          <w:b w:val="0"/>
          <w:noProof/>
          <w:lang w:val="de-DE" w:eastAsia="de-DE"/>
        </w:rPr>
      </w:pPr>
      <w:ins w:id="306"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"_Toc96333422"</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11</w:t>
        </w:r>
        <w:r>
          <w:rPr>
            <w:rFonts w:asciiTheme="minorHAnsi" w:eastAsiaTheme="minorEastAsia" w:hAnsiTheme="minorHAnsi" w:cstheme="minorBidi"/>
            <w:b w:val="0"/>
            <w:noProof/>
            <w:lang w:val="de-DE" w:eastAsia="de-DE"/>
          </w:rPr>
          <w:tab/>
        </w:r>
        <w:r w:rsidRPr="00F110DB">
          <w:rPr>
            <w:rStyle w:val="Hyperlink"/>
            <w:noProof/>
          </w:rPr>
          <w:t>2D connections</w:t>
        </w:r>
        <w:r>
          <w:rPr>
            <w:noProof/>
            <w:webHidden/>
          </w:rPr>
          <w:tab/>
        </w:r>
        <w:r>
          <w:rPr>
            <w:noProof/>
            <w:webHidden/>
          </w:rPr>
          <w:fldChar w:fldCharType="begin"/>
        </w:r>
        <w:r>
          <w:rPr>
            <w:noProof/>
            <w:webHidden/>
          </w:rPr>
          <w:instrText xml:space="preserve"> PAGEREF _Toc96333422 \h </w:instrText>
        </w:r>
        <w:r>
          <w:rPr>
            <w:noProof/>
            <w:webHidden/>
          </w:rPr>
        </w:r>
      </w:ins>
      <w:r>
        <w:rPr>
          <w:noProof/>
          <w:webHidden/>
        </w:rPr>
        <w:fldChar w:fldCharType="separate"/>
      </w:r>
      <w:ins w:id="307" w:author="Weinert, Matthias (M.)" w:date="2022-02-21T10:55:00Z">
        <w:r>
          <w:rPr>
            <w:noProof/>
            <w:webHidden/>
          </w:rPr>
          <w:t>136</w:t>
        </w:r>
        <w:r>
          <w:rPr>
            <w:noProof/>
            <w:webHidden/>
          </w:rPr>
          <w:fldChar w:fldCharType="end"/>
        </w:r>
        <w:r w:rsidRPr="00F110DB">
          <w:rPr>
            <w:rStyle w:val="Hyperlink"/>
            <w:noProof/>
          </w:rPr>
          <w:fldChar w:fldCharType="end"/>
        </w:r>
      </w:ins>
    </w:p>
    <w:p w14:paraId="31F0EBF0" w14:textId="0784CA04" w:rsidR="006344F0" w:rsidRDefault="006344F0">
      <w:pPr>
        <w:pStyle w:val="Verzeichnis2"/>
        <w:rPr>
          <w:ins w:id="308" w:author="Weinert, Matthias (M.)" w:date="2022-02-21T10:55:00Z"/>
          <w:rFonts w:asciiTheme="minorHAnsi" w:eastAsiaTheme="minorEastAsia" w:hAnsiTheme="minorHAnsi" w:cstheme="minorBidi"/>
          <w:b w:val="0"/>
          <w:noProof/>
          <w:lang w:val="de-DE" w:eastAsia="de-DE"/>
        </w:rPr>
      </w:pPr>
      <w:ins w:id="309"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"_Toc96333423"</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11.1</w:t>
        </w:r>
        <w:r>
          <w:rPr>
            <w:rFonts w:asciiTheme="minorHAnsi" w:eastAsiaTheme="minorEastAsia" w:hAnsiTheme="minorHAnsi" w:cstheme="minorBidi"/>
            <w:b w:val="0"/>
            <w:noProof/>
            <w:lang w:val="de-DE" w:eastAsia="de-DE"/>
          </w:rPr>
          <w:tab/>
        </w:r>
        <w:r w:rsidRPr="00F110DB">
          <w:rPr>
            <w:rStyle w:val="Hyperlink"/>
            <w:noProof/>
          </w:rPr>
          <w:t>Generic Definitions</w:t>
        </w:r>
        <w:r>
          <w:rPr>
            <w:noProof/>
            <w:webHidden/>
          </w:rPr>
          <w:tab/>
        </w:r>
        <w:r>
          <w:rPr>
            <w:noProof/>
            <w:webHidden/>
          </w:rPr>
          <w:fldChar w:fldCharType="begin"/>
        </w:r>
        <w:r>
          <w:rPr>
            <w:noProof/>
            <w:webHidden/>
          </w:rPr>
          <w:instrText xml:space="preserve"> PAGEREF _Toc96333423 \h </w:instrText>
        </w:r>
        <w:r>
          <w:rPr>
            <w:noProof/>
            <w:webHidden/>
          </w:rPr>
        </w:r>
      </w:ins>
      <w:r>
        <w:rPr>
          <w:noProof/>
          <w:webHidden/>
        </w:rPr>
        <w:fldChar w:fldCharType="separate"/>
      </w:r>
      <w:ins w:id="310" w:author="Weinert, Matthias (M.)" w:date="2022-02-21T10:55:00Z">
        <w:r>
          <w:rPr>
            <w:noProof/>
            <w:webHidden/>
          </w:rPr>
          <w:t>136</w:t>
        </w:r>
        <w:r>
          <w:rPr>
            <w:noProof/>
            <w:webHidden/>
          </w:rPr>
          <w:fldChar w:fldCharType="end"/>
        </w:r>
        <w:r w:rsidRPr="00F110DB">
          <w:rPr>
            <w:rStyle w:val="Hyperlink"/>
            <w:noProof/>
          </w:rPr>
          <w:fldChar w:fldCharType="end"/>
        </w:r>
      </w:ins>
    </w:p>
    <w:p w14:paraId="02981967" w14:textId="7404CD8C" w:rsidR="006344F0" w:rsidRDefault="006344F0">
      <w:pPr>
        <w:pStyle w:val="Verzeichnis3"/>
        <w:rPr>
          <w:ins w:id="311" w:author="Weinert, Matthias (M.)" w:date="2022-02-21T10:55:00Z"/>
          <w:rFonts w:asciiTheme="minorHAnsi" w:eastAsiaTheme="minorEastAsia" w:hAnsiTheme="minorHAnsi" w:cstheme="minorBidi"/>
          <w:b w:val="0"/>
          <w:noProof/>
          <w:lang w:val="de-DE" w:eastAsia="de-DE"/>
        </w:rPr>
      </w:pPr>
      <w:ins w:id="312"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"_Toc96333424"</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11.1.1</w:t>
        </w:r>
        <w:r>
          <w:rPr>
            <w:rFonts w:asciiTheme="minorHAnsi" w:eastAsiaTheme="minorEastAsia" w:hAnsiTheme="minorHAnsi" w:cstheme="minorBidi"/>
            <w:b w:val="0"/>
            <w:noProof/>
            <w:lang w:val="de-DE" w:eastAsia="de-DE"/>
          </w:rPr>
          <w:tab/>
        </w:r>
        <w:r w:rsidRPr="00F110DB">
          <w:rPr>
            <w:rStyle w:val="Hyperlink"/>
            <w:noProof/>
          </w:rPr>
          <w:t>Identification</w:t>
        </w:r>
        <w:r>
          <w:rPr>
            <w:noProof/>
            <w:webHidden/>
          </w:rPr>
          <w:tab/>
        </w:r>
        <w:r>
          <w:rPr>
            <w:noProof/>
            <w:webHidden/>
          </w:rPr>
          <w:fldChar w:fldCharType="begin"/>
        </w:r>
        <w:r>
          <w:rPr>
            <w:noProof/>
            <w:webHidden/>
          </w:rPr>
          <w:instrText xml:space="preserve"> PAGEREF _Toc96333424 \h </w:instrText>
        </w:r>
        <w:r>
          <w:rPr>
            <w:noProof/>
            <w:webHidden/>
          </w:rPr>
        </w:r>
      </w:ins>
      <w:r>
        <w:rPr>
          <w:noProof/>
          <w:webHidden/>
        </w:rPr>
        <w:fldChar w:fldCharType="separate"/>
      </w:r>
      <w:ins w:id="313" w:author="Weinert, Matthias (M.)" w:date="2022-02-21T10:55:00Z">
        <w:r>
          <w:rPr>
            <w:noProof/>
            <w:webHidden/>
          </w:rPr>
          <w:t>136</w:t>
        </w:r>
        <w:r>
          <w:rPr>
            <w:noProof/>
            <w:webHidden/>
          </w:rPr>
          <w:fldChar w:fldCharType="end"/>
        </w:r>
        <w:r w:rsidRPr="00F110DB">
          <w:rPr>
            <w:rStyle w:val="Hyperlink"/>
            <w:noProof/>
          </w:rPr>
          <w:fldChar w:fldCharType="end"/>
        </w:r>
      </w:ins>
    </w:p>
    <w:p w14:paraId="20133546" w14:textId="3F8B4E0C" w:rsidR="006344F0" w:rsidRDefault="006344F0">
      <w:pPr>
        <w:pStyle w:val="Verzeichnis3"/>
        <w:rPr>
          <w:ins w:id="314" w:author="Weinert, Matthias (M.)" w:date="2022-02-21T10:55:00Z"/>
          <w:rFonts w:asciiTheme="minorHAnsi" w:eastAsiaTheme="minorEastAsia" w:hAnsiTheme="minorHAnsi" w:cstheme="minorBidi"/>
          <w:b w:val="0"/>
          <w:noProof/>
          <w:lang w:val="de-DE" w:eastAsia="de-DE"/>
        </w:rPr>
      </w:pPr>
      <w:ins w:id="31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"_Toc96333425"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11.1.2</w:t>
        </w:r>
        <w:r>
          <w:rPr>
            <w:rFonts w:asciiTheme="minorHAnsi" w:eastAsiaTheme="minorEastAsia" w:hAnsiTheme="minorHAnsi" w:cstheme="minorBidi"/>
            <w:b w:val="0"/>
            <w:noProof/>
            <w:lang w:val="de-DE" w:eastAsia="de-DE"/>
          </w:rPr>
          <w:tab/>
        </w:r>
        <w:r w:rsidRPr="00F110DB">
          <w:rPr>
            <w:rStyle w:val="Hyperlink"/>
            <w:noProof/>
          </w:rPr>
          <w:t>Connection Face</w:t>
        </w:r>
        <w:r>
          <w:rPr>
            <w:noProof/>
            <w:webHidden/>
          </w:rPr>
          <w:tab/>
        </w:r>
        <w:r>
          <w:rPr>
            <w:noProof/>
            <w:webHidden/>
          </w:rPr>
          <w:fldChar w:fldCharType="begin"/>
        </w:r>
        <w:r>
          <w:rPr>
            <w:noProof/>
            <w:webHidden/>
          </w:rPr>
          <w:instrText xml:space="preserve"> PAGEREF _Toc96333425 \h </w:instrText>
        </w:r>
        <w:r>
          <w:rPr>
            <w:noProof/>
            <w:webHidden/>
          </w:rPr>
        </w:r>
      </w:ins>
      <w:r>
        <w:rPr>
          <w:noProof/>
          <w:webHidden/>
        </w:rPr>
        <w:fldChar w:fldCharType="separate"/>
      </w:r>
      <w:ins w:id="316" w:author="Weinert, Matthias (M.)" w:date="2022-02-21T10:55:00Z">
        <w:r>
          <w:rPr>
            <w:noProof/>
            <w:webHidden/>
          </w:rPr>
          <w:t>136</w:t>
        </w:r>
        <w:r>
          <w:rPr>
            <w:noProof/>
            <w:webHidden/>
          </w:rPr>
          <w:fldChar w:fldCharType="end"/>
        </w:r>
        <w:r w:rsidRPr="00F110DB">
          <w:rPr>
            <w:rStyle w:val="Hyperlink"/>
            <w:noProof/>
          </w:rPr>
          <w:fldChar w:fldCharType="end"/>
        </w:r>
      </w:ins>
    </w:p>
    <w:p w14:paraId="1BEF8265" w14:textId="04F98400" w:rsidR="006344F0" w:rsidRDefault="006344F0">
      <w:pPr>
        <w:pStyle w:val="Verzeichnis3"/>
        <w:rPr>
          <w:ins w:id="317" w:author="Weinert, Matthias (M.)" w:date="2022-02-21T10:55:00Z"/>
          <w:rFonts w:asciiTheme="minorHAnsi" w:eastAsiaTheme="minorEastAsia" w:hAnsiTheme="minorHAnsi" w:cstheme="minorBidi"/>
          <w:b w:val="0"/>
          <w:noProof/>
          <w:lang w:val="de-DE" w:eastAsia="de-DE"/>
        </w:rPr>
      </w:pPr>
      <w:ins w:id="31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"_Toc96333426"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11.1.3</w:t>
        </w:r>
        <w:r>
          <w:rPr>
            <w:rFonts w:asciiTheme="minorHAnsi" w:eastAsiaTheme="minorEastAsia" w:hAnsiTheme="minorHAnsi" w:cstheme="minorBidi"/>
            <w:b w:val="0"/>
            <w:noProof/>
            <w:lang w:val="de-DE" w:eastAsia="de-DE"/>
          </w:rPr>
          <w:tab/>
        </w:r>
        <w:r w:rsidRPr="00F110DB">
          <w:rPr>
            <w:rStyle w:val="Hyperlink"/>
            <w:noProof/>
          </w:rPr>
          <w:t>Type Specification</w:t>
        </w:r>
        <w:r>
          <w:rPr>
            <w:noProof/>
            <w:webHidden/>
          </w:rPr>
          <w:tab/>
        </w:r>
        <w:r>
          <w:rPr>
            <w:noProof/>
            <w:webHidden/>
          </w:rPr>
          <w:fldChar w:fldCharType="begin"/>
        </w:r>
        <w:r>
          <w:rPr>
            <w:noProof/>
            <w:webHidden/>
          </w:rPr>
          <w:instrText xml:space="preserve"> PAGEREF _Toc96333426 \h </w:instrText>
        </w:r>
        <w:r>
          <w:rPr>
            <w:noProof/>
            <w:webHidden/>
          </w:rPr>
        </w:r>
      </w:ins>
      <w:r>
        <w:rPr>
          <w:noProof/>
          <w:webHidden/>
        </w:rPr>
        <w:fldChar w:fldCharType="separate"/>
      </w:r>
      <w:ins w:id="319" w:author="Weinert, Matthias (M.)" w:date="2022-02-21T10:55:00Z">
        <w:r>
          <w:rPr>
            <w:noProof/>
            <w:webHidden/>
          </w:rPr>
          <w:t>138</w:t>
        </w:r>
        <w:r>
          <w:rPr>
            <w:noProof/>
            <w:webHidden/>
          </w:rPr>
          <w:fldChar w:fldCharType="end"/>
        </w:r>
        <w:r w:rsidRPr="00F110DB">
          <w:rPr>
            <w:rStyle w:val="Hyperlink"/>
            <w:noProof/>
          </w:rPr>
          <w:fldChar w:fldCharType="end"/>
        </w:r>
      </w:ins>
    </w:p>
    <w:p w14:paraId="4E6A1D81" w14:textId="5AA7D2F3" w:rsidR="006344F0" w:rsidRDefault="006344F0">
      <w:pPr>
        <w:pStyle w:val="Verzeichnis2"/>
        <w:rPr>
          <w:ins w:id="320" w:author="Weinert, Matthias (M.)" w:date="2022-02-21T10:55:00Z"/>
          <w:rFonts w:asciiTheme="minorHAnsi" w:eastAsiaTheme="minorEastAsia" w:hAnsiTheme="minorHAnsi" w:cstheme="minorBidi"/>
          <w:b w:val="0"/>
          <w:noProof/>
          <w:lang w:val="de-DE" w:eastAsia="de-DE"/>
        </w:rPr>
      </w:pPr>
      <w:ins w:id="321"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"_Toc96333427"</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11.2</w:t>
        </w:r>
        <w:r>
          <w:rPr>
            <w:rFonts w:asciiTheme="minorHAnsi" w:eastAsiaTheme="minorEastAsia" w:hAnsiTheme="minorHAnsi" w:cstheme="minorBidi"/>
            <w:b w:val="0"/>
            <w:noProof/>
            <w:lang w:val="de-DE" w:eastAsia="de-DE"/>
          </w:rPr>
          <w:tab/>
        </w:r>
        <w:r w:rsidRPr="00F110DB">
          <w:rPr>
            <w:rStyle w:val="Hyperlink"/>
            <w:noProof/>
          </w:rPr>
          <w:t>Adhesive Faces</w:t>
        </w:r>
        <w:r>
          <w:rPr>
            <w:noProof/>
            <w:webHidden/>
          </w:rPr>
          <w:tab/>
        </w:r>
        <w:r>
          <w:rPr>
            <w:noProof/>
            <w:webHidden/>
          </w:rPr>
          <w:fldChar w:fldCharType="begin"/>
        </w:r>
        <w:r>
          <w:rPr>
            <w:noProof/>
            <w:webHidden/>
          </w:rPr>
          <w:instrText xml:space="preserve"> PAGEREF _Toc96333427 \h </w:instrText>
        </w:r>
        <w:r>
          <w:rPr>
            <w:noProof/>
            <w:webHidden/>
          </w:rPr>
        </w:r>
      </w:ins>
      <w:r>
        <w:rPr>
          <w:noProof/>
          <w:webHidden/>
        </w:rPr>
        <w:fldChar w:fldCharType="separate"/>
      </w:r>
      <w:ins w:id="322" w:author="Weinert, Matthias (M.)" w:date="2022-02-21T10:55:00Z">
        <w:r>
          <w:rPr>
            <w:noProof/>
            <w:webHidden/>
          </w:rPr>
          <w:t>139</w:t>
        </w:r>
        <w:r>
          <w:rPr>
            <w:noProof/>
            <w:webHidden/>
          </w:rPr>
          <w:fldChar w:fldCharType="end"/>
        </w:r>
        <w:r w:rsidRPr="00F110DB">
          <w:rPr>
            <w:rStyle w:val="Hyperlink"/>
            <w:noProof/>
          </w:rPr>
          <w:fldChar w:fldCharType="end"/>
        </w:r>
      </w:ins>
    </w:p>
    <w:p w14:paraId="57FABC46" w14:textId="3D77A53F" w:rsidR="006344F0" w:rsidRDefault="006344F0">
      <w:pPr>
        <w:pStyle w:val="Verzeichnis1"/>
        <w:rPr>
          <w:ins w:id="323" w:author="Weinert, Matthias (M.)" w:date="2022-02-21T10:55:00Z"/>
          <w:rFonts w:asciiTheme="minorHAnsi" w:eastAsiaTheme="minorEastAsia" w:hAnsiTheme="minorHAnsi" w:cstheme="minorBidi"/>
          <w:b w:val="0"/>
          <w:noProof/>
          <w:lang w:val="de-DE" w:eastAsia="de-DE"/>
        </w:rPr>
      </w:pPr>
      <w:ins w:id="324"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"_Toc96333428"</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12</w:t>
        </w:r>
        <w:r>
          <w:rPr>
            <w:rFonts w:asciiTheme="minorHAnsi" w:eastAsiaTheme="minorEastAsia" w:hAnsiTheme="minorHAnsi" w:cstheme="minorBidi"/>
            <w:b w:val="0"/>
            <w:noProof/>
            <w:lang w:val="de-DE" w:eastAsia="de-DE"/>
          </w:rPr>
          <w:tab/>
        </w:r>
        <w:r w:rsidRPr="00F110DB">
          <w:rPr>
            <w:rStyle w:val="Hyperlink"/>
            <w:noProof/>
          </w:rPr>
          <w:t>Future extensions</w:t>
        </w:r>
        <w:r>
          <w:rPr>
            <w:noProof/>
            <w:webHidden/>
          </w:rPr>
          <w:tab/>
        </w:r>
        <w:r>
          <w:rPr>
            <w:noProof/>
            <w:webHidden/>
          </w:rPr>
          <w:fldChar w:fldCharType="begin"/>
        </w:r>
        <w:r>
          <w:rPr>
            <w:noProof/>
            <w:webHidden/>
          </w:rPr>
          <w:instrText xml:space="preserve"> PAGEREF _Toc96333428 \h </w:instrText>
        </w:r>
        <w:r>
          <w:rPr>
            <w:noProof/>
            <w:webHidden/>
          </w:rPr>
        </w:r>
      </w:ins>
      <w:r>
        <w:rPr>
          <w:noProof/>
          <w:webHidden/>
        </w:rPr>
        <w:fldChar w:fldCharType="separate"/>
      </w:r>
      <w:ins w:id="325" w:author="Weinert, Matthias (M.)" w:date="2022-02-21T10:55:00Z">
        <w:r>
          <w:rPr>
            <w:noProof/>
            <w:webHidden/>
          </w:rPr>
          <w:t>140</w:t>
        </w:r>
        <w:r>
          <w:rPr>
            <w:noProof/>
            <w:webHidden/>
          </w:rPr>
          <w:fldChar w:fldCharType="end"/>
        </w:r>
        <w:r w:rsidRPr="00F110DB">
          <w:rPr>
            <w:rStyle w:val="Hyperlink"/>
            <w:noProof/>
          </w:rPr>
          <w:fldChar w:fldCharType="end"/>
        </w:r>
      </w:ins>
    </w:p>
    <w:p w14:paraId="49159E2C" w14:textId="12B88736" w:rsidR="006344F0" w:rsidRDefault="006344F0">
      <w:pPr>
        <w:pStyle w:val="Verzeichnis2"/>
        <w:rPr>
          <w:ins w:id="326" w:author="Weinert, Matthias (M.)" w:date="2022-02-21T10:55:00Z"/>
          <w:rFonts w:asciiTheme="minorHAnsi" w:eastAsiaTheme="minorEastAsia" w:hAnsiTheme="minorHAnsi" w:cstheme="minorBidi"/>
          <w:b w:val="0"/>
          <w:noProof/>
          <w:lang w:val="de-DE" w:eastAsia="de-DE"/>
        </w:rPr>
      </w:pPr>
      <w:ins w:id="327"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"_Toc96333429"</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12.1</w:t>
        </w:r>
        <w:r>
          <w:rPr>
            <w:rFonts w:asciiTheme="minorHAnsi" w:eastAsiaTheme="minorEastAsia" w:hAnsiTheme="minorHAnsi" w:cstheme="minorBidi"/>
            <w:b w:val="0"/>
            <w:noProof/>
            <w:lang w:val="de-DE" w:eastAsia="de-DE"/>
          </w:rPr>
          <w:tab/>
        </w:r>
        <w:r w:rsidRPr="00F110DB">
          <w:rPr>
            <w:rStyle w:val="Hyperlink"/>
            <w:noProof/>
          </w:rPr>
          <w:t>Additional parameters for spot and seam welds</w:t>
        </w:r>
        <w:r>
          <w:rPr>
            <w:noProof/>
            <w:webHidden/>
          </w:rPr>
          <w:tab/>
        </w:r>
        <w:r>
          <w:rPr>
            <w:noProof/>
            <w:webHidden/>
          </w:rPr>
          <w:fldChar w:fldCharType="begin"/>
        </w:r>
        <w:r>
          <w:rPr>
            <w:noProof/>
            <w:webHidden/>
          </w:rPr>
          <w:instrText xml:space="preserve"> PAGEREF _Toc96333429 \h </w:instrText>
        </w:r>
        <w:r>
          <w:rPr>
            <w:noProof/>
            <w:webHidden/>
          </w:rPr>
        </w:r>
      </w:ins>
      <w:r>
        <w:rPr>
          <w:noProof/>
          <w:webHidden/>
        </w:rPr>
        <w:fldChar w:fldCharType="separate"/>
      </w:r>
      <w:ins w:id="328" w:author="Weinert, Matthias (M.)" w:date="2022-02-21T10:55:00Z">
        <w:r>
          <w:rPr>
            <w:noProof/>
            <w:webHidden/>
          </w:rPr>
          <w:t>140</w:t>
        </w:r>
        <w:r>
          <w:rPr>
            <w:noProof/>
            <w:webHidden/>
          </w:rPr>
          <w:fldChar w:fldCharType="end"/>
        </w:r>
        <w:r w:rsidRPr="00F110DB">
          <w:rPr>
            <w:rStyle w:val="Hyperlink"/>
            <w:noProof/>
          </w:rPr>
          <w:fldChar w:fldCharType="end"/>
        </w:r>
      </w:ins>
    </w:p>
    <w:p w14:paraId="5D61E888" w14:textId="4588C806" w:rsidR="006344F0" w:rsidRDefault="006344F0">
      <w:pPr>
        <w:pStyle w:val="Verzeichnis2"/>
        <w:rPr>
          <w:ins w:id="329" w:author="Weinert, Matthias (M.)" w:date="2022-02-21T10:55:00Z"/>
          <w:rFonts w:asciiTheme="minorHAnsi" w:eastAsiaTheme="minorEastAsia" w:hAnsiTheme="minorHAnsi" w:cstheme="minorBidi"/>
          <w:b w:val="0"/>
          <w:noProof/>
          <w:lang w:val="de-DE" w:eastAsia="de-DE"/>
        </w:rPr>
      </w:pPr>
      <w:ins w:id="330"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"_Toc96333430"</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12.2</w:t>
        </w:r>
        <w:r>
          <w:rPr>
            <w:rFonts w:asciiTheme="minorHAnsi" w:eastAsiaTheme="minorEastAsia" w:hAnsiTheme="minorHAnsi" w:cstheme="minorBidi"/>
            <w:b w:val="0"/>
            <w:noProof/>
            <w:lang w:val="de-DE" w:eastAsia="de-DE"/>
          </w:rPr>
          <w:tab/>
        </w:r>
        <w:r w:rsidRPr="00F110DB">
          <w:rPr>
            <w:rStyle w:val="Hyperlink"/>
            <w:noProof/>
          </w:rPr>
          <w:t>Other relevant and new joint types</w:t>
        </w:r>
        <w:r>
          <w:rPr>
            <w:noProof/>
            <w:webHidden/>
          </w:rPr>
          <w:tab/>
        </w:r>
        <w:r>
          <w:rPr>
            <w:noProof/>
            <w:webHidden/>
          </w:rPr>
          <w:fldChar w:fldCharType="begin"/>
        </w:r>
        <w:r>
          <w:rPr>
            <w:noProof/>
            <w:webHidden/>
          </w:rPr>
          <w:instrText xml:space="preserve"> PAGEREF _Toc96333430 \h </w:instrText>
        </w:r>
        <w:r>
          <w:rPr>
            <w:noProof/>
            <w:webHidden/>
          </w:rPr>
        </w:r>
      </w:ins>
      <w:r>
        <w:rPr>
          <w:noProof/>
          <w:webHidden/>
        </w:rPr>
        <w:fldChar w:fldCharType="separate"/>
      </w:r>
      <w:ins w:id="331" w:author="Weinert, Matthias (M.)" w:date="2022-02-21T10:55:00Z">
        <w:r>
          <w:rPr>
            <w:noProof/>
            <w:webHidden/>
          </w:rPr>
          <w:t>140</w:t>
        </w:r>
        <w:r>
          <w:rPr>
            <w:noProof/>
            <w:webHidden/>
          </w:rPr>
          <w:fldChar w:fldCharType="end"/>
        </w:r>
        <w:r w:rsidRPr="00F110DB">
          <w:rPr>
            <w:rStyle w:val="Hyperlink"/>
            <w:noProof/>
          </w:rPr>
          <w:fldChar w:fldCharType="end"/>
        </w:r>
      </w:ins>
    </w:p>
    <w:p w14:paraId="10228E7D" w14:textId="7C007260" w:rsidR="006344F0" w:rsidRDefault="006344F0">
      <w:pPr>
        <w:pStyle w:val="Verzeichnis1"/>
        <w:rPr>
          <w:ins w:id="332" w:author="Weinert, Matthias (M.)" w:date="2022-02-21T10:55:00Z"/>
          <w:rFonts w:asciiTheme="minorHAnsi" w:eastAsiaTheme="minorEastAsia" w:hAnsiTheme="minorHAnsi" w:cstheme="minorBidi"/>
          <w:b w:val="0"/>
          <w:noProof/>
          <w:lang w:val="de-DE" w:eastAsia="de-DE"/>
        </w:rPr>
      </w:pPr>
      <w:ins w:id="333"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"_Toc96333431"</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lang w:val="en-US"/>
          </w:rPr>
          <w:t>Annex A</w:t>
        </w:r>
        <w:r w:rsidRPr="00F110DB">
          <w:rPr>
            <w:rStyle w:val="Hyperlink"/>
            <w:bCs/>
            <w:noProof/>
            <w:lang w:val="en-US"/>
          </w:rPr>
          <w:t xml:space="preserve"> (informative)</w:t>
        </w:r>
        <w:r w:rsidRPr="00F110DB">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_Toc96333431 \h </w:instrText>
        </w:r>
        <w:r>
          <w:rPr>
            <w:noProof/>
            <w:webHidden/>
          </w:rPr>
        </w:r>
      </w:ins>
      <w:r>
        <w:rPr>
          <w:noProof/>
          <w:webHidden/>
        </w:rPr>
        <w:fldChar w:fldCharType="separate"/>
      </w:r>
      <w:ins w:id="334" w:author="Weinert, Matthias (M.)" w:date="2022-02-21T10:55:00Z">
        <w:r>
          <w:rPr>
            <w:noProof/>
            <w:webHidden/>
          </w:rPr>
          <w:t>141</w:t>
        </w:r>
        <w:r>
          <w:rPr>
            <w:noProof/>
            <w:webHidden/>
          </w:rPr>
          <w:fldChar w:fldCharType="end"/>
        </w:r>
        <w:r w:rsidRPr="00F110DB">
          <w:rPr>
            <w:rStyle w:val="Hyperlink"/>
            <w:noProof/>
          </w:rPr>
          <w:fldChar w:fldCharType="end"/>
        </w:r>
      </w:ins>
    </w:p>
    <w:p w14:paraId="18C1062A" w14:textId="69F4C38B" w:rsidR="006344F0" w:rsidRDefault="006344F0">
      <w:pPr>
        <w:pStyle w:val="Verzeichnis1"/>
        <w:rPr>
          <w:ins w:id="335" w:author="Weinert, Matthias (M.)" w:date="2022-02-21T10:55:00Z"/>
          <w:rFonts w:asciiTheme="minorHAnsi" w:eastAsiaTheme="minorEastAsia" w:hAnsiTheme="minorHAnsi" w:cstheme="minorBidi"/>
          <w:b w:val="0"/>
          <w:noProof/>
          <w:lang w:val="de-DE" w:eastAsia="de-DE"/>
        </w:rPr>
      </w:pPr>
      <w:ins w:id="336"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"_Toc96333432"</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Annex B</w:t>
        </w:r>
        <w:r w:rsidRPr="00F110DB">
          <w:rPr>
            <w:rStyle w:val="Hyperlink"/>
            <w:bCs/>
            <w:noProof/>
            <w:lang w:val="en-US"/>
          </w:rPr>
          <w:t xml:space="preserve"> (informative)</w:t>
        </w:r>
        <w:r w:rsidRPr="00F110DB">
          <w:rPr>
            <w:rStyle w:val="Hyperlink"/>
            <w:noProof/>
            <w:lang w:val="en-US"/>
          </w:rPr>
          <w:t xml:space="preserve">  Federative use of </w:t>
        </w:r>
        <w:r w:rsidRPr="00F110DB">
          <w:rPr>
            <w:rStyle w:val="Hyperlink"/>
            <w:noProof/>
          </w:rPr>
          <w:t>χMCF</w:t>
        </w:r>
        <w:r w:rsidRPr="00F110DB">
          <w:rPr>
            <w:rStyle w:val="Hyperlink"/>
            <w:noProof/>
            <w:lang w:val="en-US"/>
          </w:rPr>
          <w:t xml:space="preserve"> with ISO 10303-242</w:t>
        </w:r>
        <w:r>
          <w:rPr>
            <w:noProof/>
            <w:webHidden/>
          </w:rPr>
          <w:tab/>
        </w:r>
        <w:r>
          <w:rPr>
            <w:noProof/>
            <w:webHidden/>
          </w:rPr>
          <w:fldChar w:fldCharType="begin"/>
        </w:r>
        <w:r>
          <w:rPr>
            <w:noProof/>
            <w:webHidden/>
          </w:rPr>
          <w:instrText xml:space="preserve"> PAGEREF _Toc96333432 \h </w:instrText>
        </w:r>
        <w:r>
          <w:rPr>
            <w:noProof/>
            <w:webHidden/>
          </w:rPr>
        </w:r>
      </w:ins>
      <w:r>
        <w:rPr>
          <w:noProof/>
          <w:webHidden/>
        </w:rPr>
        <w:fldChar w:fldCharType="separate"/>
      </w:r>
      <w:ins w:id="337" w:author="Weinert, Matthias (M.)" w:date="2022-02-21T10:55:00Z">
        <w:r>
          <w:rPr>
            <w:noProof/>
            <w:webHidden/>
          </w:rPr>
          <w:t>144</w:t>
        </w:r>
        <w:r>
          <w:rPr>
            <w:noProof/>
            <w:webHidden/>
          </w:rPr>
          <w:fldChar w:fldCharType="end"/>
        </w:r>
        <w:r w:rsidRPr="00F110DB">
          <w:rPr>
            <w:rStyle w:val="Hyperlink"/>
            <w:noProof/>
          </w:rPr>
          <w:fldChar w:fldCharType="end"/>
        </w:r>
      </w:ins>
    </w:p>
    <w:p w14:paraId="401627F0" w14:textId="0A40B45C" w:rsidR="006344F0" w:rsidRDefault="006344F0">
      <w:pPr>
        <w:pStyle w:val="Verzeichnis1"/>
        <w:rPr>
          <w:ins w:id="338" w:author="Weinert, Matthias (M.)" w:date="2022-02-21T10:55:00Z"/>
          <w:rFonts w:asciiTheme="minorHAnsi" w:eastAsiaTheme="minorEastAsia" w:hAnsiTheme="minorHAnsi" w:cstheme="minorBidi"/>
          <w:b w:val="0"/>
          <w:noProof/>
          <w:lang w:val="de-DE" w:eastAsia="de-DE"/>
        </w:rPr>
      </w:pPr>
      <w:ins w:id="339"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"_Toc96333433"</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B.1</w:t>
        </w:r>
        <w:r>
          <w:rPr>
            <w:rFonts w:asciiTheme="minorHAnsi" w:eastAsiaTheme="minorEastAsia" w:hAnsiTheme="minorHAnsi" w:cstheme="minorBidi"/>
            <w:b w:val="0"/>
            <w:noProof/>
            <w:lang w:val="de-DE" w:eastAsia="de-DE"/>
          </w:rPr>
          <w:tab/>
        </w:r>
        <w:r w:rsidRPr="00F110DB">
          <w:rPr>
            <w:rStyle w:val="Hyperlink"/>
            <w:noProof/>
          </w:rPr>
          <w:t>General principles</w:t>
        </w:r>
        <w:r>
          <w:rPr>
            <w:noProof/>
            <w:webHidden/>
          </w:rPr>
          <w:tab/>
        </w:r>
        <w:r>
          <w:rPr>
            <w:noProof/>
            <w:webHidden/>
          </w:rPr>
          <w:fldChar w:fldCharType="begin"/>
        </w:r>
        <w:r>
          <w:rPr>
            <w:noProof/>
            <w:webHidden/>
          </w:rPr>
          <w:instrText xml:space="preserve"> PAGEREF _Toc96333433 \h </w:instrText>
        </w:r>
        <w:r>
          <w:rPr>
            <w:noProof/>
            <w:webHidden/>
          </w:rPr>
        </w:r>
      </w:ins>
      <w:r>
        <w:rPr>
          <w:noProof/>
          <w:webHidden/>
        </w:rPr>
        <w:fldChar w:fldCharType="separate"/>
      </w:r>
      <w:ins w:id="340" w:author="Weinert, Matthias (M.)" w:date="2022-02-21T10:55:00Z">
        <w:r>
          <w:rPr>
            <w:noProof/>
            <w:webHidden/>
          </w:rPr>
          <w:t>144</w:t>
        </w:r>
        <w:r>
          <w:rPr>
            <w:noProof/>
            <w:webHidden/>
          </w:rPr>
          <w:fldChar w:fldCharType="end"/>
        </w:r>
        <w:r w:rsidRPr="00F110DB">
          <w:rPr>
            <w:rStyle w:val="Hyperlink"/>
            <w:noProof/>
          </w:rPr>
          <w:fldChar w:fldCharType="end"/>
        </w:r>
      </w:ins>
    </w:p>
    <w:p w14:paraId="2D07023F" w14:textId="589A4B60" w:rsidR="006344F0" w:rsidRDefault="006344F0">
      <w:pPr>
        <w:pStyle w:val="Verzeichnis1"/>
        <w:rPr>
          <w:ins w:id="341" w:author="Weinert, Matthias (M.)" w:date="2022-02-21T10:55:00Z"/>
          <w:rFonts w:asciiTheme="minorHAnsi" w:eastAsiaTheme="minorEastAsia" w:hAnsiTheme="minorHAnsi" w:cstheme="minorBidi"/>
          <w:b w:val="0"/>
          <w:noProof/>
          <w:lang w:val="de-DE" w:eastAsia="de-DE"/>
        </w:rPr>
      </w:pPr>
      <w:ins w:id="342"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"_Toc96333434"</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B.2</w:t>
        </w:r>
        <w:r>
          <w:rPr>
            <w:rFonts w:asciiTheme="minorHAnsi" w:eastAsiaTheme="minorEastAsia" w:hAnsiTheme="minorHAnsi" w:cstheme="minorBidi"/>
            <w:b w:val="0"/>
            <w:noProof/>
            <w:lang w:val="de-DE" w:eastAsia="de-DE"/>
          </w:rPr>
          <w:tab/>
        </w:r>
        <w:r w:rsidRPr="00F110DB">
          <w:rPr>
            <w:rStyle w:val="Hyperlink"/>
            <w:noProof/>
          </w:rPr>
          <w:t>Cross-References between ISO 10303-242 and χMCF</w:t>
        </w:r>
        <w:r>
          <w:rPr>
            <w:noProof/>
            <w:webHidden/>
          </w:rPr>
          <w:tab/>
        </w:r>
        <w:r>
          <w:rPr>
            <w:noProof/>
            <w:webHidden/>
          </w:rPr>
          <w:fldChar w:fldCharType="begin"/>
        </w:r>
        <w:r>
          <w:rPr>
            <w:noProof/>
            <w:webHidden/>
          </w:rPr>
          <w:instrText xml:space="preserve"> PAGEREF _Toc96333434 \h </w:instrText>
        </w:r>
        <w:r>
          <w:rPr>
            <w:noProof/>
            <w:webHidden/>
          </w:rPr>
        </w:r>
      </w:ins>
      <w:r>
        <w:rPr>
          <w:noProof/>
          <w:webHidden/>
        </w:rPr>
        <w:fldChar w:fldCharType="separate"/>
      </w:r>
      <w:ins w:id="343" w:author="Weinert, Matthias (M.)" w:date="2022-02-21T10:55:00Z">
        <w:r>
          <w:rPr>
            <w:noProof/>
            <w:webHidden/>
          </w:rPr>
          <w:t>144</w:t>
        </w:r>
        <w:r>
          <w:rPr>
            <w:noProof/>
            <w:webHidden/>
          </w:rPr>
          <w:fldChar w:fldCharType="end"/>
        </w:r>
        <w:r w:rsidRPr="00F110DB">
          <w:rPr>
            <w:rStyle w:val="Hyperlink"/>
            <w:noProof/>
          </w:rPr>
          <w:fldChar w:fldCharType="end"/>
        </w:r>
      </w:ins>
    </w:p>
    <w:p w14:paraId="00EDFF7C" w14:textId="729A1601" w:rsidR="006344F0" w:rsidRDefault="006344F0">
      <w:pPr>
        <w:pStyle w:val="Verzeichnis1"/>
        <w:rPr>
          <w:ins w:id="344" w:author="Weinert, Matthias (M.)" w:date="2022-02-21T10:55:00Z"/>
          <w:rFonts w:asciiTheme="minorHAnsi" w:eastAsiaTheme="minorEastAsia" w:hAnsiTheme="minorHAnsi" w:cstheme="minorBidi"/>
          <w:b w:val="0"/>
          <w:noProof/>
          <w:lang w:val="de-DE" w:eastAsia="de-DE"/>
        </w:rPr>
      </w:pPr>
      <w:ins w:id="345"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"_Toc96333435"</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Annex C</w:t>
        </w:r>
        <w:r w:rsidRPr="00F110DB">
          <w:rPr>
            <w:rStyle w:val="Hyperlink"/>
            <w:bCs/>
            <w:noProof/>
            <w:lang w:val="en-US"/>
          </w:rPr>
          <w:t xml:space="preserve"> (informative)</w:t>
        </w:r>
        <w:r w:rsidRPr="00F110DB">
          <w:rPr>
            <w:rStyle w:val="Hyperlink"/>
            <w:noProof/>
            <w:lang w:val="en-US"/>
          </w:rPr>
          <w:t xml:space="preserve">  History</w:t>
        </w:r>
        <w:r>
          <w:rPr>
            <w:noProof/>
            <w:webHidden/>
          </w:rPr>
          <w:tab/>
        </w:r>
        <w:r>
          <w:rPr>
            <w:noProof/>
            <w:webHidden/>
          </w:rPr>
          <w:fldChar w:fldCharType="begin"/>
        </w:r>
        <w:r>
          <w:rPr>
            <w:noProof/>
            <w:webHidden/>
          </w:rPr>
          <w:instrText xml:space="preserve"> PAGEREF _Toc96333435 \h </w:instrText>
        </w:r>
        <w:r>
          <w:rPr>
            <w:noProof/>
            <w:webHidden/>
          </w:rPr>
        </w:r>
      </w:ins>
      <w:r>
        <w:rPr>
          <w:noProof/>
          <w:webHidden/>
        </w:rPr>
        <w:fldChar w:fldCharType="separate"/>
      </w:r>
      <w:ins w:id="346" w:author="Weinert, Matthias (M.)" w:date="2022-02-21T10:55:00Z">
        <w:r>
          <w:rPr>
            <w:noProof/>
            <w:webHidden/>
          </w:rPr>
          <w:t>146</w:t>
        </w:r>
        <w:r>
          <w:rPr>
            <w:noProof/>
            <w:webHidden/>
          </w:rPr>
          <w:fldChar w:fldCharType="end"/>
        </w:r>
        <w:r w:rsidRPr="00F110DB">
          <w:rPr>
            <w:rStyle w:val="Hyperlink"/>
            <w:noProof/>
          </w:rPr>
          <w:fldChar w:fldCharType="end"/>
        </w:r>
      </w:ins>
    </w:p>
    <w:p w14:paraId="456EEE4C" w14:textId="7AEE5963" w:rsidR="006344F0" w:rsidRDefault="006344F0">
      <w:pPr>
        <w:pStyle w:val="Verzeichnis1"/>
        <w:rPr>
          <w:ins w:id="347" w:author="Weinert, Matthias (M.)" w:date="2022-02-21T10:55:00Z"/>
          <w:rFonts w:asciiTheme="minorHAnsi" w:eastAsiaTheme="minorEastAsia" w:hAnsiTheme="minorHAnsi" w:cstheme="minorBidi"/>
          <w:b w:val="0"/>
          <w:noProof/>
          <w:lang w:val="de-DE" w:eastAsia="de-DE"/>
        </w:rPr>
      </w:pPr>
      <w:ins w:id="348" w:author="Weinert, Matthias (M.)" w:date="2022-02-21T10:55:00Z">
        <w:r w:rsidRPr="00F110DB">
          <w:rPr>
            <w:rStyle w:val="Hyperlink"/>
            <w:noProof/>
          </w:rPr>
          <w:fldChar w:fldCharType="begin"/>
        </w:r>
        <w:r w:rsidRPr="00F110DB">
          <w:rPr>
            <w:rStyle w:val="Hyperlink"/>
            <w:noProof/>
          </w:rPr>
          <w:instrText xml:space="preserve"> </w:instrText>
        </w:r>
        <w:r>
          <w:rPr>
            <w:noProof/>
          </w:rPr>
          <w:instrText>HYPERLINK \l "_Toc96333436"</w:instrText>
        </w:r>
        <w:r w:rsidRPr="00F110DB">
          <w:rPr>
            <w:rStyle w:val="Hyperlink"/>
            <w:noProof/>
          </w:rPr>
          <w:instrText xml:space="preserve"> </w:instrText>
        </w:r>
        <w:r w:rsidRPr="00F110DB">
          <w:rPr>
            <w:rStyle w:val="Hyperlink"/>
            <w:noProof/>
          </w:rPr>
        </w:r>
        <w:r w:rsidRPr="00F110DB">
          <w:rPr>
            <w:rStyle w:val="Hyperlink"/>
            <w:noProof/>
          </w:rPr>
          <w:fldChar w:fldCharType="separate"/>
        </w:r>
        <w:r w:rsidRPr="00F110DB">
          <w:rPr>
            <w:rStyle w:val="Hyperlink"/>
            <w:noProof/>
          </w:rPr>
          <w:t>Bibliography</w:t>
        </w:r>
        <w:r>
          <w:rPr>
            <w:noProof/>
            <w:webHidden/>
          </w:rPr>
          <w:tab/>
        </w:r>
        <w:r>
          <w:rPr>
            <w:noProof/>
            <w:webHidden/>
          </w:rPr>
          <w:fldChar w:fldCharType="begin"/>
        </w:r>
        <w:r>
          <w:rPr>
            <w:noProof/>
            <w:webHidden/>
          </w:rPr>
          <w:instrText xml:space="preserve"> PAGEREF _Toc96333436 \h </w:instrText>
        </w:r>
        <w:r>
          <w:rPr>
            <w:noProof/>
            <w:webHidden/>
          </w:rPr>
        </w:r>
      </w:ins>
      <w:r>
        <w:rPr>
          <w:noProof/>
          <w:webHidden/>
        </w:rPr>
        <w:fldChar w:fldCharType="separate"/>
      </w:r>
      <w:ins w:id="349" w:author="Weinert, Matthias (M.)" w:date="2022-02-21T10:55:00Z">
        <w:r>
          <w:rPr>
            <w:noProof/>
            <w:webHidden/>
          </w:rPr>
          <w:t>147</w:t>
        </w:r>
        <w:r>
          <w:rPr>
            <w:noProof/>
            <w:webHidden/>
          </w:rPr>
          <w:fldChar w:fldCharType="end"/>
        </w:r>
        <w:r w:rsidRPr="00F110DB">
          <w:rPr>
            <w:rStyle w:val="Hyperlink"/>
            <w:noProof/>
          </w:rPr>
          <w:fldChar w:fldCharType="end"/>
        </w:r>
      </w:ins>
    </w:p>
    <w:p w14:paraId="23FA0FDB" w14:textId="76E19AEB" w:rsidR="0050351B" w:rsidDel="00F16E77" w:rsidRDefault="0050351B">
      <w:pPr>
        <w:pStyle w:val="Verzeichnis1"/>
        <w:rPr>
          <w:del w:id="350" w:author="Weinert, Matthias (M.)" w:date="2022-02-16T15:44:00Z"/>
          <w:rFonts w:asciiTheme="minorHAnsi" w:eastAsiaTheme="minorEastAsia" w:hAnsiTheme="minorHAnsi" w:cstheme="minorBidi"/>
          <w:b w:val="0"/>
          <w:noProof/>
          <w:lang w:val="de-DE" w:eastAsia="de-DE"/>
        </w:rPr>
      </w:pPr>
      <w:del w:id="35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"_Toc95914742"</w:delInstrText>
        </w:r>
        <w:r w:rsidRPr="005B09B3" w:rsidDel="00F16E77">
          <w:rPr>
            <w:rStyle w:val="Hyperlink"/>
            <w:noProof/>
          </w:rPr>
          <w:delInstrText xml:space="preserve"> </w:delInstrText>
        </w:r>
        <w:r w:rsidRPr="005B09B3" w:rsidDel="00F16E77">
          <w:rPr>
            <w:rStyle w:val="Hyperlink"/>
            <w:b w:val="0"/>
            <w:noProof/>
          </w:rPr>
          <w:fldChar w:fldCharType="separate"/>
        </w:r>
      </w:del>
      <w:ins w:id="352" w:author="Weinert, Matthias (M.)" w:date="2022-02-21T10:55:00Z">
        <w:r w:rsidR="006344F0">
          <w:rPr>
            <w:rStyle w:val="Hyperlink"/>
            <w:bCs/>
            <w:noProof/>
            <w:lang w:val="de-DE"/>
          </w:rPr>
          <w:t>Fehler! Linkreferenz ungültig.</w:t>
        </w:r>
      </w:ins>
      <w:del w:id="353" w:author="Weinert, Matthias (M.)" w:date="2022-02-16T15:44:00Z">
        <w:r w:rsidRPr="005B09B3" w:rsidDel="00F16E77">
          <w:rPr>
            <w:rStyle w:val="Hyperlink"/>
            <w:noProof/>
          </w:rPr>
          <w:delText>Foreword</w:delText>
        </w:r>
        <w:r w:rsidDel="00F16E77">
          <w:rPr>
            <w:noProof/>
            <w:webHidden/>
          </w:rPr>
          <w:tab/>
        </w:r>
        <w:r w:rsidDel="00F16E77">
          <w:rPr>
            <w:b w:val="0"/>
            <w:noProof/>
            <w:webHidden/>
          </w:rPr>
          <w:fldChar w:fldCharType="begin"/>
        </w:r>
        <w:r w:rsidDel="00F16E77">
          <w:rPr>
            <w:noProof/>
            <w:webHidden/>
          </w:rPr>
          <w:delInstrText xml:space="preserve"> PAGEREF _Toc95914742 \h </w:delInstrText>
        </w:r>
        <w:r w:rsidDel="00F16E77">
          <w:rPr>
            <w:b w:val="0"/>
            <w:noProof/>
            <w:webHidden/>
          </w:rPr>
          <w:fldChar w:fldCharType="separate"/>
        </w:r>
      </w:del>
      <w:del w:id="354" w:author="Weinert, Matthias (M.)" w:date="2022-02-16T15:43:00Z">
        <w:r w:rsidDel="00F16E77">
          <w:rPr>
            <w:noProof/>
            <w:webHidden/>
          </w:rPr>
          <w:delText>xii</w:delText>
        </w:r>
      </w:del>
      <w:del w:id="355" w:author="Weinert, Matthias (M.)" w:date="2022-02-16T15:44:00Z">
        <w:r w:rsidDel="00F16E77">
          <w:rPr>
            <w:b w:val="0"/>
            <w:noProof/>
            <w:webHidden/>
          </w:rPr>
          <w:fldChar w:fldCharType="end"/>
        </w:r>
        <w:r w:rsidRPr="005B09B3" w:rsidDel="00F16E77">
          <w:rPr>
            <w:rStyle w:val="Hyperlink"/>
            <w:b w:val="0"/>
            <w:noProof/>
          </w:rPr>
          <w:fldChar w:fldCharType="end"/>
        </w:r>
      </w:del>
    </w:p>
    <w:p w14:paraId="4B3F1AF3" w14:textId="6DD03327" w:rsidR="0050351B" w:rsidDel="00F16E77" w:rsidRDefault="0050351B">
      <w:pPr>
        <w:pStyle w:val="Verzeichnis1"/>
        <w:rPr>
          <w:del w:id="356" w:author="Weinert, Matthias (M.)" w:date="2022-02-16T15:44:00Z"/>
          <w:rFonts w:asciiTheme="minorHAnsi" w:eastAsiaTheme="minorEastAsia" w:hAnsiTheme="minorHAnsi" w:cstheme="minorBidi"/>
          <w:b w:val="0"/>
          <w:noProof/>
          <w:lang w:val="de-DE" w:eastAsia="de-DE"/>
        </w:rPr>
      </w:pPr>
      <w:del w:id="35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"_Toc95914743"</w:delInstrText>
        </w:r>
        <w:r w:rsidRPr="005B09B3" w:rsidDel="00F16E77">
          <w:rPr>
            <w:rStyle w:val="Hyperlink"/>
            <w:noProof/>
          </w:rPr>
          <w:delInstrText xml:space="preserve"> </w:delInstrText>
        </w:r>
        <w:r w:rsidRPr="005B09B3" w:rsidDel="00F16E77">
          <w:rPr>
            <w:rStyle w:val="Hyperlink"/>
            <w:b w:val="0"/>
            <w:noProof/>
          </w:rPr>
          <w:fldChar w:fldCharType="separate"/>
        </w:r>
      </w:del>
      <w:ins w:id="358" w:author="Weinert, Matthias (M.)" w:date="2022-02-21T10:55:00Z">
        <w:r w:rsidR="006344F0">
          <w:rPr>
            <w:rStyle w:val="Hyperlink"/>
            <w:bCs/>
            <w:noProof/>
            <w:lang w:val="de-DE"/>
          </w:rPr>
          <w:t>Fehler! Linkreferenz ungültig.</w:t>
        </w:r>
      </w:ins>
      <w:del w:id="359" w:author="Weinert, Matthias (M.)" w:date="2022-02-16T15:44:00Z">
        <w:r w:rsidRPr="005B09B3" w:rsidDel="00F16E77">
          <w:rPr>
            <w:rStyle w:val="Hyperlink"/>
            <w:noProof/>
          </w:rPr>
          <w:delText>Introduction</w:delText>
        </w:r>
        <w:r w:rsidDel="00F16E77">
          <w:rPr>
            <w:noProof/>
            <w:webHidden/>
          </w:rPr>
          <w:tab/>
        </w:r>
        <w:r w:rsidDel="00F16E77">
          <w:rPr>
            <w:b w:val="0"/>
            <w:noProof/>
            <w:webHidden/>
          </w:rPr>
          <w:fldChar w:fldCharType="begin"/>
        </w:r>
        <w:r w:rsidDel="00F16E77">
          <w:rPr>
            <w:noProof/>
            <w:webHidden/>
          </w:rPr>
          <w:delInstrText xml:space="preserve"> PAGEREF _Toc95914743 \h </w:delInstrText>
        </w:r>
        <w:r w:rsidDel="00F16E77">
          <w:rPr>
            <w:b w:val="0"/>
            <w:noProof/>
            <w:webHidden/>
          </w:rPr>
          <w:fldChar w:fldCharType="separate"/>
        </w:r>
      </w:del>
      <w:del w:id="360" w:author="Weinert, Matthias (M.)" w:date="2022-02-16T15:43:00Z">
        <w:r w:rsidDel="00F16E77">
          <w:rPr>
            <w:noProof/>
            <w:webHidden/>
          </w:rPr>
          <w:delText>xiii</w:delText>
        </w:r>
      </w:del>
      <w:del w:id="361" w:author="Weinert, Matthias (M.)" w:date="2022-02-16T15:44:00Z">
        <w:r w:rsidDel="00F16E77">
          <w:rPr>
            <w:b w:val="0"/>
            <w:noProof/>
            <w:webHidden/>
          </w:rPr>
          <w:fldChar w:fldCharType="end"/>
        </w:r>
        <w:r w:rsidRPr="005B09B3" w:rsidDel="00F16E77">
          <w:rPr>
            <w:rStyle w:val="Hyperlink"/>
            <w:b w:val="0"/>
            <w:noProof/>
          </w:rPr>
          <w:fldChar w:fldCharType="end"/>
        </w:r>
      </w:del>
    </w:p>
    <w:p w14:paraId="4EF9C6AD" w14:textId="353FD292" w:rsidR="0050351B" w:rsidDel="00F16E77" w:rsidRDefault="0050351B">
      <w:pPr>
        <w:pStyle w:val="Verzeichnis1"/>
        <w:rPr>
          <w:del w:id="362" w:author="Weinert, Matthias (M.)" w:date="2022-02-16T15:44:00Z"/>
          <w:rFonts w:asciiTheme="minorHAnsi" w:eastAsiaTheme="minorEastAsia" w:hAnsiTheme="minorHAnsi" w:cstheme="minorBidi"/>
          <w:b w:val="0"/>
          <w:noProof/>
          <w:lang w:val="de-DE" w:eastAsia="de-DE"/>
        </w:rPr>
      </w:pPr>
      <w:del w:id="36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"_Toc95914744"</w:delInstrText>
        </w:r>
        <w:r w:rsidRPr="005B09B3" w:rsidDel="00F16E77">
          <w:rPr>
            <w:rStyle w:val="Hyperlink"/>
            <w:noProof/>
          </w:rPr>
          <w:delInstrText xml:space="preserve"> </w:delInstrText>
        </w:r>
        <w:r w:rsidRPr="005B09B3" w:rsidDel="00F16E77">
          <w:rPr>
            <w:rStyle w:val="Hyperlink"/>
            <w:b w:val="0"/>
            <w:noProof/>
          </w:rPr>
          <w:fldChar w:fldCharType="separate"/>
        </w:r>
      </w:del>
      <w:ins w:id="364" w:author="Weinert, Matthias (M.)" w:date="2022-02-21T10:55:00Z">
        <w:r w:rsidR="006344F0">
          <w:rPr>
            <w:rStyle w:val="Hyperlink"/>
            <w:bCs/>
            <w:noProof/>
            <w:lang w:val="de-DE"/>
          </w:rPr>
          <w:t>Fehler! Linkreferenz ungültig.</w:t>
        </w:r>
      </w:ins>
      <w:del w:id="365" w:author="Weinert, Matthias (M.)" w:date="2022-02-16T15:44:00Z">
        <w:r w:rsidRPr="005B09B3" w:rsidDel="00F16E77">
          <w:rPr>
            <w:rStyle w:val="Hyperlink"/>
            <w:noProof/>
          </w:rPr>
          <w:delText>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Scope</w:delText>
        </w:r>
        <w:r w:rsidDel="00F16E77">
          <w:rPr>
            <w:noProof/>
            <w:webHidden/>
          </w:rPr>
          <w:tab/>
        </w:r>
        <w:r w:rsidDel="00F16E77">
          <w:rPr>
            <w:b w:val="0"/>
            <w:noProof/>
            <w:webHidden/>
          </w:rPr>
          <w:fldChar w:fldCharType="begin"/>
        </w:r>
        <w:r w:rsidDel="00F16E77">
          <w:rPr>
            <w:noProof/>
            <w:webHidden/>
          </w:rPr>
          <w:delInstrText xml:space="preserve"> PAGEREF _Toc95914744 \h </w:delInstrText>
        </w:r>
        <w:r w:rsidDel="00F16E77">
          <w:rPr>
            <w:b w:val="0"/>
            <w:noProof/>
            <w:webHidden/>
          </w:rPr>
          <w:fldChar w:fldCharType="separate"/>
        </w:r>
        <w:r w:rsidR="00F16E77" w:rsidDel="00F16E77">
          <w:rPr>
            <w:noProof/>
            <w:webHidden/>
          </w:rPr>
          <w:delText>1</w:delText>
        </w:r>
        <w:r w:rsidDel="00F16E77">
          <w:rPr>
            <w:b w:val="0"/>
            <w:noProof/>
            <w:webHidden/>
          </w:rPr>
          <w:fldChar w:fldCharType="end"/>
        </w:r>
        <w:r w:rsidRPr="005B09B3" w:rsidDel="00F16E77">
          <w:rPr>
            <w:rStyle w:val="Hyperlink"/>
            <w:b w:val="0"/>
            <w:noProof/>
          </w:rPr>
          <w:fldChar w:fldCharType="end"/>
        </w:r>
      </w:del>
    </w:p>
    <w:p w14:paraId="5F47B1FD" w14:textId="3951A020" w:rsidR="0050351B" w:rsidDel="00F16E77" w:rsidRDefault="0050351B">
      <w:pPr>
        <w:pStyle w:val="Verzeichnis1"/>
        <w:rPr>
          <w:del w:id="366" w:author="Weinert, Matthias (M.)" w:date="2022-02-16T15:44:00Z"/>
          <w:rFonts w:asciiTheme="minorHAnsi" w:eastAsiaTheme="minorEastAsia" w:hAnsiTheme="minorHAnsi" w:cstheme="minorBidi"/>
          <w:b w:val="0"/>
          <w:noProof/>
          <w:lang w:val="de-DE" w:eastAsia="de-DE"/>
        </w:rPr>
      </w:pPr>
      <w:del w:id="36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"_Toc95914745"</w:delInstrText>
        </w:r>
        <w:r w:rsidRPr="005B09B3" w:rsidDel="00F16E77">
          <w:rPr>
            <w:rStyle w:val="Hyperlink"/>
            <w:noProof/>
          </w:rPr>
          <w:delInstrText xml:space="preserve"> </w:delInstrText>
        </w:r>
        <w:r w:rsidRPr="005B09B3" w:rsidDel="00F16E77">
          <w:rPr>
            <w:rStyle w:val="Hyperlink"/>
            <w:b w:val="0"/>
            <w:noProof/>
          </w:rPr>
          <w:fldChar w:fldCharType="separate"/>
        </w:r>
      </w:del>
      <w:ins w:id="368" w:author="Weinert, Matthias (M.)" w:date="2022-02-21T10:55:00Z">
        <w:r w:rsidR="006344F0">
          <w:rPr>
            <w:rStyle w:val="Hyperlink"/>
            <w:bCs/>
            <w:noProof/>
            <w:lang w:val="de-DE"/>
          </w:rPr>
          <w:t>Fehler! Linkreferenz ungültig.</w:t>
        </w:r>
      </w:ins>
      <w:del w:id="369" w:author="Weinert, Matthias (M.)" w:date="2022-02-16T15:44:00Z">
        <w:r w:rsidRPr="005B09B3" w:rsidDel="00F16E77">
          <w:rPr>
            <w:rStyle w:val="Hyperlink"/>
            <w:noProof/>
          </w:rPr>
          <w:delText>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Normative references</w:delText>
        </w:r>
        <w:r w:rsidDel="00F16E77">
          <w:rPr>
            <w:noProof/>
            <w:webHidden/>
          </w:rPr>
          <w:tab/>
        </w:r>
        <w:r w:rsidDel="00F16E77">
          <w:rPr>
            <w:b w:val="0"/>
            <w:noProof/>
            <w:webHidden/>
          </w:rPr>
          <w:fldChar w:fldCharType="begin"/>
        </w:r>
        <w:r w:rsidDel="00F16E77">
          <w:rPr>
            <w:noProof/>
            <w:webHidden/>
          </w:rPr>
          <w:delInstrText xml:space="preserve"> PAGEREF _Toc95914745 \h </w:delInstrText>
        </w:r>
        <w:r w:rsidDel="00F16E77">
          <w:rPr>
            <w:b w:val="0"/>
            <w:noProof/>
            <w:webHidden/>
          </w:rPr>
          <w:fldChar w:fldCharType="separate"/>
        </w:r>
        <w:r w:rsidR="00F16E77" w:rsidDel="00F16E77">
          <w:rPr>
            <w:noProof/>
            <w:webHidden/>
          </w:rPr>
          <w:delText>1</w:delText>
        </w:r>
        <w:r w:rsidDel="00F16E77">
          <w:rPr>
            <w:b w:val="0"/>
            <w:noProof/>
            <w:webHidden/>
          </w:rPr>
          <w:fldChar w:fldCharType="end"/>
        </w:r>
        <w:r w:rsidRPr="005B09B3" w:rsidDel="00F16E77">
          <w:rPr>
            <w:rStyle w:val="Hyperlink"/>
            <w:b w:val="0"/>
            <w:noProof/>
          </w:rPr>
          <w:fldChar w:fldCharType="end"/>
        </w:r>
      </w:del>
    </w:p>
    <w:p w14:paraId="5C841A43" w14:textId="34A6679C" w:rsidR="0050351B" w:rsidDel="00F16E77" w:rsidRDefault="0050351B">
      <w:pPr>
        <w:pStyle w:val="Verzeichnis1"/>
        <w:rPr>
          <w:del w:id="370" w:author="Weinert, Matthias (M.)" w:date="2022-02-16T15:44:00Z"/>
          <w:rFonts w:asciiTheme="minorHAnsi" w:eastAsiaTheme="minorEastAsia" w:hAnsiTheme="minorHAnsi" w:cstheme="minorBidi"/>
          <w:b w:val="0"/>
          <w:noProof/>
          <w:lang w:val="de-DE" w:eastAsia="de-DE"/>
        </w:rPr>
      </w:pPr>
      <w:del w:id="37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"_Toc95914746"</w:delInstrText>
        </w:r>
        <w:r w:rsidRPr="005B09B3" w:rsidDel="00F16E77">
          <w:rPr>
            <w:rStyle w:val="Hyperlink"/>
            <w:noProof/>
          </w:rPr>
          <w:delInstrText xml:space="preserve"> </w:delInstrText>
        </w:r>
        <w:r w:rsidRPr="005B09B3" w:rsidDel="00F16E77">
          <w:rPr>
            <w:rStyle w:val="Hyperlink"/>
            <w:b w:val="0"/>
            <w:noProof/>
          </w:rPr>
          <w:fldChar w:fldCharType="separate"/>
        </w:r>
      </w:del>
      <w:ins w:id="372" w:author="Weinert, Matthias (M.)" w:date="2022-02-21T10:55:00Z">
        <w:r w:rsidR="006344F0">
          <w:rPr>
            <w:rStyle w:val="Hyperlink"/>
            <w:bCs/>
            <w:noProof/>
            <w:lang w:val="de-DE"/>
          </w:rPr>
          <w:t>Fehler! Linkreferenz ungültig.</w:t>
        </w:r>
      </w:ins>
      <w:del w:id="373" w:author="Weinert, Matthias (M.)" w:date="2022-02-16T15:44:00Z">
        <w:r w:rsidRPr="005B09B3" w:rsidDel="00F16E77">
          <w:rPr>
            <w:rStyle w:val="Hyperlink"/>
            <w:noProof/>
          </w:rPr>
          <w:delText>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Terms and definitions</w:delText>
        </w:r>
        <w:r w:rsidDel="00F16E77">
          <w:rPr>
            <w:noProof/>
            <w:webHidden/>
          </w:rPr>
          <w:tab/>
        </w:r>
        <w:r w:rsidDel="00F16E77">
          <w:rPr>
            <w:b w:val="0"/>
            <w:noProof/>
            <w:webHidden/>
          </w:rPr>
          <w:fldChar w:fldCharType="begin"/>
        </w:r>
        <w:r w:rsidDel="00F16E77">
          <w:rPr>
            <w:noProof/>
            <w:webHidden/>
          </w:rPr>
          <w:delInstrText xml:space="preserve"> PAGEREF _Toc95914746 \h </w:delInstrText>
        </w:r>
        <w:r w:rsidDel="00F16E77">
          <w:rPr>
            <w:b w:val="0"/>
            <w:noProof/>
            <w:webHidden/>
          </w:rPr>
          <w:fldChar w:fldCharType="separate"/>
        </w:r>
        <w:r w:rsidR="00F16E77" w:rsidDel="00F16E77">
          <w:rPr>
            <w:noProof/>
            <w:webHidden/>
          </w:rPr>
          <w:delText>1</w:delText>
        </w:r>
        <w:r w:rsidDel="00F16E77">
          <w:rPr>
            <w:b w:val="0"/>
            <w:noProof/>
            <w:webHidden/>
          </w:rPr>
          <w:fldChar w:fldCharType="end"/>
        </w:r>
        <w:r w:rsidRPr="005B09B3" w:rsidDel="00F16E77">
          <w:rPr>
            <w:rStyle w:val="Hyperlink"/>
            <w:b w:val="0"/>
            <w:noProof/>
          </w:rPr>
          <w:fldChar w:fldCharType="end"/>
        </w:r>
      </w:del>
    </w:p>
    <w:p w14:paraId="52F076FF" w14:textId="5E728879" w:rsidR="0050351B" w:rsidDel="00F16E77" w:rsidRDefault="0050351B">
      <w:pPr>
        <w:pStyle w:val="Verzeichnis1"/>
        <w:rPr>
          <w:del w:id="374" w:author="Weinert, Matthias (M.)" w:date="2022-02-16T15:44:00Z"/>
          <w:rFonts w:asciiTheme="minorHAnsi" w:eastAsiaTheme="minorEastAsia" w:hAnsiTheme="minorHAnsi" w:cstheme="minorBidi"/>
          <w:b w:val="0"/>
          <w:noProof/>
          <w:lang w:val="de-DE" w:eastAsia="de-DE"/>
        </w:rPr>
      </w:pPr>
      <w:del w:id="37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"_Toc95914747"</w:delInstrText>
        </w:r>
        <w:r w:rsidRPr="005B09B3" w:rsidDel="00F16E77">
          <w:rPr>
            <w:rStyle w:val="Hyperlink"/>
            <w:noProof/>
          </w:rPr>
          <w:delInstrText xml:space="preserve"> </w:delInstrText>
        </w:r>
        <w:r w:rsidRPr="005B09B3" w:rsidDel="00F16E77">
          <w:rPr>
            <w:rStyle w:val="Hyperlink"/>
            <w:b w:val="0"/>
            <w:noProof/>
          </w:rPr>
          <w:fldChar w:fldCharType="separate"/>
        </w:r>
      </w:del>
      <w:ins w:id="376" w:author="Weinert, Matthias (M.)" w:date="2022-02-21T10:55:00Z">
        <w:r w:rsidR="006344F0">
          <w:rPr>
            <w:rStyle w:val="Hyperlink"/>
            <w:bCs/>
            <w:noProof/>
            <w:lang w:val="de-DE"/>
          </w:rPr>
          <w:t>Fehler! Linkreferenz ungültig.</w:t>
        </w:r>
      </w:ins>
      <w:del w:id="377" w:author="Weinert, Matthias (M.)" w:date="2022-02-16T15:44:00Z">
        <w:r w:rsidRPr="005B09B3" w:rsidDel="00F16E77">
          <w:rPr>
            <w:rStyle w:val="Hyperlink"/>
            <w:noProof/>
          </w:rPr>
          <w:delText>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Design Principles and Basic Features of χMCF</w:delText>
        </w:r>
        <w:r w:rsidDel="00F16E77">
          <w:rPr>
            <w:noProof/>
            <w:webHidden/>
          </w:rPr>
          <w:tab/>
        </w:r>
        <w:r w:rsidDel="00F16E77">
          <w:rPr>
            <w:b w:val="0"/>
            <w:noProof/>
            <w:webHidden/>
          </w:rPr>
          <w:fldChar w:fldCharType="begin"/>
        </w:r>
        <w:r w:rsidDel="00F16E77">
          <w:rPr>
            <w:noProof/>
            <w:webHidden/>
          </w:rPr>
          <w:delInstrText xml:space="preserve"> PAGEREF _Toc95914747 \h </w:delInstrText>
        </w:r>
        <w:r w:rsidDel="00F16E77">
          <w:rPr>
            <w:b w:val="0"/>
            <w:noProof/>
            <w:webHidden/>
          </w:rPr>
          <w:fldChar w:fldCharType="separate"/>
        </w:r>
        <w:r w:rsidR="00F16E77" w:rsidDel="00F16E77">
          <w:rPr>
            <w:noProof/>
            <w:webHidden/>
          </w:rPr>
          <w:delText>2</w:delText>
        </w:r>
        <w:r w:rsidDel="00F16E77">
          <w:rPr>
            <w:b w:val="0"/>
            <w:noProof/>
            <w:webHidden/>
          </w:rPr>
          <w:fldChar w:fldCharType="end"/>
        </w:r>
        <w:r w:rsidRPr="005B09B3" w:rsidDel="00F16E77">
          <w:rPr>
            <w:rStyle w:val="Hyperlink"/>
            <w:b w:val="0"/>
            <w:noProof/>
          </w:rPr>
          <w:fldChar w:fldCharType="end"/>
        </w:r>
      </w:del>
    </w:p>
    <w:p w14:paraId="6E11FBBC" w14:textId="3D6AD620" w:rsidR="0050351B" w:rsidDel="00F16E77" w:rsidRDefault="0050351B">
      <w:pPr>
        <w:pStyle w:val="Verzeichnis2"/>
        <w:rPr>
          <w:del w:id="378" w:author="Weinert, Matthias (M.)" w:date="2022-02-16T15:44:00Z"/>
          <w:rFonts w:asciiTheme="minorHAnsi" w:eastAsiaTheme="minorEastAsia" w:hAnsiTheme="minorHAnsi" w:cstheme="minorBidi"/>
          <w:b w:val="0"/>
          <w:noProof/>
          <w:lang w:val="de-DE" w:eastAsia="de-DE"/>
        </w:rPr>
      </w:pPr>
      <w:del w:id="37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"_Toc95914748"</w:delInstrText>
        </w:r>
        <w:r w:rsidRPr="005B09B3" w:rsidDel="00F16E77">
          <w:rPr>
            <w:rStyle w:val="Hyperlink"/>
            <w:noProof/>
          </w:rPr>
          <w:delInstrText xml:space="preserve"> </w:delInstrText>
        </w:r>
        <w:r w:rsidRPr="005B09B3" w:rsidDel="00F16E77">
          <w:rPr>
            <w:rStyle w:val="Hyperlink"/>
            <w:b w:val="0"/>
            <w:noProof/>
          </w:rPr>
          <w:fldChar w:fldCharType="separate"/>
        </w:r>
      </w:del>
      <w:ins w:id="380" w:author="Weinert, Matthias (M.)" w:date="2022-02-21T10:55:00Z">
        <w:r w:rsidR="006344F0">
          <w:rPr>
            <w:rStyle w:val="Hyperlink"/>
            <w:bCs/>
            <w:noProof/>
            <w:lang w:val="de-DE"/>
          </w:rPr>
          <w:t>Fehler! Linkreferenz ungültig.</w:t>
        </w:r>
      </w:ins>
      <w:del w:id="381" w:author="Weinert, Matthias (M.)" w:date="2022-02-16T15:44:00Z">
        <w:r w:rsidRPr="005B09B3" w:rsidDel="00F16E77">
          <w:rPr>
            <w:rStyle w:val="Hyperlink"/>
            <w:noProof/>
          </w:rPr>
          <w:delText>4.1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Design Principles</w:delText>
        </w:r>
        <w:r w:rsidDel="00F16E77">
          <w:rPr>
            <w:noProof/>
            <w:webHidden/>
          </w:rPr>
          <w:tab/>
        </w:r>
        <w:r w:rsidDel="00F16E77">
          <w:rPr>
            <w:b w:val="0"/>
            <w:noProof/>
            <w:webHidden/>
          </w:rPr>
          <w:fldChar w:fldCharType="begin"/>
        </w:r>
        <w:r w:rsidDel="00F16E77">
          <w:rPr>
            <w:noProof/>
            <w:webHidden/>
          </w:rPr>
          <w:delInstrText xml:space="preserve"> PAGEREF _Toc95914748 \h </w:delInstrText>
        </w:r>
        <w:r w:rsidDel="00F16E77">
          <w:rPr>
            <w:b w:val="0"/>
            <w:noProof/>
            <w:webHidden/>
          </w:rPr>
          <w:fldChar w:fldCharType="separate"/>
        </w:r>
        <w:r w:rsidR="00F16E77" w:rsidDel="00F16E77">
          <w:rPr>
            <w:noProof/>
            <w:webHidden/>
          </w:rPr>
          <w:delText>2</w:delText>
        </w:r>
        <w:r w:rsidDel="00F16E77">
          <w:rPr>
            <w:b w:val="0"/>
            <w:noProof/>
            <w:webHidden/>
          </w:rPr>
          <w:fldChar w:fldCharType="end"/>
        </w:r>
        <w:r w:rsidRPr="005B09B3" w:rsidDel="00F16E77">
          <w:rPr>
            <w:rStyle w:val="Hyperlink"/>
            <w:b w:val="0"/>
            <w:noProof/>
          </w:rPr>
          <w:fldChar w:fldCharType="end"/>
        </w:r>
      </w:del>
    </w:p>
    <w:p w14:paraId="42F3591A" w14:textId="529D95A0" w:rsidR="0050351B" w:rsidDel="00F16E77" w:rsidRDefault="0050351B">
      <w:pPr>
        <w:pStyle w:val="Verzeichnis2"/>
        <w:rPr>
          <w:del w:id="382" w:author="Weinert, Matthias (M.)" w:date="2022-02-16T15:44:00Z"/>
          <w:rFonts w:asciiTheme="minorHAnsi" w:eastAsiaTheme="minorEastAsia" w:hAnsiTheme="minorHAnsi" w:cstheme="minorBidi"/>
          <w:b w:val="0"/>
          <w:noProof/>
          <w:lang w:val="de-DE" w:eastAsia="de-DE"/>
        </w:rPr>
      </w:pPr>
      <w:del w:id="38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"_Toc95914749"</w:delInstrText>
        </w:r>
        <w:r w:rsidRPr="005B09B3" w:rsidDel="00F16E77">
          <w:rPr>
            <w:rStyle w:val="Hyperlink"/>
            <w:noProof/>
          </w:rPr>
          <w:delInstrText xml:space="preserve"> </w:delInstrText>
        </w:r>
        <w:r w:rsidRPr="005B09B3" w:rsidDel="00F16E77">
          <w:rPr>
            <w:rStyle w:val="Hyperlink"/>
            <w:b w:val="0"/>
            <w:noProof/>
          </w:rPr>
          <w:fldChar w:fldCharType="separate"/>
        </w:r>
      </w:del>
      <w:ins w:id="384" w:author="Weinert, Matthias (M.)" w:date="2022-02-21T10:55:00Z">
        <w:r w:rsidR="006344F0">
          <w:rPr>
            <w:rStyle w:val="Hyperlink"/>
            <w:bCs/>
            <w:noProof/>
            <w:lang w:val="de-DE"/>
          </w:rPr>
          <w:t>Fehler! Linkreferenz ungültig.</w:t>
        </w:r>
      </w:ins>
      <w:del w:id="385" w:author="Weinert, Matthias (M.)" w:date="2022-02-16T15:44:00Z">
        <w:r w:rsidRPr="005B09B3" w:rsidDel="00F16E77">
          <w:rPr>
            <w:rStyle w:val="Hyperlink"/>
            <w:noProof/>
          </w:rPr>
          <w:delText>4.2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Idealization of Joints</w:delText>
        </w:r>
        <w:r w:rsidDel="00F16E77">
          <w:rPr>
            <w:noProof/>
            <w:webHidden/>
          </w:rPr>
          <w:tab/>
        </w:r>
        <w:r w:rsidDel="00F16E77">
          <w:rPr>
            <w:b w:val="0"/>
            <w:noProof/>
            <w:webHidden/>
          </w:rPr>
          <w:fldChar w:fldCharType="begin"/>
        </w:r>
        <w:r w:rsidDel="00F16E77">
          <w:rPr>
            <w:noProof/>
            <w:webHidden/>
          </w:rPr>
          <w:delInstrText xml:space="preserve"> PAGEREF _Toc95914749 \h </w:delInstrText>
        </w:r>
        <w:r w:rsidDel="00F16E77">
          <w:rPr>
            <w:b w:val="0"/>
            <w:noProof/>
            <w:webHidden/>
          </w:rPr>
          <w:fldChar w:fldCharType="separate"/>
        </w:r>
        <w:r w:rsidR="00F16E77" w:rsidDel="00F16E77">
          <w:rPr>
            <w:noProof/>
            <w:webHidden/>
          </w:rPr>
          <w:delText>2</w:delText>
        </w:r>
        <w:r w:rsidDel="00F16E77">
          <w:rPr>
            <w:b w:val="0"/>
            <w:noProof/>
            <w:webHidden/>
          </w:rPr>
          <w:fldChar w:fldCharType="end"/>
        </w:r>
        <w:r w:rsidRPr="005B09B3" w:rsidDel="00F16E77">
          <w:rPr>
            <w:rStyle w:val="Hyperlink"/>
            <w:b w:val="0"/>
            <w:noProof/>
          </w:rPr>
          <w:fldChar w:fldCharType="end"/>
        </w:r>
      </w:del>
    </w:p>
    <w:p w14:paraId="0CAE1363" w14:textId="4F4631E7" w:rsidR="0050351B" w:rsidDel="00F16E77" w:rsidRDefault="0050351B">
      <w:pPr>
        <w:pStyle w:val="Verzeichnis2"/>
        <w:rPr>
          <w:del w:id="386" w:author="Weinert, Matthias (M.)" w:date="2022-02-16T15:44:00Z"/>
          <w:rFonts w:asciiTheme="minorHAnsi" w:eastAsiaTheme="minorEastAsia" w:hAnsiTheme="minorHAnsi" w:cstheme="minorBidi"/>
          <w:b w:val="0"/>
          <w:noProof/>
          <w:lang w:val="de-DE" w:eastAsia="de-DE"/>
        </w:rPr>
      </w:pPr>
      <w:del w:id="38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"_Toc95914750"</w:delInstrText>
        </w:r>
        <w:r w:rsidRPr="005B09B3" w:rsidDel="00F16E77">
          <w:rPr>
            <w:rStyle w:val="Hyperlink"/>
            <w:noProof/>
          </w:rPr>
          <w:delInstrText xml:space="preserve"> </w:delInstrText>
        </w:r>
        <w:r w:rsidRPr="005B09B3" w:rsidDel="00F16E77">
          <w:rPr>
            <w:rStyle w:val="Hyperlink"/>
            <w:b w:val="0"/>
            <w:noProof/>
          </w:rPr>
          <w:fldChar w:fldCharType="separate"/>
        </w:r>
      </w:del>
      <w:ins w:id="388" w:author="Weinert, Matthias (M.)" w:date="2022-02-21T10:55:00Z">
        <w:r w:rsidR="006344F0">
          <w:rPr>
            <w:rStyle w:val="Hyperlink"/>
            <w:bCs/>
            <w:noProof/>
            <w:lang w:val="de-DE"/>
          </w:rPr>
          <w:t>Fehler! Linkreferenz ungültig.</w:t>
        </w:r>
      </w:ins>
      <w:del w:id="389" w:author="Weinert, Matthias (M.)" w:date="2022-02-16T15:44:00Z">
        <w:r w:rsidRPr="005B09B3" w:rsidDel="00F16E77">
          <w:rPr>
            <w:rStyle w:val="Hyperlink"/>
            <w:noProof/>
          </w:rPr>
          <w:delText>4.3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Reconstruction of Joints from χMCF</w:delText>
        </w:r>
        <w:r w:rsidDel="00F16E77">
          <w:rPr>
            <w:noProof/>
            <w:webHidden/>
          </w:rPr>
          <w:tab/>
        </w:r>
        <w:r w:rsidDel="00F16E77">
          <w:rPr>
            <w:b w:val="0"/>
            <w:noProof/>
            <w:webHidden/>
          </w:rPr>
          <w:fldChar w:fldCharType="begin"/>
        </w:r>
        <w:r w:rsidDel="00F16E77">
          <w:rPr>
            <w:noProof/>
            <w:webHidden/>
          </w:rPr>
          <w:delInstrText xml:space="preserve"> PAGEREF _Toc95914750 \h </w:delInstrText>
        </w:r>
        <w:r w:rsidDel="00F16E77">
          <w:rPr>
            <w:b w:val="0"/>
            <w:noProof/>
            <w:webHidden/>
          </w:rPr>
          <w:fldChar w:fldCharType="separate"/>
        </w:r>
        <w:r w:rsidR="00F16E77" w:rsidDel="00F16E77">
          <w:rPr>
            <w:noProof/>
            <w:webHidden/>
          </w:rPr>
          <w:delText>3</w:delText>
        </w:r>
        <w:r w:rsidDel="00F16E77">
          <w:rPr>
            <w:b w:val="0"/>
            <w:noProof/>
            <w:webHidden/>
          </w:rPr>
          <w:fldChar w:fldCharType="end"/>
        </w:r>
        <w:r w:rsidRPr="005B09B3" w:rsidDel="00F16E77">
          <w:rPr>
            <w:rStyle w:val="Hyperlink"/>
            <w:b w:val="0"/>
            <w:noProof/>
          </w:rPr>
          <w:fldChar w:fldCharType="end"/>
        </w:r>
      </w:del>
    </w:p>
    <w:p w14:paraId="0D2A87BF" w14:textId="24F73F31" w:rsidR="0050351B" w:rsidDel="00F16E77" w:rsidRDefault="0050351B">
      <w:pPr>
        <w:pStyle w:val="Verzeichnis2"/>
        <w:rPr>
          <w:del w:id="390" w:author="Weinert, Matthias (M.)" w:date="2022-02-16T15:44:00Z"/>
          <w:rFonts w:asciiTheme="minorHAnsi" w:eastAsiaTheme="minorEastAsia" w:hAnsiTheme="minorHAnsi" w:cstheme="minorBidi"/>
          <w:b w:val="0"/>
          <w:noProof/>
          <w:lang w:val="de-DE" w:eastAsia="de-DE"/>
        </w:rPr>
      </w:pPr>
      <w:del w:id="39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"_Toc95914751"</w:delInstrText>
        </w:r>
        <w:r w:rsidRPr="005B09B3" w:rsidDel="00F16E77">
          <w:rPr>
            <w:rStyle w:val="Hyperlink"/>
            <w:noProof/>
          </w:rPr>
          <w:delInstrText xml:space="preserve"> </w:delInstrText>
        </w:r>
        <w:r w:rsidRPr="005B09B3" w:rsidDel="00F16E77">
          <w:rPr>
            <w:rStyle w:val="Hyperlink"/>
            <w:b w:val="0"/>
            <w:noProof/>
          </w:rPr>
          <w:fldChar w:fldCharType="separate"/>
        </w:r>
      </w:del>
      <w:ins w:id="392" w:author="Weinert, Matthias (M.)" w:date="2022-02-21T10:55:00Z">
        <w:r w:rsidR="006344F0">
          <w:rPr>
            <w:rStyle w:val="Hyperlink"/>
            <w:bCs/>
            <w:noProof/>
            <w:lang w:val="de-DE"/>
          </w:rPr>
          <w:t>Fehler! Linkreferenz ungültig.</w:t>
        </w:r>
      </w:ins>
      <w:del w:id="393" w:author="Weinert, Matthias (M.)" w:date="2022-02-16T15:44:00Z">
        <w:r w:rsidRPr="005B09B3" w:rsidDel="00F16E77">
          <w:rPr>
            <w:rStyle w:val="Hyperlink"/>
            <w:noProof/>
          </w:rPr>
          <w:delText>4.4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Description of Topology</w:delText>
        </w:r>
        <w:r w:rsidDel="00F16E77">
          <w:rPr>
            <w:noProof/>
            <w:webHidden/>
          </w:rPr>
          <w:tab/>
        </w:r>
        <w:r w:rsidDel="00F16E77">
          <w:rPr>
            <w:b w:val="0"/>
            <w:noProof/>
            <w:webHidden/>
          </w:rPr>
          <w:fldChar w:fldCharType="begin"/>
        </w:r>
        <w:r w:rsidDel="00F16E77">
          <w:rPr>
            <w:noProof/>
            <w:webHidden/>
          </w:rPr>
          <w:delInstrText xml:space="preserve"> PAGEREF _Toc95914751 \h </w:delInstrText>
        </w:r>
        <w:r w:rsidDel="00F16E77">
          <w:rPr>
            <w:b w:val="0"/>
            <w:noProof/>
            <w:webHidden/>
          </w:rPr>
          <w:fldChar w:fldCharType="separate"/>
        </w:r>
        <w:r w:rsidR="00F16E77" w:rsidDel="00F16E77">
          <w:rPr>
            <w:noProof/>
            <w:webHidden/>
          </w:rPr>
          <w:delText>3</w:delText>
        </w:r>
        <w:r w:rsidDel="00F16E77">
          <w:rPr>
            <w:b w:val="0"/>
            <w:noProof/>
            <w:webHidden/>
          </w:rPr>
          <w:fldChar w:fldCharType="end"/>
        </w:r>
        <w:r w:rsidRPr="005B09B3" w:rsidDel="00F16E77">
          <w:rPr>
            <w:rStyle w:val="Hyperlink"/>
            <w:b w:val="0"/>
            <w:noProof/>
          </w:rPr>
          <w:fldChar w:fldCharType="end"/>
        </w:r>
      </w:del>
    </w:p>
    <w:p w14:paraId="33A66881" w14:textId="7C0F46AD" w:rsidR="0050351B" w:rsidDel="00F16E77" w:rsidRDefault="0050351B">
      <w:pPr>
        <w:pStyle w:val="Verzeichnis2"/>
        <w:rPr>
          <w:del w:id="394" w:author="Weinert, Matthias (M.)" w:date="2022-02-16T15:44:00Z"/>
          <w:rFonts w:asciiTheme="minorHAnsi" w:eastAsiaTheme="minorEastAsia" w:hAnsiTheme="minorHAnsi" w:cstheme="minorBidi"/>
          <w:b w:val="0"/>
          <w:noProof/>
          <w:lang w:val="de-DE" w:eastAsia="de-DE"/>
        </w:rPr>
      </w:pPr>
      <w:del w:id="39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"_Toc95914752"</w:delInstrText>
        </w:r>
        <w:r w:rsidRPr="005B09B3" w:rsidDel="00F16E77">
          <w:rPr>
            <w:rStyle w:val="Hyperlink"/>
            <w:noProof/>
          </w:rPr>
          <w:delInstrText xml:space="preserve"> </w:delInstrText>
        </w:r>
        <w:r w:rsidRPr="005B09B3" w:rsidDel="00F16E77">
          <w:rPr>
            <w:rStyle w:val="Hyperlink"/>
            <w:b w:val="0"/>
            <w:noProof/>
          </w:rPr>
          <w:fldChar w:fldCharType="separate"/>
        </w:r>
      </w:del>
      <w:ins w:id="396" w:author="Weinert, Matthias (M.)" w:date="2022-02-21T10:55:00Z">
        <w:r w:rsidR="006344F0">
          <w:rPr>
            <w:rStyle w:val="Hyperlink"/>
            <w:bCs/>
            <w:noProof/>
            <w:lang w:val="de-DE"/>
          </w:rPr>
          <w:t>Fehler! Linkreferenz ungültig.</w:t>
        </w:r>
      </w:ins>
      <w:del w:id="397" w:author="Weinert, Matthias (M.)" w:date="2022-02-16T15:44:00Z">
        <w:r w:rsidRPr="005B09B3" w:rsidDel="00F16E77">
          <w:rPr>
            <w:rStyle w:val="Hyperlink"/>
            <w:noProof/>
          </w:rPr>
          <w:delText>4.5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χMCF in the Development Processes</w:delText>
        </w:r>
        <w:r w:rsidDel="00F16E77">
          <w:rPr>
            <w:noProof/>
            <w:webHidden/>
          </w:rPr>
          <w:tab/>
        </w:r>
        <w:r w:rsidDel="00F16E77">
          <w:rPr>
            <w:b w:val="0"/>
            <w:noProof/>
            <w:webHidden/>
          </w:rPr>
          <w:fldChar w:fldCharType="begin"/>
        </w:r>
        <w:r w:rsidDel="00F16E77">
          <w:rPr>
            <w:noProof/>
            <w:webHidden/>
          </w:rPr>
          <w:delInstrText xml:space="preserve"> PAGEREF _Toc95914752 \h </w:delInstrText>
        </w:r>
        <w:r w:rsidDel="00F16E77">
          <w:rPr>
            <w:b w:val="0"/>
            <w:noProof/>
            <w:webHidden/>
          </w:rPr>
          <w:fldChar w:fldCharType="separate"/>
        </w:r>
        <w:r w:rsidR="00F16E77" w:rsidDel="00F16E77">
          <w:rPr>
            <w:noProof/>
            <w:webHidden/>
          </w:rPr>
          <w:delText>4</w:delText>
        </w:r>
        <w:r w:rsidDel="00F16E77">
          <w:rPr>
            <w:b w:val="0"/>
            <w:noProof/>
            <w:webHidden/>
          </w:rPr>
          <w:fldChar w:fldCharType="end"/>
        </w:r>
        <w:r w:rsidRPr="005B09B3" w:rsidDel="00F16E77">
          <w:rPr>
            <w:rStyle w:val="Hyperlink"/>
            <w:b w:val="0"/>
            <w:noProof/>
          </w:rPr>
          <w:fldChar w:fldCharType="end"/>
        </w:r>
      </w:del>
    </w:p>
    <w:p w14:paraId="1203E699" w14:textId="2820F2A4" w:rsidR="0050351B" w:rsidDel="00F16E77" w:rsidRDefault="0050351B">
      <w:pPr>
        <w:pStyle w:val="Verzeichnis1"/>
        <w:rPr>
          <w:del w:id="398" w:author="Weinert, Matthias (M.)" w:date="2022-02-16T15:44:00Z"/>
          <w:rFonts w:asciiTheme="minorHAnsi" w:eastAsiaTheme="minorEastAsia" w:hAnsiTheme="minorHAnsi" w:cstheme="minorBidi"/>
          <w:b w:val="0"/>
          <w:noProof/>
          <w:lang w:val="de-DE" w:eastAsia="de-DE"/>
        </w:rPr>
      </w:pPr>
      <w:del w:id="39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"_Toc95914753"</w:delInstrText>
        </w:r>
        <w:r w:rsidRPr="005B09B3" w:rsidDel="00F16E77">
          <w:rPr>
            <w:rStyle w:val="Hyperlink"/>
            <w:noProof/>
          </w:rPr>
          <w:delInstrText xml:space="preserve"> </w:delInstrText>
        </w:r>
        <w:r w:rsidRPr="005B09B3" w:rsidDel="00F16E77">
          <w:rPr>
            <w:rStyle w:val="Hyperlink"/>
            <w:b w:val="0"/>
            <w:noProof/>
          </w:rPr>
          <w:fldChar w:fldCharType="separate"/>
        </w:r>
      </w:del>
      <w:ins w:id="400" w:author="Weinert, Matthias (M.)" w:date="2022-02-21T10:55:00Z">
        <w:r w:rsidR="006344F0">
          <w:rPr>
            <w:rStyle w:val="Hyperlink"/>
            <w:bCs/>
            <w:noProof/>
            <w:lang w:val="de-DE"/>
          </w:rPr>
          <w:t>Fehler! Linkreferenz ungültig.</w:t>
        </w:r>
      </w:ins>
      <w:del w:id="401" w:author="Weinert, Matthias (M.)" w:date="2022-02-16T15:44:00Z">
        <w:r w:rsidRPr="005B09B3" w:rsidDel="00F16E77">
          <w:rPr>
            <w:rStyle w:val="Hyperlink"/>
            <w:noProof/>
          </w:rPr>
          <w:delText>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Keywords of XML specification</w:delText>
        </w:r>
        <w:r w:rsidDel="00F16E77">
          <w:rPr>
            <w:noProof/>
            <w:webHidden/>
          </w:rPr>
          <w:tab/>
        </w:r>
        <w:r w:rsidDel="00F16E77">
          <w:rPr>
            <w:b w:val="0"/>
            <w:noProof/>
            <w:webHidden/>
          </w:rPr>
          <w:fldChar w:fldCharType="begin"/>
        </w:r>
        <w:r w:rsidDel="00F16E77">
          <w:rPr>
            <w:noProof/>
            <w:webHidden/>
          </w:rPr>
          <w:delInstrText xml:space="preserve"> PAGEREF _Toc95914753 \h </w:delInstrText>
        </w:r>
        <w:r w:rsidDel="00F16E77">
          <w:rPr>
            <w:b w:val="0"/>
            <w:noProof/>
            <w:webHidden/>
          </w:rPr>
          <w:fldChar w:fldCharType="separate"/>
        </w:r>
        <w:r w:rsidR="00F16E77" w:rsidDel="00F16E77">
          <w:rPr>
            <w:noProof/>
            <w:webHidden/>
          </w:rPr>
          <w:delText>6</w:delText>
        </w:r>
        <w:r w:rsidDel="00F16E77">
          <w:rPr>
            <w:b w:val="0"/>
            <w:noProof/>
            <w:webHidden/>
          </w:rPr>
          <w:fldChar w:fldCharType="end"/>
        </w:r>
        <w:r w:rsidRPr="005B09B3" w:rsidDel="00F16E77">
          <w:rPr>
            <w:rStyle w:val="Hyperlink"/>
            <w:b w:val="0"/>
            <w:noProof/>
          </w:rPr>
          <w:fldChar w:fldCharType="end"/>
        </w:r>
      </w:del>
    </w:p>
    <w:p w14:paraId="3AB224DE" w14:textId="66210FEC" w:rsidR="0050351B" w:rsidDel="00F16E77" w:rsidRDefault="0050351B">
      <w:pPr>
        <w:pStyle w:val="Verzeichnis2"/>
        <w:rPr>
          <w:del w:id="402" w:author="Weinert, Matthias (M.)" w:date="2022-02-16T15:44:00Z"/>
          <w:rFonts w:asciiTheme="minorHAnsi" w:eastAsiaTheme="minorEastAsia" w:hAnsiTheme="minorHAnsi" w:cstheme="minorBidi"/>
          <w:b w:val="0"/>
          <w:noProof/>
          <w:lang w:val="de-DE" w:eastAsia="de-DE"/>
        </w:rPr>
      </w:pPr>
      <w:del w:id="40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"_Toc95914754"</w:delInstrText>
        </w:r>
        <w:r w:rsidRPr="005B09B3" w:rsidDel="00F16E77">
          <w:rPr>
            <w:rStyle w:val="Hyperlink"/>
            <w:noProof/>
          </w:rPr>
          <w:delInstrText xml:space="preserve"> </w:delInstrText>
        </w:r>
        <w:r w:rsidRPr="005B09B3" w:rsidDel="00F16E77">
          <w:rPr>
            <w:rStyle w:val="Hyperlink"/>
            <w:b w:val="0"/>
            <w:noProof/>
          </w:rPr>
          <w:fldChar w:fldCharType="separate"/>
        </w:r>
      </w:del>
      <w:ins w:id="404" w:author="Weinert, Matthias (M.)" w:date="2022-02-21T10:55:00Z">
        <w:r w:rsidR="006344F0">
          <w:rPr>
            <w:rStyle w:val="Hyperlink"/>
            <w:bCs/>
            <w:noProof/>
            <w:lang w:val="de-DE"/>
          </w:rPr>
          <w:t>Fehler! Linkreferenz ungültig.</w:t>
        </w:r>
      </w:ins>
      <w:del w:id="405" w:author="Weinert, Matthias (M.)" w:date="2022-02-16T15:44:00Z">
        <w:r w:rsidRPr="005B09B3" w:rsidDel="00F16E77">
          <w:rPr>
            <w:rStyle w:val="Hyperlink"/>
            <w:noProof/>
          </w:rPr>
          <w:delText>5.1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Keywords</w:delText>
        </w:r>
        <w:r w:rsidDel="00F16E77">
          <w:rPr>
            <w:noProof/>
            <w:webHidden/>
          </w:rPr>
          <w:tab/>
        </w:r>
        <w:r w:rsidDel="00F16E77">
          <w:rPr>
            <w:b w:val="0"/>
            <w:noProof/>
            <w:webHidden/>
          </w:rPr>
          <w:fldChar w:fldCharType="begin"/>
        </w:r>
        <w:r w:rsidDel="00F16E77">
          <w:rPr>
            <w:noProof/>
            <w:webHidden/>
          </w:rPr>
          <w:delInstrText xml:space="preserve"> PAGEREF _Toc95914754 \h </w:delInstrText>
        </w:r>
        <w:r w:rsidDel="00F16E77">
          <w:rPr>
            <w:b w:val="0"/>
            <w:noProof/>
            <w:webHidden/>
          </w:rPr>
          <w:fldChar w:fldCharType="separate"/>
        </w:r>
        <w:r w:rsidR="00F16E77" w:rsidDel="00F16E77">
          <w:rPr>
            <w:noProof/>
            <w:webHidden/>
          </w:rPr>
          <w:delText>6</w:delText>
        </w:r>
        <w:r w:rsidDel="00F16E77">
          <w:rPr>
            <w:b w:val="0"/>
            <w:noProof/>
            <w:webHidden/>
          </w:rPr>
          <w:fldChar w:fldCharType="end"/>
        </w:r>
        <w:r w:rsidRPr="005B09B3" w:rsidDel="00F16E77">
          <w:rPr>
            <w:rStyle w:val="Hyperlink"/>
            <w:b w:val="0"/>
            <w:noProof/>
          </w:rPr>
          <w:fldChar w:fldCharType="end"/>
        </w:r>
      </w:del>
    </w:p>
    <w:p w14:paraId="5F3D35B5" w14:textId="72089F53" w:rsidR="0050351B" w:rsidDel="00F16E77" w:rsidRDefault="0050351B">
      <w:pPr>
        <w:pStyle w:val="Verzeichnis1"/>
        <w:rPr>
          <w:del w:id="406" w:author="Weinert, Matthias (M.)" w:date="2022-02-16T15:44:00Z"/>
          <w:rFonts w:asciiTheme="minorHAnsi" w:eastAsiaTheme="minorEastAsia" w:hAnsiTheme="minorHAnsi" w:cstheme="minorBidi"/>
          <w:b w:val="0"/>
          <w:noProof/>
          <w:lang w:val="de-DE" w:eastAsia="de-DE"/>
        </w:rPr>
      </w:pPr>
      <w:del w:id="40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"_Toc95914755"</w:delInstrText>
        </w:r>
        <w:r w:rsidRPr="005B09B3" w:rsidDel="00F16E77">
          <w:rPr>
            <w:rStyle w:val="Hyperlink"/>
            <w:noProof/>
          </w:rPr>
          <w:delInstrText xml:space="preserve"> </w:delInstrText>
        </w:r>
        <w:r w:rsidRPr="005B09B3" w:rsidDel="00F16E77">
          <w:rPr>
            <w:rStyle w:val="Hyperlink"/>
            <w:b w:val="0"/>
            <w:noProof/>
          </w:rPr>
          <w:fldChar w:fldCharType="separate"/>
        </w:r>
      </w:del>
      <w:ins w:id="408" w:author="Weinert, Matthias (M.)" w:date="2022-02-21T10:55:00Z">
        <w:r w:rsidR="006344F0">
          <w:rPr>
            <w:rStyle w:val="Hyperlink"/>
            <w:bCs/>
            <w:noProof/>
            <w:lang w:val="de-DE"/>
          </w:rPr>
          <w:t>Fehler! Linkreferenz ungültig.</w:t>
        </w:r>
      </w:ins>
      <w:del w:id="409" w:author="Weinert, Matthias (M.)" w:date="2022-02-16T15:44:00Z">
        <w:r w:rsidRPr="005B09B3" w:rsidDel="00F16E77">
          <w:rPr>
            <w:rStyle w:val="Hyperlink"/>
            <w:noProof/>
          </w:rPr>
          <w:delText>6</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Parts, Properties and Assemblies</w:delText>
        </w:r>
        <w:r w:rsidDel="00F16E77">
          <w:rPr>
            <w:noProof/>
            <w:webHidden/>
          </w:rPr>
          <w:tab/>
        </w:r>
        <w:r w:rsidDel="00F16E77">
          <w:rPr>
            <w:b w:val="0"/>
            <w:noProof/>
            <w:webHidden/>
          </w:rPr>
          <w:fldChar w:fldCharType="begin"/>
        </w:r>
        <w:r w:rsidDel="00F16E77">
          <w:rPr>
            <w:noProof/>
            <w:webHidden/>
          </w:rPr>
          <w:delInstrText xml:space="preserve"> PAGEREF _Toc95914755 \h </w:delInstrText>
        </w:r>
        <w:r w:rsidDel="00F16E77">
          <w:rPr>
            <w:b w:val="0"/>
            <w:noProof/>
            <w:webHidden/>
          </w:rPr>
          <w:fldChar w:fldCharType="separate"/>
        </w:r>
        <w:r w:rsidR="00F16E77" w:rsidDel="00F16E77">
          <w:rPr>
            <w:noProof/>
            <w:webHidden/>
          </w:rPr>
          <w:delText>7</w:delText>
        </w:r>
        <w:r w:rsidDel="00F16E77">
          <w:rPr>
            <w:b w:val="0"/>
            <w:noProof/>
            <w:webHidden/>
          </w:rPr>
          <w:fldChar w:fldCharType="end"/>
        </w:r>
        <w:r w:rsidRPr="005B09B3" w:rsidDel="00F16E77">
          <w:rPr>
            <w:rStyle w:val="Hyperlink"/>
            <w:b w:val="0"/>
            <w:noProof/>
          </w:rPr>
          <w:fldChar w:fldCharType="end"/>
        </w:r>
      </w:del>
    </w:p>
    <w:p w14:paraId="4A425185" w14:textId="3D71263A" w:rsidR="0050351B" w:rsidDel="00F16E77" w:rsidRDefault="0050351B">
      <w:pPr>
        <w:pStyle w:val="Verzeichnis2"/>
        <w:rPr>
          <w:del w:id="410" w:author="Weinert, Matthias (M.)" w:date="2022-02-16T15:44:00Z"/>
          <w:rFonts w:asciiTheme="minorHAnsi" w:eastAsiaTheme="minorEastAsia" w:hAnsiTheme="minorHAnsi" w:cstheme="minorBidi"/>
          <w:b w:val="0"/>
          <w:noProof/>
          <w:lang w:val="de-DE" w:eastAsia="de-DE"/>
        </w:rPr>
      </w:pPr>
      <w:del w:id="41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"_Toc95914756"</w:delInstrText>
        </w:r>
        <w:r w:rsidRPr="005B09B3" w:rsidDel="00F16E77">
          <w:rPr>
            <w:rStyle w:val="Hyperlink"/>
            <w:noProof/>
          </w:rPr>
          <w:delInstrText xml:space="preserve"> </w:delInstrText>
        </w:r>
        <w:r w:rsidRPr="005B09B3" w:rsidDel="00F16E77">
          <w:rPr>
            <w:rStyle w:val="Hyperlink"/>
            <w:b w:val="0"/>
            <w:noProof/>
          </w:rPr>
          <w:fldChar w:fldCharType="separate"/>
        </w:r>
      </w:del>
      <w:ins w:id="412" w:author="Weinert, Matthias (M.)" w:date="2022-02-21T10:55:00Z">
        <w:r w:rsidR="006344F0">
          <w:rPr>
            <w:rStyle w:val="Hyperlink"/>
            <w:bCs/>
            <w:noProof/>
            <w:lang w:val="de-DE"/>
          </w:rPr>
          <w:t>Fehler! Linkreferenz ungültig.</w:t>
        </w:r>
      </w:ins>
      <w:del w:id="413" w:author="Weinert, Matthias (M.)" w:date="2022-02-16T15:44:00Z">
        <w:r w:rsidRPr="005B09B3" w:rsidDel="00F16E77">
          <w:rPr>
            <w:rStyle w:val="Hyperlink"/>
            <w:noProof/>
          </w:rPr>
          <w:delText>6.1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Parts</w:delText>
        </w:r>
        <w:r w:rsidDel="00F16E77">
          <w:rPr>
            <w:noProof/>
            <w:webHidden/>
          </w:rPr>
          <w:tab/>
        </w:r>
        <w:r w:rsidDel="00F16E77">
          <w:rPr>
            <w:b w:val="0"/>
            <w:noProof/>
            <w:webHidden/>
          </w:rPr>
          <w:fldChar w:fldCharType="begin"/>
        </w:r>
        <w:r w:rsidDel="00F16E77">
          <w:rPr>
            <w:noProof/>
            <w:webHidden/>
          </w:rPr>
          <w:delInstrText xml:space="preserve"> PAGEREF _Toc95914756 \h </w:delInstrText>
        </w:r>
        <w:r w:rsidDel="00F16E77">
          <w:rPr>
            <w:b w:val="0"/>
            <w:noProof/>
            <w:webHidden/>
          </w:rPr>
          <w:fldChar w:fldCharType="separate"/>
        </w:r>
        <w:r w:rsidR="00F16E77" w:rsidDel="00F16E77">
          <w:rPr>
            <w:noProof/>
            <w:webHidden/>
          </w:rPr>
          <w:delText>7</w:delText>
        </w:r>
        <w:r w:rsidDel="00F16E77">
          <w:rPr>
            <w:b w:val="0"/>
            <w:noProof/>
            <w:webHidden/>
          </w:rPr>
          <w:fldChar w:fldCharType="end"/>
        </w:r>
        <w:r w:rsidRPr="005B09B3" w:rsidDel="00F16E77">
          <w:rPr>
            <w:rStyle w:val="Hyperlink"/>
            <w:b w:val="0"/>
            <w:noProof/>
          </w:rPr>
          <w:fldChar w:fldCharType="end"/>
        </w:r>
      </w:del>
    </w:p>
    <w:p w14:paraId="6D3E4350" w14:textId="41F6FBC3" w:rsidR="0050351B" w:rsidDel="00F16E77" w:rsidRDefault="0050351B">
      <w:pPr>
        <w:pStyle w:val="Verzeichnis3"/>
        <w:rPr>
          <w:del w:id="414" w:author="Weinert, Matthias (M.)" w:date="2022-02-16T15:44:00Z"/>
          <w:rFonts w:asciiTheme="minorHAnsi" w:eastAsiaTheme="minorEastAsia" w:hAnsiTheme="minorHAnsi" w:cstheme="minorBidi"/>
          <w:b w:val="0"/>
          <w:noProof/>
          <w:lang w:val="de-DE" w:eastAsia="de-DE"/>
        </w:rPr>
      </w:pPr>
      <w:del w:id="41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"_Toc95914757"</w:delInstrText>
        </w:r>
        <w:r w:rsidRPr="005B09B3" w:rsidDel="00F16E77">
          <w:rPr>
            <w:rStyle w:val="Hyperlink"/>
            <w:noProof/>
          </w:rPr>
          <w:delInstrText xml:space="preserve"> </w:delInstrText>
        </w:r>
        <w:r w:rsidRPr="005B09B3" w:rsidDel="00F16E77">
          <w:rPr>
            <w:rStyle w:val="Hyperlink"/>
            <w:b w:val="0"/>
            <w:noProof/>
          </w:rPr>
          <w:fldChar w:fldCharType="separate"/>
        </w:r>
      </w:del>
      <w:ins w:id="416" w:author="Weinert, Matthias (M.)" w:date="2022-02-21T10:55:00Z">
        <w:r w:rsidR="006344F0">
          <w:rPr>
            <w:rStyle w:val="Hyperlink"/>
            <w:bCs/>
            <w:noProof/>
            <w:lang w:val="de-DE"/>
          </w:rPr>
          <w:t>Fehler! Linkreferenz ungültig.</w:t>
        </w:r>
      </w:ins>
      <w:del w:id="417" w:author="Weinert, Matthias (M.)" w:date="2022-02-16T15:44:00Z">
        <w:r w:rsidRPr="005B09B3" w:rsidDel="00F16E77">
          <w:rPr>
            <w:rStyle w:val="Hyperlink"/>
            <w:noProof/>
          </w:rPr>
          <w:delText>6.1.1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Part Labels</w:delText>
        </w:r>
        <w:r w:rsidDel="00F16E77">
          <w:rPr>
            <w:noProof/>
            <w:webHidden/>
          </w:rPr>
          <w:tab/>
        </w:r>
        <w:r w:rsidDel="00F16E77">
          <w:rPr>
            <w:b w:val="0"/>
            <w:noProof/>
            <w:webHidden/>
          </w:rPr>
          <w:fldChar w:fldCharType="begin"/>
        </w:r>
        <w:r w:rsidDel="00F16E77">
          <w:rPr>
            <w:noProof/>
            <w:webHidden/>
          </w:rPr>
          <w:delInstrText xml:space="preserve"> PAGEREF _Toc95914757 \h </w:delInstrText>
        </w:r>
        <w:r w:rsidDel="00F16E77">
          <w:rPr>
            <w:b w:val="0"/>
            <w:noProof/>
            <w:webHidden/>
          </w:rPr>
          <w:fldChar w:fldCharType="separate"/>
        </w:r>
        <w:r w:rsidR="00F16E77" w:rsidDel="00F16E77">
          <w:rPr>
            <w:noProof/>
            <w:webHidden/>
          </w:rPr>
          <w:delText>7</w:delText>
        </w:r>
        <w:r w:rsidDel="00F16E77">
          <w:rPr>
            <w:b w:val="0"/>
            <w:noProof/>
            <w:webHidden/>
          </w:rPr>
          <w:fldChar w:fldCharType="end"/>
        </w:r>
        <w:r w:rsidRPr="005B09B3" w:rsidDel="00F16E77">
          <w:rPr>
            <w:rStyle w:val="Hyperlink"/>
            <w:b w:val="0"/>
            <w:noProof/>
          </w:rPr>
          <w:fldChar w:fldCharType="end"/>
        </w:r>
      </w:del>
    </w:p>
    <w:p w14:paraId="08A958C4" w14:textId="1DE8724F" w:rsidR="0050351B" w:rsidDel="00F16E77" w:rsidRDefault="0050351B">
      <w:pPr>
        <w:pStyle w:val="Verzeichnis3"/>
        <w:rPr>
          <w:del w:id="418" w:author="Weinert, Matthias (M.)" w:date="2022-02-16T15:44:00Z"/>
          <w:rFonts w:asciiTheme="minorHAnsi" w:eastAsiaTheme="minorEastAsia" w:hAnsiTheme="minorHAnsi" w:cstheme="minorBidi"/>
          <w:b w:val="0"/>
          <w:noProof/>
          <w:lang w:val="de-DE" w:eastAsia="de-DE"/>
        </w:rPr>
      </w:pPr>
      <w:del w:id="41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"_Toc95914758"</w:delInstrText>
        </w:r>
        <w:r w:rsidRPr="005B09B3" w:rsidDel="00F16E77">
          <w:rPr>
            <w:rStyle w:val="Hyperlink"/>
            <w:noProof/>
          </w:rPr>
          <w:delInstrText xml:space="preserve"> </w:delInstrText>
        </w:r>
        <w:r w:rsidRPr="005B09B3" w:rsidDel="00F16E77">
          <w:rPr>
            <w:rStyle w:val="Hyperlink"/>
            <w:b w:val="0"/>
            <w:noProof/>
          </w:rPr>
          <w:fldChar w:fldCharType="separate"/>
        </w:r>
      </w:del>
      <w:ins w:id="420" w:author="Weinert, Matthias (M.)" w:date="2022-02-21T10:55:00Z">
        <w:r w:rsidR="006344F0">
          <w:rPr>
            <w:rStyle w:val="Hyperlink"/>
            <w:bCs/>
            <w:noProof/>
            <w:lang w:val="de-DE"/>
          </w:rPr>
          <w:t>Fehler! Linkreferenz ungültig.</w:t>
        </w:r>
      </w:ins>
      <w:del w:id="421" w:author="Weinert, Matthias (M.)" w:date="2022-02-16T15:44:00Z">
        <w:r w:rsidRPr="005B09B3" w:rsidDel="00F16E77">
          <w:rPr>
            <w:rStyle w:val="Hyperlink"/>
            <w:noProof/>
          </w:rPr>
          <w:delText>6.1.2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Part Instances</w:delText>
        </w:r>
        <w:r w:rsidDel="00F16E77">
          <w:rPr>
            <w:noProof/>
            <w:webHidden/>
          </w:rPr>
          <w:tab/>
        </w:r>
        <w:r w:rsidDel="00F16E77">
          <w:rPr>
            <w:b w:val="0"/>
            <w:noProof/>
            <w:webHidden/>
          </w:rPr>
          <w:fldChar w:fldCharType="begin"/>
        </w:r>
        <w:r w:rsidDel="00F16E77">
          <w:rPr>
            <w:noProof/>
            <w:webHidden/>
          </w:rPr>
          <w:delInstrText xml:space="preserve"> PAGEREF _Toc95914758 \h </w:delInstrText>
        </w:r>
        <w:r w:rsidDel="00F16E77">
          <w:rPr>
            <w:b w:val="0"/>
            <w:noProof/>
            <w:webHidden/>
          </w:rPr>
          <w:fldChar w:fldCharType="separate"/>
        </w:r>
        <w:r w:rsidR="00F16E77" w:rsidDel="00F16E77">
          <w:rPr>
            <w:noProof/>
            <w:webHidden/>
          </w:rPr>
          <w:delText>8</w:delText>
        </w:r>
        <w:r w:rsidDel="00F16E77">
          <w:rPr>
            <w:b w:val="0"/>
            <w:noProof/>
            <w:webHidden/>
          </w:rPr>
          <w:fldChar w:fldCharType="end"/>
        </w:r>
        <w:r w:rsidRPr="005B09B3" w:rsidDel="00F16E77">
          <w:rPr>
            <w:rStyle w:val="Hyperlink"/>
            <w:b w:val="0"/>
            <w:noProof/>
          </w:rPr>
          <w:fldChar w:fldCharType="end"/>
        </w:r>
      </w:del>
    </w:p>
    <w:p w14:paraId="63BEFEB0" w14:textId="40C5AA3F" w:rsidR="0050351B" w:rsidDel="00F16E77" w:rsidRDefault="0050351B">
      <w:pPr>
        <w:pStyle w:val="Verzeichnis2"/>
        <w:rPr>
          <w:del w:id="422" w:author="Weinert, Matthias (M.)" w:date="2022-02-16T15:44:00Z"/>
          <w:rFonts w:asciiTheme="minorHAnsi" w:eastAsiaTheme="minorEastAsia" w:hAnsiTheme="minorHAnsi" w:cstheme="minorBidi"/>
          <w:b w:val="0"/>
          <w:noProof/>
          <w:lang w:val="de-DE" w:eastAsia="de-DE"/>
        </w:rPr>
      </w:pPr>
      <w:del w:id="42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"_Toc95914759"</w:delInstrText>
        </w:r>
        <w:r w:rsidRPr="005B09B3" w:rsidDel="00F16E77">
          <w:rPr>
            <w:rStyle w:val="Hyperlink"/>
            <w:noProof/>
          </w:rPr>
          <w:delInstrText xml:space="preserve"> </w:delInstrText>
        </w:r>
        <w:r w:rsidRPr="005B09B3" w:rsidDel="00F16E77">
          <w:rPr>
            <w:rStyle w:val="Hyperlink"/>
            <w:b w:val="0"/>
            <w:noProof/>
          </w:rPr>
          <w:fldChar w:fldCharType="separate"/>
        </w:r>
      </w:del>
      <w:ins w:id="424" w:author="Weinert, Matthias (M.)" w:date="2022-02-21T10:55:00Z">
        <w:r w:rsidR="006344F0">
          <w:rPr>
            <w:rStyle w:val="Hyperlink"/>
            <w:bCs/>
            <w:noProof/>
            <w:lang w:val="de-DE"/>
          </w:rPr>
          <w:t>Fehler! Linkreferenz ungültig.</w:t>
        </w:r>
      </w:ins>
      <w:del w:id="425" w:author="Weinert, Matthias (M.)" w:date="2022-02-16T15:44:00Z">
        <w:r w:rsidRPr="005B09B3" w:rsidDel="00F16E77">
          <w:rPr>
            <w:rStyle w:val="Hyperlink"/>
            <w:noProof/>
          </w:rPr>
          <w:delText>6.2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Properties</w:delText>
        </w:r>
        <w:r w:rsidDel="00F16E77">
          <w:rPr>
            <w:noProof/>
            <w:webHidden/>
          </w:rPr>
          <w:tab/>
        </w:r>
        <w:r w:rsidDel="00F16E77">
          <w:rPr>
            <w:b w:val="0"/>
            <w:noProof/>
            <w:webHidden/>
          </w:rPr>
          <w:fldChar w:fldCharType="begin"/>
        </w:r>
        <w:r w:rsidDel="00F16E77">
          <w:rPr>
            <w:noProof/>
            <w:webHidden/>
          </w:rPr>
          <w:delInstrText xml:space="preserve"> PAGEREF _Toc95914759 \h </w:delInstrText>
        </w:r>
        <w:r w:rsidDel="00F16E77">
          <w:rPr>
            <w:b w:val="0"/>
            <w:noProof/>
            <w:webHidden/>
          </w:rPr>
          <w:fldChar w:fldCharType="separate"/>
        </w:r>
        <w:r w:rsidR="00F16E77" w:rsidDel="00F16E77">
          <w:rPr>
            <w:noProof/>
            <w:webHidden/>
          </w:rPr>
          <w:delText>8</w:delText>
        </w:r>
        <w:r w:rsidDel="00F16E77">
          <w:rPr>
            <w:b w:val="0"/>
            <w:noProof/>
            <w:webHidden/>
          </w:rPr>
          <w:fldChar w:fldCharType="end"/>
        </w:r>
        <w:r w:rsidRPr="005B09B3" w:rsidDel="00F16E77">
          <w:rPr>
            <w:rStyle w:val="Hyperlink"/>
            <w:b w:val="0"/>
            <w:noProof/>
          </w:rPr>
          <w:fldChar w:fldCharType="end"/>
        </w:r>
      </w:del>
    </w:p>
    <w:p w14:paraId="313D9B93" w14:textId="62A139D7" w:rsidR="0050351B" w:rsidDel="00F16E77" w:rsidRDefault="0050351B">
      <w:pPr>
        <w:pStyle w:val="Verzeichnis2"/>
        <w:rPr>
          <w:del w:id="426" w:author="Weinert, Matthias (M.)" w:date="2022-02-16T15:44:00Z"/>
          <w:rFonts w:asciiTheme="minorHAnsi" w:eastAsiaTheme="minorEastAsia" w:hAnsiTheme="minorHAnsi" w:cstheme="minorBidi"/>
          <w:b w:val="0"/>
          <w:noProof/>
          <w:lang w:val="de-DE" w:eastAsia="de-DE"/>
        </w:rPr>
      </w:pPr>
      <w:del w:id="42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"_Toc95914760"</w:delInstrText>
        </w:r>
        <w:r w:rsidRPr="005B09B3" w:rsidDel="00F16E77">
          <w:rPr>
            <w:rStyle w:val="Hyperlink"/>
            <w:noProof/>
          </w:rPr>
          <w:delInstrText xml:space="preserve"> </w:delInstrText>
        </w:r>
        <w:r w:rsidRPr="005B09B3" w:rsidDel="00F16E77">
          <w:rPr>
            <w:rStyle w:val="Hyperlink"/>
            <w:b w:val="0"/>
            <w:noProof/>
          </w:rPr>
          <w:fldChar w:fldCharType="separate"/>
        </w:r>
      </w:del>
      <w:ins w:id="428" w:author="Weinert, Matthias (M.)" w:date="2022-02-21T10:55:00Z">
        <w:r w:rsidR="006344F0">
          <w:rPr>
            <w:rStyle w:val="Hyperlink"/>
            <w:bCs/>
            <w:noProof/>
            <w:lang w:val="de-DE"/>
          </w:rPr>
          <w:t>Fehler! Linkreferenz ungültig.</w:t>
        </w:r>
      </w:ins>
      <w:del w:id="429" w:author="Weinert, Matthias (M.)" w:date="2022-02-16T15:44:00Z">
        <w:r w:rsidRPr="005B09B3" w:rsidDel="00F16E77">
          <w:rPr>
            <w:rStyle w:val="Hyperlink"/>
            <w:noProof/>
          </w:rPr>
          <w:delText>6.3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Assemblies</w:delText>
        </w:r>
        <w:r w:rsidDel="00F16E77">
          <w:rPr>
            <w:noProof/>
            <w:webHidden/>
          </w:rPr>
          <w:tab/>
        </w:r>
        <w:r w:rsidDel="00F16E77">
          <w:rPr>
            <w:b w:val="0"/>
            <w:noProof/>
            <w:webHidden/>
          </w:rPr>
          <w:fldChar w:fldCharType="begin"/>
        </w:r>
        <w:r w:rsidDel="00F16E77">
          <w:rPr>
            <w:noProof/>
            <w:webHidden/>
          </w:rPr>
          <w:delInstrText xml:space="preserve"> PAGEREF _Toc95914760 \h </w:delInstrText>
        </w:r>
        <w:r w:rsidDel="00F16E77">
          <w:rPr>
            <w:b w:val="0"/>
            <w:noProof/>
            <w:webHidden/>
          </w:rPr>
          <w:fldChar w:fldCharType="separate"/>
        </w:r>
        <w:r w:rsidR="00F16E77" w:rsidDel="00F16E77">
          <w:rPr>
            <w:noProof/>
            <w:webHidden/>
          </w:rPr>
          <w:delText>8</w:delText>
        </w:r>
        <w:r w:rsidDel="00F16E77">
          <w:rPr>
            <w:b w:val="0"/>
            <w:noProof/>
            <w:webHidden/>
          </w:rPr>
          <w:fldChar w:fldCharType="end"/>
        </w:r>
        <w:r w:rsidRPr="005B09B3" w:rsidDel="00F16E77">
          <w:rPr>
            <w:rStyle w:val="Hyperlink"/>
            <w:b w:val="0"/>
            <w:noProof/>
          </w:rPr>
          <w:fldChar w:fldCharType="end"/>
        </w:r>
      </w:del>
    </w:p>
    <w:p w14:paraId="238636FD" w14:textId="2EC8C9A6" w:rsidR="0050351B" w:rsidDel="00F16E77" w:rsidRDefault="0050351B">
      <w:pPr>
        <w:pStyle w:val="Verzeichnis1"/>
        <w:rPr>
          <w:del w:id="430" w:author="Weinert, Matthias (M.)" w:date="2022-02-16T15:44:00Z"/>
          <w:rFonts w:asciiTheme="minorHAnsi" w:eastAsiaTheme="minorEastAsia" w:hAnsiTheme="minorHAnsi" w:cstheme="minorBidi"/>
          <w:b w:val="0"/>
          <w:noProof/>
          <w:lang w:val="de-DE" w:eastAsia="de-DE"/>
        </w:rPr>
      </w:pPr>
      <w:del w:id="43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"_Toc95914761"</w:delInstrText>
        </w:r>
        <w:r w:rsidRPr="005B09B3" w:rsidDel="00F16E77">
          <w:rPr>
            <w:rStyle w:val="Hyperlink"/>
            <w:noProof/>
          </w:rPr>
          <w:delInstrText xml:space="preserve"> </w:delInstrText>
        </w:r>
        <w:r w:rsidRPr="005B09B3" w:rsidDel="00F16E77">
          <w:rPr>
            <w:rStyle w:val="Hyperlink"/>
            <w:b w:val="0"/>
            <w:noProof/>
          </w:rPr>
          <w:fldChar w:fldCharType="separate"/>
        </w:r>
      </w:del>
      <w:ins w:id="432" w:author="Weinert, Matthias (M.)" w:date="2022-02-21T10:55:00Z">
        <w:r w:rsidR="006344F0">
          <w:rPr>
            <w:rStyle w:val="Hyperlink"/>
            <w:bCs/>
            <w:noProof/>
            <w:lang w:val="de-DE"/>
          </w:rPr>
          <w:t>Fehler! Linkreferenz ungültig.</w:t>
        </w:r>
      </w:ins>
      <w:del w:id="433" w:author="Weinert, Matthias (M.)" w:date="2022-02-16T15:44:00Z">
        <w:r w:rsidRPr="005B09B3" w:rsidDel="00F16E77">
          <w:rPr>
            <w:rStyle w:val="Hyperlink"/>
            <w:noProof/>
          </w:rPr>
          <w:delText>7</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File Structure of χMCF</w:delText>
        </w:r>
        <w:r w:rsidDel="00F16E77">
          <w:rPr>
            <w:noProof/>
            <w:webHidden/>
          </w:rPr>
          <w:tab/>
        </w:r>
        <w:r w:rsidDel="00F16E77">
          <w:rPr>
            <w:b w:val="0"/>
            <w:noProof/>
            <w:webHidden/>
          </w:rPr>
          <w:fldChar w:fldCharType="begin"/>
        </w:r>
        <w:r w:rsidDel="00F16E77">
          <w:rPr>
            <w:noProof/>
            <w:webHidden/>
          </w:rPr>
          <w:delInstrText xml:space="preserve"> PAGEREF _Toc95914761 \h </w:delInstrText>
        </w:r>
        <w:r w:rsidDel="00F16E77">
          <w:rPr>
            <w:b w:val="0"/>
            <w:noProof/>
            <w:webHidden/>
          </w:rPr>
          <w:fldChar w:fldCharType="separate"/>
        </w:r>
        <w:r w:rsidR="00F16E77" w:rsidDel="00F16E77">
          <w:rPr>
            <w:noProof/>
            <w:webHidden/>
          </w:rPr>
          <w:delText>9</w:delText>
        </w:r>
        <w:r w:rsidDel="00F16E77">
          <w:rPr>
            <w:b w:val="0"/>
            <w:noProof/>
            <w:webHidden/>
          </w:rPr>
          <w:fldChar w:fldCharType="end"/>
        </w:r>
        <w:r w:rsidRPr="005B09B3" w:rsidDel="00F16E77">
          <w:rPr>
            <w:rStyle w:val="Hyperlink"/>
            <w:b w:val="0"/>
            <w:noProof/>
          </w:rPr>
          <w:fldChar w:fldCharType="end"/>
        </w:r>
      </w:del>
    </w:p>
    <w:p w14:paraId="6EF8408E" w14:textId="7FA4892A" w:rsidR="0050351B" w:rsidDel="00F16E77" w:rsidRDefault="0050351B">
      <w:pPr>
        <w:pStyle w:val="Verzeichnis2"/>
        <w:rPr>
          <w:del w:id="434" w:author="Weinert, Matthias (M.)" w:date="2022-02-16T15:44:00Z"/>
          <w:rFonts w:asciiTheme="minorHAnsi" w:eastAsiaTheme="minorEastAsia" w:hAnsiTheme="minorHAnsi" w:cstheme="minorBidi"/>
          <w:b w:val="0"/>
          <w:noProof/>
          <w:lang w:val="de-DE" w:eastAsia="de-DE"/>
        </w:rPr>
      </w:pPr>
      <w:del w:id="43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"_Toc95914762"</w:delInstrText>
        </w:r>
        <w:r w:rsidRPr="005B09B3" w:rsidDel="00F16E77">
          <w:rPr>
            <w:rStyle w:val="Hyperlink"/>
            <w:noProof/>
          </w:rPr>
          <w:delInstrText xml:space="preserve"> </w:delInstrText>
        </w:r>
        <w:r w:rsidRPr="005B09B3" w:rsidDel="00F16E77">
          <w:rPr>
            <w:rStyle w:val="Hyperlink"/>
            <w:b w:val="0"/>
            <w:noProof/>
          </w:rPr>
          <w:fldChar w:fldCharType="separate"/>
        </w:r>
      </w:del>
      <w:ins w:id="436" w:author="Weinert, Matthias (M.)" w:date="2022-02-21T10:55:00Z">
        <w:r w:rsidR="006344F0">
          <w:rPr>
            <w:rStyle w:val="Hyperlink"/>
            <w:bCs/>
            <w:noProof/>
            <w:lang w:val="de-DE"/>
          </w:rPr>
          <w:t>Fehler! Linkreferenz ungültig.</w:t>
        </w:r>
      </w:ins>
      <w:del w:id="437" w:author="Weinert, Matthias (M.)" w:date="2022-02-16T15:44:00Z">
        <w:r w:rsidRPr="005B09B3" w:rsidDel="00F16E77">
          <w:rPr>
            <w:rStyle w:val="Hyperlink"/>
            <w:noProof/>
          </w:rPr>
          <w:delText>7.1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Elements containing general information</w:delText>
        </w:r>
        <w:r w:rsidDel="00F16E77">
          <w:rPr>
            <w:noProof/>
            <w:webHidden/>
          </w:rPr>
          <w:tab/>
        </w:r>
        <w:r w:rsidDel="00F16E77">
          <w:rPr>
            <w:b w:val="0"/>
            <w:noProof/>
            <w:webHidden/>
          </w:rPr>
          <w:fldChar w:fldCharType="begin"/>
        </w:r>
        <w:r w:rsidDel="00F16E77">
          <w:rPr>
            <w:noProof/>
            <w:webHidden/>
          </w:rPr>
          <w:delInstrText xml:space="preserve"> PAGEREF _Toc95914762 \h </w:delInstrText>
        </w:r>
        <w:r w:rsidDel="00F16E77">
          <w:rPr>
            <w:b w:val="0"/>
            <w:noProof/>
            <w:webHidden/>
          </w:rPr>
          <w:fldChar w:fldCharType="separate"/>
        </w:r>
        <w:r w:rsidR="00F16E77" w:rsidDel="00F16E77">
          <w:rPr>
            <w:noProof/>
            <w:webHidden/>
          </w:rPr>
          <w:delText>9</w:delText>
        </w:r>
        <w:r w:rsidDel="00F16E77">
          <w:rPr>
            <w:b w:val="0"/>
            <w:noProof/>
            <w:webHidden/>
          </w:rPr>
          <w:fldChar w:fldCharType="end"/>
        </w:r>
        <w:r w:rsidRPr="005B09B3" w:rsidDel="00F16E77">
          <w:rPr>
            <w:rStyle w:val="Hyperlink"/>
            <w:b w:val="0"/>
            <w:noProof/>
          </w:rPr>
          <w:fldChar w:fldCharType="end"/>
        </w:r>
      </w:del>
    </w:p>
    <w:p w14:paraId="44D16DB7" w14:textId="33C2F135" w:rsidR="0050351B" w:rsidDel="00F16E77" w:rsidRDefault="0050351B">
      <w:pPr>
        <w:pStyle w:val="Verzeichnis3"/>
        <w:rPr>
          <w:del w:id="438" w:author="Weinert, Matthias (M.)" w:date="2022-02-16T15:44:00Z"/>
          <w:rFonts w:asciiTheme="minorHAnsi" w:eastAsiaTheme="minorEastAsia" w:hAnsiTheme="minorHAnsi" w:cstheme="minorBidi"/>
          <w:b w:val="0"/>
          <w:noProof/>
          <w:lang w:val="de-DE" w:eastAsia="de-DE"/>
        </w:rPr>
      </w:pPr>
      <w:del w:id="43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"_Toc95914763"</w:delInstrText>
        </w:r>
        <w:r w:rsidRPr="005B09B3" w:rsidDel="00F16E77">
          <w:rPr>
            <w:rStyle w:val="Hyperlink"/>
            <w:noProof/>
          </w:rPr>
          <w:delInstrText xml:space="preserve"> </w:delInstrText>
        </w:r>
        <w:r w:rsidRPr="005B09B3" w:rsidDel="00F16E77">
          <w:rPr>
            <w:rStyle w:val="Hyperlink"/>
            <w:b w:val="0"/>
            <w:noProof/>
          </w:rPr>
          <w:fldChar w:fldCharType="separate"/>
        </w:r>
      </w:del>
      <w:ins w:id="440" w:author="Weinert, Matthias (M.)" w:date="2022-02-21T10:55:00Z">
        <w:r w:rsidR="006344F0">
          <w:rPr>
            <w:rStyle w:val="Hyperlink"/>
            <w:bCs/>
            <w:noProof/>
            <w:lang w:val="de-DE"/>
          </w:rPr>
          <w:t>Fehler! Linkreferenz ungültig.</w:t>
        </w:r>
      </w:ins>
      <w:del w:id="441" w:author="Weinert, Matthias (M.)" w:date="2022-02-16T15:44:00Z">
        <w:r w:rsidRPr="005B09B3" w:rsidDel="00F16E77">
          <w:rPr>
            <w:rStyle w:val="Hyperlink"/>
            <w:noProof/>
          </w:rPr>
          <w:delText>7.1.1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Date</w:delText>
        </w:r>
        <w:r w:rsidDel="00F16E77">
          <w:rPr>
            <w:noProof/>
            <w:webHidden/>
          </w:rPr>
          <w:tab/>
        </w:r>
        <w:r w:rsidDel="00F16E77">
          <w:rPr>
            <w:b w:val="0"/>
            <w:noProof/>
            <w:webHidden/>
          </w:rPr>
          <w:fldChar w:fldCharType="begin"/>
        </w:r>
        <w:r w:rsidDel="00F16E77">
          <w:rPr>
            <w:noProof/>
            <w:webHidden/>
          </w:rPr>
          <w:delInstrText xml:space="preserve"> PAGEREF _Toc95914763 \h </w:delInstrText>
        </w:r>
        <w:r w:rsidDel="00F16E77">
          <w:rPr>
            <w:b w:val="0"/>
            <w:noProof/>
            <w:webHidden/>
          </w:rPr>
          <w:fldChar w:fldCharType="separate"/>
        </w:r>
        <w:r w:rsidR="00F16E77" w:rsidDel="00F16E77">
          <w:rPr>
            <w:noProof/>
            <w:webHidden/>
          </w:rPr>
          <w:delText>10</w:delText>
        </w:r>
        <w:r w:rsidDel="00F16E77">
          <w:rPr>
            <w:b w:val="0"/>
            <w:noProof/>
            <w:webHidden/>
          </w:rPr>
          <w:fldChar w:fldCharType="end"/>
        </w:r>
        <w:r w:rsidRPr="005B09B3" w:rsidDel="00F16E77">
          <w:rPr>
            <w:rStyle w:val="Hyperlink"/>
            <w:b w:val="0"/>
            <w:noProof/>
          </w:rPr>
          <w:fldChar w:fldCharType="end"/>
        </w:r>
      </w:del>
    </w:p>
    <w:p w14:paraId="316ACF23" w14:textId="625E34B2" w:rsidR="0050351B" w:rsidDel="00F16E77" w:rsidRDefault="0050351B">
      <w:pPr>
        <w:pStyle w:val="Verzeichnis3"/>
        <w:rPr>
          <w:del w:id="442" w:author="Weinert, Matthias (M.)" w:date="2022-02-16T15:44:00Z"/>
          <w:rFonts w:asciiTheme="minorHAnsi" w:eastAsiaTheme="minorEastAsia" w:hAnsiTheme="minorHAnsi" w:cstheme="minorBidi"/>
          <w:b w:val="0"/>
          <w:noProof/>
          <w:lang w:val="de-DE" w:eastAsia="de-DE"/>
        </w:rPr>
      </w:pPr>
      <w:del w:id="44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"_Toc95914764"</w:delInstrText>
        </w:r>
        <w:r w:rsidRPr="005B09B3" w:rsidDel="00F16E77">
          <w:rPr>
            <w:rStyle w:val="Hyperlink"/>
            <w:noProof/>
          </w:rPr>
          <w:delInstrText xml:space="preserve"> </w:delInstrText>
        </w:r>
        <w:r w:rsidRPr="005B09B3" w:rsidDel="00F16E77">
          <w:rPr>
            <w:rStyle w:val="Hyperlink"/>
            <w:b w:val="0"/>
            <w:noProof/>
          </w:rPr>
          <w:fldChar w:fldCharType="separate"/>
        </w:r>
      </w:del>
      <w:ins w:id="444" w:author="Weinert, Matthias (M.)" w:date="2022-02-21T10:55:00Z">
        <w:r w:rsidR="006344F0">
          <w:rPr>
            <w:rStyle w:val="Hyperlink"/>
            <w:bCs/>
            <w:noProof/>
            <w:lang w:val="de-DE"/>
          </w:rPr>
          <w:t>Fehler! Linkreferenz ungültig.</w:t>
        </w:r>
      </w:ins>
      <w:del w:id="445" w:author="Weinert, Matthias (M.)" w:date="2022-02-16T15:44:00Z">
        <w:r w:rsidRPr="005B09B3" w:rsidDel="00F16E77">
          <w:rPr>
            <w:rStyle w:val="Hyperlink"/>
            <w:noProof/>
          </w:rPr>
          <w:delText>7.1.2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Version</w:delText>
        </w:r>
        <w:r w:rsidDel="00F16E77">
          <w:rPr>
            <w:noProof/>
            <w:webHidden/>
          </w:rPr>
          <w:tab/>
        </w:r>
        <w:r w:rsidDel="00F16E77">
          <w:rPr>
            <w:b w:val="0"/>
            <w:noProof/>
            <w:webHidden/>
          </w:rPr>
          <w:fldChar w:fldCharType="begin"/>
        </w:r>
        <w:r w:rsidDel="00F16E77">
          <w:rPr>
            <w:noProof/>
            <w:webHidden/>
          </w:rPr>
          <w:delInstrText xml:space="preserve"> PAGEREF _Toc95914764 \h </w:delInstrText>
        </w:r>
        <w:r w:rsidDel="00F16E77">
          <w:rPr>
            <w:b w:val="0"/>
            <w:noProof/>
            <w:webHidden/>
          </w:rPr>
          <w:fldChar w:fldCharType="separate"/>
        </w:r>
        <w:r w:rsidR="00F16E77" w:rsidDel="00F16E77">
          <w:rPr>
            <w:noProof/>
            <w:webHidden/>
          </w:rPr>
          <w:delText>10</w:delText>
        </w:r>
        <w:r w:rsidDel="00F16E77">
          <w:rPr>
            <w:b w:val="0"/>
            <w:noProof/>
            <w:webHidden/>
          </w:rPr>
          <w:fldChar w:fldCharType="end"/>
        </w:r>
        <w:r w:rsidRPr="005B09B3" w:rsidDel="00F16E77">
          <w:rPr>
            <w:rStyle w:val="Hyperlink"/>
            <w:b w:val="0"/>
            <w:noProof/>
          </w:rPr>
          <w:fldChar w:fldCharType="end"/>
        </w:r>
      </w:del>
    </w:p>
    <w:p w14:paraId="69993A65" w14:textId="6F2FD531" w:rsidR="0050351B" w:rsidDel="00F16E77" w:rsidRDefault="0050351B">
      <w:pPr>
        <w:pStyle w:val="Verzeichnis3"/>
        <w:rPr>
          <w:del w:id="446" w:author="Weinert, Matthias (M.)" w:date="2022-02-16T15:44:00Z"/>
          <w:rFonts w:asciiTheme="minorHAnsi" w:eastAsiaTheme="minorEastAsia" w:hAnsiTheme="minorHAnsi" w:cstheme="minorBidi"/>
          <w:b w:val="0"/>
          <w:noProof/>
          <w:lang w:val="de-DE" w:eastAsia="de-DE"/>
        </w:rPr>
      </w:pPr>
      <w:del w:id="44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"_Toc95914765"</w:delInstrText>
        </w:r>
        <w:r w:rsidRPr="005B09B3" w:rsidDel="00F16E77">
          <w:rPr>
            <w:rStyle w:val="Hyperlink"/>
            <w:noProof/>
          </w:rPr>
          <w:delInstrText xml:space="preserve"> </w:delInstrText>
        </w:r>
        <w:r w:rsidRPr="005B09B3" w:rsidDel="00F16E77">
          <w:rPr>
            <w:rStyle w:val="Hyperlink"/>
            <w:b w:val="0"/>
            <w:noProof/>
          </w:rPr>
          <w:fldChar w:fldCharType="separate"/>
        </w:r>
      </w:del>
      <w:ins w:id="448" w:author="Weinert, Matthias (M.)" w:date="2022-02-21T10:55:00Z">
        <w:r w:rsidR="006344F0">
          <w:rPr>
            <w:rStyle w:val="Hyperlink"/>
            <w:bCs/>
            <w:noProof/>
            <w:lang w:val="de-DE"/>
          </w:rPr>
          <w:t>Fehler! Linkreferenz ungültig.</w:t>
        </w:r>
      </w:ins>
      <w:del w:id="449" w:author="Weinert, Matthias (M.)" w:date="2022-02-16T15:44:00Z">
        <w:r w:rsidRPr="005B09B3" w:rsidDel="00F16E77">
          <w:rPr>
            <w:rStyle w:val="Hyperlink"/>
            <w:noProof/>
          </w:rPr>
          <w:delText>7.1.3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Unit System</w:delText>
        </w:r>
        <w:r w:rsidDel="00F16E77">
          <w:rPr>
            <w:noProof/>
            <w:webHidden/>
          </w:rPr>
          <w:tab/>
        </w:r>
        <w:r w:rsidDel="00F16E77">
          <w:rPr>
            <w:b w:val="0"/>
            <w:noProof/>
            <w:webHidden/>
          </w:rPr>
          <w:fldChar w:fldCharType="begin"/>
        </w:r>
        <w:r w:rsidDel="00F16E77">
          <w:rPr>
            <w:noProof/>
            <w:webHidden/>
          </w:rPr>
          <w:delInstrText xml:space="preserve"> PAGEREF _Toc95914765 \h </w:delInstrText>
        </w:r>
        <w:r w:rsidDel="00F16E77">
          <w:rPr>
            <w:b w:val="0"/>
            <w:noProof/>
            <w:webHidden/>
          </w:rPr>
          <w:fldChar w:fldCharType="separate"/>
        </w:r>
        <w:r w:rsidR="00F16E77" w:rsidDel="00F16E77">
          <w:rPr>
            <w:noProof/>
            <w:webHidden/>
          </w:rPr>
          <w:delText>10</w:delText>
        </w:r>
        <w:r w:rsidDel="00F16E77">
          <w:rPr>
            <w:b w:val="0"/>
            <w:noProof/>
            <w:webHidden/>
          </w:rPr>
          <w:fldChar w:fldCharType="end"/>
        </w:r>
        <w:r w:rsidRPr="005B09B3" w:rsidDel="00F16E77">
          <w:rPr>
            <w:rStyle w:val="Hyperlink"/>
            <w:b w:val="0"/>
            <w:noProof/>
          </w:rPr>
          <w:fldChar w:fldCharType="end"/>
        </w:r>
      </w:del>
    </w:p>
    <w:p w14:paraId="366215E0" w14:textId="7A8778C4" w:rsidR="0050351B" w:rsidDel="00F16E77" w:rsidRDefault="0050351B">
      <w:pPr>
        <w:pStyle w:val="Verzeichnis2"/>
        <w:rPr>
          <w:del w:id="450" w:author="Weinert, Matthias (M.)" w:date="2022-02-16T15:44:00Z"/>
          <w:rFonts w:asciiTheme="minorHAnsi" w:eastAsiaTheme="minorEastAsia" w:hAnsiTheme="minorHAnsi" w:cstheme="minorBidi"/>
          <w:b w:val="0"/>
          <w:noProof/>
          <w:lang w:val="de-DE" w:eastAsia="de-DE"/>
        </w:rPr>
      </w:pPr>
      <w:del w:id="45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"_Toc95914766"</w:delInstrText>
        </w:r>
        <w:r w:rsidRPr="005B09B3" w:rsidDel="00F16E77">
          <w:rPr>
            <w:rStyle w:val="Hyperlink"/>
            <w:noProof/>
          </w:rPr>
          <w:delInstrText xml:space="preserve"> </w:delInstrText>
        </w:r>
        <w:r w:rsidRPr="005B09B3" w:rsidDel="00F16E77">
          <w:rPr>
            <w:rStyle w:val="Hyperlink"/>
            <w:b w:val="0"/>
            <w:noProof/>
          </w:rPr>
          <w:fldChar w:fldCharType="separate"/>
        </w:r>
      </w:del>
      <w:ins w:id="452" w:author="Weinert, Matthias (M.)" w:date="2022-02-21T10:55:00Z">
        <w:r w:rsidR="006344F0">
          <w:rPr>
            <w:rStyle w:val="Hyperlink"/>
            <w:bCs/>
            <w:noProof/>
            <w:lang w:val="de-DE"/>
          </w:rPr>
          <w:t>Fehler! Linkreferenz ungültig.</w:t>
        </w:r>
      </w:ins>
      <w:del w:id="453" w:author="Weinert, Matthias (M.)" w:date="2022-02-16T15:44:00Z">
        <w:r w:rsidRPr="005B09B3" w:rsidDel="00F16E77">
          <w:rPr>
            <w:rStyle w:val="Hyperlink"/>
            <w:noProof/>
          </w:rPr>
          <w:delText>7.2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Application, User and Process Specific Data</w:delText>
        </w:r>
        <w:r w:rsidDel="00F16E77">
          <w:rPr>
            <w:noProof/>
            <w:webHidden/>
          </w:rPr>
          <w:tab/>
        </w:r>
        <w:r w:rsidDel="00F16E77">
          <w:rPr>
            <w:b w:val="0"/>
            <w:noProof/>
            <w:webHidden/>
          </w:rPr>
          <w:fldChar w:fldCharType="begin"/>
        </w:r>
        <w:r w:rsidDel="00F16E77">
          <w:rPr>
            <w:noProof/>
            <w:webHidden/>
          </w:rPr>
          <w:delInstrText xml:space="preserve"> PAGEREF _Toc95914766 \h </w:delInstrText>
        </w:r>
        <w:r w:rsidDel="00F16E77">
          <w:rPr>
            <w:b w:val="0"/>
            <w:noProof/>
            <w:webHidden/>
          </w:rPr>
          <w:fldChar w:fldCharType="separate"/>
        </w:r>
        <w:r w:rsidR="00F16E77" w:rsidDel="00F16E77">
          <w:rPr>
            <w:noProof/>
            <w:webHidden/>
          </w:rPr>
          <w:delText>11</w:delText>
        </w:r>
        <w:r w:rsidDel="00F16E77">
          <w:rPr>
            <w:b w:val="0"/>
            <w:noProof/>
            <w:webHidden/>
          </w:rPr>
          <w:fldChar w:fldCharType="end"/>
        </w:r>
        <w:r w:rsidRPr="005B09B3" w:rsidDel="00F16E77">
          <w:rPr>
            <w:rStyle w:val="Hyperlink"/>
            <w:b w:val="0"/>
            <w:noProof/>
          </w:rPr>
          <w:fldChar w:fldCharType="end"/>
        </w:r>
      </w:del>
    </w:p>
    <w:p w14:paraId="6BEDFC67" w14:textId="00FDE039" w:rsidR="0050351B" w:rsidDel="00F16E77" w:rsidRDefault="0050351B">
      <w:pPr>
        <w:pStyle w:val="Verzeichnis3"/>
        <w:rPr>
          <w:del w:id="454" w:author="Weinert, Matthias (M.)" w:date="2022-02-16T15:44:00Z"/>
          <w:rFonts w:asciiTheme="minorHAnsi" w:eastAsiaTheme="minorEastAsia" w:hAnsiTheme="minorHAnsi" w:cstheme="minorBidi"/>
          <w:b w:val="0"/>
          <w:noProof/>
          <w:lang w:val="de-DE" w:eastAsia="de-DE"/>
        </w:rPr>
      </w:pPr>
      <w:del w:id="45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"_Toc95914767"</w:delInstrText>
        </w:r>
        <w:r w:rsidRPr="005B09B3" w:rsidDel="00F16E77">
          <w:rPr>
            <w:rStyle w:val="Hyperlink"/>
            <w:noProof/>
          </w:rPr>
          <w:delInstrText xml:space="preserve"> </w:delInstrText>
        </w:r>
        <w:r w:rsidRPr="005B09B3" w:rsidDel="00F16E77">
          <w:rPr>
            <w:rStyle w:val="Hyperlink"/>
            <w:b w:val="0"/>
            <w:noProof/>
          </w:rPr>
          <w:fldChar w:fldCharType="separate"/>
        </w:r>
      </w:del>
      <w:ins w:id="456" w:author="Weinert, Matthias (M.)" w:date="2022-02-21T10:55:00Z">
        <w:r w:rsidR="006344F0">
          <w:rPr>
            <w:rStyle w:val="Hyperlink"/>
            <w:bCs/>
            <w:noProof/>
            <w:lang w:val="de-DE"/>
          </w:rPr>
          <w:t>Fehler! Linkreferenz ungültig.</w:t>
        </w:r>
      </w:ins>
      <w:del w:id="457" w:author="Weinert, Matthias (M.)" w:date="2022-02-16T15:44:00Z">
        <w:r w:rsidRPr="005B09B3" w:rsidDel="00F16E77">
          <w:rPr>
            <w:rStyle w:val="Hyperlink"/>
            <w:noProof/>
          </w:rPr>
          <w:delText>7.2.1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User Specific Data </w:delText>
        </w:r>
        <w:r w:rsidRPr="005B09B3" w:rsidDel="00F16E77">
          <w:rPr>
            <w:rStyle w:val="Hyperlink"/>
            <w:rFonts w:ascii="Courier New" w:hAnsi="Courier New" w:cs="Courier New"/>
            <w:i/>
            <w:noProof/>
            <w:lang w:eastAsia="de-DE"/>
          </w:rPr>
          <w:delText>&lt;appdata/&gt;</w:delText>
        </w:r>
        <w:r w:rsidDel="00F16E77">
          <w:rPr>
            <w:noProof/>
            <w:webHidden/>
          </w:rPr>
          <w:tab/>
        </w:r>
        <w:r w:rsidDel="00F16E77">
          <w:rPr>
            <w:b w:val="0"/>
            <w:noProof/>
            <w:webHidden/>
          </w:rPr>
          <w:fldChar w:fldCharType="begin"/>
        </w:r>
        <w:r w:rsidDel="00F16E77">
          <w:rPr>
            <w:noProof/>
            <w:webHidden/>
          </w:rPr>
          <w:delInstrText xml:space="preserve"> PAGEREF _Toc95914767 \h </w:delInstrText>
        </w:r>
        <w:r w:rsidDel="00F16E77">
          <w:rPr>
            <w:b w:val="0"/>
            <w:noProof/>
            <w:webHidden/>
          </w:rPr>
          <w:fldChar w:fldCharType="separate"/>
        </w:r>
        <w:r w:rsidR="00F16E77" w:rsidDel="00F16E77">
          <w:rPr>
            <w:noProof/>
            <w:webHidden/>
          </w:rPr>
          <w:delText>11</w:delText>
        </w:r>
        <w:r w:rsidDel="00F16E77">
          <w:rPr>
            <w:b w:val="0"/>
            <w:noProof/>
            <w:webHidden/>
          </w:rPr>
          <w:fldChar w:fldCharType="end"/>
        </w:r>
        <w:r w:rsidRPr="005B09B3" w:rsidDel="00F16E77">
          <w:rPr>
            <w:rStyle w:val="Hyperlink"/>
            <w:b w:val="0"/>
            <w:noProof/>
          </w:rPr>
          <w:fldChar w:fldCharType="end"/>
        </w:r>
      </w:del>
    </w:p>
    <w:p w14:paraId="23F8E6F1" w14:textId="6E6C65FA" w:rsidR="0050351B" w:rsidDel="00F16E77" w:rsidRDefault="0050351B">
      <w:pPr>
        <w:pStyle w:val="Verzeichnis3"/>
        <w:rPr>
          <w:del w:id="458" w:author="Weinert, Matthias (M.)" w:date="2022-02-16T15:44:00Z"/>
          <w:rFonts w:asciiTheme="minorHAnsi" w:eastAsiaTheme="minorEastAsia" w:hAnsiTheme="minorHAnsi" w:cstheme="minorBidi"/>
          <w:b w:val="0"/>
          <w:noProof/>
          <w:lang w:val="de-DE" w:eastAsia="de-DE"/>
        </w:rPr>
      </w:pPr>
      <w:del w:id="45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"_Toc95914768"</w:delInstrText>
        </w:r>
        <w:r w:rsidRPr="005B09B3" w:rsidDel="00F16E77">
          <w:rPr>
            <w:rStyle w:val="Hyperlink"/>
            <w:noProof/>
          </w:rPr>
          <w:delInstrText xml:space="preserve"> </w:delInstrText>
        </w:r>
        <w:r w:rsidRPr="005B09B3" w:rsidDel="00F16E77">
          <w:rPr>
            <w:rStyle w:val="Hyperlink"/>
            <w:b w:val="0"/>
            <w:noProof/>
          </w:rPr>
          <w:fldChar w:fldCharType="separate"/>
        </w:r>
      </w:del>
      <w:ins w:id="460" w:author="Weinert, Matthias (M.)" w:date="2022-02-21T10:55:00Z">
        <w:r w:rsidR="006344F0">
          <w:rPr>
            <w:rStyle w:val="Hyperlink"/>
            <w:bCs/>
            <w:noProof/>
            <w:lang w:val="de-DE"/>
          </w:rPr>
          <w:t>Fehler! Linkreferenz ungültig.</w:t>
        </w:r>
      </w:ins>
      <w:del w:id="461" w:author="Weinert, Matthias (M.)" w:date="2022-02-16T15:44:00Z">
        <w:r w:rsidRPr="005B09B3" w:rsidDel="00F16E77">
          <w:rPr>
            <w:rStyle w:val="Hyperlink"/>
            <w:noProof/>
          </w:rPr>
          <w:delText>7.2.2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Finite Element Specific Data </w:delText>
        </w:r>
        <w:r w:rsidRPr="005B09B3" w:rsidDel="00F16E77">
          <w:rPr>
            <w:rStyle w:val="Hyperlink"/>
            <w:rFonts w:ascii="Courier New" w:hAnsi="Courier New" w:cs="Courier New"/>
            <w:i/>
            <w:noProof/>
            <w:lang w:eastAsia="de-DE"/>
          </w:rPr>
          <w:delText>&lt;femdata/&gt;</w:delText>
        </w:r>
        <w:r w:rsidDel="00F16E77">
          <w:rPr>
            <w:noProof/>
            <w:webHidden/>
          </w:rPr>
          <w:tab/>
        </w:r>
        <w:r w:rsidDel="00F16E77">
          <w:rPr>
            <w:b w:val="0"/>
            <w:noProof/>
            <w:webHidden/>
          </w:rPr>
          <w:fldChar w:fldCharType="begin"/>
        </w:r>
        <w:r w:rsidDel="00F16E77">
          <w:rPr>
            <w:noProof/>
            <w:webHidden/>
          </w:rPr>
          <w:delInstrText xml:space="preserve"> PAGEREF _Toc95914768 \h </w:delInstrText>
        </w:r>
        <w:r w:rsidDel="00F16E77">
          <w:rPr>
            <w:b w:val="0"/>
            <w:noProof/>
            <w:webHidden/>
          </w:rPr>
          <w:fldChar w:fldCharType="separate"/>
        </w:r>
        <w:r w:rsidR="00F16E77" w:rsidDel="00F16E77">
          <w:rPr>
            <w:noProof/>
            <w:webHidden/>
          </w:rPr>
          <w:delText>12</w:delText>
        </w:r>
        <w:r w:rsidDel="00F16E77">
          <w:rPr>
            <w:b w:val="0"/>
            <w:noProof/>
            <w:webHidden/>
          </w:rPr>
          <w:fldChar w:fldCharType="end"/>
        </w:r>
        <w:r w:rsidRPr="005B09B3" w:rsidDel="00F16E77">
          <w:rPr>
            <w:rStyle w:val="Hyperlink"/>
            <w:b w:val="0"/>
            <w:noProof/>
          </w:rPr>
          <w:fldChar w:fldCharType="end"/>
        </w:r>
      </w:del>
    </w:p>
    <w:p w14:paraId="1EC07834" w14:textId="0E9271A3" w:rsidR="0050351B" w:rsidDel="00F16E77" w:rsidRDefault="0050351B">
      <w:pPr>
        <w:pStyle w:val="Verzeichnis2"/>
        <w:rPr>
          <w:del w:id="462" w:author="Weinert, Matthias (M.)" w:date="2022-02-16T15:44:00Z"/>
          <w:rFonts w:asciiTheme="minorHAnsi" w:eastAsiaTheme="minorEastAsia" w:hAnsiTheme="minorHAnsi" w:cstheme="minorBidi"/>
          <w:b w:val="0"/>
          <w:noProof/>
          <w:lang w:val="de-DE" w:eastAsia="de-DE"/>
        </w:rPr>
      </w:pPr>
      <w:del w:id="46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"_Toc95914769"</w:delInstrText>
        </w:r>
        <w:r w:rsidRPr="005B09B3" w:rsidDel="00F16E77">
          <w:rPr>
            <w:rStyle w:val="Hyperlink"/>
            <w:noProof/>
          </w:rPr>
          <w:delInstrText xml:space="preserve"> </w:delInstrText>
        </w:r>
        <w:r w:rsidRPr="005B09B3" w:rsidDel="00F16E77">
          <w:rPr>
            <w:rStyle w:val="Hyperlink"/>
            <w:b w:val="0"/>
            <w:noProof/>
          </w:rPr>
          <w:fldChar w:fldCharType="separate"/>
        </w:r>
      </w:del>
      <w:ins w:id="464" w:author="Weinert, Matthias (M.)" w:date="2022-02-21T10:55:00Z">
        <w:r w:rsidR="006344F0">
          <w:rPr>
            <w:rStyle w:val="Hyperlink"/>
            <w:bCs/>
            <w:noProof/>
            <w:lang w:val="de-DE"/>
          </w:rPr>
          <w:t>Fehler! Linkreferenz ungültig.</w:t>
        </w:r>
      </w:ins>
      <w:del w:id="465" w:author="Weinert, Matthias (M.)" w:date="2022-02-16T15:44:00Z">
        <w:r w:rsidRPr="005B09B3" w:rsidDel="00F16E77">
          <w:rPr>
            <w:rStyle w:val="Hyperlink"/>
            <w:noProof/>
          </w:rPr>
          <w:delText>7.3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Connection Data </w:delText>
        </w:r>
        <w:r w:rsidRPr="005B09B3" w:rsidDel="00F16E77">
          <w:rPr>
            <w:rStyle w:val="Hyperlink"/>
            <w:rFonts w:ascii="Courier New" w:hAnsi="Courier New" w:cs="Courier New"/>
            <w:noProof/>
          </w:rPr>
          <w:delText>&lt;connection_group/&gt;</w:delText>
        </w:r>
        <w:r w:rsidDel="00F16E77">
          <w:rPr>
            <w:noProof/>
            <w:webHidden/>
          </w:rPr>
          <w:tab/>
        </w:r>
        <w:r w:rsidDel="00F16E77">
          <w:rPr>
            <w:b w:val="0"/>
            <w:noProof/>
            <w:webHidden/>
          </w:rPr>
          <w:fldChar w:fldCharType="begin"/>
        </w:r>
        <w:r w:rsidDel="00F16E77">
          <w:rPr>
            <w:noProof/>
            <w:webHidden/>
          </w:rPr>
          <w:delInstrText xml:space="preserve"> PAGEREF _Toc95914769 \h </w:delInstrText>
        </w:r>
        <w:r w:rsidDel="00F16E77">
          <w:rPr>
            <w:b w:val="0"/>
            <w:noProof/>
            <w:webHidden/>
          </w:rPr>
          <w:fldChar w:fldCharType="separate"/>
        </w:r>
        <w:r w:rsidR="00F16E77" w:rsidDel="00F16E77">
          <w:rPr>
            <w:noProof/>
            <w:webHidden/>
          </w:rPr>
          <w:delText>15</w:delText>
        </w:r>
        <w:r w:rsidDel="00F16E77">
          <w:rPr>
            <w:b w:val="0"/>
            <w:noProof/>
            <w:webHidden/>
          </w:rPr>
          <w:fldChar w:fldCharType="end"/>
        </w:r>
        <w:r w:rsidRPr="005B09B3" w:rsidDel="00F16E77">
          <w:rPr>
            <w:rStyle w:val="Hyperlink"/>
            <w:b w:val="0"/>
            <w:noProof/>
          </w:rPr>
          <w:fldChar w:fldCharType="end"/>
        </w:r>
      </w:del>
    </w:p>
    <w:p w14:paraId="58D035C3" w14:textId="5AD6ADED" w:rsidR="0050351B" w:rsidDel="00F16E77" w:rsidRDefault="0050351B">
      <w:pPr>
        <w:pStyle w:val="Verzeichnis3"/>
        <w:rPr>
          <w:del w:id="466" w:author="Weinert, Matthias (M.)" w:date="2022-02-16T15:44:00Z"/>
          <w:rFonts w:asciiTheme="minorHAnsi" w:eastAsiaTheme="minorEastAsia" w:hAnsiTheme="minorHAnsi" w:cstheme="minorBidi"/>
          <w:b w:val="0"/>
          <w:noProof/>
          <w:lang w:val="de-DE" w:eastAsia="de-DE"/>
        </w:rPr>
      </w:pPr>
      <w:del w:id="46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"_Toc95914770"</w:delInstrText>
        </w:r>
        <w:r w:rsidRPr="005B09B3" w:rsidDel="00F16E77">
          <w:rPr>
            <w:rStyle w:val="Hyperlink"/>
            <w:noProof/>
          </w:rPr>
          <w:delInstrText xml:space="preserve"> </w:delInstrText>
        </w:r>
        <w:r w:rsidRPr="005B09B3" w:rsidDel="00F16E77">
          <w:rPr>
            <w:rStyle w:val="Hyperlink"/>
            <w:b w:val="0"/>
            <w:noProof/>
          </w:rPr>
          <w:fldChar w:fldCharType="separate"/>
        </w:r>
      </w:del>
      <w:ins w:id="468" w:author="Weinert, Matthias (M.)" w:date="2022-02-21T10:55:00Z">
        <w:r w:rsidR="006344F0">
          <w:rPr>
            <w:rStyle w:val="Hyperlink"/>
            <w:bCs/>
            <w:noProof/>
            <w:lang w:val="de-DE"/>
          </w:rPr>
          <w:t>Fehler! Linkreferenz ungültig.</w:t>
        </w:r>
      </w:ins>
      <w:del w:id="469" w:author="Weinert, Matthias (M.)" w:date="2022-02-16T15:44:00Z">
        <w:r w:rsidRPr="005B09B3" w:rsidDel="00F16E77">
          <w:rPr>
            <w:rStyle w:val="Hyperlink"/>
            <w:noProof/>
          </w:rPr>
          <w:delText>7.3.1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Connected Objects</w:delText>
        </w:r>
        <w:r w:rsidDel="00F16E77">
          <w:rPr>
            <w:noProof/>
            <w:webHidden/>
          </w:rPr>
          <w:tab/>
        </w:r>
        <w:r w:rsidDel="00F16E77">
          <w:rPr>
            <w:b w:val="0"/>
            <w:noProof/>
            <w:webHidden/>
          </w:rPr>
          <w:fldChar w:fldCharType="begin"/>
        </w:r>
        <w:r w:rsidDel="00F16E77">
          <w:rPr>
            <w:noProof/>
            <w:webHidden/>
          </w:rPr>
          <w:delInstrText xml:space="preserve"> PAGEREF _Toc95914770 \h </w:delInstrText>
        </w:r>
        <w:r w:rsidDel="00F16E77">
          <w:rPr>
            <w:b w:val="0"/>
            <w:noProof/>
            <w:webHidden/>
          </w:rPr>
          <w:fldChar w:fldCharType="separate"/>
        </w:r>
        <w:r w:rsidR="00F16E77" w:rsidDel="00F16E77">
          <w:rPr>
            <w:noProof/>
            <w:webHidden/>
          </w:rPr>
          <w:delText>15</w:delText>
        </w:r>
        <w:r w:rsidDel="00F16E77">
          <w:rPr>
            <w:b w:val="0"/>
            <w:noProof/>
            <w:webHidden/>
          </w:rPr>
          <w:fldChar w:fldCharType="end"/>
        </w:r>
        <w:r w:rsidRPr="005B09B3" w:rsidDel="00F16E77">
          <w:rPr>
            <w:rStyle w:val="Hyperlink"/>
            <w:b w:val="0"/>
            <w:noProof/>
          </w:rPr>
          <w:fldChar w:fldCharType="end"/>
        </w:r>
      </w:del>
    </w:p>
    <w:p w14:paraId="46AB4FA2" w14:textId="0C224F03" w:rsidR="0050351B" w:rsidDel="00F16E77" w:rsidRDefault="0050351B">
      <w:pPr>
        <w:pStyle w:val="Verzeichnis3"/>
        <w:rPr>
          <w:del w:id="470" w:author="Weinert, Matthias (M.)" w:date="2022-02-16T15:44:00Z"/>
          <w:rFonts w:asciiTheme="minorHAnsi" w:eastAsiaTheme="minorEastAsia" w:hAnsiTheme="minorHAnsi" w:cstheme="minorBidi"/>
          <w:b w:val="0"/>
          <w:noProof/>
          <w:lang w:val="de-DE" w:eastAsia="de-DE"/>
        </w:rPr>
      </w:pPr>
      <w:del w:id="47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"_Toc95914771"</w:delInstrText>
        </w:r>
        <w:r w:rsidRPr="005B09B3" w:rsidDel="00F16E77">
          <w:rPr>
            <w:rStyle w:val="Hyperlink"/>
            <w:noProof/>
          </w:rPr>
          <w:delInstrText xml:space="preserve"> </w:delInstrText>
        </w:r>
        <w:r w:rsidRPr="005B09B3" w:rsidDel="00F16E77">
          <w:rPr>
            <w:rStyle w:val="Hyperlink"/>
            <w:b w:val="0"/>
            <w:noProof/>
          </w:rPr>
          <w:fldChar w:fldCharType="separate"/>
        </w:r>
      </w:del>
      <w:ins w:id="472" w:author="Weinert, Matthias (M.)" w:date="2022-02-21T10:55:00Z">
        <w:r w:rsidR="006344F0">
          <w:rPr>
            <w:rStyle w:val="Hyperlink"/>
            <w:bCs/>
            <w:noProof/>
            <w:lang w:val="de-DE"/>
          </w:rPr>
          <w:t>Fehler! Linkreferenz ungültig.</w:t>
        </w:r>
      </w:ins>
      <w:del w:id="473" w:author="Weinert, Matthias (M.)" w:date="2022-02-16T15:44:00Z">
        <w:r w:rsidRPr="005B09B3" w:rsidDel="00F16E77">
          <w:rPr>
            <w:rStyle w:val="Hyperlink"/>
            <w:noProof/>
          </w:rPr>
          <w:delText>7.3.2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Contacts and Friction</w:delText>
        </w:r>
        <w:r w:rsidDel="00F16E77">
          <w:rPr>
            <w:noProof/>
            <w:webHidden/>
          </w:rPr>
          <w:tab/>
        </w:r>
        <w:r w:rsidDel="00F16E77">
          <w:rPr>
            <w:b w:val="0"/>
            <w:noProof/>
            <w:webHidden/>
          </w:rPr>
          <w:fldChar w:fldCharType="begin"/>
        </w:r>
        <w:r w:rsidDel="00F16E77">
          <w:rPr>
            <w:noProof/>
            <w:webHidden/>
          </w:rPr>
          <w:delInstrText xml:space="preserve"> PAGEREF _Toc95914771 \h </w:delInstrText>
        </w:r>
        <w:r w:rsidDel="00F16E77">
          <w:rPr>
            <w:b w:val="0"/>
            <w:noProof/>
            <w:webHidden/>
          </w:rPr>
          <w:fldChar w:fldCharType="separate"/>
        </w:r>
        <w:r w:rsidR="00F16E77" w:rsidDel="00F16E77">
          <w:rPr>
            <w:noProof/>
            <w:webHidden/>
          </w:rPr>
          <w:delText>21</w:delText>
        </w:r>
        <w:r w:rsidDel="00F16E77">
          <w:rPr>
            <w:b w:val="0"/>
            <w:noProof/>
            <w:webHidden/>
          </w:rPr>
          <w:fldChar w:fldCharType="end"/>
        </w:r>
        <w:r w:rsidRPr="005B09B3" w:rsidDel="00F16E77">
          <w:rPr>
            <w:rStyle w:val="Hyperlink"/>
            <w:b w:val="0"/>
            <w:noProof/>
          </w:rPr>
          <w:fldChar w:fldCharType="end"/>
        </w:r>
      </w:del>
    </w:p>
    <w:p w14:paraId="351AD2DE" w14:textId="2D6BF163" w:rsidR="0050351B" w:rsidDel="00F16E77" w:rsidRDefault="0050351B">
      <w:pPr>
        <w:pStyle w:val="Verzeichnis3"/>
        <w:rPr>
          <w:del w:id="474" w:author="Weinert, Matthias (M.)" w:date="2022-02-16T15:44:00Z"/>
          <w:rFonts w:asciiTheme="minorHAnsi" w:eastAsiaTheme="minorEastAsia" w:hAnsiTheme="minorHAnsi" w:cstheme="minorBidi"/>
          <w:b w:val="0"/>
          <w:noProof/>
          <w:lang w:val="de-DE" w:eastAsia="de-DE"/>
        </w:rPr>
      </w:pPr>
      <w:del w:id="47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"_Toc95914772"</w:delInstrText>
        </w:r>
        <w:r w:rsidRPr="005B09B3" w:rsidDel="00F16E77">
          <w:rPr>
            <w:rStyle w:val="Hyperlink"/>
            <w:noProof/>
          </w:rPr>
          <w:delInstrText xml:space="preserve"> </w:delInstrText>
        </w:r>
        <w:r w:rsidRPr="005B09B3" w:rsidDel="00F16E77">
          <w:rPr>
            <w:rStyle w:val="Hyperlink"/>
            <w:b w:val="0"/>
            <w:noProof/>
          </w:rPr>
          <w:fldChar w:fldCharType="separate"/>
        </w:r>
      </w:del>
      <w:ins w:id="476" w:author="Weinert, Matthias (M.)" w:date="2022-02-21T10:55:00Z">
        <w:r w:rsidR="006344F0">
          <w:rPr>
            <w:rStyle w:val="Hyperlink"/>
            <w:bCs/>
            <w:noProof/>
            <w:lang w:val="de-DE"/>
          </w:rPr>
          <w:t>Fehler! Linkreferenz ungültig.</w:t>
        </w:r>
      </w:ins>
      <w:del w:id="477" w:author="Weinert, Matthias (M.)" w:date="2022-02-16T15:44:00Z">
        <w:r w:rsidRPr="005B09B3" w:rsidDel="00F16E77">
          <w:rPr>
            <w:rStyle w:val="Hyperlink"/>
            <w:noProof/>
          </w:rPr>
          <w:delText>7.3.3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Joints</w:delText>
        </w:r>
        <w:r w:rsidDel="00F16E77">
          <w:rPr>
            <w:noProof/>
            <w:webHidden/>
          </w:rPr>
          <w:tab/>
        </w:r>
        <w:r w:rsidDel="00F16E77">
          <w:rPr>
            <w:b w:val="0"/>
            <w:noProof/>
            <w:webHidden/>
          </w:rPr>
          <w:fldChar w:fldCharType="begin"/>
        </w:r>
        <w:r w:rsidDel="00F16E77">
          <w:rPr>
            <w:noProof/>
            <w:webHidden/>
          </w:rPr>
          <w:delInstrText xml:space="preserve"> PAGEREF _Toc95914772 \h </w:delInstrText>
        </w:r>
        <w:r w:rsidDel="00F16E77">
          <w:rPr>
            <w:b w:val="0"/>
            <w:noProof/>
            <w:webHidden/>
          </w:rPr>
          <w:fldChar w:fldCharType="separate"/>
        </w:r>
        <w:r w:rsidR="00F16E77" w:rsidDel="00F16E77">
          <w:rPr>
            <w:noProof/>
            <w:webHidden/>
          </w:rPr>
          <w:delText>23</w:delText>
        </w:r>
        <w:r w:rsidDel="00F16E77">
          <w:rPr>
            <w:b w:val="0"/>
            <w:noProof/>
            <w:webHidden/>
          </w:rPr>
          <w:fldChar w:fldCharType="end"/>
        </w:r>
        <w:r w:rsidRPr="005B09B3" w:rsidDel="00F16E77">
          <w:rPr>
            <w:rStyle w:val="Hyperlink"/>
            <w:b w:val="0"/>
            <w:noProof/>
          </w:rPr>
          <w:fldChar w:fldCharType="end"/>
        </w:r>
      </w:del>
    </w:p>
    <w:p w14:paraId="61186065" w14:textId="35E7EA4A" w:rsidR="0050351B" w:rsidDel="00F16E77" w:rsidRDefault="0050351B">
      <w:pPr>
        <w:pStyle w:val="Verzeichnis2"/>
        <w:rPr>
          <w:del w:id="478" w:author="Weinert, Matthias (M.)" w:date="2022-02-16T15:44:00Z"/>
          <w:rFonts w:asciiTheme="minorHAnsi" w:eastAsiaTheme="minorEastAsia" w:hAnsiTheme="minorHAnsi" w:cstheme="minorBidi"/>
          <w:b w:val="0"/>
          <w:noProof/>
          <w:lang w:val="de-DE" w:eastAsia="de-DE"/>
        </w:rPr>
      </w:pPr>
      <w:del w:id="47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"_Toc95914773"</w:delInstrText>
        </w:r>
        <w:r w:rsidRPr="005B09B3" w:rsidDel="00F16E77">
          <w:rPr>
            <w:rStyle w:val="Hyperlink"/>
            <w:noProof/>
          </w:rPr>
          <w:delInstrText xml:space="preserve"> </w:delInstrText>
        </w:r>
        <w:r w:rsidRPr="005B09B3" w:rsidDel="00F16E77">
          <w:rPr>
            <w:rStyle w:val="Hyperlink"/>
            <w:b w:val="0"/>
            <w:noProof/>
          </w:rPr>
          <w:fldChar w:fldCharType="separate"/>
        </w:r>
      </w:del>
      <w:ins w:id="480" w:author="Weinert, Matthias (M.)" w:date="2022-02-21T10:55:00Z">
        <w:r w:rsidR="006344F0">
          <w:rPr>
            <w:rStyle w:val="Hyperlink"/>
            <w:bCs/>
            <w:noProof/>
            <w:lang w:val="de-DE"/>
          </w:rPr>
          <w:t>Fehler! Linkreferenz ungültig.</w:t>
        </w:r>
      </w:ins>
      <w:del w:id="481" w:author="Weinert, Matthias (M.)" w:date="2022-02-16T15:44:00Z">
        <w:r w:rsidRPr="005B09B3" w:rsidDel="00F16E77">
          <w:rPr>
            <w:rStyle w:val="Hyperlink"/>
            <w:noProof/>
          </w:rPr>
          <w:delText>7.4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 Minimalistic Example of a χMCF file</w:delText>
        </w:r>
        <w:r w:rsidDel="00F16E77">
          <w:rPr>
            <w:noProof/>
            <w:webHidden/>
          </w:rPr>
          <w:tab/>
        </w:r>
        <w:r w:rsidDel="00F16E77">
          <w:rPr>
            <w:b w:val="0"/>
            <w:noProof/>
            <w:webHidden/>
          </w:rPr>
          <w:fldChar w:fldCharType="begin"/>
        </w:r>
        <w:r w:rsidDel="00F16E77">
          <w:rPr>
            <w:noProof/>
            <w:webHidden/>
          </w:rPr>
          <w:delInstrText xml:space="preserve"> PAGEREF _Toc95914773 \h </w:delInstrText>
        </w:r>
        <w:r w:rsidDel="00F16E77">
          <w:rPr>
            <w:b w:val="0"/>
            <w:noProof/>
            <w:webHidden/>
          </w:rPr>
          <w:fldChar w:fldCharType="separate"/>
        </w:r>
        <w:r w:rsidR="00F16E77" w:rsidDel="00F16E77">
          <w:rPr>
            <w:noProof/>
            <w:webHidden/>
          </w:rPr>
          <w:delText>23</w:delText>
        </w:r>
        <w:r w:rsidDel="00F16E77">
          <w:rPr>
            <w:b w:val="0"/>
            <w:noProof/>
            <w:webHidden/>
          </w:rPr>
          <w:fldChar w:fldCharType="end"/>
        </w:r>
        <w:r w:rsidRPr="005B09B3" w:rsidDel="00F16E77">
          <w:rPr>
            <w:rStyle w:val="Hyperlink"/>
            <w:b w:val="0"/>
            <w:noProof/>
          </w:rPr>
          <w:fldChar w:fldCharType="end"/>
        </w:r>
      </w:del>
    </w:p>
    <w:p w14:paraId="7F36E30C" w14:textId="216A73D9" w:rsidR="0050351B" w:rsidDel="00F16E77" w:rsidRDefault="0050351B">
      <w:pPr>
        <w:pStyle w:val="Verzeichnis2"/>
        <w:rPr>
          <w:del w:id="482" w:author="Weinert, Matthias (M.)" w:date="2022-02-16T15:44:00Z"/>
          <w:rFonts w:asciiTheme="minorHAnsi" w:eastAsiaTheme="minorEastAsia" w:hAnsiTheme="minorHAnsi" w:cstheme="minorBidi"/>
          <w:b w:val="0"/>
          <w:noProof/>
          <w:lang w:val="de-DE" w:eastAsia="de-DE"/>
        </w:rPr>
      </w:pPr>
      <w:del w:id="48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"_Toc95914774"</w:delInstrText>
        </w:r>
        <w:r w:rsidRPr="005B09B3" w:rsidDel="00F16E77">
          <w:rPr>
            <w:rStyle w:val="Hyperlink"/>
            <w:noProof/>
          </w:rPr>
          <w:delInstrText xml:space="preserve"> </w:delInstrText>
        </w:r>
        <w:r w:rsidRPr="005B09B3" w:rsidDel="00F16E77">
          <w:rPr>
            <w:rStyle w:val="Hyperlink"/>
            <w:b w:val="0"/>
            <w:noProof/>
          </w:rPr>
          <w:fldChar w:fldCharType="separate"/>
        </w:r>
      </w:del>
      <w:ins w:id="484" w:author="Weinert, Matthias (M.)" w:date="2022-02-21T10:55:00Z">
        <w:r w:rsidR="006344F0">
          <w:rPr>
            <w:rStyle w:val="Hyperlink"/>
            <w:bCs/>
            <w:noProof/>
            <w:lang w:val="de-DE"/>
          </w:rPr>
          <w:t>Fehler! Linkreferenz ungültig.</w:t>
        </w:r>
      </w:ins>
      <w:del w:id="485" w:author="Weinert, Matthias (M.)" w:date="2022-02-16T15:44:00Z">
        <w:r w:rsidRPr="005B09B3" w:rsidDel="00F16E77">
          <w:rPr>
            <w:rStyle w:val="Hyperlink"/>
            <w:noProof/>
          </w:rPr>
          <w:delText>7.5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XML Schema Definition</w:delText>
        </w:r>
        <w:r w:rsidDel="00F16E77">
          <w:rPr>
            <w:noProof/>
            <w:webHidden/>
          </w:rPr>
          <w:tab/>
        </w:r>
        <w:r w:rsidDel="00F16E77">
          <w:rPr>
            <w:b w:val="0"/>
            <w:noProof/>
            <w:webHidden/>
          </w:rPr>
          <w:fldChar w:fldCharType="begin"/>
        </w:r>
        <w:r w:rsidDel="00F16E77">
          <w:rPr>
            <w:noProof/>
            <w:webHidden/>
          </w:rPr>
          <w:delInstrText xml:space="preserve"> PAGEREF _Toc95914774 \h </w:delInstrText>
        </w:r>
        <w:r w:rsidDel="00F16E77">
          <w:rPr>
            <w:b w:val="0"/>
            <w:noProof/>
            <w:webHidden/>
          </w:rPr>
          <w:fldChar w:fldCharType="separate"/>
        </w:r>
        <w:r w:rsidR="00F16E77" w:rsidDel="00F16E77">
          <w:rPr>
            <w:noProof/>
            <w:webHidden/>
          </w:rPr>
          <w:delText>24</w:delText>
        </w:r>
        <w:r w:rsidDel="00F16E77">
          <w:rPr>
            <w:b w:val="0"/>
            <w:noProof/>
            <w:webHidden/>
          </w:rPr>
          <w:fldChar w:fldCharType="end"/>
        </w:r>
        <w:r w:rsidRPr="005B09B3" w:rsidDel="00F16E77">
          <w:rPr>
            <w:rStyle w:val="Hyperlink"/>
            <w:b w:val="0"/>
            <w:noProof/>
          </w:rPr>
          <w:fldChar w:fldCharType="end"/>
        </w:r>
      </w:del>
    </w:p>
    <w:p w14:paraId="77B133D3" w14:textId="520F02D6" w:rsidR="0050351B" w:rsidDel="00F16E77" w:rsidRDefault="0050351B">
      <w:pPr>
        <w:pStyle w:val="Verzeichnis1"/>
        <w:rPr>
          <w:del w:id="486" w:author="Weinert, Matthias (M.)" w:date="2022-02-16T15:44:00Z"/>
          <w:rFonts w:asciiTheme="minorHAnsi" w:eastAsiaTheme="minorEastAsia" w:hAnsiTheme="minorHAnsi" w:cstheme="minorBidi"/>
          <w:b w:val="0"/>
          <w:noProof/>
          <w:lang w:val="de-DE" w:eastAsia="de-DE"/>
        </w:rPr>
      </w:pPr>
      <w:del w:id="48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"_Toc95914775"</w:delInstrText>
        </w:r>
        <w:r w:rsidRPr="005B09B3" w:rsidDel="00F16E77">
          <w:rPr>
            <w:rStyle w:val="Hyperlink"/>
            <w:noProof/>
          </w:rPr>
          <w:delInstrText xml:space="preserve"> </w:delInstrText>
        </w:r>
        <w:r w:rsidRPr="005B09B3" w:rsidDel="00F16E77">
          <w:rPr>
            <w:rStyle w:val="Hyperlink"/>
            <w:b w:val="0"/>
            <w:noProof/>
          </w:rPr>
          <w:fldChar w:fldCharType="separate"/>
        </w:r>
      </w:del>
      <w:ins w:id="488" w:author="Weinert, Matthias (M.)" w:date="2022-02-21T10:55:00Z">
        <w:r w:rsidR="006344F0">
          <w:rPr>
            <w:rStyle w:val="Hyperlink"/>
            <w:bCs/>
            <w:noProof/>
            <w:lang w:val="de-DE"/>
          </w:rPr>
          <w:t>Fehler! Linkreferenz ungültig.</w:t>
        </w:r>
      </w:ins>
      <w:del w:id="489" w:author="Weinert, Matthias (M.)" w:date="2022-02-16T15:44:00Z">
        <w:r w:rsidRPr="005B09B3" w:rsidDel="00F16E77">
          <w:rPr>
            <w:rStyle w:val="Hyperlink"/>
            <w:noProof/>
          </w:rPr>
          <w:delText>8</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Data Common to any Connection</w:delText>
        </w:r>
        <w:r w:rsidDel="00F16E77">
          <w:rPr>
            <w:noProof/>
            <w:webHidden/>
          </w:rPr>
          <w:tab/>
        </w:r>
        <w:r w:rsidDel="00F16E77">
          <w:rPr>
            <w:b w:val="0"/>
            <w:noProof/>
            <w:webHidden/>
          </w:rPr>
          <w:fldChar w:fldCharType="begin"/>
        </w:r>
        <w:r w:rsidDel="00F16E77">
          <w:rPr>
            <w:noProof/>
            <w:webHidden/>
          </w:rPr>
          <w:delInstrText xml:space="preserve"> PAGEREF _Toc95914775 \h </w:delInstrText>
        </w:r>
        <w:r w:rsidDel="00F16E77">
          <w:rPr>
            <w:b w:val="0"/>
            <w:noProof/>
            <w:webHidden/>
          </w:rPr>
          <w:fldChar w:fldCharType="separate"/>
        </w:r>
        <w:r w:rsidR="00F16E77" w:rsidDel="00F16E77">
          <w:rPr>
            <w:noProof/>
            <w:webHidden/>
          </w:rPr>
          <w:delText>24</w:delText>
        </w:r>
        <w:r w:rsidDel="00F16E77">
          <w:rPr>
            <w:b w:val="0"/>
            <w:noProof/>
            <w:webHidden/>
          </w:rPr>
          <w:fldChar w:fldCharType="end"/>
        </w:r>
        <w:r w:rsidRPr="005B09B3" w:rsidDel="00F16E77">
          <w:rPr>
            <w:rStyle w:val="Hyperlink"/>
            <w:b w:val="0"/>
            <w:noProof/>
          </w:rPr>
          <w:fldChar w:fldCharType="end"/>
        </w:r>
      </w:del>
    </w:p>
    <w:p w14:paraId="641E1837" w14:textId="25039D87" w:rsidR="0050351B" w:rsidDel="00F16E77" w:rsidRDefault="0050351B">
      <w:pPr>
        <w:pStyle w:val="Verzeichnis2"/>
        <w:rPr>
          <w:del w:id="490" w:author="Weinert, Matthias (M.)" w:date="2022-02-16T15:44:00Z"/>
          <w:rFonts w:asciiTheme="minorHAnsi" w:eastAsiaTheme="minorEastAsia" w:hAnsiTheme="minorHAnsi" w:cstheme="minorBidi"/>
          <w:b w:val="0"/>
          <w:noProof/>
          <w:lang w:val="de-DE" w:eastAsia="de-DE"/>
        </w:rPr>
      </w:pPr>
      <w:del w:id="49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"_Toc95914776"</w:delInstrText>
        </w:r>
        <w:r w:rsidRPr="005B09B3" w:rsidDel="00F16E77">
          <w:rPr>
            <w:rStyle w:val="Hyperlink"/>
            <w:noProof/>
          </w:rPr>
          <w:delInstrText xml:space="preserve"> </w:delInstrText>
        </w:r>
        <w:r w:rsidRPr="005B09B3" w:rsidDel="00F16E77">
          <w:rPr>
            <w:rStyle w:val="Hyperlink"/>
            <w:b w:val="0"/>
            <w:noProof/>
          </w:rPr>
          <w:fldChar w:fldCharType="separate"/>
        </w:r>
      </w:del>
      <w:ins w:id="492" w:author="Weinert, Matthias (M.)" w:date="2022-02-21T10:55:00Z">
        <w:r w:rsidR="006344F0">
          <w:rPr>
            <w:rStyle w:val="Hyperlink"/>
            <w:bCs/>
            <w:noProof/>
            <w:lang w:val="de-DE"/>
          </w:rPr>
          <w:t>Fehler! Linkreferenz ungültig.</w:t>
        </w:r>
      </w:ins>
      <w:del w:id="493" w:author="Weinert, Matthias (M.)" w:date="2022-02-16T15:44:00Z">
        <w:r w:rsidRPr="005B09B3" w:rsidDel="00F16E77">
          <w:rPr>
            <w:rStyle w:val="Hyperlink"/>
            <w:noProof/>
          </w:rPr>
          <w:delText>8.1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Indices and their properties</w:delText>
        </w:r>
        <w:r w:rsidDel="00F16E77">
          <w:rPr>
            <w:noProof/>
            <w:webHidden/>
          </w:rPr>
          <w:tab/>
        </w:r>
        <w:r w:rsidDel="00F16E77">
          <w:rPr>
            <w:b w:val="0"/>
            <w:noProof/>
            <w:webHidden/>
          </w:rPr>
          <w:fldChar w:fldCharType="begin"/>
        </w:r>
        <w:r w:rsidDel="00F16E77">
          <w:rPr>
            <w:noProof/>
            <w:webHidden/>
          </w:rPr>
          <w:delInstrText xml:space="preserve"> PAGEREF _Toc95914776 \h </w:delInstrText>
        </w:r>
        <w:r w:rsidDel="00F16E77">
          <w:rPr>
            <w:b w:val="0"/>
            <w:noProof/>
            <w:webHidden/>
          </w:rPr>
          <w:fldChar w:fldCharType="separate"/>
        </w:r>
        <w:r w:rsidR="00F16E77" w:rsidDel="00F16E77">
          <w:rPr>
            <w:noProof/>
            <w:webHidden/>
          </w:rPr>
          <w:delText>24</w:delText>
        </w:r>
        <w:r w:rsidDel="00F16E77">
          <w:rPr>
            <w:b w:val="0"/>
            <w:noProof/>
            <w:webHidden/>
          </w:rPr>
          <w:fldChar w:fldCharType="end"/>
        </w:r>
        <w:r w:rsidRPr="005B09B3" w:rsidDel="00F16E77">
          <w:rPr>
            <w:rStyle w:val="Hyperlink"/>
            <w:b w:val="0"/>
            <w:noProof/>
          </w:rPr>
          <w:fldChar w:fldCharType="end"/>
        </w:r>
      </w:del>
    </w:p>
    <w:p w14:paraId="7193EBD7" w14:textId="3A7794F8" w:rsidR="0050351B" w:rsidDel="00F16E77" w:rsidRDefault="0050351B">
      <w:pPr>
        <w:pStyle w:val="Verzeichnis2"/>
        <w:rPr>
          <w:del w:id="494" w:author="Weinert, Matthias (M.)" w:date="2022-02-16T15:44:00Z"/>
          <w:rFonts w:asciiTheme="minorHAnsi" w:eastAsiaTheme="minorEastAsia" w:hAnsiTheme="minorHAnsi" w:cstheme="minorBidi"/>
          <w:b w:val="0"/>
          <w:noProof/>
          <w:lang w:val="de-DE" w:eastAsia="de-DE"/>
        </w:rPr>
      </w:pPr>
      <w:del w:id="49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"_Toc95914777"</w:delInstrText>
        </w:r>
        <w:r w:rsidRPr="005B09B3" w:rsidDel="00F16E77">
          <w:rPr>
            <w:rStyle w:val="Hyperlink"/>
            <w:noProof/>
          </w:rPr>
          <w:delInstrText xml:space="preserve"> </w:delInstrText>
        </w:r>
        <w:r w:rsidRPr="005B09B3" w:rsidDel="00F16E77">
          <w:rPr>
            <w:rStyle w:val="Hyperlink"/>
            <w:b w:val="0"/>
            <w:noProof/>
          </w:rPr>
          <w:fldChar w:fldCharType="separate"/>
        </w:r>
      </w:del>
      <w:ins w:id="496" w:author="Weinert, Matthias (M.)" w:date="2022-02-21T10:55:00Z">
        <w:r w:rsidR="006344F0">
          <w:rPr>
            <w:rStyle w:val="Hyperlink"/>
            <w:bCs/>
            <w:noProof/>
            <w:lang w:val="de-DE"/>
          </w:rPr>
          <w:t>Fehler! Linkreferenz ungültig.</w:t>
        </w:r>
      </w:ins>
      <w:del w:id="497" w:author="Weinert, Matthias (M.)" w:date="2022-02-16T15:44:00Z">
        <w:r w:rsidRPr="005B09B3" w:rsidDel="00F16E77">
          <w:rPr>
            <w:rStyle w:val="Hyperlink"/>
            <w:noProof/>
          </w:rPr>
          <w:delText>8.2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Connection Referencing</w:delText>
        </w:r>
        <w:r w:rsidDel="00F16E77">
          <w:rPr>
            <w:noProof/>
            <w:webHidden/>
          </w:rPr>
          <w:tab/>
        </w:r>
        <w:r w:rsidDel="00F16E77">
          <w:rPr>
            <w:b w:val="0"/>
            <w:noProof/>
            <w:webHidden/>
          </w:rPr>
          <w:fldChar w:fldCharType="begin"/>
        </w:r>
        <w:r w:rsidDel="00F16E77">
          <w:rPr>
            <w:noProof/>
            <w:webHidden/>
          </w:rPr>
          <w:delInstrText xml:space="preserve"> PAGEREF _Toc95914777 \h </w:delInstrText>
        </w:r>
        <w:r w:rsidDel="00F16E77">
          <w:rPr>
            <w:b w:val="0"/>
            <w:noProof/>
            <w:webHidden/>
          </w:rPr>
          <w:fldChar w:fldCharType="separate"/>
        </w:r>
        <w:r w:rsidR="00F16E77" w:rsidDel="00F16E77">
          <w:rPr>
            <w:noProof/>
            <w:webHidden/>
          </w:rPr>
          <w:delText>24</w:delText>
        </w:r>
        <w:r w:rsidDel="00F16E77">
          <w:rPr>
            <w:b w:val="0"/>
            <w:noProof/>
            <w:webHidden/>
          </w:rPr>
          <w:fldChar w:fldCharType="end"/>
        </w:r>
        <w:r w:rsidRPr="005B09B3" w:rsidDel="00F16E77">
          <w:rPr>
            <w:rStyle w:val="Hyperlink"/>
            <w:b w:val="0"/>
            <w:noProof/>
          </w:rPr>
          <w:fldChar w:fldCharType="end"/>
        </w:r>
      </w:del>
    </w:p>
    <w:p w14:paraId="52CB8C98" w14:textId="018B14D1" w:rsidR="0050351B" w:rsidDel="00F16E77" w:rsidRDefault="0050351B">
      <w:pPr>
        <w:pStyle w:val="Verzeichnis3"/>
        <w:rPr>
          <w:del w:id="498" w:author="Weinert, Matthias (M.)" w:date="2022-02-16T15:44:00Z"/>
          <w:rFonts w:asciiTheme="minorHAnsi" w:eastAsiaTheme="minorEastAsia" w:hAnsiTheme="minorHAnsi" w:cstheme="minorBidi"/>
          <w:b w:val="0"/>
          <w:noProof/>
          <w:lang w:val="de-DE" w:eastAsia="de-DE"/>
        </w:rPr>
      </w:pPr>
      <w:del w:id="49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"_Toc95914778"</w:delInstrText>
        </w:r>
        <w:r w:rsidRPr="005B09B3" w:rsidDel="00F16E77">
          <w:rPr>
            <w:rStyle w:val="Hyperlink"/>
            <w:noProof/>
          </w:rPr>
          <w:delInstrText xml:space="preserve"> </w:delInstrText>
        </w:r>
        <w:r w:rsidRPr="005B09B3" w:rsidDel="00F16E77">
          <w:rPr>
            <w:rStyle w:val="Hyperlink"/>
            <w:b w:val="0"/>
            <w:noProof/>
          </w:rPr>
          <w:fldChar w:fldCharType="separate"/>
        </w:r>
      </w:del>
      <w:ins w:id="500" w:author="Weinert, Matthias (M.)" w:date="2022-02-21T10:55:00Z">
        <w:r w:rsidR="006344F0">
          <w:rPr>
            <w:rStyle w:val="Hyperlink"/>
            <w:bCs/>
            <w:noProof/>
            <w:lang w:val="de-DE"/>
          </w:rPr>
          <w:t>Fehler! Linkreferenz ungültig.</w:t>
        </w:r>
      </w:ins>
      <w:del w:id="501" w:author="Weinert, Matthias (M.)" w:date="2022-02-16T15:44:00Z">
        <w:r w:rsidRPr="005B09B3" w:rsidDel="00F16E77">
          <w:rPr>
            <w:rStyle w:val="Hyperlink"/>
            <w:noProof/>
          </w:rPr>
          <w:delText>8.2.1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Attribute </w:delText>
        </w:r>
        <w:r w:rsidRPr="005B09B3" w:rsidDel="00F16E77">
          <w:rPr>
            <w:rStyle w:val="Hyperlink"/>
            <w:rFonts w:ascii="Courier New" w:hAnsi="Courier New" w:cs="Courier New"/>
            <w:noProof/>
            <w:highlight w:val="white"/>
          </w:rPr>
          <w:delText>label</w:delText>
        </w:r>
        <w:r w:rsidDel="00F16E77">
          <w:rPr>
            <w:noProof/>
            <w:webHidden/>
          </w:rPr>
          <w:tab/>
        </w:r>
        <w:r w:rsidDel="00F16E77">
          <w:rPr>
            <w:b w:val="0"/>
            <w:noProof/>
            <w:webHidden/>
          </w:rPr>
          <w:fldChar w:fldCharType="begin"/>
        </w:r>
        <w:r w:rsidDel="00F16E77">
          <w:rPr>
            <w:noProof/>
            <w:webHidden/>
          </w:rPr>
          <w:delInstrText xml:space="preserve"> PAGEREF _Toc95914778 \h </w:delInstrText>
        </w:r>
        <w:r w:rsidDel="00F16E77">
          <w:rPr>
            <w:b w:val="0"/>
            <w:noProof/>
            <w:webHidden/>
          </w:rPr>
          <w:fldChar w:fldCharType="separate"/>
        </w:r>
        <w:r w:rsidR="00F16E77" w:rsidDel="00F16E77">
          <w:rPr>
            <w:noProof/>
            <w:webHidden/>
          </w:rPr>
          <w:delText>25</w:delText>
        </w:r>
        <w:r w:rsidDel="00F16E77">
          <w:rPr>
            <w:b w:val="0"/>
            <w:noProof/>
            <w:webHidden/>
          </w:rPr>
          <w:fldChar w:fldCharType="end"/>
        </w:r>
        <w:r w:rsidRPr="005B09B3" w:rsidDel="00F16E77">
          <w:rPr>
            <w:rStyle w:val="Hyperlink"/>
            <w:b w:val="0"/>
            <w:noProof/>
          </w:rPr>
          <w:fldChar w:fldCharType="end"/>
        </w:r>
      </w:del>
    </w:p>
    <w:p w14:paraId="65DD75DD" w14:textId="50C39DA1" w:rsidR="0050351B" w:rsidDel="00F16E77" w:rsidRDefault="0050351B">
      <w:pPr>
        <w:pStyle w:val="Verzeichnis3"/>
        <w:rPr>
          <w:del w:id="502" w:author="Weinert, Matthias (M.)" w:date="2022-02-16T15:44:00Z"/>
          <w:rFonts w:asciiTheme="minorHAnsi" w:eastAsiaTheme="minorEastAsia" w:hAnsiTheme="minorHAnsi" w:cstheme="minorBidi"/>
          <w:b w:val="0"/>
          <w:noProof/>
          <w:lang w:val="de-DE" w:eastAsia="de-DE"/>
        </w:rPr>
      </w:pPr>
      <w:del w:id="50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"_Toc95914779"</w:delInstrText>
        </w:r>
        <w:r w:rsidRPr="005B09B3" w:rsidDel="00F16E77">
          <w:rPr>
            <w:rStyle w:val="Hyperlink"/>
            <w:noProof/>
          </w:rPr>
          <w:delInstrText xml:space="preserve"> </w:delInstrText>
        </w:r>
        <w:r w:rsidRPr="005B09B3" w:rsidDel="00F16E77">
          <w:rPr>
            <w:rStyle w:val="Hyperlink"/>
            <w:b w:val="0"/>
            <w:noProof/>
          </w:rPr>
          <w:fldChar w:fldCharType="separate"/>
        </w:r>
      </w:del>
      <w:ins w:id="504" w:author="Weinert, Matthias (M.)" w:date="2022-02-21T10:55:00Z">
        <w:r w:rsidR="006344F0">
          <w:rPr>
            <w:rStyle w:val="Hyperlink"/>
            <w:bCs/>
            <w:noProof/>
            <w:lang w:val="de-DE"/>
          </w:rPr>
          <w:t>Fehler! Linkreferenz ungültig.</w:t>
        </w:r>
      </w:ins>
      <w:del w:id="505" w:author="Weinert, Matthias (M.)" w:date="2022-02-16T15:44:00Z">
        <w:r w:rsidRPr="005B09B3" w:rsidDel="00F16E77">
          <w:rPr>
            <w:rStyle w:val="Hyperlink"/>
            <w:noProof/>
          </w:rPr>
          <w:delText>8.2.2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Attribute </w:delText>
        </w:r>
        <w:r w:rsidRPr="005B09B3" w:rsidDel="00F16E77">
          <w:rPr>
            <w:rStyle w:val="Hyperlink"/>
            <w:rFonts w:ascii="Courier New" w:hAnsi="Courier New" w:cs="Courier New"/>
            <w:noProof/>
            <w:highlight w:val="white"/>
          </w:rPr>
          <w:delText>ident</w:delText>
        </w:r>
        <w:r w:rsidRPr="005B09B3" w:rsidDel="00F16E77">
          <w:rPr>
            <w:rStyle w:val="Hyperlink"/>
            <w:noProof/>
          </w:rPr>
          <w:delText xml:space="preserve"> </w:delText>
        </w:r>
        <w:r w:rsidDel="00F16E77">
          <w:rPr>
            <w:noProof/>
            <w:webHidden/>
          </w:rPr>
          <w:tab/>
        </w:r>
        <w:r w:rsidDel="00F16E77">
          <w:rPr>
            <w:b w:val="0"/>
            <w:noProof/>
            <w:webHidden/>
          </w:rPr>
          <w:fldChar w:fldCharType="begin"/>
        </w:r>
        <w:r w:rsidDel="00F16E77">
          <w:rPr>
            <w:noProof/>
            <w:webHidden/>
          </w:rPr>
          <w:delInstrText xml:space="preserve"> PAGEREF _Toc95914779 \h </w:delInstrText>
        </w:r>
        <w:r w:rsidDel="00F16E77">
          <w:rPr>
            <w:b w:val="0"/>
            <w:noProof/>
            <w:webHidden/>
          </w:rPr>
          <w:fldChar w:fldCharType="separate"/>
        </w:r>
        <w:r w:rsidR="00F16E77" w:rsidDel="00F16E77">
          <w:rPr>
            <w:noProof/>
            <w:webHidden/>
          </w:rPr>
          <w:delText>25</w:delText>
        </w:r>
        <w:r w:rsidDel="00F16E77">
          <w:rPr>
            <w:b w:val="0"/>
            <w:noProof/>
            <w:webHidden/>
          </w:rPr>
          <w:fldChar w:fldCharType="end"/>
        </w:r>
        <w:r w:rsidRPr="005B09B3" w:rsidDel="00F16E77">
          <w:rPr>
            <w:rStyle w:val="Hyperlink"/>
            <w:b w:val="0"/>
            <w:noProof/>
          </w:rPr>
          <w:fldChar w:fldCharType="end"/>
        </w:r>
      </w:del>
    </w:p>
    <w:p w14:paraId="7BFF8688" w14:textId="6B34E9EB" w:rsidR="0050351B" w:rsidDel="00F16E77" w:rsidRDefault="0050351B">
      <w:pPr>
        <w:pStyle w:val="Verzeichnis2"/>
        <w:rPr>
          <w:del w:id="506" w:author="Weinert, Matthias (M.)" w:date="2022-02-16T15:44:00Z"/>
          <w:rFonts w:asciiTheme="minorHAnsi" w:eastAsiaTheme="minorEastAsia" w:hAnsiTheme="minorHAnsi" w:cstheme="minorBidi"/>
          <w:b w:val="0"/>
          <w:noProof/>
          <w:lang w:val="de-DE" w:eastAsia="de-DE"/>
        </w:rPr>
      </w:pPr>
      <w:del w:id="50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"_Toc95914780"</w:delInstrText>
        </w:r>
        <w:r w:rsidRPr="005B09B3" w:rsidDel="00F16E77">
          <w:rPr>
            <w:rStyle w:val="Hyperlink"/>
            <w:noProof/>
          </w:rPr>
          <w:delInstrText xml:space="preserve"> </w:delInstrText>
        </w:r>
        <w:r w:rsidRPr="005B09B3" w:rsidDel="00F16E77">
          <w:rPr>
            <w:rStyle w:val="Hyperlink"/>
            <w:b w:val="0"/>
            <w:noProof/>
          </w:rPr>
          <w:fldChar w:fldCharType="separate"/>
        </w:r>
      </w:del>
      <w:ins w:id="508" w:author="Weinert, Matthias (M.)" w:date="2022-02-21T10:55:00Z">
        <w:r w:rsidR="006344F0">
          <w:rPr>
            <w:rStyle w:val="Hyperlink"/>
            <w:bCs/>
            <w:noProof/>
            <w:lang w:val="de-DE"/>
          </w:rPr>
          <w:t>Fehler! Linkreferenz ungültig.</w:t>
        </w:r>
      </w:ins>
      <w:del w:id="509" w:author="Weinert, Matthias (M.)" w:date="2022-02-16T15:44:00Z">
        <w:r w:rsidRPr="005B09B3" w:rsidDel="00F16E77">
          <w:rPr>
            <w:rStyle w:val="Hyperlink"/>
            <w:noProof/>
          </w:rPr>
          <w:delText>8.3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Dimensions and Coordinates</w:delText>
        </w:r>
        <w:r w:rsidDel="00F16E77">
          <w:rPr>
            <w:noProof/>
            <w:webHidden/>
          </w:rPr>
          <w:tab/>
        </w:r>
        <w:r w:rsidDel="00F16E77">
          <w:rPr>
            <w:b w:val="0"/>
            <w:noProof/>
            <w:webHidden/>
          </w:rPr>
          <w:fldChar w:fldCharType="begin"/>
        </w:r>
        <w:r w:rsidDel="00F16E77">
          <w:rPr>
            <w:noProof/>
            <w:webHidden/>
          </w:rPr>
          <w:delInstrText xml:space="preserve"> PAGEREF _Toc95914780 \h </w:delInstrText>
        </w:r>
        <w:r w:rsidDel="00F16E77">
          <w:rPr>
            <w:b w:val="0"/>
            <w:noProof/>
            <w:webHidden/>
          </w:rPr>
          <w:fldChar w:fldCharType="separate"/>
        </w:r>
        <w:r w:rsidR="00F16E77" w:rsidDel="00F16E77">
          <w:rPr>
            <w:noProof/>
            <w:webHidden/>
          </w:rPr>
          <w:delText>25</w:delText>
        </w:r>
        <w:r w:rsidDel="00F16E77">
          <w:rPr>
            <w:b w:val="0"/>
            <w:noProof/>
            <w:webHidden/>
          </w:rPr>
          <w:fldChar w:fldCharType="end"/>
        </w:r>
        <w:r w:rsidRPr="005B09B3" w:rsidDel="00F16E77">
          <w:rPr>
            <w:rStyle w:val="Hyperlink"/>
            <w:b w:val="0"/>
            <w:noProof/>
          </w:rPr>
          <w:fldChar w:fldCharType="end"/>
        </w:r>
      </w:del>
    </w:p>
    <w:p w14:paraId="14D91B27" w14:textId="36D6CB5C" w:rsidR="0050351B" w:rsidDel="00F16E77" w:rsidRDefault="0050351B">
      <w:pPr>
        <w:pStyle w:val="Verzeichnis2"/>
        <w:rPr>
          <w:del w:id="510" w:author="Weinert, Matthias (M.)" w:date="2022-02-16T15:44:00Z"/>
          <w:rFonts w:asciiTheme="minorHAnsi" w:eastAsiaTheme="minorEastAsia" w:hAnsiTheme="minorHAnsi" w:cstheme="minorBidi"/>
          <w:b w:val="0"/>
          <w:noProof/>
          <w:lang w:val="de-DE" w:eastAsia="de-DE"/>
        </w:rPr>
      </w:pPr>
      <w:del w:id="51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"_Toc95914781"</w:delInstrText>
        </w:r>
        <w:r w:rsidRPr="005B09B3" w:rsidDel="00F16E77">
          <w:rPr>
            <w:rStyle w:val="Hyperlink"/>
            <w:noProof/>
          </w:rPr>
          <w:delInstrText xml:space="preserve"> </w:delInstrText>
        </w:r>
        <w:r w:rsidRPr="005B09B3" w:rsidDel="00F16E77">
          <w:rPr>
            <w:rStyle w:val="Hyperlink"/>
            <w:b w:val="0"/>
            <w:noProof/>
          </w:rPr>
          <w:fldChar w:fldCharType="separate"/>
        </w:r>
      </w:del>
      <w:ins w:id="512" w:author="Weinert, Matthias (M.)" w:date="2022-02-21T10:55:00Z">
        <w:r w:rsidR="006344F0">
          <w:rPr>
            <w:rStyle w:val="Hyperlink"/>
            <w:bCs/>
            <w:noProof/>
            <w:lang w:val="de-DE"/>
          </w:rPr>
          <w:t>Fehler! Linkreferenz ungültig.</w:t>
        </w:r>
      </w:ins>
      <w:del w:id="513" w:author="Weinert, Matthias (M.)" w:date="2022-02-16T15:44:00Z">
        <w:r w:rsidRPr="005B09B3" w:rsidDel="00F16E77">
          <w:rPr>
            <w:rStyle w:val="Hyperlink"/>
            <w:noProof/>
          </w:rPr>
          <w:delText>8.4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Attribute </w:delText>
        </w:r>
        <w:r w:rsidRPr="005B09B3" w:rsidDel="00F16E77">
          <w:rPr>
            <w:rStyle w:val="Hyperlink"/>
            <w:rFonts w:ascii="Courier New" w:hAnsi="Courier New" w:cs="Courier New"/>
            <w:noProof/>
            <w:highlight w:val="white"/>
          </w:rPr>
          <w:delText>quality_control</w:delText>
        </w:r>
        <w:r w:rsidDel="00F16E77">
          <w:rPr>
            <w:noProof/>
            <w:webHidden/>
          </w:rPr>
          <w:tab/>
        </w:r>
        <w:r w:rsidDel="00F16E77">
          <w:rPr>
            <w:b w:val="0"/>
            <w:noProof/>
            <w:webHidden/>
          </w:rPr>
          <w:fldChar w:fldCharType="begin"/>
        </w:r>
        <w:r w:rsidDel="00F16E77">
          <w:rPr>
            <w:noProof/>
            <w:webHidden/>
          </w:rPr>
          <w:delInstrText xml:space="preserve"> PAGEREF _Toc95914781 \h </w:delInstrText>
        </w:r>
        <w:r w:rsidDel="00F16E77">
          <w:rPr>
            <w:b w:val="0"/>
            <w:noProof/>
            <w:webHidden/>
          </w:rPr>
          <w:fldChar w:fldCharType="separate"/>
        </w:r>
        <w:r w:rsidR="00F16E77" w:rsidDel="00F16E77">
          <w:rPr>
            <w:noProof/>
            <w:webHidden/>
          </w:rPr>
          <w:delText>25</w:delText>
        </w:r>
        <w:r w:rsidDel="00F16E77">
          <w:rPr>
            <w:b w:val="0"/>
            <w:noProof/>
            <w:webHidden/>
          </w:rPr>
          <w:fldChar w:fldCharType="end"/>
        </w:r>
        <w:r w:rsidRPr="005B09B3" w:rsidDel="00F16E77">
          <w:rPr>
            <w:rStyle w:val="Hyperlink"/>
            <w:b w:val="0"/>
            <w:noProof/>
          </w:rPr>
          <w:fldChar w:fldCharType="end"/>
        </w:r>
      </w:del>
    </w:p>
    <w:p w14:paraId="67F35180" w14:textId="7B9AC2A0" w:rsidR="0050351B" w:rsidDel="00F16E77" w:rsidRDefault="0050351B">
      <w:pPr>
        <w:pStyle w:val="Verzeichnis2"/>
        <w:rPr>
          <w:del w:id="514" w:author="Weinert, Matthias (M.)" w:date="2022-02-16T15:44:00Z"/>
          <w:rFonts w:asciiTheme="minorHAnsi" w:eastAsiaTheme="minorEastAsia" w:hAnsiTheme="minorHAnsi" w:cstheme="minorBidi"/>
          <w:b w:val="0"/>
          <w:noProof/>
          <w:lang w:val="de-DE" w:eastAsia="de-DE"/>
        </w:rPr>
      </w:pPr>
      <w:del w:id="51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"_Toc95914782"</w:delInstrText>
        </w:r>
        <w:r w:rsidRPr="005B09B3" w:rsidDel="00F16E77">
          <w:rPr>
            <w:rStyle w:val="Hyperlink"/>
            <w:noProof/>
          </w:rPr>
          <w:delInstrText xml:space="preserve"> </w:delInstrText>
        </w:r>
        <w:r w:rsidRPr="005B09B3" w:rsidDel="00F16E77">
          <w:rPr>
            <w:rStyle w:val="Hyperlink"/>
            <w:b w:val="0"/>
            <w:noProof/>
          </w:rPr>
          <w:fldChar w:fldCharType="separate"/>
        </w:r>
      </w:del>
      <w:ins w:id="516" w:author="Weinert, Matthias (M.)" w:date="2022-02-21T10:55:00Z">
        <w:r w:rsidR="006344F0">
          <w:rPr>
            <w:rStyle w:val="Hyperlink"/>
            <w:bCs/>
            <w:noProof/>
            <w:lang w:val="de-DE"/>
          </w:rPr>
          <w:t>Fehler! Linkreferenz ungültig.</w:t>
        </w:r>
      </w:ins>
      <w:del w:id="517" w:author="Weinert, Matthias (M.)" w:date="2022-02-16T15:44:00Z">
        <w:r w:rsidRPr="005B09B3" w:rsidDel="00F16E77">
          <w:rPr>
            <w:rStyle w:val="Hyperlink"/>
            <w:noProof/>
          </w:rPr>
          <w:delText>8.5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Custom Attributes list</w:delText>
        </w:r>
        <w:r w:rsidDel="00F16E77">
          <w:rPr>
            <w:noProof/>
            <w:webHidden/>
          </w:rPr>
          <w:tab/>
        </w:r>
        <w:r w:rsidDel="00F16E77">
          <w:rPr>
            <w:b w:val="0"/>
            <w:noProof/>
            <w:webHidden/>
          </w:rPr>
          <w:fldChar w:fldCharType="begin"/>
        </w:r>
        <w:r w:rsidDel="00F16E77">
          <w:rPr>
            <w:noProof/>
            <w:webHidden/>
          </w:rPr>
          <w:delInstrText xml:space="preserve"> PAGEREF _Toc95914782 \h </w:delInstrText>
        </w:r>
        <w:r w:rsidDel="00F16E77">
          <w:rPr>
            <w:b w:val="0"/>
            <w:noProof/>
            <w:webHidden/>
          </w:rPr>
          <w:fldChar w:fldCharType="separate"/>
        </w:r>
        <w:r w:rsidR="00F16E77" w:rsidDel="00F16E77">
          <w:rPr>
            <w:noProof/>
            <w:webHidden/>
          </w:rPr>
          <w:delText>25</w:delText>
        </w:r>
        <w:r w:rsidDel="00F16E77">
          <w:rPr>
            <w:b w:val="0"/>
            <w:noProof/>
            <w:webHidden/>
          </w:rPr>
          <w:fldChar w:fldCharType="end"/>
        </w:r>
        <w:r w:rsidRPr="005B09B3" w:rsidDel="00F16E77">
          <w:rPr>
            <w:rStyle w:val="Hyperlink"/>
            <w:b w:val="0"/>
            <w:noProof/>
          </w:rPr>
          <w:fldChar w:fldCharType="end"/>
        </w:r>
      </w:del>
    </w:p>
    <w:p w14:paraId="7C8A8D63" w14:textId="00A868F5" w:rsidR="0050351B" w:rsidDel="00F16E77" w:rsidRDefault="0050351B">
      <w:pPr>
        <w:pStyle w:val="Verzeichnis2"/>
        <w:rPr>
          <w:del w:id="518" w:author="Weinert, Matthias (M.)" w:date="2022-02-16T15:44:00Z"/>
          <w:rFonts w:asciiTheme="minorHAnsi" w:eastAsiaTheme="minorEastAsia" w:hAnsiTheme="minorHAnsi" w:cstheme="minorBidi"/>
          <w:b w:val="0"/>
          <w:noProof/>
          <w:lang w:val="de-DE" w:eastAsia="de-DE"/>
        </w:rPr>
      </w:pPr>
      <w:del w:id="51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"_Toc95914783"</w:delInstrText>
        </w:r>
        <w:r w:rsidRPr="005B09B3" w:rsidDel="00F16E77">
          <w:rPr>
            <w:rStyle w:val="Hyperlink"/>
            <w:noProof/>
          </w:rPr>
          <w:delInstrText xml:space="preserve"> </w:delInstrText>
        </w:r>
        <w:r w:rsidRPr="005B09B3" w:rsidDel="00F16E77">
          <w:rPr>
            <w:rStyle w:val="Hyperlink"/>
            <w:b w:val="0"/>
            <w:noProof/>
          </w:rPr>
          <w:fldChar w:fldCharType="separate"/>
        </w:r>
      </w:del>
      <w:ins w:id="520" w:author="Weinert, Matthias (M.)" w:date="2022-02-21T10:55:00Z">
        <w:r w:rsidR="006344F0">
          <w:rPr>
            <w:rStyle w:val="Hyperlink"/>
            <w:bCs/>
            <w:noProof/>
            <w:lang w:val="de-DE"/>
          </w:rPr>
          <w:t>Fehler! Linkreferenz ungültig.</w:t>
        </w:r>
      </w:ins>
      <w:del w:id="521" w:author="Weinert, Matthias (M.)" w:date="2022-02-16T15:44:00Z">
        <w:r w:rsidRPr="005B09B3" w:rsidDel="00F16E77">
          <w:rPr>
            <w:rStyle w:val="Hyperlink"/>
            <w:noProof/>
          </w:rPr>
          <w:delText>8.6</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Distinction between </w:delText>
        </w:r>
        <w:r w:rsidRPr="005B09B3" w:rsidDel="00F16E77">
          <w:rPr>
            <w:rStyle w:val="Hyperlink"/>
            <w:rFonts w:ascii="Courier New" w:hAnsi="Courier New" w:cs="Courier New"/>
            <w:noProof/>
          </w:rPr>
          <w:delText>&lt;custom_attributes/&gt;</w:delText>
        </w:r>
        <w:r w:rsidRPr="005B09B3" w:rsidDel="00F16E77">
          <w:rPr>
            <w:rStyle w:val="Hyperlink"/>
            <w:noProof/>
          </w:rPr>
          <w:delText xml:space="preserve"> and </w:delText>
        </w:r>
        <w:r w:rsidRPr="005B09B3" w:rsidDel="00F16E77">
          <w:rPr>
            <w:rStyle w:val="Hyperlink"/>
            <w:rFonts w:ascii="Courier New" w:hAnsi="Courier New" w:cs="Courier New"/>
            <w:noProof/>
          </w:rPr>
          <w:delText>&lt;appdata/&gt;</w:delText>
        </w:r>
        <w:r w:rsidDel="00F16E77">
          <w:rPr>
            <w:noProof/>
            <w:webHidden/>
          </w:rPr>
          <w:tab/>
        </w:r>
        <w:r w:rsidDel="00F16E77">
          <w:rPr>
            <w:b w:val="0"/>
            <w:noProof/>
            <w:webHidden/>
          </w:rPr>
          <w:fldChar w:fldCharType="begin"/>
        </w:r>
        <w:r w:rsidDel="00F16E77">
          <w:rPr>
            <w:noProof/>
            <w:webHidden/>
          </w:rPr>
          <w:delInstrText xml:space="preserve"> PAGEREF _Toc95914783 \h </w:delInstrText>
        </w:r>
        <w:r w:rsidDel="00F16E77">
          <w:rPr>
            <w:b w:val="0"/>
            <w:noProof/>
            <w:webHidden/>
          </w:rPr>
          <w:fldChar w:fldCharType="separate"/>
        </w:r>
        <w:r w:rsidR="00F16E77" w:rsidDel="00F16E77">
          <w:rPr>
            <w:noProof/>
            <w:webHidden/>
          </w:rPr>
          <w:delText>30</w:delText>
        </w:r>
        <w:r w:rsidDel="00F16E77">
          <w:rPr>
            <w:b w:val="0"/>
            <w:noProof/>
            <w:webHidden/>
          </w:rPr>
          <w:fldChar w:fldCharType="end"/>
        </w:r>
        <w:r w:rsidRPr="005B09B3" w:rsidDel="00F16E77">
          <w:rPr>
            <w:rStyle w:val="Hyperlink"/>
            <w:b w:val="0"/>
            <w:noProof/>
          </w:rPr>
          <w:fldChar w:fldCharType="end"/>
        </w:r>
      </w:del>
    </w:p>
    <w:p w14:paraId="6A5F12C3" w14:textId="4490D62F" w:rsidR="0050351B" w:rsidDel="00F16E77" w:rsidRDefault="0050351B">
      <w:pPr>
        <w:pStyle w:val="Verzeichnis3"/>
        <w:rPr>
          <w:del w:id="522" w:author="Weinert, Matthias (M.)" w:date="2022-02-16T15:44:00Z"/>
          <w:rFonts w:asciiTheme="minorHAnsi" w:eastAsiaTheme="minorEastAsia" w:hAnsiTheme="minorHAnsi" w:cstheme="minorBidi"/>
          <w:b w:val="0"/>
          <w:noProof/>
          <w:lang w:val="de-DE" w:eastAsia="de-DE"/>
        </w:rPr>
      </w:pPr>
      <w:del w:id="52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"_Toc95914784"</w:delInstrText>
        </w:r>
        <w:r w:rsidRPr="005B09B3" w:rsidDel="00F16E77">
          <w:rPr>
            <w:rStyle w:val="Hyperlink"/>
            <w:noProof/>
          </w:rPr>
          <w:delInstrText xml:space="preserve"> </w:delInstrText>
        </w:r>
        <w:r w:rsidRPr="005B09B3" w:rsidDel="00F16E77">
          <w:rPr>
            <w:rStyle w:val="Hyperlink"/>
            <w:b w:val="0"/>
            <w:noProof/>
          </w:rPr>
          <w:fldChar w:fldCharType="separate"/>
        </w:r>
      </w:del>
      <w:ins w:id="524" w:author="Weinert, Matthias (M.)" w:date="2022-02-21T10:55:00Z">
        <w:r w:rsidR="006344F0">
          <w:rPr>
            <w:rStyle w:val="Hyperlink"/>
            <w:bCs/>
            <w:noProof/>
            <w:lang w:val="de-DE"/>
          </w:rPr>
          <w:t>Fehler! Linkreferenz ungültig.</w:t>
        </w:r>
      </w:ins>
      <w:del w:id="525" w:author="Weinert, Matthias (M.)" w:date="2022-02-16T15:44:00Z">
        <w:r w:rsidRPr="005B09B3" w:rsidDel="00F16E77">
          <w:rPr>
            <w:rStyle w:val="Hyperlink"/>
            <w:noProof/>
          </w:rPr>
          <w:delText>8.6.1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Needs of different process roles, addressed by </w:delText>
        </w:r>
        <w:r w:rsidRPr="005B09B3" w:rsidDel="00F16E77">
          <w:rPr>
            <w:rStyle w:val="Hyperlink"/>
            <w:rFonts w:ascii="Courier New" w:hAnsi="Courier New" w:cs="Courier New"/>
            <w:i/>
            <w:iCs/>
            <w:noProof/>
          </w:rPr>
          <w:delText>&lt;custom_attributes/&gt;</w:delText>
        </w:r>
        <w:r w:rsidRPr="005B09B3" w:rsidDel="00F16E77">
          <w:rPr>
            <w:rStyle w:val="Hyperlink"/>
            <w:noProof/>
          </w:rPr>
          <w:delText xml:space="preserve"> and </w:delText>
        </w:r>
        <w:r w:rsidRPr="005B09B3" w:rsidDel="00F16E77">
          <w:rPr>
            <w:rStyle w:val="Hyperlink"/>
            <w:rFonts w:ascii="Courier New" w:hAnsi="Courier New" w:cs="Courier New"/>
            <w:i/>
            <w:iCs/>
            <w:noProof/>
          </w:rPr>
          <w:delText>&lt;appdata/&gt;</w:delText>
        </w:r>
        <w:r w:rsidDel="00F16E77">
          <w:rPr>
            <w:noProof/>
            <w:webHidden/>
          </w:rPr>
          <w:tab/>
        </w:r>
        <w:r w:rsidDel="00F16E77">
          <w:rPr>
            <w:b w:val="0"/>
            <w:noProof/>
            <w:webHidden/>
          </w:rPr>
          <w:fldChar w:fldCharType="begin"/>
        </w:r>
        <w:r w:rsidDel="00F16E77">
          <w:rPr>
            <w:noProof/>
            <w:webHidden/>
          </w:rPr>
          <w:delInstrText xml:space="preserve"> PAGEREF _Toc95914784 \h </w:delInstrText>
        </w:r>
        <w:r w:rsidDel="00F16E77">
          <w:rPr>
            <w:b w:val="0"/>
            <w:noProof/>
            <w:webHidden/>
          </w:rPr>
          <w:fldChar w:fldCharType="separate"/>
        </w:r>
        <w:r w:rsidR="00F16E77" w:rsidDel="00F16E77">
          <w:rPr>
            <w:noProof/>
            <w:webHidden/>
          </w:rPr>
          <w:delText>30</w:delText>
        </w:r>
        <w:r w:rsidDel="00F16E77">
          <w:rPr>
            <w:b w:val="0"/>
            <w:noProof/>
            <w:webHidden/>
          </w:rPr>
          <w:fldChar w:fldCharType="end"/>
        </w:r>
        <w:r w:rsidRPr="005B09B3" w:rsidDel="00F16E77">
          <w:rPr>
            <w:rStyle w:val="Hyperlink"/>
            <w:b w:val="0"/>
            <w:noProof/>
          </w:rPr>
          <w:fldChar w:fldCharType="end"/>
        </w:r>
      </w:del>
    </w:p>
    <w:p w14:paraId="5C5FB029" w14:textId="5042FBD9" w:rsidR="0050351B" w:rsidDel="00F16E77" w:rsidRDefault="0050351B">
      <w:pPr>
        <w:pStyle w:val="Verzeichnis3"/>
        <w:rPr>
          <w:del w:id="526" w:author="Weinert, Matthias (M.)" w:date="2022-02-16T15:44:00Z"/>
          <w:rFonts w:asciiTheme="minorHAnsi" w:eastAsiaTheme="minorEastAsia" w:hAnsiTheme="minorHAnsi" w:cstheme="minorBidi"/>
          <w:b w:val="0"/>
          <w:noProof/>
          <w:lang w:val="de-DE" w:eastAsia="de-DE"/>
        </w:rPr>
      </w:pPr>
      <w:del w:id="52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"_Toc95914785"</w:delInstrText>
        </w:r>
        <w:r w:rsidRPr="005B09B3" w:rsidDel="00F16E77">
          <w:rPr>
            <w:rStyle w:val="Hyperlink"/>
            <w:noProof/>
          </w:rPr>
          <w:delInstrText xml:space="preserve"> </w:delInstrText>
        </w:r>
        <w:r w:rsidRPr="005B09B3" w:rsidDel="00F16E77">
          <w:rPr>
            <w:rStyle w:val="Hyperlink"/>
            <w:b w:val="0"/>
            <w:noProof/>
          </w:rPr>
          <w:fldChar w:fldCharType="separate"/>
        </w:r>
      </w:del>
      <w:ins w:id="528" w:author="Weinert, Matthias (M.)" w:date="2022-02-21T10:55:00Z">
        <w:r w:rsidR="006344F0">
          <w:rPr>
            <w:rStyle w:val="Hyperlink"/>
            <w:bCs/>
            <w:noProof/>
            <w:lang w:val="de-DE"/>
          </w:rPr>
          <w:t>Fehler! Linkreferenz ungültig.</w:t>
        </w:r>
      </w:ins>
      <w:del w:id="529" w:author="Weinert, Matthias (M.)" w:date="2022-02-16T15:44:00Z">
        <w:r w:rsidRPr="005B09B3" w:rsidDel="00F16E77">
          <w:rPr>
            <w:rStyle w:val="Hyperlink"/>
            <w:noProof/>
          </w:rPr>
          <w:delText>8.6.2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Needs of different applications, addressed by </w:delText>
        </w:r>
        <w:r w:rsidRPr="005B09B3" w:rsidDel="00F16E77">
          <w:rPr>
            <w:rStyle w:val="Hyperlink"/>
            <w:rFonts w:ascii="Courier New" w:hAnsi="Courier New" w:cs="Courier New"/>
            <w:i/>
            <w:iCs/>
            <w:noProof/>
          </w:rPr>
          <w:delText>&lt;custom_attributes/&gt;</w:delText>
        </w:r>
        <w:r w:rsidRPr="005B09B3" w:rsidDel="00F16E77">
          <w:rPr>
            <w:rStyle w:val="Hyperlink"/>
            <w:noProof/>
          </w:rPr>
          <w:delText xml:space="preserve"> and </w:delText>
        </w:r>
        <w:r w:rsidRPr="005B09B3" w:rsidDel="00F16E77">
          <w:rPr>
            <w:rStyle w:val="Hyperlink"/>
            <w:rFonts w:ascii="Courier New" w:hAnsi="Courier New" w:cs="Courier New"/>
            <w:i/>
            <w:iCs/>
            <w:noProof/>
          </w:rPr>
          <w:delText>&lt;appdata/&gt;</w:delText>
        </w:r>
        <w:r w:rsidDel="00F16E77">
          <w:rPr>
            <w:noProof/>
            <w:webHidden/>
          </w:rPr>
          <w:tab/>
        </w:r>
        <w:r w:rsidDel="00F16E77">
          <w:rPr>
            <w:b w:val="0"/>
            <w:noProof/>
            <w:webHidden/>
          </w:rPr>
          <w:fldChar w:fldCharType="begin"/>
        </w:r>
        <w:r w:rsidDel="00F16E77">
          <w:rPr>
            <w:noProof/>
            <w:webHidden/>
          </w:rPr>
          <w:delInstrText xml:space="preserve"> PAGEREF _Toc95914785 \h </w:delInstrText>
        </w:r>
        <w:r w:rsidDel="00F16E77">
          <w:rPr>
            <w:b w:val="0"/>
            <w:noProof/>
            <w:webHidden/>
          </w:rPr>
          <w:fldChar w:fldCharType="separate"/>
        </w:r>
        <w:r w:rsidR="00F16E77" w:rsidDel="00F16E77">
          <w:rPr>
            <w:noProof/>
            <w:webHidden/>
          </w:rPr>
          <w:delText>30</w:delText>
        </w:r>
        <w:r w:rsidDel="00F16E77">
          <w:rPr>
            <w:b w:val="0"/>
            <w:noProof/>
            <w:webHidden/>
          </w:rPr>
          <w:fldChar w:fldCharType="end"/>
        </w:r>
        <w:r w:rsidRPr="005B09B3" w:rsidDel="00F16E77">
          <w:rPr>
            <w:rStyle w:val="Hyperlink"/>
            <w:b w:val="0"/>
            <w:noProof/>
          </w:rPr>
          <w:fldChar w:fldCharType="end"/>
        </w:r>
      </w:del>
    </w:p>
    <w:p w14:paraId="5DF5EF42" w14:textId="72C6B94D" w:rsidR="0050351B" w:rsidDel="00F16E77" w:rsidRDefault="0050351B">
      <w:pPr>
        <w:pStyle w:val="Verzeichnis3"/>
        <w:rPr>
          <w:del w:id="530" w:author="Weinert, Matthias (M.)" w:date="2022-02-16T15:44:00Z"/>
          <w:rFonts w:asciiTheme="minorHAnsi" w:eastAsiaTheme="minorEastAsia" w:hAnsiTheme="minorHAnsi" w:cstheme="minorBidi"/>
          <w:b w:val="0"/>
          <w:noProof/>
          <w:lang w:val="de-DE" w:eastAsia="de-DE"/>
        </w:rPr>
      </w:pPr>
      <w:del w:id="53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"_Toc95914786"</w:delInstrText>
        </w:r>
        <w:r w:rsidRPr="005B09B3" w:rsidDel="00F16E77">
          <w:rPr>
            <w:rStyle w:val="Hyperlink"/>
            <w:noProof/>
          </w:rPr>
          <w:delInstrText xml:space="preserve"> </w:delInstrText>
        </w:r>
        <w:r w:rsidRPr="005B09B3" w:rsidDel="00F16E77">
          <w:rPr>
            <w:rStyle w:val="Hyperlink"/>
            <w:b w:val="0"/>
            <w:noProof/>
          </w:rPr>
          <w:fldChar w:fldCharType="separate"/>
        </w:r>
      </w:del>
      <w:ins w:id="532" w:author="Weinert, Matthias (M.)" w:date="2022-02-21T10:55:00Z">
        <w:r w:rsidR="006344F0">
          <w:rPr>
            <w:rStyle w:val="Hyperlink"/>
            <w:bCs/>
            <w:noProof/>
            <w:lang w:val="de-DE"/>
          </w:rPr>
          <w:t>Fehler! Linkreferenz ungültig.</w:t>
        </w:r>
      </w:ins>
      <w:del w:id="533" w:author="Weinert, Matthias (M.)" w:date="2022-02-16T15:44:00Z">
        <w:r w:rsidRPr="005B09B3" w:rsidDel="00F16E77">
          <w:rPr>
            <w:rStyle w:val="Hyperlink"/>
            <w:noProof/>
          </w:rPr>
          <w:delText>8.6.3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Different levels of </w:delText>
        </w:r>
        <w:r w:rsidRPr="005B09B3" w:rsidDel="00F16E77">
          <w:rPr>
            <w:rStyle w:val="Hyperlink"/>
            <w:rFonts w:ascii="Courier New" w:hAnsi="Courier New" w:cs="Courier New"/>
            <w:i/>
            <w:iCs/>
            <w:noProof/>
          </w:rPr>
          <w:delText>&lt;custom_attributes/&gt;</w:delText>
        </w:r>
        <w:r w:rsidRPr="005B09B3" w:rsidDel="00F16E77">
          <w:rPr>
            <w:rStyle w:val="Hyperlink"/>
            <w:noProof/>
          </w:rPr>
          <w:delText xml:space="preserve"> and </w:delText>
        </w:r>
        <w:r w:rsidRPr="005B09B3" w:rsidDel="00F16E77">
          <w:rPr>
            <w:rStyle w:val="Hyperlink"/>
            <w:rFonts w:ascii="Courier New" w:hAnsi="Courier New" w:cs="Courier New"/>
            <w:i/>
            <w:iCs/>
            <w:noProof/>
          </w:rPr>
          <w:delText>&lt;appdata/&gt;</w:delText>
        </w:r>
        <w:r w:rsidRPr="005B09B3" w:rsidDel="00F16E77">
          <w:rPr>
            <w:rStyle w:val="Hyperlink"/>
            <w:noProof/>
          </w:rPr>
          <w:delText xml:space="preserve"> within χMCF data model</w:delText>
        </w:r>
        <w:r w:rsidDel="00F16E77">
          <w:rPr>
            <w:noProof/>
            <w:webHidden/>
          </w:rPr>
          <w:tab/>
        </w:r>
        <w:r w:rsidDel="00F16E77">
          <w:rPr>
            <w:b w:val="0"/>
            <w:noProof/>
            <w:webHidden/>
          </w:rPr>
          <w:fldChar w:fldCharType="begin"/>
        </w:r>
        <w:r w:rsidDel="00F16E77">
          <w:rPr>
            <w:noProof/>
            <w:webHidden/>
          </w:rPr>
          <w:delInstrText xml:space="preserve"> PAGEREF _Toc95914786 \h </w:delInstrText>
        </w:r>
        <w:r w:rsidDel="00F16E77">
          <w:rPr>
            <w:b w:val="0"/>
            <w:noProof/>
            <w:webHidden/>
          </w:rPr>
          <w:fldChar w:fldCharType="separate"/>
        </w:r>
        <w:r w:rsidR="00F16E77" w:rsidDel="00F16E77">
          <w:rPr>
            <w:noProof/>
            <w:webHidden/>
          </w:rPr>
          <w:delText>31</w:delText>
        </w:r>
        <w:r w:rsidDel="00F16E77">
          <w:rPr>
            <w:b w:val="0"/>
            <w:noProof/>
            <w:webHidden/>
          </w:rPr>
          <w:fldChar w:fldCharType="end"/>
        </w:r>
        <w:r w:rsidRPr="005B09B3" w:rsidDel="00F16E77">
          <w:rPr>
            <w:rStyle w:val="Hyperlink"/>
            <w:b w:val="0"/>
            <w:noProof/>
          </w:rPr>
          <w:fldChar w:fldCharType="end"/>
        </w:r>
      </w:del>
    </w:p>
    <w:p w14:paraId="3EE89310" w14:textId="71AEA355" w:rsidR="0050351B" w:rsidDel="00F16E77" w:rsidRDefault="0050351B">
      <w:pPr>
        <w:pStyle w:val="Verzeichnis1"/>
        <w:rPr>
          <w:del w:id="534" w:author="Weinert, Matthias (M.)" w:date="2022-02-16T15:44:00Z"/>
          <w:rFonts w:asciiTheme="minorHAnsi" w:eastAsiaTheme="minorEastAsia" w:hAnsiTheme="minorHAnsi" w:cstheme="minorBidi"/>
          <w:b w:val="0"/>
          <w:noProof/>
          <w:lang w:val="de-DE" w:eastAsia="de-DE"/>
        </w:rPr>
      </w:pPr>
      <w:del w:id="53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"_Toc95914787"</w:delInstrText>
        </w:r>
        <w:r w:rsidRPr="005B09B3" w:rsidDel="00F16E77">
          <w:rPr>
            <w:rStyle w:val="Hyperlink"/>
            <w:noProof/>
          </w:rPr>
          <w:delInstrText xml:space="preserve"> </w:delInstrText>
        </w:r>
        <w:r w:rsidRPr="005B09B3" w:rsidDel="00F16E77">
          <w:rPr>
            <w:rStyle w:val="Hyperlink"/>
            <w:b w:val="0"/>
            <w:noProof/>
          </w:rPr>
          <w:fldChar w:fldCharType="separate"/>
        </w:r>
      </w:del>
      <w:ins w:id="536" w:author="Weinert, Matthias (M.)" w:date="2022-02-21T10:55:00Z">
        <w:r w:rsidR="006344F0">
          <w:rPr>
            <w:rStyle w:val="Hyperlink"/>
            <w:bCs/>
            <w:noProof/>
            <w:lang w:val="de-DE"/>
          </w:rPr>
          <w:t>Fehler! Linkreferenz ungültig.</w:t>
        </w:r>
      </w:ins>
      <w:del w:id="537" w:author="Weinert, Matthias (M.)" w:date="2022-02-16T15:44:00Z">
        <w:r w:rsidRPr="005B09B3" w:rsidDel="00F16E77">
          <w:rPr>
            <w:rStyle w:val="Hyperlink"/>
            <w:noProof/>
          </w:rPr>
          <w:delText>9</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0D connections</w:delText>
        </w:r>
        <w:r w:rsidDel="00F16E77">
          <w:rPr>
            <w:noProof/>
            <w:webHidden/>
          </w:rPr>
          <w:tab/>
        </w:r>
        <w:r w:rsidDel="00F16E77">
          <w:rPr>
            <w:b w:val="0"/>
            <w:noProof/>
            <w:webHidden/>
          </w:rPr>
          <w:fldChar w:fldCharType="begin"/>
        </w:r>
        <w:r w:rsidDel="00F16E77">
          <w:rPr>
            <w:noProof/>
            <w:webHidden/>
          </w:rPr>
          <w:delInstrText xml:space="preserve"> PAGEREF _Toc95914787 \h </w:delInstrText>
        </w:r>
        <w:r w:rsidDel="00F16E77">
          <w:rPr>
            <w:b w:val="0"/>
            <w:noProof/>
            <w:webHidden/>
          </w:rPr>
          <w:fldChar w:fldCharType="separate"/>
        </w:r>
        <w:r w:rsidR="00F16E77" w:rsidDel="00F16E77">
          <w:rPr>
            <w:noProof/>
            <w:webHidden/>
          </w:rPr>
          <w:delText>31</w:delText>
        </w:r>
        <w:r w:rsidDel="00F16E77">
          <w:rPr>
            <w:b w:val="0"/>
            <w:noProof/>
            <w:webHidden/>
          </w:rPr>
          <w:fldChar w:fldCharType="end"/>
        </w:r>
        <w:r w:rsidRPr="005B09B3" w:rsidDel="00F16E77">
          <w:rPr>
            <w:rStyle w:val="Hyperlink"/>
            <w:b w:val="0"/>
            <w:noProof/>
          </w:rPr>
          <w:fldChar w:fldCharType="end"/>
        </w:r>
      </w:del>
    </w:p>
    <w:p w14:paraId="7B5EAFB7" w14:textId="11A7CA11" w:rsidR="0050351B" w:rsidDel="00F16E77" w:rsidRDefault="0050351B">
      <w:pPr>
        <w:pStyle w:val="Verzeichnis2"/>
        <w:rPr>
          <w:del w:id="538" w:author="Weinert, Matthias (M.)" w:date="2022-02-16T15:44:00Z"/>
          <w:rFonts w:asciiTheme="minorHAnsi" w:eastAsiaTheme="minorEastAsia" w:hAnsiTheme="minorHAnsi" w:cstheme="minorBidi"/>
          <w:b w:val="0"/>
          <w:noProof/>
          <w:lang w:val="de-DE" w:eastAsia="de-DE"/>
        </w:rPr>
      </w:pPr>
      <w:del w:id="53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"_Toc95914788"</w:delInstrText>
        </w:r>
        <w:r w:rsidRPr="005B09B3" w:rsidDel="00F16E77">
          <w:rPr>
            <w:rStyle w:val="Hyperlink"/>
            <w:noProof/>
          </w:rPr>
          <w:delInstrText xml:space="preserve"> </w:delInstrText>
        </w:r>
        <w:r w:rsidRPr="005B09B3" w:rsidDel="00F16E77">
          <w:rPr>
            <w:rStyle w:val="Hyperlink"/>
            <w:b w:val="0"/>
            <w:noProof/>
          </w:rPr>
          <w:fldChar w:fldCharType="separate"/>
        </w:r>
      </w:del>
      <w:ins w:id="540" w:author="Weinert, Matthias (M.)" w:date="2022-02-21T10:55:00Z">
        <w:r w:rsidR="006344F0">
          <w:rPr>
            <w:rStyle w:val="Hyperlink"/>
            <w:bCs/>
            <w:noProof/>
            <w:lang w:val="de-DE"/>
          </w:rPr>
          <w:t>Fehler! Linkreferenz ungültig.</w:t>
        </w:r>
      </w:ins>
      <w:del w:id="541" w:author="Weinert, Matthias (M.)" w:date="2022-02-16T15:44:00Z">
        <w:r w:rsidRPr="005B09B3" w:rsidDel="00F16E77">
          <w:rPr>
            <w:rStyle w:val="Hyperlink"/>
            <w:noProof/>
          </w:rPr>
          <w:delText>9.1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Generic Definitions</w:delText>
        </w:r>
        <w:r w:rsidDel="00F16E77">
          <w:rPr>
            <w:noProof/>
            <w:webHidden/>
          </w:rPr>
          <w:tab/>
        </w:r>
        <w:r w:rsidDel="00F16E77">
          <w:rPr>
            <w:b w:val="0"/>
            <w:noProof/>
            <w:webHidden/>
          </w:rPr>
          <w:fldChar w:fldCharType="begin"/>
        </w:r>
        <w:r w:rsidDel="00F16E77">
          <w:rPr>
            <w:noProof/>
            <w:webHidden/>
          </w:rPr>
          <w:delInstrText xml:space="preserve"> PAGEREF _Toc95914788 \h </w:delInstrText>
        </w:r>
        <w:r w:rsidDel="00F16E77">
          <w:rPr>
            <w:b w:val="0"/>
            <w:noProof/>
            <w:webHidden/>
          </w:rPr>
          <w:fldChar w:fldCharType="separate"/>
        </w:r>
        <w:r w:rsidR="00F16E77" w:rsidDel="00F16E77">
          <w:rPr>
            <w:noProof/>
            <w:webHidden/>
          </w:rPr>
          <w:delText>31</w:delText>
        </w:r>
        <w:r w:rsidDel="00F16E77">
          <w:rPr>
            <w:b w:val="0"/>
            <w:noProof/>
            <w:webHidden/>
          </w:rPr>
          <w:fldChar w:fldCharType="end"/>
        </w:r>
        <w:r w:rsidRPr="005B09B3" w:rsidDel="00F16E77">
          <w:rPr>
            <w:rStyle w:val="Hyperlink"/>
            <w:b w:val="0"/>
            <w:noProof/>
          </w:rPr>
          <w:fldChar w:fldCharType="end"/>
        </w:r>
      </w:del>
    </w:p>
    <w:p w14:paraId="7A87F6B0" w14:textId="28BAD4E1" w:rsidR="0050351B" w:rsidDel="00F16E77" w:rsidRDefault="0050351B">
      <w:pPr>
        <w:pStyle w:val="Verzeichnis3"/>
        <w:rPr>
          <w:del w:id="542" w:author="Weinert, Matthias (M.)" w:date="2022-02-16T15:44:00Z"/>
          <w:rFonts w:asciiTheme="minorHAnsi" w:eastAsiaTheme="minorEastAsia" w:hAnsiTheme="minorHAnsi" w:cstheme="minorBidi"/>
          <w:b w:val="0"/>
          <w:noProof/>
          <w:lang w:val="de-DE" w:eastAsia="de-DE"/>
        </w:rPr>
      </w:pPr>
      <w:del w:id="54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"_Toc95914789"</w:delInstrText>
        </w:r>
        <w:r w:rsidRPr="005B09B3" w:rsidDel="00F16E77">
          <w:rPr>
            <w:rStyle w:val="Hyperlink"/>
            <w:noProof/>
          </w:rPr>
          <w:delInstrText xml:space="preserve"> </w:delInstrText>
        </w:r>
        <w:r w:rsidRPr="005B09B3" w:rsidDel="00F16E77">
          <w:rPr>
            <w:rStyle w:val="Hyperlink"/>
            <w:b w:val="0"/>
            <w:noProof/>
          </w:rPr>
          <w:fldChar w:fldCharType="separate"/>
        </w:r>
      </w:del>
      <w:ins w:id="544" w:author="Weinert, Matthias (M.)" w:date="2022-02-21T10:55:00Z">
        <w:r w:rsidR="006344F0">
          <w:rPr>
            <w:rStyle w:val="Hyperlink"/>
            <w:bCs/>
            <w:noProof/>
            <w:lang w:val="de-DE"/>
          </w:rPr>
          <w:t>Fehler! Linkreferenz ungültig.</w:t>
        </w:r>
      </w:ins>
      <w:del w:id="545" w:author="Weinert, Matthias (M.)" w:date="2022-02-16T15:44:00Z">
        <w:r w:rsidRPr="005B09B3" w:rsidDel="00F16E77">
          <w:rPr>
            <w:rStyle w:val="Hyperlink"/>
            <w:noProof/>
          </w:rPr>
          <w:delText>9.1.1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Identification</w:delText>
        </w:r>
        <w:r w:rsidDel="00F16E77">
          <w:rPr>
            <w:noProof/>
            <w:webHidden/>
          </w:rPr>
          <w:tab/>
        </w:r>
        <w:r w:rsidDel="00F16E77">
          <w:rPr>
            <w:b w:val="0"/>
            <w:noProof/>
            <w:webHidden/>
          </w:rPr>
          <w:fldChar w:fldCharType="begin"/>
        </w:r>
        <w:r w:rsidDel="00F16E77">
          <w:rPr>
            <w:noProof/>
            <w:webHidden/>
          </w:rPr>
          <w:delInstrText xml:space="preserve"> PAGEREF _Toc95914789 \h </w:delInstrText>
        </w:r>
        <w:r w:rsidDel="00F16E77">
          <w:rPr>
            <w:b w:val="0"/>
            <w:noProof/>
            <w:webHidden/>
          </w:rPr>
          <w:fldChar w:fldCharType="separate"/>
        </w:r>
        <w:r w:rsidR="00F16E77" w:rsidDel="00F16E77">
          <w:rPr>
            <w:noProof/>
            <w:webHidden/>
          </w:rPr>
          <w:delText>31</w:delText>
        </w:r>
        <w:r w:rsidDel="00F16E77">
          <w:rPr>
            <w:b w:val="0"/>
            <w:noProof/>
            <w:webHidden/>
          </w:rPr>
          <w:fldChar w:fldCharType="end"/>
        </w:r>
        <w:r w:rsidRPr="005B09B3" w:rsidDel="00F16E77">
          <w:rPr>
            <w:rStyle w:val="Hyperlink"/>
            <w:b w:val="0"/>
            <w:noProof/>
          </w:rPr>
          <w:fldChar w:fldCharType="end"/>
        </w:r>
      </w:del>
    </w:p>
    <w:p w14:paraId="4D0FBDD7" w14:textId="79F05EA0" w:rsidR="0050351B" w:rsidDel="00F16E77" w:rsidRDefault="0050351B">
      <w:pPr>
        <w:pStyle w:val="Verzeichnis3"/>
        <w:rPr>
          <w:del w:id="546" w:author="Weinert, Matthias (M.)" w:date="2022-02-16T15:44:00Z"/>
          <w:rFonts w:asciiTheme="minorHAnsi" w:eastAsiaTheme="minorEastAsia" w:hAnsiTheme="minorHAnsi" w:cstheme="minorBidi"/>
          <w:b w:val="0"/>
          <w:noProof/>
          <w:lang w:val="de-DE" w:eastAsia="de-DE"/>
        </w:rPr>
      </w:pPr>
      <w:del w:id="54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"_Toc95914790"</w:delInstrText>
        </w:r>
        <w:r w:rsidRPr="005B09B3" w:rsidDel="00F16E77">
          <w:rPr>
            <w:rStyle w:val="Hyperlink"/>
            <w:noProof/>
          </w:rPr>
          <w:delInstrText xml:space="preserve"> </w:delInstrText>
        </w:r>
        <w:r w:rsidRPr="005B09B3" w:rsidDel="00F16E77">
          <w:rPr>
            <w:rStyle w:val="Hyperlink"/>
            <w:b w:val="0"/>
            <w:noProof/>
          </w:rPr>
          <w:fldChar w:fldCharType="separate"/>
        </w:r>
      </w:del>
      <w:ins w:id="548" w:author="Weinert, Matthias (M.)" w:date="2022-02-21T10:55:00Z">
        <w:r w:rsidR="006344F0">
          <w:rPr>
            <w:rStyle w:val="Hyperlink"/>
            <w:bCs/>
            <w:noProof/>
            <w:lang w:val="de-DE"/>
          </w:rPr>
          <w:t>Fehler! Linkreferenz ungültig.</w:t>
        </w:r>
      </w:ins>
      <w:del w:id="549" w:author="Weinert, Matthias (M.)" w:date="2022-02-16T15:44:00Z">
        <w:r w:rsidRPr="005B09B3" w:rsidDel="00F16E77">
          <w:rPr>
            <w:rStyle w:val="Hyperlink"/>
            <w:noProof/>
          </w:rPr>
          <w:delText>9.1.2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Location</w:delText>
        </w:r>
        <w:r w:rsidDel="00F16E77">
          <w:rPr>
            <w:noProof/>
            <w:webHidden/>
          </w:rPr>
          <w:tab/>
        </w:r>
        <w:r w:rsidDel="00F16E77">
          <w:rPr>
            <w:b w:val="0"/>
            <w:noProof/>
            <w:webHidden/>
          </w:rPr>
          <w:fldChar w:fldCharType="begin"/>
        </w:r>
        <w:r w:rsidDel="00F16E77">
          <w:rPr>
            <w:noProof/>
            <w:webHidden/>
          </w:rPr>
          <w:delInstrText xml:space="preserve"> PAGEREF _Toc95914790 \h </w:delInstrText>
        </w:r>
        <w:r w:rsidDel="00F16E77">
          <w:rPr>
            <w:b w:val="0"/>
            <w:noProof/>
            <w:webHidden/>
          </w:rPr>
          <w:fldChar w:fldCharType="separate"/>
        </w:r>
        <w:r w:rsidR="00F16E77" w:rsidDel="00F16E77">
          <w:rPr>
            <w:noProof/>
            <w:webHidden/>
          </w:rPr>
          <w:delText>33</w:delText>
        </w:r>
        <w:r w:rsidDel="00F16E77">
          <w:rPr>
            <w:b w:val="0"/>
            <w:noProof/>
            <w:webHidden/>
          </w:rPr>
          <w:fldChar w:fldCharType="end"/>
        </w:r>
        <w:r w:rsidRPr="005B09B3" w:rsidDel="00F16E77">
          <w:rPr>
            <w:rStyle w:val="Hyperlink"/>
            <w:b w:val="0"/>
            <w:noProof/>
          </w:rPr>
          <w:fldChar w:fldCharType="end"/>
        </w:r>
      </w:del>
    </w:p>
    <w:p w14:paraId="6FF2BD57" w14:textId="46CD2A68" w:rsidR="0050351B" w:rsidDel="00F16E77" w:rsidRDefault="0050351B">
      <w:pPr>
        <w:pStyle w:val="Verzeichnis3"/>
        <w:rPr>
          <w:del w:id="550" w:author="Weinert, Matthias (M.)" w:date="2022-02-16T15:44:00Z"/>
          <w:rFonts w:asciiTheme="minorHAnsi" w:eastAsiaTheme="minorEastAsia" w:hAnsiTheme="minorHAnsi" w:cstheme="minorBidi"/>
          <w:b w:val="0"/>
          <w:noProof/>
          <w:lang w:val="de-DE" w:eastAsia="de-DE"/>
        </w:rPr>
      </w:pPr>
      <w:del w:id="55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"_Toc95914791"</w:delInstrText>
        </w:r>
        <w:r w:rsidRPr="005B09B3" w:rsidDel="00F16E77">
          <w:rPr>
            <w:rStyle w:val="Hyperlink"/>
            <w:noProof/>
          </w:rPr>
          <w:delInstrText xml:space="preserve"> </w:delInstrText>
        </w:r>
        <w:r w:rsidRPr="005B09B3" w:rsidDel="00F16E77">
          <w:rPr>
            <w:rStyle w:val="Hyperlink"/>
            <w:b w:val="0"/>
            <w:noProof/>
          </w:rPr>
          <w:fldChar w:fldCharType="separate"/>
        </w:r>
      </w:del>
      <w:ins w:id="552" w:author="Weinert, Matthias (M.)" w:date="2022-02-21T10:55:00Z">
        <w:r w:rsidR="006344F0">
          <w:rPr>
            <w:rStyle w:val="Hyperlink"/>
            <w:bCs/>
            <w:noProof/>
            <w:lang w:val="de-DE"/>
          </w:rPr>
          <w:t>Fehler! Linkreferenz ungültig.</w:t>
        </w:r>
      </w:ins>
      <w:del w:id="553" w:author="Weinert, Matthias (M.)" w:date="2022-02-16T15:44:00Z">
        <w:r w:rsidRPr="005B09B3" w:rsidDel="00F16E77">
          <w:rPr>
            <w:rStyle w:val="Hyperlink"/>
            <w:noProof/>
          </w:rPr>
          <w:delText>9.1.3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Direction</w:delText>
        </w:r>
        <w:r w:rsidDel="00F16E77">
          <w:rPr>
            <w:noProof/>
            <w:webHidden/>
          </w:rPr>
          <w:tab/>
        </w:r>
        <w:r w:rsidDel="00F16E77">
          <w:rPr>
            <w:b w:val="0"/>
            <w:noProof/>
            <w:webHidden/>
          </w:rPr>
          <w:fldChar w:fldCharType="begin"/>
        </w:r>
        <w:r w:rsidDel="00F16E77">
          <w:rPr>
            <w:noProof/>
            <w:webHidden/>
          </w:rPr>
          <w:delInstrText xml:space="preserve"> PAGEREF _Toc95914791 \h </w:delInstrText>
        </w:r>
        <w:r w:rsidDel="00F16E77">
          <w:rPr>
            <w:b w:val="0"/>
            <w:noProof/>
            <w:webHidden/>
          </w:rPr>
          <w:fldChar w:fldCharType="separate"/>
        </w:r>
        <w:r w:rsidR="00F16E77" w:rsidDel="00F16E77">
          <w:rPr>
            <w:noProof/>
            <w:webHidden/>
          </w:rPr>
          <w:delText>33</w:delText>
        </w:r>
        <w:r w:rsidDel="00F16E77">
          <w:rPr>
            <w:b w:val="0"/>
            <w:noProof/>
            <w:webHidden/>
          </w:rPr>
          <w:fldChar w:fldCharType="end"/>
        </w:r>
        <w:r w:rsidRPr="005B09B3" w:rsidDel="00F16E77">
          <w:rPr>
            <w:rStyle w:val="Hyperlink"/>
            <w:b w:val="0"/>
            <w:noProof/>
          </w:rPr>
          <w:fldChar w:fldCharType="end"/>
        </w:r>
      </w:del>
    </w:p>
    <w:p w14:paraId="4E56A372" w14:textId="0F56319B" w:rsidR="0050351B" w:rsidDel="00F16E77" w:rsidRDefault="0050351B">
      <w:pPr>
        <w:pStyle w:val="Verzeichnis3"/>
        <w:rPr>
          <w:del w:id="554" w:author="Weinert, Matthias (M.)" w:date="2022-02-16T15:44:00Z"/>
          <w:rFonts w:asciiTheme="minorHAnsi" w:eastAsiaTheme="minorEastAsia" w:hAnsiTheme="minorHAnsi" w:cstheme="minorBidi"/>
          <w:b w:val="0"/>
          <w:noProof/>
          <w:lang w:val="de-DE" w:eastAsia="de-DE"/>
        </w:rPr>
      </w:pPr>
      <w:del w:id="55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"_Toc95914792"</w:delInstrText>
        </w:r>
        <w:r w:rsidRPr="005B09B3" w:rsidDel="00F16E77">
          <w:rPr>
            <w:rStyle w:val="Hyperlink"/>
            <w:noProof/>
          </w:rPr>
          <w:delInstrText xml:space="preserve"> </w:delInstrText>
        </w:r>
        <w:r w:rsidRPr="005B09B3" w:rsidDel="00F16E77">
          <w:rPr>
            <w:rStyle w:val="Hyperlink"/>
            <w:b w:val="0"/>
            <w:noProof/>
          </w:rPr>
          <w:fldChar w:fldCharType="separate"/>
        </w:r>
      </w:del>
      <w:ins w:id="556" w:author="Weinert, Matthias (M.)" w:date="2022-02-21T10:55:00Z">
        <w:r w:rsidR="006344F0">
          <w:rPr>
            <w:rStyle w:val="Hyperlink"/>
            <w:bCs/>
            <w:noProof/>
            <w:lang w:val="de-DE"/>
          </w:rPr>
          <w:t>Fehler! Linkreferenz ungültig.</w:t>
        </w:r>
      </w:ins>
      <w:del w:id="557" w:author="Weinert, Matthias (M.)" w:date="2022-02-16T15:44:00Z">
        <w:r w:rsidRPr="005B09B3" w:rsidDel="00F16E77">
          <w:rPr>
            <w:rStyle w:val="Hyperlink"/>
            <w:noProof/>
          </w:rPr>
          <w:delText>9.1.4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Type Specification</w:delText>
        </w:r>
        <w:r w:rsidDel="00F16E77">
          <w:rPr>
            <w:noProof/>
            <w:webHidden/>
          </w:rPr>
          <w:tab/>
        </w:r>
        <w:r w:rsidDel="00F16E77">
          <w:rPr>
            <w:b w:val="0"/>
            <w:noProof/>
            <w:webHidden/>
          </w:rPr>
          <w:fldChar w:fldCharType="begin"/>
        </w:r>
        <w:r w:rsidDel="00F16E77">
          <w:rPr>
            <w:noProof/>
            <w:webHidden/>
          </w:rPr>
          <w:delInstrText xml:space="preserve"> PAGEREF _Toc95914792 \h </w:delInstrText>
        </w:r>
        <w:r w:rsidDel="00F16E77">
          <w:rPr>
            <w:b w:val="0"/>
            <w:noProof/>
            <w:webHidden/>
          </w:rPr>
          <w:fldChar w:fldCharType="separate"/>
        </w:r>
        <w:r w:rsidR="00F16E77" w:rsidDel="00F16E77">
          <w:rPr>
            <w:noProof/>
            <w:webHidden/>
          </w:rPr>
          <w:delText>34</w:delText>
        </w:r>
        <w:r w:rsidDel="00F16E77">
          <w:rPr>
            <w:b w:val="0"/>
            <w:noProof/>
            <w:webHidden/>
          </w:rPr>
          <w:fldChar w:fldCharType="end"/>
        </w:r>
        <w:r w:rsidRPr="005B09B3" w:rsidDel="00F16E77">
          <w:rPr>
            <w:rStyle w:val="Hyperlink"/>
            <w:b w:val="0"/>
            <w:noProof/>
          </w:rPr>
          <w:fldChar w:fldCharType="end"/>
        </w:r>
      </w:del>
    </w:p>
    <w:p w14:paraId="6CC93B88" w14:textId="078A6AD8" w:rsidR="0050351B" w:rsidDel="00F16E77" w:rsidRDefault="0050351B">
      <w:pPr>
        <w:pStyle w:val="Verzeichnis2"/>
        <w:rPr>
          <w:del w:id="558" w:author="Weinert, Matthias (M.)" w:date="2022-02-16T15:44:00Z"/>
          <w:rFonts w:asciiTheme="minorHAnsi" w:eastAsiaTheme="minorEastAsia" w:hAnsiTheme="minorHAnsi" w:cstheme="minorBidi"/>
          <w:b w:val="0"/>
          <w:noProof/>
          <w:lang w:val="de-DE" w:eastAsia="de-DE"/>
        </w:rPr>
      </w:pPr>
      <w:del w:id="55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"_Toc95914793"</w:delInstrText>
        </w:r>
        <w:r w:rsidRPr="005B09B3" w:rsidDel="00F16E77">
          <w:rPr>
            <w:rStyle w:val="Hyperlink"/>
            <w:noProof/>
          </w:rPr>
          <w:delInstrText xml:space="preserve"> </w:delInstrText>
        </w:r>
        <w:r w:rsidRPr="005B09B3" w:rsidDel="00F16E77">
          <w:rPr>
            <w:rStyle w:val="Hyperlink"/>
            <w:b w:val="0"/>
            <w:noProof/>
          </w:rPr>
          <w:fldChar w:fldCharType="separate"/>
        </w:r>
      </w:del>
      <w:ins w:id="560" w:author="Weinert, Matthias (M.)" w:date="2022-02-21T10:55:00Z">
        <w:r w:rsidR="006344F0">
          <w:rPr>
            <w:rStyle w:val="Hyperlink"/>
            <w:bCs/>
            <w:noProof/>
            <w:lang w:val="de-DE"/>
          </w:rPr>
          <w:t>Fehler! Linkreferenz ungültig.</w:t>
        </w:r>
      </w:ins>
      <w:del w:id="561" w:author="Weinert, Matthias (M.)" w:date="2022-02-16T15:44:00Z">
        <w:r w:rsidRPr="005B09B3" w:rsidDel="00F16E77">
          <w:rPr>
            <w:rStyle w:val="Hyperlink"/>
            <w:noProof/>
          </w:rPr>
          <w:delText>9.2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Spot Welds</w:delText>
        </w:r>
        <w:r w:rsidDel="00F16E77">
          <w:rPr>
            <w:noProof/>
            <w:webHidden/>
          </w:rPr>
          <w:tab/>
        </w:r>
        <w:r w:rsidDel="00F16E77">
          <w:rPr>
            <w:b w:val="0"/>
            <w:noProof/>
            <w:webHidden/>
          </w:rPr>
          <w:fldChar w:fldCharType="begin"/>
        </w:r>
        <w:r w:rsidDel="00F16E77">
          <w:rPr>
            <w:noProof/>
            <w:webHidden/>
          </w:rPr>
          <w:delInstrText xml:space="preserve"> PAGEREF _Toc95914793 \h </w:delInstrText>
        </w:r>
        <w:r w:rsidDel="00F16E77">
          <w:rPr>
            <w:b w:val="0"/>
            <w:noProof/>
            <w:webHidden/>
          </w:rPr>
          <w:fldChar w:fldCharType="separate"/>
        </w:r>
        <w:r w:rsidR="00F16E77" w:rsidDel="00F16E77">
          <w:rPr>
            <w:noProof/>
            <w:webHidden/>
          </w:rPr>
          <w:delText>34</w:delText>
        </w:r>
        <w:r w:rsidDel="00F16E77">
          <w:rPr>
            <w:b w:val="0"/>
            <w:noProof/>
            <w:webHidden/>
          </w:rPr>
          <w:fldChar w:fldCharType="end"/>
        </w:r>
        <w:r w:rsidRPr="005B09B3" w:rsidDel="00F16E77">
          <w:rPr>
            <w:rStyle w:val="Hyperlink"/>
            <w:b w:val="0"/>
            <w:noProof/>
          </w:rPr>
          <w:fldChar w:fldCharType="end"/>
        </w:r>
      </w:del>
    </w:p>
    <w:p w14:paraId="7EFDB88E" w14:textId="5BA10C9F" w:rsidR="0050351B" w:rsidDel="00F16E77" w:rsidRDefault="0050351B">
      <w:pPr>
        <w:pStyle w:val="Verzeichnis2"/>
        <w:rPr>
          <w:del w:id="562" w:author="Weinert, Matthias (M.)" w:date="2022-02-16T15:44:00Z"/>
          <w:rFonts w:asciiTheme="minorHAnsi" w:eastAsiaTheme="minorEastAsia" w:hAnsiTheme="minorHAnsi" w:cstheme="minorBidi"/>
          <w:b w:val="0"/>
          <w:noProof/>
          <w:lang w:val="de-DE" w:eastAsia="de-DE"/>
        </w:rPr>
      </w:pPr>
      <w:del w:id="56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"_Toc95914794"</w:delInstrText>
        </w:r>
        <w:r w:rsidRPr="005B09B3" w:rsidDel="00F16E77">
          <w:rPr>
            <w:rStyle w:val="Hyperlink"/>
            <w:noProof/>
          </w:rPr>
          <w:delInstrText xml:space="preserve"> </w:delInstrText>
        </w:r>
        <w:r w:rsidRPr="005B09B3" w:rsidDel="00F16E77">
          <w:rPr>
            <w:rStyle w:val="Hyperlink"/>
            <w:b w:val="0"/>
            <w:noProof/>
          </w:rPr>
          <w:fldChar w:fldCharType="separate"/>
        </w:r>
      </w:del>
      <w:ins w:id="564" w:author="Weinert, Matthias (M.)" w:date="2022-02-21T10:55:00Z">
        <w:r w:rsidR="006344F0">
          <w:rPr>
            <w:rStyle w:val="Hyperlink"/>
            <w:bCs/>
            <w:noProof/>
            <w:lang w:val="de-DE"/>
          </w:rPr>
          <w:t>Fehler! Linkreferenz ungültig.</w:t>
        </w:r>
      </w:ins>
      <w:del w:id="565" w:author="Weinert, Matthias (M.)" w:date="2022-02-16T15:44:00Z">
        <w:r w:rsidRPr="005B09B3" w:rsidDel="00F16E77">
          <w:rPr>
            <w:rStyle w:val="Hyperlink"/>
            <w:noProof/>
          </w:rPr>
          <w:delText>9.3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Robscans</w:delText>
        </w:r>
        <w:r w:rsidDel="00F16E77">
          <w:rPr>
            <w:noProof/>
            <w:webHidden/>
          </w:rPr>
          <w:tab/>
        </w:r>
        <w:r w:rsidDel="00F16E77">
          <w:rPr>
            <w:b w:val="0"/>
            <w:noProof/>
            <w:webHidden/>
          </w:rPr>
          <w:fldChar w:fldCharType="begin"/>
        </w:r>
        <w:r w:rsidDel="00F16E77">
          <w:rPr>
            <w:noProof/>
            <w:webHidden/>
          </w:rPr>
          <w:delInstrText xml:space="preserve"> PAGEREF _Toc95914794 \h </w:delInstrText>
        </w:r>
        <w:r w:rsidDel="00F16E77">
          <w:rPr>
            <w:b w:val="0"/>
            <w:noProof/>
            <w:webHidden/>
          </w:rPr>
          <w:fldChar w:fldCharType="separate"/>
        </w:r>
        <w:r w:rsidR="00F16E77" w:rsidDel="00F16E77">
          <w:rPr>
            <w:noProof/>
            <w:webHidden/>
          </w:rPr>
          <w:delText>36</w:delText>
        </w:r>
        <w:r w:rsidDel="00F16E77">
          <w:rPr>
            <w:b w:val="0"/>
            <w:noProof/>
            <w:webHidden/>
          </w:rPr>
          <w:fldChar w:fldCharType="end"/>
        </w:r>
        <w:r w:rsidRPr="005B09B3" w:rsidDel="00F16E77">
          <w:rPr>
            <w:rStyle w:val="Hyperlink"/>
            <w:b w:val="0"/>
            <w:noProof/>
          </w:rPr>
          <w:fldChar w:fldCharType="end"/>
        </w:r>
      </w:del>
    </w:p>
    <w:p w14:paraId="669E0C01" w14:textId="3639562F" w:rsidR="0050351B" w:rsidDel="00F16E77" w:rsidRDefault="0050351B">
      <w:pPr>
        <w:pStyle w:val="Verzeichnis2"/>
        <w:rPr>
          <w:del w:id="566" w:author="Weinert, Matthias (M.)" w:date="2022-02-16T15:44:00Z"/>
          <w:rFonts w:asciiTheme="minorHAnsi" w:eastAsiaTheme="minorEastAsia" w:hAnsiTheme="minorHAnsi" w:cstheme="minorBidi"/>
          <w:b w:val="0"/>
          <w:noProof/>
          <w:lang w:val="de-DE" w:eastAsia="de-DE"/>
        </w:rPr>
      </w:pPr>
      <w:del w:id="56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"_Toc95914795"</w:delInstrText>
        </w:r>
        <w:r w:rsidRPr="005B09B3" w:rsidDel="00F16E77">
          <w:rPr>
            <w:rStyle w:val="Hyperlink"/>
            <w:noProof/>
          </w:rPr>
          <w:delInstrText xml:space="preserve"> </w:delInstrText>
        </w:r>
        <w:r w:rsidRPr="005B09B3" w:rsidDel="00F16E77">
          <w:rPr>
            <w:rStyle w:val="Hyperlink"/>
            <w:b w:val="0"/>
            <w:noProof/>
          </w:rPr>
          <w:fldChar w:fldCharType="separate"/>
        </w:r>
      </w:del>
      <w:ins w:id="568" w:author="Weinert, Matthias (M.)" w:date="2022-02-21T10:55:00Z">
        <w:r w:rsidR="006344F0">
          <w:rPr>
            <w:rStyle w:val="Hyperlink"/>
            <w:bCs/>
            <w:noProof/>
            <w:lang w:val="de-DE"/>
          </w:rPr>
          <w:t>Fehler! Linkreferenz ungültig.</w:t>
        </w:r>
      </w:ins>
      <w:del w:id="569" w:author="Weinert, Matthias (M.)" w:date="2022-02-16T15:44:00Z">
        <w:r w:rsidRPr="005B09B3" w:rsidDel="00F16E77">
          <w:rPr>
            <w:rStyle w:val="Hyperlink"/>
            <w:noProof/>
          </w:rPr>
          <w:delText>9.4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Rivets</w:delText>
        </w:r>
        <w:r w:rsidDel="00F16E77">
          <w:rPr>
            <w:noProof/>
            <w:webHidden/>
          </w:rPr>
          <w:tab/>
        </w:r>
        <w:r w:rsidDel="00F16E77">
          <w:rPr>
            <w:b w:val="0"/>
            <w:noProof/>
            <w:webHidden/>
          </w:rPr>
          <w:fldChar w:fldCharType="begin"/>
        </w:r>
        <w:r w:rsidDel="00F16E77">
          <w:rPr>
            <w:noProof/>
            <w:webHidden/>
          </w:rPr>
          <w:delInstrText xml:space="preserve"> PAGEREF _Toc95914795 \h </w:delInstrText>
        </w:r>
        <w:r w:rsidDel="00F16E77">
          <w:rPr>
            <w:b w:val="0"/>
            <w:noProof/>
            <w:webHidden/>
          </w:rPr>
          <w:fldChar w:fldCharType="separate"/>
        </w:r>
        <w:r w:rsidR="00F16E77" w:rsidDel="00F16E77">
          <w:rPr>
            <w:noProof/>
            <w:webHidden/>
          </w:rPr>
          <w:delText>38</w:delText>
        </w:r>
        <w:r w:rsidDel="00F16E77">
          <w:rPr>
            <w:b w:val="0"/>
            <w:noProof/>
            <w:webHidden/>
          </w:rPr>
          <w:fldChar w:fldCharType="end"/>
        </w:r>
        <w:r w:rsidRPr="005B09B3" w:rsidDel="00F16E77">
          <w:rPr>
            <w:rStyle w:val="Hyperlink"/>
            <w:b w:val="0"/>
            <w:noProof/>
          </w:rPr>
          <w:fldChar w:fldCharType="end"/>
        </w:r>
      </w:del>
    </w:p>
    <w:p w14:paraId="583F7C45" w14:textId="76DB3BA4" w:rsidR="0050351B" w:rsidDel="00F16E77" w:rsidRDefault="0050351B">
      <w:pPr>
        <w:pStyle w:val="Verzeichnis3"/>
        <w:rPr>
          <w:del w:id="570" w:author="Weinert, Matthias (M.)" w:date="2022-02-16T15:44:00Z"/>
          <w:rFonts w:asciiTheme="minorHAnsi" w:eastAsiaTheme="minorEastAsia" w:hAnsiTheme="minorHAnsi" w:cstheme="minorBidi"/>
          <w:b w:val="0"/>
          <w:noProof/>
          <w:lang w:val="de-DE" w:eastAsia="de-DE"/>
        </w:rPr>
      </w:pPr>
      <w:del w:id="57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"_Toc95914796"</w:delInstrText>
        </w:r>
        <w:r w:rsidRPr="005B09B3" w:rsidDel="00F16E77">
          <w:rPr>
            <w:rStyle w:val="Hyperlink"/>
            <w:noProof/>
          </w:rPr>
          <w:delInstrText xml:space="preserve"> </w:delInstrText>
        </w:r>
        <w:r w:rsidRPr="005B09B3" w:rsidDel="00F16E77">
          <w:rPr>
            <w:rStyle w:val="Hyperlink"/>
            <w:b w:val="0"/>
            <w:noProof/>
          </w:rPr>
          <w:fldChar w:fldCharType="separate"/>
        </w:r>
      </w:del>
      <w:ins w:id="572" w:author="Weinert, Matthias (M.)" w:date="2022-02-21T10:55:00Z">
        <w:r w:rsidR="006344F0">
          <w:rPr>
            <w:rStyle w:val="Hyperlink"/>
            <w:bCs/>
            <w:noProof/>
            <w:lang w:val="de-DE"/>
          </w:rPr>
          <w:t>Fehler! Linkreferenz ungültig.</w:t>
        </w:r>
      </w:ins>
      <w:del w:id="573" w:author="Weinert, Matthias (M.)" w:date="2022-02-16T15:44:00Z">
        <w:r w:rsidRPr="005B09B3" w:rsidDel="00F16E77">
          <w:rPr>
            <w:rStyle w:val="Hyperlink"/>
            <w:noProof/>
          </w:rPr>
          <w:delText>9.4.1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Blind Rivets</w:delText>
        </w:r>
        <w:r w:rsidDel="00F16E77">
          <w:rPr>
            <w:noProof/>
            <w:webHidden/>
          </w:rPr>
          <w:tab/>
        </w:r>
        <w:r w:rsidDel="00F16E77">
          <w:rPr>
            <w:b w:val="0"/>
            <w:noProof/>
            <w:webHidden/>
          </w:rPr>
          <w:fldChar w:fldCharType="begin"/>
        </w:r>
        <w:r w:rsidDel="00F16E77">
          <w:rPr>
            <w:noProof/>
            <w:webHidden/>
          </w:rPr>
          <w:delInstrText xml:space="preserve"> PAGEREF _Toc95914796 \h </w:delInstrText>
        </w:r>
        <w:r w:rsidDel="00F16E77">
          <w:rPr>
            <w:b w:val="0"/>
            <w:noProof/>
            <w:webHidden/>
          </w:rPr>
          <w:fldChar w:fldCharType="separate"/>
        </w:r>
        <w:r w:rsidR="00F16E77" w:rsidDel="00F16E77">
          <w:rPr>
            <w:noProof/>
            <w:webHidden/>
          </w:rPr>
          <w:delText>40</w:delText>
        </w:r>
        <w:r w:rsidDel="00F16E77">
          <w:rPr>
            <w:b w:val="0"/>
            <w:noProof/>
            <w:webHidden/>
          </w:rPr>
          <w:fldChar w:fldCharType="end"/>
        </w:r>
        <w:r w:rsidRPr="005B09B3" w:rsidDel="00F16E77">
          <w:rPr>
            <w:rStyle w:val="Hyperlink"/>
            <w:b w:val="0"/>
            <w:noProof/>
          </w:rPr>
          <w:fldChar w:fldCharType="end"/>
        </w:r>
      </w:del>
    </w:p>
    <w:p w14:paraId="168F5137" w14:textId="3E113BDE" w:rsidR="0050351B" w:rsidDel="00F16E77" w:rsidRDefault="0050351B">
      <w:pPr>
        <w:pStyle w:val="Verzeichnis3"/>
        <w:rPr>
          <w:del w:id="574" w:author="Weinert, Matthias (M.)" w:date="2022-02-16T15:44:00Z"/>
          <w:rFonts w:asciiTheme="minorHAnsi" w:eastAsiaTheme="minorEastAsia" w:hAnsiTheme="minorHAnsi" w:cstheme="minorBidi"/>
          <w:b w:val="0"/>
          <w:noProof/>
          <w:lang w:val="de-DE" w:eastAsia="de-DE"/>
        </w:rPr>
      </w:pPr>
      <w:del w:id="57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"_Toc95914797"</w:delInstrText>
        </w:r>
        <w:r w:rsidRPr="005B09B3" w:rsidDel="00F16E77">
          <w:rPr>
            <w:rStyle w:val="Hyperlink"/>
            <w:noProof/>
          </w:rPr>
          <w:delInstrText xml:space="preserve"> </w:delInstrText>
        </w:r>
        <w:r w:rsidRPr="005B09B3" w:rsidDel="00F16E77">
          <w:rPr>
            <w:rStyle w:val="Hyperlink"/>
            <w:b w:val="0"/>
            <w:noProof/>
          </w:rPr>
          <w:fldChar w:fldCharType="separate"/>
        </w:r>
      </w:del>
      <w:ins w:id="576" w:author="Weinert, Matthias (M.)" w:date="2022-02-21T10:55:00Z">
        <w:r w:rsidR="006344F0">
          <w:rPr>
            <w:rStyle w:val="Hyperlink"/>
            <w:bCs/>
            <w:noProof/>
            <w:lang w:val="de-DE"/>
          </w:rPr>
          <w:t>Fehler! Linkreferenz ungültig.</w:t>
        </w:r>
      </w:ins>
      <w:del w:id="577" w:author="Weinert, Matthias (M.)" w:date="2022-02-16T15:44:00Z">
        <w:r w:rsidRPr="005B09B3" w:rsidDel="00F16E77">
          <w:rPr>
            <w:rStyle w:val="Hyperlink"/>
            <w:noProof/>
          </w:rPr>
          <w:delText>9.4.2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Self-Piercing Rivets</w:delText>
        </w:r>
        <w:r w:rsidDel="00F16E77">
          <w:rPr>
            <w:noProof/>
            <w:webHidden/>
          </w:rPr>
          <w:tab/>
        </w:r>
        <w:r w:rsidDel="00F16E77">
          <w:rPr>
            <w:b w:val="0"/>
            <w:noProof/>
            <w:webHidden/>
          </w:rPr>
          <w:fldChar w:fldCharType="begin"/>
        </w:r>
        <w:r w:rsidDel="00F16E77">
          <w:rPr>
            <w:noProof/>
            <w:webHidden/>
          </w:rPr>
          <w:delInstrText xml:space="preserve"> PAGEREF _Toc95914797 \h </w:delInstrText>
        </w:r>
        <w:r w:rsidDel="00F16E77">
          <w:rPr>
            <w:b w:val="0"/>
            <w:noProof/>
            <w:webHidden/>
          </w:rPr>
          <w:fldChar w:fldCharType="separate"/>
        </w:r>
        <w:r w:rsidR="00F16E77" w:rsidDel="00F16E77">
          <w:rPr>
            <w:noProof/>
            <w:webHidden/>
          </w:rPr>
          <w:delText>43</w:delText>
        </w:r>
        <w:r w:rsidDel="00F16E77">
          <w:rPr>
            <w:b w:val="0"/>
            <w:noProof/>
            <w:webHidden/>
          </w:rPr>
          <w:fldChar w:fldCharType="end"/>
        </w:r>
        <w:r w:rsidRPr="005B09B3" w:rsidDel="00F16E77">
          <w:rPr>
            <w:rStyle w:val="Hyperlink"/>
            <w:b w:val="0"/>
            <w:noProof/>
          </w:rPr>
          <w:fldChar w:fldCharType="end"/>
        </w:r>
      </w:del>
    </w:p>
    <w:p w14:paraId="132B5EE9" w14:textId="4CE0A0C7" w:rsidR="0050351B" w:rsidDel="00F16E77" w:rsidRDefault="0050351B">
      <w:pPr>
        <w:pStyle w:val="Verzeichnis3"/>
        <w:rPr>
          <w:del w:id="578" w:author="Weinert, Matthias (M.)" w:date="2022-02-16T15:44:00Z"/>
          <w:rFonts w:asciiTheme="minorHAnsi" w:eastAsiaTheme="minorEastAsia" w:hAnsiTheme="minorHAnsi" w:cstheme="minorBidi"/>
          <w:b w:val="0"/>
          <w:noProof/>
          <w:lang w:val="de-DE" w:eastAsia="de-DE"/>
        </w:rPr>
      </w:pPr>
      <w:del w:id="57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"_Toc95914798"</w:delInstrText>
        </w:r>
        <w:r w:rsidRPr="005B09B3" w:rsidDel="00F16E77">
          <w:rPr>
            <w:rStyle w:val="Hyperlink"/>
            <w:noProof/>
          </w:rPr>
          <w:delInstrText xml:space="preserve"> </w:delInstrText>
        </w:r>
        <w:r w:rsidRPr="005B09B3" w:rsidDel="00F16E77">
          <w:rPr>
            <w:rStyle w:val="Hyperlink"/>
            <w:b w:val="0"/>
            <w:noProof/>
          </w:rPr>
          <w:fldChar w:fldCharType="separate"/>
        </w:r>
      </w:del>
      <w:ins w:id="580" w:author="Weinert, Matthias (M.)" w:date="2022-02-21T10:55:00Z">
        <w:r w:rsidR="006344F0">
          <w:rPr>
            <w:rStyle w:val="Hyperlink"/>
            <w:bCs/>
            <w:noProof/>
            <w:lang w:val="de-DE"/>
          </w:rPr>
          <w:t>Fehler! Linkreferenz ungültig.</w:t>
        </w:r>
      </w:ins>
      <w:del w:id="581" w:author="Weinert, Matthias (M.)" w:date="2022-02-16T15:44:00Z">
        <w:r w:rsidRPr="005B09B3" w:rsidDel="00F16E77">
          <w:rPr>
            <w:rStyle w:val="Hyperlink"/>
            <w:noProof/>
          </w:rPr>
          <w:delText>9.4.3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Solid Rivets</w:delText>
        </w:r>
        <w:r w:rsidDel="00F16E77">
          <w:rPr>
            <w:noProof/>
            <w:webHidden/>
          </w:rPr>
          <w:tab/>
        </w:r>
        <w:r w:rsidDel="00F16E77">
          <w:rPr>
            <w:b w:val="0"/>
            <w:noProof/>
            <w:webHidden/>
          </w:rPr>
          <w:fldChar w:fldCharType="begin"/>
        </w:r>
        <w:r w:rsidDel="00F16E77">
          <w:rPr>
            <w:noProof/>
            <w:webHidden/>
          </w:rPr>
          <w:delInstrText xml:space="preserve"> PAGEREF _Toc95914798 \h </w:delInstrText>
        </w:r>
        <w:r w:rsidDel="00F16E77">
          <w:rPr>
            <w:b w:val="0"/>
            <w:noProof/>
            <w:webHidden/>
          </w:rPr>
          <w:fldChar w:fldCharType="separate"/>
        </w:r>
        <w:r w:rsidR="00F16E77" w:rsidDel="00F16E77">
          <w:rPr>
            <w:noProof/>
            <w:webHidden/>
          </w:rPr>
          <w:delText>44</w:delText>
        </w:r>
        <w:r w:rsidDel="00F16E77">
          <w:rPr>
            <w:b w:val="0"/>
            <w:noProof/>
            <w:webHidden/>
          </w:rPr>
          <w:fldChar w:fldCharType="end"/>
        </w:r>
        <w:r w:rsidRPr="005B09B3" w:rsidDel="00F16E77">
          <w:rPr>
            <w:rStyle w:val="Hyperlink"/>
            <w:b w:val="0"/>
            <w:noProof/>
          </w:rPr>
          <w:fldChar w:fldCharType="end"/>
        </w:r>
      </w:del>
    </w:p>
    <w:p w14:paraId="01E4BF67" w14:textId="64F37F5A" w:rsidR="0050351B" w:rsidDel="00F16E77" w:rsidRDefault="0050351B">
      <w:pPr>
        <w:pStyle w:val="Verzeichnis3"/>
        <w:rPr>
          <w:del w:id="582" w:author="Weinert, Matthias (M.)" w:date="2022-02-16T15:44:00Z"/>
          <w:rFonts w:asciiTheme="minorHAnsi" w:eastAsiaTheme="minorEastAsia" w:hAnsiTheme="minorHAnsi" w:cstheme="minorBidi"/>
          <w:b w:val="0"/>
          <w:noProof/>
          <w:lang w:val="de-DE" w:eastAsia="de-DE"/>
        </w:rPr>
      </w:pPr>
      <w:del w:id="58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"_Toc95914799"</w:delInstrText>
        </w:r>
        <w:r w:rsidRPr="005B09B3" w:rsidDel="00F16E77">
          <w:rPr>
            <w:rStyle w:val="Hyperlink"/>
            <w:noProof/>
          </w:rPr>
          <w:delInstrText xml:space="preserve"> </w:delInstrText>
        </w:r>
        <w:r w:rsidRPr="005B09B3" w:rsidDel="00F16E77">
          <w:rPr>
            <w:rStyle w:val="Hyperlink"/>
            <w:b w:val="0"/>
            <w:noProof/>
          </w:rPr>
          <w:fldChar w:fldCharType="separate"/>
        </w:r>
      </w:del>
      <w:ins w:id="584" w:author="Weinert, Matthias (M.)" w:date="2022-02-21T10:55:00Z">
        <w:r w:rsidR="006344F0">
          <w:rPr>
            <w:rStyle w:val="Hyperlink"/>
            <w:bCs/>
            <w:noProof/>
            <w:lang w:val="de-DE"/>
          </w:rPr>
          <w:t>Fehler! Linkreferenz ungültig.</w:t>
        </w:r>
      </w:ins>
      <w:del w:id="585" w:author="Weinert, Matthias (M.)" w:date="2022-02-16T15:44:00Z">
        <w:r w:rsidRPr="005B09B3" w:rsidDel="00F16E77">
          <w:rPr>
            <w:rStyle w:val="Hyperlink"/>
            <w:noProof/>
          </w:rPr>
          <w:delText>9.4.4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Swop Rivets</w:delText>
        </w:r>
        <w:r w:rsidDel="00F16E77">
          <w:rPr>
            <w:noProof/>
            <w:webHidden/>
          </w:rPr>
          <w:tab/>
        </w:r>
        <w:r w:rsidDel="00F16E77">
          <w:rPr>
            <w:b w:val="0"/>
            <w:noProof/>
            <w:webHidden/>
          </w:rPr>
          <w:fldChar w:fldCharType="begin"/>
        </w:r>
        <w:r w:rsidDel="00F16E77">
          <w:rPr>
            <w:noProof/>
            <w:webHidden/>
          </w:rPr>
          <w:delInstrText xml:space="preserve"> PAGEREF _Toc95914799 \h </w:delInstrText>
        </w:r>
        <w:r w:rsidDel="00F16E77">
          <w:rPr>
            <w:b w:val="0"/>
            <w:noProof/>
            <w:webHidden/>
          </w:rPr>
          <w:fldChar w:fldCharType="separate"/>
        </w:r>
        <w:r w:rsidR="00F16E77" w:rsidDel="00F16E77">
          <w:rPr>
            <w:noProof/>
            <w:webHidden/>
          </w:rPr>
          <w:delText>46</w:delText>
        </w:r>
        <w:r w:rsidDel="00F16E77">
          <w:rPr>
            <w:b w:val="0"/>
            <w:noProof/>
            <w:webHidden/>
          </w:rPr>
          <w:fldChar w:fldCharType="end"/>
        </w:r>
        <w:r w:rsidRPr="005B09B3" w:rsidDel="00F16E77">
          <w:rPr>
            <w:rStyle w:val="Hyperlink"/>
            <w:b w:val="0"/>
            <w:noProof/>
          </w:rPr>
          <w:fldChar w:fldCharType="end"/>
        </w:r>
      </w:del>
    </w:p>
    <w:p w14:paraId="3F8F9315" w14:textId="2A6774E5" w:rsidR="0050351B" w:rsidDel="00F16E77" w:rsidRDefault="0050351B">
      <w:pPr>
        <w:pStyle w:val="Verzeichnis3"/>
        <w:rPr>
          <w:del w:id="586" w:author="Weinert, Matthias (M.)" w:date="2022-02-16T15:44:00Z"/>
          <w:rFonts w:asciiTheme="minorHAnsi" w:eastAsiaTheme="minorEastAsia" w:hAnsiTheme="minorHAnsi" w:cstheme="minorBidi"/>
          <w:b w:val="0"/>
          <w:noProof/>
          <w:lang w:val="de-DE" w:eastAsia="de-DE"/>
        </w:rPr>
      </w:pPr>
      <w:del w:id="58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"_Toc95914800"</w:delInstrText>
        </w:r>
        <w:r w:rsidRPr="005B09B3" w:rsidDel="00F16E77">
          <w:rPr>
            <w:rStyle w:val="Hyperlink"/>
            <w:noProof/>
          </w:rPr>
          <w:delInstrText xml:space="preserve"> </w:delInstrText>
        </w:r>
        <w:r w:rsidRPr="005B09B3" w:rsidDel="00F16E77">
          <w:rPr>
            <w:rStyle w:val="Hyperlink"/>
            <w:b w:val="0"/>
            <w:noProof/>
          </w:rPr>
          <w:fldChar w:fldCharType="separate"/>
        </w:r>
      </w:del>
      <w:ins w:id="588" w:author="Weinert, Matthias (M.)" w:date="2022-02-21T10:55:00Z">
        <w:r w:rsidR="006344F0">
          <w:rPr>
            <w:rStyle w:val="Hyperlink"/>
            <w:bCs/>
            <w:noProof/>
            <w:lang w:val="de-DE"/>
          </w:rPr>
          <w:t>Fehler! Linkreferenz ungültig.</w:t>
        </w:r>
      </w:ins>
      <w:del w:id="589" w:author="Weinert, Matthias (M.)" w:date="2022-02-16T15:44:00Z">
        <w:r w:rsidRPr="005B09B3" w:rsidDel="00F16E77">
          <w:rPr>
            <w:rStyle w:val="Hyperlink"/>
            <w:noProof/>
          </w:rPr>
          <w:delText>9.4.5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Clinch Rivet Studs</w:delText>
        </w:r>
        <w:r w:rsidDel="00F16E77">
          <w:rPr>
            <w:noProof/>
            <w:webHidden/>
          </w:rPr>
          <w:tab/>
        </w:r>
        <w:r w:rsidDel="00F16E77">
          <w:rPr>
            <w:b w:val="0"/>
            <w:noProof/>
            <w:webHidden/>
          </w:rPr>
          <w:fldChar w:fldCharType="begin"/>
        </w:r>
        <w:r w:rsidDel="00F16E77">
          <w:rPr>
            <w:noProof/>
            <w:webHidden/>
          </w:rPr>
          <w:delInstrText xml:space="preserve"> PAGEREF _Toc95914800 \h </w:delInstrText>
        </w:r>
        <w:r w:rsidDel="00F16E77">
          <w:rPr>
            <w:b w:val="0"/>
            <w:noProof/>
            <w:webHidden/>
          </w:rPr>
          <w:fldChar w:fldCharType="separate"/>
        </w:r>
        <w:r w:rsidR="00F16E77" w:rsidDel="00F16E77">
          <w:rPr>
            <w:noProof/>
            <w:webHidden/>
          </w:rPr>
          <w:delText>48</w:delText>
        </w:r>
        <w:r w:rsidDel="00F16E77">
          <w:rPr>
            <w:b w:val="0"/>
            <w:noProof/>
            <w:webHidden/>
          </w:rPr>
          <w:fldChar w:fldCharType="end"/>
        </w:r>
        <w:r w:rsidRPr="005B09B3" w:rsidDel="00F16E77">
          <w:rPr>
            <w:rStyle w:val="Hyperlink"/>
            <w:b w:val="0"/>
            <w:noProof/>
          </w:rPr>
          <w:fldChar w:fldCharType="end"/>
        </w:r>
      </w:del>
    </w:p>
    <w:p w14:paraId="020A5D1C" w14:textId="2EC4ED61" w:rsidR="0050351B" w:rsidDel="00F16E77" w:rsidRDefault="0050351B">
      <w:pPr>
        <w:pStyle w:val="Verzeichnis2"/>
        <w:rPr>
          <w:del w:id="590" w:author="Weinert, Matthias (M.)" w:date="2022-02-16T15:44:00Z"/>
          <w:rFonts w:asciiTheme="minorHAnsi" w:eastAsiaTheme="minorEastAsia" w:hAnsiTheme="minorHAnsi" w:cstheme="minorBidi"/>
          <w:b w:val="0"/>
          <w:noProof/>
          <w:lang w:val="de-DE" w:eastAsia="de-DE"/>
        </w:rPr>
      </w:pPr>
      <w:del w:id="59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"_Toc95914801"</w:delInstrText>
        </w:r>
        <w:r w:rsidRPr="005B09B3" w:rsidDel="00F16E77">
          <w:rPr>
            <w:rStyle w:val="Hyperlink"/>
            <w:noProof/>
          </w:rPr>
          <w:delInstrText xml:space="preserve"> </w:delInstrText>
        </w:r>
        <w:r w:rsidRPr="005B09B3" w:rsidDel="00F16E77">
          <w:rPr>
            <w:rStyle w:val="Hyperlink"/>
            <w:b w:val="0"/>
            <w:noProof/>
          </w:rPr>
          <w:fldChar w:fldCharType="separate"/>
        </w:r>
      </w:del>
      <w:ins w:id="592" w:author="Weinert, Matthias (M.)" w:date="2022-02-21T10:55:00Z">
        <w:r w:rsidR="006344F0">
          <w:rPr>
            <w:rStyle w:val="Hyperlink"/>
            <w:bCs/>
            <w:noProof/>
            <w:lang w:val="de-DE"/>
          </w:rPr>
          <w:t>Fehler! Linkreferenz ungültig.</w:t>
        </w:r>
      </w:ins>
      <w:del w:id="593" w:author="Weinert, Matthias (M.)" w:date="2022-02-16T15:44:00Z">
        <w:r w:rsidRPr="005B09B3" w:rsidDel="00F16E77">
          <w:rPr>
            <w:rStyle w:val="Hyperlink"/>
            <w:noProof/>
          </w:rPr>
          <w:delText>9.5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Threaded Connections: Bolts and Screws</w:delText>
        </w:r>
        <w:r w:rsidDel="00F16E77">
          <w:rPr>
            <w:noProof/>
            <w:webHidden/>
          </w:rPr>
          <w:tab/>
        </w:r>
        <w:r w:rsidDel="00F16E77">
          <w:rPr>
            <w:b w:val="0"/>
            <w:noProof/>
            <w:webHidden/>
          </w:rPr>
          <w:fldChar w:fldCharType="begin"/>
        </w:r>
        <w:r w:rsidDel="00F16E77">
          <w:rPr>
            <w:noProof/>
            <w:webHidden/>
          </w:rPr>
          <w:delInstrText xml:space="preserve"> PAGEREF _Toc95914801 \h </w:delInstrText>
        </w:r>
        <w:r w:rsidDel="00F16E77">
          <w:rPr>
            <w:b w:val="0"/>
            <w:noProof/>
            <w:webHidden/>
          </w:rPr>
          <w:fldChar w:fldCharType="separate"/>
        </w:r>
        <w:r w:rsidR="00F16E77" w:rsidDel="00F16E77">
          <w:rPr>
            <w:noProof/>
            <w:webHidden/>
          </w:rPr>
          <w:delText>49</w:delText>
        </w:r>
        <w:r w:rsidDel="00F16E77">
          <w:rPr>
            <w:b w:val="0"/>
            <w:noProof/>
            <w:webHidden/>
          </w:rPr>
          <w:fldChar w:fldCharType="end"/>
        </w:r>
        <w:r w:rsidRPr="005B09B3" w:rsidDel="00F16E77">
          <w:rPr>
            <w:rStyle w:val="Hyperlink"/>
            <w:b w:val="0"/>
            <w:noProof/>
          </w:rPr>
          <w:fldChar w:fldCharType="end"/>
        </w:r>
      </w:del>
    </w:p>
    <w:p w14:paraId="62A2A26F" w14:textId="716EB267" w:rsidR="0050351B" w:rsidDel="00F16E77" w:rsidRDefault="0050351B">
      <w:pPr>
        <w:pStyle w:val="Verzeichnis3"/>
        <w:rPr>
          <w:del w:id="594" w:author="Weinert, Matthias (M.)" w:date="2022-02-16T15:44:00Z"/>
          <w:rFonts w:asciiTheme="minorHAnsi" w:eastAsiaTheme="minorEastAsia" w:hAnsiTheme="minorHAnsi" w:cstheme="minorBidi"/>
          <w:b w:val="0"/>
          <w:noProof/>
          <w:lang w:val="de-DE" w:eastAsia="de-DE"/>
        </w:rPr>
      </w:pPr>
      <w:del w:id="59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"_Toc95914802"</w:delInstrText>
        </w:r>
        <w:r w:rsidRPr="005B09B3" w:rsidDel="00F16E77">
          <w:rPr>
            <w:rStyle w:val="Hyperlink"/>
            <w:noProof/>
          </w:rPr>
          <w:delInstrText xml:space="preserve"> </w:delInstrText>
        </w:r>
        <w:r w:rsidRPr="005B09B3" w:rsidDel="00F16E77">
          <w:rPr>
            <w:rStyle w:val="Hyperlink"/>
            <w:b w:val="0"/>
            <w:noProof/>
          </w:rPr>
          <w:fldChar w:fldCharType="separate"/>
        </w:r>
      </w:del>
      <w:ins w:id="596" w:author="Weinert, Matthias (M.)" w:date="2022-02-21T10:55:00Z">
        <w:r w:rsidR="006344F0">
          <w:rPr>
            <w:rStyle w:val="Hyperlink"/>
            <w:bCs/>
            <w:noProof/>
            <w:lang w:val="de-DE"/>
          </w:rPr>
          <w:t>Fehler! Linkreferenz ungültig.</w:t>
        </w:r>
      </w:ins>
      <w:del w:id="597" w:author="Weinert, Matthias (M.)" w:date="2022-02-16T15:44:00Z">
        <w:r w:rsidRPr="005B09B3" w:rsidDel="00F16E77">
          <w:rPr>
            <w:rStyle w:val="Hyperlink"/>
            <w:noProof/>
          </w:rPr>
          <w:delText>9.5.1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Introduction</w:delText>
        </w:r>
        <w:r w:rsidDel="00F16E77">
          <w:rPr>
            <w:noProof/>
            <w:webHidden/>
          </w:rPr>
          <w:tab/>
        </w:r>
        <w:r w:rsidDel="00F16E77">
          <w:rPr>
            <w:b w:val="0"/>
            <w:noProof/>
            <w:webHidden/>
          </w:rPr>
          <w:fldChar w:fldCharType="begin"/>
        </w:r>
        <w:r w:rsidDel="00F16E77">
          <w:rPr>
            <w:noProof/>
            <w:webHidden/>
          </w:rPr>
          <w:delInstrText xml:space="preserve"> PAGEREF _Toc95914802 \h </w:delInstrText>
        </w:r>
        <w:r w:rsidDel="00F16E77">
          <w:rPr>
            <w:b w:val="0"/>
            <w:noProof/>
            <w:webHidden/>
          </w:rPr>
          <w:fldChar w:fldCharType="separate"/>
        </w:r>
        <w:r w:rsidR="00F16E77" w:rsidDel="00F16E77">
          <w:rPr>
            <w:noProof/>
            <w:webHidden/>
          </w:rPr>
          <w:delText>49</w:delText>
        </w:r>
        <w:r w:rsidDel="00F16E77">
          <w:rPr>
            <w:b w:val="0"/>
            <w:noProof/>
            <w:webHidden/>
          </w:rPr>
          <w:fldChar w:fldCharType="end"/>
        </w:r>
        <w:r w:rsidRPr="005B09B3" w:rsidDel="00F16E77">
          <w:rPr>
            <w:rStyle w:val="Hyperlink"/>
            <w:b w:val="0"/>
            <w:noProof/>
          </w:rPr>
          <w:fldChar w:fldCharType="end"/>
        </w:r>
      </w:del>
    </w:p>
    <w:p w14:paraId="143E5D10" w14:textId="433E4668" w:rsidR="0050351B" w:rsidDel="00F16E77" w:rsidRDefault="0050351B">
      <w:pPr>
        <w:pStyle w:val="Verzeichnis3"/>
        <w:rPr>
          <w:del w:id="598" w:author="Weinert, Matthias (M.)" w:date="2022-02-16T15:44:00Z"/>
          <w:rFonts w:asciiTheme="minorHAnsi" w:eastAsiaTheme="minorEastAsia" w:hAnsiTheme="minorHAnsi" w:cstheme="minorBidi"/>
          <w:b w:val="0"/>
          <w:noProof/>
          <w:lang w:val="de-DE" w:eastAsia="de-DE"/>
        </w:rPr>
      </w:pPr>
      <w:del w:id="59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"_Toc95914803"</w:delInstrText>
        </w:r>
        <w:r w:rsidRPr="005B09B3" w:rsidDel="00F16E77">
          <w:rPr>
            <w:rStyle w:val="Hyperlink"/>
            <w:noProof/>
          </w:rPr>
          <w:delInstrText xml:space="preserve"> </w:delInstrText>
        </w:r>
        <w:r w:rsidRPr="005B09B3" w:rsidDel="00F16E77">
          <w:rPr>
            <w:rStyle w:val="Hyperlink"/>
            <w:b w:val="0"/>
            <w:noProof/>
          </w:rPr>
          <w:fldChar w:fldCharType="separate"/>
        </w:r>
      </w:del>
      <w:ins w:id="600" w:author="Weinert, Matthias (M.)" w:date="2022-02-21T10:55:00Z">
        <w:r w:rsidR="006344F0">
          <w:rPr>
            <w:rStyle w:val="Hyperlink"/>
            <w:bCs/>
            <w:noProof/>
            <w:lang w:val="de-DE"/>
          </w:rPr>
          <w:t>Fehler! Linkreferenz ungültig.</w:t>
        </w:r>
      </w:ins>
      <w:del w:id="601" w:author="Weinert, Matthias (M.)" w:date="2022-02-16T15:44:00Z">
        <w:r w:rsidRPr="005B09B3" w:rsidDel="00F16E77">
          <w:rPr>
            <w:rStyle w:val="Hyperlink"/>
            <w:noProof/>
          </w:rPr>
          <w:delText>9.5.2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Contacts and Friction</w:delText>
        </w:r>
        <w:r w:rsidDel="00F16E77">
          <w:rPr>
            <w:noProof/>
            <w:webHidden/>
          </w:rPr>
          <w:tab/>
        </w:r>
        <w:r w:rsidDel="00F16E77">
          <w:rPr>
            <w:b w:val="0"/>
            <w:noProof/>
            <w:webHidden/>
          </w:rPr>
          <w:fldChar w:fldCharType="begin"/>
        </w:r>
        <w:r w:rsidDel="00F16E77">
          <w:rPr>
            <w:noProof/>
            <w:webHidden/>
          </w:rPr>
          <w:delInstrText xml:space="preserve"> PAGEREF _Toc95914803 \h </w:delInstrText>
        </w:r>
        <w:r w:rsidDel="00F16E77">
          <w:rPr>
            <w:b w:val="0"/>
            <w:noProof/>
            <w:webHidden/>
          </w:rPr>
          <w:fldChar w:fldCharType="separate"/>
        </w:r>
        <w:r w:rsidR="00F16E77" w:rsidDel="00F16E77">
          <w:rPr>
            <w:noProof/>
            <w:webHidden/>
          </w:rPr>
          <w:delText>50</w:delText>
        </w:r>
        <w:r w:rsidDel="00F16E77">
          <w:rPr>
            <w:b w:val="0"/>
            <w:noProof/>
            <w:webHidden/>
          </w:rPr>
          <w:fldChar w:fldCharType="end"/>
        </w:r>
        <w:r w:rsidRPr="005B09B3" w:rsidDel="00F16E77">
          <w:rPr>
            <w:rStyle w:val="Hyperlink"/>
            <w:b w:val="0"/>
            <w:noProof/>
          </w:rPr>
          <w:fldChar w:fldCharType="end"/>
        </w:r>
      </w:del>
    </w:p>
    <w:p w14:paraId="3784E609" w14:textId="2CD38AF1" w:rsidR="0050351B" w:rsidDel="00F16E77" w:rsidRDefault="0050351B">
      <w:pPr>
        <w:pStyle w:val="Verzeichnis3"/>
        <w:rPr>
          <w:del w:id="602" w:author="Weinert, Matthias (M.)" w:date="2022-02-16T15:44:00Z"/>
          <w:rFonts w:asciiTheme="minorHAnsi" w:eastAsiaTheme="minorEastAsia" w:hAnsiTheme="minorHAnsi" w:cstheme="minorBidi"/>
          <w:b w:val="0"/>
          <w:noProof/>
          <w:lang w:val="de-DE" w:eastAsia="de-DE"/>
        </w:rPr>
      </w:pPr>
      <w:del w:id="60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"_Toc95914804"</w:delInstrText>
        </w:r>
        <w:r w:rsidRPr="005B09B3" w:rsidDel="00F16E77">
          <w:rPr>
            <w:rStyle w:val="Hyperlink"/>
            <w:noProof/>
          </w:rPr>
          <w:delInstrText xml:space="preserve"> </w:delInstrText>
        </w:r>
        <w:r w:rsidRPr="005B09B3" w:rsidDel="00F16E77">
          <w:rPr>
            <w:rStyle w:val="Hyperlink"/>
            <w:b w:val="0"/>
            <w:noProof/>
          </w:rPr>
          <w:fldChar w:fldCharType="separate"/>
        </w:r>
      </w:del>
      <w:ins w:id="604" w:author="Weinert, Matthias (M.)" w:date="2022-02-21T10:55:00Z">
        <w:r w:rsidR="006344F0">
          <w:rPr>
            <w:rStyle w:val="Hyperlink"/>
            <w:bCs/>
            <w:noProof/>
            <w:lang w:val="de-DE"/>
          </w:rPr>
          <w:t>Fehler! Linkreferenz ungültig.</w:t>
        </w:r>
      </w:ins>
      <w:del w:id="605" w:author="Weinert, Matthias (M.)" w:date="2022-02-16T15:44:00Z">
        <w:r w:rsidRPr="005B09B3" w:rsidDel="00F16E77">
          <w:rPr>
            <w:rStyle w:val="Hyperlink"/>
            <w:noProof/>
          </w:rPr>
          <w:delText>9.5.3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Definition of element </w:delText>
        </w:r>
        <w:r w:rsidRPr="005B09B3" w:rsidDel="00F16E77">
          <w:rPr>
            <w:rStyle w:val="Hyperlink"/>
            <w:rFonts w:ascii="Courier New" w:hAnsi="Courier New" w:cs="Courier New"/>
            <w:i/>
            <w:noProof/>
          </w:rPr>
          <w:delText>&lt;threaded_connection/&gt;</w:delText>
        </w:r>
        <w:r w:rsidDel="00F16E77">
          <w:rPr>
            <w:noProof/>
            <w:webHidden/>
          </w:rPr>
          <w:tab/>
        </w:r>
        <w:r w:rsidDel="00F16E77">
          <w:rPr>
            <w:b w:val="0"/>
            <w:noProof/>
            <w:webHidden/>
          </w:rPr>
          <w:fldChar w:fldCharType="begin"/>
        </w:r>
        <w:r w:rsidDel="00F16E77">
          <w:rPr>
            <w:noProof/>
            <w:webHidden/>
          </w:rPr>
          <w:delInstrText xml:space="preserve"> PAGEREF _Toc95914804 \h </w:delInstrText>
        </w:r>
        <w:r w:rsidDel="00F16E77">
          <w:rPr>
            <w:b w:val="0"/>
            <w:noProof/>
            <w:webHidden/>
          </w:rPr>
          <w:fldChar w:fldCharType="separate"/>
        </w:r>
        <w:r w:rsidR="00F16E77" w:rsidDel="00F16E77">
          <w:rPr>
            <w:noProof/>
            <w:webHidden/>
          </w:rPr>
          <w:delText>53</w:delText>
        </w:r>
        <w:r w:rsidDel="00F16E77">
          <w:rPr>
            <w:b w:val="0"/>
            <w:noProof/>
            <w:webHidden/>
          </w:rPr>
          <w:fldChar w:fldCharType="end"/>
        </w:r>
        <w:r w:rsidRPr="005B09B3" w:rsidDel="00F16E77">
          <w:rPr>
            <w:rStyle w:val="Hyperlink"/>
            <w:b w:val="0"/>
            <w:noProof/>
          </w:rPr>
          <w:fldChar w:fldCharType="end"/>
        </w:r>
      </w:del>
    </w:p>
    <w:p w14:paraId="0079BC18" w14:textId="160A3D2F" w:rsidR="0050351B" w:rsidDel="00F16E77" w:rsidRDefault="0050351B">
      <w:pPr>
        <w:pStyle w:val="Verzeichnis3"/>
        <w:rPr>
          <w:del w:id="606" w:author="Weinert, Matthias (M.)" w:date="2022-02-16T15:44:00Z"/>
          <w:rFonts w:asciiTheme="minorHAnsi" w:eastAsiaTheme="minorEastAsia" w:hAnsiTheme="minorHAnsi" w:cstheme="minorBidi"/>
          <w:b w:val="0"/>
          <w:noProof/>
          <w:lang w:val="de-DE" w:eastAsia="de-DE"/>
        </w:rPr>
      </w:pPr>
      <w:del w:id="60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"_Toc95914805"</w:delInstrText>
        </w:r>
        <w:r w:rsidRPr="005B09B3" w:rsidDel="00F16E77">
          <w:rPr>
            <w:rStyle w:val="Hyperlink"/>
            <w:noProof/>
          </w:rPr>
          <w:delInstrText xml:space="preserve"> </w:delInstrText>
        </w:r>
        <w:r w:rsidRPr="005B09B3" w:rsidDel="00F16E77">
          <w:rPr>
            <w:rStyle w:val="Hyperlink"/>
            <w:b w:val="0"/>
            <w:noProof/>
          </w:rPr>
          <w:fldChar w:fldCharType="separate"/>
        </w:r>
      </w:del>
      <w:ins w:id="608" w:author="Weinert, Matthias (M.)" w:date="2022-02-21T10:55:00Z">
        <w:r w:rsidR="006344F0">
          <w:rPr>
            <w:rStyle w:val="Hyperlink"/>
            <w:bCs/>
            <w:noProof/>
            <w:lang w:val="de-DE"/>
          </w:rPr>
          <w:t>Fehler! Linkreferenz ungültig.</w:t>
        </w:r>
      </w:ins>
      <w:del w:id="609" w:author="Weinert, Matthias (M.)" w:date="2022-02-16T15:44:00Z">
        <w:r w:rsidRPr="005B09B3" w:rsidDel="00F16E77">
          <w:rPr>
            <w:rStyle w:val="Hyperlink"/>
            <w:noProof/>
          </w:rPr>
          <w:delText>9.5.4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Washer</w:delText>
        </w:r>
        <w:r w:rsidDel="00F16E77">
          <w:rPr>
            <w:noProof/>
            <w:webHidden/>
          </w:rPr>
          <w:tab/>
        </w:r>
        <w:r w:rsidDel="00F16E77">
          <w:rPr>
            <w:b w:val="0"/>
            <w:noProof/>
            <w:webHidden/>
          </w:rPr>
          <w:fldChar w:fldCharType="begin"/>
        </w:r>
        <w:r w:rsidDel="00F16E77">
          <w:rPr>
            <w:noProof/>
            <w:webHidden/>
          </w:rPr>
          <w:delInstrText xml:space="preserve"> PAGEREF _Toc95914805 \h </w:delInstrText>
        </w:r>
        <w:r w:rsidDel="00F16E77">
          <w:rPr>
            <w:b w:val="0"/>
            <w:noProof/>
            <w:webHidden/>
          </w:rPr>
          <w:fldChar w:fldCharType="separate"/>
        </w:r>
        <w:r w:rsidR="00F16E77" w:rsidDel="00F16E77">
          <w:rPr>
            <w:noProof/>
            <w:webHidden/>
          </w:rPr>
          <w:delText>55</w:delText>
        </w:r>
        <w:r w:rsidDel="00F16E77">
          <w:rPr>
            <w:b w:val="0"/>
            <w:noProof/>
            <w:webHidden/>
          </w:rPr>
          <w:fldChar w:fldCharType="end"/>
        </w:r>
        <w:r w:rsidRPr="005B09B3" w:rsidDel="00F16E77">
          <w:rPr>
            <w:rStyle w:val="Hyperlink"/>
            <w:b w:val="0"/>
            <w:noProof/>
          </w:rPr>
          <w:fldChar w:fldCharType="end"/>
        </w:r>
      </w:del>
    </w:p>
    <w:p w14:paraId="59318982" w14:textId="4077F3AE" w:rsidR="0050351B" w:rsidDel="00F16E77" w:rsidRDefault="0050351B">
      <w:pPr>
        <w:pStyle w:val="Verzeichnis3"/>
        <w:rPr>
          <w:del w:id="610" w:author="Weinert, Matthias (M.)" w:date="2022-02-16T15:44:00Z"/>
          <w:rFonts w:asciiTheme="minorHAnsi" w:eastAsiaTheme="minorEastAsia" w:hAnsiTheme="minorHAnsi" w:cstheme="minorBidi"/>
          <w:b w:val="0"/>
          <w:noProof/>
          <w:lang w:val="de-DE" w:eastAsia="de-DE"/>
        </w:rPr>
      </w:pPr>
      <w:del w:id="61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"_Toc95914806"</w:delInstrText>
        </w:r>
        <w:r w:rsidRPr="005B09B3" w:rsidDel="00F16E77">
          <w:rPr>
            <w:rStyle w:val="Hyperlink"/>
            <w:noProof/>
          </w:rPr>
          <w:delInstrText xml:space="preserve"> </w:delInstrText>
        </w:r>
        <w:r w:rsidRPr="005B09B3" w:rsidDel="00F16E77">
          <w:rPr>
            <w:rStyle w:val="Hyperlink"/>
            <w:b w:val="0"/>
            <w:noProof/>
          </w:rPr>
          <w:fldChar w:fldCharType="separate"/>
        </w:r>
      </w:del>
      <w:ins w:id="612" w:author="Weinert, Matthias (M.)" w:date="2022-02-21T10:55:00Z">
        <w:r w:rsidR="006344F0">
          <w:rPr>
            <w:rStyle w:val="Hyperlink"/>
            <w:bCs/>
            <w:noProof/>
            <w:lang w:val="de-DE"/>
          </w:rPr>
          <w:t>Fehler! Linkreferenz ungültig.</w:t>
        </w:r>
      </w:ins>
      <w:del w:id="613" w:author="Weinert, Matthias (M.)" w:date="2022-02-16T15:44:00Z">
        <w:r w:rsidRPr="005B09B3" w:rsidDel="00F16E77">
          <w:rPr>
            <w:rStyle w:val="Hyperlink"/>
            <w:noProof/>
          </w:rPr>
          <w:delText>9.5.5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Nut</w:delText>
        </w:r>
        <w:r w:rsidDel="00F16E77">
          <w:rPr>
            <w:noProof/>
            <w:webHidden/>
          </w:rPr>
          <w:tab/>
        </w:r>
        <w:r w:rsidDel="00F16E77">
          <w:rPr>
            <w:b w:val="0"/>
            <w:noProof/>
            <w:webHidden/>
          </w:rPr>
          <w:fldChar w:fldCharType="begin"/>
        </w:r>
        <w:r w:rsidDel="00F16E77">
          <w:rPr>
            <w:noProof/>
            <w:webHidden/>
          </w:rPr>
          <w:delInstrText xml:space="preserve"> PAGEREF _Toc95914806 \h </w:delInstrText>
        </w:r>
        <w:r w:rsidDel="00F16E77">
          <w:rPr>
            <w:b w:val="0"/>
            <w:noProof/>
            <w:webHidden/>
          </w:rPr>
          <w:fldChar w:fldCharType="separate"/>
        </w:r>
        <w:r w:rsidR="00F16E77" w:rsidDel="00F16E77">
          <w:rPr>
            <w:noProof/>
            <w:webHidden/>
          </w:rPr>
          <w:delText>56</w:delText>
        </w:r>
        <w:r w:rsidDel="00F16E77">
          <w:rPr>
            <w:b w:val="0"/>
            <w:noProof/>
            <w:webHidden/>
          </w:rPr>
          <w:fldChar w:fldCharType="end"/>
        </w:r>
        <w:r w:rsidRPr="005B09B3" w:rsidDel="00F16E77">
          <w:rPr>
            <w:rStyle w:val="Hyperlink"/>
            <w:b w:val="0"/>
            <w:noProof/>
          </w:rPr>
          <w:fldChar w:fldCharType="end"/>
        </w:r>
      </w:del>
    </w:p>
    <w:p w14:paraId="5C75212F" w14:textId="3618A960" w:rsidR="0050351B" w:rsidDel="00F16E77" w:rsidRDefault="0050351B">
      <w:pPr>
        <w:pStyle w:val="Verzeichnis3"/>
        <w:rPr>
          <w:del w:id="614" w:author="Weinert, Matthias (M.)" w:date="2022-02-16T15:44:00Z"/>
          <w:rFonts w:asciiTheme="minorHAnsi" w:eastAsiaTheme="minorEastAsia" w:hAnsiTheme="minorHAnsi" w:cstheme="minorBidi"/>
          <w:b w:val="0"/>
          <w:noProof/>
          <w:lang w:val="de-DE" w:eastAsia="de-DE"/>
        </w:rPr>
      </w:pPr>
      <w:del w:id="61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"_Toc95914807"</w:delInstrText>
        </w:r>
        <w:r w:rsidRPr="005B09B3" w:rsidDel="00F16E77">
          <w:rPr>
            <w:rStyle w:val="Hyperlink"/>
            <w:noProof/>
          </w:rPr>
          <w:delInstrText xml:space="preserve"> </w:delInstrText>
        </w:r>
        <w:r w:rsidRPr="005B09B3" w:rsidDel="00F16E77">
          <w:rPr>
            <w:rStyle w:val="Hyperlink"/>
            <w:b w:val="0"/>
            <w:noProof/>
          </w:rPr>
          <w:fldChar w:fldCharType="separate"/>
        </w:r>
      </w:del>
      <w:ins w:id="616" w:author="Weinert, Matthias (M.)" w:date="2022-02-21T10:55:00Z">
        <w:r w:rsidR="006344F0">
          <w:rPr>
            <w:rStyle w:val="Hyperlink"/>
            <w:bCs/>
            <w:noProof/>
            <w:lang w:val="de-DE"/>
          </w:rPr>
          <w:t>Fehler! Linkreferenz ungültig.</w:t>
        </w:r>
      </w:ins>
      <w:del w:id="617" w:author="Weinert, Matthias (M.)" w:date="2022-02-16T15:44:00Z">
        <w:r w:rsidRPr="005B09B3" w:rsidDel="00F16E77">
          <w:rPr>
            <w:rStyle w:val="Hyperlink"/>
            <w:noProof/>
          </w:rPr>
          <w:delText>9.5.6</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Bolt</w:delText>
        </w:r>
        <w:r w:rsidDel="00F16E77">
          <w:rPr>
            <w:noProof/>
            <w:webHidden/>
          </w:rPr>
          <w:tab/>
        </w:r>
        <w:r w:rsidDel="00F16E77">
          <w:rPr>
            <w:b w:val="0"/>
            <w:noProof/>
            <w:webHidden/>
          </w:rPr>
          <w:fldChar w:fldCharType="begin"/>
        </w:r>
        <w:r w:rsidDel="00F16E77">
          <w:rPr>
            <w:noProof/>
            <w:webHidden/>
          </w:rPr>
          <w:delInstrText xml:space="preserve"> PAGEREF _Toc95914807 \h </w:delInstrText>
        </w:r>
        <w:r w:rsidDel="00F16E77">
          <w:rPr>
            <w:b w:val="0"/>
            <w:noProof/>
            <w:webHidden/>
          </w:rPr>
          <w:fldChar w:fldCharType="separate"/>
        </w:r>
        <w:r w:rsidR="00F16E77" w:rsidDel="00F16E77">
          <w:rPr>
            <w:noProof/>
            <w:webHidden/>
          </w:rPr>
          <w:delText>57</w:delText>
        </w:r>
        <w:r w:rsidDel="00F16E77">
          <w:rPr>
            <w:b w:val="0"/>
            <w:noProof/>
            <w:webHidden/>
          </w:rPr>
          <w:fldChar w:fldCharType="end"/>
        </w:r>
        <w:r w:rsidRPr="005B09B3" w:rsidDel="00F16E77">
          <w:rPr>
            <w:rStyle w:val="Hyperlink"/>
            <w:b w:val="0"/>
            <w:noProof/>
          </w:rPr>
          <w:fldChar w:fldCharType="end"/>
        </w:r>
      </w:del>
    </w:p>
    <w:p w14:paraId="1486EF07" w14:textId="40878426" w:rsidR="0050351B" w:rsidDel="00F16E77" w:rsidRDefault="0050351B">
      <w:pPr>
        <w:pStyle w:val="Verzeichnis3"/>
        <w:rPr>
          <w:del w:id="618" w:author="Weinert, Matthias (M.)" w:date="2022-02-16T15:44:00Z"/>
          <w:rFonts w:asciiTheme="minorHAnsi" w:eastAsiaTheme="minorEastAsia" w:hAnsiTheme="minorHAnsi" w:cstheme="minorBidi"/>
          <w:b w:val="0"/>
          <w:noProof/>
          <w:lang w:val="de-DE" w:eastAsia="de-DE"/>
        </w:rPr>
      </w:pPr>
      <w:del w:id="61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"_Toc95914808"</w:delInstrText>
        </w:r>
        <w:r w:rsidRPr="005B09B3" w:rsidDel="00F16E77">
          <w:rPr>
            <w:rStyle w:val="Hyperlink"/>
            <w:noProof/>
          </w:rPr>
          <w:delInstrText xml:space="preserve"> </w:delInstrText>
        </w:r>
        <w:r w:rsidRPr="005B09B3" w:rsidDel="00F16E77">
          <w:rPr>
            <w:rStyle w:val="Hyperlink"/>
            <w:b w:val="0"/>
            <w:noProof/>
          </w:rPr>
          <w:fldChar w:fldCharType="separate"/>
        </w:r>
      </w:del>
      <w:ins w:id="620" w:author="Weinert, Matthias (M.)" w:date="2022-02-21T10:55:00Z">
        <w:r w:rsidR="006344F0">
          <w:rPr>
            <w:rStyle w:val="Hyperlink"/>
            <w:bCs/>
            <w:noProof/>
            <w:lang w:val="de-DE"/>
          </w:rPr>
          <w:t>Fehler! Linkreferenz ungültig.</w:t>
        </w:r>
      </w:ins>
      <w:del w:id="621" w:author="Weinert, Matthias (M.)" w:date="2022-02-16T15:44:00Z">
        <w:r w:rsidRPr="005B09B3" w:rsidDel="00F16E77">
          <w:rPr>
            <w:rStyle w:val="Hyperlink"/>
            <w:noProof/>
          </w:rPr>
          <w:delText>9.5.7</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Screw</w:delText>
        </w:r>
        <w:r w:rsidDel="00F16E77">
          <w:rPr>
            <w:noProof/>
            <w:webHidden/>
          </w:rPr>
          <w:tab/>
        </w:r>
        <w:r w:rsidDel="00F16E77">
          <w:rPr>
            <w:b w:val="0"/>
            <w:noProof/>
            <w:webHidden/>
          </w:rPr>
          <w:fldChar w:fldCharType="begin"/>
        </w:r>
        <w:r w:rsidDel="00F16E77">
          <w:rPr>
            <w:noProof/>
            <w:webHidden/>
          </w:rPr>
          <w:delInstrText xml:space="preserve"> PAGEREF _Toc95914808 \h </w:delInstrText>
        </w:r>
        <w:r w:rsidDel="00F16E77">
          <w:rPr>
            <w:b w:val="0"/>
            <w:noProof/>
            <w:webHidden/>
          </w:rPr>
          <w:fldChar w:fldCharType="separate"/>
        </w:r>
        <w:r w:rsidR="00F16E77" w:rsidDel="00F16E77">
          <w:rPr>
            <w:noProof/>
            <w:webHidden/>
          </w:rPr>
          <w:delText>62</w:delText>
        </w:r>
        <w:r w:rsidDel="00F16E77">
          <w:rPr>
            <w:b w:val="0"/>
            <w:noProof/>
            <w:webHidden/>
          </w:rPr>
          <w:fldChar w:fldCharType="end"/>
        </w:r>
        <w:r w:rsidRPr="005B09B3" w:rsidDel="00F16E77">
          <w:rPr>
            <w:rStyle w:val="Hyperlink"/>
            <w:b w:val="0"/>
            <w:noProof/>
          </w:rPr>
          <w:fldChar w:fldCharType="end"/>
        </w:r>
      </w:del>
    </w:p>
    <w:p w14:paraId="178CA90D" w14:textId="649DEBC4" w:rsidR="0050351B" w:rsidDel="00F16E77" w:rsidRDefault="0050351B">
      <w:pPr>
        <w:pStyle w:val="Verzeichnis2"/>
        <w:rPr>
          <w:del w:id="622" w:author="Weinert, Matthias (M.)" w:date="2022-02-16T15:44:00Z"/>
          <w:rFonts w:asciiTheme="minorHAnsi" w:eastAsiaTheme="minorEastAsia" w:hAnsiTheme="minorHAnsi" w:cstheme="minorBidi"/>
          <w:b w:val="0"/>
          <w:noProof/>
          <w:lang w:val="de-DE" w:eastAsia="de-DE"/>
        </w:rPr>
      </w:pPr>
      <w:del w:id="62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"_Toc95914809"</w:delInstrText>
        </w:r>
        <w:r w:rsidRPr="005B09B3" w:rsidDel="00F16E77">
          <w:rPr>
            <w:rStyle w:val="Hyperlink"/>
            <w:noProof/>
          </w:rPr>
          <w:delInstrText xml:space="preserve"> </w:delInstrText>
        </w:r>
        <w:r w:rsidRPr="005B09B3" w:rsidDel="00F16E77">
          <w:rPr>
            <w:rStyle w:val="Hyperlink"/>
            <w:b w:val="0"/>
            <w:noProof/>
          </w:rPr>
          <w:fldChar w:fldCharType="separate"/>
        </w:r>
      </w:del>
      <w:ins w:id="624" w:author="Weinert, Matthias (M.)" w:date="2022-02-21T10:55:00Z">
        <w:r w:rsidR="006344F0">
          <w:rPr>
            <w:rStyle w:val="Hyperlink"/>
            <w:bCs/>
            <w:noProof/>
            <w:lang w:val="de-DE"/>
          </w:rPr>
          <w:t>Fehler! Linkreferenz ungültig.</w:t>
        </w:r>
      </w:ins>
      <w:del w:id="625" w:author="Weinert, Matthias (M.)" w:date="2022-02-16T15:44:00Z">
        <w:r w:rsidRPr="005B09B3" w:rsidDel="00F16E77">
          <w:rPr>
            <w:rStyle w:val="Hyperlink"/>
            <w:noProof/>
          </w:rPr>
          <w:delText>9.6</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Gum Drops</w:delText>
        </w:r>
        <w:r w:rsidDel="00F16E77">
          <w:rPr>
            <w:noProof/>
            <w:webHidden/>
          </w:rPr>
          <w:tab/>
        </w:r>
        <w:r w:rsidDel="00F16E77">
          <w:rPr>
            <w:b w:val="0"/>
            <w:noProof/>
            <w:webHidden/>
          </w:rPr>
          <w:fldChar w:fldCharType="begin"/>
        </w:r>
        <w:r w:rsidDel="00F16E77">
          <w:rPr>
            <w:noProof/>
            <w:webHidden/>
          </w:rPr>
          <w:delInstrText xml:space="preserve"> PAGEREF _Toc95914809 \h </w:delInstrText>
        </w:r>
        <w:r w:rsidDel="00F16E77">
          <w:rPr>
            <w:b w:val="0"/>
            <w:noProof/>
            <w:webHidden/>
          </w:rPr>
          <w:fldChar w:fldCharType="separate"/>
        </w:r>
        <w:r w:rsidR="00F16E77" w:rsidDel="00F16E77">
          <w:rPr>
            <w:noProof/>
            <w:webHidden/>
          </w:rPr>
          <w:delText>66</w:delText>
        </w:r>
        <w:r w:rsidDel="00F16E77">
          <w:rPr>
            <w:b w:val="0"/>
            <w:noProof/>
            <w:webHidden/>
          </w:rPr>
          <w:fldChar w:fldCharType="end"/>
        </w:r>
        <w:r w:rsidRPr="005B09B3" w:rsidDel="00F16E77">
          <w:rPr>
            <w:rStyle w:val="Hyperlink"/>
            <w:b w:val="0"/>
            <w:noProof/>
          </w:rPr>
          <w:fldChar w:fldCharType="end"/>
        </w:r>
      </w:del>
    </w:p>
    <w:p w14:paraId="0A3E1278" w14:textId="2CEF8649" w:rsidR="0050351B" w:rsidDel="00F16E77" w:rsidRDefault="0050351B">
      <w:pPr>
        <w:pStyle w:val="Verzeichnis2"/>
        <w:rPr>
          <w:del w:id="626" w:author="Weinert, Matthias (M.)" w:date="2022-02-16T15:44:00Z"/>
          <w:rFonts w:asciiTheme="minorHAnsi" w:eastAsiaTheme="minorEastAsia" w:hAnsiTheme="minorHAnsi" w:cstheme="minorBidi"/>
          <w:b w:val="0"/>
          <w:noProof/>
          <w:lang w:val="de-DE" w:eastAsia="de-DE"/>
        </w:rPr>
      </w:pPr>
      <w:del w:id="62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"_Toc95914810"</w:delInstrText>
        </w:r>
        <w:r w:rsidRPr="005B09B3" w:rsidDel="00F16E77">
          <w:rPr>
            <w:rStyle w:val="Hyperlink"/>
            <w:noProof/>
          </w:rPr>
          <w:delInstrText xml:space="preserve"> </w:delInstrText>
        </w:r>
        <w:r w:rsidRPr="005B09B3" w:rsidDel="00F16E77">
          <w:rPr>
            <w:rStyle w:val="Hyperlink"/>
            <w:b w:val="0"/>
            <w:noProof/>
          </w:rPr>
          <w:fldChar w:fldCharType="separate"/>
        </w:r>
      </w:del>
      <w:ins w:id="628" w:author="Weinert, Matthias (M.)" w:date="2022-02-21T10:55:00Z">
        <w:r w:rsidR="006344F0">
          <w:rPr>
            <w:rStyle w:val="Hyperlink"/>
            <w:bCs/>
            <w:noProof/>
            <w:lang w:val="de-DE"/>
          </w:rPr>
          <w:t>Fehler! Linkreferenz ungültig.</w:t>
        </w:r>
      </w:ins>
      <w:del w:id="629" w:author="Weinert, Matthias (M.)" w:date="2022-02-16T15:44:00Z">
        <w:r w:rsidRPr="005B09B3" w:rsidDel="00F16E77">
          <w:rPr>
            <w:rStyle w:val="Hyperlink"/>
            <w:noProof/>
          </w:rPr>
          <w:delText>9.7</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Clinches</w:delText>
        </w:r>
        <w:r w:rsidDel="00F16E77">
          <w:rPr>
            <w:noProof/>
            <w:webHidden/>
          </w:rPr>
          <w:tab/>
        </w:r>
        <w:r w:rsidDel="00F16E77">
          <w:rPr>
            <w:b w:val="0"/>
            <w:noProof/>
            <w:webHidden/>
          </w:rPr>
          <w:fldChar w:fldCharType="begin"/>
        </w:r>
        <w:r w:rsidDel="00F16E77">
          <w:rPr>
            <w:noProof/>
            <w:webHidden/>
          </w:rPr>
          <w:delInstrText xml:space="preserve"> PAGEREF _Toc95914810 \h </w:delInstrText>
        </w:r>
        <w:r w:rsidDel="00F16E77">
          <w:rPr>
            <w:b w:val="0"/>
            <w:noProof/>
            <w:webHidden/>
          </w:rPr>
          <w:fldChar w:fldCharType="separate"/>
        </w:r>
        <w:r w:rsidR="00F16E77" w:rsidDel="00F16E77">
          <w:rPr>
            <w:noProof/>
            <w:webHidden/>
          </w:rPr>
          <w:delText>67</w:delText>
        </w:r>
        <w:r w:rsidDel="00F16E77">
          <w:rPr>
            <w:b w:val="0"/>
            <w:noProof/>
            <w:webHidden/>
          </w:rPr>
          <w:fldChar w:fldCharType="end"/>
        </w:r>
        <w:r w:rsidRPr="005B09B3" w:rsidDel="00F16E77">
          <w:rPr>
            <w:rStyle w:val="Hyperlink"/>
            <w:b w:val="0"/>
            <w:noProof/>
          </w:rPr>
          <w:fldChar w:fldCharType="end"/>
        </w:r>
      </w:del>
    </w:p>
    <w:p w14:paraId="0A5748A8" w14:textId="10800CB4" w:rsidR="0050351B" w:rsidDel="00F16E77" w:rsidRDefault="0050351B">
      <w:pPr>
        <w:pStyle w:val="Verzeichnis2"/>
        <w:rPr>
          <w:del w:id="630" w:author="Weinert, Matthias (M.)" w:date="2022-02-16T15:44:00Z"/>
          <w:rFonts w:asciiTheme="minorHAnsi" w:eastAsiaTheme="minorEastAsia" w:hAnsiTheme="minorHAnsi" w:cstheme="minorBidi"/>
          <w:b w:val="0"/>
          <w:noProof/>
          <w:lang w:val="de-DE" w:eastAsia="de-DE"/>
        </w:rPr>
      </w:pPr>
      <w:del w:id="63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"_Toc95914811"</w:delInstrText>
        </w:r>
        <w:r w:rsidRPr="005B09B3" w:rsidDel="00F16E77">
          <w:rPr>
            <w:rStyle w:val="Hyperlink"/>
            <w:noProof/>
          </w:rPr>
          <w:delInstrText xml:space="preserve"> </w:delInstrText>
        </w:r>
        <w:r w:rsidRPr="005B09B3" w:rsidDel="00F16E77">
          <w:rPr>
            <w:rStyle w:val="Hyperlink"/>
            <w:b w:val="0"/>
            <w:noProof/>
          </w:rPr>
          <w:fldChar w:fldCharType="separate"/>
        </w:r>
      </w:del>
      <w:ins w:id="632" w:author="Weinert, Matthias (M.)" w:date="2022-02-21T10:55:00Z">
        <w:r w:rsidR="006344F0">
          <w:rPr>
            <w:rStyle w:val="Hyperlink"/>
            <w:bCs/>
            <w:noProof/>
            <w:lang w:val="de-DE"/>
          </w:rPr>
          <w:t>Fehler! Linkreferenz ungültig.</w:t>
        </w:r>
      </w:ins>
      <w:del w:id="633" w:author="Weinert, Matthias (M.)" w:date="2022-02-16T15:44:00Z">
        <w:r w:rsidRPr="005B09B3" w:rsidDel="00F16E77">
          <w:rPr>
            <w:rStyle w:val="Hyperlink"/>
            <w:noProof/>
          </w:rPr>
          <w:delText>9.8</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Heat Stakes / Thermal Stakes</w:delText>
        </w:r>
        <w:r w:rsidDel="00F16E77">
          <w:rPr>
            <w:noProof/>
            <w:webHidden/>
          </w:rPr>
          <w:tab/>
        </w:r>
        <w:r w:rsidDel="00F16E77">
          <w:rPr>
            <w:b w:val="0"/>
            <w:noProof/>
            <w:webHidden/>
          </w:rPr>
          <w:fldChar w:fldCharType="begin"/>
        </w:r>
        <w:r w:rsidDel="00F16E77">
          <w:rPr>
            <w:noProof/>
            <w:webHidden/>
          </w:rPr>
          <w:delInstrText xml:space="preserve"> PAGEREF _Toc95914811 \h </w:delInstrText>
        </w:r>
        <w:r w:rsidDel="00F16E77">
          <w:rPr>
            <w:b w:val="0"/>
            <w:noProof/>
            <w:webHidden/>
          </w:rPr>
          <w:fldChar w:fldCharType="separate"/>
        </w:r>
        <w:r w:rsidR="00F16E77" w:rsidDel="00F16E77">
          <w:rPr>
            <w:noProof/>
            <w:webHidden/>
          </w:rPr>
          <w:delText>69</w:delText>
        </w:r>
        <w:r w:rsidDel="00F16E77">
          <w:rPr>
            <w:b w:val="0"/>
            <w:noProof/>
            <w:webHidden/>
          </w:rPr>
          <w:fldChar w:fldCharType="end"/>
        </w:r>
        <w:r w:rsidRPr="005B09B3" w:rsidDel="00F16E77">
          <w:rPr>
            <w:rStyle w:val="Hyperlink"/>
            <w:b w:val="0"/>
            <w:noProof/>
          </w:rPr>
          <w:fldChar w:fldCharType="end"/>
        </w:r>
      </w:del>
    </w:p>
    <w:p w14:paraId="518B1E4F" w14:textId="4F006D40" w:rsidR="0050351B" w:rsidDel="00F16E77" w:rsidRDefault="0050351B">
      <w:pPr>
        <w:pStyle w:val="Verzeichnis2"/>
        <w:rPr>
          <w:del w:id="634" w:author="Weinert, Matthias (M.)" w:date="2022-02-16T15:44:00Z"/>
          <w:rFonts w:asciiTheme="minorHAnsi" w:eastAsiaTheme="minorEastAsia" w:hAnsiTheme="minorHAnsi" w:cstheme="minorBidi"/>
          <w:b w:val="0"/>
          <w:noProof/>
          <w:lang w:val="de-DE" w:eastAsia="de-DE"/>
        </w:rPr>
      </w:pPr>
      <w:del w:id="63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"_Toc95914812"</w:delInstrText>
        </w:r>
        <w:r w:rsidRPr="005B09B3" w:rsidDel="00F16E77">
          <w:rPr>
            <w:rStyle w:val="Hyperlink"/>
            <w:noProof/>
          </w:rPr>
          <w:delInstrText xml:space="preserve"> </w:delInstrText>
        </w:r>
        <w:r w:rsidRPr="005B09B3" w:rsidDel="00F16E77">
          <w:rPr>
            <w:rStyle w:val="Hyperlink"/>
            <w:b w:val="0"/>
            <w:noProof/>
          </w:rPr>
          <w:fldChar w:fldCharType="separate"/>
        </w:r>
      </w:del>
      <w:ins w:id="636" w:author="Weinert, Matthias (M.)" w:date="2022-02-21T10:55:00Z">
        <w:r w:rsidR="006344F0">
          <w:rPr>
            <w:rStyle w:val="Hyperlink"/>
            <w:bCs/>
            <w:noProof/>
            <w:lang w:val="de-DE"/>
          </w:rPr>
          <w:t>Fehler! Linkreferenz ungültig.</w:t>
        </w:r>
      </w:ins>
      <w:del w:id="637" w:author="Weinert, Matthias (M.)" w:date="2022-02-16T15:44:00Z">
        <w:r w:rsidRPr="005B09B3" w:rsidDel="00F16E77">
          <w:rPr>
            <w:rStyle w:val="Hyperlink"/>
            <w:noProof/>
          </w:rPr>
          <w:delText>9.9</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Clips/Snap Joints</w:delText>
        </w:r>
        <w:r w:rsidDel="00F16E77">
          <w:rPr>
            <w:noProof/>
            <w:webHidden/>
          </w:rPr>
          <w:tab/>
        </w:r>
        <w:r w:rsidDel="00F16E77">
          <w:rPr>
            <w:b w:val="0"/>
            <w:noProof/>
            <w:webHidden/>
          </w:rPr>
          <w:fldChar w:fldCharType="begin"/>
        </w:r>
        <w:r w:rsidDel="00F16E77">
          <w:rPr>
            <w:noProof/>
            <w:webHidden/>
          </w:rPr>
          <w:delInstrText xml:space="preserve"> PAGEREF _Toc95914812 \h </w:delInstrText>
        </w:r>
        <w:r w:rsidDel="00F16E77">
          <w:rPr>
            <w:b w:val="0"/>
            <w:noProof/>
            <w:webHidden/>
          </w:rPr>
          <w:fldChar w:fldCharType="separate"/>
        </w:r>
        <w:r w:rsidR="00F16E77" w:rsidDel="00F16E77">
          <w:rPr>
            <w:noProof/>
            <w:webHidden/>
          </w:rPr>
          <w:delText>71</w:delText>
        </w:r>
        <w:r w:rsidDel="00F16E77">
          <w:rPr>
            <w:b w:val="0"/>
            <w:noProof/>
            <w:webHidden/>
          </w:rPr>
          <w:fldChar w:fldCharType="end"/>
        </w:r>
        <w:r w:rsidRPr="005B09B3" w:rsidDel="00F16E77">
          <w:rPr>
            <w:rStyle w:val="Hyperlink"/>
            <w:b w:val="0"/>
            <w:noProof/>
          </w:rPr>
          <w:fldChar w:fldCharType="end"/>
        </w:r>
      </w:del>
    </w:p>
    <w:p w14:paraId="6116AF43" w14:textId="70B232B3" w:rsidR="0050351B" w:rsidDel="00F16E77" w:rsidRDefault="0050351B">
      <w:pPr>
        <w:pStyle w:val="Verzeichnis2"/>
        <w:rPr>
          <w:del w:id="638" w:author="Weinert, Matthias (M.)" w:date="2022-02-16T15:44:00Z"/>
          <w:rFonts w:asciiTheme="minorHAnsi" w:eastAsiaTheme="minorEastAsia" w:hAnsiTheme="minorHAnsi" w:cstheme="minorBidi"/>
          <w:b w:val="0"/>
          <w:noProof/>
          <w:lang w:val="de-DE" w:eastAsia="de-DE"/>
        </w:rPr>
      </w:pPr>
      <w:del w:id="63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"_Toc95914813"</w:delInstrText>
        </w:r>
        <w:r w:rsidRPr="005B09B3" w:rsidDel="00F16E77">
          <w:rPr>
            <w:rStyle w:val="Hyperlink"/>
            <w:noProof/>
          </w:rPr>
          <w:delInstrText xml:space="preserve"> </w:delInstrText>
        </w:r>
        <w:r w:rsidRPr="005B09B3" w:rsidDel="00F16E77">
          <w:rPr>
            <w:rStyle w:val="Hyperlink"/>
            <w:b w:val="0"/>
            <w:noProof/>
          </w:rPr>
          <w:fldChar w:fldCharType="separate"/>
        </w:r>
      </w:del>
      <w:ins w:id="640" w:author="Weinert, Matthias (M.)" w:date="2022-02-21T10:55:00Z">
        <w:r w:rsidR="006344F0">
          <w:rPr>
            <w:rStyle w:val="Hyperlink"/>
            <w:bCs/>
            <w:noProof/>
            <w:lang w:val="de-DE"/>
          </w:rPr>
          <w:t>Fehler! Linkreferenz ungültig.</w:t>
        </w:r>
      </w:ins>
      <w:del w:id="641" w:author="Weinert, Matthias (M.)" w:date="2022-02-16T15:44:00Z">
        <w:r w:rsidRPr="005B09B3" w:rsidDel="00F16E77">
          <w:rPr>
            <w:rStyle w:val="Hyperlink"/>
            <w:noProof/>
          </w:rPr>
          <w:delText>9.10</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Nails</w:delText>
        </w:r>
        <w:r w:rsidDel="00F16E77">
          <w:rPr>
            <w:noProof/>
            <w:webHidden/>
          </w:rPr>
          <w:tab/>
        </w:r>
        <w:r w:rsidDel="00F16E77">
          <w:rPr>
            <w:b w:val="0"/>
            <w:noProof/>
            <w:webHidden/>
          </w:rPr>
          <w:fldChar w:fldCharType="begin"/>
        </w:r>
        <w:r w:rsidDel="00F16E77">
          <w:rPr>
            <w:noProof/>
            <w:webHidden/>
          </w:rPr>
          <w:delInstrText xml:space="preserve"> PAGEREF _Toc95914813 \h </w:delInstrText>
        </w:r>
        <w:r w:rsidDel="00F16E77">
          <w:rPr>
            <w:b w:val="0"/>
            <w:noProof/>
            <w:webHidden/>
          </w:rPr>
          <w:fldChar w:fldCharType="separate"/>
        </w:r>
        <w:r w:rsidR="00F16E77" w:rsidDel="00F16E77">
          <w:rPr>
            <w:noProof/>
            <w:webHidden/>
          </w:rPr>
          <w:delText>74</w:delText>
        </w:r>
        <w:r w:rsidDel="00F16E77">
          <w:rPr>
            <w:b w:val="0"/>
            <w:noProof/>
            <w:webHidden/>
          </w:rPr>
          <w:fldChar w:fldCharType="end"/>
        </w:r>
        <w:r w:rsidRPr="005B09B3" w:rsidDel="00F16E77">
          <w:rPr>
            <w:rStyle w:val="Hyperlink"/>
            <w:b w:val="0"/>
            <w:noProof/>
          </w:rPr>
          <w:fldChar w:fldCharType="end"/>
        </w:r>
      </w:del>
    </w:p>
    <w:p w14:paraId="3E4E9321" w14:textId="37E9B241" w:rsidR="0050351B" w:rsidDel="00F16E77" w:rsidRDefault="0050351B">
      <w:pPr>
        <w:pStyle w:val="Verzeichnis2"/>
        <w:rPr>
          <w:del w:id="642" w:author="Weinert, Matthias (M.)" w:date="2022-02-16T15:44:00Z"/>
          <w:rFonts w:asciiTheme="minorHAnsi" w:eastAsiaTheme="minorEastAsia" w:hAnsiTheme="minorHAnsi" w:cstheme="minorBidi"/>
          <w:b w:val="0"/>
          <w:noProof/>
          <w:lang w:val="de-DE" w:eastAsia="de-DE"/>
        </w:rPr>
      </w:pPr>
      <w:del w:id="64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"_Toc95914814"</w:delInstrText>
        </w:r>
        <w:r w:rsidRPr="005B09B3" w:rsidDel="00F16E77">
          <w:rPr>
            <w:rStyle w:val="Hyperlink"/>
            <w:noProof/>
          </w:rPr>
          <w:delInstrText xml:space="preserve"> </w:delInstrText>
        </w:r>
        <w:r w:rsidRPr="005B09B3" w:rsidDel="00F16E77">
          <w:rPr>
            <w:rStyle w:val="Hyperlink"/>
            <w:b w:val="0"/>
            <w:noProof/>
          </w:rPr>
          <w:fldChar w:fldCharType="separate"/>
        </w:r>
      </w:del>
      <w:ins w:id="644" w:author="Weinert, Matthias (M.)" w:date="2022-02-21T10:55:00Z">
        <w:r w:rsidR="006344F0">
          <w:rPr>
            <w:rStyle w:val="Hyperlink"/>
            <w:bCs/>
            <w:noProof/>
            <w:lang w:val="de-DE"/>
          </w:rPr>
          <w:t>Fehler! Linkreferenz ungültig.</w:t>
        </w:r>
      </w:ins>
      <w:del w:id="645" w:author="Weinert, Matthias (M.)" w:date="2022-02-16T15:44:00Z">
        <w:r w:rsidRPr="005B09B3" w:rsidDel="00F16E77">
          <w:rPr>
            <w:rStyle w:val="Hyperlink"/>
            <w:noProof/>
          </w:rPr>
          <w:delText>9.11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Rotation Joints</w:delText>
        </w:r>
        <w:r w:rsidDel="00F16E77">
          <w:rPr>
            <w:noProof/>
            <w:webHidden/>
          </w:rPr>
          <w:tab/>
        </w:r>
        <w:r w:rsidDel="00F16E77">
          <w:rPr>
            <w:b w:val="0"/>
            <w:noProof/>
            <w:webHidden/>
          </w:rPr>
          <w:fldChar w:fldCharType="begin"/>
        </w:r>
        <w:r w:rsidDel="00F16E77">
          <w:rPr>
            <w:noProof/>
            <w:webHidden/>
          </w:rPr>
          <w:delInstrText xml:space="preserve"> PAGEREF _Toc95914814 \h </w:delInstrText>
        </w:r>
        <w:r w:rsidDel="00F16E77">
          <w:rPr>
            <w:b w:val="0"/>
            <w:noProof/>
            <w:webHidden/>
          </w:rPr>
          <w:fldChar w:fldCharType="separate"/>
        </w:r>
        <w:r w:rsidR="00F16E77" w:rsidDel="00F16E77">
          <w:rPr>
            <w:noProof/>
            <w:webHidden/>
          </w:rPr>
          <w:delText>76</w:delText>
        </w:r>
        <w:r w:rsidDel="00F16E77">
          <w:rPr>
            <w:b w:val="0"/>
            <w:noProof/>
            <w:webHidden/>
          </w:rPr>
          <w:fldChar w:fldCharType="end"/>
        </w:r>
        <w:r w:rsidRPr="005B09B3" w:rsidDel="00F16E77">
          <w:rPr>
            <w:rStyle w:val="Hyperlink"/>
            <w:b w:val="0"/>
            <w:noProof/>
          </w:rPr>
          <w:fldChar w:fldCharType="end"/>
        </w:r>
      </w:del>
    </w:p>
    <w:p w14:paraId="676F2124" w14:textId="088FDD3B" w:rsidR="0050351B" w:rsidDel="00F16E77" w:rsidRDefault="0050351B">
      <w:pPr>
        <w:pStyle w:val="Verzeichnis3"/>
        <w:rPr>
          <w:del w:id="646" w:author="Weinert, Matthias (M.)" w:date="2022-02-16T15:44:00Z"/>
          <w:rFonts w:asciiTheme="minorHAnsi" w:eastAsiaTheme="minorEastAsia" w:hAnsiTheme="minorHAnsi" w:cstheme="minorBidi"/>
          <w:b w:val="0"/>
          <w:noProof/>
          <w:lang w:val="de-DE" w:eastAsia="de-DE"/>
        </w:rPr>
      </w:pPr>
      <w:del w:id="64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"_Toc95914815"</w:delInstrText>
        </w:r>
        <w:r w:rsidRPr="005B09B3" w:rsidDel="00F16E77">
          <w:rPr>
            <w:rStyle w:val="Hyperlink"/>
            <w:noProof/>
          </w:rPr>
          <w:delInstrText xml:space="preserve"> </w:delInstrText>
        </w:r>
        <w:r w:rsidRPr="005B09B3" w:rsidDel="00F16E77">
          <w:rPr>
            <w:rStyle w:val="Hyperlink"/>
            <w:b w:val="0"/>
            <w:noProof/>
          </w:rPr>
          <w:fldChar w:fldCharType="separate"/>
        </w:r>
      </w:del>
      <w:ins w:id="648" w:author="Weinert, Matthias (M.)" w:date="2022-02-21T10:55:00Z">
        <w:r w:rsidR="006344F0">
          <w:rPr>
            <w:rStyle w:val="Hyperlink"/>
            <w:bCs/>
            <w:noProof/>
            <w:lang w:val="de-DE"/>
          </w:rPr>
          <w:t>Fehler! Linkreferenz ungültig.</w:t>
        </w:r>
      </w:ins>
      <w:del w:id="649" w:author="Weinert, Matthias (M.)" w:date="2022-02-16T15:44:00Z">
        <w:r w:rsidRPr="005B09B3" w:rsidDel="00F16E77">
          <w:rPr>
            <w:rStyle w:val="Hyperlink"/>
            <w:noProof/>
          </w:rPr>
          <w:delText>9.11.1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ROTAV</w:delText>
        </w:r>
        <w:r w:rsidDel="00F16E77">
          <w:rPr>
            <w:noProof/>
            <w:webHidden/>
          </w:rPr>
          <w:tab/>
        </w:r>
        <w:r w:rsidDel="00F16E77">
          <w:rPr>
            <w:b w:val="0"/>
            <w:noProof/>
            <w:webHidden/>
          </w:rPr>
          <w:fldChar w:fldCharType="begin"/>
        </w:r>
        <w:r w:rsidDel="00F16E77">
          <w:rPr>
            <w:noProof/>
            <w:webHidden/>
          </w:rPr>
          <w:delInstrText xml:space="preserve"> PAGEREF _Toc95914815 \h </w:delInstrText>
        </w:r>
        <w:r w:rsidDel="00F16E77">
          <w:rPr>
            <w:b w:val="0"/>
            <w:noProof/>
            <w:webHidden/>
          </w:rPr>
          <w:fldChar w:fldCharType="separate"/>
        </w:r>
        <w:r w:rsidR="00F16E77" w:rsidDel="00F16E77">
          <w:rPr>
            <w:noProof/>
            <w:webHidden/>
          </w:rPr>
          <w:delText>77</w:delText>
        </w:r>
        <w:r w:rsidDel="00F16E77">
          <w:rPr>
            <w:b w:val="0"/>
            <w:noProof/>
            <w:webHidden/>
          </w:rPr>
          <w:fldChar w:fldCharType="end"/>
        </w:r>
        <w:r w:rsidRPr="005B09B3" w:rsidDel="00F16E77">
          <w:rPr>
            <w:rStyle w:val="Hyperlink"/>
            <w:b w:val="0"/>
            <w:noProof/>
          </w:rPr>
          <w:fldChar w:fldCharType="end"/>
        </w:r>
      </w:del>
    </w:p>
    <w:p w14:paraId="2D575F36" w14:textId="78570F66" w:rsidR="0050351B" w:rsidDel="00F16E77" w:rsidRDefault="0050351B">
      <w:pPr>
        <w:pStyle w:val="Verzeichnis1"/>
        <w:rPr>
          <w:del w:id="650" w:author="Weinert, Matthias (M.)" w:date="2022-02-16T15:44:00Z"/>
          <w:rFonts w:asciiTheme="minorHAnsi" w:eastAsiaTheme="minorEastAsia" w:hAnsiTheme="minorHAnsi" w:cstheme="minorBidi"/>
          <w:b w:val="0"/>
          <w:noProof/>
          <w:lang w:val="de-DE" w:eastAsia="de-DE"/>
        </w:rPr>
      </w:pPr>
      <w:del w:id="65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"_Toc95914816"</w:delInstrText>
        </w:r>
        <w:r w:rsidRPr="005B09B3" w:rsidDel="00F16E77">
          <w:rPr>
            <w:rStyle w:val="Hyperlink"/>
            <w:noProof/>
          </w:rPr>
          <w:delInstrText xml:space="preserve"> </w:delInstrText>
        </w:r>
        <w:r w:rsidRPr="005B09B3" w:rsidDel="00F16E77">
          <w:rPr>
            <w:rStyle w:val="Hyperlink"/>
            <w:b w:val="0"/>
            <w:noProof/>
          </w:rPr>
          <w:fldChar w:fldCharType="separate"/>
        </w:r>
      </w:del>
      <w:ins w:id="652" w:author="Weinert, Matthias (M.)" w:date="2022-02-21T10:55:00Z">
        <w:r w:rsidR="006344F0">
          <w:rPr>
            <w:rStyle w:val="Hyperlink"/>
            <w:bCs/>
            <w:noProof/>
            <w:lang w:val="de-DE"/>
          </w:rPr>
          <w:t>Fehler! Linkreferenz ungültig.</w:t>
        </w:r>
      </w:ins>
      <w:del w:id="653" w:author="Weinert, Matthias (M.)" w:date="2022-02-16T15:44:00Z">
        <w:r w:rsidRPr="005B09B3" w:rsidDel="00F16E77">
          <w:rPr>
            <w:rStyle w:val="Hyperlink"/>
            <w:noProof/>
          </w:rPr>
          <w:delText>10</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1D connections</w:delText>
        </w:r>
        <w:r w:rsidDel="00F16E77">
          <w:rPr>
            <w:noProof/>
            <w:webHidden/>
          </w:rPr>
          <w:tab/>
        </w:r>
        <w:r w:rsidDel="00F16E77">
          <w:rPr>
            <w:b w:val="0"/>
            <w:noProof/>
            <w:webHidden/>
          </w:rPr>
          <w:fldChar w:fldCharType="begin"/>
        </w:r>
        <w:r w:rsidDel="00F16E77">
          <w:rPr>
            <w:noProof/>
            <w:webHidden/>
          </w:rPr>
          <w:delInstrText xml:space="preserve"> PAGEREF _Toc95914816 \h </w:delInstrText>
        </w:r>
        <w:r w:rsidDel="00F16E77">
          <w:rPr>
            <w:b w:val="0"/>
            <w:noProof/>
            <w:webHidden/>
          </w:rPr>
          <w:fldChar w:fldCharType="separate"/>
        </w:r>
        <w:r w:rsidR="00F16E77" w:rsidDel="00F16E77">
          <w:rPr>
            <w:noProof/>
            <w:webHidden/>
          </w:rPr>
          <w:delText>79</w:delText>
        </w:r>
        <w:r w:rsidDel="00F16E77">
          <w:rPr>
            <w:b w:val="0"/>
            <w:noProof/>
            <w:webHidden/>
          </w:rPr>
          <w:fldChar w:fldCharType="end"/>
        </w:r>
        <w:r w:rsidRPr="005B09B3" w:rsidDel="00F16E77">
          <w:rPr>
            <w:rStyle w:val="Hyperlink"/>
            <w:b w:val="0"/>
            <w:noProof/>
          </w:rPr>
          <w:fldChar w:fldCharType="end"/>
        </w:r>
      </w:del>
    </w:p>
    <w:p w14:paraId="0BEC5B22" w14:textId="1770A674" w:rsidR="0050351B" w:rsidDel="00F16E77" w:rsidRDefault="0050351B">
      <w:pPr>
        <w:pStyle w:val="Verzeichnis2"/>
        <w:rPr>
          <w:del w:id="654" w:author="Weinert, Matthias (M.)" w:date="2022-02-16T15:44:00Z"/>
          <w:rFonts w:asciiTheme="minorHAnsi" w:eastAsiaTheme="minorEastAsia" w:hAnsiTheme="minorHAnsi" w:cstheme="minorBidi"/>
          <w:b w:val="0"/>
          <w:noProof/>
          <w:lang w:val="de-DE" w:eastAsia="de-DE"/>
        </w:rPr>
      </w:pPr>
      <w:del w:id="65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"_Toc95914817"</w:delInstrText>
        </w:r>
        <w:r w:rsidRPr="005B09B3" w:rsidDel="00F16E77">
          <w:rPr>
            <w:rStyle w:val="Hyperlink"/>
            <w:noProof/>
          </w:rPr>
          <w:delInstrText xml:space="preserve"> </w:delInstrText>
        </w:r>
        <w:r w:rsidRPr="005B09B3" w:rsidDel="00F16E77">
          <w:rPr>
            <w:rStyle w:val="Hyperlink"/>
            <w:b w:val="0"/>
            <w:noProof/>
          </w:rPr>
          <w:fldChar w:fldCharType="separate"/>
        </w:r>
      </w:del>
      <w:ins w:id="656" w:author="Weinert, Matthias (M.)" w:date="2022-02-21T10:55:00Z">
        <w:r w:rsidR="006344F0">
          <w:rPr>
            <w:rStyle w:val="Hyperlink"/>
            <w:bCs/>
            <w:noProof/>
            <w:lang w:val="de-DE"/>
          </w:rPr>
          <w:t>Fehler! Linkreferenz ungültig.</w:t>
        </w:r>
      </w:ins>
      <w:del w:id="657" w:author="Weinert, Matthias (M.)" w:date="2022-02-16T15:44:00Z">
        <w:r w:rsidRPr="005B09B3" w:rsidDel="00F16E77">
          <w:rPr>
            <w:rStyle w:val="Hyperlink"/>
            <w:noProof/>
          </w:rPr>
          <w:delText>10.1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Generic Definitions</w:delText>
        </w:r>
        <w:r w:rsidDel="00F16E77">
          <w:rPr>
            <w:noProof/>
            <w:webHidden/>
          </w:rPr>
          <w:tab/>
        </w:r>
        <w:r w:rsidDel="00F16E77">
          <w:rPr>
            <w:b w:val="0"/>
            <w:noProof/>
            <w:webHidden/>
          </w:rPr>
          <w:fldChar w:fldCharType="begin"/>
        </w:r>
        <w:r w:rsidDel="00F16E77">
          <w:rPr>
            <w:noProof/>
            <w:webHidden/>
          </w:rPr>
          <w:delInstrText xml:space="preserve"> PAGEREF _Toc95914817 \h </w:delInstrText>
        </w:r>
        <w:r w:rsidDel="00F16E77">
          <w:rPr>
            <w:b w:val="0"/>
            <w:noProof/>
            <w:webHidden/>
          </w:rPr>
          <w:fldChar w:fldCharType="separate"/>
        </w:r>
        <w:r w:rsidR="00F16E77" w:rsidDel="00F16E77">
          <w:rPr>
            <w:noProof/>
            <w:webHidden/>
          </w:rPr>
          <w:delText>79</w:delText>
        </w:r>
        <w:r w:rsidDel="00F16E77">
          <w:rPr>
            <w:b w:val="0"/>
            <w:noProof/>
            <w:webHidden/>
          </w:rPr>
          <w:fldChar w:fldCharType="end"/>
        </w:r>
        <w:r w:rsidRPr="005B09B3" w:rsidDel="00F16E77">
          <w:rPr>
            <w:rStyle w:val="Hyperlink"/>
            <w:b w:val="0"/>
            <w:noProof/>
          </w:rPr>
          <w:fldChar w:fldCharType="end"/>
        </w:r>
      </w:del>
    </w:p>
    <w:p w14:paraId="0570E9E4" w14:textId="5C15E931" w:rsidR="0050351B" w:rsidDel="00F16E77" w:rsidRDefault="0050351B">
      <w:pPr>
        <w:pStyle w:val="Verzeichnis3"/>
        <w:rPr>
          <w:del w:id="658" w:author="Weinert, Matthias (M.)" w:date="2022-02-16T15:44:00Z"/>
          <w:rFonts w:asciiTheme="minorHAnsi" w:eastAsiaTheme="minorEastAsia" w:hAnsiTheme="minorHAnsi" w:cstheme="minorBidi"/>
          <w:b w:val="0"/>
          <w:noProof/>
          <w:lang w:val="de-DE" w:eastAsia="de-DE"/>
        </w:rPr>
      </w:pPr>
      <w:del w:id="65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"_Toc95914818"</w:delInstrText>
        </w:r>
        <w:r w:rsidRPr="005B09B3" w:rsidDel="00F16E77">
          <w:rPr>
            <w:rStyle w:val="Hyperlink"/>
            <w:noProof/>
          </w:rPr>
          <w:delInstrText xml:space="preserve"> </w:delInstrText>
        </w:r>
        <w:r w:rsidRPr="005B09B3" w:rsidDel="00F16E77">
          <w:rPr>
            <w:rStyle w:val="Hyperlink"/>
            <w:b w:val="0"/>
            <w:noProof/>
          </w:rPr>
          <w:fldChar w:fldCharType="separate"/>
        </w:r>
      </w:del>
      <w:ins w:id="660" w:author="Weinert, Matthias (M.)" w:date="2022-02-21T10:55:00Z">
        <w:r w:rsidR="006344F0">
          <w:rPr>
            <w:rStyle w:val="Hyperlink"/>
            <w:bCs/>
            <w:noProof/>
            <w:lang w:val="de-DE"/>
          </w:rPr>
          <w:t>Fehler! Linkreferenz ungültig.</w:t>
        </w:r>
      </w:ins>
      <w:del w:id="661" w:author="Weinert, Matthias (M.)" w:date="2022-02-16T15:44:00Z">
        <w:r w:rsidRPr="005B09B3" w:rsidDel="00F16E77">
          <w:rPr>
            <w:rStyle w:val="Hyperlink"/>
            <w:noProof/>
          </w:rPr>
          <w:delText>10.1.1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Identification</w:delText>
        </w:r>
        <w:r w:rsidDel="00F16E77">
          <w:rPr>
            <w:noProof/>
            <w:webHidden/>
          </w:rPr>
          <w:tab/>
        </w:r>
        <w:r w:rsidDel="00F16E77">
          <w:rPr>
            <w:b w:val="0"/>
            <w:noProof/>
            <w:webHidden/>
          </w:rPr>
          <w:fldChar w:fldCharType="begin"/>
        </w:r>
        <w:r w:rsidDel="00F16E77">
          <w:rPr>
            <w:noProof/>
            <w:webHidden/>
          </w:rPr>
          <w:delInstrText xml:space="preserve"> PAGEREF _Toc95914818 \h </w:delInstrText>
        </w:r>
        <w:r w:rsidDel="00F16E77">
          <w:rPr>
            <w:b w:val="0"/>
            <w:noProof/>
            <w:webHidden/>
          </w:rPr>
          <w:fldChar w:fldCharType="separate"/>
        </w:r>
        <w:r w:rsidR="00F16E77" w:rsidDel="00F16E77">
          <w:rPr>
            <w:noProof/>
            <w:webHidden/>
          </w:rPr>
          <w:delText>79</w:delText>
        </w:r>
        <w:r w:rsidDel="00F16E77">
          <w:rPr>
            <w:b w:val="0"/>
            <w:noProof/>
            <w:webHidden/>
          </w:rPr>
          <w:fldChar w:fldCharType="end"/>
        </w:r>
        <w:r w:rsidRPr="005B09B3" w:rsidDel="00F16E77">
          <w:rPr>
            <w:rStyle w:val="Hyperlink"/>
            <w:b w:val="0"/>
            <w:noProof/>
          </w:rPr>
          <w:fldChar w:fldCharType="end"/>
        </w:r>
      </w:del>
    </w:p>
    <w:p w14:paraId="57C98EB1" w14:textId="4613540C" w:rsidR="0050351B" w:rsidDel="00F16E77" w:rsidRDefault="0050351B">
      <w:pPr>
        <w:pStyle w:val="Verzeichnis3"/>
        <w:rPr>
          <w:del w:id="662" w:author="Weinert, Matthias (M.)" w:date="2022-02-16T15:44:00Z"/>
          <w:rFonts w:asciiTheme="minorHAnsi" w:eastAsiaTheme="minorEastAsia" w:hAnsiTheme="minorHAnsi" w:cstheme="minorBidi"/>
          <w:b w:val="0"/>
          <w:noProof/>
          <w:lang w:val="de-DE" w:eastAsia="de-DE"/>
        </w:rPr>
      </w:pPr>
      <w:del w:id="66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"_Toc95914819"</w:delInstrText>
        </w:r>
        <w:r w:rsidRPr="005B09B3" w:rsidDel="00F16E77">
          <w:rPr>
            <w:rStyle w:val="Hyperlink"/>
            <w:noProof/>
          </w:rPr>
          <w:delInstrText xml:space="preserve"> </w:delInstrText>
        </w:r>
        <w:r w:rsidRPr="005B09B3" w:rsidDel="00F16E77">
          <w:rPr>
            <w:rStyle w:val="Hyperlink"/>
            <w:b w:val="0"/>
            <w:noProof/>
          </w:rPr>
          <w:fldChar w:fldCharType="separate"/>
        </w:r>
      </w:del>
      <w:ins w:id="664" w:author="Weinert, Matthias (M.)" w:date="2022-02-21T10:55:00Z">
        <w:r w:rsidR="006344F0">
          <w:rPr>
            <w:rStyle w:val="Hyperlink"/>
            <w:bCs/>
            <w:noProof/>
            <w:lang w:val="de-DE"/>
          </w:rPr>
          <w:t>Fehler! Linkreferenz ungültig.</w:t>
        </w:r>
      </w:ins>
      <w:del w:id="665" w:author="Weinert, Matthias (M.)" w:date="2022-02-16T15:44:00Z">
        <w:r w:rsidRPr="005B09B3" w:rsidDel="00F16E77">
          <w:rPr>
            <w:rStyle w:val="Hyperlink"/>
            <w:noProof/>
          </w:rPr>
          <w:delText>10.1.2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Location</w:delText>
        </w:r>
        <w:r w:rsidDel="00F16E77">
          <w:rPr>
            <w:noProof/>
            <w:webHidden/>
          </w:rPr>
          <w:tab/>
        </w:r>
        <w:r w:rsidDel="00F16E77">
          <w:rPr>
            <w:b w:val="0"/>
            <w:noProof/>
            <w:webHidden/>
          </w:rPr>
          <w:fldChar w:fldCharType="begin"/>
        </w:r>
        <w:r w:rsidDel="00F16E77">
          <w:rPr>
            <w:noProof/>
            <w:webHidden/>
          </w:rPr>
          <w:delInstrText xml:space="preserve"> PAGEREF _Toc95914819 \h </w:delInstrText>
        </w:r>
        <w:r w:rsidDel="00F16E77">
          <w:rPr>
            <w:b w:val="0"/>
            <w:noProof/>
            <w:webHidden/>
          </w:rPr>
          <w:fldChar w:fldCharType="separate"/>
        </w:r>
        <w:r w:rsidR="00F16E77" w:rsidDel="00F16E77">
          <w:rPr>
            <w:noProof/>
            <w:webHidden/>
          </w:rPr>
          <w:delText>79</w:delText>
        </w:r>
        <w:r w:rsidDel="00F16E77">
          <w:rPr>
            <w:b w:val="0"/>
            <w:noProof/>
            <w:webHidden/>
          </w:rPr>
          <w:fldChar w:fldCharType="end"/>
        </w:r>
        <w:r w:rsidRPr="005B09B3" w:rsidDel="00F16E77">
          <w:rPr>
            <w:rStyle w:val="Hyperlink"/>
            <w:b w:val="0"/>
            <w:noProof/>
          </w:rPr>
          <w:fldChar w:fldCharType="end"/>
        </w:r>
      </w:del>
    </w:p>
    <w:p w14:paraId="6A740559" w14:textId="10F6E6D1" w:rsidR="0050351B" w:rsidDel="00F16E77" w:rsidRDefault="0050351B">
      <w:pPr>
        <w:pStyle w:val="Verzeichnis3"/>
        <w:rPr>
          <w:del w:id="666" w:author="Weinert, Matthias (M.)" w:date="2022-02-16T15:44:00Z"/>
          <w:rFonts w:asciiTheme="minorHAnsi" w:eastAsiaTheme="minorEastAsia" w:hAnsiTheme="minorHAnsi" w:cstheme="minorBidi"/>
          <w:b w:val="0"/>
          <w:noProof/>
          <w:lang w:val="de-DE" w:eastAsia="de-DE"/>
        </w:rPr>
      </w:pPr>
      <w:del w:id="66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"_Toc95914820"</w:delInstrText>
        </w:r>
        <w:r w:rsidRPr="005B09B3" w:rsidDel="00F16E77">
          <w:rPr>
            <w:rStyle w:val="Hyperlink"/>
            <w:noProof/>
          </w:rPr>
          <w:delInstrText xml:space="preserve"> </w:delInstrText>
        </w:r>
        <w:r w:rsidRPr="005B09B3" w:rsidDel="00F16E77">
          <w:rPr>
            <w:rStyle w:val="Hyperlink"/>
            <w:b w:val="0"/>
            <w:noProof/>
          </w:rPr>
          <w:fldChar w:fldCharType="separate"/>
        </w:r>
      </w:del>
      <w:ins w:id="668" w:author="Weinert, Matthias (M.)" w:date="2022-02-21T10:55:00Z">
        <w:r w:rsidR="006344F0">
          <w:rPr>
            <w:rStyle w:val="Hyperlink"/>
            <w:bCs/>
            <w:noProof/>
            <w:lang w:val="de-DE"/>
          </w:rPr>
          <w:t>Fehler! Linkreferenz ungültig.</w:t>
        </w:r>
      </w:ins>
      <w:del w:id="669" w:author="Weinert, Matthias (M.)" w:date="2022-02-16T15:44:00Z">
        <w:r w:rsidRPr="005B09B3" w:rsidDel="00F16E77">
          <w:rPr>
            <w:rStyle w:val="Hyperlink"/>
            <w:noProof/>
          </w:rPr>
          <w:delText>10.1.3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Type Specification</w:delText>
        </w:r>
        <w:r w:rsidDel="00F16E77">
          <w:rPr>
            <w:noProof/>
            <w:webHidden/>
          </w:rPr>
          <w:tab/>
        </w:r>
        <w:r w:rsidDel="00F16E77">
          <w:rPr>
            <w:b w:val="0"/>
            <w:noProof/>
            <w:webHidden/>
          </w:rPr>
          <w:fldChar w:fldCharType="begin"/>
        </w:r>
        <w:r w:rsidDel="00F16E77">
          <w:rPr>
            <w:noProof/>
            <w:webHidden/>
          </w:rPr>
          <w:delInstrText xml:space="preserve"> PAGEREF _Toc95914820 \h </w:delInstrText>
        </w:r>
        <w:r w:rsidDel="00F16E77">
          <w:rPr>
            <w:b w:val="0"/>
            <w:noProof/>
            <w:webHidden/>
          </w:rPr>
          <w:fldChar w:fldCharType="separate"/>
        </w:r>
        <w:r w:rsidR="00F16E77" w:rsidDel="00F16E77">
          <w:rPr>
            <w:noProof/>
            <w:webHidden/>
          </w:rPr>
          <w:delText>86</w:delText>
        </w:r>
        <w:r w:rsidDel="00F16E77">
          <w:rPr>
            <w:b w:val="0"/>
            <w:noProof/>
            <w:webHidden/>
          </w:rPr>
          <w:fldChar w:fldCharType="end"/>
        </w:r>
        <w:r w:rsidRPr="005B09B3" w:rsidDel="00F16E77">
          <w:rPr>
            <w:rStyle w:val="Hyperlink"/>
            <w:b w:val="0"/>
            <w:noProof/>
          </w:rPr>
          <w:fldChar w:fldCharType="end"/>
        </w:r>
      </w:del>
    </w:p>
    <w:p w14:paraId="7FFE1A7E" w14:textId="373E5F8E" w:rsidR="0050351B" w:rsidDel="00F16E77" w:rsidRDefault="0050351B">
      <w:pPr>
        <w:pStyle w:val="Verzeichnis2"/>
        <w:rPr>
          <w:del w:id="670" w:author="Weinert, Matthias (M.)" w:date="2022-02-16T15:44:00Z"/>
          <w:rFonts w:asciiTheme="minorHAnsi" w:eastAsiaTheme="minorEastAsia" w:hAnsiTheme="minorHAnsi" w:cstheme="minorBidi"/>
          <w:b w:val="0"/>
          <w:noProof/>
          <w:lang w:val="de-DE" w:eastAsia="de-DE"/>
        </w:rPr>
      </w:pPr>
      <w:del w:id="67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"_Toc95914821"</w:delInstrText>
        </w:r>
        <w:r w:rsidRPr="005B09B3" w:rsidDel="00F16E77">
          <w:rPr>
            <w:rStyle w:val="Hyperlink"/>
            <w:noProof/>
          </w:rPr>
          <w:delInstrText xml:space="preserve"> </w:delInstrText>
        </w:r>
        <w:r w:rsidRPr="005B09B3" w:rsidDel="00F16E77">
          <w:rPr>
            <w:rStyle w:val="Hyperlink"/>
            <w:b w:val="0"/>
            <w:noProof/>
          </w:rPr>
          <w:fldChar w:fldCharType="separate"/>
        </w:r>
      </w:del>
      <w:ins w:id="672" w:author="Weinert, Matthias (M.)" w:date="2022-02-21T10:55:00Z">
        <w:r w:rsidR="006344F0">
          <w:rPr>
            <w:rStyle w:val="Hyperlink"/>
            <w:bCs/>
            <w:noProof/>
            <w:lang w:val="de-DE"/>
          </w:rPr>
          <w:t>Fehler! Linkreferenz ungültig.</w:t>
        </w:r>
      </w:ins>
      <w:del w:id="673" w:author="Weinert, Matthias (M.)" w:date="2022-02-16T15:44:00Z">
        <w:r w:rsidRPr="005B09B3" w:rsidDel="00F16E77">
          <w:rPr>
            <w:rStyle w:val="Hyperlink"/>
            <w:noProof/>
          </w:rPr>
          <w:delText>10.2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Seam Welds</w:delText>
        </w:r>
        <w:r w:rsidDel="00F16E77">
          <w:rPr>
            <w:noProof/>
            <w:webHidden/>
          </w:rPr>
          <w:tab/>
        </w:r>
        <w:r w:rsidDel="00F16E77">
          <w:rPr>
            <w:b w:val="0"/>
            <w:noProof/>
            <w:webHidden/>
          </w:rPr>
          <w:fldChar w:fldCharType="begin"/>
        </w:r>
        <w:r w:rsidDel="00F16E77">
          <w:rPr>
            <w:noProof/>
            <w:webHidden/>
          </w:rPr>
          <w:delInstrText xml:space="preserve"> PAGEREF _Toc95914821 \h </w:delInstrText>
        </w:r>
        <w:r w:rsidDel="00F16E77">
          <w:rPr>
            <w:b w:val="0"/>
            <w:noProof/>
            <w:webHidden/>
          </w:rPr>
          <w:fldChar w:fldCharType="separate"/>
        </w:r>
        <w:r w:rsidR="00F16E77" w:rsidDel="00F16E77">
          <w:rPr>
            <w:noProof/>
            <w:webHidden/>
          </w:rPr>
          <w:delText>87</w:delText>
        </w:r>
        <w:r w:rsidDel="00F16E77">
          <w:rPr>
            <w:b w:val="0"/>
            <w:noProof/>
            <w:webHidden/>
          </w:rPr>
          <w:fldChar w:fldCharType="end"/>
        </w:r>
        <w:r w:rsidRPr="005B09B3" w:rsidDel="00F16E77">
          <w:rPr>
            <w:rStyle w:val="Hyperlink"/>
            <w:b w:val="0"/>
            <w:noProof/>
          </w:rPr>
          <w:fldChar w:fldCharType="end"/>
        </w:r>
      </w:del>
    </w:p>
    <w:p w14:paraId="524B5AF1" w14:textId="53EF41FE" w:rsidR="0050351B" w:rsidDel="00F16E77" w:rsidRDefault="0050351B">
      <w:pPr>
        <w:pStyle w:val="Verzeichnis3"/>
        <w:rPr>
          <w:del w:id="674" w:author="Weinert, Matthias (M.)" w:date="2022-02-16T15:44:00Z"/>
          <w:rFonts w:asciiTheme="minorHAnsi" w:eastAsiaTheme="minorEastAsia" w:hAnsiTheme="minorHAnsi" w:cstheme="minorBidi"/>
          <w:b w:val="0"/>
          <w:noProof/>
          <w:lang w:val="de-DE" w:eastAsia="de-DE"/>
        </w:rPr>
      </w:pPr>
      <w:del w:id="67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"_Toc95914822"</w:delInstrText>
        </w:r>
        <w:r w:rsidRPr="005B09B3" w:rsidDel="00F16E77">
          <w:rPr>
            <w:rStyle w:val="Hyperlink"/>
            <w:noProof/>
          </w:rPr>
          <w:delInstrText xml:space="preserve"> </w:delInstrText>
        </w:r>
        <w:r w:rsidRPr="005B09B3" w:rsidDel="00F16E77">
          <w:rPr>
            <w:rStyle w:val="Hyperlink"/>
            <w:b w:val="0"/>
            <w:noProof/>
          </w:rPr>
          <w:fldChar w:fldCharType="separate"/>
        </w:r>
      </w:del>
      <w:ins w:id="676" w:author="Weinert, Matthias (M.)" w:date="2022-02-21T10:55:00Z">
        <w:r w:rsidR="006344F0">
          <w:rPr>
            <w:rStyle w:val="Hyperlink"/>
            <w:bCs/>
            <w:noProof/>
            <w:lang w:val="de-DE"/>
          </w:rPr>
          <w:t>Fehler! Linkreferenz ungültig.</w:t>
        </w:r>
      </w:ins>
      <w:del w:id="677" w:author="Weinert, Matthias (M.)" w:date="2022-02-16T15:44:00Z">
        <w:r w:rsidRPr="005B09B3" w:rsidDel="00F16E77">
          <w:rPr>
            <w:rStyle w:val="Hyperlink"/>
            <w:noProof/>
          </w:rPr>
          <w:delText>10.2.1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Description and Modeling Parameters</w:delText>
        </w:r>
        <w:r w:rsidDel="00F16E77">
          <w:rPr>
            <w:noProof/>
            <w:webHidden/>
          </w:rPr>
          <w:tab/>
        </w:r>
        <w:r w:rsidDel="00F16E77">
          <w:rPr>
            <w:b w:val="0"/>
            <w:noProof/>
            <w:webHidden/>
          </w:rPr>
          <w:fldChar w:fldCharType="begin"/>
        </w:r>
        <w:r w:rsidDel="00F16E77">
          <w:rPr>
            <w:noProof/>
            <w:webHidden/>
          </w:rPr>
          <w:delInstrText xml:space="preserve"> PAGEREF _Toc95914822 \h </w:delInstrText>
        </w:r>
        <w:r w:rsidDel="00F16E77">
          <w:rPr>
            <w:b w:val="0"/>
            <w:noProof/>
            <w:webHidden/>
          </w:rPr>
          <w:fldChar w:fldCharType="separate"/>
        </w:r>
        <w:r w:rsidR="00F16E77" w:rsidDel="00F16E77">
          <w:rPr>
            <w:noProof/>
            <w:webHidden/>
          </w:rPr>
          <w:delText>87</w:delText>
        </w:r>
        <w:r w:rsidDel="00F16E77">
          <w:rPr>
            <w:b w:val="0"/>
            <w:noProof/>
            <w:webHidden/>
          </w:rPr>
          <w:fldChar w:fldCharType="end"/>
        </w:r>
        <w:r w:rsidRPr="005B09B3" w:rsidDel="00F16E77">
          <w:rPr>
            <w:rStyle w:val="Hyperlink"/>
            <w:b w:val="0"/>
            <w:noProof/>
          </w:rPr>
          <w:fldChar w:fldCharType="end"/>
        </w:r>
      </w:del>
    </w:p>
    <w:p w14:paraId="2FECC377" w14:textId="17760EEE" w:rsidR="0050351B" w:rsidDel="00F16E77" w:rsidRDefault="0050351B">
      <w:pPr>
        <w:pStyle w:val="Verzeichnis3"/>
        <w:rPr>
          <w:del w:id="678" w:author="Weinert, Matthias (M.)" w:date="2022-02-16T15:44:00Z"/>
          <w:rFonts w:asciiTheme="minorHAnsi" w:eastAsiaTheme="minorEastAsia" w:hAnsiTheme="minorHAnsi" w:cstheme="minorBidi"/>
          <w:b w:val="0"/>
          <w:noProof/>
          <w:lang w:val="de-DE" w:eastAsia="de-DE"/>
        </w:rPr>
      </w:pPr>
      <w:del w:id="67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"_Toc95914823"</w:delInstrText>
        </w:r>
        <w:r w:rsidRPr="005B09B3" w:rsidDel="00F16E77">
          <w:rPr>
            <w:rStyle w:val="Hyperlink"/>
            <w:noProof/>
          </w:rPr>
          <w:delInstrText xml:space="preserve"> </w:delInstrText>
        </w:r>
        <w:r w:rsidRPr="005B09B3" w:rsidDel="00F16E77">
          <w:rPr>
            <w:rStyle w:val="Hyperlink"/>
            <w:b w:val="0"/>
            <w:noProof/>
          </w:rPr>
          <w:fldChar w:fldCharType="separate"/>
        </w:r>
      </w:del>
      <w:ins w:id="680" w:author="Weinert, Matthias (M.)" w:date="2022-02-21T10:55:00Z">
        <w:r w:rsidR="006344F0">
          <w:rPr>
            <w:rStyle w:val="Hyperlink"/>
            <w:bCs/>
            <w:noProof/>
            <w:lang w:val="de-DE"/>
          </w:rPr>
          <w:t>Fehler! Linkreferenz ungültig.</w:t>
        </w:r>
      </w:ins>
      <w:del w:id="681" w:author="Weinert, Matthias (M.)" w:date="2022-02-16T15:44:00Z">
        <w:r w:rsidRPr="005B09B3" w:rsidDel="00F16E77">
          <w:rPr>
            <w:rStyle w:val="Hyperlink"/>
            <w:noProof/>
          </w:rPr>
          <w:delText>10.2.2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Seam Weld Definition Overview</w:delText>
        </w:r>
        <w:r w:rsidDel="00F16E77">
          <w:rPr>
            <w:noProof/>
            <w:webHidden/>
          </w:rPr>
          <w:tab/>
        </w:r>
        <w:r w:rsidDel="00F16E77">
          <w:rPr>
            <w:b w:val="0"/>
            <w:noProof/>
            <w:webHidden/>
          </w:rPr>
          <w:fldChar w:fldCharType="begin"/>
        </w:r>
        <w:r w:rsidDel="00F16E77">
          <w:rPr>
            <w:noProof/>
            <w:webHidden/>
          </w:rPr>
          <w:delInstrText xml:space="preserve"> PAGEREF _Toc95914823 \h </w:delInstrText>
        </w:r>
        <w:r w:rsidDel="00F16E77">
          <w:rPr>
            <w:b w:val="0"/>
            <w:noProof/>
            <w:webHidden/>
          </w:rPr>
          <w:fldChar w:fldCharType="separate"/>
        </w:r>
        <w:r w:rsidR="00F16E77" w:rsidDel="00F16E77">
          <w:rPr>
            <w:noProof/>
            <w:webHidden/>
          </w:rPr>
          <w:delText>88</w:delText>
        </w:r>
        <w:r w:rsidDel="00F16E77">
          <w:rPr>
            <w:b w:val="0"/>
            <w:noProof/>
            <w:webHidden/>
          </w:rPr>
          <w:fldChar w:fldCharType="end"/>
        </w:r>
        <w:r w:rsidRPr="005B09B3" w:rsidDel="00F16E77">
          <w:rPr>
            <w:rStyle w:val="Hyperlink"/>
            <w:b w:val="0"/>
            <w:noProof/>
          </w:rPr>
          <w:fldChar w:fldCharType="end"/>
        </w:r>
      </w:del>
    </w:p>
    <w:p w14:paraId="291385FF" w14:textId="30B14330" w:rsidR="0050351B" w:rsidDel="00F16E77" w:rsidRDefault="0050351B">
      <w:pPr>
        <w:pStyle w:val="Verzeichnis3"/>
        <w:rPr>
          <w:del w:id="682" w:author="Weinert, Matthias (M.)" w:date="2022-02-16T15:44:00Z"/>
          <w:rFonts w:asciiTheme="minorHAnsi" w:eastAsiaTheme="minorEastAsia" w:hAnsiTheme="minorHAnsi" w:cstheme="minorBidi"/>
          <w:b w:val="0"/>
          <w:noProof/>
          <w:lang w:val="de-DE" w:eastAsia="de-DE"/>
        </w:rPr>
      </w:pPr>
      <w:del w:id="68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"_Toc95914824"</w:delInstrText>
        </w:r>
        <w:r w:rsidRPr="005B09B3" w:rsidDel="00F16E77">
          <w:rPr>
            <w:rStyle w:val="Hyperlink"/>
            <w:noProof/>
          </w:rPr>
          <w:delInstrText xml:space="preserve"> </w:delInstrText>
        </w:r>
        <w:r w:rsidRPr="005B09B3" w:rsidDel="00F16E77">
          <w:rPr>
            <w:rStyle w:val="Hyperlink"/>
            <w:b w:val="0"/>
            <w:noProof/>
          </w:rPr>
          <w:fldChar w:fldCharType="separate"/>
        </w:r>
      </w:del>
      <w:ins w:id="684" w:author="Weinert, Matthias (M.)" w:date="2022-02-21T10:55:00Z">
        <w:r w:rsidR="006344F0">
          <w:rPr>
            <w:rStyle w:val="Hyperlink"/>
            <w:bCs/>
            <w:noProof/>
            <w:lang w:val="de-DE"/>
          </w:rPr>
          <w:t>Fehler! Linkreferenz ungültig.</w:t>
        </w:r>
      </w:ins>
      <w:del w:id="685" w:author="Weinert, Matthias (M.)" w:date="2022-02-16T15:44:00Z">
        <w:r w:rsidRPr="005B09B3" w:rsidDel="00F16E77">
          <w:rPr>
            <w:rStyle w:val="Hyperlink"/>
            <w:noProof/>
          </w:rPr>
          <w:delText>10.2.3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Specific XML Realization</w:delText>
        </w:r>
        <w:r w:rsidDel="00F16E77">
          <w:rPr>
            <w:noProof/>
            <w:webHidden/>
          </w:rPr>
          <w:tab/>
        </w:r>
        <w:r w:rsidDel="00F16E77">
          <w:rPr>
            <w:b w:val="0"/>
            <w:noProof/>
            <w:webHidden/>
          </w:rPr>
          <w:fldChar w:fldCharType="begin"/>
        </w:r>
        <w:r w:rsidDel="00F16E77">
          <w:rPr>
            <w:noProof/>
            <w:webHidden/>
          </w:rPr>
          <w:delInstrText xml:space="preserve"> PAGEREF _Toc95914824 \h </w:delInstrText>
        </w:r>
        <w:r w:rsidDel="00F16E77">
          <w:rPr>
            <w:b w:val="0"/>
            <w:noProof/>
            <w:webHidden/>
          </w:rPr>
          <w:fldChar w:fldCharType="separate"/>
        </w:r>
      </w:del>
      <w:del w:id="686" w:author="Weinert, Matthias (M.)" w:date="2022-02-16T15:43:00Z">
        <w:r w:rsidDel="00F16E77">
          <w:rPr>
            <w:noProof/>
            <w:webHidden/>
          </w:rPr>
          <w:delText>90</w:delText>
        </w:r>
      </w:del>
      <w:del w:id="687" w:author="Weinert, Matthias (M.)" w:date="2022-02-16T15:44:00Z">
        <w:r w:rsidDel="00F16E77">
          <w:rPr>
            <w:b w:val="0"/>
            <w:noProof/>
            <w:webHidden/>
          </w:rPr>
          <w:fldChar w:fldCharType="end"/>
        </w:r>
        <w:r w:rsidRPr="005B09B3" w:rsidDel="00F16E77">
          <w:rPr>
            <w:rStyle w:val="Hyperlink"/>
            <w:b w:val="0"/>
            <w:noProof/>
          </w:rPr>
          <w:fldChar w:fldCharType="end"/>
        </w:r>
      </w:del>
    </w:p>
    <w:p w14:paraId="6D085256" w14:textId="7E8CB328" w:rsidR="0050351B" w:rsidDel="00F16E77" w:rsidRDefault="0050351B">
      <w:pPr>
        <w:pStyle w:val="Verzeichnis3"/>
        <w:rPr>
          <w:del w:id="688" w:author="Weinert, Matthias (M.)" w:date="2022-02-16T15:44:00Z"/>
          <w:rFonts w:asciiTheme="minorHAnsi" w:eastAsiaTheme="minorEastAsia" w:hAnsiTheme="minorHAnsi" w:cstheme="minorBidi"/>
          <w:b w:val="0"/>
          <w:noProof/>
          <w:lang w:val="de-DE" w:eastAsia="de-DE"/>
        </w:rPr>
      </w:pPr>
      <w:del w:id="68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"_Toc95914825"</w:delInstrText>
        </w:r>
        <w:r w:rsidRPr="005B09B3" w:rsidDel="00F16E77">
          <w:rPr>
            <w:rStyle w:val="Hyperlink"/>
            <w:noProof/>
          </w:rPr>
          <w:delInstrText xml:space="preserve"> </w:delInstrText>
        </w:r>
        <w:r w:rsidRPr="005B09B3" w:rsidDel="00F16E77">
          <w:rPr>
            <w:rStyle w:val="Hyperlink"/>
            <w:b w:val="0"/>
            <w:noProof/>
          </w:rPr>
          <w:fldChar w:fldCharType="separate"/>
        </w:r>
      </w:del>
      <w:ins w:id="690" w:author="Weinert, Matthias (M.)" w:date="2022-02-21T10:55:00Z">
        <w:r w:rsidR="006344F0">
          <w:rPr>
            <w:rStyle w:val="Hyperlink"/>
            <w:bCs/>
            <w:noProof/>
            <w:lang w:val="de-DE"/>
          </w:rPr>
          <w:t>Fehler! Linkreferenz ungültig.</w:t>
        </w:r>
      </w:ins>
      <w:del w:id="691" w:author="Weinert, Matthias (M.)" w:date="2022-02-16T15:44:00Z">
        <w:r w:rsidRPr="005B09B3" w:rsidDel="00F16E77">
          <w:rPr>
            <w:rStyle w:val="Hyperlink"/>
            <w:noProof/>
          </w:rPr>
          <w:delText>10.2.4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Generic Seam Weld Definition</w:delText>
        </w:r>
        <w:r w:rsidDel="00F16E77">
          <w:rPr>
            <w:noProof/>
            <w:webHidden/>
          </w:rPr>
          <w:tab/>
        </w:r>
        <w:r w:rsidDel="00F16E77">
          <w:rPr>
            <w:b w:val="0"/>
            <w:noProof/>
            <w:webHidden/>
          </w:rPr>
          <w:fldChar w:fldCharType="begin"/>
        </w:r>
        <w:r w:rsidDel="00F16E77">
          <w:rPr>
            <w:noProof/>
            <w:webHidden/>
          </w:rPr>
          <w:delInstrText xml:space="preserve"> PAGEREF _Toc95914825 \h </w:delInstrText>
        </w:r>
        <w:r w:rsidDel="00F16E77">
          <w:rPr>
            <w:b w:val="0"/>
            <w:noProof/>
            <w:webHidden/>
          </w:rPr>
          <w:fldChar w:fldCharType="separate"/>
        </w:r>
      </w:del>
      <w:del w:id="692" w:author="Weinert, Matthias (M.)" w:date="2022-02-16T15:43:00Z">
        <w:r w:rsidDel="00F16E77">
          <w:rPr>
            <w:noProof/>
            <w:webHidden/>
          </w:rPr>
          <w:delText>90</w:delText>
        </w:r>
      </w:del>
      <w:del w:id="693" w:author="Weinert, Matthias (M.)" w:date="2022-02-16T15:44:00Z">
        <w:r w:rsidDel="00F16E77">
          <w:rPr>
            <w:b w:val="0"/>
            <w:noProof/>
            <w:webHidden/>
          </w:rPr>
          <w:fldChar w:fldCharType="end"/>
        </w:r>
        <w:r w:rsidRPr="005B09B3" w:rsidDel="00F16E77">
          <w:rPr>
            <w:rStyle w:val="Hyperlink"/>
            <w:b w:val="0"/>
            <w:noProof/>
          </w:rPr>
          <w:fldChar w:fldCharType="end"/>
        </w:r>
      </w:del>
    </w:p>
    <w:p w14:paraId="734BB11D" w14:textId="0A4C271A" w:rsidR="0050351B" w:rsidDel="00F16E77" w:rsidRDefault="0050351B">
      <w:pPr>
        <w:pStyle w:val="Verzeichnis3"/>
        <w:rPr>
          <w:del w:id="694" w:author="Weinert, Matthias (M.)" w:date="2022-02-16T15:44:00Z"/>
          <w:rFonts w:asciiTheme="minorHAnsi" w:eastAsiaTheme="minorEastAsia" w:hAnsiTheme="minorHAnsi" w:cstheme="minorBidi"/>
          <w:b w:val="0"/>
          <w:noProof/>
          <w:lang w:val="de-DE" w:eastAsia="de-DE"/>
        </w:rPr>
      </w:pPr>
      <w:del w:id="69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"_Toc95914826"</w:delInstrText>
        </w:r>
        <w:r w:rsidRPr="005B09B3" w:rsidDel="00F16E77">
          <w:rPr>
            <w:rStyle w:val="Hyperlink"/>
            <w:noProof/>
          </w:rPr>
          <w:delInstrText xml:space="preserve"> </w:delInstrText>
        </w:r>
        <w:r w:rsidRPr="005B09B3" w:rsidDel="00F16E77">
          <w:rPr>
            <w:rStyle w:val="Hyperlink"/>
            <w:b w:val="0"/>
            <w:noProof/>
          </w:rPr>
          <w:fldChar w:fldCharType="separate"/>
        </w:r>
      </w:del>
      <w:ins w:id="696" w:author="Weinert, Matthias (M.)" w:date="2022-02-21T10:55:00Z">
        <w:r w:rsidR="006344F0">
          <w:rPr>
            <w:rStyle w:val="Hyperlink"/>
            <w:bCs/>
            <w:noProof/>
            <w:lang w:val="de-DE"/>
          </w:rPr>
          <w:t>Fehler! Linkreferenz ungültig.</w:t>
        </w:r>
      </w:ins>
      <w:del w:id="697" w:author="Weinert, Matthias (M.)" w:date="2022-02-16T15:44:00Z">
        <w:r w:rsidRPr="005B09B3" w:rsidDel="00F16E77">
          <w:rPr>
            <w:rStyle w:val="Hyperlink"/>
            <w:noProof/>
          </w:rPr>
          <w:delText>10.2.5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Butt Joint</w:delText>
        </w:r>
        <w:r w:rsidDel="00F16E77">
          <w:rPr>
            <w:noProof/>
            <w:webHidden/>
          </w:rPr>
          <w:tab/>
        </w:r>
        <w:r w:rsidDel="00F16E77">
          <w:rPr>
            <w:b w:val="0"/>
            <w:noProof/>
            <w:webHidden/>
          </w:rPr>
          <w:fldChar w:fldCharType="begin"/>
        </w:r>
        <w:r w:rsidDel="00F16E77">
          <w:rPr>
            <w:noProof/>
            <w:webHidden/>
          </w:rPr>
          <w:delInstrText xml:space="preserve"> PAGEREF _Toc95914826 \h </w:delInstrText>
        </w:r>
        <w:r w:rsidDel="00F16E77">
          <w:rPr>
            <w:b w:val="0"/>
            <w:noProof/>
            <w:webHidden/>
          </w:rPr>
          <w:fldChar w:fldCharType="separate"/>
        </w:r>
      </w:del>
      <w:del w:id="698" w:author="Weinert, Matthias (M.)" w:date="2022-02-16T15:43:00Z">
        <w:r w:rsidDel="00F16E77">
          <w:rPr>
            <w:noProof/>
            <w:webHidden/>
          </w:rPr>
          <w:delText>98</w:delText>
        </w:r>
      </w:del>
      <w:del w:id="699" w:author="Weinert, Matthias (M.)" w:date="2022-02-16T15:44:00Z">
        <w:r w:rsidDel="00F16E77">
          <w:rPr>
            <w:b w:val="0"/>
            <w:noProof/>
            <w:webHidden/>
          </w:rPr>
          <w:fldChar w:fldCharType="end"/>
        </w:r>
        <w:r w:rsidRPr="005B09B3" w:rsidDel="00F16E77">
          <w:rPr>
            <w:rStyle w:val="Hyperlink"/>
            <w:b w:val="0"/>
            <w:noProof/>
          </w:rPr>
          <w:fldChar w:fldCharType="end"/>
        </w:r>
      </w:del>
    </w:p>
    <w:p w14:paraId="39D699C0" w14:textId="4F3D3C51" w:rsidR="0050351B" w:rsidDel="00F16E77" w:rsidRDefault="0050351B">
      <w:pPr>
        <w:pStyle w:val="Verzeichnis3"/>
        <w:rPr>
          <w:del w:id="700" w:author="Weinert, Matthias (M.)" w:date="2022-02-16T15:44:00Z"/>
          <w:rFonts w:asciiTheme="minorHAnsi" w:eastAsiaTheme="minorEastAsia" w:hAnsiTheme="minorHAnsi" w:cstheme="minorBidi"/>
          <w:b w:val="0"/>
          <w:noProof/>
          <w:lang w:val="de-DE" w:eastAsia="de-DE"/>
        </w:rPr>
      </w:pPr>
      <w:del w:id="70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"_Toc95914827"</w:delInstrText>
        </w:r>
        <w:r w:rsidRPr="005B09B3" w:rsidDel="00F16E77">
          <w:rPr>
            <w:rStyle w:val="Hyperlink"/>
            <w:noProof/>
          </w:rPr>
          <w:delInstrText xml:space="preserve"> </w:delInstrText>
        </w:r>
        <w:r w:rsidRPr="005B09B3" w:rsidDel="00F16E77">
          <w:rPr>
            <w:rStyle w:val="Hyperlink"/>
            <w:b w:val="0"/>
            <w:noProof/>
          </w:rPr>
          <w:fldChar w:fldCharType="separate"/>
        </w:r>
      </w:del>
      <w:ins w:id="702" w:author="Weinert, Matthias (M.)" w:date="2022-02-21T10:55:00Z">
        <w:r w:rsidR="006344F0">
          <w:rPr>
            <w:rStyle w:val="Hyperlink"/>
            <w:bCs/>
            <w:noProof/>
            <w:lang w:val="de-DE"/>
          </w:rPr>
          <w:t>Fehler! Linkreferenz ungültig.</w:t>
        </w:r>
      </w:ins>
      <w:del w:id="703" w:author="Weinert, Matthias (M.)" w:date="2022-02-16T15:44:00Z">
        <w:r w:rsidRPr="005B09B3" w:rsidDel="00F16E77">
          <w:rPr>
            <w:rStyle w:val="Hyperlink"/>
            <w:noProof/>
          </w:rPr>
          <w:delText>10.2.6</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Corner Weld</w:delText>
        </w:r>
        <w:r w:rsidDel="00F16E77">
          <w:rPr>
            <w:noProof/>
            <w:webHidden/>
          </w:rPr>
          <w:tab/>
        </w:r>
        <w:r w:rsidDel="00F16E77">
          <w:rPr>
            <w:b w:val="0"/>
            <w:noProof/>
            <w:webHidden/>
          </w:rPr>
          <w:fldChar w:fldCharType="begin"/>
        </w:r>
        <w:r w:rsidDel="00F16E77">
          <w:rPr>
            <w:noProof/>
            <w:webHidden/>
          </w:rPr>
          <w:delInstrText xml:space="preserve"> PAGEREF _Toc95914827 \h </w:delInstrText>
        </w:r>
        <w:r w:rsidDel="00F16E77">
          <w:rPr>
            <w:b w:val="0"/>
            <w:noProof/>
            <w:webHidden/>
          </w:rPr>
          <w:fldChar w:fldCharType="separate"/>
        </w:r>
      </w:del>
      <w:del w:id="704" w:author="Weinert, Matthias (M.)" w:date="2022-02-16T15:43:00Z">
        <w:r w:rsidDel="00F16E77">
          <w:rPr>
            <w:noProof/>
            <w:webHidden/>
          </w:rPr>
          <w:delText>101</w:delText>
        </w:r>
      </w:del>
      <w:del w:id="705" w:author="Weinert, Matthias (M.)" w:date="2022-02-16T15:44:00Z">
        <w:r w:rsidDel="00F16E77">
          <w:rPr>
            <w:b w:val="0"/>
            <w:noProof/>
            <w:webHidden/>
          </w:rPr>
          <w:fldChar w:fldCharType="end"/>
        </w:r>
        <w:r w:rsidRPr="005B09B3" w:rsidDel="00F16E77">
          <w:rPr>
            <w:rStyle w:val="Hyperlink"/>
            <w:b w:val="0"/>
            <w:noProof/>
          </w:rPr>
          <w:fldChar w:fldCharType="end"/>
        </w:r>
      </w:del>
    </w:p>
    <w:p w14:paraId="78D52A19" w14:textId="5C99DF06" w:rsidR="0050351B" w:rsidDel="00F16E77" w:rsidRDefault="0050351B">
      <w:pPr>
        <w:pStyle w:val="Verzeichnis3"/>
        <w:rPr>
          <w:del w:id="706" w:author="Weinert, Matthias (M.)" w:date="2022-02-16T15:44:00Z"/>
          <w:rFonts w:asciiTheme="minorHAnsi" w:eastAsiaTheme="minorEastAsia" w:hAnsiTheme="minorHAnsi" w:cstheme="minorBidi"/>
          <w:b w:val="0"/>
          <w:noProof/>
          <w:lang w:val="de-DE" w:eastAsia="de-DE"/>
        </w:rPr>
      </w:pPr>
      <w:del w:id="70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"_Toc95914828"</w:delInstrText>
        </w:r>
        <w:r w:rsidRPr="005B09B3" w:rsidDel="00F16E77">
          <w:rPr>
            <w:rStyle w:val="Hyperlink"/>
            <w:noProof/>
          </w:rPr>
          <w:delInstrText xml:space="preserve"> </w:delInstrText>
        </w:r>
        <w:r w:rsidRPr="005B09B3" w:rsidDel="00F16E77">
          <w:rPr>
            <w:rStyle w:val="Hyperlink"/>
            <w:b w:val="0"/>
            <w:noProof/>
          </w:rPr>
          <w:fldChar w:fldCharType="separate"/>
        </w:r>
      </w:del>
      <w:ins w:id="708" w:author="Weinert, Matthias (M.)" w:date="2022-02-21T10:55:00Z">
        <w:r w:rsidR="006344F0">
          <w:rPr>
            <w:rStyle w:val="Hyperlink"/>
            <w:bCs/>
            <w:noProof/>
            <w:lang w:val="de-DE"/>
          </w:rPr>
          <w:t>Fehler! Linkreferenz ungültig.</w:t>
        </w:r>
      </w:ins>
      <w:del w:id="709" w:author="Weinert, Matthias (M.)" w:date="2022-02-16T15:44:00Z">
        <w:r w:rsidRPr="005B09B3" w:rsidDel="00F16E77">
          <w:rPr>
            <w:rStyle w:val="Hyperlink"/>
            <w:noProof/>
          </w:rPr>
          <w:delText>10.2.7</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Edge Weld</w:delText>
        </w:r>
        <w:r w:rsidDel="00F16E77">
          <w:rPr>
            <w:noProof/>
            <w:webHidden/>
          </w:rPr>
          <w:tab/>
        </w:r>
        <w:r w:rsidDel="00F16E77">
          <w:rPr>
            <w:b w:val="0"/>
            <w:noProof/>
            <w:webHidden/>
          </w:rPr>
          <w:fldChar w:fldCharType="begin"/>
        </w:r>
        <w:r w:rsidDel="00F16E77">
          <w:rPr>
            <w:noProof/>
            <w:webHidden/>
          </w:rPr>
          <w:delInstrText xml:space="preserve"> PAGEREF _Toc95914828 \h </w:delInstrText>
        </w:r>
        <w:r w:rsidDel="00F16E77">
          <w:rPr>
            <w:b w:val="0"/>
            <w:noProof/>
            <w:webHidden/>
          </w:rPr>
          <w:fldChar w:fldCharType="separate"/>
        </w:r>
      </w:del>
      <w:del w:id="710" w:author="Weinert, Matthias (M.)" w:date="2022-02-16T15:43:00Z">
        <w:r w:rsidDel="00F16E77">
          <w:rPr>
            <w:noProof/>
            <w:webHidden/>
          </w:rPr>
          <w:delText>106</w:delText>
        </w:r>
      </w:del>
      <w:del w:id="711" w:author="Weinert, Matthias (M.)" w:date="2022-02-16T15:44:00Z">
        <w:r w:rsidDel="00F16E77">
          <w:rPr>
            <w:b w:val="0"/>
            <w:noProof/>
            <w:webHidden/>
          </w:rPr>
          <w:fldChar w:fldCharType="end"/>
        </w:r>
        <w:r w:rsidRPr="005B09B3" w:rsidDel="00F16E77">
          <w:rPr>
            <w:rStyle w:val="Hyperlink"/>
            <w:b w:val="0"/>
            <w:noProof/>
          </w:rPr>
          <w:fldChar w:fldCharType="end"/>
        </w:r>
      </w:del>
    </w:p>
    <w:p w14:paraId="24BCE8A3" w14:textId="2BBCC8EF" w:rsidR="0050351B" w:rsidDel="00F16E77" w:rsidRDefault="0050351B">
      <w:pPr>
        <w:pStyle w:val="Verzeichnis3"/>
        <w:rPr>
          <w:del w:id="712" w:author="Weinert, Matthias (M.)" w:date="2022-02-16T15:44:00Z"/>
          <w:rFonts w:asciiTheme="minorHAnsi" w:eastAsiaTheme="minorEastAsia" w:hAnsiTheme="minorHAnsi" w:cstheme="minorBidi"/>
          <w:b w:val="0"/>
          <w:noProof/>
          <w:lang w:val="de-DE" w:eastAsia="de-DE"/>
        </w:rPr>
      </w:pPr>
      <w:del w:id="71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"_Toc95914829"</w:delInstrText>
        </w:r>
        <w:r w:rsidRPr="005B09B3" w:rsidDel="00F16E77">
          <w:rPr>
            <w:rStyle w:val="Hyperlink"/>
            <w:noProof/>
          </w:rPr>
          <w:delInstrText xml:space="preserve"> </w:delInstrText>
        </w:r>
        <w:r w:rsidRPr="005B09B3" w:rsidDel="00F16E77">
          <w:rPr>
            <w:rStyle w:val="Hyperlink"/>
            <w:b w:val="0"/>
            <w:noProof/>
          </w:rPr>
          <w:fldChar w:fldCharType="separate"/>
        </w:r>
      </w:del>
      <w:ins w:id="714" w:author="Weinert, Matthias (M.)" w:date="2022-02-21T10:55:00Z">
        <w:r w:rsidR="006344F0">
          <w:rPr>
            <w:rStyle w:val="Hyperlink"/>
            <w:bCs/>
            <w:noProof/>
            <w:lang w:val="de-DE"/>
          </w:rPr>
          <w:t>Fehler! Linkreferenz ungültig.</w:t>
        </w:r>
      </w:ins>
      <w:del w:id="715" w:author="Weinert, Matthias (M.)" w:date="2022-02-16T15:44:00Z">
        <w:r w:rsidRPr="005B09B3" w:rsidDel="00F16E77">
          <w:rPr>
            <w:rStyle w:val="Hyperlink"/>
            <w:noProof/>
          </w:rPr>
          <w:delText>10.2.8</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I-Weld</w:delText>
        </w:r>
        <w:r w:rsidDel="00F16E77">
          <w:rPr>
            <w:noProof/>
            <w:webHidden/>
          </w:rPr>
          <w:tab/>
        </w:r>
        <w:r w:rsidDel="00F16E77">
          <w:rPr>
            <w:b w:val="0"/>
            <w:noProof/>
            <w:webHidden/>
          </w:rPr>
          <w:fldChar w:fldCharType="begin"/>
        </w:r>
        <w:r w:rsidDel="00F16E77">
          <w:rPr>
            <w:noProof/>
            <w:webHidden/>
          </w:rPr>
          <w:delInstrText xml:space="preserve"> PAGEREF _Toc95914829 \h </w:delInstrText>
        </w:r>
        <w:r w:rsidDel="00F16E77">
          <w:rPr>
            <w:b w:val="0"/>
            <w:noProof/>
            <w:webHidden/>
          </w:rPr>
          <w:fldChar w:fldCharType="separate"/>
        </w:r>
      </w:del>
      <w:del w:id="716" w:author="Weinert, Matthias (M.)" w:date="2022-02-16T15:43:00Z">
        <w:r w:rsidDel="00F16E77">
          <w:rPr>
            <w:noProof/>
            <w:webHidden/>
          </w:rPr>
          <w:delText>108</w:delText>
        </w:r>
      </w:del>
      <w:del w:id="717" w:author="Weinert, Matthias (M.)" w:date="2022-02-16T15:44:00Z">
        <w:r w:rsidDel="00F16E77">
          <w:rPr>
            <w:b w:val="0"/>
            <w:noProof/>
            <w:webHidden/>
          </w:rPr>
          <w:fldChar w:fldCharType="end"/>
        </w:r>
        <w:r w:rsidRPr="005B09B3" w:rsidDel="00F16E77">
          <w:rPr>
            <w:rStyle w:val="Hyperlink"/>
            <w:b w:val="0"/>
            <w:noProof/>
          </w:rPr>
          <w:fldChar w:fldCharType="end"/>
        </w:r>
      </w:del>
    </w:p>
    <w:p w14:paraId="7E3569E3" w14:textId="22A9642D" w:rsidR="0050351B" w:rsidDel="00F16E77" w:rsidRDefault="0050351B">
      <w:pPr>
        <w:pStyle w:val="Verzeichnis3"/>
        <w:rPr>
          <w:del w:id="718" w:author="Weinert, Matthias (M.)" w:date="2022-02-16T15:44:00Z"/>
          <w:rFonts w:asciiTheme="minorHAnsi" w:eastAsiaTheme="minorEastAsia" w:hAnsiTheme="minorHAnsi" w:cstheme="minorBidi"/>
          <w:b w:val="0"/>
          <w:noProof/>
          <w:lang w:val="de-DE" w:eastAsia="de-DE"/>
        </w:rPr>
      </w:pPr>
      <w:del w:id="71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"_Toc95914830"</w:delInstrText>
        </w:r>
        <w:r w:rsidRPr="005B09B3" w:rsidDel="00F16E77">
          <w:rPr>
            <w:rStyle w:val="Hyperlink"/>
            <w:noProof/>
          </w:rPr>
          <w:delInstrText xml:space="preserve"> </w:delInstrText>
        </w:r>
        <w:r w:rsidRPr="005B09B3" w:rsidDel="00F16E77">
          <w:rPr>
            <w:rStyle w:val="Hyperlink"/>
            <w:b w:val="0"/>
            <w:noProof/>
          </w:rPr>
          <w:fldChar w:fldCharType="separate"/>
        </w:r>
      </w:del>
      <w:ins w:id="720" w:author="Weinert, Matthias (M.)" w:date="2022-02-21T10:55:00Z">
        <w:r w:rsidR="006344F0">
          <w:rPr>
            <w:rStyle w:val="Hyperlink"/>
            <w:bCs/>
            <w:noProof/>
            <w:lang w:val="de-DE"/>
          </w:rPr>
          <w:t>Fehler! Linkreferenz ungültig.</w:t>
        </w:r>
      </w:ins>
      <w:del w:id="721" w:author="Weinert, Matthias (M.)" w:date="2022-02-16T15:44:00Z">
        <w:r w:rsidRPr="005B09B3" w:rsidDel="00F16E77">
          <w:rPr>
            <w:rStyle w:val="Hyperlink"/>
            <w:noProof/>
          </w:rPr>
          <w:delText>10.2.9</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Overlap Weld</w:delText>
        </w:r>
        <w:r w:rsidDel="00F16E77">
          <w:rPr>
            <w:noProof/>
            <w:webHidden/>
          </w:rPr>
          <w:tab/>
        </w:r>
        <w:r w:rsidDel="00F16E77">
          <w:rPr>
            <w:b w:val="0"/>
            <w:noProof/>
            <w:webHidden/>
          </w:rPr>
          <w:fldChar w:fldCharType="begin"/>
        </w:r>
        <w:r w:rsidDel="00F16E77">
          <w:rPr>
            <w:noProof/>
            <w:webHidden/>
          </w:rPr>
          <w:delInstrText xml:space="preserve"> PAGEREF _Toc95914830 \h </w:delInstrText>
        </w:r>
        <w:r w:rsidDel="00F16E77">
          <w:rPr>
            <w:b w:val="0"/>
            <w:noProof/>
            <w:webHidden/>
          </w:rPr>
          <w:fldChar w:fldCharType="separate"/>
        </w:r>
      </w:del>
      <w:del w:id="722" w:author="Weinert, Matthias (M.)" w:date="2022-02-16T15:43:00Z">
        <w:r w:rsidDel="00F16E77">
          <w:rPr>
            <w:noProof/>
            <w:webHidden/>
          </w:rPr>
          <w:delText>111</w:delText>
        </w:r>
      </w:del>
      <w:del w:id="723" w:author="Weinert, Matthias (M.)" w:date="2022-02-16T15:44:00Z">
        <w:r w:rsidDel="00F16E77">
          <w:rPr>
            <w:b w:val="0"/>
            <w:noProof/>
            <w:webHidden/>
          </w:rPr>
          <w:fldChar w:fldCharType="end"/>
        </w:r>
        <w:r w:rsidRPr="005B09B3" w:rsidDel="00F16E77">
          <w:rPr>
            <w:rStyle w:val="Hyperlink"/>
            <w:b w:val="0"/>
            <w:noProof/>
          </w:rPr>
          <w:fldChar w:fldCharType="end"/>
        </w:r>
      </w:del>
    </w:p>
    <w:p w14:paraId="622C1DE7" w14:textId="372EF1CE" w:rsidR="0050351B" w:rsidDel="00F16E77" w:rsidRDefault="0050351B">
      <w:pPr>
        <w:pStyle w:val="Verzeichnis3"/>
        <w:tabs>
          <w:tab w:val="left" w:pos="1100"/>
        </w:tabs>
        <w:rPr>
          <w:del w:id="724" w:author="Weinert, Matthias (M.)" w:date="2022-02-16T15:44:00Z"/>
          <w:rFonts w:asciiTheme="minorHAnsi" w:eastAsiaTheme="minorEastAsia" w:hAnsiTheme="minorHAnsi" w:cstheme="minorBidi"/>
          <w:b w:val="0"/>
          <w:noProof/>
          <w:lang w:val="de-DE" w:eastAsia="de-DE"/>
        </w:rPr>
      </w:pPr>
      <w:del w:id="72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"_Toc95914831"</w:delInstrText>
        </w:r>
        <w:r w:rsidRPr="005B09B3" w:rsidDel="00F16E77">
          <w:rPr>
            <w:rStyle w:val="Hyperlink"/>
            <w:noProof/>
          </w:rPr>
          <w:delInstrText xml:space="preserve"> </w:delInstrText>
        </w:r>
        <w:r w:rsidRPr="005B09B3" w:rsidDel="00F16E77">
          <w:rPr>
            <w:rStyle w:val="Hyperlink"/>
            <w:b w:val="0"/>
            <w:noProof/>
          </w:rPr>
          <w:fldChar w:fldCharType="separate"/>
        </w:r>
      </w:del>
      <w:ins w:id="726" w:author="Weinert, Matthias (M.)" w:date="2022-02-21T10:55:00Z">
        <w:r w:rsidR="006344F0">
          <w:rPr>
            <w:rStyle w:val="Hyperlink"/>
            <w:bCs/>
            <w:noProof/>
            <w:lang w:val="de-DE"/>
          </w:rPr>
          <w:t>Fehler! Linkreferenz ungültig.</w:t>
        </w:r>
      </w:ins>
      <w:del w:id="727" w:author="Weinert, Matthias (M.)" w:date="2022-02-16T15:44:00Z">
        <w:r w:rsidRPr="005B09B3" w:rsidDel="00F16E77">
          <w:rPr>
            <w:rStyle w:val="Hyperlink"/>
            <w:noProof/>
          </w:rPr>
          <w:delText>10.2.10</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Y-Joint</w:delText>
        </w:r>
        <w:r w:rsidDel="00F16E77">
          <w:rPr>
            <w:noProof/>
            <w:webHidden/>
          </w:rPr>
          <w:tab/>
        </w:r>
        <w:r w:rsidDel="00F16E77">
          <w:rPr>
            <w:b w:val="0"/>
            <w:noProof/>
            <w:webHidden/>
          </w:rPr>
          <w:fldChar w:fldCharType="begin"/>
        </w:r>
        <w:r w:rsidDel="00F16E77">
          <w:rPr>
            <w:noProof/>
            <w:webHidden/>
          </w:rPr>
          <w:delInstrText xml:space="preserve"> PAGEREF _Toc95914831 \h </w:delInstrText>
        </w:r>
        <w:r w:rsidDel="00F16E77">
          <w:rPr>
            <w:b w:val="0"/>
            <w:noProof/>
            <w:webHidden/>
          </w:rPr>
          <w:fldChar w:fldCharType="separate"/>
        </w:r>
      </w:del>
      <w:del w:id="728" w:author="Weinert, Matthias (M.)" w:date="2022-02-16T15:43:00Z">
        <w:r w:rsidDel="00F16E77">
          <w:rPr>
            <w:noProof/>
            <w:webHidden/>
          </w:rPr>
          <w:delText>115</w:delText>
        </w:r>
      </w:del>
      <w:del w:id="729" w:author="Weinert, Matthias (M.)" w:date="2022-02-16T15:44:00Z">
        <w:r w:rsidDel="00F16E77">
          <w:rPr>
            <w:b w:val="0"/>
            <w:noProof/>
            <w:webHidden/>
          </w:rPr>
          <w:fldChar w:fldCharType="end"/>
        </w:r>
        <w:r w:rsidRPr="005B09B3" w:rsidDel="00F16E77">
          <w:rPr>
            <w:rStyle w:val="Hyperlink"/>
            <w:b w:val="0"/>
            <w:noProof/>
          </w:rPr>
          <w:fldChar w:fldCharType="end"/>
        </w:r>
      </w:del>
    </w:p>
    <w:p w14:paraId="51840B3F" w14:textId="42B0890E" w:rsidR="0050351B" w:rsidDel="00F16E77" w:rsidRDefault="0050351B">
      <w:pPr>
        <w:pStyle w:val="Verzeichnis3"/>
        <w:tabs>
          <w:tab w:val="left" w:pos="1100"/>
        </w:tabs>
        <w:rPr>
          <w:del w:id="730" w:author="Weinert, Matthias (M.)" w:date="2022-02-16T15:44:00Z"/>
          <w:rFonts w:asciiTheme="minorHAnsi" w:eastAsiaTheme="minorEastAsia" w:hAnsiTheme="minorHAnsi" w:cstheme="minorBidi"/>
          <w:b w:val="0"/>
          <w:noProof/>
          <w:lang w:val="de-DE" w:eastAsia="de-DE"/>
        </w:rPr>
      </w:pPr>
      <w:del w:id="73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"_Toc95914832"</w:delInstrText>
        </w:r>
        <w:r w:rsidRPr="005B09B3" w:rsidDel="00F16E77">
          <w:rPr>
            <w:rStyle w:val="Hyperlink"/>
            <w:noProof/>
          </w:rPr>
          <w:delInstrText xml:space="preserve"> </w:delInstrText>
        </w:r>
        <w:r w:rsidRPr="005B09B3" w:rsidDel="00F16E77">
          <w:rPr>
            <w:rStyle w:val="Hyperlink"/>
            <w:b w:val="0"/>
            <w:noProof/>
          </w:rPr>
          <w:fldChar w:fldCharType="separate"/>
        </w:r>
      </w:del>
      <w:ins w:id="732" w:author="Weinert, Matthias (M.)" w:date="2022-02-21T10:55:00Z">
        <w:r w:rsidR="006344F0">
          <w:rPr>
            <w:rStyle w:val="Hyperlink"/>
            <w:bCs/>
            <w:noProof/>
            <w:lang w:val="de-DE"/>
          </w:rPr>
          <w:t>Fehler! Linkreferenz ungültig.</w:t>
        </w:r>
      </w:ins>
      <w:del w:id="733" w:author="Weinert, Matthias (M.)" w:date="2022-02-16T15:44:00Z">
        <w:r w:rsidRPr="005B09B3" w:rsidDel="00F16E77">
          <w:rPr>
            <w:rStyle w:val="Hyperlink"/>
            <w:noProof/>
          </w:rPr>
          <w:delText>10.2.11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K-Joint</w:delText>
        </w:r>
        <w:r w:rsidDel="00F16E77">
          <w:rPr>
            <w:noProof/>
            <w:webHidden/>
          </w:rPr>
          <w:tab/>
        </w:r>
        <w:r w:rsidDel="00F16E77">
          <w:rPr>
            <w:b w:val="0"/>
            <w:noProof/>
            <w:webHidden/>
          </w:rPr>
          <w:fldChar w:fldCharType="begin"/>
        </w:r>
        <w:r w:rsidDel="00F16E77">
          <w:rPr>
            <w:noProof/>
            <w:webHidden/>
          </w:rPr>
          <w:delInstrText xml:space="preserve"> PAGEREF _Toc95914832 \h </w:delInstrText>
        </w:r>
        <w:r w:rsidDel="00F16E77">
          <w:rPr>
            <w:b w:val="0"/>
            <w:noProof/>
            <w:webHidden/>
          </w:rPr>
          <w:fldChar w:fldCharType="separate"/>
        </w:r>
      </w:del>
      <w:del w:id="734" w:author="Weinert, Matthias (M.)" w:date="2022-02-16T15:43:00Z">
        <w:r w:rsidDel="00F16E77">
          <w:rPr>
            <w:noProof/>
            <w:webHidden/>
          </w:rPr>
          <w:delText>119</w:delText>
        </w:r>
      </w:del>
      <w:del w:id="735" w:author="Weinert, Matthias (M.)" w:date="2022-02-16T15:44:00Z">
        <w:r w:rsidDel="00F16E77">
          <w:rPr>
            <w:b w:val="0"/>
            <w:noProof/>
            <w:webHidden/>
          </w:rPr>
          <w:fldChar w:fldCharType="end"/>
        </w:r>
        <w:r w:rsidRPr="005B09B3" w:rsidDel="00F16E77">
          <w:rPr>
            <w:rStyle w:val="Hyperlink"/>
            <w:b w:val="0"/>
            <w:noProof/>
          </w:rPr>
          <w:fldChar w:fldCharType="end"/>
        </w:r>
      </w:del>
    </w:p>
    <w:p w14:paraId="51B0520B" w14:textId="0E176A1F" w:rsidR="0050351B" w:rsidDel="00F16E77" w:rsidRDefault="0050351B">
      <w:pPr>
        <w:pStyle w:val="Verzeichnis3"/>
        <w:tabs>
          <w:tab w:val="left" w:pos="1100"/>
        </w:tabs>
        <w:rPr>
          <w:del w:id="736" w:author="Weinert, Matthias (M.)" w:date="2022-02-16T15:44:00Z"/>
          <w:rFonts w:asciiTheme="minorHAnsi" w:eastAsiaTheme="minorEastAsia" w:hAnsiTheme="minorHAnsi" w:cstheme="minorBidi"/>
          <w:b w:val="0"/>
          <w:noProof/>
          <w:lang w:val="de-DE" w:eastAsia="de-DE"/>
        </w:rPr>
      </w:pPr>
      <w:del w:id="73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"_Toc95914833"</w:delInstrText>
        </w:r>
        <w:r w:rsidRPr="005B09B3" w:rsidDel="00F16E77">
          <w:rPr>
            <w:rStyle w:val="Hyperlink"/>
            <w:noProof/>
          </w:rPr>
          <w:delInstrText xml:space="preserve"> </w:delInstrText>
        </w:r>
        <w:r w:rsidRPr="005B09B3" w:rsidDel="00F16E77">
          <w:rPr>
            <w:rStyle w:val="Hyperlink"/>
            <w:b w:val="0"/>
            <w:noProof/>
          </w:rPr>
          <w:fldChar w:fldCharType="separate"/>
        </w:r>
      </w:del>
      <w:ins w:id="738" w:author="Weinert, Matthias (M.)" w:date="2022-02-21T10:55:00Z">
        <w:r w:rsidR="006344F0">
          <w:rPr>
            <w:rStyle w:val="Hyperlink"/>
            <w:bCs/>
            <w:noProof/>
            <w:lang w:val="de-DE"/>
          </w:rPr>
          <w:t>Fehler! Linkreferenz ungültig.</w:t>
        </w:r>
      </w:ins>
      <w:del w:id="739" w:author="Weinert, Matthias (M.)" w:date="2022-02-16T15:44:00Z">
        <w:r w:rsidRPr="005B09B3" w:rsidDel="00F16E77">
          <w:rPr>
            <w:rStyle w:val="Hyperlink"/>
            <w:noProof/>
          </w:rPr>
          <w:delText>10.2.12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Cruciform Joint</w:delText>
        </w:r>
        <w:r w:rsidDel="00F16E77">
          <w:rPr>
            <w:noProof/>
            <w:webHidden/>
          </w:rPr>
          <w:tab/>
        </w:r>
        <w:r w:rsidDel="00F16E77">
          <w:rPr>
            <w:b w:val="0"/>
            <w:noProof/>
            <w:webHidden/>
          </w:rPr>
          <w:fldChar w:fldCharType="begin"/>
        </w:r>
        <w:r w:rsidDel="00F16E77">
          <w:rPr>
            <w:noProof/>
            <w:webHidden/>
          </w:rPr>
          <w:delInstrText xml:space="preserve"> PAGEREF _Toc95914833 \h </w:delInstrText>
        </w:r>
        <w:r w:rsidDel="00F16E77">
          <w:rPr>
            <w:b w:val="0"/>
            <w:noProof/>
            <w:webHidden/>
          </w:rPr>
          <w:fldChar w:fldCharType="separate"/>
        </w:r>
      </w:del>
      <w:del w:id="740" w:author="Weinert, Matthias (M.)" w:date="2022-02-16T15:43:00Z">
        <w:r w:rsidDel="00F16E77">
          <w:rPr>
            <w:noProof/>
            <w:webHidden/>
          </w:rPr>
          <w:delText>123</w:delText>
        </w:r>
      </w:del>
      <w:del w:id="741" w:author="Weinert, Matthias (M.)" w:date="2022-02-16T15:44:00Z">
        <w:r w:rsidDel="00F16E77">
          <w:rPr>
            <w:b w:val="0"/>
            <w:noProof/>
            <w:webHidden/>
          </w:rPr>
          <w:fldChar w:fldCharType="end"/>
        </w:r>
        <w:r w:rsidRPr="005B09B3" w:rsidDel="00F16E77">
          <w:rPr>
            <w:rStyle w:val="Hyperlink"/>
            <w:b w:val="0"/>
            <w:noProof/>
          </w:rPr>
          <w:fldChar w:fldCharType="end"/>
        </w:r>
      </w:del>
    </w:p>
    <w:p w14:paraId="744847E2" w14:textId="7369937C" w:rsidR="0050351B" w:rsidDel="00F16E77" w:rsidRDefault="0050351B">
      <w:pPr>
        <w:pStyle w:val="Verzeichnis3"/>
        <w:tabs>
          <w:tab w:val="left" w:pos="1100"/>
        </w:tabs>
        <w:rPr>
          <w:del w:id="742" w:author="Weinert, Matthias (M.)" w:date="2022-02-16T15:44:00Z"/>
          <w:rFonts w:asciiTheme="minorHAnsi" w:eastAsiaTheme="minorEastAsia" w:hAnsiTheme="minorHAnsi" w:cstheme="minorBidi"/>
          <w:b w:val="0"/>
          <w:noProof/>
          <w:lang w:val="de-DE" w:eastAsia="de-DE"/>
        </w:rPr>
      </w:pPr>
      <w:del w:id="74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"_Toc95914834"</w:delInstrText>
        </w:r>
        <w:r w:rsidRPr="005B09B3" w:rsidDel="00F16E77">
          <w:rPr>
            <w:rStyle w:val="Hyperlink"/>
            <w:noProof/>
          </w:rPr>
          <w:delInstrText xml:space="preserve"> </w:delInstrText>
        </w:r>
        <w:r w:rsidRPr="005B09B3" w:rsidDel="00F16E77">
          <w:rPr>
            <w:rStyle w:val="Hyperlink"/>
            <w:b w:val="0"/>
            <w:noProof/>
          </w:rPr>
          <w:fldChar w:fldCharType="separate"/>
        </w:r>
      </w:del>
      <w:ins w:id="744" w:author="Weinert, Matthias (M.)" w:date="2022-02-21T10:55:00Z">
        <w:r w:rsidR="006344F0">
          <w:rPr>
            <w:rStyle w:val="Hyperlink"/>
            <w:bCs/>
            <w:noProof/>
            <w:lang w:val="de-DE"/>
          </w:rPr>
          <w:t>Fehler! Linkreferenz ungültig.</w:t>
        </w:r>
      </w:ins>
      <w:del w:id="745" w:author="Weinert, Matthias (M.)" w:date="2022-02-16T15:44:00Z">
        <w:r w:rsidRPr="005B09B3" w:rsidDel="00F16E77">
          <w:rPr>
            <w:rStyle w:val="Hyperlink"/>
            <w:noProof/>
          </w:rPr>
          <w:delText>10.2.13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Flared Joint</w:delText>
        </w:r>
        <w:r w:rsidDel="00F16E77">
          <w:rPr>
            <w:noProof/>
            <w:webHidden/>
          </w:rPr>
          <w:tab/>
        </w:r>
        <w:r w:rsidDel="00F16E77">
          <w:rPr>
            <w:b w:val="0"/>
            <w:noProof/>
            <w:webHidden/>
          </w:rPr>
          <w:fldChar w:fldCharType="begin"/>
        </w:r>
        <w:r w:rsidDel="00F16E77">
          <w:rPr>
            <w:noProof/>
            <w:webHidden/>
          </w:rPr>
          <w:delInstrText xml:space="preserve"> PAGEREF _Toc95914834 \h </w:delInstrText>
        </w:r>
        <w:r w:rsidDel="00F16E77">
          <w:rPr>
            <w:b w:val="0"/>
            <w:noProof/>
            <w:webHidden/>
          </w:rPr>
          <w:fldChar w:fldCharType="separate"/>
        </w:r>
      </w:del>
      <w:del w:id="746" w:author="Weinert, Matthias (M.)" w:date="2022-02-16T15:43:00Z">
        <w:r w:rsidDel="00F16E77">
          <w:rPr>
            <w:noProof/>
            <w:webHidden/>
          </w:rPr>
          <w:delText>127</w:delText>
        </w:r>
      </w:del>
      <w:del w:id="747" w:author="Weinert, Matthias (M.)" w:date="2022-02-16T15:44:00Z">
        <w:r w:rsidDel="00F16E77">
          <w:rPr>
            <w:b w:val="0"/>
            <w:noProof/>
            <w:webHidden/>
          </w:rPr>
          <w:fldChar w:fldCharType="end"/>
        </w:r>
        <w:r w:rsidRPr="005B09B3" w:rsidDel="00F16E77">
          <w:rPr>
            <w:rStyle w:val="Hyperlink"/>
            <w:b w:val="0"/>
            <w:noProof/>
          </w:rPr>
          <w:fldChar w:fldCharType="end"/>
        </w:r>
      </w:del>
    </w:p>
    <w:p w14:paraId="13FAABC8" w14:textId="5FF10DD3" w:rsidR="0050351B" w:rsidDel="00F16E77" w:rsidRDefault="0050351B">
      <w:pPr>
        <w:pStyle w:val="Verzeichnis2"/>
        <w:rPr>
          <w:del w:id="748" w:author="Weinert, Matthias (M.)" w:date="2022-02-16T15:44:00Z"/>
          <w:rFonts w:asciiTheme="minorHAnsi" w:eastAsiaTheme="minorEastAsia" w:hAnsiTheme="minorHAnsi" w:cstheme="minorBidi"/>
          <w:b w:val="0"/>
          <w:noProof/>
          <w:lang w:val="de-DE" w:eastAsia="de-DE"/>
        </w:rPr>
      </w:pPr>
      <w:del w:id="74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"_Toc95914835"</w:delInstrText>
        </w:r>
        <w:r w:rsidRPr="005B09B3" w:rsidDel="00F16E77">
          <w:rPr>
            <w:rStyle w:val="Hyperlink"/>
            <w:noProof/>
          </w:rPr>
          <w:delInstrText xml:space="preserve"> </w:delInstrText>
        </w:r>
        <w:r w:rsidRPr="005B09B3" w:rsidDel="00F16E77">
          <w:rPr>
            <w:rStyle w:val="Hyperlink"/>
            <w:b w:val="0"/>
            <w:noProof/>
          </w:rPr>
          <w:fldChar w:fldCharType="separate"/>
        </w:r>
      </w:del>
      <w:ins w:id="750" w:author="Weinert, Matthias (M.)" w:date="2022-02-21T10:55:00Z">
        <w:r w:rsidR="006344F0">
          <w:rPr>
            <w:rStyle w:val="Hyperlink"/>
            <w:bCs/>
            <w:noProof/>
            <w:lang w:val="de-DE"/>
          </w:rPr>
          <w:t>Fehler! Linkreferenz ungültig.</w:t>
        </w:r>
      </w:ins>
      <w:del w:id="751" w:author="Weinert, Matthias (M.)" w:date="2022-02-16T15:44:00Z">
        <w:r w:rsidRPr="005B09B3" w:rsidDel="00F16E77">
          <w:rPr>
            <w:rStyle w:val="Hyperlink"/>
            <w:noProof/>
          </w:rPr>
          <w:delText>10.3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Adhesive Lines</w:delText>
        </w:r>
        <w:r w:rsidDel="00F16E77">
          <w:rPr>
            <w:noProof/>
            <w:webHidden/>
          </w:rPr>
          <w:tab/>
        </w:r>
        <w:r w:rsidDel="00F16E77">
          <w:rPr>
            <w:b w:val="0"/>
            <w:noProof/>
            <w:webHidden/>
          </w:rPr>
          <w:fldChar w:fldCharType="begin"/>
        </w:r>
        <w:r w:rsidDel="00F16E77">
          <w:rPr>
            <w:noProof/>
            <w:webHidden/>
          </w:rPr>
          <w:delInstrText xml:space="preserve"> PAGEREF _Toc95914835 \h </w:delInstrText>
        </w:r>
        <w:r w:rsidDel="00F16E77">
          <w:rPr>
            <w:b w:val="0"/>
            <w:noProof/>
            <w:webHidden/>
          </w:rPr>
          <w:fldChar w:fldCharType="separate"/>
        </w:r>
      </w:del>
      <w:del w:id="752" w:author="Weinert, Matthias (M.)" w:date="2022-02-16T15:43:00Z">
        <w:r w:rsidDel="00F16E77">
          <w:rPr>
            <w:noProof/>
            <w:webHidden/>
          </w:rPr>
          <w:delText>129</w:delText>
        </w:r>
      </w:del>
      <w:del w:id="753" w:author="Weinert, Matthias (M.)" w:date="2022-02-16T15:44:00Z">
        <w:r w:rsidDel="00F16E77">
          <w:rPr>
            <w:b w:val="0"/>
            <w:noProof/>
            <w:webHidden/>
          </w:rPr>
          <w:fldChar w:fldCharType="end"/>
        </w:r>
        <w:r w:rsidRPr="005B09B3" w:rsidDel="00F16E77">
          <w:rPr>
            <w:rStyle w:val="Hyperlink"/>
            <w:b w:val="0"/>
            <w:noProof/>
          </w:rPr>
          <w:fldChar w:fldCharType="end"/>
        </w:r>
      </w:del>
    </w:p>
    <w:p w14:paraId="129CC2BE" w14:textId="16856BD0" w:rsidR="0050351B" w:rsidDel="00F16E77" w:rsidRDefault="0050351B">
      <w:pPr>
        <w:pStyle w:val="Verzeichnis2"/>
        <w:rPr>
          <w:del w:id="754" w:author="Weinert, Matthias (M.)" w:date="2022-02-16T15:44:00Z"/>
          <w:rFonts w:asciiTheme="minorHAnsi" w:eastAsiaTheme="minorEastAsia" w:hAnsiTheme="minorHAnsi" w:cstheme="minorBidi"/>
          <w:b w:val="0"/>
          <w:noProof/>
          <w:lang w:val="de-DE" w:eastAsia="de-DE"/>
        </w:rPr>
      </w:pPr>
      <w:del w:id="75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"_Toc95914836"</w:delInstrText>
        </w:r>
        <w:r w:rsidRPr="005B09B3" w:rsidDel="00F16E77">
          <w:rPr>
            <w:rStyle w:val="Hyperlink"/>
            <w:noProof/>
          </w:rPr>
          <w:delInstrText xml:space="preserve"> </w:delInstrText>
        </w:r>
        <w:r w:rsidRPr="005B09B3" w:rsidDel="00F16E77">
          <w:rPr>
            <w:rStyle w:val="Hyperlink"/>
            <w:b w:val="0"/>
            <w:noProof/>
          </w:rPr>
          <w:fldChar w:fldCharType="separate"/>
        </w:r>
      </w:del>
      <w:ins w:id="756" w:author="Weinert, Matthias (M.)" w:date="2022-02-21T10:55:00Z">
        <w:r w:rsidR="006344F0">
          <w:rPr>
            <w:rStyle w:val="Hyperlink"/>
            <w:bCs/>
            <w:noProof/>
            <w:lang w:val="de-DE"/>
          </w:rPr>
          <w:t>Fehler! Linkreferenz ungültig.</w:t>
        </w:r>
      </w:ins>
      <w:del w:id="757" w:author="Weinert, Matthias (M.)" w:date="2022-02-16T15:44:00Z">
        <w:r w:rsidRPr="005B09B3" w:rsidDel="00F16E77">
          <w:rPr>
            <w:rStyle w:val="Hyperlink"/>
            <w:noProof/>
          </w:rPr>
          <w:delText>10.4</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Hemming Flanges</w:delText>
        </w:r>
        <w:r w:rsidDel="00F16E77">
          <w:rPr>
            <w:noProof/>
            <w:webHidden/>
          </w:rPr>
          <w:tab/>
        </w:r>
        <w:r w:rsidDel="00F16E77">
          <w:rPr>
            <w:b w:val="0"/>
            <w:noProof/>
            <w:webHidden/>
          </w:rPr>
          <w:fldChar w:fldCharType="begin"/>
        </w:r>
        <w:r w:rsidDel="00F16E77">
          <w:rPr>
            <w:noProof/>
            <w:webHidden/>
          </w:rPr>
          <w:delInstrText xml:space="preserve"> PAGEREF _Toc95914836 \h </w:delInstrText>
        </w:r>
        <w:r w:rsidDel="00F16E77">
          <w:rPr>
            <w:b w:val="0"/>
            <w:noProof/>
            <w:webHidden/>
          </w:rPr>
          <w:fldChar w:fldCharType="separate"/>
        </w:r>
      </w:del>
      <w:del w:id="758" w:author="Weinert, Matthias (M.)" w:date="2022-02-16T15:43:00Z">
        <w:r w:rsidDel="00F16E77">
          <w:rPr>
            <w:noProof/>
            <w:webHidden/>
          </w:rPr>
          <w:delText>131</w:delText>
        </w:r>
      </w:del>
      <w:del w:id="759" w:author="Weinert, Matthias (M.)" w:date="2022-02-16T15:44:00Z">
        <w:r w:rsidDel="00F16E77">
          <w:rPr>
            <w:b w:val="0"/>
            <w:noProof/>
            <w:webHidden/>
          </w:rPr>
          <w:fldChar w:fldCharType="end"/>
        </w:r>
        <w:r w:rsidRPr="005B09B3" w:rsidDel="00F16E77">
          <w:rPr>
            <w:rStyle w:val="Hyperlink"/>
            <w:b w:val="0"/>
            <w:noProof/>
          </w:rPr>
          <w:fldChar w:fldCharType="end"/>
        </w:r>
      </w:del>
    </w:p>
    <w:p w14:paraId="22E7B783" w14:textId="02622597" w:rsidR="0050351B" w:rsidDel="00F16E77" w:rsidRDefault="0050351B">
      <w:pPr>
        <w:pStyle w:val="Verzeichnis3"/>
        <w:rPr>
          <w:del w:id="760" w:author="Weinert, Matthias (M.)" w:date="2022-02-16T15:44:00Z"/>
          <w:rFonts w:asciiTheme="minorHAnsi" w:eastAsiaTheme="minorEastAsia" w:hAnsiTheme="minorHAnsi" w:cstheme="minorBidi"/>
          <w:b w:val="0"/>
          <w:noProof/>
          <w:lang w:val="de-DE" w:eastAsia="de-DE"/>
        </w:rPr>
      </w:pPr>
      <w:del w:id="76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"_Toc95914837"</w:delInstrText>
        </w:r>
        <w:r w:rsidRPr="005B09B3" w:rsidDel="00F16E77">
          <w:rPr>
            <w:rStyle w:val="Hyperlink"/>
            <w:noProof/>
          </w:rPr>
          <w:delInstrText xml:space="preserve"> </w:delInstrText>
        </w:r>
        <w:r w:rsidRPr="005B09B3" w:rsidDel="00F16E77">
          <w:rPr>
            <w:rStyle w:val="Hyperlink"/>
            <w:b w:val="0"/>
            <w:noProof/>
          </w:rPr>
          <w:fldChar w:fldCharType="separate"/>
        </w:r>
      </w:del>
      <w:ins w:id="762" w:author="Weinert, Matthias (M.)" w:date="2022-02-21T10:55:00Z">
        <w:r w:rsidR="006344F0">
          <w:rPr>
            <w:rStyle w:val="Hyperlink"/>
            <w:bCs/>
            <w:noProof/>
            <w:lang w:val="de-DE"/>
          </w:rPr>
          <w:t>Fehler! Linkreferenz ungültig.</w:t>
        </w:r>
      </w:ins>
      <w:del w:id="763" w:author="Weinert, Matthias (M.)" w:date="2022-02-16T15:44:00Z">
        <w:r w:rsidRPr="005B09B3" w:rsidDel="00F16E77">
          <w:rPr>
            <w:rStyle w:val="Hyperlink"/>
            <w:noProof/>
          </w:rPr>
          <w:delText>10.4.1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Introduction</w:delText>
        </w:r>
        <w:r w:rsidDel="00F16E77">
          <w:rPr>
            <w:noProof/>
            <w:webHidden/>
          </w:rPr>
          <w:tab/>
        </w:r>
        <w:r w:rsidDel="00F16E77">
          <w:rPr>
            <w:b w:val="0"/>
            <w:noProof/>
            <w:webHidden/>
          </w:rPr>
          <w:fldChar w:fldCharType="begin"/>
        </w:r>
        <w:r w:rsidDel="00F16E77">
          <w:rPr>
            <w:noProof/>
            <w:webHidden/>
          </w:rPr>
          <w:delInstrText xml:space="preserve"> PAGEREF _Toc95914837 \h </w:delInstrText>
        </w:r>
        <w:r w:rsidDel="00F16E77">
          <w:rPr>
            <w:b w:val="0"/>
            <w:noProof/>
            <w:webHidden/>
          </w:rPr>
          <w:fldChar w:fldCharType="separate"/>
        </w:r>
      </w:del>
      <w:del w:id="764" w:author="Weinert, Matthias (M.)" w:date="2022-02-16T15:43:00Z">
        <w:r w:rsidDel="00F16E77">
          <w:rPr>
            <w:noProof/>
            <w:webHidden/>
          </w:rPr>
          <w:delText>131</w:delText>
        </w:r>
      </w:del>
      <w:del w:id="765" w:author="Weinert, Matthias (M.)" w:date="2022-02-16T15:44:00Z">
        <w:r w:rsidDel="00F16E77">
          <w:rPr>
            <w:b w:val="0"/>
            <w:noProof/>
            <w:webHidden/>
          </w:rPr>
          <w:fldChar w:fldCharType="end"/>
        </w:r>
        <w:r w:rsidRPr="005B09B3" w:rsidDel="00F16E77">
          <w:rPr>
            <w:rStyle w:val="Hyperlink"/>
            <w:b w:val="0"/>
            <w:noProof/>
          </w:rPr>
          <w:fldChar w:fldCharType="end"/>
        </w:r>
      </w:del>
    </w:p>
    <w:p w14:paraId="2E77D0D1" w14:textId="2656AD94" w:rsidR="0050351B" w:rsidDel="00F16E77" w:rsidRDefault="0050351B">
      <w:pPr>
        <w:pStyle w:val="Verzeichnis3"/>
        <w:rPr>
          <w:del w:id="766" w:author="Weinert, Matthias (M.)" w:date="2022-02-16T15:44:00Z"/>
          <w:rFonts w:asciiTheme="minorHAnsi" w:eastAsiaTheme="minorEastAsia" w:hAnsiTheme="minorHAnsi" w:cstheme="minorBidi"/>
          <w:b w:val="0"/>
          <w:noProof/>
          <w:lang w:val="de-DE" w:eastAsia="de-DE"/>
        </w:rPr>
      </w:pPr>
      <w:del w:id="76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"_Toc95914838"</w:delInstrText>
        </w:r>
        <w:r w:rsidRPr="005B09B3" w:rsidDel="00F16E77">
          <w:rPr>
            <w:rStyle w:val="Hyperlink"/>
            <w:noProof/>
          </w:rPr>
          <w:delInstrText xml:space="preserve"> </w:delInstrText>
        </w:r>
        <w:r w:rsidRPr="005B09B3" w:rsidDel="00F16E77">
          <w:rPr>
            <w:rStyle w:val="Hyperlink"/>
            <w:b w:val="0"/>
            <w:noProof/>
          </w:rPr>
          <w:fldChar w:fldCharType="separate"/>
        </w:r>
      </w:del>
      <w:ins w:id="768" w:author="Weinert, Matthias (M.)" w:date="2022-02-21T10:55:00Z">
        <w:r w:rsidR="006344F0">
          <w:rPr>
            <w:rStyle w:val="Hyperlink"/>
            <w:bCs/>
            <w:noProof/>
            <w:lang w:val="de-DE"/>
          </w:rPr>
          <w:t>Fehler! Linkreferenz ungültig.</w:t>
        </w:r>
      </w:ins>
      <w:del w:id="769" w:author="Weinert, Matthias (M.)" w:date="2022-02-16T15:44:00Z">
        <w:r w:rsidRPr="005B09B3" w:rsidDel="00F16E77">
          <w:rPr>
            <w:rStyle w:val="Hyperlink"/>
            <w:noProof/>
          </w:rPr>
          <w:delText>10.4.2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 xml:space="preserve">Definition of element </w:delText>
        </w:r>
        <w:r w:rsidRPr="005B09B3" w:rsidDel="00F16E77">
          <w:rPr>
            <w:rStyle w:val="Hyperlink"/>
            <w:rFonts w:ascii="Courier New" w:hAnsi="Courier New" w:cs="Courier New"/>
            <w:noProof/>
          </w:rPr>
          <w:delText>&lt;hemming/&gt;</w:delText>
        </w:r>
        <w:r w:rsidDel="00F16E77">
          <w:rPr>
            <w:noProof/>
            <w:webHidden/>
          </w:rPr>
          <w:tab/>
        </w:r>
        <w:r w:rsidDel="00F16E77">
          <w:rPr>
            <w:b w:val="0"/>
            <w:noProof/>
            <w:webHidden/>
          </w:rPr>
          <w:fldChar w:fldCharType="begin"/>
        </w:r>
        <w:r w:rsidDel="00F16E77">
          <w:rPr>
            <w:noProof/>
            <w:webHidden/>
          </w:rPr>
          <w:delInstrText xml:space="preserve"> PAGEREF _Toc95914838 \h </w:delInstrText>
        </w:r>
        <w:r w:rsidDel="00F16E77">
          <w:rPr>
            <w:b w:val="0"/>
            <w:noProof/>
            <w:webHidden/>
          </w:rPr>
          <w:fldChar w:fldCharType="separate"/>
        </w:r>
      </w:del>
      <w:del w:id="770" w:author="Weinert, Matthias (M.)" w:date="2022-02-16T15:43:00Z">
        <w:r w:rsidDel="00F16E77">
          <w:rPr>
            <w:noProof/>
            <w:webHidden/>
          </w:rPr>
          <w:delText>132</w:delText>
        </w:r>
      </w:del>
      <w:del w:id="771" w:author="Weinert, Matthias (M.)" w:date="2022-02-16T15:44:00Z">
        <w:r w:rsidDel="00F16E77">
          <w:rPr>
            <w:b w:val="0"/>
            <w:noProof/>
            <w:webHidden/>
          </w:rPr>
          <w:fldChar w:fldCharType="end"/>
        </w:r>
        <w:r w:rsidRPr="005B09B3" w:rsidDel="00F16E77">
          <w:rPr>
            <w:rStyle w:val="Hyperlink"/>
            <w:b w:val="0"/>
            <w:noProof/>
          </w:rPr>
          <w:fldChar w:fldCharType="end"/>
        </w:r>
      </w:del>
    </w:p>
    <w:p w14:paraId="4592AC8E" w14:textId="52B426C4" w:rsidR="0050351B" w:rsidDel="00F16E77" w:rsidRDefault="0050351B">
      <w:pPr>
        <w:pStyle w:val="Verzeichnis2"/>
        <w:rPr>
          <w:del w:id="772" w:author="Weinert, Matthias (M.)" w:date="2022-02-16T15:44:00Z"/>
          <w:rFonts w:asciiTheme="minorHAnsi" w:eastAsiaTheme="minorEastAsia" w:hAnsiTheme="minorHAnsi" w:cstheme="minorBidi"/>
          <w:b w:val="0"/>
          <w:noProof/>
          <w:lang w:val="de-DE" w:eastAsia="de-DE"/>
        </w:rPr>
      </w:pPr>
      <w:del w:id="77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"_Toc95914839"</w:delInstrText>
        </w:r>
        <w:r w:rsidRPr="005B09B3" w:rsidDel="00F16E77">
          <w:rPr>
            <w:rStyle w:val="Hyperlink"/>
            <w:noProof/>
          </w:rPr>
          <w:delInstrText xml:space="preserve"> </w:delInstrText>
        </w:r>
        <w:r w:rsidRPr="005B09B3" w:rsidDel="00F16E77">
          <w:rPr>
            <w:rStyle w:val="Hyperlink"/>
            <w:b w:val="0"/>
            <w:noProof/>
          </w:rPr>
          <w:fldChar w:fldCharType="separate"/>
        </w:r>
      </w:del>
      <w:ins w:id="774" w:author="Weinert, Matthias (M.)" w:date="2022-02-21T10:55:00Z">
        <w:r w:rsidR="006344F0">
          <w:rPr>
            <w:rStyle w:val="Hyperlink"/>
            <w:bCs/>
            <w:noProof/>
            <w:lang w:val="de-DE"/>
          </w:rPr>
          <w:t>Fehler! Linkreferenz ungültig.</w:t>
        </w:r>
      </w:ins>
      <w:del w:id="775" w:author="Weinert, Matthias (M.)" w:date="2022-02-16T15:44:00Z">
        <w:r w:rsidRPr="005B09B3" w:rsidDel="00F16E77">
          <w:rPr>
            <w:rStyle w:val="Hyperlink"/>
            <w:noProof/>
          </w:rPr>
          <w:delText>10.5</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Sequence Connections</w:delText>
        </w:r>
        <w:r w:rsidDel="00F16E77">
          <w:rPr>
            <w:noProof/>
            <w:webHidden/>
          </w:rPr>
          <w:tab/>
        </w:r>
        <w:r w:rsidDel="00F16E77">
          <w:rPr>
            <w:b w:val="0"/>
            <w:noProof/>
            <w:webHidden/>
          </w:rPr>
          <w:fldChar w:fldCharType="begin"/>
        </w:r>
        <w:r w:rsidDel="00F16E77">
          <w:rPr>
            <w:noProof/>
            <w:webHidden/>
          </w:rPr>
          <w:delInstrText xml:space="preserve"> PAGEREF _Toc95914839 \h </w:delInstrText>
        </w:r>
        <w:r w:rsidDel="00F16E77">
          <w:rPr>
            <w:b w:val="0"/>
            <w:noProof/>
            <w:webHidden/>
          </w:rPr>
          <w:fldChar w:fldCharType="separate"/>
        </w:r>
      </w:del>
      <w:del w:id="776" w:author="Weinert, Matthias (M.)" w:date="2022-02-16T15:43:00Z">
        <w:r w:rsidDel="00F16E77">
          <w:rPr>
            <w:noProof/>
            <w:webHidden/>
          </w:rPr>
          <w:delText>135</w:delText>
        </w:r>
      </w:del>
      <w:del w:id="777" w:author="Weinert, Matthias (M.)" w:date="2022-02-16T15:44:00Z">
        <w:r w:rsidDel="00F16E77">
          <w:rPr>
            <w:b w:val="0"/>
            <w:noProof/>
            <w:webHidden/>
          </w:rPr>
          <w:fldChar w:fldCharType="end"/>
        </w:r>
        <w:r w:rsidRPr="005B09B3" w:rsidDel="00F16E77">
          <w:rPr>
            <w:rStyle w:val="Hyperlink"/>
            <w:b w:val="0"/>
            <w:noProof/>
          </w:rPr>
          <w:fldChar w:fldCharType="end"/>
        </w:r>
      </w:del>
    </w:p>
    <w:p w14:paraId="26F29A21" w14:textId="09D64617" w:rsidR="0050351B" w:rsidDel="00F16E77" w:rsidRDefault="0050351B">
      <w:pPr>
        <w:pStyle w:val="Verzeichnis1"/>
        <w:rPr>
          <w:del w:id="778" w:author="Weinert, Matthias (M.)" w:date="2022-02-16T15:44:00Z"/>
          <w:rFonts w:asciiTheme="minorHAnsi" w:eastAsiaTheme="minorEastAsia" w:hAnsiTheme="minorHAnsi" w:cstheme="minorBidi"/>
          <w:b w:val="0"/>
          <w:noProof/>
          <w:lang w:val="de-DE" w:eastAsia="de-DE"/>
        </w:rPr>
      </w:pPr>
      <w:del w:id="77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"_Toc95914840"</w:delInstrText>
        </w:r>
        <w:r w:rsidRPr="005B09B3" w:rsidDel="00F16E77">
          <w:rPr>
            <w:rStyle w:val="Hyperlink"/>
            <w:noProof/>
          </w:rPr>
          <w:delInstrText xml:space="preserve"> </w:delInstrText>
        </w:r>
        <w:r w:rsidRPr="005B09B3" w:rsidDel="00F16E77">
          <w:rPr>
            <w:rStyle w:val="Hyperlink"/>
            <w:b w:val="0"/>
            <w:noProof/>
          </w:rPr>
          <w:fldChar w:fldCharType="separate"/>
        </w:r>
      </w:del>
      <w:ins w:id="780" w:author="Weinert, Matthias (M.)" w:date="2022-02-21T10:55:00Z">
        <w:r w:rsidR="006344F0">
          <w:rPr>
            <w:rStyle w:val="Hyperlink"/>
            <w:bCs/>
            <w:noProof/>
            <w:lang w:val="de-DE"/>
          </w:rPr>
          <w:t>Fehler! Linkreferenz ungültig.</w:t>
        </w:r>
      </w:ins>
      <w:del w:id="781" w:author="Weinert, Matthias (M.)" w:date="2022-02-16T15:44:00Z">
        <w:r w:rsidRPr="005B09B3" w:rsidDel="00F16E77">
          <w:rPr>
            <w:rStyle w:val="Hyperlink"/>
            <w:noProof/>
          </w:rPr>
          <w:delText>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2D connections</w:delText>
        </w:r>
        <w:r w:rsidDel="00F16E77">
          <w:rPr>
            <w:noProof/>
            <w:webHidden/>
          </w:rPr>
          <w:tab/>
        </w:r>
        <w:r w:rsidDel="00F16E77">
          <w:rPr>
            <w:b w:val="0"/>
            <w:noProof/>
            <w:webHidden/>
          </w:rPr>
          <w:fldChar w:fldCharType="begin"/>
        </w:r>
        <w:r w:rsidDel="00F16E77">
          <w:rPr>
            <w:noProof/>
            <w:webHidden/>
          </w:rPr>
          <w:delInstrText xml:space="preserve"> PAGEREF _Toc95914840 \h </w:delInstrText>
        </w:r>
        <w:r w:rsidDel="00F16E77">
          <w:rPr>
            <w:b w:val="0"/>
            <w:noProof/>
            <w:webHidden/>
          </w:rPr>
          <w:fldChar w:fldCharType="separate"/>
        </w:r>
      </w:del>
      <w:del w:id="782" w:author="Weinert, Matthias (M.)" w:date="2022-02-16T15:43:00Z">
        <w:r w:rsidDel="00F16E77">
          <w:rPr>
            <w:noProof/>
            <w:webHidden/>
          </w:rPr>
          <w:delText>137</w:delText>
        </w:r>
      </w:del>
      <w:del w:id="783" w:author="Weinert, Matthias (M.)" w:date="2022-02-16T15:44:00Z">
        <w:r w:rsidDel="00F16E77">
          <w:rPr>
            <w:b w:val="0"/>
            <w:noProof/>
            <w:webHidden/>
          </w:rPr>
          <w:fldChar w:fldCharType="end"/>
        </w:r>
        <w:r w:rsidRPr="005B09B3" w:rsidDel="00F16E77">
          <w:rPr>
            <w:rStyle w:val="Hyperlink"/>
            <w:b w:val="0"/>
            <w:noProof/>
          </w:rPr>
          <w:fldChar w:fldCharType="end"/>
        </w:r>
      </w:del>
    </w:p>
    <w:p w14:paraId="440FB5F6" w14:textId="7BE0339F" w:rsidR="0050351B" w:rsidDel="00F16E77" w:rsidRDefault="0050351B">
      <w:pPr>
        <w:pStyle w:val="Verzeichnis2"/>
        <w:rPr>
          <w:del w:id="784" w:author="Weinert, Matthias (M.)" w:date="2022-02-16T15:44:00Z"/>
          <w:rFonts w:asciiTheme="minorHAnsi" w:eastAsiaTheme="minorEastAsia" w:hAnsiTheme="minorHAnsi" w:cstheme="minorBidi"/>
          <w:b w:val="0"/>
          <w:noProof/>
          <w:lang w:val="de-DE" w:eastAsia="de-DE"/>
        </w:rPr>
      </w:pPr>
      <w:del w:id="78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"_Toc95914841"</w:delInstrText>
        </w:r>
        <w:r w:rsidRPr="005B09B3" w:rsidDel="00F16E77">
          <w:rPr>
            <w:rStyle w:val="Hyperlink"/>
            <w:noProof/>
          </w:rPr>
          <w:delInstrText xml:space="preserve"> </w:delInstrText>
        </w:r>
        <w:r w:rsidRPr="005B09B3" w:rsidDel="00F16E77">
          <w:rPr>
            <w:rStyle w:val="Hyperlink"/>
            <w:b w:val="0"/>
            <w:noProof/>
          </w:rPr>
          <w:fldChar w:fldCharType="separate"/>
        </w:r>
      </w:del>
      <w:ins w:id="786" w:author="Weinert, Matthias (M.)" w:date="2022-02-21T10:55:00Z">
        <w:r w:rsidR="006344F0">
          <w:rPr>
            <w:rStyle w:val="Hyperlink"/>
            <w:bCs/>
            <w:noProof/>
            <w:lang w:val="de-DE"/>
          </w:rPr>
          <w:t>Fehler! Linkreferenz ungültig.</w:t>
        </w:r>
      </w:ins>
      <w:del w:id="787" w:author="Weinert, Matthias (M.)" w:date="2022-02-16T15:44:00Z">
        <w:r w:rsidRPr="005B09B3" w:rsidDel="00F16E77">
          <w:rPr>
            <w:rStyle w:val="Hyperlink"/>
            <w:noProof/>
          </w:rPr>
          <w:delText>11.1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Generic Definitions</w:delText>
        </w:r>
        <w:r w:rsidDel="00F16E77">
          <w:rPr>
            <w:noProof/>
            <w:webHidden/>
          </w:rPr>
          <w:tab/>
        </w:r>
        <w:r w:rsidDel="00F16E77">
          <w:rPr>
            <w:b w:val="0"/>
            <w:noProof/>
            <w:webHidden/>
          </w:rPr>
          <w:fldChar w:fldCharType="begin"/>
        </w:r>
        <w:r w:rsidDel="00F16E77">
          <w:rPr>
            <w:noProof/>
            <w:webHidden/>
          </w:rPr>
          <w:delInstrText xml:space="preserve"> PAGEREF _Toc95914841 \h </w:delInstrText>
        </w:r>
        <w:r w:rsidDel="00F16E77">
          <w:rPr>
            <w:b w:val="0"/>
            <w:noProof/>
            <w:webHidden/>
          </w:rPr>
          <w:fldChar w:fldCharType="separate"/>
        </w:r>
      </w:del>
      <w:del w:id="788" w:author="Weinert, Matthias (M.)" w:date="2022-02-16T15:43:00Z">
        <w:r w:rsidDel="00F16E77">
          <w:rPr>
            <w:noProof/>
            <w:webHidden/>
          </w:rPr>
          <w:delText>137</w:delText>
        </w:r>
      </w:del>
      <w:del w:id="789" w:author="Weinert, Matthias (M.)" w:date="2022-02-16T15:44:00Z">
        <w:r w:rsidDel="00F16E77">
          <w:rPr>
            <w:b w:val="0"/>
            <w:noProof/>
            <w:webHidden/>
          </w:rPr>
          <w:fldChar w:fldCharType="end"/>
        </w:r>
        <w:r w:rsidRPr="005B09B3" w:rsidDel="00F16E77">
          <w:rPr>
            <w:rStyle w:val="Hyperlink"/>
            <w:b w:val="0"/>
            <w:noProof/>
          </w:rPr>
          <w:fldChar w:fldCharType="end"/>
        </w:r>
      </w:del>
    </w:p>
    <w:p w14:paraId="29C46D45" w14:textId="46933075" w:rsidR="0050351B" w:rsidDel="00F16E77" w:rsidRDefault="0050351B">
      <w:pPr>
        <w:pStyle w:val="Verzeichnis3"/>
        <w:rPr>
          <w:del w:id="790" w:author="Weinert, Matthias (M.)" w:date="2022-02-16T15:44:00Z"/>
          <w:rFonts w:asciiTheme="minorHAnsi" w:eastAsiaTheme="minorEastAsia" w:hAnsiTheme="minorHAnsi" w:cstheme="minorBidi"/>
          <w:b w:val="0"/>
          <w:noProof/>
          <w:lang w:val="de-DE" w:eastAsia="de-DE"/>
        </w:rPr>
      </w:pPr>
      <w:del w:id="79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"_Toc95914842"</w:delInstrText>
        </w:r>
        <w:r w:rsidRPr="005B09B3" w:rsidDel="00F16E77">
          <w:rPr>
            <w:rStyle w:val="Hyperlink"/>
            <w:noProof/>
          </w:rPr>
          <w:delInstrText xml:space="preserve"> </w:delInstrText>
        </w:r>
        <w:r w:rsidRPr="005B09B3" w:rsidDel="00F16E77">
          <w:rPr>
            <w:rStyle w:val="Hyperlink"/>
            <w:b w:val="0"/>
            <w:noProof/>
          </w:rPr>
          <w:fldChar w:fldCharType="separate"/>
        </w:r>
      </w:del>
      <w:ins w:id="792" w:author="Weinert, Matthias (M.)" w:date="2022-02-21T10:55:00Z">
        <w:r w:rsidR="006344F0">
          <w:rPr>
            <w:rStyle w:val="Hyperlink"/>
            <w:bCs/>
            <w:noProof/>
            <w:lang w:val="de-DE"/>
          </w:rPr>
          <w:t>Fehler! Linkreferenz ungültig.</w:t>
        </w:r>
      </w:ins>
      <w:del w:id="793" w:author="Weinert, Matthias (M.)" w:date="2022-02-16T15:44:00Z">
        <w:r w:rsidRPr="005B09B3" w:rsidDel="00F16E77">
          <w:rPr>
            <w:rStyle w:val="Hyperlink"/>
            <w:noProof/>
          </w:rPr>
          <w:delText>11.1.1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Identification</w:delText>
        </w:r>
        <w:r w:rsidDel="00F16E77">
          <w:rPr>
            <w:noProof/>
            <w:webHidden/>
          </w:rPr>
          <w:tab/>
        </w:r>
        <w:r w:rsidDel="00F16E77">
          <w:rPr>
            <w:b w:val="0"/>
            <w:noProof/>
            <w:webHidden/>
          </w:rPr>
          <w:fldChar w:fldCharType="begin"/>
        </w:r>
        <w:r w:rsidDel="00F16E77">
          <w:rPr>
            <w:noProof/>
            <w:webHidden/>
          </w:rPr>
          <w:delInstrText xml:space="preserve"> PAGEREF _Toc95914842 \h </w:delInstrText>
        </w:r>
        <w:r w:rsidDel="00F16E77">
          <w:rPr>
            <w:b w:val="0"/>
            <w:noProof/>
            <w:webHidden/>
          </w:rPr>
          <w:fldChar w:fldCharType="separate"/>
        </w:r>
      </w:del>
      <w:del w:id="794" w:author="Weinert, Matthias (M.)" w:date="2022-02-16T15:43:00Z">
        <w:r w:rsidDel="00F16E77">
          <w:rPr>
            <w:noProof/>
            <w:webHidden/>
          </w:rPr>
          <w:delText>137</w:delText>
        </w:r>
      </w:del>
      <w:del w:id="795" w:author="Weinert, Matthias (M.)" w:date="2022-02-16T15:44:00Z">
        <w:r w:rsidDel="00F16E77">
          <w:rPr>
            <w:b w:val="0"/>
            <w:noProof/>
            <w:webHidden/>
          </w:rPr>
          <w:fldChar w:fldCharType="end"/>
        </w:r>
        <w:r w:rsidRPr="005B09B3" w:rsidDel="00F16E77">
          <w:rPr>
            <w:rStyle w:val="Hyperlink"/>
            <w:b w:val="0"/>
            <w:noProof/>
          </w:rPr>
          <w:fldChar w:fldCharType="end"/>
        </w:r>
      </w:del>
    </w:p>
    <w:p w14:paraId="6FA0ADCE" w14:textId="5BF82868" w:rsidR="0050351B" w:rsidDel="00F16E77" w:rsidRDefault="0050351B">
      <w:pPr>
        <w:pStyle w:val="Verzeichnis3"/>
        <w:rPr>
          <w:del w:id="796" w:author="Weinert, Matthias (M.)" w:date="2022-02-16T15:44:00Z"/>
          <w:rFonts w:asciiTheme="minorHAnsi" w:eastAsiaTheme="minorEastAsia" w:hAnsiTheme="minorHAnsi" w:cstheme="minorBidi"/>
          <w:b w:val="0"/>
          <w:noProof/>
          <w:lang w:val="de-DE" w:eastAsia="de-DE"/>
        </w:rPr>
      </w:pPr>
      <w:del w:id="79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"_Toc95914843"</w:delInstrText>
        </w:r>
        <w:r w:rsidRPr="005B09B3" w:rsidDel="00F16E77">
          <w:rPr>
            <w:rStyle w:val="Hyperlink"/>
            <w:noProof/>
          </w:rPr>
          <w:delInstrText xml:space="preserve"> </w:delInstrText>
        </w:r>
        <w:r w:rsidRPr="005B09B3" w:rsidDel="00F16E77">
          <w:rPr>
            <w:rStyle w:val="Hyperlink"/>
            <w:b w:val="0"/>
            <w:noProof/>
          </w:rPr>
          <w:fldChar w:fldCharType="separate"/>
        </w:r>
      </w:del>
      <w:ins w:id="798" w:author="Weinert, Matthias (M.)" w:date="2022-02-21T10:55:00Z">
        <w:r w:rsidR="006344F0">
          <w:rPr>
            <w:rStyle w:val="Hyperlink"/>
            <w:bCs/>
            <w:noProof/>
            <w:lang w:val="de-DE"/>
          </w:rPr>
          <w:t>Fehler! Linkreferenz ungültig.</w:t>
        </w:r>
      </w:ins>
      <w:del w:id="799" w:author="Weinert, Matthias (M.)" w:date="2022-02-16T15:44:00Z">
        <w:r w:rsidRPr="005B09B3" w:rsidDel="00F16E77">
          <w:rPr>
            <w:rStyle w:val="Hyperlink"/>
            <w:noProof/>
          </w:rPr>
          <w:delText>11.1.2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Connection Face</w:delText>
        </w:r>
        <w:r w:rsidDel="00F16E77">
          <w:rPr>
            <w:noProof/>
            <w:webHidden/>
          </w:rPr>
          <w:tab/>
        </w:r>
        <w:r w:rsidDel="00F16E77">
          <w:rPr>
            <w:b w:val="0"/>
            <w:noProof/>
            <w:webHidden/>
          </w:rPr>
          <w:fldChar w:fldCharType="begin"/>
        </w:r>
        <w:r w:rsidDel="00F16E77">
          <w:rPr>
            <w:noProof/>
            <w:webHidden/>
          </w:rPr>
          <w:delInstrText xml:space="preserve"> PAGEREF _Toc95914843 \h </w:delInstrText>
        </w:r>
        <w:r w:rsidDel="00F16E77">
          <w:rPr>
            <w:b w:val="0"/>
            <w:noProof/>
            <w:webHidden/>
          </w:rPr>
          <w:fldChar w:fldCharType="separate"/>
        </w:r>
      </w:del>
      <w:del w:id="800" w:author="Weinert, Matthias (M.)" w:date="2022-02-16T15:43:00Z">
        <w:r w:rsidDel="00F16E77">
          <w:rPr>
            <w:noProof/>
            <w:webHidden/>
          </w:rPr>
          <w:delText>137</w:delText>
        </w:r>
      </w:del>
      <w:del w:id="801" w:author="Weinert, Matthias (M.)" w:date="2022-02-16T15:44:00Z">
        <w:r w:rsidDel="00F16E77">
          <w:rPr>
            <w:b w:val="0"/>
            <w:noProof/>
            <w:webHidden/>
          </w:rPr>
          <w:fldChar w:fldCharType="end"/>
        </w:r>
        <w:r w:rsidRPr="005B09B3" w:rsidDel="00F16E77">
          <w:rPr>
            <w:rStyle w:val="Hyperlink"/>
            <w:b w:val="0"/>
            <w:noProof/>
          </w:rPr>
          <w:fldChar w:fldCharType="end"/>
        </w:r>
      </w:del>
    </w:p>
    <w:p w14:paraId="0238AB74" w14:textId="720FEC63" w:rsidR="0050351B" w:rsidDel="00F16E77" w:rsidRDefault="0050351B">
      <w:pPr>
        <w:pStyle w:val="Verzeichnis3"/>
        <w:rPr>
          <w:del w:id="802" w:author="Weinert, Matthias (M.)" w:date="2022-02-16T15:44:00Z"/>
          <w:rFonts w:asciiTheme="minorHAnsi" w:eastAsiaTheme="minorEastAsia" w:hAnsiTheme="minorHAnsi" w:cstheme="minorBidi"/>
          <w:b w:val="0"/>
          <w:noProof/>
          <w:lang w:val="de-DE" w:eastAsia="de-DE"/>
        </w:rPr>
      </w:pPr>
      <w:del w:id="80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"_Toc95914844"</w:delInstrText>
        </w:r>
        <w:r w:rsidRPr="005B09B3" w:rsidDel="00F16E77">
          <w:rPr>
            <w:rStyle w:val="Hyperlink"/>
            <w:noProof/>
          </w:rPr>
          <w:delInstrText xml:space="preserve"> </w:delInstrText>
        </w:r>
        <w:r w:rsidRPr="005B09B3" w:rsidDel="00F16E77">
          <w:rPr>
            <w:rStyle w:val="Hyperlink"/>
            <w:b w:val="0"/>
            <w:noProof/>
          </w:rPr>
          <w:fldChar w:fldCharType="separate"/>
        </w:r>
      </w:del>
      <w:ins w:id="804" w:author="Weinert, Matthias (M.)" w:date="2022-02-21T10:55:00Z">
        <w:r w:rsidR="006344F0">
          <w:rPr>
            <w:rStyle w:val="Hyperlink"/>
            <w:bCs/>
            <w:noProof/>
            <w:lang w:val="de-DE"/>
          </w:rPr>
          <w:t>Fehler! Linkreferenz ungültig.</w:t>
        </w:r>
      </w:ins>
      <w:del w:id="805" w:author="Weinert, Matthias (M.)" w:date="2022-02-16T15:44:00Z">
        <w:r w:rsidRPr="005B09B3" w:rsidDel="00F16E77">
          <w:rPr>
            <w:rStyle w:val="Hyperlink"/>
            <w:noProof/>
          </w:rPr>
          <w:delText>11.1.3</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Type Specification</w:delText>
        </w:r>
        <w:r w:rsidDel="00F16E77">
          <w:rPr>
            <w:noProof/>
            <w:webHidden/>
          </w:rPr>
          <w:tab/>
        </w:r>
        <w:r w:rsidDel="00F16E77">
          <w:rPr>
            <w:b w:val="0"/>
            <w:noProof/>
            <w:webHidden/>
          </w:rPr>
          <w:fldChar w:fldCharType="begin"/>
        </w:r>
        <w:r w:rsidDel="00F16E77">
          <w:rPr>
            <w:noProof/>
            <w:webHidden/>
          </w:rPr>
          <w:delInstrText xml:space="preserve"> PAGEREF _Toc95914844 \h </w:delInstrText>
        </w:r>
        <w:r w:rsidDel="00F16E77">
          <w:rPr>
            <w:b w:val="0"/>
            <w:noProof/>
            <w:webHidden/>
          </w:rPr>
          <w:fldChar w:fldCharType="separate"/>
        </w:r>
      </w:del>
      <w:del w:id="806" w:author="Weinert, Matthias (M.)" w:date="2022-02-16T15:43:00Z">
        <w:r w:rsidDel="00F16E77">
          <w:rPr>
            <w:noProof/>
            <w:webHidden/>
          </w:rPr>
          <w:delText>139</w:delText>
        </w:r>
      </w:del>
      <w:del w:id="807" w:author="Weinert, Matthias (M.)" w:date="2022-02-16T15:44:00Z">
        <w:r w:rsidDel="00F16E77">
          <w:rPr>
            <w:b w:val="0"/>
            <w:noProof/>
            <w:webHidden/>
          </w:rPr>
          <w:fldChar w:fldCharType="end"/>
        </w:r>
        <w:r w:rsidRPr="005B09B3" w:rsidDel="00F16E77">
          <w:rPr>
            <w:rStyle w:val="Hyperlink"/>
            <w:b w:val="0"/>
            <w:noProof/>
          </w:rPr>
          <w:fldChar w:fldCharType="end"/>
        </w:r>
      </w:del>
    </w:p>
    <w:p w14:paraId="53163F1B" w14:textId="75E1D922" w:rsidR="0050351B" w:rsidDel="00F16E77" w:rsidRDefault="0050351B">
      <w:pPr>
        <w:pStyle w:val="Verzeichnis2"/>
        <w:rPr>
          <w:del w:id="808" w:author="Weinert, Matthias (M.)" w:date="2022-02-16T15:44:00Z"/>
          <w:rFonts w:asciiTheme="minorHAnsi" w:eastAsiaTheme="minorEastAsia" w:hAnsiTheme="minorHAnsi" w:cstheme="minorBidi"/>
          <w:b w:val="0"/>
          <w:noProof/>
          <w:lang w:val="de-DE" w:eastAsia="de-DE"/>
        </w:rPr>
      </w:pPr>
      <w:del w:id="80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"_Toc95914845"</w:delInstrText>
        </w:r>
        <w:r w:rsidRPr="005B09B3" w:rsidDel="00F16E77">
          <w:rPr>
            <w:rStyle w:val="Hyperlink"/>
            <w:noProof/>
          </w:rPr>
          <w:delInstrText xml:space="preserve"> </w:delInstrText>
        </w:r>
        <w:r w:rsidRPr="005B09B3" w:rsidDel="00F16E77">
          <w:rPr>
            <w:rStyle w:val="Hyperlink"/>
            <w:b w:val="0"/>
            <w:noProof/>
          </w:rPr>
          <w:fldChar w:fldCharType="separate"/>
        </w:r>
      </w:del>
      <w:ins w:id="810" w:author="Weinert, Matthias (M.)" w:date="2022-02-21T10:55:00Z">
        <w:r w:rsidR="006344F0">
          <w:rPr>
            <w:rStyle w:val="Hyperlink"/>
            <w:bCs/>
            <w:noProof/>
            <w:lang w:val="de-DE"/>
          </w:rPr>
          <w:t>Fehler! Linkreferenz ungültig.</w:t>
        </w:r>
      </w:ins>
      <w:del w:id="811" w:author="Weinert, Matthias (M.)" w:date="2022-02-16T15:44:00Z">
        <w:r w:rsidRPr="005B09B3" w:rsidDel="00F16E77">
          <w:rPr>
            <w:rStyle w:val="Hyperlink"/>
            <w:noProof/>
          </w:rPr>
          <w:delText>11.2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Adhesive Faces</w:delText>
        </w:r>
        <w:r w:rsidDel="00F16E77">
          <w:rPr>
            <w:noProof/>
            <w:webHidden/>
          </w:rPr>
          <w:tab/>
        </w:r>
        <w:r w:rsidDel="00F16E77">
          <w:rPr>
            <w:b w:val="0"/>
            <w:noProof/>
            <w:webHidden/>
          </w:rPr>
          <w:fldChar w:fldCharType="begin"/>
        </w:r>
        <w:r w:rsidDel="00F16E77">
          <w:rPr>
            <w:noProof/>
            <w:webHidden/>
          </w:rPr>
          <w:delInstrText xml:space="preserve"> PAGEREF _Toc95914845 \h </w:delInstrText>
        </w:r>
        <w:r w:rsidDel="00F16E77">
          <w:rPr>
            <w:b w:val="0"/>
            <w:noProof/>
            <w:webHidden/>
          </w:rPr>
          <w:fldChar w:fldCharType="separate"/>
        </w:r>
      </w:del>
      <w:del w:id="812" w:author="Weinert, Matthias (M.)" w:date="2022-02-16T15:43:00Z">
        <w:r w:rsidDel="00F16E77">
          <w:rPr>
            <w:noProof/>
            <w:webHidden/>
          </w:rPr>
          <w:delText>140</w:delText>
        </w:r>
      </w:del>
      <w:del w:id="813" w:author="Weinert, Matthias (M.)" w:date="2022-02-16T15:44:00Z">
        <w:r w:rsidDel="00F16E77">
          <w:rPr>
            <w:b w:val="0"/>
            <w:noProof/>
            <w:webHidden/>
          </w:rPr>
          <w:fldChar w:fldCharType="end"/>
        </w:r>
        <w:r w:rsidRPr="005B09B3" w:rsidDel="00F16E77">
          <w:rPr>
            <w:rStyle w:val="Hyperlink"/>
            <w:b w:val="0"/>
            <w:noProof/>
          </w:rPr>
          <w:fldChar w:fldCharType="end"/>
        </w:r>
      </w:del>
    </w:p>
    <w:p w14:paraId="177FD0F8" w14:textId="4F6079DA" w:rsidR="0050351B" w:rsidDel="00F16E77" w:rsidRDefault="0050351B">
      <w:pPr>
        <w:pStyle w:val="Verzeichnis1"/>
        <w:rPr>
          <w:del w:id="814" w:author="Weinert, Matthias (M.)" w:date="2022-02-16T15:44:00Z"/>
          <w:rFonts w:asciiTheme="minorHAnsi" w:eastAsiaTheme="minorEastAsia" w:hAnsiTheme="minorHAnsi" w:cstheme="minorBidi"/>
          <w:b w:val="0"/>
          <w:noProof/>
          <w:lang w:val="de-DE" w:eastAsia="de-DE"/>
        </w:rPr>
      </w:pPr>
      <w:del w:id="81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"_Toc95914846"</w:delInstrText>
        </w:r>
        <w:r w:rsidRPr="005B09B3" w:rsidDel="00F16E77">
          <w:rPr>
            <w:rStyle w:val="Hyperlink"/>
            <w:noProof/>
          </w:rPr>
          <w:delInstrText xml:space="preserve"> </w:delInstrText>
        </w:r>
        <w:r w:rsidRPr="005B09B3" w:rsidDel="00F16E77">
          <w:rPr>
            <w:rStyle w:val="Hyperlink"/>
            <w:b w:val="0"/>
            <w:noProof/>
          </w:rPr>
          <w:fldChar w:fldCharType="separate"/>
        </w:r>
      </w:del>
      <w:ins w:id="816" w:author="Weinert, Matthias (M.)" w:date="2022-02-21T10:55:00Z">
        <w:r w:rsidR="006344F0">
          <w:rPr>
            <w:rStyle w:val="Hyperlink"/>
            <w:bCs/>
            <w:noProof/>
            <w:lang w:val="de-DE"/>
          </w:rPr>
          <w:t>Fehler! Linkreferenz ungültig.</w:t>
        </w:r>
      </w:ins>
      <w:del w:id="817" w:author="Weinert, Matthias (M.)" w:date="2022-02-16T15:44:00Z">
        <w:r w:rsidRPr="005B09B3" w:rsidDel="00F16E77">
          <w:rPr>
            <w:rStyle w:val="Hyperlink"/>
            <w:noProof/>
          </w:rPr>
          <w:delText>12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Future extensions</w:delText>
        </w:r>
        <w:r w:rsidDel="00F16E77">
          <w:rPr>
            <w:noProof/>
            <w:webHidden/>
          </w:rPr>
          <w:tab/>
        </w:r>
        <w:r w:rsidDel="00F16E77">
          <w:rPr>
            <w:b w:val="0"/>
            <w:noProof/>
            <w:webHidden/>
          </w:rPr>
          <w:fldChar w:fldCharType="begin"/>
        </w:r>
        <w:r w:rsidDel="00F16E77">
          <w:rPr>
            <w:noProof/>
            <w:webHidden/>
          </w:rPr>
          <w:delInstrText xml:space="preserve"> PAGEREF _Toc95914846 \h </w:delInstrText>
        </w:r>
        <w:r w:rsidDel="00F16E77">
          <w:rPr>
            <w:b w:val="0"/>
            <w:noProof/>
            <w:webHidden/>
          </w:rPr>
          <w:fldChar w:fldCharType="separate"/>
        </w:r>
      </w:del>
      <w:del w:id="818" w:author="Weinert, Matthias (M.)" w:date="2022-02-16T15:43:00Z">
        <w:r w:rsidDel="00F16E77">
          <w:rPr>
            <w:noProof/>
            <w:webHidden/>
          </w:rPr>
          <w:delText>141</w:delText>
        </w:r>
      </w:del>
      <w:del w:id="819" w:author="Weinert, Matthias (M.)" w:date="2022-02-16T15:44:00Z">
        <w:r w:rsidDel="00F16E77">
          <w:rPr>
            <w:b w:val="0"/>
            <w:noProof/>
            <w:webHidden/>
          </w:rPr>
          <w:fldChar w:fldCharType="end"/>
        </w:r>
        <w:r w:rsidRPr="005B09B3" w:rsidDel="00F16E77">
          <w:rPr>
            <w:rStyle w:val="Hyperlink"/>
            <w:b w:val="0"/>
            <w:noProof/>
          </w:rPr>
          <w:fldChar w:fldCharType="end"/>
        </w:r>
      </w:del>
    </w:p>
    <w:p w14:paraId="1D8082A0" w14:textId="1015F52F" w:rsidR="0050351B" w:rsidDel="00F16E77" w:rsidRDefault="0050351B">
      <w:pPr>
        <w:pStyle w:val="Verzeichnis2"/>
        <w:rPr>
          <w:del w:id="820" w:author="Weinert, Matthias (M.)" w:date="2022-02-16T15:44:00Z"/>
          <w:rFonts w:asciiTheme="minorHAnsi" w:eastAsiaTheme="minorEastAsia" w:hAnsiTheme="minorHAnsi" w:cstheme="minorBidi"/>
          <w:b w:val="0"/>
          <w:noProof/>
          <w:lang w:val="de-DE" w:eastAsia="de-DE"/>
        </w:rPr>
      </w:pPr>
      <w:del w:id="82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"_Toc95914847"</w:delInstrText>
        </w:r>
        <w:r w:rsidRPr="005B09B3" w:rsidDel="00F16E77">
          <w:rPr>
            <w:rStyle w:val="Hyperlink"/>
            <w:noProof/>
          </w:rPr>
          <w:delInstrText xml:space="preserve"> </w:delInstrText>
        </w:r>
        <w:r w:rsidRPr="005B09B3" w:rsidDel="00F16E77">
          <w:rPr>
            <w:rStyle w:val="Hyperlink"/>
            <w:b w:val="0"/>
            <w:noProof/>
          </w:rPr>
          <w:fldChar w:fldCharType="separate"/>
        </w:r>
      </w:del>
      <w:ins w:id="822" w:author="Weinert, Matthias (M.)" w:date="2022-02-21T10:55:00Z">
        <w:r w:rsidR="006344F0">
          <w:rPr>
            <w:rStyle w:val="Hyperlink"/>
            <w:bCs/>
            <w:noProof/>
            <w:lang w:val="de-DE"/>
          </w:rPr>
          <w:t>Fehler! Linkreferenz ungültig.</w:t>
        </w:r>
      </w:ins>
      <w:del w:id="823" w:author="Weinert, Matthias (M.)" w:date="2022-02-16T15:44:00Z">
        <w:r w:rsidRPr="005B09B3" w:rsidDel="00F16E77">
          <w:rPr>
            <w:rStyle w:val="Hyperlink"/>
            <w:noProof/>
          </w:rPr>
          <w:delText>12.1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Additional parameters for spot and seam welds</w:delText>
        </w:r>
        <w:r w:rsidDel="00F16E77">
          <w:rPr>
            <w:noProof/>
            <w:webHidden/>
          </w:rPr>
          <w:tab/>
        </w:r>
        <w:r w:rsidDel="00F16E77">
          <w:rPr>
            <w:b w:val="0"/>
            <w:noProof/>
            <w:webHidden/>
          </w:rPr>
          <w:fldChar w:fldCharType="begin"/>
        </w:r>
        <w:r w:rsidDel="00F16E77">
          <w:rPr>
            <w:noProof/>
            <w:webHidden/>
          </w:rPr>
          <w:delInstrText xml:space="preserve"> PAGEREF _Toc95914847 \h </w:delInstrText>
        </w:r>
        <w:r w:rsidDel="00F16E77">
          <w:rPr>
            <w:b w:val="0"/>
            <w:noProof/>
            <w:webHidden/>
          </w:rPr>
          <w:fldChar w:fldCharType="separate"/>
        </w:r>
      </w:del>
      <w:del w:id="824" w:author="Weinert, Matthias (M.)" w:date="2022-02-16T15:43:00Z">
        <w:r w:rsidDel="00F16E77">
          <w:rPr>
            <w:noProof/>
            <w:webHidden/>
          </w:rPr>
          <w:delText>141</w:delText>
        </w:r>
      </w:del>
      <w:del w:id="825" w:author="Weinert, Matthias (M.)" w:date="2022-02-16T15:44:00Z">
        <w:r w:rsidDel="00F16E77">
          <w:rPr>
            <w:b w:val="0"/>
            <w:noProof/>
            <w:webHidden/>
          </w:rPr>
          <w:fldChar w:fldCharType="end"/>
        </w:r>
        <w:r w:rsidRPr="005B09B3" w:rsidDel="00F16E77">
          <w:rPr>
            <w:rStyle w:val="Hyperlink"/>
            <w:b w:val="0"/>
            <w:noProof/>
          </w:rPr>
          <w:fldChar w:fldCharType="end"/>
        </w:r>
      </w:del>
    </w:p>
    <w:p w14:paraId="6620075E" w14:textId="04BF71F2" w:rsidR="0050351B" w:rsidDel="00F16E77" w:rsidRDefault="0050351B">
      <w:pPr>
        <w:pStyle w:val="Verzeichnis2"/>
        <w:rPr>
          <w:del w:id="826" w:author="Weinert, Matthias (M.)" w:date="2022-02-16T15:44:00Z"/>
          <w:rFonts w:asciiTheme="minorHAnsi" w:eastAsiaTheme="minorEastAsia" w:hAnsiTheme="minorHAnsi" w:cstheme="minorBidi"/>
          <w:b w:val="0"/>
          <w:noProof/>
          <w:lang w:val="de-DE" w:eastAsia="de-DE"/>
        </w:rPr>
      </w:pPr>
      <w:del w:id="82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"_Toc95914848"</w:delInstrText>
        </w:r>
        <w:r w:rsidRPr="005B09B3" w:rsidDel="00F16E77">
          <w:rPr>
            <w:rStyle w:val="Hyperlink"/>
            <w:noProof/>
          </w:rPr>
          <w:delInstrText xml:space="preserve"> </w:delInstrText>
        </w:r>
        <w:r w:rsidRPr="005B09B3" w:rsidDel="00F16E77">
          <w:rPr>
            <w:rStyle w:val="Hyperlink"/>
            <w:b w:val="0"/>
            <w:noProof/>
          </w:rPr>
          <w:fldChar w:fldCharType="separate"/>
        </w:r>
      </w:del>
      <w:ins w:id="828" w:author="Weinert, Matthias (M.)" w:date="2022-02-21T10:55:00Z">
        <w:r w:rsidR="006344F0">
          <w:rPr>
            <w:rStyle w:val="Hyperlink"/>
            <w:bCs/>
            <w:noProof/>
            <w:lang w:val="de-DE"/>
          </w:rPr>
          <w:t>Fehler! Linkreferenz ungültig.</w:t>
        </w:r>
      </w:ins>
      <w:del w:id="829" w:author="Weinert, Matthias (M.)" w:date="2022-02-16T15:44:00Z">
        <w:r w:rsidRPr="005B09B3" w:rsidDel="00F16E77">
          <w:rPr>
            <w:rStyle w:val="Hyperlink"/>
            <w:noProof/>
          </w:rPr>
          <w:delText>12.2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Other relevant and new joint types</w:delText>
        </w:r>
        <w:r w:rsidDel="00F16E77">
          <w:rPr>
            <w:noProof/>
            <w:webHidden/>
          </w:rPr>
          <w:tab/>
        </w:r>
        <w:r w:rsidDel="00F16E77">
          <w:rPr>
            <w:b w:val="0"/>
            <w:noProof/>
            <w:webHidden/>
          </w:rPr>
          <w:fldChar w:fldCharType="begin"/>
        </w:r>
        <w:r w:rsidDel="00F16E77">
          <w:rPr>
            <w:noProof/>
            <w:webHidden/>
          </w:rPr>
          <w:delInstrText xml:space="preserve"> PAGEREF _Toc95914848 \h </w:delInstrText>
        </w:r>
        <w:r w:rsidDel="00F16E77">
          <w:rPr>
            <w:b w:val="0"/>
            <w:noProof/>
            <w:webHidden/>
          </w:rPr>
          <w:fldChar w:fldCharType="separate"/>
        </w:r>
      </w:del>
      <w:del w:id="830" w:author="Weinert, Matthias (M.)" w:date="2022-02-16T15:43:00Z">
        <w:r w:rsidDel="00F16E77">
          <w:rPr>
            <w:noProof/>
            <w:webHidden/>
          </w:rPr>
          <w:delText>141</w:delText>
        </w:r>
      </w:del>
      <w:del w:id="831" w:author="Weinert, Matthias (M.)" w:date="2022-02-16T15:44:00Z">
        <w:r w:rsidDel="00F16E77">
          <w:rPr>
            <w:b w:val="0"/>
            <w:noProof/>
            <w:webHidden/>
          </w:rPr>
          <w:fldChar w:fldCharType="end"/>
        </w:r>
        <w:r w:rsidRPr="005B09B3" w:rsidDel="00F16E77">
          <w:rPr>
            <w:rStyle w:val="Hyperlink"/>
            <w:b w:val="0"/>
            <w:noProof/>
          </w:rPr>
          <w:fldChar w:fldCharType="end"/>
        </w:r>
      </w:del>
    </w:p>
    <w:p w14:paraId="75C799C8" w14:textId="210439BA" w:rsidR="0050351B" w:rsidDel="00F16E77" w:rsidRDefault="0050351B">
      <w:pPr>
        <w:pStyle w:val="Verzeichnis1"/>
        <w:rPr>
          <w:del w:id="832" w:author="Weinert, Matthias (M.)" w:date="2022-02-16T15:44:00Z"/>
          <w:rFonts w:asciiTheme="minorHAnsi" w:eastAsiaTheme="minorEastAsia" w:hAnsiTheme="minorHAnsi" w:cstheme="minorBidi"/>
          <w:b w:val="0"/>
          <w:noProof/>
          <w:lang w:val="de-DE" w:eastAsia="de-DE"/>
        </w:rPr>
      </w:pPr>
      <w:del w:id="83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"_Toc95914849"</w:delInstrText>
        </w:r>
        <w:r w:rsidRPr="005B09B3" w:rsidDel="00F16E77">
          <w:rPr>
            <w:rStyle w:val="Hyperlink"/>
            <w:noProof/>
          </w:rPr>
          <w:delInstrText xml:space="preserve"> </w:delInstrText>
        </w:r>
        <w:r w:rsidRPr="005B09B3" w:rsidDel="00F16E77">
          <w:rPr>
            <w:rStyle w:val="Hyperlink"/>
            <w:b w:val="0"/>
            <w:noProof/>
          </w:rPr>
          <w:fldChar w:fldCharType="separate"/>
        </w:r>
      </w:del>
      <w:ins w:id="834" w:author="Weinert, Matthias (M.)" w:date="2022-02-21T10:55:00Z">
        <w:r w:rsidR="006344F0">
          <w:rPr>
            <w:rStyle w:val="Hyperlink"/>
            <w:bCs/>
            <w:noProof/>
            <w:lang w:val="de-DE"/>
          </w:rPr>
          <w:t>Fehler! Linkreferenz ungültig.</w:t>
        </w:r>
      </w:ins>
      <w:del w:id="835" w:author="Weinert, Matthias (M.)" w:date="2022-02-16T15:44:00Z">
        <w:r w:rsidRPr="005B09B3" w:rsidDel="00F16E77">
          <w:rPr>
            <w:rStyle w:val="Hyperlink"/>
            <w:noProof/>
            <w:lang w:val="en-US"/>
          </w:rPr>
          <w:delText>Annex A</w:delText>
        </w:r>
        <w:r w:rsidRPr="005B09B3" w:rsidDel="00F16E77">
          <w:rPr>
            <w:rStyle w:val="Hyperlink"/>
            <w:bCs/>
            <w:noProof/>
            <w:lang w:val="en-US"/>
          </w:rPr>
          <w:delText xml:space="preserve"> (informative)</w:delText>
        </w:r>
        <w:r w:rsidRPr="005B09B3" w:rsidDel="00F16E77">
          <w:rPr>
            <w:rStyle w:val="Hyperlink"/>
            <w:noProof/>
            <w:lang w:val="en-US"/>
          </w:rPr>
          <w:delText xml:space="preserve">  Derivation of Formulae used for Regular Intermittent Welds</w:delText>
        </w:r>
        <w:r w:rsidDel="00F16E77">
          <w:rPr>
            <w:noProof/>
            <w:webHidden/>
          </w:rPr>
          <w:tab/>
        </w:r>
        <w:r w:rsidDel="00F16E77">
          <w:rPr>
            <w:b w:val="0"/>
            <w:noProof/>
            <w:webHidden/>
          </w:rPr>
          <w:fldChar w:fldCharType="begin"/>
        </w:r>
        <w:r w:rsidDel="00F16E77">
          <w:rPr>
            <w:noProof/>
            <w:webHidden/>
          </w:rPr>
          <w:delInstrText xml:space="preserve"> PAGEREF _Toc95914849 \h </w:delInstrText>
        </w:r>
        <w:r w:rsidDel="00F16E77">
          <w:rPr>
            <w:b w:val="0"/>
            <w:noProof/>
            <w:webHidden/>
          </w:rPr>
          <w:fldChar w:fldCharType="separate"/>
        </w:r>
      </w:del>
      <w:del w:id="836" w:author="Weinert, Matthias (M.)" w:date="2022-02-16T15:43:00Z">
        <w:r w:rsidDel="00F16E77">
          <w:rPr>
            <w:noProof/>
            <w:webHidden/>
          </w:rPr>
          <w:delText>142</w:delText>
        </w:r>
      </w:del>
      <w:del w:id="837" w:author="Weinert, Matthias (M.)" w:date="2022-02-16T15:44:00Z">
        <w:r w:rsidDel="00F16E77">
          <w:rPr>
            <w:b w:val="0"/>
            <w:noProof/>
            <w:webHidden/>
          </w:rPr>
          <w:fldChar w:fldCharType="end"/>
        </w:r>
        <w:r w:rsidRPr="005B09B3" w:rsidDel="00F16E77">
          <w:rPr>
            <w:rStyle w:val="Hyperlink"/>
            <w:b w:val="0"/>
            <w:noProof/>
          </w:rPr>
          <w:fldChar w:fldCharType="end"/>
        </w:r>
      </w:del>
    </w:p>
    <w:p w14:paraId="0563786F" w14:textId="10AA7E89" w:rsidR="0050351B" w:rsidDel="00F16E77" w:rsidRDefault="0050351B">
      <w:pPr>
        <w:pStyle w:val="Verzeichnis1"/>
        <w:rPr>
          <w:del w:id="838" w:author="Weinert, Matthias (M.)" w:date="2022-02-16T15:44:00Z"/>
          <w:rFonts w:asciiTheme="minorHAnsi" w:eastAsiaTheme="minorEastAsia" w:hAnsiTheme="minorHAnsi" w:cstheme="minorBidi"/>
          <w:b w:val="0"/>
          <w:noProof/>
          <w:lang w:val="de-DE" w:eastAsia="de-DE"/>
        </w:rPr>
      </w:pPr>
      <w:del w:id="839"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"_Toc95914850"</w:delInstrText>
        </w:r>
        <w:r w:rsidRPr="005B09B3" w:rsidDel="00F16E77">
          <w:rPr>
            <w:rStyle w:val="Hyperlink"/>
            <w:noProof/>
          </w:rPr>
          <w:delInstrText xml:space="preserve"> </w:delInstrText>
        </w:r>
        <w:r w:rsidRPr="005B09B3" w:rsidDel="00F16E77">
          <w:rPr>
            <w:rStyle w:val="Hyperlink"/>
            <w:b w:val="0"/>
            <w:noProof/>
          </w:rPr>
          <w:fldChar w:fldCharType="separate"/>
        </w:r>
      </w:del>
      <w:ins w:id="840" w:author="Weinert, Matthias (M.)" w:date="2022-02-21T10:55:00Z">
        <w:r w:rsidR="006344F0">
          <w:rPr>
            <w:rStyle w:val="Hyperlink"/>
            <w:bCs/>
            <w:noProof/>
            <w:lang w:val="de-DE"/>
          </w:rPr>
          <w:t>Fehler! Linkreferenz ungültig.</w:t>
        </w:r>
      </w:ins>
      <w:del w:id="841" w:author="Weinert, Matthias (M.)" w:date="2022-02-16T15:44:00Z">
        <w:r w:rsidRPr="005B09B3" w:rsidDel="00F16E77">
          <w:rPr>
            <w:rStyle w:val="Hyperlink"/>
            <w:noProof/>
          </w:rPr>
          <w:delText>Annex B</w:delText>
        </w:r>
        <w:r w:rsidRPr="005B09B3" w:rsidDel="00F16E77">
          <w:rPr>
            <w:rStyle w:val="Hyperlink"/>
            <w:bCs/>
            <w:noProof/>
            <w:lang w:val="en-US"/>
          </w:rPr>
          <w:delText xml:space="preserve"> (informative)</w:delText>
        </w:r>
        <w:r w:rsidRPr="005B09B3" w:rsidDel="00F16E77">
          <w:rPr>
            <w:rStyle w:val="Hyperlink"/>
            <w:noProof/>
            <w:lang w:val="en-US"/>
          </w:rPr>
          <w:delText xml:space="preserve">  Federative use of </w:delText>
        </w:r>
        <w:r w:rsidRPr="005B09B3" w:rsidDel="00F16E77">
          <w:rPr>
            <w:rStyle w:val="Hyperlink"/>
            <w:noProof/>
          </w:rPr>
          <w:delText>χMCF</w:delText>
        </w:r>
        <w:r w:rsidRPr="005B09B3" w:rsidDel="00F16E77">
          <w:rPr>
            <w:rStyle w:val="Hyperlink"/>
            <w:noProof/>
            <w:lang w:val="en-US"/>
          </w:rPr>
          <w:delText xml:space="preserve"> with ISO 10303-242</w:delText>
        </w:r>
        <w:r w:rsidDel="00F16E77">
          <w:rPr>
            <w:noProof/>
            <w:webHidden/>
          </w:rPr>
          <w:tab/>
        </w:r>
        <w:r w:rsidDel="00F16E77">
          <w:rPr>
            <w:b w:val="0"/>
            <w:noProof/>
            <w:webHidden/>
          </w:rPr>
          <w:fldChar w:fldCharType="begin"/>
        </w:r>
        <w:r w:rsidDel="00F16E77">
          <w:rPr>
            <w:noProof/>
            <w:webHidden/>
          </w:rPr>
          <w:delInstrText xml:space="preserve"> PAGEREF _Toc95914850 \h </w:delInstrText>
        </w:r>
        <w:r w:rsidDel="00F16E77">
          <w:rPr>
            <w:b w:val="0"/>
            <w:noProof/>
            <w:webHidden/>
          </w:rPr>
          <w:fldChar w:fldCharType="separate"/>
        </w:r>
      </w:del>
      <w:del w:id="842" w:author="Weinert, Matthias (M.)" w:date="2022-02-16T15:43:00Z">
        <w:r w:rsidDel="00F16E77">
          <w:rPr>
            <w:noProof/>
            <w:webHidden/>
          </w:rPr>
          <w:delText>145</w:delText>
        </w:r>
      </w:del>
      <w:del w:id="843" w:author="Weinert, Matthias (M.)" w:date="2022-02-16T15:44:00Z">
        <w:r w:rsidDel="00F16E77">
          <w:rPr>
            <w:b w:val="0"/>
            <w:noProof/>
            <w:webHidden/>
          </w:rPr>
          <w:fldChar w:fldCharType="end"/>
        </w:r>
        <w:r w:rsidRPr="005B09B3" w:rsidDel="00F16E77">
          <w:rPr>
            <w:rStyle w:val="Hyperlink"/>
            <w:b w:val="0"/>
            <w:noProof/>
          </w:rPr>
          <w:fldChar w:fldCharType="end"/>
        </w:r>
      </w:del>
    </w:p>
    <w:p w14:paraId="540FE7A8" w14:textId="5A692F98" w:rsidR="0050351B" w:rsidDel="00F16E77" w:rsidRDefault="0050351B">
      <w:pPr>
        <w:pStyle w:val="Verzeichnis1"/>
        <w:rPr>
          <w:del w:id="844" w:author="Weinert, Matthias (M.)" w:date="2022-02-16T15:44:00Z"/>
          <w:rFonts w:asciiTheme="minorHAnsi" w:eastAsiaTheme="minorEastAsia" w:hAnsiTheme="minorHAnsi" w:cstheme="minorBidi"/>
          <w:b w:val="0"/>
          <w:noProof/>
          <w:lang w:val="de-DE" w:eastAsia="de-DE"/>
        </w:rPr>
      </w:pPr>
      <w:del w:id="845"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"_Toc95914851"</w:delInstrText>
        </w:r>
        <w:r w:rsidRPr="005B09B3" w:rsidDel="00F16E77">
          <w:rPr>
            <w:rStyle w:val="Hyperlink"/>
            <w:noProof/>
          </w:rPr>
          <w:delInstrText xml:space="preserve"> </w:delInstrText>
        </w:r>
        <w:r w:rsidRPr="005B09B3" w:rsidDel="00F16E77">
          <w:rPr>
            <w:rStyle w:val="Hyperlink"/>
            <w:b w:val="0"/>
            <w:noProof/>
          </w:rPr>
          <w:fldChar w:fldCharType="separate"/>
        </w:r>
      </w:del>
      <w:ins w:id="846" w:author="Weinert, Matthias (M.)" w:date="2022-02-21T10:55:00Z">
        <w:r w:rsidR="006344F0">
          <w:rPr>
            <w:rStyle w:val="Hyperlink"/>
            <w:bCs/>
            <w:noProof/>
            <w:lang w:val="de-DE"/>
          </w:rPr>
          <w:t>Fehler! Linkreferenz ungültig.</w:t>
        </w:r>
      </w:ins>
      <w:del w:id="847" w:author="Weinert, Matthias (M.)" w:date="2022-02-16T15:44:00Z">
        <w:r w:rsidRPr="005B09B3" w:rsidDel="00F16E77">
          <w:rPr>
            <w:rStyle w:val="Hyperlink"/>
            <w:noProof/>
          </w:rPr>
          <w:delText>B.1</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General principles</w:delText>
        </w:r>
        <w:r w:rsidDel="00F16E77">
          <w:rPr>
            <w:noProof/>
            <w:webHidden/>
          </w:rPr>
          <w:tab/>
        </w:r>
        <w:r w:rsidDel="00F16E77">
          <w:rPr>
            <w:b w:val="0"/>
            <w:noProof/>
            <w:webHidden/>
          </w:rPr>
          <w:fldChar w:fldCharType="begin"/>
        </w:r>
        <w:r w:rsidDel="00F16E77">
          <w:rPr>
            <w:noProof/>
            <w:webHidden/>
          </w:rPr>
          <w:delInstrText xml:space="preserve"> PAGEREF _Toc95914851 \h </w:delInstrText>
        </w:r>
        <w:r w:rsidDel="00F16E77">
          <w:rPr>
            <w:b w:val="0"/>
            <w:noProof/>
            <w:webHidden/>
          </w:rPr>
          <w:fldChar w:fldCharType="separate"/>
        </w:r>
      </w:del>
      <w:del w:id="848" w:author="Weinert, Matthias (M.)" w:date="2022-02-16T15:43:00Z">
        <w:r w:rsidDel="00F16E77">
          <w:rPr>
            <w:noProof/>
            <w:webHidden/>
          </w:rPr>
          <w:delText>145</w:delText>
        </w:r>
      </w:del>
      <w:del w:id="849" w:author="Weinert, Matthias (M.)" w:date="2022-02-16T15:44:00Z">
        <w:r w:rsidDel="00F16E77">
          <w:rPr>
            <w:b w:val="0"/>
            <w:noProof/>
            <w:webHidden/>
          </w:rPr>
          <w:fldChar w:fldCharType="end"/>
        </w:r>
        <w:r w:rsidRPr="005B09B3" w:rsidDel="00F16E77">
          <w:rPr>
            <w:rStyle w:val="Hyperlink"/>
            <w:b w:val="0"/>
            <w:noProof/>
          </w:rPr>
          <w:fldChar w:fldCharType="end"/>
        </w:r>
      </w:del>
    </w:p>
    <w:p w14:paraId="0136EDC1" w14:textId="77FB606D" w:rsidR="0050351B" w:rsidDel="00F16E77" w:rsidRDefault="0050351B">
      <w:pPr>
        <w:pStyle w:val="Verzeichnis1"/>
        <w:rPr>
          <w:del w:id="850" w:author="Weinert, Matthias (M.)" w:date="2022-02-16T15:44:00Z"/>
          <w:rFonts w:asciiTheme="minorHAnsi" w:eastAsiaTheme="minorEastAsia" w:hAnsiTheme="minorHAnsi" w:cstheme="minorBidi"/>
          <w:b w:val="0"/>
          <w:noProof/>
          <w:lang w:val="de-DE" w:eastAsia="de-DE"/>
        </w:rPr>
      </w:pPr>
      <w:del w:id="851"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"_Toc95914852"</w:delInstrText>
        </w:r>
        <w:r w:rsidRPr="005B09B3" w:rsidDel="00F16E77">
          <w:rPr>
            <w:rStyle w:val="Hyperlink"/>
            <w:noProof/>
          </w:rPr>
          <w:delInstrText xml:space="preserve"> </w:delInstrText>
        </w:r>
        <w:r w:rsidRPr="005B09B3" w:rsidDel="00F16E77">
          <w:rPr>
            <w:rStyle w:val="Hyperlink"/>
            <w:b w:val="0"/>
            <w:noProof/>
          </w:rPr>
          <w:fldChar w:fldCharType="separate"/>
        </w:r>
      </w:del>
      <w:ins w:id="852" w:author="Weinert, Matthias (M.)" w:date="2022-02-21T10:55:00Z">
        <w:r w:rsidR="006344F0">
          <w:rPr>
            <w:rStyle w:val="Hyperlink"/>
            <w:bCs/>
            <w:noProof/>
            <w:lang w:val="de-DE"/>
          </w:rPr>
          <w:t>Fehler! Linkreferenz ungültig.</w:t>
        </w:r>
      </w:ins>
      <w:del w:id="853" w:author="Weinert, Matthias (M.)" w:date="2022-02-16T15:44:00Z">
        <w:r w:rsidRPr="005B09B3" w:rsidDel="00F16E77">
          <w:rPr>
            <w:rStyle w:val="Hyperlink"/>
            <w:noProof/>
          </w:rPr>
          <w:delText>B.2</w:delText>
        </w:r>
        <w:r w:rsidDel="00F16E77">
          <w:rPr>
            <w:rFonts w:asciiTheme="minorHAnsi" w:eastAsiaTheme="minorEastAsia" w:hAnsiTheme="minorHAnsi" w:cstheme="minorBidi"/>
            <w:b w:val="0"/>
            <w:noProof/>
            <w:lang w:val="de-DE" w:eastAsia="de-DE"/>
          </w:rPr>
          <w:tab/>
        </w:r>
        <w:r w:rsidRPr="005B09B3" w:rsidDel="00F16E77">
          <w:rPr>
            <w:rStyle w:val="Hyperlink"/>
            <w:noProof/>
          </w:rPr>
          <w:delText>Cross-References between ISO 10303-242 and χMCF</w:delText>
        </w:r>
        <w:r w:rsidDel="00F16E77">
          <w:rPr>
            <w:noProof/>
            <w:webHidden/>
          </w:rPr>
          <w:tab/>
        </w:r>
        <w:r w:rsidDel="00F16E77">
          <w:rPr>
            <w:b w:val="0"/>
            <w:noProof/>
            <w:webHidden/>
          </w:rPr>
          <w:fldChar w:fldCharType="begin"/>
        </w:r>
        <w:r w:rsidDel="00F16E77">
          <w:rPr>
            <w:noProof/>
            <w:webHidden/>
          </w:rPr>
          <w:delInstrText xml:space="preserve"> PAGEREF _Toc95914852 \h </w:delInstrText>
        </w:r>
        <w:r w:rsidDel="00F16E77">
          <w:rPr>
            <w:b w:val="0"/>
            <w:noProof/>
            <w:webHidden/>
          </w:rPr>
          <w:fldChar w:fldCharType="separate"/>
        </w:r>
      </w:del>
      <w:del w:id="854" w:author="Weinert, Matthias (M.)" w:date="2022-02-16T15:43:00Z">
        <w:r w:rsidDel="00F16E77">
          <w:rPr>
            <w:noProof/>
            <w:webHidden/>
          </w:rPr>
          <w:delText>145</w:delText>
        </w:r>
      </w:del>
      <w:del w:id="855" w:author="Weinert, Matthias (M.)" w:date="2022-02-16T15:44:00Z">
        <w:r w:rsidDel="00F16E77">
          <w:rPr>
            <w:b w:val="0"/>
            <w:noProof/>
            <w:webHidden/>
          </w:rPr>
          <w:fldChar w:fldCharType="end"/>
        </w:r>
        <w:r w:rsidRPr="005B09B3" w:rsidDel="00F16E77">
          <w:rPr>
            <w:rStyle w:val="Hyperlink"/>
            <w:b w:val="0"/>
            <w:noProof/>
          </w:rPr>
          <w:fldChar w:fldCharType="end"/>
        </w:r>
      </w:del>
    </w:p>
    <w:p w14:paraId="334BB0CC" w14:textId="388A9869" w:rsidR="0050351B" w:rsidDel="00F16E77" w:rsidRDefault="0050351B">
      <w:pPr>
        <w:pStyle w:val="Verzeichnis1"/>
        <w:rPr>
          <w:del w:id="856" w:author="Weinert, Matthias (M.)" w:date="2022-02-16T15:44:00Z"/>
          <w:rFonts w:asciiTheme="minorHAnsi" w:eastAsiaTheme="minorEastAsia" w:hAnsiTheme="minorHAnsi" w:cstheme="minorBidi"/>
          <w:b w:val="0"/>
          <w:noProof/>
          <w:lang w:val="de-DE" w:eastAsia="de-DE"/>
        </w:rPr>
      </w:pPr>
      <w:del w:id="857"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"_Toc95914853"</w:delInstrText>
        </w:r>
        <w:r w:rsidRPr="005B09B3" w:rsidDel="00F16E77">
          <w:rPr>
            <w:rStyle w:val="Hyperlink"/>
            <w:noProof/>
          </w:rPr>
          <w:delInstrText xml:space="preserve"> </w:delInstrText>
        </w:r>
        <w:r w:rsidRPr="005B09B3" w:rsidDel="00F16E77">
          <w:rPr>
            <w:rStyle w:val="Hyperlink"/>
            <w:b w:val="0"/>
            <w:noProof/>
          </w:rPr>
          <w:fldChar w:fldCharType="separate"/>
        </w:r>
      </w:del>
      <w:ins w:id="858" w:author="Weinert, Matthias (M.)" w:date="2022-02-21T10:55:00Z">
        <w:r w:rsidR="006344F0">
          <w:rPr>
            <w:rStyle w:val="Hyperlink"/>
            <w:bCs/>
            <w:noProof/>
            <w:lang w:val="de-DE"/>
          </w:rPr>
          <w:t>Fehler! Linkreferenz ungültig.</w:t>
        </w:r>
      </w:ins>
      <w:del w:id="859" w:author="Weinert, Matthias (M.)" w:date="2022-02-16T15:44:00Z">
        <w:r w:rsidRPr="005B09B3" w:rsidDel="00F16E77">
          <w:rPr>
            <w:rStyle w:val="Hyperlink"/>
            <w:noProof/>
          </w:rPr>
          <w:delText>Annex C</w:delText>
        </w:r>
        <w:r w:rsidRPr="005B09B3" w:rsidDel="00F16E77">
          <w:rPr>
            <w:rStyle w:val="Hyperlink"/>
            <w:bCs/>
            <w:noProof/>
            <w:lang w:val="en-US"/>
          </w:rPr>
          <w:delText xml:space="preserve"> (informative)</w:delText>
        </w:r>
        <w:r w:rsidRPr="005B09B3" w:rsidDel="00F16E77">
          <w:rPr>
            <w:rStyle w:val="Hyperlink"/>
            <w:noProof/>
            <w:lang w:val="en-US"/>
          </w:rPr>
          <w:delText xml:space="preserve">  History</w:delText>
        </w:r>
        <w:r w:rsidDel="00F16E77">
          <w:rPr>
            <w:noProof/>
            <w:webHidden/>
          </w:rPr>
          <w:tab/>
        </w:r>
        <w:r w:rsidDel="00F16E77">
          <w:rPr>
            <w:b w:val="0"/>
            <w:noProof/>
            <w:webHidden/>
          </w:rPr>
          <w:fldChar w:fldCharType="begin"/>
        </w:r>
        <w:r w:rsidDel="00F16E77">
          <w:rPr>
            <w:noProof/>
            <w:webHidden/>
          </w:rPr>
          <w:delInstrText xml:space="preserve"> PAGEREF _Toc95914853 \h </w:delInstrText>
        </w:r>
        <w:r w:rsidDel="00F16E77">
          <w:rPr>
            <w:b w:val="0"/>
            <w:noProof/>
            <w:webHidden/>
          </w:rPr>
          <w:fldChar w:fldCharType="separate"/>
        </w:r>
      </w:del>
      <w:del w:id="860" w:author="Weinert, Matthias (M.)" w:date="2022-02-16T15:43:00Z">
        <w:r w:rsidDel="00F16E77">
          <w:rPr>
            <w:noProof/>
            <w:webHidden/>
          </w:rPr>
          <w:delText>147</w:delText>
        </w:r>
      </w:del>
      <w:del w:id="861" w:author="Weinert, Matthias (M.)" w:date="2022-02-16T15:44:00Z">
        <w:r w:rsidDel="00F16E77">
          <w:rPr>
            <w:b w:val="0"/>
            <w:noProof/>
            <w:webHidden/>
          </w:rPr>
          <w:fldChar w:fldCharType="end"/>
        </w:r>
        <w:r w:rsidRPr="005B09B3" w:rsidDel="00F16E77">
          <w:rPr>
            <w:rStyle w:val="Hyperlink"/>
            <w:b w:val="0"/>
            <w:noProof/>
          </w:rPr>
          <w:fldChar w:fldCharType="end"/>
        </w:r>
      </w:del>
    </w:p>
    <w:p w14:paraId="79CA57FA" w14:textId="5276FCD1" w:rsidR="0050351B" w:rsidDel="00F16E77" w:rsidRDefault="0050351B">
      <w:pPr>
        <w:pStyle w:val="Verzeichnis1"/>
        <w:rPr>
          <w:del w:id="862" w:author="Weinert, Matthias (M.)" w:date="2022-02-16T15:44:00Z"/>
          <w:rFonts w:asciiTheme="minorHAnsi" w:eastAsiaTheme="minorEastAsia" w:hAnsiTheme="minorHAnsi" w:cstheme="minorBidi"/>
          <w:b w:val="0"/>
          <w:noProof/>
          <w:lang w:val="de-DE" w:eastAsia="de-DE"/>
        </w:rPr>
      </w:pPr>
      <w:del w:id="863" w:author="Weinert, Matthias (M.)" w:date="2022-02-16T15:44:00Z">
        <w:r w:rsidRPr="005B09B3" w:rsidDel="00F16E77">
          <w:rPr>
            <w:rStyle w:val="Hyperlink"/>
            <w:b w:val="0"/>
            <w:noProof/>
          </w:rPr>
          <w:fldChar w:fldCharType="begin"/>
        </w:r>
        <w:r w:rsidRPr="005B09B3" w:rsidDel="00F16E77">
          <w:rPr>
            <w:rStyle w:val="Hyperlink"/>
            <w:noProof/>
          </w:rPr>
          <w:delInstrText xml:space="preserve"> </w:delInstrText>
        </w:r>
        <w:r w:rsidDel="00F16E77">
          <w:rPr>
            <w:noProof/>
          </w:rPr>
          <w:delInstrText>HYPERLINK \l "_Toc95914854"</w:delInstrText>
        </w:r>
        <w:r w:rsidRPr="005B09B3" w:rsidDel="00F16E77">
          <w:rPr>
            <w:rStyle w:val="Hyperlink"/>
            <w:noProof/>
          </w:rPr>
          <w:delInstrText xml:space="preserve"> </w:delInstrText>
        </w:r>
        <w:r w:rsidRPr="005B09B3" w:rsidDel="00F16E77">
          <w:rPr>
            <w:rStyle w:val="Hyperlink"/>
            <w:b w:val="0"/>
            <w:noProof/>
          </w:rPr>
          <w:fldChar w:fldCharType="separate"/>
        </w:r>
      </w:del>
      <w:ins w:id="864" w:author="Weinert, Matthias (M.)" w:date="2022-02-21T10:55:00Z">
        <w:r w:rsidR="006344F0">
          <w:rPr>
            <w:rStyle w:val="Hyperlink"/>
            <w:bCs/>
            <w:noProof/>
            <w:lang w:val="de-DE"/>
          </w:rPr>
          <w:t>Fehler! Linkreferenz ungültig.</w:t>
        </w:r>
      </w:ins>
      <w:del w:id="865" w:author="Weinert, Matthias (M.)" w:date="2022-02-16T15:44:00Z">
        <w:r w:rsidRPr="005B09B3" w:rsidDel="00F16E77">
          <w:rPr>
            <w:rStyle w:val="Hyperlink"/>
            <w:noProof/>
          </w:rPr>
          <w:delText>Bibliography</w:delText>
        </w:r>
        <w:r w:rsidDel="00F16E77">
          <w:rPr>
            <w:noProof/>
            <w:webHidden/>
          </w:rPr>
          <w:tab/>
        </w:r>
        <w:r w:rsidDel="00F16E77">
          <w:rPr>
            <w:b w:val="0"/>
            <w:noProof/>
            <w:webHidden/>
          </w:rPr>
          <w:fldChar w:fldCharType="begin"/>
        </w:r>
        <w:r w:rsidDel="00F16E77">
          <w:rPr>
            <w:noProof/>
            <w:webHidden/>
          </w:rPr>
          <w:delInstrText xml:space="preserve"> PAGEREF _Toc95914854 \h </w:delInstrText>
        </w:r>
        <w:r w:rsidDel="00F16E77">
          <w:rPr>
            <w:b w:val="0"/>
            <w:noProof/>
            <w:webHidden/>
          </w:rPr>
          <w:fldChar w:fldCharType="separate"/>
        </w:r>
      </w:del>
      <w:del w:id="866" w:author="Weinert, Matthias (M.)" w:date="2022-02-16T15:43:00Z">
        <w:r w:rsidDel="00F16E77">
          <w:rPr>
            <w:noProof/>
            <w:webHidden/>
          </w:rPr>
          <w:delText>148</w:delText>
        </w:r>
      </w:del>
      <w:del w:id="867" w:author="Weinert, Matthias (M.)" w:date="2022-02-16T15:44:00Z">
        <w:r w:rsidDel="00F16E77">
          <w:rPr>
            <w:b w:val="0"/>
            <w:noProof/>
            <w:webHidden/>
          </w:rPr>
          <w:fldChar w:fldCharType="end"/>
        </w:r>
        <w:r w:rsidRPr="005B09B3" w:rsidDel="00F16E77">
          <w:rPr>
            <w:rStyle w:val="Hyperlink"/>
            <w:b w:val="0"/>
            <w:noProof/>
          </w:rPr>
          <w:fldChar w:fldCharType="end"/>
        </w:r>
      </w:del>
    </w:p>
    <w:p w14:paraId="09883BFC" w14:textId="629DFD4E"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49E40540" w14:textId="5BF25B67" w:rsidR="0050351B" w:rsidDel="00F16E77" w:rsidRDefault="00E913A8">
      <w:pPr>
        <w:pStyle w:val="Abbildungsverzeichnis"/>
        <w:rPr>
          <w:del w:id="868" w:author="Weinert, Matthias (M.)" w:date="2022-02-16T15:44:00Z"/>
          <w:rFonts w:asciiTheme="minorHAnsi" w:eastAsiaTheme="minorEastAsia" w:hAnsiTheme="minorHAnsi" w:cstheme="minorBidi"/>
          <w:b w:val="0"/>
          <w:noProof/>
          <w:szCs w:val="22"/>
          <w:lang w:val="de-DE"/>
        </w:rPr>
      </w:pPr>
      <w:del w:id="869" w:author="Weinert, Matthias (M.)" w:date="2022-02-17T17:10:00Z">
        <w:r w:rsidDel="001C13C3">
          <w:fldChar w:fldCharType="begin"/>
        </w:r>
        <w:r w:rsidDel="001C13C3">
          <w:delInstrText xml:space="preserve"> TOC \h \z \c "Figure" </w:delInstrText>
        </w:r>
        <w:r w:rsidDel="001C13C3">
          <w:fldChar w:fldCharType="separate"/>
        </w:r>
      </w:del>
      <w:del w:id="870" w:author="Weinert, Matthias (M.)" w:date="2022-02-16T15:44:00Z">
        <w:r w:rsidR="0050351B" w:rsidRPr="00E37EF3" w:rsidDel="00F16E77">
          <w:rPr>
            <w:rStyle w:val="Hyperlink"/>
            <w:rFonts w:eastAsia="MS Mincho"/>
            <w:b w:val="0"/>
            <w:noProof/>
          </w:rPr>
          <w:fldChar w:fldCharType="begin"/>
        </w:r>
        <w:r w:rsidR="0050351B" w:rsidRPr="00E37EF3" w:rsidDel="00F16E77">
          <w:rPr>
            <w:rStyle w:val="Hyperlink"/>
            <w:rFonts w:eastAsia="MS Mincho"/>
            <w:noProof/>
          </w:rPr>
          <w:delInstrText xml:space="preserve"> </w:delInstrText>
        </w:r>
        <w:r w:rsidR="0050351B" w:rsidDel="00F16E77">
          <w:rPr>
            <w:noProof/>
          </w:rPr>
          <w:delInstrText>HYPERLINK \l "_Toc95914855"</w:delInstrText>
        </w:r>
        <w:r w:rsidR="0050351B" w:rsidRPr="00E37EF3" w:rsidDel="00F16E77">
          <w:rPr>
            <w:rStyle w:val="Hyperlink"/>
            <w:rFonts w:eastAsia="MS Mincho"/>
            <w:noProof/>
          </w:rPr>
          <w:delInstrText xml:space="preserve"> </w:delInstrText>
        </w:r>
        <w:r w:rsidR="0050351B" w:rsidRPr="00E37EF3" w:rsidDel="00F16E77">
          <w:rPr>
            <w:rStyle w:val="Hyperlink"/>
            <w:rFonts w:eastAsia="MS Mincho"/>
            <w:b w:val="0"/>
            <w:noProof/>
          </w:rPr>
          <w:fldChar w:fldCharType="separate"/>
        </w:r>
        <w:r w:rsidR="0050351B" w:rsidRPr="00E37EF3" w:rsidDel="00F16E77">
          <w:rPr>
            <w:rStyle w:val="Hyperlink"/>
            <w:rFonts w:eastAsia="MS Mincho"/>
            <w:noProof/>
          </w:rPr>
          <w:delText>Figure 1: Seam weld as 1</w:delText>
        </w:r>
        <w:r w:rsidR="0050351B" w:rsidRPr="00E37EF3" w:rsidDel="00F16E77">
          <w:rPr>
            <w:rStyle w:val="Hyperlink"/>
            <w:rFonts w:eastAsia="MS Mincho"/>
            <w:noProof/>
          </w:rPr>
          <w:noBreakHyphen/>
          <w:delText>dimensional joint</w:delText>
        </w:r>
        <w:r w:rsidR="0050351B" w:rsidDel="00F16E77">
          <w:rPr>
            <w:noProof/>
            <w:webHidden/>
          </w:rPr>
          <w:tab/>
        </w:r>
        <w:r w:rsidR="0050351B" w:rsidDel="00F16E77">
          <w:rPr>
            <w:b w:val="0"/>
            <w:noProof/>
            <w:webHidden/>
          </w:rPr>
          <w:fldChar w:fldCharType="begin"/>
        </w:r>
        <w:r w:rsidR="0050351B" w:rsidDel="00F16E77">
          <w:rPr>
            <w:noProof/>
            <w:webHidden/>
          </w:rPr>
          <w:delInstrText xml:space="preserve"> PAGEREF _Toc95914855 \h </w:delInstrText>
        </w:r>
        <w:r w:rsidR="0050351B" w:rsidDel="00F16E77">
          <w:rPr>
            <w:b w:val="0"/>
            <w:noProof/>
            <w:webHidden/>
          </w:rPr>
        </w:r>
        <w:r w:rsidR="0050351B" w:rsidDel="00F16E77">
          <w:rPr>
            <w:b w:val="0"/>
            <w:noProof/>
            <w:webHidden/>
          </w:rPr>
          <w:fldChar w:fldCharType="separate"/>
        </w:r>
        <w:r w:rsidR="00F16E77" w:rsidDel="00F16E77">
          <w:rPr>
            <w:noProof/>
            <w:webHidden/>
          </w:rPr>
          <w:delText>3</w:delText>
        </w:r>
        <w:r w:rsidR="0050351B" w:rsidDel="00F16E77">
          <w:rPr>
            <w:b w:val="0"/>
            <w:noProof/>
            <w:webHidden/>
          </w:rPr>
          <w:fldChar w:fldCharType="end"/>
        </w:r>
        <w:r w:rsidR="0050351B" w:rsidRPr="00E37EF3" w:rsidDel="00F16E77">
          <w:rPr>
            <w:rStyle w:val="Hyperlink"/>
            <w:rFonts w:eastAsia="MS Mincho"/>
            <w:b w:val="0"/>
            <w:noProof/>
          </w:rPr>
          <w:fldChar w:fldCharType="end"/>
        </w:r>
      </w:del>
    </w:p>
    <w:p w14:paraId="4BAA4DC7" w14:textId="7BA960B8" w:rsidR="0050351B" w:rsidDel="00F16E77" w:rsidRDefault="0050351B">
      <w:pPr>
        <w:pStyle w:val="Abbildungsverzeichnis"/>
        <w:rPr>
          <w:del w:id="871" w:author="Weinert, Matthias (M.)" w:date="2022-02-16T15:44:00Z"/>
          <w:rFonts w:asciiTheme="minorHAnsi" w:eastAsiaTheme="minorEastAsia" w:hAnsiTheme="minorHAnsi" w:cstheme="minorBidi"/>
          <w:b w:val="0"/>
          <w:noProof/>
          <w:szCs w:val="22"/>
          <w:lang w:val="de-DE"/>
        </w:rPr>
      </w:pPr>
      <w:del w:id="87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"_Toc95914856"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 Topological Relations between Parts and Assemblies</w:delText>
        </w:r>
        <w:r w:rsidDel="00F16E77">
          <w:rPr>
            <w:noProof/>
            <w:webHidden/>
          </w:rPr>
          <w:tab/>
        </w:r>
        <w:r w:rsidDel="00F16E77">
          <w:rPr>
            <w:b w:val="0"/>
            <w:noProof/>
            <w:webHidden/>
          </w:rPr>
          <w:fldChar w:fldCharType="begin"/>
        </w:r>
        <w:r w:rsidDel="00F16E77">
          <w:rPr>
            <w:noProof/>
            <w:webHidden/>
          </w:rPr>
          <w:delInstrText xml:space="preserve"> PAGEREF _Toc95914856 \h </w:delInstrText>
        </w:r>
        <w:r w:rsidDel="00F16E77">
          <w:rPr>
            <w:b w:val="0"/>
            <w:noProof/>
            <w:webHidden/>
          </w:rPr>
        </w:r>
        <w:r w:rsidDel="00F16E77">
          <w:rPr>
            <w:b w:val="0"/>
            <w:noProof/>
            <w:webHidden/>
          </w:rPr>
          <w:fldChar w:fldCharType="separate"/>
        </w:r>
        <w:r w:rsidR="00F16E77" w:rsidDel="00F16E77">
          <w:rPr>
            <w:noProof/>
            <w:webHidden/>
          </w:rPr>
          <w:delText>3</w:delText>
        </w:r>
        <w:r w:rsidDel="00F16E77">
          <w:rPr>
            <w:b w:val="0"/>
            <w:noProof/>
            <w:webHidden/>
          </w:rPr>
          <w:fldChar w:fldCharType="end"/>
        </w:r>
        <w:r w:rsidRPr="00E37EF3" w:rsidDel="00F16E77">
          <w:rPr>
            <w:rStyle w:val="Hyperlink"/>
            <w:rFonts w:eastAsia="MS Mincho"/>
            <w:b w:val="0"/>
            <w:noProof/>
          </w:rPr>
          <w:fldChar w:fldCharType="end"/>
        </w:r>
      </w:del>
    </w:p>
    <w:p w14:paraId="5F76A9DA" w14:textId="2BF07F09" w:rsidR="0050351B" w:rsidDel="00F16E77" w:rsidRDefault="0050351B">
      <w:pPr>
        <w:pStyle w:val="Abbildungsverzeichnis"/>
        <w:rPr>
          <w:del w:id="873" w:author="Weinert, Matthias (M.)" w:date="2022-02-16T15:44:00Z"/>
          <w:rFonts w:asciiTheme="minorHAnsi" w:eastAsiaTheme="minorEastAsia" w:hAnsiTheme="minorHAnsi" w:cstheme="minorBidi"/>
          <w:b w:val="0"/>
          <w:noProof/>
          <w:szCs w:val="22"/>
          <w:lang w:val="de-DE"/>
        </w:rPr>
      </w:pPr>
      <w:del w:id="87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"_Toc95914857"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 Product Structures Fitting to Previous Figure.</w:delText>
        </w:r>
        <w:r w:rsidDel="00F16E77">
          <w:rPr>
            <w:noProof/>
            <w:webHidden/>
          </w:rPr>
          <w:tab/>
        </w:r>
        <w:r w:rsidDel="00F16E77">
          <w:rPr>
            <w:b w:val="0"/>
            <w:noProof/>
            <w:webHidden/>
          </w:rPr>
          <w:fldChar w:fldCharType="begin"/>
        </w:r>
        <w:r w:rsidDel="00F16E77">
          <w:rPr>
            <w:noProof/>
            <w:webHidden/>
          </w:rPr>
          <w:delInstrText xml:space="preserve"> PAGEREF _Toc95914857 \h </w:delInstrText>
        </w:r>
        <w:r w:rsidDel="00F16E77">
          <w:rPr>
            <w:b w:val="0"/>
            <w:noProof/>
            <w:webHidden/>
          </w:rPr>
        </w:r>
        <w:r w:rsidDel="00F16E77">
          <w:rPr>
            <w:b w:val="0"/>
            <w:noProof/>
            <w:webHidden/>
          </w:rPr>
          <w:fldChar w:fldCharType="separate"/>
        </w:r>
        <w:r w:rsidR="00F16E77" w:rsidDel="00F16E77">
          <w:rPr>
            <w:noProof/>
            <w:webHidden/>
          </w:rPr>
          <w:delText>4</w:delText>
        </w:r>
        <w:r w:rsidDel="00F16E77">
          <w:rPr>
            <w:b w:val="0"/>
            <w:noProof/>
            <w:webHidden/>
          </w:rPr>
          <w:fldChar w:fldCharType="end"/>
        </w:r>
        <w:r w:rsidRPr="00E37EF3" w:rsidDel="00F16E77">
          <w:rPr>
            <w:rStyle w:val="Hyperlink"/>
            <w:rFonts w:eastAsia="MS Mincho"/>
            <w:b w:val="0"/>
            <w:noProof/>
          </w:rPr>
          <w:fldChar w:fldCharType="end"/>
        </w:r>
      </w:del>
    </w:p>
    <w:p w14:paraId="665EF2E0" w14:textId="4446506A" w:rsidR="0050351B" w:rsidDel="00F16E77" w:rsidRDefault="0050351B">
      <w:pPr>
        <w:pStyle w:val="Abbildungsverzeichnis"/>
        <w:rPr>
          <w:del w:id="875" w:author="Weinert, Matthias (M.)" w:date="2022-02-16T15:44:00Z"/>
          <w:rFonts w:asciiTheme="minorHAnsi" w:eastAsiaTheme="minorEastAsia" w:hAnsiTheme="minorHAnsi" w:cstheme="minorBidi"/>
          <w:b w:val="0"/>
          <w:noProof/>
          <w:szCs w:val="22"/>
          <w:lang w:val="de-DE"/>
        </w:rPr>
      </w:pPr>
      <w:del w:id="87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"_Toc95914858"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 The Development Process</w:delText>
        </w:r>
        <w:r w:rsidDel="00F16E77">
          <w:rPr>
            <w:noProof/>
            <w:webHidden/>
          </w:rPr>
          <w:tab/>
        </w:r>
        <w:r w:rsidDel="00F16E77">
          <w:rPr>
            <w:b w:val="0"/>
            <w:noProof/>
            <w:webHidden/>
          </w:rPr>
          <w:fldChar w:fldCharType="begin"/>
        </w:r>
        <w:r w:rsidDel="00F16E77">
          <w:rPr>
            <w:noProof/>
            <w:webHidden/>
          </w:rPr>
          <w:delInstrText xml:space="preserve"> PAGEREF _Toc95914858 \h </w:delInstrText>
        </w:r>
        <w:r w:rsidDel="00F16E77">
          <w:rPr>
            <w:b w:val="0"/>
            <w:noProof/>
            <w:webHidden/>
          </w:rPr>
        </w:r>
        <w:r w:rsidDel="00F16E77">
          <w:rPr>
            <w:b w:val="0"/>
            <w:noProof/>
            <w:webHidden/>
          </w:rPr>
          <w:fldChar w:fldCharType="separate"/>
        </w:r>
        <w:r w:rsidR="00F16E77" w:rsidDel="00F16E77">
          <w:rPr>
            <w:noProof/>
            <w:webHidden/>
          </w:rPr>
          <w:delText>4</w:delText>
        </w:r>
        <w:r w:rsidDel="00F16E77">
          <w:rPr>
            <w:b w:val="0"/>
            <w:noProof/>
            <w:webHidden/>
          </w:rPr>
          <w:fldChar w:fldCharType="end"/>
        </w:r>
        <w:r w:rsidRPr="00E37EF3" w:rsidDel="00F16E77">
          <w:rPr>
            <w:rStyle w:val="Hyperlink"/>
            <w:rFonts w:eastAsia="MS Mincho"/>
            <w:b w:val="0"/>
            <w:noProof/>
          </w:rPr>
          <w:fldChar w:fldCharType="end"/>
        </w:r>
      </w:del>
    </w:p>
    <w:p w14:paraId="63985DAE" w14:textId="5887CBAC" w:rsidR="0050351B" w:rsidDel="00F16E77" w:rsidRDefault="0050351B">
      <w:pPr>
        <w:pStyle w:val="Abbildungsverzeichnis"/>
        <w:rPr>
          <w:del w:id="877" w:author="Weinert, Matthias (M.)" w:date="2022-02-16T15:44:00Z"/>
          <w:rFonts w:asciiTheme="minorHAnsi" w:eastAsiaTheme="minorEastAsia" w:hAnsiTheme="minorHAnsi" w:cstheme="minorBidi"/>
          <w:b w:val="0"/>
          <w:noProof/>
          <w:szCs w:val="22"/>
          <w:lang w:val="de-DE"/>
        </w:rPr>
      </w:pPr>
      <w:del w:id="87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"_Toc95914859"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 χMCF as a Platform for Connection Information in the Complete Development Process</w:delText>
        </w:r>
        <w:r w:rsidDel="00F16E77">
          <w:rPr>
            <w:noProof/>
            <w:webHidden/>
          </w:rPr>
          <w:tab/>
        </w:r>
        <w:r w:rsidDel="00F16E77">
          <w:rPr>
            <w:b w:val="0"/>
            <w:noProof/>
            <w:webHidden/>
          </w:rPr>
          <w:fldChar w:fldCharType="begin"/>
        </w:r>
        <w:r w:rsidDel="00F16E77">
          <w:rPr>
            <w:noProof/>
            <w:webHidden/>
          </w:rPr>
          <w:delInstrText xml:space="preserve"> PAGEREF _Toc95914859 \h </w:delInstrText>
        </w:r>
        <w:r w:rsidDel="00F16E77">
          <w:rPr>
            <w:b w:val="0"/>
            <w:noProof/>
            <w:webHidden/>
          </w:rPr>
        </w:r>
        <w:r w:rsidDel="00F16E77">
          <w:rPr>
            <w:b w:val="0"/>
            <w:noProof/>
            <w:webHidden/>
          </w:rPr>
          <w:fldChar w:fldCharType="separate"/>
        </w:r>
        <w:r w:rsidR="00F16E77" w:rsidDel="00F16E77">
          <w:rPr>
            <w:noProof/>
            <w:webHidden/>
          </w:rPr>
          <w:delText>5</w:delText>
        </w:r>
        <w:r w:rsidDel="00F16E77">
          <w:rPr>
            <w:b w:val="0"/>
            <w:noProof/>
            <w:webHidden/>
          </w:rPr>
          <w:fldChar w:fldCharType="end"/>
        </w:r>
        <w:r w:rsidRPr="00E37EF3" w:rsidDel="00F16E77">
          <w:rPr>
            <w:rStyle w:val="Hyperlink"/>
            <w:rFonts w:eastAsia="MS Mincho"/>
            <w:b w:val="0"/>
            <w:noProof/>
          </w:rPr>
          <w:fldChar w:fldCharType="end"/>
        </w:r>
      </w:del>
    </w:p>
    <w:p w14:paraId="674EC209" w14:textId="6C9D652A" w:rsidR="0050351B" w:rsidDel="00F16E77" w:rsidRDefault="0050351B">
      <w:pPr>
        <w:pStyle w:val="Abbildungsverzeichnis"/>
        <w:rPr>
          <w:del w:id="879" w:author="Weinert, Matthias (M.)" w:date="2022-02-16T15:44:00Z"/>
          <w:rFonts w:asciiTheme="minorHAnsi" w:eastAsiaTheme="minorEastAsia" w:hAnsiTheme="minorHAnsi" w:cstheme="minorBidi"/>
          <w:b w:val="0"/>
          <w:noProof/>
          <w:szCs w:val="22"/>
          <w:lang w:val="de-DE"/>
        </w:rPr>
      </w:pPr>
      <w:del w:id="88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 Weld line crossing tailored blank vs. weld line crossing physical gap</w:delText>
        </w:r>
        <w:r w:rsidDel="00F16E77">
          <w:rPr>
            <w:noProof/>
            <w:webHidden/>
          </w:rPr>
          <w:tab/>
        </w:r>
        <w:r w:rsidDel="00F16E77">
          <w:rPr>
            <w:b w:val="0"/>
            <w:noProof/>
            <w:webHidden/>
          </w:rPr>
          <w:fldChar w:fldCharType="begin"/>
        </w:r>
        <w:r w:rsidDel="00F16E77">
          <w:rPr>
            <w:noProof/>
            <w:webHidden/>
          </w:rPr>
          <w:delInstrText xml:space="preserve"> PAGEREF _Toc95914860 \h </w:delInstrText>
        </w:r>
        <w:r w:rsidDel="00F16E77">
          <w:rPr>
            <w:b w:val="0"/>
            <w:noProof/>
            <w:webHidden/>
          </w:rPr>
        </w:r>
        <w:r w:rsidDel="00F16E77">
          <w:rPr>
            <w:b w:val="0"/>
            <w:noProof/>
            <w:webHidden/>
          </w:rPr>
          <w:fldChar w:fldCharType="separate"/>
        </w:r>
        <w:r w:rsidR="00F16E77" w:rsidDel="00F16E77">
          <w:rPr>
            <w:noProof/>
            <w:webHidden/>
          </w:rPr>
          <w:delText>9</w:delText>
        </w:r>
        <w:r w:rsidDel="00F16E77">
          <w:rPr>
            <w:b w:val="0"/>
            <w:noProof/>
            <w:webHidden/>
          </w:rPr>
          <w:fldChar w:fldCharType="end"/>
        </w:r>
        <w:r w:rsidRPr="00E37EF3" w:rsidDel="00F16E77">
          <w:rPr>
            <w:rStyle w:val="Hyperlink"/>
            <w:rFonts w:eastAsia="MS Mincho"/>
            <w:b w:val="0"/>
            <w:noProof/>
          </w:rPr>
          <w:fldChar w:fldCharType="end"/>
        </w:r>
      </w:del>
    </w:p>
    <w:p w14:paraId="5376CDB4" w14:textId="2425EF84" w:rsidR="0050351B" w:rsidDel="00F16E77" w:rsidRDefault="0050351B">
      <w:pPr>
        <w:pStyle w:val="Abbildungsverzeichnis"/>
        <w:rPr>
          <w:del w:id="881" w:author="Weinert, Matthias (M.)" w:date="2022-02-16T15:44:00Z"/>
          <w:rFonts w:asciiTheme="minorHAnsi" w:eastAsiaTheme="minorEastAsia" w:hAnsiTheme="minorHAnsi" w:cstheme="minorBidi"/>
          <w:b w:val="0"/>
          <w:noProof/>
          <w:szCs w:val="22"/>
          <w:lang w:val="de-DE"/>
        </w:rPr>
      </w:pPr>
      <w:del w:id="88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"_Toc95914861"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 special topologies</w:delText>
        </w:r>
        <w:r w:rsidDel="00F16E77">
          <w:rPr>
            <w:noProof/>
            <w:webHidden/>
          </w:rPr>
          <w:tab/>
        </w:r>
        <w:r w:rsidDel="00F16E77">
          <w:rPr>
            <w:b w:val="0"/>
            <w:noProof/>
            <w:webHidden/>
          </w:rPr>
          <w:fldChar w:fldCharType="begin"/>
        </w:r>
        <w:r w:rsidDel="00F16E77">
          <w:rPr>
            <w:noProof/>
            <w:webHidden/>
          </w:rPr>
          <w:delInstrText xml:space="preserve"> PAGEREF _Toc95914861 \h </w:delInstrText>
        </w:r>
        <w:r w:rsidDel="00F16E77">
          <w:rPr>
            <w:b w:val="0"/>
            <w:noProof/>
            <w:webHidden/>
          </w:rPr>
        </w:r>
        <w:r w:rsidDel="00F16E77">
          <w:rPr>
            <w:b w:val="0"/>
            <w:noProof/>
            <w:webHidden/>
          </w:rPr>
          <w:fldChar w:fldCharType="separate"/>
        </w:r>
        <w:r w:rsidR="00F16E77" w:rsidDel="00F16E77">
          <w:rPr>
            <w:noProof/>
            <w:webHidden/>
          </w:rPr>
          <w:delText>18</w:delText>
        </w:r>
        <w:r w:rsidDel="00F16E77">
          <w:rPr>
            <w:b w:val="0"/>
            <w:noProof/>
            <w:webHidden/>
          </w:rPr>
          <w:fldChar w:fldCharType="end"/>
        </w:r>
        <w:r w:rsidRPr="00E37EF3" w:rsidDel="00F16E77">
          <w:rPr>
            <w:rStyle w:val="Hyperlink"/>
            <w:rFonts w:eastAsia="MS Mincho"/>
            <w:b w:val="0"/>
            <w:noProof/>
          </w:rPr>
          <w:fldChar w:fldCharType="end"/>
        </w:r>
      </w:del>
    </w:p>
    <w:p w14:paraId="0FBE4497" w14:textId="5E62601C" w:rsidR="0050351B" w:rsidDel="00F16E77" w:rsidRDefault="0050351B">
      <w:pPr>
        <w:pStyle w:val="Abbildungsverzeichnis"/>
        <w:rPr>
          <w:del w:id="883" w:author="Weinert, Matthias (M.)" w:date="2022-02-16T15:44:00Z"/>
          <w:rFonts w:asciiTheme="minorHAnsi" w:eastAsiaTheme="minorEastAsia" w:hAnsiTheme="minorHAnsi" w:cstheme="minorBidi"/>
          <w:b w:val="0"/>
          <w:noProof/>
          <w:szCs w:val="22"/>
          <w:lang w:val="de-DE"/>
        </w:rPr>
      </w:pPr>
      <w:del w:id="88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 Robscans with Different Rotation Angles; Two of them Mirrored</w:delText>
        </w:r>
        <w:r w:rsidDel="00F16E77">
          <w:rPr>
            <w:noProof/>
            <w:webHidden/>
          </w:rPr>
          <w:tab/>
        </w:r>
        <w:r w:rsidDel="00F16E77">
          <w:rPr>
            <w:b w:val="0"/>
            <w:noProof/>
            <w:webHidden/>
          </w:rPr>
          <w:fldChar w:fldCharType="begin"/>
        </w:r>
        <w:r w:rsidDel="00F16E77">
          <w:rPr>
            <w:noProof/>
            <w:webHidden/>
          </w:rPr>
          <w:delInstrText xml:space="preserve"> PAGEREF _Toc95914862 \h </w:delInstrText>
        </w:r>
        <w:r w:rsidDel="00F16E77">
          <w:rPr>
            <w:b w:val="0"/>
            <w:noProof/>
            <w:webHidden/>
          </w:rPr>
        </w:r>
        <w:r w:rsidDel="00F16E77">
          <w:rPr>
            <w:b w:val="0"/>
            <w:noProof/>
            <w:webHidden/>
          </w:rPr>
          <w:fldChar w:fldCharType="separate"/>
        </w:r>
        <w:r w:rsidR="00F16E77" w:rsidDel="00F16E77">
          <w:rPr>
            <w:noProof/>
            <w:webHidden/>
          </w:rPr>
          <w:delText>36</w:delText>
        </w:r>
        <w:r w:rsidDel="00F16E77">
          <w:rPr>
            <w:b w:val="0"/>
            <w:noProof/>
            <w:webHidden/>
          </w:rPr>
          <w:fldChar w:fldCharType="end"/>
        </w:r>
        <w:r w:rsidRPr="00E37EF3" w:rsidDel="00F16E77">
          <w:rPr>
            <w:rStyle w:val="Hyperlink"/>
            <w:rFonts w:eastAsia="MS Mincho"/>
            <w:b w:val="0"/>
            <w:noProof/>
          </w:rPr>
          <w:fldChar w:fldCharType="end"/>
        </w:r>
      </w:del>
    </w:p>
    <w:p w14:paraId="115A124D" w14:textId="7F0E051C" w:rsidR="0050351B" w:rsidDel="00F16E77" w:rsidRDefault="0050351B">
      <w:pPr>
        <w:pStyle w:val="Abbildungsverzeichnis"/>
        <w:rPr>
          <w:del w:id="885" w:author="Weinert, Matthias (M.)" w:date="2022-02-16T15:44:00Z"/>
          <w:rFonts w:asciiTheme="minorHAnsi" w:eastAsiaTheme="minorEastAsia" w:hAnsiTheme="minorHAnsi" w:cstheme="minorBidi"/>
          <w:b w:val="0"/>
          <w:noProof/>
          <w:szCs w:val="22"/>
          <w:lang w:val="de-DE"/>
        </w:rPr>
      </w:pPr>
      <w:del w:id="88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9: Rivet head types (Dome, Large Flange, Countersunk)</w:delText>
        </w:r>
        <w:r w:rsidDel="00F16E77">
          <w:rPr>
            <w:noProof/>
            <w:webHidden/>
          </w:rPr>
          <w:tab/>
        </w:r>
        <w:r w:rsidDel="00F16E77">
          <w:rPr>
            <w:b w:val="0"/>
            <w:noProof/>
            <w:webHidden/>
          </w:rPr>
          <w:fldChar w:fldCharType="begin"/>
        </w:r>
        <w:r w:rsidDel="00F16E77">
          <w:rPr>
            <w:noProof/>
            <w:webHidden/>
          </w:rPr>
          <w:delInstrText xml:space="preserve"> PAGEREF _Toc95914863 \h </w:delInstrText>
        </w:r>
        <w:r w:rsidDel="00F16E77">
          <w:rPr>
            <w:b w:val="0"/>
            <w:noProof/>
            <w:webHidden/>
          </w:rPr>
        </w:r>
        <w:r w:rsidDel="00F16E77">
          <w:rPr>
            <w:b w:val="0"/>
            <w:noProof/>
            <w:webHidden/>
          </w:rPr>
          <w:fldChar w:fldCharType="separate"/>
        </w:r>
        <w:r w:rsidR="00F16E77" w:rsidDel="00F16E77">
          <w:rPr>
            <w:noProof/>
            <w:webHidden/>
          </w:rPr>
          <w:delText>39</w:delText>
        </w:r>
        <w:r w:rsidDel="00F16E77">
          <w:rPr>
            <w:b w:val="0"/>
            <w:noProof/>
            <w:webHidden/>
          </w:rPr>
          <w:fldChar w:fldCharType="end"/>
        </w:r>
        <w:r w:rsidRPr="00E37EF3" w:rsidDel="00F16E77">
          <w:rPr>
            <w:rStyle w:val="Hyperlink"/>
            <w:rFonts w:eastAsia="MS Mincho"/>
            <w:b w:val="0"/>
            <w:noProof/>
          </w:rPr>
          <w:fldChar w:fldCharType="end"/>
        </w:r>
      </w:del>
    </w:p>
    <w:p w14:paraId="477CC55A" w14:textId="57E6F570" w:rsidR="0050351B" w:rsidDel="00F16E77" w:rsidRDefault="0050351B">
      <w:pPr>
        <w:pStyle w:val="Abbildungsverzeichnis"/>
        <w:rPr>
          <w:del w:id="887" w:author="Weinert, Matthias (M.)" w:date="2022-02-16T15:44:00Z"/>
          <w:rFonts w:asciiTheme="minorHAnsi" w:eastAsiaTheme="minorEastAsia" w:hAnsiTheme="minorHAnsi" w:cstheme="minorBidi"/>
          <w:b w:val="0"/>
          <w:noProof/>
          <w:szCs w:val="22"/>
          <w:lang w:val="de-DE"/>
        </w:rPr>
      </w:pPr>
      <w:del w:id="88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10: Blind rivet – key attributes</w:delText>
        </w:r>
        <w:r w:rsidDel="00F16E77">
          <w:rPr>
            <w:noProof/>
            <w:webHidden/>
          </w:rPr>
          <w:tab/>
        </w:r>
        <w:r w:rsidDel="00F16E77">
          <w:rPr>
            <w:b w:val="0"/>
            <w:noProof/>
            <w:webHidden/>
          </w:rPr>
          <w:fldChar w:fldCharType="begin"/>
        </w:r>
        <w:r w:rsidDel="00F16E77">
          <w:rPr>
            <w:noProof/>
            <w:webHidden/>
          </w:rPr>
          <w:delInstrText xml:space="preserve"> PAGEREF _Toc95914864 \h </w:delInstrText>
        </w:r>
        <w:r w:rsidDel="00F16E77">
          <w:rPr>
            <w:b w:val="0"/>
            <w:noProof/>
            <w:webHidden/>
          </w:rPr>
        </w:r>
        <w:r w:rsidDel="00F16E77">
          <w:rPr>
            <w:b w:val="0"/>
            <w:noProof/>
            <w:webHidden/>
          </w:rPr>
          <w:fldChar w:fldCharType="separate"/>
        </w:r>
        <w:r w:rsidR="00F16E77" w:rsidDel="00F16E77">
          <w:rPr>
            <w:noProof/>
            <w:webHidden/>
          </w:rPr>
          <w:delText>41</w:delText>
        </w:r>
        <w:r w:rsidDel="00F16E77">
          <w:rPr>
            <w:b w:val="0"/>
            <w:noProof/>
            <w:webHidden/>
          </w:rPr>
          <w:fldChar w:fldCharType="end"/>
        </w:r>
        <w:r w:rsidRPr="00E37EF3" w:rsidDel="00F16E77">
          <w:rPr>
            <w:rStyle w:val="Hyperlink"/>
            <w:rFonts w:eastAsia="MS Mincho"/>
            <w:b w:val="0"/>
            <w:noProof/>
          </w:rPr>
          <w:fldChar w:fldCharType="end"/>
        </w:r>
      </w:del>
    </w:p>
    <w:p w14:paraId="18ABDC13" w14:textId="5262A3AD" w:rsidR="0050351B" w:rsidDel="00F16E77" w:rsidRDefault="0050351B">
      <w:pPr>
        <w:pStyle w:val="Abbildungsverzeichnis"/>
        <w:rPr>
          <w:del w:id="889" w:author="Weinert, Matthias (M.)" w:date="2022-02-16T15:44:00Z"/>
          <w:rFonts w:asciiTheme="minorHAnsi" w:eastAsiaTheme="minorEastAsia" w:hAnsiTheme="minorHAnsi" w:cstheme="minorBidi"/>
          <w:b w:val="0"/>
          <w:noProof/>
          <w:szCs w:val="22"/>
          <w:lang w:val="de-DE"/>
        </w:rPr>
      </w:pPr>
      <w:del w:id="89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11: Assembly Recommendations for Blind Rivets</w:delText>
        </w:r>
        <w:r w:rsidDel="00F16E77">
          <w:rPr>
            <w:noProof/>
            <w:webHidden/>
          </w:rPr>
          <w:tab/>
        </w:r>
        <w:r w:rsidDel="00F16E77">
          <w:rPr>
            <w:b w:val="0"/>
            <w:noProof/>
            <w:webHidden/>
          </w:rPr>
          <w:fldChar w:fldCharType="begin"/>
        </w:r>
        <w:r w:rsidDel="00F16E77">
          <w:rPr>
            <w:noProof/>
            <w:webHidden/>
          </w:rPr>
          <w:delInstrText xml:space="preserve"> PAGEREF _Toc95914865 \h </w:delInstrText>
        </w:r>
        <w:r w:rsidDel="00F16E77">
          <w:rPr>
            <w:b w:val="0"/>
            <w:noProof/>
            <w:webHidden/>
          </w:rPr>
        </w:r>
        <w:r w:rsidDel="00F16E77">
          <w:rPr>
            <w:b w:val="0"/>
            <w:noProof/>
            <w:webHidden/>
          </w:rPr>
          <w:fldChar w:fldCharType="separate"/>
        </w:r>
        <w:r w:rsidR="00F16E77" w:rsidDel="00F16E77">
          <w:rPr>
            <w:noProof/>
            <w:webHidden/>
          </w:rPr>
          <w:delText>42</w:delText>
        </w:r>
        <w:r w:rsidDel="00F16E77">
          <w:rPr>
            <w:b w:val="0"/>
            <w:noProof/>
            <w:webHidden/>
          </w:rPr>
          <w:fldChar w:fldCharType="end"/>
        </w:r>
        <w:r w:rsidRPr="00E37EF3" w:rsidDel="00F16E77">
          <w:rPr>
            <w:rStyle w:val="Hyperlink"/>
            <w:rFonts w:eastAsia="MS Mincho"/>
            <w:b w:val="0"/>
            <w:noProof/>
          </w:rPr>
          <w:fldChar w:fldCharType="end"/>
        </w:r>
      </w:del>
    </w:p>
    <w:p w14:paraId="1426783B" w14:textId="2D2E0375" w:rsidR="0050351B" w:rsidDel="00F16E77" w:rsidRDefault="0050351B">
      <w:pPr>
        <w:pStyle w:val="Abbildungsverzeichnis"/>
        <w:rPr>
          <w:del w:id="891" w:author="Weinert, Matthias (M.)" w:date="2022-02-16T15:44:00Z"/>
          <w:rFonts w:asciiTheme="minorHAnsi" w:eastAsiaTheme="minorEastAsia" w:hAnsiTheme="minorHAnsi" w:cstheme="minorBidi"/>
          <w:b w:val="0"/>
          <w:noProof/>
          <w:szCs w:val="22"/>
          <w:lang w:val="de-DE"/>
        </w:rPr>
      </w:pPr>
      <w:del w:id="89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12: Cross section of a self-piercing rivet &amp; riveting machine</w:delText>
        </w:r>
        <w:r w:rsidDel="00F16E77">
          <w:rPr>
            <w:noProof/>
            <w:webHidden/>
          </w:rPr>
          <w:tab/>
        </w:r>
        <w:r w:rsidDel="00F16E77">
          <w:rPr>
            <w:b w:val="0"/>
            <w:noProof/>
            <w:webHidden/>
          </w:rPr>
          <w:fldChar w:fldCharType="begin"/>
        </w:r>
        <w:r w:rsidDel="00F16E77">
          <w:rPr>
            <w:noProof/>
            <w:webHidden/>
          </w:rPr>
          <w:delInstrText xml:space="preserve"> PAGEREF _Toc95914866 \h </w:delInstrText>
        </w:r>
        <w:r w:rsidDel="00F16E77">
          <w:rPr>
            <w:b w:val="0"/>
            <w:noProof/>
            <w:webHidden/>
          </w:rPr>
        </w:r>
        <w:r w:rsidDel="00F16E77">
          <w:rPr>
            <w:b w:val="0"/>
            <w:noProof/>
            <w:webHidden/>
          </w:rPr>
          <w:fldChar w:fldCharType="separate"/>
        </w:r>
        <w:r w:rsidR="00F16E77" w:rsidDel="00F16E77">
          <w:rPr>
            <w:noProof/>
            <w:webHidden/>
          </w:rPr>
          <w:delText>43</w:delText>
        </w:r>
        <w:r w:rsidDel="00F16E77">
          <w:rPr>
            <w:b w:val="0"/>
            <w:noProof/>
            <w:webHidden/>
          </w:rPr>
          <w:fldChar w:fldCharType="end"/>
        </w:r>
        <w:r w:rsidRPr="00E37EF3" w:rsidDel="00F16E77">
          <w:rPr>
            <w:rStyle w:val="Hyperlink"/>
            <w:rFonts w:eastAsia="MS Mincho"/>
            <w:b w:val="0"/>
            <w:noProof/>
          </w:rPr>
          <w:fldChar w:fldCharType="end"/>
        </w:r>
      </w:del>
    </w:p>
    <w:p w14:paraId="22DF332C" w14:textId="594770A6" w:rsidR="0050351B" w:rsidDel="00F16E77" w:rsidRDefault="0050351B">
      <w:pPr>
        <w:pStyle w:val="Abbildungsverzeichnis"/>
        <w:rPr>
          <w:del w:id="893" w:author="Weinert, Matthias (M.)" w:date="2022-02-16T15:44:00Z"/>
          <w:rFonts w:asciiTheme="minorHAnsi" w:eastAsiaTheme="minorEastAsia" w:hAnsiTheme="minorHAnsi" w:cstheme="minorBidi"/>
          <w:b w:val="0"/>
          <w:noProof/>
          <w:szCs w:val="22"/>
          <w:lang w:val="de-DE"/>
        </w:rPr>
      </w:pPr>
      <w:del w:id="89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13: Pictures of characteristic rivet types before and after mounting</w:delText>
        </w:r>
        <w:r w:rsidDel="00F16E77">
          <w:rPr>
            <w:noProof/>
            <w:webHidden/>
          </w:rPr>
          <w:tab/>
        </w:r>
        <w:r w:rsidDel="00F16E77">
          <w:rPr>
            <w:b w:val="0"/>
            <w:noProof/>
            <w:webHidden/>
          </w:rPr>
          <w:fldChar w:fldCharType="begin"/>
        </w:r>
        <w:r w:rsidDel="00F16E77">
          <w:rPr>
            <w:noProof/>
            <w:webHidden/>
          </w:rPr>
          <w:delInstrText xml:space="preserve"> PAGEREF _Toc95914867 \h </w:delInstrText>
        </w:r>
        <w:r w:rsidDel="00F16E77">
          <w:rPr>
            <w:b w:val="0"/>
            <w:noProof/>
            <w:webHidden/>
          </w:rPr>
        </w:r>
        <w:r w:rsidDel="00F16E77">
          <w:rPr>
            <w:b w:val="0"/>
            <w:noProof/>
            <w:webHidden/>
          </w:rPr>
          <w:fldChar w:fldCharType="separate"/>
        </w:r>
        <w:r w:rsidR="00F16E77" w:rsidDel="00F16E77">
          <w:rPr>
            <w:noProof/>
            <w:webHidden/>
          </w:rPr>
          <w:delText>44</w:delText>
        </w:r>
        <w:r w:rsidDel="00F16E77">
          <w:rPr>
            <w:b w:val="0"/>
            <w:noProof/>
            <w:webHidden/>
          </w:rPr>
          <w:fldChar w:fldCharType="end"/>
        </w:r>
        <w:r w:rsidRPr="00E37EF3" w:rsidDel="00F16E77">
          <w:rPr>
            <w:rStyle w:val="Hyperlink"/>
            <w:rFonts w:eastAsia="MS Mincho"/>
            <w:b w:val="0"/>
            <w:noProof/>
          </w:rPr>
          <w:fldChar w:fldCharType="end"/>
        </w:r>
      </w:del>
    </w:p>
    <w:p w14:paraId="67BADA40" w14:textId="24B985A5" w:rsidR="0050351B" w:rsidDel="00F16E77" w:rsidRDefault="0050351B">
      <w:pPr>
        <w:pStyle w:val="Abbildungsverzeichnis"/>
        <w:rPr>
          <w:del w:id="895" w:author="Weinert, Matthias (M.)" w:date="2022-02-16T15:44:00Z"/>
          <w:rFonts w:asciiTheme="minorHAnsi" w:eastAsiaTheme="minorEastAsia" w:hAnsiTheme="minorHAnsi" w:cstheme="minorBidi"/>
          <w:b w:val="0"/>
          <w:noProof/>
          <w:szCs w:val="22"/>
          <w:lang w:val="de-DE"/>
        </w:rPr>
      </w:pPr>
      <w:del w:id="89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14: Key dimensions of solid rivets</w:delText>
        </w:r>
        <w:r w:rsidDel="00F16E77">
          <w:rPr>
            <w:noProof/>
            <w:webHidden/>
          </w:rPr>
          <w:tab/>
        </w:r>
        <w:r w:rsidDel="00F16E77">
          <w:rPr>
            <w:b w:val="0"/>
            <w:noProof/>
            <w:webHidden/>
          </w:rPr>
          <w:fldChar w:fldCharType="begin"/>
        </w:r>
        <w:r w:rsidDel="00F16E77">
          <w:rPr>
            <w:noProof/>
            <w:webHidden/>
          </w:rPr>
          <w:delInstrText xml:space="preserve"> PAGEREF _Toc95914868 \h </w:delInstrText>
        </w:r>
        <w:r w:rsidDel="00F16E77">
          <w:rPr>
            <w:b w:val="0"/>
            <w:noProof/>
            <w:webHidden/>
          </w:rPr>
        </w:r>
        <w:r w:rsidDel="00F16E77">
          <w:rPr>
            <w:b w:val="0"/>
            <w:noProof/>
            <w:webHidden/>
          </w:rPr>
          <w:fldChar w:fldCharType="separate"/>
        </w:r>
        <w:r w:rsidR="00F16E77" w:rsidDel="00F16E77">
          <w:rPr>
            <w:noProof/>
            <w:webHidden/>
          </w:rPr>
          <w:delText>45</w:delText>
        </w:r>
        <w:r w:rsidDel="00F16E77">
          <w:rPr>
            <w:b w:val="0"/>
            <w:noProof/>
            <w:webHidden/>
          </w:rPr>
          <w:fldChar w:fldCharType="end"/>
        </w:r>
        <w:r w:rsidRPr="00E37EF3" w:rsidDel="00F16E77">
          <w:rPr>
            <w:rStyle w:val="Hyperlink"/>
            <w:rFonts w:eastAsia="MS Mincho"/>
            <w:b w:val="0"/>
            <w:noProof/>
          </w:rPr>
          <w:fldChar w:fldCharType="end"/>
        </w:r>
      </w:del>
    </w:p>
    <w:p w14:paraId="0653BD18" w14:textId="105302CD" w:rsidR="0050351B" w:rsidDel="00F16E77" w:rsidRDefault="0050351B">
      <w:pPr>
        <w:pStyle w:val="Abbildungsverzeichnis"/>
        <w:rPr>
          <w:del w:id="897" w:author="Weinert, Matthias (M.)" w:date="2022-02-16T15:44:00Z"/>
          <w:rFonts w:asciiTheme="minorHAnsi" w:eastAsiaTheme="minorEastAsia" w:hAnsiTheme="minorHAnsi" w:cstheme="minorBidi"/>
          <w:b w:val="0"/>
          <w:noProof/>
          <w:szCs w:val="22"/>
          <w:lang w:val="de-DE"/>
        </w:rPr>
      </w:pPr>
      <w:del w:id="89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15: Relation of working thickness (T1+T2) to max and min values of grip</w:delText>
        </w:r>
        <w:r w:rsidDel="00F16E77">
          <w:rPr>
            <w:noProof/>
            <w:webHidden/>
          </w:rPr>
          <w:tab/>
        </w:r>
        <w:r w:rsidDel="00F16E77">
          <w:rPr>
            <w:b w:val="0"/>
            <w:noProof/>
            <w:webHidden/>
          </w:rPr>
          <w:fldChar w:fldCharType="begin"/>
        </w:r>
        <w:r w:rsidDel="00F16E77">
          <w:rPr>
            <w:noProof/>
            <w:webHidden/>
          </w:rPr>
          <w:delInstrText xml:space="preserve"> PAGEREF _Toc95914869 \h </w:delInstrText>
        </w:r>
        <w:r w:rsidDel="00F16E77">
          <w:rPr>
            <w:b w:val="0"/>
            <w:noProof/>
            <w:webHidden/>
          </w:rPr>
        </w:r>
        <w:r w:rsidDel="00F16E77">
          <w:rPr>
            <w:b w:val="0"/>
            <w:noProof/>
            <w:webHidden/>
          </w:rPr>
          <w:fldChar w:fldCharType="separate"/>
        </w:r>
        <w:r w:rsidR="00F16E77" w:rsidDel="00F16E77">
          <w:rPr>
            <w:noProof/>
            <w:webHidden/>
          </w:rPr>
          <w:delText>46</w:delText>
        </w:r>
        <w:r w:rsidDel="00F16E77">
          <w:rPr>
            <w:b w:val="0"/>
            <w:noProof/>
            <w:webHidden/>
          </w:rPr>
          <w:fldChar w:fldCharType="end"/>
        </w:r>
        <w:r w:rsidRPr="00E37EF3" w:rsidDel="00F16E77">
          <w:rPr>
            <w:rStyle w:val="Hyperlink"/>
            <w:rFonts w:eastAsia="MS Mincho"/>
            <w:b w:val="0"/>
            <w:noProof/>
          </w:rPr>
          <w:fldChar w:fldCharType="end"/>
        </w:r>
      </w:del>
    </w:p>
    <w:p w14:paraId="5589EE26" w14:textId="5B9F30BD" w:rsidR="0050351B" w:rsidDel="00F16E77" w:rsidRDefault="0050351B">
      <w:pPr>
        <w:pStyle w:val="Abbildungsverzeichnis"/>
        <w:rPr>
          <w:del w:id="899" w:author="Weinert, Matthias (M.)" w:date="2022-02-16T15:44:00Z"/>
          <w:rFonts w:asciiTheme="minorHAnsi" w:eastAsiaTheme="minorEastAsia" w:hAnsiTheme="minorHAnsi" w:cstheme="minorBidi"/>
          <w:b w:val="0"/>
          <w:noProof/>
          <w:szCs w:val="22"/>
          <w:lang w:val="de-DE"/>
        </w:rPr>
      </w:pPr>
      <w:del w:id="90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16: Cross section of a SWOP Rivet</w:delText>
        </w:r>
        <w:r w:rsidDel="00F16E77">
          <w:rPr>
            <w:noProof/>
            <w:webHidden/>
          </w:rPr>
          <w:tab/>
        </w:r>
        <w:r w:rsidDel="00F16E77">
          <w:rPr>
            <w:b w:val="0"/>
            <w:noProof/>
            <w:webHidden/>
          </w:rPr>
          <w:fldChar w:fldCharType="begin"/>
        </w:r>
        <w:r w:rsidDel="00F16E77">
          <w:rPr>
            <w:noProof/>
            <w:webHidden/>
          </w:rPr>
          <w:delInstrText xml:space="preserve"> PAGEREF _Toc95914870 \h </w:delInstrText>
        </w:r>
        <w:r w:rsidDel="00F16E77">
          <w:rPr>
            <w:b w:val="0"/>
            <w:noProof/>
            <w:webHidden/>
          </w:rPr>
        </w:r>
        <w:r w:rsidDel="00F16E77">
          <w:rPr>
            <w:b w:val="0"/>
            <w:noProof/>
            <w:webHidden/>
          </w:rPr>
          <w:fldChar w:fldCharType="separate"/>
        </w:r>
        <w:r w:rsidR="00F16E77" w:rsidDel="00F16E77">
          <w:rPr>
            <w:noProof/>
            <w:webHidden/>
          </w:rPr>
          <w:delText>46</w:delText>
        </w:r>
        <w:r w:rsidDel="00F16E77">
          <w:rPr>
            <w:b w:val="0"/>
            <w:noProof/>
            <w:webHidden/>
          </w:rPr>
          <w:fldChar w:fldCharType="end"/>
        </w:r>
        <w:r w:rsidRPr="00E37EF3" w:rsidDel="00F16E77">
          <w:rPr>
            <w:rStyle w:val="Hyperlink"/>
            <w:rFonts w:eastAsia="MS Mincho"/>
            <w:b w:val="0"/>
            <w:noProof/>
          </w:rPr>
          <w:fldChar w:fldCharType="end"/>
        </w:r>
      </w:del>
    </w:p>
    <w:p w14:paraId="27821CFF" w14:textId="051D9A55" w:rsidR="0050351B" w:rsidDel="00F16E77" w:rsidRDefault="0050351B">
      <w:pPr>
        <w:pStyle w:val="Abbildungsverzeichnis"/>
        <w:rPr>
          <w:del w:id="901" w:author="Weinert, Matthias (M.)" w:date="2022-02-16T15:44:00Z"/>
          <w:rFonts w:asciiTheme="minorHAnsi" w:eastAsiaTheme="minorEastAsia" w:hAnsiTheme="minorHAnsi" w:cstheme="minorBidi"/>
          <w:b w:val="0"/>
          <w:noProof/>
          <w:szCs w:val="22"/>
          <w:lang w:val="de-DE"/>
        </w:rPr>
      </w:pPr>
      <w:del w:id="90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17 Clinch Rivet Studs: Threaded variant and Ball stud</w:delText>
        </w:r>
        <w:r w:rsidDel="00F16E77">
          <w:rPr>
            <w:noProof/>
            <w:webHidden/>
          </w:rPr>
          <w:tab/>
        </w:r>
        <w:r w:rsidDel="00F16E77">
          <w:rPr>
            <w:b w:val="0"/>
            <w:noProof/>
            <w:webHidden/>
          </w:rPr>
          <w:fldChar w:fldCharType="begin"/>
        </w:r>
        <w:r w:rsidDel="00F16E77">
          <w:rPr>
            <w:noProof/>
            <w:webHidden/>
          </w:rPr>
          <w:delInstrText xml:space="preserve"> PAGEREF _Toc95914871 \h </w:delInstrText>
        </w:r>
        <w:r w:rsidDel="00F16E77">
          <w:rPr>
            <w:b w:val="0"/>
            <w:noProof/>
            <w:webHidden/>
          </w:rPr>
        </w:r>
        <w:r w:rsidDel="00F16E77">
          <w:rPr>
            <w:b w:val="0"/>
            <w:noProof/>
            <w:webHidden/>
          </w:rPr>
          <w:fldChar w:fldCharType="separate"/>
        </w:r>
        <w:r w:rsidR="00F16E77" w:rsidDel="00F16E77">
          <w:rPr>
            <w:noProof/>
            <w:webHidden/>
          </w:rPr>
          <w:delText>48</w:delText>
        </w:r>
        <w:r w:rsidDel="00F16E77">
          <w:rPr>
            <w:b w:val="0"/>
            <w:noProof/>
            <w:webHidden/>
          </w:rPr>
          <w:fldChar w:fldCharType="end"/>
        </w:r>
        <w:r w:rsidRPr="00E37EF3" w:rsidDel="00F16E77">
          <w:rPr>
            <w:rStyle w:val="Hyperlink"/>
            <w:rFonts w:eastAsia="MS Mincho"/>
            <w:b w:val="0"/>
            <w:noProof/>
          </w:rPr>
          <w:fldChar w:fldCharType="end"/>
        </w:r>
      </w:del>
    </w:p>
    <w:p w14:paraId="459F1969" w14:textId="5BB64FEC" w:rsidR="0050351B" w:rsidDel="00F16E77" w:rsidRDefault="0050351B">
      <w:pPr>
        <w:pStyle w:val="Abbildungsverzeichnis"/>
        <w:rPr>
          <w:del w:id="903" w:author="Weinert, Matthias (M.)" w:date="2022-02-16T15:44:00Z"/>
          <w:rFonts w:asciiTheme="minorHAnsi" w:eastAsiaTheme="minorEastAsia" w:hAnsiTheme="minorHAnsi" w:cstheme="minorBidi"/>
          <w:b w:val="0"/>
          <w:noProof/>
          <w:szCs w:val="22"/>
          <w:lang w:val="de-DE"/>
        </w:rPr>
      </w:pPr>
      <w:del w:id="90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18: Bolts and Screws</w:delText>
        </w:r>
        <w:r w:rsidDel="00F16E77">
          <w:rPr>
            <w:noProof/>
            <w:webHidden/>
          </w:rPr>
          <w:tab/>
        </w:r>
        <w:r w:rsidDel="00F16E77">
          <w:rPr>
            <w:b w:val="0"/>
            <w:noProof/>
            <w:webHidden/>
          </w:rPr>
          <w:fldChar w:fldCharType="begin"/>
        </w:r>
        <w:r w:rsidDel="00F16E77">
          <w:rPr>
            <w:noProof/>
            <w:webHidden/>
          </w:rPr>
          <w:delInstrText xml:space="preserve"> PAGEREF _Toc95914872 \h </w:delInstrText>
        </w:r>
        <w:r w:rsidDel="00F16E77">
          <w:rPr>
            <w:b w:val="0"/>
            <w:noProof/>
            <w:webHidden/>
          </w:rPr>
        </w:r>
        <w:r w:rsidDel="00F16E77">
          <w:rPr>
            <w:b w:val="0"/>
            <w:noProof/>
            <w:webHidden/>
          </w:rPr>
          <w:fldChar w:fldCharType="separate"/>
        </w:r>
        <w:r w:rsidR="00F16E77" w:rsidDel="00F16E77">
          <w:rPr>
            <w:noProof/>
            <w:webHidden/>
          </w:rPr>
          <w:delText>50</w:delText>
        </w:r>
        <w:r w:rsidDel="00F16E77">
          <w:rPr>
            <w:b w:val="0"/>
            <w:noProof/>
            <w:webHidden/>
          </w:rPr>
          <w:fldChar w:fldCharType="end"/>
        </w:r>
        <w:r w:rsidRPr="00E37EF3" w:rsidDel="00F16E77">
          <w:rPr>
            <w:rStyle w:val="Hyperlink"/>
            <w:rFonts w:eastAsia="MS Mincho"/>
            <w:b w:val="0"/>
            <w:noProof/>
          </w:rPr>
          <w:fldChar w:fldCharType="end"/>
        </w:r>
      </w:del>
    </w:p>
    <w:p w14:paraId="039EA285" w14:textId="7C24EE8B" w:rsidR="0050351B" w:rsidDel="00F16E77" w:rsidRDefault="0050351B">
      <w:pPr>
        <w:pStyle w:val="Abbildungsverzeichnis"/>
        <w:rPr>
          <w:del w:id="905" w:author="Weinert, Matthias (M.)" w:date="2022-02-16T15:44:00Z"/>
          <w:rFonts w:asciiTheme="minorHAnsi" w:eastAsiaTheme="minorEastAsia" w:hAnsiTheme="minorHAnsi" w:cstheme="minorBidi"/>
          <w:b w:val="0"/>
          <w:noProof/>
          <w:szCs w:val="22"/>
          <w:lang w:val="de-DE"/>
        </w:rPr>
      </w:pPr>
      <w:del w:id="90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19: Different Screw Forms</w:delText>
        </w:r>
        <w:r w:rsidDel="00F16E77">
          <w:rPr>
            <w:noProof/>
            <w:webHidden/>
          </w:rPr>
          <w:tab/>
        </w:r>
        <w:r w:rsidDel="00F16E77">
          <w:rPr>
            <w:b w:val="0"/>
            <w:noProof/>
            <w:webHidden/>
          </w:rPr>
          <w:fldChar w:fldCharType="begin"/>
        </w:r>
        <w:r w:rsidDel="00F16E77">
          <w:rPr>
            <w:noProof/>
            <w:webHidden/>
          </w:rPr>
          <w:delInstrText xml:space="preserve"> PAGEREF _Toc95914873 \h </w:delInstrText>
        </w:r>
        <w:r w:rsidDel="00F16E77">
          <w:rPr>
            <w:b w:val="0"/>
            <w:noProof/>
            <w:webHidden/>
          </w:rPr>
        </w:r>
        <w:r w:rsidDel="00F16E77">
          <w:rPr>
            <w:b w:val="0"/>
            <w:noProof/>
            <w:webHidden/>
          </w:rPr>
          <w:fldChar w:fldCharType="separate"/>
        </w:r>
        <w:r w:rsidR="00F16E77" w:rsidDel="00F16E77">
          <w:rPr>
            <w:noProof/>
            <w:webHidden/>
          </w:rPr>
          <w:delText>50</w:delText>
        </w:r>
        <w:r w:rsidDel="00F16E77">
          <w:rPr>
            <w:b w:val="0"/>
            <w:noProof/>
            <w:webHidden/>
          </w:rPr>
          <w:fldChar w:fldCharType="end"/>
        </w:r>
        <w:r w:rsidRPr="00E37EF3" w:rsidDel="00F16E77">
          <w:rPr>
            <w:rStyle w:val="Hyperlink"/>
            <w:rFonts w:eastAsia="MS Mincho"/>
            <w:b w:val="0"/>
            <w:noProof/>
          </w:rPr>
          <w:fldChar w:fldCharType="end"/>
        </w:r>
      </w:del>
    </w:p>
    <w:p w14:paraId="77CD85D4" w14:textId="2FE03439" w:rsidR="0050351B" w:rsidDel="00F16E77" w:rsidRDefault="0050351B">
      <w:pPr>
        <w:pStyle w:val="Abbildungsverzeichnis"/>
        <w:rPr>
          <w:del w:id="907" w:author="Weinert, Matthias (M.)" w:date="2022-02-16T15:44:00Z"/>
          <w:rFonts w:asciiTheme="minorHAnsi" w:eastAsiaTheme="minorEastAsia" w:hAnsiTheme="minorHAnsi" w:cstheme="minorBidi"/>
          <w:b w:val="0"/>
          <w:noProof/>
          <w:szCs w:val="22"/>
          <w:lang w:val="de-DE"/>
        </w:rPr>
      </w:pPr>
      <w:del w:id="90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20: Definition of Length and Head Sizes</w:delText>
        </w:r>
        <w:r w:rsidDel="00F16E77">
          <w:rPr>
            <w:noProof/>
            <w:webHidden/>
          </w:rPr>
          <w:tab/>
        </w:r>
        <w:r w:rsidDel="00F16E77">
          <w:rPr>
            <w:b w:val="0"/>
            <w:noProof/>
            <w:webHidden/>
          </w:rPr>
          <w:fldChar w:fldCharType="begin"/>
        </w:r>
        <w:r w:rsidDel="00F16E77">
          <w:rPr>
            <w:noProof/>
            <w:webHidden/>
          </w:rPr>
          <w:delInstrText xml:space="preserve"> PAGEREF _Toc95914874 \h </w:delInstrText>
        </w:r>
        <w:r w:rsidDel="00F16E77">
          <w:rPr>
            <w:b w:val="0"/>
            <w:noProof/>
            <w:webHidden/>
          </w:rPr>
        </w:r>
        <w:r w:rsidDel="00F16E77">
          <w:rPr>
            <w:b w:val="0"/>
            <w:noProof/>
            <w:webHidden/>
          </w:rPr>
          <w:fldChar w:fldCharType="separate"/>
        </w:r>
        <w:r w:rsidR="00F16E77" w:rsidDel="00F16E77">
          <w:rPr>
            <w:noProof/>
            <w:webHidden/>
          </w:rPr>
          <w:delText>50</w:delText>
        </w:r>
        <w:r w:rsidDel="00F16E77">
          <w:rPr>
            <w:b w:val="0"/>
            <w:noProof/>
            <w:webHidden/>
          </w:rPr>
          <w:fldChar w:fldCharType="end"/>
        </w:r>
        <w:r w:rsidRPr="00E37EF3" w:rsidDel="00F16E77">
          <w:rPr>
            <w:rStyle w:val="Hyperlink"/>
            <w:rFonts w:eastAsia="MS Mincho"/>
            <w:b w:val="0"/>
            <w:noProof/>
          </w:rPr>
          <w:fldChar w:fldCharType="end"/>
        </w:r>
      </w:del>
    </w:p>
    <w:p w14:paraId="22941B17" w14:textId="47402D92" w:rsidR="0050351B" w:rsidDel="00F16E77" w:rsidRDefault="0050351B">
      <w:pPr>
        <w:pStyle w:val="Abbildungsverzeichnis"/>
        <w:rPr>
          <w:del w:id="909" w:author="Weinert, Matthias (M.)" w:date="2022-02-16T15:44:00Z"/>
          <w:rFonts w:asciiTheme="minorHAnsi" w:eastAsiaTheme="minorEastAsia" w:hAnsiTheme="minorHAnsi" w:cstheme="minorBidi"/>
          <w:b w:val="0"/>
          <w:noProof/>
          <w:szCs w:val="22"/>
          <w:lang w:val="de-DE"/>
        </w:rPr>
      </w:pPr>
      <w:del w:id="91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21: Definition of lead, pitch and starts of a thread.</w:delText>
        </w:r>
        <w:r w:rsidDel="00F16E77">
          <w:rPr>
            <w:noProof/>
            <w:webHidden/>
          </w:rPr>
          <w:tab/>
        </w:r>
        <w:r w:rsidDel="00F16E77">
          <w:rPr>
            <w:b w:val="0"/>
            <w:noProof/>
            <w:webHidden/>
          </w:rPr>
          <w:fldChar w:fldCharType="begin"/>
        </w:r>
        <w:r w:rsidDel="00F16E77">
          <w:rPr>
            <w:noProof/>
            <w:webHidden/>
          </w:rPr>
          <w:delInstrText xml:space="preserve"> PAGEREF _Toc95914875 \h </w:delInstrText>
        </w:r>
        <w:r w:rsidDel="00F16E77">
          <w:rPr>
            <w:b w:val="0"/>
            <w:noProof/>
            <w:webHidden/>
          </w:rPr>
        </w:r>
        <w:r w:rsidDel="00F16E77">
          <w:rPr>
            <w:b w:val="0"/>
            <w:noProof/>
            <w:webHidden/>
          </w:rPr>
          <w:fldChar w:fldCharType="separate"/>
        </w:r>
        <w:r w:rsidR="00F16E77" w:rsidDel="00F16E77">
          <w:rPr>
            <w:noProof/>
            <w:webHidden/>
          </w:rPr>
          <w:delText>50</w:delText>
        </w:r>
        <w:r w:rsidDel="00F16E77">
          <w:rPr>
            <w:b w:val="0"/>
            <w:noProof/>
            <w:webHidden/>
          </w:rPr>
          <w:fldChar w:fldCharType="end"/>
        </w:r>
        <w:r w:rsidRPr="00E37EF3" w:rsidDel="00F16E77">
          <w:rPr>
            <w:rStyle w:val="Hyperlink"/>
            <w:rFonts w:eastAsia="MS Mincho"/>
            <w:b w:val="0"/>
            <w:noProof/>
          </w:rPr>
          <w:fldChar w:fldCharType="end"/>
        </w:r>
      </w:del>
    </w:p>
    <w:p w14:paraId="26E00B9C" w14:textId="04212318" w:rsidR="0050351B" w:rsidDel="00F16E77" w:rsidRDefault="0050351B">
      <w:pPr>
        <w:pStyle w:val="Abbildungsverzeichnis"/>
        <w:rPr>
          <w:del w:id="911" w:author="Weinert, Matthias (M.)" w:date="2022-02-16T15:44:00Z"/>
          <w:rFonts w:asciiTheme="minorHAnsi" w:eastAsiaTheme="minorEastAsia" w:hAnsiTheme="minorHAnsi" w:cstheme="minorBidi"/>
          <w:b w:val="0"/>
          <w:noProof/>
          <w:szCs w:val="22"/>
          <w:lang w:val="de-DE"/>
        </w:rPr>
      </w:pPr>
      <w:del w:id="91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22: Bolt with welded nut</w:delText>
        </w:r>
        <w:r w:rsidDel="00F16E77">
          <w:rPr>
            <w:noProof/>
            <w:webHidden/>
          </w:rPr>
          <w:tab/>
        </w:r>
        <w:r w:rsidDel="00F16E77">
          <w:rPr>
            <w:b w:val="0"/>
            <w:noProof/>
            <w:webHidden/>
          </w:rPr>
          <w:fldChar w:fldCharType="begin"/>
        </w:r>
        <w:r w:rsidDel="00F16E77">
          <w:rPr>
            <w:noProof/>
            <w:webHidden/>
          </w:rPr>
          <w:delInstrText xml:space="preserve"> PAGEREF _Toc95914876 \h </w:delInstrText>
        </w:r>
        <w:r w:rsidDel="00F16E77">
          <w:rPr>
            <w:b w:val="0"/>
            <w:noProof/>
            <w:webHidden/>
          </w:rPr>
        </w:r>
        <w:r w:rsidDel="00F16E77">
          <w:rPr>
            <w:b w:val="0"/>
            <w:noProof/>
            <w:webHidden/>
          </w:rPr>
          <w:fldChar w:fldCharType="separate"/>
        </w:r>
        <w:r w:rsidR="00F16E77" w:rsidDel="00F16E77">
          <w:rPr>
            <w:noProof/>
            <w:webHidden/>
          </w:rPr>
          <w:delText>60</w:delText>
        </w:r>
        <w:r w:rsidDel="00F16E77">
          <w:rPr>
            <w:b w:val="0"/>
            <w:noProof/>
            <w:webHidden/>
          </w:rPr>
          <w:fldChar w:fldCharType="end"/>
        </w:r>
        <w:r w:rsidRPr="00E37EF3" w:rsidDel="00F16E77">
          <w:rPr>
            <w:rStyle w:val="Hyperlink"/>
            <w:rFonts w:eastAsia="MS Mincho"/>
            <w:b w:val="0"/>
            <w:noProof/>
          </w:rPr>
          <w:fldChar w:fldCharType="end"/>
        </w:r>
      </w:del>
    </w:p>
    <w:p w14:paraId="7C2A39BB" w14:textId="064BF629" w:rsidR="0050351B" w:rsidDel="00F16E77" w:rsidRDefault="0050351B">
      <w:pPr>
        <w:pStyle w:val="Abbildungsverzeichnis"/>
        <w:rPr>
          <w:del w:id="913" w:author="Weinert, Matthias (M.)" w:date="2022-02-16T15:44:00Z"/>
          <w:rFonts w:asciiTheme="minorHAnsi" w:eastAsiaTheme="minorEastAsia" w:hAnsiTheme="minorHAnsi" w:cstheme="minorBidi"/>
          <w:b w:val="0"/>
          <w:noProof/>
          <w:szCs w:val="22"/>
          <w:lang w:val="de-DE"/>
        </w:rPr>
      </w:pPr>
      <w:del w:id="91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23: Bolt with free nut</w:delText>
        </w:r>
        <w:r w:rsidDel="00F16E77">
          <w:rPr>
            <w:noProof/>
            <w:webHidden/>
          </w:rPr>
          <w:tab/>
        </w:r>
        <w:r w:rsidDel="00F16E77">
          <w:rPr>
            <w:b w:val="0"/>
            <w:noProof/>
            <w:webHidden/>
          </w:rPr>
          <w:fldChar w:fldCharType="begin"/>
        </w:r>
        <w:r w:rsidDel="00F16E77">
          <w:rPr>
            <w:noProof/>
            <w:webHidden/>
          </w:rPr>
          <w:delInstrText xml:space="preserve"> PAGEREF _Toc95914877 \h </w:delInstrText>
        </w:r>
        <w:r w:rsidDel="00F16E77">
          <w:rPr>
            <w:b w:val="0"/>
            <w:noProof/>
            <w:webHidden/>
          </w:rPr>
        </w:r>
        <w:r w:rsidDel="00F16E77">
          <w:rPr>
            <w:b w:val="0"/>
            <w:noProof/>
            <w:webHidden/>
          </w:rPr>
          <w:fldChar w:fldCharType="separate"/>
        </w:r>
        <w:r w:rsidR="00F16E77" w:rsidDel="00F16E77">
          <w:rPr>
            <w:noProof/>
            <w:webHidden/>
          </w:rPr>
          <w:delText>61</w:delText>
        </w:r>
        <w:r w:rsidDel="00F16E77">
          <w:rPr>
            <w:b w:val="0"/>
            <w:noProof/>
            <w:webHidden/>
          </w:rPr>
          <w:fldChar w:fldCharType="end"/>
        </w:r>
        <w:r w:rsidRPr="00E37EF3" w:rsidDel="00F16E77">
          <w:rPr>
            <w:rStyle w:val="Hyperlink"/>
            <w:rFonts w:eastAsia="MS Mincho"/>
            <w:b w:val="0"/>
            <w:noProof/>
          </w:rPr>
          <w:fldChar w:fldCharType="end"/>
        </w:r>
      </w:del>
    </w:p>
    <w:p w14:paraId="7AF5C7DF" w14:textId="4E510028" w:rsidR="0050351B" w:rsidDel="00F16E77" w:rsidRDefault="0050351B">
      <w:pPr>
        <w:pStyle w:val="Abbildungsverzeichnis"/>
        <w:rPr>
          <w:del w:id="915" w:author="Weinert, Matthias (M.)" w:date="2022-02-16T15:44:00Z"/>
          <w:rFonts w:asciiTheme="minorHAnsi" w:eastAsiaTheme="minorEastAsia" w:hAnsiTheme="minorHAnsi" w:cstheme="minorBidi"/>
          <w:b w:val="0"/>
          <w:noProof/>
          <w:szCs w:val="22"/>
          <w:lang w:val="de-DE"/>
        </w:rPr>
      </w:pPr>
      <w:del w:id="91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24: Screw</w:delText>
        </w:r>
        <w:r w:rsidDel="00F16E77">
          <w:rPr>
            <w:noProof/>
            <w:webHidden/>
          </w:rPr>
          <w:tab/>
        </w:r>
        <w:r w:rsidDel="00F16E77">
          <w:rPr>
            <w:b w:val="0"/>
            <w:noProof/>
            <w:webHidden/>
          </w:rPr>
          <w:fldChar w:fldCharType="begin"/>
        </w:r>
        <w:r w:rsidDel="00F16E77">
          <w:rPr>
            <w:noProof/>
            <w:webHidden/>
          </w:rPr>
          <w:delInstrText xml:space="preserve"> PAGEREF _Toc95914878 \h </w:delInstrText>
        </w:r>
        <w:r w:rsidDel="00F16E77">
          <w:rPr>
            <w:b w:val="0"/>
            <w:noProof/>
            <w:webHidden/>
          </w:rPr>
        </w:r>
        <w:r w:rsidDel="00F16E77">
          <w:rPr>
            <w:b w:val="0"/>
            <w:noProof/>
            <w:webHidden/>
          </w:rPr>
          <w:fldChar w:fldCharType="separate"/>
        </w:r>
        <w:r w:rsidR="00F16E77" w:rsidDel="00F16E77">
          <w:rPr>
            <w:noProof/>
            <w:webHidden/>
          </w:rPr>
          <w:delText>61</w:delText>
        </w:r>
        <w:r w:rsidDel="00F16E77">
          <w:rPr>
            <w:b w:val="0"/>
            <w:noProof/>
            <w:webHidden/>
          </w:rPr>
          <w:fldChar w:fldCharType="end"/>
        </w:r>
        <w:r w:rsidRPr="00E37EF3" w:rsidDel="00F16E77">
          <w:rPr>
            <w:rStyle w:val="Hyperlink"/>
            <w:rFonts w:eastAsia="MS Mincho"/>
            <w:b w:val="0"/>
            <w:noProof/>
          </w:rPr>
          <w:fldChar w:fldCharType="end"/>
        </w:r>
      </w:del>
    </w:p>
    <w:p w14:paraId="4201A97A" w14:textId="147FD84C" w:rsidR="0050351B" w:rsidDel="00F16E77" w:rsidRDefault="0050351B">
      <w:pPr>
        <w:pStyle w:val="Abbildungsverzeichnis"/>
        <w:rPr>
          <w:del w:id="917" w:author="Weinert, Matthias (M.)" w:date="2022-02-16T15:44:00Z"/>
          <w:rFonts w:asciiTheme="minorHAnsi" w:eastAsiaTheme="minorEastAsia" w:hAnsiTheme="minorHAnsi" w:cstheme="minorBidi"/>
          <w:b w:val="0"/>
          <w:noProof/>
          <w:szCs w:val="22"/>
          <w:lang w:val="de-DE"/>
        </w:rPr>
      </w:pPr>
      <w:del w:id="91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25: Welded stud with free nut</w:delText>
        </w:r>
        <w:r w:rsidDel="00F16E77">
          <w:rPr>
            <w:noProof/>
            <w:webHidden/>
          </w:rPr>
          <w:tab/>
        </w:r>
        <w:r w:rsidDel="00F16E77">
          <w:rPr>
            <w:b w:val="0"/>
            <w:noProof/>
            <w:webHidden/>
          </w:rPr>
          <w:fldChar w:fldCharType="begin"/>
        </w:r>
        <w:r w:rsidDel="00F16E77">
          <w:rPr>
            <w:noProof/>
            <w:webHidden/>
          </w:rPr>
          <w:delInstrText xml:space="preserve"> PAGEREF _Toc95914879 \h </w:delInstrText>
        </w:r>
        <w:r w:rsidDel="00F16E77">
          <w:rPr>
            <w:b w:val="0"/>
            <w:noProof/>
            <w:webHidden/>
          </w:rPr>
        </w:r>
        <w:r w:rsidDel="00F16E77">
          <w:rPr>
            <w:b w:val="0"/>
            <w:noProof/>
            <w:webHidden/>
          </w:rPr>
          <w:fldChar w:fldCharType="separate"/>
        </w:r>
        <w:r w:rsidR="00F16E77" w:rsidDel="00F16E77">
          <w:rPr>
            <w:noProof/>
            <w:webHidden/>
          </w:rPr>
          <w:delText>62</w:delText>
        </w:r>
        <w:r w:rsidDel="00F16E77">
          <w:rPr>
            <w:b w:val="0"/>
            <w:noProof/>
            <w:webHidden/>
          </w:rPr>
          <w:fldChar w:fldCharType="end"/>
        </w:r>
        <w:r w:rsidRPr="00E37EF3" w:rsidDel="00F16E77">
          <w:rPr>
            <w:rStyle w:val="Hyperlink"/>
            <w:rFonts w:eastAsia="MS Mincho"/>
            <w:b w:val="0"/>
            <w:noProof/>
          </w:rPr>
          <w:fldChar w:fldCharType="end"/>
        </w:r>
      </w:del>
    </w:p>
    <w:p w14:paraId="54CF83B6" w14:textId="0799A651" w:rsidR="0050351B" w:rsidDel="00F16E77" w:rsidRDefault="0050351B">
      <w:pPr>
        <w:pStyle w:val="Abbildungsverzeichnis"/>
        <w:rPr>
          <w:del w:id="919" w:author="Weinert, Matthias (M.)" w:date="2022-02-16T15:44:00Z"/>
          <w:rFonts w:asciiTheme="minorHAnsi" w:eastAsiaTheme="minorEastAsia" w:hAnsiTheme="minorHAnsi" w:cstheme="minorBidi"/>
          <w:b w:val="0"/>
          <w:noProof/>
          <w:szCs w:val="22"/>
          <w:lang w:val="de-DE"/>
        </w:rPr>
      </w:pPr>
      <w:del w:id="92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26: Plain stud</w:delText>
        </w:r>
        <w:r w:rsidDel="00F16E77">
          <w:rPr>
            <w:noProof/>
            <w:webHidden/>
          </w:rPr>
          <w:tab/>
        </w:r>
        <w:r w:rsidDel="00F16E77">
          <w:rPr>
            <w:b w:val="0"/>
            <w:noProof/>
            <w:webHidden/>
          </w:rPr>
          <w:fldChar w:fldCharType="begin"/>
        </w:r>
        <w:r w:rsidDel="00F16E77">
          <w:rPr>
            <w:noProof/>
            <w:webHidden/>
          </w:rPr>
          <w:delInstrText xml:space="preserve"> PAGEREF _Toc95914880 \h </w:delInstrText>
        </w:r>
        <w:r w:rsidDel="00F16E77">
          <w:rPr>
            <w:b w:val="0"/>
            <w:noProof/>
            <w:webHidden/>
          </w:rPr>
        </w:r>
        <w:r w:rsidDel="00F16E77">
          <w:rPr>
            <w:b w:val="0"/>
            <w:noProof/>
            <w:webHidden/>
          </w:rPr>
          <w:fldChar w:fldCharType="separate"/>
        </w:r>
        <w:r w:rsidR="00F16E77" w:rsidDel="00F16E77">
          <w:rPr>
            <w:noProof/>
            <w:webHidden/>
          </w:rPr>
          <w:delText>62</w:delText>
        </w:r>
        <w:r w:rsidDel="00F16E77">
          <w:rPr>
            <w:b w:val="0"/>
            <w:noProof/>
            <w:webHidden/>
          </w:rPr>
          <w:fldChar w:fldCharType="end"/>
        </w:r>
        <w:r w:rsidRPr="00E37EF3" w:rsidDel="00F16E77">
          <w:rPr>
            <w:rStyle w:val="Hyperlink"/>
            <w:rFonts w:eastAsia="MS Mincho"/>
            <w:b w:val="0"/>
            <w:noProof/>
          </w:rPr>
          <w:fldChar w:fldCharType="end"/>
        </w:r>
      </w:del>
    </w:p>
    <w:p w14:paraId="37FCC784" w14:textId="2C8E2893" w:rsidR="0050351B" w:rsidDel="00F16E77" w:rsidRDefault="0050351B">
      <w:pPr>
        <w:pStyle w:val="Abbildungsverzeichnis"/>
        <w:rPr>
          <w:del w:id="921" w:author="Weinert, Matthias (M.)" w:date="2022-02-16T15:44:00Z"/>
          <w:rFonts w:asciiTheme="minorHAnsi" w:eastAsiaTheme="minorEastAsia" w:hAnsiTheme="minorHAnsi" w:cstheme="minorBidi"/>
          <w:b w:val="0"/>
          <w:noProof/>
          <w:szCs w:val="22"/>
          <w:lang w:val="de-DE"/>
        </w:rPr>
      </w:pPr>
      <w:del w:id="92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27: Process of Flow Drill Screwing</w:delText>
        </w:r>
        <w:r w:rsidDel="00F16E77">
          <w:rPr>
            <w:noProof/>
            <w:webHidden/>
          </w:rPr>
          <w:tab/>
        </w:r>
        <w:r w:rsidDel="00F16E77">
          <w:rPr>
            <w:b w:val="0"/>
            <w:noProof/>
            <w:webHidden/>
          </w:rPr>
          <w:fldChar w:fldCharType="begin"/>
        </w:r>
        <w:r w:rsidDel="00F16E77">
          <w:rPr>
            <w:noProof/>
            <w:webHidden/>
          </w:rPr>
          <w:delInstrText xml:space="preserve"> PAGEREF _Toc95914881 \h </w:delInstrText>
        </w:r>
        <w:r w:rsidDel="00F16E77">
          <w:rPr>
            <w:b w:val="0"/>
            <w:noProof/>
            <w:webHidden/>
          </w:rPr>
        </w:r>
        <w:r w:rsidDel="00F16E77">
          <w:rPr>
            <w:b w:val="0"/>
            <w:noProof/>
            <w:webHidden/>
          </w:rPr>
          <w:fldChar w:fldCharType="separate"/>
        </w:r>
        <w:r w:rsidR="00F16E77" w:rsidDel="00F16E77">
          <w:rPr>
            <w:noProof/>
            <w:webHidden/>
          </w:rPr>
          <w:delText>64</w:delText>
        </w:r>
        <w:r w:rsidDel="00F16E77">
          <w:rPr>
            <w:b w:val="0"/>
            <w:noProof/>
            <w:webHidden/>
          </w:rPr>
          <w:fldChar w:fldCharType="end"/>
        </w:r>
        <w:r w:rsidRPr="00E37EF3" w:rsidDel="00F16E77">
          <w:rPr>
            <w:rStyle w:val="Hyperlink"/>
            <w:rFonts w:eastAsia="MS Mincho"/>
            <w:b w:val="0"/>
            <w:noProof/>
          </w:rPr>
          <w:fldChar w:fldCharType="end"/>
        </w:r>
      </w:del>
    </w:p>
    <w:p w14:paraId="777EEA17" w14:textId="64B75D40" w:rsidR="0050351B" w:rsidDel="00F16E77" w:rsidRDefault="0050351B">
      <w:pPr>
        <w:pStyle w:val="Abbildungsverzeichnis"/>
        <w:rPr>
          <w:del w:id="923" w:author="Weinert, Matthias (M.)" w:date="2022-02-16T15:44:00Z"/>
          <w:rFonts w:asciiTheme="minorHAnsi" w:eastAsiaTheme="minorEastAsia" w:hAnsiTheme="minorHAnsi" w:cstheme="minorBidi"/>
          <w:b w:val="0"/>
          <w:noProof/>
          <w:szCs w:val="22"/>
          <w:lang w:val="de-DE"/>
        </w:rPr>
      </w:pPr>
      <w:del w:id="92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28: Measures of applied FDS</w:delText>
        </w:r>
        <w:r w:rsidDel="00F16E77">
          <w:rPr>
            <w:noProof/>
            <w:webHidden/>
          </w:rPr>
          <w:tab/>
        </w:r>
        <w:r w:rsidDel="00F16E77">
          <w:rPr>
            <w:b w:val="0"/>
            <w:noProof/>
            <w:webHidden/>
          </w:rPr>
          <w:fldChar w:fldCharType="begin"/>
        </w:r>
        <w:r w:rsidDel="00F16E77">
          <w:rPr>
            <w:noProof/>
            <w:webHidden/>
          </w:rPr>
          <w:delInstrText xml:space="preserve"> PAGEREF _Toc95914882 \h </w:delInstrText>
        </w:r>
        <w:r w:rsidDel="00F16E77">
          <w:rPr>
            <w:b w:val="0"/>
            <w:noProof/>
            <w:webHidden/>
          </w:rPr>
        </w:r>
        <w:r w:rsidDel="00F16E77">
          <w:rPr>
            <w:b w:val="0"/>
            <w:noProof/>
            <w:webHidden/>
          </w:rPr>
          <w:fldChar w:fldCharType="separate"/>
        </w:r>
        <w:r w:rsidR="00F16E77" w:rsidDel="00F16E77">
          <w:rPr>
            <w:noProof/>
            <w:webHidden/>
          </w:rPr>
          <w:delText>64</w:delText>
        </w:r>
        <w:r w:rsidDel="00F16E77">
          <w:rPr>
            <w:b w:val="0"/>
            <w:noProof/>
            <w:webHidden/>
          </w:rPr>
          <w:fldChar w:fldCharType="end"/>
        </w:r>
        <w:r w:rsidRPr="00E37EF3" w:rsidDel="00F16E77">
          <w:rPr>
            <w:rStyle w:val="Hyperlink"/>
            <w:rFonts w:eastAsia="MS Mincho"/>
            <w:b w:val="0"/>
            <w:noProof/>
          </w:rPr>
          <w:fldChar w:fldCharType="end"/>
        </w:r>
      </w:del>
    </w:p>
    <w:p w14:paraId="5AE77E13" w14:textId="698155E3" w:rsidR="0050351B" w:rsidDel="00F16E77" w:rsidRDefault="0050351B">
      <w:pPr>
        <w:pStyle w:val="Abbildungsverzeichnis"/>
        <w:rPr>
          <w:del w:id="925" w:author="Weinert, Matthias (M.)" w:date="2022-02-16T15:44:00Z"/>
          <w:rFonts w:asciiTheme="minorHAnsi" w:eastAsiaTheme="minorEastAsia" w:hAnsiTheme="minorHAnsi" w:cstheme="minorBidi"/>
          <w:b w:val="0"/>
          <w:noProof/>
          <w:szCs w:val="22"/>
          <w:lang w:val="de-DE"/>
        </w:rPr>
      </w:pPr>
      <w:del w:id="92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29: Pre-machined or clearance hole in FDS connection</w:delText>
        </w:r>
        <w:r w:rsidDel="00F16E77">
          <w:rPr>
            <w:noProof/>
            <w:webHidden/>
          </w:rPr>
          <w:tab/>
        </w:r>
        <w:r w:rsidDel="00F16E77">
          <w:rPr>
            <w:b w:val="0"/>
            <w:noProof/>
            <w:webHidden/>
          </w:rPr>
          <w:fldChar w:fldCharType="begin"/>
        </w:r>
        <w:r w:rsidDel="00F16E77">
          <w:rPr>
            <w:noProof/>
            <w:webHidden/>
          </w:rPr>
          <w:delInstrText xml:space="preserve"> PAGEREF _Toc95914883 \h </w:delInstrText>
        </w:r>
        <w:r w:rsidDel="00F16E77">
          <w:rPr>
            <w:b w:val="0"/>
            <w:noProof/>
            <w:webHidden/>
          </w:rPr>
        </w:r>
        <w:r w:rsidDel="00F16E77">
          <w:rPr>
            <w:b w:val="0"/>
            <w:noProof/>
            <w:webHidden/>
          </w:rPr>
          <w:fldChar w:fldCharType="separate"/>
        </w:r>
        <w:r w:rsidR="00F16E77" w:rsidDel="00F16E77">
          <w:rPr>
            <w:noProof/>
            <w:webHidden/>
          </w:rPr>
          <w:delText>65</w:delText>
        </w:r>
        <w:r w:rsidDel="00F16E77">
          <w:rPr>
            <w:b w:val="0"/>
            <w:noProof/>
            <w:webHidden/>
          </w:rPr>
          <w:fldChar w:fldCharType="end"/>
        </w:r>
        <w:r w:rsidRPr="00E37EF3" w:rsidDel="00F16E77">
          <w:rPr>
            <w:rStyle w:val="Hyperlink"/>
            <w:rFonts w:eastAsia="MS Mincho"/>
            <w:b w:val="0"/>
            <w:noProof/>
          </w:rPr>
          <w:fldChar w:fldCharType="end"/>
        </w:r>
      </w:del>
    </w:p>
    <w:p w14:paraId="7DDC7358" w14:textId="21C8C60D" w:rsidR="0050351B" w:rsidDel="00F16E77" w:rsidRDefault="0050351B">
      <w:pPr>
        <w:pStyle w:val="Abbildungsverzeichnis"/>
        <w:rPr>
          <w:del w:id="927" w:author="Weinert, Matthias (M.)" w:date="2022-02-16T15:44:00Z"/>
          <w:rFonts w:asciiTheme="minorHAnsi" w:eastAsiaTheme="minorEastAsia" w:hAnsiTheme="minorHAnsi" w:cstheme="minorBidi"/>
          <w:b w:val="0"/>
          <w:noProof/>
          <w:szCs w:val="22"/>
          <w:lang w:val="de-DE"/>
        </w:rPr>
      </w:pPr>
      <w:del w:id="92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30: Pilot hole on sheet metal</w:delText>
        </w:r>
        <w:r w:rsidDel="00F16E77">
          <w:rPr>
            <w:noProof/>
            <w:webHidden/>
          </w:rPr>
          <w:tab/>
        </w:r>
        <w:r w:rsidDel="00F16E77">
          <w:rPr>
            <w:b w:val="0"/>
            <w:noProof/>
            <w:webHidden/>
          </w:rPr>
          <w:fldChar w:fldCharType="begin"/>
        </w:r>
        <w:r w:rsidDel="00F16E77">
          <w:rPr>
            <w:noProof/>
            <w:webHidden/>
          </w:rPr>
          <w:delInstrText xml:space="preserve"> PAGEREF _Toc95914884 \h </w:delInstrText>
        </w:r>
        <w:r w:rsidDel="00F16E77">
          <w:rPr>
            <w:b w:val="0"/>
            <w:noProof/>
            <w:webHidden/>
          </w:rPr>
        </w:r>
        <w:r w:rsidDel="00F16E77">
          <w:rPr>
            <w:b w:val="0"/>
            <w:noProof/>
            <w:webHidden/>
          </w:rPr>
          <w:fldChar w:fldCharType="separate"/>
        </w:r>
        <w:r w:rsidR="00F16E77" w:rsidDel="00F16E77">
          <w:rPr>
            <w:noProof/>
            <w:webHidden/>
          </w:rPr>
          <w:delText>65</w:delText>
        </w:r>
        <w:r w:rsidDel="00F16E77">
          <w:rPr>
            <w:b w:val="0"/>
            <w:noProof/>
            <w:webHidden/>
          </w:rPr>
          <w:fldChar w:fldCharType="end"/>
        </w:r>
        <w:r w:rsidRPr="00E37EF3" w:rsidDel="00F16E77">
          <w:rPr>
            <w:rStyle w:val="Hyperlink"/>
            <w:rFonts w:eastAsia="MS Mincho"/>
            <w:b w:val="0"/>
            <w:noProof/>
          </w:rPr>
          <w:fldChar w:fldCharType="end"/>
        </w:r>
      </w:del>
    </w:p>
    <w:p w14:paraId="0D41EC03" w14:textId="2E62995F" w:rsidR="0050351B" w:rsidDel="00F16E77" w:rsidRDefault="0050351B">
      <w:pPr>
        <w:pStyle w:val="Abbildungsverzeichnis"/>
        <w:rPr>
          <w:del w:id="929" w:author="Weinert, Matthias (M.)" w:date="2022-02-16T15:44:00Z"/>
          <w:rFonts w:asciiTheme="minorHAnsi" w:eastAsiaTheme="minorEastAsia" w:hAnsiTheme="minorHAnsi" w:cstheme="minorBidi"/>
          <w:b w:val="0"/>
          <w:noProof/>
          <w:szCs w:val="22"/>
          <w:lang w:val="de-DE"/>
        </w:rPr>
      </w:pPr>
      <w:del w:id="93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31: Clinch Joint Dimensions</w:delText>
        </w:r>
        <w:r w:rsidDel="00F16E77">
          <w:rPr>
            <w:noProof/>
            <w:webHidden/>
          </w:rPr>
          <w:tab/>
        </w:r>
        <w:r w:rsidDel="00F16E77">
          <w:rPr>
            <w:b w:val="0"/>
            <w:noProof/>
            <w:webHidden/>
          </w:rPr>
          <w:fldChar w:fldCharType="begin"/>
        </w:r>
        <w:r w:rsidDel="00F16E77">
          <w:rPr>
            <w:noProof/>
            <w:webHidden/>
          </w:rPr>
          <w:delInstrText xml:space="preserve"> PAGEREF _Toc95914885 \h </w:delInstrText>
        </w:r>
        <w:r w:rsidDel="00F16E77">
          <w:rPr>
            <w:b w:val="0"/>
            <w:noProof/>
            <w:webHidden/>
          </w:rPr>
        </w:r>
        <w:r w:rsidDel="00F16E77">
          <w:rPr>
            <w:b w:val="0"/>
            <w:noProof/>
            <w:webHidden/>
          </w:rPr>
          <w:fldChar w:fldCharType="separate"/>
        </w:r>
        <w:r w:rsidR="00F16E77" w:rsidDel="00F16E77">
          <w:rPr>
            <w:noProof/>
            <w:webHidden/>
          </w:rPr>
          <w:delText>67</w:delText>
        </w:r>
        <w:r w:rsidDel="00F16E77">
          <w:rPr>
            <w:b w:val="0"/>
            <w:noProof/>
            <w:webHidden/>
          </w:rPr>
          <w:fldChar w:fldCharType="end"/>
        </w:r>
        <w:r w:rsidRPr="00E37EF3" w:rsidDel="00F16E77">
          <w:rPr>
            <w:rStyle w:val="Hyperlink"/>
            <w:rFonts w:eastAsia="MS Mincho"/>
            <w:b w:val="0"/>
            <w:noProof/>
          </w:rPr>
          <w:fldChar w:fldCharType="end"/>
        </w:r>
      </w:del>
    </w:p>
    <w:p w14:paraId="3507D814" w14:textId="52AC1A5F" w:rsidR="0050351B" w:rsidDel="00F16E77" w:rsidRDefault="0050351B">
      <w:pPr>
        <w:pStyle w:val="Abbildungsverzeichnis"/>
        <w:rPr>
          <w:del w:id="931" w:author="Weinert, Matthias (M.)" w:date="2022-02-16T15:44:00Z"/>
          <w:rFonts w:asciiTheme="minorHAnsi" w:eastAsiaTheme="minorEastAsia" w:hAnsiTheme="minorHAnsi" w:cstheme="minorBidi"/>
          <w:b w:val="0"/>
          <w:noProof/>
          <w:szCs w:val="22"/>
          <w:lang w:val="de-DE"/>
        </w:rPr>
      </w:pPr>
      <w:del w:id="93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 xml:space="preserve">Figure 32: Two example clinch systems </w:delText>
        </w:r>
        <w:r w:rsidRPr="00E37EF3" w:rsidDel="00F16E77">
          <w:rPr>
            <w:rStyle w:val="Hyperlink"/>
            <w:rFonts w:eastAsia="MS Mincho"/>
            <w:noProof/>
            <w:lang w:val="en-US"/>
          </w:rPr>
          <w:delText>[4]</w:delText>
        </w:r>
        <w:r w:rsidRPr="00E37EF3" w:rsidDel="00F16E77">
          <w:rPr>
            <w:rStyle w:val="Hyperlink"/>
            <w:rFonts w:eastAsia="MS Mincho"/>
            <w:noProof/>
          </w:rPr>
          <w:delText xml:space="preserve"> (TOX (left) and BTM’s Tog-L-Loc system)</w:delText>
        </w:r>
        <w:r w:rsidDel="00F16E77">
          <w:rPr>
            <w:noProof/>
            <w:webHidden/>
          </w:rPr>
          <w:tab/>
        </w:r>
        <w:r w:rsidDel="00F16E77">
          <w:rPr>
            <w:b w:val="0"/>
            <w:noProof/>
            <w:webHidden/>
          </w:rPr>
          <w:fldChar w:fldCharType="begin"/>
        </w:r>
        <w:r w:rsidDel="00F16E77">
          <w:rPr>
            <w:noProof/>
            <w:webHidden/>
          </w:rPr>
          <w:delInstrText xml:space="preserve"> PAGEREF _Toc95914886 \h </w:delInstrText>
        </w:r>
        <w:r w:rsidDel="00F16E77">
          <w:rPr>
            <w:b w:val="0"/>
            <w:noProof/>
            <w:webHidden/>
          </w:rPr>
        </w:r>
        <w:r w:rsidDel="00F16E77">
          <w:rPr>
            <w:b w:val="0"/>
            <w:noProof/>
            <w:webHidden/>
          </w:rPr>
          <w:fldChar w:fldCharType="separate"/>
        </w:r>
        <w:r w:rsidR="00F16E77" w:rsidDel="00F16E77">
          <w:rPr>
            <w:noProof/>
            <w:webHidden/>
          </w:rPr>
          <w:delText>67</w:delText>
        </w:r>
        <w:r w:rsidDel="00F16E77">
          <w:rPr>
            <w:b w:val="0"/>
            <w:noProof/>
            <w:webHidden/>
          </w:rPr>
          <w:fldChar w:fldCharType="end"/>
        </w:r>
        <w:r w:rsidRPr="00E37EF3" w:rsidDel="00F16E77">
          <w:rPr>
            <w:rStyle w:val="Hyperlink"/>
            <w:rFonts w:eastAsia="MS Mincho"/>
            <w:b w:val="0"/>
            <w:noProof/>
          </w:rPr>
          <w:fldChar w:fldCharType="end"/>
        </w:r>
      </w:del>
    </w:p>
    <w:p w14:paraId="08F93875" w14:textId="2F7C9697" w:rsidR="0050351B" w:rsidDel="00F16E77" w:rsidRDefault="0050351B">
      <w:pPr>
        <w:pStyle w:val="Abbildungsverzeichnis"/>
        <w:rPr>
          <w:del w:id="933" w:author="Weinert, Matthias (M.)" w:date="2022-02-16T15:44:00Z"/>
          <w:rFonts w:asciiTheme="minorHAnsi" w:eastAsiaTheme="minorEastAsia" w:hAnsiTheme="minorHAnsi" w:cstheme="minorBidi"/>
          <w:b w:val="0"/>
          <w:noProof/>
          <w:szCs w:val="22"/>
          <w:lang w:val="de-DE"/>
        </w:rPr>
      </w:pPr>
      <w:del w:id="93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33: Heat Stakes: Process steps &amp; Design recommendations</w:delText>
        </w:r>
        <w:r w:rsidDel="00F16E77">
          <w:rPr>
            <w:noProof/>
            <w:webHidden/>
          </w:rPr>
          <w:tab/>
        </w:r>
        <w:r w:rsidDel="00F16E77">
          <w:rPr>
            <w:b w:val="0"/>
            <w:noProof/>
            <w:webHidden/>
          </w:rPr>
          <w:fldChar w:fldCharType="begin"/>
        </w:r>
        <w:r w:rsidDel="00F16E77">
          <w:rPr>
            <w:noProof/>
            <w:webHidden/>
          </w:rPr>
          <w:delInstrText xml:space="preserve"> PAGEREF _Toc95914887 \h </w:delInstrText>
        </w:r>
        <w:r w:rsidDel="00F16E77">
          <w:rPr>
            <w:b w:val="0"/>
            <w:noProof/>
            <w:webHidden/>
          </w:rPr>
        </w:r>
        <w:r w:rsidDel="00F16E77">
          <w:rPr>
            <w:b w:val="0"/>
            <w:noProof/>
            <w:webHidden/>
          </w:rPr>
          <w:fldChar w:fldCharType="separate"/>
        </w:r>
        <w:r w:rsidR="00F16E77" w:rsidDel="00F16E77">
          <w:rPr>
            <w:noProof/>
            <w:webHidden/>
          </w:rPr>
          <w:delText>69</w:delText>
        </w:r>
        <w:r w:rsidDel="00F16E77">
          <w:rPr>
            <w:b w:val="0"/>
            <w:noProof/>
            <w:webHidden/>
          </w:rPr>
          <w:fldChar w:fldCharType="end"/>
        </w:r>
        <w:r w:rsidRPr="00E37EF3" w:rsidDel="00F16E77">
          <w:rPr>
            <w:rStyle w:val="Hyperlink"/>
            <w:rFonts w:eastAsia="MS Mincho"/>
            <w:b w:val="0"/>
            <w:noProof/>
          </w:rPr>
          <w:fldChar w:fldCharType="end"/>
        </w:r>
      </w:del>
    </w:p>
    <w:p w14:paraId="5BF79507" w14:textId="59A9DDCB" w:rsidR="0050351B" w:rsidDel="00F16E77" w:rsidRDefault="0050351B">
      <w:pPr>
        <w:pStyle w:val="Abbildungsverzeichnis"/>
        <w:rPr>
          <w:del w:id="935" w:author="Weinert, Matthias (M.)" w:date="2022-02-16T15:44:00Z"/>
          <w:rFonts w:asciiTheme="minorHAnsi" w:eastAsiaTheme="minorEastAsia" w:hAnsiTheme="minorHAnsi" w:cstheme="minorBidi"/>
          <w:b w:val="0"/>
          <w:noProof/>
          <w:szCs w:val="22"/>
          <w:lang w:val="de-DE"/>
        </w:rPr>
      </w:pPr>
      <w:del w:id="93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34: A "Hairpin Clip"</w:delText>
        </w:r>
        <w:r w:rsidDel="00F16E77">
          <w:rPr>
            <w:noProof/>
            <w:webHidden/>
          </w:rPr>
          <w:tab/>
        </w:r>
        <w:r w:rsidDel="00F16E77">
          <w:rPr>
            <w:b w:val="0"/>
            <w:noProof/>
            <w:webHidden/>
          </w:rPr>
          <w:fldChar w:fldCharType="begin"/>
        </w:r>
        <w:r w:rsidDel="00F16E77">
          <w:rPr>
            <w:noProof/>
            <w:webHidden/>
          </w:rPr>
          <w:delInstrText xml:space="preserve"> PAGEREF _Toc95914888 \h </w:delInstrText>
        </w:r>
        <w:r w:rsidDel="00F16E77">
          <w:rPr>
            <w:b w:val="0"/>
            <w:noProof/>
            <w:webHidden/>
          </w:rPr>
        </w:r>
        <w:r w:rsidDel="00F16E77">
          <w:rPr>
            <w:b w:val="0"/>
            <w:noProof/>
            <w:webHidden/>
          </w:rPr>
          <w:fldChar w:fldCharType="separate"/>
        </w:r>
        <w:r w:rsidR="00F16E77" w:rsidDel="00F16E77">
          <w:rPr>
            <w:noProof/>
            <w:webHidden/>
          </w:rPr>
          <w:delText>71</w:delText>
        </w:r>
        <w:r w:rsidDel="00F16E77">
          <w:rPr>
            <w:b w:val="0"/>
            <w:noProof/>
            <w:webHidden/>
          </w:rPr>
          <w:fldChar w:fldCharType="end"/>
        </w:r>
        <w:r w:rsidRPr="00E37EF3" w:rsidDel="00F16E77">
          <w:rPr>
            <w:rStyle w:val="Hyperlink"/>
            <w:rFonts w:eastAsia="MS Mincho"/>
            <w:b w:val="0"/>
            <w:noProof/>
          </w:rPr>
          <w:fldChar w:fldCharType="end"/>
        </w:r>
      </w:del>
    </w:p>
    <w:p w14:paraId="441D140C" w14:textId="64AEA4C3" w:rsidR="0050351B" w:rsidDel="00F16E77" w:rsidRDefault="0050351B">
      <w:pPr>
        <w:pStyle w:val="Abbildungsverzeichnis"/>
        <w:rPr>
          <w:del w:id="937" w:author="Weinert, Matthias (M.)" w:date="2022-02-16T15:44:00Z"/>
          <w:rFonts w:asciiTheme="minorHAnsi" w:eastAsiaTheme="minorEastAsia" w:hAnsiTheme="minorHAnsi" w:cstheme="minorBidi"/>
          <w:b w:val="0"/>
          <w:noProof/>
          <w:szCs w:val="22"/>
          <w:lang w:val="de-DE"/>
        </w:rPr>
      </w:pPr>
      <w:del w:id="93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35: Internal and External Circlips</w:delText>
        </w:r>
        <w:r w:rsidDel="00F16E77">
          <w:rPr>
            <w:noProof/>
            <w:webHidden/>
          </w:rPr>
          <w:tab/>
        </w:r>
        <w:r w:rsidDel="00F16E77">
          <w:rPr>
            <w:b w:val="0"/>
            <w:noProof/>
            <w:webHidden/>
          </w:rPr>
          <w:fldChar w:fldCharType="begin"/>
        </w:r>
        <w:r w:rsidDel="00F16E77">
          <w:rPr>
            <w:noProof/>
            <w:webHidden/>
          </w:rPr>
          <w:delInstrText xml:space="preserve"> PAGEREF _Toc95914889 \h </w:delInstrText>
        </w:r>
        <w:r w:rsidDel="00F16E77">
          <w:rPr>
            <w:b w:val="0"/>
            <w:noProof/>
            <w:webHidden/>
          </w:rPr>
        </w:r>
        <w:r w:rsidDel="00F16E77">
          <w:rPr>
            <w:b w:val="0"/>
            <w:noProof/>
            <w:webHidden/>
          </w:rPr>
          <w:fldChar w:fldCharType="separate"/>
        </w:r>
        <w:r w:rsidR="00F16E77" w:rsidDel="00F16E77">
          <w:rPr>
            <w:noProof/>
            <w:webHidden/>
          </w:rPr>
          <w:delText>72</w:delText>
        </w:r>
        <w:r w:rsidDel="00F16E77">
          <w:rPr>
            <w:b w:val="0"/>
            <w:noProof/>
            <w:webHidden/>
          </w:rPr>
          <w:fldChar w:fldCharType="end"/>
        </w:r>
        <w:r w:rsidRPr="00E37EF3" w:rsidDel="00F16E77">
          <w:rPr>
            <w:rStyle w:val="Hyperlink"/>
            <w:rFonts w:eastAsia="MS Mincho"/>
            <w:b w:val="0"/>
            <w:noProof/>
          </w:rPr>
          <w:fldChar w:fldCharType="end"/>
        </w:r>
      </w:del>
    </w:p>
    <w:p w14:paraId="2A96D66B" w14:textId="1AF3BBE3" w:rsidR="0050351B" w:rsidDel="00F16E77" w:rsidRDefault="0050351B">
      <w:pPr>
        <w:pStyle w:val="Abbildungsverzeichnis"/>
        <w:rPr>
          <w:del w:id="939" w:author="Weinert, Matthias (M.)" w:date="2022-02-16T15:44:00Z"/>
          <w:rFonts w:asciiTheme="minorHAnsi" w:eastAsiaTheme="minorEastAsia" w:hAnsiTheme="minorHAnsi" w:cstheme="minorBidi"/>
          <w:b w:val="0"/>
          <w:noProof/>
          <w:szCs w:val="22"/>
          <w:lang w:val="de-DE"/>
        </w:rPr>
      </w:pPr>
      <w:del w:id="94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36: Clips Pushed into a Hole</w:delText>
        </w:r>
        <w:r w:rsidDel="00F16E77">
          <w:rPr>
            <w:noProof/>
            <w:webHidden/>
          </w:rPr>
          <w:tab/>
        </w:r>
        <w:r w:rsidDel="00F16E77">
          <w:rPr>
            <w:b w:val="0"/>
            <w:noProof/>
            <w:webHidden/>
          </w:rPr>
          <w:fldChar w:fldCharType="begin"/>
        </w:r>
        <w:r w:rsidDel="00F16E77">
          <w:rPr>
            <w:noProof/>
            <w:webHidden/>
          </w:rPr>
          <w:delInstrText xml:space="preserve"> PAGEREF _Toc95914890 \h </w:delInstrText>
        </w:r>
        <w:r w:rsidDel="00F16E77">
          <w:rPr>
            <w:b w:val="0"/>
            <w:noProof/>
            <w:webHidden/>
          </w:rPr>
        </w:r>
        <w:r w:rsidDel="00F16E77">
          <w:rPr>
            <w:b w:val="0"/>
            <w:noProof/>
            <w:webHidden/>
          </w:rPr>
          <w:fldChar w:fldCharType="separate"/>
        </w:r>
        <w:r w:rsidR="00F16E77" w:rsidDel="00F16E77">
          <w:rPr>
            <w:noProof/>
            <w:webHidden/>
          </w:rPr>
          <w:delText>72</w:delText>
        </w:r>
        <w:r w:rsidDel="00F16E77">
          <w:rPr>
            <w:b w:val="0"/>
            <w:noProof/>
            <w:webHidden/>
          </w:rPr>
          <w:fldChar w:fldCharType="end"/>
        </w:r>
        <w:r w:rsidRPr="00E37EF3" w:rsidDel="00F16E77">
          <w:rPr>
            <w:rStyle w:val="Hyperlink"/>
            <w:rFonts w:eastAsia="MS Mincho"/>
            <w:b w:val="0"/>
            <w:noProof/>
          </w:rPr>
          <w:fldChar w:fldCharType="end"/>
        </w:r>
      </w:del>
    </w:p>
    <w:p w14:paraId="77AC9A57" w14:textId="137BAE49" w:rsidR="0050351B" w:rsidDel="00F16E77" w:rsidRDefault="0050351B">
      <w:pPr>
        <w:pStyle w:val="Abbildungsverzeichnis"/>
        <w:rPr>
          <w:del w:id="941" w:author="Weinert, Matthias (M.)" w:date="2022-02-16T15:44:00Z"/>
          <w:rFonts w:asciiTheme="minorHAnsi" w:eastAsiaTheme="minorEastAsia" w:hAnsiTheme="minorHAnsi" w:cstheme="minorBidi"/>
          <w:b w:val="0"/>
          <w:noProof/>
          <w:szCs w:val="22"/>
          <w:lang w:val="de-DE"/>
        </w:rPr>
      </w:pPr>
      <w:del w:id="94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37: Clips Sliding onto a Flat Surface</w:delText>
        </w:r>
        <w:r w:rsidDel="00F16E77">
          <w:rPr>
            <w:noProof/>
            <w:webHidden/>
          </w:rPr>
          <w:tab/>
        </w:r>
        <w:r w:rsidDel="00F16E77">
          <w:rPr>
            <w:b w:val="0"/>
            <w:noProof/>
            <w:webHidden/>
          </w:rPr>
          <w:fldChar w:fldCharType="begin"/>
        </w:r>
        <w:r w:rsidDel="00F16E77">
          <w:rPr>
            <w:noProof/>
            <w:webHidden/>
          </w:rPr>
          <w:delInstrText xml:space="preserve"> PAGEREF _Toc95914891 \h </w:delInstrText>
        </w:r>
        <w:r w:rsidDel="00F16E77">
          <w:rPr>
            <w:b w:val="0"/>
            <w:noProof/>
            <w:webHidden/>
          </w:rPr>
        </w:r>
        <w:r w:rsidDel="00F16E77">
          <w:rPr>
            <w:b w:val="0"/>
            <w:noProof/>
            <w:webHidden/>
          </w:rPr>
          <w:fldChar w:fldCharType="separate"/>
        </w:r>
        <w:r w:rsidR="00F16E77" w:rsidDel="00F16E77">
          <w:rPr>
            <w:noProof/>
            <w:webHidden/>
          </w:rPr>
          <w:delText>72</w:delText>
        </w:r>
        <w:r w:rsidDel="00F16E77">
          <w:rPr>
            <w:b w:val="0"/>
            <w:noProof/>
            <w:webHidden/>
          </w:rPr>
          <w:fldChar w:fldCharType="end"/>
        </w:r>
        <w:r w:rsidRPr="00E37EF3" w:rsidDel="00F16E77">
          <w:rPr>
            <w:rStyle w:val="Hyperlink"/>
            <w:rFonts w:eastAsia="MS Mincho"/>
            <w:b w:val="0"/>
            <w:noProof/>
          </w:rPr>
          <w:fldChar w:fldCharType="end"/>
        </w:r>
      </w:del>
    </w:p>
    <w:p w14:paraId="33A9E2C8" w14:textId="0AD9F08D" w:rsidR="0050351B" w:rsidDel="00F16E77" w:rsidRDefault="0050351B">
      <w:pPr>
        <w:pStyle w:val="Abbildungsverzeichnis"/>
        <w:rPr>
          <w:del w:id="943" w:author="Weinert, Matthias (M.)" w:date="2022-02-16T15:44:00Z"/>
          <w:rFonts w:asciiTheme="minorHAnsi" w:eastAsiaTheme="minorEastAsia" w:hAnsiTheme="minorHAnsi" w:cstheme="minorBidi"/>
          <w:b w:val="0"/>
          <w:noProof/>
          <w:szCs w:val="22"/>
          <w:lang w:val="de-DE"/>
        </w:rPr>
      </w:pPr>
      <w:del w:id="94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38: RIVTAC</w:delText>
        </w:r>
        <w:r w:rsidRPr="00E37EF3" w:rsidDel="00F16E77">
          <w:rPr>
            <w:rStyle w:val="Hyperlink"/>
            <w:rFonts w:eastAsia="MS Mincho" w:cs="Calibri"/>
            <w:noProof/>
          </w:rPr>
          <w:delText>®</w:delText>
        </w:r>
        <w:r w:rsidRPr="00E37EF3" w:rsidDel="00F16E77">
          <w:rPr>
            <w:rStyle w:val="Hyperlink"/>
            <w:rFonts w:eastAsia="MS Mincho"/>
            <w:noProof/>
          </w:rPr>
          <w:delText xml:space="preserve"> Nail</w:delText>
        </w:r>
        <w:r w:rsidDel="00F16E77">
          <w:rPr>
            <w:noProof/>
            <w:webHidden/>
          </w:rPr>
          <w:tab/>
        </w:r>
        <w:r w:rsidDel="00F16E77">
          <w:rPr>
            <w:b w:val="0"/>
            <w:noProof/>
            <w:webHidden/>
          </w:rPr>
          <w:fldChar w:fldCharType="begin"/>
        </w:r>
        <w:r w:rsidDel="00F16E77">
          <w:rPr>
            <w:noProof/>
            <w:webHidden/>
          </w:rPr>
          <w:delInstrText xml:space="preserve"> PAGEREF _Toc95914892 \h </w:delInstrText>
        </w:r>
        <w:r w:rsidDel="00F16E77">
          <w:rPr>
            <w:b w:val="0"/>
            <w:noProof/>
            <w:webHidden/>
          </w:rPr>
        </w:r>
        <w:r w:rsidDel="00F16E77">
          <w:rPr>
            <w:b w:val="0"/>
            <w:noProof/>
            <w:webHidden/>
          </w:rPr>
          <w:fldChar w:fldCharType="separate"/>
        </w:r>
        <w:r w:rsidR="00F16E77" w:rsidDel="00F16E77">
          <w:rPr>
            <w:noProof/>
            <w:webHidden/>
          </w:rPr>
          <w:delText>74</w:delText>
        </w:r>
        <w:r w:rsidDel="00F16E77">
          <w:rPr>
            <w:b w:val="0"/>
            <w:noProof/>
            <w:webHidden/>
          </w:rPr>
          <w:fldChar w:fldCharType="end"/>
        </w:r>
        <w:r w:rsidRPr="00E37EF3" w:rsidDel="00F16E77">
          <w:rPr>
            <w:rStyle w:val="Hyperlink"/>
            <w:rFonts w:eastAsia="MS Mincho"/>
            <w:b w:val="0"/>
            <w:noProof/>
          </w:rPr>
          <w:fldChar w:fldCharType="end"/>
        </w:r>
      </w:del>
    </w:p>
    <w:p w14:paraId="176DF125" w14:textId="65EE1661" w:rsidR="0050351B" w:rsidDel="00F16E77" w:rsidRDefault="0050351B">
      <w:pPr>
        <w:pStyle w:val="Abbildungsverzeichnis"/>
        <w:rPr>
          <w:del w:id="945" w:author="Weinert, Matthias (M.)" w:date="2022-02-16T15:44:00Z"/>
          <w:rFonts w:asciiTheme="minorHAnsi" w:eastAsiaTheme="minorEastAsia" w:hAnsiTheme="minorHAnsi" w:cstheme="minorBidi"/>
          <w:b w:val="0"/>
          <w:noProof/>
          <w:szCs w:val="22"/>
          <w:lang w:val="de-DE"/>
        </w:rPr>
      </w:pPr>
      <w:del w:id="94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39: Cross Section of a Nail, Connecting Two Sheets</w:delText>
        </w:r>
        <w:r w:rsidDel="00F16E77">
          <w:rPr>
            <w:noProof/>
            <w:webHidden/>
          </w:rPr>
          <w:tab/>
        </w:r>
        <w:r w:rsidDel="00F16E77">
          <w:rPr>
            <w:b w:val="0"/>
            <w:noProof/>
            <w:webHidden/>
          </w:rPr>
          <w:fldChar w:fldCharType="begin"/>
        </w:r>
        <w:r w:rsidDel="00F16E77">
          <w:rPr>
            <w:noProof/>
            <w:webHidden/>
          </w:rPr>
          <w:delInstrText xml:space="preserve"> PAGEREF _Toc95914893 \h </w:delInstrText>
        </w:r>
        <w:r w:rsidDel="00F16E77">
          <w:rPr>
            <w:b w:val="0"/>
            <w:noProof/>
            <w:webHidden/>
          </w:rPr>
        </w:r>
        <w:r w:rsidDel="00F16E77">
          <w:rPr>
            <w:b w:val="0"/>
            <w:noProof/>
            <w:webHidden/>
          </w:rPr>
          <w:fldChar w:fldCharType="separate"/>
        </w:r>
        <w:r w:rsidR="00F16E77" w:rsidDel="00F16E77">
          <w:rPr>
            <w:noProof/>
            <w:webHidden/>
          </w:rPr>
          <w:delText>74</w:delText>
        </w:r>
        <w:r w:rsidDel="00F16E77">
          <w:rPr>
            <w:b w:val="0"/>
            <w:noProof/>
            <w:webHidden/>
          </w:rPr>
          <w:fldChar w:fldCharType="end"/>
        </w:r>
        <w:r w:rsidRPr="00E37EF3" w:rsidDel="00F16E77">
          <w:rPr>
            <w:rStyle w:val="Hyperlink"/>
            <w:rFonts w:eastAsia="MS Mincho"/>
            <w:b w:val="0"/>
            <w:noProof/>
          </w:rPr>
          <w:fldChar w:fldCharType="end"/>
        </w:r>
      </w:del>
    </w:p>
    <w:p w14:paraId="6FC8CDCA" w14:textId="79DD7A2D" w:rsidR="0050351B" w:rsidDel="00F16E77" w:rsidRDefault="0050351B">
      <w:pPr>
        <w:pStyle w:val="Abbildungsverzeichnis"/>
        <w:rPr>
          <w:del w:id="947" w:author="Weinert, Matthias (M.)" w:date="2022-02-16T15:44:00Z"/>
          <w:rFonts w:asciiTheme="minorHAnsi" w:eastAsiaTheme="minorEastAsia" w:hAnsiTheme="minorHAnsi" w:cstheme="minorBidi"/>
          <w:b w:val="0"/>
          <w:noProof/>
          <w:szCs w:val="22"/>
          <w:lang w:val="de-DE"/>
        </w:rPr>
      </w:pPr>
      <w:del w:id="94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40: Key measures of a nail &amp; examples of different nail types</w:delText>
        </w:r>
        <w:r w:rsidDel="00F16E77">
          <w:rPr>
            <w:noProof/>
            <w:webHidden/>
          </w:rPr>
          <w:tab/>
        </w:r>
        <w:r w:rsidDel="00F16E77">
          <w:rPr>
            <w:b w:val="0"/>
            <w:noProof/>
            <w:webHidden/>
          </w:rPr>
          <w:fldChar w:fldCharType="begin"/>
        </w:r>
        <w:r w:rsidDel="00F16E77">
          <w:rPr>
            <w:noProof/>
            <w:webHidden/>
          </w:rPr>
          <w:delInstrText xml:space="preserve"> PAGEREF _Toc95914894 \h </w:delInstrText>
        </w:r>
        <w:r w:rsidDel="00F16E77">
          <w:rPr>
            <w:b w:val="0"/>
            <w:noProof/>
            <w:webHidden/>
          </w:rPr>
        </w:r>
        <w:r w:rsidDel="00F16E77">
          <w:rPr>
            <w:b w:val="0"/>
            <w:noProof/>
            <w:webHidden/>
          </w:rPr>
          <w:fldChar w:fldCharType="separate"/>
        </w:r>
        <w:r w:rsidR="00F16E77" w:rsidDel="00F16E77">
          <w:rPr>
            <w:noProof/>
            <w:webHidden/>
          </w:rPr>
          <w:delText>75</w:delText>
        </w:r>
        <w:r w:rsidDel="00F16E77">
          <w:rPr>
            <w:b w:val="0"/>
            <w:noProof/>
            <w:webHidden/>
          </w:rPr>
          <w:fldChar w:fldCharType="end"/>
        </w:r>
        <w:r w:rsidRPr="00E37EF3" w:rsidDel="00F16E77">
          <w:rPr>
            <w:rStyle w:val="Hyperlink"/>
            <w:rFonts w:eastAsia="MS Mincho"/>
            <w:b w:val="0"/>
            <w:noProof/>
          </w:rPr>
          <w:fldChar w:fldCharType="end"/>
        </w:r>
      </w:del>
    </w:p>
    <w:p w14:paraId="058BA4D0" w14:textId="15621B07" w:rsidR="0050351B" w:rsidDel="00F16E77" w:rsidRDefault="0050351B">
      <w:pPr>
        <w:pStyle w:val="Abbildungsverzeichnis"/>
        <w:rPr>
          <w:del w:id="949" w:author="Weinert, Matthias (M.)" w:date="2022-02-16T15:44:00Z"/>
          <w:rFonts w:asciiTheme="minorHAnsi" w:eastAsiaTheme="minorEastAsia" w:hAnsiTheme="minorHAnsi" w:cstheme="minorBidi"/>
          <w:b w:val="0"/>
          <w:noProof/>
          <w:szCs w:val="22"/>
          <w:lang w:val="de-DE"/>
        </w:rPr>
      </w:pPr>
      <w:del w:id="95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 xml:space="preserve">Figure 41: Process of Rotation Joining (ROTAV) </w:delText>
        </w:r>
        <w:r w:rsidRPr="00E37EF3" w:rsidDel="00F16E77">
          <w:rPr>
            <w:rStyle w:val="Hyperlink"/>
            <w:rFonts w:eastAsia="MS Mincho"/>
            <w:noProof/>
            <w:lang w:val="en-US"/>
          </w:rPr>
          <w:delText>[5]</w:delText>
        </w:r>
        <w:r w:rsidDel="00F16E77">
          <w:rPr>
            <w:noProof/>
            <w:webHidden/>
          </w:rPr>
          <w:tab/>
        </w:r>
        <w:r w:rsidDel="00F16E77">
          <w:rPr>
            <w:b w:val="0"/>
            <w:noProof/>
            <w:webHidden/>
          </w:rPr>
          <w:fldChar w:fldCharType="begin"/>
        </w:r>
        <w:r w:rsidDel="00F16E77">
          <w:rPr>
            <w:noProof/>
            <w:webHidden/>
          </w:rPr>
          <w:delInstrText xml:space="preserve"> PAGEREF _Toc95914895 \h </w:delInstrText>
        </w:r>
        <w:r w:rsidDel="00F16E77">
          <w:rPr>
            <w:b w:val="0"/>
            <w:noProof/>
            <w:webHidden/>
          </w:rPr>
        </w:r>
        <w:r w:rsidDel="00F16E77">
          <w:rPr>
            <w:b w:val="0"/>
            <w:noProof/>
            <w:webHidden/>
          </w:rPr>
          <w:fldChar w:fldCharType="separate"/>
        </w:r>
        <w:r w:rsidR="00F16E77" w:rsidDel="00F16E77">
          <w:rPr>
            <w:noProof/>
            <w:webHidden/>
          </w:rPr>
          <w:delText>78</w:delText>
        </w:r>
        <w:r w:rsidDel="00F16E77">
          <w:rPr>
            <w:b w:val="0"/>
            <w:noProof/>
            <w:webHidden/>
          </w:rPr>
          <w:fldChar w:fldCharType="end"/>
        </w:r>
        <w:r w:rsidRPr="00E37EF3" w:rsidDel="00F16E77">
          <w:rPr>
            <w:rStyle w:val="Hyperlink"/>
            <w:rFonts w:eastAsia="MS Mincho"/>
            <w:b w:val="0"/>
            <w:noProof/>
          </w:rPr>
          <w:fldChar w:fldCharType="end"/>
        </w:r>
      </w:del>
    </w:p>
    <w:p w14:paraId="593E7EBA" w14:textId="6FB394C9" w:rsidR="0050351B" w:rsidDel="00F16E77" w:rsidRDefault="0050351B">
      <w:pPr>
        <w:pStyle w:val="Abbildungsverzeichnis"/>
        <w:rPr>
          <w:del w:id="951" w:author="Weinert, Matthias (M.)" w:date="2022-02-16T15:44:00Z"/>
          <w:rFonts w:asciiTheme="minorHAnsi" w:eastAsiaTheme="minorEastAsia" w:hAnsiTheme="minorHAnsi" w:cstheme="minorBidi"/>
          <w:b w:val="0"/>
          <w:noProof/>
          <w:szCs w:val="22"/>
          <w:lang w:val="de-DE"/>
        </w:rPr>
      </w:pPr>
      <w:del w:id="95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 xml:space="preserve">Figure 42: ROTAV connecting aluminum and steel sheets </w:delText>
        </w:r>
        <w:r w:rsidRPr="00E37EF3" w:rsidDel="00F16E77">
          <w:rPr>
            <w:rStyle w:val="Hyperlink"/>
            <w:rFonts w:eastAsia="MS Mincho"/>
            <w:noProof/>
            <w:lang w:val="en-US"/>
          </w:rPr>
          <w:delText>[5]</w:delText>
        </w:r>
        <w:r w:rsidDel="00F16E77">
          <w:rPr>
            <w:noProof/>
            <w:webHidden/>
          </w:rPr>
          <w:tab/>
        </w:r>
        <w:r w:rsidDel="00F16E77">
          <w:rPr>
            <w:b w:val="0"/>
            <w:noProof/>
            <w:webHidden/>
          </w:rPr>
          <w:fldChar w:fldCharType="begin"/>
        </w:r>
        <w:r w:rsidDel="00F16E77">
          <w:rPr>
            <w:noProof/>
            <w:webHidden/>
          </w:rPr>
          <w:delInstrText xml:space="preserve"> PAGEREF _Toc95914896 \h </w:delInstrText>
        </w:r>
        <w:r w:rsidDel="00F16E77">
          <w:rPr>
            <w:b w:val="0"/>
            <w:noProof/>
            <w:webHidden/>
          </w:rPr>
        </w:r>
        <w:r w:rsidDel="00F16E77">
          <w:rPr>
            <w:b w:val="0"/>
            <w:noProof/>
            <w:webHidden/>
          </w:rPr>
          <w:fldChar w:fldCharType="separate"/>
        </w:r>
        <w:r w:rsidR="00F16E77" w:rsidDel="00F16E77">
          <w:rPr>
            <w:noProof/>
            <w:webHidden/>
          </w:rPr>
          <w:delText>78</w:delText>
        </w:r>
        <w:r w:rsidDel="00F16E77">
          <w:rPr>
            <w:b w:val="0"/>
            <w:noProof/>
            <w:webHidden/>
          </w:rPr>
          <w:fldChar w:fldCharType="end"/>
        </w:r>
        <w:r w:rsidRPr="00E37EF3" w:rsidDel="00F16E77">
          <w:rPr>
            <w:rStyle w:val="Hyperlink"/>
            <w:rFonts w:eastAsia="MS Mincho"/>
            <w:b w:val="0"/>
            <w:noProof/>
          </w:rPr>
          <w:fldChar w:fldCharType="end"/>
        </w:r>
      </w:del>
    </w:p>
    <w:p w14:paraId="4D908421" w14:textId="575FDA87" w:rsidR="0050351B" w:rsidDel="00F16E77" w:rsidRDefault="0050351B">
      <w:pPr>
        <w:pStyle w:val="Abbildungsverzeichnis"/>
        <w:rPr>
          <w:del w:id="953" w:author="Weinert, Matthias (M.)" w:date="2022-02-16T15:44:00Z"/>
          <w:rFonts w:asciiTheme="minorHAnsi" w:eastAsiaTheme="minorEastAsia" w:hAnsiTheme="minorHAnsi" w:cstheme="minorBidi"/>
          <w:b w:val="0"/>
          <w:noProof/>
          <w:szCs w:val="22"/>
          <w:lang w:val="de-DE"/>
        </w:rPr>
      </w:pPr>
      <w:del w:id="95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43: Terminology of a regular intermittent weld</w:delText>
        </w:r>
        <w:r w:rsidDel="00F16E77">
          <w:rPr>
            <w:noProof/>
            <w:webHidden/>
          </w:rPr>
          <w:tab/>
        </w:r>
        <w:r w:rsidDel="00F16E77">
          <w:rPr>
            <w:b w:val="0"/>
            <w:noProof/>
            <w:webHidden/>
          </w:rPr>
          <w:fldChar w:fldCharType="begin"/>
        </w:r>
        <w:r w:rsidDel="00F16E77">
          <w:rPr>
            <w:noProof/>
            <w:webHidden/>
          </w:rPr>
          <w:delInstrText xml:space="preserve"> PAGEREF _Toc95914897 \h </w:delInstrText>
        </w:r>
        <w:r w:rsidDel="00F16E77">
          <w:rPr>
            <w:b w:val="0"/>
            <w:noProof/>
            <w:webHidden/>
          </w:rPr>
        </w:r>
        <w:r w:rsidDel="00F16E77">
          <w:rPr>
            <w:b w:val="0"/>
            <w:noProof/>
            <w:webHidden/>
          </w:rPr>
          <w:fldChar w:fldCharType="separate"/>
        </w:r>
        <w:r w:rsidR="00F16E77" w:rsidDel="00F16E77">
          <w:rPr>
            <w:noProof/>
            <w:webHidden/>
          </w:rPr>
          <w:delText>81</w:delText>
        </w:r>
        <w:r w:rsidDel="00F16E77">
          <w:rPr>
            <w:b w:val="0"/>
            <w:noProof/>
            <w:webHidden/>
          </w:rPr>
          <w:fldChar w:fldCharType="end"/>
        </w:r>
        <w:r w:rsidRPr="00E37EF3" w:rsidDel="00F16E77">
          <w:rPr>
            <w:rStyle w:val="Hyperlink"/>
            <w:rFonts w:eastAsia="MS Mincho"/>
            <w:b w:val="0"/>
            <w:noProof/>
          </w:rPr>
          <w:fldChar w:fldCharType="end"/>
        </w:r>
      </w:del>
    </w:p>
    <w:p w14:paraId="3C29C8AB" w14:textId="134F6275" w:rsidR="0050351B" w:rsidDel="00F16E77" w:rsidRDefault="0050351B">
      <w:pPr>
        <w:pStyle w:val="Abbildungsverzeichnis"/>
        <w:rPr>
          <w:del w:id="955" w:author="Weinert, Matthias (M.)" w:date="2022-02-16T15:44:00Z"/>
          <w:rFonts w:asciiTheme="minorHAnsi" w:eastAsiaTheme="minorEastAsia" w:hAnsiTheme="minorHAnsi" w:cstheme="minorBidi"/>
          <w:b w:val="0"/>
          <w:noProof/>
          <w:szCs w:val="22"/>
          <w:lang w:val="de-DE"/>
        </w:rPr>
      </w:pPr>
      <w:del w:id="95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44: Regular intermittent weld with first spacing and last spacing</w:delText>
        </w:r>
        <w:r w:rsidDel="00F16E77">
          <w:rPr>
            <w:noProof/>
            <w:webHidden/>
          </w:rPr>
          <w:tab/>
        </w:r>
        <w:r w:rsidDel="00F16E77">
          <w:rPr>
            <w:b w:val="0"/>
            <w:noProof/>
            <w:webHidden/>
          </w:rPr>
          <w:fldChar w:fldCharType="begin"/>
        </w:r>
        <w:r w:rsidDel="00F16E77">
          <w:rPr>
            <w:noProof/>
            <w:webHidden/>
          </w:rPr>
          <w:delInstrText xml:space="preserve"> PAGEREF _Toc95914898 \h </w:delInstrText>
        </w:r>
        <w:r w:rsidDel="00F16E77">
          <w:rPr>
            <w:b w:val="0"/>
            <w:noProof/>
            <w:webHidden/>
          </w:rPr>
        </w:r>
        <w:r w:rsidDel="00F16E77">
          <w:rPr>
            <w:b w:val="0"/>
            <w:noProof/>
            <w:webHidden/>
          </w:rPr>
          <w:fldChar w:fldCharType="separate"/>
        </w:r>
        <w:r w:rsidR="00F16E77" w:rsidDel="00F16E77">
          <w:rPr>
            <w:noProof/>
            <w:webHidden/>
          </w:rPr>
          <w:delText>82</w:delText>
        </w:r>
        <w:r w:rsidDel="00F16E77">
          <w:rPr>
            <w:b w:val="0"/>
            <w:noProof/>
            <w:webHidden/>
          </w:rPr>
          <w:fldChar w:fldCharType="end"/>
        </w:r>
        <w:r w:rsidRPr="00E37EF3" w:rsidDel="00F16E77">
          <w:rPr>
            <w:rStyle w:val="Hyperlink"/>
            <w:rFonts w:eastAsia="MS Mincho"/>
            <w:b w:val="0"/>
            <w:noProof/>
          </w:rPr>
          <w:fldChar w:fldCharType="end"/>
        </w:r>
      </w:del>
    </w:p>
    <w:p w14:paraId="2A042A6E" w14:textId="6780EE2E" w:rsidR="0050351B" w:rsidDel="00F16E77" w:rsidRDefault="0050351B">
      <w:pPr>
        <w:pStyle w:val="Abbildungsverzeichnis"/>
        <w:rPr>
          <w:del w:id="957" w:author="Weinert, Matthias (M.)" w:date="2022-02-16T15:44:00Z"/>
          <w:rFonts w:asciiTheme="minorHAnsi" w:eastAsiaTheme="minorEastAsia" w:hAnsiTheme="minorHAnsi" w:cstheme="minorBidi"/>
          <w:b w:val="0"/>
          <w:noProof/>
          <w:szCs w:val="22"/>
          <w:lang w:val="de-DE"/>
        </w:rPr>
      </w:pPr>
      <w:del w:id="95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45: Irregular intermittent welds</w:delText>
        </w:r>
        <w:r w:rsidDel="00F16E77">
          <w:rPr>
            <w:noProof/>
            <w:webHidden/>
          </w:rPr>
          <w:tab/>
        </w:r>
        <w:r w:rsidDel="00F16E77">
          <w:rPr>
            <w:b w:val="0"/>
            <w:noProof/>
            <w:webHidden/>
          </w:rPr>
          <w:fldChar w:fldCharType="begin"/>
        </w:r>
        <w:r w:rsidDel="00F16E77">
          <w:rPr>
            <w:noProof/>
            <w:webHidden/>
          </w:rPr>
          <w:delInstrText xml:space="preserve"> PAGEREF _Toc95914899 \h </w:delInstrText>
        </w:r>
        <w:r w:rsidDel="00F16E77">
          <w:rPr>
            <w:b w:val="0"/>
            <w:noProof/>
            <w:webHidden/>
          </w:rPr>
        </w:r>
        <w:r w:rsidDel="00F16E77">
          <w:rPr>
            <w:b w:val="0"/>
            <w:noProof/>
            <w:webHidden/>
          </w:rPr>
          <w:fldChar w:fldCharType="separate"/>
        </w:r>
        <w:r w:rsidR="00F16E77" w:rsidDel="00F16E77">
          <w:rPr>
            <w:noProof/>
            <w:webHidden/>
          </w:rPr>
          <w:delText>82</w:delText>
        </w:r>
        <w:r w:rsidDel="00F16E77">
          <w:rPr>
            <w:b w:val="0"/>
            <w:noProof/>
            <w:webHidden/>
          </w:rPr>
          <w:fldChar w:fldCharType="end"/>
        </w:r>
        <w:r w:rsidRPr="00E37EF3" w:rsidDel="00F16E77">
          <w:rPr>
            <w:rStyle w:val="Hyperlink"/>
            <w:rFonts w:eastAsia="MS Mincho"/>
            <w:b w:val="0"/>
            <w:noProof/>
          </w:rPr>
          <w:fldChar w:fldCharType="end"/>
        </w:r>
      </w:del>
    </w:p>
    <w:p w14:paraId="7CDC7D6C" w14:textId="583E4615" w:rsidR="0050351B" w:rsidDel="00F16E77" w:rsidRDefault="0050351B">
      <w:pPr>
        <w:pStyle w:val="Abbildungsverzeichnis"/>
        <w:rPr>
          <w:del w:id="959" w:author="Weinert, Matthias (M.)" w:date="2022-02-16T15:44:00Z"/>
          <w:rFonts w:asciiTheme="minorHAnsi" w:eastAsiaTheme="minorEastAsia" w:hAnsiTheme="minorHAnsi" w:cstheme="minorBidi"/>
          <w:b w:val="0"/>
          <w:noProof/>
          <w:szCs w:val="22"/>
          <w:lang w:val="de-DE"/>
        </w:rPr>
      </w:pPr>
      <w:del w:id="96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46: Longitudinal stiffener, top view</w:delText>
        </w:r>
        <w:r w:rsidDel="00F16E77">
          <w:rPr>
            <w:noProof/>
            <w:webHidden/>
          </w:rPr>
          <w:tab/>
        </w:r>
        <w:r w:rsidDel="00F16E77">
          <w:rPr>
            <w:b w:val="0"/>
            <w:noProof/>
            <w:webHidden/>
          </w:rPr>
          <w:fldChar w:fldCharType="begin"/>
        </w:r>
        <w:r w:rsidDel="00F16E77">
          <w:rPr>
            <w:noProof/>
            <w:webHidden/>
          </w:rPr>
          <w:delInstrText xml:space="preserve"> PAGEREF _Toc95914900 \h </w:delInstrText>
        </w:r>
        <w:r w:rsidDel="00F16E77">
          <w:rPr>
            <w:b w:val="0"/>
            <w:noProof/>
            <w:webHidden/>
          </w:rPr>
        </w:r>
        <w:r w:rsidDel="00F16E77">
          <w:rPr>
            <w:b w:val="0"/>
            <w:noProof/>
            <w:webHidden/>
          </w:rPr>
          <w:fldChar w:fldCharType="separate"/>
        </w:r>
        <w:r w:rsidR="00F16E77" w:rsidDel="00F16E77">
          <w:rPr>
            <w:noProof/>
            <w:webHidden/>
          </w:rPr>
          <w:delText>87</w:delText>
        </w:r>
        <w:r w:rsidDel="00F16E77">
          <w:rPr>
            <w:b w:val="0"/>
            <w:noProof/>
            <w:webHidden/>
          </w:rPr>
          <w:fldChar w:fldCharType="end"/>
        </w:r>
        <w:r w:rsidRPr="00E37EF3" w:rsidDel="00F16E77">
          <w:rPr>
            <w:rStyle w:val="Hyperlink"/>
            <w:rFonts w:eastAsia="MS Mincho"/>
            <w:b w:val="0"/>
            <w:noProof/>
          </w:rPr>
          <w:fldChar w:fldCharType="end"/>
        </w:r>
      </w:del>
    </w:p>
    <w:p w14:paraId="31C492AB" w14:textId="681378A1" w:rsidR="0050351B" w:rsidDel="00F16E77" w:rsidRDefault="0050351B">
      <w:pPr>
        <w:pStyle w:val="Abbildungsverzeichnis"/>
        <w:rPr>
          <w:del w:id="961" w:author="Weinert, Matthias (M.)" w:date="2022-02-16T15:44:00Z"/>
          <w:rFonts w:asciiTheme="minorHAnsi" w:eastAsiaTheme="minorEastAsia" w:hAnsiTheme="minorHAnsi" w:cstheme="minorBidi"/>
          <w:b w:val="0"/>
          <w:noProof/>
          <w:szCs w:val="22"/>
          <w:lang w:val="de-DE"/>
        </w:rPr>
      </w:pPr>
      <w:del w:id="96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47: Seam weld types and attributes</w:delText>
        </w:r>
        <w:r w:rsidDel="00F16E77">
          <w:rPr>
            <w:noProof/>
            <w:webHidden/>
          </w:rPr>
          <w:tab/>
        </w:r>
        <w:r w:rsidDel="00F16E77">
          <w:rPr>
            <w:b w:val="0"/>
            <w:noProof/>
            <w:webHidden/>
          </w:rPr>
          <w:fldChar w:fldCharType="begin"/>
        </w:r>
        <w:r w:rsidDel="00F16E77">
          <w:rPr>
            <w:noProof/>
            <w:webHidden/>
          </w:rPr>
          <w:delInstrText xml:space="preserve"> PAGEREF _Toc95914901 \h </w:delInstrText>
        </w:r>
        <w:r w:rsidDel="00F16E77">
          <w:rPr>
            <w:b w:val="0"/>
            <w:noProof/>
            <w:webHidden/>
          </w:rPr>
        </w:r>
        <w:r w:rsidDel="00F16E77">
          <w:rPr>
            <w:b w:val="0"/>
            <w:noProof/>
            <w:webHidden/>
          </w:rPr>
          <w:fldChar w:fldCharType="separate"/>
        </w:r>
      </w:del>
      <w:del w:id="963" w:author="Weinert, Matthias (M.)" w:date="2022-02-16T15:43:00Z">
        <w:r w:rsidDel="00F16E77">
          <w:rPr>
            <w:noProof/>
            <w:webHidden/>
          </w:rPr>
          <w:delText>89</w:delText>
        </w:r>
      </w:del>
      <w:del w:id="96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5D3B7C77" w14:textId="4E07B2FF" w:rsidR="0050351B" w:rsidDel="00F16E77" w:rsidRDefault="0050351B">
      <w:pPr>
        <w:pStyle w:val="Abbildungsverzeichnis"/>
        <w:rPr>
          <w:del w:id="965" w:author="Weinert, Matthias (M.)" w:date="2022-02-16T15:44:00Z"/>
          <w:rFonts w:asciiTheme="minorHAnsi" w:eastAsiaTheme="minorEastAsia" w:hAnsiTheme="minorHAnsi" w:cstheme="minorBidi"/>
          <w:b w:val="0"/>
          <w:noProof/>
          <w:szCs w:val="22"/>
          <w:lang w:val="de-DE"/>
        </w:rPr>
      </w:pPr>
      <w:del w:id="96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48: χMCF Structure of a Seam Weld (connection_1d)</w:delText>
        </w:r>
        <w:r w:rsidDel="00F16E77">
          <w:rPr>
            <w:noProof/>
            <w:webHidden/>
          </w:rPr>
          <w:tab/>
        </w:r>
        <w:r w:rsidDel="00F16E77">
          <w:rPr>
            <w:b w:val="0"/>
            <w:noProof/>
            <w:webHidden/>
          </w:rPr>
          <w:fldChar w:fldCharType="begin"/>
        </w:r>
        <w:r w:rsidDel="00F16E77">
          <w:rPr>
            <w:noProof/>
            <w:webHidden/>
          </w:rPr>
          <w:delInstrText xml:space="preserve"> PAGEREF _Toc95914902 \h </w:delInstrText>
        </w:r>
        <w:r w:rsidDel="00F16E77">
          <w:rPr>
            <w:b w:val="0"/>
            <w:noProof/>
            <w:webHidden/>
          </w:rPr>
        </w:r>
        <w:r w:rsidDel="00F16E77">
          <w:rPr>
            <w:b w:val="0"/>
            <w:noProof/>
            <w:webHidden/>
          </w:rPr>
          <w:fldChar w:fldCharType="separate"/>
        </w:r>
      </w:del>
      <w:del w:id="967" w:author="Weinert, Matthias (M.)" w:date="2022-02-16T15:43:00Z">
        <w:r w:rsidDel="00F16E77">
          <w:rPr>
            <w:noProof/>
            <w:webHidden/>
          </w:rPr>
          <w:delText>90</w:delText>
        </w:r>
      </w:del>
      <w:del w:id="96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4E22D2F9" w14:textId="5166CD28" w:rsidR="0050351B" w:rsidDel="00F16E77" w:rsidRDefault="0050351B">
      <w:pPr>
        <w:pStyle w:val="Abbildungsverzeichnis"/>
        <w:rPr>
          <w:del w:id="969" w:author="Weinert, Matthias (M.)" w:date="2022-02-16T15:44:00Z"/>
          <w:rFonts w:asciiTheme="minorHAnsi" w:eastAsiaTheme="minorEastAsia" w:hAnsiTheme="minorHAnsi" w:cstheme="minorBidi"/>
          <w:b w:val="0"/>
          <w:noProof/>
          <w:szCs w:val="22"/>
          <w:lang w:val="de-DE"/>
        </w:rPr>
      </w:pPr>
      <w:del w:id="97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49: Sheet Parameters vs.  Weld Position Parameters</w:delText>
        </w:r>
        <w:r w:rsidDel="00F16E77">
          <w:rPr>
            <w:noProof/>
            <w:webHidden/>
          </w:rPr>
          <w:tab/>
        </w:r>
        <w:r w:rsidDel="00F16E77">
          <w:rPr>
            <w:b w:val="0"/>
            <w:noProof/>
            <w:webHidden/>
          </w:rPr>
          <w:fldChar w:fldCharType="begin"/>
        </w:r>
        <w:r w:rsidDel="00F16E77">
          <w:rPr>
            <w:noProof/>
            <w:webHidden/>
          </w:rPr>
          <w:delInstrText xml:space="preserve"> PAGEREF _Toc95914903 \h </w:delInstrText>
        </w:r>
        <w:r w:rsidDel="00F16E77">
          <w:rPr>
            <w:b w:val="0"/>
            <w:noProof/>
            <w:webHidden/>
          </w:rPr>
        </w:r>
        <w:r w:rsidDel="00F16E77">
          <w:rPr>
            <w:b w:val="0"/>
            <w:noProof/>
            <w:webHidden/>
          </w:rPr>
          <w:fldChar w:fldCharType="separate"/>
        </w:r>
      </w:del>
      <w:del w:id="971" w:author="Weinert, Matthias (M.)" w:date="2022-02-16T15:43:00Z">
        <w:r w:rsidDel="00F16E77">
          <w:rPr>
            <w:noProof/>
            <w:webHidden/>
          </w:rPr>
          <w:delText>93</w:delText>
        </w:r>
      </w:del>
      <w:del w:id="97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90469F5" w14:textId="6FD94FA5" w:rsidR="0050351B" w:rsidDel="00F16E77" w:rsidRDefault="0050351B">
      <w:pPr>
        <w:pStyle w:val="Abbildungsverzeichnis"/>
        <w:rPr>
          <w:del w:id="973" w:author="Weinert, Matthias (M.)" w:date="2022-02-16T15:44:00Z"/>
          <w:rFonts w:asciiTheme="minorHAnsi" w:eastAsiaTheme="minorEastAsia" w:hAnsiTheme="minorHAnsi" w:cstheme="minorBidi"/>
          <w:b w:val="0"/>
          <w:noProof/>
          <w:szCs w:val="22"/>
          <w:lang w:val="de-DE"/>
        </w:rPr>
      </w:pPr>
      <w:del w:id="97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50: Welding Position of a Y-Joint</w:delText>
        </w:r>
        <w:r w:rsidDel="00F16E77">
          <w:rPr>
            <w:noProof/>
            <w:webHidden/>
          </w:rPr>
          <w:tab/>
        </w:r>
        <w:r w:rsidDel="00F16E77">
          <w:rPr>
            <w:b w:val="0"/>
            <w:noProof/>
            <w:webHidden/>
          </w:rPr>
          <w:fldChar w:fldCharType="begin"/>
        </w:r>
        <w:r w:rsidDel="00F16E77">
          <w:rPr>
            <w:noProof/>
            <w:webHidden/>
          </w:rPr>
          <w:delInstrText xml:space="preserve"> PAGEREF _Toc95914904 \h </w:delInstrText>
        </w:r>
        <w:r w:rsidDel="00F16E77">
          <w:rPr>
            <w:b w:val="0"/>
            <w:noProof/>
            <w:webHidden/>
          </w:rPr>
        </w:r>
        <w:r w:rsidDel="00F16E77">
          <w:rPr>
            <w:b w:val="0"/>
            <w:noProof/>
            <w:webHidden/>
          </w:rPr>
          <w:fldChar w:fldCharType="separate"/>
        </w:r>
      </w:del>
      <w:del w:id="975" w:author="Weinert, Matthias (M.)" w:date="2022-02-16T15:43:00Z">
        <w:r w:rsidDel="00F16E77">
          <w:rPr>
            <w:noProof/>
            <w:webHidden/>
          </w:rPr>
          <w:delText>94</w:delText>
        </w:r>
      </w:del>
      <w:del w:id="97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961AB21" w14:textId="7ED15E28" w:rsidR="0050351B" w:rsidDel="00F16E77" w:rsidRDefault="0050351B">
      <w:pPr>
        <w:pStyle w:val="Abbildungsverzeichnis"/>
        <w:rPr>
          <w:del w:id="977" w:author="Weinert, Matthias (M.)" w:date="2022-02-16T15:44:00Z"/>
          <w:rFonts w:asciiTheme="minorHAnsi" w:eastAsiaTheme="minorEastAsia" w:hAnsiTheme="minorHAnsi" w:cstheme="minorBidi"/>
          <w:b w:val="0"/>
          <w:noProof/>
          <w:szCs w:val="22"/>
          <w:lang w:val="de-DE"/>
        </w:rPr>
      </w:pPr>
      <w:del w:id="97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51: Welding Position vector direction and length</w:delText>
        </w:r>
        <w:r w:rsidDel="00F16E77">
          <w:rPr>
            <w:noProof/>
            <w:webHidden/>
          </w:rPr>
          <w:tab/>
        </w:r>
        <w:r w:rsidDel="00F16E77">
          <w:rPr>
            <w:b w:val="0"/>
            <w:noProof/>
            <w:webHidden/>
          </w:rPr>
          <w:fldChar w:fldCharType="begin"/>
        </w:r>
        <w:r w:rsidDel="00F16E77">
          <w:rPr>
            <w:noProof/>
            <w:webHidden/>
          </w:rPr>
          <w:delInstrText xml:space="preserve"> PAGEREF _Toc95914905 \h </w:delInstrText>
        </w:r>
        <w:r w:rsidDel="00F16E77">
          <w:rPr>
            <w:b w:val="0"/>
            <w:noProof/>
            <w:webHidden/>
          </w:rPr>
        </w:r>
        <w:r w:rsidDel="00F16E77">
          <w:rPr>
            <w:b w:val="0"/>
            <w:noProof/>
            <w:webHidden/>
          </w:rPr>
          <w:fldChar w:fldCharType="separate"/>
        </w:r>
      </w:del>
      <w:del w:id="979" w:author="Weinert, Matthias (M.)" w:date="2022-02-16T15:43:00Z">
        <w:r w:rsidDel="00F16E77">
          <w:rPr>
            <w:noProof/>
            <w:webHidden/>
          </w:rPr>
          <w:delText>96</w:delText>
        </w:r>
      </w:del>
      <w:del w:id="98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2EEE3A3" w14:textId="4116100E" w:rsidR="0050351B" w:rsidDel="00F16E77" w:rsidRDefault="0050351B">
      <w:pPr>
        <w:pStyle w:val="Abbildungsverzeichnis"/>
        <w:rPr>
          <w:del w:id="981" w:author="Weinert, Matthias (M.)" w:date="2022-02-16T15:44:00Z"/>
          <w:rFonts w:asciiTheme="minorHAnsi" w:eastAsiaTheme="minorEastAsia" w:hAnsiTheme="minorHAnsi" w:cstheme="minorBidi"/>
          <w:b w:val="0"/>
          <w:noProof/>
          <w:szCs w:val="22"/>
          <w:lang w:val="de-DE"/>
        </w:rPr>
      </w:pPr>
      <w:del w:id="98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52: Butt Joint Sheet Layout</w:delText>
        </w:r>
        <w:r w:rsidDel="00F16E77">
          <w:rPr>
            <w:noProof/>
            <w:webHidden/>
          </w:rPr>
          <w:tab/>
        </w:r>
        <w:r w:rsidDel="00F16E77">
          <w:rPr>
            <w:b w:val="0"/>
            <w:noProof/>
            <w:webHidden/>
          </w:rPr>
          <w:fldChar w:fldCharType="begin"/>
        </w:r>
        <w:r w:rsidDel="00F16E77">
          <w:rPr>
            <w:noProof/>
            <w:webHidden/>
          </w:rPr>
          <w:delInstrText xml:space="preserve"> PAGEREF _Toc95914906 \h </w:delInstrText>
        </w:r>
        <w:r w:rsidDel="00F16E77">
          <w:rPr>
            <w:b w:val="0"/>
            <w:noProof/>
            <w:webHidden/>
          </w:rPr>
        </w:r>
        <w:r w:rsidDel="00F16E77">
          <w:rPr>
            <w:b w:val="0"/>
            <w:noProof/>
            <w:webHidden/>
          </w:rPr>
          <w:fldChar w:fldCharType="separate"/>
        </w:r>
      </w:del>
      <w:del w:id="983" w:author="Weinert, Matthias (M.)" w:date="2022-02-16T15:43:00Z">
        <w:r w:rsidDel="00F16E77">
          <w:rPr>
            <w:noProof/>
            <w:webHidden/>
          </w:rPr>
          <w:delText>99</w:delText>
        </w:r>
      </w:del>
      <w:del w:id="98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419FA51A" w14:textId="0672B5BE" w:rsidR="0050351B" w:rsidDel="00F16E77" w:rsidRDefault="0050351B">
      <w:pPr>
        <w:pStyle w:val="Abbildungsverzeichnis"/>
        <w:rPr>
          <w:del w:id="985" w:author="Weinert, Matthias (M.)" w:date="2022-02-16T15:44:00Z"/>
          <w:rFonts w:asciiTheme="minorHAnsi" w:eastAsiaTheme="minorEastAsia" w:hAnsiTheme="minorHAnsi" w:cstheme="minorBidi"/>
          <w:b w:val="0"/>
          <w:noProof/>
          <w:szCs w:val="22"/>
          <w:lang w:val="de-DE"/>
        </w:rPr>
      </w:pPr>
      <w:del w:id="98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53: Butt Joint Weld parameters</w:delText>
        </w:r>
        <w:r w:rsidDel="00F16E77">
          <w:rPr>
            <w:noProof/>
            <w:webHidden/>
          </w:rPr>
          <w:tab/>
        </w:r>
        <w:r w:rsidDel="00F16E77">
          <w:rPr>
            <w:b w:val="0"/>
            <w:noProof/>
            <w:webHidden/>
          </w:rPr>
          <w:fldChar w:fldCharType="begin"/>
        </w:r>
        <w:r w:rsidDel="00F16E77">
          <w:rPr>
            <w:noProof/>
            <w:webHidden/>
          </w:rPr>
          <w:delInstrText xml:space="preserve"> PAGEREF _Toc95914907 \h </w:delInstrText>
        </w:r>
        <w:r w:rsidDel="00F16E77">
          <w:rPr>
            <w:b w:val="0"/>
            <w:noProof/>
            <w:webHidden/>
          </w:rPr>
        </w:r>
        <w:r w:rsidDel="00F16E77">
          <w:rPr>
            <w:b w:val="0"/>
            <w:noProof/>
            <w:webHidden/>
          </w:rPr>
          <w:fldChar w:fldCharType="separate"/>
        </w:r>
      </w:del>
      <w:del w:id="987" w:author="Weinert, Matthias (M.)" w:date="2022-02-16T15:43:00Z">
        <w:r w:rsidDel="00F16E77">
          <w:rPr>
            <w:noProof/>
            <w:webHidden/>
          </w:rPr>
          <w:delText>99</w:delText>
        </w:r>
      </w:del>
      <w:del w:id="98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48DBBD3" w14:textId="79B2E687" w:rsidR="0050351B" w:rsidDel="00F16E77" w:rsidRDefault="0050351B">
      <w:pPr>
        <w:pStyle w:val="Abbildungsverzeichnis"/>
        <w:rPr>
          <w:del w:id="989" w:author="Weinert, Matthias (M.)" w:date="2022-02-16T15:44:00Z"/>
          <w:rFonts w:asciiTheme="minorHAnsi" w:eastAsiaTheme="minorEastAsia" w:hAnsiTheme="minorHAnsi" w:cstheme="minorBidi"/>
          <w:b w:val="0"/>
          <w:noProof/>
          <w:szCs w:val="22"/>
          <w:lang w:val="de-DE"/>
        </w:rPr>
      </w:pPr>
      <w:del w:id="99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54: Corner Weld Sheet Layout</w:delText>
        </w:r>
        <w:r w:rsidDel="00F16E77">
          <w:rPr>
            <w:noProof/>
            <w:webHidden/>
          </w:rPr>
          <w:tab/>
        </w:r>
        <w:r w:rsidDel="00F16E77">
          <w:rPr>
            <w:b w:val="0"/>
            <w:noProof/>
            <w:webHidden/>
          </w:rPr>
          <w:fldChar w:fldCharType="begin"/>
        </w:r>
        <w:r w:rsidDel="00F16E77">
          <w:rPr>
            <w:noProof/>
            <w:webHidden/>
          </w:rPr>
          <w:delInstrText xml:space="preserve"> PAGEREF _Toc95914908 \h </w:delInstrText>
        </w:r>
        <w:r w:rsidDel="00F16E77">
          <w:rPr>
            <w:b w:val="0"/>
            <w:noProof/>
            <w:webHidden/>
          </w:rPr>
        </w:r>
        <w:r w:rsidDel="00F16E77">
          <w:rPr>
            <w:b w:val="0"/>
            <w:noProof/>
            <w:webHidden/>
          </w:rPr>
          <w:fldChar w:fldCharType="separate"/>
        </w:r>
      </w:del>
      <w:del w:id="991" w:author="Weinert, Matthias (M.)" w:date="2022-02-16T15:43:00Z">
        <w:r w:rsidDel="00F16E77">
          <w:rPr>
            <w:noProof/>
            <w:webHidden/>
          </w:rPr>
          <w:delText>101</w:delText>
        </w:r>
      </w:del>
      <w:del w:id="99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C6B5E46" w14:textId="5F42C533" w:rsidR="0050351B" w:rsidDel="00F16E77" w:rsidRDefault="0050351B">
      <w:pPr>
        <w:pStyle w:val="Abbildungsverzeichnis"/>
        <w:rPr>
          <w:del w:id="993" w:author="Weinert, Matthias (M.)" w:date="2022-02-16T15:44:00Z"/>
          <w:rFonts w:asciiTheme="minorHAnsi" w:eastAsiaTheme="minorEastAsia" w:hAnsiTheme="minorHAnsi" w:cstheme="minorBidi"/>
          <w:b w:val="0"/>
          <w:noProof/>
          <w:szCs w:val="22"/>
          <w:lang w:val="de-DE"/>
        </w:rPr>
      </w:pPr>
      <w:del w:id="99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55: Corner Weld Parameters</w:delText>
        </w:r>
        <w:r w:rsidDel="00F16E77">
          <w:rPr>
            <w:noProof/>
            <w:webHidden/>
          </w:rPr>
          <w:tab/>
        </w:r>
        <w:r w:rsidDel="00F16E77">
          <w:rPr>
            <w:b w:val="0"/>
            <w:noProof/>
            <w:webHidden/>
          </w:rPr>
          <w:fldChar w:fldCharType="begin"/>
        </w:r>
        <w:r w:rsidDel="00F16E77">
          <w:rPr>
            <w:noProof/>
            <w:webHidden/>
          </w:rPr>
          <w:delInstrText xml:space="preserve"> PAGEREF _Toc95914909 \h </w:delInstrText>
        </w:r>
        <w:r w:rsidDel="00F16E77">
          <w:rPr>
            <w:b w:val="0"/>
            <w:noProof/>
            <w:webHidden/>
          </w:rPr>
        </w:r>
        <w:r w:rsidDel="00F16E77">
          <w:rPr>
            <w:b w:val="0"/>
            <w:noProof/>
            <w:webHidden/>
          </w:rPr>
          <w:fldChar w:fldCharType="separate"/>
        </w:r>
      </w:del>
      <w:del w:id="995" w:author="Weinert, Matthias (M.)" w:date="2022-02-16T15:43:00Z">
        <w:r w:rsidDel="00F16E77">
          <w:rPr>
            <w:noProof/>
            <w:webHidden/>
          </w:rPr>
          <w:delText>102</w:delText>
        </w:r>
      </w:del>
      <w:del w:id="99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E0C8E5A" w14:textId="1F940E9F" w:rsidR="0050351B" w:rsidDel="00F16E77" w:rsidRDefault="0050351B">
      <w:pPr>
        <w:pStyle w:val="Abbildungsverzeichnis"/>
        <w:rPr>
          <w:del w:id="997" w:author="Weinert, Matthias (M.)" w:date="2022-02-16T15:44:00Z"/>
          <w:rFonts w:asciiTheme="minorHAnsi" w:eastAsiaTheme="minorEastAsia" w:hAnsiTheme="minorHAnsi" w:cstheme="minorBidi"/>
          <w:b w:val="0"/>
          <w:noProof/>
          <w:szCs w:val="22"/>
          <w:lang w:val="de-DE"/>
        </w:rPr>
      </w:pPr>
      <w:del w:id="99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"_Toc95914910"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56: Corner Weld Sheet Layout</w:delText>
        </w:r>
        <w:r w:rsidDel="00F16E77">
          <w:rPr>
            <w:noProof/>
            <w:webHidden/>
          </w:rPr>
          <w:tab/>
        </w:r>
        <w:r w:rsidDel="00F16E77">
          <w:rPr>
            <w:b w:val="0"/>
            <w:noProof/>
            <w:webHidden/>
          </w:rPr>
          <w:fldChar w:fldCharType="begin"/>
        </w:r>
        <w:r w:rsidDel="00F16E77">
          <w:rPr>
            <w:noProof/>
            <w:webHidden/>
          </w:rPr>
          <w:delInstrText xml:space="preserve"> PAGEREF _Toc95914910 \h </w:delInstrText>
        </w:r>
        <w:r w:rsidDel="00F16E77">
          <w:rPr>
            <w:b w:val="0"/>
            <w:noProof/>
            <w:webHidden/>
          </w:rPr>
        </w:r>
        <w:r w:rsidDel="00F16E77">
          <w:rPr>
            <w:b w:val="0"/>
            <w:noProof/>
            <w:webHidden/>
          </w:rPr>
          <w:fldChar w:fldCharType="separate"/>
        </w:r>
      </w:del>
      <w:del w:id="999" w:author="Weinert, Matthias (M.)" w:date="2022-02-16T15:43:00Z">
        <w:r w:rsidDel="00F16E77">
          <w:rPr>
            <w:noProof/>
            <w:webHidden/>
          </w:rPr>
          <w:delText>103</w:delText>
        </w:r>
      </w:del>
      <w:del w:id="100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72BDF453" w14:textId="0E019C1E" w:rsidR="0050351B" w:rsidDel="00F16E77" w:rsidRDefault="0050351B">
      <w:pPr>
        <w:pStyle w:val="Abbildungsverzeichnis"/>
        <w:rPr>
          <w:del w:id="1001" w:author="Weinert, Matthias (M.)" w:date="2022-02-16T15:44:00Z"/>
          <w:rFonts w:asciiTheme="minorHAnsi" w:eastAsiaTheme="minorEastAsia" w:hAnsiTheme="minorHAnsi" w:cstheme="minorBidi"/>
          <w:b w:val="0"/>
          <w:noProof/>
          <w:szCs w:val="22"/>
          <w:lang w:val="de-DE"/>
        </w:rPr>
      </w:pPr>
      <w:del w:id="100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"_Toc95914911"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57: Double Corner Weld Parameters</w:delText>
        </w:r>
        <w:r w:rsidDel="00F16E77">
          <w:rPr>
            <w:noProof/>
            <w:webHidden/>
          </w:rPr>
          <w:tab/>
        </w:r>
        <w:r w:rsidDel="00F16E77">
          <w:rPr>
            <w:b w:val="0"/>
            <w:noProof/>
            <w:webHidden/>
          </w:rPr>
          <w:fldChar w:fldCharType="begin"/>
        </w:r>
        <w:r w:rsidDel="00F16E77">
          <w:rPr>
            <w:noProof/>
            <w:webHidden/>
          </w:rPr>
          <w:delInstrText xml:space="preserve"> PAGEREF _Toc95914911 \h </w:delInstrText>
        </w:r>
        <w:r w:rsidDel="00F16E77">
          <w:rPr>
            <w:b w:val="0"/>
            <w:noProof/>
            <w:webHidden/>
          </w:rPr>
        </w:r>
        <w:r w:rsidDel="00F16E77">
          <w:rPr>
            <w:b w:val="0"/>
            <w:noProof/>
            <w:webHidden/>
          </w:rPr>
          <w:fldChar w:fldCharType="separate"/>
        </w:r>
      </w:del>
      <w:del w:id="1003" w:author="Weinert, Matthias (M.)" w:date="2022-02-16T15:43:00Z">
        <w:r w:rsidDel="00F16E77">
          <w:rPr>
            <w:noProof/>
            <w:webHidden/>
          </w:rPr>
          <w:delText>103</w:delText>
        </w:r>
      </w:del>
      <w:del w:id="100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7C530810" w14:textId="1191D669" w:rsidR="0050351B" w:rsidDel="00F16E77" w:rsidRDefault="0050351B">
      <w:pPr>
        <w:pStyle w:val="Abbildungsverzeichnis"/>
        <w:rPr>
          <w:del w:id="1005" w:author="Weinert, Matthias (M.)" w:date="2022-02-16T15:44:00Z"/>
          <w:rFonts w:asciiTheme="minorHAnsi" w:eastAsiaTheme="minorEastAsia" w:hAnsiTheme="minorHAnsi" w:cstheme="minorBidi"/>
          <w:b w:val="0"/>
          <w:noProof/>
          <w:szCs w:val="22"/>
          <w:lang w:val="de-DE"/>
        </w:rPr>
      </w:pPr>
      <w:del w:id="100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58: Edge Weld Sheet Layout</w:delText>
        </w:r>
        <w:r w:rsidDel="00F16E77">
          <w:rPr>
            <w:noProof/>
            <w:webHidden/>
          </w:rPr>
          <w:tab/>
        </w:r>
        <w:r w:rsidDel="00F16E77">
          <w:rPr>
            <w:b w:val="0"/>
            <w:noProof/>
            <w:webHidden/>
          </w:rPr>
          <w:fldChar w:fldCharType="begin"/>
        </w:r>
        <w:r w:rsidDel="00F16E77">
          <w:rPr>
            <w:noProof/>
            <w:webHidden/>
          </w:rPr>
          <w:delInstrText xml:space="preserve"> PAGEREF _Toc95914912 \h </w:delInstrText>
        </w:r>
        <w:r w:rsidDel="00F16E77">
          <w:rPr>
            <w:b w:val="0"/>
            <w:noProof/>
            <w:webHidden/>
          </w:rPr>
        </w:r>
        <w:r w:rsidDel="00F16E77">
          <w:rPr>
            <w:b w:val="0"/>
            <w:noProof/>
            <w:webHidden/>
          </w:rPr>
          <w:fldChar w:fldCharType="separate"/>
        </w:r>
      </w:del>
      <w:del w:id="1007" w:author="Weinert, Matthias (M.)" w:date="2022-02-16T15:43:00Z">
        <w:r w:rsidDel="00F16E77">
          <w:rPr>
            <w:noProof/>
            <w:webHidden/>
          </w:rPr>
          <w:delText>106</w:delText>
        </w:r>
      </w:del>
      <w:del w:id="100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8694E04" w14:textId="22DB42E7" w:rsidR="0050351B" w:rsidDel="00F16E77" w:rsidRDefault="0050351B">
      <w:pPr>
        <w:pStyle w:val="Abbildungsverzeichnis"/>
        <w:rPr>
          <w:del w:id="1009" w:author="Weinert, Matthias (M.)" w:date="2022-02-16T15:44:00Z"/>
          <w:rFonts w:asciiTheme="minorHAnsi" w:eastAsiaTheme="minorEastAsia" w:hAnsiTheme="minorHAnsi" w:cstheme="minorBidi"/>
          <w:b w:val="0"/>
          <w:noProof/>
          <w:szCs w:val="22"/>
          <w:lang w:val="de-DE"/>
        </w:rPr>
      </w:pPr>
      <w:del w:id="101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59: Edge Weld parameters</w:delText>
        </w:r>
        <w:r w:rsidDel="00F16E77">
          <w:rPr>
            <w:noProof/>
            <w:webHidden/>
          </w:rPr>
          <w:tab/>
        </w:r>
        <w:r w:rsidDel="00F16E77">
          <w:rPr>
            <w:b w:val="0"/>
            <w:noProof/>
            <w:webHidden/>
          </w:rPr>
          <w:fldChar w:fldCharType="begin"/>
        </w:r>
        <w:r w:rsidDel="00F16E77">
          <w:rPr>
            <w:noProof/>
            <w:webHidden/>
          </w:rPr>
          <w:delInstrText xml:space="preserve"> PAGEREF _Toc95914913 \h </w:delInstrText>
        </w:r>
        <w:r w:rsidDel="00F16E77">
          <w:rPr>
            <w:b w:val="0"/>
            <w:noProof/>
            <w:webHidden/>
          </w:rPr>
        </w:r>
        <w:r w:rsidDel="00F16E77">
          <w:rPr>
            <w:b w:val="0"/>
            <w:noProof/>
            <w:webHidden/>
          </w:rPr>
          <w:fldChar w:fldCharType="separate"/>
        </w:r>
      </w:del>
      <w:del w:id="1011" w:author="Weinert, Matthias (M.)" w:date="2022-02-16T15:43:00Z">
        <w:r w:rsidDel="00F16E77">
          <w:rPr>
            <w:noProof/>
            <w:webHidden/>
          </w:rPr>
          <w:delText>106</w:delText>
        </w:r>
      </w:del>
      <w:del w:id="101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AE2C134" w14:textId="50A259B4" w:rsidR="0050351B" w:rsidDel="00F16E77" w:rsidRDefault="0050351B">
      <w:pPr>
        <w:pStyle w:val="Abbildungsverzeichnis"/>
        <w:rPr>
          <w:del w:id="1013" w:author="Weinert, Matthias (M.)" w:date="2022-02-16T15:44:00Z"/>
          <w:rFonts w:asciiTheme="minorHAnsi" w:eastAsiaTheme="minorEastAsia" w:hAnsiTheme="minorHAnsi" w:cstheme="minorBidi"/>
          <w:b w:val="0"/>
          <w:noProof/>
          <w:szCs w:val="22"/>
          <w:lang w:val="de-DE"/>
        </w:rPr>
      </w:pPr>
      <w:del w:id="101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"_Toc95914914"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60: I-Weld Sheet Layout</w:delText>
        </w:r>
        <w:r w:rsidDel="00F16E77">
          <w:rPr>
            <w:noProof/>
            <w:webHidden/>
          </w:rPr>
          <w:tab/>
        </w:r>
        <w:r w:rsidDel="00F16E77">
          <w:rPr>
            <w:b w:val="0"/>
            <w:noProof/>
            <w:webHidden/>
          </w:rPr>
          <w:fldChar w:fldCharType="begin"/>
        </w:r>
        <w:r w:rsidDel="00F16E77">
          <w:rPr>
            <w:noProof/>
            <w:webHidden/>
          </w:rPr>
          <w:delInstrText xml:space="preserve"> PAGEREF _Toc95914914 \h </w:delInstrText>
        </w:r>
        <w:r w:rsidDel="00F16E77">
          <w:rPr>
            <w:b w:val="0"/>
            <w:noProof/>
            <w:webHidden/>
          </w:rPr>
        </w:r>
        <w:r w:rsidDel="00F16E77">
          <w:rPr>
            <w:b w:val="0"/>
            <w:noProof/>
            <w:webHidden/>
          </w:rPr>
          <w:fldChar w:fldCharType="separate"/>
        </w:r>
      </w:del>
      <w:del w:id="1015" w:author="Weinert, Matthias (M.)" w:date="2022-02-16T15:43:00Z">
        <w:r w:rsidDel="00F16E77">
          <w:rPr>
            <w:noProof/>
            <w:webHidden/>
          </w:rPr>
          <w:delText>109</w:delText>
        </w:r>
      </w:del>
      <w:del w:id="101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081AA1E4" w14:textId="7F583AA9" w:rsidR="0050351B" w:rsidDel="00F16E77" w:rsidRDefault="0050351B">
      <w:pPr>
        <w:pStyle w:val="Abbildungsverzeichnis"/>
        <w:rPr>
          <w:del w:id="1017" w:author="Weinert, Matthias (M.)" w:date="2022-02-16T15:44:00Z"/>
          <w:rFonts w:asciiTheme="minorHAnsi" w:eastAsiaTheme="minorEastAsia" w:hAnsiTheme="minorHAnsi" w:cstheme="minorBidi"/>
          <w:b w:val="0"/>
          <w:noProof/>
          <w:szCs w:val="22"/>
          <w:lang w:val="de-DE"/>
        </w:rPr>
      </w:pPr>
      <w:del w:id="101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"_Toc95914915"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61: I-Weld Parameters</w:delText>
        </w:r>
        <w:r w:rsidDel="00F16E77">
          <w:rPr>
            <w:noProof/>
            <w:webHidden/>
          </w:rPr>
          <w:tab/>
        </w:r>
        <w:r w:rsidDel="00F16E77">
          <w:rPr>
            <w:b w:val="0"/>
            <w:noProof/>
            <w:webHidden/>
          </w:rPr>
          <w:fldChar w:fldCharType="begin"/>
        </w:r>
        <w:r w:rsidDel="00F16E77">
          <w:rPr>
            <w:noProof/>
            <w:webHidden/>
          </w:rPr>
          <w:delInstrText xml:space="preserve"> PAGEREF _Toc95914915 \h </w:delInstrText>
        </w:r>
        <w:r w:rsidDel="00F16E77">
          <w:rPr>
            <w:b w:val="0"/>
            <w:noProof/>
            <w:webHidden/>
          </w:rPr>
        </w:r>
        <w:r w:rsidDel="00F16E77">
          <w:rPr>
            <w:b w:val="0"/>
            <w:noProof/>
            <w:webHidden/>
          </w:rPr>
          <w:fldChar w:fldCharType="separate"/>
        </w:r>
      </w:del>
      <w:del w:id="1019" w:author="Weinert, Matthias (M.)" w:date="2022-02-16T15:43:00Z">
        <w:r w:rsidDel="00F16E77">
          <w:rPr>
            <w:noProof/>
            <w:webHidden/>
          </w:rPr>
          <w:delText>109</w:delText>
        </w:r>
      </w:del>
      <w:del w:id="102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00C14B93" w14:textId="76CF514A" w:rsidR="0050351B" w:rsidDel="00F16E77" w:rsidRDefault="0050351B">
      <w:pPr>
        <w:pStyle w:val="Abbildungsverzeichnis"/>
        <w:rPr>
          <w:del w:id="1021" w:author="Weinert, Matthias (M.)" w:date="2022-02-16T15:44:00Z"/>
          <w:rFonts w:asciiTheme="minorHAnsi" w:eastAsiaTheme="minorEastAsia" w:hAnsiTheme="minorHAnsi" w:cstheme="minorBidi"/>
          <w:b w:val="0"/>
          <w:noProof/>
          <w:szCs w:val="22"/>
          <w:lang w:val="de-DE"/>
        </w:rPr>
      </w:pPr>
      <w:del w:id="102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62: Overlap Weld Sheet Layout</w:delText>
        </w:r>
        <w:r w:rsidDel="00F16E77">
          <w:rPr>
            <w:noProof/>
            <w:webHidden/>
          </w:rPr>
          <w:tab/>
        </w:r>
        <w:r w:rsidDel="00F16E77">
          <w:rPr>
            <w:b w:val="0"/>
            <w:noProof/>
            <w:webHidden/>
          </w:rPr>
          <w:fldChar w:fldCharType="begin"/>
        </w:r>
        <w:r w:rsidDel="00F16E77">
          <w:rPr>
            <w:noProof/>
            <w:webHidden/>
          </w:rPr>
          <w:delInstrText xml:space="preserve"> PAGEREF _Toc95914916 \h </w:delInstrText>
        </w:r>
        <w:r w:rsidDel="00F16E77">
          <w:rPr>
            <w:b w:val="0"/>
            <w:noProof/>
            <w:webHidden/>
          </w:rPr>
        </w:r>
        <w:r w:rsidDel="00F16E77">
          <w:rPr>
            <w:b w:val="0"/>
            <w:noProof/>
            <w:webHidden/>
          </w:rPr>
          <w:fldChar w:fldCharType="separate"/>
        </w:r>
      </w:del>
      <w:del w:id="1023" w:author="Weinert, Matthias (M.)" w:date="2022-02-16T15:43:00Z">
        <w:r w:rsidDel="00F16E77">
          <w:rPr>
            <w:noProof/>
            <w:webHidden/>
          </w:rPr>
          <w:delText>111</w:delText>
        </w:r>
      </w:del>
      <w:del w:id="102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27CEC2B" w14:textId="0A6E734E" w:rsidR="0050351B" w:rsidDel="00F16E77" w:rsidRDefault="0050351B">
      <w:pPr>
        <w:pStyle w:val="Abbildungsverzeichnis"/>
        <w:rPr>
          <w:del w:id="1025" w:author="Weinert, Matthias (M.)" w:date="2022-02-16T15:44:00Z"/>
          <w:rFonts w:asciiTheme="minorHAnsi" w:eastAsiaTheme="minorEastAsia" w:hAnsiTheme="minorHAnsi" w:cstheme="minorBidi"/>
          <w:b w:val="0"/>
          <w:noProof/>
          <w:szCs w:val="22"/>
          <w:lang w:val="de-DE"/>
        </w:rPr>
      </w:pPr>
      <w:del w:id="102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63: Overlap Weld Parameters</w:delText>
        </w:r>
        <w:r w:rsidDel="00F16E77">
          <w:rPr>
            <w:noProof/>
            <w:webHidden/>
          </w:rPr>
          <w:tab/>
        </w:r>
        <w:r w:rsidDel="00F16E77">
          <w:rPr>
            <w:b w:val="0"/>
            <w:noProof/>
            <w:webHidden/>
          </w:rPr>
          <w:fldChar w:fldCharType="begin"/>
        </w:r>
        <w:r w:rsidDel="00F16E77">
          <w:rPr>
            <w:noProof/>
            <w:webHidden/>
          </w:rPr>
          <w:delInstrText xml:space="preserve"> PAGEREF _Toc95914917 \h </w:delInstrText>
        </w:r>
        <w:r w:rsidDel="00F16E77">
          <w:rPr>
            <w:b w:val="0"/>
            <w:noProof/>
            <w:webHidden/>
          </w:rPr>
        </w:r>
        <w:r w:rsidDel="00F16E77">
          <w:rPr>
            <w:b w:val="0"/>
            <w:noProof/>
            <w:webHidden/>
          </w:rPr>
          <w:fldChar w:fldCharType="separate"/>
        </w:r>
      </w:del>
      <w:del w:id="1027" w:author="Weinert, Matthias (M.)" w:date="2022-02-16T15:43:00Z">
        <w:r w:rsidDel="00F16E77">
          <w:rPr>
            <w:noProof/>
            <w:webHidden/>
          </w:rPr>
          <w:delText>111</w:delText>
        </w:r>
      </w:del>
      <w:del w:id="102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5D7CF614" w14:textId="4A4A2EB5" w:rsidR="0050351B" w:rsidDel="00F16E77" w:rsidRDefault="0050351B">
      <w:pPr>
        <w:pStyle w:val="Abbildungsverzeichnis"/>
        <w:rPr>
          <w:del w:id="1029" w:author="Weinert, Matthias (M.)" w:date="2022-02-16T15:44:00Z"/>
          <w:rFonts w:asciiTheme="minorHAnsi" w:eastAsiaTheme="minorEastAsia" w:hAnsiTheme="minorHAnsi" w:cstheme="minorBidi"/>
          <w:b w:val="0"/>
          <w:noProof/>
          <w:szCs w:val="22"/>
          <w:lang w:val="de-DE"/>
        </w:rPr>
      </w:pPr>
      <w:del w:id="103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64: Single Sided Double Overlap Weld</w:delText>
        </w:r>
        <w:r w:rsidDel="00F16E77">
          <w:rPr>
            <w:noProof/>
            <w:webHidden/>
          </w:rPr>
          <w:tab/>
        </w:r>
        <w:r w:rsidDel="00F16E77">
          <w:rPr>
            <w:b w:val="0"/>
            <w:noProof/>
            <w:webHidden/>
          </w:rPr>
          <w:fldChar w:fldCharType="begin"/>
        </w:r>
        <w:r w:rsidDel="00F16E77">
          <w:rPr>
            <w:noProof/>
            <w:webHidden/>
          </w:rPr>
          <w:delInstrText xml:space="preserve"> PAGEREF _Toc95914918 \h </w:delInstrText>
        </w:r>
        <w:r w:rsidDel="00F16E77">
          <w:rPr>
            <w:b w:val="0"/>
            <w:noProof/>
            <w:webHidden/>
          </w:rPr>
        </w:r>
        <w:r w:rsidDel="00F16E77">
          <w:rPr>
            <w:b w:val="0"/>
            <w:noProof/>
            <w:webHidden/>
          </w:rPr>
          <w:fldChar w:fldCharType="separate"/>
        </w:r>
      </w:del>
      <w:del w:id="1031" w:author="Weinert, Matthias (M.)" w:date="2022-02-16T15:43:00Z">
        <w:r w:rsidDel="00F16E77">
          <w:rPr>
            <w:noProof/>
            <w:webHidden/>
          </w:rPr>
          <w:delText>112</w:delText>
        </w:r>
      </w:del>
      <w:del w:id="103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DF9350C" w14:textId="1AEEB883" w:rsidR="0050351B" w:rsidDel="00F16E77" w:rsidRDefault="0050351B">
      <w:pPr>
        <w:pStyle w:val="Abbildungsverzeichnis"/>
        <w:rPr>
          <w:del w:id="1033" w:author="Weinert, Matthias (M.)" w:date="2022-02-16T15:44:00Z"/>
          <w:rFonts w:asciiTheme="minorHAnsi" w:eastAsiaTheme="minorEastAsia" w:hAnsiTheme="minorHAnsi" w:cstheme="minorBidi"/>
          <w:b w:val="0"/>
          <w:noProof/>
          <w:szCs w:val="22"/>
          <w:lang w:val="de-DE"/>
        </w:rPr>
      </w:pPr>
      <w:del w:id="103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65: Overlap Weld Parameters</w:delText>
        </w:r>
        <w:r w:rsidDel="00F16E77">
          <w:rPr>
            <w:noProof/>
            <w:webHidden/>
          </w:rPr>
          <w:tab/>
        </w:r>
        <w:r w:rsidDel="00F16E77">
          <w:rPr>
            <w:b w:val="0"/>
            <w:noProof/>
            <w:webHidden/>
          </w:rPr>
          <w:fldChar w:fldCharType="begin"/>
        </w:r>
        <w:r w:rsidDel="00F16E77">
          <w:rPr>
            <w:noProof/>
            <w:webHidden/>
          </w:rPr>
          <w:delInstrText xml:space="preserve"> PAGEREF _Toc95914919 \h </w:delInstrText>
        </w:r>
        <w:r w:rsidDel="00F16E77">
          <w:rPr>
            <w:b w:val="0"/>
            <w:noProof/>
            <w:webHidden/>
          </w:rPr>
        </w:r>
        <w:r w:rsidDel="00F16E77">
          <w:rPr>
            <w:b w:val="0"/>
            <w:noProof/>
            <w:webHidden/>
          </w:rPr>
          <w:fldChar w:fldCharType="separate"/>
        </w:r>
      </w:del>
      <w:del w:id="1035" w:author="Weinert, Matthias (M.)" w:date="2022-02-16T15:43:00Z">
        <w:r w:rsidDel="00F16E77">
          <w:rPr>
            <w:noProof/>
            <w:webHidden/>
          </w:rPr>
          <w:delText>112</w:delText>
        </w:r>
      </w:del>
      <w:del w:id="103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7C74CBFF" w14:textId="7002DC34" w:rsidR="0050351B" w:rsidDel="00F16E77" w:rsidRDefault="0050351B">
      <w:pPr>
        <w:pStyle w:val="Abbildungsverzeichnis"/>
        <w:rPr>
          <w:del w:id="1037" w:author="Weinert, Matthias (M.)" w:date="2022-02-16T15:44:00Z"/>
          <w:rFonts w:asciiTheme="minorHAnsi" w:eastAsiaTheme="minorEastAsia" w:hAnsiTheme="minorHAnsi" w:cstheme="minorBidi"/>
          <w:b w:val="0"/>
          <w:noProof/>
          <w:szCs w:val="22"/>
          <w:lang w:val="de-DE"/>
        </w:rPr>
      </w:pPr>
      <w:del w:id="103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66: Double Sided Double Overlap Weld</w:delText>
        </w:r>
        <w:r w:rsidDel="00F16E77">
          <w:rPr>
            <w:noProof/>
            <w:webHidden/>
          </w:rPr>
          <w:tab/>
        </w:r>
        <w:r w:rsidDel="00F16E77">
          <w:rPr>
            <w:b w:val="0"/>
            <w:noProof/>
            <w:webHidden/>
          </w:rPr>
          <w:fldChar w:fldCharType="begin"/>
        </w:r>
        <w:r w:rsidDel="00F16E77">
          <w:rPr>
            <w:noProof/>
            <w:webHidden/>
          </w:rPr>
          <w:delInstrText xml:space="preserve"> PAGEREF _Toc95914920 \h </w:delInstrText>
        </w:r>
        <w:r w:rsidDel="00F16E77">
          <w:rPr>
            <w:b w:val="0"/>
            <w:noProof/>
            <w:webHidden/>
          </w:rPr>
        </w:r>
        <w:r w:rsidDel="00F16E77">
          <w:rPr>
            <w:b w:val="0"/>
            <w:noProof/>
            <w:webHidden/>
          </w:rPr>
          <w:fldChar w:fldCharType="separate"/>
        </w:r>
      </w:del>
      <w:del w:id="1039" w:author="Weinert, Matthias (M.)" w:date="2022-02-16T15:43:00Z">
        <w:r w:rsidDel="00F16E77">
          <w:rPr>
            <w:noProof/>
            <w:webHidden/>
          </w:rPr>
          <w:delText>112</w:delText>
        </w:r>
      </w:del>
      <w:del w:id="104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7C2F025" w14:textId="38C6B1B3" w:rsidR="0050351B" w:rsidDel="00F16E77" w:rsidRDefault="0050351B">
      <w:pPr>
        <w:pStyle w:val="Abbildungsverzeichnis"/>
        <w:rPr>
          <w:del w:id="1041" w:author="Weinert, Matthias (M.)" w:date="2022-02-16T15:44:00Z"/>
          <w:rFonts w:asciiTheme="minorHAnsi" w:eastAsiaTheme="minorEastAsia" w:hAnsiTheme="minorHAnsi" w:cstheme="minorBidi"/>
          <w:b w:val="0"/>
          <w:noProof/>
          <w:szCs w:val="22"/>
          <w:lang w:val="de-DE"/>
        </w:rPr>
      </w:pPr>
      <w:del w:id="104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67: Parameters of Double Sided Double Overlap Weld</w:delText>
        </w:r>
        <w:r w:rsidDel="00F16E77">
          <w:rPr>
            <w:noProof/>
            <w:webHidden/>
          </w:rPr>
          <w:tab/>
        </w:r>
        <w:r w:rsidDel="00F16E77">
          <w:rPr>
            <w:b w:val="0"/>
            <w:noProof/>
            <w:webHidden/>
          </w:rPr>
          <w:fldChar w:fldCharType="begin"/>
        </w:r>
        <w:r w:rsidDel="00F16E77">
          <w:rPr>
            <w:noProof/>
            <w:webHidden/>
          </w:rPr>
          <w:delInstrText xml:space="preserve"> PAGEREF _Toc95914921 \h </w:delInstrText>
        </w:r>
        <w:r w:rsidDel="00F16E77">
          <w:rPr>
            <w:b w:val="0"/>
            <w:noProof/>
            <w:webHidden/>
          </w:rPr>
        </w:r>
        <w:r w:rsidDel="00F16E77">
          <w:rPr>
            <w:b w:val="0"/>
            <w:noProof/>
            <w:webHidden/>
          </w:rPr>
          <w:fldChar w:fldCharType="separate"/>
        </w:r>
      </w:del>
      <w:del w:id="1043" w:author="Weinert, Matthias (M.)" w:date="2022-02-16T15:43:00Z">
        <w:r w:rsidDel="00F16E77">
          <w:rPr>
            <w:noProof/>
            <w:webHidden/>
          </w:rPr>
          <w:delText>113</w:delText>
        </w:r>
      </w:del>
      <w:del w:id="104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7C8394AD" w14:textId="399BEEC7" w:rsidR="0050351B" w:rsidDel="00F16E77" w:rsidRDefault="0050351B">
      <w:pPr>
        <w:pStyle w:val="Abbildungsverzeichnis"/>
        <w:rPr>
          <w:del w:id="1045" w:author="Weinert, Matthias (M.)" w:date="2022-02-16T15:44:00Z"/>
          <w:rFonts w:asciiTheme="minorHAnsi" w:eastAsiaTheme="minorEastAsia" w:hAnsiTheme="minorHAnsi" w:cstheme="minorBidi"/>
          <w:b w:val="0"/>
          <w:noProof/>
          <w:szCs w:val="22"/>
          <w:lang w:val="de-DE"/>
        </w:rPr>
      </w:pPr>
      <w:del w:id="104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"_Toc95914922"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68: Y-Joint Sheet Layout</w:delText>
        </w:r>
        <w:r w:rsidDel="00F16E77">
          <w:rPr>
            <w:noProof/>
            <w:webHidden/>
          </w:rPr>
          <w:tab/>
        </w:r>
        <w:r w:rsidDel="00F16E77">
          <w:rPr>
            <w:b w:val="0"/>
            <w:noProof/>
            <w:webHidden/>
          </w:rPr>
          <w:fldChar w:fldCharType="begin"/>
        </w:r>
        <w:r w:rsidDel="00F16E77">
          <w:rPr>
            <w:noProof/>
            <w:webHidden/>
          </w:rPr>
          <w:delInstrText xml:space="preserve"> PAGEREF _Toc95914922 \h </w:delInstrText>
        </w:r>
        <w:r w:rsidDel="00F16E77">
          <w:rPr>
            <w:b w:val="0"/>
            <w:noProof/>
            <w:webHidden/>
          </w:rPr>
        </w:r>
        <w:r w:rsidDel="00F16E77">
          <w:rPr>
            <w:b w:val="0"/>
            <w:noProof/>
            <w:webHidden/>
          </w:rPr>
          <w:fldChar w:fldCharType="separate"/>
        </w:r>
      </w:del>
      <w:del w:id="1047" w:author="Weinert, Matthias (M.)" w:date="2022-02-16T15:43:00Z">
        <w:r w:rsidDel="00F16E77">
          <w:rPr>
            <w:noProof/>
            <w:webHidden/>
          </w:rPr>
          <w:delText>116</w:delText>
        </w:r>
      </w:del>
      <w:del w:id="104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5EEBBDDC" w14:textId="2E241E76" w:rsidR="0050351B" w:rsidDel="00F16E77" w:rsidRDefault="0050351B">
      <w:pPr>
        <w:pStyle w:val="Abbildungsverzeichnis"/>
        <w:rPr>
          <w:del w:id="1049" w:author="Weinert, Matthias (M.)" w:date="2022-02-16T15:44:00Z"/>
          <w:rFonts w:asciiTheme="minorHAnsi" w:eastAsiaTheme="minorEastAsia" w:hAnsiTheme="minorHAnsi" w:cstheme="minorBidi"/>
          <w:b w:val="0"/>
          <w:noProof/>
          <w:szCs w:val="22"/>
          <w:lang w:val="de-DE"/>
        </w:rPr>
      </w:pPr>
      <w:del w:id="105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"_Toc95914923"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69: Parameters of Y-Joint Weld</w:delText>
        </w:r>
        <w:r w:rsidDel="00F16E77">
          <w:rPr>
            <w:noProof/>
            <w:webHidden/>
          </w:rPr>
          <w:tab/>
        </w:r>
        <w:r w:rsidDel="00F16E77">
          <w:rPr>
            <w:b w:val="0"/>
            <w:noProof/>
            <w:webHidden/>
          </w:rPr>
          <w:fldChar w:fldCharType="begin"/>
        </w:r>
        <w:r w:rsidDel="00F16E77">
          <w:rPr>
            <w:noProof/>
            <w:webHidden/>
          </w:rPr>
          <w:delInstrText xml:space="preserve"> PAGEREF _Toc95914923 \h </w:delInstrText>
        </w:r>
        <w:r w:rsidDel="00F16E77">
          <w:rPr>
            <w:b w:val="0"/>
            <w:noProof/>
            <w:webHidden/>
          </w:rPr>
        </w:r>
        <w:r w:rsidDel="00F16E77">
          <w:rPr>
            <w:b w:val="0"/>
            <w:noProof/>
            <w:webHidden/>
          </w:rPr>
          <w:fldChar w:fldCharType="separate"/>
        </w:r>
      </w:del>
      <w:del w:id="1051" w:author="Weinert, Matthias (M.)" w:date="2022-02-16T15:43:00Z">
        <w:r w:rsidDel="00F16E77">
          <w:rPr>
            <w:noProof/>
            <w:webHidden/>
          </w:rPr>
          <w:delText>116</w:delText>
        </w:r>
      </w:del>
      <w:del w:id="105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4DF9B6F" w14:textId="3AB16A5C" w:rsidR="0050351B" w:rsidDel="00F16E77" w:rsidRDefault="0050351B">
      <w:pPr>
        <w:pStyle w:val="Abbildungsverzeichnis"/>
        <w:rPr>
          <w:del w:id="1053" w:author="Weinert, Matthias (M.)" w:date="2022-02-16T15:44:00Z"/>
          <w:rFonts w:asciiTheme="minorHAnsi" w:eastAsiaTheme="minorEastAsia" w:hAnsiTheme="minorHAnsi" w:cstheme="minorBidi"/>
          <w:b w:val="0"/>
          <w:noProof/>
          <w:szCs w:val="22"/>
          <w:lang w:val="de-DE"/>
        </w:rPr>
      </w:pPr>
      <w:del w:id="105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70: K-Joint Sheet Layout</w:delText>
        </w:r>
        <w:r w:rsidDel="00F16E77">
          <w:rPr>
            <w:noProof/>
            <w:webHidden/>
          </w:rPr>
          <w:tab/>
        </w:r>
        <w:r w:rsidDel="00F16E77">
          <w:rPr>
            <w:b w:val="0"/>
            <w:noProof/>
            <w:webHidden/>
          </w:rPr>
          <w:fldChar w:fldCharType="begin"/>
        </w:r>
        <w:r w:rsidDel="00F16E77">
          <w:rPr>
            <w:noProof/>
            <w:webHidden/>
          </w:rPr>
          <w:delInstrText xml:space="preserve"> PAGEREF _Toc95914924 \h </w:delInstrText>
        </w:r>
        <w:r w:rsidDel="00F16E77">
          <w:rPr>
            <w:b w:val="0"/>
            <w:noProof/>
            <w:webHidden/>
          </w:rPr>
        </w:r>
        <w:r w:rsidDel="00F16E77">
          <w:rPr>
            <w:b w:val="0"/>
            <w:noProof/>
            <w:webHidden/>
          </w:rPr>
          <w:fldChar w:fldCharType="separate"/>
        </w:r>
      </w:del>
      <w:del w:id="1055" w:author="Weinert, Matthias (M.)" w:date="2022-02-16T15:43:00Z">
        <w:r w:rsidDel="00F16E77">
          <w:rPr>
            <w:noProof/>
            <w:webHidden/>
          </w:rPr>
          <w:delText>119</w:delText>
        </w:r>
      </w:del>
      <w:del w:id="105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15AA420" w14:textId="434A2EED" w:rsidR="0050351B" w:rsidDel="00F16E77" w:rsidRDefault="0050351B">
      <w:pPr>
        <w:pStyle w:val="Abbildungsverzeichnis"/>
        <w:rPr>
          <w:del w:id="1057" w:author="Weinert, Matthias (M.)" w:date="2022-02-16T15:44:00Z"/>
          <w:rFonts w:asciiTheme="minorHAnsi" w:eastAsiaTheme="minorEastAsia" w:hAnsiTheme="minorHAnsi" w:cstheme="minorBidi"/>
          <w:b w:val="0"/>
          <w:noProof/>
          <w:szCs w:val="22"/>
          <w:lang w:val="de-DE"/>
        </w:rPr>
      </w:pPr>
      <w:del w:id="105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71: Parameters of K-Joint Weld</w:delText>
        </w:r>
        <w:r w:rsidDel="00F16E77">
          <w:rPr>
            <w:noProof/>
            <w:webHidden/>
          </w:rPr>
          <w:tab/>
        </w:r>
        <w:r w:rsidDel="00F16E77">
          <w:rPr>
            <w:b w:val="0"/>
            <w:noProof/>
            <w:webHidden/>
          </w:rPr>
          <w:fldChar w:fldCharType="begin"/>
        </w:r>
        <w:r w:rsidDel="00F16E77">
          <w:rPr>
            <w:noProof/>
            <w:webHidden/>
          </w:rPr>
          <w:delInstrText xml:space="preserve"> PAGEREF _Toc95914925 \h </w:delInstrText>
        </w:r>
        <w:r w:rsidDel="00F16E77">
          <w:rPr>
            <w:b w:val="0"/>
            <w:noProof/>
            <w:webHidden/>
          </w:rPr>
        </w:r>
        <w:r w:rsidDel="00F16E77">
          <w:rPr>
            <w:b w:val="0"/>
            <w:noProof/>
            <w:webHidden/>
          </w:rPr>
          <w:fldChar w:fldCharType="separate"/>
        </w:r>
      </w:del>
      <w:del w:id="1059" w:author="Weinert, Matthias (M.)" w:date="2022-02-16T15:43:00Z">
        <w:r w:rsidDel="00F16E77">
          <w:rPr>
            <w:noProof/>
            <w:webHidden/>
          </w:rPr>
          <w:delText>120</w:delText>
        </w:r>
      </w:del>
      <w:del w:id="106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D573F4E" w14:textId="0FF71C55" w:rsidR="0050351B" w:rsidDel="00F16E77" w:rsidRDefault="0050351B">
      <w:pPr>
        <w:pStyle w:val="Abbildungsverzeichnis"/>
        <w:rPr>
          <w:del w:id="1061" w:author="Weinert, Matthias (M.)" w:date="2022-02-16T15:44:00Z"/>
          <w:rFonts w:asciiTheme="minorHAnsi" w:eastAsiaTheme="minorEastAsia" w:hAnsiTheme="minorHAnsi" w:cstheme="minorBidi"/>
          <w:b w:val="0"/>
          <w:noProof/>
          <w:szCs w:val="22"/>
          <w:lang w:val="de-DE"/>
        </w:rPr>
      </w:pPr>
      <w:del w:id="106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72: Cruciform Joint Sheet Layout</w:delText>
        </w:r>
        <w:r w:rsidDel="00F16E77">
          <w:rPr>
            <w:noProof/>
            <w:webHidden/>
          </w:rPr>
          <w:tab/>
        </w:r>
        <w:r w:rsidDel="00F16E77">
          <w:rPr>
            <w:b w:val="0"/>
            <w:noProof/>
            <w:webHidden/>
          </w:rPr>
          <w:fldChar w:fldCharType="begin"/>
        </w:r>
        <w:r w:rsidDel="00F16E77">
          <w:rPr>
            <w:noProof/>
            <w:webHidden/>
          </w:rPr>
          <w:delInstrText xml:space="preserve"> PAGEREF _Toc95914926 \h </w:delInstrText>
        </w:r>
        <w:r w:rsidDel="00F16E77">
          <w:rPr>
            <w:b w:val="0"/>
            <w:noProof/>
            <w:webHidden/>
          </w:rPr>
        </w:r>
        <w:r w:rsidDel="00F16E77">
          <w:rPr>
            <w:b w:val="0"/>
            <w:noProof/>
            <w:webHidden/>
          </w:rPr>
          <w:fldChar w:fldCharType="separate"/>
        </w:r>
      </w:del>
      <w:del w:id="1063" w:author="Weinert, Matthias (M.)" w:date="2022-02-16T15:43:00Z">
        <w:r w:rsidDel="00F16E77">
          <w:rPr>
            <w:noProof/>
            <w:webHidden/>
          </w:rPr>
          <w:delText>123</w:delText>
        </w:r>
      </w:del>
      <w:del w:id="106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472491D1" w14:textId="1606A161" w:rsidR="0050351B" w:rsidDel="00F16E77" w:rsidRDefault="0050351B">
      <w:pPr>
        <w:pStyle w:val="Abbildungsverzeichnis"/>
        <w:rPr>
          <w:del w:id="1065" w:author="Weinert, Matthias (M.)" w:date="2022-02-16T15:44:00Z"/>
          <w:rFonts w:asciiTheme="minorHAnsi" w:eastAsiaTheme="minorEastAsia" w:hAnsiTheme="minorHAnsi" w:cstheme="minorBidi"/>
          <w:b w:val="0"/>
          <w:noProof/>
          <w:szCs w:val="22"/>
          <w:lang w:val="de-DE"/>
        </w:rPr>
      </w:pPr>
      <w:del w:id="106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73: Parameters of Cruciform Joint</w:delText>
        </w:r>
        <w:r w:rsidDel="00F16E77">
          <w:rPr>
            <w:noProof/>
            <w:webHidden/>
          </w:rPr>
          <w:tab/>
        </w:r>
        <w:r w:rsidDel="00F16E77">
          <w:rPr>
            <w:b w:val="0"/>
            <w:noProof/>
            <w:webHidden/>
          </w:rPr>
          <w:fldChar w:fldCharType="begin"/>
        </w:r>
        <w:r w:rsidDel="00F16E77">
          <w:rPr>
            <w:noProof/>
            <w:webHidden/>
          </w:rPr>
          <w:delInstrText xml:space="preserve"> PAGEREF _Toc95914927 \h </w:delInstrText>
        </w:r>
        <w:r w:rsidDel="00F16E77">
          <w:rPr>
            <w:b w:val="0"/>
            <w:noProof/>
            <w:webHidden/>
          </w:rPr>
        </w:r>
        <w:r w:rsidDel="00F16E77">
          <w:rPr>
            <w:b w:val="0"/>
            <w:noProof/>
            <w:webHidden/>
          </w:rPr>
          <w:fldChar w:fldCharType="separate"/>
        </w:r>
      </w:del>
      <w:del w:id="1067" w:author="Weinert, Matthias (M.)" w:date="2022-02-16T15:43:00Z">
        <w:r w:rsidDel="00F16E77">
          <w:rPr>
            <w:noProof/>
            <w:webHidden/>
          </w:rPr>
          <w:delText>123</w:delText>
        </w:r>
      </w:del>
      <w:del w:id="106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0FAC9C7" w14:textId="1769B812" w:rsidR="0050351B" w:rsidDel="00F16E77" w:rsidRDefault="0050351B">
      <w:pPr>
        <w:pStyle w:val="Abbildungsverzeichnis"/>
        <w:rPr>
          <w:del w:id="1069" w:author="Weinert, Matthias (M.)" w:date="2022-02-16T15:44:00Z"/>
          <w:rFonts w:asciiTheme="minorHAnsi" w:eastAsiaTheme="minorEastAsia" w:hAnsiTheme="minorHAnsi" w:cstheme="minorBidi"/>
          <w:b w:val="0"/>
          <w:noProof/>
          <w:szCs w:val="22"/>
          <w:lang w:val="de-DE"/>
        </w:rPr>
      </w:pPr>
      <w:del w:id="107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74: Flared Joint Sheet Layout</w:delText>
        </w:r>
        <w:r w:rsidDel="00F16E77">
          <w:rPr>
            <w:noProof/>
            <w:webHidden/>
          </w:rPr>
          <w:tab/>
        </w:r>
        <w:r w:rsidDel="00F16E77">
          <w:rPr>
            <w:b w:val="0"/>
            <w:noProof/>
            <w:webHidden/>
          </w:rPr>
          <w:fldChar w:fldCharType="begin"/>
        </w:r>
        <w:r w:rsidDel="00F16E77">
          <w:rPr>
            <w:noProof/>
            <w:webHidden/>
          </w:rPr>
          <w:delInstrText xml:space="preserve"> PAGEREF _Toc95914928 \h </w:delInstrText>
        </w:r>
        <w:r w:rsidDel="00F16E77">
          <w:rPr>
            <w:b w:val="0"/>
            <w:noProof/>
            <w:webHidden/>
          </w:rPr>
        </w:r>
        <w:r w:rsidDel="00F16E77">
          <w:rPr>
            <w:b w:val="0"/>
            <w:noProof/>
            <w:webHidden/>
          </w:rPr>
          <w:fldChar w:fldCharType="separate"/>
        </w:r>
      </w:del>
      <w:del w:id="1071" w:author="Weinert, Matthias (M.)" w:date="2022-02-16T15:43:00Z">
        <w:r w:rsidDel="00F16E77">
          <w:rPr>
            <w:noProof/>
            <w:webHidden/>
          </w:rPr>
          <w:delText>127</w:delText>
        </w:r>
      </w:del>
      <w:del w:id="107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01BC2BE" w14:textId="6E6F5EF6" w:rsidR="0050351B" w:rsidDel="00F16E77" w:rsidRDefault="0050351B">
      <w:pPr>
        <w:pStyle w:val="Abbildungsverzeichnis"/>
        <w:rPr>
          <w:del w:id="1073" w:author="Weinert, Matthias (M.)" w:date="2022-02-16T15:44:00Z"/>
          <w:rFonts w:asciiTheme="minorHAnsi" w:eastAsiaTheme="minorEastAsia" w:hAnsiTheme="minorHAnsi" w:cstheme="minorBidi"/>
          <w:b w:val="0"/>
          <w:noProof/>
          <w:szCs w:val="22"/>
          <w:lang w:val="de-DE"/>
        </w:rPr>
      </w:pPr>
      <w:del w:id="107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75: Parameters of Flared Joint Weld</w:delText>
        </w:r>
        <w:r w:rsidDel="00F16E77">
          <w:rPr>
            <w:noProof/>
            <w:webHidden/>
          </w:rPr>
          <w:tab/>
        </w:r>
        <w:r w:rsidDel="00F16E77">
          <w:rPr>
            <w:b w:val="0"/>
            <w:noProof/>
            <w:webHidden/>
          </w:rPr>
          <w:fldChar w:fldCharType="begin"/>
        </w:r>
        <w:r w:rsidDel="00F16E77">
          <w:rPr>
            <w:noProof/>
            <w:webHidden/>
          </w:rPr>
          <w:delInstrText xml:space="preserve"> PAGEREF _Toc95914929 \h </w:delInstrText>
        </w:r>
        <w:r w:rsidDel="00F16E77">
          <w:rPr>
            <w:b w:val="0"/>
            <w:noProof/>
            <w:webHidden/>
          </w:rPr>
        </w:r>
        <w:r w:rsidDel="00F16E77">
          <w:rPr>
            <w:b w:val="0"/>
            <w:noProof/>
            <w:webHidden/>
          </w:rPr>
          <w:fldChar w:fldCharType="separate"/>
        </w:r>
      </w:del>
      <w:del w:id="1075" w:author="Weinert, Matthias (M.)" w:date="2022-02-16T15:43:00Z">
        <w:r w:rsidDel="00F16E77">
          <w:rPr>
            <w:noProof/>
            <w:webHidden/>
          </w:rPr>
          <w:delText>127</w:delText>
        </w:r>
      </w:del>
      <w:del w:id="107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40AB8A3" w14:textId="419AEFB7" w:rsidR="0050351B" w:rsidDel="00F16E77" w:rsidRDefault="0050351B">
      <w:pPr>
        <w:pStyle w:val="Abbildungsverzeichnis"/>
        <w:rPr>
          <w:del w:id="1077" w:author="Weinert, Matthias (M.)" w:date="2022-02-16T15:44:00Z"/>
          <w:rFonts w:asciiTheme="minorHAnsi" w:eastAsiaTheme="minorEastAsia" w:hAnsiTheme="minorHAnsi" w:cstheme="minorBidi"/>
          <w:b w:val="0"/>
          <w:noProof/>
          <w:szCs w:val="22"/>
          <w:lang w:val="de-DE"/>
        </w:rPr>
      </w:pPr>
      <w:del w:id="107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76: The Three Regions of a Hemming</w:delText>
        </w:r>
        <w:r w:rsidDel="00F16E77">
          <w:rPr>
            <w:noProof/>
            <w:webHidden/>
          </w:rPr>
          <w:tab/>
        </w:r>
        <w:r w:rsidDel="00F16E77">
          <w:rPr>
            <w:b w:val="0"/>
            <w:noProof/>
            <w:webHidden/>
          </w:rPr>
          <w:fldChar w:fldCharType="begin"/>
        </w:r>
        <w:r w:rsidDel="00F16E77">
          <w:rPr>
            <w:noProof/>
            <w:webHidden/>
          </w:rPr>
          <w:delInstrText xml:space="preserve"> PAGEREF _Toc95914930 \h </w:delInstrText>
        </w:r>
        <w:r w:rsidDel="00F16E77">
          <w:rPr>
            <w:b w:val="0"/>
            <w:noProof/>
            <w:webHidden/>
          </w:rPr>
        </w:r>
        <w:r w:rsidDel="00F16E77">
          <w:rPr>
            <w:b w:val="0"/>
            <w:noProof/>
            <w:webHidden/>
          </w:rPr>
          <w:fldChar w:fldCharType="separate"/>
        </w:r>
      </w:del>
      <w:del w:id="1079" w:author="Weinert, Matthias (M.)" w:date="2022-02-16T15:43:00Z">
        <w:r w:rsidDel="00F16E77">
          <w:rPr>
            <w:noProof/>
            <w:webHidden/>
          </w:rPr>
          <w:delText>131</w:delText>
        </w:r>
      </w:del>
      <w:del w:id="108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7A59EEDF" w14:textId="6FEB0C21" w:rsidR="0050351B" w:rsidDel="00F16E77" w:rsidRDefault="0050351B">
      <w:pPr>
        <w:pStyle w:val="Abbildungsverzeichnis"/>
        <w:rPr>
          <w:del w:id="1081" w:author="Weinert, Matthias (M.)" w:date="2022-02-16T15:44:00Z"/>
          <w:rFonts w:asciiTheme="minorHAnsi" w:eastAsiaTheme="minorEastAsia" w:hAnsiTheme="minorHAnsi" w:cstheme="minorBidi"/>
          <w:b w:val="0"/>
          <w:noProof/>
          <w:szCs w:val="22"/>
          <w:lang w:val="de-DE"/>
        </w:rPr>
      </w:pPr>
      <w:del w:id="108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77: Path Changes and Width Changes in Hemming Flanges</w:delText>
        </w:r>
        <w:r w:rsidDel="00F16E77">
          <w:rPr>
            <w:noProof/>
            <w:webHidden/>
          </w:rPr>
          <w:tab/>
        </w:r>
        <w:r w:rsidDel="00F16E77">
          <w:rPr>
            <w:b w:val="0"/>
            <w:noProof/>
            <w:webHidden/>
          </w:rPr>
          <w:fldChar w:fldCharType="begin"/>
        </w:r>
        <w:r w:rsidDel="00F16E77">
          <w:rPr>
            <w:noProof/>
            <w:webHidden/>
          </w:rPr>
          <w:delInstrText xml:space="preserve"> PAGEREF _Toc95914931 \h </w:delInstrText>
        </w:r>
        <w:r w:rsidDel="00F16E77">
          <w:rPr>
            <w:b w:val="0"/>
            <w:noProof/>
            <w:webHidden/>
          </w:rPr>
        </w:r>
        <w:r w:rsidDel="00F16E77">
          <w:rPr>
            <w:b w:val="0"/>
            <w:noProof/>
            <w:webHidden/>
          </w:rPr>
          <w:fldChar w:fldCharType="separate"/>
        </w:r>
      </w:del>
      <w:del w:id="1083" w:author="Weinert, Matthias (M.)" w:date="2022-02-16T15:43:00Z">
        <w:r w:rsidDel="00F16E77">
          <w:rPr>
            <w:noProof/>
            <w:webHidden/>
          </w:rPr>
          <w:delText>131</w:delText>
        </w:r>
      </w:del>
      <w:del w:id="108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72DE0EA" w14:textId="273D4739" w:rsidR="0050351B" w:rsidDel="00F16E77" w:rsidRDefault="0050351B">
      <w:pPr>
        <w:pStyle w:val="Abbildungsverzeichnis"/>
        <w:rPr>
          <w:del w:id="1085" w:author="Weinert, Matthias (M.)" w:date="2022-02-16T15:44:00Z"/>
          <w:rFonts w:asciiTheme="minorHAnsi" w:eastAsiaTheme="minorEastAsia" w:hAnsiTheme="minorHAnsi" w:cstheme="minorBidi"/>
          <w:b w:val="0"/>
          <w:noProof/>
          <w:szCs w:val="22"/>
          <w:lang w:val="de-DE"/>
        </w:rPr>
      </w:pPr>
      <w:del w:id="108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78: Adhesive Path Differs from Root Path</w:delText>
        </w:r>
        <w:r w:rsidDel="00F16E77">
          <w:rPr>
            <w:noProof/>
            <w:webHidden/>
          </w:rPr>
          <w:tab/>
        </w:r>
        <w:r w:rsidDel="00F16E77">
          <w:rPr>
            <w:b w:val="0"/>
            <w:noProof/>
            <w:webHidden/>
          </w:rPr>
          <w:fldChar w:fldCharType="begin"/>
        </w:r>
        <w:r w:rsidDel="00F16E77">
          <w:rPr>
            <w:noProof/>
            <w:webHidden/>
          </w:rPr>
          <w:delInstrText xml:space="preserve"> PAGEREF _Toc95914932 \h </w:delInstrText>
        </w:r>
        <w:r w:rsidDel="00F16E77">
          <w:rPr>
            <w:b w:val="0"/>
            <w:noProof/>
            <w:webHidden/>
          </w:rPr>
        </w:r>
        <w:r w:rsidDel="00F16E77">
          <w:rPr>
            <w:b w:val="0"/>
            <w:noProof/>
            <w:webHidden/>
          </w:rPr>
          <w:fldChar w:fldCharType="separate"/>
        </w:r>
      </w:del>
      <w:del w:id="1087" w:author="Weinert, Matthias (M.)" w:date="2022-02-16T15:43:00Z">
        <w:r w:rsidDel="00F16E77">
          <w:rPr>
            <w:noProof/>
            <w:webHidden/>
          </w:rPr>
          <w:delText>132</w:delText>
        </w:r>
      </w:del>
      <w:del w:id="108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61A4D3E" w14:textId="74E22BA6" w:rsidR="0050351B" w:rsidDel="00F16E77" w:rsidRDefault="0050351B">
      <w:pPr>
        <w:pStyle w:val="Abbildungsverzeichnis"/>
        <w:rPr>
          <w:del w:id="1089" w:author="Weinert, Matthias (M.)" w:date="2022-02-16T15:44:00Z"/>
          <w:rFonts w:asciiTheme="minorHAnsi" w:eastAsiaTheme="minorEastAsia" w:hAnsiTheme="minorHAnsi" w:cstheme="minorBidi"/>
          <w:b w:val="0"/>
          <w:noProof/>
          <w:szCs w:val="22"/>
          <w:lang w:val="de-DE"/>
        </w:rPr>
      </w:pPr>
      <w:del w:id="109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79: Reinforcements need to be considered as Part of the Inner Panel</w:delText>
        </w:r>
        <w:r w:rsidDel="00F16E77">
          <w:rPr>
            <w:noProof/>
            <w:webHidden/>
          </w:rPr>
          <w:tab/>
        </w:r>
        <w:r w:rsidDel="00F16E77">
          <w:rPr>
            <w:b w:val="0"/>
            <w:noProof/>
            <w:webHidden/>
          </w:rPr>
          <w:fldChar w:fldCharType="begin"/>
        </w:r>
        <w:r w:rsidDel="00F16E77">
          <w:rPr>
            <w:noProof/>
            <w:webHidden/>
          </w:rPr>
          <w:delInstrText xml:space="preserve"> PAGEREF _Toc95914933 \h </w:delInstrText>
        </w:r>
        <w:r w:rsidDel="00F16E77">
          <w:rPr>
            <w:b w:val="0"/>
            <w:noProof/>
            <w:webHidden/>
          </w:rPr>
        </w:r>
        <w:r w:rsidDel="00F16E77">
          <w:rPr>
            <w:b w:val="0"/>
            <w:noProof/>
            <w:webHidden/>
          </w:rPr>
          <w:fldChar w:fldCharType="separate"/>
        </w:r>
      </w:del>
      <w:del w:id="1091" w:author="Weinert, Matthias (M.)" w:date="2022-02-16T15:43:00Z">
        <w:r w:rsidDel="00F16E77">
          <w:rPr>
            <w:noProof/>
            <w:webHidden/>
          </w:rPr>
          <w:delText>132</w:delText>
        </w:r>
      </w:del>
      <w:del w:id="109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A12345E" w14:textId="23B16642" w:rsidR="0050351B" w:rsidDel="00F16E77" w:rsidRDefault="0050351B">
      <w:pPr>
        <w:pStyle w:val="Abbildungsverzeichnis"/>
        <w:rPr>
          <w:del w:id="1093" w:author="Weinert, Matthias (M.)" w:date="2022-02-16T15:44:00Z"/>
          <w:rFonts w:asciiTheme="minorHAnsi" w:eastAsiaTheme="minorEastAsia" w:hAnsiTheme="minorHAnsi" w:cstheme="minorBidi"/>
          <w:b w:val="0"/>
          <w:noProof/>
          <w:szCs w:val="22"/>
          <w:lang w:val="de-DE"/>
        </w:rPr>
      </w:pPr>
      <w:del w:id="109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80: Sequence without margin</w:delText>
        </w:r>
        <w:r w:rsidDel="00F16E77">
          <w:rPr>
            <w:noProof/>
            <w:webHidden/>
          </w:rPr>
          <w:tab/>
        </w:r>
        <w:r w:rsidDel="00F16E77">
          <w:rPr>
            <w:b w:val="0"/>
            <w:noProof/>
            <w:webHidden/>
          </w:rPr>
          <w:fldChar w:fldCharType="begin"/>
        </w:r>
        <w:r w:rsidDel="00F16E77">
          <w:rPr>
            <w:noProof/>
            <w:webHidden/>
          </w:rPr>
          <w:delInstrText xml:space="preserve"> PAGEREF _Toc95914934 \h </w:delInstrText>
        </w:r>
        <w:r w:rsidDel="00F16E77">
          <w:rPr>
            <w:b w:val="0"/>
            <w:noProof/>
            <w:webHidden/>
          </w:rPr>
        </w:r>
        <w:r w:rsidDel="00F16E77">
          <w:rPr>
            <w:b w:val="0"/>
            <w:noProof/>
            <w:webHidden/>
          </w:rPr>
          <w:fldChar w:fldCharType="separate"/>
        </w:r>
      </w:del>
      <w:del w:id="1095" w:author="Weinert, Matthias (M.)" w:date="2022-02-16T15:43:00Z">
        <w:r w:rsidDel="00F16E77">
          <w:rPr>
            <w:noProof/>
            <w:webHidden/>
          </w:rPr>
          <w:delText>135</w:delText>
        </w:r>
      </w:del>
      <w:del w:id="109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476FC2C1" w14:textId="67ACBBA1" w:rsidR="0050351B" w:rsidDel="00F16E77" w:rsidRDefault="0050351B">
      <w:pPr>
        <w:pStyle w:val="Abbildungsverzeichnis"/>
        <w:rPr>
          <w:del w:id="1097" w:author="Weinert, Matthias (M.)" w:date="2022-02-16T15:44:00Z"/>
          <w:rFonts w:asciiTheme="minorHAnsi" w:eastAsiaTheme="minorEastAsia" w:hAnsiTheme="minorHAnsi" w:cstheme="minorBidi"/>
          <w:b w:val="0"/>
          <w:noProof/>
          <w:szCs w:val="22"/>
          <w:lang w:val="de-DE"/>
        </w:rPr>
      </w:pPr>
      <w:del w:id="109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81: Sequence with margin and spacing</w:delText>
        </w:r>
        <w:r w:rsidDel="00F16E77">
          <w:rPr>
            <w:noProof/>
            <w:webHidden/>
          </w:rPr>
          <w:tab/>
        </w:r>
        <w:r w:rsidDel="00F16E77">
          <w:rPr>
            <w:b w:val="0"/>
            <w:noProof/>
            <w:webHidden/>
          </w:rPr>
          <w:fldChar w:fldCharType="begin"/>
        </w:r>
        <w:r w:rsidDel="00F16E77">
          <w:rPr>
            <w:noProof/>
            <w:webHidden/>
          </w:rPr>
          <w:delInstrText xml:space="preserve"> PAGEREF _Toc95914935 \h </w:delInstrText>
        </w:r>
        <w:r w:rsidDel="00F16E77">
          <w:rPr>
            <w:b w:val="0"/>
            <w:noProof/>
            <w:webHidden/>
          </w:rPr>
        </w:r>
        <w:r w:rsidDel="00F16E77">
          <w:rPr>
            <w:b w:val="0"/>
            <w:noProof/>
            <w:webHidden/>
          </w:rPr>
          <w:fldChar w:fldCharType="separate"/>
        </w:r>
      </w:del>
      <w:del w:id="1099" w:author="Weinert, Matthias (M.)" w:date="2022-02-16T15:43:00Z">
        <w:r w:rsidDel="00F16E77">
          <w:rPr>
            <w:noProof/>
            <w:webHidden/>
          </w:rPr>
          <w:delText>135</w:delText>
        </w:r>
      </w:del>
      <w:del w:id="110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58F4054" w14:textId="68A6FE88" w:rsidR="0050351B" w:rsidDel="00F16E77" w:rsidRDefault="0050351B">
      <w:pPr>
        <w:pStyle w:val="Abbildungsverzeichnis"/>
        <w:rPr>
          <w:del w:id="1101" w:author="Weinert, Matthias (M.)" w:date="2022-02-16T15:44:00Z"/>
          <w:rFonts w:asciiTheme="minorHAnsi" w:eastAsiaTheme="minorEastAsia" w:hAnsiTheme="minorHAnsi" w:cstheme="minorBidi"/>
          <w:b w:val="0"/>
          <w:noProof/>
          <w:szCs w:val="22"/>
          <w:lang w:val="de-DE"/>
        </w:rPr>
      </w:pPr>
      <w:del w:id="110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82: Margin relaxation</w:delText>
        </w:r>
        <w:r w:rsidDel="00F16E77">
          <w:rPr>
            <w:noProof/>
            <w:webHidden/>
          </w:rPr>
          <w:tab/>
        </w:r>
        <w:r w:rsidDel="00F16E77">
          <w:rPr>
            <w:b w:val="0"/>
            <w:noProof/>
            <w:webHidden/>
          </w:rPr>
          <w:fldChar w:fldCharType="begin"/>
        </w:r>
        <w:r w:rsidDel="00F16E77">
          <w:rPr>
            <w:noProof/>
            <w:webHidden/>
          </w:rPr>
          <w:delInstrText xml:space="preserve"> PAGEREF _Toc95914936 \h </w:delInstrText>
        </w:r>
        <w:r w:rsidDel="00F16E77">
          <w:rPr>
            <w:b w:val="0"/>
            <w:noProof/>
            <w:webHidden/>
          </w:rPr>
        </w:r>
        <w:r w:rsidDel="00F16E77">
          <w:rPr>
            <w:b w:val="0"/>
            <w:noProof/>
            <w:webHidden/>
          </w:rPr>
          <w:fldChar w:fldCharType="separate"/>
        </w:r>
      </w:del>
      <w:del w:id="1103" w:author="Weinert, Matthias (M.)" w:date="2022-02-16T15:43:00Z">
        <w:r w:rsidDel="00F16E77">
          <w:rPr>
            <w:noProof/>
            <w:webHidden/>
          </w:rPr>
          <w:delText>135</w:delText>
        </w:r>
      </w:del>
      <w:del w:id="110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03A3A4AB" w14:textId="5CA7D2E2" w:rsidR="0050351B" w:rsidDel="00F16E77" w:rsidRDefault="0050351B">
      <w:pPr>
        <w:pStyle w:val="Abbildungsverzeichnis"/>
        <w:rPr>
          <w:del w:id="1105" w:author="Weinert, Matthias (M.)" w:date="2022-02-16T15:44:00Z"/>
          <w:rFonts w:asciiTheme="minorHAnsi" w:eastAsiaTheme="minorEastAsia" w:hAnsiTheme="minorHAnsi" w:cstheme="minorBidi"/>
          <w:b w:val="0"/>
          <w:noProof/>
          <w:szCs w:val="22"/>
          <w:lang w:val="de-DE"/>
        </w:rPr>
      </w:pPr>
      <w:del w:id="110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83: Spacing relaxation</w:delText>
        </w:r>
        <w:r w:rsidDel="00F16E77">
          <w:rPr>
            <w:noProof/>
            <w:webHidden/>
          </w:rPr>
          <w:tab/>
        </w:r>
        <w:r w:rsidDel="00F16E77">
          <w:rPr>
            <w:b w:val="0"/>
            <w:noProof/>
            <w:webHidden/>
          </w:rPr>
          <w:fldChar w:fldCharType="begin"/>
        </w:r>
        <w:r w:rsidDel="00F16E77">
          <w:rPr>
            <w:noProof/>
            <w:webHidden/>
          </w:rPr>
          <w:delInstrText xml:space="preserve"> PAGEREF _Toc95914937 \h </w:delInstrText>
        </w:r>
        <w:r w:rsidDel="00F16E77">
          <w:rPr>
            <w:b w:val="0"/>
            <w:noProof/>
            <w:webHidden/>
          </w:rPr>
        </w:r>
        <w:r w:rsidDel="00F16E77">
          <w:rPr>
            <w:b w:val="0"/>
            <w:noProof/>
            <w:webHidden/>
          </w:rPr>
          <w:fldChar w:fldCharType="separate"/>
        </w:r>
      </w:del>
      <w:del w:id="1107" w:author="Weinert, Matthias (M.)" w:date="2022-02-16T15:43:00Z">
        <w:r w:rsidDel="00F16E77">
          <w:rPr>
            <w:noProof/>
            <w:webHidden/>
          </w:rPr>
          <w:delText>135</w:delText>
        </w:r>
      </w:del>
      <w:del w:id="110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37F0F8E8" w14:textId="2D5213A0" w:rsidR="0050351B" w:rsidDel="00F16E77" w:rsidRDefault="0050351B">
      <w:pPr>
        <w:pStyle w:val="Abbildungsverzeichnis"/>
        <w:rPr>
          <w:del w:id="1109" w:author="Weinert, Matthias (M.)" w:date="2022-02-16T15:44:00Z"/>
          <w:rFonts w:asciiTheme="minorHAnsi" w:eastAsiaTheme="minorEastAsia" w:hAnsiTheme="minorHAnsi" w:cstheme="minorBidi"/>
          <w:b w:val="0"/>
          <w:noProof/>
          <w:szCs w:val="22"/>
          <w:lang w:val="de-DE"/>
        </w:rPr>
      </w:pPr>
      <w:del w:id="111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84: Picture of an sealing or adhesive face</w:delText>
        </w:r>
        <w:r w:rsidDel="00F16E77">
          <w:rPr>
            <w:noProof/>
            <w:webHidden/>
          </w:rPr>
          <w:tab/>
        </w:r>
        <w:r w:rsidDel="00F16E77">
          <w:rPr>
            <w:b w:val="0"/>
            <w:noProof/>
            <w:webHidden/>
          </w:rPr>
          <w:fldChar w:fldCharType="begin"/>
        </w:r>
        <w:r w:rsidDel="00F16E77">
          <w:rPr>
            <w:noProof/>
            <w:webHidden/>
          </w:rPr>
          <w:delInstrText xml:space="preserve"> PAGEREF _Toc95914938 \h </w:delInstrText>
        </w:r>
        <w:r w:rsidDel="00F16E77">
          <w:rPr>
            <w:b w:val="0"/>
            <w:noProof/>
            <w:webHidden/>
          </w:rPr>
        </w:r>
        <w:r w:rsidDel="00F16E77">
          <w:rPr>
            <w:b w:val="0"/>
            <w:noProof/>
            <w:webHidden/>
          </w:rPr>
          <w:fldChar w:fldCharType="separate"/>
        </w:r>
      </w:del>
      <w:del w:id="1111" w:author="Weinert, Matthias (M.)" w:date="2022-02-16T15:43:00Z">
        <w:r w:rsidDel="00F16E77">
          <w:rPr>
            <w:noProof/>
            <w:webHidden/>
          </w:rPr>
          <w:delText>140</w:delText>
        </w:r>
      </w:del>
      <w:del w:id="111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3289AC61" w14:textId="40C7ADB4" w:rsidR="0050351B" w:rsidDel="00F16E77" w:rsidRDefault="0050351B">
      <w:pPr>
        <w:pStyle w:val="Abbildungsverzeichnis"/>
        <w:rPr>
          <w:del w:id="1113" w:author="Weinert, Matthias (M.)" w:date="2022-02-16T15:44:00Z"/>
          <w:rFonts w:asciiTheme="minorHAnsi" w:eastAsiaTheme="minorEastAsia" w:hAnsiTheme="minorHAnsi" w:cstheme="minorBidi"/>
          <w:b w:val="0"/>
          <w:noProof/>
          <w:szCs w:val="22"/>
          <w:lang w:val="de-DE"/>
        </w:rPr>
      </w:pPr>
      <w:del w:id="111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85: 'length', 'spacing', 'first_spacing' and 'last_spacing' are the terms needed to define a regular intermittent weld.</w:delText>
        </w:r>
        <w:r w:rsidDel="00F16E77">
          <w:rPr>
            <w:noProof/>
            <w:webHidden/>
          </w:rPr>
          <w:tab/>
        </w:r>
        <w:r w:rsidDel="00F16E77">
          <w:rPr>
            <w:b w:val="0"/>
            <w:noProof/>
            <w:webHidden/>
          </w:rPr>
          <w:fldChar w:fldCharType="begin"/>
        </w:r>
        <w:r w:rsidDel="00F16E77">
          <w:rPr>
            <w:noProof/>
            <w:webHidden/>
          </w:rPr>
          <w:delInstrText xml:space="preserve"> PAGEREF _Toc95914939 \h </w:delInstrText>
        </w:r>
        <w:r w:rsidDel="00F16E77">
          <w:rPr>
            <w:b w:val="0"/>
            <w:noProof/>
            <w:webHidden/>
          </w:rPr>
        </w:r>
        <w:r w:rsidDel="00F16E77">
          <w:rPr>
            <w:b w:val="0"/>
            <w:noProof/>
            <w:webHidden/>
          </w:rPr>
          <w:fldChar w:fldCharType="separate"/>
        </w:r>
      </w:del>
      <w:del w:id="1115" w:author="Weinert, Matthias (M.)" w:date="2022-02-16T15:43:00Z">
        <w:r w:rsidDel="00F16E77">
          <w:rPr>
            <w:noProof/>
            <w:webHidden/>
          </w:rPr>
          <w:delText>142</w:delText>
        </w:r>
      </w:del>
      <w:del w:id="111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6A6E5BE" w14:textId="475F9E4B" w:rsidR="0050351B" w:rsidDel="00F16E77" w:rsidRDefault="0050351B">
      <w:pPr>
        <w:pStyle w:val="Abbildungsverzeichnis"/>
        <w:rPr>
          <w:del w:id="1117" w:author="Weinert, Matthias (M.)" w:date="2022-02-16T15:44:00Z"/>
          <w:rFonts w:asciiTheme="minorHAnsi" w:eastAsiaTheme="minorEastAsia" w:hAnsiTheme="minorHAnsi" w:cstheme="minorBidi"/>
          <w:b w:val="0"/>
          <w:noProof/>
          <w:szCs w:val="22"/>
          <w:lang w:val="de-DE"/>
        </w:rPr>
      </w:pPr>
      <w:del w:id="111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"_Toc95914940"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86: A regular intermittent weld with 'n' segments and 'n-1' spacings between segments.</w:delText>
        </w:r>
        <w:r w:rsidDel="00F16E77">
          <w:rPr>
            <w:noProof/>
            <w:webHidden/>
          </w:rPr>
          <w:tab/>
        </w:r>
        <w:r w:rsidDel="00F16E77">
          <w:rPr>
            <w:b w:val="0"/>
            <w:noProof/>
            <w:webHidden/>
          </w:rPr>
          <w:fldChar w:fldCharType="begin"/>
        </w:r>
        <w:r w:rsidDel="00F16E77">
          <w:rPr>
            <w:noProof/>
            <w:webHidden/>
          </w:rPr>
          <w:delInstrText xml:space="preserve"> PAGEREF _Toc95914940 \h </w:delInstrText>
        </w:r>
        <w:r w:rsidDel="00F16E77">
          <w:rPr>
            <w:b w:val="0"/>
            <w:noProof/>
            <w:webHidden/>
          </w:rPr>
        </w:r>
        <w:r w:rsidDel="00F16E77">
          <w:rPr>
            <w:b w:val="0"/>
            <w:noProof/>
            <w:webHidden/>
          </w:rPr>
          <w:fldChar w:fldCharType="separate"/>
        </w:r>
      </w:del>
      <w:del w:id="1119" w:author="Weinert, Matthias (M.)" w:date="2022-02-16T15:43:00Z">
        <w:r w:rsidDel="00F16E77">
          <w:rPr>
            <w:noProof/>
            <w:webHidden/>
          </w:rPr>
          <w:delText>142</w:delText>
        </w:r>
      </w:del>
      <w:del w:id="112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3468E0A" w14:textId="0FB74140" w:rsidR="006344F0" w:rsidRDefault="00E913A8">
      <w:pPr>
        <w:pStyle w:val="Abbildungsverzeichnis"/>
        <w:rPr>
          <w:ins w:id="1121" w:author="Weinert, Matthias (M.)" w:date="2022-02-21T10:55:00Z"/>
          <w:rFonts w:asciiTheme="minorHAnsi" w:eastAsiaTheme="minorEastAsia" w:hAnsiTheme="minorHAnsi" w:cstheme="minorBidi"/>
          <w:b w:val="0"/>
          <w:noProof/>
          <w:szCs w:val="22"/>
          <w:lang w:val="de-DE"/>
        </w:rPr>
      </w:pPr>
      <w:del w:id="1122" w:author="Weinert, Matthias (M.)" w:date="2022-02-17T17:10:00Z">
        <w:r w:rsidDel="001C13C3">
          <w:fldChar w:fldCharType="end"/>
        </w:r>
      </w:del>
      <w:ins w:id="1123" w:author="Weinert, Matthias (M.)" w:date="2022-02-17T17:10:00Z">
        <w:r w:rsidR="001C13C3">
          <w:fldChar w:fldCharType="begin"/>
        </w:r>
        <w:r w:rsidR="001C13C3">
          <w:instrText xml:space="preserve"> TOC \h \z \c "Figure" </w:instrText>
        </w:r>
      </w:ins>
      <w:r w:rsidR="001C13C3">
        <w:fldChar w:fldCharType="separate"/>
      </w:r>
      <w:ins w:id="1124" w:author="Weinert, Matthias (M.)" w:date="2022-02-21T10:55:00Z">
        <w:r w:rsidR="006344F0" w:rsidRPr="00CC5021">
          <w:rPr>
            <w:rStyle w:val="Hyperlink"/>
            <w:rFonts w:eastAsia="MS Mincho"/>
            <w:noProof/>
          </w:rPr>
          <w:fldChar w:fldCharType="begin"/>
        </w:r>
        <w:r w:rsidR="006344F0" w:rsidRPr="00CC5021">
          <w:rPr>
            <w:rStyle w:val="Hyperlink"/>
            <w:rFonts w:eastAsia="MS Mincho"/>
            <w:noProof/>
          </w:rPr>
          <w:instrText xml:space="preserve"> </w:instrText>
        </w:r>
        <w:r w:rsidR="006344F0">
          <w:rPr>
            <w:noProof/>
          </w:rPr>
          <w:instrText>HYPERLINK \l "_Toc96333437"</w:instrText>
        </w:r>
        <w:r w:rsidR="006344F0" w:rsidRPr="00CC5021">
          <w:rPr>
            <w:rStyle w:val="Hyperlink"/>
            <w:rFonts w:eastAsia="MS Mincho"/>
            <w:noProof/>
          </w:rPr>
          <w:instrText xml:space="preserve"> </w:instrText>
        </w:r>
        <w:r w:rsidR="006344F0" w:rsidRPr="00CC5021">
          <w:rPr>
            <w:rStyle w:val="Hyperlink"/>
            <w:rFonts w:eastAsia="MS Mincho"/>
            <w:noProof/>
          </w:rPr>
        </w:r>
        <w:r w:rsidR="006344F0" w:rsidRPr="00CC5021">
          <w:rPr>
            <w:rStyle w:val="Hyperlink"/>
            <w:rFonts w:eastAsia="MS Mincho"/>
            <w:noProof/>
          </w:rPr>
          <w:fldChar w:fldCharType="separate"/>
        </w:r>
        <w:r w:rsidR="006344F0" w:rsidRPr="00CC5021">
          <w:rPr>
            <w:rStyle w:val="Hyperlink"/>
            <w:rFonts w:eastAsia="MS Mincho"/>
            <w:noProof/>
          </w:rPr>
          <w:t>Figure 1: Seam weld as 1</w:t>
        </w:r>
        <w:r w:rsidR="006344F0" w:rsidRPr="00CC5021">
          <w:rPr>
            <w:rStyle w:val="Hyperlink"/>
            <w:rFonts w:eastAsia="MS Mincho"/>
            <w:noProof/>
          </w:rPr>
          <w:noBreakHyphen/>
          <w:t>dimensional joint</w:t>
        </w:r>
        <w:r w:rsidR="006344F0">
          <w:rPr>
            <w:noProof/>
            <w:webHidden/>
          </w:rPr>
          <w:tab/>
        </w:r>
        <w:r w:rsidR="006344F0">
          <w:rPr>
            <w:noProof/>
            <w:webHidden/>
          </w:rPr>
          <w:fldChar w:fldCharType="begin"/>
        </w:r>
        <w:r w:rsidR="006344F0">
          <w:rPr>
            <w:noProof/>
            <w:webHidden/>
          </w:rPr>
          <w:instrText xml:space="preserve"> PAGEREF _Toc96333437 \h </w:instrText>
        </w:r>
        <w:r w:rsidR="006344F0">
          <w:rPr>
            <w:noProof/>
            <w:webHidden/>
          </w:rPr>
        </w:r>
      </w:ins>
      <w:r w:rsidR="006344F0">
        <w:rPr>
          <w:noProof/>
          <w:webHidden/>
        </w:rPr>
        <w:fldChar w:fldCharType="separate"/>
      </w:r>
      <w:ins w:id="1125" w:author="Weinert, Matthias (M.)" w:date="2022-02-21T10:55:00Z">
        <w:r w:rsidR="006344F0">
          <w:rPr>
            <w:noProof/>
            <w:webHidden/>
          </w:rPr>
          <w:t>3</w:t>
        </w:r>
        <w:r w:rsidR="006344F0">
          <w:rPr>
            <w:noProof/>
            <w:webHidden/>
          </w:rPr>
          <w:fldChar w:fldCharType="end"/>
        </w:r>
        <w:r w:rsidR="006344F0" w:rsidRPr="00CC5021">
          <w:rPr>
            <w:rStyle w:val="Hyperlink"/>
            <w:rFonts w:eastAsia="MS Mincho"/>
            <w:noProof/>
          </w:rPr>
          <w:fldChar w:fldCharType="end"/>
        </w:r>
      </w:ins>
    </w:p>
    <w:p w14:paraId="64C3E0EF" w14:textId="272050D0" w:rsidR="006344F0" w:rsidRDefault="006344F0">
      <w:pPr>
        <w:pStyle w:val="Abbildungsverzeichnis"/>
        <w:rPr>
          <w:ins w:id="1126" w:author="Weinert, Matthias (M.)" w:date="2022-02-21T10:55:00Z"/>
          <w:rFonts w:asciiTheme="minorHAnsi" w:eastAsiaTheme="minorEastAsia" w:hAnsiTheme="minorHAnsi" w:cstheme="minorBidi"/>
          <w:b w:val="0"/>
          <w:noProof/>
          <w:szCs w:val="22"/>
          <w:lang w:val="de-DE"/>
        </w:rPr>
      </w:pPr>
      <w:ins w:id="1127"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"_Toc96333438"</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_Toc96333438 \h </w:instrText>
        </w:r>
        <w:r>
          <w:rPr>
            <w:noProof/>
            <w:webHidden/>
          </w:rPr>
        </w:r>
      </w:ins>
      <w:r>
        <w:rPr>
          <w:noProof/>
          <w:webHidden/>
        </w:rPr>
        <w:fldChar w:fldCharType="separate"/>
      </w:r>
      <w:ins w:id="1128" w:author="Weinert, Matthias (M.)" w:date="2022-02-21T10:55:00Z">
        <w:r>
          <w:rPr>
            <w:noProof/>
            <w:webHidden/>
          </w:rPr>
          <w:t>3</w:t>
        </w:r>
        <w:r>
          <w:rPr>
            <w:noProof/>
            <w:webHidden/>
          </w:rPr>
          <w:fldChar w:fldCharType="end"/>
        </w:r>
        <w:r w:rsidRPr="00CC5021">
          <w:rPr>
            <w:rStyle w:val="Hyperlink"/>
            <w:rFonts w:eastAsia="MS Mincho"/>
            <w:noProof/>
          </w:rPr>
          <w:fldChar w:fldCharType="end"/>
        </w:r>
      </w:ins>
    </w:p>
    <w:p w14:paraId="49991FB8" w14:textId="57540634" w:rsidR="006344F0" w:rsidRDefault="006344F0">
      <w:pPr>
        <w:pStyle w:val="Abbildungsverzeichnis"/>
        <w:rPr>
          <w:ins w:id="1129" w:author="Weinert, Matthias (M.)" w:date="2022-02-21T10:55:00Z"/>
          <w:rFonts w:asciiTheme="minorHAnsi" w:eastAsiaTheme="minorEastAsia" w:hAnsiTheme="minorHAnsi" w:cstheme="minorBidi"/>
          <w:b w:val="0"/>
          <w:noProof/>
          <w:szCs w:val="22"/>
          <w:lang w:val="de-DE"/>
        </w:rPr>
      </w:pPr>
      <w:ins w:id="1130"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"_Toc96333439"</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_Toc96333439 \h </w:instrText>
        </w:r>
        <w:r>
          <w:rPr>
            <w:noProof/>
            <w:webHidden/>
          </w:rPr>
        </w:r>
      </w:ins>
      <w:r>
        <w:rPr>
          <w:noProof/>
          <w:webHidden/>
        </w:rPr>
        <w:fldChar w:fldCharType="separate"/>
      </w:r>
      <w:ins w:id="1131" w:author="Weinert, Matthias (M.)" w:date="2022-02-21T10:55:00Z">
        <w:r>
          <w:rPr>
            <w:noProof/>
            <w:webHidden/>
          </w:rPr>
          <w:t>4</w:t>
        </w:r>
        <w:r>
          <w:rPr>
            <w:noProof/>
            <w:webHidden/>
          </w:rPr>
          <w:fldChar w:fldCharType="end"/>
        </w:r>
        <w:r w:rsidRPr="00CC5021">
          <w:rPr>
            <w:rStyle w:val="Hyperlink"/>
            <w:rFonts w:eastAsia="MS Mincho"/>
            <w:noProof/>
          </w:rPr>
          <w:fldChar w:fldCharType="end"/>
        </w:r>
      </w:ins>
    </w:p>
    <w:p w14:paraId="1262A918" w14:textId="70B335A3" w:rsidR="006344F0" w:rsidRDefault="006344F0">
      <w:pPr>
        <w:pStyle w:val="Abbildungsverzeichnis"/>
        <w:rPr>
          <w:ins w:id="1132" w:author="Weinert, Matthias (M.)" w:date="2022-02-21T10:55:00Z"/>
          <w:rFonts w:asciiTheme="minorHAnsi" w:eastAsiaTheme="minorEastAsia" w:hAnsiTheme="minorHAnsi" w:cstheme="minorBidi"/>
          <w:b w:val="0"/>
          <w:noProof/>
          <w:szCs w:val="22"/>
          <w:lang w:val="de-DE"/>
        </w:rPr>
      </w:pPr>
      <w:ins w:id="1133"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"_Toc96333440"</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_Toc96333440 \h </w:instrText>
        </w:r>
        <w:r>
          <w:rPr>
            <w:noProof/>
            <w:webHidden/>
          </w:rPr>
        </w:r>
      </w:ins>
      <w:r>
        <w:rPr>
          <w:noProof/>
          <w:webHidden/>
        </w:rPr>
        <w:fldChar w:fldCharType="separate"/>
      </w:r>
      <w:ins w:id="1134" w:author="Weinert, Matthias (M.)" w:date="2022-02-21T10:55:00Z">
        <w:r>
          <w:rPr>
            <w:noProof/>
            <w:webHidden/>
          </w:rPr>
          <w:t>4</w:t>
        </w:r>
        <w:r>
          <w:rPr>
            <w:noProof/>
            <w:webHidden/>
          </w:rPr>
          <w:fldChar w:fldCharType="end"/>
        </w:r>
        <w:r w:rsidRPr="00CC5021">
          <w:rPr>
            <w:rStyle w:val="Hyperlink"/>
            <w:rFonts w:eastAsia="MS Mincho"/>
            <w:noProof/>
          </w:rPr>
          <w:fldChar w:fldCharType="end"/>
        </w:r>
      </w:ins>
    </w:p>
    <w:p w14:paraId="6DFDA9A0" w14:textId="1A6AB17F" w:rsidR="006344F0" w:rsidRDefault="006344F0">
      <w:pPr>
        <w:pStyle w:val="Abbildungsverzeichnis"/>
        <w:rPr>
          <w:ins w:id="1135" w:author="Weinert, Matthias (M.)" w:date="2022-02-21T10:55:00Z"/>
          <w:rFonts w:asciiTheme="minorHAnsi" w:eastAsiaTheme="minorEastAsia" w:hAnsiTheme="minorHAnsi" w:cstheme="minorBidi"/>
          <w:b w:val="0"/>
          <w:noProof/>
          <w:szCs w:val="22"/>
          <w:lang w:val="de-DE"/>
        </w:rPr>
      </w:pPr>
      <w:ins w:id="1136"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"_Toc96333441"</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_Toc96333441 \h </w:instrText>
        </w:r>
        <w:r>
          <w:rPr>
            <w:noProof/>
            <w:webHidden/>
          </w:rPr>
        </w:r>
      </w:ins>
      <w:r>
        <w:rPr>
          <w:noProof/>
          <w:webHidden/>
        </w:rPr>
        <w:fldChar w:fldCharType="separate"/>
      </w:r>
      <w:ins w:id="1137" w:author="Weinert, Matthias (M.)" w:date="2022-02-21T10:55:00Z">
        <w:r>
          <w:rPr>
            <w:noProof/>
            <w:webHidden/>
          </w:rPr>
          <w:t>5</w:t>
        </w:r>
        <w:r>
          <w:rPr>
            <w:noProof/>
            <w:webHidden/>
          </w:rPr>
          <w:fldChar w:fldCharType="end"/>
        </w:r>
        <w:r w:rsidRPr="00CC5021">
          <w:rPr>
            <w:rStyle w:val="Hyperlink"/>
            <w:rFonts w:eastAsia="MS Mincho"/>
            <w:noProof/>
          </w:rPr>
          <w:fldChar w:fldCharType="end"/>
        </w:r>
      </w:ins>
    </w:p>
    <w:p w14:paraId="376149E6" w14:textId="0B3CB834" w:rsidR="006344F0" w:rsidRDefault="006344F0">
      <w:pPr>
        <w:pStyle w:val="Abbildungsverzeichnis"/>
        <w:rPr>
          <w:ins w:id="1138" w:author="Weinert, Matthias (M.)" w:date="2022-02-21T10:55:00Z"/>
          <w:rFonts w:asciiTheme="minorHAnsi" w:eastAsiaTheme="minorEastAsia" w:hAnsiTheme="minorHAnsi" w:cstheme="minorBidi"/>
          <w:b w:val="0"/>
          <w:noProof/>
          <w:szCs w:val="22"/>
          <w:lang w:val="de-DE"/>
        </w:rPr>
      </w:pPr>
      <w:ins w:id="1139"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"_Toc96333442"</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_Toc96333442 \h </w:instrText>
        </w:r>
        <w:r>
          <w:rPr>
            <w:noProof/>
            <w:webHidden/>
          </w:rPr>
        </w:r>
      </w:ins>
      <w:r>
        <w:rPr>
          <w:noProof/>
          <w:webHidden/>
        </w:rPr>
        <w:fldChar w:fldCharType="separate"/>
      </w:r>
      <w:ins w:id="1140" w:author="Weinert, Matthias (M.)" w:date="2022-02-21T10:55:00Z">
        <w:r>
          <w:rPr>
            <w:noProof/>
            <w:webHidden/>
          </w:rPr>
          <w:t>9</w:t>
        </w:r>
        <w:r>
          <w:rPr>
            <w:noProof/>
            <w:webHidden/>
          </w:rPr>
          <w:fldChar w:fldCharType="end"/>
        </w:r>
        <w:r w:rsidRPr="00CC5021">
          <w:rPr>
            <w:rStyle w:val="Hyperlink"/>
            <w:rFonts w:eastAsia="MS Mincho"/>
            <w:noProof/>
          </w:rPr>
          <w:fldChar w:fldCharType="end"/>
        </w:r>
      </w:ins>
    </w:p>
    <w:p w14:paraId="2A5CD040" w14:textId="581DAB6B" w:rsidR="006344F0" w:rsidRDefault="006344F0">
      <w:pPr>
        <w:pStyle w:val="Abbildungsverzeichnis"/>
        <w:rPr>
          <w:ins w:id="1141" w:author="Weinert, Matthias (M.)" w:date="2022-02-21T10:55:00Z"/>
          <w:rFonts w:asciiTheme="minorHAnsi" w:eastAsiaTheme="minorEastAsia" w:hAnsiTheme="minorHAnsi" w:cstheme="minorBidi"/>
          <w:b w:val="0"/>
          <w:noProof/>
          <w:szCs w:val="22"/>
          <w:lang w:val="de-DE"/>
        </w:rPr>
      </w:pPr>
      <w:ins w:id="1142"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"_Toc96333443"</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_Toc96333443 \h </w:instrText>
        </w:r>
        <w:r>
          <w:rPr>
            <w:noProof/>
            <w:webHidden/>
          </w:rPr>
        </w:r>
      </w:ins>
      <w:r>
        <w:rPr>
          <w:noProof/>
          <w:webHidden/>
        </w:rPr>
        <w:fldChar w:fldCharType="separate"/>
      </w:r>
      <w:ins w:id="1143" w:author="Weinert, Matthias (M.)" w:date="2022-02-21T10:55:00Z">
        <w:r>
          <w:rPr>
            <w:noProof/>
            <w:webHidden/>
          </w:rPr>
          <w:t>18</w:t>
        </w:r>
        <w:r>
          <w:rPr>
            <w:noProof/>
            <w:webHidden/>
          </w:rPr>
          <w:fldChar w:fldCharType="end"/>
        </w:r>
        <w:r w:rsidRPr="00CC5021">
          <w:rPr>
            <w:rStyle w:val="Hyperlink"/>
            <w:rFonts w:eastAsia="MS Mincho"/>
            <w:noProof/>
          </w:rPr>
          <w:fldChar w:fldCharType="end"/>
        </w:r>
      </w:ins>
    </w:p>
    <w:p w14:paraId="45ADFCF8" w14:textId="60A0F682" w:rsidR="006344F0" w:rsidRDefault="006344F0">
      <w:pPr>
        <w:pStyle w:val="Abbildungsverzeichnis"/>
        <w:rPr>
          <w:ins w:id="1144" w:author="Weinert, Matthias (M.)" w:date="2022-02-21T10:55:00Z"/>
          <w:rFonts w:asciiTheme="minorHAnsi" w:eastAsiaTheme="minorEastAsia" w:hAnsiTheme="minorHAnsi" w:cstheme="minorBidi"/>
          <w:b w:val="0"/>
          <w:noProof/>
          <w:szCs w:val="22"/>
          <w:lang w:val="de-DE"/>
        </w:rPr>
      </w:pPr>
      <w:ins w:id="1145"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"_Toc96333444"</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_Toc96333444 \h </w:instrText>
        </w:r>
        <w:r>
          <w:rPr>
            <w:noProof/>
            <w:webHidden/>
          </w:rPr>
        </w:r>
      </w:ins>
      <w:r>
        <w:rPr>
          <w:noProof/>
          <w:webHidden/>
        </w:rPr>
        <w:fldChar w:fldCharType="separate"/>
      </w:r>
      <w:ins w:id="1146" w:author="Weinert, Matthias (M.)" w:date="2022-02-21T10:55:00Z">
        <w:r>
          <w:rPr>
            <w:noProof/>
            <w:webHidden/>
          </w:rPr>
          <w:t>36</w:t>
        </w:r>
        <w:r>
          <w:rPr>
            <w:noProof/>
            <w:webHidden/>
          </w:rPr>
          <w:fldChar w:fldCharType="end"/>
        </w:r>
        <w:r w:rsidRPr="00CC5021">
          <w:rPr>
            <w:rStyle w:val="Hyperlink"/>
            <w:rFonts w:eastAsia="MS Mincho"/>
            <w:noProof/>
          </w:rPr>
          <w:fldChar w:fldCharType="end"/>
        </w:r>
      </w:ins>
    </w:p>
    <w:p w14:paraId="3ECE8824" w14:textId="341A3DE5" w:rsidR="006344F0" w:rsidRDefault="006344F0">
      <w:pPr>
        <w:pStyle w:val="Abbildungsverzeichnis"/>
        <w:rPr>
          <w:ins w:id="1147" w:author="Weinert, Matthias (M.)" w:date="2022-02-21T10:55:00Z"/>
          <w:rFonts w:asciiTheme="minorHAnsi" w:eastAsiaTheme="minorEastAsia" w:hAnsiTheme="minorHAnsi" w:cstheme="minorBidi"/>
          <w:b w:val="0"/>
          <w:noProof/>
          <w:szCs w:val="22"/>
          <w:lang w:val="de-DE"/>
        </w:rPr>
      </w:pPr>
      <w:ins w:id="1148"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"_Toc96333445"</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9: Rivet head types (Dome, Large Flange, Countersunk)</w:t>
        </w:r>
        <w:r>
          <w:rPr>
            <w:noProof/>
            <w:webHidden/>
          </w:rPr>
          <w:tab/>
        </w:r>
        <w:r>
          <w:rPr>
            <w:noProof/>
            <w:webHidden/>
          </w:rPr>
          <w:fldChar w:fldCharType="begin"/>
        </w:r>
        <w:r>
          <w:rPr>
            <w:noProof/>
            <w:webHidden/>
          </w:rPr>
          <w:instrText xml:space="preserve"> PAGEREF _Toc96333445 \h </w:instrText>
        </w:r>
        <w:r>
          <w:rPr>
            <w:noProof/>
            <w:webHidden/>
          </w:rPr>
        </w:r>
      </w:ins>
      <w:r>
        <w:rPr>
          <w:noProof/>
          <w:webHidden/>
        </w:rPr>
        <w:fldChar w:fldCharType="separate"/>
      </w:r>
      <w:ins w:id="1149" w:author="Weinert, Matthias (M.)" w:date="2022-02-21T10:55:00Z">
        <w:r>
          <w:rPr>
            <w:noProof/>
            <w:webHidden/>
          </w:rPr>
          <w:t>39</w:t>
        </w:r>
        <w:r>
          <w:rPr>
            <w:noProof/>
            <w:webHidden/>
          </w:rPr>
          <w:fldChar w:fldCharType="end"/>
        </w:r>
        <w:r w:rsidRPr="00CC5021">
          <w:rPr>
            <w:rStyle w:val="Hyperlink"/>
            <w:rFonts w:eastAsia="MS Mincho"/>
            <w:noProof/>
          </w:rPr>
          <w:fldChar w:fldCharType="end"/>
        </w:r>
      </w:ins>
    </w:p>
    <w:p w14:paraId="1449A2F3" w14:textId="1AD0EFCA" w:rsidR="006344F0" w:rsidRDefault="006344F0">
      <w:pPr>
        <w:pStyle w:val="Abbildungsverzeichnis"/>
        <w:rPr>
          <w:ins w:id="1150" w:author="Weinert, Matthias (M.)" w:date="2022-02-21T10:55:00Z"/>
          <w:rFonts w:asciiTheme="minorHAnsi" w:eastAsiaTheme="minorEastAsia" w:hAnsiTheme="minorHAnsi" w:cstheme="minorBidi"/>
          <w:b w:val="0"/>
          <w:noProof/>
          <w:szCs w:val="22"/>
          <w:lang w:val="de-DE"/>
        </w:rPr>
      </w:pPr>
      <w:ins w:id="1151"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"_Toc96333446"</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10: Blind rivet – key attributes</w:t>
        </w:r>
        <w:r>
          <w:rPr>
            <w:noProof/>
            <w:webHidden/>
          </w:rPr>
          <w:tab/>
        </w:r>
        <w:r>
          <w:rPr>
            <w:noProof/>
            <w:webHidden/>
          </w:rPr>
          <w:fldChar w:fldCharType="begin"/>
        </w:r>
        <w:r>
          <w:rPr>
            <w:noProof/>
            <w:webHidden/>
          </w:rPr>
          <w:instrText xml:space="preserve"> PAGEREF _Toc96333446 \h </w:instrText>
        </w:r>
        <w:r>
          <w:rPr>
            <w:noProof/>
            <w:webHidden/>
          </w:rPr>
        </w:r>
      </w:ins>
      <w:r>
        <w:rPr>
          <w:noProof/>
          <w:webHidden/>
        </w:rPr>
        <w:fldChar w:fldCharType="separate"/>
      </w:r>
      <w:ins w:id="1152" w:author="Weinert, Matthias (M.)" w:date="2022-02-21T10:55:00Z">
        <w:r>
          <w:rPr>
            <w:noProof/>
            <w:webHidden/>
          </w:rPr>
          <w:t>41</w:t>
        </w:r>
        <w:r>
          <w:rPr>
            <w:noProof/>
            <w:webHidden/>
          </w:rPr>
          <w:fldChar w:fldCharType="end"/>
        </w:r>
        <w:r w:rsidRPr="00CC5021">
          <w:rPr>
            <w:rStyle w:val="Hyperlink"/>
            <w:rFonts w:eastAsia="MS Mincho"/>
            <w:noProof/>
          </w:rPr>
          <w:fldChar w:fldCharType="end"/>
        </w:r>
      </w:ins>
    </w:p>
    <w:p w14:paraId="67FCFDE5" w14:textId="0253C0F3" w:rsidR="006344F0" w:rsidRDefault="006344F0">
      <w:pPr>
        <w:pStyle w:val="Abbildungsverzeichnis"/>
        <w:rPr>
          <w:ins w:id="1153" w:author="Weinert, Matthias (M.)" w:date="2022-02-21T10:55:00Z"/>
          <w:rFonts w:asciiTheme="minorHAnsi" w:eastAsiaTheme="minorEastAsia" w:hAnsiTheme="minorHAnsi" w:cstheme="minorBidi"/>
          <w:b w:val="0"/>
          <w:noProof/>
          <w:szCs w:val="22"/>
          <w:lang w:val="de-DE"/>
        </w:rPr>
      </w:pPr>
      <w:ins w:id="1154"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"_Toc96333447"</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11: Assembly Recommendations for Blind Rivets</w:t>
        </w:r>
        <w:r>
          <w:rPr>
            <w:noProof/>
            <w:webHidden/>
          </w:rPr>
          <w:tab/>
        </w:r>
        <w:r>
          <w:rPr>
            <w:noProof/>
            <w:webHidden/>
          </w:rPr>
          <w:fldChar w:fldCharType="begin"/>
        </w:r>
        <w:r>
          <w:rPr>
            <w:noProof/>
            <w:webHidden/>
          </w:rPr>
          <w:instrText xml:space="preserve"> PAGEREF _Toc96333447 \h </w:instrText>
        </w:r>
        <w:r>
          <w:rPr>
            <w:noProof/>
            <w:webHidden/>
          </w:rPr>
        </w:r>
      </w:ins>
      <w:r>
        <w:rPr>
          <w:noProof/>
          <w:webHidden/>
        </w:rPr>
        <w:fldChar w:fldCharType="separate"/>
      </w:r>
      <w:ins w:id="1155" w:author="Weinert, Matthias (M.)" w:date="2022-02-21T10:55:00Z">
        <w:r>
          <w:rPr>
            <w:noProof/>
            <w:webHidden/>
          </w:rPr>
          <w:t>42</w:t>
        </w:r>
        <w:r>
          <w:rPr>
            <w:noProof/>
            <w:webHidden/>
          </w:rPr>
          <w:fldChar w:fldCharType="end"/>
        </w:r>
        <w:r w:rsidRPr="00CC5021">
          <w:rPr>
            <w:rStyle w:val="Hyperlink"/>
            <w:rFonts w:eastAsia="MS Mincho"/>
            <w:noProof/>
          </w:rPr>
          <w:fldChar w:fldCharType="end"/>
        </w:r>
      </w:ins>
    </w:p>
    <w:p w14:paraId="6FA52E2E" w14:textId="02FC7F50" w:rsidR="006344F0" w:rsidRDefault="006344F0">
      <w:pPr>
        <w:pStyle w:val="Abbildungsverzeichnis"/>
        <w:rPr>
          <w:ins w:id="1156" w:author="Weinert, Matthias (M.)" w:date="2022-02-21T10:55:00Z"/>
          <w:rFonts w:asciiTheme="minorHAnsi" w:eastAsiaTheme="minorEastAsia" w:hAnsiTheme="minorHAnsi" w:cstheme="minorBidi"/>
          <w:b w:val="0"/>
          <w:noProof/>
          <w:szCs w:val="22"/>
          <w:lang w:val="de-DE"/>
        </w:rPr>
      </w:pPr>
      <w:ins w:id="1157"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"_Toc96333448"</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12: Cross section of a self-piercing rivet &amp; riveting machine</w:t>
        </w:r>
        <w:r>
          <w:rPr>
            <w:noProof/>
            <w:webHidden/>
          </w:rPr>
          <w:tab/>
        </w:r>
        <w:r>
          <w:rPr>
            <w:noProof/>
            <w:webHidden/>
          </w:rPr>
          <w:fldChar w:fldCharType="begin"/>
        </w:r>
        <w:r>
          <w:rPr>
            <w:noProof/>
            <w:webHidden/>
          </w:rPr>
          <w:instrText xml:space="preserve"> PAGEREF _Toc96333448 \h </w:instrText>
        </w:r>
        <w:r>
          <w:rPr>
            <w:noProof/>
            <w:webHidden/>
          </w:rPr>
        </w:r>
      </w:ins>
      <w:r>
        <w:rPr>
          <w:noProof/>
          <w:webHidden/>
        </w:rPr>
        <w:fldChar w:fldCharType="separate"/>
      </w:r>
      <w:ins w:id="1158" w:author="Weinert, Matthias (M.)" w:date="2022-02-21T10:55:00Z">
        <w:r>
          <w:rPr>
            <w:noProof/>
            <w:webHidden/>
          </w:rPr>
          <w:t>42</w:t>
        </w:r>
        <w:r>
          <w:rPr>
            <w:noProof/>
            <w:webHidden/>
          </w:rPr>
          <w:fldChar w:fldCharType="end"/>
        </w:r>
        <w:r w:rsidRPr="00CC5021">
          <w:rPr>
            <w:rStyle w:val="Hyperlink"/>
            <w:rFonts w:eastAsia="MS Mincho"/>
            <w:noProof/>
          </w:rPr>
          <w:fldChar w:fldCharType="end"/>
        </w:r>
      </w:ins>
    </w:p>
    <w:p w14:paraId="2EE97B72" w14:textId="20B8C61A" w:rsidR="006344F0" w:rsidRDefault="006344F0">
      <w:pPr>
        <w:pStyle w:val="Abbildungsverzeichnis"/>
        <w:rPr>
          <w:ins w:id="1159" w:author="Weinert, Matthias (M.)" w:date="2022-02-21T10:55:00Z"/>
          <w:rFonts w:asciiTheme="minorHAnsi" w:eastAsiaTheme="minorEastAsia" w:hAnsiTheme="minorHAnsi" w:cstheme="minorBidi"/>
          <w:b w:val="0"/>
          <w:noProof/>
          <w:szCs w:val="22"/>
          <w:lang w:val="de-DE"/>
        </w:rPr>
      </w:pPr>
      <w:ins w:id="1160"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"_Toc96333449"</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13: Pictures of characteristic rivet types before and after mounting</w:t>
        </w:r>
        <w:r>
          <w:rPr>
            <w:noProof/>
            <w:webHidden/>
          </w:rPr>
          <w:tab/>
        </w:r>
        <w:r>
          <w:rPr>
            <w:noProof/>
            <w:webHidden/>
          </w:rPr>
          <w:fldChar w:fldCharType="begin"/>
        </w:r>
        <w:r>
          <w:rPr>
            <w:noProof/>
            <w:webHidden/>
          </w:rPr>
          <w:instrText xml:space="preserve"> PAGEREF _Toc96333449 \h </w:instrText>
        </w:r>
        <w:r>
          <w:rPr>
            <w:noProof/>
            <w:webHidden/>
          </w:rPr>
        </w:r>
      </w:ins>
      <w:r>
        <w:rPr>
          <w:noProof/>
          <w:webHidden/>
        </w:rPr>
        <w:fldChar w:fldCharType="separate"/>
      </w:r>
      <w:ins w:id="1161" w:author="Weinert, Matthias (M.)" w:date="2022-02-21T10:55:00Z">
        <w:r>
          <w:rPr>
            <w:noProof/>
            <w:webHidden/>
          </w:rPr>
          <w:t>44</w:t>
        </w:r>
        <w:r>
          <w:rPr>
            <w:noProof/>
            <w:webHidden/>
          </w:rPr>
          <w:fldChar w:fldCharType="end"/>
        </w:r>
        <w:r w:rsidRPr="00CC5021">
          <w:rPr>
            <w:rStyle w:val="Hyperlink"/>
            <w:rFonts w:eastAsia="MS Mincho"/>
            <w:noProof/>
          </w:rPr>
          <w:fldChar w:fldCharType="end"/>
        </w:r>
      </w:ins>
    </w:p>
    <w:p w14:paraId="4E318B12" w14:textId="51200E89" w:rsidR="006344F0" w:rsidRDefault="006344F0">
      <w:pPr>
        <w:pStyle w:val="Abbildungsverzeichnis"/>
        <w:rPr>
          <w:ins w:id="1162" w:author="Weinert, Matthias (M.)" w:date="2022-02-21T10:55:00Z"/>
          <w:rFonts w:asciiTheme="minorHAnsi" w:eastAsiaTheme="minorEastAsia" w:hAnsiTheme="minorHAnsi" w:cstheme="minorBidi"/>
          <w:b w:val="0"/>
          <w:noProof/>
          <w:szCs w:val="22"/>
          <w:lang w:val="de-DE"/>
        </w:rPr>
      </w:pPr>
      <w:ins w:id="1163"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"_Toc96333450"</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14: Key dimensions of solid rivets</w:t>
        </w:r>
        <w:r>
          <w:rPr>
            <w:noProof/>
            <w:webHidden/>
          </w:rPr>
          <w:tab/>
        </w:r>
        <w:r>
          <w:rPr>
            <w:noProof/>
            <w:webHidden/>
          </w:rPr>
          <w:fldChar w:fldCharType="begin"/>
        </w:r>
        <w:r>
          <w:rPr>
            <w:noProof/>
            <w:webHidden/>
          </w:rPr>
          <w:instrText xml:space="preserve"> PAGEREF _Toc96333450 \h </w:instrText>
        </w:r>
        <w:r>
          <w:rPr>
            <w:noProof/>
            <w:webHidden/>
          </w:rPr>
        </w:r>
      </w:ins>
      <w:r>
        <w:rPr>
          <w:noProof/>
          <w:webHidden/>
        </w:rPr>
        <w:fldChar w:fldCharType="separate"/>
      </w:r>
      <w:ins w:id="1164" w:author="Weinert, Matthias (M.)" w:date="2022-02-21T10:55:00Z">
        <w:r>
          <w:rPr>
            <w:noProof/>
            <w:webHidden/>
          </w:rPr>
          <w:t>44</w:t>
        </w:r>
        <w:r>
          <w:rPr>
            <w:noProof/>
            <w:webHidden/>
          </w:rPr>
          <w:fldChar w:fldCharType="end"/>
        </w:r>
        <w:r w:rsidRPr="00CC5021">
          <w:rPr>
            <w:rStyle w:val="Hyperlink"/>
            <w:rFonts w:eastAsia="MS Mincho"/>
            <w:noProof/>
          </w:rPr>
          <w:fldChar w:fldCharType="end"/>
        </w:r>
      </w:ins>
    </w:p>
    <w:p w14:paraId="5DB11664" w14:textId="2073EDFB" w:rsidR="006344F0" w:rsidRDefault="006344F0">
      <w:pPr>
        <w:pStyle w:val="Abbildungsverzeichnis"/>
        <w:rPr>
          <w:ins w:id="1165" w:author="Weinert, Matthias (M.)" w:date="2022-02-21T10:55:00Z"/>
          <w:rFonts w:asciiTheme="minorHAnsi" w:eastAsiaTheme="minorEastAsia" w:hAnsiTheme="minorHAnsi" w:cstheme="minorBidi"/>
          <w:b w:val="0"/>
          <w:noProof/>
          <w:szCs w:val="22"/>
          <w:lang w:val="de-DE"/>
        </w:rPr>
      </w:pPr>
      <w:ins w:id="1166"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"_Toc96333451"</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15: Relation of working thickness (T1+T2) to max and min values of grip</w:t>
        </w:r>
        <w:r>
          <w:rPr>
            <w:noProof/>
            <w:webHidden/>
          </w:rPr>
          <w:tab/>
        </w:r>
        <w:r>
          <w:rPr>
            <w:noProof/>
            <w:webHidden/>
          </w:rPr>
          <w:fldChar w:fldCharType="begin"/>
        </w:r>
        <w:r>
          <w:rPr>
            <w:noProof/>
            <w:webHidden/>
          </w:rPr>
          <w:instrText xml:space="preserve"> PAGEREF _Toc96333451 \h </w:instrText>
        </w:r>
        <w:r>
          <w:rPr>
            <w:noProof/>
            <w:webHidden/>
          </w:rPr>
        </w:r>
      </w:ins>
      <w:r>
        <w:rPr>
          <w:noProof/>
          <w:webHidden/>
        </w:rPr>
        <w:fldChar w:fldCharType="separate"/>
      </w:r>
      <w:ins w:id="1167" w:author="Weinert, Matthias (M.)" w:date="2022-02-21T10:55:00Z">
        <w:r>
          <w:rPr>
            <w:noProof/>
            <w:webHidden/>
          </w:rPr>
          <w:t>45</w:t>
        </w:r>
        <w:r>
          <w:rPr>
            <w:noProof/>
            <w:webHidden/>
          </w:rPr>
          <w:fldChar w:fldCharType="end"/>
        </w:r>
        <w:r w:rsidRPr="00CC5021">
          <w:rPr>
            <w:rStyle w:val="Hyperlink"/>
            <w:rFonts w:eastAsia="MS Mincho"/>
            <w:noProof/>
          </w:rPr>
          <w:fldChar w:fldCharType="end"/>
        </w:r>
      </w:ins>
    </w:p>
    <w:p w14:paraId="6DB4E6E6" w14:textId="61349D21" w:rsidR="006344F0" w:rsidRDefault="006344F0">
      <w:pPr>
        <w:pStyle w:val="Abbildungsverzeichnis"/>
        <w:rPr>
          <w:ins w:id="1168" w:author="Weinert, Matthias (M.)" w:date="2022-02-21T10:55:00Z"/>
          <w:rFonts w:asciiTheme="minorHAnsi" w:eastAsiaTheme="minorEastAsia" w:hAnsiTheme="minorHAnsi" w:cstheme="minorBidi"/>
          <w:b w:val="0"/>
          <w:noProof/>
          <w:szCs w:val="22"/>
          <w:lang w:val="de-DE"/>
        </w:rPr>
      </w:pPr>
      <w:ins w:id="1169"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"_Toc96333452"</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16: Cross section of a SWOP Rivet</w:t>
        </w:r>
        <w:r>
          <w:rPr>
            <w:noProof/>
            <w:webHidden/>
          </w:rPr>
          <w:tab/>
        </w:r>
        <w:r>
          <w:rPr>
            <w:noProof/>
            <w:webHidden/>
          </w:rPr>
          <w:fldChar w:fldCharType="begin"/>
        </w:r>
        <w:r>
          <w:rPr>
            <w:noProof/>
            <w:webHidden/>
          </w:rPr>
          <w:instrText xml:space="preserve"> PAGEREF _Toc96333452 \h </w:instrText>
        </w:r>
        <w:r>
          <w:rPr>
            <w:noProof/>
            <w:webHidden/>
          </w:rPr>
        </w:r>
      </w:ins>
      <w:r>
        <w:rPr>
          <w:noProof/>
          <w:webHidden/>
        </w:rPr>
        <w:fldChar w:fldCharType="separate"/>
      </w:r>
      <w:ins w:id="1170" w:author="Weinert, Matthias (M.)" w:date="2022-02-21T10:55:00Z">
        <w:r>
          <w:rPr>
            <w:noProof/>
            <w:webHidden/>
          </w:rPr>
          <w:t>46</w:t>
        </w:r>
        <w:r>
          <w:rPr>
            <w:noProof/>
            <w:webHidden/>
          </w:rPr>
          <w:fldChar w:fldCharType="end"/>
        </w:r>
        <w:r w:rsidRPr="00CC5021">
          <w:rPr>
            <w:rStyle w:val="Hyperlink"/>
            <w:rFonts w:eastAsia="MS Mincho"/>
            <w:noProof/>
          </w:rPr>
          <w:fldChar w:fldCharType="end"/>
        </w:r>
      </w:ins>
    </w:p>
    <w:p w14:paraId="500AE6F6" w14:textId="28586100" w:rsidR="006344F0" w:rsidRDefault="006344F0">
      <w:pPr>
        <w:pStyle w:val="Abbildungsverzeichnis"/>
        <w:rPr>
          <w:ins w:id="1171" w:author="Weinert, Matthias (M.)" w:date="2022-02-21T10:55:00Z"/>
          <w:rFonts w:asciiTheme="minorHAnsi" w:eastAsiaTheme="minorEastAsia" w:hAnsiTheme="minorHAnsi" w:cstheme="minorBidi"/>
          <w:b w:val="0"/>
          <w:noProof/>
          <w:szCs w:val="22"/>
          <w:lang w:val="de-DE"/>
        </w:rPr>
      </w:pPr>
      <w:ins w:id="1172"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"_Toc96333453"</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17 Clinch Rivet Studs: Threaded variant and Ball stud</w:t>
        </w:r>
        <w:r>
          <w:rPr>
            <w:noProof/>
            <w:webHidden/>
          </w:rPr>
          <w:tab/>
        </w:r>
        <w:r>
          <w:rPr>
            <w:noProof/>
            <w:webHidden/>
          </w:rPr>
          <w:fldChar w:fldCharType="begin"/>
        </w:r>
        <w:r>
          <w:rPr>
            <w:noProof/>
            <w:webHidden/>
          </w:rPr>
          <w:instrText xml:space="preserve"> PAGEREF _Toc96333453 \h </w:instrText>
        </w:r>
        <w:r>
          <w:rPr>
            <w:noProof/>
            <w:webHidden/>
          </w:rPr>
        </w:r>
      </w:ins>
      <w:r>
        <w:rPr>
          <w:noProof/>
          <w:webHidden/>
        </w:rPr>
        <w:fldChar w:fldCharType="separate"/>
      </w:r>
      <w:ins w:id="1173" w:author="Weinert, Matthias (M.)" w:date="2022-02-21T10:55:00Z">
        <w:r>
          <w:rPr>
            <w:noProof/>
            <w:webHidden/>
          </w:rPr>
          <w:t>48</w:t>
        </w:r>
        <w:r>
          <w:rPr>
            <w:noProof/>
            <w:webHidden/>
          </w:rPr>
          <w:fldChar w:fldCharType="end"/>
        </w:r>
        <w:r w:rsidRPr="00CC5021">
          <w:rPr>
            <w:rStyle w:val="Hyperlink"/>
            <w:rFonts w:eastAsia="MS Mincho"/>
            <w:noProof/>
          </w:rPr>
          <w:fldChar w:fldCharType="end"/>
        </w:r>
      </w:ins>
    </w:p>
    <w:p w14:paraId="4D4B4A4D" w14:textId="49B08CEA" w:rsidR="006344F0" w:rsidRDefault="006344F0">
      <w:pPr>
        <w:pStyle w:val="Abbildungsverzeichnis"/>
        <w:rPr>
          <w:ins w:id="1174" w:author="Weinert, Matthias (M.)" w:date="2022-02-21T10:55:00Z"/>
          <w:rFonts w:asciiTheme="minorHAnsi" w:eastAsiaTheme="minorEastAsia" w:hAnsiTheme="minorHAnsi" w:cstheme="minorBidi"/>
          <w:b w:val="0"/>
          <w:noProof/>
          <w:szCs w:val="22"/>
          <w:lang w:val="de-DE"/>
        </w:rPr>
      </w:pPr>
      <w:ins w:id="1175"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"_Toc96333454"</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18: Bolts and Screws</w:t>
        </w:r>
        <w:r>
          <w:rPr>
            <w:noProof/>
            <w:webHidden/>
          </w:rPr>
          <w:tab/>
        </w:r>
        <w:r>
          <w:rPr>
            <w:noProof/>
            <w:webHidden/>
          </w:rPr>
          <w:fldChar w:fldCharType="begin"/>
        </w:r>
        <w:r>
          <w:rPr>
            <w:noProof/>
            <w:webHidden/>
          </w:rPr>
          <w:instrText xml:space="preserve"> PAGEREF _Toc96333454 \h </w:instrText>
        </w:r>
        <w:r>
          <w:rPr>
            <w:noProof/>
            <w:webHidden/>
          </w:rPr>
        </w:r>
      </w:ins>
      <w:r>
        <w:rPr>
          <w:noProof/>
          <w:webHidden/>
        </w:rPr>
        <w:fldChar w:fldCharType="separate"/>
      </w:r>
      <w:ins w:id="1176" w:author="Weinert, Matthias (M.)" w:date="2022-02-21T10:55:00Z">
        <w:r>
          <w:rPr>
            <w:noProof/>
            <w:webHidden/>
          </w:rPr>
          <w:t>49</w:t>
        </w:r>
        <w:r>
          <w:rPr>
            <w:noProof/>
            <w:webHidden/>
          </w:rPr>
          <w:fldChar w:fldCharType="end"/>
        </w:r>
        <w:r w:rsidRPr="00CC5021">
          <w:rPr>
            <w:rStyle w:val="Hyperlink"/>
            <w:rFonts w:eastAsia="MS Mincho"/>
            <w:noProof/>
          </w:rPr>
          <w:fldChar w:fldCharType="end"/>
        </w:r>
      </w:ins>
    </w:p>
    <w:p w14:paraId="5C6E4B21" w14:textId="5E93C382" w:rsidR="006344F0" w:rsidRDefault="006344F0">
      <w:pPr>
        <w:pStyle w:val="Abbildungsverzeichnis"/>
        <w:rPr>
          <w:ins w:id="1177" w:author="Weinert, Matthias (M.)" w:date="2022-02-21T10:55:00Z"/>
          <w:rFonts w:asciiTheme="minorHAnsi" w:eastAsiaTheme="minorEastAsia" w:hAnsiTheme="minorHAnsi" w:cstheme="minorBidi"/>
          <w:b w:val="0"/>
          <w:noProof/>
          <w:szCs w:val="22"/>
          <w:lang w:val="de-DE"/>
        </w:rPr>
      </w:pPr>
      <w:ins w:id="1178"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"_Toc96333455"</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19: Different Screw Forms</w:t>
        </w:r>
        <w:r>
          <w:rPr>
            <w:noProof/>
            <w:webHidden/>
          </w:rPr>
          <w:tab/>
        </w:r>
        <w:r>
          <w:rPr>
            <w:noProof/>
            <w:webHidden/>
          </w:rPr>
          <w:fldChar w:fldCharType="begin"/>
        </w:r>
        <w:r>
          <w:rPr>
            <w:noProof/>
            <w:webHidden/>
          </w:rPr>
          <w:instrText xml:space="preserve"> PAGEREF _Toc96333455 \h </w:instrText>
        </w:r>
        <w:r>
          <w:rPr>
            <w:noProof/>
            <w:webHidden/>
          </w:rPr>
        </w:r>
      </w:ins>
      <w:r>
        <w:rPr>
          <w:noProof/>
          <w:webHidden/>
        </w:rPr>
        <w:fldChar w:fldCharType="separate"/>
      </w:r>
      <w:ins w:id="1179" w:author="Weinert, Matthias (M.)" w:date="2022-02-21T10:55:00Z">
        <w:r>
          <w:rPr>
            <w:noProof/>
            <w:webHidden/>
          </w:rPr>
          <w:t>49</w:t>
        </w:r>
        <w:r>
          <w:rPr>
            <w:noProof/>
            <w:webHidden/>
          </w:rPr>
          <w:fldChar w:fldCharType="end"/>
        </w:r>
        <w:r w:rsidRPr="00CC5021">
          <w:rPr>
            <w:rStyle w:val="Hyperlink"/>
            <w:rFonts w:eastAsia="MS Mincho"/>
            <w:noProof/>
          </w:rPr>
          <w:fldChar w:fldCharType="end"/>
        </w:r>
      </w:ins>
    </w:p>
    <w:p w14:paraId="0E45250E" w14:textId="5E8B7552" w:rsidR="006344F0" w:rsidRDefault="006344F0">
      <w:pPr>
        <w:pStyle w:val="Abbildungsverzeichnis"/>
        <w:rPr>
          <w:ins w:id="1180" w:author="Weinert, Matthias (M.)" w:date="2022-02-21T10:55:00Z"/>
          <w:rFonts w:asciiTheme="minorHAnsi" w:eastAsiaTheme="minorEastAsia" w:hAnsiTheme="minorHAnsi" w:cstheme="minorBidi"/>
          <w:b w:val="0"/>
          <w:noProof/>
          <w:szCs w:val="22"/>
          <w:lang w:val="de-DE"/>
        </w:rPr>
      </w:pPr>
      <w:ins w:id="1181" w:author="Weinert, Matthias (M.)" w:date="2022-02-21T10:55:00Z">
        <w:r w:rsidRPr="00CC5021">
          <w:rPr>
            <w:rStyle w:val="Hyperlink"/>
            <w:rFonts w:eastAsia="MS Mincho"/>
            <w:noProof/>
          </w:rPr>
          <w:lastRenderedPageBreak/>
          <w:fldChar w:fldCharType="begin"/>
        </w:r>
        <w:r w:rsidRPr="00CC5021">
          <w:rPr>
            <w:rStyle w:val="Hyperlink"/>
            <w:rFonts w:eastAsia="MS Mincho"/>
            <w:noProof/>
          </w:rPr>
          <w:instrText xml:space="preserve"> </w:instrText>
        </w:r>
        <w:r>
          <w:rPr>
            <w:noProof/>
          </w:rPr>
          <w:instrText>HYPERLINK \l "_Toc96333456"</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20: Definition of Length and Head Sizes</w:t>
        </w:r>
        <w:r>
          <w:rPr>
            <w:noProof/>
            <w:webHidden/>
          </w:rPr>
          <w:tab/>
        </w:r>
        <w:r>
          <w:rPr>
            <w:noProof/>
            <w:webHidden/>
          </w:rPr>
          <w:fldChar w:fldCharType="begin"/>
        </w:r>
        <w:r>
          <w:rPr>
            <w:noProof/>
            <w:webHidden/>
          </w:rPr>
          <w:instrText xml:space="preserve"> PAGEREF _Toc96333456 \h </w:instrText>
        </w:r>
        <w:r>
          <w:rPr>
            <w:noProof/>
            <w:webHidden/>
          </w:rPr>
        </w:r>
      </w:ins>
      <w:r>
        <w:rPr>
          <w:noProof/>
          <w:webHidden/>
        </w:rPr>
        <w:fldChar w:fldCharType="separate"/>
      </w:r>
      <w:ins w:id="1182" w:author="Weinert, Matthias (M.)" w:date="2022-02-21T10:55:00Z">
        <w:r>
          <w:rPr>
            <w:noProof/>
            <w:webHidden/>
          </w:rPr>
          <w:t>50</w:t>
        </w:r>
        <w:r>
          <w:rPr>
            <w:noProof/>
            <w:webHidden/>
          </w:rPr>
          <w:fldChar w:fldCharType="end"/>
        </w:r>
        <w:r w:rsidRPr="00CC5021">
          <w:rPr>
            <w:rStyle w:val="Hyperlink"/>
            <w:rFonts w:eastAsia="MS Mincho"/>
            <w:noProof/>
          </w:rPr>
          <w:fldChar w:fldCharType="end"/>
        </w:r>
      </w:ins>
    </w:p>
    <w:p w14:paraId="0DAB4B6D" w14:textId="66BFCEE5" w:rsidR="006344F0" w:rsidRDefault="006344F0">
      <w:pPr>
        <w:pStyle w:val="Abbildungsverzeichnis"/>
        <w:rPr>
          <w:ins w:id="1183" w:author="Weinert, Matthias (M.)" w:date="2022-02-21T10:55:00Z"/>
          <w:rFonts w:asciiTheme="minorHAnsi" w:eastAsiaTheme="minorEastAsia" w:hAnsiTheme="minorHAnsi" w:cstheme="minorBidi"/>
          <w:b w:val="0"/>
          <w:noProof/>
          <w:szCs w:val="22"/>
          <w:lang w:val="de-DE"/>
        </w:rPr>
      </w:pPr>
      <w:ins w:id="1184"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"_Toc96333457"</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21: Definition of lead, pitch and starts of a thread.</w:t>
        </w:r>
        <w:r>
          <w:rPr>
            <w:noProof/>
            <w:webHidden/>
          </w:rPr>
          <w:tab/>
        </w:r>
        <w:r>
          <w:rPr>
            <w:noProof/>
            <w:webHidden/>
          </w:rPr>
          <w:fldChar w:fldCharType="begin"/>
        </w:r>
        <w:r>
          <w:rPr>
            <w:noProof/>
            <w:webHidden/>
          </w:rPr>
          <w:instrText xml:space="preserve"> PAGEREF _Toc96333457 \h </w:instrText>
        </w:r>
        <w:r>
          <w:rPr>
            <w:noProof/>
            <w:webHidden/>
          </w:rPr>
        </w:r>
      </w:ins>
      <w:r>
        <w:rPr>
          <w:noProof/>
          <w:webHidden/>
        </w:rPr>
        <w:fldChar w:fldCharType="separate"/>
      </w:r>
      <w:ins w:id="1185" w:author="Weinert, Matthias (M.)" w:date="2022-02-21T10:55:00Z">
        <w:r>
          <w:rPr>
            <w:noProof/>
            <w:webHidden/>
          </w:rPr>
          <w:t>50</w:t>
        </w:r>
        <w:r>
          <w:rPr>
            <w:noProof/>
            <w:webHidden/>
          </w:rPr>
          <w:fldChar w:fldCharType="end"/>
        </w:r>
        <w:r w:rsidRPr="00CC5021">
          <w:rPr>
            <w:rStyle w:val="Hyperlink"/>
            <w:rFonts w:eastAsia="MS Mincho"/>
            <w:noProof/>
          </w:rPr>
          <w:fldChar w:fldCharType="end"/>
        </w:r>
      </w:ins>
    </w:p>
    <w:p w14:paraId="7F79570E" w14:textId="7494117A" w:rsidR="006344F0" w:rsidRDefault="006344F0">
      <w:pPr>
        <w:pStyle w:val="Abbildungsverzeichnis"/>
        <w:rPr>
          <w:ins w:id="1186" w:author="Weinert, Matthias (M.)" w:date="2022-02-21T10:55:00Z"/>
          <w:rFonts w:asciiTheme="minorHAnsi" w:eastAsiaTheme="minorEastAsia" w:hAnsiTheme="minorHAnsi" w:cstheme="minorBidi"/>
          <w:b w:val="0"/>
          <w:noProof/>
          <w:szCs w:val="22"/>
          <w:lang w:val="de-DE"/>
        </w:rPr>
      </w:pPr>
      <w:ins w:id="1187"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"_Toc96333458"</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22: Bolt with welded nut</w:t>
        </w:r>
        <w:r>
          <w:rPr>
            <w:noProof/>
            <w:webHidden/>
          </w:rPr>
          <w:tab/>
        </w:r>
        <w:r>
          <w:rPr>
            <w:noProof/>
            <w:webHidden/>
          </w:rPr>
          <w:fldChar w:fldCharType="begin"/>
        </w:r>
        <w:r>
          <w:rPr>
            <w:noProof/>
            <w:webHidden/>
          </w:rPr>
          <w:instrText xml:space="preserve"> PAGEREF _Toc96333458 \h </w:instrText>
        </w:r>
        <w:r>
          <w:rPr>
            <w:noProof/>
            <w:webHidden/>
          </w:rPr>
        </w:r>
      </w:ins>
      <w:r>
        <w:rPr>
          <w:noProof/>
          <w:webHidden/>
        </w:rPr>
        <w:fldChar w:fldCharType="separate"/>
      </w:r>
      <w:ins w:id="1188" w:author="Weinert, Matthias (M.)" w:date="2022-02-21T10:55:00Z">
        <w:r>
          <w:rPr>
            <w:noProof/>
            <w:webHidden/>
          </w:rPr>
          <w:t>60</w:t>
        </w:r>
        <w:r>
          <w:rPr>
            <w:noProof/>
            <w:webHidden/>
          </w:rPr>
          <w:fldChar w:fldCharType="end"/>
        </w:r>
        <w:r w:rsidRPr="00CC5021">
          <w:rPr>
            <w:rStyle w:val="Hyperlink"/>
            <w:rFonts w:eastAsia="MS Mincho"/>
            <w:noProof/>
          </w:rPr>
          <w:fldChar w:fldCharType="end"/>
        </w:r>
      </w:ins>
    </w:p>
    <w:p w14:paraId="6D0DB8B5" w14:textId="1C140957" w:rsidR="006344F0" w:rsidRDefault="006344F0">
      <w:pPr>
        <w:pStyle w:val="Abbildungsverzeichnis"/>
        <w:rPr>
          <w:ins w:id="1189" w:author="Weinert, Matthias (M.)" w:date="2022-02-21T10:55:00Z"/>
          <w:rFonts w:asciiTheme="minorHAnsi" w:eastAsiaTheme="minorEastAsia" w:hAnsiTheme="minorHAnsi" w:cstheme="minorBidi"/>
          <w:b w:val="0"/>
          <w:noProof/>
          <w:szCs w:val="22"/>
          <w:lang w:val="de-DE"/>
        </w:rPr>
      </w:pPr>
      <w:ins w:id="1190"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"_Toc96333459"</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23: Bolt with free nut</w:t>
        </w:r>
        <w:r>
          <w:rPr>
            <w:noProof/>
            <w:webHidden/>
          </w:rPr>
          <w:tab/>
        </w:r>
        <w:r>
          <w:rPr>
            <w:noProof/>
            <w:webHidden/>
          </w:rPr>
          <w:fldChar w:fldCharType="begin"/>
        </w:r>
        <w:r>
          <w:rPr>
            <w:noProof/>
            <w:webHidden/>
          </w:rPr>
          <w:instrText xml:space="preserve"> PAGEREF _Toc96333459 \h </w:instrText>
        </w:r>
        <w:r>
          <w:rPr>
            <w:noProof/>
            <w:webHidden/>
          </w:rPr>
        </w:r>
      </w:ins>
      <w:r>
        <w:rPr>
          <w:noProof/>
          <w:webHidden/>
        </w:rPr>
        <w:fldChar w:fldCharType="separate"/>
      </w:r>
      <w:ins w:id="1191" w:author="Weinert, Matthias (M.)" w:date="2022-02-21T10:55:00Z">
        <w:r>
          <w:rPr>
            <w:noProof/>
            <w:webHidden/>
          </w:rPr>
          <w:t>60</w:t>
        </w:r>
        <w:r>
          <w:rPr>
            <w:noProof/>
            <w:webHidden/>
          </w:rPr>
          <w:fldChar w:fldCharType="end"/>
        </w:r>
        <w:r w:rsidRPr="00CC5021">
          <w:rPr>
            <w:rStyle w:val="Hyperlink"/>
            <w:rFonts w:eastAsia="MS Mincho"/>
            <w:noProof/>
          </w:rPr>
          <w:fldChar w:fldCharType="end"/>
        </w:r>
      </w:ins>
    </w:p>
    <w:p w14:paraId="4273E513" w14:textId="0F46967C" w:rsidR="006344F0" w:rsidRDefault="006344F0">
      <w:pPr>
        <w:pStyle w:val="Abbildungsverzeichnis"/>
        <w:rPr>
          <w:ins w:id="1192" w:author="Weinert, Matthias (M.)" w:date="2022-02-21T10:55:00Z"/>
          <w:rFonts w:asciiTheme="minorHAnsi" w:eastAsiaTheme="minorEastAsia" w:hAnsiTheme="minorHAnsi" w:cstheme="minorBidi"/>
          <w:b w:val="0"/>
          <w:noProof/>
          <w:szCs w:val="22"/>
          <w:lang w:val="de-DE"/>
        </w:rPr>
      </w:pPr>
      <w:ins w:id="1193"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"_Toc96333460"</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24: Screw</w:t>
        </w:r>
        <w:r>
          <w:rPr>
            <w:noProof/>
            <w:webHidden/>
          </w:rPr>
          <w:tab/>
        </w:r>
        <w:r>
          <w:rPr>
            <w:noProof/>
            <w:webHidden/>
          </w:rPr>
          <w:fldChar w:fldCharType="begin"/>
        </w:r>
        <w:r>
          <w:rPr>
            <w:noProof/>
            <w:webHidden/>
          </w:rPr>
          <w:instrText xml:space="preserve"> PAGEREF _Toc96333460 \h </w:instrText>
        </w:r>
        <w:r>
          <w:rPr>
            <w:noProof/>
            <w:webHidden/>
          </w:rPr>
        </w:r>
      </w:ins>
      <w:r>
        <w:rPr>
          <w:noProof/>
          <w:webHidden/>
        </w:rPr>
        <w:fldChar w:fldCharType="separate"/>
      </w:r>
      <w:ins w:id="1194" w:author="Weinert, Matthias (M.)" w:date="2022-02-21T10:55:00Z">
        <w:r>
          <w:rPr>
            <w:noProof/>
            <w:webHidden/>
          </w:rPr>
          <w:t>60</w:t>
        </w:r>
        <w:r>
          <w:rPr>
            <w:noProof/>
            <w:webHidden/>
          </w:rPr>
          <w:fldChar w:fldCharType="end"/>
        </w:r>
        <w:r w:rsidRPr="00CC5021">
          <w:rPr>
            <w:rStyle w:val="Hyperlink"/>
            <w:rFonts w:eastAsia="MS Mincho"/>
            <w:noProof/>
          </w:rPr>
          <w:fldChar w:fldCharType="end"/>
        </w:r>
      </w:ins>
    </w:p>
    <w:p w14:paraId="7327E457" w14:textId="2A7FA653" w:rsidR="006344F0" w:rsidRDefault="006344F0">
      <w:pPr>
        <w:pStyle w:val="Abbildungsverzeichnis"/>
        <w:rPr>
          <w:ins w:id="1195" w:author="Weinert, Matthias (M.)" w:date="2022-02-21T10:55:00Z"/>
          <w:rFonts w:asciiTheme="minorHAnsi" w:eastAsiaTheme="minorEastAsia" w:hAnsiTheme="minorHAnsi" w:cstheme="minorBidi"/>
          <w:b w:val="0"/>
          <w:noProof/>
          <w:szCs w:val="22"/>
          <w:lang w:val="de-DE"/>
        </w:rPr>
      </w:pPr>
      <w:ins w:id="1196"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"_Toc96333461"</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25: Welded stud with free nut</w:t>
        </w:r>
        <w:r>
          <w:rPr>
            <w:noProof/>
            <w:webHidden/>
          </w:rPr>
          <w:tab/>
        </w:r>
        <w:r>
          <w:rPr>
            <w:noProof/>
            <w:webHidden/>
          </w:rPr>
          <w:fldChar w:fldCharType="begin"/>
        </w:r>
        <w:r>
          <w:rPr>
            <w:noProof/>
            <w:webHidden/>
          </w:rPr>
          <w:instrText xml:space="preserve"> PAGEREF _Toc96333461 \h </w:instrText>
        </w:r>
        <w:r>
          <w:rPr>
            <w:noProof/>
            <w:webHidden/>
          </w:rPr>
        </w:r>
      </w:ins>
      <w:r>
        <w:rPr>
          <w:noProof/>
          <w:webHidden/>
        </w:rPr>
        <w:fldChar w:fldCharType="separate"/>
      </w:r>
      <w:ins w:id="1197" w:author="Weinert, Matthias (M.)" w:date="2022-02-21T10:55:00Z">
        <w:r>
          <w:rPr>
            <w:noProof/>
            <w:webHidden/>
          </w:rPr>
          <w:t>61</w:t>
        </w:r>
        <w:r>
          <w:rPr>
            <w:noProof/>
            <w:webHidden/>
          </w:rPr>
          <w:fldChar w:fldCharType="end"/>
        </w:r>
        <w:r w:rsidRPr="00CC5021">
          <w:rPr>
            <w:rStyle w:val="Hyperlink"/>
            <w:rFonts w:eastAsia="MS Mincho"/>
            <w:noProof/>
          </w:rPr>
          <w:fldChar w:fldCharType="end"/>
        </w:r>
      </w:ins>
    </w:p>
    <w:p w14:paraId="5C6FC0A9" w14:textId="4C5792C8" w:rsidR="006344F0" w:rsidRDefault="006344F0">
      <w:pPr>
        <w:pStyle w:val="Abbildungsverzeichnis"/>
        <w:rPr>
          <w:ins w:id="1198" w:author="Weinert, Matthias (M.)" w:date="2022-02-21T10:55:00Z"/>
          <w:rFonts w:asciiTheme="minorHAnsi" w:eastAsiaTheme="minorEastAsia" w:hAnsiTheme="minorHAnsi" w:cstheme="minorBidi"/>
          <w:b w:val="0"/>
          <w:noProof/>
          <w:szCs w:val="22"/>
          <w:lang w:val="de-DE"/>
        </w:rPr>
      </w:pPr>
      <w:ins w:id="1199"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"_Toc96333462"</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26: Plain stud</w:t>
        </w:r>
        <w:r>
          <w:rPr>
            <w:noProof/>
            <w:webHidden/>
          </w:rPr>
          <w:tab/>
        </w:r>
        <w:r>
          <w:rPr>
            <w:noProof/>
            <w:webHidden/>
          </w:rPr>
          <w:fldChar w:fldCharType="begin"/>
        </w:r>
        <w:r>
          <w:rPr>
            <w:noProof/>
            <w:webHidden/>
          </w:rPr>
          <w:instrText xml:space="preserve"> PAGEREF _Toc96333462 \h </w:instrText>
        </w:r>
        <w:r>
          <w:rPr>
            <w:noProof/>
            <w:webHidden/>
          </w:rPr>
        </w:r>
      </w:ins>
      <w:r>
        <w:rPr>
          <w:noProof/>
          <w:webHidden/>
        </w:rPr>
        <w:fldChar w:fldCharType="separate"/>
      </w:r>
      <w:ins w:id="1200" w:author="Weinert, Matthias (M.)" w:date="2022-02-21T10:55:00Z">
        <w:r>
          <w:rPr>
            <w:noProof/>
            <w:webHidden/>
          </w:rPr>
          <w:t>61</w:t>
        </w:r>
        <w:r>
          <w:rPr>
            <w:noProof/>
            <w:webHidden/>
          </w:rPr>
          <w:fldChar w:fldCharType="end"/>
        </w:r>
        <w:r w:rsidRPr="00CC5021">
          <w:rPr>
            <w:rStyle w:val="Hyperlink"/>
            <w:rFonts w:eastAsia="MS Mincho"/>
            <w:noProof/>
          </w:rPr>
          <w:fldChar w:fldCharType="end"/>
        </w:r>
      </w:ins>
    </w:p>
    <w:p w14:paraId="463EF254" w14:textId="38589500" w:rsidR="006344F0" w:rsidRDefault="006344F0">
      <w:pPr>
        <w:pStyle w:val="Abbildungsverzeichnis"/>
        <w:rPr>
          <w:ins w:id="1201" w:author="Weinert, Matthias (M.)" w:date="2022-02-21T10:55:00Z"/>
          <w:rFonts w:asciiTheme="minorHAnsi" w:eastAsiaTheme="minorEastAsia" w:hAnsiTheme="minorHAnsi" w:cstheme="minorBidi"/>
          <w:b w:val="0"/>
          <w:noProof/>
          <w:szCs w:val="22"/>
          <w:lang w:val="de-DE"/>
        </w:rPr>
      </w:pPr>
      <w:ins w:id="1202"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"_Toc96333463"</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27: Process of Flow Drill Screwing</w:t>
        </w:r>
        <w:r>
          <w:rPr>
            <w:noProof/>
            <w:webHidden/>
          </w:rPr>
          <w:tab/>
        </w:r>
        <w:r>
          <w:rPr>
            <w:noProof/>
            <w:webHidden/>
          </w:rPr>
          <w:fldChar w:fldCharType="begin"/>
        </w:r>
        <w:r>
          <w:rPr>
            <w:noProof/>
            <w:webHidden/>
          </w:rPr>
          <w:instrText xml:space="preserve"> PAGEREF _Toc96333463 \h </w:instrText>
        </w:r>
        <w:r>
          <w:rPr>
            <w:noProof/>
            <w:webHidden/>
          </w:rPr>
        </w:r>
      </w:ins>
      <w:r>
        <w:rPr>
          <w:noProof/>
          <w:webHidden/>
        </w:rPr>
        <w:fldChar w:fldCharType="separate"/>
      </w:r>
      <w:ins w:id="1203" w:author="Weinert, Matthias (M.)" w:date="2022-02-21T10:55:00Z">
        <w:r>
          <w:rPr>
            <w:noProof/>
            <w:webHidden/>
          </w:rPr>
          <w:t>63</w:t>
        </w:r>
        <w:r>
          <w:rPr>
            <w:noProof/>
            <w:webHidden/>
          </w:rPr>
          <w:fldChar w:fldCharType="end"/>
        </w:r>
        <w:r w:rsidRPr="00CC5021">
          <w:rPr>
            <w:rStyle w:val="Hyperlink"/>
            <w:rFonts w:eastAsia="MS Mincho"/>
            <w:noProof/>
          </w:rPr>
          <w:fldChar w:fldCharType="end"/>
        </w:r>
      </w:ins>
    </w:p>
    <w:p w14:paraId="77E35FAC" w14:textId="58B9E204" w:rsidR="006344F0" w:rsidRDefault="006344F0">
      <w:pPr>
        <w:pStyle w:val="Abbildungsverzeichnis"/>
        <w:rPr>
          <w:ins w:id="1204" w:author="Weinert, Matthias (M.)" w:date="2022-02-21T10:55:00Z"/>
          <w:rFonts w:asciiTheme="minorHAnsi" w:eastAsiaTheme="minorEastAsia" w:hAnsiTheme="minorHAnsi" w:cstheme="minorBidi"/>
          <w:b w:val="0"/>
          <w:noProof/>
          <w:szCs w:val="22"/>
          <w:lang w:val="de-DE"/>
        </w:rPr>
      </w:pPr>
      <w:ins w:id="1205"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"_Toc96333464"</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28: Measures of applied FDS</w:t>
        </w:r>
        <w:r>
          <w:rPr>
            <w:noProof/>
            <w:webHidden/>
          </w:rPr>
          <w:tab/>
        </w:r>
        <w:r>
          <w:rPr>
            <w:noProof/>
            <w:webHidden/>
          </w:rPr>
          <w:fldChar w:fldCharType="begin"/>
        </w:r>
        <w:r>
          <w:rPr>
            <w:noProof/>
            <w:webHidden/>
          </w:rPr>
          <w:instrText xml:space="preserve"> PAGEREF _Toc96333464 \h </w:instrText>
        </w:r>
        <w:r>
          <w:rPr>
            <w:noProof/>
            <w:webHidden/>
          </w:rPr>
        </w:r>
      </w:ins>
      <w:r>
        <w:rPr>
          <w:noProof/>
          <w:webHidden/>
        </w:rPr>
        <w:fldChar w:fldCharType="separate"/>
      </w:r>
      <w:ins w:id="1206" w:author="Weinert, Matthias (M.)" w:date="2022-02-21T10:55:00Z">
        <w:r>
          <w:rPr>
            <w:noProof/>
            <w:webHidden/>
          </w:rPr>
          <w:t>63</w:t>
        </w:r>
        <w:r>
          <w:rPr>
            <w:noProof/>
            <w:webHidden/>
          </w:rPr>
          <w:fldChar w:fldCharType="end"/>
        </w:r>
        <w:r w:rsidRPr="00CC5021">
          <w:rPr>
            <w:rStyle w:val="Hyperlink"/>
            <w:rFonts w:eastAsia="MS Mincho"/>
            <w:noProof/>
          </w:rPr>
          <w:fldChar w:fldCharType="end"/>
        </w:r>
      </w:ins>
    </w:p>
    <w:p w14:paraId="68DA3D8C" w14:textId="1E00DEB5" w:rsidR="006344F0" w:rsidRDefault="006344F0">
      <w:pPr>
        <w:pStyle w:val="Abbildungsverzeichnis"/>
        <w:rPr>
          <w:ins w:id="1207" w:author="Weinert, Matthias (M.)" w:date="2022-02-21T10:55:00Z"/>
          <w:rFonts w:asciiTheme="minorHAnsi" w:eastAsiaTheme="minorEastAsia" w:hAnsiTheme="minorHAnsi" w:cstheme="minorBidi"/>
          <w:b w:val="0"/>
          <w:noProof/>
          <w:szCs w:val="22"/>
          <w:lang w:val="de-DE"/>
        </w:rPr>
      </w:pPr>
      <w:ins w:id="1208"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"_Toc96333465"</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29: Pre-machined or clearance hole in FDS connection</w:t>
        </w:r>
        <w:r>
          <w:rPr>
            <w:noProof/>
            <w:webHidden/>
          </w:rPr>
          <w:tab/>
        </w:r>
        <w:r>
          <w:rPr>
            <w:noProof/>
            <w:webHidden/>
          </w:rPr>
          <w:fldChar w:fldCharType="begin"/>
        </w:r>
        <w:r>
          <w:rPr>
            <w:noProof/>
            <w:webHidden/>
          </w:rPr>
          <w:instrText xml:space="preserve"> PAGEREF _Toc96333465 \h </w:instrText>
        </w:r>
        <w:r>
          <w:rPr>
            <w:noProof/>
            <w:webHidden/>
          </w:rPr>
        </w:r>
      </w:ins>
      <w:r>
        <w:rPr>
          <w:noProof/>
          <w:webHidden/>
        </w:rPr>
        <w:fldChar w:fldCharType="separate"/>
      </w:r>
      <w:ins w:id="1209" w:author="Weinert, Matthias (M.)" w:date="2022-02-21T10:55:00Z">
        <w:r>
          <w:rPr>
            <w:noProof/>
            <w:webHidden/>
          </w:rPr>
          <w:t>64</w:t>
        </w:r>
        <w:r>
          <w:rPr>
            <w:noProof/>
            <w:webHidden/>
          </w:rPr>
          <w:fldChar w:fldCharType="end"/>
        </w:r>
        <w:r w:rsidRPr="00CC5021">
          <w:rPr>
            <w:rStyle w:val="Hyperlink"/>
            <w:rFonts w:eastAsia="MS Mincho"/>
            <w:noProof/>
          </w:rPr>
          <w:fldChar w:fldCharType="end"/>
        </w:r>
      </w:ins>
    </w:p>
    <w:p w14:paraId="17780BA3" w14:textId="0979C10E" w:rsidR="006344F0" w:rsidRDefault="006344F0">
      <w:pPr>
        <w:pStyle w:val="Abbildungsverzeichnis"/>
        <w:rPr>
          <w:ins w:id="1210" w:author="Weinert, Matthias (M.)" w:date="2022-02-21T10:55:00Z"/>
          <w:rFonts w:asciiTheme="minorHAnsi" w:eastAsiaTheme="minorEastAsia" w:hAnsiTheme="minorHAnsi" w:cstheme="minorBidi"/>
          <w:b w:val="0"/>
          <w:noProof/>
          <w:szCs w:val="22"/>
          <w:lang w:val="de-DE"/>
        </w:rPr>
      </w:pPr>
      <w:ins w:id="1211"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"_Toc96333466"</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30: Pilot hole on sheet metal</w:t>
        </w:r>
        <w:r>
          <w:rPr>
            <w:noProof/>
            <w:webHidden/>
          </w:rPr>
          <w:tab/>
        </w:r>
        <w:r>
          <w:rPr>
            <w:noProof/>
            <w:webHidden/>
          </w:rPr>
          <w:fldChar w:fldCharType="begin"/>
        </w:r>
        <w:r>
          <w:rPr>
            <w:noProof/>
            <w:webHidden/>
          </w:rPr>
          <w:instrText xml:space="preserve"> PAGEREF _Toc96333466 \h </w:instrText>
        </w:r>
        <w:r>
          <w:rPr>
            <w:noProof/>
            <w:webHidden/>
          </w:rPr>
        </w:r>
      </w:ins>
      <w:r>
        <w:rPr>
          <w:noProof/>
          <w:webHidden/>
        </w:rPr>
        <w:fldChar w:fldCharType="separate"/>
      </w:r>
      <w:ins w:id="1212" w:author="Weinert, Matthias (M.)" w:date="2022-02-21T10:55:00Z">
        <w:r>
          <w:rPr>
            <w:noProof/>
            <w:webHidden/>
          </w:rPr>
          <w:t>64</w:t>
        </w:r>
        <w:r>
          <w:rPr>
            <w:noProof/>
            <w:webHidden/>
          </w:rPr>
          <w:fldChar w:fldCharType="end"/>
        </w:r>
        <w:r w:rsidRPr="00CC5021">
          <w:rPr>
            <w:rStyle w:val="Hyperlink"/>
            <w:rFonts w:eastAsia="MS Mincho"/>
            <w:noProof/>
          </w:rPr>
          <w:fldChar w:fldCharType="end"/>
        </w:r>
      </w:ins>
    </w:p>
    <w:p w14:paraId="736335A4" w14:textId="682F6BFC" w:rsidR="006344F0" w:rsidRDefault="006344F0">
      <w:pPr>
        <w:pStyle w:val="Abbildungsverzeichnis"/>
        <w:rPr>
          <w:ins w:id="1213" w:author="Weinert, Matthias (M.)" w:date="2022-02-21T10:55:00Z"/>
          <w:rFonts w:asciiTheme="minorHAnsi" w:eastAsiaTheme="minorEastAsia" w:hAnsiTheme="minorHAnsi" w:cstheme="minorBidi"/>
          <w:b w:val="0"/>
          <w:noProof/>
          <w:szCs w:val="22"/>
          <w:lang w:val="de-DE"/>
        </w:rPr>
      </w:pPr>
      <w:ins w:id="1214"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"_Toc96333467"</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31: Clinch Joint Dimensions</w:t>
        </w:r>
        <w:r>
          <w:rPr>
            <w:noProof/>
            <w:webHidden/>
          </w:rPr>
          <w:tab/>
        </w:r>
        <w:r>
          <w:rPr>
            <w:noProof/>
            <w:webHidden/>
          </w:rPr>
          <w:fldChar w:fldCharType="begin"/>
        </w:r>
        <w:r>
          <w:rPr>
            <w:noProof/>
            <w:webHidden/>
          </w:rPr>
          <w:instrText xml:space="preserve"> PAGEREF _Toc96333467 \h </w:instrText>
        </w:r>
        <w:r>
          <w:rPr>
            <w:noProof/>
            <w:webHidden/>
          </w:rPr>
        </w:r>
      </w:ins>
      <w:r>
        <w:rPr>
          <w:noProof/>
          <w:webHidden/>
        </w:rPr>
        <w:fldChar w:fldCharType="separate"/>
      </w:r>
      <w:ins w:id="1215" w:author="Weinert, Matthias (M.)" w:date="2022-02-21T10:55:00Z">
        <w:r>
          <w:rPr>
            <w:noProof/>
            <w:webHidden/>
          </w:rPr>
          <w:t>66</w:t>
        </w:r>
        <w:r>
          <w:rPr>
            <w:noProof/>
            <w:webHidden/>
          </w:rPr>
          <w:fldChar w:fldCharType="end"/>
        </w:r>
        <w:r w:rsidRPr="00CC5021">
          <w:rPr>
            <w:rStyle w:val="Hyperlink"/>
            <w:rFonts w:eastAsia="MS Mincho"/>
            <w:noProof/>
          </w:rPr>
          <w:fldChar w:fldCharType="end"/>
        </w:r>
      </w:ins>
    </w:p>
    <w:p w14:paraId="400DD515" w14:textId="1FDA9A06" w:rsidR="006344F0" w:rsidRDefault="006344F0">
      <w:pPr>
        <w:pStyle w:val="Abbildungsverzeichnis"/>
        <w:rPr>
          <w:ins w:id="1216" w:author="Weinert, Matthias (M.)" w:date="2022-02-21T10:55:00Z"/>
          <w:rFonts w:asciiTheme="minorHAnsi" w:eastAsiaTheme="minorEastAsia" w:hAnsiTheme="minorHAnsi" w:cstheme="minorBidi"/>
          <w:b w:val="0"/>
          <w:noProof/>
          <w:szCs w:val="22"/>
          <w:lang w:val="de-DE"/>
        </w:rPr>
      </w:pPr>
      <w:ins w:id="1217"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"_Toc96333468"</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 xml:space="preserve">Figure 32: Two example clinch systems </w:t>
        </w:r>
        <w:r w:rsidRPr="00CC5021">
          <w:rPr>
            <w:rStyle w:val="Hyperlink"/>
            <w:rFonts w:eastAsia="MS Mincho"/>
            <w:noProof/>
            <w:lang w:val="en-US"/>
          </w:rPr>
          <w:t>[4]</w:t>
        </w:r>
        <w:r w:rsidRPr="00CC5021">
          <w:rPr>
            <w:rStyle w:val="Hyperlink"/>
            <w:rFonts w:eastAsia="MS Mincho"/>
            <w:noProof/>
          </w:rPr>
          <w:t xml:space="preserve"> (TOX (left) and BTM’s Tog-L-Loc system)</w:t>
        </w:r>
        <w:r>
          <w:rPr>
            <w:noProof/>
            <w:webHidden/>
          </w:rPr>
          <w:tab/>
        </w:r>
        <w:r>
          <w:rPr>
            <w:noProof/>
            <w:webHidden/>
          </w:rPr>
          <w:fldChar w:fldCharType="begin"/>
        </w:r>
        <w:r>
          <w:rPr>
            <w:noProof/>
            <w:webHidden/>
          </w:rPr>
          <w:instrText xml:space="preserve"> PAGEREF _Toc96333468 \h </w:instrText>
        </w:r>
        <w:r>
          <w:rPr>
            <w:noProof/>
            <w:webHidden/>
          </w:rPr>
        </w:r>
      </w:ins>
      <w:r>
        <w:rPr>
          <w:noProof/>
          <w:webHidden/>
        </w:rPr>
        <w:fldChar w:fldCharType="separate"/>
      </w:r>
      <w:ins w:id="1218" w:author="Weinert, Matthias (M.)" w:date="2022-02-21T10:55:00Z">
        <w:r>
          <w:rPr>
            <w:noProof/>
            <w:webHidden/>
          </w:rPr>
          <w:t>66</w:t>
        </w:r>
        <w:r>
          <w:rPr>
            <w:noProof/>
            <w:webHidden/>
          </w:rPr>
          <w:fldChar w:fldCharType="end"/>
        </w:r>
        <w:r w:rsidRPr="00CC5021">
          <w:rPr>
            <w:rStyle w:val="Hyperlink"/>
            <w:rFonts w:eastAsia="MS Mincho"/>
            <w:noProof/>
          </w:rPr>
          <w:fldChar w:fldCharType="end"/>
        </w:r>
      </w:ins>
    </w:p>
    <w:p w14:paraId="6DB44DE2" w14:textId="1D9C3123" w:rsidR="006344F0" w:rsidRDefault="006344F0">
      <w:pPr>
        <w:pStyle w:val="Abbildungsverzeichnis"/>
        <w:rPr>
          <w:ins w:id="1219" w:author="Weinert, Matthias (M.)" w:date="2022-02-21T10:55:00Z"/>
          <w:rFonts w:asciiTheme="minorHAnsi" w:eastAsiaTheme="minorEastAsia" w:hAnsiTheme="minorHAnsi" w:cstheme="minorBidi"/>
          <w:b w:val="0"/>
          <w:noProof/>
          <w:szCs w:val="22"/>
          <w:lang w:val="de-DE"/>
        </w:rPr>
      </w:pPr>
      <w:ins w:id="1220"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"_Toc96333469"</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33: Heat Stakes: Process steps &amp; Design recommendations</w:t>
        </w:r>
        <w:r>
          <w:rPr>
            <w:noProof/>
            <w:webHidden/>
          </w:rPr>
          <w:tab/>
        </w:r>
        <w:r>
          <w:rPr>
            <w:noProof/>
            <w:webHidden/>
          </w:rPr>
          <w:fldChar w:fldCharType="begin"/>
        </w:r>
        <w:r>
          <w:rPr>
            <w:noProof/>
            <w:webHidden/>
          </w:rPr>
          <w:instrText xml:space="preserve"> PAGEREF _Toc96333469 \h </w:instrText>
        </w:r>
        <w:r>
          <w:rPr>
            <w:noProof/>
            <w:webHidden/>
          </w:rPr>
        </w:r>
      </w:ins>
      <w:r>
        <w:rPr>
          <w:noProof/>
          <w:webHidden/>
        </w:rPr>
        <w:fldChar w:fldCharType="separate"/>
      </w:r>
      <w:ins w:id="1221" w:author="Weinert, Matthias (M.)" w:date="2022-02-21T10:55:00Z">
        <w:r>
          <w:rPr>
            <w:noProof/>
            <w:webHidden/>
          </w:rPr>
          <w:t>69</w:t>
        </w:r>
        <w:r>
          <w:rPr>
            <w:noProof/>
            <w:webHidden/>
          </w:rPr>
          <w:fldChar w:fldCharType="end"/>
        </w:r>
        <w:r w:rsidRPr="00CC5021">
          <w:rPr>
            <w:rStyle w:val="Hyperlink"/>
            <w:rFonts w:eastAsia="MS Mincho"/>
            <w:noProof/>
          </w:rPr>
          <w:fldChar w:fldCharType="end"/>
        </w:r>
      </w:ins>
    </w:p>
    <w:p w14:paraId="391CCD57" w14:textId="38A37BA9" w:rsidR="006344F0" w:rsidRDefault="006344F0">
      <w:pPr>
        <w:pStyle w:val="Abbildungsverzeichnis"/>
        <w:rPr>
          <w:ins w:id="1222" w:author="Weinert, Matthias (M.)" w:date="2022-02-21T10:55:00Z"/>
          <w:rFonts w:asciiTheme="minorHAnsi" w:eastAsiaTheme="minorEastAsia" w:hAnsiTheme="minorHAnsi" w:cstheme="minorBidi"/>
          <w:b w:val="0"/>
          <w:noProof/>
          <w:szCs w:val="22"/>
          <w:lang w:val="de-DE"/>
        </w:rPr>
      </w:pPr>
      <w:ins w:id="1223"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"_Toc96333470"</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34: A "Hairpin Clip"</w:t>
        </w:r>
        <w:r>
          <w:rPr>
            <w:noProof/>
            <w:webHidden/>
          </w:rPr>
          <w:tab/>
        </w:r>
        <w:r>
          <w:rPr>
            <w:noProof/>
            <w:webHidden/>
          </w:rPr>
          <w:fldChar w:fldCharType="begin"/>
        </w:r>
        <w:r>
          <w:rPr>
            <w:noProof/>
            <w:webHidden/>
          </w:rPr>
          <w:instrText xml:space="preserve"> PAGEREF _Toc96333470 \h </w:instrText>
        </w:r>
        <w:r>
          <w:rPr>
            <w:noProof/>
            <w:webHidden/>
          </w:rPr>
        </w:r>
      </w:ins>
      <w:r>
        <w:rPr>
          <w:noProof/>
          <w:webHidden/>
        </w:rPr>
        <w:fldChar w:fldCharType="separate"/>
      </w:r>
      <w:ins w:id="1224" w:author="Weinert, Matthias (M.)" w:date="2022-02-21T10:55:00Z">
        <w:r>
          <w:rPr>
            <w:noProof/>
            <w:webHidden/>
          </w:rPr>
          <w:t>71</w:t>
        </w:r>
        <w:r>
          <w:rPr>
            <w:noProof/>
            <w:webHidden/>
          </w:rPr>
          <w:fldChar w:fldCharType="end"/>
        </w:r>
        <w:r w:rsidRPr="00CC5021">
          <w:rPr>
            <w:rStyle w:val="Hyperlink"/>
            <w:rFonts w:eastAsia="MS Mincho"/>
            <w:noProof/>
          </w:rPr>
          <w:fldChar w:fldCharType="end"/>
        </w:r>
      </w:ins>
    </w:p>
    <w:p w14:paraId="20FE4E5C" w14:textId="735E4F19" w:rsidR="006344F0" w:rsidRDefault="006344F0">
      <w:pPr>
        <w:pStyle w:val="Abbildungsverzeichnis"/>
        <w:rPr>
          <w:ins w:id="1225" w:author="Weinert, Matthias (M.)" w:date="2022-02-21T10:55:00Z"/>
          <w:rFonts w:asciiTheme="minorHAnsi" w:eastAsiaTheme="minorEastAsia" w:hAnsiTheme="minorHAnsi" w:cstheme="minorBidi"/>
          <w:b w:val="0"/>
          <w:noProof/>
          <w:szCs w:val="22"/>
          <w:lang w:val="de-DE"/>
        </w:rPr>
      </w:pPr>
      <w:ins w:id="1226"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"_Toc96333471"</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35: Internal and External Circlips</w:t>
        </w:r>
        <w:r>
          <w:rPr>
            <w:noProof/>
            <w:webHidden/>
          </w:rPr>
          <w:tab/>
        </w:r>
        <w:r>
          <w:rPr>
            <w:noProof/>
            <w:webHidden/>
          </w:rPr>
          <w:fldChar w:fldCharType="begin"/>
        </w:r>
        <w:r>
          <w:rPr>
            <w:noProof/>
            <w:webHidden/>
          </w:rPr>
          <w:instrText xml:space="preserve"> PAGEREF _Toc96333471 \h </w:instrText>
        </w:r>
        <w:r>
          <w:rPr>
            <w:noProof/>
            <w:webHidden/>
          </w:rPr>
        </w:r>
      </w:ins>
      <w:r>
        <w:rPr>
          <w:noProof/>
          <w:webHidden/>
        </w:rPr>
        <w:fldChar w:fldCharType="separate"/>
      </w:r>
      <w:ins w:id="1227" w:author="Weinert, Matthias (M.)" w:date="2022-02-21T10:55:00Z">
        <w:r>
          <w:rPr>
            <w:noProof/>
            <w:webHidden/>
          </w:rPr>
          <w:t>71</w:t>
        </w:r>
        <w:r>
          <w:rPr>
            <w:noProof/>
            <w:webHidden/>
          </w:rPr>
          <w:fldChar w:fldCharType="end"/>
        </w:r>
        <w:r w:rsidRPr="00CC5021">
          <w:rPr>
            <w:rStyle w:val="Hyperlink"/>
            <w:rFonts w:eastAsia="MS Mincho"/>
            <w:noProof/>
          </w:rPr>
          <w:fldChar w:fldCharType="end"/>
        </w:r>
      </w:ins>
    </w:p>
    <w:p w14:paraId="5710EB66" w14:textId="470ACF66" w:rsidR="006344F0" w:rsidRDefault="006344F0">
      <w:pPr>
        <w:pStyle w:val="Abbildungsverzeichnis"/>
        <w:rPr>
          <w:ins w:id="1228" w:author="Weinert, Matthias (M.)" w:date="2022-02-21T10:55:00Z"/>
          <w:rFonts w:asciiTheme="minorHAnsi" w:eastAsiaTheme="minorEastAsia" w:hAnsiTheme="minorHAnsi" w:cstheme="minorBidi"/>
          <w:b w:val="0"/>
          <w:noProof/>
          <w:szCs w:val="22"/>
          <w:lang w:val="de-DE"/>
        </w:rPr>
      </w:pPr>
      <w:ins w:id="1229"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"_Toc96333472"</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36: Clips Pushed into a Hole</w:t>
        </w:r>
        <w:r>
          <w:rPr>
            <w:noProof/>
            <w:webHidden/>
          </w:rPr>
          <w:tab/>
        </w:r>
        <w:r>
          <w:rPr>
            <w:noProof/>
            <w:webHidden/>
          </w:rPr>
          <w:fldChar w:fldCharType="begin"/>
        </w:r>
        <w:r>
          <w:rPr>
            <w:noProof/>
            <w:webHidden/>
          </w:rPr>
          <w:instrText xml:space="preserve"> PAGEREF _Toc96333472 \h </w:instrText>
        </w:r>
        <w:r>
          <w:rPr>
            <w:noProof/>
            <w:webHidden/>
          </w:rPr>
        </w:r>
      </w:ins>
      <w:r>
        <w:rPr>
          <w:noProof/>
          <w:webHidden/>
        </w:rPr>
        <w:fldChar w:fldCharType="separate"/>
      </w:r>
      <w:ins w:id="1230" w:author="Weinert, Matthias (M.)" w:date="2022-02-21T10:55:00Z">
        <w:r>
          <w:rPr>
            <w:noProof/>
            <w:webHidden/>
          </w:rPr>
          <w:t>71</w:t>
        </w:r>
        <w:r>
          <w:rPr>
            <w:noProof/>
            <w:webHidden/>
          </w:rPr>
          <w:fldChar w:fldCharType="end"/>
        </w:r>
        <w:r w:rsidRPr="00CC5021">
          <w:rPr>
            <w:rStyle w:val="Hyperlink"/>
            <w:rFonts w:eastAsia="MS Mincho"/>
            <w:noProof/>
          </w:rPr>
          <w:fldChar w:fldCharType="end"/>
        </w:r>
      </w:ins>
    </w:p>
    <w:p w14:paraId="3F2388F0" w14:textId="74B5A6D5" w:rsidR="006344F0" w:rsidRDefault="006344F0">
      <w:pPr>
        <w:pStyle w:val="Abbildungsverzeichnis"/>
        <w:rPr>
          <w:ins w:id="1231" w:author="Weinert, Matthias (M.)" w:date="2022-02-21T10:55:00Z"/>
          <w:rFonts w:asciiTheme="minorHAnsi" w:eastAsiaTheme="minorEastAsia" w:hAnsiTheme="minorHAnsi" w:cstheme="minorBidi"/>
          <w:b w:val="0"/>
          <w:noProof/>
          <w:szCs w:val="22"/>
          <w:lang w:val="de-DE"/>
        </w:rPr>
      </w:pPr>
      <w:ins w:id="1232"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"_Toc96333473"</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37: Clips Sliding onto a Flat Surface</w:t>
        </w:r>
        <w:r>
          <w:rPr>
            <w:noProof/>
            <w:webHidden/>
          </w:rPr>
          <w:tab/>
        </w:r>
        <w:r>
          <w:rPr>
            <w:noProof/>
            <w:webHidden/>
          </w:rPr>
          <w:fldChar w:fldCharType="begin"/>
        </w:r>
        <w:r>
          <w:rPr>
            <w:noProof/>
            <w:webHidden/>
          </w:rPr>
          <w:instrText xml:space="preserve"> PAGEREF _Toc96333473 \h </w:instrText>
        </w:r>
        <w:r>
          <w:rPr>
            <w:noProof/>
            <w:webHidden/>
          </w:rPr>
        </w:r>
      </w:ins>
      <w:r>
        <w:rPr>
          <w:noProof/>
          <w:webHidden/>
        </w:rPr>
        <w:fldChar w:fldCharType="separate"/>
      </w:r>
      <w:ins w:id="1233" w:author="Weinert, Matthias (M.)" w:date="2022-02-21T10:55:00Z">
        <w:r>
          <w:rPr>
            <w:noProof/>
            <w:webHidden/>
          </w:rPr>
          <w:t>71</w:t>
        </w:r>
        <w:r>
          <w:rPr>
            <w:noProof/>
            <w:webHidden/>
          </w:rPr>
          <w:fldChar w:fldCharType="end"/>
        </w:r>
        <w:r w:rsidRPr="00CC5021">
          <w:rPr>
            <w:rStyle w:val="Hyperlink"/>
            <w:rFonts w:eastAsia="MS Mincho"/>
            <w:noProof/>
          </w:rPr>
          <w:fldChar w:fldCharType="end"/>
        </w:r>
      </w:ins>
    </w:p>
    <w:p w14:paraId="514933B5" w14:textId="5BD90061" w:rsidR="006344F0" w:rsidRDefault="006344F0">
      <w:pPr>
        <w:pStyle w:val="Abbildungsverzeichnis"/>
        <w:rPr>
          <w:ins w:id="1234" w:author="Weinert, Matthias (M.)" w:date="2022-02-21T10:55:00Z"/>
          <w:rFonts w:asciiTheme="minorHAnsi" w:eastAsiaTheme="minorEastAsia" w:hAnsiTheme="minorHAnsi" w:cstheme="minorBidi"/>
          <w:b w:val="0"/>
          <w:noProof/>
          <w:szCs w:val="22"/>
          <w:lang w:val="de-DE"/>
        </w:rPr>
      </w:pPr>
      <w:ins w:id="1235"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"_Toc96333474"</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38: Cross Section of a nail joint connecting two Sheets</w:t>
        </w:r>
        <w:r>
          <w:rPr>
            <w:noProof/>
            <w:webHidden/>
          </w:rPr>
          <w:tab/>
        </w:r>
        <w:r>
          <w:rPr>
            <w:noProof/>
            <w:webHidden/>
          </w:rPr>
          <w:fldChar w:fldCharType="begin"/>
        </w:r>
        <w:r>
          <w:rPr>
            <w:noProof/>
            <w:webHidden/>
          </w:rPr>
          <w:instrText xml:space="preserve"> PAGEREF _Toc96333474 \h </w:instrText>
        </w:r>
        <w:r>
          <w:rPr>
            <w:noProof/>
            <w:webHidden/>
          </w:rPr>
        </w:r>
      </w:ins>
      <w:r>
        <w:rPr>
          <w:noProof/>
          <w:webHidden/>
        </w:rPr>
        <w:fldChar w:fldCharType="separate"/>
      </w:r>
      <w:ins w:id="1236" w:author="Weinert, Matthias (M.)" w:date="2022-02-21T10:55:00Z">
        <w:r>
          <w:rPr>
            <w:noProof/>
            <w:webHidden/>
          </w:rPr>
          <w:t>73</w:t>
        </w:r>
        <w:r>
          <w:rPr>
            <w:noProof/>
            <w:webHidden/>
          </w:rPr>
          <w:fldChar w:fldCharType="end"/>
        </w:r>
        <w:r w:rsidRPr="00CC5021">
          <w:rPr>
            <w:rStyle w:val="Hyperlink"/>
            <w:rFonts w:eastAsia="MS Mincho"/>
            <w:noProof/>
          </w:rPr>
          <w:fldChar w:fldCharType="end"/>
        </w:r>
      </w:ins>
    </w:p>
    <w:p w14:paraId="00517C67" w14:textId="43FB8710" w:rsidR="006344F0" w:rsidRDefault="006344F0">
      <w:pPr>
        <w:pStyle w:val="Abbildungsverzeichnis"/>
        <w:rPr>
          <w:ins w:id="1237" w:author="Weinert, Matthias (M.)" w:date="2022-02-21T10:55:00Z"/>
          <w:rFonts w:asciiTheme="minorHAnsi" w:eastAsiaTheme="minorEastAsia" w:hAnsiTheme="minorHAnsi" w:cstheme="minorBidi"/>
          <w:b w:val="0"/>
          <w:noProof/>
          <w:szCs w:val="22"/>
          <w:lang w:val="de-DE"/>
        </w:rPr>
      </w:pPr>
      <w:ins w:id="1238"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"_Toc96333475"</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39: Key measures of a nail &amp; examples of different nail types</w:t>
        </w:r>
        <w:r>
          <w:rPr>
            <w:noProof/>
            <w:webHidden/>
          </w:rPr>
          <w:tab/>
        </w:r>
        <w:r>
          <w:rPr>
            <w:noProof/>
            <w:webHidden/>
          </w:rPr>
          <w:fldChar w:fldCharType="begin"/>
        </w:r>
        <w:r>
          <w:rPr>
            <w:noProof/>
            <w:webHidden/>
          </w:rPr>
          <w:instrText xml:space="preserve"> PAGEREF _Toc96333475 \h </w:instrText>
        </w:r>
        <w:r>
          <w:rPr>
            <w:noProof/>
            <w:webHidden/>
          </w:rPr>
        </w:r>
      </w:ins>
      <w:r>
        <w:rPr>
          <w:noProof/>
          <w:webHidden/>
        </w:rPr>
        <w:fldChar w:fldCharType="separate"/>
      </w:r>
      <w:ins w:id="1239" w:author="Weinert, Matthias (M.)" w:date="2022-02-21T10:55:00Z">
        <w:r>
          <w:rPr>
            <w:noProof/>
            <w:webHidden/>
          </w:rPr>
          <w:t>74</w:t>
        </w:r>
        <w:r>
          <w:rPr>
            <w:noProof/>
            <w:webHidden/>
          </w:rPr>
          <w:fldChar w:fldCharType="end"/>
        </w:r>
        <w:r w:rsidRPr="00CC5021">
          <w:rPr>
            <w:rStyle w:val="Hyperlink"/>
            <w:rFonts w:eastAsia="MS Mincho"/>
            <w:noProof/>
          </w:rPr>
          <w:fldChar w:fldCharType="end"/>
        </w:r>
      </w:ins>
    </w:p>
    <w:p w14:paraId="511E2022" w14:textId="11001265" w:rsidR="006344F0" w:rsidRDefault="006344F0">
      <w:pPr>
        <w:pStyle w:val="Abbildungsverzeichnis"/>
        <w:rPr>
          <w:ins w:id="1240" w:author="Weinert, Matthias (M.)" w:date="2022-02-21T10:55:00Z"/>
          <w:rFonts w:asciiTheme="minorHAnsi" w:eastAsiaTheme="minorEastAsia" w:hAnsiTheme="minorHAnsi" w:cstheme="minorBidi"/>
          <w:b w:val="0"/>
          <w:noProof/>
          <w:szCs w:val="22"/>
          <w:lang w:val="de-DE"/>
        </w:rPr>
      </w:pPr>
      <w:ins w:id="1241"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"_Toc96333476"</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 xml:space="preserve">Figure 40: Process of Rotation Joining (ROTAV) </w:t>
        </w:r>
        <w:r w:rsidRPr="00CC5021">
          <w:rPr>
            <w:rStyle w:val="Hyperlink"/>
            <w:rFonts w:eastAsia="MS Mincho"/>
            <w:noProof/>
            <w:lang w:val="en-US"/>
          </w:rPr>
          <w:t>[5]</w:t>
        </w:r>
        <w:r>
          <w:rPr>
            <w:noProof/>
            <w:webHidden/>
          </w:rPr>
          <w:tab/>
        </w:r>
        <w:r>
          <w:rPr>
            <w:noProof/>
            <w:webHidden/>
          </w:rPr>
          <w:fldChar w:fldCharType="begin"/>
        </w:r>
        <w:r>
          <w:rPr>
            <w:noProof/>
            <w:webHidden/>
          </w:rPr>
          <w:instrText xml:space="preserve"> PAGEREF _Toc96333476 \h </w:instrText>
        </w:r>
        <w:r>
          <w:rPr>
            <w:noProof/>
            <w:webHidden/>
          </w:rPr>
        </w:r>
      </w:ins>
      <w:r>
        <w:rPr>
          <w:noProof/>
          <w:webHidden/>
        </w:rPr>
        <w:fldChar w:fldCharType="separate"/>
      </w:r>
      <w:ins w:id="1242" w:author="Weinert, Matthias (M.)" w:date="2022-02-21T10:55:00Z">
        <w:r>
          <w:rPr>
            <w:noProof/>
            <w:webHidden/>
          </w:rPr>
          <w:t>76</w:t>
        </w:r>
        <w:r>
          <w:rPr>
            <w:noProof/>
            <w:webHidden/>
          </w:rPr>
          <w:fldChar w:fldCharType="end"/>
        </w:r>
        <w:r w:rsidRPr="00CC5021">
          <w:rPr>
            <w:rStyle w:val="Hyperlink"/>
            <w:rFonts w:eastAsia="MS Mincho"/>
            <w:noProof/>
          </w:rPr>
          <w:fldChar w:fldCharType="end"/>
        </w:r>
      </w:ins>
    </w:p>
    <w:p w14:paraId="0BC39258" w14:textId="0569893D" w:rsidR="006344F0" w:rsidRDefault="006344F0">
      <w:pPr>
        <w:pStyle w:val="Abbildungsverzeichnis"/>
        <w:rPr>
          <w:ins w:id="1243" w:author="Weinert, Matthias (M.)" w:date="2022-02-21T10:55:00Z"/>
          <w:rFonts w:asciiTheme="minorHAnsi" w:eastAsiaTheme="minorEastAsia" w:hAnsiTheme="minorHAnsi" w:cstheme="minorBidi"/>
          <w:b w:val="0"/>
          <w:noProof/>
          <w:szCs w:val="22"/>
          <w:lang w:val="de-DE"/>
        </w:rPr>
      </w:pPr>
      <w:ins w:id="1244"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"_Toc96333477"</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 xml:space="preserve">Figure 41: ROTAV connecting aluminum and steel sheets </w:t>
        </w:r>
        <w:r w:rsidRPr="00CC5021">
          <w:rPr>
            <w:rStyle w:val="Hyperlink"/>
            <w:rFonts w:eastAsia="MS Mincho"/>
            <w:noProof/>
            <w:lang w:val="en-US"/>
          </w:rPr>
          <w:t>[5]</w:t>
        </w:r>
        <w:r>
          <w:rPr>
            <w:noProof/>
            <w:webHidden/>
          </w:rPr>
          <w:tab/>
        </w:r>
        <w:r>
          <w:rPr>
            <w:noProof/>
            <w:webHidden/>
          </w:rPr>
          <w:fldChar w:fldCharType="begin"/>
        </w:r>
        <w:r>
          <w:rPr>
            <w:noProof/>
            <w:webHidden/>
          </w:rPr>
          <w:instrText xml:space="preserve"> PAGEREF _Toc96333477 \h </w:instrText>
        </w:r>
        <w:r>
          <w:rPr>
            <w:noProof/>
            <w:webHidden/>
          </w:rPr>
        </w:r>
      </w:ins>
      <w:r>
        <w:rPr>
          <w:noProof/>
          <w:webHidden/>
        </w:rPr>
        <w:fldChar w:fldCharType="separate"/>
      </w:r>
      <w:ins w:id="1245" w:author="Weinert, Matthias (M.)" w:date="2022-02-21T10:55:00Z">
        <w:r>
          <w:rPr>
            <w:noProof/>
            <w:webHidden/>
          </w:rPr>
          <w:t>77</w:t>
        </w:r>
        <w:r>
          <w:rPr>
            <w:noProof/>
            <w:webHidden/>
          </w:rPr>
          <w:fldChar w:fldCharType="end"/>
        </w:r>
        <w:r w:rsidRPr="00CC5021">
          <w:rPr>
            <w:rStyle w:val="Hyperlink"/>
            <w:rFonts w:eastAsia="MS Mincho"/>
            <w:noProof/>
          </w:rPr>
          <w:fldChar w:fldCharType="end"/>
        </w:r>
      </w:ins>
    </w:p>
    <w:p w14:paraId="68D20199" w14:textId="72F1C46D" w:rsidR="006344F0" w:rsidRDefault="006344F0">
      <w:pPr>
        <w:pStyle w:val="Abbildungsverzeichnis"/>
        <w:rPr>
          <w:ins w:id="1246" w:author="Weinert, Matthias (M.)" w:date="2022-02-21T10:55:00Z"/>
          <w:rFonts w:asciiTheme="minorHAnsi" w:eastAsiaTheme="minorEastAsia" w:hAnsiTheme="minorHAnsi" w:cstheme="minorBidi"/>
          <w:b w:val="0"/>
          <w:noProof/>
          <w:szCs w:val="22"/>
          <w:lang w:val="de-DE"/>
        </w:rPr>
      </w:pPr>
      <w:ins w:id="1247"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"_Toc96333478"</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42: Terminology of a regular intermittent weld</w:t>
        </w:r>
        <w:r>
          <w:rPr>
            <w:noProof/>
            <w:webHidden/>
          </w:rPr>
          <w:tab/>
        </w:r>
        <w:r>
          <w:rPr>
            <w:noProof/>
            <w:webHidden/>
          </w:rPr>
          <w:fldChar w:fldCharType="begin"/>
        </w:r>
        <w:r>
          <w:rPr>
            <w:noProof/>
            <w:webHidden/>
          </w:rPr>
          <w:instrText xml:space="preserve"> PAGEREF _Toc96333478 \h </w:instrText>
        </w:r>
        <w:r>
          <w:rPr>
            <w:noProof/>
            <w:webHidden/>
          </w:rPr>
        </w:r>
      </w:ins>
      <w:r>
        <w:rPr>
          <w:noProof/>
          <w:webHidden/>
        </w:rPr>
        <w:fldChar w:fldCharType="separate"/>
      </w:r>
      <w:ins w:id="1248" w:author="Weinert, Matthias (M.)" w:date="2022-02-21T10:55:00Z">
        <w:r>
          <w:rPr>
            <w:noProof/>
            <w:webHidden/>
          </w:rPr>
          <w:t>80</w:t>
        </w:r>
        <w:r>
          <w:rPr>
            <w:noProof/>
            <w:webHidden/>
          </w:rPr>
          <w:fldChar w:fldCharType="end"/>
        </w:r>
        <w:r w:rsidRPr="00CC5021">
          <w:rPr>
            <w:rStyle w:val="Hyperlink"/>
            <w:rFonts w:eastAsia="MS Mincho"/>
            <w:noProof/>
          </w:rPr>
          <w:fldChar w:fldCharType="end"/>
        </w:r>
      </w:ins>
    </w:p>
    <w:p w14:paraId="5B943D4C" w14:textId="579D1A95" w:rsidR="006344F0" w:rsidRDefault="006344F0">
      <w:pPr>
        <w:pStyle w:val="Abbildungsverzeichnis"/>
        <w:rPr>
          <w:ins w:id="1249" w:author="Weinert, Matthias (M.)" w:date="2022-02-21T10:55:00Z"/>
          <w:rFonts w:asciiTheme="minorHAnsi" w:eastAsiaTheme="minorEastAsia" w:hAnsiTheme="minorHAnsi" w:cstheme="minorBidi"/>
          <w:b w:val="0"/>
          <w:noProof/>
          <w:szCs w:val="22"/>
          <w:lang w:val="de-DE"/>
        </w:rPr>
      </w:pPr>
      <w:ins w:id="1250"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"_Toc96333479"</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43: Regular intermittent weld with first spacing and last spacing</w:t>
        </w:r>
        <w:r>
          <w:rPr>
            <w:noProof/>
            <w:webHidden/>
          </w:rPr>
          <w:tab/>
        </w:r>
        <w:r>
          <w:rPr>
            <w:noProof/>
            <w:webHidden/>
          </w:rPr>
          <w:fldChar w:fldCharType="begin"/>
        </w:r>
        <w:r>
          <w:rPr>
            <w:noProof/>
            <w:webHidden/>
          </w:rPr>
          <w:instrText xml:space="preserve"> PAGEREF _Toc96333479 \h </w:instrText>
        </w:r>
        <w:r>
          <w:rPr>
            <w:noProof/>
            <w:webHidden/>
          </w:rPr>
        </w:r>
      </w:ins>
      <w:r>
        <w:rPr>
          <w:noProof/>
          <w:webHidden/>
        </w:rPr>
        <w:fldChar w:fldCharType="separate"/>
      </w:r>
      <w:ins w:id="1251" w:author="Weinert, Matthias (M.)" w:date="2022-02-21T10:55:00Z">
        <w:r>
          <w:rPr>
            <w:noProof/>
            <w:webHidden/>
          </w:rPr>
          <w:t>81</w:t>
        </w:r>
        <w:r>
          <w:rPr>
            <w:noProof/>
            <w:webHidden/>
          </w:rPr>
          <w:fldChar w:fldCharType="end"/>
        </w:r>
        <w:r w:rsidRPr="00CC5021">
          <w:rPr>
            <w:rStyle w:val="Hyperlink"/>
            <w:rFonts w:eastAsia="MS Mincho"/>
            <w:noProof/>
          </w:rPr>
          <w:fldChar w:fldCharType="end"/>
        </w:r>
      </w:ins>
    </w:p>
    <w:p w14:paraId="610069F8" w14:textId="1B3656EE" w:rsidR="006344F0" w:rsidRDefault="006344F0">
      <w:pPr>
        <w:pStyle w:val="Abbildungsverzeichnis"/>
        <w:rPr>
          <w:ins w:id="1252" w:author="Weinert, Matthias (M.)" w:date="2022-02-21T10:55:00Z"/>
          <w:rFonts w:asciiTheme="minorHAnsi" w:eastAsiaTheme="minorEastAsia" w:hAnsiTheme="minorHAnsi" w:cstheme="minorBidi"/>
          <w:b w:val="0"/>
          <w:noProof/>
          <w:szCs w:val="22"/>
          <w:lang w:val="de-DE"/>
        </w:rPr>
      </w:pPr>
      <w:ins w:id="1253"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"_Toc96333480"</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44: Irregular intermittent welds</w:t>
        </w:r>
        <w:r>
          <w:rPr>
            <w:noProof/>
            <w:webHidden/>
          </w:rPr>
          <w:tab/>
        </w:r>
        <w:r>
          <w:rPr>
            <w:noProof/>
            <w:webHidden/>
          </w:rPr>
          <w:fldChar w:fldCharType="begin"/>
        </w:r>
        <w:r>
          <w:rPr>
            <w:noProof/>
            <w:webHidden/>
          </w:rPr>
          <w:instrText xml:space="preserve"> PAGEREF _Toc96333480 \h </w:instrText>
        </w:r>
        <w:r>
          <w:rPr>
            <w:noProof/>
            <w:webHidden/>
          </w:rPr>
        </w:r>
      </w:ins>
      <w:r>
        <w:rPr>
          <w:noProof/>
          <w:webHidden/>
        </w:rPr>
        <w:fldChar w:fldCharType="separate"/>
      </w:r>
      <w:ins w:id="1254" w:author="Weinert, Matthias (M.)" w:date="2022-02-21T10:55:00Z">
        <w:r>
          <w:rPr>
            <w:noProof/>
            <w:webHidden/>
          </w:rPr>
          <w:t>81</w:t>
        </w:r>
        <w:r>
          <w:rPr>
            <w:noProof/>
            <w:webHidden/>
          </w:rPr>
          <w:fldChar w:fldCharType="end"/>
        </w:r>
        <w:r w:rsidRPr="00CC5021">
          <w:rPr>
            <w:rStyle w:val="Hyperlink"/>
            <w:rFonts w:eastAsia="MS Mincho"/>
            <w:noProof/>
          </w:rPr>
          <w:fldChar w:fldCharType="end"/>
        </w:r>
      </w:ins>
    </w:p>
    <w:p w14:paraId="67EE355E" w14:textId="16B4A3CA" w:rsidR="006344F0" w:rsidRDefault="006344F0">
      <w:pPr>
        <w:pStyle w:val="Abbildungsverzeichnis"/>
        <w:rPr>
          <w:ins w:id="1255" w:author="Weinert, Matthias (M.)" w:date="2022-02-21T10:55:00Z"/>
          <w:rFonts w:asciiTheme="minorHAnsi" w:eastAsiaTheme="minorEastAsia" w:hAnsiTheme="minorHAnsi" w:cstheme="minorBidi"/>
          <w:b w:val="0"/>
          <w:noProof/>
          <w:szCs w:val="22"/>
          <w:lang w:val="de-DE"/>
        </w:rPr>
      </w:pPr>
      <w:ins w:id="1256"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"_Toc96333481"</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45: Longitudinal stiffener (top view)</w:t>
        </w:r>
        <w:r>
          <w:rPr>
            <w:noProof/>
            <w:webHidden/>
          </w:rPr>
          <w:tab/>
        </w:r>
        <w:r>
          <w:rPr>
            <w:noProof/>
            <w:webHidden/>
          </w:rPr>
          <w:fldChar w:fldCharType="begin"/>
        </w:r>
        <w:r>
          <w:rPr>
            <w:noProof/>
            <w:webHidden/>
          </w:rPr>
          <w:instrText xml:space="preserve"> PAGEREF _Toc96333481 \h </w:instrText>
        </w:r>
        <w:r>
          <w:rPr>
            <w:noProof/>
            <w:webHidden/>
          </w:rPr>
        </w:r>
      </w:ins>
      <w:r>
        <w:rPr>
          <w:noProof/>
          <w:webHidden/>
        </w:rPr>
        <w:fldChar w:fldCharType="separate"/>
      </w:r>
      <w:ins w:id="1257" w:author="Weinert, Matthias (M.)" w:date="2022-02-21T10:55:00Z">
        <w:r>
          <w:rPr>
            <w:noProof/>
            <w:webHidden/>
          </w:rPr>
          <w:t>86</w:t>
        </w:r>
        <w:r>
          <w:rPr>
            <w:noProof/>
            <w:webHidden/>
          </w:rPr>
          <w:fldChar w:fldCharType="end"/>
        </w:r>
        <w:r w:rsidRPr="00CC5021">
          <w:rPr>
            <w:rStyle w:val="Hyperlink"/>
            <w:rFonts w:eastAsia="MS Mincho"/>
            <w:noProof/>
          </w:rPr>
          <w:fldChar w:fldCharType="end"/>
        </w:r>
      </w:ins>
    </w:p>
    <w:p w14:paraId="38825507" w14:textId="77921291" w:rsidR="006344F0" w:rsidRDefault="006344F0">
      <w:pPr>
        <w:pStyle w:val="Abbildungsverzeichnis"/>
        <w:rPr>
          <w:ins w:id="1258" w:author="Weinert, Matthias (M.)" w:date="2022-02-21T10:55:00Z"/>
          <w:rFonts w:asciiTheme="minorHAnsi" w:eastAsiaTheme="minorEastAsia" w:hAnsiTheme="minorHAnsi" w:cstheme="minorBidi"/>
          <w:b w:val="0"/>
          <w:noProof/>
          <w:szCs w:val="22"/>
          <w:lang w:val="de-DE"/>
        </w:rPr>
      </w:pPr>
      <w:ins w:id="1259"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"_Toc96333482"</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46: Seam weld types and attributes</w:t>
        </w:r>
        <w:r>
          <w:rPr>
            <w:noProof/>
            <w:webHidden/>
          </w:rPr>
          <w:tab/>
        </w:r>
        <w:r>
          <w:rPr>
            <w:noProof/>
            <w:webHidden/>
          </w:rPr>
          <w:fldChar w:fldCharType="begin"/>
        </w:r>
        <w:r>
          <w:rPr>
            <w:noProof/>
            <w:webHidden/>
          </w:rPr>
          <w:instrText xml:space="preserve"> PAGEREF _Toc96333482 \h </w:instrText>
        </w:r>
        <w:r>
          <w:rPr>
            <w:noProof/>
            <w:webHidden/>
          </w:rPr>
        </w:r>
      </w:ins>
      <w:r>
        <w:rPr>
          <w:noProof/>
          <w:webHidden/>
        </w:rPr>
        <w:fldChar w:fldCharType="separate"/>
      </w:r>
      <w:ins w:id="1260" w:author="Weinert, Matthias (M.)" w:date="2022-02-21T10:55:00Z">
        <w:r>
          <w:rPr>
            <w:noProof/>
            <w:webHidden/>
          </w:rPr>
          <w:t>88</w:t>
        </w:r>
        <w:r>
          <w:rPr>
            <w:noProof/>
            <w:webHidden/>
          </w:rPr>
          <w:fldChar w:fldCharType="end"/>
        </w:r>
        <w:r w:rsidRPr="00CC5021">
          <w:rPr>
            <w:rStyle w:val="Hyperlink"/>
            <w:rFonts w:eastAsia="MS Mincho"/>
            <w:noProof/>
          </w:rPr>
          <w:fldChar w:fldCharType="end"/>
        </w:r>
      </w:ins>
    </w:p>
    <w:p w14:paraId="7B04CD5F" w14:textId="478823C9" w:rsidR="006344F0" w:rsidRDefault="006344F0">
      <w:pPr>
        <w:pStyle w:val="Abbildungsverzeichnis"/>
        <w:rPr>
          <w:ins w:id="1261" w:author="Weinert, Matthias (M.)" w:date="2022-02-21T10:55:00Z"/>
          <w:rFonts w:asciiTheme="minorHAnsi" w:eastAsiaTheme="minorEastAsia" w:hAnsiTheme="minorHAnsi" w:cstheme="minorBidi"/>
          <w:b w:val="0"/>
          <w:noProof/>
          <w:szCs w:val="22"/>
          <w:lang w:val="de-DE"/>
        </w:rPr>
      </w:pPr>
      <w:ins w:id="1262"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"_Toc96333483"</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47: χMCF Structure of a Seam Weld (connection_1d)</w:t>
        </w:r>
        <w:r>
          <w:rPr>
            <w:noProof/>
            <w:webHidden/>
          </w:rPr>
          <w:tab/>
        </w:r>
        <w:r>
          <w:rPr>
            <w:noProof/>
            <w:webHidden/>
          </w:rPr>
          <w:fldChar w:fldCharType="begin"/>
        </w:r>
        <w:r>
          <w:rPr>
            <w:noProof/>
            <w:webHidden/>
          </w:rPr>
          <w:instrText xml:space="preserve"> PAGEREF _Toc96333483 \h </w:instrText>
        </w:r>
        <w:r>
          <w:rPr>
            <w:noProof/>
            <w:webHidden/>
          </w:rPr>
        </w:r>
      </w:ins>
      <w:r>
        <w:rPr>
          <w:noProof/>
          <w:webHidden/>
        </w:rPr>
        <w:fldChar w:fldCharType="separate"/>
      </w:r>
      <w:ins w:id="1263" w:author="Weinert, Matthias (M.)" w:date="2022-02-21T10:55:00Z">
        <w:r>
          <w:rPr>
            <w:noProof/>
            <w:webHidden/>
          </w:rPr>
          <w:t>89</w:t>
        </w:r>
        <w:r>
          <w:rPr>
            <w:noProof/>
            <w:webHidden/>
          </w:rPr>
          <w:fldChar w:fldCharType="end"/>
        </w:r>
        <w:r w:rsidRPr="00CC5021">
          <w:rPr>
            <w:rStyle w:val="Hyperlink"/>
            <w:rFonts w:eastAsia="MS Mincho"/>
            <w:noProof/>
          </w:rPr>
          <w:fldChar w:fldCharType="end"/>
        </w:r>
      </w:ins>
    </w:p>
    <w:p w14:paraId="0247C1EE" w14:textId="18A091AF" w:rsidR="006344F0" w:rsidRDefault="006344F0">
      <w:pPr>
        <w:pStyle w:val="Abbildungsverzeichnis"/>
        <w:rPr>
          <w:ins w:id="1264" w:author="Weinert, Matthias (M.)" w:date="2022-02-21T10:55:00Z"/>
          <w:rFonts w:asciiTheme="minorHAnsi" w:eastAsiaTheme="minorEastAsia" w:hAnsiTheme="minorHAnsi" w:cstheme="minorBidi"/>
          <w:b w:val="0"/>
          <w:noProof/>
          <w:szCs w:val="22"/>
          <w:lang w:val="de-DE"/>
        </w:rPr>
      </w:pPr>
      <w:ins w:id="1265"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"_Toc96333484"</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48: Sheet Parameters vs.  Weld Position Parameters</w:t>
        </w:r>
        <w:r>
          <w:rPr>
            <w:noProof/>
            <w:webHidden/>
          </w:rPr>
          <w:tab/>
        </w:r>
        <w:r>
          <w:rPr>
            <w:noProof/>
            <w:webHidden/>
          </w:rPr>
          <w:fldChar w:fldCharType="begin"/>
        </w:r>
        <w:r>
          <w:rPr>
            <w:noProof/>
            <w:webHidden/>
          </w:rPr>
          <w:instrText xml:space="preserve"> PAGEREF _Toc96333484 \h </w:instrText>
        </w:r>
        <w:r>
          <w:rPr>
            <w:noProof/>
            <w:webHidden/>
          </w:rPr>
        </w:r>
      </w:ins>
      <w:r>
        <w:rPr>
          <w:noProof/>
          <w:webHidden/>
        </w:rPr>
        <w:fldChar w:fldCharType="separate"/>
      </w:r>
      <w:ins w:id="1266" w:author="Weinert, Matthias (M.)" w:date="2022-02-21T10:55:00Z">
        <w:r>
          <w:rPr>
            <w:noProof/>
            <w:webHidden/>
          </w:rPr>
          <w:t>92</w:t>
        </w:r>
        <w:r>
          <w:rPr>
            <w:noProof/>
            <w:webHidden/>
          </w:rPr>
          <w:fldChar w:fldCharType="end"/>
        </w:r>
        <w:r w:rsidRPr="00CC5021">
          <w:rPr>
            <w:rStyle w:val="Hyperlink"/>
            <w:rFonts w:eastAsia="MS Mincho"/>
            <w:noProof/>
          </w:rPr>
          <w:fldChar w:fldCharType="end"/>
        </w:r>
      </w:ins>
    </w:p>
    <w:p w14:paraId="15E78A3A" w14:textId="001C87A5" w:rsidR="006344F0" w:rsidRDefault="006344F0">
      <w:pPr>
        <w:pStyle w:val="Abbildungsverzeichnis"/>
        <w:rPr>
          <w:ins w:id="1267" w:author="Weinert, Matthias (M.)" w:date="2022-02-21T10:55:00Z"/>
          <w:rFonts w:asciiTheme="minorHAnsi" w:eastAsiaTheme="minorEastAsia" w:hAnsiTheme="minorHAnsi" w:cstheme="minorBidi"/>
          <w:b w:val="0"/>
          <w:noProof/>
          <w:szCs w:val="22"/>
          <w:lang w:val="de-DE"/>
        </w:rPr>
      </w:pPr>
      <w:ins w:id="1268"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"_Toc96333485"</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49: Welding Position of a Y-Joint</w:t>
        </w:r>
        <w:r>
          <w:rPr>
            <w:noProof/>
            <w:webHidden/>
          </w:rPr>
          <w:tab/>
        </w:r>
        <w:r>
          <w:rPr>
            <w:noProof/>
            <w:webHidden/>
          </w:rPr>
          <w:fldChar w:fldCharType="begin"/>
        </w:r>
        <w:r>
          <w:rPr>
            <w:noProof/>
            <w:webHidden/>
          </w:rPr>
          <w:instrText xml:space="preserve"> PAGEREF _Toc96333485 \h </w:instrText>
        </w:r>
        <w:r>
          <w:rPr>
            <w:noProof/>
            <w:webHidden/>
          </w:rPr>
        </w:r>
      </w:ins>
      <w:r>
        <w:rPr>
          <w:noProof/>
          <w:webHidden/>
        </w:rPr>
        <w:fldChar w:fldCharType="separate"/>
      </w:r>
      <w:ins w:id="1269" w:author="Weinert, Matthias (M.)" w:date="2022-02-21T10:55:00Z">
        <w:r>
          <w:rPr>
            <w:noProof/>
            <w:webHidden/>
          </w:rPr>
          <w:t>93</w:t>
        </w:r>
        <w:r>
          <w:rPr>
            <w:noProof/>
            <w:webHidden/>
          </w:rPr>
          <w:fldChar w:fldCharType="end"/>
        </w:r>
        <w:r w:rsidRPr="00CC5021">
          <w:rPr>
            <w:rStyle w:val="Hyperlink"/>
            <w:rFonts w:eastAsia="MS Mincho"/>
            <w:noProof/>
          </w:rPr>
          <w:fldChar w:fldCharType="end"/>
        </w:r>
      </w:ins>
    </w:p>
    <w:p w14:paraId="6EAE807A" w14:textId="6BA62546" w:rsidR="006344F0" w:rsidRDefault="006344F0">
      <w:pPr>
        <w:pStyle w:val="Abbildungsverzeichnis"/>
        <w:rPr>
          <w:ins w:id="1270" w:author="Weinert, Matthias (M.)" w:date="2022-02-21T10:55:00Z"/>
          <w:rFonts w:asciiTheme="minorHAnsi" w:eastAsiaTheme="minorEastAsia" w:hAnsiTheme="minorHAnsi" w:cstheme="minorBidi"/>
          <w:b w:val="0"/>
          <w:noProof/>
          <w:szCs w:val="22"/>
          <w:lang w:val="de-DE"/>
        </w:rPr>
      </w:pPr>
      <w:ins w:id="1271"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"_Toc96333486"</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50: Welding Position vector direction and length</w:t>
        </w:r>
        <w:r>
          <w:rPr>
            <w:noProof/>
            <w:webHidden/>
          </w:rPr>
          <w:tab/>
        </w:r>
        <w:r>
          <w:rPr>
            <w:noProof/>
            <w:webHidden/>
          </w:rPr>
          <w:fldChar w:fldCharType="begin"/>
        </w:r>
        <w:r>
          <w:rPr>
            <w:noProof/>
            <w:webHidden/>
          </w:rPr>
          <w:instrText xml:space="preserve"> PAGEREF _Toc96333486 \h </w:instrText>
        </w:r>
        <w:r>
          <w:rPr>
            <w:noProof/>
            <w:webHidden/>
          </w:rPr>
        </w:r>
      </w:ins>
      <w:r>
        <w:rPr>
          <w:noProof/>
          <w:webHidden/>
        </w:rPr>
        <w:fldChar w:fldCharType="separate"/>
      </w:r>
      <w:ins w:id="1272" w:author="Weinert, Matthias (M.)" w:date="2022-02-21T10:55:00Z">
        <w:r>
          <w:rPr>
            <w:noProof/>
            <w:webHidden/>
          </w:rPr>
          <w:t>95</w:t>
        </w:r>
        <w:r>
          <w:rPr>
            <w:noProof/>
            <w:webHidden/>
          </w:rPr>
          <w:fldChar w:fldCharType="end"/>
        </w:r>
        <w:r w:rsidRPr="00CC5021">
          <w:rPr>
            <w:rStyle w:val="Hyperlink"/>
            <w:rFonts w:eastAsia="MS Mincho"/>
            <w:noProof/>
          </w:rPr>
          <w:fldChar w:fldCharType="end"/>
        </w:r>
      </w:ins>
    </w:p>
    <w:p w14:paraId="3783BC03" w14:textId="37950061" w:rsidR="006344F0" w:rsidRDefault="006344F0">
      <w:pPr>
        <w:pStyle w:val="Abbildungsverzeichnis"/>
        <w:rPr>
          <w:ins w:id="1273" w:author="Weinert, Matthias (M.)" w:date="2022-02-21T10:55:00Z"/>
          <w:rFonts w:asciiTheme="minorHAnsi" w:eastAsiaTheme="minorEastAsia" w:hAnsiTheme="minorHAnsi" w:cstheme="minorBidi"/>
          <w:b w:val="0"/>
          <w:noProof/>
          <w:szCs w:val="22"/>
          <w:lang w:val="de-DE"/>
        </w:rPr>
      </w:pPr>
      <w:ins w:id="1274"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"_Toc96333487"</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51: Butt Joint Sheet Layout</w:t>
        </w:r>
        <w:r>
          <w:rPr>
            <w:noProof/>
            <w:webHidden/>
          </w:rPr>
          <w:tab/>
        </w:r>
        <w:r>
          <w:rPr>
            <w:noProof/>
            <w:webHidden/>
          </w:rPr>
          <w:fldChar w:fldCharType="begin"/>
        </w:r>
        <w:r>
          <w:rPr>
            <w:noProof/>
            <w:webHidden/>
          </w:rPr>
          <w:instrText xml:space="preserve"> PAGEREF _Toc96333487 \h </w:instrText>
        </w:r>
        <w:r>
          <w:rPr>
            <w:noProof/>
            <w:webHidden/>
          </w:rPr>
        </w:r>
      </w:ins>
      <w:r>
        <w:rPr>
          <w:noProof/>
          <w:webHidden/>
        </w:rPr>
        <w:fldChar w:fldCharType="separate"/>
      </w:r>
      <w:ins w:id="1275" w:author="Weinert, Matthias (M.)" w:date="2022-02-21T10:55:00Z">
        <w:r>
          <w:rPr>
            <w:noProof/>
            <w:webHidden/>
          </w:rPr>
          <w:t>98</w:t>
        </w:r>
        <w:r>
          <w:rPr>
            <w:noProof/>
            <w:webHidden/>
          </w:rPr>
          <w:fldChar w:fldCharType="end"/>
        </w:r>
        <w:r w:rsidRPr="00CC5021">
          <w:rPr>
            <w:rStyle w:val="Hyperlink"/>
            <w:rFonts w:eastAsia="MS Mincho"/>
            <w:noProof/>
          </w:rPr>
          <w:fldChar w:fldCharType="end"/>
        </w:r>
      </w:ins>
    </w:p>
    <w:p w14:paraId="53D083F3" w14:textId="0C4DA2A6" w:rsidR="006344F0" w:rsidRDefault="006344F0">
      <w:pPr>
        <w:pStyle w:val="Abbildungsverzeichnis"/>
        <w:rPr>
          <w:ins w:id="1276" w:author="Weinert, Matthias (M.)" w:date="2022-02-21T10:55:00Z"/>
          <w:rFonts w:asciiTheme="minorHAnsi" w:eastAsiaTheme="minorEastAsia" w:hAnsiTheme="minorHAnsi" w:cstheme="minorBidi"/>
          <w:b w:val="0"/>
          <w:noProof/>
          <w:szCs w:val="22"/>
          <w:lang w:val="de-DE"/>
        </w:rPr>
      </w:pPr>
      <w:ins w:id="1277"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"_Toc96333488"</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52: Butt Joint Weld parameters</w:t>
        </w:r>
        <w:r>
          <w:rPr>
            <w:noProof/>
            <w:webHidden/>
          </w:rPr>
          <w:tab/>
        </w:r>
        <w:r>
          <w:rPr>
            <w:noProof/>
            <w:webHidden/>
          </w:rPr>
          <w:fldChar w:fldCharType="begin"/>
        </w:r>
        <w:r>
          <w:rPr>
            <w:noProof/>
            <w:webHidden/>
          </w:rPr>
          <w:instrText xml:space="preserve"> PAGEREF _Toc96333488 \h </w:instrText>
        </w:r>
        <w:r>
          <w:rPr>
            <w:noProof/>
            <w:webHidden/>
          </w:rPr>
        </w:r>
      </w:ins>
      <w:r>
        <w:rPr>
          <w:noProof/>
          <w:webHidden/>
        </w:rPr>
        <w:fldChar w:fldCharType="separate"/>
      </w:r>
      <w:ins w:id="1278" w:author="Weinert, Matthias (M.)" w:date="2022-02-21T10:55:00Z">
        <w:r>
          <w:rPr>
            <w:noProof/>
            <w:webHidden/>
          </w:rPr>
          <w:t>98</w:t>
        </w:r>
        <w:r>
          <w:rPr>
            <w:noProof/>
            <w:webHidden/>
          </w:rPr>
          <w:fldChar w:fldCharType="end"/>
        </w:r>
        <w:r w:rsidRPr="00CC5021">
          <w:rPr>
            <w:rStyle w:val="Hyperlink"/>
            <w:rFonts w:eastAsia="MS Mincho"/>
            <w:noProof/>
          </w:rPr>
          <w:fldChar w:fldCharType="end"/>
        </w:r>
      </w:ins>
    </w:p>
    <w:p w14:paraId="0162D859" w14:textId="28C9527A" w:rsidR="006344F0" w:rsidRDefault="006344F0">
      <w:pPr>
        <w:pStyle w:val="Abbildungsverzeichnis"/>
        <w:rPr>
          <w:ins w:id="1279" w:author="Weinert, Matthias (M.)" w:date="2022-02-21T10:55:00Z"/>
          <w:rFonts w:asciiTheme="minorHAnsi" w:eastAsiaTheme="minorEastAsia" w:hAnsiTheme="minorHAnsi" w:cstheme="minorBidi"/>
          <w:b w:val="0"/>
          <w:noProof/>
          <w:szCs w:val="22"/>
          <w:lang w:val="de-DE"/>
        </w:rPr>
      </w:pPr>
      <w:ins w:id="1280"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"_Toc96333489"</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53: Corner Weld Sheet Layout</w:t>
        </w:r>
        <w:r>
          <w:rPr>
            <w:noProof/>
            <w:webHidden/>
          </w:rPr>
          <w:tab/>
        </w:r>
        <w:r>
          <w:rPr>
            <w:noProof/>
            <w:webHidden/>
          </w:rPr>
          <w:fldChar w:fldCharType="begin"/>
        </w:r>
        <w:r>
          <w:rPr>
            <w:noProof/>
            <w:webHidden/>
          </w:rPr>
          <w:instrText xml:space="preserve"> PAGEREF _Toc96333489 \h </w:instrText>
        </w:r>
        <w:r>
          <w:rPr>
            <w:noProof/>
            <w:webHidden/>
          </w:rPr>
        </w:r>
      </w:ins>
      <w:r>
        <w:rPr>
          <w:noProof/>
          <w:webHidden/>
        </w:rPr>
        <w:fldChar w:fldCharType="separate"/>
      </w:r>
      <w:ins w:id="1281" w:author="Weinert, Matthias (M.)" w:date="2022-02-21T10:55:00Z">
        <w:r>
          <w:rPr>
            <w:noProof/>
            <w:webHidden/>
          </w:rPr>
          <w:t>100</w:t>
        </w:r>
        <w:r>
          <w:rPr>
            <w:noProof/>
            <w:webHidden/>
          </w:rPr>
          <w:fldChar w:fldCharType="end"/>
        </w:r>
        <w:r w:rsidRPr="00CC5021">
          <w:rPr>
            <w:rStyle w:val="Hyperlink"/>
            <w:rFonts w:eastAsia="MS Mincho"/>
            <w:noProof/>
          </w:rPr>
          <w:fldChar w:fldCharType="end"/>
        </w:r>
      </w:ins>
    </w:p>
    <w:p w14:paraId="4812845B" w14:textId="2970BF91" w:rsidR="006344F0" w:rsidRDefault="006344F0">
      <w:pPr>
        <w:pStyle w:val="Abbildungsverzeichnis"/>
        <w:rPr>
          <w:ins w:id="1282" w:author="Weinert, Matthias (M.)" w:date="2022-02-21T10:55:00Z"/>
          <w:rFonts w:asciiTheme="minorHAnsi" w:eastAsiaTheme="minorEastAsia" w:hAnsiTheme="minorHAnsi" w:cstheme="minorBidi"/>
          <w:b w:val="0"/>
          <w:noProof/>
          <w:szCs w:val="22"/>
          <w:lang w:val="de-DE"/>
        </w:rPr>
      </w:pPr>
      <w:ins w:id="1283"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"_Toc96333490"</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54: Corner Weld Parameters</w:t>
        </w:r>
        <w:r>
          <w:rPr>
            <w:noProof/>
            <w:webHidden/>
          </w:rPr>
          <w:tab/>
        </w:r>
        <w:r>
          <w:rPr>
            <w:noProof/>
            <w:webHidden/>
          </w:rPr>
          <w:fldChar w:fldCharType="begin"/>
        </w:r>
        <w:r>
          <w:rPr>
            <w:noProof/>
            <w:webHidden/>
          </w:rPr>
          <w:instrText xml:space="preserve"> PAGEREF _Toc96333490 \h </w:instrText>
        </w:r>
        <w:r>
          <w:rPr>
            <w:noProof/>
            <w:webHidden/>
          </w:rPr>
        </w:r>
      </w:ins>
      <w:r>
        <w:rPr>
          <w:noProof/>
          <w:webHidden/>
        </w:rPr>
        <w:fldChar w:fldCharType="separate"/>
      </w:r>
      <w:ins w:id="1284" w:author="Weinert, Matthias (M.)" w:date="2022-02-21T10:55:00Z">
        <w:r>
          <w:rPr>
            <w:noProof/>
            <w:webHidden/>
          </w:rPr>
          <w:t>101</w:t>
        </w:r>
        <w:r>
          <w:rPr>
            <w:noProof/>
            <w:webHidden/>
          </w:rPr>
          <w:fldChar w:fldCharType="end"/>
        </w:r>
        <w:r w:rsidRPr="00CC5021">
          <w:rPr>
            <w:rStyle w:val="Hyperlink"/>
            <w:rFonts w:eastAsia="MS Mincho"/>
            <w:noProof/>
          </w:rPr>
          <w:fldChar w:fldCharType="end"/>
        </w:r>
      </w:ins>
    </w:p>
    <w:p w14:paraId="096C6F7B" w14:textId="55E30B4D" w:rsidR="006344F0" w:rsidRDefault="006344F0">
      <w:pPr>
        <w:pStyle w:val="Abbildungsverzeichnis"/>
        <w:rPr>
          <w:ins w:id="1285" w:author="Weinert, Matthias (M.)" w:date="2022-02-21T10:55:00Z"/>
          <w:rFonts w:asciiTheme="minorHAnsi" w:eastAsiaTheme="minorEastAsia" w:hAnsiTheme="minorHAnsi" w:cstheme="minorBidi"/>
          <w:b w:val="0"/>
          <w:noProof/>
          <w:szCs w:val="22"/>
          <w:lang w:val="de-DE"/>
        </w:rPr>
      </w:pPr>
      <w:ins w:id="1286"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"_Toc96333491"</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55: Corner Weld Sheet Layout</w:t>
        </w:r>
        <w:r>
          <w:rPr>
            <w:noProof/>
            <w:webHidden/>
          </w:rPr>
          <w:tab/>
        </w:r>
        <w:r>
          <w:rPr>
            <w:noProof/>
            <w:webHidden/>
          </w:rPr>
          <w:fldChar w:fldCharType="begin"/>
        </w:r>
        <w:r>
          <w:rPr>
            <w:noProof/>
            <w:webHidden/>
          </w:rPr>
          <w:instrText xml:space="preserve"> PAGEREF _Toc96333491 \h </w:instrText>
        </w:r>
        <w:r>
          <w:rPr>
            <w:noProof/>
            <w:webHidden/>
          </w:rPr>
        </w:r>
      </w:ins>
      <w:r>
        <w:rPr>
          <w:noProof/>
          <w:webHidden/>
        </w:rPr>
        <w:fldChar w:fldCharType="separate"/>
      </w:r>
      <w:ins w:id="1287" w:author="Weinert, Matthias (M.)" w:date="2022-02-21T10:55:00Z">
        <w:r>
          <w:rPr>
            <w:noProof/>
            <w:webHidden/>
          </w:rPr>
          <w:t>102</w:t>
        </w:r>
        <w:r>
          <w:rPr>
            <w:noProof/>
            <w:webHidden/>
          </w:rPr>
          <w:fldChar w:fldCharType="end"/>
        </w:r>
        <w:r w:rsidRPr="00CC5021">
          <w:rPr>
            <w:rStyle w:val="Hyperlink"/>
            <w:rFonts w:eastAsia="MS Mincho"/>
            <w:noProof/>
          </w:rPr>
          <w:fldChar w:fldCharType="end"/>
        </w:r>
      </w:ins>
    </w:p>
    <w:p w14:paraId="1FFD6726" w14:textId="54B4C1D6" w:rsidR="006344F0" w:rsidRDefault="006344F0">
      <w:pPr>
        <w:pStyle w:val="Abbildungsverzeichnis"/>
        <w:rPr>
          <w:ins w:id="1288" w:author="Weinert, Matthias (M.)" w:date="2022-02-21T10:55:00Z"/>
          <w:rFonts w:asciiTheme="minorHAnsi" w:eastAsiaTheme="minorEastAsia" w:hAnsiTheme="minorHAnsi" w:cstheme="minorBidi"/>
          <w:b w:val="0"/>
          <w:noProof/>
          <w:szCs w:val="22"/>
          <w:lang w:val="de-DE"/>
        </w:rPr>
      </w:pPr>
      <w:ins w:id="1289" w:author="Weinert, Matthias (M.)" w:date="2022-02-21T10:55:00Z">
        <w:r w:rsidRPr="00CC5021">
          <w:rPr>
            <w:rStyle w:val="Hyperlink"/>
            <w:rFonts w:eastAsia="MS Mincho"/>
            <w:noProof/>
          </w:rPr>
          <w:lastRenderedPageBreak/>
          <w:fldChar w:fldCharType="begin"/>
        </w:r>
        <w:r w:rsidRPr="00CC5021">
          <w:rPr>
            <w:rStyle w:val="Hyperlink"/>
            <w:rFonts w:eastAsia="MS Mincho"/>
            <w:noProof/>
          </w:rPr>
          <w:instrText xml:space="preserve"> </w:instrText>
        </w:r>
        <w:r>
          <w:rPr>
            <w:noProof/>
          </w:rPr>
          <w:instrText>HYPERLINK \l "_Toc96333492"</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56: Double Corner Weld Parameters</w:t>
        </w:r>
        <w:r>
          <w:rPr>
            <w:noProof/>
            <w:webHidden/>
          </w:rPr>
          <w:tab/>
        </w:r>
        <w:r>
          <w:rPr>
            <w:noProof/>
            <w:webHidden/>
          </w:rPr>
          <w:fldChar w:fldCharType="begin"/>
        </w:r>
        <w:r>
          <w:rPr>
            <w:noProof/>
            <w:webHidden/>
          </w:rPr>
          <w:instrText xml:space="preserve"> PAGEREF _Toc96333492 \h </w:instrText>
        </w:r>
        <w:r>
          <w:rPr>
            <w:noProof/>
            <w:webHidden/>
          </w:rPr>
        </w:r>
      </w:ins>
      <w:r>
        <w:rPr>
          <w:noProof/>
          <w:webHidden/>
        </w:rPr>
        <w:fldChar w:fldCharType="separate"/>
      </w:r>
      <w:ins w:id="1290" w:author="Weinert, Matthias (M.)" w:date="2022-02-21T10:55:00Z">
        <w:r>
          <w:rPr>
            <w:noProof/>
            <w:webHidden/>
          </w:rPr>
          <w:t>102</w:t>
        </w:r>
        <w:r>
          <w:rPr>
            <w:noProof/>
            <w:webHidden/>
          </w:rPr>
          <w:fldChar w:fldCharType="end"/>
        </w:r>
        <w:r w:rsidRPr="00CC5021">
          <w:rPr>
            <w:rStyle w:val="Hyperlink"/>
            <w:rFonts w:eastAsia="MS Mincho"/>
            <w:noProof/>
          </w:rPr>
          <w:fldChar w:fldCharType="end"/>
        </w:r>
      </w:ins>
    </w:p>
    <w:p w14:paraId="576AEFC0" w14:textId="6C9F68F8" w:rsidR="006344F0" w:rsidRDefault="006344F0">
      <w:pPr>
        <w:pStyle w:val="Abbildungsverzeichnis"/>
        <w:rPr>
          <w:ins w:id="1291" w:author="Weinert, Matthias (M.)" w:date="2022-02-21T10:55:00Z"/>
          <w:rFonts w:asciiTheme="minorHAnsi" w:eastAsiaTheme="minorEastAsia" w:hAnsiTheme="minorHAnsi" w:cstheme="minorBidi"/>
          <w:b w:val="0"/>
          <w:noProof/>
          <w:szCs w:val="22"/>
          <w:lang w:val="de-DE"/>
        </w:rPr>
      </w:pPr>
      <w:ins w:id="1292"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"_Toc96333493"</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57: Edge Weld Sheet Layout</w:t>
        </w:r>
        <w:r>
          <w:rPr>
            <w:noProof/>
            <w:webHidden/>
          </w:rPr>
          <w:tab/>
        </w:r>
        <w:r>
          <w:rPr>
            <w:noProof/>
            <w:webHidden/>
          </w:rPr>
          <w:fldChar w:fldCharType="begin"/>
        </w:r>
        <w:r>
          <w:rPr>
            <w:noProof/>
            <w:webHidden/>
          </w:rPr>
          <w:instrText xml:space="preserve"> PAGEREF _Toc96333493 \h </w:instrText>
        </w:r>
        <w:r>
          <w:rPr>
            <w:noProof/>
            <w:webHidden/>
          </w:rPr>
        </w:r>
      </w:ins>
      <w:r>
        <w:rPr>
          <w:noProof/>
          <w:webHidden/>
        </w:rPr>
        <w:fldChar w:fldCharType="separate"/>
      </w:r>
      <w:ins w:id="1293" w:author="Weinert, Matthias (M.)" w:date="2022-02-21T10:55:00Z">
        <w:r>
          <w:rPr>
            <w:noProof/>
            <w:webHidden/>
          </w:rPr>
          <w:t>105</w:t>
        </w:r>
        <w:r>
          <w:rPr>
            <w:noProof/>
            <w:webHidden/>
          </w:rPr>
          <w:fldChar w:fldCharType="end"/>
        </w:r>
        <w:r w:rsidRPr="00CC5021">
          <w:rPr>
            <w:rStyle w:val="Hyperlink"/>
            <w:rFonts w:eastAsia="MS Mincho"/>
            <w:noProof/>
          </w:rPr>
          <w:fldChar w:fldCharType="end"/>
        </w:r>
      </w:ins>
    </w:p>
    <w:p w14:paraId="3C7C7583" w14:textId="56426588" w:rsidR="006344F0" w:rsidRDefault="006344F0">
      <w:pPr>
        <w:pStyle w:val="Abbildungsverzeichnis"/>
        <w:rPr>
          <w:ins w:id="1294" w:author="Weinert, Matthias (M.)" w:date="2022-02-21T10:55:00Z"/>
          <w:rFonts w:asciiTheme="minorHAnsi" w:eastAsiaTheme="minorEastAsia" w:hAnsiTheme="minorHAnsi" w:cstheme="minorBidi"/>
          <w:b w:val="0"/>
          <w:noProof/>
          <w:szCs w:val="22"/>
          <w:lang w:val="de-DE"/>
        </w:rPr>
      </w:pPr>
      <w:ins w:id="1295"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"_Toc96333494"</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58: Edge Weld parameters</w:t>
        </w:r>
        <w:r>
          <w:rPr>
            <w:noProof/>
            <w:webHidden/>
          </w:rPr>
          <w:tab/>
        </w:r>
        <w:r>
          <w:rPr>
            <w:noProof/>
            <w:webHidden/>
          </w:rPr>
          <w:fldChar w:fldCharType="begin"/>
        </w:r>
        <w:r>
          <w:rPr>
            <w:noProof/>
            <w:webHidden/>
          </w:rPr>
          <w:instrText xml:space="preserve"> PAGEREF _Toc96333494 \h </w:instrText>
        </w:r>
        <w:r>
          <w:rPr>
            <w:noProof/>
            <w:webHidden/>
          </w:rPr>
        </w:r>
      </w:ins>
      <w:r>
        <w:rPr>
          <w:noProof/>
          <w:webHidden/>
        </w:rPr>
        <w:fldChar w:fldCharType="separate"/>
      </w:r>
      <w:ins w:id="1296" w:author="Weinert, Matthias (M.)" w:date="2022-02-21T10:55:00Z">
        <w:r>
          <w:rPr>
            <w:noProof/>
            <w:webHidden/>
          </w:rPr>
          <w:t>105</w:t>
        </w:r>
        <w:r>
          <w:rPr>
            <w:noProof/>
            <w:webHidden/>
          </w:rPr>
          <w:fldChar w:fldCharType="end"/>
        </w:r>
        <w:r w:rsidRPr="00CC5021">
          <w:rPr>
            <w:rStyle w:val="Hyperlink"/>
            <w:rFonts w:eastAsia="MS Mincho"/>
            <w:noProof/>
          </w:rPr>
          <w:fldChar w:fldCharType="end"/>
        </w:r>
      </w:ins>
    </w:p>
    <w:p w14:paraId="0DB4F77D" w14:textId="77D76342" w:rsidR="006344F0" w:rsidRDefault="006344F0">
      <w:pPr>
        <w:pStyle w:val="Abbildungsverzeichnis"/>
        <w:rPr>
          <w:ins w:id="1297" w:author="Weinert, Matthias (M.)" w:date="2022-02-21T10:55:00Z"/>
          <w:rFonts w:asciiTheme="minorHAnsi" w:eastAsiaTheme="minorEastAsia" w:hAnsiTheme="minorHAnsi" w:cstheme="minorBidi"/>
          <w:b w:val="0"/>
          <w:noProof/>
          <w:szCs w:val="22"/>
          <w:lang w:val="de-DE"/>
        </w:rPr>
      </w:pPr>
      <w:ins w:id="1298"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"_Toc96333495"</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59: I-Weld Sheet Layout</w:t>
        </w:r>
        <w:r>
          <w:rPr>
            <w:noProof/>
            <w:webHidden/>
          </w:rPr>
          <w:tab/>
        </w:r>
        <w:r>
          <w:rPr>
            <w:noProof/>
            <w:webHidden/>
          </w:rPr>
          <w:fldChar w:fldCharType="begin"/>
        </w:r>
        <w:r>
          <w:rPr>
            <w:noProof/>
            <w:webHidden/>
          </w:rPr>
          <w:instrText xml:space="preserve"> PAGEREF _Toc96333495 \h </w:instrText>
        </w:r>
        <w:r>
          <w:rPr>
            <w:noProof/>
            <w:webHidden/>
          </w:rPr>
        </w:r>
      </w:ins>
      <w:r>
        <w:rPr>
          <w:noProof/>
          <w:webHidden/>
        </w:rPr>
        <w:fldChar w:fldCharType="separate"/>
      </w:r>
      <w:ins w:id="1299" w:author="Weinert, Matthias (M.)" w:date="2022-02-21T10:55:00Z">
        <w:r>
          <w:rPr>
            <w:noProof/>
            <w:webHidden/>
          </w:rPr>
          <w:t>108</w:t>
        </w:r>
        <w:r>
          <w:rPr>
            <w:noProof/>
            <w:webHidden/>
          </w:rPr>
          <w:fldChar w:fldCharType="end"/>
        </w:r>
        <w:r w:rsidRPr="00CC5021">
          <w:rPr>
            <w:rStyle w:val="Hyperlink"/>
            <w:rFonts w:eastAsia="MS Mincho"/>
            <w:noProof/>
          </w:rPr>
          <w:fldChar w:fldCharType="end"/>
        </w:r>
      </w:ins>
    </w:p>
    <w:p w14:paraId="7287222A" w14:textId="119F5585" w:rsidR="006344F0" w:rsidRDefault="006344F0">
      <w:pPr>
        <w:pStyle w:val="Abbildungsverzeichnis"/>
        <w:rPr>
          <w:ins w:id="1300" w:author="Weinert, Matthias (M.)" w:date="2022-02-21T10:55:00Z"/>
          <w:rFonts w:asciiTheme="minorHAnsi" w:eastAsiaTheme="minorEastAsia" w:hAnsiTheme="minorHAnsi" w:cstheme="minorBidi"/>
          <w:b w:val="0"/>
          <w:noProof/>
          <w:szCs w:val="22"/>
          <w:lang w:val="de-DE"/>
        </w:rPr>
      </w:pPr>
      <w:ins w:id="1301"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"_Toc96333496"</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60: I-Weld Parameters</w:t>
        </w:r>
        <w:r>
          <w:rPr>
            <w:noProof/>
            <w:webHidden/>
          </w:rPr>
          <w:tab/>
        </w:r>
        <w:r>
          <w:rPr>
            <w:noProof/>
            <w:webHidden/>
          </w:rPr>
          <w:fldChar w:fldCharType="begin"/>
        </w:r>
        <w:r>
          <w:rPr>
            <w:noProof/>
            <w:webHidden/>
          </w:rPr>
          <w:instrText xml:space="preserve"> PAGEREF _Toc96333496 \h </w:instrText>
        </w:r>
        <w:r>
          <w:rPr>
            <w:noProof/>
            <w:webHidden/>
          </w:rPr>
        </w:r>
      </w:ins>
      <w:r>
        <w:rPr>
          <w:noProof/>
          <w:webHidden/>
        </w:rPr>
        <w:fldChar w:fldCharType="separate"/>
      </w:r>
      <w:ins w:id="1302" w:author="Weinert, Matthias (M.)" w:date="2022-02-21T10:55:00Z">
        <w:r>
          <w:rPr>
            <w:noProof/>
            <w:webHidden/>
          </w:rPr>
          <w:t>108</w:t>
        </w:r>
        <w:r>
          <w:rPr>
            <w:noProof/>
            <w:webHidden/>
          </w:rPr>
          <w:fldChar w:fldCharType="end"/>
        </w:r>
        <w:r w:rsidRPr="00CC5021">
          <w:rPr>
            <w:rStyle w:val="Hyperlink"/>
            <w:rFonts w:eastAsia="MS Mincho"/>
            <w:noProof/>
          </w:rPr>
          <w:fldChar w:fldCharType="end"/>
        </w:r>
      </w:ins>
    </w:p>
    <w:p w14:paraId="4536A875" w14:textId="3DB2E454" w:rsidR="006344F0" w:rsidRDefault="006344F0">
      <w:pPr>
        <w:pStyle w:val="Abbildungsverzeichnis"/>
        <w:rPr>
          <w:ins w:id="1303" w:author="Weinert, Matthias (M.)" w:date="2022-02-21T10:55:00Z"/>
          <w:rFonts w:asciiTheme="minorHAnsi" w:eastAsiaTheme="minorEastAsia" w:hAnsiTheme="minorHAnsi" w:cstheme="minorBidi"/>
          <w:b w:val="0"/>
          <w:noProof/>
          <w:szCs w:val="22"/>
          <w:lang w:val="de-DE"/>
        </w:rPr>
      </w:pPr>
      <w:ins w:id="1304"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"_Toc96333497"</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61: Overlap Weld Sheet Layout</w:t>
        </w:r>
        <w:r>
          <w:rPr>
            <w:noProof/>
            <w:webHidden/>
          </w:rPr>
          <w:tab/>
        </w:r>
        <w:r>
          <w:rPr>
            <w:noProof/>
            <w:webHidden/>
          </w:rPr>
          <w:fldChar w:fldCharType="begin"/>
        </w:r>
        <w:r>
          <w:rPr>
            <w:noProof/>
            <w:webHidden/>
          </w:rPr>
          <w:instrText xml:space="preserve"> PAGEREF _Toc96333497 \h </w:instrText>
        </w:r>
        <w:r>
          <w:rPr>
            <w:noProof/>
            <w:webHidden/>
          </w:rPr>
        </w:r>
      </w:ins>
      <w:r>
        <w:rPr>
          <w:noProof/>
          <w:webHidden/>
        </w:rPr>
        <w:fldChar w:fldCharType="separate"/>
      </w:r>
      <w:ins w:id="1305" w:author="Weinert, Matthias (M.)" w:date="2022-02-21T10:55:00Z">
        <w:r>
          <w:rPr>
            <w:noProof/>
            <w:webHidden/>
          </w:rPr>
          <w:t>110</w:t>
        </w:r>
        <w:r>
          <w:rPr>
            <w:noProof/>
            <w:webHidden/>
          </w:rPr>
          <w:fldChar w:fldCharType="end"/>
        </w:r>
        <w:r w:rsidRPr="00CC5021">
          <w:rPr>
            <w:rStyle w:val="Hyperlink"/>
            <w:rFonts w:eastAsia="MS Mincho"/>
            <w:noProof/>
          </w:rPr>
          <w:fldChar w:fldCharType="end"/>
        </w:r>
      </w:ins>
    </w:p>
    <w:p w14:paraId="5CE96C71" w14:textId="3DFB996A" w:rsidR="006344F0" w:rsidRDefault="006344F0">
      <w:pPr>
        <w:pStyle w:val="Abbildungsverzeichnis"/>
        <w:rPr>
          <w:ins w:id="1306" w:author="Weinert, Matthias (M.)" w:date="2022-02-21T10:55:00Z"/>
          <w:rFonts w:asciiTheme="minorHAnsi" w:eastAsiaTheme="minorEastAsia" w:hAnsiTheme="minorHAnsi" w:cstheme="minorBidi"/>
          <w:b w:val="0"/>
          <w:noProof/>
          <w:szCs w:val="22"/>
          <w:lang w:val="de-DE"/>
        </w:rPr>
      </w:pPr>
      <w:ins w:id="1307"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"_Toc96333498"</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62: Overlap Weld Parameters</w:t>
        </w:r>
        <w:r>
          <w:rPr>
            <w:noProof/>
            <w:webHidden/>
          </w:rPr>
          <w:tab/>
        </w:r>
        <w:r>
          <w:rPr>
            <w:noProof/>
            <w:webHidden/>
          </w:rPr>
          <w:fldChar w:fldCharType="begin"/>
        </w:r>
        <w:r>
          <w:rPr>
            <w:noProof/>
            <w:webHidden/>
          </w:rPr>
          <w:instrText xml:space="preserve"> PAGEREF _Toc96333498 \h </w:instrText>
        </w:r>
        <w:r>
          <w:rPr>
            <w:noProof/>
            <w:webHidden/>
          </w:rPr>
        </w:r>
      </w:ins>
      <w:r>
        <w:rPr>
          <w:noProof/>
          <w:webHidden/>
        </w:rPr>
        <w:fldChar w:fldCharType="separate"/>
      </w:r>
      <w:ins w:id="1308" w:author="Weinert, Matthias (M.)" w:date="2022-02-21T10:55:00Z">
        <w:r>
          <w:rPr>
            <w:noProof/>
            <w:webHidden/>
          </w:rPr>
          <w:t>110</w:t>
        </w:r>
        <w:r>
          <w:rPr>
            <w:noProof/>
            <w:webHidden/>
          </w:rPr>
          <w:fldChar w:fldCharType="end"/>
        </w:r>
        <w:r w:rsidRPr="00CC5021">
          <w:rPr>
            <w:rStyle w:val="Hyperlink"/>
            <w:rFonts w:eastAsia="MS Mincho"/>
            <w:noProof/>
          </w:rPr>
          <w:fldChar w:fldCharType="end"/>
        </w:r>
      </w:ins>
    </w:p>
    <w:p w14:paraId="01F20006" w14:textId="59041D93" w:rsidR="006344F0" w:rsidRDefault="006344F0">
      <w:pPr>
        <w:pStyle w:val="Abbildungsverzeichnis"/>
        <w:rPr>
          <w:ins w:id="1309" w:author="Weinert, Matthias (M.)" w:date="2022-02-21T10:55:00Z"/>
          <w:rFonts w:asciiTheme="minorHAnsi" w:eastAsiaTheme="minorEastAsia" w:hAnsiTheme="minorHAnsi" w:cstheme="minorBidi"/>
          <w:b w:val="0"/>
          <w:noProof/>
          <w:szCs w:val="22"/>
          <w:lang w:val="de-DE"/>
        </w:rPr>
      </w:pPr>
      <w:ins w:id="1310"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"_Toc96333499"</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63: Single Sided Double Overlap Weld</w:t>
        </w:r>
        <w:r>
          <w:rPr>
            <w:noProof/>
            <w:webHidden/>
          </w:rPr>
          <w:tab/>
        </w:r>
        <w:r>
          <w:rPr>
            <w:noProof/>
            <w:webHidden/>
          </w:rPr>
          <w:fldChar w:fldCharType="begin"/>
        </w:r>
        <w:r>
          <w:rPr>
            <w:noProof/>
            <w:webHidden/>
          </w:rPr>
          <w:instrText xml:space="preserve"> PAGEREF _Toc96333499 \h </w:instrText>
        </w:r>
        <w:r>
          <w:rPr>
            <w:noProof/>
            <w:webHidden/>
          </w:rPr>
        </w:r>
      </w:ins>
      <w:r>
        <w:rPr>
          <w:noProof/>
          <w:webHidden/>
        </w:rPr>
        <w:fldChar w:fldCharType="separate"/>
      </w:r>
      <w:ins w:id="1311" w:author="Weinert, Matthias (M.)" w:date="2022-02-21T10:55:00Z">
        <w:r>
          <w:rPr>
            <w:noProof/>
            <w:webHidden/>
          </w:rPr>
          <w:t>111</w:t>
        </w:r>
        <w:r>
          <w:rPr>
            <w:noProof/>
            <w:webHidden/>
          </w:rPr>
          <w:fldChar w:fldCharType="end"/>
        </w:r>
        <w:r w:rsidRPr="00CC5021">
          <w:rPr>
            <w:rStyle w:val="Hyperlink"/>
            <w:rFonts w:eastAsia="MS Mincho"/>
            <w:noProof/>
          </w:rPr>
          <w:fldChar w:fldCharType="end"/>
        </w:r>
      </w:ins>
    </w:p>
    <w:p w14:paraId="3BF798E8" w14:textId="7929A4D0" w:rsidR="006344F0" w:rsidRDefault="006344F0">
      <w:pPr>
        <w:pStyle w:val="Abbildungsverzeichnis"/>
        <w:rPr>
          <w:ins w:id="1312" w:author="Weinert, Matthias (M.)" w:date="2022-02-21T10:55:00Z"/>
          <w:rFonts w:asciiTheme="minorHAnsi" w:eastAsiaTheme="minorEastAsia" w:hAnsiTheme="minorHAnsi" w:cstheme="minorBidi"/>
          <w:b w:val="0"/>
          <w:noProof/>
          <w:szCs w:val="22"/>
          <w:lang w:val="de-DE"/>
        </w:rPr>
      </w:pPr>
      <w:ins w:id="1313"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"_Toc96333500"</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64: Overlap Weld Parameters</w:t>
        </w:r>
        <w:r>
          <w:rPr>
            <w:noProof/>
            <w:webHidden/>
          </w:rPr>
          <w:tab/>
        </w:r>
        <w:r>
          <w:rPr>
            <w:noProof/>
            <w:webHidden/>
          </w:rPr>
          <w:fldChar w:fldCharType="begin"/>
        </w:r>
        <w:r>
          <w:rPr>
            <w:noProof/>
            <w:webHidden/>
          </w:rPr>
          <w:instrText xml:space="preserve"> PAGEREF _Toc96333500 \h </w:instrText>
        </w:r>
        <w:r>
          <w:rPr>
            <w:noProof/>
            <w:webHidden/>
          </w:rPr>
        </w:r>
      </w:ins>
      <w:r>
        <w:rPr>
          <w:noProof/>
          <w:webHidden/>
        </w:rPr>
        <w:fldChar w:fldCharType="separate"/>
      </w:r>
      <w:ins w:id="1314" w:author="Weinert, Matthias (M.)" w:date="2022-02-21T10:55:00Z">
        <w:r>
          <w:rPr>
            <w:noProof/>
            <w:webHidden/>
          </w:rPr>
          <w:t>111</w:t>
        </w:r>
        <w:r>
          <w:rPr>
            <w:noProof/>
            <w:webHidden/>
          </w:rPr>
          <w:fldChar w:fldCharType="end"/>
        </w:r>
        <w:r w:rsidRPr="00CC5021">
          <w:rPr>
            <w:rStyle w:val="Hyperlink"/>
            <w:rFonts w:eastAsia="MS Mincho"/>
            <w:noProof/>
          </w:rPr>
          <w:fldChar w:fldCharType="end"/>
        </w:r>
      </w:ins>
    </w:p>
    <w:p w14:paraId="24B1D500" w14:textId="472E3E05" w:rsidR="006344F0" w:rsidRDefault="006344F0">
      <w:pPr>
        <w:pStyle w:val="Abbildungsverzeichnis"/>
        <w:rPr>
          <w:ins w:id="1315" w:author="Weinert, Matthias (M.)" w:date="2022-02-21T10:55:00Z"/>
          <w:rFonts w:asciiTheme="minorHAnsi" w:eastAsiaTheme="minorEastAsia" w:hAnsiTheme="minorHAnsi" w:cstheme="minorBidi"/>
          <w:b w:val="0"/>
          <w:noProof/>
          <w:szCs w:val="22"/>
          <w:lang w:val="de-DE"/>
        </w:rPr>
      </w:pPr>
      <w:ins w:id="1316"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"_Toc96333501"</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65: Double Sided Double Overlap Weld</w:t>
        </w:r>
        <w:r>
          <w:rPr>
            <w:noProof/>
            <w:webHidden/>
          </w:rPr>
          <w:tab/>
        </w:r>
        <w:r>
          <w:rPr>
            <w:noProof/>
            <w:webHidden/>
          </w:rPr>
          <w:fldChar w:fldCharType="begin"/>
        </w:r>
        <w:r>
          <w:rPr>
            <w:noProof/>
            <w:webHidden/>
          </w:rPr>
          <w:instrText xml:space="preserve"> PAGEREF _Toc96333501 \h </w:instrText>
        </w:r>
        <w:r>
          <w:rPr>
            <w:noProof/>
            <w:webHidden/>
          </w:rPr>
        </w:r>
      </w:ins>
      <w:r>
        <w:rPr>
          <w:noProof/>
          <w:webHidden/>
        </w:rPr>
        <w:fldChar w:fldCharType="separate"/>
      </w:r>
      <w:ins w:id="1317" w:author="Weinert, Matthias (M.)" w:date="2022-02-21T10:55:00Z">
        <w:r>
          <w:rPr>
            <w:noProof/>
            <w:webHidden/>
          </w:rPr>
          <w:t>111</w:t>
        </w:r>
        <w:r>
          <w:rPr>
            <w:noProof/>
            <w:webHidden/>
          </w:rPr>
          <w:fldChar w:fldCharType="end"/>
        </w:r>
        <w:r w:rsidRPr="00CC5021">
          <w:rPr>
            <w:rStyle w:val="Hyperlink"/>
            <w:rFonts w:eastAsia="MS Mincho"/>
            <w:noProof/>
          </w:rPr>
          <w:fldChar w:fldCharType="end"/>
        </w:r>
      </w:ins>
    </w:p>
    <w:p w14:paraId="55452DE0" w14:textId="703A45B3" w:rsidR="006344F0" w:rsidRDefault="006344F0">
      <w:pPr>
        <w:pStyle w:val="Abbildungsverzeichnis"/>
        <w:rPr>
          <w:ins w:id="1318" w:author="Weinert, Matthias (M.)" w:date="2022-02-21T10:55:00Z"/>
          <w:rFonts w:asciiTheme="minorHAnsi" w:eastAsiaTheme="minorEastAsia" w:hAnsiTheme="minorHAnsi" w:cstheme="minorBidi"/>
          <w:b w:val="0"/>
          <w:noProof/>
          <w:szCs w:val="22"/>
          <w:lang w:val="de-DE"/>
        </w:rPr>
      </w:pPr>
      <w:ins w:id="1319"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"_Toc96333502"</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66: Parameters of Double Sided Double Overlap Weld</w:t>
        </w:r>
        <w:r>
          <w:rPr>
            <w:noProof/>
            <w:webHidden/>
          </w:rPr>
          <w:tab/>
        </w:r>
        <w:r>
          <w:rPr>
            <w:noProof/>
            <w:webHidden/>
          </w:rPr>
          <w:fldChar w:fldCharType="begin"/>
        </w:r>
        <w:r>
          <w:rPr>
            <w:noProof/>
            <w:webHidden/>
          </w:rPr>
          <w:instrText xml:space="preserve"> PAGEREF _Toc96333502 \h </w:instrText>
        </w:r>
        <w:r>
          <w:rPr>
            <w:noProof/>
            <w:webHidden/>
          </w:rPr>
        </w:r>
      </w:ins>
      <w:r>
        <w:rPr>
          <w:noProof/>
          <w:webHidden/>
        </w:rPr>
        <w:fldChar w:fldCharType="separate"/>
      </w:r>
      <w:ins w:id="1320" w:author="Weinert, Matthias (M.)" w:date="2022-02-21T10:55:00Z">
        <w:r>
          <w:rPr>
            <w:noProof/>
            <w:webHidden/>
          </w:rPr>
          <w:t>112</w:t>
        </w:r>
        <w:r>
          <w:rPr>
            <w:noProof/>
            <w:webHidden/>
          </w:rPr>
          <w:fldChar w:fldCharType="end"/>
        </w:r>
        <w:r w:rsidRPr="00CC5021">
          <w:rPr>
            <w:rStyle w:val="Hyperlink"/>
            <w:rFonts w:eastAsia="MS Mincho"/>
            <w:noProof/>
          </w:rPr>
          <w:fldChar w:fldCharType="end"/>
        </w:r>
      </w:ins>
    </w:p>
    <w:p w14:paraId="59FDD226" w14:textId="0CD3CC4D" w:rsidR="006344F0" w:rsidRDefault="006344F0">
      <w:pPr>
        <w:pStyle w:val="Abbildungsverzeichnis"/>
        <w:rPr>
          <w:ins w:id="1321" w:author="Weinert, Matthias (M.)" w:date="2022-02-21T10:55:00Z"/>
          <w:rFonts w:asciiTheme="minorHAnsi" w:eastAsiaTheme="minorEastAsia" w:hAnsiTheme="minorHAnsi" w:cstheme="minorBidi"/>
          <w:b w:val="0"/>
          <w:noProof/>
          <w:szCs w:val="22"/>
          <w:lang w:val="de-DE"/>
        </w:rPr>
      </w:pPr>
      <w:ins w:id="1322"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"_Toc96333503"</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67: Y-Joint Sheet Layout</w:t>
        </w:r>
        <w:r>
          <w:rPr>
            <w:noProof/>
            <w:webHidden/>
          </w:rPr>
          <w:tab/>
        </w:r>
        <w:r>
          <w:rPr>
            <w:noProof/>
            <w:webHidden/>
          </w:rPr>
          <w:fldChar w:fldCharType="begin"/>
        </w:r>
        <w:r>
          <w:rPr>
            <w:noProof/>
            <w:webHidden/>
          </w:rPr>
          <w:instrText xml:space="preserve"> PAGEREF _Toc96333503 \h </w:instrText>
        </w:r>
        <w:r>
          <w:rPr>
            <w:noProof/>
            <w:webHidden/>
          </w:rPr>
        </w:r>
      </w:ins>
      <w:r>
        <w:rPr>
          <w:noProof/>
          <w:webHidden/>
        </w:rPr>
        <w:fldChar w:fldCharType="separate"/>
      </w:r>
      <w:ins w:id="1323" w:author="Weinert, Matthias (M.)" w:date="2022-02-21T10:55:00Z">
        <w:r>
          <w:rPr>
            <w:noProof/>
            <w:webHidden/>
          </w:rPr>
          <w:t>115</w:t>
        </w:r>
        <w:r>
          <w:rPr>
            <w:noProof/>
            <w:webHidden/>
          </w:rPr>
          <w:fldChar w:fldCharType="end"/>
        </w:r>
        <w:r w:rsidRPr="00CC5021">
          <w:rPr>
            <w:rStyle w:val="Hyperlink"/>
            <w:rFonts w:eastAsia="MS Mincho"/>
            <w:noProof/>
          </w:rPr>
          <w:fldChar w:fldCharType="end"/>
        </w:r>
      </w:ins>
    </w:p>
    <w:p w14:paraId="7973EB98" w14:textId="59C21DD7" w:rsidR="006344F0" w:rsidRDefault="006344F0">
      <w:pPr>
        <w:pStyle w:val="Abbildungsverzeichnis"/>
        <w:rPr>
          <w:ins w:id="1324" w:author="Weinert, Matthias (M.)" w:date="2022-02-21T10:55:00Z"/>
          <w:rFonts w:asciiTheme="minorHAnsi" w:eastAsiaTheme="minorEastAsia" w:hAnsiTheme="minorHAnsi" w:cstheme="minorBidi"/>
          <w:b w:val="0"/>
          <w:noProof/>
          <w:szCs w:val="22"/>
          <w:lang w:val="de-DE"/>
        </w:rPr>
      </w:pPr>
      <w:ins w:id="1325"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"_Toc96333504"</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68: Parameters of Y-Joint Weld</w:t>
        </w:r>
        <w:r>
          <w:rPr>
            <w:noProof/>
            <w:webHidden/>
          </w:rPr>
          <w:tab/>
        </w:r>
        <w:r>
          <w:rPr>
            <w:noProof/>
            <w:webHidden/>
          </w:rPr>
          <w:fldChar w:fldCharType="begin"/>
        </w:r>
        <w:r>
          <w:rPr>
            <w:noProof/>
            <w:webHidden/>
          </w:rPr>
          <w:instrText xml:space="preserve"> PAGEREF _Toc96333504 \h </w:instrText>
        </w:r>
        <w:r>
          <w:rPr>
            <w:noProof/>
            <w:webHidden/>
          </w:rPr>
        </w:r>
      </w:ins>
      <w:r>
        <w:rPr>
          <w:noProof/>
          <w:webHidden/>
        </w:rPr>
        <w:fldChar w:fldCharType="separate"/>
      </w:r>
      <w:ins w:id="1326" w:author="Weinert, Matthias (M.)" w:date="2022-02-21T10:55:00Z">
        <w:r>
          <w:rPr>
            <w:noProof/>
            <w:webHidden/>
          </w:rPr>
          <w:t>115</w:t>
        </w:r>
        <w:r>
          <w:rPr>
            <w:noProof/>
            <w:webHidden/>
          </w:rPr>
          <w:fldChar w:fldCharType="end"/>
        </w:r>
        <w:r w:rsidRPr="00CC5021">
          <w:rPr>
            <w:rStyle w:val="Hyperlink"/>
            <w:rFonts w:eastAsia="MS Mincho"/>
            <w:noProof/>
          </w:rPr>
          <w:fldChar w:fldCharType="end"/>
        </w:r>
      </w:ins>
    </w:p>
    <w:p w14:paraId="6F2226B8" w14:textId="0231A9E8" w:rsidR="006344F0" w:rsidRDefault="006344F0">
      <w:pPr>
        <w:pStyle w:val="Abbildungsverzeichnis"/>
        <w:rPr>
          <w:ins w:id="1327" w:author="Weinert, Matthias (M.)" w:date="2022-02-21T10:55:00Z"/>
          <w:rFonts w:asciiTheme="minorHAnsi" w:eastAsiaTheme="minorEastAsia" w:hAnsiTheme="minorHAnsi" w:cstheme="minorBidi"/>
          <w:b w:val="0"/>
          <w:noProof/>
          <w:szCs w:val="22"/>
          <w:lang w:val="de-DE"/>
        </w:rPr>
      </w:pPr>
      <w:ins w:id="1328"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"_Toc96333505"</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69: K-Joint Sheet Layout</w:t>
        </w:r>
        <w:r>
          <w:rPr>
            <w:noProof/>
            <w:webHidden/>
          </w:rPr>
          <w:tab/>
        </w:r>
        <w:r>
          <w:rPr>
            <w:noProof/>
            <w:webHidden/>
          </w:rPr>
          <w:fldChar w:fldCharType="begin"/>
        </w:r>
        <w:r>
          <w:rPr>
            <w:noProof/>
            <w:webHidden/>
          </w:rPr>
          <w:instrText xml:space="preserve"> PAGEREF _Toc96333505 \h </w:instrText>
        </w:r>
        <w:r>
          <w:rPr>
            <w:noProof/>
            <w:webHidden/>
          </w:rPr>
        </w:r>
      </w:ins>
      <w:r>
        <w:rPr>
          <w:noProof/>
          <w:webHidden/>
        </w:rPr>
        <w:fldChar w:fldCharType="separate"/>
      </w:r>
      <w:ins w:id="1329" w:author="Weinert, Matthias (M.)" w:date="2022-02-21T10:55:00Z">
        <w:r>
          <w:rPr>
            <w:noProof/>
            <w:webHidden/>
          </w:rPr>
          <w:t>118</w:t>
        </w:r>
        <w:r>
          <w:rPr>
            <w:noProof/>
            <w:webHidden/>
          </w:rPr>
          <w:fldChar w:fldCharType="end"/>
        </w:r>
        <w:r w:rsidRPr="00CC5021">
          <w:rPr>
            <w:rStyle w:val="Hyperlink"/>
            <w:rFonts w:eastAsia="MS Mincho"/>
            <w:noProof/>
          </w:rPr>
          <w:fldChar w:fldCharType="end"/>
        </w:r>
      </w:ins>
    </w:p>
    <w:p w14:paraId="0C344E78" w14:textId="7348DBDD" w:rsidR="006344F0" w:rsidRDefault="006344F0">
      <w:pPr>
        <w:pStyle w:val="Abbildungsverzeichnis"/>
        <w:rPr>
          <w:ins w:id="1330" w:author="Weinert, Matthias (M.)" w:date="2022-02-21T10:55:00Z"/>
          <w:rFonts w:asciiTheme="minorHAnsi" w:eastAsiaTheme="minorEastAsia" w:hAnsiTheme="minorHAnsi" w:cstheme="minorBidi"/>
          <w:b w:val="0"/>
          <w:noProof/>
          <w:szCs w:val="22"/>
          <w:lang w:val="de-DE"/>
        </w:rPr>
      </w:pPr>
      <w:ins w:id="1331"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"_Toc96333506"</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70: Parameters of K-Joint Weld</w:t>
        </w:r>
        <w:r>
          <w:rPr>
            <w:noProof/>
            <w:webHidden/>
          </w:rPr>
          <w:tab/>
        </w:r>
        <w:r>
          <w:rPr>
            <w:noProof/>
            <w:webHidden/>
          </w:rPr>
          <w:fldChar w:fldCharType="begin"/>
        </w:r>
        <w:r>
          <w:rPr>
            <w:noProof/>
            <w:webHidden/>
          </w:rPr>
          <w:instrText xml:space="preserve"> PAGEREF _Toc96333506 \h </w:instrText>
        </w:r>
        <w:r>
          <w:rPr>
            <w:noProof/>
            <w:webHidden/>
          </w:rPr>
        </w:r>
      </w:ins>
      <w:r>
        <w:rPr>
          <w:noProof/>
          <w:webHidden/>
        </w:rPr>
        <w:fldChar w:fldCharType="separate"/>
      </w:r>
      <w:ins w:id="1332" w:author="Weinert, Matthias (M.)" w:date="2022-02-21T10:55:00Z">
        <w:r>
          <w:rPr>
            <w:noProof/>
            <w:webHidden/>
          </w:rPr>
          <w:t>119</w:t>
        </w:r>
        <w:r>
          <w:rPr>
            <w:noProof/>
            <w:webHidden/>
          </w:rPr>
          <w:fldChar w:fldCharType="end"/>
        </w:r>
        <w:r w:rsidRPr="00CC5021">
          <w:rPr>
            <w:rStyle w:val="Hyperlink"/>
            <w:rFonts w:eastAsia="MS Mincho"/>
            <w:noProof/>
          </w:rPr>
          <w:fldChar w:fldCharType="end"/>
        </w:r>
      </w:ins>
    </w:p>
    <w:p w14:paraId="4DB2FB2E" w14:textId="0DD75ADE" w:rsidR="006344F0" w:rsidRDefault="006344F0">
      <w:pPr>
        <w:pStyle w:val="Abbildungsverzeichnis"/>
        <w:rPr>
          <w:ins w:id="1333" w:author="Weinert, Matthias (M.)" w:date="2022-02-21T10:55:00Z"/>
          <w:rFonts w:asciiTheme="minorHAnsi" w:eastAsiaTheme="minorEastAsia" w:hAnsiTheme="minorHAnsi" w:cstheme="minorBidi"/>
          <w:b w:val="0"/>
          <w:noProof/>
          <w:szCs w:val="22"/>
          <w:lang w:val="de-DE"/>
        </w:rPr>
      </w:pPr>
      <w:ins w:id="1334"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"_Toc96333507"</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71: Cruciform Joint Sheet Layout</w:t>
        </w:r>
        <w:r>
          <w:rPr>
            <w:noProof/>
            <w:webHidden/>
          </w:rPr>
          <w:tab/>
        </w:r>
        <w:r>
          <w:rPr>
            <w:noProof/>
            <w:webHidden/>
          </w:rPr>
          <w:fldChar w:fldCharType="begin"/>
        </w:r>
        <w:r>
          <w:rPr>
            <w:noProof/>
            <w:webHidden/>
          </w:rPr>
          <w:instrText xml:space="preserve"> PAGEREF _Toc96333507 \h </w:instrText>
        </w:r>
        <w:r>
          <w:rPr>
            <w:noProof/>
            <w:webHidden/>
          </w:rPr>
        </w:r>
      </w:ins>
      <w:r>
        <w:rPr>
          <w:noProof/>
          <w:webHidden/>
        </w:rPr>
        <w:fldChar w:fldCharType="separate"/>
      </w:r>
      <w:ins w:id="1335" w:author="Weinert, Matthias (M.)" w:date="2022-02-21T10:55:00Z">
        <w:r>
          <w:rPr>
            <w:noProof/>
            <w:webHidden/>
          </w:rPr>
          <w:t>122</w:t>
        </w:r>
        <w:r>
          <w:rPr>
            <w:noProof/>
            <w:webHidden/>
          </w:rPr>
          <w:fldChar w:fldCharType="end"/>
        </w:r>
        <w:r w:rsidRPr="00CC5021">
          <w:rPr>
            <w:rStyle w:val="Hyperlink"/>
            <w:rFonts w:eastAsia="MS Mincho"/>
            <w:noProof/>
          </w:rPr>
          <w:fldChar w:fldCharType="end"/>
        </w:r>
      </w:ins>
    </w:p>
    <w:p w14:paraId="665AE648" w14:textId="6865442C" w:rsidR="006344F0" w:rsidRDefault="006344F0">
      <w:pPr>
        <w:pStyle w:val="Abbildungsverzeichnis"/>
        <w:rPr>
          <w:ins w:id="1336" w:author="Weinert, Matthias (M.)" w:date="2022-02-21T10:55:00Z"/>
          <w:rFonts w:asciiTheme="minorHAnsi" w:eastAsiaTheme="minorEastAsia" w:hAnsiTheme="minorHAnsi" w:cstheme="minorBidi"/>
          <w:b w:val="0"/>
          <w:noProof/>
          <w:szCs w:val="22"/>
          <w:lang w:val="de-DE"/>
        </w:rPr>
      </w:pPr>
      <w:ins w:id="1337"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"_Toc96333508"</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72: Parameters of Cruciform Joint</w:t>
        </w:r>
        <w:r>
          <w:rPr>
            <w:noProof/>
            <w:webHidden/>
          </w:rPr>
          <w:tab/>
        </w:r>
        <w:r>
          <w:rPr>
            <w:noProof/>
            <w:webHidden/>
          </w:rPr>
          <w:fldChar w:fldCharType="begin"/>
        </w:r>
        <w:r>
          <w:rPr>
            <w:noProof/>
            <w:webHidden/>
          </w:rPr>
          <w:instrText xml:space="preserve"> PAGEREF _Toc96333508 \h </w:instrText>
        </w:r>
        <w:r>
          <w:rPr>
            <w:noProof/>
            <w:webHidden/>
          </w:rPr>
        </w:r>
      </w:ins>
      <w:r>
        <w:rPr>
          <w:noProof/>
          <w:webHidden/>
        </w:rPr>
        <w:fldChar w:fldCharType="separate"/>
      </w:r>
      <w:ins w:id="1338" w:author="Weinert, Matthias (M.)" w:date="2022-02-21T10:55:00Z">
        <w:r>
          <w:rPr>
            <w:noProof/>
            <w:webHidden/>
          </w:rPr>
          <w:t>122</w:t>
        </w:r>
        <w:r>
          <w:rPr>
            <w:noProof/>
            <w:webHidden/>
          </w:rPr>
          <w:fldChar w:fldCharType="end"/>
        </w:r>
        <w:r w:rsidRPr="00CC5021">
          <w:rPr>
            <w:rStyle w:val="Hyperlink"/>
            <w:rFonts w:eastAsia="MS Mincho"/>
            <w:noProof/>
          </w:rPr>
          <w:fldChar w:fldCharType="end"/>
        </w:r>
      </w:ins>
    </w:p>
    <w:p w14:paraId="48413870" w14:textId="31700CFC" w:rsidR="006344F0" w:rsidRDefault="006344F0">
      <w:pPr>
        <w:pStyle w:val="Abbildungsverzeichnis"/>
        <w:rPr>
          <w:ins w:id="1339" w:author="Weinert, Matthias (M.)" w:date="2022-02-21T10:55:00Z"/>
          <w:rFonts w:asciiTheme="minorHAnsi" w:eastAsiaTheme="minorEastAsia" w:hAnsiTheme="minorHAnsi" w:cstheme="minorBidi"/>
          <w:b w:val="0"/>
          <w:noProof/>
          <w:szCs w:val="22"/>
          <w:lang w:val="de-DE"/>
        </w:rPr>
      </w:pPr>
      <w:ins w:id="1340"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"_Toc96333509"</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73: Flared Joint Sheet Layout</w:t>
        </w:r>
        <w:r>
          <w:rPr>
            <w:noProof/>
            <w:webHidden/>
          </w:rPr>
          <w:tab/>
        </w:r>
        <w:r>
          <w:rPr>
            <w:noProof/>
            <w:webHidden/>
          </w:rPr>
          <w:fldChar w:fldCharType="begin"/>
        </w:r>
        <w:r>
          <w:rPr>
            <w:noProof/>
            <w:webHidden/>
          </w:rPr>
          <w:instrText xml:space="preserve"> PAGEREF _Toc96333509 \h </w:instrText>
        </w:r>
        <w:r>
          <w:rPr>
            <w:noProof/>
            <w:webHidden/>
          </w:rPr>
        </w:r>
      </w:ins>
      <w:r>
        <w:rPr>
          <w:noProof/>
          <w:webHidden/>
        </w:rPr>
        <w:fldChar w:fldCharType="separate"/>
      </w:r>
      <w:ins w:id="1341" w:author="Weinert, Matthias (M.)" w:date="2022-02-21T10:55:00Z">
        <w:r>
          <w:rPr>
            <w:noProof/>
            <w:webHidden/>
          </w:rPr>
          <w:t>126</w:t>
        </w:r>
        <w:r>
          <w:rPr>
            <w:noProof/>
            <w:webHidden/>
          </w:rPr>
          <w:fldChar w:fldCharType="end"/>
        </w:r>
        <w:r w:rsidRPr="00CC5021">
          <w:rPr>
            <w:rStyle w:val="Hyperlink"/>
            <w:rFonts w:eastAsia="MS Mincho"/>
            <w:noProof/>
          </w:rPr>
          <w:fldChar w:fldCharType="end"/>
        </w:r>
      </w:ins>
    </w:p>
    <w:p w14:paraId="091F0A31" w14:textId="533E2E82" w:rsidR="006344F0" w:rsidRDefault="006344F0">
      <w:pPr>
        <w:pStyle w:val="Abbildungsverzeichnis"/>
        <w:rPr>
          <w:ins w:id="1342" w:author="Weinert, Matthias (M.)" w:date="2022-02-21T10:55:00Z"/>
          <w:rFonts w:asciiTheme="minorHAnsi" w:eastAsiaTheme="minorEastAsia" w:hAnsiTheme="minorHAnsi" w:cstheme="minorBidi"/>
          <w:b w:val="0"/>
          <w:noProof/>
          <w:szCs w:val="22"/>
          <w:lang w:val="de-DE"/>
        </w:rPr>
      </w:pPr>
      <w:ins w:id="1343"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"C:\\Users\\MWEINERT\\Documents\\05 FAT\\04 UAKs\\01 UAK MCF\\220203 WG Meeting\\Doc update\\xMCF_V3.1.1_PAS_locked_on_220214_V4.docx" \l "_Toc96333510"</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74: Parameters of Flared Joint Weld</w:t>
        </w:r>
        <w:r>
          <w:rPr>
            <w:noProof/>
            <w:webHidden/>
          </w:rPr>
          <w:tab/>
        </w:r>
        <w:r>
          <w:rPr>
            <w:noProof/>
            <w:webHidden/>
          </w:rPr>
          <w:fldChar w:fldCharType="begin"/>
        </w:r>
        <w:r>
          <w:rPr>
            <w:noProof/>
            <w:webHidden/>
          </w:rPr>
          <w:instrText xml:space="preserve"> PAGEREF _Toc96333510 \h </w:instrText>
        </w:r>
        <w:r>
          <w:rPr>
            <w:noProof/>
            <w:webHidden/>
          </w:rPr>
        </w:r>
      </w:ins>
      <w:r>
        <w:rPr>
          <w:noProof/>
          <w:webHidden/>
        </w:rPr>
        <w:fldChar w:fldCharType="separate"/>
      </w:r>
      <w:ins w:id="1344" w:author="Weinert, Matthias (M.)" w:date="2022-02-21T10:55:00Z">
        <w:r>
          <w:rPr>
            <w:noProof/>
            <w:webHidden/>
          </w:rPr>
          <w:t>126</w:t>
        </w:r>
        <w:r>
          <w:rPr>
            <w:noProof/>
            <w:webHidden/>
          </w:rPr>
          <w:fldChar w:fldCharType="end"/>
        </w:r>
        <w:r w:rsidRPr="00CC5021">
          <w:rPr>
            <w:rStyle w:val="Hyperlink"/>
            <w:rFonts w:eastAsia="MS Mincho"/>
            <w:noProof/>
          </w:rPr>
          <w:fldChar w:fldCharType="end"/>
        </w:r>
      </w:ins>
    </w:p>
    <w:p w14:paraId="06D6A3B1" w14:textId="4026E28A" w:rsidR="006344F0" w:rsidRDefault="006344F0">
      <w:pPr>
        <w:pStyle w:val="Abbildungsverzeichnis"/>
        <w:rPr>
          <w:ins w:id="1345" w:author="Weinert, Matthias (M.)" w:date="2022-02-21T10:55:00Z"/>
          <w:rFonts w:asciiTheme="minorHAnsi" w:eastAsiaTheme="minorEastAsia" w:hAnsiTheme="minorHAnsi" w:cstheme="minorBidi"/>
          <w:b w:val="0"/>
          <w:noProof/>
          <w:szCs w:val="22"/>
          <w:lang w:val="de-DE"/>
        </w:rPr>
      </w:pPr>
      <w:ins w:id="1346"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"_Toc96333511"</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75: The Three Regions of a Hemming</w:t>
        </w:r>
        <w:r>
          <w:rPr>
            <w:noProof/>
            <w:webHidden/>
          </w:rPr>
          <w:tab/>
        </w:r>
        <w:r>
          <w:rPr>
            <w:noProof/>
            <w:webHidden/>
          </w:rPr>
          <w:fldChar w:fldCharType="begin"/>
        </w:r>
        <w:r>
          <w:rPr>
            <w:noProof/>
            <w:webHidden/>
          </w:rPr>
          <w:instrText xml:space="preserve"> PAGEREF _Toc96333511 \h </w:instrText>
        </w:r>
        <w:r>
          <w:rPr>
            <w:noProof/>
            <w:webHidden/>
          </w:rPr>
        </w:r>
      </w:ins>
      <w:r>
        <w:rPr>
          <w:noProof/>
          <w:webHidden/>
        </w:rPr>
        <w:fldChar w:fldCharType="separate"/>
      </w:r>
      <w:ins w:id="1347" w:author="Weinert, Matthias (M.)" w:date="2022-02-21T10:55:00Z">
        <w:r>
          <w:rPr>
            <w:noProof/>
            <w:webHidden/>
          </w:rPr>
          <w:t>130</w:t>
        </w:r>
        <w:r>
          <w:rPr>
            <w:noProof/>
            <w:webHidden/>
          </w:rPr>
          <w:fldChar w:fldCharType="end"/>
        </w:r>
        <w:r w:rsidRPr="00CC5021">
          <w:rPr>
            <w:rStyle w:val="Hyperlink"/>
            <w:rFonts w:eastAsia="MS Mincho"/>
            <w:noProof/>
          </w:rPr>
          <w:fldChar w:fldCharType="end"/>
        </w:r>
      </w:ins>
    </w:p>
    <w:p w14:paraId="73525F04" w14:textId="14EBD9BA" w:rsidR="006344F0" w:rsidRDefault="006344F0">
      <w:pPr>
        <w:pStyle w:val="Abbildungsverzeichnis"/>
        <w:rPr>
          <w:ins w:id="1348" w:author="Weinert, Matthias (M.)" w:date="2022-02-21T10:55:00Z"/>
          <w:rFonts w:asciiTheme="minorHAnsi" w:eastAsiaTheme="minorEastAsia" w:hAnsiTheme="minorHAnsi" w:cstheme="minorBidi"/>
          <w:b w:val="0"/>
          <w:noProof/>
          <w:szCs w:val="22"/>
          <w:lang w:val="de-DE"/>
        </w:rPr>
      </w:pPr>
      <w:ins w:id="1349"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"_Toc96333512"</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76: Path Changes and Width Changes in Hemming Flanges</w:t>
        </w:r>
        <w:r>
          <w:rPr>
            <w:noProof/>
            <w:webHidden/>
          </w:rPr>
          <w:tab/>
        </w:r>
        <w:r>
          <w:rPr>
            <w:noProof/>
            <w:webHidden/>
          </w:rPr>
          <w:fldChar w:fldCharType="begin"/>
        </w:r>
        <w:r>
          <w:rPr>
            <w:noProof/>
            <w:webHidden/>
          </w:rPr>
          <w:instrText xml:space="preserve"> PAGEREF _Toc96333512 \h </w:instrText>
        </w:r>
        <w:r>
          <w:rPr>
            <w:noProof/>
            <w:webHidden/>
          </w:rPr>
        </w:r>
      </w:ins>
      <w:r>
        <w:rPr>
          <w:noProof/>
          <w:webHidden/>
        </w:rPr>
        <w:fldChar w:fldCharType="separate"/>
      </w:r>
      <w:ins w:id="1350" w:author="Weinert, Matthias (M.)" w:date="2022-02-21T10:55:00Z">
        <w:r>
          <w:rPr>
            <w:noProof/>
            <w:webHidden/>
          </w:rPr>
          <w:t>130</w:t>
        </w:r>
        <w:r>
          <w:rPr>
            <w:noProof/>
            <w:webHidden/>
          </w:rPr>
          <w:fldChar w:fldCharType="end"/>
        </w:r>
        <w:r w:rsidRPr="00CC5021">
          <w:rPr>
            <w:rStyle w:val="Hyperlink"/>
            <w:rFonts w:eastAsia="MS Mincho"/>
            <w:noProof/>
          </w:rPr>
          <w:fldChar w:fldCharType="end"/>
        </w:r>
      </w:ins>
    </w:p>
    <w:p w14:paraId="3A14129E" w14:textId="2CF88BC5" w:rsidR="006344F0" w:rsidRDefault="006344F0">
      <w:pPr>
        <w:pStyle w:val="Abbildungsverzeichnis"/>
        <w:rPr>
          <w:ins w:id="1351" w:author="Weinert, Matthias (M.)" w:date="2022-02-21T10:55:00Z"/>
          <w:rFonts w:asciiTheme="minorHAnsi" w:eastAsiaTheme="minorEastAsia" w:hAnsiTheme="minorHAnsi" w:cstheme="minorBidi"/>
          <w:b w:val="0"/>
          <w:noProof/>
          <w:szCs w:val="22"/>
          <w:lang w:val="de-DE"/>
        </w:rPr>
      </w:pPr>
      <w:ins w:id="1352"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"_Toc96333513"</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77: Adhesive Path Differs from Root Path</w:t>
        </w:r>
        <w:r>
          <w:rPr>
            <w:noProof/>
            <w:webHidden/>
          </w:rPr>
          <w:tab/>
        </w:r>
        <w:r>
          <w:rPr>
            <w:noProof/>
            <w:webHidden/>
          </w:rPr>
          <w:fldChar w:fldCharType="begin"/>
        </w:r>
        <w:r>
          <w:rPr>
            <w:noProof/>
            <w:webHidden/>
          </w:rPr>
          <w:instrText xml:space="preserve"> PAGEREF _Toc96333513 \h </w:instrText>
        </w:r>
        <w:r>
          <w:rPr>
            <w:noProof/>
            <w:webHidden/>
          </w:rPr>
        </w:r>
      </w:ins>
      <w:r>
        <w:rPr>
          <w:noProof/>
          <w:webHidden/>
        </w:rPr>
        <w:fldChar w:fldCharType="separate"/>
      </w:r>
      <w:ins w:id="1353" w:author="Weinert, Matthias (M.)" w:date="2022-02-21T10:55:00Z">
        <w:r>
          <w:rPr>
            <w:noProof/>
            <w:webHidden/>
          </w:rPr>
          <w:t>131</w:t>
        </w:r>
        <w:r>
          <w:rPr>
            <w:noProof/>
            <w:webHidden/>
          </w:rPr>
          <w:fldChar w:fldCharType="end"/>
        </w:r>
        <w:r w:rsidRPr="00CC5021">
          <w:rPr>
            <w:rStyle w:val="Hyperlink"/>
            <w:rFonts w:eastAsia="MS Mincho"/>
            <w:noProof/>
          </w:rPr>
          <w:fldChar w:fldCharType="end"/>
        </w:r>
      </w:ins>
    </w:p>
    <w:p w14:paraId="2F1AFC1C" w14:textId="47653A7D" w:rsidR="006344F0" w:rsidRDefault="006344F0">
      <w:pPr>
        <w:pStyle w:val="Abbildungsverzeichnis"/>
        <w:rPr>
          <w:ins w:id="1354" w:author="Weinert, Matthias (M.)" w:date="2022-02-21T10:55:00Z"/>
          <w:rFonts w:asciiTheme="minorHAnsi" w:eastAsiaTheme="minorEastAsia" w:hAnsiTheme="minorHAnsi" w:cstheme="minorBidi"/>
          <w:b w:val="0"/>
          <w:noProof/>
          <w:szCs w:val="22"/>
          <w:lang w:val="de-DE"/>
        </w:rPr>
      </w:pPr>
      <w:ins w:id="1355"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"_Toc96333514"</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78: Reinforcements need to be considered as Part of the Inner Panel</w:t>
        </w:r>
        <w:r>
          <w:rPr>
            <w:noProof/>
            <w:webHidden/>
          </w:rPr>
          <w:tab/>
        </w:r>
        <w:r>
          <w:rPr>
            <w:noProof/>
            <w:webHidden/>
          </w:rPr>
          <w:fldChar w:fldCharType="begin"/>
        </w:r>
        <w:r>
          <w:rPr>
            <w:noProof/>
            <w:webHidden/>
          </w:rPr>
          <w:instrText xml:space="preserve"> PAGEREF _Toc96333514 \h </w:instrText>
        </w:r>
        <w:r>
          <w:rPr>
            <w:noProof/>
            <w:webHidden/>
          </w:rPr>
        </w:r>
      </w:ins>
      <w:r>
        <w:rPr>
          <w:noProof/>
          <w:webHidden/>
        </w:rPr>
        <w:fldChar w:fldCharType="separate"/>
      </w:r>
      <w:ins w:id="1356" w:author="Weinert, Matthias (M.)" w:date="2022-02-21T10:55:00Z">
        <w:r>
          <w:rPr>
            <w:noProof/>
            <w:webHidden/>
          </w:rPr>
          <w:t>131</w:t>
        </w:r>
        <w:r>
          <w:rPr>
            <w:noProof/>
            <w:webHidden/>
          </w:rPr>
          <w:fldChar w:fldCharType="end"/>
        </w:r>
        <w:r w:rsidRPr="00CC5021">
          <w:rPr>
            <w:rStyle w:val="Hyperlink"/>
            <w:rFonts w:eastAsia="MS Mincho"/>
            <w:noProof/>
          </w:rPr>
          <w:fldChar w:fldCharType="end"/>
        </w:r>
      </w:ins>
    </w:p>
    <w:p w14:paraId="3946874D" w14:textId="453DA650" w:rsidR="006344F0" w:rsidRDefault="006344F0">
      <w:pPr>
        <w:pStyle w:val="Abbildungsverzeichnis"/>
        <w:rPr>
          <w:ins w:id="1357" w:author="Weinert, Matthias (M.)" w:date="2022-02-21T10:55:00Z"/>
          <w:rFonts w:asciiTheme="minorHAnsi" w:eastAsiaTheme="minorEastAsia" w:hAnsiTheme="minorHAnsi" w:cstheme="minorBidi"/>
          <w:b w:val="0"/>
          <w:noProof/>
          <w:szCs w:val="22"/>
          <w:lang w:val="de-DE"/>
        </w:rPr>
      </w:pPr>
      <w:ins w:id="1358"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"_Toc96333515"</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79: Sequence without margin</w:t>
        </w:r>
        <w:r>
          <w:rPr>
            <w:noProof/>
            <w:webHidden/>
          </w:rPr>
          <w:tab/>
        </w:r>
        <w:r>
          <w:rPr>
            <w:noProof/>
            <w:webHidden/>
          </w:rPr>
          <w:fldChar w:fldCharType="begin"/>
        </w:r>
        <w:r>
          <w:rPr>
            <w:noProof/>
            <w:webHidden/>
          </w:rPr>
          <w:instrText xml:space="preserve"> PAGEREF _Toc96333515 \h </w:instrText>
        </w:r>
        <w:r>
          <w:rPr>
            <w:noProof/>
            <w:webHidden/>
          </w:rPr>
        </w:r>
      </w:ins>
      <w:r>
        <w:rPr>
          <w:noProof/>
          <w:webHidden/>
        </w:rPr>
        <w:fldChar w:fldCharType="separate"/>
      </w:r>
      <w:ins w:id="1359" w:author="Weinert, Matthias (M.)" w:date="2022-02-21T10:55:00Z">
        <w:r>
          <w:rPr>
            <w:noProof/>
            <w:webHidden/>
          </w:rPr>
          <w:t>134</w:t>
        </w:r>
        <w:r>
          <w:rPr>
            <w:noProof/>
            <w:webHidden/>
          </w:rPr>
          <w:fldChar w:fldCharType="end"/>
        </w:r>
        <w:r w:rsidRPr="00CC5021">
          <w:rPr>
            <w:rStyle w:val="Hyperlink"/>
            <w:rFonts w:eastAsia="MS Mincho"/>
            <w:noProof/>
          </w:rPr>
          <w:fldChar w:fldCharType="end"/>
        </w:r>
      </w:ins>
    </w:p>
    <w:p w14:paraId="61C1799A" w14:textId="7D6E4FAA" w:rsidR="006344F0" w:rsidRDefault="006344F0">
      <w:pPr>
        <w:pStyle w:val="Abbildungsverzeichnis"/>
        <w:rPr>
          <w:ins w:id="1360" w:author="Weinert, Matthias (M.)" w:date="2022-02-21T10:55:00Z"/>
          <w:rFonts w:asciiTheme="minorHAnsi" w:eastAsiaTheme="minorEastAsia" w:hAnsiTheme="minorHAnsi" w:cstheme="minorBidi"/>
          <w:b w:val="0"/>
          <w:noProof/>
          <w:szCs w:val="22"/>
          <w:lang w:val="de-DE"/>
        </w:rPr>
      </w:pPr>
      <w:ins w:id="1361"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"_Toc96333516"</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80: Sequence with margin and spacing</w:t>
        </w:r>
        <w:r>
          <w:rPr>
            <w:noProof/>
            <w:webHidden/>
          </w:rPr>
          <w:tab/>
        </w:r>
        <w:r>
          <w:rPr>
            <w:noProof/>
            <w:webHidden/>
          </w:rPr>
          <w:fldChar w:fldCharType="begin"/>
        </w:r>
        <w:r>
          <w:rPr>
            <w:noProof/>
            <w:webHidden/>
          </w:rPr>
          <w:instrText xml:space="preserve"> PAGEREF _Toc96333516 \h </w:instrText>
        </w:r>
        <w:r>
          <w:rPr>
            <w:noProof/>
            <w:webHidden/>
          </w:rPr>
        </w:r>
      </w:ins>
      <w:r>
        <w:rPr>
          <w:noProof/>
          <w:webHidden/>
        </w:rPr>
        <w:fldChar w:fldCharType="separate"/>
      </w:r>
      <w:ins w:id="1362" w:author="Weinert, Matthias (M.)" w:date="2022-02-21T10:55:00Z">
        <w:r>
          <w:rPr>
            <w:noProof/>
            <w:webHidden/>
          </w:rPr>
          <w:t>134</w:t>
        </w:r>
        <w:r>
          <w:rPr>
            <w:noProof/>
            <w:webHidden/>
          </w:rPr>
          <w:fldChar w:fldCharType="end"/>
        </w:r>
        <w:r w:rsidRPr="00CC5021">
          <w:rPr>
            <w:rStyle w:val="Hyperlink"/>
            <w:rFonts w:eastAsia="MS Mincho"/>
            <w:noProof/>
          </w:rPr>
          <w:fldChar w:fldCharType="end"/>
        </w:r>
      </w:ins>
    </w:p>
    <w:p w14:paraId="5662E09C" w14:textId="76DA230E" w:rsidR="006344F0" w:rsidRDefault="006344F0">
      <w:pPr>
        <w:pStyle w:val="Abbildungsverzeichnis"/>
        <w:rPr>
          <w:ins w:id="1363" w:author="Weinert, Matthias (M.)" w:date="2022-02-21T10:55:00Z"/>
          <w:rFonts w:asciiTheme="minorHAnsi" w:eastAsiaTheme="minorEastAsia" w:hAnsiTheme="minorHAnsi" w:cstheme="minorBidi"/>
          <w:b w:val="0"/>
          <w:noProof/>
          <w:szCs w:val="22"/>
          <w:lang w:val="de-DE"/>
        </w:rPr>
      </w:pPr>
      <w:ins w:id="1364"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"_Toc96333517"</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81: Margin relaxation</w:t>
        </w:r>
        <w:r>
          <w:rPr>
            <w:noProof/>
            <w:webHidden/>
          </w:rPr>
          <w:tab/>
        </w:r>
        <w:r>
          <w:rPr>
            <w:noProof/>
            <w:webHidden/>
          </w:rPr>
          <w:fldChar w:fldCharType="begin"/>
        </w:r>
        <w:r>
          <w:rPr>
            <w:noProof/>
            <w:webHidden/>
          </w:rPr>
          <w:instrText xml:space="preserve"> PAGEREF _Toc96333517 \h </w:instrText>
        </w:r>
        <w:r>
          <w:rPr>
            <w:noProof/>
            <w:webHidden/>
          </w:rPr>
        </w:r>
      </w:ins>
      <w:r>
        <w:rPr>
          <w:noProof/>
          <w:webHidden/>
        </w:rPr>
        <w:fldChar w:fldCharType="separate"/>
      </w:r>
      <w:ins w:id="1365" w:author="Weinert, Matthias (M.)" w:date="2022-02-21T10:55:00Z">
        <w:r>
          <w:rPr>
            <w:noProof/>
            <w:webHidden/>
          </w:rPr>
          <w:t>134</w:t>
        </w:r>
        <w:r>
          <w:rPr>
            <w:noProof/>
            <w:webHidden/>
          </w:rPr>
          <w:fldChar w:fldCharType="end"/>
        </w:r>
        <w:r w:rsidRPr="00CC5021">
          <w:rPr>
            <w:rStyle w:val="Hyperlink"/>
            <w:rFonts w:eastAsia="MS Mincho"/>
            <w:noProof/>
          </w:rPr>
          <w:fldChar w:fldCharType="end"/>
        </w:r>
      </w:ins>
    </w:p>
    <w:p w14:paraId="2A4FAE72" w14:textId="26DB9237" w:rsidR="006344F0" w:rsidRDefault="006344F0">
      <w:pPr>
        <w:pStyle w:val="Abbildungsverzeichnis"/>
        <w:rPr>
          <w:ins w:id="1366" w:author="Weinert, Matthias (M.)" w:date="2022-02-21T10:55:00Z"/>
          <w:rFonts w:asciiTheme="minorHAnsi" w:eastAsiaTheme="minorEastAsia" w:hAnsiTheme="minorHAnsi" w:cstheme="minorBidi"/>
          <w:b w:val="0"/>
          <w:noProof/>
          <w:szCs w:val="22"/>
          <w:lang w:val="de-DE"/>
        </w:rPr>
      </w:pPr>
      <w:ins w:id="1367"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"_Toc96333518"</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82: Spacing relaxation</w:t>
        </w:r>
        <w:r>
          <w:rPr>
            <w:noProof/>
            <w:webHidden/>
          </w:rPr>
          <w:tab/>
        </w:r>
        <w:r>
          <w:rPr>
            <w:noProof/>
            <w:webHidden/>
          </w:rPr>
          <w:fldChar w:fldCharType="begin"/>
        </w:r>
        <w:r>
          <w:rPr>
            <w:noProof/>
            <w:webHidden/>
          </w:rPr>
          <w:instrText xml:space="preserve"> PAGEREF _Toc96333518 \h </w:instrText>
        </w:r>
        <w:r>
          <w:rPr>
            <w:noProof/>
            <w:webHidden/>
          </w:rPr>
        </w:r>
      </w:ins>
      <w:r>
        <w:rPr>
          <w:noProof/>
          <w:webHidden/>
        </w:rPr>
        <w:fldChar w:fldCharType="separate"/>
      </w:r>
      <w:ins w:id="1368" w:author="Weinert, Matthias (M.)" w:date="2022-02-21T10:55:00Z">
        <w:r>
          <w:rPr>
            <w:noProof/>
            <w:webHidden/>
          </w:rPr>
          <w:t>134</w:t>
        </w:r>
        <w:r>
          <w:rPr>
            <w:noProof/>
            <w:webHidden/>
          </w:rPr>
          <w:fldChar w:fldCharType="end"/>
        </w:r>
        <w:r w:rsidRPr="00CC5021">
          <w:rPr>
            <w:rStyle w:val="Hyperlink"/>
            <w:rFonts w:eastAsia="MS Mincho"/>
            <w:noProof/>
          </w:rPr>
          <w:fldChar w:fldCharType="end"/>
        </w:r>
      </w:ins>
    </w:p>
    <w:p w14:paraId="4DE402DC" w14:textId="1419BE27" w:rsidR="006344F0" w:rsidRDefault="006344F0">
      <w:pPr>
        <w:pStyle w:val="Abbildungsverzeichnis"/>
        <w:rPr>
          <w:ins w:id="1369" w:author="Weinert, Matthias (M.)" w:date="2022-02-21T10:55:00Z"/>
          <w:rFonts w:asciiTheme="minorHAnsi" w:eastAsiaTheme="minorEastAsia" w:hAnsiTheme="minorHAnsi" w:cstheme="minorBidi"/>
          <w:b w:val="0"/>
          <w:noProof/>
          <w:szCs w:val="22"/>
          <w:lang w:val="de-DE"/>
        </w:rPr>
      </w:pPr>
      <w:ins w:id="1370"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"_Toc96333519"</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83: Picture of an sealing or adhesive face</w:t>
        </w:r>
        <w:r>
          <w:rPr>
            <w:noProof/>
            <w:webHidden/>
          </w:rPr>
          <w:tab/>
        </w:r>
        <w:r>
          <w:rPr>
            <w:noProof/>
            <w:webHidden/>
          </w:rPr>
          <w:fldChar w:fldCharType="begin"/>
        </w:r>
        <w:r>
          <w:rPr>
            <w:noProof/>
            <w:webHidden/>
          </w:rPr>
          <w:instrText xml:space="preserve"> PAGEREF _Toc96333519 \h </w:instrText>
        </w:r>
        <w:r>
          <w:rPr>
            <w:noProof/>
            <w:webHidden/>
          </w:rPr>
        </w:r>
      </w:ins>
      <w:r>
        <w:rPr>
          <w:noProof/>
          <w:webHidden/>
        </w:rPr>
        <w:fldChar w:fldCharType="separate"/>
      </w:r>
      <w:ins w:id="1371" w:author="Weinert, Matthias (M.)" w:date="2022-02-21T10:55:00Z">
        <w:r>
          <w:rPr>
            <w:noProof/>
            <w:webHidden/>
          </w:rPr>
          <w:t>139</w:t>
        </w:r>
        <w:r>
          <w:rPr>
            <w:noProof/>
            <w:webHidden/>
          </w:rPr>
          <w:fldChar w:fldCharType="end"/>
        </w:r>
        <w:r w:rsidRPr="00CC5021">
          <w:rPr>
            <w:rStyle w:val="Hyperlink"/>
            <w:rFonts w:eastAsia="MS Mincho"/>
            <w:noProof/>
          </w:rPr>
          <w:fldChar w:fldCharType="end"/>
        </w:r>
      </w:ins>
    </w:p>
    <w:p w14:paraId="3F4E9BA5" w14:textId="5A9B705B" w:rsidR="006344F0" w:rsidRDefault="006344F0">
      <w:pPr>
        <w:pStyle w:val="Abbildungsverzeichnis"/>
        <w:rPr>
          <w:ins w:id="1372" w:author="Weinert, Matthias (M.)" w:date="2022-02-21T10:55:00Z"/>
          <w:rFonts w:asciiTheme="minorHAnsi" w:eastAsiaTheme="minorEastAsia" w:hAnsiTheme="minorHAnsi" w:cstheme="minorBidi"/>
          <w:b w:val="0"/>
          <w:noProof/>
          <w:szCs w:val="22"/>
          <w:lang w:val="de-DE"/>
        </w:rPr>
      </w:pPr>
      <w:ins w:id="1373"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"_Toc96333520"</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84: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_Toc96333520 \h </w:instrText>
        </w:r>
        <w:r>
          <w:rPr>
            <w:noProof/>
            <w:webHidden/>
          </w:rPr>
        </w:r>
      </w:ins>
      <w:r>
        <w:rPr>
          <w:noProof/>
          <w:webHidden/>
        </w:rPr>
        <w:fldChar w:fldCharType="separate"/>
      </w:r>
      <w:ins w:id="1374" w:author="Weinert, Matthias (M.)" w:date="2022-02-21T10:55:00Z">
        <w:r>
          <w:rPr>
            <w:noProof/>
            <w:webHidden/>
          </w:rPr>
          <w:t>141</w:t>
        </w:r>
        <w:r>
          <w:rPr>
            <w:noProof/>
            <w:webHidden/>
          </w:rPr>
          <w:fldChar w:fldCharType="end"/>
        </w:r>
        <w:r w:rsidRPr="00CC5021">
          <w:rPr>
            <w:rStyle w:val="Hyperlink"/>
            <w:rFonts w:eastAsia="MS Mincho"/>
            <w:noProof/>
          </w:rPr>
          <w:fldChar w:fldCharType="end"/>
        </w:r>
      </w:ins>
    </w:p>
    <w:p w14:paraId="45B5EE18" w14:textId="25E9D5B9" w:rsidR="006344F0" w:rsidRDefault="006344F0">
      <w:pPr>
        <w:pStyle w:val="Abbildungsverzeichnis"/>
        <w:rPr>
          <w:ins w:id="1375" w:author="Weinert, Matthias (M.)" w:date="2022-02-21T10:55:00Z"/>
          <w:rFonts w:asciiTheme="minorHAnsi" w:eastAsiaTheme="minorEastAsia" w:hAnsiTheme="minorHAnsi" w:cstheme="minorBidi"/>
          <w:b w:val="0"/>
          <w:noProof/>
          <w:szCs w:val="22"/>
          <w:lang w:val="de-DE"/>
        </w:rPr>
      </w:pPr>
      <w:ins w:id="1376" w:author="Weinert, Matthias (M.)" w:date="2022-02-21T10:55:00Z">
        <w:r w:rsidRPr="00CC5021">
          <w:rPr>
            <w:rStyle w:val="Hyperlink"/>
            <w:rFonts w:eastAsia="MS Mincho"/>
            <w:noProof/>
          </w:rPr>
          <w:fldChar w:fldCharType="begin"/>
        </w:r>
        <w:r w:rsidRPr="00CC5021">
          <w:rPr>
            <w:rStyle w:val="Hyperlink"/>
            <w:rFonts w:eastAsia="MS Mincho"/>
            <w:noProof/>
          </w:rPr>
          <w:instrText xml:space="preserve"> </w:instrText>
        </w:r>
        <w:r>
          <w:rPr>
            <w:noProof/>
          </w:rPr>
          <w:instrText>HYPERLINK \l "_Toc96333521"</w:instrText>
        </w:r>
        <w:r w:rsidRPr="00CC5021">
          <w:rPr>
            <w:rStyle w:val="Hyperlink"/>
            <w:rFonts w:eastAsia="MS Mincho"/>
            <w:noProof/>
          </w:rPr>
          <w:instrText xml:space="preserve"> </w:instrText>
        </w:r>
        <w:r w:rsidRPr="00CC5021">
          <w:rPr>
            <w:rStyle w:val="Hyperlink"/>
            <w:rFonts w:eastAsia="MS Mincho"/>
            <w:noProof/>
          </w:rPr>
        </w:r>
        <w:r w:rsidRPr="00CC5021">
          <w:rPr>
            <w:rStyle w:val="Hyperlink"/>
            <w:rFonts w:eastAsia="MS Mincho"/>
            <w:noProof/>
          </w:rPr>
          <w:fldChar w:fldCharType="separate"/>
        </w:r>
        <w:r w:rsidRPr="00CC5021">
          <w:rPr>
            <w:rStyle w:val="Hyperlink"/>
            <w:rFonts w:eastAsia="MS Mincho"/>
            <w:noProof/>
          </w:rPr>
          <w:t>Figure 85: A regular intermittent weld with 'n' segments and 'n-1' spacings between segments.</w:t>
        </w:r>
        <w:r>
          <w:rPr>
            <w:noProof/>
            <w:webHidden/>
          </w:rPr>
          <w:tab/>
        </w:r>
        <w:r>
          <w:rPr>
            <w:noProof/>
            <w:webHidden/>
          </w:rPr>
          <w:fldChar w:fldCharType="begin"/>
        </w:r>
        <w:r>
          <w:rPr>
            <w:noProof/>
            <w:webHidden/>
          </w:rPr>
          <w:instrText xml:space="preserve"> PAGEREF _Toc96333521 \h </w:instrText>
        </w:r>
        <w:r>
          <w:rPr>
            <w:noProof/>
            <w:webHidden/>
          </w:rPr>
        </w:r>
      </w:ins>
      <w:r>
        <w:rPr>
          <w:noProof/>
          <w:webHidden/>
        </w:rPr>
        <w:fldChar w:fldCharType="separate"/>
      </w:r>
      <w:ins w:id="1377" w:author="Weinert, Matthias (M.)" w:date="2022-02-21T10:55:00Z">
        <w:r>
          <w:rPr>
            <w:noProof/>
            <w:webHidden/>
          </w:rPr>
          <w:t>141</w:t>
        </w:r>
        <w:r>
          <w:rPr>
            <w:noProof/>
            <w:webHidden/>
          </w:rPr>
          <w:fldChar w:fldCharType="end"/>
        </w:r>
        <w:r w:rsidRPr="00CC5021">
          <w:rPr>
            <w:rStyle w:val="Hyperlink"/>
            <w:rFonts w:eastAsia="MS Mincho"/>
            <w:noProof/>
          </w:rPr>
          <w:fldChar w:fldCharType="end"/>
        </w:r>
      </w:ins>
    </w:p>
    <w:p w14:paraId="6883ED0A" w14:textId="6F7BF0CC" w:rsidR="006344F0" w:rsidDel="006344F0" w:rsidRDefault="006344F0">
      <w:pPr>
        <w:pStyle w:val="Abbildungsverzeichnis"/>
        <w:rPr>
          <w:del w:id="1378" w:author="Weinert, Matthias (M.)" w:date="2022-02-21T10:55:00Z"/>
          <w:noProof/>
        </w:rPr>
      </w:pPr>
    </w:p>
    <w:p w14:paraId="3AD1FFC5" w14:textId="74A6C443" w:rsidR="001C13C3" w:rsidDel="001C13C3" w:rsidRDefault="001C13C3">
      <w:pPr>
        <w:pStyle w:val="Abbildungsverzeichnis"/>
        <w:rPr>
          <w:del w:id="1379" w:author="Weinert, Matthias (M.)" w:date="2022-02-17T17:15:00Z"/>
          <w:noProof/>
        </w:rPr>
      </w:pPr>
    </w:p>
    <w:p w14:paraId="09963B9C" w14:textId="3651385C" w:rsidR="001C13C3" w:rsidDel="001C13C3" w:rsidRDefault="001C13C3">
      <w:pPr>
        <w:pStyle w:val="Abbildungsverzeichnis"/>
        <w:rPr>
          <w:del w:id="1380" w:author="Weinert, Matthias (M.)" w:date="2022-02-17T17:14:00Z"/>
          <w:noProof/>
        </w:rPr>
      </w:pPr>
    </w:p>
    <w:p w14:paraId="1C7638D1" w14:textId="4CB10B1E" w:rsidR="001C13C3" w:rsidDel="001C13C3" w:rsidRDefault="001C13C3" w:rsidP="008116BB">
      <w:pPr>
        <w:pStyle w:val="Verzeichnis1"/>
        <w:rPr>
          <w:del w:id="1381" w:author="Weinert, Matthias (M.)" w:date="2022-02-17T17:10:00Z"/>
          <w:noProof/>
        </w:rPr>
      </w:pPr>
    </w:p>
    <w:p w14:paraId="48311B21" w14:textId="577AC8CD" w:rsidR="003336DF" w:rsidRPr="003336DF" w:rsidRDefault="001C13C3" w:rsidP="008116BB">
      <w:pPr>
        <w:pStyle w:val="Verzeichnis1"/>
      </w:pPr>
      <w:ins w:id="1382" w:author="Weinert, Matthias (M.)" w:date="2022-02-17T17:10:00Z">
        <w:r>
          <w:fldChar w:fldCharType="end"/>
        </w:r>
      </w:ins>
    </w:p>
    <w:p w14:paraId="11C35027" w14:textId="2DDD8906" w:rsidR="003336DF" w:rsidRDefault="00E70F03" w:rsidP="002C471C">
      <w:pPr>
        <w:pStyle w:val="zzContents"/>
        <w:pageBreakBefore w:val="0"/>
      </w:pPr>
      <w:r>
        <w:t xml:space="preserve">List of </w:t>
      </w:r>
      <w:r w:rsidR="003336DF" w:rsidRPr="008116BB">
        <w:t>Tables</w:t>
      </w:r>
    </w:p>
    <w:p w14:paraId="316F9BD8" w14:textId="6A69D850" w:rsidR="006344F0" w:rsidRDefault="00E70F03">
      <w:pPr>
        <w:pStyle w:val="Abbildungsverzeichnis"/>
        <w:rPr>
          <w:ins w:id="1383" w:author="Weinert, Matthias (M.)" w:date="2022-02-21T10:55:00Z"/>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ins w:id="1384" w:author="Weinert, Matthias (M.)" w:date="2022-02-21T10:55:00Z">
        <w:r w:rsidR="006344F0" w:rsidRPr="009E71D1">
          <w:rPr>
            <w:rStyle w:val="Hyperlink"/>
            <w:rFonts w:eastAsia="MS Mincho"/>
            <w:noProof/>
          </w:rPr>
          <w:fldChar w:fldCharType="begin"/>
        </w:r>
        <w:r w:rsidR="006344F0" w:rsidRPr="009E71D1">
          <w:rPr>
            <w:rStyle w:val="Hyperlink"/>
            <w:rFonts w:eastAsia="MS Mincho"/>
            <w:noProof/>
          </w:rPr>
          <w:instrText xml:space="preserve"> </w:instrText>
        </w:r>
        <w:r w:rsidR="006344F0">
          <w:rPr>
            <w:noProof/>
          </w:rPr>
          <w:instrText>HYPERLINK \l "_Toc96333522"</w:instrText>
        </w:r>
        <w:r w:rsidR="006344F0" w:rsidRPr="009E71D1">
          <w:rPr>
            <w:rStyle w:val="Hyperlink"/>
            <w:rFonts w:eastAsia="MS Mincho"/>
            <w:noProof/>
          </w:rPr>
          <w:instrText xml:space="preserve"> </w:instrText>
        </w:r>
        <w:r w:rsidR="006344F0" w:rsidRPr="009E71D1">
          <w:rPr>
            <w:rStyle w:val="Hyperlink"/>
            <w:rFonts w:eastAsia="MS Mincho"/>
            <w:noProof/>
          </w:rPr>
        </w:r>
        <w:r w:rsidR="006344F0" w:rsidRPr="009E71D1">
          <w:rPr>
            <w:rStyle w:val="Hyperlink"/>
            <w:rFonts w:eastAsia="MS Mincho"/>
            <w:noProof/>
          </w:rPr>
          <w:fldChar w:fldCharType="separate"/>
        </w:r>
        <w:r w:rsidR="006344F0" w:rsidRPr="009E71D1">
          <w:rPr>
            <w:rStyle w:val="Hyperlink"/>
            <w:rFonts w:eastAsia="MS Mincho"/>
            <w:noProof/>
          </w:rPr>
          <w:t xml:space="preserve">Table 1: Nested elements of element </w:t>
        </w:r>
        <w:r w:rsidR="006344F0" w:rsidRPr="009E71D1">
          <w:rPr>
            <w:rStyle w:val="Hyperlink"/>
            <w:rFonts w:ascii="Courier New" w:eastAsia="MS Mincho" w:hAnsi="Courier New" w:cs="Courier New"/>
            <w:bCs/>
            <w:noProof/>
          </w:rPr>
          <w:t>&lt;xmcf/&gt;</w:t>
        </w:r>
        <w:r w:rsidR="006344F0">
          <w:rPr>
            <w:noProof/>
            <w:webHidden/>
          </w:rPr>
          <w:tab/>
        </w:r>
        <w:r w:rsidR="006344F0">
          <w:rPr>
            <w:noProof/>
            <w:webHidden/>
          </w:rPr>
          <w:fldChar w:fldCharType="begin"/>
        </w:r>
        <w:r w:rsidR="006344F0">
          <w:rPr>
            <w:noProof/>
            <w:webHidden/>
          </w:rPr>
          <w:instrText xml:space="preserve"> PAGEREF _Toc96333522 \h </w:instrText>
        </w:r>
        <w:r w:rsidR="006344F0">
          <w:rPr>
            <w:noProof/>
            <w:webHidden/>
          </w:rPr>
        </w:r>
      </w:ins>
      <w:r w:rsidR="006344F0">
        <w:rPr>
          <w:noProof/>
          <w:webHidden/>
        </w:rPr>
        <w:fldChar w:fldCharType="separate"/>
      </w:r>
      <w:ins w:id="1385" w:author="Weinert, Matthias (M.)" w:date="2022-02-21T10:55:00Z">
        <w:r w:rsidR="006344F0">
          <w:rPr>
            <w:noProof/>
            <w:webHidden/>
          </w:rPr>
          <w:t>9</w:t>
        </w:r>
        <w:r w:rsidR="006344F0">
          <w:rPr>
            <w:noProof/>
            <w:webHidden/>
          </w:rPr>
          <w:fldChar w:fldCharType="end"/>
        </w:r>
        <w:r w:rsidR="006344F0" w:rsidRPr="009E71D1">
          <w:rPr>
            <w:rStyle w:val="Hyperlink"/>
            <w:rFonts w:eastAsia="MS Mincho"/>
            <w:noProof/>
          </w:rPr>
          <w:fldChar w:fldCharType="end"/>
        </w:r>
      </w:ins>
    </w:p>
    <w:p w14:paraId="21BA73D4" w14:textId="5FCFF72D" w:rsidR="006344F0" w:rsidRDefault="006344F0">
      <w:pPr>
        <w:pStyle w:val="Abbildungsverzeichnis"/>
        <w:rPr>
          <w:ins w:id="1386" w:author="Weinert, Matthias (M.)" w:date="2022-02-21T10:55:00Z"/>
          <w:rFonts w:asciiTheme="minorHAnsi" w:eastAsiaTheme="minorEastAsia" w:hAnsiTheme="minorHAnsi" w:cstheme="minorBidi"/>
          <w:b w:val="0"/>
          <w:noProof/>
          <w:szCs w:val="22"/>
          <w:lang w:val="de-DE"/>
        </w:rPr>
      </w:pPr>
      <w:ins w:id="138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"_Toc96333523"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2: XML-specification of </w:t>
        </w:r>
        <w:r w:rsidRPr="009E71D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_Toc96333523 \h </w:instrText>
        </w:r>
        <w:r>
          <w:rPr>
            <w:noProof/>
            <w:webHidden/>
          </w:rPr>
        </w:r>
      </w:ins>
      <w:r>
        <w:rPr>
          <w:noProof/>
          <w:webHidden/>
        </w:rPr>
        <w:fldChar w:fldCharType="separate"/>
      </w:r>
      <w:ins w:id="1388" w:author="Weinert, Matthias (M.)" w:date="2022-02-21T10:55:00Z">
        <w:r>
          <w:rPr>
            <w:noProof/>
            <w:webHidden/>
          </w:rPr>
          <w:t>11</w:t>
        </w:r>
        <w:r>
          <w:rPr>
            <w:noProof/>
            <w:webHidden/>
          </w:rPr>
          <w:fldChar w:fldCharType="end"/>
        </w:r>
        <w:r w:rsidRPr="009E71D1">
          <w:rPr>
            <w:rStyle w:val="Hyperlink"/>
            <w:rFonts w:eastAsia="MS Mincho"/>
            <w:noProof/>
          </w:rPr>
          <w:fldChar w:fldCharType="end"/>
        </w:r>
      </w:ins>
    </w:p>
    <w:p w14:paraId="08FA5500" w14:textId="5B7560B7" w:rsidR="006344F0" w:rsidRDefault="006344F0">
      <w:pPr>
        <w:pStyle w:val="Abbildungsverzeichnis"/>
        <w:rPr>
          <w:ins w:id="1389" w:author="Weinert, Matthias (M.)" w:date="2022-02-21T10:55:00Z"/>
          <w:rFonts w:asciiTheme="minorHAnsi" w:eastAsiaTheme="minorEastAsia" w:hAnsiTheme="minorHAnsi" w:cstheme="minorBidi"/>
          <w:b w:val="0"/>
          <w:noProof/>
          <w:szCs w:val="22"/>
          <w:lang w:val="de-DE"/>
        </w:rPr>
      </w:pPr>
      <w:ins w:id="139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"_Toc96333524"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3: XML-specification of element </w:t>
        </w:r>
        <w:r w:rsidRPr="009E71D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_Toc96333524 \h </w:instrText>
        </w:r>
        <w:r>
          <w:rPr>
            <w:noProof/>
            <w:webHidden/>
          </w:rPr>
        </w:r>
      </w:ins>
      <w:r>
        <w:rPr>
          <w:noProof/>
          <w:webHidden/>
        </w:rPr>
        <w:fldChar w:fldCharType="separate"/>
      </w:r>
      <w:ins w:id="1391" w:author="Weinert, Matthias (M.)" w:date="2022-02-21T10:55:00Z">
        <w:r>
          <w:rPr>
            <w:noProof/>
            <w:webHidden/>
          </w:rPr>
          <w:t>13</w:t>
        </w:r>
        <w:r>
          <w:rPr>
            <w:noProof/>
            <w:webHidden/>
          </w:rPr>
          <w:fldChar w:fldCharType="end"/>
        </w:r>
        <w:r w:rsidRPr="009E71D1">
          <w:rPr>
            <w:rStyle w:val="Hyperlink"/>
            <w:rFonts w:eastAsia="MS Mincho"/>
            <w:noProof/>
          </w:rPr>
          <w:fldChar w:fldCharType="end"/>
        </w:r>
      </w:ins>
    </w:p>
    <w:p w14:paraId="069B9155" w14:textId="4A2AA599" w:rsidR="006344F0" w:rsidRDefault="006344F0">
      <w:pPr>
        <w:pStyle w:val="Abbildungsverzeichnis"/>
        <w:rPr>
          <w:ins w:id="1392" w:author="Weinert, Matthias (M.)" w:date="2022-02-21T10:55:00Z"/>
          <w:rFonts w:asciiTheme="minorHAnsi" w:eastAsiaTheme="minorEastAsia" w:hAnsiTheme="minorHAnsi" w:cstheme="minorBidi"/>
          <w:b w:val="0"/>
          <w:noProof/>
          <w:szCs w:val="22"/>
          <w:lang w:val="de-DE"/>
        </w:rPr>
      </w:pPr>
      <w:ins w:id="1393" w:author="Weinert, Matthias (M.)" w:date="2022-02-21T10:55:00Z">
        <w:r w:rsidRPr="009E71D1">
          <w:rPr>
            <w:rStyle w:val="Hyperlink"/>
            <w:rFonts w:eastAsia="MS Mincho"/>
            <w:noProof/>
          </w:rPr>
          <w:lastRenderedPageBreak/>
          <w:fldChar w:fldCharType="begin"/>
        </w:r>
        <w:r w:rsidRPr="009E71D1">
          <w:rPr>
            <w:rStyle w:val="Hyperlink"/>
            <w:rFonts w:eastAsia="MS Mincho"/>
            <w:noProof/>
          </w:rPr>
          <w:instrText xml:space="preserve"> </w:instrText>
        </w:r>
        <w:r>
          <w:rPr>
            <w:noProof/>
          </w:rPr>
          <w:instrText>HYPERLINK \l "_Toc96333525"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4: Nested elements of the child element of </w:t>
        </w:r>
        <w:r w:rsidRPr="009E71D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_Toc96333525 \h </w:instrText>
        </w:r>
        <w:r>
          <w:rPr>
            <w:noProof/>
            <w:webHidden/>
          </w:rPr>
        </w:r>
      </w:ins>
      <w:r>
        <w:rPr>
          <w:noProof/>
          <w:webHidden/>
        </w:rPr>
        <w:fldChar w:fldCharType="separate"/>
      </w:r>
      <w:ins w:id="1394" w:author="Weinert, Matthias (M.)" w:date="2022-02-21T10:55:00Z">
        <w:r>
          <w:rPr>
            <w:noProof/>
            <w:webHidden/>
          </w:rPr>
          <w:t>14</w:t>
        </w:r>
        <w:r>
          <w:rPr>
            <w:noProof/>
            <w:webHidden/>
          </w:rPr>
          <w:fldChar w:fldCharType="end"/>
        </w:r>
        <w:r w:rsidRPr="009E71D1">
          <w:rPr>
            <w:rStyle w:val="Hyperlink"/>
            <w:rFonts w:eastAsia="MS Mincho"/>
            <w:noProof/>
          </w:rPr>
          <w:fldChar w:fldCharType="end"/>
        </w:r>
      </w:ins>
    </w:p>
    <w:p w14:paraId="1923236D" w14:textId="279306A9" w:rsidR="006344F0" w:rsidRDefault="006344F0">
      <w:pPr>
        <w:pStyle w:val="Abbildungsverzeichnis"/>
        <w:rPr>
          <w:ins w:id="1395" w:author="Weinert, Matthias (M.)" w:date="2022-02-21T10:55:00Z"/>
          <w:rFonts w:asciiTheme="minorHAnsi" w:eastAsiaTheme="minorEastAsia" w:hAnsiTheme="minorHAnsi" w:cstheme="minorBidi"/>
          <w:b w:val="0"/>
          <w:noProof/>
          <w:szCs w:val="22"/>
          <w:lang w:val="de-DE"/>
        </w:rPr>
      </w:pPr>
      <w:ins w:id="139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"_Toc96333526"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5: Attributes of element </w:t>
        </w:r>
        <w:r w:rsidRPr="009E71D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_Toc96333526 \h </w:instrText>
        </w:r>
        <w:r>
          <w:rPr>
            <w:noProof/>
            <w:webHidden/>
          </w:rPr>
        </w:r>
      </w:ins>
      <w:r>
        <w:rPr>
          <w:noProof/>
          <w:webHidden/>
        </w:rPr>
        <w:fldChar w:fldCharType="separate"/>
      </w:r>
      <w:ins w:id="1397" w:author="Weinert, Matthias (M.)" w:date="2022-02-21T10:55:00Z">
        <w:r>
          <w:rPr>
            <w:noProof/>
            <w:webHidden/>
          </w:rPr>
          <w:t>15</w:t>
        </w:r>
        <w:r>
          <w:rPr>
            <w:noProof/>
            <w:webHidden/>
          </w:rPr>
          <w:fldChar w:fldCharType="end"/>
        </w:r>
        <w:r w:rsidRPr="009E71D1">
          <w:rPr>
            <w:rStyle w:val="Hyperlink"/>
            <w:rFonts w:eastAsia="MS Mincho"/>
            <w:noProof/>
          </w:rPr>
          <w:fldChar w:fldCharType="end"/>
        </w:r>
      </w:ins>
    </w:p>
    <w:p w14:paraId="7412D341" w14:textId="6CEA7809" w:rsidR="006344F0" w:rsidRDefault="006344F0">
      <w:pPr>
        <w:pStyle w:val="Abbildungsverzeichnis"/>
        <w:rPr>
          <w:ins w:id="1398" w:author="Weinert, Matthias (M.)" w:date="2022-02-21T10:55:00Z"/>
          <w:rFonts w:asciiTheme="minorHAnsi" w:eastAsiaTheme="minorEastAsia" w:hAnsiTheme="minorHAnsi" w:cstheme="minorBidi"/>
          <w:b w:val="0"/>
          <w:noProof/>
          <w:szCs w:val="22"/>
          <w:lang w:val="de-DE"/>
        </w:rPr>
      </w:pPr>
      <w:ins w:id="139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"_Toc96333527"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6: Nested elements of element </w:t>
        </w:r>
        <w:r w:rsidRPr="009E71D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_Toc96333527 \h </w:instrText>
        </w:r>
        <w:r>
          <w:rPr>
            <w:noProof/>
            <w:webHidden/>
          </w:rPr>
        </w:r>
      </w:ins>
      <w:r>
        <w:rPr>
          <w:noProof/>
          <w:webHidden/>
        </w:rPr>
        <w:fldChar w:fldCharType="separate"/>
      </w:r>
      <w:ins w:id="1400" w:author="Weinert, Matthias (M.)" w:date="2022-02-21T10:55:00Z">
        <w:r>
          <w:rPr>
            <w:noProof/>
            <w:webHidden/>
          </w:rPr>
          <w:t>15</w:t>
        </w:r>
        <w:r>
          <w:rPr>
            <w:noProof/>
            <w:webHidden/>
          </w:rPr>
          <w:fldChar w:fldCharType="end"/>
        </w:r>
        <w:r w:rsidRPr="009E71D1">
          <w:rPr>
            <w:rStyle w:val="Hyperlink"/>
            <w:rFonts w:eastAsia="MS Mincho"/>
            <w:noProof/>
          </w:rPr>
          <w:fldChar w:fldCharType="end"/>
        </w:r>
      </w:ins>
    </w:p>
    <w:p w14:paraId="113F4978" w14:textId="69C17D9B" w:rsidR="006344F0" w:rsidRDefault="006344F0">
      <w:pPr>
        <w:pStyle w:val="Abbildungsverzeichnis"/>
        <w:rPr>
          <w:ins w:id="1401" w:author="Weinert, Matthias (M.)" w:date="2022-02-21T10:55:00Z"/>
          <w:rFonts w:asciiTheme="minorHAnsi" w:eastAsiaTheme="minorEastAsia" w:hAnsiTheme="minorHAnsi" w:cstheme="minorBidi"/>
          <w:b w:val="0"/>
          <w:noProof/>
          <w:szCs w:val="22"/>
          <w:lang w:val="de-DE"/>
        </w:rPr>
      </w:pPr>
      <w:ins w:id="140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"_Toc96333528"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7: Nested elements of </w:t>
        </w:r>
        <w:r w:rsidRPr="009E71D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_Toc96333528 \h </w:instrText>
        </w:r>
        <w:r>
          <w:rPr>
            <w:noProof/>
            <w:webHidden/>
          </w:rPr>
        </w:r>
      </w:ins>
      <w:r>
        <w:rPr>
          <w:noProof/>
          <w:webHidden/>
        </w:rPr>
        <w:fldChar w:fldCharType="separate"/>
      </w:r>
      <w:ins w:id="1403" w:author="Weinert, Matthias (M.)" w:date="2022-02-21T10:55:00Z">
        <w:r>
          <w:rPr>
            <w:noProof/>
            <w:webHidden/>
          </w:rPr>
          <w:t>15</w:t>
        </w:r>
        <w:r>
          <w:rPr>
            <w:noProof/>
            <w:webHidden/>
          </w:rPr>
          <w:fldChar w:fldCharType="end"/>
        </w:r>
        <w:r w:rsidRPr="009E71D1">
          <w:rPr>
            <w:rStyle w:val="Hyperlink"/>
            <w:rFonts w:eastAsia="MS Mincho"/>
            <w:noProof/>
          </w:rPr>
          <w:fldChar w:fldCharType="end"/>
        </w:r>
      </w:ins>
    </w:p>
    <w:p w14:paraId="43F246F4" w14:textId="3DAACE9D" w:rsidR="006344F0" w:rsidRDefault="006344F0">
      <w:pPr>
        <w:pStyle w:val="Abbildungsverzeichnis"/>
        <w:rPr>
          <w:ins w:id="1404" w:author="Weinert, Matthias (M.)" w:date="2022-02-21T10:55:00Z"/>
          <w:rFonts w:asciiTheme="minorHAnsi" w:eastAsiaTheme="minorEastAsia" w:hAnsiTheme="minorHAnsi" w:cstheme="minorBidi"/>
          <w:b w:val="0"/>
          <w:noProof/>
          <w:szCs w:val="22"/>
          <w:lang w:val="de-DE"/>
        </w:rPr>
      </w:pPr>
      <w:ins w:id="140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"_Toc96333529"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8: Attributes of element </w:t>
        </w:r>
        <w:r w:rsidRPr="009E71D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_Toc96333529 \h </w:instrText>
        </w:r>
        <w:r>
          <w:rPr>
            <w:noProof/>
            <w:webHidden/>
          </w:rPr>
        </w:r>
      </w:ins>
      <w:r>
        <w:rPr>
          <w:noProof/>
          <w:webHidden/>
        </w:rPr>
        <w:fldChar w:fldCharType="separate"/>
      </w:r>
      <w:ins w:id="1406" w:author="Weinert, Matthias (M.)" w:date="2022-02-21T10:55:00Z">
        <w:r>
          <w:rPr>
            <w:noProof/>
            <w:webHidden/>
          </w:rPr>
          <w:t>16</w:t>
        </w:r>
        <w:r>
          <w:rPr>
            <w:noProof/>
            <w:webHidden/>
          </w:rPr>
          <w:fldChar w:fldCharType="end"/>
        </w:r>
        <w:r w:rsidRPr="009E71D1">
          <w:rPr>
            <w:rStyle w:val="Hyperlink"/>
            <w:rFonts w:eastAsia="MS Mincho"/>
            <w:noProof/>
          </w:rPr>
          <w:fldChar w:fldCharType="end"/>
        </w:r>
      </w:ins>
    </w:p>
    <w:p w14:paraId="4098C79F" w14:textId="3C72954F" w:rsidR="006344F0" w:rsidRDefault="006344F0">
      <w:pPr>
        <w:pStyle w:val="Abbildungsverzeichnis"/>
        <w:rPr>
          <w:ins w:id="1407" w:author="Weinert, Matthias (M.)" w:date="2022-02-21T10:55:00Z"/>
          <w:rFonts w:asciiTheme="minorHAnsi" w:eastAsiaTheme="minorEastAsia" w:hAnsiTheme="minorHAnsi" w:cstheme="minorBidi"/>
          <w:b w:val="0"/>
          <w:noProof/>
          <w:szCs w:val="22"/>
          <w:lang w:val="de-DE"/>
        </w:rPr>
      </w:pPr>
      <w:ins w:id="140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"_Toc96333530"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9: Attributes of element </w:t>
        </w:r>
        <w:r w:rsidRPr="009E71D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_Toc96333530 \h </w:instrText>
        </w:r>
        <w:r>
          <w:rPr>
            <w:noProof/>
            <w:webHidden/>
          </w:rPr>
        </w:r>
      </w:ins>
      <w:r>
        <w:rPr>
          <w:noProof/>
          <w:webHidden/>
        </w:rPr>
        <w:fldChar w:fldCharType="separate"/>
      </w:r>
      <w:ins w:id="1409" w:author="Weinert, Matthias (M.)" w:date="2022-02-21T10:55:00Z">
        <w:r>
          <w:rPr>
            <w:noProof/>
            <w:webHidden/>
          </w:rPr>
          <w:t>17</w:t>
        </w:r>
        <w:r>
          <w:rPr>
            <w:noProof/>
            <w:webHidden/>
          </w:rPr>
          <w:fldChar w:fldCharType="end"/>
        </w:r>
        <w:r w:rsidRPr="009E71D1">
          <w:rPr>
            <w:rStyle w:val="Hyperlink"/>
            <w:rFonts w:eastAsia="MS Mincho"/>
            <w:noProof/>
          </w:rPr>
          <w:fldChar w:fldCharType="end"/>
        </w:r>
      </w:ins>
    </w:p>
    <w:p w14:paraId="402EF574" w14:textId="0275D0F1" w:rsidR="006344F0" w:rsidRDefault="006344F0">
      <w:pPr>
        <w:pStyle w:val="Abbildungsverzeichnis"/>
        <w:rPr>
          <w:ins w:id="1410" w:author="Weinert, Matthias (M.)" w:date="2022-02-21T10:55:00Z"/>
          <w:rFonts w:asciiTheme="minorHAnsi" w:eastAsiaTheme="minorEastAsia" w:hAnsiTheme="minorHAnsi" w:cstheme="minorBidi"/>
          <w:b w:val="0"/>
          <w:noProof/>
          <w:szCs w:val="22"/>
          <w:lang w:val="de-DE"/>
        </w:rPr>
      </w:pPr>
      <w:ins w:id="141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"_Toc96333531"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10: Nested elements of </w:t>
        </w:r>
        <w:r w:rsidRPr="009E71D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_Toc96333531 \h </w:instrText>
        </w:r>
        <w:r>
          <w:rPr>
            <w:noProof/>
            <w:webHidden/>
          </w:rPr>
        </w:r>
      </w:ins>
      <w:r>
        <w:rPr>
          <w:noProof/>
          <w:webHidden/>
        </w:rPr>
        <w:fldChar w:fldCharType="separate"/>
      </w:r>
      <w:ins w:id="1412" w:author="Weinert, Matthias (M.)" w:date="2022-02-21T10:55:00Z">
        <w:r>
          <w:rPr>
            <w:noProof/>
            <w:webHidden/>
          </w:rPr>
          <w:t>19</w:t>
        </w:r>
        <w:r>
          <w:rPr>
            <w:noProof/>
            <w:webHidden/>
          </w:rPr>
          <w:fldChar w:fldCharType="end"/>
        </w:r>
        <w:r w:rsidRPr="009E71D1">
          <w:rPr>
            <w:rStyle w:val="Hyperlink"/>
            <w:rFonts w:eastAsia="MS Mincho"/>
            <w:noProof/>
          </w:rPr>
          <w:fldChar w:fldCharType="end"/>
        </w:r>
      </w:ins>
    </w:p>
    <w:p w14:paraId="648B430C" w14:textId="5896F0D7" w:rsidR="006344F0" w:rsidRDefault="006344F0">
      <w:pPr>
        <w:pStyle w:val="Abbildungsverzeichnis"/>
        <w:rPr>
          <w:ins w:id="1413" w:author="Weinert, Matthias (M.)" w:date="2022-02-21T10:55:00Z"/>
          <w:rFonts w:asciiTheme="minorHAnsi" w:eastAsiaTheme="minorEastAsia" w:hAnsiTheme="minorHAnsi" w:cstheme="minorBidi"/>
          <w:b w:val="0"/>
          <w:noProof/>
          <w:szCs w:val="22"/>
          <w:lang w:val="de-DE"/>
        </w:rPr>
      </w:pPr>
      <w:ins w:id="141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"_Toc96333532"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11: Attributes of &lt;stacking&gt;</w:t>
        </w:r>
        <w:r>
          <w:rPr>
            <w:noProof/>
            <w:webHidden/>
          </w:rPr>
          <w:tab/>
        </w:r>
        <w:r>
          <w:rPr>
            <w:noProof/>
            <w:webHidden/>
          </w:rPr>
          <w:fldChar w:fldCharType="begin"/>
        </w:r>
        <w:r>
          <w:rPr>
            <w:noProof/>
            <w:webHidden/>
          </w:rPr>
          <w:instrText xml:space="preserve"> PAGEREF _Toc96333532 \h </w:instrText>
        </w:r>
        <w:r>
          <w:rPr>
            <w:noProof/>
            <w:webHidden/>
          </w:rPr>
        </w:r>
      </w:ins>
      <w:r>
        <w:rPr>
          <w:noProof/>
          <w:webHidden/>
        </w:rPr>
        <w:fldChar w:fldCharType="separate"/>
      </w:r>
      <w:ins w:id="1415" w:author="Weinert, Matthias (M.)" w:date="2022-02-21T10:55:00Z">
        <w:r>
          <w:rPr>
            <w:noProof/>
            <w:webHidden/>
          </w:rPr>
          <w:t>19</w:t>
        </w:r>
        <w:r>
          <w:rPr>
            <w:noProof/>
            <w:webHidden/>
          </w:rPr>
          <w:fldChar w:fldCharType="end"/>
        </w:r>
        <w:r w:rsidRPr="009E71D1">
          <w:rPr>
            <w:rStyle w:val="Hyperlink"/>
            <w:rFonts w:eastAsia="MS Mincho"/>
            <w:noProof/>
          </w:rPr>
          <w:fldChar w:fldCharType="end"/>
        </w:r>
      </w:ins>
    </w:p>
    <w:p w14:paraId="4D981061" w14:textId="2040F1F0" w:rsidR="006344F0" w:rsidRDefault="006344F0">
      <w:pPr>
        <w:pStyle w:val="Abbildungsverzeichnis"/>
        <w:rPr>
          <w:ins w:id="1416" w:author="Weinert, Matthias (M.)" w:date="2022-02-21T10:55:00Z"/>
          <w:rFonts w:asciiTheme="minorHAnsi" w:eastAsiaTheme="minorEastAsia" w:hAnsiTheme="minorHAnsi" w:cstheme="minorBidi"/>
          <w:b w:val="0"/>
          <w:noProof/>
          <w:szCs w:val="22"/>
          <w:lang w:val="de-DE"/>
        </w:rPr>
      </w:pPr>
      <w:ins w:id="141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"_Toc96333533"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12: Attributes of &lt;level&gt;</w:t>
        </w:r>
        <w:r>
          <w:rPr>
            <w:noProof/>
            <w:webHidden/>
          </w:rPr>
          <w:tab/>
        </w:r>
        <w:r>
          <w:rPr>
            <w:noProof/>
            <w:webHidden/>
          </w:rPr>
          <w:fldChar w:fldCharType="begin"/>
        </w:r>
        <w:r>
          <w:rPr>
            <w:noProof/>
            <w:webHidden/>
          </w:rPr>
          <w:instrText xml:space="preserve"> PAGEREF _Toc96333533 \h </w:instrText>
        </w:r>
        <w:r>
          <w:rPr>
            <w:noProof/>
            <w:webHidden/>
          </w:rPr>
        </w:r>
      </w:ins>
      <w:r>
        <w:rPr>
          <w:noProof/>
          <w:webHidden/>
        </w:rPr>
        <w:fldChar w:fldCharType="separate"/>
      </w:r>
      <w:ins w:id="1418" w:author="Weinert, Matthias (M.)" w:date="2022-02-21T10:55:00Z">
        <w:r>
          <w:rPr>
            <w:noProof/>
            <w:webHidden/>
          </w:rPr>
          <w:t>19</w:t>
        </w:r>
        <w:r>
          <w:rPr>
            <w:noProof/>
            <w:webHidden/>
          </w:rPr>
          <w:fldChar w:fldCharType="end"/>
        </w:r>
        <w:r w:rsidRPr="009E71D1">
          <w:rPr>
            <w:rStyle w:val="Hyperlink"/>
            <w:rFonts w:eastAsia="MS Mincho"/>
            <w:noProof/>
          </w:rPr>
          <w:fldChar w:fldCharType="end"/>
        </w:r>
      </w:ins>
    </w:p>
    <w:p w14:paraId="5DB93E17" w14:textId="78094F83" w:rsidR="006344F0" w:rsidRDefault="006344F0">
      <w:pPr>
        <w:pStyle w:val="Abbildungsverzeichnis"/>
        <w:rPr>
          <w:ins w:id="1419" w:author="Weinert, Matthias (M.)" w:date="2022-02-21T10:55:00Z"/>
          <w:rFonts w:asciiTheme="minorHAnsi" w:eastAsiaTheme="minorEastAsia" w:hAnsiTheme="minorHAnsi" w:cstheme="minorBidi"/>
          <w:b w:val="0"/>
          <w:noProof/>
          <w:szCs w:val="22"/>
          <w:lang w:val="de-DE"/>
        </w:rPr>
      </w:pPr>
      <w:ins w:id="142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"_Toc96333534"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13: Nested elements of element </w:t>
        </w:r>
        <w:r w:rsidRPr="009E71D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_Toc96333534 \h </w:instrText>
        </w:r>
        <w:r>
          <w:rPr>
            <w:noProof/>
            <w:webHidden/>
          </w:rPr>
        </w:r>
      </w:ins>
      <w:r>
        <w:rPr>
          <w:noProof/>
          <w:webHidden/>
        </w:rPr>
        <w:fldChar w:fldCharType="separate"/>
      </w:r>
      <w:ins w:id="1421" w:author="Weinert, Matthias (M.)" w:date="2022-02-21T10:55:00Z">
        <w:r>
          <w:rPr>
            <w:noProof/>
            <w:webHidden/>
          </w:rPr>
          <w:t>21</w:t>
        </w:r>
        <w:r>
          <w:rPr>
            <w:noProof/>
            <w:webHidden/>
          </w:rPr>
          <w:fldChar w:fldCharType="end"/>
        </w:r>
        <w:r w:rsidRPr="009E71D1">
          <w:rPr>
            <w:rStyle w:val="Hyperlink"/>
            <w:rFonts w:eastAsia="MS Mincho"/>
            <w:noProof/>
          </w:rPr>
          <w:fldChar w:fldCharType="end"/>
        </w:r>
      </w:ins>
    </w:p>
    <w:p w14:paraId="268FE4EE" w14:textId="470B1E61" w:rsidR="006344F0" w:rsidRDefault="006344F0">
      <w:pPr>
        <w:pStyle w:val="Abbildungsverzeichnis"/>
        <w:rPr>
          <w:ins w:id="1422" w:author="Weinert, Matthias (M.)" w:date="2022-02-21T10:55:00Z"/>
          <w:rFonts w:asciiTheme="minorHAnsi" w:eastAsiaTheme="minorEastAsia" w:hAnsiTheme="minorHAnsi" w:cstheme="minorBidi"/>
          <w:b w:val="0"/>
          <w:noProof/>
          <w:szCs w:val="22"/>
          <w:lang w:val="de-DE"/>
        </w:rPr>
      </w:pPr>
      <w:ins w:id="142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"_Toc96333535"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14: Nested elements of element </w:t>
        </w:r>
        <w:r w:rsidRPr="009E71D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_Toc96333535 \h </w:instrText>
        </w:r>
        <w:r>
          <w:rPr>
            <w:noProof/>
            <w:webHidden/>
          </w:rPr>
        </w:r>
      </w:ins>
      <w:r>
        <w:rPr>
          <w:noProof/>
          <w:webHidden/>
        </w:rPr>
        <w:fldChar w:fldCharType="separate"/>
      </w:r>
      <w:ins w:id="1424" w:author="Weinert, Matthias (M.)" w:date="2022-02-21T10:55:00Z">
        <w:r>
          <w:rPr>
            <w:noProof/>
            <w:webHidden/>
          </w:rPr>
          <w:t>21</w:t>
        </w:r>
        <w:r>
          <w:rPr>
            <w:noProof/>
            <w:webHidden/>
          </w:rPr>
          <w:fldChar w:fldCharType="end"/>
        </w:r>
        <w:r w:rsidRPr="009E71D1">
          <w:rPr>
            <w:rStyle w:val="Hyperlink"/>
            <w:rFonts w:eastAsia="MS Mincho"/>
            <w:noProof/>
          </w:rPr>
          <w:fldChar w:fldCharType="end"/>
        </w:r>
      </w:ins>
    </w:p>
    <w:p w14:paraId="794E3980" w14:textId="0841DAA9" w:rsidR="006344F0" w:rsidRDefault="006344F0">
      <w:pPr>
        <w:pStyle w:val="Abbildungsverzeichnis"/>
        <w:rPr>
          <w:ins w:id="1425" w:author="Weinert, Matthias (M.)" w:date="2022-02-21T10:55:00Z"/>
          <w:rFonts w:asciiTheme="minorHAnsi" w:eastAsiaTheme="minorEastAsia" w:hAnsiTheme="minorHAnsi" w:cstheme="minorBidi"/>
          <w:b w:val="0"/>
          <w:noProof/>
          <w:szCs w:val="22"/>
          <w:lang w:val="de-DE"/>
        </w:rPr>
      </w:pPr>
      <w:ins w:id="142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"_Toc96333536"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15: Attributes of element </w:t>
        </w:r>
        <w:r w:rsidRPr="009E71D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_Toc96333536 \h </w:instrText>
        </w:r>
        <w:r>
          <w:rPr>
            <w:noProof/>
            <w:webHidden/>
          </w:rPr>
        </w:r>
      </w:ins>
      <w:r>
        <w:rPr>
          <w:noProof/>
          <w:webHidden/>
        </w:rPr>
        <w:fldChar w:fldCharType="separate"/>
      </w:r>
      <w:ins w:id="1427" w:author="Weinert, Matthias (M.)" w:date="2022-02-21T10:55:00Z">
        <w:r>
          <w:rPr>
            <w:noProof/>
            <w:webHidden/>
          </w:rPr>
          <w:t>22</w:t>
        </w:r>
        <w:r>
          <w:rPr>
            <w:noProof/>
            <w:webHidden/>
          </w:rPr>
          <w:fldChar w:fldCharType="end"/>
        </w:r>
        <w:r w:rsidRPr="009E71D1">
          <w:rPr>
            <w:rStyle w:val="Hyperlink"/>
            <w:rFonts w:eastAsia="MS Mincho"/>
            <w:noProof/>
          </w:rPr>
          <w:fldChar w:fldCharType="end"/>
        </w:r>
      </w:ins>
    </w:p>
    <w:p w14:paraId="4900E8CC" w14:textId="5DCCBA10" w:rsidR="006344F0" w:rsidRDefault="006344F0">
      <w:pPr>
        <w:pStyle w:val="Abbildungsverzeichnis"/>
        <w:rPr>
          <w:ins w:id="1428" w:author="Weinert, Matthias (M.)" w:date="2022-02-21T10:55:00Z"/>
          <w:rFonts w:asciiTheme="minorHAnsi" w:eastAsiaTheme="minorEastAsia" w:hAnsiTheme="minorHAnsi" w:cstheme="minorBidi"/>
          <w:b w:val="0"/>
          <w:noProof/>
          <w:szCs w:val="22"/>
          <w:lang w:val="de-DE"/>
        </w:rPr>
      </w:pPr>
      <w:ins w:id="142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"_Toc96333537"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16: Attributes of element </w:t>
        </w:r>
        <w:r w:rsidRPr="009E71D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_Toc96333537 \h </w:instrText>
        </w:r>
        <w:r>
          <w:rPr>
            <w:noProof/>
            <w:webHidden/>
          </w:rPr>
        </w:r>
      </w:ins>
      <w:r>
        <w:rPr>
          <w:noProof/>
          <w:webHidden/>
        </w:rPr>
        <w:fldChar w:fldCharType="separate"/>
      </w:r>
      <w:ins w:id="1430" w:author="Weinert, Matthias (M.)" w:date="2022-02-21T10:55:00Z">
        <w:r>
          <w:rPr>
            <w:noProof/>
            <w:webHidden/>
          </w:rPr>
          <w:t>23</w:t>
        </w:r>
        <w:r>
          <w:rPr>
            <w:noProof/>
            <w:webHidden/>
          </w:rPr>
          <w:fldChar w:fldCharType="end"/>
        </w:r>
        <w:r w:rsidRPr="009E71D1">
          <w:rPr>
            <w:rStyle w:val="Hyperlink"/>
            <w:rFonts w:eastAsia="MS Mincho"/>
            <w:noProof/>
          </w:rPr>
          <w:fldChar w:fldCharType="end"/>
        </w:r>
      </w:ins>
    </w:p>
    <w:p w14:paraId="42EFB958" w14:textId="5A6527E8" w:rsidR="006344F0" w:rsidRDefault="006344F0">
      <w:pPr>
        <w:pStyle w:val="Abbildungsverzeichnis"/>
        <w:rPr>
          <w:ins w:id="1431" w:author="Weinert, Matthias (M.)" w:date="2022-02-21T10:55:00Z"/>
          <w:rFonts w:asciiTheme="minorHAnsi" w:eastAsiaTheme="minorEastAsia" w:hAnsiTheme="minorHAnsi" w:cstheme="minorBidi"/>
          <w:b w:val="0"/>
          <w:noProof/>
          <w:szCs w:val="22"/>
          <w:lang w:val="de-DE"/>
        </w:rPr>
      </w:pPr>
      <w:ins w:id="143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"_Toc96333538"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17: Nested elements of element </w:t>
        </w:r>
        <w:r w:rsidRPr="009E71D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_Toc96333538 \h </w:instrText>
        </w:r>
        <w:r>
          <w:rPr>
            <w:noProof/>
            <w:webHidden/>
          </w:rPr>
        </w:r>
      </w:ins>
      <w:r>
        <w:rPr>
          <w:noProof/>
          <w:webHidden/>
        </w:rPr>
        <w:fldChar w:fldCharType="separate"/>
      </w:r>
      <w:ins w:id="1433" w:author="Weinert, Matthias (M.)" w:date="2022-02-21T10:55:00Z">
        <w:r>
          <w:rPr>
            <w:noProof/>
            <w:webHidden/>
          </w:rPr>
          <w:t>23</w:t>
        </w:r>
        <w:r>
          <w:rPr>
            <w:noProof/>
            <w:webHidden/>
          </w:rPr>
          <w:fldChar w:fldCharType="end"/>
        </w:r>
        <w:r w:rsidRPr="009E71D1">
          <w:rPr>
            <w:rStyle w:val="Hyperlink"/>
            <w:rFonts w:eastAsia="MS Mincho"/>
            <w:noProof/>
          </w:rPr>
          <w:fldChar w:fldCharType="end"/>
        </w:r>
      </w:ins>
    </w:p>
    <w:p w14:paraId="01A639A4" w14:textId="7E0EFA73" w:rsidR="006344F0" w:rsidRDefault="006344F0">
      <w:pPr>
        <w:pStyle w:val="Abbildungsverzeichnis"/>
        <w:rPr>
          <w:ins w:id="1434" w:author="Weinert, Matthias (M.)" w:date="2022-02-21T10:55:00Z"/>
          <w:rFonts w:asciiTheme="minorHAnsi" w:eastAsiaTheme="minorEastAsia" w:hAnsiTheme="minorHAnsi" w:cstheme="minorBidi"/>
          <w:b w:val="0"/>
          <w:noProof/>
          <w:szCs w:val="22"/>
          <w:lang w:val="de-DE"/>
        </w:rPr>
      </w:pPr>
      <w:ins w:id="143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"_Toc96333539"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18: Nested elements of element </w:t>
        </w:r>
        <w:r w:rsidRPr="009E71D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_Toc96333539 \h </w:instrText>
        </w:r>
        <w:r>
          <w:rPr>
            <w:noProof/>
            <w:webHidden/>
          </w:rPr>
        </w:r>
      </w:ins>
      <w:r>
        <w:rPr>
          <w:noProof/>
          <w:webHidden/>
        </w:rPr>
        <w:fldChar w:fldCharType="separate"/>
      </w:r>
      <w:ins w:id="1436" w:author="Weinert, Matthias (M.)" w:date="2022-02-21T10:55:00Z">
        <w:r>
          <w:rPr>
            <w:noProof/>
            <w:webHidden/>
          </w:rPr>
          <w:t>27</w:t>
        </w:r>
        <w:r>
          <w:rPr>
            <w:noProof/>
            <w:webHidden/>
          </w:rPr>
          <w:fldChar w:fldCharType="end"/>
        </w:r>
        <w:r w:rsidRPr="009E71D1">
          <w:rPr>
            <w:rStyle w:val="Hyperlink"/>
            <w:rFonts w:eastAsia="MS Mincho"/>
            <w:noProof/>
          </w:rPr>
          <w:fldChar w:fldCharType="end"/>
        </w:r>
      </w:ins>
    </w:p>
    <w:p w14:paraId="60FE05CB" w14:textId="7AE8FE65" w:rsidR="006344F0" w:rsidRDefault="006344F0">
      <w:pPr>
        <w:pStyle w:val="Abbildungsverzeichnis"/>
        <w:rPr>
          <w:ins w:id="1437" w:author="Weinert, Matthias (M.)" w:date="2022-02-21T10:55:00Z"/>
          <w:rFonts w:asciiTheme="minorHAnsi" w:eastAsiaTheme="minorEastAsia" w:hAnsiTheme="minorHAnsi" w:cstheme="minorBidi"/>
          <w:b w:val="0"/>
          <w:noProof/>
          <w:szCs w:val="22"/>
          <w:lang w:val="de-DE"/>
        </w:rPr>
      </w:pPr>
      <w:ins w:id="143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"_Toc96333540"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19: Attributes of </w:t>
        </w:r>
        <w:r w:rsidRPr="009E71D1">
          <w:rPr>
            <w:rStyle w:val="Hyperlink"/>
            <w:rFonts w:ascii="Courier New" w:eastAsia="MS Mincho" w:hAnsi="Courier New" w:cs="Courier New"/>
            <w:bCs/>
            <w:noProof/>
          </w:rPr>
          <w:t>&lt;</w:t>
        </w:r>
        <w:r w:rsidRPr="009E71D1">
          <w:rPr>
            <w:rStyle w:val="Hyperlink"/>
            <w:rFonts w:ascii="Courier New" w:eastAsia="MS Mincho" w:hAnsi="Courier New" w:cs="Courier New"/>
            <w:noProof/>
          </w:rPr>
          <w:t>custom_attributes/</w:t>
        </w:r>
        <w:r w:rsidRPr="009E71D1">
          <w:rPr>
            <w:rStyle w:val="Hyperlink"/>
            <w:rFonts w:ascii="Courier New" w:eastAsia="MS Mincho" w:hAnsi="Courier New" w:cs="Courier New"/>
            <w:bCs/>
            <w:noProof/>
          </w:rPr>
          <w:t>&gt;</w:t>
        </w:r>
        <w:r w:rsidRPr="009E71D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_Toc96333540 \h </w:instrText>
        </w:r>
        <w:r>
          <w:rPr>
            <w:noProof/>
            <w:webHidden/>
          </w:rPr>
        </w:r>
      </w:ins>
      <w:r>
        <w:rPr>
          <w:noProof/>
          <w:webHidden/>
        </w:rPr>
        <w:fldChar w:fldCharType="separate"/>
      </w:r>
      <w:ins w:id="1439" w:author="Weinert, Matthias (M.)" w:date="2022-02-21T10:55:00Z">
        <w:r>
          <w:rPr>
            <w:noProof/>
            <w:webHidden/>
          </w:rPr>
          <w:t>27</w:t>
        </w:r>
        <w:r>
          <w:rPr>
            <w:noProof/>
            <w:webHidden/>
          </w:rPr>
          <w:fldChar w:fldCharType="end"/>
        </w:r>
        <w:r w:rsidRPr="009E71D1">
          <w:rPr>
            <w:rStyle w:val="Hyperlink"/>
            <w:rFonts w:eastAsia="MS Mincho"/>
            <w:noProof/>
          </w:rPr>
          <w:fldChar w:fldCharType="end"/>
        </w:r>
      </w:ins>
    </w:p>
    <w:p w14:paraId="0C3125F3" w14:textId="79F17521" w:rsidR="006344F0" w:rsidRDefault="006344F0">
      <w:pPr>
        <w:pStyle w:val="Abbildungsverzeichnis"/>
        <w:rPr>
          <w:ins w:id="1440" w:author="Weinert, Matthias (M.)" w:date="2022-02-21T10:55:00Z"/>
          <w:rFonts w:asciiTheme="minorHAnsi" w:eastAsiaTheme="minorEastAsia" w:hAnsiTheme="minorHAnsi" w:cstheme="minorBidi"/>
          <w:b w:val="0"/>
          <w:noProof/>
          <w:szCs w:val="22"/>
          <w:lang w:val="de-DE"/>
        </w:rPr>
      </w:pPr>
      <w:ins w:id="144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"_Toc96333541"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20: Nested elements of element </w:t>
        </w:r>
        <w:r w:rsidRPr="009E71D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_Toc96333541 \h </w:instrText>
        </w:r>
        <w:r>
          <w:rPr>
            <w:noProof/>
            <w:webHidden/>
          </w:rPr>
        </w:r>
      </w:ins>
      <w:r>
        <w:rPr>
          <w:noProof/>
          <w:webHidden/>
        </w:rPr>
        <w:fldChar w:fldCharType="separate"/>
      </w:r>
      <w:ins w:id="1442" w:author="Weinert, Matthias (M.)" w:date="2022-02-21T10:55:00Z">
        <w:r>
          <w:rPr>
            <w:noProof/>
            <w:webHidden/>
          </w:rPr>
          <w:t>27</w:t>
        </w:r>
        <w:r>
          <w:rPr>
            <w:noProof/>
            <w:webHidden/>
          </w:rPr>
          <w:fldChar w:fldCharType="end"/>
        </w:r>
        <w:r w:rsidRPr="009E71D1">
          <w:rPr>
            <w:rStyle w:val="Hyperlink"/>
            <w:rFonts w:eastAsia="MS Mincho"/>
            <w:noProof/>
          </w:rPr>
          <w:fldChar w:fldCharType="end"/>
        </w:r>
      </w:ins>
    </w:p>
    <w:p w14:paraId="54899B1E" w14:textId="47E291C3" w:rsidR="006344F0" w:rsidRDefault="006344F0">
      <w:pPr>
        <w:pStyle w:val="Abbildungsverzeichnis"/>
        <w:rPr>
          <w:ins w:id="1443" w:author="Weinert, Matthias (M.)" w:date="2022-02-21T10:55:00Z"/>
          <w:rFonts w:asciiTheme="minorHAnsi" w:eastAsiaTheme="minorEastAsia" w:hAnsiTheme="minorHAnsi" w:cstheme="minorBidi"/>
          <w:b w:val="0"/>
          <w:noProof/>
          <w:szCs w:val="22"/>
          <w:lang w:val="de-DE"/>
        </w:rPr>
      </w:pPr>
      <w:ins w:id="144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"_Toc96333542"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21: Attributes of </w:t>
        </w:r>
        <w:r w:rsidRPr="009E71D1">
          <w:rPr>
            <w:rStyle w:val="Hyperlink"/>
            <w:rFonts w:ascii="Courier New" w:eastAsia="MS Mincho" w:hAnsi="Courier New" w:cs="Courier New"/>
            <w:bCs/>
            <w:noProof/>
          </w:rPr>
          <w:t>&lt;string/&gt;</w:t>
        </w:r>
        <w:r w:rsidRPr="009E71D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_Toc96333542 \h </w:instrText>
        </w:r>
        <w:r>
          <w:rPr>
            <w:noProof/>
            <w:webHidden/>
          </w:rPr>
        </w:r>
      </w:ins>
      <w:r>
        <w:rPr>
          <w:noProof/>
          <w:webHidden/>
        </w:rPr>
        <w:fldChar w:fldCharType="separate"/>
      </w:r>
      <w:ins w:id="1445" w:author="Weinert, Matthias (M.)" w:date="2022-02-21T10:55:00Z">
        <w:r>
          <w:rPr>
            <w:noProof/>
            <w:webHidden/>
          </w:rPr>
          <w:t>28</w:t>
        </w:r>
        <w:r>
          <w:rPr>
            <w:noProof/>
            <w:webHidden/>
          </w:rPr>
          <w:fldChar w:fldCharType="end"/>
        </w:r>
        <w:r w:rsidRPr="009E71D1">
          <w:rPr>
            <w:rStyle w:val="Hyperlink"/>
            <w:rFonts w:eastAsia="MS Mincho"/>
            <w:noProof/>
          </w:rPr>
          <w:fldChar w:fldCharType="end"/>
        </w:r>
      </w:ins>
    </w:p>
    <w:p w14:paraId="3E109E72" w14:textId="2699BCD0" w:rsidR="006344F0" w:rsidRDefault="006344F0">
      <w:pPr>
        <w:pStyle w:val="Abbildungsverzeichnis"/>
        <w:rPr>
          <w:ins w:id="1446" w:author="Weinert, Matthias (M.)" w:date="2022-02-21T10:55:00Z"/>
          <w:rFonts w:asciiTheme="minorHAnsi" w:eastAsiaTheme="minorEastAsia" w:hAnsiTheme="minorHAnsi" w:cstheme="minorBidi"/>
          <w:b w:val="0"/>
          <w:noProof/>
          <w:szCs w:val="22"/>
          <w:lang w:val="de-DE"/>
        </w:rPr>
      </w:pPr>
      <w:ins w:id="144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"_Toc96333543"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22: Attributes of </w:t>
        </w:r>
        <w:r w:rsidRPr="009E71D1">
          <w:rPr>
            <w:rStyle w:val="Hyperlink"/>
            <w:rFonts w:ascii="Courier New" w:eastAsia="MS Mincho" w:hAnsi="Courier New" w:cs="Courier New"/>
            <w:bCs/>
            <w:noProof/>
          </w:rPr>
          <w:t>&lt;real/&gt;</w:t>
        </w:r>
        <w:r w:rsidRPr="009E71D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_Toc96333543 \h </w:instrText>
        </w:r>
        <w:r>
          <w:rPr>
            <w:noProof/>
            <w:webHidden/>
          </w:rPr>
        </w:r>
      </w:ins>
      <w:r>
        <w:rPr>
          <w:noProof/>
          <w:webHidden/>
        </w:rPr>
        <w:fldChar w:fldCharType="separate"/>
      </w:r>
      <w:ins w:id="1448" w:author="Weinert, Matthias (M.)" w:date="2022-02-21T10:55:00Z">
        <w:r>
          <w:rPr>
            <w:noProof/>
            <w:webHidden/>
          </w:rPr>
          <w:t>28</w:t>
        </w:r>
        <w:r>
          <w:rPr>
            <w:noProof/>
            <w:webHidden/>
          </w:rPr>
          <w:fldChar w:fldCharType="end"/>
        </w:r>
        <w:r w:rsidRPr="009E71D1">
          <w:rPr>
            <w:rStyle w:val="Hyperlink"/>
            <w:rFonts w:eastAsia="MS Mincho"/>
            <w:noProof/>
          </w:rPr>
          <w:fldChar w:fldCharType="end"/>
        </w:r>
      </w:ins>
    </w:p>
    <w:p w14:paraId="1E9B5F5F" w14:textId="5A5C541D" w:rsidR="006344F0" w:rsidRDefault="006344F0">
      <w:pPr>
        <w:pStyle w:val="Abbildungsverzeichnis"/>
        <w:rPr>
          <w:ins w:id="1449" w:author="Weinert, Matthias (M.)" w:date="2022-02-21T10:55:00Z"/>
          <w:rFonts w:asciiTheme="minorHAnsi" w:eastAsiaTheme="minorEastAsia" w:hAnsiTheme="minorHAnsi" w:cstheme="minorBidi"/>
          <w:b w:val="0"/>
          <w:noProof/>
          <w:szCs w:val="22"/>
          <w:lang w:val="de-DE"/>
        </w:rPr>
      </w:pPr>
      <w:ins w:id="145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"_Toc96333544"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23: Attributes of </w:t>
        </w:r>
        <w:r w:rsidRPr="009E71D1">
          <w:rPr>
            <w:rStyle w:val="Hyperlink"/>
            <w:rFonts w:ascii="Courier New" w:eastAsia="MS Mincho" w:hAnsi="Courier New" w:cs="Courier New"/>
            <w:bCs/>
            <w:noProof/>
          </w:rPr>
          <w:t>&lt;integer/&gt;</w:t>
        </w:r>
        <w:r w:rsidRPr="009E71D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_Toc96333544 \h </w:instrText>
        </w:r>
        <w:r>
          <w:rPr>
            <w:noProof/>
            <w:webHidden/>
          </w:rPr>
        </w:r>
      </w:ins>
      <w:r>
        <w:rPr>
          <w:noProof/>
          <w:webHidden/>
        </w:rPr>
        <w:fldChar w:fldCharType="separate"/>
      </w:r>
      <w:ins w:id="1451" w:author="Weinert, Matthias (M.)" w:date="2022-02-21T10:55:00Z">
        <w:r>
          <w:rPr>
            <w:noProof/>
            <w:webHidden/>
          </w:rPr>
          <w:t>28</w:t>
        </w:r>
        <w:r>
          <w:rPr>
            <w:noProof/>
            <w:webHidden/>
          </w:rPr>
          <w:fldChar w:fldCharType="end"/>
        </w:r>
        <w:r w:rsidRPr="009E71D1">
          <w:rPr>
            <w:rStyle w:val="Hyperlink"/>
            <w:rFonts w:eastAsia="MS Mincho"/>
            <w:noProof/>
          </w:rPr>
          <w:fldChar w:fldCharType="end"/>
        </w:r>
      </w:ins>
    </w:p>
    <w:p w14:paraId="49A67ED3" w14:textId="68B6C39C" w:rsidR="006344F0" w:rsidRDefault="006344F0">
      <w:pPr>
        <w:pStyle w:val="Abbildungsverzeichnis"/>
        <w:rPr>
          <w:ins w:id="1452" w:author="Weinert, Matthias (M.)" w:date="2022-02-21T10:55:00Z"/>
          <w:rFonts w:asciiTheme="minorHAnsi" w:eastAsiaTheme="minorEastAsia" w:hAnsiTheme="minorHAnsi" w:cstheme="minorBidi"/>
          <w:b w:val="0"/>
          <w:noProof/>
          <w:szCs w:val="22"/>
          <w:lang w:val="de-DE"/>
        </w:rPr>
      </w:pPr>
      <w:ins w:id="145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"_Toc96333545"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24: Attributes of </w:t>
        </w:r>
        <w:r w:rsidRPr="009E71D1">
          <w:rPr>
            <w:rStyle w:val="Hyperlink"/>
            <w:rFonts w:ascii="Courier New" w:eastAsia="MS Mincho" w:hAnsi="Courier New" w:cs="Courier New"/>
            <w:bCs/>
            <w:noProof/>
          </w:rPr>
          <w:t>&lt;string_list/&gt;</w:t>
        </w:r>
        <w:r w:rsidRPr="009E71D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_Toc96333545 \h </w:instrText>
        </w:r>
        <w:r>
          <w:rPr>
            <w:noProof/>
            <w:webHidden/>
          </w:rPr>
        </w:r>
      </w:ins>
      <w:r>
        <w:rPr>
          <w:noProof/>
          <w:webHidden/>
        </w:rPr>
        <w:fldChar w:fldCharType="separate"/>
      </w:r>
      <w:ins w:id="1454" w:author="Weinert, Matthias (M.)" w:date="2022-02-21T10:55:00Z">
        <w:r>
          <w:rPr>
            <w:noProof/>
            <w:webHidden/>
          </w:rPr>
          <w:t>28</w:t>
        </w:r>
        <w:r>
          <w:rPr>
            <w:noProof/>
            <w:webHidden/>
          </w:rPr>
          <w:fldChar w:fldCharType="end"/>
        </w:r>
        <w:r w:rsidRPr="009E71D1">
          <w:rPr>
            <w:rStyle w:val="Hyperlink"/>
            <w:rFonts w:eastAsia="MS Mincho"/>
            <w:noProof/>
          </w:rPr>
          <w:fldChar w:fldCharType="end"/>
        </w:r>
      </w:ins>
    </w:p>
    <w:p w14:paraId="135C5127" w14:textId="4C9C7953" w:rsidR="006344F0" w:rsidRDefault="006344F0">
      <w:pPr>
        <w:pStyle w:val="Abbildungsverzeichnis"/>
        <w:rPr>
          <w:ins w:id="1455" w:author="Weinert, Matthias (M.)" w:date="2022-02-21T10:55:00Z"/>
          <w:rFonts w:asciiTheme="minorHAnsi" w:eastAsiaTheme="minorEastAsia" w:hAnsiTheme="minorHAnsi" w:cstheme="minorBidi"/>
          <w:b w:val="0"/>
          <w:noProof/>
          <w:szCs w:val="22"/>
          <w:lang w:val="de-DE"/>
        </w:rPr>
      </w:pPr>
      <w:ins w:id="145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"_Toc96333546"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25: Attributes of </w:t>
        </w:r>
        <w:r w:rsidRPr="009E71D1">
          <w:rPr>
            <w:rStyle w:val="Hyperlink"/>
            <w:rFonts w:ascii="Courier New" w:eastAsia="MS Mincho" w:hAnsi="Courier New" w:cs="Courier New"/>
            <w:bCs/>
            <w:noProof/>
          </w:rPr>
          <w:t>&lt;value/&gt;</w:t>
        </w:r>
        <w:r w:rsidRPr="009E71D1">
          <w:rPr>
            <w:rStyle w:val="Hyperlink"/>
            <w:rFonts w:eastAsia="MS Mincho"/>
            <w:noProof/>
          </w:rPr>
          <w:t xml:space="preserve"> element inside &lt;</w:t>
        </w:r>
        <w:r w:rsidRPr="009E71D1">
          <w:rPr>
            <w:rStyle w:val="Hyperlink"/>
            <w:rFonts w:ascii="Courier New" w:eastAsia="MS Mincho" w:hAnsi="Courier New" w:cs="Courier New"/>
            <w:noProof/>
          </w:rPr>
          <w:t>string_list</w:t>
        </w:r>
        <w:r w:rsidRPr="009E71D1">
          <w:rPr>
            <w:rStyle w:val="Hyperlink"/>
            <w:rFonts w:eastAsia="MS Mincho"/>
            <w:noProof/>
          </w:rPr>
          <w:t>/&gt;</w:t>
        </w:r>
        <w:r>
          <w:rPr>
            <w:noProof/>
            <w:webHidden/>
          </w:rPr>
          <w:tab/>
        </w:r>
        <w:r>
          <w:rPr>
            <w:noProof/>
            <w:webHidden/>
          </w:rPr>
          <w:fldChar w:fldCharType="begin"/>
        </w:r>
        <w:r>
          <w:rPr>
            <w:noProof/>
            <w:webHidden/>
          </w:rPr>
          <w:instrText xml:space="preserve"> PAGEREF _Toc96333546 \h </w:instrText>
        </w:r>
        <w:r>
          <w:rPr>
            <w:noProof/>
            <w:webHidden/>
          </w:rPr>
        </w:r>
      </w:ins>
      <w:r>
        <w:rPr>
          <w:noProof/>
          <w:webHidden/>
        </w:rPr>
        <w:fldChar w:fldCharType="separate"/>
      </w:r>
      <w:ins w:id="1457" w:author="Weinert, Matthias (M.)" w:date="2022-02-21T10:55:00Z">
        <w:r>
          <w:rPr>
            <w:noProof/>
            <w:webHidden/>
          </w:rPr>
          <w:t>29</w:t>
        </w:r>
        <w:r>
          <w:rPr>
            <w:noProof/>
            <w:webHidden/>
          </w:rPr>
          <w:fldChar w:fldCharType="end"/>
        </w:r>
        <w:r w:rsidRPr="009E71D1">
          <w:rPr>
            <w:rStyle w:val="Hyperlink"/>
            <w:rFonts w:eastAsia="MS Mincho"/>
            <w:noProof/>
          </w:rPr>
          <w:fldChar w:fldCharType="end"/>
        </w:r>
      </w:ins>
    </w:p>
    <w:p w14:paraId="57A1F93E" w14:textId="685378A7" w:rsidR="006344F0" w:rsidRDefault="006344F0">
      <w:pPr>
        <w:pStyle w:val="Abbildungsverzeichnis"/>
        <w:rPr>
          <w:ins w:id="1458" w:author="Weinert, Matthias (M.)" w:date="2022-02-21T10:55:00Z"/>
          <w:rFonts w:asciiTheme="minorHAnsi" w:eastAsiaTheme="minorEastAsia" w:hAnsiTheme="minorHAnsi" w:cstheme="minorBidi"/>
          <w:b w:val="0"/>
          <w:noProof/>
          <w:szCs w:val="22"/>
          <w:lang w:val="de-DE"/>
        </w:rPr>
      </w:pPr>
      <w:ins w:id="145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"_Toc96333547"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26: Attributes of </w:t>
        </w:r>
        <w:r w:rsidRPr="009E71D1">
          <w:rPr>
            <w:rStyle w:val="Hyperlink"/>
            <w:rFonts w:ascii="Courier New" w:eastAsia="MS Mincho" w:hAnsi="Courier New" w:cs="Courier New"/>
            <w:bCs/>
            <w:noProof/>
          </w:rPr>
          <w:t>&lt;real_list/&gt;</w:t>
        </w:r>
        <w:r w:rsidRPr="009E71D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_Toc96333547 \h </w:instrText>
        </w:r>
        <w:r>
          <w:rPr>
            <w:noProof/>
            <w:webHidden/>
          </w:rPr>
        </w:r>
      </w:ins>
      <w:r>
        <w:rPr>
          <w:noProof/>
          <w:webHidden/>
        </w:rPr>
        <w:fldChar w:fldCharType="separate"/>
      </w:r>
      <w:ins w:id="1460" w:author="Weinert, Matthias (M.)" w:date="2022-02-21T10:55:00Z">
        <w:r>
          <w:rPr>
            <w:noProof/>
            <w:webHidden/>
          </w:rPr>
          <w:t>29</w:t>
        </w:r>
        <w:r>
          <w:rPr>
            <w:noProof/>
            <w:webHidden/>
          </w:rPr>
          <w:fldChar w:fldCharType="end"/>
        </w:r>
        <w:r w:rsidRPr="009E71D1">
          <w:rPr>
            <w:rStyle w:val="Hyperlink"/>
            <w:rFonts w:eastAsia="MS Mincho"/>
            <w:noProof/>
          </w:rPr>
          <w:fldChar w:fldCharType="end"/>
        </w:r>
      </w:ins>
    </w:p>
    <w:p w14:paraId="7BE3A293" w14:textId="5B4AC2FE" w:rsidR="006344F0" w:rsidRDefault="006344F0">
      <w:pPr>
        <w:pStyle w:val="Abbildungsverzeichnis"/>
        <w:rPr>
          <w:ins w:id="1461" w:author="Weinert, Matthias (M.)" w:date="2022-02-21T10:55:00Z"/>
          <w:rFonts w:asciiTheme="minorHAnsi" w:eastAsiaTheme="minorEastAsia" w:hAnsiTheme="minorHAnsi" w:cstheme="minorBidi"/>
          <w:b w:val="0"/>
          <w:noProof/>
          <w:szCs w:val="22"/>
          <w:lang w:val="de-DE"/>
        </w:rPr>
      </w:pPr>
      <w:ins w:id="146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"_Toc96333548"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27: Attributes of </w:t>
        </w:r>
        <w:r w:rsidRPr="009E71D1">
          <w:rPr>
            <w:rStyle w:val="Hyperlink"/>
            <w:rFonts w:ascii="Courier New" w:eastAsia="MS Mincho" w:hAnsi="Courier New" w:cs="Courier New"/>
            <w:bCs/>
            <w:noProof/>
          </w:rPr>
          <w:t>&lt;value&gt;</w:t>
        </w:r>
        <w:r w:rsidRPr="009E71D1">
          <w:rPr>
            <w:rStyle w:val="Hyperlink"/>
            <w:rFonts w:eastAsia="MS Mincho"/>
            <w:noProof/>
          </w:rPr>
          <w:t xml:space="preserve"> element inside &lt;</w:t>
        </w:r>
        <w:r w:rsidRPr="009E71D1">
          <w:rPr>
            <w:rStyle w:val="Hyperlink"/>
            <w:rFonts w:ascii="Courier New" w:eastAsia="MS Mincho" w:hAnsi="Courier New" w:cs="Courier New"/>
            <w:noProof/>
          </w:rPr>
          <w:t>real_list</w:t>
        </w:r>
        <w:r w:rsidRPr="009E71D1">
          <w:rPr>
            <w:rStyle w:val="Hyperlink"/>
            <w:rFonts w:eastAsia="MS Mincho"/>
            <w:noProof/>
          </w:rPr>
          <w:t>/&gt;</w:t>
        </w:r>
        <w:r>
          <w:rPr>
            <w:noProof/>
            <w:webHidden/>
          </w:rPr>
          <w:tab/>
        </w:r>
        <w:r>
          <w:rPr>
            <w:noProof/>
            <w:webHidden/>
          </w:rPr>
          <w:fldChar w:fldCharType="begin"/>
        </w:r>
        <w:r>
          <w:rPr>
            <w:noProof/>
            <w:webHidden/>
          </w:rPr>
          <w:instrText xml:space="preserve"> PAGEREF _Toc96333548 \h </w:instrText>
        </w:r>
        <w:r>
          <w:rPr>
            <w:noProof/>
            <w:webHidden/>
          </w:rPr>
        </w:r>
      </w:ins>
      <w:r>
        <w:rPr>
          <w:noProof/>
          <w:webHidden/>
        </w:rPr>
        <w:fldChar w:fldCharType="separate"/>
      </w:r>
      <w:ins w:id="1463" w:author="Weinert, Matthias (M.)" w:date="2022-02-21T10:55:00Z">
        <w:r>
          <w:rPr>
            <w:noProof/>
            <w:webHidden/>
          </w:rPr>
          <w:t>29</w:t>
        </w:r>
        <w:r>
          <w:rPr>
            <w:noProof/>
            <w:webHidden/>
          </w:rPr>
          <w:fldChar w:fldCharType="end"/>
        </w:r>
        <w:r w:rsidRPr="009E71D1">
          <w:rPr>
            <w:rStyle w:val="Hyperlink"/>
            <w:rFonts w:eastAsia="MS Mincho"/>
            <w:noProof/>
          </w:rPr>
          <w:fldChar w:fldCharType="end"/>
        </w:r>
      </w:ins>
    </w:p>
    <w:p w14:paraId="66E0E68C" w14:textId="16D6FFA6" w:rsidR="006344F0" w:rsidRDefault="006344F0">
      <w:pPr>
        <w:pStyle w:val="Abbildungsverzeichnis"/>
        <w:rPr>
          <w:ins w:id="1464" w:author="Weinert, Matthias (M.)" w:date="2022-02-21T10:55:00Z"/>
          <w:rFonts w:asciiTheme="minorHAnsi" w:eastAsiaTheme="minorEastAsia" w:hAnsiTheme="minorHAnsi" w:cstheme="minorBidi"/>
          <w:b w:val="0"/>
          <w:noProof/>
          <w:szCs w:val="22"/>
          <w:lang w:val="de-DE"/>
        </w:rPr>
      </w:pPr>
      <w:ins w:id="146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"_Toc96333549"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28: Attributes of </w:t>
        </w:r>
        <w:r w:rsidRPr="009E71D1">
          <w:rPr>
            <w:rStyle w:val="Hyperlink"/>
            <w:rFonts w:ascii="Courier New" w:eastAsia="MS Mincho" w:hAnsi="Courier New" w:cs="Courier New"/>
            <w:bCs/>
            <w:noProof/>
          </w:rPr>
          <w:t>&lt;int_list/&gt;</w:t>
        </w:r>
        <w:r w:rsidRPr="009E71D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_Toc96333549 \h </w:instrText>
        </w:r>
        <w:r>
          <w:rPr>
            <w:noProof/>
            <w:webHidden/>
          </w:rPr>
        </w:r>
      </w:ins>
      <w:r>
        <w:rPr>
          <w:noProof/>
          <w:webHidden/>
        </w:rPr>
        <w:fldChar w:fldCharType="separate"/>
      </w:r>
      <w:ins w:id="1466" w:author="Weinert, Matthias (M.)" w:date="2022-02-21T10:55:00Z">
        <w:r>
          <w:rPr>
            <w:noProof/>
            <w:webHidden/>
          </w:rPr>
          <w:t>29</w:t>
        </w:r>
        <w:r>
          <w:rPr>
            <w:noProof/>
            <w:webHidden/>
          </w:rPr>
          <w:fldChar w:fldCharType="end"/>
        </w:r>
        <w:r w:rsidRPr="009E71D1">
          <w:rPr>
            <w:rStyle w:val="Hyperlink"/>
            <w:rFonts w:eastAsia="MS Mincho"/>
            <w:noProof/>
          </w:rPr>
          <w:fldChar w:fldCharType="end"/>
        </w:r>
      </w:ins>
    </w:p>
    <w:p w14:paraId="5CF98085" w14:textId="3A1077C1" w:rsidR="006344F0" w:rsidRDefault="006344F0">
      <w:pPr>
        <w:pStyle w:val="Abbildungsverzeichnis"/>
        <w:rPr>
          <w:ins w:id="1467" w:author="Weinert, Matthias (M.)" w:date="2022-02-21T10:55:00Z"/>
          <w:rFonts w:asciiTheme="minorHAnsi" w:eastAsiaTheme="minorEastAsia" w:hAnsiTheme="minorHAnsi" w:cstheme="minorBidi"/>
          <w:b w:val="0"/>
          <w:noProof/>
          <w:szCs w:val="22"/>
          <w:lang w:val="de-DE"/>
        </w:rPr>
      </w:pPr>
      <w:ins w:id="146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"_Toc96333550"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29: Attributes of </w:t>
        </w:r>
        <w:r w:rsidRPr="009E71D1">
          <w:rPr>
            <w:rStyle w:val="Hyperlink"/>
            <w:rFonts w:ascii="Courier New" w:eastAsia="MS Mincho" w:hAnsi="Courier New" w:cs="Courier New"/>
            <w:bCs/>
            <w:noProof/>
          </w:rPr>
          <w:t>&lt;value/&gt;</w:t>
        </w:r>
        <w:r w:rsidRPr="009E71D1">
          <w:rPr>
            <w:rStyle w:val="Hyperlink"/>
            <w:rFonts w:eastAsia="MS Mincho"/>
            <w:noProof/>
          </w:rPr>
          <w:t xml:space="preserve"> element inside &lt;</w:t>
        </w:r>
        <w:r w:rsidRPr="009E71D1">
          <w:rPr>
            <w:rStyle w:val="Hyperlink"/>
            <w:rFonts w:ascii="Courier New" w:eastAsia="MS Mincho" w:hAnsi="Courier New" w:cs="Courier New"/>
            <w:noProof/>
          </w:rPr>
          <w:t>real_list/</w:t>
        </w:r>
        <w:r w:rsidRPr="009E71D1">
          <w:rPr>
            <w:rStyle w:val="Hyperlink"/>
            <w:rFonts w:eastAsia="MS Mincho"/>
            <w:noProof/>
          </w:rPr>
          <w:t>&gt;</w:t>
        </w:r>
        <w:r>
          <w:rPr>
            <w:noProof/>
            <w:webHidden/>
          </w:rPr>
          <w:tab/>
        </w:r>
        <w:r>
          <w:rPr>
            <w:noProof/>
            <w:webHidden/>
          </w:rPr>
          <w:fldChar w:fldCharType="begin"/>
        </w:r>
        <w:r>
          <w:rPr>
            <w:noProof/>
            <w:webHidden/>
          </w:rPr>
          <w:instrText xml:space="preserve"> PAGEREF _Toc96333550 \h </w:instrText>
        </w:r>
        <w:r>
          <w:rPr>
            <w:noProof/>
            <w:webHidden/>
          </w:rPr>
        </w:r>
      </w:ins>
      <w:r>
        <w:rPr>
          <w:noProof/>
          <w:webHidden/>
        </w:rPr>
        <w:fldChar w:fldCharType="separate"/>
      </w:r>
      <w:ins w:id="1469" w:author="Weinert, Matthias (M.)" w:date="2022-02-21T10:55:00Z">
        <w:r>
          <w:rPr>
            <w:noProof/>
            <w:webHidden/>
          </w:rPr>
          <w:t>29</w:t>
        </w:r>
        <w:r>
          <w:rPr>
            <w:noProof/>
            <w:webHidden/>
          </w:rPr>
          <w:fldChar w:fldCharType="end"/>
        </w:r>
        <w:r w:rsidRPr="009E71D1">
          <w:rPr>
            <w:rStyle w:val="Hyperlink"/>
            <w:rFonts w:eastAsia="MS Mincho"/>
            <w:noProof/>
          </w:rPr>
          <w:fldChar w:fldCharType="end"/>
        </w:r>
      </w:ins>
    </w:p>
    <w:p w14:paraId="6AC44B3A" w14:textId="5092DC72" w:rsidR="006344F0" w:rsidRDefault="006344F0">
      <w:pPr>
        <w:pStyle w:val="Abbildungsverzeichnis"/>
        <w:rPr>
          <w:ins w:id="1470" w:author="Weinert, Matthias (M.)" w:date="2022-02-21T10:55:00Z"/>
          <w:rFonts w:asciiTheme="minorHAnsi" w:eastAsiaTheme="minorEastAsia" w:hAnsiTheme="minorHAnsi" w:cstheme="minorBidi"/>
          <w:b w:val="0"/>
          <w:noProof/>
          <w:szCs w:val="22"/>
          <w:lang w:val="de-DE"/>
        </w:rPr>
      </w:pPr>
      <w:ins w:id="147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"_Toc96333551"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30: Attributes of element </w:t>
        </w:r>
        <w:r w:rsidRPr="009E71D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_Toc96333551 \h </w:instrText>
        </w:r>
        <w:r>
          <w:rPr>
            <w:noProof/>
            <w:webHidden/>
          </w:rPr>
        </w:r>
      </w:ins>
      <w:r>
        <w:rPr>
          <w:noProof/>
          <w:webHidden/>
        </w:rPr>
        <w:fldChar w:fldCharType="separate"/>
      </w:r>
      <w:ins w:id="1472" w:author="Weinert, Matthias (M.)" w:date="2022-02-21T10:55:00Z">
        <w:r>
          <w:rPr>
            <w:noProof/>
            <w:webHidden/>
          </w:rPr>
          <w:t>32</w:t>
        </w:r>
        <w:r>
          <w:rPr>
            <w:noProof/>
            <w:webHidden/>
          </w:rPr>
          <w:fldChar w:fldCharType="end"/>
        </w:r>
        <w:r w:rsidRPr="009E71D1">
          <w:rPr>
            <w:rStyle w:val="Hyperlink"/>
            <w:rFonts w:eastAsia="MS Mincho"/>
            <w:noProof/>
          </w:rPr>
          <w:fldChar w:fldCharType="end"/>
        </w:r>
      </w:ins>
    </w:p>
    <w:p w14:paraId="0786D2E8" w14:textId="6F10AB59" w:rsidR="006344F0" w:rsidRDefault="006344F0">
      <w:pPr>
        <w:pStyle w:val="Abbildungsverzeichnis"/>
        <w:rPr>
          <w:ins w:id="1473" w:author="Weinert, Matthias (M.)" w:date="2022-02-21T10:55:00Z"/>
          <w:rFonts w:asciiTheme="minorHAnsi" w:eastAsiaTheme="minorEastAsia" w:hAnsiTheme="minorHAnsi" w:cstheme="minorBidi"/>
          <w:b w:val="0"/>
          <w:noProof/>
          <w:szCs w:val="22"/>
          <w:lang w:val="de-DE"/>
        </w:rPr>
      </w:pPr>
      <w:ins w:id="147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"_Toc96333552"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31: Text values of element </w:t>
        </w:r>
        <w:r w:rsidRPr="009E71D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_Toc96333552 \h </w:instrText>
        </w:r>
        <w:r>
          <w:rPr>
            <w:noProof/>
            <w:webHidden/>
          </w:rPr>
        </w:r>
      </w:ins>
      <w:r>
        <w:rPr>
          <w:noProof/>
          <w:webHidden/>
        </w:rPr>
        <w:fldChar w:fldCharType="separate"/>
      </w:r>
      <w:ins w:id="1475" w:author="Weinert, Matthias (M.)" w:date="2022-02-21T10:55:00Z">
        <w:r>
          <w:rPr>
            <w:noProof/>
            <w:webHidden/>
          </w:rPr>
          <w:t>33</w:t>
        </w:r>
        <w:r>
          <w:rPr>
            <w:noProof/>
            <w:webHidden/>
          </w:rPr>
          <w:fldChar w:fldCharType="end"/>
        </w:r>
        <w:r w:rsidRPr="009E71D1">
          <w:rPr>
            <w:rStyle w:val="Hyperlink"/>
            <w:rFonts w:eastAsia="MS Mincho"/>
            <w:noProof/>
          </w:rPr>
          <w:fldChar w:fldCharType="end"/>
        </w:r>
      </w:ins>
    </w:p>
    <w:p w14:paraId="5A55B1DF" w14:textId="11403969" w:rsidR="006344F0" w:rsidRDefault="006344F0">
      <w:pPr>
        <w:pStyle w:val="Abbildungsverzeichnis"/>
        <w:rPr>
          <w:ins w:id="1476" w:author="Weinert, Matthias (M.)" w:date="2022-02-21T10:55:00Z"/>
          <w:rFonts w:asciiTheme="minorHAnsi" w:eastAsiaTheme="minorEastAsia" w:hAnsiTheme="minorHAnsi" w:cstheme="minorBidi"/>
          <w:b w:val="0"/>
          <w:noProof/>
          <w:szCs w:val="22"/>
          <w:lang w:val="de-DE"/>
        </w:rPr>
      </w:pPr>
      <w:ins w:id="147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"_Toc96333553"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32: Attributes of elements </w:t>
        </w:r>
        <w:r w:rsidRPr="009E71D1">
          <w:rPr>
            <w:rStyle w:val="Hyperlink"/>
            <w:rFonts w:ascii="Courier New" w:eastAsia="MS Mincho" w:hAnsi="Courier New" w:cs="Courier New"/>
            <w:noProof/>
            <w:highlight w:val="white"/>
          </w:rPr>
          <w:t>&lt;normal_direction</w:t>
        </w:r>
        <w:r w:rsidRPr="009E71D1">
          <w:rPr>
            <w:rStyle w:val="Hyperlink"/>
            <w:rFonts w:ascii="Courier New" w:eastAsia="MS Mincho" w:hAnsi="Courier New" w:cs="Courier New"/>
            <w:noProof/>
          </w:rPr>
          <w:t>/&gt;</w:t>
        </w:r>
        <w:r w:rsidRPr="009E71D1">
          <w:rPr>
            <w:rStyle w:val="Hyperlink"/>
            <w:rFonts w:eastAsia="MS Mincho"/>
            <w:noProof/>
          </w:rPr>
          <w:t xml:space="preserve"> &amp; </w:t>
        </w:r>
        <w:r w:rsidRPr="009E71D1">
          <w:rPr>
            <w:rStyle w:val="Hyperlink"/>
            <w:rFonts w:ascii="Courier New" w:eastAsia="MS Mincho" w:hAnsi="Courier New" w:cs="Courier New"/>
            <w:noProof/>
            <w:highlight w:val="white"/>
          </w:rPr>
          <w:t>&lt;tangential_direction</w:t>
        </w:r>
        <w:r w:rsidRPr="009E71D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_Toc96333553 \h </w:instrText>
        </w:r>
        <w:r>
          <w:rPr>
            <w:noProof/>
            <w:webHidden/>
          </w:rPr>
        </w:r>
      </w:ins>
      <w:r>
        <w:rPr>
          <w:noProof/>
          <w:webHidden/>
        </w:rPr>
        <w:fldChar w:fldCharType="separate"/>
      </w:r>
      <w:ins w:id="1478" w:author="Weinert, Matthias (M.)" w:date="2022-02-21T10:55:00Z">
        <w:r>
          <w:rPr>
            <w:noProof/>
            <w:webHidden/>
          </w:rPr>
          <w:t>33</w:t>
        </w:r>
        <w:r>
          <w:rPr>
            <w:noProof/>
            <w:webHidden/>
          </w:rPr>
          <w:fldChar w:fldCharType="end"/>
        </w:r>
        <w:r w:rsidRPr="009E71D1">
          <w:rPr>
            <w:rStyle w:val="Hyperlink"/>
            <w:rFonts w:eastAsia="MS Mincho"/>
            <w:noProof/>
          </w:rPr>
          <w:fldChar w:fldCharType="end"/>
        </w:r>
      </w:ins>
    </w:p>
    <w:p w14:paraId="24959C91" w14:textId="27E0415B" w:rsidR="006344F0" w:rsidRDefault="006344F0">
      <w:pPr>
        <w:pStyle w:val="Abbildungsverzeichnis"/>
        <w:rPr>
          <w:ins w:id="1479" w:author="Weinert, Matthias (M.)" w:date="2022-02-21T10:55:00Z"/>
          <w:rFonts w:asciiTheme="minorHAnsi" w:eastAsiaTheme="minorEastAsia" w:hAnsiTheme="minorHAnsi" w:cstheme="minorBidi"/>
          <w:b w:val="0"/>
          <w:noProof/>
          <w:szCs w:val="22"/>
          <w:lang w:val="de-DE"/>
        </w:rPr>
      </w:pPr>
      <w:ins w:id="148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"_Toc96333554"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33: Nested elements of element </w:t>
        </w:r>
        <w:r w:rsidRPr="009E71D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_Toc96333554 \h </w:instrText>
        </w:r>
        <w:r>
          <w:rPr>
            <w:noProof/>
            <w:webHidden/>
          </w:rPr>
        </w:r>
      </w:ins>
      <w:r>
        <w:rPr>
          <w:noProof/>
          <w:webHidden/>
        </w:rPr>
        <w:fldChar w:fldCharType="separate"/>
      </w:r>
      <w:ins w:id="1481" w:author="Weinert, Matthias (M.)" w:date="2022-02-21T10:55:00Z">
        <w:r>
          <w:rPr>
            <w:noProof/>
            <w:webHidden/>
          </w:rPr>
          <w:t>34</w:t>
        </w:r>
        <w:r>
          <w:rPr>
            <w:noProof/>
            <w:webHidden/>
          </w:rPr>
          <w:fldChar w:fldCharType="end"/>
        </w:r>
        <w:r w:rsidRPr="009E71D1">
          <w:rPr>
            <w:rStyle w:val="Hyperlink"/>
            <w:rFonts w:eastAsia="MS Mincho"/>
            <w:noProof/>
          </w:rPr>
          <w:fldChar w:fldCharType="end"/>
        </w:r>
      </w:ins>
    </w:p>
    <w:p w14:paraId="1AA43760" w14:textId="07F2F104" w:rsidR="006344F0" w:rsidRDefault="006344F0">
      <w:pPr>
        <w:pStyle w:val="Abbildungsverzeichnis"/>
        <w:rPr>
          <w:ins w:id="1482" w:author="Weinert, Matthias (M.)" w:date="2022-02-21T10:55:00Z"/>
          <w:rFonts w:asciiTheme="minorHAnsi" w:eastAsiaTheme="minorEastAsia" w:hAnsiTheme="minorHAnsi" w:cstheme="minorBidi"/>
          <w:b w:val="0"/>
          <w:noProof/>
          <w:szCs w:val="22"/>
          <w:lang w:val="de-DE"/>
        </w:rPr>
      </w:pPr>
      <w:ins w:id="148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"_Toc96333555"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34: Nested elements of</w:t>
        </w:r>
        <w:r w:rsidRPr="009E71D1">
          <w:rPr>
            <w:rStyle w:val="Hyperlink"/>
            <w:rFonts w:ascii="Courier New" w:eastAsia="MS Mincho" w:hAnsi="Courier New" w:cs="Courier New"/>
            <w:bCs/>
            <w:noProof/>
          </w:rPr>
          <w:t xml:space="preserve"> &lt;connection_0d/&gt;</w:t>
        </w:r>
        <w:r w:rsidRPr="009E71D1">
          <w:rPr>
            <w:rStyle w:val="Hyperlink"/>
            <w:rFonts w:eastAsia="MS Mincho" w:cstheme="minorHAnsi"/>
            <w:bCs/>
            <w:noProof/>
          </w:rPr>
          <w:t xml:space="preserve"> for </w:t>
        </w:r>
        <w:r w:rsidRPr="009E71D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_Toc96333555 \h </w:instrText>
        </w:r>
        <w:r>
          <w:rPr>
            <w:noProof/>
            <w:webHidden/>
          </w:rPr>
        </w:r>
      </w:ins>
      <w:r>
        <w:rPr>
          <w:noProof/>
          <w:webHidden/>
        </w:rPr>
        <w:fldChar w:fldCharType="separate"/>
      </w:r>
      <w:ins w:id="1484" w:author="Weinert, Matthias (M.)" w:date="2022-02-21T10:55:00Z">
        <w:r>
          <w:rPr>
            <w:noProof/>
            <w:webHidden/>
          </w:rPr>
          <w:t>35</w:t>
        </w:r>
        <w:r>
          <w:rPr>
            <w:noProof/>
            <w:webHidden/>
          </w:rPr>
          <w:fldChar w:fldCharType="end"/>
        </w:r>
        <w:r w:rsidRPr="009E71D1">
          <w:rPr>
            <w:rStyle w:val="Hyperlink"/>
            <w:rFonts w:eastAsia="MS Mincho"/>
            <w:noProof/>
          </w:rPr>
          <w:fldChar w:fldCharType="end"/>
        </w:r>
      </w:ins>
    </w:p>
    <w:p w14:paraId="28ED2968" w14:textId="0B076D2E" w:rsidR="006344F0" w:rsidRDefault="006344F0">
      <w:pPr>
        <w:pStyle w:val="Abbildungsverzeichnis"/>
        <w:rPr>
          <w:ins w:id="1485" w:author="Weinert, Matthias (M.)" w:date="2022-02-21T10:55:00Z"/>
          <w:rFonts w:asciiTheme="minorHAnsi" w:eastAsiaTheme="minorEastAsia" w:hAnsiTheme="minorHAnsi" w:cstheme="minorBidi"/>
          <w:b w:val="0"/>
          <w:noProof/>
          <w:szCs w:val="22"/>
          <w:lang w:val="de-DE"/>
        </w:rPr>
      </w:pPr>
      <w:ins w:id="148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"_Toc96333556"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35: Attributes of element</w:t>
        </w:r>
        <w:r w:rsidRPr="009E71D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_Toc96333556 \h </w:instrText>
        </w:r>
        <w:r>
          <w:rPr>
            <w:noProof/>
            <w:webHidden/>
          </w:rPr>
        </w:r>
      </w:ins>
      <w:r>
        <w:rPr>
          <w:noProof/>
          <w:webHidden/>
        </w:rPr>
        <w:fldChar w:fldCharType="separate"/>
      </w:r>
      <w:ins w:id="1487" w:author="Weinert, Matthias (M.)" w:date="2022-02-21T10:55:00Z">
        <w:r>
          <w:rPr>
            <w:noProof/>
            <w:webHidden/>
          </w:rPr>
          <w:t>35</w:t>
        </w:r>
        <w:r>
          <w:rPr>
            <w:noProof/>
            <w:webHidden/>
          </w:rPr>
          <w:fldChar w:fldCharType="end"/>
        </w:r>
        <w:r w:rsidRPr="009E71D1">
          <w:rPr>
            <w:rStyle w:val="Hyperlink"/>
            <w:rFonts w:eastAsia="MS Mincho"/>
            <w:noProof/>
          </w:rPr>
          <w:fldChar w:fldCharType="end"/>
        </w:r>
      </w:ins>
    </w:p>
    <w:p w14:paraId="2D5A31DB" w14:textId="2B330CAD" w:rsidR="006344F0" w:rsidRDefault="006344F0">
      <w:pPr>
        <w:pStyle w:val="Abbildungsverzeichnis"/>
        <w:rPr>
          <w:ins w:id="1488" w:author="Weinert, Matthias (M.)" w:date="2022-02-21T10:55:00Z"/>
          <w:rFonts w:asciiTheme="minorHAnsi" w:eastAsiaTheme="minorEastAsia" w:hAnsiTheme="minorHAnsi" w:cstheme="minorBidi"/>
          <w:b w:val="0"/>
          <w:noProof/>
          <w:szCs w:val="22"/>
          <w:lang w:val="de-DE"/>
        </w:rPr>
      </w:pPr>
      <w:ins w:id="148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"_Toc96333557"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36: Nested elements of element </w:t>
        </w:r>
        <w:r w:rsidRPr="009E71D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_Toc96333557 \h </w:instrText>
        </w:r>
        <w:r>
          <w:rPr>
            <w:noProof/>
            <w:webHidden/>
          </w:rPr>
        </w:r>
      </w:ins>
      <w:r>
        <w:rPr>
          <w:noProof/>
          <w:webHidden/>
        </w:rPr>
        <w:fldChar w:fldCharType="separate"/>
      </w:r>
      <w:ins w:id="1490" w:author="Weinert, Matthias (M.)" w:date="2022-02-21T10:55:00Z">
        <w:r>
          <w:rPr>
            <w:noProof/>
            <w:webHidden/>
          </w:rPr>
          <w:t>35</w:t>
        </w:r>
        <w:r>
          <w:rPr>
            <w:noProof/>
            <w:webHidden/>
          </w:rPr>
          <w:fldChar w:fldCharType="end"/>
        </w:r>
        <w:r w:rsidRPr="009E71D1">
          <w:rPr>
            <w:rStyle w:val="Hyperlink"/>
            <w:rFonts w:eastAsia="MS Mincho"/>
            <w:noProof/>
          </w:rPr>
          <w:fldChar w:fldCharType="end"/>
        </w:r>
      </w:ins>
    </w:p>
    <w:p w14:paraId="78376570" w14:textId="0C066B2B" w:rsidR="006344F0" w:rsidRDefault="006344F0">
      <w:pPr>
        <w:pStyle w:val="Abbildungsverzeichnis"/>
        <w:rPr>
          <w:ins w:id="1491" w:author="Weinert, Matthias (M.)" w:date="2022-02-21T10:55:00Z"/>
          <w:rFonts w:asciiTheme="minorHAnsi" w:eastAsiaTheme="minorEastAsia" w:hAnsiTheme="minorHAnsi" w:cstheme="minorBidi"/>
          <w:b w:val="0"/>
          <w:noProof/>
          <w:szCs w:val="22"/>
          <w:lang w:val="de-DE"/>
        </w:rPr>
      </w:pPr>
      <w:ins w:id="149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"_Toc96333558"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37: Nested elements of</w:t>
        </w:r>
        <w:r w:rsidRPr="009E71D1">
          <w:rPr>
            <w:rStyle w:val="Hyperlink"/>
            <w:rFonts w:ascii="Courier New" w:eastAsia="MS Mincho" w:hAnsi="Courier New" w:cs="Courier New"/>
            <w:bCs/>
            <w:noProof/>
          </w:rPr>
          <w:t xml:space="preserve"> &lt;connection_0d/&gt;</w:t>
        </w:r>
        <w:r w:rsidRPr="009E71D1">
          <w:rPr>
            <w:rStyle w:val="Hyperlink"/>
            <w:rFonts w:eastAsia="MS Mincho" w:cstheme="minorHAnsi"/>
            <w:bCs/>
            <w:noProof/>
          </w:rPr>
          <w:t xml:space="preserve"> for </w:t>
        </w:r>
        <w:r w:rsidRPr="009E71D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_Toc96333558 \h </w:instrText>
        </w:r>
        <w:r>
          <w:rPr>
            <w:noProof/>
            <w:webHidden/>
          </w:rPr>
        </w:r>
      </w:ins>
      <w:r>
        <w:rPr>
          <w:noProof/>
          <w:webHidden/>
        </w:rPr>
        <w:fldChar w:fldCharType="separate"/>
      </w:r>
      <w:ins w:id="1493" w:author="Weinert, Matthias (M.)" w:date="2022-02-21T10:55:00Z">
        <w:r>
          <w:rPr>
            <w:noProof/>
            <w:webHidden/>
          </w:rPr>
          <w:t>37</w:t>
        </w:r>
        <w:r>
          <w:rPr>
            <w:noProof/>
            <w:webHidden/>
          </w:rPr>
          <w:fldChar w:fldCharType="end"/>
        </w:r>
        <w:r w:rsidRPr="009E71D1">
          <w:rPr>
            <w:rStyle w:val="Hyperlink"/>
            <w:rFonts w:eastAsia="MS Mincho"/>
            <w:noProof/>
          </w:rPr>
          <w:fldChar w:fldCharType="end"/>
        </w:r>
      </w:ins>
    </w:p>
    <w:p w14:paraId="003B7373" w14:textId="780BC1C8" w:rsidR="006344F0" w:rsidRDefault="006344F0">
      <w:pPr>
        <w:pStyle w:val="Abbildungsverzeichnis"/>
        <w:rPr>
          <w:ins w:id="1494" w:author="Weinert, Matthias (M.)" w:date="2022-02-21T10:55:00Z"/>
          <w:rFonts w:asciiTheme="minorHAnsi" w:eastAsiaTheme="minorEastAsia" w:hAnsiTheme="minorHAnsi" w:cstheme="minorBidi"/>
          <w:b w:val="0"/>
          <w:noProof/>
          <w:szCs w:val="22"/>
          <w:lang w:val="de-DE"/>
        </w:rPr>
      </w:pPr>
      <w:ins w:id="149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"_Toc96333559"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38: Attributes of element </w:t>
        </w:r>
        <w:r w:rsidRPr="009E71D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_Toc96333559 \h </w:instrText>
        </w:r>
        <w:r>
          <w:rPr>
            <w:noProof/>
            <w:webHidden/>
          </w:rPr>
        </w:r>
      </w:ins>
      <w:r>
        <w:rPr>
          <w:noProof/>
          <w:webHidden/>
        </w:rPr>
        <w:fldChar w:fldCharType="separate"/>
      </w:r>
      <w:ins w:id="1496" w:author="Weinert, Matthias (M.)" w:date="2022-02-21T10:55:00Z">
        <w:r>
          <w:rPr>
            <w:noProof/>
            <w:webHidden/>
          </w:rPr>
          <w:t>37</w:t>
        </w:r>
        <w:r>
          <w:rPr>
            <w:noProof/>
            <w:webHidden/>
          </w:rPr>
          <w:fldChar w:fldCharType="end"/>
        </w:r>
        <w:r w:rsidRPr="009E71D1">
          <w:rPr>
            <w:rStyle w:val="Hyperlink"/>
            <w:rFonts w:eastAsia="MS Mincho"/>
            <w:noProof/>
          </w:rPr>
          <w:fldChar w:fldCharType="end"/>
        </w:r>
      </w:ins>
    </w:p>
    <w:p w14:paraId="03C8BCB3" w14:textId="05BDBC5A" w:rsidR="006344F0" w:rsidRDefault="006344F0">
      <w:pPr>
        <w:pStyle w:val="Abbildungsverzeichnis"/>
        <w:rPr>
          <w:ins w:id="1497" w:author="Weinert, Matthias (M.)" w:date="2022-02-21T10:55:00Z"/>
          <w:rFonts w:asciiTheme="minorHAnsi" w:eastAsiaTheme="minorEastAsia" w:hAnsiTheme="minorHAnsi" w:cstheme="minorBidi"/>
          <w:b w:val="0"/>
          <w:noProof/>
          <w:szCs w:val="22"/>
          <w:lang w:val="de-DE"/>
        </w:rPr>
      </w:pPr>
      <w:ins w:id="1498" w:author="Weinert, Matthias (M.)" w:date="2022-02-21T10:55:00Z">
        <w:r w:rsidRPr="009E71D1">
          <w:rPr>
            <w:rStyle w:val="Hyperlink"/>
            <w:rFonts w:eastAsia="MS Mincho"/>
            <w:noProof/>
          </w:rPr>
          <w:lastRenderedPageBreak/>
          <w:fldChar w:fldCharType="begin"/>
        </w:r>
        <w:r w:rsidRPr="009E71D1">
          <w:rPr>
            <w:rStyle w:val="Hyperlink"/>
            <w:rFonts w:eastAsia="MS Mincho"/>
            <w:noProof/>
          </w:rPr>
          <w:instrText xml:space="preserve"> </w:instrText>
        </w:r>
        <w:r>
          <w:rPr>
            <w:noProof/>
          </w:rPr>
          <w:instrText>HYPERLINK \l "_Toc96333560"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39: Nested elements of element </w:t>
        </w:r>
        <w:r w:rsidRPr="009E71D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_Toc96333560 \h </w:instrText>
        </w:r>
        <w:r>
          <w:rPr>
            <w:noProof/>
            <w:webHidden/>
          </w:rPr>
        </w:r>
      </w:ins>
      <w:r>
        <w:rPr>
          <w:noProof/>
          <w:webHidden/>
        </w:rPr>
        <w:fldChar w:fldCharType="separate"/>
      </w:r>
      <w:ins w:id="1499" w:author="Weinert, Matthias (M.)" w:date="2022-02-21T10:55:00Z">
        <w:r>
          <w:rPr>
            <w:noProof/>
            <w:webHidden/>
          </w:rPr>
          <w:t>38</w:t>
        </w:r>
        <w:r>
          <w:rPr>
            <w:noProof/>
            <w:webHidden/>
          </w:rPr>
          <w:fldChar w:fldCharType="end"/>
        </w:r>
        <w:r w:rsidRPr="009E71D1">
          <w:rPr>
            <w:rStyle w:val="Hyperlink"/>
            <w:rFonts w:eastAsia="MS Mincho"/>
            <w:noProof/>
          </w:rPr>
          <w:fldChar w:fldCharType="end"/>
        </w:r>
      </w:ins>
    </w:p>
    <w:p w14:paraId="46FBE22A" w14:textId="4F0A25CC" w:rsidR="006344F0" w:rsidRDefault="006344F0">
      <w:pPr>
        <w:pStyle w:val="Abbildungsverzeichnis"/>
        <w:rPr>
          <w:ins w:id="1500" w:author="Weinert, Matthias (M.)" w:date="2022-02-21T10:55:00Z"/>
          <w:rFonts w:asciiTheme="minorHAnsi" w:eastAsiaTheme="minorEastAsia" w:hAnsiTheme="minorHAnsi" w:cstheme="minorBidi"/>
          <w:b w:val="0"/>
          <w:noProof/>
          <w:szCs w:val="22"/>
          <w:lang w:val="de-DE"/>
        </w:rPr>
      </w:pPr>
      <w:ins w:id="150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"_Toc96333561"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40: Nested elements of </w:t>
        </w:r>
        <w:r w:rsidRPr="009E71D1">
          <w:rPr>
            <w:rStyle w:val="Hyperlink"/>
            <w:rFonts w:ascii="Courier New" w:eastAsia="MS Mincho" w:hAnsi="Courier New" w:cs="Courier New"/>
            <w:bCs/>
            <w:noProof/>
          </w:rPr>
          <w:t>&lt;connection_0d/&gt;</w:t>
        </w:r>
        <w:r w:rsidRPr="009E71D1">
          <w:rPr>
            <w:rStyle w:val="Hyperlink"/>
            <w:rFonts w:eastAsia="MS Mincho" w:cstheme="minorHAnsi"/>
            <w:bCs/>
            <w:noProof/>
          </w:rPr>
          <w:t xml:space="preserve"> for </w:t>
        </w:r>
        <w:r w:rsidRPr="009E71D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_Toc96333561 \h </w:instrText>
        </w:r>
        <w:r>
          <w:rPr>
            <w:noProof/>
            <w:webHidden/>
          </w:rPr>
        </w:r>
      </w:ins>
      <w:r>
        <w:rPr>
          <w:noProof/>
          <w:webHidden/>
        </w:rPr>
        <w:fldChar w:fldCharType="separate"/>
      </w:r>
      <w:ins w:id="1502" w:author="Weinert, Matthias (M.)" w:date="2022-02-21T10:55:00Z">
        <w:r>
          <w:rPr>
            <w:noProof/>
            <w:webHidden/>
          </w:rPr>
          <w:t>38</w:t>
        </w:r>
        <w:r>
          <w:rPr>
            <w:noProof/>
            <w:webHidden/>
          </w:rPr>
          <w:fldChar w:fldCharType="end"/>
        </w:r>
        <w:r w:rsidRPr="009E71D1">
          <w:rPr>
            <w:rStyle w:val="Hyperlink"/>
            <w:rFonts w:eastAsia="MS Mincho"/>
            <w:noProof/>
          </w:rPr>
          <w:fldChar w:fldCharType="end"/>
        </w:r>
      </w:ins>
    </w:p>
    <w:p w14:paraId="482043E1" w14:textId="290171DA" w:rsidR="006344F0" w:rsidRDefault="006344F0">
      <w:pPr>
        <w:pStyle w:val="Abbildungsverzeichnis"/>
        <w:rPr>
          <w:ins w:id="1503" w:author="Weinert, Matthias (M.)" w:date="2022-02-21T10:55:00Z"/>
          <w:rFonts w:asciiTheme="minorHAnsi" w:eastAsiaTheme="minorEastAsia" w:hAnsiTheme="minorHAnsi" w:cstheme="minorBidi"/>
          <w:b w:val="0"/>
          <w:noProof/>
          <w:szCs w:val="22"/>
          <w:lang w:val="de-DE"/>
        </w:rPr>
      </w:pPr>
      <w:ins w:id="150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"_Toc96333562"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41: Attributes of element </w:t>
        </w:r>
        <w:r w:rsidRPr="009E71D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_Toc96333562 \h </w:instrText>
        </w:r>
        <w:r>
          <w:rPr>
            <w:noProof/>
            <w:webHidden/>
          </w:rPr>
        </w:r>
      </w:ins>
      <w:r>
        <w:rPr>
          <w:noProof/>
          <w:webHidden/>
        </w:rPr>
        <w:fldChar w:fldCharType="separate"/>
      </w:r>
      <w:ins w:id="1505" w:author="Weinert, Matthias (M.)" w:date="2022-02-21T10:55:00Z">
        <w:r>
          <w:rPr>
            <w:noProof/>
            <w:webHidden/>
          </w:rPr>
          <w:t>39</w:t>
        </w:r>
        <w:r>
          <w:rPr>
            <w:noProof/>
            <w:webHidden/>
          </w:rPr>
          <w:fldChar w:fldCharType="end"/>
        </w:r>
        <w:r w:rsidRPr="009E71D1">
          <w:rPr>
            <w:rStyle w:val="Hyperlink"/>
            <w:rFonts w:eastAsia="MS Mincho"/>
            <w:noProof/>
          </w:rPr>
          <w:fldChar w:fldCharType="end"/>
        </w:r>
      </w:ins>
    </w:p>
    <w:p w14:paraId="18D8E189" w14:textId="499C5A69" w:rsidR="006344F0" w:rsidRDefault="006344F0">
      <w:pPr>
        <w:pStyle w:val="Abbildungsverzeichnis"/>
        <w:rPr>
          <w:ins w:id="1506" w:author="Weinert, Matthias (M.)" w:date="2022-02-21T10:55:00Z"/>
          <w:rFonts w:asciiTheme="minorHAnsi" w:eastAsiaTheme="minorEastAsia" w:hAnsiTheme="minorHAnsi" w:cstheme="minorBidi"/>
          <w:b w:val="0"/>
          <w:noProof/>
          <w:szCs w:val="22"/>
          <w:lang w:val="de-DE"/>
        </w:rPr>
      </w:pPr>
      <w:ins w:id="150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"_Toc96333563"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42: Nested elements of element </w:t>
        </w:r>
        <w:r w:rsidRPr="009E71D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_Toc96333563 \h </w:instrText>
        </w:r>
        <w:r>
          <w:rPr>
            <w:noProof/>
            <w:webHidden/>
          </w:rPr>
        </w:r>
      </w:ins>
      <w:r>
        <w:rPr>
          <w:noProof/>
          <w:webHidden/>
        </w:rPr>
        <w:fldChar w:fldCharType="separate"/>
      </w:r>
      <w:ins w:id="1508" w:author="Weinert, Matthias (M.)" w:date="2022-02-21T10:55:00Z">
        <w:r>
          <w:rPr>
            <w:noProof/>
            <w:webHidden/>
          </w:rPr>
          <w:t>40</w:t>
        </w:r>
        <w:r>
          <w:rPr>
            <w:noProof/>
            <w:webHidden/>
          </w:rPr>
          <w:fldChar w:fldCharType="end"/>
        </w:r>
        <w:r w:rsidRPr="009E71D1">
          <w:rPr>
            <w:rStyle w:val="Hyperlink"/>
            <w:rFonts w:eastAsia="MS Mincho"/>
            <w:noProof/>
          </w:rPr>
          <w:fldChar w:fldCharType="end"/>
        </w:r>
      </w:ins>
    </w:p>
    <w:p w14:paraId="53511398" w14:textId="02120DC0" w:rsidR="006344F0" w:rsidRDefault="006344F0">
      <w:pPr>
        <w:pStyle w:val="Abbildungsverzeichnis"/>
        <w:rPr>
          <w:ins w:id="1509" w:author="Weinert, Matthias (M.)" w:date="2022-02-21T10:55:00Z"/>
          <w:rFonts w:asciiTheme="minorHAnsi" w:eastAsiaTheme="minorEastAsia" w:hAnsiTheme="minorHAnsi" w:cstheme="minorBidi"/>
          <w:b w:val="0"/>
          <w:noProof/>
          <w:szCs w:val="22"/>
          <w:lang w:val="de-DE"/>
        </w:rPr>
      </w:pPr>
      <w:ins w:id="151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"_Toc96333564"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43: Attributes of element </w:t>
        </w:r>
        <w:r w:rsidRPr="009E71D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_Toc96333564 \h </w:instrText>
        </w:r>
        <w:r>
          <w:rPr>
            <w:noProof/>
            <w:webHidden/>
          </w:rPr>
        </w:r>
      </w:ins>
      <w:r>
        <w:rPr>
          <w:noProof/>
          <w:webHidden/>
        </w:rPr>
        <w:fldChar w:fldCharType="separate"/>
      </w:r>
      <w:ins w:id="1511" w:author="Weinert, Matthias (M.)" w:date="2022-02-21T10:55:00Z">
        <w:r>
          <w:rPr>
            <w:noProof/>
            <w:webHidden/>
          </w:rPr>
          <w:t>41</w:t>
        </w:r>
        <w:r>
          <w:rPr>
            <w:noProof/>
            <w:webHidden/>
          </w:rPr>
          <w:fldChar w:fldCharType="end"/>
        </w:r>
        <w:r w:rsidRPr="009E71D1">
          <w:rPr>
            <w:rStyle w:val="Hyperlink"/>
            <w:rFonts w:eastAsia="MS Mincho"/>
            <w:noProof/>
          </w:rPr>
          <w:fldChar w:fldCharType="end"/>
        </w:r>
      </w:ins>
    </w:p>
    <w:p w14:paraId="68698B5A" w14:textId="36777F7F" w:rsidR="006344F0" w:rsidRDefault="006344F0">
      <w:pPr>
        <w:pStyle w:val="Abbildungsverzeichnis"/>
        <w:rPr>
          <w:ins w:id="1512" w:author="Weinert, Matthias (M.)" w:date="2022-02-21T10:55:00Z"/>
          <w:rFonts w:asciiTheme="minorHAnsi" w:eastAsiaTheme="minorEastAsia" w:hAnsiTheme="minorHAnsi" w:cstheme="minorBidi"/>
          <w:b w:val="0"/>
          <w:noProof/>
          <w:szCs w:val="22"/>
          <w:lang w:val="de-DE"/>
        </w:rPr>
      </w:pPr>
      <w:ins w:id="151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"_Toc96333565"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44: Attributes of element </w:t>
        </w:r>
        <w:r w:rsidRPr="009E71D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_Toc96333565 \h </w:instrText>
        </w:r>
        <w:r>
          <w:rPr>
            <w:noProof/>
            <w:webHidden/>
          </w:rPr>
        </w:r>
      </w:ins>
      <w:r>
        <w:rPr>
          <w:noProof/>
          <w:webHidden/>
        </w:rPr>
        <w:fldChar w:fldCharType="separate"/>
      </w:r>
      <w:ins w:id="1514" w:author="Weinert, Matthias (M.)" w:date="2022-02-21T10:55:00Z">
        <w:r>
          <w:rPr>
            <w:noProof/>
            <w:webHidden/>
          </w:rPr>
          <w:t>43</w:t>
        </w:r>
        <w:r>
          <w:rPr>
            <w:noProof/>
            <w:webHidden/>
          </w:rPr>
          <w:fldChar w:fldCharType="end"/>
        </w:r>
        <w:r w:rsidRPr="009E71D1">
          <w:rPr>
            <w:rStyle w:val="Hyperlink"/>
            <w:rFonts w:eastAsia="MS Mincho"/>
            <w:noProof/>
          </w:rPr>
          <w:fldChar w:fldCharType="end"/>
        </w:r>
      </w:ins>
    </w:p>
    <w:p w14:paraId="3413F36F" w14:textId="75E4BC3D" w:rsidR="006344F0" w:rsidRDefault="006344F0">
      <w:pPr>
        <w:pStyle w:val="Abbildungsverzeichnis"/>
        <w:rPr>
          <w:ins w:id="1515" w:author="Weinert, Matthias (M.)" w:date="2022-02-21T10:55:00Z"/>
          <w:rFonts w:asciiTheme="minorHAnsi" w:eastAsiaTheme="minorEastAsia" w:hAnsiTheme="minorHAnsi" w:cstheme="minorBidi"/>
          <w:b w:val="0"/>
          <w:noProof/>
          <w:szCs w:val="22"/>
          <w:lang w:val="de-DE"/>
        </w:rPr>
      </w:pPr>
      <w:ins w:id="151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"_Toc96333566"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45: Attributes of element </w:t>
        </w:r>
        <w:r w:rsidRPr="009E71D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_Toc96333566 \h </w:instrText>
        </w:r>
        <w:r>
          <w:rPr>
            <w:noProof/>
            <w:webHidden/>
          </w:rPr>
        </w:r>
      </w:ins>
      <w:r>
        <w:rPr>
          <w:noProof/>
          <w:webHidden/>
        </w:rPr>
        <w:fldChar w:fldCharType="separate"/>
      </w:r>
      <w:ins w:id="1517" w:author="Weinert, Matthias (M.)" w:date="2022-02-21T10:55:00Z">
        <w:r>
          <w:rPr>
            <w:noProof/>
            <w:webHidden/>
          </w:rPr>
          <w:t>45</w:t>
        </w:r>
        <w:r>
          <w:rPr>
            <w:noProof/>
            <w:webHidden/>
          </w:rPr>
          <w:fldChar w:fldCharType="end"/>
        </w:r>
        <w:r w:rsidRPr="009E71D1">
          <w:rPr>
            <w:rStyle w:val="Hyperlink"/>
            <w:rFonts w:eastAsia="MS Mincho"/>
            <w:noProof/>
          </w:rPr>
          <w:fldChar w:fldCharType="end"/>
        </w:r>
      </w:ins>
    </w:p>
    <w:p w14:paraId="7C6EA6D6" w14:textId="32C36D24" w:rsidR="006344F0" w:rsidRDefault="006344F0">
      <w:pPr>
        <w:pStyle w:val="Abbildungsverzeichnis"/>
        <w:rPr>
          <w:ins w:id="1518" w:author="Weinert, Matthias (M.)" w:date="2022-02-21T10:55:00Z"/>
          <w:rFonts w:asciiTheme="minorHAnsi" w:eastAsiaTheme="minorEastAsia" w:hAnsiTheme="minorHAnsi" w:cstheme="minorBidi"/>
          <w:b w:val="0"/>
          <w:noProof/>
          <w:szCs w:val="22"/>
          <w:lang w:val="de-DE"/>
        </w:rPr>
      </w:pPr>
      <w:ins w:id="151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"_Toc96333567"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46: Attributes of element </w:t>
        </w:r>
        <w:r w:rsidRPr="009E71D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_Toc96333567 \h </w:instrText>
        </w:r>
        <w:r>
          <w:rPr>
            <w:noProof/>
            <w:webHidden/>
          </w:rPr>
        </w:r>
      </w:ins>
      <w:r>
        <w:rPr>
          <w:noProof/>
          <w:webHidden/>
        </w:rPr>
        <w:fldChar w:fldCharType="separate"/>
      </w:r>
      <w:ins w:id="1520" w:author="Weinert, Matthias (M.)" w:date="2022-02-21T10:55:00Z">
        <w:r>
          <w:rPr>
            <w:noProof/>
            <w:webHidden/>
          </w:rPr>
          <w:t>47</w:t>
        </w:r>
        <w:r>
          <w:rPr>
            <w:noProof/>
            <w:webHidden/>
          </w:rPr>
          <w:fldChar w:fldCharType="end"/>
        </w:r>
        <w:r w:rsidRPr="009E71D1">
          <w:rPr>
            <w:rStyle w:val="Hyperlink"/>
            <w:rFonts w:eastAsia="MS Mincho"/>
            <w:noProof/>
          </w:rPr>
          <w:fldChar w:fldCharType="end"/>
        </w:r>
      </w:ins>
    </w:p>
    <w:p w14:paraId="3C0364D1" w14:textId="11C23AA4" w:rsidR="006344F0" w:rsidRDefault="006344F0">
      <w:pPr>
        <w:pStyle w:val="Abbildungsverzeichnis"/>
        <w:rPr>
          <w:ins w:id="1521" w:author="Weinert, Matthias (M.)" w:date="2022-02-21T10:55:00Z"/>
          <w:rFonts w:asciiTheme="minorHAnsi" w:eastAsiaTheme="minorEastAsia" w:hAnsiTheme="minorHAnsi" w:cstheme="minorBidi"/>
          <w:b w:val="0"/>
          <w:noProof/>
          <w:szCs w:val="22"/>
          <w:lang w:val="de-DE"/>
        </w:rPr>
      </w:pPr>
      <w:ins w:id="152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"_Toc96333568"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47: Attributes of element </w:t>
        </w:r>
        <w:r w:rsidRPr="009E71D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_Toc96333568 \h </w:instrText>
        </w:r>
        <w:r>
          <w:rPr>
            <w:noProof/>
            <w:webHidden/>
          </w:rPr>
        </w:r>
      </w:ins>
      <w:r>
        <w:rPr>
          <w:noProof/>
          <w:webHidden/>
        </w:rPr>
        <w:fldChar w:fldCharType="separate"/>
      </w:r>
      <w:ins w:id="1523" w:author="Weinert, Matthias (M.)" w:date="2022-02-21T10:55:00Z">
        <w:r>
          <w:rPr>
            <w:noProof/>
            <w:webHidden/>
          </w:rPr>
          <w:t>48</w:t>
        </w:r>
        <w:r>
          <w:rPr>
            <w:noProof/>
            <w:webHidden/>
          </w:rPr>
          <w:fldChar w:fldCharType="end"/>
        </w:r>
        <w:r w:rsidRPr="009E71D1">
          <w:rPr>
            <w:rStyle w:val="Hyperlink"/>
            <w:rFonts w:eastAsia="MS Mincho"/>
            <w:noProof/>
          </w:rPr>
          <w:fldChar w:fldCharType="end"/>
        </w:r>
      </w:ins>
    </w:p>
    <w:p w14:paraId="693F702D" w14:textId="1645C20A" w:rsidR="006344F0" w:rsidRDefault="006344F0">
      <w:pPr>
        <w:pStyle w:val="Abbildungsverzeichnis"/>
        <w:rPr>
          <w:ins w:id="1524" w:author="Weinert, Matthias (M.)" w:date="2022-02-21T10:55:00Z"/>
          <w:rFonts w:asciiTheme="minorHAnsi" w:eastAsiaTheme="minorEastAsia" w:hAnsiTheme="minorHAnsi" w:cstheme="minorBidi"/>
          <w:b w:val="0"/>
          <w:noProof/>
          <w:szCs w:val="22"/>
          <w:lang w:val="de-DE"/>
        </w:rPr>
      </w:pPr>
      <w:ins w:id="152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"_Toc96333569"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48: Nested elements of </w:t>
        </w:r>
        <w:r w:rsidRPr="009E71D1">
          <w:rPr>
            <w:rStyle w:val="Hyperlink"/>
            <w:rFonts w:ascii="Courier New" w:eastAsia="MS Mincho" w:hAnsi="Courier New" w:cs="Courier New"/>
            <w:bCs/>
            <w:noProof/>
          </w:rPr>
          <w:t>&lt;connection_0d/&gt;</w:t>
        </w:r>
        <w:r w:rsidRPr="009E71D1">
          <w:rPr>
            <w:rStyle w:val="Hyperlink"/>
            <w:rFonts w:eastAsia="MS Mincho"/>
            <w:noProof/>
          </w:rPr>
          <w:t xml:space="preserve"> for </w:t>
        </w:r>
        <w:r w:rsidRPr="009E71D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_Toc96333569 \h </w:instrText>
        </w:r>
        <w:r>
          <w:rPr>
            <w:noProof/>
            <w:webHidden/>
          </w:rPr>
        </w:r>
      </w:ins>
      <w:r>
        <w:rPr>
          <w:noProof/>
          <w:webHidden/>
        </w:rPr>
        <w:fldChar w:fldCharType="separate"/>
      </w:r>
      <w:ins w:id="1526" w:author="Weinert, Matthias (M.)" w:date="2022-02-21T10:55:00Z">
        <w:r>
          <w:rPr>
            <w:noProof/>
            <w:webHidden/>
          </w:rPr>
          <w:t>52</w:t>
        </w:r>
        <w:r>
          <w:rPr>
            <w:noProof/>
            <w:webHidden/>
          </w:rPr>
          <w:fldChar w:fldCharType="end"/>
        </w:r>
        <w:r w:rsidRPr="009E71D1">
          <w:rPr>
            <w:rStyle w:val="Hyperlink"/>
            <w:rFonts w:eastAsia="MS Mincho"/>
            <w:noProof/>
          </w:rPr>
          <w:fldChar w:fldCharType="end"/>
        </w:r>
      </w:ins>
    </w:p>
    <w:p w14:paraId="41BF6EC6" w14:textId="48802D3C" w:rsidR="006344F0" w:rsidRDefault="006344F0">
      <w:pPr>
        <w:pStyle w:val="Abbildungsverzeichnis"/>
        <w:rPr>
          <w:ins w:id="1527" w:author="Weinert, Matthias (M.)" w:date="2022-02-21T10:55:00Z"/>
          <w:rFonts w:asciiTheme="minorHAnsi" w:eastAsiaTheme="minorEastAsia" w:hAnsiTheme="minorHAnsi" w:cstheme="minorBidi"/>
          <w:b w:val="0"/>
          <w:noProof/>
          <w:szCs w:val="22"/>
          <w:lang w:val="de-DE"/>
        </w:rPr>
      </w:pPr>
      <w:ins w:id="152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"_Toc96333570"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49: Attributes of element </w:t>
        </w:r>
        <w:r w:rsidRPr="009E71D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_Toc96333570 \h </w:instrText>
        </w:r>
        <w:r>
          <w:rPr>
            <w:noProof/>
            <w:webHidden/>
          </w:rPr>
        </w:r>
      </w:ins>
      <w:r>
        <w:rPr>
          <w:noProof/>
          <w:webHidden/>
        </w:rPr>
        <w:fldChar w:fldCharType="separate"/>
      </w:r>
      <w:ins w:id="1529" w:author="Weinert, Matthias (M.)" w:date="2022-02-21T10:55:00Z">
        <w:r>
          <w:rPr>
            <w:noProof/>
            <w:webHidden/>
          </w:rPr>
          <w:t>53</w:t>
        </w:r>
        <w:r>
          <w:rPr>
            <w:noProof/>
            <w:webHidden/>
          </w:rPr>
          <w:fldChar w:fldCharType="end"/>
        </w:r>
        <w:r w:rsidRPr="009E71D1">
          <w:rPr>
            <w:rStyle w:val="Hyperlink"/>
            <w:rFonts w:eastAsia="MS Mincho"/>
            <w:noProof/>
          </w:rPr>
          <w:fldChar w:fldCharType="end"/>
        </w:r>
      </w:ins>
    </w:p>
    <w:p w14:paraId="68098881" w14:textId="721CF2F3" w:rsidR="006344F0" w:rsidRDefault="006344F0">
      <w:pPr>
        <w:pStyle w:val="Abbildungsverzeichnis"/>
        <w:rPr>
          <w:ins w:id="1530" w:author="Weinert, Matthias (M.)" w:date="2022-02-21T10:55:00Z"/>
          <w:rFonts w:asciiTheme="minorHAnsi" w:eastAsiaTheme="minorEastAsia" w:hAnsiTheme="minorHAnsi" w:cstheme="minorBidi"/>
          <w:b w:val="0"/>
          <w:noProof/>
          <w:szCs w:val="22"/>
          <w:lang w:val="de-DE"/>
        </w:rPr>
      </w:pPr>
      <w:ins w:id="153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"_Toc96333571"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50: Nested elements of element </w:t>
        </w:r>
        <w:r w:rsidRPr="009E71D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_Toc96333571 \h </w:instrText>
        </w:r>
        <w:r>
          <w:rPr>
            <w:noProof/>
            <w:webHidden/>
          </w:rPr>
        </w:r>
      </w:ins>
      <w:r>
        <w:rPr>
          <w:noProof/>
          <w:webHidden/>
        </w:rPr>
        <w:fldChar w:fldCharType="separate"/>
      </w:r>
      <w:ins w:id="1532" w:author="Weinert, Matthias (M.)" w:date="2022-02-21T10:55:00Z">
        <w:r>
          <w:rPr>
            <w:noProof/>
            <w:webHidden/>
          </w:rPr>
          <w:t>55</w:t>
        </w:r>
        <w:r>
          <w:rPr>
            <w:noProof/>
            <w:webHidden/>
          </w:rPr>
          <w:fldChar w:fldCharType="end"/>
        </w:r>
        <w:r w:rsidRPr="009E71D1">
          <w:rPr>
            <w:rStyle w:val="Hyperlink"/>
            <w:rFonts w:eastAsia="MS Mincho"/>
            <w:noProof/>
          </w:rPr>
          <w:fldChar w:fldCharType="end"/>
        </w:r>
      </w:ins>
    </w:p>
    <w:p w14:paraId="50C6B041" w14:textId="15B0B6D8" w:rsidR="006344F0" w:rsidRDefault="006344F0">
      <w:pPr>
        <w:pStyle w:val="Abbildungsverzeichnis"/>
        <w:rPr>
          <w:ins w:id="1533" w:author="Weinert, Matthias (M.)" w:date="2022-02-21T10:55:00Z"/>
          <w:rFonts w:asciiTheme="minorHAnsi" w:eastAsiaTheme="minorEastAsia" w:hAnsiTheme="minorHAnsi" w:cstheme="minorBidi"/>
          <w:b w:val="0"/>
          <w:noProof/>
          <w:szCs w:val="22"/>
          <w:lang w:val="de-DE"/>
        </w:rPr>
      </w:pPr>
      <w:ins w:id="153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"_Toc96333572"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51: Attributes of element </w:t>
        </w:r>
        <w:r w:rsidRPr="009E71D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_Toc96333572 \h </w:instrText>
        </w:r>
        <w:r>
          <w:rPr>
            <w:noProof/>
            <w:webHidden/>
          </w:rPr>
        </w:r>
      </w:ins>
      <w:r>
        <w:rPr>
          <w:noProof/>
          <w:webHidden/>
        </w:rPr>
        <w:fldChar w:fldCharType="separate"/>
      </w:r>
      <w:ins w:id="1535" w:author="Weinert, Matthias (M.)" w:date="2022-02-21T10:55:00Z">
        <w:r>
          <w:rPr>
            <w:noProof/>
            <w:webHidden/>
          </w:rPr>
          <w:t>55</w:t>
        </w:r>
        <w:r>
          <w:rPr>
            <w:noProof/>
            <w:webHidden/>
          </w:rPr>
          <w:fldChar w:fldCharType="end"/>
        </w:r>
        <w:r w:rsidRPr="009E71D1">
          <w:rPr>
            <w:rStyle w:val="Hyperlink"/>
            <w:rFonts w:eastAsia="MS Mincho"/>
            <w:noProof/>
          </w:rPr>
          <w:fldChar w:fldCharType="end"/>
        </w:r>
      </w:ins>
    </w:p>
    <w:p w14:paraId="71647CF6" w14:textId="1F873081" w:rsidR="006344F0" w:rsidRDefault="006344F0">
      <w:pPr>
        <w:pStyle w:val="Abbildungsverzeichnis"/>
        <w:rPr>
          <w:ins w:id="1536" w:author="Weinert, Matthias (M.)" w:date="2022-02-21T10:55:00Z"/>
          <w:rFonts w:asciiTheme="minorHAnsi" w:eastAsiaTheme="minorEastAsia" w:hAnsiTheme="minorHAnsi" w:cstheme="minorBidi"/>
          <w:b w:val="0"/>
          <w:noProof/>
          <w:szCs w:val="22"/>
          <w:lang w:val="de-DE"/>
        </w:rPr>
      </w:pPr>
      <w:ins w:id="153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"_Toc96333573"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52: Attributes of element </w:t>
        </w:r>
        <w:r w:rsidRPr="009E71D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_Toc96333573 \h </w:instrText>
        </w:r>
        <w:r>
          <w:rPr>
            <w:noProof/>
            <w:webHidden/>
          </w:rPr>
        </w:r>
      </w:ins>
      <w:r>
        <w:rPr>
          <w:noProof/>
          <w:webHidden/>
        </w:rPr>
        <w:fldChar w:fldCharType="separate"/>
      </w:r>
      <w:ins w:id="1538" w:author="Weinert, Matthias (M.)" w:date="2022-02-21T10:55:00Z">
        <w:r>
          <w:rPr>
            <w:noProof/>
            <w:webHidden/>
          </w:rPr>
          <w:t>56</w:t>
        </w:r>
        <w:r>
          <w:rPr>
            <w:noProof/>
            <w:webHidden/>
          </w:rPr>
          <w:fldChar w:fldCharType="end"/>
        </w:r>
        <w:r w:rsidRPr="009E71D1">
          <w:rPr>
            <w:rStyle w:val="Hyperlink"/>
            <w:rFonts w:eastAsia="MS Mincho"/>
            <w:noProof/>
          </w:rPr>
          <w:fldChar w:fldCharType="end"/>
        </w:r>
      </w:ins>
    </w:p>
    <w:p w14:paraId="371AD0EB" w14:textId="5DA7873D" w:rsidR="006344F0" w:rsidRDefault="006344F0">
      <w:pPr>
        <w:pStyle w:val="Abbildungsverzeichnis"/>
        <w:rPr>
          <w:ins w:id="1539" w:author="Weinert, Matthias (M.)" w:date="2022-02-21T10:55:00Z"/>
          <w:rFonts w:asciiTheme="minorHAnsi" w:eastAsiaTheme="minorEastAsia" w:hAnsiTheme="minorHAnsi" w:cstheme="minorBidi"/>
          <w:b w:val="0"/>
          <w:noProof/>
          <w:szCs w:val="22"/>
          <w:lang w:val="de-DE"/>
        </w:rPr>
      </w:pPr>
      <w:ins w:id="154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"_Toc96333574"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53: Nested elements of element </w:t>
        </w:r>
        <w:r w:rsidRPr="009E71D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_Toc96333574 \h </w:instrText>
        </w:r>
        <w:r>
          <w:rPr>
            <w:noProof/>
            <w:webHidden/>
          </w:rPr>
        </w:r>
      </w:ins>
      <w:r>
        <w:rPr>
          <w:noProof/>
          <w:webHidden/>
        </w:rPr>
        <w:fldChar w:fldCharType="separate"/>
      </w:r>
      <w:ins w:id="1541" w:author="Weinert, Matthias (M.)" w:date="2022-02-21T10:55:00Z">
        <w:r>
          <w:rPr>
            <w:noProof/>
            <w:webHidden/>
          </w:rPr>
          <w:t>57</w:t>
        </w:r>
        <w:r>
          <w:rPr>
            <w:noProof/>
            <w:webHidden/>
          </w:rPr>
          <w:fldChar w:fldCharType="end"/>
        </w:r>
        <w:r w:rsidRPr="009E71D1">
          <w:rPr>
            <w:rStyle w:val="Hyperlink"/>
            <w:rFonts w:eastAsia="MS Mincho"/>
            <w:noProof/>
          </w:rPr>
          <w:fldChar w:fldCharType="end"/>
        </w:r>
      </w:ins>
    </w:p>
    <w:p w14:paraId="1ACDA269" w14:textId="15CB2704" w:rsidR="006344F0" w:rsidRDefault="006344F0">
      <w:pPr>
        <w:pStyle w:val="Abbildungsverzeichnis"/>
        <w:rPr>
          <w:ins w:id="1542" w:author="Weinert, Matthias (M.)" w:date="2022-02-21T10:55:00Z"/>
          <w:rFonts w:asciiTheme="minorHAnsi" w:eastAsiaTheme="minorEastAsia" w:hAnsiTheme="minorHAnsi" w:cstheme="minorBidi"/>
          <w:b w:val="0"/>
          <w:noProof/>
          <w:szCs w:val="22"/>
          <w:lang w:val="de-DE"/>
        </w:rPr>
      </w:pPr>
      <w:ins w:id="154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"_Toc96333575"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54: Attributes of element </w:t>
        </w:r>
        <w:r w:rsidRPr="009E71D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_Toc96333575 \h </w:instrText>
        </w:r>
        <w:r>
          <w:rPr>
            <w:noProof/>
            <w:webHidden/>
          </w:rPr>
        </w:r>
      </w:ins>
      <w:r>
        <w:rPr>
          <w:noProof/>
          <w:webHidden/>
        </w:rPr>
        <w:fldChar w:fldCharType="separate"/>
      </w:r>
      <w:ins w:id="1544" w:author="Weinert, Matthias (M.)" w:date="2022-02-21T10:55:00Z">
        <w:r>
          <w:rPr>
            <w:noProof/>
            <w:webHidden/>
          </w:rPr>
          <w:t>57</w:t>
        </w:r>
        <w:r>
          <w:rPr>
            <w:noProof/>
            <w:webHidden/>
          </w:rPr>
          <w:fldChar w:fldCharType="end"/>
        </w:r>
        <w:r w:rsidRPr="009E71D1">
          <w:rPr>
            <w:rStyle w:val="Hyperlink"/>
            <w:rFonts w:eastAsia="MS Mincho"/>
            <w:noProof/>
          </w:rPr>
          <w:fldChar w:fldCharType="end"/>
        </w:r>
      </w:ins>
    </w:p>
    <w:p w14:paraId="5DDC6438" w14:textId="66917123" w:rsidR="006344F0" w:rsidRDefault="006344F0">
      <w:pPr>
        <w:pStyle w:val="Abbildungsverzeichnis"/>
        <w:rPr>
          <w:ins w:id="1545" w:author="Weinert, Matthias (M.)" w:date="2022-02-21T10:55:00Z"/>
          <w:rFonts w:asciiTheme="minorHAnsi" w:eastAsiaTheme="minorEastAsia" w:hAnsiTheme="minorHAnsi" w:cstheme="minorBidi"/>
          <w:b w:val="0"/>
          <w:noProof/>
          <w:szCs w:val="22"/>
          <w:lang w:val="de-DE"/>
        </w:rPr>
      </w:pPr>
      <w:ins w:id="154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"_Toc96333576"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55: Nested elements of element </w:t>
        </w:r>
        <w:r w:rsidRPr="009E71D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_Toc96333576 \h </w:instrText>
        </w:r>
        <w:r>
          <w:rPr>
            <w:noProof/>
            <w:webHidden/>
          </w:rPr>
        </w:r>
      </w:ins>
      <w:r>
        <w:rPr>
          <w:noProof/>
          <w:webHidden/>
        </w:rPr>
        <w:fldChar w:fldCharType="separate"/>
      </w:r>
      <w:ins w:id="1547" w:author="Weinert, Matthias (M.)" w:date="2022-02-21T10:55:00Z">
        <w:r>
          <w:rPr>
            <w:noProof/>
            <w:webHidden/>
          </w:rPr>
          <w:t>57</w:t>
        </w:r>
        <w:r>
          <w:rPr>
            <w:noProof/>
            <w:webHidden/>
          </w:rPr>
          <w:fldChar w:fldCharType="end"/>
        </w:r>
        <w:r w:rsidRPr="009E71D1">
          <w:rPr>
            <w:rStyle w:val="Hyperlink"/>
            <w:rFonts w:eastAsia="MS Mincho"/>
            <w:noProof/>
          </w:rPr>
          <w:fldChar w:fldCharType="end"/>
        </w:r>
      </w:ins>
    </w:p>
    <w:p w14:paraId="6AFD9C85" w14:textId="7D5C17C3" w:rsidR="006344F0" w:rsidRDefault="006344F0">
      <w:pPr>
        <w:pStyle w:val="Abbildungsverzeichnis"/>
        <w:rPr>
          <w:ins w:id="1548" w:author="Weinert, Matthias (M.)" w:date="2022-02-21T10:55:00Z"/>
          <w:rFonts w:asciiTheme="minorHAnsi" w:eastAsiaTheme="minorEastAsia" w:hAnsiTheme="minorHAnsi" w:cstheme="minorBidi"/>
          <w:b w:val="0"/>
          <w:noProof/>
          <w:szCs w:val="22"/>
          <w:lang w:val="de-DE"/>
        </w:rPr>
      </w:pPr>
      <w:ins w:id="154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"_Toc96333577"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56: Attributes of element </w:t>
        </w:r>
        <w:r w:rsidRPr="009E71D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_Toc96333577 \h </w:instrText>
        </w:r>
        <w:r>
          <w:rPr>
            <w:noProof/>
            <w:webHidden/>
          </w:rPr>
        </w:r>
      </w:ins>
      <w:r>
        <w:rPr>
          <w:noProof/>
          <w:webHidden/>
        </w:rPr>
        <w:fldChar w:fldCharType="separate"/>
      </w:r>
      <w:ins w:id="1550" w:author="Weinert, Matthias (M.)" w:date="2022-02-21T10:55:00Z">
        <w:r>
          <w:rPr>
            <w:noProof/>
            <w:webHidden/>
          </w:rPr>
          <w:t>62</w:t>
        </w:r>
        <w:r>
          <w:rPr>
            <w:noProof/>
            <w:webHidden/>
          </w:rPr>
          <w:fldChar w:fldCharType="end"/>
        </w:r>
        <w:r w:rsidRPr="009E71D1">
          <w:rPr>
            <w:rStyle w:val="Hyperlink"/>
            <w:rFonts w:eastAsia="MS Mincho"/>
            <w:noProof/>
          </w:rPr>
          <w:fldChar w:fldCharType="end"/>
        </w:r>
      </w:ins>
    </w:p>
    <w:p w14:paraId="1E6A94E7" w14:textId="34E0ED9C" w:rsidR="006344F0" w:rsidRDefault="006344F0">
      <w:pPr>
        <w:pStyle w:val="Abbildungsverzeichnis"/>
        <w:rPr>
          <w:ins w:id="1551" w:author="Weinert, Matthias (M.)" w:date="2022-02-21T10:55:00Z"/>
          <w:rFonts w:asciiTheme="minorHAnsi" w:eastAsiaTheme="minorEastAsia" w:hAnsiTheme="minorHAnsi" w:cstheme="minorBidi"/>
          <w:b w:val="0"/>
          <w:noProof/>
          <w:szCs w:val="22"/>
          <w:lang w:val="de-DE"/>
        </w:rPr>
      </w:pPr>
      <w:ins w:id="155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"_Toc96333578"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57: Nested elements of element </w:t>
        </w:r>
        <w:r w:rsidRPr="009E71D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_Toc96333578 \h </w:instrText>
        </w:r>
        <w:r>
          <w:rPr>
            <w:noProof/>
            <w:webHidden/>
          </w:rPr>
        </w:r>
      </w:ins>
      <w:r>
        <w:rPr>
          <w:noProof/>
          <w:webHidden/>
        </w:rPr>
        <w:fldChar w:fldCharType="separate"/>
      </w:r>
      <w:ins w:id="1553" w:author="Weinert, Matthias (M.)" w:date="2022-02-21T10:55:00Z">
        <w:r>
          <w:rPr>
            <w:noProof/>
            <w:webHidden/>
          </w:rPr>
          <w:t>62</w:t>
        </w:r>
        <w:r>
          <w:rPr>
            <w:noProof/>
            <w:webHidden/>
          </w:rPr>
          <w:fldChar w:fldCharType="end"/>
        </w:r>
        <w:r w:rsidRPr="009E71D1">
          <w:rPr>
            <w:rStyle w:val="Hyperlink"/>
            <w:rFonts w:eastAsia="MS Mincho"/>
            <w:noProof/>
          </w:rPr>
          <w:fldChar w:fldCharType="end"/>
        </w:r>
      </w:ins>
    </w:p>
    <w:p w14:paraId="79DF1BAF" w14:textId="1740D4AB" w:rsidR="006344F0" w:rsidRDefault="006344F0">
      <w:pPr>
        <w:pStyle w:val="Abbildungsverzeichnis"/>
        <w:rPr>
          <w:ins w:id="1554" w:author="Weinert, Matthias (M.)" w:date="2022-02-21T10:55:00Z"/>
          <w:rFonts w:asciiTheme="minorHAnsi" w:eastAsiaTheme="minorEastAsia" w:hAnsiTheme="minorHAnsi" w:cstheme="minorBidi"/>
          <w:b w:val="0"/>
          <w:noProof/>
          <w:szCs w:val="22"/>
          <w:lang w:val="de-DE"/>
        </w:rPr>
      </w:pPr>
      <w:ins w:id="155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"_Toc96333579"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58: Attributes of element </w:t>
        </w:r>
        <w:r w:rsidRPr="009E71D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_Toc96333579 \h </w:instrText>
        </w:r>
        <w:r>
          <w:rPr>
            <w:noProof/>
            <w:webHidden/>
          </w:rPr>
        </w:r>
      </w:ins>
      <w:r>
        <w:rPr>
          <w:noProof/>
          <w:webHidden/>
        </w:rPr>
        <w:fldChar w:fldCharType="separate"/>
      </w:r>
      <w:ins w:id="1556" w:author="Weinert, Matthias (M.)" w:date="2022-02-21T10:55:00Z">
        <w:r>
          <w:rPr>
            <w:noProof/>
            <w:webHidden/>
          </w:rPr>
          <w:t>64</w:t>
        </w:r>
        <w:r>
          <w:rPr>
            <w:noProof/>
            <w:webHidden/>
          </w:rPr>
          <w:fldChar w:fldCharType="end"/>
        </w:r>
        <w:r w:rsidRPr="009E71D1">
          <w:rPr>
            <w:rStyle w:val="Hyperlink"/>
            <w:rFonts w:eastAsia="MS Mincho"/>
            <w:noProof/>
          </w:rPr>
          <w:fldChar w:fldCharType="end"/>
        </w:r>
      </w:ins>
    </w:p>
    <w:p w14:paraId="7F360A7F" w14:textId="026B1563" w:rsidR="006344F0" w:rsidRDefault="006344F0">
      <w:pPr>
        <w:pStyle w:val="Abbildungsverzeichnis"/>
        <w:rPr>
          <w:ins w:id="1557" w:author="Weinert, Matthias (M.)" w:date="2022-02-21T10:55:00Z"/>
          <w:rFonts w:asciiTheme="minorHAnsi" w:eastAsiaTheme="minorEastAsia" w:hAnsiTheme="minorHAnsi" w:cstheme="minorBidi"/>
          <w:b w:val="0"/>
          <w:noProof/>
          <w:szCs w:val="22"/>
          <w:lang w:val="de-DE"/>
        </w:rPr>
      </w:pPr>
      <w:ins w:id="155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"_Toc96333580"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59: Nested elements of </w:t>
        </w:r>
        <w:r w:rsidRPr="009E71D1">
          <w:rPr>
            <w:rStyle w:val="Hyperlink"/>
            <w:rFonts w:ascii="Courier New" w:eastAsia="MS Mincho" w:hAnsi="Courier New" w:cs="Courier New"/>
            <w:bCs/>
            <w:noProof/>
          </w:rPr>
          <w:t>&lt;connection_0d&gt;</w:t>
        </w:r>
        <w:r w:rsidRPr="009E71D1">
          <w:rPr>
            <w:rStyle w:val="Hyperlink"/>
            <w:rFonts w:eastAsia="MS Mincho" w:cstheme="minorHAnsi"/>
            <w:bCs/>
            <w:noProof/>
          </w:rPr>
          <w:t xml:space="preserve"> for </w:t>
        </w:r>
        <w:r w:rsidRPr="009E71D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_Toc96333580 \h </w:instrText>
        </w:r>
        <w:r>
          <w:rPr>
            <w:noProof/>
            <w:webHidden/>
          </w:rPr>
        </w:r>
      </w:ins>
      <w:r>
        <w:rPr>
          <w:noProof/>
          <w:webHidden/>
        </w:rPr>
        <w:fldChar w:fldCharType="separate"/>
      </w:r>
      <w:ins w:id="1559" w:author="Weinert, Matthias (M.)" w:date="2022-02-21T10:55:00Z">
        <w:r>
          <w:rPr>
            <w:noProof/>
            <w:webHidden/>
          </w:rPr>
          <w:t>65</w:t>
        </w:r>
        <w:r>
          <w:rPr>
            <w:noProof/>
            <w:webHidden/>
          </w:rPr>
          <w:fldChar w:fldCharType="end"/>
        </w:r>
        <w:r w:rsidRPr="009E71D1">
          <w:rPr>
            <w:rStyle w:val="Hyperlink"/>
            <w:rFonts w:eastAsia="MS Mincho"/>
            <w:noProof/>
          </w:rPr>
          <w:fldChar w:fldCharType="end"/>
        </w:r>
      </w:ins>
    </w:p>
    <w:p w14:paraId="573DA924" w14:textId="3028F64D" w:rsidR="006344F0" w:rsidRDefault="006344F0">
      <w:pPr>
        <w:pStyle w:val="Abbildungsverzeichnis"/>
        <w:rPr>
          <w:ins w:id="1560" w:author="Weinert, Matthias (M.)" w:date="2022-02-21T10:55:00Z"/>
          <w:rFonts w:asciiTheme="minorHAnsi" w:eastAsiaTheme="minorEastAsia" w:hAnsiTheme="minorHAnsi" w:cstheme="minorBidi"/>
          <w:b w:val="0"/>
          <w:noProof/>
          <w:szCs w:val="22"/>
          <w:lang w:val="de-DE"/>
        </w:rPr>
      </w:pPr>
      <w:ins w:id="156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"_Toc96333581"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60: Attributes of element </w:t>
        </w:r>
        <w:r w:rsidRPr="009E71D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_Toc96333581 \h </w:instrText>
        </w:r>
        <w:r>
          <w:rPr>
            <w:noProof/>
            <w:webHidden/>
          </w:rPr>
        </w:r>
      </w:ins>
      <w:r>
        <w:rPr>
          <w:noProof/>
          <w:webHidden/>
        </w:rPr>
        <w:fldChar w:fldCharType="separate"/>
      </w:r>
      <w:ins w:id="1562" w:author="Weinert, Matthias (M.)" w:date="2022-02-21T10:55:00Z">
        <w:r>
          <w:rPr>
            <w:noProof/>
            <w:webHidden/>
          </w:rPr>
          <w:t>65</w:t>
        </w:r>
        <w:r>
          <w:rPr>
            <w:noProof/>
            <w:webHidden/>
          </w:rPr>
          <w:fldChar w:fldCharType="end"/>
        </w:r>
        <w:r w:rsidRPr="009E71D1">
          <w:rPr>
            <w:rStyle w:val="Hyperlink"/>
            <w:rFonts w:eastAsia="MS Mincho"/>
            <w:noProof/>
          </w:rPr>
          <w:fldChar w:fldCharType="end"/>
        </w:r>
      </w:ins>
    </w:p>
    <w:p w14:paraId="738E9F6B" w14:textId="16AF8190" w:rsidR="006344F0" w:rsidRDefault="006344F0">
      <w:pPr>
        <w:pStyle w:val="Abbildungsverzeichnis"/>
        <w:rPr>
          <w:ins w:id="1563" w:author="Weinert, Matthias (M.)" w:date="2022-02-21T10:55:00Z"/>
          <w:rFonts w:asciiTheme="minorHAnsi" w:eastAsiaTheme="minorEastAsia" w:hAnsiTheme="minorHAnsi" w:cstheme="minorBidi"/>
          <w:b w:val="0"/>
          <w:noProof/>
          <w:szCs w:val="22"/>
          <w:lang w:val="de-DE"/>
        </w:rPr>
      </w:pPr>
      <w:ins w:id="156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"_Toc96333582"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61: Nested elements of element </w:t>
        </w:r>
        <w:r w:rsidRPr="009E71D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_Toc96333582 \h </w:instrText>
        </w:r>
        <w:r>
          <w:rPr>
            <w:noProof/>
            <w:webHidden/>
          </w:rPr>
        </w:r>
      </w:ins>
      <w:r>
        <w:rPr>
          <w:noProof/>
          <w:webHidden/>
        </w:rPr>
        <w:fldChar w:fldCharType="separate"/>
      </w:r>
      <w:ins w:id="1565" w:author="Weinert, Matthias (M.)" w:date="2022-02-21T10:55:00Z">
        <w:r>
          <w:rPr>
            <w:noProof/>
            <w:webHidden/>
          </w:rPr>
          <w:t>65</w:t>
        </w:r>
        <w:r>
          <w:rPr>
            <w:noProof/>
            <w:webHidden/>
          </w:rPr>
          <w:fldChar w:fldCharType="end"/>
        </w:r>
        <w:r w:rsidRPr="009E71D1">
          <w:rPr>
            <w:rStyle w:val="Hyperlink"/>
            <w:rFonts w:eastAsia="MS Mincho"/>
            <w:noProof/>
          </w:rPr>
          <w:fldChar w:fldCharType="end"/>
        </w:r>
      </w:ins>
    </w:p>
    <w:p w14:paraId="4186C7CD" w14:textId="77FD9E98" w:rsidR="006344F0" w:rsidRDefault="006344F0">
      <w:pPr>
        <w:pStyle w:val="Abbildungsverzeichnis"/>
        <w:rPr>
          <w:ins w:id="1566" w:author="Weinert, Matthias (M.)" w:date="2022-02-21T10:55:00Z"/>
          <w:rFonts w:asciiTheme="minorHAnsi" w:eastAsiaTheme="minorEastAsia" w:hAnsiTheme="minorHAnsi" w:cstheme="minorBidi"/>
          <w:b w:val="0"/>
          <w:noProof/>
          <w:szCs w:val="22"/>
          <w:lang w:val="de-DE"/>
        </w:rPr>
      </w:pPr>
      <w:ins w:id="156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"_Toc96333583"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62: Nested elements of </w:t>
        </w:r>
        <w:r w:rsidRPr="009E71D1">
          <w:rPr>
            <w:rStyle w:val="Hyperlink"/>
            <w:rFonts w:ascii="Courier New" w:eastAsia="MS Mincho" w:hAnsi="Courier New" w:cs="Courier New"/>
            <w:bCs/>
            <w:noProof/>
          </w:rPr>
          <w:t>&lt;connection_0d/&gt;</w:t>
        </w:r>
        <w:r w:rsidRPr="009E71D1">
          <w:rPr>
            <w:rStyle w:val="Hyperlink"/>
            <w:rFonts w:eastAsia="MS Mincho"/>
            <w:noProof/>
          </w:rPr>
          <w:t xml:space="preserve"> for </w:t>
        </w:r>
        <w:r w:rsidRPr="009E71D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_Toc96333583 \h </w:instrText>
        </w:r>
        <w:r>
          <w:rPr>
            <w:noProof/>
            <w:webHidden/>
          </w:rPr>
        </w:r>
      </w:ins>
      <w:r>
        <w:rPr>
          <w:noProof/>
          <w:webHidden/>
        </w:rPr>
        <w:fldChar w:fldCharType="separate"/>
      </w:r>
      <w:ins w:id="1568" w:author="Weinert, Matthias (M.)" w:date="2022-02-21T10:55:00Z">
        <w:r>
          <w:rPr>
            <w:noProof/>
            <w:webHidden/>
          </w:rPr>
          <w:t>67</w:t>
        </w:r>
        <w:r>
          <w:rPr>
            <w:noProof/>
            <w:webHidden/>
          </w:rPr>
          <w:fldChar w:fldCharType="end"/>
        </w:r>
        <w:r w:rsidRPr="009E71D1">
          <w:rPr>
            <w:rStyle w:val="Hyperlink"/>
            <w:rFonts w:eastAsia="MS Mincho"/>
            <w:noProof/>
          </w:rPr>
          <w:fldChar w:fldCharType="end"/>
        </w:r>
      </w:ins>
    </w:p>
    <w:p w14:paraId="6AABEE18" w14:textId="000E2399" w:rsidR="006344F0" w:rsidRDefault="006344F0">
      <w:pPr>
        <w:pStyle w:val="Abbildungsverzeichnis"/>
        <w:rPr>
          <w:ins w:id="1569" w:author="Weinert, Matthias (M.)" w:date="2022-02-21T10:55:00Z"/>
          <w:rFonts w:asciiTheme="minorHAnsi" w:eastAsiaTheme="minorEastAsia" w:hAnsiTheme="minorHAnsi" w:cstheme="minorBidi"/>
          <w:b w:val="0"/>
          <w:noProof/>
          <w:szCs w:val="22"/>
          <w:lang w:val="de-DE"/>
        </w:rPr>
      </w:pPr>
      <w:ins w:id="157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"_Toc96333584"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63: Attributes of element </w:t>
        </w:r>
        <w:r w:rsidRPr="009E71D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_Toc96333584 \h </w:instrText>
        </w:r>
        <w:r>
          <w:rPr>
            <w:noProof/>
            <w:webHidden/>
          </w:rPr>
        </w:r>
      </w:ins>
      <w:r>
        <w:rPr>
          <w:noProof/>
          <w:webHidden/>
        </w:rPr>
        <w:fldChar w:fldCharType="separate"/>
      </w:r>
      <w:ins w:id="1571" w:author="Weinert, Matthias (M.)" w:date="2022-02-21T10:55:00Z">
        <w:r>
          <w:rPr>
            <w:noProof/>
            <w:webHidden/>
          </w:rPr>
          <w:t>67</w:t>
        </w:r>
        <w:r>
          <w:rPr>
            <w:noProof/>
            <w:webHidden/>
          </w:rPr>
          <w:fldChar w:fldCharType="end"/>
        </w:r>
        <w:r w:rsidRPr="009E71D1">
          <w:rPr>
            <w:rStyle w:val="Hyperlink"/>
            <w:rFonts w:eastAsia="MS Mincho"/>
            <w:noProof/>
          </w:rPr>
          <w:fldChar w:fldCharType="end"/>
        </w:r>
      </w:ins>
    </w:p>
    <w:p w14:paraId="60D9FAC3" w14:textId="160862E7" w:rsidR="006344F0" w:rsidRDefault="006344F0">
      <w:pPr>
        <w:pStyle w:val="Abbildungsverzeichnis"/>
        <w:rPr>
          <w:ins w:id="1572" w:author="Weinert, Matthias (M.)" w:date="2022-02-21T10:55:00Z"/>
          <w:rFonts w:asciiTheme="minorHAnsi" w:eastAsiaTheme="minorEastAsia" w:hAnsiTheme="minorHAnsi" w:cstheme="minorBidi"/>
          <w:b w:val="0"/>
          <w:noProof/>
          <w:szCs w:val="22"/>
          <w:lang w:val="de-DE"/>
        </w:rPr>
      </w:pPr>
      <w:ins w:id="157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"_Toc96333585"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64: Nested elements of element </w:t>
        </w:r>
        <w:r w:rsidRPr="009E71D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_Toc96333585 \h </w:instrText>
        </w:r>
        <w:r>
          <w:rPr>
            <w:noProof/>
            <w:webHidden/>
          </w:rPr>
        </w:r>
      </w:ins>
      <w:r>
        <w:rPr>
          <w:noProof/>
          <w:webHidden/>
        </w:rPr>
        <w:fldChar w:fldCharType="separate"/>
      </w:r>
      <w:ins w:id="1574" w:author="Weinert, Matthias (M.)" w:date="2022-02-21T10:55:00Z">
        <w:r>
          <w:rPr>
            <w:noProof/>
            <w:webHidden/>
          </w:rPr>
          <w:t>68</w:t>
        </w:r>
        <w:r>
          <w:rPr>
            <w:noProof/>
            <w:webHidden/>
          </w:rPr>
          <w:fldChar w:fldCharType="end"/>
        </w:r>
        <w:r w:rsidRPr="009E71D1">
          <w:rPr>
            <w:rStyle w:val="Hyperlink"/>
            <w:rFonts w:eastAsia="MS Mincho"/>
            <w:noProof/>
          </w:rPr>
          <w:fldChar w:fldCharType="end"/>
        </w:r>
      </w:ins>
    </w:p>
    <w:p w14:paraId="25760832" w14:textId="6540FA83" w:rsidR="006344F0" w:rsidRDefault="006344F0">
      <w:pPr>
        <w:pStyle w:val="Abbildungsverzeichnis"/>
        <w:rPr>
          <w:ins w:id="1575" w:author="Weinert, Matthias (M.)" w:date="2022-02-21T10:55:00Z"/>
          <w:rFonts w:asciiTheme="minorHAnsi" w:eastAsiaTheme="minorEastAsia" w:hAnsiTheme="minorHAnsi" w:cstheme="minorBidi"/>
          <w:b w:val="0"/>
          <w:noProof/>
          <w:szCs w:val="22"/>
          <w:lang w:val="de-DE"/>
        </w:rPr>
      </w:pPr>
      <w:ins w:id="157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"_Toc96333586"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65: Nested elements of </w:t>
        </w:r>
        <w:r w:rsidRPr="009E71D1">
          <w:rPr>
            <w:rStyle w:val="Hyperlink"/>
            <w:rFonts w:ascii="Courier New" w:eastAsia="MS Mincho" w:hAnsi="Courier New" w:cs="Courier New"/>
            <w:bCs/>
            <w:noProof/>
          </w:rPr>
          <w:t>&lt;connection_0d/&gt;</w:t>
        </w:r>
        <w:r w:rsidRPr="009E71D1">
          <w:rPr>
            <w:rStyle w:val="Hyperlink"/>
            <w:rFonts w:eastAsia="MS Mincho"/>
            <w:noProof/>
          </w:rPr>
          <w:t xml:space="preserve"> for </w:t>
        </w:r>
        <w:r w:rsidRPr="009E71D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_Toc96333586 \h </w:instrText>
        </w:r>
        <w:r>
          <w:rPr>
            <w:noProof/>
            <w:webHidden/>
          </w:rPr>
        </w:r>
      </w:ins>
      <w:r>
        <w:rPr>
          <w:noProof/>
          <w:webHidden/>
        </w:rPr>
        <w:fldChar w:fldCharType="separate"/>
      </w:r>
      <w:ins w:id="1577" w:author="Weinert, Matthias (M.)" w:date="2022-02-21T10:55:00Z">
        <w:r>
          <w:rPr>
            <w:noProof/>
            <w:webHidden/>
          </w:rPr>
          <w:t>69</w:t>
        </w:r>
        <w:r>
          <w:rPr>
            <w:noProof/>
            <w:webHidden/>
          </w:rPr>
          <w:fldChar w:fldCharType="end"/>
        </w:r>
        <w:r w:rsidRPr="009E71D1">
          <w:rPr>
            <w:rStyle w:val="Hyperlink"/>
            <w:rFonts w:eastAsia="MS Mincho"/>
            <w:noProof/>
          </w:rPr>
          <w:fldChar w:fldCharType="end"/>
        </w:r>
      </w:ins>
    </w:p>
    <w:p w14:paraId="3C253B95" w14:textId="3DA5DC6F" w:rsidR="006344F0" w:rsidRDefault="006344F0">
      <w:pPr>
        <w:pStyle w:val="Abbildungsverzeichnis"/>
        <w:rPr>
          <w:ins w:id="1578" w:author="Weinert, Matthias (M.)" w:date="2022-02-21T10:55:00Z"/>
          <w:rFonts w:asciiTheme="minorHAnsi" w:eastAsiaTheme="minorEastAsia" w:hAnsiTheme="minorHAnsi" w:cstheme="minorBidi"/>
          <w:b w:val="0"/>
          <w:noProof/>
          <w:szCs w:val="22"/>
          <w:lang w:val="de-DE"/>
        </w:rPr>
      </w:pPr>
      <w:ins w:id="157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"_Toc96333587"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66: Attributes of element </w:t>
        </w:r>
        <w:r w:rsidRPr="009E71D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_Toc96333587 \h </w:instrText>
        </w:r>
        <w:r>
          <w:rPr>
            <w:noProof/>
            <w:webHidden/>
          </w:rPr>
        </w:r>
      </w:ins>
      <w:r>
        <w:rPr>
          <w:noProof/>
          <w:webHidden/>
        </w:rPr>
        <w:fldChar w:fldCharType="separate"/>
      </w:r>
      <w:ins w:id="1580" w:author="Weinert, Matthias (M.)" w:date="2022-02-21T10:55:00Z">
        <w:r>
          <w:rPr>
            <w:noProof/>
            <w:webHidden/>
          </w:rPr>
          <w:t>69</w:t>
        </w:r>
        <w:r>
          <w:rPr>
            <w:noProof/>
            <w:webHidden/>
          </w:rPr>
          <w:fldChar w:fldCharType="end"/>
        </w:r>
        <w:r w:rsidRPr="009E71D1">
          <w:rPr>
            <w:rStyle w:val="Hyperlink"/>
            <w:rFonts w:eastAsia="MS Mincho"/>
            <w:noProof/>
          </w:rPr>
          <w:fldChar w:fldCharType="end"/>
        </w:r>
      </w:ins>
    </w:p>
    <w:p w14:paraId="7B6B9FA9" w14:textId="373EDA07" w:rsidR="006344F0" w:rsidRDefault="006344F0">
      <w:pPr>
        <w:pStyle w:val="Abbildungsverzeichnis"/>
        <w:rPr>
          <w:ins w:id="1581" w:author="Weinert, Matthias (M.)" w:date="2022-02-21T10:55:00Z"/>
          <w:rFonts w:asciiTheme="minorHAnsi" w:eastAsiaTheme="minorEastAsia" w:hAnsiTheme="minorHAnsi" w:cstheme="minorBidi"/>
          <w:b w:val="0"/>
          <w:noProof/>
          <w:szCs w:val="22"/>
          <w:lang w:val="de-DE"/>
        </w:rPr>
      </w:pPr>
      <w:ins w:id="158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"_Toc96333588"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67: Nested elements of element </w:t>
        </w:r>
        <w:r w:rsidRPr="009E71D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_Toc96333588 \h </w:instrText>
        </w:r>
        <w:r>
          <w:rPr>
            <w:noProof/>
            <w:webHidden/>
          </w:rPr>
        </w:r>
      </w:ins>
      <w:r>
        <w:rPr>
          <w:noProof/>
          <w:webHidden/>
        </w:rPr>
        <w:fldChar w:fldCharType="separate"/>
      </w:r>
      <w:ins w:id="1583" w:author="Weinert, Matthias (M.)" w:date="2022-02-21T10:55:00Z">
        <w:r>
          <w:rPr>
            <w:noProof/>
            <w:webHidden/>
          </w:rPr>
          <w:t>70</w:t>
        </w:r>
        <w:r>
          <w:rPr>
            <w:noProof/>
            <w:webHidden/>
          </w:rPr>
          <w:fldChar w:fldCharType="end"/>
        </w:r>
        <w:r w:rsidRPr="009E71D1">
          <w:rPr>
            <w:rStyle w:val="Hyperlink"/>
            <w:rFonts w:eastAsia="MS Mincho"/>
            <w:noProof/>
          </w:rPr>
          <w:fldChar w:fldCharType="end"/>
        </w:r>
      </w:ins>
    </w:p>
    <w:p w14:paraId="6AD9231C" w14:textId="00809956" w:rsidR="006344F0" w:rsidRDefault="006344F0">
      <w:pPr>
        <w:pStyle w:val="Abbildungsverzeichnis"/>
        <w:rPr>
          <w:ins w:id="1584" w:author="Weinert, Matthias (M.)" w:date="2022-02-21T10:55:00Z"/>
          <w:rFonts w:asciiTheme="minorHAnsi" w:eastAsiaTheme="minorEastAsia" w:hAnsiTheme="minorHAnsi" w:cstheme="minorBidi"/>
          <w:b w:val="0"/>
          <w:noProof/>
          <w:szCs w:val="22"/>
          <w:lang w:val="de-DE"/>
        </w:rPr>
      </w:pPr>
      <w:ins w:id="158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"_Toc96333589"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68: Nested elements of </w:t>
        </w:r>
        <w:r w:rsidRPr="009E71D1">
          <w:rPr>
            <w:rStyle w:val="Hyperlink"/>
            <w:rFonts w:ascii="Courier New" w:eastAsia="MS Mincho" w:hAnsi="Courier New" w:cs="Courier New"/>
            <w:bCs/>
            <w:noProof/>
          </w:rPr>
          <w:t>&lt;connection_0d/&gt;</w:t>
        </w:r>
        <w:r w:rsidRPr="009E71D1">
          <w:rPr>
            <w:rStyle w:val="Hyperlink"/>
            <w:rFonts w:eastAsia="MS Mincho"/>
            <w:noProof/>
          </w:rPr>
          <w:t xml:space="preserve"> for </w:t>
        </w:r>
        <w:r w:rsidRPr="009E71D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_Toc96333589 \h </w:instrText>
        </w:r>
        <w:r>
          <w:rPr>
            <w:noProof/>
            <w:webHidden/>
          </w:rPr>
        </w:r>
      </w:ins>
      <w:r>
        <w:rPr>
          <w:noProof/>
          <w:webHidden/>
        </w:rPr>
        <w:fldChar w:fldCharType="separate"/>
      </w:r>
      <w:ins w:id="1586" w:author="Weinert, Matthias (M.)" w:date="2022-02-21T10:55:00Z">
        <w:r>
          <w:rPr>
            <w:noProof/>
            <w:webHidden/>
          </w:rPr>
          <w:t>71</w:t>
        </w:r>
        <w:r>
          <w:rPr>
            <w:noProof/>
            <w:webHidden/>
          </w:rPr>
          <w:fldChar w:fldCharType="end"/>
        </w:r>
        <w:r w:rsidRPr="009E71D1">
          <w:rPr>
            <w:rStyle w:val="Hyperlink"/>
            <w:rFonts w:eastAsia="MS Mincho"/>
            <w:noProof/>
          </w:rPr>
          <w:fldChar w:fldCharType="end"/>
        </w:r>
      </w:ins>
    </w:p>
    <w:p w14:paraId="2724C7CF" w14:textId="6C5118EC" w:rsidR="006344F0" w:rsidRDefault="006344F0">
      <w:pPr>
        <w:pStyle w:val="Abbildungsverzeichnis"/>
        <w:rPr>
          <w:ins w:id="1587" w:author="Weinert, Matthias (M.)" w:date="2022-02-21T10:55:00Z"/>
          <w:rFonts w:asciiTheme="minorHAnsi" w:eastAsiaTheme="minorEastAsia" w:hAnsiTheme="minorHAnsi" w:cstheme="minorBidi"/>
          <w:b w:val="0"/>
          <w:noProof/>
          <w:szCs w:val="22"/>
          <w:lang w:val="de-DE"/>
        </w:rPr>
      </w:pPr>
      <w:ins w:id="158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"_Toc96333590"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69: Attributes of element </w:t>
        </w:r>
        <w:r w:rsidRPr="009E71D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_Toc96333590 \h </w:instrText>
        </w:r>
        <w:r>
          <w:rPr>
            <w:noProof/>
            <w:webHidden/>
          </w:rPr>
        </w:r>
      </w:ins>
      <w:r>
        <w:rPr>
          <w:noProof/>
          <w:webHidden/>
        </w:rPr>
        <w:fldChar w:fldCharType="separate"/>
      </w:r>
      <w:ins w:id="1589" w:author="Weinert, Matthias (M.)" w:date="2022-02-21T10:55:00Z">
        <w:r>
          <w:rPr>
            <w:noProof/>
            <w:webHidden/>
          </w:rPr>
          <w:t>72</w:t>
        </w:r>
        <w:r>
          <w:rPr>
            <w:noProof/>
            <w:webHidden/>
          </w:rPr>
          <w:fldChar w:fldCharType="end"/>
        </w:r>
        <w:r w:rsidRPr="009E71D1">
          <w:rPr>
            <w:rStyle w:val="Hyperlink"/>
            <w:rFonts w:eastAsia="MS Mincho"/>
            <w:noProof/>
          </w:rPr>
          <w:fldChar w:fldCharType="end"/>
        </w:r>
      </w:ins>
    </w:p>
    <w:p w14:paraId="4912138F" w14:textId="643DA5FA" w:rsidR="006344F0" w:rsidRDefault="006344F0">
      <w:pPr>
        <w:pStyle w:val="Abbildungsverzeichnis"/>
        <w:rPr>
          <w:ins w:id="1590" w:author="Weinert, Matthias (M.)" w:date="2022-02-21T10:55:00Z"/>
          <w:rFonts w:asciiTheme="minorHAnsi" w:eastAsiaTheme="minorEastAsia" w:hAnsiTheme="minorHAnsi" w:cstheme="minorBidi"/>
          <w:b w:val="0"/>
          <w:noProof/>
          <w:szCs w:val="22"/>
          <w:lang w:val="de-DE"/>
        </w:rPr>
      </w:pPr>
      <w:ins w:id="159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"_Toc96333591"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70: Nested elements of element </w:t>
        </w:r>
        <w:r w:rsidRPr="009E71D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_Toc96333591 \h </w:instrText>
        </w:r>
        <w:r>
          <w:rPr>
            <w:noProof/>
            <w:webHidden/>
          </w:rPr>
        </w:r>
      </w:ins>
      <w:r>
        <w:rPr>
          <w:noProof/>
          <w:webHidden/>
        </w:rPr>
        <w:fldChar w:fldCharType="separate"/>
      </w:r>
      <w:ins w:id="1592" w:author="Weinert, Matthias (M.)" w:date="2022-02-21T10:55:00Z">
        <w:r>
          <w:rPr>
            <w:noProof/>
            <w:webHidden/>
          </w:rPr>
          <w:t>73</w:t>
        </w:r>
        <w:r>
          <w:rPr>
            <w:noProof/>
            <w:webHidden/>
          </w:rPr>
          <w:fldChar w:fldCharType="end"/>
        </w:r>
        <w:r w:rsidRPr="009E71D1">
          <w:rPr>
            <w:rStyle w:val="Hyperlink"/>
            <w:rFonts w:eastAsia="MS Mincho"/>
            <w:noProof/>
          </w:rPr>
          <w:fldChar w:fldCharType="end"/>
        </w:r>
      </w:ins>
    </w:p>
    <w:p w14:paraId="55853A1A" w14:textId="5AC8BD88" w:rsidR="006344F0" w:rsidRDefault="006344F0">
      <w:pPr>
        <w:pStyle w:val="Abbildungsverzeichnis"/>
        <w:rPr>
          <w:ins w:id="1593" w:author="Weinert, Matthias (M.)" w:date="2022-02-21T10:55:00Z"/>
          <w:rFonts w:asciiTheme="minorHAnsi" w:eastAsiaTheme="minorEastAsia" w:hAnsiTheme="minorHAnsi" w:cstheme="minorBidi"/>
          <w:b w:val="0"/>
          <w:noProof/>
          <w:szCs w:val="22"/>
          <w:lang w:val="de-DE"/>
        </w:rPr>
      </w:pPr>
      <w:ins w:id="159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"_Toc96333592"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71: Nested elements of </w:t>
        </w:r>
        <w:r w:rsidRPr="009E71D1">
          <w:rPr>
            <w:rStyle w:val="Hyperlink"/>
            <w:rFonts w:ascii="Courier New" w:eastAsia="MS Mincho" w:hAnsi="Courier New" w:cs="Courier New"/>
            <w:bCs/>
            <w:noProof/>
          </w:rPr>
          <w:t>&lt;connection_0d/&gt;</w:t>
        </w:r>
        <w:r w:rsidRPr="009E71D1">
          <w:rPr>
            <w:rStyle w:val="Hyperlink"/>
            <w:rFonts w:eastAsia="MS Mincho"/>
            <w:noProof/>
          </w:rPr>
          <w:t xml:space="preserve"> for </w:t>
        </w:r>
        <w:r w:rsidRPr="009E71D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_Toc96333592 \h </w:instrText>
        </w:r>
        <w:r>
          <w:rPr>
            <w:noProof/>
            <w:webHidden/>
          </w:rPr>
        </w:r>
      </w:ins>
      <w:r>
        <w:rPr>
          <w:noProof/>
          <w:webHidden/>
        </w:rPr>
        <w:fldChar w:fldCharType="separate"/>
      </w:r>
      <w:ins w:id="1595" w:author="Weinert, Matthias (M.)" w:date="2022-02-21T10:55:00Z">
        <w:r>
          <w:rPr>
            <w:noProof/>
            <w:webHidden/>
          </w:rPr>
          <w:t>73</w:t>
        </w:r>
        <w:r>
          <w:rPr>
            <w:noProof/>
            <w:webHidden/>
          </w:rPr>
          <w:fldChar w:fldCharType="end"/>
        </w:r>
        <w:r w:rsidRPr="009E71D1">
          <w:rPr>
            <w:rStyle w:val="Hyperlink"/>
            <w:rFonts w:eastAsia="MS Mincho"/>
            <w:noProof/>
          </w:rPr>
          <w:fldChar w:fldCharType="end"/>
        </w:r>
      </w:ins>
    </w:p>
    <w:p w14:paraId="7312D986" w14:textId="4BD778C7" w:rsidR="006344F0" w:rsidRDefault="006344F0">
      <w:pPr>
        <w:pStyle w:val="Abbildungsverzeichnis"/>
        <w:rPr>
          <w:ins w:id="1596" w:author="Weinert, Matthias (M.)" w:date="2022-02-21T10:55:00Z"/>
          <w:rFonts w:asciiTheme="minorHAnsi" w:eastAsiaTheme="minorEastAsia" w:hAnsiTheme="minorHAnsi" w:cstheme="minorBidi"/>
          <w:b w:val="0"/>
          <w:noProof/>
          <w:szCs w:val="22"/>
          <w:lang w:val="de-DE"/>
        </w:rPr>
      </w:pPr>
      <w:ins w:id="159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"_Toc96333593"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72: Attributes of element </w:t>
        </w:r>
        <w:r w:rsidRPr="009E71D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_Toc96333593 \h </w:instrText>
        </w:r>
        <w:r>
          <w:rPr>
            <w:noProof/>
            <w:webHidden/>
          </w:rPr>
        </w:r>
      </w:ins>
      <w:r>
        <w:rPr>
          <w:noProof/>
          <w:webHidden/>
        </w:rPr>
        <w:fldChar w:fldCharType="separate"/>
      </w:r>
      <w:ins w:id="1598" w:author="Weinert, Matthias (M.)" w:date="2022-02-21T10:55:00Z">
        <w:r>
          <w:rPr>
            <w:noProof/>
            <w:webHidden/>
          </w:rPr>
          <w:t>74</w:t>
        </w:r>
        <w:r>
          <w:rPr>
            <w:noProof/>
            <w:webHidden/>
          </w:rPr>
          <w:fldChar w:fldCharType="end"/>
        </w:r>
        <w:r w:rsidRPr="009E71D1">
          <w:rPr>
            <w:rStyle w:val="Hyperlink"/>
            <w:rFonts w:eastAsia="MS Mincho"/>
            <w:noProof/>
          </w:rPr>
          <w:fldChar w:fldCharType="end"/>
        </w:r>
      </w:ins>
    </w:p>
    <w:p w14:paraId="352FE0F7" w14:textId="6B9237CD" w:rsidR="006344F0" w:rsidRDefault="006344F0">
      <w:pPr>
        <w:pStyle w:val="Abbildungsverzeichnis"/>
        <w:rPr>
          <w:ins w:id="1599" w:author="Weinert, Matthias (M.)" w:date="2022-02-21T10:55:00Z"/>
          <w:rFonts w:asciiTheme="minorHAnsi" w:eastAsiaTheme="minorEastAsia" w:hAnsiTheme="minorHAnsi" w:cstheme="minorBidi"/>
          <w:b w:val="0"/>
          <w:noProof/>
          <w:szCs w:val="22"/>
          <w:lang w:val="de-DE"/>
        </w:rPr>
      </w:pPr>
      <w:ins w:id="160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"_Toc96333594"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73: Nested elements of element </w:t>
        </w:r>
        <w:r w:rsidRPr="009E71D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_Toc96333594 \h </w:instrText>
        </w:r>
        <w:r>
          <w:rPr>
            <w:noProof/>
            <w:webHidden/>
          </w:rPr>
        </w:r>
      </w:ins>
      <w:r>
        <w:rPr>
          <w:noProof/>
          <w:webHidden/>
        </w:rPr>
        <w:fldChar w:fldCharType="separate"/>
      </w:r>
      <w:ins w:id="1601" w:author="Weinert, Matthias (M.)" w:date="2022-02-21T10:55:00Z">
        <w:r>
          <w:rPr>
            <w:noProof/>
            <w:webHidden/>
          </w:rPr>
          <w:t>75</w:t>
        </w:r>
        <w:r>
          <w:rPr>
            <w:noProof/>
            <w:webHidden/>
          </w:rPr>
          <w:fldChar w:fldCharType="end"/>
        </w:r>
        <w:r w:rsidRPr="009E71D1">
          <w:rPr>
            <w:rStyle w:val="Hyperlink"/>
            <w:rFonts w:eastAsia="MS Mincho"/>
            <w:noProof/>
          </w:rPr>
          <w:fldChar w:fldCharType="end"/>
        </w:r>
      </w:ins>
    </w:p>
    <w:p w14:paraId="08D6442B" w14:textId="027F8B30" w:rsidR="006344F0" w:rsidRDefault="006344F0">
      <w:pPr>
        <w:pStyle w:val="Abbildungsverzeichnis"/>
        <w:rPr>
          <w:ins w:id="1602" w:author="Weinert, Matthias (M.)" w:date="2022-02-21T10:55:00Z"/>
          <w:rFonts w:asciiTheme="minorHAnsi" w:eastAsiaTheme="minorEastAsia" w:hAnsiTheme="minorHAnsi" w:cstheme="minorBidi"/>
          <w:b w:val="0"/>
          <w:noProof/>
          <w:szCs w:val="22"/>
          <w:lang w:val="de-DE"/>
        </w:rPr>
      </w:pPr>
      <w:ins w:id="1603" w:author="Weinert, Matthias (M.)" w:date="2022-02-21T10:55:00Z">
        <w:r w:rsidRPr="009E71D1">
          <w:rPr>
            <w:rStyle w:val="Hyperlink"/>
            <w:rFonts w:eastAsia="MS Mincho"/>
            <w:noProof/>
          </w:rPr>
          <w:lastRenderedPageBreak/>
          <w:fldChar w:fldCharType="begin"/>
        </w:r>
        <w:r w:rsidRPr="009E71D1">
          <w:rPr>
            <w:rStyle w:val="Hyperlink"/>
            <w:rFonts w:eastAsia="MS Mincho"/>
            <w:noProof/>
          </w:rPr>
          <w:instrText xml:space="preserve"> </w:instrText>
        </w:r>
        <w:r>
          <w:rPr>
            <w:noProof/>
          </w:rPr>
          <w:instrText>HYPERLINK \l "_Toc96333595"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74: Nested elements of </w:t>
        </w:r>
        <w:r w:rsidRPr="009E71D1">
          <w:rPr>
            <w:rStyle w:val="Hyperlink"/>
            <w:rFonts w:ascii="Courier New" w:eastAsia="MS Mincho" w:hAnsi="Courier New" w:cs="Courier New"/>
            <w:bCs/>
            <w:noProof/>
          </w:rPr>
          <w:t>&lt;connection_0d/&gt;</w:t>
        </w:r>
        <w:r w:rsidRPr="009E71D1">
          <w:rPr>
            <w:rStyle w:val="Hyperlink"/>
            <w:rFonts w:eastAsia="MS Mincho" w:cstheme="minorHAnsi"/>
            <w:bCs/>
            <w:noProof/>
          </w:rPr>
          <w:t xml:space="preserve"> for </w:t>
        </w:r>
        <w:r w:rsidRPr="009E71D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_Toc96333595 \h </w:instrText>
        </w:r>
        <w:r>
          <w:rPr>
            <w:noProof/>
            <w:webHidden/>
          </w:rPr>
        </w:r>
      </w:ins>
      <w:r>
        <w:rPr>
          <w:noProof/>
          <w:webHidden/>
        </w:rPr>
        <w:fldChar w:fldCharType="separate"/>
      </w:r>
      <w:ins w:id="1604" w:author="Weinert, Matthias (M.)" w:date="2022-02-21T10:55:00Z">
        <w:r>
          <w:rPr>
            <w:noProof/>
            <w:webHidden/>
          </w:rPr>
          <w:t>75</w:t>
        </w:r>
        <w:r>
          <w:rPr>
            <w:noProof/>
            <w:webHidden/>
          </w:rPr>
          <w:fldChar w:fldCharType="end"/>
        </w:r>
        <w:r w:rsidRPr="009E71D1">
          <w:rPr>
            <w:rStyle w:val="Hyperlink"/>
            <w:rFonts w:eastAsia="MS Mincho"/>
            <w:noProof/>
          </w:rPr>
          <w:fldChar w:fldCharType="end"/>
        </w:r>
      </w:ins>
    </w:p>
    <w:p w14:paraId="1F01D055" w14:textId="3293F6AA" w:rsidR="006344F0" w:rsidRDefault="006344F0">
      <w:pPr>
        <w:pStyle w:val="Abbildungsverzeichnis"/>
        <w:rPr>
          <w:ins w:id="1605" w:author="Weinert, Matthias (M.)" w:date="2022-02-21T10:55:00Z"/>
          <w:rFonts w:asciiTheme="minorHAnsi" w:eastAsiaTheme="minorEastAsia" w:hAnsiTheme="minorHAnsi" w:cstheme="minorBidi"/>
          <w:b w:val="0"/>
          <w:noProof/>
          <w:szCs w:val="22"/>
          <w:lang w:val="de-DE"/>
        </w:rPr>
      </w:pPr>
      <w:ins w:id="160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"_Toc96333596"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75: Attributes of element &lt;rotation_joint/&gt;</w:t>
        </w:r>
        <w:r>
          <w:rPr>
            <w:noProof/>
            <w:webHidden/>
          </w:rPr>
          <w:tab/>
        </w:r>
        <w:r>
          <w:rPr>
            <w:noProof/>
            <w:webHidden/>
          </w:rPr>
          <w:fldChar w:fldCharType="begin"/>
        </w:r>
        <w:r>
          <w:rPr>
            <w:noProof/>
            <w:webHidden/>
          </w:rPr>
          <w:instrText xml:space="preserve"> PAGEREF _Toc96333596 \h </w:instrText>
        </w:r>
        <w:r>
          <w:rPr>
            <w:noProof/>
            <w:webHidden/>
          </w:rPr>
        </w:r>
      </w:ins>
      <w:r>
        <w:rPr>
          <w:noProof/>
          <w:webHidden/>
        </w:rPr>
        <w:fldChar w:fldCharType="separate"/>
      </w:r>
      <w:ins w:id="1607" w:author="Weinert, Matthias (M.)" w:date="2022-02-21T10:55:00Z">
        <w:r>
          <w:rPr>
            <w:noProof/>
            <w:webHidden/>
          </w:rPr>
          <w:t>75</w:t>
        </w:r>
        <w:r>
          <w:rPr>
            <w:noProof/>
            <w:webHidden/>
          </w:rPr>
          <w:fldChar w:fldCharType="end"/>
        </w:r>
        <w:r w:rsidRPr="009E71D1">
          <w:rPr>
            <w:rStyle w:val="Hyperlink"/>
            <w:rFonts w:eastAsia="MS Mincho"/>
            <w:noProof/>
          </w:rPr>
          <w:fldChar w:fldCharType="end"/>
        </w:r>
      </w:ins>
    </w:p>
    <w:p w14:paraId="23A214E3" w14:textId="6720861C" w:rsidR="006344F0" w:rsidRDefault="006344F0">
      <w:pPr>
        <w:pStyle w:val="Abbildungsverzeichnis"/>
        <w:rPr>
          <w:ins w:id="1608" w:author="Weinert, Matthias (M.)" w:date="2022-02-21T10:55:00Z"/>
          <w:rFonts w:asciiTheme="minorHAnsi" w:eastAsiaTheme="minorEastAsia" w:hAnsiTheme="minorHAnsi" w:cstheme="minorBidi"/>
          <w:b w:val="0"/>
          <w:noProof/>
          <w:szCs w:val="22"/>
          <w:lang w:val="de-DE"/>
        </w:rPr>
      </w:pPr>
      <w:ins w:id="160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"_Toc96333597"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76: Nested elements of element </w:t>
        </w:r>
        <w:r w:rsidRPr="009E71D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_Toc96333597 \h </w:instrText>
        </w:r>
        <w:r>
          <w:rPr>
            <w:noProof/>
            <w:webHidden/>
          </w:rPr>
        </w:r>
      </w:ins>
      <w:r>
        <w:rPr>
          <w:noProof/>
          <w:webHidden/>
        </w:rPr>
        <w:fldChar w:fldCharType="separate"/>
      </w:r>
      <w:ins w:id="1610" w:author="Weinert, Matthias (M.)" w:date="2022-02-21T10:55:00Z">
        <w:r>
          <w:rPr>
            <w:noProof/>
            <w:webHidden/>
          </w:rPr>
          <w:t>76</w:t>
        </w:r>
        <w:r>
          <w:rPr>
            <w:noProof/>
            <w:webHidden/>
          </w:rPr>
          <w:fldChar w:fldCharType="end"/>
        </w:r>
        <w:r w:rsidRPr="009E71D1">
          <w:rPr>
            <w:rStyle w:val="Hyperlink"/>
            <w:rFonts w:eastAsia="MS Mincho"/>
            <w:noProof/>
          </w:rPr>
          <w:fldChar w:fldCharType="end"/>
        </w:r>
      </w:ins>
    </w:p>
    <w:p w14:paraId="1C08114C" w14:textId="6BF31828" w:rsidR="006344F0" w:rsidRDefault="006344F0">
      <w:pPr>
        <w:pStyle w:val="Abbildungsverzeichnis"/>
        <w:rPr>
          <w:ins w:id="1611" w:author="Weinert, Matthias (M.)" w:date="2022-02-21T10:55:00Z"/>
          <w:rFonts w:asciiTheme="minorHAnsi" w:eastAsiaTheme="minorEastAsia" w:hAnsiTheme="minorHAnsi" w:cstheme="minorBidi"/>
          <w:b w:val="0"/>
          <w:noProof/>
          <w:szCs w:val="22"/>
          <w:lang w:val="de-DE"/>
        </w:rPr>
      </w:pPr>
      <w:ins w:id="161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"_Toc96333598"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77: Attributes of element </w:t>
        </w:r>
        <w:r w:rsidRPr="009E71D1">
          <w:rPr>
            <w:rStyle w:val="Hyperlink"/>
            <w:rFonts w:ascii="Courier New" w:eastAsia="MS Mincho" w:hAnsi="Courier New" w:cs="Courier New"/>
            <w:bCs/>
            <w:noProof/>
            <w:lang w:eastAsia="en-GB"/>
          </w:rPr>
          <w:t>&lt;rotav/&gt;</w:t>
        </w:r>
        <w:r>
          <w:rPr>
            <w:noProof/>
            <w:webHidden/>
          </w:rPr>
          <w:tab/>
        </w:r>
        <w:r>
          <w:rPr>
            <w:noProof/>
            <w:webHidden/>
          </w:rPr>
          <w:fldChar w:fldCharType="begin"/>
        </w:r>
        <w:r>
          <w:rPr>
            <w:noProof/>
            <w:webHidden/>
          </w:rPr>
          <w:instrText xml:space="preserve"> PAGEREF _Toc96333598 \h </w:instrText>
        </w:r>
        <w:r>
          <w:rPr>
            <w:noProof/>
            <w:webHidden/>
          </w:rPr>
        </w:r>
      </w:ins>
      <w:r>
        <w:rPr>
          <w:noProof/>
          <w:webHidden/>
        </w:rPr>
        <w:fldChar w:fldCharType="separate"/>
      </w:r>
      <w:ins w:id="1613" w:author="Weinert, Matthias (M.)" w:date="2022-02-21T10:55:00Z">
        <w:r>
          <w:rPr>
            <w:noProof/>
            <w:webHidden/>
          </w:rPr>
          <w:t>77</w:t>
        </w:r>
        <w:r>
          <w:rPr>
            <w:noProof/>
            <w:webHidden/>
          </w:rPr>
          <w:fldChar w:fldCharType="end"/>
        </w:r>
        <w:r w:rsidRPr="009E71D1">
          <w:rPr>
            <w:rStyle w:val="Hyperlink"/>
            <w:rFonts w:eastAsia="MS Mincho"/>
            <w:noProof/>
          </w:rPr>
          <w:fldChar w:fldCharType="end"/>
        </w:r>
      </w:ins>
    </w:p>
    <w:p w14:paraId="7C8C595D" w14:textId="10AA6CAC" w:rsidR="006344F0" w:rsidRDefault="006344F0">
      <w:pPr>
        <w:pStyle w:val="Abbildungsverzeichnis"/>
        <w:rPr>
          <w:ins w:id="1614" w:author="Weinert, Matthias (M.)" w:date="2022-02-21T10:55:00Z"/>
          <w:rFonts w:asciiTheme="minorHAnsi" w:eastAsiaTheme="minorEastAsia" w:hAnsiTheme="minorHAnsi" w:cstheme="minorBidi"/>
          <w:b w:val="0"/>
          <w:noProof/>
          <w:szCs w:val="22"/>
          <w:lang w:val="de-DE"/>
        </w:rPr>
      </w:pPr>
      <w:ins w:id="161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"_Toc96333599"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78: Attributes of element </w:t>
        </w:r>
        <w:r w:rsidRPr="009E71D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_Toc96333599 \h </w:instrText>
        </w:r>
        <w:r>
          <w:rPr>
            <w:noProof/>
            <w:webHidden/>
          </w:rPr>
        </w:r>
      </w:ins>
      <w:r>
        <w:rPr>
          <w:noProof/>
          <w:webHidden/>
        </w:rPr>
        <w:fldChar w:fldCharType="separate"/>
      </w:r>
      <w:ins w:id="1616" w:author="Weinert, Matthias (M.)" w:date="2022-02-21T10:55:00Z">
        <w:r>
          <w:rPr>
            <w:noProof/>
            <w:webHidden/>
          </w:rPr>
          <w:t>78</w:t>
        </w:r>
        <w:r>
          <w:rPr>
            <w:noProof/>
            <w:webHidden/>
          </w:rPr>
          <w:fldChar w:fldCharType="end"/>
        </w:r>
        <w:r w:rsidRPr="009E71D1">
          <w:rPr>
            <w:rStyle w:val="Hyperlink"/>
            <w:rFonts w:eastAsia="MS Mincho"/>
            <w:noProof/>
          </w:rPr>
          <w:fldChar w:fldCharType="end"/>
        </w:r>
      </w:ins>
    </w:p>
    <w:p w14:paraId="2F4D2CF0" w14:textId="4B3F03A6" w:rsidR="006344F0" w:rsidRDefault="006344F0">
      <w:pPr>
        <w:pStyle w:val="Abbildungsverzeichnis"/>
        <w:rPr>
          <w:ins w:id="1617" w:author="Weinert, Matthias (M.)" w:date="2022-02-21T10:55:00Z"/>
          <w:rFonts w:asciiTheme="minorHAnsi" w:eastAsiaTheme="minorEastAsia" w:hAnsiTheme="minorHAnsi" w:cstheme="minorBidi"/>
          <w:b w:val="0"/>
          <w:noProof/>
          <w:szCs w:val="22"/>
          <w:lang w:val="de-DE"/>
        </w:rPr>
      </w:pPr>
      <w:ins w:id="161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"_Toc96333600"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79: Nested elements of </w:t>
        </w:r>
        <w:r w:rsidRPr="009E71D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_Toc96333600 \h </w:instrText>
        </w:r>
        <w:r>
          <w:rPr>
            <w:noProof/>
            <w:webHidden/>
          </w:rPr>
        </w:r>
      </w:ins>
      <w:r>
        <w:rPr>
          <w:noProof/>
          <w:webHidden/>
        </w:rPr>
        <w:fldChar w:fldCharType="separate"/>
      </w:r>
      <w:ins w:id="1619" w:author="Weinert, Matthias (M.)" w:date="2022-02-21T10:55:00Z">
        <w:r>
          <w:rPr>
            <w:noProof/>
            <w:webHidden/>
          </w:rPr>
          <w:t>79</w:t>
        </w:r>
        <w:r>
          <w:rPr>
            <w:noProof/>
            <w:webHidden/>
          </w:rPr>
          <w:fldChar w:fldCharType="end"/>
        </w:r>
        <w:r w:rsidRPr="009E71D1">
          <w:rPr>
            <w:rStyle w:val="Hyperlink"/>
            <w:rFonts w:eastAsia="MS Mincho"/>
            <w:noProof/>
          </w:rPr>
          <w:fldChar w:fldCharType="end"/>
        </w:r>
      </w:ins>
    </w:p>
    <w:p w14:paraId="3EC1B93F" w14:textId="29DFD6EF" w:rsidR="006344F0" w:rsidRDefault="006344F0">
      <w:pPr>
        <w:pStyle w:val="Abbildungsverzeichnis"/>
        <w:rPr>
          <w:ins w:id="1620" w:author="Weinert, Matthias (M.)" w:date="2022-02-21T10:55:00Z"/>
          <w:rFonts w:asciiTheme="minorHAnsi" w:eastAsiaTheme="minorEastAsia" w:hAnsiTheme="minorHAnsi" w:cstheme="minorBidi"/>
          <w:b w:val="0"/>
          <w:noProof/>
          <w:szCs w:val="22"/>
          <w:lang w:val="de-DE"/>
        </w:rPr>
      </w:pPr>
      <w:ins w:id="162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"_Toc96333601"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80: Attributes of element </w:t>
        </w:r>
        <w:r w:rsidRPr="009E71D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_Toc96333601 \h </w:instrText>
        </w:r>
        <w:r>
          <w:rPr>
            <w:noProof/>
            <w:webHidden/>
          </w:rPr>
        </w:r>
      </w:ins>
      <w:r>
        <w:rPr>
          <w:noProof/>
          <w:webHidden/>
        </w:rPr>
        <w:fldChar w:fldCharType="separate"/>
      </w:r>
      <w:ins w:id="1622" w:author="Weinert, Matthias (M.)" w:date="2022-02-21T10:55:00Z">
        <w:r>
          <w:rPr>
            <w:noProof/>
            <w:webHidden/>
          </w:rPr>
          <w:t>79</w:t>
        </w:r>
        <w:r>
          <w:rPr>
            <w:noProof/>
            <w:webHidden/>
          </w:rPr>
          <w:fldChar w:fldCharType="end"/>
        </w:r>
        <w:r w:rsidRPr="009E71D1">
          <w:rPr>
            <w:rStyle w:val="Hyperlink"/>
            <w:rFonts w:eastAsia="MS Mincho"/>
            <w:noProof/>
          </w:rPr>
          <w:fldChar w:fldCharType="end"/>
        </w:r>
      </w:ins>
    </w:p>
    <w:p w14:paraId="28EC795C" w14:textId="5A2015D5" w:rsidR="006344F0" w:rsidRDefault="006344F0">
      <w:pPr>
        <w:pStyle w:val="Abbildungsverzeichnis"/>
        <w:rPr>
          <w:ins w:id="1623" w:author="Weinert, Matthias (M.)" w:date="2022-02-21T10:55:00Z"/>
          <w:rFonts w:asciiTheme="minorHAnsi" w:eastAsiaTheme="minorEastAsia" w:hAnsiTheme="minorHAnsi" w:cstheme="minorBidi"/>
          <w:b w:val="0"/>
          <w:noProof/>
          <w:szCs w:val="22"/>
          <w:lang w:val="de-DE"/>
        </w:rPr>
      </w:pPr>
      <w:ins w:id="162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"_Toc96333602"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81: Attributes of element </w:t>
        </w:r>
        <w:r w:rsidRPr="009E71D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_Toc96333602 \h </w:instrText>
        </w:r>
        <w:r>
          <w:rPr>
            <w:noProof/>
            <w:webHidden/>
          </w:rPr>
        </w:r>
      </w:ins>
      <w:r>
        <w:rPr>
          <w:noProof/>
          <w:webHidden/>
        </w:rPr>
        <w:fldChar w:fldCharType="separate"/>
      </w:r>
      <w:ins w:id="1625" w:author="Weinert, Matthias (M.)" w:date="2022-02-21T10:55:00Z">
        <w:r>
          <w:rPr>
            <w:noProof/>
            <w:webHidden/>
          </w:rPr>
          <w:t>82</w:t>
        </w:r>
        <w:r>
          <w:rPr>
            <w:noProof/>
            <w:webHidden/>
          </w:rPr>
          <w:fldChar w:fldCharType="end"/>
        </w:r>
        <w:r w:rsidRPr="009E71D1">
          <w:rPr>
            <w:rStyle w:val="Hyperlink"/>
            <w:rFonts w:eastAsia="MS Mincho"/>
            <w:noProof/>
          </w:rPr>
          <w:fldChar w:fldCharType="end"/>
        </w:r>
      </w:ins>
    </w:p>
    <w:p w14:paraId="12F87F3D" w14:textId="213D8001" w:rsidR="006344F0" w:rsidRDefault="006344F0">
      <w:pPr>
        <w:pStyle w:val="Abbildungsverzeichnis"/>
        <w:rPr>
          <w:ins w:id="1626" w:author="Weinert, Matthias (M.)" w:date="2022-02-21T10:55:00Z"/>
          <w:rFonts w:asciiTheme="minorHAnsi" w:eastAsiaTheme="minorEastAsia" w:hAnsiTheme="minorHAnsi" w:cstheme="minorBidi"/>
          <w:b w:val="0"/>
          <w:noProof/>
          <w:szCs w:val="22"/>
          <w:lang w:val="de-DE"/>
        </w:rPr>
      </w:pPr>
      <w:ins w:id="162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"_Toc96333603"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82: Attributes of element </w:t>
        </w:r>
        <w:r w:rsidRPr="009E71D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_Toc96333603 \h </w:instrText>
        </w:r>
        <w:r>
          <w:rPr>
            <w:noProof/>
            <w:webHidden/>
          </w:rPr>
        </w:r>
      </w:ins>
      <w:r>
        <w:rPr>
          <w:noProof/>
          <w:webHidden/>
        </w:rPr>
        <w:fldChar w:fldCharType="separate"/>
      </w:r>
      <w:ins w:id="1628" w:author="Weinert, Matthias (M.)" w:date="2022-02-21T10:55:00Z">
        <w:r>
          <w:rPr>
            <w:noProof/>
            <w:webHidden/>
          </w:rPr>
          <w:t>82</w:t>
        </w:r>
        <w:r>
          <w:rPr>
            <w:noProof/>
            <w:webHidden/>
          </w:rPr>
          <w:fldChar w:fldCharType="end"/>
        </w:r>
        <w:r w:rsidRPr="009E71D1">
          <w:rPr>
            <w:rStyle w:val="Hyperlink"/>
            <w:rFonts w:eastAsia="MS Mincho"/>
            <w:noProof/>
          </w:rPr>
          <w:fldChar w:fldCharType="end"/>
        </w:r>
      </w:ins>
    </w:p>
    <w:p w14:paraId="6235FF34" w14:textId="7324723F" w:rsidR="006344F0" w:rsidRDefault="006344F0">
      <w:pPr>
        <w:pStyle w:val="Abbildungsverzeichnis"/>
        <w:rPr>
          <w:ins w:id="1629" w:author="Weinert, Matthias (M.)" w:date="2022-02-21T10:55:00Z"/>
          <w:rFonts w:asciiTheme="minorHAnsi" w:eastAsiaTheme="minorEastAsia" w:hAnsiTheme="minorHAnsi" w:cstheme="minorBidi"/>
          <w:b w:val="0"/>
          <w:noProof/>
          <w:szCs w:val="22"/>
          <w:lang w:val="de-DE"/>
        </w:rPr>
      </w:pPr>
      <w:ins w:id="163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"_Toc96333604"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83: Nested elements of element </w:t>
        </w:r>
        <w:r w:rsidRPr="009E71D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_Toc96333604 \h </w:instrText>
        </w:r>
        <w:r>
          <w:rPr>
            <w:noProof/>
            <w:webHidden/>
          </w:rPr>
        </w:r>
      </w:ins>
      <w:r>
        <w:rPr>
          <w:noProof/>
          <w:webHidden/>
        </w:rPr>
        <w:fldChar w:fldCharType="separate"/>
      </w:r>
      <w:ins w:id="1631" w:author="Weinert, Matthias (M.)" w:date="2022-02-21T10:55:00Z">
        <w:r>
          <w:rPr>
            <w:noProof/>
            <w:webHidden/>
          </w:rPr>
          <w:t>86</w:t>
        </w:r>
        <w:r>
          <w:rPr>
            <w:noProof/>
            <w:webHidden/>
          </w:rPr>
          <w:fldChar w:fldCharType="end"/>
        </w:r>
        <w:r w:rsidRPr="009E71D1">
          <w:rPr>
            <w:rStyle w:val="Hyperlink"/>
            <w:rFonts w:eastAsia="MS Mincho"/>
            <w:noProof/>
          </w:rPr>
          <w:fldChar w:fldCharType="end"/>
        </w:r>
      </w:ins>
    </w:p>
    <w:p w14:paraId="4C8C68FF" w14:textId="2B6DE1D4" w:rsidR="006344F0" w:rsidRDefault="006344F0">
      <w:pPr>
        <w:pStyle w:val="Abbildungsverzeichnis"/>
        <w:rPr>
          <w:ins w:id="1632" w:author="Weinert, Matthias (M.)" w:date="2022-02-21T10:55:00Z"/>
          <w:rFonts w:asciiTheme="minorHAnsi" w:eastAsiaTheme="minorEastAsia" w:hAnsiTheme="minorHAnsi" w:cstheme="minorBidi"/>
          <w:b w:val="0"/>
          <w:noProof/>
          <w:szCs w:val="22"/>
          <w:lang w:val="de-DE"/>
        </w:rPr>
      </w:pPr>
      <w:ins w:id="163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"_Toc96333605"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84: Nested elements of element </w:t>
        </w:r>
        <w:r w:rsidRPr="009E71D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_Toc96333605 \h </w:instrText>
        </w:r>
        <w:r>
          <w:rPr>
            <w:noProof/>
            <w:webHidden/>
          </w:rPr>
        </w:r>
      </w:ins>
      <w:r>
        <w:rPr>
          <w:noProof/>
          <w:webHidden/>
        </w:rPr>
        <w:fldChar w:fldCharType="separate"/>
      </w:r>
      <w:ins w:id="1634" w:author="Weinert, Matthias (M.)" w:date="2022-02-21T10:55:00Z">
        <w:r>
          <w:rPr>
            <w:noProof/>
            <w:webHidden/>
          </w:rPr>
          <w:t>89</w:t>
        </w:r>
        <w:r>
          <w:rPr>
            <w:noProof/>
            <w:webHidden/>
          </w:rPr>
          <w:fldChar w:fldCharType="end"/>
        </w:r>
        <w:r w:rsidRPr="009E71D1">
          <w:rPr>
            <w:rStyle w:val="Hyperlink"/>
            <w:rFonts w:eastAsia="MS Mincho"/>
            <w:noProof/>
          </w:rPr>
          <w:fldChar w:fldCharType="end"/>
        </w:r>
      </w:ins>
    </w:p>
    <w:p w14:paraId="41A4E92F" w14:textId="0141995D" w:rsidR="006344F0" w:rsidRDefault="006344F0">
      <w:pPr>
        <w:pStyle w:val="Abbildungsverzeichnis"/>
        <w:rPr>
          <w:ins w:id="1635" w:author="Weinert, Matthias (M.)" w:date="2022-02-21T10:55:00Z"/>
          <w:rFonts w:asciiTheme="minorHAnsi" w:eastAsiaTheme="minorEastAsia" w:hAnsiTheme="minorHAnsi" w:cstheme="minorBidi"/>
          <w:b w:val="0"/>
          <w:noProof/>
          <w:szCs w:val="22"/>
          <w:lang w:val="de-DE"/>
        </w:rPr>
      </w:pPr>
      <w:ins w:id="163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"_Toc96333606"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85: Attributes of element </w:t>
        </w:r>
        <w:r w:rsidRPr="009E71D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_Toc96333606 \h </w:instrText>
        </w:r>
        <w:r>
          <w:rPr>
            <w:noProof/>
            <w:webHidden/>
          </w:rPr>
        </w:r>
      </w:ins>
      <w:r>
        <w:rPr>
          <w:noProof/>
          <w:webHidden/>
        </w:rPr>
        <w:fldChar w:fldCharType="separate"/>
      </w:r>
      <w:ins w:id="1637" w:author="Weinert, Matthias (M.)" w:date="2022-02-21T10:55:00Z">
        <w:r>
          <w:rPr>
            <w:noProof/>
            <w:webHidden/>
          </w:rPr>
          <w:t>90</w:t>
        </w:r>
        <w:r>
          <w:rPr>
            <w:noProof/>
            <w:webHidden/>
          </w:rPr>
          <w:fldChar w:fldCharType="end"/>
        </w:r>
        <w:r w:rsidRPr="009E71D1">
          <w:rPr>
            <w:rStyle w:val="Hyperlink"/>
            <w:rFonts w:eastAsia="MS Mincho"/>
            <w:noProof/>
          </w:rPr>
          <w:fldChar w:fldCharType="end"/>
        </w:r>
      </w:ins>
    </w:p>
    <w:p w14:paraId="6E929526" w14:textId="58DD435B" w:rsidR="006344F0" w:rsidRDefault="006344F0">
      <w:pPr>
        <w:pStyle w:val="Abbildungsverzeichnis"/>
        <w:rPr>
          <w:ins w:id="1638" w:author="Weinert, Matthias (M.)" w:date="2022-02-21T10:55:00Z"/>
          <w:rFonts w:asciiTheme="minorHAnsi" w:eastAsiaTheme="minorEastAsia" w:hAnsiTheme="minorHAnsi" w:cstheme="minorBidi"/>
          <w:b w:val="0"/>
          <w:noProof/>
          <w:szCs w:val="22"/>
          <w:lang w:val="de-DE"/>
        </w:rPr>
      </w:pPr>
      <w:ins w:id="163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"_Toc96333607"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86: Nested elements of element </w:t>
        </w:r>
        <w:r w:rsidRPr="009E71D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_Toc96333607 \h </w:instrText>
        </w:r>
        <w:r>
          <w:rPr>
            <w:noProof/>
            <w:webHidden/>
          </w:rPr>
        </w:r>
      </w:ins>
      <w:r>
        <w:rPr>
          <w:noProof/>
          <w:webHidden/>
        </w:rPr>
        <w:fldChar w:fldCharType="separate"/>
      </w:r>
      <w:ins w:id="1640" w:author="Weinert, Matthias (M.)" w:date="2022-02-21T10:55:00Z">
        <w:r>
          <w:rPr>
            <w:noProof/>
            <w:webHidden/>
          </w:rPr>
          <w:t>90</w:t>
        </w:r>
        <w:r>
          <w:rPr>
            <w:noProof/>
            <w:webHidden/>
          </w:rPr>
          <w:fldChar w:fldCharType="end"/>
        </w:r>
        <w:r w:rsidRPr="009E71D1">
          <w:rPr>
            <w:rStyle w:val="Hyperlink"/>
            <w:rFonts w:eastAsia="MS Mincho"/>
            <w:noProof/>
          </w:rPr>
          <w:fldChar w:fldCharType="end"/>
        </w:r>
      </w:ins>
    </w:p>
    <w:p w14:paraId="0870D449" w14:textId="38908208" w:rsidR="006344F0" w:rsidRDefault="006344F0">
      <w:pPr>
        <w:pStyle w:val="Abbildungsverzeichnis"/>
        <w:rPr>
          <w:ins w:id="1641" w:author="Weinert, Matthias (M.)" w:date="2022-02-21T10:55:00Z"/>
          <w:rFonts w:asciiTheme="minorHAnsi" w:eastAsiaTheme="minorEastAsia" w:hAnsiTheme="minorHAnsi" w:cstheme="minorBidi"/>
          <w:b w:val="0"/>
          <w:noProof/>
          <w:szCs w:val="22"/>
          <w:lang w:val="de-DE"/>
        </w:rPr>
      </w:pPr>
      <w:ins w:id="164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"_Toc96333608"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87: Attributes of element </w:t>
        </w:r>
        <w:r w:rsidRPr="009E71D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_Toc96333608 \h </w:instrText>
        </w:r>
        <w:r>
          <w:rPr>
            <w:noProof/>
            <w:webHidden/>
          </w:rPr>
        </w:r>
      </w:ins>
      <w:r>
        <w:rPr>
          <w:noProof/>
          <w:webHidden/>
        </w:rPr>
        <w:fldChar w:fldCharType="separate"/>
      </w:r>
      <w:ins w:id="1643" w:author="Weinert, Matthias (M.)" w:date="2022-02-21T10:55:00Z">
        <w:r>
          <w:rPr>
            <w:noProof/>
            <w:webHidden/>
          </w:rPr>
          <w:t>92</w:t>
        </w:r>
        <w:r>
          <w:rPr>
            <w:noProof/>
            <w:webHidden/>
          </w:rPr>
          <w:fldChar w:fldCharType="end"/>
        </w:r>
        <w:r w:rsidRPr="009E71D1">
          <w:rPr>
            <w:rStyle w:val="Hyperlink"/>
            <w:rFonts w:eastAsia="MS Mincho"/>
            <w:noProof/>
          </w:rPr>
          <w:fldChar w:fldCharType="end"/>
        </w:r>
      </w:ins>
    </w:p>
    <w:p w14:paraId="6B8CA333" w14:textId="5AC2624A" w:rsidR="006344F0" w:rsidRDefault="006344F0">
      <w:pPr>
        <w:pStyle w:val="Abbildungsverzeichnis"/>
        <w:rPr>
          <w:ins w:id="1644" w:author="Weinert, Matthias (M.)" w:date="2022-02-21T10:55:00Z"/>
          <w:rFonts w:asciiTheme="minorHAnsi" w:eastAsiaTheme="minorEastAsia" w:hAnsiTheme="minorHAnsi" w:cstheme="minorBidi"/>
          <w:b w:val="0"/>
          <w:noProof/>
          <w:szCs w:val="22"/>
          <w:lang w:val="de-DE"/>
        </w:rPr>
      </w:pPr>
      <w:ins w:id="164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"_Toc96333609"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88: Nested elements of element </w:t>
        </w:r>
        <w:r w:rsidRPr="009E71D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_Toc96333609 \h </w:instrText>
        </w:r>
        <w:r>
          <w:rPr>
            <w:noProof/>
            <w:webHidden/>
          </w:rPr>
        </w:r>
      </w:ins>
      <w:r>
        <w:rPr>
          <w:noProof/>
          <w:webHidden/>
        </w:rPr>
        <w:fldChar w:fldCharType="separate"/>
      </w:r>
      <w:ins w:id="1646" w:author="Weinert, Matthias (M.)" w:date="2022-02-21T10:55:00Z">
        <w:r>
          <w:rPr>
            <w:noProof/>
            <w:webHidden/>
          </w:rPr>
          <w:t>94</w:t>
        </w:r>
        <w:r>
          <w:rPr>
            <w:noProof/>
            <w:webHidden/>
          </w:rPr>
          <w:fldChar w:fldCharType="end"/>
        </w:r>
        <w:r w:rsidRPr="009E71D1">
          <w:rPr>
            <w:rStyle w:val="Hyperlink"/>
            <w:rFonts w:eastAsia="MS Mincho"/>
            <w:noProof/>
          </w:rPr>
          <w:fldChar w:fldCharType="end"/>
        </w:r>
      </w:ins>
    </w:p>
    <w:p w14:paraId="0D5DBB97" w14:textId="4FEAB2A6" w:rsidR="006344F0" w:rsidRDefault="006344F0">
      <w:pPr>
        <w:pStyle w:val="Abbildungsverzeichnis"/>
        <w:rPr>
          <w:ins w:id="1647" w:author="Weinert, Matthias (M.)" w:date="2022-02-21T10:55:00Z"/>
          <w:rFonts w:asciiTheme="minorHAnsi" w:eastAsiaTheme="minorEastAsia" w:hAnsiTheme="minorHAnsi" w:cstheme="minorBidi"/>
          <w:b w:val="0"/>
          <w:noProof/>
          <w:szCs w:val="22"/>
          <w:lang w:val="de-DE"/>
        </w:rPr>
      </w:pPr>
      <w:ins w:id="164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"_Toc96333610"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89: Attributes of element </w:t>
        </w:r>
        <w:r w:rsidRPr="009E71D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_Toc96333610 \h </w:instrText>
        </w:r>
        <w:r>
          <w:rPr>
            <w:noProof/>
            <w:webHidden/>
          </w:rPr>
        </w:r>
      </w:ins>
      <w:r>
        <w:rPr>
          <w:noProof/>
          <w:webHidden/>
        </w:rPr>
        <w:fldChar w:fldCharType="separate"/>
      </w:r>
      <w:ins w:id="1649" w:author="Weinert, Matthias (M.)" w:date="2022-02-21T10:55:00Z">
        <w:r>
          <w:rPr>
            <w:noProof/>
            <w:webHidden/>
          </w:rPr>
          <w:t>94</w:t>
        </w:r>
        <w:r>
          <w:rPr>
            <w:noProof/>
            <w:webHidden/>
          </w:rPr>
          <w:fldChar w:fldCharType="end"/>
        </w:r>
        <w:r w:rsidRPr="009E71D1">
          <w:rPr>
            <w:rStyle w:val="Hyperlink"/>
            <w:rFonts w:eastAsia="MS Mincho"/>
            <w:noProof/>
          </w:rPr>
          <w:fldChar w:fldCharType="end"/>
        </w:r>
      </w:ins>
    </w:p>
    <w:p w14:paraId="5FF23E3C" w14:textId="5DB4B6CA" w:rsidR="006344F0" w:rsidRDefault="006344F0">
      <w:pPr>
        <w:pStyle w:val="Abbildungsverzeichnis"/>
        <w:rPr>
          <w:ins w:id="1650" w:author="Weinert, Matthias (M.)" w:date="2022-02-21T10:55:00Z"/>
          <w:rFonts w:asciiTheme="minorHAnsi" w:eastAsiaTheme="minorEastAsia" w:hAnsiTheme="minorHAnsi" w:cstheme="minorBidi"/>
          <w:b w:val="0"/>
          <w:noProof/>
          <w:szCs w:val="22"/>
          <w:lang w:val="de-DE"/>
        </w:rPr>
      </w:pPr>
      <w:ins w:id="165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"_Toc96333611"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90: Default values of attribute "filler", dependent from attribute "technology"</w:t>
        </w:r>
        <w:r>
          <w:rPr>
            <w:noProof/>
            <w:webHidden/>
          </w:rPr>
          <w:tab/>
        </w:r>
        <w:r>
          <w:rPr>
            <w:noProof/>
            <w:webHidden/>
          </w:rPr>
          <w:fldChar w:fldCharType="begin"/>
        </w:r>
        <w:r>
          <w:rPr>
            <w:noProof/>
            <w:webHidden/>
          </w:rPr>
          <w:instrText xml:space="preserve"> PAGEREF _Toc96333611 \h </w:instrText>
        </w:r>
        <w:r>
          <w:rPr>
            <w:noProof/>
            <w:webHidden/>
          </w:rPr>
        </w:r>
      </w:ins>
      <w:r>
        <w:rPr>
          <w:noProof/>
          <w:webHidden/>
        </w:rPr>
        <w:fldChar w:fldCharType="separate"/>
      </w:r>
      <w:ins w:id="1652" w:author="Weinert, Matthias (M.)" w:date="2022-02-21T10:55:00Z">
        <w:r>
          <w:rPr>
            <w:noProof/>
            <w:webHidden/>
          </w:rPr>
          <w:t>97</w:t>
        </w:r>
        <w:r>
          <w:rPr>
            <w:noProof/>
            <w:webHidden/>
          </w:rPr>
          <w:fldChar w:fldCharType="end"/>
        </w:r>
        <w:r w:rsidRPr="009E71D1">
          <w:rPr>
            <w:rStyle w:val="Hyperlink"/>
            <w:rFonts w:eastAsia="MS Mincho"/>
            <w:noProof/>
          </w:rPr>
          <w:fldChar w:fldCharType="end"/>
        </w:r>
      </w:ins>
    </w:p>
    <w:p w14:paraId="6B4A6E58" w14:textId="388704BD" w:rsidR="006344F0" w:rsidRDefault="006344F0">
      <w:pPr>
        <w:pStyle w:val="Abbildungsverzeichnis"/>
        <w:rPr>
          <w:ins w:id="1653" w:author="Weinert, Matthias (M.)" w:date="2022-02-21T10:55:00Z"/>
          <w:rFonts w:asciiTheme="minorHAnsi" w:eastAsiaTheme="minorEastAsia" w:hAnsiTheme="minorHAnsi" w:cstheme="minorBidi"/>
          <w:b w:val="0"/>
          <w:noProof/>
          <w:szCs w:val="22"/>
          <w:lang w:val="de-DE"/>
        </w:rPr>
      </w:pPr>
      <w:ins w:id="165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"_Toc96333612"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91: Parameters of Butt Joint Weld</w:t>
        </w:r>
        <w:r>
          <w:rPr>
            <w:noProof/>
            <w:webHidden/>
          </w:rPr>
          <w:tab/>
        </w:r>
        <w:r>
          <w:rPr>
            <w:noProof/>
            <w:webHidden/>
          </w:rPr>
          <w:fldChar w:fldCharType="begin"/>
        </w:r>
        <w:r>
          <w:rPr>
            <w:noProof/>
            <w:webHidden/>
          </w:rPr>
          <w:instrText xml:space="preserve"> PAGEREF _Toc96333612 \h </w:instrText>
        </w:r>
        <w:r>
          <w:rPr>
            <w:noProof/>
            <w:webHidden/>
          </w:rPr>
        </w:r>
      </w:ins>
      <w:r>
        <w:rPr>
          <w:noProof/>
          <w:webHidden/>
        </w:rPr>
        <w:fldChar w:fldCharType="separate"/>
      </w:r>
      <w:ins w:id="1655" w:author="Weinert, Matthias (M.)" w:date="2022-02-21T10:55:00Z">
        <w:r>
          <w:rPr>
            <w:noProof/>
            <w:webHidden/>
          </w:rPr>
          <w:t>98</w:t>
        </w:r>
        <w:r>
          <w:rPr>
            <w:noProof/>
            <w:webHidden/>
          </w:rPr>
          <w:fldChar w:fldCharType="end"/>
        </w:r>
        <w:r w:rsidRPr="009E71D1">
          <w:rPr>
            <w:rStyle w:val="Hyperlink"/>
            <w:rFonts w:eastAsia="MS Mincho"/>
            <w:noProof/>
          </w:rPr>
          <w:fldChar w:fldCharType="end"/>
        </w:r>
      </w:ins>
    </w:p>
    <w:p w14:paraId="21780B0D" w14:textId="49C5491D" w:rsidR="006344F0" w:rsidRDefault="006344F0">
      <w:pPr>
        <w:pStyle w:val="Abbildungsverzeichnis"/>
        <w:rPr>
          <w:ins w:id="1656" w:author="Weinert, Matthias (M.)" w:date="2022-02-21T10:55:00Z"/>
          <w:rFonts w:asciiTheme="minorHAnsi" w:eastAsiaTheme="minorEastAsia" w:hAnsiTheme="minorHAnsi" w:cstheme="minorBidi"/>
          <w:b w:val="0"/>
          <w:noProof/>
          <w:szCs w:val="22"/>
          <w:lang w:val="de-DE"/>
        </w:rPr>
      </w:pPr>
      <w:ins w:id="165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"_Toc96333613"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92: Attributes of element </w:t>
        </w:r>
        <w:r w:rsidRPr="009E71D1">
          <w:rPr>
            <w:rStyle w:val="Hyperlink"/>
            <w:rFonts w:ascii="Courier New" w:eastAsia="MS Mincho" w:hAnsi="Courier New" w:cs="Courier New"/>
            <w:noProof/>
            <w:kern w:val="22"/>
          </w:rPr>
          <w:t>&lt;weld_position/&gt;</w:t>
        </w:r>
        <w:r w:rsidRPr="009E71D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_Toc96333613 \h </w:instrText>
        </w:r>
        <w:r>
          <w:rPr>
            <w:noProof/>
            <w:webHidden/>
          </w:rPr>
        </w:r>
      </w:ins>
      <w:r>
        <w:rPr>
          <w:noProof/>
          <w:webHidden/>
        </w:rPr>
        <w:fldChar w:fldCharType="separate"/>
      </w:r>
      <w:ins w:id="1658" w:author="Weinert, Matthias (M.)" w:date="2022-02-21T10:55:00Z">
        <w:r>
          <w:rPr>
            <w:noProof/>
            <w:webHidden/>
          </w:rPr>
          <w:t>99</w:t>
        </w:r>
        <w:r>
          <w:rPr>
            <w:noProof/>
            <w:webHidden/>
          </w:rPr>
          <w:fldChar w:fldCharType="end"/>
        </w:r>
        <w:r w:rsidRPr="009E71D1">
          <w:rPr>
            <w:rStyle w:val="Hyperlink"/>
            <w:rFonts w:eastAsia="MS Mincho"/>
            <w:noProof/>
          </w:rPr>
          <w:fldChar w:fldCharType="end"/>
        </w:r>
      </w:ins>
    </w:p>
    <w:p w14:paraId="154CA68D" w14:textId="4C5EA7D1" w:rsidR="006344F0" w:rsidRDefault="006344F0">
      <w:pPr>
        <w:pStyle w:val="Abbildungsverzeichnis"/>
        <w:rPr>
          <w:ins w:id="1659" w:author="Weinert, Matthias (M.)" w:date="2022-02-21T10:55:00Z"/>
          <w:rFonts w:asciiTheme="minorHAnsi" w:eastAsiaTheme="minorEastAsia" w:hAnsiTheme="minorHAnsi" w:cstheme="minorBidi"/>
          <w:b w:val="0"/>
          <w:noProof/>
          <w:szCs w:val="22"/>
          <w:lang w:val="de-DE"/>
        </w:rPr>
      </w:pPr>
      <w:ins w:id="166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"_Toc96333614"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93: Attributes of element </w:t>
        </w:r>
        <w:r w:rsidRPr="009E71D1">
          <w:rPr>
            <w:rStyle w:val="Hyperlink"/>
            <w:rFonts w:ascii="Courier New" w:eastAsia="MS Mincho" w:hAnsi="Courier New" w:cs="Courier New"/>
            <w:noProof/>
            <w:kern w:val="22"/>
          </w:rPr>
          <w:t>&lt;sheet_parameter/&gt;</w:t>
        </w:r>
        <w:r w:rsidRPr="009E71D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_Toc96333614 \h </w:instrText>
        </w:r>
        <w:r>
          <w:rPr>
            <w:noProof/>
            <w:webHidden/>
          </w:rPr>
        </w:r>
      </w:ins>
      <w:r>
        <w:rPr>
          <w:noProof/>
          <w:webHidden/>
        </w:rPr>
        <w:fldChar w:fldCharType="separate"/>
      </w:r>
      <w:ins w:id="1661" w:author="Weinert, Matthias (M.)" w:date="2022-02-21T10:55:00Z">
        <w:r>
          <w:rPr>
            <w:noProof/>
            <w:webHidden/>
          </w:rPr>
          <w:t>100</w:t>
        </w:r>
        <w:r>
          <w:rPr>
            <w:noProof/>
            <w:webHidden/>
          </w:rPr>
          <w:fldChar w:fldCharType="end"/>
        </w:r>
        <w:r w:rsidRPr="009E71D1">
          <w:rPr>
            <w:rStyle w:val="Hyperlink"/>
            <w:rFonts w:eastAsia="MS Mincho"/>
            <w:noProof/>
          </w:rPr>
          <w:fldChar w:fldCharType="end"/>
        </w:r>
      </w:ins>
    </w:p>
    <w:p w14:paraId="389E24DF" w14:textId="55FF16CE" w:rsidR="006344F0" w:rsidRDefault="006344F0">
      <w:pPr>
        <w:pStyle w:val="Abbildungsverzeichnis"/>
        <w:rPr>
          <w:ins w:id="1662" w:author="Weinert, Matthias (M.)" w:date="2022-02-21T10:55:00Z"/>
          <w:rFonts w:asciiTheme="minorHAnsi" w:eastAsiaTheme="minorEastAsia" w:hAnsiTheme="minorHAnsi" w:cstheme="minorBidi"/>
          <w:b w:val="0"/>
          <w:noProof/>
          <w:szCs w:val="22"/>
          <w:lang w:val="de-DE"/>
        </w:rPr>
      </w:pPr>
      <w:ins w:id="166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"_Toc96333615"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94: Parameters of Simple Corner Weld</w:t>
        </w:r>
        <w:r>
          <w:rPr>
            <w:noProof/>
            <w:webHidden/>
          </w:rPr>
          <w:tab/>
        </w:r>
        <w:r>
          <w:rPr>
            <w:noProof/>
            <w:webHidden/>
          </w:rPr>
          <w:fldChar w:fldCharType="begin"/>
        </w:r>
        <w:r>
          <w:rPr>
            <w:noProof/>
            <w:webHidden/>
          </w:rPr>
          <w:instrText xml:space="preserve"> PAGEREF _Toc96333615 \h </w:instrText>
        </w:r>
        <w:r>
          <w:rPr>
            <w:noProof/>
            <w:webHidden/>
          </w:rPr>
        </w:r>
      </w:ins>
      <w:r>
        <w:rPr>
          <w:noProof/>
          <w:webHidden/>
        </w:rPr>
        <w:fldChar w:fldCharType="separate"/>
      </w:r>
      <w:ins w:id="1664" w:author="Weinert, Matthias (M.)" w:date="2022-02-21T10:55:00Z">
        <w:r>
          <w:rPr>
            <w:noProof/>
            <w:webHidden/>
          </w:rPr>
          <w:t>101</w:t>
        </w:r>
        <w:r>
          <w:rPr>
            <w:noProof/>
            <w:webHidden/>
          </w:rPr>
          <w:fldChar w:fldCharType="end"/>
        </w:r>
        <w:r w:rsidRPr="009E71D1">
          <w:rPr>
            <w:rStyle w:val="Hyperlink"/>
            <w:rFonts w:eastAsia="MS Mincho"/>
            <w:noProof/>
          </w:rPr>
          <w:fldChar w:fldCharType="end"/>
        </w:r>
      </w:ins>
    </w:p>
    <w:p w14:paraId="25F95AF3" w14:textId="226CEDAB" w:rsidR="006344F0" w:rsidRDefault="006344F0">
      <w:pPr>
        <w:pStyle w:val="Abbildungsverzeichnis"/>
        <w:rPr>
          <w:ins w:id="1665" w:author="Weinert, Matthias (M.)" w:date="2022-02-21T10:55:00Z"/>
          <w:rFonts w:asciiTheme="minorHAnsi" w:eastAsiaTheme="minorEastAsia" w:hAnsiTheme="minorHAnsi" w:cstheme="minorBidi"/>
          <w:b w:val="0"/>
          <w:noProof/>
          <w:szCs w:val="22"/>
          <w:lang w:val="de-DE"/>
        </w:rPr>
      </w:pPr>
      <w:ins w:id="166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"_Toc96333616"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95: Parameters of Double Corner Weld</w:t>
        </w:r>
        <w:r>
          <w:rPr>
            <w:noProof/>
            <w:webHidden/>
          </w:rPr>
          <w:tab/>
        </w:r>
        <w:r>
          <w:rPr>
            <w:noProof/>
            <w:webHidden/>
          </w:rPr>
          <w:fldChar w:fldCharType="begin"/>
        </w:r>
        <w:r>
          <w:rPr>
            <w:noProof/>
            <w:webHidden/>
          </w:rPr>
          <w:instrText xml:space="preserve"> PAGEREF _Toc96333616 \h </w:instrText>
        </w:r>
        <w:r>
          <w:rPr>
            <w:noProof/>
            <w:webHidden/>
          </w:rPr>
        </w:r>
      </w:ins>
      <w:r>
        <w:rPr>
          <w:noProof/>
          <w:webHidden/>
        </w:rPr>
        <w:fldChar w:fldCharType="separate"/>
      </w:r>
      <w:ins w:id="1667" w:author="Weinert, Matthias (M.)" w:date="2022-02-21T10:55:00Z">
        <w:r>
          <w:rPr>
            <w:noProof/>
            <w:webHidden/>
          </w:rPr>
          <w:t>102</w:t>
        </w:r>
        <w:r>
          <w:rPr>
            <w:noProof/>
            <w:webHidden/>
          </w:rPr>
          <w:fldChar w:fldCharType="end"/>
        </w:r>
        <w:r w:rsidRPr="009E71D1">
          <w:rPr>
            <w:rStyle w:val="Hyperlink"/>
            <w:rFonts w:eastAsia="MS Mincho"/>
            <w:noProof/>
          </w:rPr>
          <w:fldChar w:fldCharType="end"/>
        </w:r>
      </w:ins>
    </w:p>
    <w:p w14:paraId="6A22F13E" w14:textId="574BD120" w:rsidR="006344F0" w:rsidRDefault="006344F0">
      <w:pPr>
        <w:pStyle w:val="Abbildungsverzeichnis"/>
        <w:rPr>
          <w:ins w:id="1668" w:author="Weinert, Matthias (M.)" w:date="2022-02-21T10:55:00Z"/>
          <w:rFonts w:asciiTheme="minorHAnsi" w:eastAsiaTheme="minorEastAsia" w:hAnsiTheme="minorHAnsi" w:cstheme="minorBidi"/>
          <w:b w:val="0"/>
          <w:noProof/>
          <w:szCs w:val="22"/>
          <w:lang w:val="de-DE"/>
        </w:rPr>
      </w:pPr>
      <w:ins w:id="166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"_Toc96333617"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96: Attributes of element </w:t>
        </w:r>
        <w:r w:rsidRPr="009E71D1">
          <w:rPr>
            <w:rStyle w:val="Hyperlink"/>
            <w:rFonts w:ascii="Courier New" w:eastAsia="MS Mincho" w:hAnsi="Courier New" w:cs="Courier New"/>
            <w:bCs/>
            <w:noProof/>
          </w:rPr>
          <w:t>&lt;weld_position/&gt;</w:t>
        </w:r>
        <w:r w:rsidRPr="009E71D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_Toc96333617 \h </w:instrText>
        </w:r>
        <w:r>
          <w:rPr>
            <w:noProof/>
            <w:webHidden/>
          </w:rPr>
        </w:r>
      </w:ins>
      <w:r>
        <w:rPr>
          <w:noProof/>
          <w:webHidden/>
        </w:rPr>
        <w:fldChar w:fldCharType="separate"/>
      </w:r>
      <w:ins w:id="1670" w:author="Weinert, Matthias (M.)" w:date="2022-02-21T10:55:00Z">
        <w:r>
          <w:rPr>
            <w:noProof/>
            <w:webHidden/>
          </w:rPr>
          <w:t>103</w:t>
        </w:r>
        <w:r>
          <w:rPr>
            <w:noProof/>
            <w:webHidden/>
          </w:rPr>
          <w:fldChar w:fldCharType="end"/>
        </w:r>
        <w:r w:rsidRPr="009E71D1">
          <w:rPr>
            <w:rStyle w:val="Hyperlink"/>
            <w:rFonts w:eastAsia="MS Mincho"/>
            <w:noProof/>
          </w:rPr>
          <w:fldChar w:fldCharType="end"/>
        </w:r>
      </w:ins>
    </w:p>
    <w:p w14:paraId="598DD6FA" w14:textId="000E5412" w:rsidR="006344F0" w:rsidRDefault="006344F0">
      <w:pPr>
        <w:pStyle w:val="Abbildungsverzeichnis"/>
        <w:rPr>
          <w:ins w:id="1671" w:author="Weinert, Matthias (M.)" w:date="2022-02-21T10:55:00Z"/>
          <w:rFonts w:asciiTheme="minorHAnsi" w:eastAsiaTheme="minorEastAsia" w:hAnsiTheme="minorHAnsi" w:cstheme="minorBidi"/>
          <w:b w:val="0"/>
          <w:noProof/>
          <w:szCs w:val="22"/>
          <w:lang w:val="de-DE"/>
        </w:rPr>
      </w:pPr>
      <w:ins w:id="167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"_Toc96333618"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97: Values of Attribute </w:t>
        </w:r>
        <w:r w:rsidRPr="009E71D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_Toc96333618 \h </w:instrText>
        </w:r>
        <w:r>
          <w:rPr>
            <w:noProof/>
            <w:webHidden/>
          </w:rPr>
        </w:r>
      </w:ins>
      <w:r>
        <w:rPr>
          <w:noProof/>
          <w:webHidden/>
        </w:rPr>
        <w:fldChar w:fldCharType="separate"/>
      </w:r>
      <w:ins w:id="1673" w:author="Weinert, Matthias (M.)" w:date="2022-02-21T10:55:00Z">
        <w:r>
          <w:rPr>
            <w:noProof/>
            <w:webHidden/>
          </w:rPr>
          <w:t>103</w:t>
        </w:r>
        <w:r>
          <w:rPr>
            <w:noProof/>
            <w:webHidden/>
          </w:rPr>
          <w:fldChar w:fldCharType="end"/>
        </w:r>
        <w:r w:rsidRPr="009E71D1">
          <w:rPr>
            <w:rStyle w:val="Hyperlink"/>
            <w:rFonts w:eastAsia="MS Mincho"/>
            <w:noProof/>
          </w:rPr>
          <w:fldChar w:fldCharType="end"/>
        </w:r>
      </w:ins>
    </w:p>
    <w:p w14:paraId="317D0D89" w14:textId="5A6F3497" w:rsidR="006344F0" w:rsidRDefault="006344F0">
      <w:pPr>
        <w:pStyle w:val="Abbildungsverzeichnis"/>
        <w:rPr>
          <w:ins w:id="1674" w:author="Weinert, Matthias (M.)" w:date="2022-02-21T10:55:00Z"/>
          <w:rFonts w:asciiTheme="minorHAnsi" w:eastAsiaTheme="minorEastAsia" w:hAnsiTheme="minorHAnsi" w:cstheme="minorBidi"/>
          <w:b w:val="0"/>
          <w:noProof/>
          <w:szCs w:val="22"/>
          <w:lang w:val="de-DE"/>
        </w:rPr>
      </w:pPr>
      <w:ins w:id="167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"_Toc96333619"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98: Values of Attribute </w:t>
        </w:r>
        <w:r w:rsidRPr="009E71D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_Toc96333619 \h </w:instrText>
        </w:r>
        <w:r>
          <w:rPr>
            <w:noProof/>
            <w:webHidden/>
          </w:rPr>
        </w:r>
      </w:ins>
      <w:r>
        <w:rPr>
          <w:noProof/>
          <w:webHidden/>
        </w:rPr>
        <w:fldChar w:fldCharType="separate"/>
      </w:r>
      <w:ins w:id="1676" w:author="Weinert, Matthias (M.)" w:date="2022-02-21T10:55:00Z">
        <w:r>
          <w:rPr>
            <w:noProof/>
            <w:webHidden/>
          </w:rPr>
          <w:t>104</w:t>
        </w:r>
        <w:r>
          <w:rPr>
            <w:noProof/>
            <w:webHidden/>
          </w:rPr>
          <w:fldChar w:fldCharType="end"/>
        </w:r>
        <w:r w:rsidRPr="009E71D1">
          <w:rPr>
            <w:rStyle w:val="Hyperlink"/>
            <w:rFonts w:eastAsia="MS Mincho"/>
            <w:noProof/>
          </w:rPr>
          <w:fldChar w:fldCharType="end"/>
        </w:r>
      </w:ins>
    </w:p>
    <w:p w14:paraId="257D1D02" w14:textId="2DCEE791" w:rsidR="006344F0" w:rsidRDefault="006344F0">
      <w:pPr>
        <w:pStyle w:val="Abbildungsverzeichnis"/>
        <w:rPr>
          <w:ins w:id="1677" w:author="Weinert, Matthias (M.)" w:date="2022-02-21T10:55:00Z"/>
          <w:rFonts w:asciiTheme="minorHAnsi" w:eastAsiaTheme="minorEastAsia" w:hAnsiTheme="minorHAnsi" w:cstheme="minorBidi"/>
          <w:b w:val="0"/>
          <w:noProof/>
          <w:szCs w:val="22"/>
          <w:lang w:val="de-DE"/>
        </w:rPr>
      </w:pPr>
      <w:ins w:id="167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"_Toc96333620"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99: Attributes of element </w:t>
        </w:r>
        <w:r w:rsidRPr="009E71D1">
          <w:rPr>
            <w:rStyle w:val="Hyperlink"/>
            <w:rFonts w:ascii="Courier New" w:eastAsia="MS Mincho" w:hAnsi="Courier New" w:cs="Courier New"/>
            <w:noProof/>
            <w:kern w:val="22"/>
          </w:rPr>
          <w:t>&lt;sheet_parameter/&gt;</w:t>
        </w:r>
        <w:r w:rsidRPr="009E71D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_Toc96333620 \h </w:instrText>
        </w:r>
        <w:r>
          <w:rPr>
            <w:noProof/>
            <w:webHidden/>
          </w:rPr>
        </w:r>
      </w:ins>
      <w:r>
        <w:rPr>
          <w:noProof/>
          <w:webHidden/>
        </w:rPr>
        <w:fldChar w:fldCharType="separate"/>
      </w:r>
      <w:ins w:id="1679" w:author="Weinert, Matthias (M.)" w:date="2022-02-21T10:55:00Z">
        <w:r>
          <w:rPr>
            <w:noProof/>
            <w:webHidden/>
          </w:rPr>
          <w:t>104</w:t>
        </w:r>
        <w:r>
          <w:rPr>
            <w:noProof/>
            <w:webHidden/>
          </w:rPr>
          <w:fldChar w:fldCharType="end"/>
        </w:r>
        <w:r w:rsidRPr="009E71D1">
          <w:rPr>
            <w:rStyle w:val="Hyperlink"/>
            <w:rFonts w:eastAsia="MS Mincho"/>
            <w:noProof/>
          </w:rPr>
          <w:fldChar w:fldCharType="end"/>
        </w:r>
      </w:ins>
    </w:p>
    <w:p w14:paraId="4BCEA034" w14:textId="7375EAF9" w:rsidR="006344F0" w:rsidRDefault="006344F0">
      <w:pPr>
        <w:pStyle w:val="Abbildungsverzeichnis"/>
        <w:rPr>
          <w:ins w:id="1680" w:author="Weinert, Matthias (M.)" w:date="2022-02-21T10:55:00Z"/>
          <w:rFonts w:asciiTheme="minorHAnsi" w:eastAsiaTheme="minorEastAsia" w:hAnsiTheme="minorHAnsi" w:cstheme="minorBidi"/>
          <w:b w:val="0"/>
          <w:noProof/>
          <w:szCs w:val="22"/>
          <w:lang w:val="de-DE"/>
        </w:rPr>
      </w:pPr>
      <w:ins w:id="168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"_Toc96333621"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100: Parameters of Edge Weld</w:t>
        </w:r>
        <w:r>
          <w:rPr>
            <w:noProof/>
            <w:webHidden/>
          </w:rPr>
          <w:tab/>
        </w:r>
        <w:r>
          <w:rPr>
            <w:noProof/>
            <w:webHidden/>
          </w:rPr>
          <w:fldChar w:fldCharType="begin"/>
        </w:r>
        <w:r>
          <w:rPr>
            <w:noProof/>
            <w:webHidden/>
          </w:rPr>
          <w:instrText xml:space="preserve"> PAGEREF _Toc96333621 \h </w:instrText>
        </w:r>
        <w:r>
          <w:rPr>
            <w:noProof/>
            <w:webHidden/>
          </w:rPr>
        </w:r>
      </w:ins>
      <w:r>
        <w:rPr>
          <w:noProof/>
          <w:webHidden/>
        </w:rPr>
        <w:fldChar w:fldCharType="separate"/>
      </w:r>
      <w:ins w:id="1682" w:author="Weinert, Matthias (M.)" w:date="2022-02-21T10:55:00Z">
        <w:r>
          <w:rPr>
            <w:noProof/>
            <w:webHidden/>
          </w:rPr>
          <w:t>105</w:t>
        </w:r>
        <w:r>
          <w:rPr>
            <w:noProof/>
            <w:webHidden/>
          </w:rPr>
          <w:fldChar w:fldCharType="end"/>
        </w:r>
        <w:r w:rsidRPr="009E71D1">
          <w:rPr>
            <w:rStyle w:val="Hyperlink"/>
            <w:rFonts w:eastAsia="MS Mincho"/>
            <w:noProof/>
          </w:rPr>
          <w:fldChar w:fldCharType="end"/>
        </w:r>
      </w:ins>
    </w:p>
    <w:p w14:paraId="50E4D9DC" w14:textId="6CF5B29E" w:rsidR="006344F0" w:rsidRDefault="006344F0">
      <w:pPr>
        <w:pStyle w:val="Abbildungsverzeichnis"/>
        <w:rPr>
          <w:ins w:id="1683" w:author="Weinert, Matthias (M.)" w:date="2022-02-21T10:55:00Z"/>
          <w:rFonts w:asciiTheme="minorHAnsi" w:eastAsiaTheme="minorEastAsia" w:hAnsiTheme="minorHAnsi" w:cstheme="minorBidi"/>
          <w:b w:val="0"/>
          <w:noProof/>
          <w:szCs w:val="22"/>
          <w:lang w:val="de-DE"/>
        </w:rPr>
      </w:pPr>
      <w:ins w:id="168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"_Toc96333622"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101: Attributes of element </w:t>
        </w:r>
        <w:r w:rsidRPr="009E71D1">
          <w:rPr>
            <w:rStyle w:val="Hyperlink"/>
            <w:rFonts w:ascii="Courier New" w:eastAsia="MS Mincho" w:hAnsi="Courier New" w:cs="Courier New"/>
            <w:noProof/>
            <w:kern w:val="22"/>
          </w:rPr>
          <w:t>&lt;weld_position/&gt;</w:t>
        </w:r>
        <w:r w:rsidRPr="009E71D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_Toc96333622 \h </w:instrText>
        </w:r>
        <w:r>
          <w:rPr>
            <w:noProof/>
            <w:webHidden/>
          </w:rPr>
        </w:r>
      </w:ins>
      <w:r>
        <w:rPr>
          <w:noProof/>
          <w:webHidden/>
        </w:rPr>
        <w:fldChar w:fldCharType="separate"/>
      </w:r>
      <w:ins w:id="1685" w:author="Weinert, Matthias (M.)" w:date="2022-02-21T10:55:00Z">
        <w:r>
          <w:rPr>
            <w:noProof/>
            <w:webHidden/>
          </w:rPr>
          <w:t>106</w:t>
        </w:r>
        <w:r>
          <w:rPr>
            <w:noProof/>
            <w:webHidden/>
          </w:rPr>
          <w:fldChar w:fldCharType="end"/>
        </w:r>
        <w:r w:rsidRPr="009E71D1">
          <w:rPr>
            <w:rStyle w:val="Hyperlink"/>
            <w:rFonts w:eastAsia="MS Mincho"/>
            <w:noProof/>
          </w:rPr>
          <w:fldChar w:fldCharType="end"/>
        </w:r>
      </w:ins>
    </w:p>
    <w:p w14:paraId="7686A722" w14:textId="6ABAF041" w:rsidR="006344F0" w:rsidRDefault="006344F0">
      <w:pPr>
        <w:pStyle w:val="Abbildungsverzeichnis"/>
        <w:rPr>
          <w:ins w:id="1686" w:author="Weinert, Matthias (M.)" w:date="2022-02-21T10:55:00Z"/>
          <w:rFonts w:asciiTheme="minorHAnsi" w:eastAsiaTheme="minorEastAsia" w:hAnsiTheme="minorHAnsi" w:cstheme="minorBidi"/>
          <w:b w:val="0"/>
          <w:noProof/>
          <w:szCs w:val="22"/>
          <w:lang w:val="de-DE"/>
        </w:rPr>
      </w:pPr>
      <w:ins w:id="168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"_Toc96333623"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102: Attributes of element </w:t>
        </w:r>
        <w:r w:rsidRPr="009E71D1">
          <w:rPr>
            <w:rStyle w:val="Hyperlink"/>
            <w:rFonts w:ascii="Courier New" w:eastAsia="MS Mincho" w:hAnsi="Courier New" w:cs="Courier New"/>
            <w:noProof/>
            <w:kern w:val="22"/>
          </w:rPr>
          <w:t>&lt;sheet_parameter/&gt;</w:t>
        </w:r>
        <w:r w:rsidRPr="009E71D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_Toc96333623 \h </w:instrText>
        </w:r>
        <w:r>
          <w:rPr>
            <w:noProof/>
            <w:webHidden/>
          </w:rPr>
        </w:r>
      </w:ins>
      <w:r>
        <w:rPr>
          <w:noProof/>
          <w:webHidden/>
        </w:rPr>
        <w:fldChar w:fldCharType="separate"/>
      </w:r>
      <w:ins w:id="1688" w:author="Weinert, Matthias (M.)" w:date="2022-02-21T10:55:00Z">
        <w:r>
          <w:rPr>
            <w:noProof/>
            <w:webHidden/>
          </w:rPr>
          <w:t>107</w:t>
        </w:r>
        <w:r>
          <w:rPr>
            <w:noProof/>
            <w:webHidden/>
          </w:rPr>
          <w:fldChar w:fldCharType="end"/>
        </w:r>
        <w:r w:rsidRPr="009E71D1">
          <w:rPr>
            <w:rStyle w:val="Hyperlink"/>
            <w:rFonts w:eastAsia="MS Mincho"/>
            <w:noProof/>
          </w:rPr>
          <w:fldChar w:fldCharType="end"/>
        </w:r>
      </w:ins>
    </w:p>
    <w:p w14:paraId="26C6B7DE" w14:textId="04E7474C" w:rsidR="006344F0" w:rsidRDefault="006344F0">
      <w:pPr>
        <w:pStyle w:val="Abbildungsverzeichnis"/>
        <w:rPr>
          <w:ins w:id="1689" w:author="Weinert, Matthias (M.)" w:date="2022-02-21T10:55:00Z"/>
          <w:rFonts w:asciiTheme="minorHAnsi" w:eastAsiaTheme="minorEastAsia" w:hAnsiTheme="minorHAnsi" w:cstheme="minorBidi"/>
          <w:b w:val="0"/>
          <w:noProof/>
          <w:szCs w:val="22"/>
          <w:lang w:val="de-DE"/>
        </w:rPr>
      </w:pPr>
      <w:ins w:id="169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"_Toc96333624"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103: Parameters of I-Weld</w:t>
        </w:r>
        <w:r>
          <w:rPr>
            <w:noProof/>
            <w:webHidden/>
          </w:rPr>
          <w:tab/>
        </w:r>
        <w:r>
          <w:rPr>
            <w:noProof/>
            <w:webHidden/>
          </w:rPr>
          <w:fldChar w:fldCharType="begin"/>
        </w:r>
        <w:r>
          <w:rPr>
            <w:noProof/>
            <w:webHidden/>
          </w:rPr>
          <w:instrText xml:space="preserve"> PAGEREF _Toc96333624 \h </w:instrText>
        </w:r>
        <w:r>
          <w:rPr>
            <w:noProof/>
            <w:webHidden/>
          </w:rPr>
        </w:r>
      </w:ins>
      <w:r>
        <w:rPr>
          <w:noProof/>
          <w:webHidden/>
        </w:rPr>
        <w:fldChar w:fldCharType="separate"/>
      </w:r>
      <w:ins w:id="1691" w:author="Weinert, Matthias (M.)" w:date="2022-02-21T10:55:00Z">
        <w:r>
          <w:rPr>
            <w:noProof/>
            <w:webHidden/>
          </w:rPr>
          <w:t>108</w:t>
        </w:r>
        <w:r>
          <w:rPr>
            <w:noProof/>
            <w:webHidden/>
          </w:rPr>
          <w:fldChar w:fldCharType="end"/>
        </w:r>
        <w:r w:rsidRPr="009E71D1">
          <w:rPr>
            <w:rStyle w:val="Hyperlink"/>
            <w:rFonts w:eastAsia="MS Mincho"/>
            <w:noProof/>
          </w:rPr>
          <w:fldChar w:fldCharType="end"/>
        </w:r>
      </w:ins>
    </w:p>
    <w:p w14:paraId="30888482" w14:textId="01A5A7BB" w:rsidR="006344F0" w:rsidRDefault="006344F0">
      <w:pPr>
        <w:pStyle w:val="Abbildungsverzeichnis"/>
        <w:rPr>
          <w:ins w:id="1692" w:author="Weinert, Matthias (M.)" w:date="2022-02-21T10:55:00Z"/>
          <w:rFonts w:asciiTheme="minorHAnsi" w:eastAsiaTheme="minorEastAsia" w:hAnsiTheme="minorHAnsi" w:cstheme="minorBidi"/>
          <w:b w:val="0"/>
          <w:noProof/>
          <w:szCs w:val="22"/>
          <w:lang w:val="de-DE"/>
        </w:rPr>
      </w:pPr>
      <w:ins w:id="169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"_Toc96333625"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104: Attributes of element </w:t>
        </w:r>
        <w:r w:rsidRPr="009E71D1">
          <w:rPr>
            <w:rStyle w:val="Hyperlink"/>
            <w:rFonts w:ascii="Courier New" w:eastAsia="MS Mincho" w:hAnsi="Courier New" w:cs="Courier New"/>
            <w:bCs/>
            <w:noProof/>
          </w:rPr>
          <w:t>&lt;</w:t>
        </w:r>
        <w:r w:rsidRPr="009E71D1">
          <w:rPr>
            <w:rStyle w:val="Hyperlink"/>
            <w:rFonts w:ascii="Courier New" w:eastAsia="MS Mincho" w:hAnsi="Courier New" w:cs="Courier New"/>
            <w:noProof/>
            <w:kern w:val="22"/>
          </w:rPr>
          <w:t>weld_position/&gt;</w:t>
        </w:r>
        <w:r w:rsidRPr="009E71D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_Toc96333625 \h </w:instrText>
        </w:r>
        <w:r>
          <w:rPr>
            <w:noProof/>
            <w:webHidden/>
          </w:rPr>
        </w:r>
      </w:ins>
      <w:r>
        <w:rPr>
          <w:noProof/>
          <w:webHidden/>
        </w:rPr>
        <w:fldChar w:fldCharType="separate"/>
      </w:r>
      <w:ins w:id="1694" w:author="Weinert, Matthias (M.)" w:date="2022-02-21T10:55:00Z">
        <w:r>
          <w:rPr>
            <w:noProof/>
            <w:webHidden/>
          </w:rPr>
          <w:t>108</w:t>
        </w:r>
        <w:r>
          <w:rPr>
            <w:noProof/>
            <w:webHidden/>
          </w:rPr>
          <w:fldChar w:fldCharType="end"/>
        </w:r>
        <w:r w:rsidRPr="009E71D1">
          <w:rPr>
            <w:rStyle w:val="Hyperlink"/>
            <w:rFonts w:eastAsia="MS Mincho"/>
            <w:noProof/>
          </w:rPr>
          <w:fldChar w:fldCharType="end"/>
        </w:r>
      </w:ins>
    </w:p>
    <w:p w14:paraId="0050464C" w14:textId="0892AC21" w:rsidR="006344F0" w:rsidRDefault="006344F0">
      <w:pPr>
        <w:pStyle w:val="Abbildungsverzeichnis"/>
        <w:rPr>
          <w:ins w:id="1695" w:author="Weinert, Matthias (M.)" w:date="2022-02-21T10:55:00Z"/>
          <w:rFonts w:asciiTheme="minorHAnsi" w:eastAsiaTheme="minorEastAsia" w:hAnsiTheme="minorHAnsi" w:cstheme="minorBidi"/>
          <w:b w:val="0"/>
          <w:noProof/>
          <w:szCs w:val="22"/>
          <w:lang w:val="de-DE"/>
        </w:rPr>
      </w:pPr>
      <w:ins w:id="169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"_Toc96333626"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105: Attributes of element &lt;</w:t>
        </w:r>
        <w:r w:rsidRPr="009E71D1">
          <w:rPr>
            <w:rStyle w:val="Hyperlink"/>
            <w:rFonts w:ascii="Courier New" w:eastAsia="MS Mincho" w:hAnsi="Courier New" w:cs="Courier New"/>
            <w:noProof/>
            <w:kern w:val="22"/>
          </w:rPr>
          <w:t>sheet_parameter/&gt;</w:t>
        </w:r>
        <w:r w:rsidRPr="009E71D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_Toc96333626 \h </w:instrText>
        </w:r>
        <w:r>
          <w:rPr>
            <w:noProof/>
            <w:webHidden/>
          </w:rPr>
        </w:r>
      </w:ins>
      <w:r>
        <w:rPr>
          <w:noProof/>
          <w:webHidden/>
        </w:rPr>
        <w:fldChar w:fldCharType="separate"/>
      </w:r>
      <w:ins w:id="1697" w:author="Weinert, Matthias (M.)" w:date="2022-02-21T10:55:00Z">
        <w:r>
          <w:rPr>
            <w:noProof/>
            <w:webHidden/>
          </w:rPr>
          <w:t>109</w:t>
        </w:r>
        <w:r>
          <w:rPr>
            <w:noProof/>
            <w:webHidden/>
          </w:rPr>
          <w:fldChar w:fldCharType="end"/>
        </w:r>
        <w:r w:rsidRPr="009E71D1">
          <w:rPr>
            <w:rStyle w:val="Hyperlink"/>
            <w:rFonts w:eastAsia="MS Mincho"/>
            <w:noProof/>
          </w:rPr>
          <w:fldChar w:fldCharType="end"/>
        </w:r>
      </w:ins>
    </w:p>
    <w:p w14:paraId="22A587A3" w14:textId="2667596C" w:rsidR="006344F0" w:rsidRDefault="006344F0">
      <w:pPr>
        <w:pStyle w:val="Abbildungsverzeichnis"/>
        <w:rPr>
          <w:ins w:id="1698" w:author="Weinert, Matthias (M.)" w:date="2022-02-21T10:55:00Z"/>
          <w:rFonts w:asciiTheme="minorHAnsi" w:eastAsiaTheme="minorEastAsia" w:hAnsiTheme="minorHAnsi" w:cstheme="minorBidi"/>
          <w:b w:val="0"/>
          <w:noProof/>
          <w:szCs w:val="22"/>
          <w:lang w:val="de-DE"/>
        </w:rPr>
      </w:pPr>
      <w:ins w:id="169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"_Toc96333627"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106: Parameters of Overlap Weld</w:t>
        </w:r>
        <w:r>
          <w:rPr>
            <w:noProof/>
            <w:webHidden/>
          </w:rPr>
          <w:tab/>
        </w:r>
        <w:r>
          <w:rPr>
            <w:noProof/>
            <w:webHidden/>
          </w:rPr>
          <w:fldChar w:fldCharType="begin"/>
        </w:r>
        <w:r>
          <w:rPr>
            <w:noProof/>
            <w:webHidden/>
          </w:rPr>
          <w:instrText xml:space="preserve"> PAGEREF _Toc96333627 \h </w:instrText>
        </w:r>
        <w:r>
          <w:rPr>
            <w:noProof/>
            <w:webHidden/>
          </w:rPr>
        </w:r>
      </w:ins>
      <w:r>
        <w:rPr>
          <w:noProof/>
          <w:webHidden/>
        </w:rPr>
        <w:fldChar w:fldCharType="separate"/>
      </w:r>
      <w:ins w:id="1700" w:author="Weinert, Matthias (M.)" w:date="2022-02-21T10:55:00Z">
        <w:r>
          <w:rPr>
            <w:noProof/>
            <w:webHidden/>
          </w:rPr>
          <w:t>110</w:t>
        </w:r>
        <w:r>
          <w:rPr>
            <w:noProof/>
            <w:webHidden/>
          </w:rPr>
          <w:fldChar w:fldCharType="end"/>
        </w:r>
        <w:r w:rsidRPr="009E71D1">
          <w:rPr>
            <w:rStyle w:val="Hyperlink"/>
            <w:rFonts w:eastAsia="MS Mincho"/>
            <w:noProof/>
          </w:rPr>
          <w:fldChar w:fldCharType="end"/>
        </w:r>
      </w:ins>
    </w:p>
    <w:p w14:paraId="43512A45" w14:textId="6B7F1C7E" w:rsidR="006344F0" w:rsidRDefault="006344F0">
      <w:pPr>
        <w:pStyle w:val="Abbildungsverzeichnis"/>
        <w:rPr>
          <w:ins w:id="1701" w:author="Weinert, Matthias (M.)" w:date="2022-02-21T10:55:00Z"/>
          <w:rFonts w:asciiTheme="minorHAnsi" w:eastAsiaTheme="minorEastAsia" w:hAnsiTheme="minorHAnsi" w:cstheme="minorBidi"/>
          <w:b w:val="0"/>
          <w:noProof/>
          <w:szCs w:val="22"/>
          <w:lang w:val="de-DE"/>
        </w:rPr>
      </w:pPr>
      <w:ins w:id="170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"_Toc96333628"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107: Parameters of Single Sided Double Overlap Weld</w:t>
        </w:r>
        <w:r>
          <w:rPr>
            <w:noProof/>
            <w:webHidden/>
          </w:rPr>
          <w:tab/>
        </w:r>
        <w:r>
          <w:rPr>
            <w:noProof/>
            <w:webHidden/>
          </w:rPr>
          <w:fldChar w:fldCharType="begin"/>
        </w:r>
        <w:r>
          <w:rPr>
            <w:noProof/>
            <w:webHidden/>
          </w:rPr>
          <w:instrText xml:space="preserve"> PAGEREF _Toc96333628 \h </w:instrText>
        </w:r>
        <w:r>
          <w:rPr>
            <w:noProof/>
            <w:webHidden/>
          </w:rPr>
        </w:r>
      </w:ins>
      <w:r>
        <w:rPr>
          <w:noProof/>
          <w:webHidden/>
        </w:rPr>
        <w:fldChar w:fldCharType="separate"/>
      </w:r>
      <w:ins w:id="1703" w:author="Weinert, Matthias (M.)" w:date="2022-02-21T10:55:00Z">
        <w:r>
          <w:rPr>
            <w:noProof/>
            <w:webHidden/>
          </w:rPr>
          <w:t>111</w:t>
        </w:r>
        <w:r>
          <w:rPr>
            <w:noProof/>
            <w:webHidden/>
          </w:rPr>
          <w:fldChar w:fldCharType="end"/>
        </w:r>
        <w:r w:rsidRPr="009E71D1">
          <w:rPr>
            <w:rStyle w:val="Hyperlink"/>
            <w:rFonts w:eastAsia="MS Mincho"/>
            <w:noProof/>
          </w:rPr>
          <w:fldChar w:fldCharType="end"/>
        </w:r>
      </w:ins>
    </w:p>
    <w:p w14:paraId="1BCF67D2" w14:textId="2D9FD29A" w:rsidR="006344F0" w:rsidRDefault="006344F0">
      <w:pPr>
        <w:pStyle w:val="Abbildungsverzeichnis"/>
        <w:rPr>
          <w:ins w:id="1704" w:author="Weinert, Matthias (M.)" w:date="2022-02-21T10:55:00Z"/>
          <w:rFonts w:asciiTheme="minorHAnsi" w:eastAsiaTheme="minorEastAsia" w:hAnsiTheme="minorHAnsi" w:cstheme="minorBidi"/>
          <w:b w:val="0"/>
          <w:noProof/>
          <w:szCs w:val="22"/>
          <w:lang w:val="de-DE"/>
        </w:rPr>
      </w:pPr>
      <w:ins w:id="170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"_Toc96333629"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108: Parameters of Double Sided Double Overlap Weld</w:t>
        </w:r>
        <w:r>
          <w:rPr>
            <w:noProof/>
            <w:webHidden/>
          </w:rPr>
          <w:tab/>
        </w:r>
        <w:r>
          <w:rPr>
            <w:noProof/>
            <w:webHidden/>
          </w:rPr>
          <w:fldChar w:fldCharType="begin"/>
        </w:r>
        <w:r>
          <w:rPr>
            <w:noProof/>
            <w:webHidden/>
          </w:rPr>
          <w:instrText xml:space="preserve"> PAGEREF _Toc96333629 \h </w:instrText>
        </w:r>
        <w:r>
          <w:rPr>
            <w:noProof/>
            <w:webHidden/>
          </w:rPr>
        </w:r>
      </w:ins>
      <w:r>
        <w:rPr>
          <w:noProof/>
          <w:webHidden/>
        </w:rPr>
        <w:fldChar w:fldCharType="separate"/>
      </w:r>
      <w:ins w:id="1706" w:author="Weinert, Matthias (M.)" w:date="2022-02-21T10:55:00Z">
        <w:r>
          <w:rPr>
            <w:noProof/>
            <w:webHidden/>
          </w:rPr>
          <w:t>112</w:t>
        </w:r>
        <w:r>
          <w:rPr>
            <w:noProof/>
            <w:webHidden/>
          </w:rPr>
          <w:fldChar w:fldCharType="end"/>
        </w:r>
        <w:r w:rsidRPr="009E71D1">
          <w:rPr>
            <w:rStyle w:val="Hyperlink"/>
            <w:rFonts w:eastAsia="MS Mincho"/>
            <w:noProof/>
          </w:rPr>
          <w:fldChar w:fldCharType="end"/>
        </w:r>
      </w:ins>
    </w:p>
    <w:p w14:paraId="7ECE9317" w14:textId="0D6129FA" w:rsidR="006344F0" w:rsidRDefault="006344F0">
      <w:pPr>
        <w:pStyle w:val="Abbildungsverzeichnis"/>
        <w:rPr>
          <w:ins w:id="1707" w:author="Weinert, Matthias (M.)" w:date="2022-02-21T10:55:00Z"/>
          <w:rFonts w:asciiTheme="minorHAnsi" w:eastAsiaTheme="minorEastAsia" w:hAnsiTheme="minorHAnsi" w:cstheme="minorBidi"/>
          <w:b w:val="0"/>
          <w:noProof/>
          <w:szCs w:val="22"/>
          <w:lang w:val="de-DE"/>
        </w:rPr>
      </w:pPr>
      <w:ins w:id="170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"_Toc96333630"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109: Attributes of element &lt;</w:t>
        </w:r>
        <w:r w:rsidRPr="009E71D1">
          <w:rPr>
            <w:rStyle w:val="Hyperlink"/>
            <w:rFonts w:ascii="Courier New" w:eastAsia="MS Mincho" w:hAnsi="Courier New" w:cs="Courier New"/>
            <w:noProof/>
            <w:kern w:val="22"/>
          </w:rPr>
          <w:t>weld_position/&gt;</w:t>
        </w:r>
        <w:r w:rsidRPr="009E71D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_Toc96333630 \h </w:instrText>
        </w:r>
        <w:r>
          <w:rPr>
            <w:noProof/>
            <w:webHidden/>
          </w:rPr>
        </w:r>
      </w:ins>
      <w:r>
        <w:rPr>
          <w:noProof/>
          <w:webHidden/>
        </w:rPr>
        <w:fldChar w:fldCharType="separate"/>
      </w:r>
      <w:ins w:id="1709" w:author="Weinert, Matthias (M.)" w:date="2022-02-21T10:55:00Z">
        <w:r>
          <w:rPr>
            <w:noProof/>
            <w:webHidden/>
          </w:rPr>
          <w:t>113</w:t>
        </w:r>
        <w:r>
          <w:rPr>
            <w:noProof/>
            <w:webHidden/>
          </w:rPr>
          <w:fldChar w:fldCharType="end"/>
        </w:r>
        <w:r w:rsidRPr="009E71D1">
          <w:rPr>
            <w:rStyle w:val="Hyperlink"/>
            <w:rFonts w:eastAsia="MS Mincho"/>
            <w:noProof/>
          </w:rPr>
          <w:fldChar w:fldCharType="end"/>
        </w:r>
      </w:ins>
    </w:p>
    <w:p w14:paraId="55EDD536" w14:textId="4C7A40B1" w:rsidR="006344F0" w:rsidRDefault="006344F0">
      <w:pPr>
        <w:pStyle w:val="Abbildungsverzeichnis"/>
        <w:rPr>
          <w:ins w:id="1710" w:author="Weinert, Matthias (M.)" w:date="2022-02-21T10:55:00Z"/>
          <w:rFonts w:asciiTheme="minorHAnsi" w:eastAsiaTheme="minorEastAsia" w:hAnsiTheme="minorHAnsi" w:cstheme="minorBidi"/>
          <w:b w:val="0"/>
          <w:noProof/>
          <w:szCs w:val="22"/>
          <w:lang w:val="de-DE"/>
        </w:rPr>
      </w:pPr>
      <w:ins w:id="1711" w:author="Weinert, Matthias (M.)" w:date="2022-02-21T10:55:00Z">
        <w:r w:rsidRPr="009E71D1">
          <w:rPr>
            <w:rStyle w:val="Hyperlink"/>
            <w:rFonts w:eastAsia="MS Mincho"/>
            <w:noProof/>
          </w:rPr>
          <w:lastRenderedPageBreak/>
          <w:fldChar w:fldCharType="begin"/>
        </w:r>
        <w:r w:rsidRPr="009E71D1">
          <w:rPr>
            <w:rStyle w:val="Hyperlink"/>
            <w:rFonts w:eastAsia="MS Mincho"/>
            <w:noProof/>
          </w:rPr>
          <w:instrText xml:space="preserve"> </w:instrText>
        </w:r>
        <w:r>
          <w:rPr>
            <w:noProof/>
          </w:rPr>
          <w:instrText>HYPERLINK \l "_Toc96333631"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110: Attributes of element &lt;</w:t>
        </w:r>
        <w:r w:rsidRPr="009E71D1">
          <w:rPr>
            <w:rStyle w:val="Hyperlink"/>
            <w:rFonts w:ascii="Courier New" w:eastAsia="MS Mincho" w:hAnsi="Courier New" w:cs="Courier New"/>
            <w:noProof/>
            <w:kern w:val="22"/>
          </w:rPr>
          <w:t>sheet_parameter/&gt;</w:t>
        </w:r>
        <w:r w:rsidRPr="009E71D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_Toc96333631 \h </w:instrText>
        </w:r>
        <w:r>
          <w:rPr>
            <w:noProof/>
            <w:webHidden/>
          </w:rPr>
        </w:r>
      </w:ins>
      <w:r>
        <w:rPr>
          <w:noProof/>
          <w:webHidden/>
        </w:rPr>
        <w:fldChar w:fldCharType="separate"/>
      </w:r>
      <w:ins w:id="1712" w:author="Weinert, Matthias (M.)" w:date="2022-02-21T10:55:00Z">
        <w:r>
          <w:rPr>
            <w:noProof/>
            <w:webHidden/>
          </w:rPr>
          <w:t>114</w:t>
        </w:r>
        <w:r>
          <w:rPr>
            <w:noProof/>
            <w:webHidden/>
          </w:rPr>
          <w:fldChar w:fldCharType="end"/>
        </w:r>
        <w:r w:rsidRPr="009E71D1">
          <w:rPr>
            <w:rStyle w:val="Hyperlink"/>
            <w:rFonts w:eastAsia="MS Mincho"/>
            <w:noProof/>
          </w:rPr>
          <w:fldChar w:fldCharType="end"/>
        </w:r>
      </w:ins>
    </w:p>
    <w:p w14:paraId="20195C33" w14:textId="0C647CDD" w:rsidR="006344F0" w:rsidRDefault="006344F0">
      <w:pPr>
        <w:pStyle w:val="Abbildungsverzeichnis"/>
        <w:rPr>
          <w:ins w:id="1713" w:author="Weinert, Matthias (M.)" w:date="2022-02-21T10:55:00Z"/>
          <w:rFonts w:asciiTheme="minorHAnsi" w:eastAsiaTheme="minorEastAsia" w:hAnsiTheme="minorHAnsi" w:cstheme="minorBidi"/>
          <w:b w:val="0"/>
          <w:noProof/>
          <w:szCs w:val="22"/>
          <w:lang w:val="de-DE"/>
        </w:rPr>
      </w:pPr>
      <w:ins w:id="171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"_Toc96333632"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111: Parameters of Y-Joint</w:t>
        </w:r>
        <w:r>
          <w:rPr>
            <w:noProof/>
            <w:webHidden/>
          </w:rPr>
          <w:tab/>
        </w:r>
        <w:r>
          <w:rPr>
            <w:noProof/>
            <w:webHidden/>
          </w:rPr>
          <w:fldChar w:fldCharType="begin"/>
        </w:r>
        <w:r>
          <w:rPr>
            <w:noProof/>
            <w:webHidden/>
          </w:rPr>
          <w:instrText xml:space="preserve"> PAGEREF _Toc96333632 \h </w:instrText>
        </w:r>
        <w:r>
          <w:rPr>
            <w:noProof/>
            <w:webHidden/>
          </w:rPr>
        </w:r>
      </w:ins>
      <w:r>
        <w:rPr>
          <w:noProof/>
          <w:webHidden/>
        </w:rPr>
        <w:fldChar w:fldCharType="separate"/>
      </w:r>
      <w:ins w:id="1715" w:author="Weinert, Matthias (M.)" w:date="2022-02-21T10:55:00Z">
        <w:r>
          <w:rPr>
            <w:noProof/>
            <w:webHidden/>
          </w:rPr>
          <w:t>115</w:t>
        </w:r>
        <w:r>
          <w:rPr>
            <w:noProof/>
            <w:webHidden/>
          </w:rPr>
          <w:fldChar w:fldCharType="end"/>
        </w:r>
        <w:r w:rsidRPr="009E71D1">
          <w:rPr>
            <w:rStyle w:val="Hyperlink"/>
            <w:rFonts w:eastAsia="MS Mincho"/>
            <w:noProof/>
          </w:rPr>
          <w:fldChar w:fldCharType="end"/>
        </w:r>
      </w:ins>
    </w:p>
    <w:p w14:paraId="07F2D35E" w14:textId="70146334" w:rsidR="006344F0" w:rsidRDefault="006344F0">
      <w:pPr>
        <w:pStyle w:val="Abbildungsverzeichnis"/>
        <w:rPr>
          <w:ins w:id="1716" w:author="Weinert, Matthias (M.)" w:date="2022-02-21T10:55:00Z"/>
          <w:rFonts w:asciiTheme="minorHAnsi" w:eastAsiaTheme="minorEastAsia" w:hAnsiTheme="minorHAnsi" w:cstheme="minorBidi"/>
          <w:b w:val="0"/>
          <w:noProof/>
          <w:szCs w:val="22"/>
          <w:lang w:val="de-DE"/>
        </w:rPr>
      </w:pPr>
      <w:ins w:id="171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"_Toc96333633"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112: Attributes of element &lt;</w:t>
        </w:r>
        <w:r w:rsidRPr="009E71D1">
          <w:rPr>
            <w:rStyle w:val="Hyperlink"/>
            <w:rFonts w:ascii="Courier New" w:eastAsia="MS Mincho" w:hAnsi="Courier New" w:cs="Courier New"/>
            <w:noProof/>
            <w:kern w:val="22"/>
          </w:rPr>
          <w:t>weld_position/&gt;</w:t>
        </w:r>
        <w:r w:rsidRPr="009E71D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_Toc96333633 \h </w:instrText>
        </w:r>
        <w:r>
          <w:rPr>
            <w:noProof/>
            <w:webHidden/>
          </w:rPr>
        </w:r>
      </w:ins>
      <w:r>
        <w:rPr>
          <w:noProof/>
          <w:webHidden/>
        </w:rPr>
        <w:fldChar w:fldCharType="separate"/>
      </w:r>
      <w:ins w:id="1718" w:author="Weinert, Matthias (M.)" w:date="2022-02-21T10:55:00Z">
        <w:r>
          <w:rPr>
            <w:noProof/>
            <w:webHidden/>
          </w:rPr>
          <w:t>116</w:t>
        </w:r>
        <w:r>
          <w:rPr>
            <w:noProof/>
            <w:webHidden/>
          </w:rPr>
          <w:fldChar w:fldCharType="end"/>
        </w:r>
        <w:r w:rsidRPr="009E71D1">
          <w:rPr>
            <w:rStyle w:val="Hyperlink"/>
            <w:rFonts w:eastAsia="MS Mincho"/>
            <w:noProof/>
          </w:rPr>
          <w:fldChar w:fldCharType="end"/>
        </w:r>
      </w:ins>
    </w:p>
    <w:p w14:paraId="09A37187" w14:textId="11FEECEC" w:rsidR="006344F0" w:rsidRDefault="006344F0">
      <w:pPr>
        <w:pStyle w:val="Abbildungsverzeichnis"/>
        <w:rPr>
          <w:ins w:id="1719" w:author="Weinert, Matthias (M.)" w:date="2022-02-21T10:55:00Z"/>
          <w:rFonts w:asciiTheme="minorHAnsi" w:eastAsiaTheme="minorEastAsia" w:hAnsiTheme="minorHAnsi" w:cstheme="minorBidi"/>
          <w:b w:val="0"/>
          <w:noProof/>
          <w:szCs w:val="22"/>
          <w:lang w:val="de-DE"/>
        </w:rPr>
      </w:pPr>
      <w:ins w:id="172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"_Toc96333634"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113: Value Dependency of Attribute </w:t>
        </w:r>
        <w:r w:rsidRPr="009E71D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_Toc96333634 \h </w:instrText>
        </w:r>
        <w:r>
          <w:rPr>
            <w:noProof/>
            <w:webHidden/>
          </w:rPr>
        </w:r>
      </w:ins>
      <w:r>
        <w:rPr>
          <w:noProof/>
          <w:webHidden/>
        </w:rPr>
        <w:fldChar w:fldCharType="separate"/>
      </w:r>
      <w:ins w:id="1721" w:author="Weinert, Matthias (M.)" w:date="2022-02-21T10:55:00Z">
        <w:r>
          <w:rPr>
            <w:noProof/>
            <w:webHidden/>
          </w:rPr>
          <w:t>117</w:t>
        </w:r>
        <w:r>
          <w:rPr>
            <w:noProof/>
            <w:webHidden/>
          </w:rPr>
          <w:fldChar w:fldCharType="end"/>
        </w:r>
        <w:r w:rsidRPr="009E71D1">
          <w:rPr>
            <w:rStyle w:val="Hyperlink"/>
            <w:rFonts w:eastAsia="MS Mincho"/>
            <w:noProof/>
          </w:rPr>
          <w:fldChar w:fldCharType="end"/>
        </w:r>
      </w:ins>
    </w:p>
    <w:p w14:paraId="5E46FA3E" w14:textId="14581B8A" w:rsidR="006344F0" w:rsidRDefault="006344F0">
      <w:pPr>
        <w:pStyle w:val="Abbildungsverzeichnis"/>
        <w:rPr>
          <w:ins w:id="1722" w:author="Weinert, Matthias (M.)" w:date="2022-02-21T10:55:00Z"/>
          <w:rFonts w:asciiTheme="minorHAnsi" w:eastAsiaTheme="minorEastAsia" w:hAnsiTheme="minorHAnsi" w:cstheme="minorBidi"/>
          <w:b w:val="0"/>
          <w:noProof/>
          <w:szCs w:val="22"/>
          <w:lang w:val="de-DE"/>
        </w:rPr>
      </w:pPr>
      <w:ins w:id="172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"_Toc96333635"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114: Attributes of element </w:t>
        </w:r>
        <w:r w:rsidRPr="009E71D1">
          <w:rPr>
            <w:rStyle w:val="Hyperlink"/>
            <w:rFonts w:ascii="Courier New" w:eastAsia="MS Mincho" w:hAnsi="Courier New" w:cs="Courier New"/>
            <w:bCs/>
            <w:noProof/>
          </w:rPr>
          <w:t>&lt;</w:t>
        </w:r>
        <w:r w:rsidRPr="009E71D1">
          <w:rPr>
            <w:rStyle w:val="Hyperlink"/>
            <w:rFonts w:ascii="Courier New" w:eastAsia="MS Mincho" w:hAnsi="Courier New" w:cs="Courier New"/>
            <w:noProof/>
            <w:kern w:val="22"/>
          </w:rPr>
          <w:t>sheet_parameter/&gt;</w:t>
        </w:r>
        <w:r w:rsidRPr="009E71D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_Toc96333635 \h </w:instrText>
        </w:r>
        <w:r>
          <w:rPr>
            <w:noProof/>
            <w:webHidden/>
          </w:rPr>
        </w:r>
      </w:ins>
      <w:r>
        <w:rPr>
          <w:noProof/>
          <w:webHidden/>
        </w:rPr>
        <w:fldChar w:fldCharType="separate"/>
      </w:r>
      <w:ins w:id="1724" w:author="Weinert, Matthias (M.)" w:date="2022-02-21T10:55:00Z">
        <w:r>
          <w:rPr>
            <w:noProof/>
            <w:webHidden/>
          </w:rPr>
          <w:t>118</w:t>
        </w:r>
        <w:r>
          <w:rPr>
            <w:noProof/>
            <w:webHidden/>
          </w:rPr>
          <w:fldChar w:fldCharType="end"/>
        </w:r>
        <w:r w:rsidRPr="009E71D1">
          <w:rPr>
            <w:rStyle w:val="Hyperlink"/>
            <w:rFonts w:eastAsia="MS Mincho"/>
            <w:noProof/>
          </w:rPr>
          <w:fldChar w:fldCharType="end"/>
        </w:r>
      </w:ins>
    </w:p>
    <w:p w14:paraId="63FB112F" w14:textId="5314B259" w:rsidR="006344F0" w:rsidRDefault="006344F0">
      <w:pPr>
        <w:pStyle w:val="Abbildungsverzeichnis"/>
        <w:rPr>
          <w:ins w:id="1725" w:author="Weinert, Matthias (M.)" w:date="2022-02-21T10:55:00Z"/>
          <w:rFonts w:asciiTheme="minorHAnsi" w:eastAsiaTheme="minorEastAsia" w:hAnsiTheme="minorHAnsi" w:cstheme="minorBidi"/>
          <w:b w:val="0"/>
          <w:noProof/>
          <w:szCs w:val="22"/>
          <w:lang w:val="de-DE"/>
        </w:rPr>
      </w:pPr>
      <w:ins w:id="172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"_Toc96333636"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115: Parameters of K-Joint</w:t>
        </w:r>
        <w:r>
          <w:rPr>
            <w:noProof/>
            <w:webHidden/>
          </w:rPr>
          <w:tab/>
        </w:r>
        <w:r>
          <w:rPr>
            <w:noProof/>
            <w:webHidden/>
          </w:rPr>
          <w:fldChar w:fldCharType="begin"/>
        </w:r>
        <w:r>
          <w:rPr>
            <w:noProof/>
            <w:webHidden/>
          </w:rPr>
          <w:instrText xml:space="preserve"> PAGEREF _Toc96333636 \h </w:instrText>
        </w:r>
        <w:r>
          <w:rPr>
            <w:noProof/>
            <w:webHidden/>
          </w:rPr>
        </w:r>
      </w:ins>
      <w:r>
        <w:rPr>
          <w:noProof/>
          <w:webHidden/>
        </w:rPr>
        <w:fldChar w:fldCharType="separate"/>
      </w:r>
      <w:ins w:id="1727" w:author="Weinert, Matthias (M.)" w:date="2022-02-21T10:55:00Z">
        <w:r>
          <w:rPr>
            <w:noProof/>
            <w:webHidden/>
          </w:rPr>
          <w:t>119</w:t>
        </w:r>
        <w:r>
          <w:rPr>
            <w:noProof/>
            <w:webHidden/>
          </w:rPr>
          <w:fldChar w:fldCharType="end"/>
        </w:r>
        <w:r w:rsidRPr="009E71D1">
          <w:rPr>
            <w:rStyle w:val="Hyperlink"/>
            <w:rFonts w:eastAsia="MS Mincho"/>
            <w:noProof/>
          </w:rPr>
          <w:fldChar w:fldCharType="end"/>
        </w:r>
      </w:ins>
    </w:p>
    <w:p w14:paraId="31CF3129" w14:textId="697165AA" w:rsidR="006344F0" w:rsidRDefault="006344F0">
      <w:pPr>
        <w:pStyle w:val="Abbildungsverzeichnis"/>
        <w:rPr>
          <w:ins w:id="1728" w:author="Weinert, Matthias (M.)" w:date="2022-02-21T10:55:00Z"/>
          <w:rFonts w:asciiTheme="minorHAnsi" w:eastAsiaTheme="minorEastAsia" w:hAnsiTheme="minorHAnsi" w:cstheme="minorBidi"/>
          <w:b w:val="0"/>
          <w:noProof/>
          <w:szCs w:val="22"/>
          <w:lang w:val="de-DE"/>
        </w:rPr>
      </w:pPr>
      <w:ins w:id="172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"_Toc96333637"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116: Attributes of element </w:t>
        </w:r>
        <w:r w:rsidRPr="009E71D1">
          <w:rPr>
            <w:rStyle w:val="Hyperlink"/>
            <w:rFonts w:ascii="Courier New" w:eastAsia="MS Mincho" w:hAnsi="Courier New" w:cs="Courier New"/>
            <w:bCs/>
            <w:noProof/>
          </w:rPr>
          <w:t>&lt;</w:t>
        </w:r>
        <w:r w:rsidRPr="009E71D1">
          <w:rPr>
            <w:rStyle w:val="Hyperlink"/>
            <w:rFonts w:ascii="Courier New" w:eastAsia="MS Mincho" w:hAnsi="Courier New" w:cs="Courier New"/>
            <w:noProof/>
            <w:kern w:val="22"/>
          </w:rPr>
          <w:t>weld_position/&gt;</w:t>
        </w:r>
        <w:r w:rsidRPr="009E71D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_Toc96333637 \h </w:instrText>
        </w:r>
        <w:r>
          <w:rPr>
            <w:noProof/>
            <w:webHidden/>
          </w:rPr>
        </w:r>
      </w:ins>
      <w:r>
        <w:rPr>
          <w:noProof/>
          <w:webHidden/>
        </w:rPr>
        <w:fldChar w:fldCharType="separate"/>
      </w:r>
      <w:ins w:id="1730" w:author="Weinert, Matthias (M.)" w:date="2022-02-21T10:55:00Z">
        <w:r>
          <w:rPr>
            <w:noProof/>
            <w:webHidden/>
          </w:rPr>
          <w:t>120</w:t>
        </w:r>
        <w:r>
          <w:rPr>
            <w:noProof/>
            <w:webHidden/>
          </w:rPr>
          <w:fldChar w:fldCharType="end"/>
        </w:r>
        <w:r w:rsidRPr="009E71D1">
          <w:rPr>
            <w:rStyle w:val="Hyperlink"/>
            <w:rFonts w:eastAsia="MS Mincho"/>
            <w:noProof/>
          </w:rPr>
          <w:fldChar w:fldCharType="end"/>
        </w:r>
      </w:ins>
    </w:p>
    <w:p w14:paraId="749DB9BF" w14:textId="3EFA985B" w:rsidR="006344F0" w:rsidRDefault="006344F0">
      <w:pPr>
        <w:pStyle w:val="Abbildungsverzeichnis"/>
        <w:rPr>
          <w:ins w:id="1731" w:author="Weinert, Matthias (M.)" w:date="2022-02-21T10:55:00Z"/>
          <w:rFonts w:asciiTheme="minorHAnsi" w:eastAsiaTheme="minorEastAsia" w:hAnsiTheme="minorHAnsi" w:cstheme="minorBidi"/>
          <w:b w:val="0"/>
          <w:noProof/>
          <w:szCs w:val="22"/>
          <w:lang w:val="de-DE"/>
        </w:rPr>
      </w:pPr>
      <w:ins w:id="173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"_Toc96333638"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117: Value Dependency of Attribute </w:t>
        </w:r>
        <w:r w:rsidRPr="009E71D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_Toc96333638 \h </w:instrText>
        </w:r>
        <w:r>
          <w:rPr>
            <w:noProof/>
            <w:webHidden/>
          </w:rPr>
        </w:r>
      </w:ins>
      <w:r>
        <w:rPr>
          <w:noProof/>
          <w:webHidden/>
        </w:rPr>
        <w:fldChar w:fldCharType="separate"/>
      </w:r>
      <w:ins w:id="1733" w:author="Weinert, Matthias (M.)" w:date="2022-02-21T10:55:00Z">
        <w:r>
          <w:rPr>
            <w:noProof/>
            <w:webHidden/>
          </w:rPr>
          <w:t>120</w:t>
        </w:r>
        <w:r>
          <w:rPr>
            <w:noProof/>
            <w:webHidden/>
          </w:rPr>
          <w:fldChar w:fldCharType="end"/>
        </w:r>
        <w:r w:rsidRPr="009E71D1">
          <w:rPr>
            <w:rStyle w:val="Hyperlink"/>
            <w:rFonts w:eastAsia="MS Mincho"/>
            <w:noProof/>
          </w:rPr>
          <w:fldChar w:fldCharType="end"/>
        </w:r>
      </w:ins>
    </w:p>
    <w:p w14:paraId="61EBDC01" w14:textId="7F70031A" w:rsidR="006344F0" w:rsidRDefault="006344F0">
      <w:pPr>
        <w:pStyle w:val="Abbildungsverzeichnis"/>
        <w:rPr>
          <w:ins w:id="1734" w:author="Weinert, Matthias (M.)" w:date="2022-02-21T10:55:00Z"/>
          <w:rFonts w:asciiTheme="minorHAnsi" w:eastAsiaTheme="minorEastAsia" w:hAnsiTheme="minorHAnsi" w:cstheme="minorBidi"/>
          <w:b w:val="0"/>
          <w:noProof/>
          <w:szCs w:val="22"/>
          <w:lang w:val="de-DE"/>
        </w:rPr>
      </w:pPr>
      <w:ins w:id="173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"_Toc96333639"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118: Attributes of element &lt;</w:t>
        </w:r>
        <w:r w:rsidRPr="009E71D1">
          <w:rPr>
            <w:rStyle w:val="Hyperlink"/>
            <w:rFonts w:ascii="Courier New" w:eastAsia="MS Mincho" w:hAnsi="Courier New" w:cs="Courier New"/>
            <w:noProof/>
            <w:kern w:val="22"/>
          </w:rPr>
          <w:t>sheet_parameter/&gt;</w:t>
        </w:r>
        <w:r w:rsidRPr="009E71D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_Toc96333639 \h </w:instrText>
        </w:r>
        <w:r>
          <w:rPr>
            <w:noProof/>
            <w:webHidden/>
          </w:rPr>
        </w:r>
      </w:ins>
      <w:r>
        <w:rPr>
          <w:noProof/>
          <w:webHidden/>
        </w:rPr>
        <w:fldChar w:fldCharType="separate"/>
      </w:r>
      <w:ins w:id="1736" w:author="Weinert, Matthias (M.)" w:date="2022-02-21T10:55:00Z">
        <w:r>
          <w:rPr>
            <w:noProof/>
            <w:webHidden/>
          </w:rPr>
          <w:t>122</w:t>
        </w:r>
        <w:r>
          <w:rPr>
            <w:noProof/>
            <w:webHidden/>
          </w:rPr>
          <w:fldChar w:fldCharType="end"/>
        </w:r>
        <w:r w:rsidRPr="009E71D1">
          <w:rPr>
            <w:rStyle w:val="Hyperlink"/>
            <w:rFonts w:eastAsia="MS Mincho"/>
            <w:noProof/>
          </w:rPr>
          <w:fldChar w:fldCharType="end"/>
        </w:r>
      </w:ins>
    </w:p>
    <w:p w14:paraId="306409E0" w14:textId="6F47F0FA" w:rsidR="006344F0" w:rsidRDefault="006344F0">
      <w:pPr>
        <w:pStyle w:val="Abbildungsverzeichnis"/>
        <w:rPr>
          <w:ins w:id="1737" w:author="Weinert, Matthias (M.)" w:date="2022-02-21T10:55:00Z"/>
          <w:rFonts w:asciiTheme="minorHAnsi" w:eastAsiaTheme="minorEastAsia" w:hAnsiTheme="minorHAnsi" w:cstheme="minorBidi"/>
          <w:b w:val="0"/>
          <w:noProof/>
          <w:szCs w:val="22"/>
          <w:lang w:val="de-DE"/>
        </w:rPr>
      </w:pPr>
      <w:ins w:id="173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"_Toc96333640"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119: Parameters of Cruciform Joint</w:t>
        </w:r>
        <w:r>
          <w:rPr>
            <w:noProof/>
            <w:webHidden/>
          </w:rPr>
          <w:tab/>
        </w:r>
        <w:r>
          <w:rPr>
            <w:noProof/>
            <w:webHidden/>
          </w:rPr>
          <w:fldChar w:fldCharType="begin"/>
        </w:r>
        <w:r>
          <w:rPr>
            <w:noProof/>
            <w:webHidden/>
          </w:rPr>
          <w:instrText xml:space="preserve"> PAGEREF _Toc96333640 \h </w:instrText>
        </w:r>
        <w:r>
          <w:rPr>
            <w:noProof/>
            <w:webHidden/>
          </w:rPr>
        </w:r>
      </w:ins>
      <w:r>
        <w:rPr>
          <w:noProof/>
          <w:webHidden/>
        </w:rPr>
        <w:fldChar w:fldCharType="separate"/>
      </w:r>
      <w:ins w:id="1739" w:author="Weinert, Matthias (M.)" w:date="2022-02-21T10:55:00Z">
        <w:r>
          <w:rPr>
            <w:noProof/>
            <w:webHidden/>
          </w:rPr>
          <w:t>123</w:t>
        </w:r>
        <w:r>
          <w:rPr>
            <w:noProof/>
            <w:webHidden/>
          </w:rPr>
          <w:fldChar w:fldCharType="end"/>
        </w:r>
        <w:r w:rsidRPr="009E71D1">
          <w:rPr>
            <w:rStyle w:val="Hyperlink"/>
            <w:rFonts w:eastAsia="MS Mincho"/>
            <w:noProof/>
          </w:rPr>
          <w:fldChar w:fldCharType="end"/>
        </w:r>
      </w:ins>
    </w:p>
    <w:p w14:paraId="08DBA55A" w14:textId="34C18708" w:rsidR="006344F0" w:rsidRDefault="006344F0">
      <w:pPr>
        <w:pStyle w:val="Abbildungsverzeichnis"/>
        <w:rPr>
          <w:ins w:id="1740" w:author="Weinert, Matthias (M.)" w:date="2022-02-21T10:55:00Z"/>
          <w:rFonts w:asciiTheme="minorHAnsi" w:eastAsiaTheme="minorEastAsia" w:hAnsiTheme="minorHAnsi" w:cstheme="minorBidi"/>
          <w:b w:val="0"/>
          <w:noProof/>
          <w:szCs w:val="22"/>
          <w:lang w:val="de-DE"/>
        </w:rPr>
      </w:pPr>
      <w:ins w:id="174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"_Toc96333641"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120: Attributes of element </w:t>
        </w:r>
        <w:r w:rsidRPr="009E71D1">
          <w:rPr>
            <w:rStyle w:val="Hyperlink"/>
            <w:rFonts w:ascii="Courier New" w:eastAsia="MS Mincho" w:hAnsi="Courier New" w:cs="Courier New"/>
            <w:bCs/>
            <w:noProof/>
          </w:rPr>
          <w:t>&lt;</w:t>
        </w:r>
        <w:r w:rsidRPr="009E71D1">
          <w:rPr>
            <w:rStyle w:val="Hyperlink"/>
            <w:rFonts w:ascii="Courier New" w:eastAsia="MS Mincho" w:hAnsi="Courier New" w:cs="Courier New"/>
            <w:noProof/>
            <w:kern w:val="22"/>
          </w:rPr>
          <w:t>weld_position/&gt;</w:t>
        </w:r>
        <w:r w:rsidRPr="009E71D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_Toc96333641 \h </w:instrText>
        </w:r>
        <w:r>
          <w:rPr>
            <w:noProof/>
            <w:webHidden/>
          </w:rPr>
        </w:r>
      </w:ins>
      <w:r>
        <w:rPr>
          <w:noProof/>
          <w:webHidden/>
        </w:rPr>
        <w:fldChar w:fldCharType="separate"/>
      </w:r>
      <w:ins w:id="1742" w:author="Weinert, Matthias (M.)" w:date="2022-02-21T10:55:00Z">
        <w:r>
          <w:rPr>
            <w:noProof/>
            <w:webHidden/>
          </w:rPr>
          <w:t>123</w:t>
        </w:r>
        <w:r>
          <w:rPr>
            <w:noProof/>
            <w:webHidden/>
          </w:rPr>
          <w:fldChar w:fldCharType="end"/>
        </w:r>
        <w:r w:rsidRPr="009E71D1">
          <w:rPr>
            <w:rStyle w:val="Hyperlink"/>
            <w:rFonts w:eastAsia="MS Mincho"/>
            <w:noProof/>
          </w:rPr>
          <w:fldChar w:fldCharType="end"/>
        </w:r>
      </w:ins>
    </w:p>
    <w:p w14:paraId="6D633267" w14:textId="7590819E" w:rsidR="006344F0" w:rsidRDefault="006344F0">
      <w:pPr>
        <w:pStyle w:val="Abbildungsverzeichnis"/>
        <w:rPr>
          <w:ins w:id="1743" w:author="Weinert, Matthias (M.)" w:date="2022-02-21T10:55:00Z"/>
          <w:rFonts w:asciiTheme="minorHAnsi" w:eastAsiaTheme="minorEastAsia" w:hAnsiTheme="minorHAnsi" w:cstheme="minorBidi"/>
          <w:b w:val="0"/>
          <w:noProof/>
          <w:szCs w:val="22"/>
          <w:lang w:val="de-DE"/>
        </w:rPr>
      </w:pPr>
      <w:ins w:id="174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"_Toc96333642"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121: Value Dependency of Attribute </w:t>
        </w:r>
        <w:r w:rsidRPr="009E71D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_Toc96333642 \h </w:instrText>
        </w:r>
        <w:r>
          <w:rPr>
            <w:noProof/>
            <w:webHidden/>
          </w:rPr>
        </w:r>
      </w:ins>
      <w:r>
        <w:rPr>
          <w:noProof/>
          <w:webHidden/>
        </w:rPr>
        <w:fldChar w:fldCharType="separate"/>
      </w:r>
      <w:ins w:id="1745" w:author="Weinert, Matthias (M.)" w:date="2022-02-21T10:55:00Z">
        <w:r>
          <w:rPr>
            <w:noProof/>
            <w:webHidden/>
          </w:rPr>
          <w:t>124</w:t>
        </w:r>
        <w:r>
          <w:rPr>
            <w:noProof/>
            <w:webHidden/>
          </w:rPr>
          <w:fldChar w:fldCharType="end"/>
        </w:r>
        <w:r w:rsidRPr="009E71D1">
          <w:rPr>
            <w:rStyle w:val="Hyperlink"/>
            <w:rFonts w:eastAsia="MS Mincho"/>
            <w:noProof/>
          </w:rPr>
          <w:fldChar w:fldCharType="end"/>
        </w:r>
      </w:ins>
    </w:p>
    <w:p w14:paraId="119188EA" w14:textId="742BC56A" w:rsidR="006344F0" w:rsidRDefault="006344F0">
      <w:pPr>
        <w:pStyle w:val="Abbildungsverzeichnis"/>
        <w:rPr>
          <w:ins w:id="1746" w:author="Weinert, Matthias (M.)" w:date="2022-02-21T10:55:00Z"/>
          <w:rFonts w:asciiTheme="minorHAnsi" w:eastAsiaTheme="minorEastAsia" w:hAnsiTheme="minorHAnsi" w:cstheme="minorBidi"/>
          <w:b w:val="0"/>
          <w:noProof/>
          <w:szCs w:val="22"/>
          <w:lang w:val="de-DE"/>
        </w:rPr>
      </w:pPr>
      <w:ins w:id="174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"_Toc96333643"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122: Attributes of element </w:t>
        </w:r>
        <w:r w:rsidRPr="009E71D1">
          <w:rPr>
            <w:rStyle w:val="Hyperlink"/>
            <w:rFonts w:ascii="Courier New" w:eastAsia="MS Mincho" w:hAnsi="Courier New" w:cs="Courier New"/>
            <w:bCs/>
            <w:noProof/>
          </w:rPr>
          <w:t>&lt;</w:t>
        </w:r>
        <w:r w:rsidRPr="009E71D1">
          <w:rPr>
            <w:rStyle w:val="Hyperlink"/>
            <w:rFonts w:ascii="Courier New" w:eastAsia="MS Mincho" w:hAnsi="Courier New" w:cs="Courier New"/>
            <w:noProof/>
            <w:kern w:val="22"/>
          </w:rPr>
          <w:t>sheet_parameter/&gt;</w:t>
        </w:r>
        <w:r w:rsidRPr="009E71D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_Toc96333643 \h </w:instrText>
        </w:r>
        <w:r>
          <w:rPr>
            <w:noProof/>
            <w:webHidden/>
          </w:rPr>
        </w:r>
      </w:ins>
      <w:r>
        <w:rPr>
          <w:noProof/>
          <w:webHidden/>
        </w:rPr>
        <w:fldChar w:fldCharType="separate"/>
      </w:r>
      <w:ins w:id="1748" w:author="Weinert, Matthias (M.)" w:date="2022-02-21T10:55:00Z">
        <w:r>
          <w:rPr>
            <w:noProof/>
            <w:webHidden/>
          </w:rPr>
          <w:t>125</w:t>
        </w:r>
        <w:r>
          <w:rPr>
            <w:noProof/>
            <w:webHidden/>
          </w:rPr>
          <w:fldChar w:fldCharType="end"/>
        </w:r>
        <w:r w:rsidRPr="009E71D1">
          <w:rPr>
            <w:rStyle w:val="Hyperlink"/>
            <w:rFonts w:eastAsia="MS Mincho"/>
            <w:noProof/>
          </w:rPr>
          <w:fldChar w:fldCharType="end"/>
        </w:r>
      </w:ins>
    </w:p>
    <w:p w14:paraId="173E3747" w14:textId="39CD7D1B" w:rsidR="006344F0" w:rsidRDefault="006344F0">
      <w:pPr>
        <w:pStyle w:val="Abbildungsverzeichnis"/>
        <w:rPr>
          <w:ins w:id="1749" w:author="Weinert, Matthias (M.)" w:date="2022-02-21T10:55:00Z"/>
          <w:rFonts w:asciiTheme="minorHAnsi" w:eastAsiaTheme="minorEastAsia" w:hAnsiTheme="minorHAnsi" w:cstheme="minorBidi"/>
          <w:b w:val="0"/>
          <w:noProof/>
          <w:szCs w:val="22"/>
          <w:lang w:val="de-DE"/>
        </w:rPr>
      </w:pPr>
      <w:ins w:id="175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"_Toc96333644"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123: Parameters of Flared joint</w:t>
        </w:r>
        <w:r>
          <w:rPr>
            <w:noProof/>
            <w:webHidden/>
          </w:rPr>
          <w:tab/>
        </w:r>
        <w:r>
          <w:rPr>
            <w:noProof/>
            <w:webHidden/>
          </w:rPr>
          <w:fldChar w:fldCharType="begin"/>
        </w:r>
        <w:r>
          <w:rPr>
            <w:noProof/>
            <w:webHidden/>
          </w:rPr>
          <w:instrText xml:space="preserve"> PAGEREF _Toc96333644 \h </w:instrText>
        </w:r>
        <w:r>
          <w:rPr>
            <w:noProof/>
            <w:webHidden/>
          </w:rPr>
        </w:r>
      </w:ins>
      <w:r>
        <w:rPr>
          <w:noProof/>
          <w:webHidden/>
        </w:rPr>
        <w:fldChar w:fldCharType="separate"/>
      </w:r>
      <w:ins w:id="1751" w:author="Weinert, Matthias (M.)" w:date="2022-02-21T10:55:00Z">
        <w:r>
          <w:rPr>
            <w:noProof/>
            <w:webHidden/>
          </w:rPr>
          <w:t>126</w:t>
        </w:r>
        <w:r>
          <w:rPr>
            <w:noProof/>
            <w:webHidden/>
          </w:rPr>
          <w:fldChar w:fldCharType="end"/>
        </w:r>
        <w:r w:rsidRPr="009E71D1">
          <w:rPr>
            <w:rStyle w:val="Hyperlink"/>
            <w:rFonts w:eastAsia="MS Mincho"/>
            <w:noProof/>
          </w:rPr>
          <w:fldChar w:fldCharType="end"/>
        </w:r>
      </w:ins>
    </w:p>
    <w:p w14:paraId="48DB5018" w14:textId="534AD0D5" w:rsidR="006344F0" w:rsidRDefault="006344F0">
      <w:pPr>
        <w:pStyle w:val="Abbildungsverzeichnis"/>
        <w:rPr>
          <w:ins w:id="1752" w:author="Weinert, Matthias (M.)" w:date="2022-02-21T10:55:00Z"/>
          <w:rFonts w:asciiTheme="minorHAnsi" w:eastAsiaTheme="minorEastAsia" w:hAnsiTheme="minorHAnsi" w:cstheme="minorBidi"/>
          <w:b w:val="0"/>
          <w:noProof/>
          <w:szCs w:val="22"/>
          <w:lang w:val="de-DE"/>
        </w:rPr>
      </w:pPr>
      <w:ins w:id="175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"_Toc96333645"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124: Attributes of element </w:t>
        </w:r>
        <w:r w:rsidRPr="009E71D1">
          <w:rPr>
            <w:rStyle w:val="Hyperlink"/>
            <w:rFonts w:ascii="Courier New" w:eastAsia="MS Mincho" w:hAnsi="Courier New" w:cs="Courier New"/>
            <w:bCs/>
            <w:noProof/>
          </w:rPr>
          <w:t>&lt;</w:t>
        </w:r>
        <w:r w:rsidRPr="009E71D1">
          <w:rPr>
            <w:rStyle w:val="Hyperlink"/>
            <w:rFonts w:ascii="Courier New" w:eastAsia="MS Mincho" w:hAnsi="Courier New" w:cs="Courier New"/>
            <w:noProof/>
            <w:kern w:val="22"/>
          </w:rPr>
          <w:t>weld_position/&gt;</w:t>
        </w:r>
        <w:r w:rsidRPr="009E71D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_Toc96333645 \h </w:instrText>
        </w:r>
        <w:r>
          <w:rPr>
            <w:noProof/>
            <w:webHidden/>
          </w:rPr>
        </w:r>
      </w:ins>
      <w:r>
        <w:rPr>
          <w:noProof/>
          <w:webHidden/>
        </w:rPr>
        <w:fldChar w:fldCharType="separate"/>
      </w:r>
      <w:ins w:id="1754" w:author="Weinert, Matthias (M.)" w:date="2022-02-21T10:55:00Z">
        <w:r>
          <w:rPr>
            <w:noProof/>
            <w:webHidden/>
          </w:rPr>
          <w:t>127</w:t>
        </w:r>
        <w:r>
          <w:rPr>
            <w:noProof/>
            <w:webHidden/>
          </w:rPr>
          <w:fldChar w:fldCharType="end"/>
        </w:r>
        <w:r w:rsidRPr="009E71D1">
          <w:rPr>
            <w:rStyle w:val="Hyperlink"/>
            <w:rFonts w:eastAsia="MS Mincho"/>
            <w:noProof/>
          </w:rPr>
          <w:fldChar w:fldCharType="end"/>
        </w:r>
      </w:ins>
    </w:p>
    <w:p w14:paraId="209C967E" w14:textId="22A5CBDB" w:rsidR="006344F0" w:rsidRDefault="006344F0">
      <w:pPr>
        <w:pStyle w:val="Abbildungsverzeichnis"/>
        <w:rPr>
          <w:ins w:id="1755" w:author="Weinert, Matthias (M.)" w:date="2022-02-21T10:55:00Z"/>
          <w:rFonts w:asciiTheme="minorHAnsi" w:eastAsiaTheme="minorEastAsia" w:hAnsiTheme="minorHAnsi" w:cstheme="minorBidi"/>
          <w:b w:val="0"/>
          <w:noProof/>
          <w:szCs w:val="22"/>
          <w:lang w:val="de-DE"/>
        </w:rPr>
      </w:pPr>
      <w:ins w:id="175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"_Toc96333646"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125: Attributes of element </w:t>
        </w:r>
        <w:r w:rsidRPr="009E71D1">
          <w:rPr>
            <w:rStyle w:val="Hyperlink"/>
            <w:rFonts w:ascii="Courier New" w:eastAsia="MS Mincho" w:hAnsi="Courier New" w:cs="Courier New"/>
            <w:bCs/>
            <w:noProof/>
          </w:rPr>
          <w:t>&lt;</w:t>
        </w:r>
        <w:r w:rsidRPr="009E71D1">
          <w:rPr>
            <w:rStyle w:val="Hyperlink"/>
            <w:rFonts w:ascii="Courier New" w:eastAsia="MS Mincho" w:hAnsi="Courier New" w:cs="Courier New"/>
            <w:noProof/>
            <w:kern w:val="22"/>
          </w:rPr>
          <w:t>sheet_parameter/&gt;</w:t>
        </w:r>
        <w:r w:rsidRPr="009E71D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_Toc96333646 \h </w:instrText>
        </w:r>
        <w:r>
          <w:rPr>
            <w:noProof/>
            <w:webHidden/>
          </w:rPr>
        </w:r>
      </w:ins>
      <w:r>
        <w:rPr>
          <w:noProof/>
          <w:webHidden/>
        </w:rPr>
        <w:fldChar w:fldCharType="separate"/>
      </w:r>
      <w:ins w:id="1757" w:author="Weinert, Matthias (M.)" w:date="2022-02-21T10:55:00Z">
        <w:r>
          <w:rPr>
            <w:noProof/>
            <w:webHidden/>
          </w:rPr>
          <w:t>127</w:t>
        </w:r>
        <w:r>
          <w:rPr>
            <w:noProof/>
            <w:webHidden/>
          </w:rPr>
          <w:fldChar w:fldCharType="end"/>
        </w:r>
        <w:r w:rsidRPr="009E71D1">
          <w:rPr>
            <w:rStyle w:val="Hyperlink"/>
            <w:rFonts w:eastAsia="MS Mincho"/>
            <w:noProof/>
          </w:rPr>
          <w:fldChar w:fldCharType="end"/>
        </w:r>
      </w:ins>
    </w:p>
    <w:p w14:paraId="32461739" w14:textId="582485C0" w:rsidR="006344F0" w:rsidRDefault="006344F0">
      <w:pPr>
        <w:pStyle w:val="Abbildungsverzeichnis"/>
        <w:rPr>
          <w:ins w:id="1758" w:author="Weinert, Matthias (M.)" w:date="2022-02-21T10:55:00Z"/>
          <w:rFonts w:asciiTheme="minorHAnsi" w:eastAsiaTheme="minorEastAsia" w:hAnsiTheme="minorHAnsi" w:cstheme="minorBidi"/>
          <w:b w:val="0"/>
          <w:noProof/>
          <w:szCs w:val="22"/>
          <w:lang w:val="de-DE"/>
        </w:rPr>
      </w:pPr>
      <w:ins w:id="175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"_Toc96333647"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126: Nested elements of </w:t>
        </w:r>
        <w:r w:rsidRPr="009E71D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_Toc96333647 \h </w:instrText>
        </w:r>
        <w:r>
          <w:rPr>
            <w:noProof/>
            <w:webHidden/>
          </w:rPr>
        </w:r>
      </w:ins>
      <w:r>
        <w:rPr>
          <w:noProof/>
          <w:webHidden/>
        </w:rPr>
        <w:fldChar w:fldCharType="separate"/>
      </w:r>
      <w:ins w:id="1760" w:author="Weinert, Matthias (M.)" w:date="2022-02-21T10:55:00Z">
        <w:r>
          <w:rPr>
            <w:noProof/>
            <w:webHidden/>
          </w:rPr>
          <w:t>128</w:t>
        </w:r>
        <w:r>
          <w:rPr>
            <w:noProof/>
            <w:webHidden/>
          </w:rPr>
          <w:fldChar w:fldCharType="end"/>
        </w:r>
        <w:r w:rsidRPr="009E71D1">
          <w:rPr>
            <w:rStyle w:val="Hyperlink"/>
            <w:rFonts w:eastAsia="MS Mincho"/>
            <w:noProof/>
          </w:rPr>
          <w:fldChar w:fldCharType="end"/>
        </w:r>
      </w:ins>
    </w:p>
    <w:p w14:paraId="45F5A911" w14:textId="147F53D4" w:rsidR="006344F0" w:rsidRDefault="006344F0">
      <w:pPr>
        <w:pStyle w:val="Abbildungsverzeichnis"/>
        <w:rPr>
          <w:ins w:id="1761" w:author="Weinert, Matthias (M.)" w:date="2022-02-21T10:55:00Z"/>
          <w:rFonts w:asciiTheme="minorHAnsi" w:eastAsiaTheme="minorEastAsia" w:hAnsiTheme="minorHAnsi" w:cstheme="minorBidi"/>
          <w:b w:val="0"/>
          <w:noProof/>
          <w:szCs w:val="22"/>
          <w:lang w:val="de-DE"/>
        </w:rPr>
      </w:pPr>
      <w:ins w:id="176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"_Toc96333648"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127: Attributes of element </w:t>
        </w:r>
        <w:r w:rsidRPr="009E71D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_Toc96333648 \h </w:instrText>
        </w:r>
        <w:r>
          <w:rPr>
            <w:noProof/>
            <w:webHidden/>
          </w:rPr>
        </w:r>
      </w:ins>
      <w:r>
        <w:rPr>
          <w:noProof/>
          <w:webHidden/>
        </w:rPr>
        <w:fldChar w:fldCharType="separate"/>
      </w:r>
      <w:ins w:id="1763" w:author="Weinert, Matthias (M.)" w:date="2022-02-21T10:55:00Z">
        <w:r>
          <w:rPr>
            <w:noProof/>
            <w:webHidden/>
          </w:rPr>
          <w:t>128</w:t>
        </w:r>
        <w:r>
          <w:rPr>
            <w:noProof/>
            <w:webHidden/>
          </w:rPr>
          <w:fldChar w:fldCharType="end"/>
        </w:r>
        <w:r w:rsidRPr="009E71D1">
          <w:rPr>
            <w:rStyle w:val="Hyperlink"/>
            <w:rFonts w:eastAsia="MS Mincho"/>
            <w:noProof/>
          </w:rPr>
          <w:fldChar w:fldCharType="end"/>
        </w:r>
      </w:ins>
    </w:p>
    <w:p w14:paraId="7C63D653" w14:textId="33912E97" w:rsidR="006344F0" w:rsidRDefault="006344F0">
      <w:pPr>
        <w:pStyle w:val="Abbildungsverzeichnis"/>
        <w:rPr>
          <w:ins w:id="1764" w:author="Weinert, Matthias (M.)" w:date="2022-02-21T10:55:00Z"/>
          <w:rFonts w:asciiTheme="minorHAnsi" w:eastAsiaTheme="minorEastAsia" w:hAnsiTheme="minorHAnsi" w:cstheme="minorBidi"/>
          <w:b w:val="0"/>
          <w:noProof/>
          <w:szCs w:val="22"/>
          <w:lang w:val="de-DE"/>
        </w:rPr>
      </w:pPr>
      <w:ins w:id="176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"_Toc96333649"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128: Nested elements of </w:t>
        </w:r>
        <w:r w:rsidRPr="009E71D1">
          <w:rPr>
            <w:rStyle w:val="Hyperlink"/>
            <w:rFonts w:ascii="Courier New" w:eastAsia="MS Mincho" w:hAnsi="Courier New" w:cs="Courier New"/>
            <w:bCs/>
            <w:noProof/>
          </w:rPr>
          <w:t>&lt;connection_1d/&gt;</w:t>
        </w:r>
        <w:r w:rsidRPr="009E71D1">
          <w:rPr>
            <w:rStyle w:val="Hyperlink"/>
            <w:rFonts w:ascii="Courier New" w:eastAsia="MS Mincho" w:hAnsi="Courier New" w:cs="Courier New"/>
            <w:noProof/>
          </w:rPr>
          <w:t xml:space="preserve"> </w:t>
        </w:r>
        <w:r w:rsidRPr="009E71D1">
          <w:rPr>
            <w:rStyle w:val="Hyperlink"/>
            <w:rFonts w:eastAsia="MS Mincho"/>
            <w:noProof/>
          </w:rPr>
          <w:t xml:space="preserve">for </w:t>
        </w:r>
        <w:r w:rsidRPr="009E71D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_Toc96333649 \h </w:instrText>
        </w:r>
        <w:r>
          <w:rPr>
            <w:noProof/>
            <w:webHidden/>
          </w:rPr>
        </w:r>
      </w:ins>
      <w:r>
        <w:rPr>
          <w:noProof/>
          <w:webHidden/>
        </w:rPr>
        <w:fldChar w:fldCharType="separate"/>
      </w:r>
      <w:ins w:id="1766" w:author="Weinert, Matthias (M.)" w:date="2022-02-21T10:55:00Z">
        <w:r>
          <w:rPr>
            <w:noProof/>
            <w:webHidden/>
          </w:rPr>
          <w:t>131</w:t>
        </w:r>
        <w:r>
          <w:rPr>
            <w:noProof/>
            <w:webHidden/>
          </w:rPr>
          <w:fldChar w:fldCharType="end"/>
        </w:r>
        <w:r w:rsidRPr="009E71D1">
          <w:rPr>
            <w:rStyle w:val="Hyperlink"/>
            <w:rFonts w:eastAsia="MS Mincho"/>
            <w:noProof/>
          </w:rPr>
          <w:fldChar w:fldCharType="end"/>
        </w:r>
      </w:ins>
    </w:p>
    <w:p w14:paraId="1D223699" w14:textId="52EC5F44" w:rsidR="006344F0" w:rsidRDefault="006344F0">
      <w:pPr>
        <w:pStyle w:val="Abbildungsverzeichnis"/>
        <w:rPr>
          <w:ins w:id="1767" w:author="Weinert, Matthias (M.)" w:date="2022-02-21T10:55:00Z"/>
          <w:rFonts w:asciiTheme="minorHAnsi" w:eastAsiaTheme="minorEastAsia" w:hAnsiTheme="minorHAnsi" w:cstheme="minorBidi"/>
          <w:b w:val="0"/>
          <w:noProof/>
          <w:szCs w:val="22"/>
          <w:lang w:val="de-DE"/>
        </w:rPr>
      </w:pPr>
      <w:ins w:id="176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"_Toc96333650"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129: Attributes of element </w:t>
        </w:r>
        <w:r w:rsidRPr="009E71D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_Toc96333650 \h </w:instrText>
        </w:r>
        <w:r>
          <w:rPr>
            <w:noProof/>
            <w:webHidden/>
          </w:rPr>
        </w:r>
      </w:ins>
      <w:r>
        <w:rPr>
          <w:noProof/>
          <w:webHidden/>
        </w:rPr>
        <w:fldChar w:fldCharType="separate"/>
      </w:r>
      <w:ins w:id="1769" w:author="Weinert, Matthias (M.)" w:date="2022-02-21T10:55:00Z">
        <w:r>
          <w:rPr>
            <w:noProof/>
            <w:webHidden/>
          </w:rPr>
          <w:t>132</w:t>
        </w:r>
        <w:r>
          <w:rPr>
            <w:noProof/>
            <w:webHidden/>
          </w:rPr>
          <w:fldChar w:fldCharType="end"/>
        </w:r>
        <w:r w:rsidRPr="009E71D1">
          <w:rPr>
            <w:rStyle w:val="Hyperlink"/>
            <w:rFonts w:eastAsia="MS Mincho"/>
            <w:noProof/>
          </w:rPr>
          <w:fldChar w:fldCharType="end"/>
        </w:r>
      </w:ins>
    </w:p>
    <w:p w14:paraId="44955C94" w14:textId="5D824BCD" w:rsidR="006344F0" w:rsidRDefault="006344F0">
      <w:pPr>
        <w:pStyle w:val="Abbildungsverzeichnis"/>
        <w:rPr>
          <w:ins w:id="1770" w:author="Weinert, Matthias (M.)" w:date="2022-02-21T10:55:00Z"/>
          <w:rFonts w:asciiTheme="minorHAnsi" w:eastAsiaTheme="minorEastAsia" w:hAnsiTheme="minorHAnsi" w:cstheme="minorBidi"/>
          <w:b w:val="0"/>
          <w:noProof/>
          <w:szCs w:val="22"/>
          <w:lang w:val="de-DE"/>
        </w:rPr>
      </w:pPr>
      <w:ins w:id="177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"_Toc96333651"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130: Nested elements of element </w:t>
        </w:r>
        <w:r w:rsidRPr="009E71D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_Toc96333651 \h </w:instrText>
        </w:r>
        <w:r>
          <w:rPr>
            <w:noProof/>
            <w:webHidden/>
          </w:rPr>
        </w:r>
      </w:ins>
      <w:r>
        <w:rPr>
          <w:noProof/>
          <w:webHidden/>
        </w:rPr>
        <w:fldChar w:fldCharType="separate"/>
      </w:r>
      <w:ins w:id="1772" w:author="Weinert, Matthias (M.)" w:date="2022-02-21T10:55:00Z">
        <w:r>
          <w:rPr>
            <w:noProof/>
            <w:webHidden/>
          </w:rPr>
          <w:t>132</w:t>
        </w:r>
        <w:r>
          <w:rPr>
            <w:noProof/>
            <w:webHidden/>
          </w:rPr>
          <w:fldChar w:fldCharType="end"/>
        </w:r>
        <w:r w:rsidRPr="009E71D1">
          <w:rPr>
            <w:rStyle w:val="Hyperlink"/>
            <w:rFonts w:eastAsia="MS Mincho"/>
            <w:noProof/>
          </w:rPr>
          <w:fldChar w:fldCharType="end"/>
        </w:r>
      </w:ins>
    </w:p>
    <w:p w14:paraId="310D812B" w14:textId="1DAEE81B" w:rsidR="006344F0" w:rsidRDefault="006344F0">
      <w:pPr>
        <w:pStyle w:val="Abbildungsverzeichnis"/>
        <w:rPr>
          <w:ins w:id="1773" w:author="Weinert, Matthias (M.)" w:date="2022-02-21T10:55:00Z"/>
          <w:rFonts w:asciiTheme="minorHAnsi" w:eastAsiaTheme="minorEastAsia" w:hAnsiTheme="minorHAnsi" w:cstheme="minorBidi"/>
          <w:b w:val="0"/>
          <w:noProof/>
          <w:szCs w:val="22"/>
          <w:lang w:val="de-DE"/>
        </w:rPr>
      </w:pPr>
      <w:ins w:id="177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"_Toc96333652"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131: Attributes of element </w:t>
        </w:r>
        <w:r w:rsidRPr="009E71D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_Toc96333652 \h </w:instrText>
        </w:r>
        <w:r>
          <w:rPr>
            <w:noProof/>
            <w:webHidden/>
          </w:rPr>
        </w:r>
      </w:ins>
      <w:r>
        <w:rPr>
          <w:noProof/>
          <w:webHidden/>
        </w:rPr>
        <w:fldChar w:fldCharType="separate"/>
      </w:r>
      <w:ins w:id="1775" w:author="Weinert, Matthias (M.)" w:date="2022-02-21T10:55:00Z">
        <w:r>
          <w:rPr>
            <w:noProof/>
            <w:webHidden/>
          </w:rPr>
          <w:t>132</w:t>
        </w:r>
        <w:r>
          <w:rPr>
            <w:noProof/>
            <w:webHidden/>
          </w:rPr>
          <w:fldChar w:fldCharType="end"/>
        </w:r>
        <w:r w:rsidRPr="009E71D1">
          <w:rPr>
            <w:rStyle w:val="Hyperlink"/>
            <w:rFonts w:eastAsia="MS Mincho"/>
            <w:noProof/>
          </w:rPr>
          <w:fldChar w:fldCharType="end"/>
        </w:r>
      </w:ins>
    </w:p>
    <w:p w14:paraId="6E211B92" w14:textId="6E4995D6" w:rsidR="006344F0" w:rsidRDefault="006344F0">
      <w:pPr>
        <w:pStyle w:val="Abbildungsverzeichnis"/>
        <w:rPr>
          <w:ins w:id="1776" w:author="Weinert, Matthias (M.)" w:date="2022-02-21T10:55:00Z"/>
          <w:rFonts w:asciiTheme="minorHAnsi" w:eastAsiaTheme="minorEastAsia" w:hAnsiTheme="minorHAnsi" w:cstheme="minorBidi"/>
          <w:b w:val="0"/>
          <w:noProof/>
          <w:szCs w:val="22"/>
          <w:lang w:val="de-DE"/>
        </w:rPr>
      </w:pPr>
      <w:ins w:id="177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"_Toc96333653"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132: Nested elements of element </w:t>
        </w:r>
        <w:r w:rsidRPr="009E71D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_Toc96333653 \h </w:instrText>
        </w:r>
        <w:r>
          <w:rPr>
            <w:noProof/>
            <w:webHidden/>
          </w:rPr>
        </w:r>
      </w:ins>
      <w:r>
        <w:rPr>
          <w:noProof/>
          <w:webHidden/>
        </w:rPr>
        <w:fldChar w:fldCharType="separate"/>
      </w:r>
      <w:ins w:id="1778" w:author="Weinert, Matthias (M.)" w:date="2022-02-21T10:55:00Z">
        <w:r>
          <w:rPr>
            <w:noProof/>
            <w:webHidden/>
          </w:rPr>
          <w:t>133</w:t>
        </w:r>
        <w:r>
          <w:rPr>
            <w:noProof/>
            <w:webHidden/>
          </w:rPr>
          <w:fldChar w:fldCharType="end"/>
        </w:r>
        <w:r w:rsidRPr="009E71D1">
          <w:rPr>
            <w:rStyle w:val="Hyperlink"/>
            <w:rFonts w:eastAsia="MS Mincho"/>
            <w:noProof/>
          </w:rPr>
          <w:fldChar w:fldCharType="end"/>
        </w:r>
      </w:ins>
    </w:p>
    <w:p w14:paraId="072B9EC9" w14:textId="2F2AA83F" w:rsidR="006344F0" w:rsidRDefault="006344F0">
      <w:pPr>
        <w:pStyle w:val="Abbildungsverzeichnis"/>
        <w:rPr>
          <w:ins w:id="1779" w:author="Weinert, Matthias (M.)" w:date="2022-02-21T10:55:00Z"/>
          <w:rFonts w:asciiTheme="minorHAnsi" w:eastAsiaTheme="minorEastAsia" w:hAnsiTheme="minorHAnsi" w:cstheme="minorBidi"/>
          <w:b w:val="0"/>
          <w:noProof/>
          <w:szCs w:val="22"/>
          <w:lang w:val="de-DE"/>
        </w:rPr>
      </w:pPr>
      <w:ins w:id="178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"_Toc96333654"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133: Nested elements of </w:t>
        </w:r>
        <w:r w:rsidRPr="009E71D1">
          <w:rPr>
            <w:rStyle w:val="Hyperlink"/>
            <w:rFonts w:ascii="Courier New" w:eastAsia="MS Mincho" w:hAnsi="Courier New" w:cs="Courier New"/>
            <w:bCs/>
            <w:noProof/>
          </w:rPr>
          <w:t>&lt;connection_1d/&gt;</w:t>
        </w:r>
        <w:r w:rsidRPr="009E71D1">
          <w:rPr>
            <w:rStyle w:val="Hyperlink"/>
            <w:rFonts w:eastAsia="MS Mincho"/>
            <w:noProof/>
          </w:rPr>
          <w:t xml:space="preserve"> for </w:t>
        </w:r>
        <w:r w:rsidRPr="009E71D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_Toc96333654 \h </w:instrText>
        </w:r>
        <w:r>
          <w:rPr>
            <w:noProof/>
            <w:webHidden/>
          </w:rPr>
        </w:r>
      </w:ins>
      <w:r>
        <w:rPr>
          <w:noProof/>
          <w:webHidden/>
        </w:rPr>
        <w:fldChar w:fldCharType="separate"/>
      </w:r>
      <w:ins w:id="1781" w:author="Weinert, Matthias (M.)" w:date="2022-02-21T10:55:00Z">
        <w:r>
          <w:rPr>
            <w:noProof/>
            <w:webHidden/>
          </w:rPr>
          <w:t>136</w:t>
        </w:r>
        <w:r>
          <w:rPr>
            <w:noProof/>
            <w:webHidden/>
          </w:rPr>
          <w:fldChar w:fldCharType="end"/>
        </w:r>
        <w:r w:rsidRPr="009E71D1">
          <w:rPr>
            <w:rStyle w:val="Hyperlink"/>
            <w:rFonts w:eastAsia="MS Mincho"/>
            <w:noProof/>
          </w:rPr>
          <w:fldChar w:fldCharType="end"/>
        </w:r>
      </w:ins>
    </w:p>
    <w:p w14:paraId="2F774A7B" w14:textId="1E65DA6F" w:rsidR="006344F0" w:rsidRDefault="006344F0">
      <w:pPr>
        <w:pStyle w:val="Abbildungsverzeichnis"/>
        <w:rPr>
          <w:ins w:id="1782" w:author="Weinert, Matthias (M.)" w:date="2022-02-21T10:55:00Z"/>
          <w:rFonts w:asciiTheme="minorHAnsi" w:eastAsiaTheme="minorEastAsia" w:hAnsiTheme="minorHAnsi" w:cstheme="minorBidi"/>
          <w:b w:val="0"/>
          <w:noProof/>
          <w:szCs w:val="22"/>
          <w:lang w:val="de-DE"/>
        </w:rPr>
      </w:pPr>
      <w:ins w:id="1783"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"_Toc96333655"</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134: Nested elements of </w:t>
        </w:r>
        <w:r w:rsidRPr="009E71D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_Toc96333655 \h </w:instrText>
        </w:r>
        <w:r>
          <w:rPr>
            <w:noProof/>
            <w:webHidden/>
          </w:rPr>
        </w:r>
      </w:ins>
      <w:r>
        <w:rPr>
          <w:noProof/>
          <w:webHidden/>
        </w:rPr>
        <w:fldChar w:fldCharType="separate"/>
      </w:r>
      <w:ins w:id="1784" w:author="Weinert, Matthias (M.)" w:date="2022-02-21T10:55:00Z">
        <w:r>
          <w:rPr>
            <w:noProof/>
            <w:webHidden/>
          </w:rPr>
          <w:t>136</w:t>
        </w:r>
        <w:r>
          <w:rPr>
            <w:noProof/>
            <w:webHidden/>
          </w:rPr>
          <w:fldChar w:fldCharType="end"/>
        </w:r>
        <w:r w:rsidRPr="009E71D1">
          <w:rPr>
            <w:rStyle w:val="Hyperlink"/>
            <w:rFonts w:eastAsia="MS Mincho"/>
            <w:noProof/>
          </w:rPr>
          <w:fldChar w:fldCharType="end"/>
        </w:r>
      </w:ins>
    </w:p>
    <w:p w14:paraId="0E7112C6" w14:textId="1F623A23" w:rsidR="006344F0" w:rsidRDefault="006344F0">
      <w:pPr>
        <w:pStyle w:val="Abbildungsverzeichnis"/>
        <w:rPr>
          <w:ins w:id="1785" w:author="Weinert, Matthias (M.)" w:date="2022-02-21T10:55:00Z"/>
          <w:rFonts w:asciiTheme="minorHAnsi" w:eastAsiaTheme="minorEastAsia" w:hAnsiTheme="minorHAnsi" w:cstheme="minorBidi"/>
          <w:b w:val="0"/>
          <w:noProof/>
          <w:szCs w:val="22"/>
          <w:lang w:val="de-DE"/>
        </w:rPr>
      </w:pPr>
      <w:ins w:id="1786"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"_Toc96333656"</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135: Attributes of element </w:t>
        </w:r>
        <w:r w:rsidRPr="009E71D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_Toc96333656 \h </w:instrText>
        </w:r>
        <w:r>
          <w:rPr>
            <w:noProof/>
            <w:webHidden/>
          </w:rPr>
        </w:r>
      </w:ins>
      <w:r>
        <w:rPr>
          <w:noProof/>
          <w:webHidden/>
        </w:rPr>
        <w:fldChar w:fldCharType="separate"/>
      </w:r>
      <w:ins w:id="1787" w:author="Weinert, Matthias (M.)" w:date="2022-02-21T10:55:00Z">
        <w:r>
          <w:rPr>
            <w:noProof/>
            <w:webHidden/>
          </w:rPr>
          <w:t>136</w:t>
        </w:r>
        <w:r>
          <w:rPr>
            <w:noProof/>
            <w:webHidden/>
          </w:rPr>
          <w:fldChar w:fldCharType="end"/>
        </w:r>
        <w:r w:rsidRPr="009E71D1">
          <w:rPr>
            <w:rStyle w:val="Hyperlink"/>
            <w:rFonts w:eastAsia="MS Mincho"/>
            <w:noProof/>
          </w:rPr>
          <w:fldChar w:fldCharType="end"/>
        </w:r>
      </w:ins>
    </w:p>
    <w:p w14:paraId="22E9F15A" w14:textId="10EA1179" w:rsidR="006344F0" w:rsidRDefault="006344F0">
      <w:pPr>
        <w:pStyle w:val="Abbildungsverzeichnis"/>
        <w:rPr>
          <w:ins w:id="1788" w:author="Weinert, Matthias (M.)" w:date="2022-02-21T10:55:00Z"/>
          <w:rFonts w:asciiTheme="minorHAnsi" w:eastAsiaTheme="minorEastAsia" w:hAnsiTheme="minorHAnsi" w:cstheme="minorBidi"/>
          <w:b w:val="0"/>
          <w:noProof/>
          <w:szCs w:val="22"/>
          <w:lang w:val="de-DE"/>
        </w:rPr>
      </w:pPr>
      <w:ins w:id="1789"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"_Toc96333657"</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136: Nested elements of </w:t>
        </w:r>
        <w:r w:rsidRPr="009E71D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_Toc96333657 \h </w:instrText>
        </w:r>
        <w:r>
          <w:rPr>
            <w:noProof/>
            <w:webHidden/>
          </w:rPr>
        </w:r>
      </w:ins>
      <w:r>
        <w:rPr>
          <w:noProof/>
          <w:webHidden/>
        </w:rPr>
        <w:fldChar w:fldCharType="separate"/>
      </w:r>
      <w:ins w:id="1790" w:author="Weinert, Matthias (M.)" w:date="2022-02-21T10:55:00Z">
        <w:r>
          <w:rPr>
            <w:noProof/>
            <w:webHidden/>
          </w:rPr>
          <w:t>137</w:t>
        </w:r>
        <w:r>
          <w:rPr>
            <w:noProof/>
            <w:webHidden/>
          </w:rPr>
          <w:fldChar w:fldCharType="end"/>
        </w:r>
        <w:r w:rsidRPr="009E71D1">
          <w:rPr>
            <w:rStyle w:val="Hyperlink"/>
            <w:rFonts w:eastAsia="MS Mincho"/>
            <w:noProof/>
          </w:rPr>
          <w:fldChar w:fldCharType="end"/>
        </w:r>
      </w:ins>
    </w:p>
    <w:p w14:paraId="03DCBEC0" w14:textId="4FD7E4DB" w:rsidR="006344F0" w:rsidRDefault="006344F0">
      <w:pPr>
        <w:pStyle w:val="Abbildungsverzeichnis"/>
        <w:rPr>
          <w:ins w:id="1791" w:author="Weinert, Matthias (M.)" w:date="2022-02-21T10:55:00Z"/>
          <w:rFonts w:asciiTheme="minorHAnsi" w:eastAsiaTheme="minorEastAsia" w:hAnsiTheme="minorHAnsi" w:cstheme="minorBidi"/>
          <w:b w:val="0"/>
          <w:noProof/>
          <w:szCs w:val="22"/>
          <w:lang w:val="de-DE"/>
        </w:rPr>
      </w:pPr>
      <w:ins w:id="1792"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"_Toc96333658"</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137: Attributes of element </w:t>
        </w:r>
        <w:r w:rsidRPr="009E71D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_Toc96333658 \h </w:instrText>
        </w:r>
        <w:r>
          <w:rPr>
            <w:noProof/>
            <w:webHidden/>
          </w:rPr>
        </w:r>
      </w:ins>
      <w:r>
        <w:rPr>
          <w:noProof/>
          <w:webHidden/>
        </w:rPr>
        <w:fldChar w:fldCharType="separate"/>
      </w:r>
      <w:ins w:id="1793" w:author="Weinert, Matthias (M.)" w:date="2022-02-21T10:55:00Z">
        <w:r>
          <w:rPr>
            <w:noProof/>
            <w:webHidden/>
          </w:rPr>
          <w:t>137</w:t>
        </w:r>
        <w:r>
          <w:rPr>
            <w:noProof/>
            <w:webHidden/>
          </w:rPr>
          <w:fldChar w:fldCharType="end"/>
        </w:r>
        <w:r w:rsidRPr="009E71D1">
          <w:rPr>
            <w:rStyle w:val="Hyperlink"/>
            <w:rFonts w:eastAsia="MS Mincho"/>
            <w:noProof/>
          </w:rPr>
          <w:fldChar w:fldCharType="end"/>
        </w:r>
      </w:ins>
    </w:p>
    <w:p w14:paraId="468E6FF1" w14:textId="328484A7" w:rsidR="006344F0" w:rsidRDefault="006344F0">
      <w:pPr>
        <w:pStyle w:val="Abbildungsverzeichnis"/>
        <w:rPr>
          <w:ins w:id="1794" w:author="Weinert, Matthias (M.)" w:date="2022-02-21T10:55:00Z"/>
          <w:rFonts w:asciiTheme="minorHAnsi" w:eastAsiaTheme="minorEastAsia" w:hAnsiTheme="minorHAnsi" w:cstheme="minorBidi"/>
          <w:b w:val="0"/>
          <w:noProof/>
          <w:szCs w:val="22"/>
          <w:lang w:val="de-DE"/>
        </w:rPr>
      </w:pPr>
      <w:ins w:id="1795"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"_Toc96333659"</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138: Nested elements of element </w:t>
        </w:r>
        <w:r w:rsidRPr="009E71D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_Toc96333659 \h </w:instrText>
        </w:r>
        <w:r>
          <w:rPr>
            <w:noProof/>
            <w:webHidden/>
          </w:rPr>
        </w:r>
      </w:ins>
      <w:r>
        <w:rPr>
          <w:noProof/>
          <w:webHidden/>
        </w:rPr>
        <w:fldChar w:fldCharType="separate"/>
      </w:r>
      <w:ins w:id="1796" w:author="Weinert, Matthias (M.)" w:date="2022-02-21T10:55:00Z">
        <w:r>
          <w:rPr>
            <w:noProof/>
            <w:webHidden/>
          </w:rPr>
          <w:t>137</w:t>
        </w:r>
        <w:r>
          <w:rPr>
            <w:noProof/>
            <w:webHidden/>
          </w:rPr>
          <w:fldChar w:fldCharType="end"/>
        </w:r>
        <w:r w:rsidRPr="009E71D1">
          <w:rPr>
            <w:rStyle w:val="Hyperlink"/>
            <w:rFonts w:eastAsia="MS Mincho"/>
            <w:noProof/>
          </w:rPr>
          <w:fldChar w:fldCharType="end"/>
        </w:r>
      </w:ins>
    </w:p>
    <w:p w14:paraId="6169401F" w14:textId="6DE0E87E" w:rsidR="006344F0" w:rsidRDefault="006344F0">
      <w:pPr>
        <w:pStyle w:val="Abbildungsverzeichnis"/>
        <w:rPr>
          <w:ins w:id="1797" w:author="Weinert, Matthias (M.)" w:date="2022-02-21T10:55:00Z"/>
          <w:rFonts w:asciiTheme="minorHAnsi" w:eastAsiaTheme="minorEastAsia" w:hAnsiTheme="minorHAnsi" w:cstheme="minorBidi"/>
          <w:b w:val="0"/>
          <w:noProof/>
          <w:szCs w:val="22"/>
          <w:lang w:val="de-DE"/>
        </w:rPr>
      </w:pPr>
      <w:ins w:id="1798"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"_Toc96333660"</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139: Attributes of element </w:t>
        </w:r>
        <w:r w:rsidRPr="009E71D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_Toc96333660 \h </w:instrText>
        </w:r>
        <w:r>
          <w:rPr>
            <w:noProof/>
            <w:webHidden/>
          </w:rPr>
        </w:r>
      </w:ins>
      <w:r>
        <w:rPr>
          <w:noProof/>
          <w:webHidden/>
        </w:rPr>
        <w:fldChar w:fldCharType="separate"/>
      </w:r>
      <w:ins w:id="1799" w:author="Weinert, Matthias (M.)" w:date="2022-02-21T10:55:00Z">
        <w:r>
          <w:rPr>
            <w:noProof/>
            <w:webHidden/>
          </w:rPr>
          <w:t>138</w:t>
        </w:r>
        <w:r>
          <w:rPr>
            <w:noProof/>
            <w:webHidden/>
          </w:rPr>
          <w:fldChar w:fldCharType="end"/>
        </w:r>
        <w:r w:rsidRPr="009E71D1">
          <w:rPr>
            <w:rStyle w:val="Hyperlink"/>
            <w:rFonts w:eastAsia="MS Mincho"/>
            <w:noProof/>
          </w:rPr>
          <w:fldChar w:fldCharType="end"/>
        </w:r>
      </w:ins>
    </w:p>
    <w:p w14:paraId="1DCDE1B8" w14:textId="026C589D" w:rsidR="006344F0" w:rsidRDefault="006344F0">
      <w:pPr>
        <w:pStyle w:val="Abbildungsverzeichnis"/>
        <w:rPr>
          <w:ins w:id="1800" w:author="Weinert, Matthias (M.)" w:date="2022-02-21T10:55:00Z"/>
          <w:rFonts w:asciiTheme="minorHAnsi" w:eastAsiaTheme="minorEastAsia" w:hAnsiTheme="minorHAnsi" w:cstheme="minorBidi"/>
          <w:b w:val="0"/>
          <w:noProof/>
          <w:szCs w:val="22"/>
          <w:lang w:val="de-DE"/>
        </w:rPr>
      </w:pPr>
      <w:ins w:id="1801"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"_Toc96333661"</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140: Nested elements of </w:t>
        </w:r>
        <w:r w:rsidRPr="009E71D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_Toc96333661 \h </w:instrText>
        </w:r>
        <w:r>
          <w:rPr>
            <w:noProof/>
            <w:webHidden/>
          </w:rPr>
        </w:r>
      </w:ins>
      <w:r>
        <w:rPr>
          <w:noProof/>
          <w:webHidden/>
        </w:rPr>
        <w:fldChar w:fldCharType="separate"/>
      </w:r>
      <w:ins w:id="1802" w:author="Weinert, Matthias (M.)" w:date="2022-02-21T10:55:00Z">
        <w:r>
          <w:rPr>
            <w:noProof/>
            <w:webHidden/>
          </w:rPr>
          <w:t>138</w:t>
        </w:r>
        <w:r>
          <w:rPr>
            <w:noProof/>
            <w:webHidden/>
          </w:rPr>
          <w:fldChar w:fldCharType="end"/>
        </w:r>
        <w:r w:rsidRPr="009E71D1">
          <w:rPr>
            <w:rStyle w:val="Hyperlink"/>
            <w:rFonts w:eastAsia="MS Mincho"/>
            <w:noProof/>
          </w:rPr>
          <w:fldChar w:fldCharType="end"/>
        </w:r>
      </w:ins>
    </w:p>
    <w:p w14:paraId="7E591E5D" w14:textId="3F965146" w:rsidR="006344F0" w:rsidRDefault="006344F0">
      <w:pPr>
        <w:pStyle w:val="Abbildungsverzeichnis"/>
        <w:rPr>
          <w:ins w:id="1803" w:author="Weinert, Matthias (M.)" w:date="2022-02-21T10:55:00Z"/>
          <w:rFonts w:asciiTheme="minorHAnsi" w:eastAsiaTheme="minorEastAsia" w:hAnsiTheme="minorHAnsi" w:cstheme="minorBidi"/>
          <w:b w:val="0"/>
          <w:noProof/>
          <w:szCs w:val="22"/>
          <w:lang w:val="de-DE"/>
        </w:rPr>
      </w:pPr>
      <w:ins w:id="1804"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"_Toc96333662"</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141: Nested elements of element </w:t>
        </w:r>
        <w:r w:rsidRPr="009E71D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_Toc96333662 \h </w:instrText>
        </w:r>
        <w:r>
          <w:rPr>
            <w:noProof/>
            <w:webHidden/>
          </w:rPr>
        </w:r>
      </w:ins>
      <w:r>
        <w:rPr>
          <w:noProof/>
          <w:webHidden/>
        </w:rPr>
        <w:fldChar w:fldCharType="separate"/>
      </w:r>
      <w:ins w:id="1805" w:author="Weinert, Matthias (M.)" w:date="2022-02-21T10:55:00Z">
        <w:r>
          <w:rPr>
            <w:noProof/>
            <w:webHidden/>
          </w:rPr>
          <w:t>139</w:t>
        </w:r>
        <w:r>
          <w:rPr>
            <w:noProof/>
            <w:webHidden/>
          </w:rPr>
          <w:fldChar w:fldCharType="end"/>
        </w:r>
        <w:r w:rsidRPr="009E71D1">
          <w:rPr>
            <w:rStyle w:val="Hyperlink"/>
            <w:rFonts w:eastAsia="MS Mincho"/>
            <w:noProof/>
          </w:rPr>
          <w:fldChar w:fldCharType="end"/>
        </w:r>
      </w:ins>
    </w:p>
    <w:p w14:paraId="3BEEE3C6" w14:textId="20B896F9" w:rsidR="006344F0" w:rsidRDefault="006344F0">
      <w:pPr>
        <w:pStyle w:val="Abbildungsverzeichnis"/>
        <w:rPr>
          <w:ins w:id="1806" w:author="Weinert, Matthias (M.)" w:date="2022-02-21T10:55:00Z"/>
          <w:rFonts w:asciiTheme="minorHAnsi" w:eastAsiaTheme="minorEastAsia" w:hAnsiTheme="minorHAnsi" w:cstheme="minorBidi"/>
          <w:b w:val="0"/>
          <w:noProof/>
          <w:szCs w:val="22"/>
          <w:lang w:val="de-DE"/>
        </w:rPr>
      </w:pPr>
      <w:ins w:id="1807"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"_Toc96333663"</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 xml:space="preserve">Table 142: Attributes of element </w:t>
        </w:r>
        <w:r w:rsidRPr="009E71D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_Toc96333663 \h </w:instrText>
        </w:r>
        <w:r>
          <w:rPr>
            <w:noProof/>
            <w:webHidden/>
          </w:rPr>
        </w:r>
      </w:ins>
      <w:r>
        <w:rPr>
          <w:noProof/>
          <w:webHidden/>
        </w:rPr>
        <w:fldChar w:fldCharType="separate"/>
      </w:r>
      <w:ins w:id="1808" w:author="Weinert, Matthias (M.)" w:date="2022-02-21T10:55:00Z">
        <w:r>
          <w:rPr>
            <w:noProof/>
            <w:webHidden/>
          </w:rPr>
          <w:t>139</w:t>
        </w:r>
        <w:r>
          <w:rPr>
            <w:noProof/>
            <w:webHidden/>
          </w:rPr>
          <w:fldChar w:fldCharType="end"/>
        </w:r>
        <w:r w:rsidRPr="009E71D1">
          <w:rPr>
            <w:rStyle w:val="Hyperlink"/>
            <w:rFonts w:eastAsia="MS Mincho"/>
            <w:noProof/>
          </w:rPr>
          <w:fldChar w:fldCharType="end"/>
        </w:r>
      </w:ins>
    </w:p>
    <w:p w14:paraId="56A504DC" w14:textId="261CC565" w:rsidR="006344F0" w:rsidRDefault="006344F0">
      <w:pPr>
        <w:pStyle w:val="Abbildungsverzeichnis"/>
        <w:rPr>
          <w:ins w:id="1809" w:author="Weinert, Matthias (M.)" w:date="2022-02-21T10:55:00Z"/>
          <w:rFonts w:asciiTheme="minorHAnsi" w:eastAsiaTheme="minorEastAsia" w:hAnsiTheme="minorHAnsi" w:cstheme="minorBidi"/>
          <w:b w:val="0"/>
          <w:noProof/>
          <w:szCs w:val="22"/>
          <w:lang w:val="de-DE"/>
        </w:rPr>
      </w:pPr>
      <w:ins w:id="1810" w:author="Weinert, Matthias (M.)" w:date="2022-02-21T10:55:00Z">
        <w:r w:rsidRPr="009E71D1">
          <w:rPr>
            <w:rStyle w:val="Hyperlink"/>
            <w:rFonts w:eastAsia="MS Mincho"/>
            <w:noProof/>
          </w:rPr>
          <w:fldChar w:fldCharType="begin"/>
        </w:r>
        <w:r w:rsidRPr="009E71D1">
          <w:rPr>
            <w:rStyle w:val="Hyperlink"/>
            <w:rFonts w:eastAsia="MS Mincho"/>
            <w:noProof/>
          </w:rPr>
          <w:instrText xml:space="preserve"> </w:instrText>
        </w:r>
        <w:r>
          <w:rPr>
            <w:noProof/>
          </w:rPr>
          <w:instrText>HYPERLINK \l "_Toc96333664"</w:instrText>
        </w:r>
        <w:r w:rsidRPr="009E71D1">
          <w:rPr>
            <w:rStyle w:val="Hyperlink"/>
            <w:rFonts w:eastAsia="MS Mincho"/>
            <w:noProof/>
          </w:rPr>
          <w:instrText xml:space="preserve"> </w:instrText>
        </w:r>
        <w:r w:rsidRPr="009E71D1">
          <w:rPr>
            <w:rStyle w:val="Hyperlink"/>
            <w:rFonts w:eastAsia="MS Mincho"/>
            <w:noProof/>
          </w:rPr>
        </w:r>
        <w:r w:rsidRPr="009E71D1">
          <w:rPr>
            <w:rStyle w:val="Hyperlink"/>
            <w:rFonts w:eastAsia="MS Mincho"/>
            <w:noProof/>
          </w:rPr>
          <w:fldChar w:fldCharType="separate"/>
        </w:r>
        <w:r w:rsidRPr="009E71D1">
          <w:rPr>
            <w:rStyle w:val="Hyperlink"/>
            <w:rFonts w:eastAsia="MS Mincho"/>
            <w:noProof/>
          </w:rPr>
          <w:t>Table 143 Cross-Reference Table between ISO 10303-242 and χMCF</w:t>
        </w:r>
        <w:r>
          <w:rPr>
            <w:noProof/>
            <w:webHidden/>
          </w:rPr>
          <w:tab/>
        </w:r>
        <w:r>
          <w:rPr>
            <w:noProof/>
            <w:webHidden/>
          </w:rPr>
          <w:fldChar w:fldCharType="begin"/>
        </w:r>
        <w:r>
          <w:rPr>
            <w:noProof/>
            <w:webHidden/>
          </w:rPr>
          <w:instrText xml:space="preserve"> PAGEREF _Toc96333664 \h </w:instrText>
        </w:r>
        <w:r>
          <w:rPr>
            <w:noProof/>
            <w:webHidden/>
          </w:rPr>
        </w:r>
      </w:ins>
      <w:r>
        <w:rPr>
          <w:noProof/>
          <w:webHidden/>
        </w:rPr>
        <w:fldChar w:fldCharType="separate"/>
      </w:r>
      <w:ins w:id="1811" w:author="Weinert, Matthias (M.)" w:date="2022-02-21T10:55:00Z">
        <w:r>
          <w:rPr>
            <w:noProof/>
            <w:webHidden/>
          </w:rPr>
          <w:t>145</w:t>
        </w:r>
        <w:r>
          <w:rPr>
            <w:noProof/>
            <w:webHidden/>
          </w:rPr>
          <w:fldChar w:fldCharType="end"/>
        </w:r>
        <w:r w:rsidRPr="009E71D1">
          <w:rPr>
            <w:rStyle w:val="Hyperlink"/>
            <w:rFonts w:eastAsia="MS Mincho"/>
            <w:noProof/>
          </w:rPr>
          <w:fldChar w:fldCharType="end"/>
        </w:r>
      </w:ins>
    </w:p>
    <w:p w14:paraId="1B7C5295" w14:textId="3EB0439E" w:rsidR="0050351B" w:rsidDel="00F16E77" w:rsidRDefault="0050351B">
      <w:pPr>
        <w:pStyle w:val="Abbildungsverzeichnis"/>
        <w:rPr>
          <w:del w:id="1812" w:author="Weinert, Matthias (M.)" w:date="2022-02-16T15:44:00Z"/>
          <w:rFonts w:asciiTheme="minorHAnsi" w:eastAsiaTheme="minorEastAsia" w:hAnsiTheme="minorHAnsi" w:cstheme="minorBidi"/>
          <w:b w:val="0"/>
          <w:noProof/>
          <w:szCs w:val="22"/>
          <w:lang w:val="de-DE"/>
        </w:rPr>
      </w:pPr>
      <w:del w:id="181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"_Toc95914941"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14" w:author="Weinert, Matthias (M.)" w:date="2022-02-21T10:55:00Z">
        <w:r w:rsidR="006344F0">
          <w:rPr>
            <w:rStyle w:val="Hyperlink"/>
            <w:rFonts w:eastAsia="MS Mincho"/>
            <w:bCs/>
            <w:noProof/>
            <w:lang w:val="de-DE"/>
          </w:rPr>
          <w:t>Fehler! Linkreferenz ungültig.</w:t>
        </w:r>
      </w:ins>
      <w:del w:id="1815" w:author="Weinert, Matthias (M.)" w:date="2022-02-16T15:44:00Z">
        <w:r w:rsidRPr="00BB1288" w:rsidDel="00F16E77">
          <w:rPr>
            <w:rStyle w:val="Hyperlink"/>
            <w:rFonts w:eastAsia="MS Mincho"/>
            <w:noProof/>
          </w:rPr>
          <w:delText xml:space="preserve">Table 1: Nested elements of element </w:delText>
        </w:r>
        <w:r w:rsidRPr="00BB1288" w:rsidDel="00F16E77">
          <w:rPr>
            <w:rStyle w:val="Hyperlink"/>
            <w:rFonts w:ascii="Courier New" w:eastAsia="MS Mincho" w:hAnsi="Courier New" w:cs="Courier New"/>
            <w:bCs/>
            <w:noProof/>
          </w:rPr>
          <w:delText>&lt;xmcf/&gt;</w:delText>
        </w:r>
        <w:r w:rsidDel="00F16E77">
          <w:rPr>
            <w:noProof/>
            <w:webHidden/>
          </w:rPr>
          <w:tab/>
        </w:r>
        <w:r w:rsidDel="00F16E77">
          <w:rPr>
            <w:b w:val="0"/>
            <w:noProof/>
            <w:webHidden/>
          </w:rPr>
          <w:fldChar w:fldCharType="begin"/>
        </w:r>
        <w:r w:rsidDel="00F16E77">
          <w:rPr>
            <w:noProof/>
            <w:webHidden/>
          </w:rPr>
          <w:delInstrText xml:space="preserve"> PAGEREF _Toc95914941 \h </w:delInstrText>
        </w:r>
        <w:r w:rsidDel="00F16E77">
          <w:rPr>
            <w:b w:val="0"/>
            <w:noProof/>
            <w:webHidden/>
          </w:rPr>
          <w:fldChar w:fldCharType="separate"/>
        </w:r>
        <w:r w:rsidR="00F16E77" w:rsidDel="00F16E77">
          <w:rPr>
            <w:noProof/>
            <w:webHidden/>
          </w:rPr>
          <w:delText>9</w:delText>
        </w:r>
        <w:r w:rsidDel="00F16E77">
          <w:rPr>
            <w:b w:val="0"/>
            <w:noProof/>
            <w:webHidden/>
          </w:rPr>
          <w:fldChar w:fldCharType="end"/>
        </w:r>
        <w:r w:rsidRPr="00BB1288" w:rsidDel="00F16E77">
          <w:rPr>
            <w:rStyle w:val="Hyperlink"/>
            <w:rFonts w:eastAsia="MS Mincho"/>
            <w:b w:val="0"/>
            <w:noProof/>
          </w:rPr>
          <w:fldChar w:fldCharType="end"/>
        </w:r>
      </w:del>
    </w:p>
    <w:p w14:paraId="0B78CDA3" w14:textId="379A3A5B" w:rsidR="0050351B" w:rsidDel="00F16E77" w:rsidRDefault="0050351B">
      <w:pPr>
        <w:pStyle w:val="Abbildungsverzeichnis"/>
        <w:rPr>
          <w:del w:id="1816" w:author="Weinert, Matthias (M.)" w:date="2022-02-16T15:44:00Z"/>
          <w:rFonts w:asciiTheme="minorHAnsi" w:eastAsiaTheme="minorEastAsia" w:hAnsiTheme="minorHAnsi" w:cstheme="minorBidi"/>
          <w:b w:val="0"/>
          <w:noProof/>
          <w:szCs w:val="22"/>
          <w:lang w:val="de-DE"/>
        </w:rPr>
      </w:pPr>
      <w:del w:id="181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"_Toc95914942"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18" w:author="Weinert, Matthias (M.)" w:date="2022-02-21T10:55:00Z">
        <w:r w:rsidR="006344F0">
          <w:rPr>
            <w:rStyle w:val="Hyperlink"/>
            <w:rFonts w:eastAsia="MS Mincho"/>
            <w:bCs/>
            <w:noProof/>
            <w:lang w:val="de-DE"/>
          </w:rPr>
          <w:t>Fehler! Linkreferenz ungültig.</w:t>
        </w:r>
      </w:ins>
      <w:del w:id="1819" w:author="Weinert, Matthias (M.)" w:date="2022-02-16T15:44:00Z">
        <w:r w:rsidRPr="00BB1288" w:rsidDel="00F16E77">
          <w:rPr>
            <w:rStyle w:val="Hyperlink"/>
            <w:rFonts w:eastAsia="MS Mincho"/>
            <w:noProof/>
          </w:rPr>
          <w:delText xml:space="preserve">Table 2: XML-specification of </w:delText>
        </w:r>
        <w:r w:rsidRPr="00BB1288" w:rsidDel="00F16E77">
          <w:rPr>
            <w:rStyle w:val="Hyperlink"/>
            <w:rFonts w:ascii="Courier New" w:eastAsia="MS Mincho" w:hAnsi="Courier New" w:cs="Courier New"/>
            <w:noProof/>
          </w:rPr>
          <w:delText>&lt;units/&gt;</w:delText>
        </w:r>
        <w:r w:rsidDel="00F16E77">
          <w:rPr>
            <w:noProof/>
            <w:webHidden/>
          </w:rPr>
          <w:tab/>
        </w:r>
        <w:r w:rsidDel="00F16E77">
          <w:rPr>
            <w:b w:val="0"/>
            <w:noProof/>
            <w:webHidden/>
          </w:rPr>
          <w:fldChar w:fldCharType="begin"/>
        </w:r>
        <w:r w:rsidDel="00F16E77">
          <w:rPr>
            <w:noProof/>
            <w:webHidden/>
          </w:rPr>
          <w:delInstrText xml:space="preserve"> PAGEREF _Toc95914942 \h </w:delInstrText>
        </w:r>
        <w:r w:rsidDel="00F16E77">
          <w:rPr>
            <w:b w:val="0"/>
            <w:noProof/>
            <w:webHidden/>
          </w:rPr>
          <w:fldChar w:fldCharType="separate"/>
        </w:r>
        <w:r w:rsidR="00F16E77" w:rsidDel="00F16E77">
          <w:rPr>
            <w:noProof/>
            <w:webHidden/>
          </w:rPr>
          <w:delText>11</w:delText>
        </w:r>
        <w:r w:rsidDel="00F16E77">
          <w:rPr>
            <w:b w:val="0"/>
            <w:noProof/>
            <w:webHidden/>
          </w:rPr>
          <w:fldChar w:fldCharType="end"/>
        </w:r>
        <w:r w:rsidRPr="00BB1288" w:rsidDel="00F16E77">
          <w:rPr>
            <w:rStyle w:val="Hyperlink"/>
            <w:rFonts w:eastAsia="MS Mincho"/>
            <w:b w:val="0"/>
            <w:noProof/>
          </w:rPr>
          <w:fldChar w:fldCharType="end"/>
        </w:r>
      </w:del>
    </w:p>
    <w:p w14:paraId="34759FD6" w14:textId="29544AF1" w:rsidR="0050351B" w:rsidDel="00F16E77" w:rsidRDefault="0050351B">
      <w:pPr>
        <w:pStyle w:val="Abbildungsverzeichnis"/>
        <w:rPr>
          <w:del w:id="1820" w:author="Weinert, Matthias (M.)" w:date="2022-02-16T15:44:00Z"/>
          <w:rFonts w:asciiTheme="minorHAnsi" w:eastAsiaTheme="minorEastAsia" w:hAnsiTheme="minorHAnsi" w:cstheme="minorBidi"/>
          <w:b w:val="0"/>
          <w:noProof/>
          <w:szCs w:val="22"/>
          <w:lang w:val="de-DE"/>
        </w:rPr>
      </w:pPr>
      <w:del w:id="182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"_Toc95914943"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22" w:author="Weinert, Matthias (M.)" w:date="2022-02-21T10:55:00Z">
        <w:r w:rsidR="006344F0">
          <w:rPr>
            <w:rStyle w:val="Hyperlink"/>
            <w:rFonts w:eastAsia="MS Mincho"/>
            <w:bCs/>
            <w:noProof/>
            <w:lang w:val="de-DE"/>
          </w:rPr>
          <w:t>Fehler! Linkreferenz ungültig.</w:t>
        </w:r>
      </w:ins>
      <w:del w:id="1823" w:author="Weinert, Matthias (M.)" w:date="2022-02-16T15:44:00Z">
        <w:r w:rsidRPr="00BB1288" w:rsidDel="00F16E77">
          <w:rPr>
            <w:rStyle w:val="Hyperlink"/>
            <w:rFonts w:eastAsia="MS Mincho"/>
            <w:noProof/>
          </w:rPr>
          <w:delText xml:space="preserve">Table 3: XML-specification of element </w:delText>
        </w:r>
        <w:r w:rsidRPr="00BB1288" w:rsidDel="00F16E77">
          <w:rPr>
            <w:rStyle w:val="Hyperlink"/>
            <w:rFonts w:ascii="Courier New" w:eastAsia="MS Mincho" w:hAnsi="Courier New" w:cs="Courier New"/>
            <w:noProof/>
          </w:rPr>
          <w:delText>&lt;femdata/&gt;</w:delText>
        </w:r>
        <w:r w:rsidDel="00F16E77">
          <w:rPr>
            <w:noProof/>
            <w:webHidden/>
          </w:rPr>
          <w:tab/>
        </w:r>
        <w:r w:rsidDel="00F16E77">
          <w:rPr>
            <w:b w:val="0"/>
            <w:noProof/>
            <w:webHidden/>
          </w:rPr>
          <w:fldChar w:fldCharType="begin"/>
        </w:r>
        <w:r w:rsidDel="00F16E77">
          <w:rPr>
            <w:noProof/>
            <w:webHidden/>
          </w:rPr>
          <w:delInstrText xml:space="preserve"> PAGEREF _Toc95914943 \h </w:delInstrText>
        </w:r>
        <w:r w:rsidDel="00F16E77">
          <w:rPr>
            <w:b w:val="0"/>
            <w:noProof/>
            <w:webHidden/>
          </w:rPr>
          <w:fldChar w:fldCharType="separate"/>
        </w:r>
        <w:r w:rsidR="00F16E77" w:rsidDel="00F16E77">
          <w:rPr>
            <w:noProof/>
            <w:webHidden/>
          </w:rPr>
          <w:delText>13</w:delText>
        </w:r>
        <w:r w:rsidDel="00F16E77">
          <w:rPr>
            <w:b w:val="0"/>
            <w:noProof/>
            <w:webHidden/>
          </w:rPr>
          <w:fldChar w:fldCharType="end"/>
        </w:r>
        <w:r w:rsidRPr="00BB1288" w:rsidDel="00F16E77">
          <w:rPr>
            <w:rStyle w:val="Hyperlink"/>
            <w:rFonts w:eastAsia="MS Mincho"/>
            <w:b w:val="0"/>
            <w:noProof/>
          </w:rPr>
          <w:fldChar w:fldCharType="end"/>
        </w:r>
      </w:del>
    </w:p>
    <w:p w14:paraId="1F81A25F" w14:textId="2054D18F" w:rsidR="0050351B" w:rsidDel="00F16E77" w:rsidRDefault="0050351B">
      <w:pPr>
        <w:pStyle w:val="Abbildungsverzeichnis"/>
        <w:rPr>
          <w:del w:id="1824" w:author="Weinert, Matthias (M.)" w:date="2022-02-16T15:44:00Z"/>
          <w:rFonts w:asciiTheme="minorHAnsi" w:eastAsiaTheme="minorEastAsia" w:hAnsiTheme="minorHAnsi" w:cstheme="minorBidi"/>
          <w:b w:val="0"/>
          <w:noProof/>
          <w:szCs w:val="22"/>
          <w:lang w:val="de-DE"/>
        </w:rPr>
      </w:pPr>
      <w:del w:id="182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"_Toc95914944"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26" w:author="Weinert, Matthias (M.)" w:date="2022-02-21T10:55:00Z">
        <w:r w:rsidR="006344F0">
          <w:rPr>
            <w:rStyle w:val="Hyperlink"/>
            <w:rFonts w:eastAsia="MS Mincho"/>
            <w:bCs/>
            <w:noProof/>
            <w:lang w:val="de-DE"/>
          </w:rPr>
          <w:t>Fehler! Linkreferenz ungültig.</w:t>
        </w:r>
      </w:ins>
      <w:del w:id="1827" w:author="Weinert, Matthias (M.)" w:date="2022-02-16T15:44:00Z">
        <w:r w:rsidRPr="00BB1288" w:rsidDel="00F16E77">
          <w:rPr>
            <w:rStyle w:val="Hyperlink"/>
            <w:rFonts w:eastAsia="MS Mincho"/>
            <w:noProof/>
          </w:rPr>
          <w:delText xml:space="preserve">Table 4: Nested elements of the child element of </w:delText>
        </w:r>
        <w:r w:rsidRPr="00BB1288" w:rsidDel="00F16E77">
          <w:rPr>
            <w:rStyle w:val="Hyperlink"/>
            <w:rFonts w:ascii="Courier New" w:eastAsia="MS Mincho" w:hAnsi="Courier New" w:cs="Courier New"/>
            <w:noProof/>
          </w:rPr>
          <w:delText>&lt;femdata/&gt;</w:delText>
        </w:r>
        <w:r w:rsidDel="00F16E77">
          <w:rPr>
            <w:noProof/>
            <w:webHidden/>
          </w:rPr>
          <w:tab/>
        </w:r>
        <w:r w:rsidDel="00F16E77">
          <w:rPr>
            <w:b w:val="0"/>
            <w:noProof/>
            <w:webHidden/>
          </w:rPr>
          <w:fldChar w:fldCharType="begin"/>
        </w:r>
        <w:r w:rsidDel="00F16E77">
          <w:rPr>
            <w:noProof/>
            <w:webHidden/>
          </w:rPr>
          <w:delInstrText xml:space="preserve"> PAGEREF _Toc95914944 \h </w:delInstrText>
        </w:r>
        <w:r w:rsidDel="00F16E77">
          <w:rPr>
            <w:b w:val="0"/>
            <w:noProof/>
            <w:webHidden/>
          </w:rPr>
          <w:fldChar w:fldCharType="separate"/>
        </w:r>
        <w:r w:rsidR="00F16E77" w:rsidDel="00F16E77">
          <w:rPr>
            <w:noProof/>
            <w:webHidden/>
          </w:rPr>
          <w:delText>14</w:delText>
        </w:r>
        <w:r w:rsidDel="00F16E77">
          <w:rPr>
            <w:b w:val="0"/>
            <w:noProof/>
            <w:webHidden/>
          </w:rPr>
          <w:fldChar w:fldCharType="end"/>
        </w:r>
        <w:r w:rsidRPr="00BB1288" w:rsidDel="00F16E77">
          <w:rPr>
            <w:rStyle w:val="Hyperlink"/>
            <w:rFonts w:eastAsia="MS Mincho"/>
            <w:b w:val="0"/>
            <w:noProof/>
          </w:rPr>
          <w:fldChar w:fldCharType="end"/>
        </w:r>
      </w:del>
    </w:p>
    <w:p w14:paraId="4B3ED0E1" w14:textId="7B19D18E" w:rsidR="0050351B" w:rsidDel="00F16E77" w:rsidRDefault="0050351B">
      <w:pPr>
        <w:pStyle w:val="Abbildungsverzeichnis"/>
        <w:rPr>
          <w:del w:id="1828" w:author="Weinert, Matthias (M.)" w:date="2022-02-16T15:44:00Z"/>
          <w:rFonts w:asciiTheme="minorHAnsi" w:eastAsiaTheme="minorEastAsia" w:hAnsiTheme="minorHAnsi" w:cstheme="minorBidi"/>
          <w:b w:val="0"/>
          <w:noProof/>
          <w:szCs w:val="22"/>
          <w:lang w:val="de-DE"/>
        </w:rPr>
      </w:pPr>
      <w:del w:id="182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"_Toc95914945"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30" w:author="Weinert, Matthias (M.)" w:date="2022-02-21T10:55:00Z">
        <w:r w:rsidR="006344F0">
          <w:rPr>
            <w:rStyle w:val="Hyperlink"/>
            <w:rFonts w:eastAsia="MS Mincho"/>
            <w:bCs/>
            <w:noProof/>
            <w:lang w:val="de-DE"/>
          </w:rPr>
          <w:t>Fehler! Linkreferenz ungültig.</w:t>
        </w:r>
      </w:ins>
      <w:del w:id="1831" w:author="Weinert, Matthias (M.)" w:date="2022-02-16T15:44:00Z">
        <w:r w:rsidRPr="00BB1288" w:rsidDel="00F16E77">
          <w:rPr>
            <w:rStyle w:val="Hyperlink"/>
            <w:rFonts w:eastAsia="MS Mincho"/>
            <w:noProof/>
          </w:rPr>
          <w:delText xml:space="preserve">Table 5: Attributes of element </w:delText>
        </w:r>
        <w:r w:rsidRPr="00BB1288" w:rsidDel="00F16E77">
          <w:rPr>
            <w:rStyle w:val="Hyperlink"/>
            <w:rFonts w:ascii="Courier New" w:eastAsia="MS Mincho" w:hAnsi="Courier New" w:cs="Courier New"/>
            <w:noProof/>
          </w:rPr>
          <w:delText>&lt;connection_group/&gt;</w:delText>
        </w:r>
        <w:r w:rsidDel="00F16E77">
          <w:rPr>
            <w:noProof/>
            <w:webHidden/>
          </w:rPr>
          <w:tab/>
        </w:r>
        <w:r w:rsidDel="00F16E77">
          <w:rPr>
            <w:b w:val="0"/>
            <w:noProof/>
            <w:webHidden/>
          </w:rPr>
          <w:fldChar w:fldCharType="begin"/>
        </w:r>
        <w:r w:rsidDel="00F16E77">
          <w:rPr>
            <w:noProof/>
            <w:webHidden/>
          </w:rPr>
          <w:delInstrText xml:space="preserve"> PAGEREF _Toc95914945 \h </w:delInstrText>
        </w:r>
        <w:r w:rsidDel="00F16E77">
          <w:rPr>
            <w:b w:val="0"/>
            <w:noProof/>
            <w:webHidden/>
          </w:rPr>
          <w:fldChar w:fldCharType="separate"/>
        </w:r>
        <w:r w:rsidR="00F16E77" w:rsidDel="00F16E77">
          <w:rPr>
            <w:noProof/>
            <w:webHidden/>
          </w:rPr>
          <w:delText>15</w:delText>
        </w:r>
        <w:r w:rsidDel="00F16E77">
          <w:rPr>
            <w:b w:val="0"/>
            <w:noProof/>
            <w:webHidden/>
          </w:rPr>
          <w:fldChar w:fldCharType="end"/>
        </w:r>
        <w:r w:rsidRPr="00BB1288" w:rsidDel="00F16E77">
          <w:rPr>
            <w:rStyle w:val="Hyperlink"/>
            <w:rFonts w:eastAsia="MS Mincho"/>
            <w:b w:val="0"/>
            <w:noProof/>
          </w:rPr>
          <w:fldChar w:fldCharType="end"/>
        </w:r>
      </w:del>
    </w:p>
    <w:p w14:paraId="43E034AF" w14:textId="30E39057" w:rsidR="0050351B" w:rsidDel="00F16E77" w:rsidRDefault="0050351B">
      <w:pPr>
        <w:pStyle w:val="Abbildungsverzeichnis"/>
        <w:rPr>
          <w:del w:id="1832" w:author="Weinert, Matthias (M.)" w:date="2022-02-16T15:44:00Z"/>
          <w:rFonts w:asciiTheme="minorHAnsi" w:eastAsiaTheme="minorEastAsia" w:hAnsiTheme="minorHAnsi" w:cstheme="minorBidi"/>
          <w:b w:val="0"/>
          <w:noProof/>
          <w:szCs w:val="22"/>
          <w:lang w:val="de-DE"/>
        </w:rPr>
      </w:pPr>
      <w:del w:id="183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"_Toc95914946"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34" w:author="Weinert, Matthias (M.)" w:date="2022-02-21T10:55:00Z">
        <w:r w:rsidR="006344F0">
          <w:rPr>
            <w:rStyle w:val="Hyperlink"/>
            <w:rFonts w:eastAsia="MS Mincho"/>
            <w:bCs/>
            <w:noProof/>
            <w:lang w:val="de-DE"/>
          </w:rPr>
          <w:t>Fehler! Linkreferenz ungültig.</w:t>
        </w:r>
      </w:ins>
      <w:del w:id="1835" w:author="Weinert, Matthias (M.)" w:date="2022-02-16T15:44:00Z">
        <w:r w:rsidRPr="00BB1288" w:rsidDel="00F16E77">
          <w:rPr>
            <w:rStyle w:val="Hyperlink"/>
            <w:rFonts w:eastAsia="MS Mincho"/>
            <w:noProof/>
          </w:rPr>
          <w:delText xml:space="preserve">Table 6: Nested elements of element </w:delText>
        </w:r>
        <w:r w:rsidRPr="00BB1288" w:rsidDel="00F16E77">
          <w:rPr>
            <w:rStyle w:val="Hyperlink"/>
            <w:rFonts w:ascii="Courier New" w:eastAsia="MS Mincho" w:hAnsi="Courier New" w:cs="Courier New"/>
            <w:noProof/>
          </w:rPr>
          <w:delText>&lt;connection_group/&gt;</w:delText>
        </w:r>
        <w:r w:rsidDel="00F16E77">
          <w:rPr>
            <w:noProof/>
            <w:webHidden/>
          </w:rPr>
          <w:tab/>
        </w:r>
        <w:r w:rsidDel="00F16E77">
          <w:rPr>
            <w:b w:val="0"/>
            <w:noProof/>
            <w:webHidden/>
          </w:rPr>
          <w:fldChar w:fldCharType="begin"/>
        </w:r>
        <w:r w:rsidDel="00F16E77">
          <w:rPr>
            <w:noProof/>
            <w:webHidden/>
          </w:rPr>
          <w:delInstrText xml:space="preserve"> PAGEREF _Toc95914946 \h </w:delInstrText>
        </w:r>
        <w:r w:rsidDel="00F16E77">
          <w:rPr>
            <w:b w:val="0"/>
            <w:noProof/>
            <w:webHidden/>
          </w:rPr>
          <w:fldChar w:fldCharType="separate"/>
        </w:r>
        <w:r w:rsidR="00F16E77" w:rsidDel="00F16E77">
          <w:rPr>
            <w:noProof/>
            <w:webHidden/>
          </w:rPr>
          <w:delText>15</w:delText>
        </w:r>
        <w:r w:rsidDel="00F16E77">
          <w:rPr>
            <w:b w:val="0"/>
            <w:noProof/>
            <w:webHidden/>
          </w:rPr>
          <w:fldChar w:fldCharType="end"/>
        </w:r>
        <w:r w:rsidRPr="00BB1288" w:rsidDel="00F16E77">
          <w:rPr>
            <w:rStyle w:val="Hyperlink"/>
            <w:rFonts w:eastAsia="MS Mincho"/>
            <w:b w:val="0"/>
            <w:noProof/>
          </w:rPr>
          <w:fldChar w:fldCharType="end"/>
        </w:r>
      </w:del>
    </w:p>
    <w:p w14:paraId="0B51FB77" w14:textId="1DFA1C2F" w:rsidR="0050351B" w:rsidDel="00F16E77" w:rsidRDefault="0050351B">
      <w:pPr>
        <w:pStyle w:val="Abbildungsverzeichnis"/>
        <w:rPr>
          <w:del w:id="1836" w:author="Weinert, Matthias (M.)" w:date="2022-02-16T15:44:00Z"/>
          <w:rFonts w:asciiTheme="minorHAnsi" w:eastAsiaTheme="minorEastAsia" w:hAnsiTheme="minorHAnsi" w:cstheme="minorBidi"/>
          <w:b w:val="0"/>
          <w:noProof/>
          <w:szCs w:val="22"/>
          <w:lang w:val="de-DE"/>
        </w:rPr>
      </w:pPr>
      <w:del w:id="183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"_Toc95914947"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38" w:author="Weinert, Matthias (M.)" w:date="2022-02-21T10:55:00Z">
        <w:r w:rsidR="006344F0">
          <w:rPr>
            <w:rStyle w:val="Hyperlink"/>
            <w:rFonts w:eastAsia="MS Mincho"/>
            <w:bCs/>
            <w:noProof/>
            <w:lang w:val="de-DE"/>
          </w:rPr>
          <w:t>Fehler! Linkreferenz ungültig.</w:t>
        </w:r>
      </w:ins>
      <w:del w:id="1839" w:author="Weinert, Matthias (M.)" w:date="2022-02-16T15:44:00Z">
        <w:r w:rsidRPr="00BB1288" w:rsidDel="00F16E77">
          <w:rPr>
            <w:rStyle w:val="Hyperlink"/>
            <w:rFonts w:eastAsia="MS Mincho"/>
            <w:noProof/>
          </w:rPr>
          <w:delText xml:space="preserve">Table 7: Nested elements of </w:delText>
        </w:r>
        <w:r w:rsidRPr="00BB1288" w:rsidDel="00F16E77">
          <w:rPr>
            <w:rStyle w:val="Hyperlink"/>
            <w:rFonts w:ascii="Courier New" w:eastAsia="MS Mincho" w:hAnsi="Courier New" w:cs="Courier New"/>
            <w:bCs/>
            <w:noProof/>
          </w:rPr>
          <w:delText>&lt;connected_to&gt;</w:delText>
        </w:r>
        <w:r w:rsidDel="00F16E77">
          <w:rPr>
            <w:noProof/>
            <w:webHidden/>
          </w:rPr>
          <w:tab/>
        </w:r>
        <w:r w:rsidDel="00F16E77">
          <w:rPr>
            <w:b w:val="0"/>
            <w:noProof/>
            <w:webHidden/>
          </w:rPr>
          <w:fldChar w:fldCharType="begin"/>
        </w:r>
        <w:r w:rsidDel="00F16E77">
          <w:rPr>
            <w:noProof/>
            <w:webHidden/>
          </w:rPr>
          <w:delInstrText xml:space="preserve"> PAGEREF _Toc95914947 \h </w:delInstrText>
        </w:r>
        <w:r w:rsidDel="00F16E77">
          <w:rPr>
            <w:b w:val="0"/>
            <w:noProof/>
            <w:webHidden/>
          </w:rPr>
          <w:fldChar w:fldCharType="separate"/>
        </w:r>
        <w:r w:rsidR="00F16E77" w:rsidDel="00F16E77">
          <w:rPr>
            <w:noProof/>
            <w:webHidden/>
          </w:rPr>
          <w:delText>15</w:delText>
        </w:r>
        <w:r w:rsidDel="00F16E77">
          <w:rPr>
            <w:b w:val="0"/>
            <w:noProof/>
            <w:webHidden/>
          </w:rPr>
          <w:fldChar w:fldCharType="end"/>
        </w:r>
        <w:r w:rsidRPr="00BB1288" w:rsidDel="00F16E77">
          <w:rPr>
            <w:rStyle w:val="Hyperlink"/>
            <w:rFonts w:eastAsia="MS Mincho"/>
            <w:b w:val="0"/>
            <w:noProof/>
          </w:rPr>
          <w:fldChar w:fldCharType="end"/>
        </w:r>
      </w:del>
    </w:p>
    <w:p w14:paraId="6328A832" w14:textId="779026B9" w:rsidR="0050351B" w:rsidDel="00F16E77" w:rsidRDefault="0050351B">
      <w:pPr>
        <w:pStyle w:val="Abbildungsverzeichnis"/>
        <w:rPr>
          <w:del w:id="1840" w:author="Weinert, Matthias (M.)" w:date="2022-02-16T15:44:00Z"/>
          <w:rFonts w:asciiTheme="minorHAnsi" w:eastAsiaTheme="minorEastAsia" w:hAnsiTheme="minorHAnsi" w:cstheme="minorBidi"/>
          <w:b w:val="0"/>
          <w:noProof/>
          <w:szCs w:val="22"/>
          <w:lang w:val="de-DE"/>
        </w:rPr>
      </w:pPr>
      <w:del w:id="184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"_Toc95914948"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42" w:author="Weinert, Matthias (M.)" w:date="2022-02-21T10:55:00Z">
        <w:r w:rsidR="006344F0">
          <w:rPr>
            <w:rStyle w:val="Hyperlink"/>
            <w:rFonts w:eastAsia="MS Mincho"/>
            <w:bCs/>
            <w:noProof/>
            <w:lang w:val="de-DE"/>
          </w:rPr>
          <w:t>Fehler! Linkreferenz ungültig.</w:t>
        </w:r>
      </w:ins>
      <w:del w:id="1843" w:author="Weinert, Matthias (M.)" w:date="2022-02-16T15:44:00Z">
        <w:r w:rsidRPr="00BB1288" w:rsidDel="00F16E77">
          <w:rPr>
            <w:rStyle w:val="Hyperlink"/>
            <w:rFonts w:eastAsia="MS Mincho"/>
            <w:noProof/>
          </w:rPr>
          <w:delText xml:space="preserve">Table 8: Attributes of element </w:delText>
        </w:r>
        <w:r w:rsidRPr="00BB1288" w:rsidDel="00F16E77">
          <w:rPr>
            <w:rStyle w:val="Hyperlink"/>
            <w:rFonts w:ascii="Courier New" w:eastAsia="MS Mincho" w:hAnsi="Courier New" w:cs="Courier New"/>
            <w:bCs/>
            <w:noProof/>
          </w:rPr>
          <w:delText>&lt;part/&gt;</w:delText>
        </w:r>
        <w:r w:rsidDel="00F16E77">
          <w:rPr>
            <w:noProof/>
            <w:webHidden/>
          </w:rPr>
          <w:tab/>
        </w:r>
        <w:r w:rsidDel="00F16E77">
          <w:rPr>
            <w:b w:val="0"/>
            <w:noProof/>
            <w:webHidden/>
          </w:rPr>
          <w:fldChar w:fldCharType="begin"/>
        </w:r>
        <w:r w:rsidDel="00F16E77">
          <w:rPr>
            <w:noProof/>
            <w:webHidden/>
          </w:rPr>
          <w:delInstrText xml:space="preserve"> PAGEREF _Toc95914948 \h </w:delInstrText>
        </w:r>
        <w:r w:rsidDel="00F16E77">
          <w:rPr>
            <w:b w:val="0"/>
            <w:noProof/>
            <w:webHidden/>
          </w:rPr>
          <w:fldChar w:fldCharType="separate"/>
        </w:r>
        <w:r w:rsidR="00F16E77" w:rsidDel="00F16E77">
          <w:rPr>
            <w:noProof/>
            <w:webHidden/>
          </w:rPr>
          <w:delText>16</w:delText>
        </w:r>
        <w:r w:rsidDel="00F16E77">
          <w:rPr>
            <w:b w:val="0"/>
            <w:noProof/>
            <w:webHidden/>
          </w:rPr>
          <w:fldChar w:fldCharType="end"/>
        </w:r>
        <w:r w:rsidRPr="00BB1288" w:rsidDel="00F16E77">
          <w:rPr>
            <w:rStyle w:val="Hyperlink"/>
            <w:rFonts w:eastAsia="MS Mincho"/>
            <w:b w:val="0"/>
            <w:noProof/>
          </w:rPr>
          <w:fldChar w:fldCharType="end"/>
        </w:r>
      </w:del>
    </w:p>
    <w:p w14:paraId="29C96733" w14:textId="2885D0E5" w:rsidR="0050351B" w:rsidDel="00F16E77" w:rsidRDefault="0050351B">
      <w:pPr>
        <w:pStyle w:val="Abbildungsverzeichnis"/>
        <w:rPr>
          <w:del w:id="1844" w:author="Weinert, Matthias (M.)" w:date="2022-02-16T15:44:00Z"/>
          <w:rFonts w:asciiTheme="minorHAnsi" w:eastAsiaTheme="minorEastAsia" w:hAnsiTheme="minorHAnsi" w:cstheme="minorBidi"/>
          <w:b w:val="0"/>
          <w:noProof/>
          <w:szCs w:val="22"/>
          <w:lang w:val="de-DE"/>
        </w:rPr>
      </w:pPr>
      <w:del w:id="184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"_Toc95914949"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46" w:author="Weinert, Matthias (M.)" w:date="2022-02-21T10:55:00Z">
        <w:r w:rsidR="006344F0">
          <w:rPr>
            <w:rStyle w:val="Hyperlink"/>
            <w:rFonts w:eastAsia="MS Mincho"/>
            <w:bCs/>
            <w:noProof/>
            <w:lang w:val="de-DE"/>
          </w:rPr>
          <w:t>Fehler! Linkreferenz ungültig.</w:t>
        </w:r>
      </w:ins>
      <w:del w:id="1847" w:author="Weinert, Matthias (M.)" w:date="2022-02-16T15:44:00Z">
        <w:r w:rsidRPr="00BB1288" w:rsidDel="00F16E77">
          <w:rPr>
            <w:rStyle w:val="Hyperlink"/>
            <w:rFonts w:eastAsia="MS Mincho"/>
            <w:noProof/>
          </w:rPr>
          <w:delText xml:space="preserve">Table 9: Attributes of element </w:delText>
        </w:r>
        <w:r w:rsidRPr="00BB1288" w:rsidDel="00F16E77">
          <w:rPr>
            <w:rStyle w:val="Hyperlink"/>
            <w:rFonts w:ascii="Courier New" w:eastAsia="MS Mincho" w:hAnsi="Courier New" w:cs="Courier New"/>
            <w:noProof/>
          </w:rPr>
          <w:delText>&lt;assy/&gt;</w:delText>
        </w:r>
        <w:r w:rsidDel="00F16E77">
          <w:rPr>
            <w:noProof/>
            <w:webHidden/>
          </w:rPr>
          <w:tab/>
        </w:r>
        <w:r w:rsidDel="00F16E77">
          <w:rPr>
            <w:b w:val="0"/>
            <w:noProof/>
            <w:webHidden/>
          </w:rPr>
          <w:fldChar w:fldCharType="begin"/>
        </w:r>
        <w:r w:rsidDel="00F16E77">
          <w:rPr>
            <w:noProof/>
            <w:webHidden/>
          </w:rPr>
          <w:delInstrText xml:space="preserve"> PAGEREF _Toc95914949 \h </w:delInstrText>
        </w:r>
        <w:r w:rsidDel="00F16E77">
          <w:rPr>
            <w:b w:val="0"/>
            <w:noProof/>
            <w:webHidden/>
          </w:rPr>
          <w:fldChar w:fldCharType="separate"/>
        </w:r>
        <w:r w:rsidR="00F16E77" w:rsidDel="00F16E77">
          <w:rPr>
            <w:noProof/>
            <w:webHidden/>
          </w:rPr>
          <w:delText>17</w:delText>
        </w:r>
        <w:r w:rsidDel="00F16E77">
          <w:rPr>
            <w:b w:val="0"/>
            <w:noProof/>
            <w:webHidden/>
          </w:rPr>
          <w:fldChar w:fldCharType="end"/>
        </w:r>
        <w:r w:rsidRPr="00BB1288" w:rsidDel="00F16E77">
          <w:rPr>
            <w:rStyle w:val="Hyperlink"/>
            <w:rFonts w:eastAsia="MS Mincho"/>
            <w:b w:val="0"/>
            <w:noProof/>
          </w:rPr>
          <w:fldChar w:fldCharType="end"/>
        </w:r>
      </w:del>
    </w:p>
    <w:p w14:paraId="2E88CB9F" w14:textId="42C0A6CB" w:rsidR="0050351B" w:rsidDel="00F16E77" w:rsidRDefault="0050351B">
      <w:pPr>
        <w:pStyle w:val="Abbildungsverzeichnis"/>
        <w:rPr>
          <w:del w:id="1848" w:author="Weinert, Matthias (M.)" w:date="2022-02-16T15:44:00Z"/>
          <w:rFonts w:asciiTheme="minorHAnsi" w:eastAsiaTheme="minorEastAsia" w:hAnsiTheme="minorHAnsi" w:cstheme="minorBidi"/>
          <w:b w:val="0"/>
          <w:noProof/>
          <w:szCs w:val="22"/>
          <w:lang w:val="de-DE"/>
        </w:rPr>
      </w:pPr>
      <w:del w:id="184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"_Toc95914950"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50" w:author="Weinert, Matthias (M.)" w:date="2022-02-21T10:55:00Z">
        <w:r w:rsidR="006344F0">
          <w:rPr>
            <w:rStyle w:val="Hyperlink"/>
            <w:rFonts w:eastAsia="MS Mincho"/>
            <w:bCs/>
            <w:noProof/>
            <w:lang w:val="de-DE"/>
          </w:rPr>
          <w:t>Fehler! Linkreferenz ungültig.</w:t>
        </w:r>
      </w:ins>
      <w:del w:id="1851" w:author="Weinert, Matthias (M.)" w:date="2022-02-16T15:44:00Z">
        <w:r w:rsidRPr="00BB1288" w:rsidDel="00F16E77">
          <w:rPr>
            <w:rStyle w:val="Hyperlink"/>
            <w:rFonts w:eastAsia="MS Mincho"/>
            <w:noProof/>
          </w:rPr>
          <w:delText xml:space="preserve">Table 10: Nested elements of </w:delText>
        </w:r>
        <w:r w:rsidRPr="00BB1288" w:rsidDel="00F16E77">
          <w:rPr>
            <w:rStyle w:val="Hyperlink"/>
            <w:rFonts w:ascii="Courier New" w:eastAsia="MS Mincho" w:hAnsi="Courier New" w:cs="Courier New"/>
            <w:bCs/>
            <w:noProof/>
          </w:rPr>
          <w:delText>&lt;stacking&gt;</w:delText>
        </w:r>
        <w:r w:rsidDel="00F16E77">
          <w:rPr>
            <w:noProof/>
            <w:webHidden/>
          </w:rPr>
          <w:tab/>
        </w:r>
        <w:r w:rsidDel="00F16E77">
          <w:rPr>
            <w:b w:val="0"/>
            <w:noProof/>
            <w:webHidden/>
          </w:rPr>
          <w:fldChar w:fldCharType="begin"/>
        </w:r>
        <w:r w:rsidDel="00F16E77">
          <w:rPr>
            <w:noProof/>
            <w:webHidden/>
          </w:rPr>
          <w:delInstrText xml:space="preserve"> PAGEREF _Toc95914950 \h </w:delInstrText>
        </w:r>
        <w:r w:rsidDel="00F16E77">
          <w:rPr>
            <w:b w:val="0"/>
            <w:noProof/>
            <w:webHidden/>
          </w:rPr>
          <w:fldChar w:fldCharType="separate"/>
        </w:r>
        <w:r w:rsidR="00F16E77" w:rsidDel="00F16E77">
          <w:rPr>
            <w:noProof/>
            <w:webHidden/>
          </w:rPr>
          <w:delText>19</w:delText>
        </w:r>
        <w:r w:rsidDel="00F16E77">
          <w:rPr>
            <w:b w:val="0"/>
            <w:noProof/>
            <w:webHidden/>
          </w:rPr>
          <w:fldChar w:fldCharType="end"/>
        </w:r>
        <w:r w:rsidRPr="00BB1288" w:rsidDel="00F16E77">
          <w:rPr>
            <w:rStyle w:val="Hyperlink"/>
            <w:rFonts w:eastAsia="MS Mincho"/>
            <w:b w:val="0"/>
            <w:noProof/>
          </w:rPr>
          <w:fldChar w:fldCharType="end"/>
        </w:r>
      </w:del>
    </w:p>
    <w:p w14:paraId="50F86029" w14:textId="61321276" w:rsidR="0050351B" w:rsidDel="00F16E77" w:rsidRDefault="0050351B">
      <w:pPr>
        <w:pStyle w:val="Abbildungsverzeichnis"/>
        <w:rPr>
          <w:del w:id="1852" w:author="Weinert, Matthias (M.)" w:date="2022-02-16T15:44:00Z"/>
          <w:rFonts w:asciiTheme="minorHAnsi" w:eastAsiaTheme="minorEastAsia" w:hAnsiTheme="minorHAnsi" w:cstheme="minorBidi"/>
          <w:b w:val="0"/>
          <w:noProof/>
          <w:szCs w:val="22"/>
          <w:lang w:val="de-DE"/>
        </w:rPr>
      </w:pPr>
      <w:del w:id="185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"_Toc95914951"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54" w:author="Weinert, Matthias (M.)" w:date="2022-02-21T10:55:00Z">
        <w:r w:rsidR="006344F0">
          <w:rPr>
            <w:rStyle w:val="Hyperlink"/>
            <w:rFonts w:eastAsia="MS Mincho"/>
            <w:bCs/>
            <w:noProof/>
            <w:lang w:val="de-DE"/>
          </w:rPr>
          <w:t>Fehler! Linkreferenz ungültig.</w:t>
        </w:r>
      </w:ins>
      <w:del w:id="1855" w:author="Weinert, Matthias (M.)" w:date="2022-02-16T15:44:00Z">
        <w:r w:rsidRPr="00BB1288" w:rsidDel="00F16E77">
          <w:rPr>
            <w:rStyle w:val="Hyperlink"/>
            <w:rFonts w:eastAsia="MS Mincho"/>
            <w:noProof/>
          </w:rPr>
          <w:delText>Table 11: Attributes of &lt;stacking&gt;</w:delText>
        </w:r>
        <w:r w:rsidDel="00F16E77">
          <w:rPr>
            <w:noProof/>
            <w:webHidden/>
          </w:rPr>
          <w:tab/>
        </w:r>
        <w:r w:rsidDel="00F16E77">
          <w:rPr>
            <w:b w:val="0"/>
            <w:noProof/>
            <w:webHidden/>
          </w:rPr>
          <w:fldChar w:fldCharType="begin"/>
        </w:r>
        <w:r w:rsidDel="00F16E77">
          <w:rPr>
            <w:noProof/>
            <w:webHidden/>
          </w:rPr>
          <w:delInstrText xml:space="preserve"> PAGEREF _Toc95914951 \h </w:delInstrText>
        </w:r>
        <w:r w:rsidDel="00F16E77">
          <w:rPr>
            <w:b w:val="0"/>
            <w:noProof/>
            <w:webHidden/>
          </w:rPr>
          <w:fldChar w:fldCharType="separate"/>
        </w:r>
        <w:r w:rsidR="00F16E77" w:rsidDel="00F16E77">
          <w:rPr>
            <w:noProof/>
            <w:webHidden/>
          </w:rPr>
          <w:delText>19</w:delText>
        </w:r>
        <w:r w:rsidDel="00F16E77">
          <w:rPr>
            <w:b w:val="0"/>
            <w:noProof/>
            <w:webHidden/>
          </w:rPr>
          <w:fldChar w:fldCharType="end"/>
        </w:r>
        <w:r w:rsidRPr="00BB1288" w:rsidDel="00F16E77">
          <w:rPr>
            <w:rStyle w:val="Hyperlink"/>
            <w:rFonts w:eastAsia="MS Mincho"/>
            <w:b w:val="0"/>
            <w:noProof/>
          </w:rPr>
          <w:fldChar w:fldCharType="end"/>
        </w:r>
      </w:del>
    </w:p>
    <w:p w14:paraId="638DF715" w14:textId="32F27C76" w:rsidR="0050351B" w:rsidDel="00F16E77" w:rsidRDefault="0050351B">
      <w:pPr>
        <w:pStyle w:val="Abbildungsverzeichnis"/>
        <w:rPr>
          <w:del w:id="1856" w:author="Weinert, Matthias (M.)" w:date="2022-02-16T15:44:00Z"/>
          <w:rFonts w:asciiTheme="minorHAnsi" w:eastAsiaTheme="minorEastAsia" w:hAnsiTheme="minorHAnsi" w:cstheme="minorBidi"/>
          <w:b w:val="0"/>
          <w:noProof/>
          <w:szCs w:val="22"/>
          <w:lang w:val="de-DE"/>
        </w:rPr>
      </w:pPr>
      <w:del w:id="185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"_Toc95914952"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58" w:author="Weinert, Matthias (M.)" w:date="2022-02-21T10:55:00Z">
        <w:r w:rsidR="006344F0">
          <w:rPr>
            <w:rStyle w:val="Hyperlink"/>
            <w:rFonts w:eastAsia="MS Mincho"/>
            <w:bCs/>
            <w:noProof/>
            <w:lang w:val="de-DE"/>
          </w:rPr>
          <w:t>Fehler! Linkreferenz ungültig.</w:t>
        </w:r>
      </w:ins>
      <w:del w:id="1859" w:author="Weinert, Matthias (M.)" w:date="2022-02-16T15:44:00Z">
        <w:r w:rsidRPr="00BB1288" w:rsidDel="00F16E77">
          <w:rPr>
            <w:rStyle w:val="Hyperlink"/>
            <w:rFonts w:eastAsia="MS Mincho"/>
            <w:noProof/>
          </w:rPr>
          <w:delText>Table 12: Attributes of &lt;level&gt;</w:delText>
        </w:r>
        <w:r w:rsidDel="00F16E77">
          <w:rPr>
            <w:noProof/>
            <w:webHidden/>
          </w:rPr>
          <w:tab/>
        </w:r>
        <w:r w:rsidDel="00F16E77">
          <w:rPr>
            <w:b w:val="0"/>
            <w:noProof/>
            <w:webHidden/>
          </w:rPr>
          <w:fldChar w:fldCharType="begin"/>
        </w:r>
        <w:r w:rsidDel="00F16E77">
          <w:rPr>
            <w:noProof/>
            <w:webHidden/>
          </w:rPr>
          <w:delInstrText xml:space="preserve"> PAGEREF _Toc95914952 \h </w:delInstrText>
        </w:r>
        <w:r w:rsidDel="00F16E77">
          <w:rPr>
            <w:b w:val="0"/>
            <w:noProof/>
            <w:webHidden/>
          </w:rPr>
          <w:fldChar w:fldCharType="separate"/>
        </w:r>
        <w:r w:rsidR="00F16E77" w:rsidDel="00F16E77">
          <w:rPr>
            <w:noProof/>
            <w:webHidden/>
          </w:rPr>
          <w:delText>19</w:delText>
        </w:r>
        <w:r w:rsidDel="00F16E77">
          <w:rPr>
            <w:b w:val="0"/>
            <w:noProof/>
            <w:webHidden/>
          </w:rPr>
          <w:fldChar w:fldCharType="end"/>
        </w:r>
        <w:r w:rsidRPr="00BB1288" w:rsidDel="00F16E77">
          <w:rPr>
            <w:rStyle w:val="Hyperlink"/>
            <w:rFonts w:eastAsia="MS Mincho"/>
            <w:b w:val="0"/>
            <w:noProof/>
          </w:rPr>
          <w:fldChar w:fldCharType="end"/>
        </w:r>
      </w:del>
    </w:p>
    <w:p w14:paraId="584CD9F0" w14:textId="067E7F84" w:rsidR="0050351B" w:rsidDel="00F16E77" w:rsidRDefault="0050351B">
      <w:pPr>
        <w:pStyle w:val="Abbildungsverzeichnis"/>
        <w:rPr>
          <w:del w:id="1860" w:author="Weinert, Matthias (M.)" w:date="2022-02-16T15:44:00Z"/>
          <w:rFonts w:asciiTheme="minorHAnsi" w:eastAsiaTheme="minorEastAsia" w:hAnsiTheme="minorHAnsi" w:cstheme="minorBidi"/>
          <w:b w:val="0"/>
          <w:noProof/>
          <w:szCs w:val="22"/>
          <w:lang w:val="de-DE"/>
        </w:rPr>
      </w:pPr>
      <w:del w:id="186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"_Toc95914953"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62" w:author="Weinert, Matthias (M.)" w:date="2022-02-21T10:55:00Z">
        <w:r w:rsidR="006344F0">
          <w:rPr>
            <w:rStyle w:val="Hyperlink"/>
            <w:rFonts w:eastAsia="MS Mincho"/>
            <w:bCs/>
            <w:noProof/>
            <w:lang w:val="de-DE"/>
          </w:rPr>
          <w:t>Fehler! Linkreferenz ungültig.</w:t>
        </w:r>
      </w:ins>
      <w:del w:id="1863" w:author="Weinert, Matthias (M.)" w:date="2022-02-16T15:44:00Z">
        <w:r w:rsidRPr="00BB1288" w:rsidDel="00F16E77">
          <w:rPr>
            <w:rStyle w:val="Hyperlink"/>
            <w:rFonts w:eastAsia="MS Mincho"/>
            <w:noProof/>
          </w:rPr>
          <w:delText xml:space="preserve">Table 13: Nested elements of element </w:delText>
        </w:r>
        <w:r w:rsidRPr="00BB1288" w:rsidDel="00F16E77">
          <w:rPr>
            <w:rStyle w:val="Hyperlink"/>
            <w:rFonts w:ascii="Courier New" w:eastAsia="MS Mincho" w:hAnsi="Courier New" w:cs="Courier New"/>
            <w:noProof/>
          </w:rPr>
          <w:delText>&lt;contact_list/&gt;</w:delText>
        </w:r>
        <w:r w:rsidDel="00F16E77">
          <w:rPr>
            <w:noProof/>
            <w:webHidden/>
          </w:rPr>
          <w:tab/>
        </w:r>
        <w:r w:rsidDel="00F16E77">
          <w:rPr>
            <w:b w:val="0"/>
            <w:noProof/>
            <w:webHidden/>
          </w:rPr>
          <w:fldChar w:fldCharType="begin"/>
        </w:r>
        <w:r w:rsidDel="00F16E77">
          <w:rPr>
            <w:noProof/>
            <w:webHidden/>
          </w:rPr>
          <w:delInstrText xml:space="preserve"> PAGEREF _Toc95914953 \h </w:delInstrText>
        </w:r>
        <w:r w:rsidDel="00F16E77">
          <w:rPr>
            <w:b w:val="0"/>
            <w:noProof/>
            <w:webHidden/>
          </w:rPr>
          <w:fldChar w:fldCharType="separate"/>
        </w:r>
        <w:r w:rsidR="00F16E77" w:rsidDel="00F16E77">
          <w:rPr>
            <w:noProof/>
            <w:webHidden/>
          </w:rPr>
          <w:delText>21</w:delText>
        </w:r>
        <w:r w:rsidDel="00F16E77">
          <w:rPr>
            <w:b w:val="0"/>
            <w:noProof/>
            <w:webHidden/>
          </w:rPr>
          <w:fldChar w:fldCharType="end"/>
        </w:r>
        <w:r w:rsidRPr="00BB1288" w:rsidDel="00F16E77">
          <w:rPr>
            <w:rStyle w:val="Hyperlink"/>
            <w:rFonts w:eastAsia="MS Mincho"/>
            <w:b w:val="0"/>
            <w:noProof/>
          </w:rPr>
          <w:fldChar w:fldCharType="end"/>
        </w:r>
      </w:del>
    </w:p>
    <w:p w14:paraId="1751A8F4" w14:textId="085D1B53" w:rsidR="0050351B" w:rsidDel="00F16E77" w:rsidRDefault="0050351B">
      <w:pPr>
        <w:pStyle w:val="Abbildungsverzeichnis"/>
        <w:rPr>
          <w:del w:id="1864" w:author="Weinert, Matthias (M.)" w:date="2022-02-16T15:44:00Z"/>
          <w:rFonts w:asciiTheme="minorHAnsi" w:eastAsiaTheme="minorEastAsia" w:hAnsiTheme="minorHAnsi" w:cstheme="minorBidi"/>
          <w:b w:val="0"/>
          <w:noProof/>
          <w:szCs w:val="22"/>
          <w:lang w:val="de-DE"/>
        </w:rPr>
      </w:pPr>
      <w:del w:id="186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"_Toc95914954"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66" w:author="Weinert, Matthias (M.)" w:date="2022-02-21T10:55:00Z">
        <w:r w:rsidR="006344F0">
          <w:rPr>
            <w:rStyle w:val="Hyperlink"/>
            <w:rFonts w:eastAsia="MS Mincho"/>
            <w:bCs/>
            <w:noProof/>
            <w:lang w:val="de-DE"/>
          </w:rPr>
          <w:t>Fehler! Linkreferenz ungültig.</w:t>
        </w:r>
      </w:ins>
      <w:del w:id="1867" w:author="Weinert, Matthias (M.)" w:date="2022-02-16T15:44:00Z">
        <w:r w:rsidRPr="00BB1288" w:rsidDel="00F16E77">
          <w:rPr>
            <w:rStyle w:val="Hyperlink"/>
            <w:rFonts w:eastAsia="MS Mincho"/>
            <w:noProof/>
          </w:rPr>
          <w:delText xml:space="preserve">Table 14: Nested elements of element </w:delText>
        </w:r>
        <w:r w:rsidRPr="00BB1288" w:rsidDel="00F16E77">
          <w:rPr>
            <w:rStyle w:val="Hyperlink"/>
            <w:rFonts w:ascii="Courier New" w:eastAsia="MS Mincho" w:hAnsi="Courier New" w:cs="Courier New"/>
            <w:noProof/>
          </w:rPr>
          <w:delText>&lt;contact/&gt;</w:delText>
        </w:r>
        <w:r w:rsidDel="00F16E77">
          <w:rPr>
            <w:noProof/>
            <w:webHidden/>
          </w:rPr>
          <w:tab/>
        </w:r>
        <w:r w:rsidDel="00F16E77">
          <w:rPr>
            <w:b w:val="0"/>
            <w:noProof/>
            <w:webHidden/>
          </w:rPr>
          <w:fldChar w:fldCharType="begin"/>
        </w:r>
        <w:r w:rsidDel="00F16E77">
          <w:rPr>
            <w:noProof/>
            <w:webHidden/>
          </w:rPr>
          <w:delInstrText xml:space="preserve"> PAGEREF _Toc95914954 \h </w:delInstrText>
        </w:r>
        <w:r w:rsidDel="00F16E77">
          <w:rPr>
            <w:b w:val="0"/>
            <w:noProof/>
            <w:webHidden/>
          </w:rPr>
          <w:fldChar w:fldCharType="separate"/>
        </w:r>
        <w:r w:rsidR="00F16E77" w:rsidDel="00F16E77">
          <w:rPr>
            <w:noProof/>
            <w:webHidden/>
          </w:rPr>
          <w:delText>21</w:delText>
        </w:r>
        <w:r w:rsidDel="00F16E77">
          <w:rPr>
            <w:b w:val="0"/>
            <w:noProof/>
            <w:webHidden/>
          </w:rPr>
          <w:fldChar w:fldCharType="end"/>
        </w:r>
        <w:r w:rsidRPr="00BB1288" w:rsidDel="00F16E77">
          <w:rPr>
            <w:rStyle w:val="Hyperlink"/>
            <w:rFonts w:eastAsia="MS Mincho"/>
            <w:b w:val="0"/>
            <w:noProof/>
          </w:rPr>
          <w:fldChar w:fldCharType="end"/>
        </w:r>
      </w:del>
    </w:p>
    <w:p w14:paraId="32CB472C" w14:textId="205129DF" w:rsidR="0050351B" w:rsidDel="00F16E77" w:rsidRDefault="0050351B">
      <w:pPr>
        <w:pStyle w:val="Abbildungsverzeichnis"/>
        <w:rPr>
          <w:del w:id="1868" w:author="Weinert, Matthias (M.)" w:date="2022-02-16T15:44:00Z"/>
          <w:rFonts w:asciiTheme="minorHAnsi" w:eastAsiaTheme="minorEastAsia" w:hAnsiTheme="minorHAnsi" w:cstheme="minorBidi"/>
          <w:b w:val="0"/>
          <w:noProof/>
          <w:szCs w:val="22"/>
          <w:lang w:val="de-DE"/>
        </w:rPr>
      </w:pPr>
      <w:del w:id="186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"_Toc95914955"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70" w:author="Weinert, Matthias (M.)" w:date="2022-02-21T10:55:00Z">
        <w:r w:rsidR="006344F0">
          <w:rPr>
            <w:rStyle w:val="Hyperlink"/>
            <w:rFonts w:eastAsia="MS Mincho"/>
            <w:bCs/>
            <w:noProof/>
            <w:lang w:val="de-DE"/>
          </w:rPr>
          <w:t>Fehler! Linkreferenz ungültig.</w:t>
        </w:r>
      </w:ins>
      <w:del w:id="1871" w:author="Weinert, Matthias (M.)" w:date="2022-02-16T15:44:00Z">
        <w:r w:rsidRPr="00BB1288" w:rsidDel="00F16E77">
          <w:rPr>
            <w:rStyle w:val="Hyperlink"/>
            <w:rFonts w:eastAsia="MS Mincho"/>
            <w:noProof/>
          </w:rPr>
          <w:delText xml:space="preserve">Table 15: Attributes of element </w:delText>
        </w:r>
        <w:r w:rsidRPr="00BB1288" w:rsidDel="00F16E77">
          <w:rPr>
            <w:rStyle w:val="Hyperlink"/>
            <w:rFonts w:ascii="Courier New" w:eastAsia="MS Mincho" w:hAnsi="Courier New" w:cs="Courier New"/>
            <w:noProof/>
          </w:rPr>
          <w:delText>&lt;partner/&gt;</w:delText>
        </w:r>
        <w:r w:rsidDel="00F16E77">
          <w:rPr>
            <w:noProof/>
            <w:webHidden/>
          </w:rPr>
          <w:tab/>
        </w:r>
        <w:r w:rsidDel="00F16E77">
          <w:rPr>
            <w:b w:val="0"/>
            <w:noProof/>
            <w:webHidden/>
          </w:rPr>
          <w:fldChar w:fldCharType="begin"/>
        </w:r>
        <w:r w:rsidDel="00F16E77">
          <w:rPr>
            <w:noProof/>
            <w:webHidden/>
          </w:rPr>
          <w:delInstrText xml:space="preserve"> PAGEREF _Toc95914955 \h </w:delInstrText>
        </w:r>
        <w:r w:rsidDel="00F16E77">
          <w:rPr>
            <w:b w:val="0"/>
            <w:noProof/>
            <w:webHidden/>
          </w:rPr>
          <w:fldChar w:fldCharType="separate"/>
        </w:r>
        <w:r w:rsidR="00F16E77" w:rsidDel="00F16E77">
          <w:rPr>
            <w:noProof/>
            <w:webHidden/>
          </w:rPr>
          <w:delText>22</w:delText>
        </w:r>
        <w:r w:rsidDel="00F16E77">
          <w:rPr>
            <w:b w:val="0"/>
            <w:noProof/>
            <w:webHidden/>
          </w:rPr>
          <w:fldChar w:fldCharType="end"/>
        </w:r>
        <w:r w:rsidRPr="00BB1288" w:rsidDel="00F16E77">
          <w:rPr>
            <w:rStyle w:val="Hyperlink"/>
            <w:rFonts w:eastAsia="MS Mincho"/>
            <w:b w:val="0"/>
            <w:noProof/>
          </w:rPr>
          <w:fldChar w:fldCharType="end"/>
        </w:r>
      </w:del>
    </w:p>
    <w:p w14:paraId="3B76351B" w14:textId="377A8B41" w:rsidR="0050351B" w:rsidDel="00F16E77" w:rsidRDefault="0050351B">
      <w:pPr>
        <w:pStyle w:val="Abbildungsverzeichnis"/>
        <w:rPr>
          <w:del w:id="1872" w:author="Weinert, Matthias (M.)" w:date="2022-02-16T15:44:00Z"/>
          <w:rFonts w:asciiTheme="minorHAnsi" w:eastAsiaTheme="minorEastAsia" w:hAnsiTheme="minorHAnsi" w:cstheme="minorBidi"/>
          <w:b w:val="0"/>
          <w:noProof/>
          <w:szCs w:val="22"/>
          <w:lang w:val="de-DE"/>
        </w:rPr>
      </w:pPr>
      <w:del w:id="187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"_Toc95914956"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74" w:author="Weinert, Matthias (M.)" w:date="2022-02-21T10:55:00Z">
        <w:r w:rsidR="006344F0">
          <w:rPr>
            <w:rStyle w:val="Hyperlink"/>
            <w:rFonts w:eastAsia="MS Mincho"/>
            <w:bCs/>
            <w:noProof/>
            <w:lang w:val="de-DE"/>
          </w:rPr>
          <w:t>Fehler! Linkreferenz ungültig.</w:t>
        </w:r>
      </w:ins>
      <w:del w:id="1875" w:author="Weinert, Matthias (M.)" w:date="2022-02-16T15:44:00Z">
        <w:r w:rsidRPr="00BB1288" w:rsidDel="00F16E77">
          <w:rPr>
            <w:rStyle w:val="Hyperlink"/>
            <w:rFonts w:eastAsia="MS Mincho"/>
            <w:noProof/>
          </w:rPr>
          <w:delText xml:space="preserve">Table 16: Attributes of element </w:delText>
        </w:r>
        <w:r w:rsidRPr="00BB1288" w:rsidDel="00F16E77">
          <w:rPr>
            <w:rStyle w:val="Hyperlink"/>
            <w:rFonts w:ascii="Courier New" w:eastAsia="MS Mincho" w:hAnsi="Courier New" w:cs="Courier New"/>
            <w:noProof/>
          </w:rPr>
          <w:delText>&lt;coefficients/&gt;</w:delText>
        </w:r>
        <w:r w:rsidDel="00F16E77">
          <w:rPr>
            <w:noProof/>
            <w:webHidden/>
          </w:rPr>
          <w:tab/>
        </w:r>
        <w:r w:rsidDel="00F16E77">
          <w:rPr>
            <w:b w:val="0"/>
            <w:noProof/>
            <w:webHidden/>
          </w:rPr>
          <w:fldChar w:fldCharType="begin"/>
        </w:r>
        <w:r w:rsidDel="00F16E77">
          <w:rPr>
            <w:noProof/>
            <w:webHidden/>
          </w:rPr>
          <w:delInstrText xml:space="preserve"> PAGEREF _Toc95914956 \h </w:delInstrText>
        </w:r>
        <w:r w:rsidDel="00F16E77">
          <w:rPr>
            <w:b w:val="0"/>
            <w:noProof/>
            <w:webHidden/>
          </w:rPr>
          <w:fldChar w:fldCharType="separate"/>
        </w:r>
        <w:r w:rsidR="00F16E77" w:rsidDel="00F16E77">
          <w:rPr>
            <w:noProof/>
            <w:webHidden/>
          </w:rPr>
          <w:delText>23</w:delText>
        </w:r>
        <w:r w:rsidDel="00F16E77">
          <w:rPr>
            <w:b w:val="0"/>
            <w:noProof/>
            <w:webHidden/>
          </w:rPr>
          <w:fldChar w:fldCharType="end"/>
        </w:r>
        <w:r w:rsidRPr="00BB1288" w:rsidDel="00F16E77">
          <w:rPr>
            <w:rStyle w:val="Hyperlink"/>
            <w:rFonts w:eastAsia="MS Mincho"/>
            <w:b w:val="0"/>
            <w:noProof/>
          </w:rPr>
          <w:fldChar w:fldCharType="end"/>
        </w:r>
      </w:del>
    </w:p>
    <w:p w14:paraId="40E029A5" w14:textId="05EA1BFA" w:rsidR="0050351B" w:rsidDel="00F16E77" w:rsidRDefault="0050351B">
      <w:pPr>
        <w:pStyle w:val="Abbildungsverzeichnis"/>
        <w:rPr>
          <w:del w:id="1876" w:author="Weinert, Matthias (M.)" w:date="2022-02-16T15:44:00Z"/>
          <w:rFonts w:asciiTheme="minorHAnsi" w:eastAsiaTheme="minorEastAsia" w:hAnsiTheme="minorHAnsi" w:cstheme="minorBidi"/>
          <w:b w:val="0"/>
          <w:noProof/>
          <w:szCs w:val="22"/>
          <w:lang w:val="de-DE"/>
        </w:rPr>
      </w:pPr>
      <w:del w:id="187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"_Toc95914957"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78" w:author="Weinert, Matthias (M.)" w:date="2022-02-21T10:55:00Z">
        <w:r w:rsidR="006344F0">
          <w:rPr>
            <w:rStyle w:val="Hyperlink"/>
            <w:rFonts w:eastAsia="MS Mincho"/>
            <w:bCs/>
            <w:noProof/>
            <w:lang w:val="de-DE"/>
          </w:rPr>
          <w:t>Fehler! Linkreferenz ungültig.</w:t>
        </w:r>
      </w:ins>
      <w:del w:id="1879" w:author="Weinert, Matthias (M.)" w:date="2022-02-16T15:44:00Z">
        <w:r w:rsidRPr="00BB1288" w:rsidDel="00F16E77">
          <w:rPr>
            <w:rStyle w:val="Hyperlink"/>
            <w:rFonts w:eastAsia="MS Mincho"/>
            <w:noProof/>
          </w:rPr>
          <w:delText xml:space="preserve">Table 17: Nested elements of element </w:delText>
        </w:r>
        <w:r w:rsidRPr="00BB1288" w:rsidDel="00F16E77">
          <w:rPr>
            <w:rStyle w:val="Hyperlink"/>
            <w:rFonts w:ascii="Courier New" w:eastAsia="MS Mincho" w:hAnsi="Courier New" w:cs="Courier New"/>
            <w:noProof/>
          </w:rPr>
          <w:delText>&lt;connection_list&gt;</w:delText>
        </w:r>
        <w:r w:rsidDel="00F16E77">
          <w:rPr>
            <w:noProof/>
            <w:webHidden/>
          </w:rPr>
          <w:tab/>
        </w:r>
        <w:r w:rsidDel="00F16E77">
          <w:rPr>
            <w:b w:val="0"/>
            <w:noProof/>
            <w:webHidden/>
          </w:rPr>
          <w:fldChar w:fldCharType="begin"/>
        </w:r>
        <w:r w:rsidDel="00F16E77">
          <w:rPr>
            <w:noProof/>
            <w:webHidden/>
          </w:rPr>
          <w:delInstrText xml:space="preserve"> PAGEREF _Toc95914957 \h </w:delInstrText>
        </w:r>
        <w:r w:rsidDel="00F16E77">
          <w:rPr>
            <w:b w:val="0"/>
            <w:noProof/>
            <w:webHidden/>
          </w:rPr>
          <w:fldChar w:fldCharType="separate"/>
        </w:r>
        <w:r w:rsidR="00F16E77" w:rsidDel="00F16E77">
          <w:rPr>
            <w:noProof/>
            <w:webHidden/>
          </w:rPr>
          <w:delText>23</w:delText>
        </w:r>
        <w:r w:rsidDel="00F16E77">
          <w:rPr>
            <w:b w:val="0"/>
            <w:noProof/>
            <w:webHidden/>
          </w:rPr>
          <w:fldChar w:fldCharType="end"/>
        </w:r>
        <w:r w:rsidRPr="00BB1288" w:rsidDel="00F16E77">
          <w:rPr>
            <w:rStyle w:val="Hyperlink"/>
            <w:rFonts w:eastAsia="MS Mincho"/>
            <w:b w:val="0"/>
            <w:noProof/>
          </w:rPr>
          <w:fldChar w:fldCharType="end"/>
        </w:r>
      </w:del>
    </w:p>
    <w:p w14:paraId="72AA7ACD" w14:textId="0E5729C4" w:rsidR="0050351B" w:rsidDel="00F16E77" w:rsidRDefault="0050351B">
      <w:pPr>
        <w:pStyle w:val="Abbildungsverzeichnis"/>
        <w:rPr>
          <w:del w:id="1880" w:author="Weinert, Matthias (M.)" w:date="2022-02-16T15:44:00Z"/>
          <w:rFonts w:asciiTheme="minorHAnsi" w:eastAsiaTheme="minorEastAsia" w:hAnsiTheme="minorHAnsi" w:cstheme="minorBidi"/>
          <w:b w:val="0"/>
          <w:noProof/>
          <w:szCs w:val="22"/>
          <w:lang w:val="de-DE"/>
        </w:rPr>
      </w:pPr>
      <w:del w:id="188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"_Toc95914958"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82" w:author="Weinert, Matthias (M.)" w:date="2022-02-21T10:55:00Z">
        <w:r w:rsidR="006344F0">
          <w:rPr>
            <w:rStyle w:val="Hyperlink"/>
            <w:rFonts w:eastAsia="MS Mincho"/>
            <w:bCs/>
            <w:noProof/>
            <w:lang w:val="de-DE"/>
          </w:rPr>
          <w:t>Fehler! Linkreferenz ungültig.</w:t>
        </w:r>
      </w:ins>
      <w:del w:id="1883" w:author="Weinert, Matthias (M.)" w:date="2022-02-16T15:44:00Z">
        <w:r w:rsidRPr="00BB1288" w:rsidDel="00F16E77">
          <w:rPr>
            <w:rStyle w:val="Hyperlink"/>
            <w:rFonts w:eastAsia="MS Mincho"/>
            <w:noProof/>
          </w:rPr>
          <w:delText xml:space="preserve">Table 18: Nested elements of element </w:delText>
        </w:r>
        <w:r w:rsidRPr="00BB1288" w:rsidDel="00F16E77">
          <w:rPr>
            <w:rStyle w:val="Hyperlink"/>
            <w:rFonts w:ascii="Courier New" w:eastAsia="MS Mincho" w:hAnsi="Courier New" w:cs="Courier New"/>
            <w:noProof/>
          </w:rPr>
          <w:delText>&lt;custom_attributes_list/&gt;</w:delText>
        </w:r>
        <w:r w:rsidDel="00F16E77">
          <w:rPr>
            <w:noProof/>
            <w:webHidden/>
          </w:rPr>
          <w:tab/>
        </w:r>
        <w:r w:rsidDel="00F16E77">
          <w:rPr>
            <w:b w:val="0"/>
            <w:noProof/>
            <w:webHidden/>
          </w:rPr>
          <w:fldChar w:fldCharType="begin"/>
        </w:r>
        <w:r w:rsidDel="00F16E77">
          <w:rPr>
            <w:noProof/>
            <w:webHidden/>
          </w:rPr>
          <w:delInstrText xml:space="preserve"> PAGEREF _Toc95914958 \h </w:delInstrText>
        </w:r>
        <w:r w:rsidDel="00F16E77">
          <w:rPr>
            <w:b w:val="0"/>
            <w:noProof/>
            <w:webHidden/>
          </w:rPr>
          <w:fldChar w:fldCharType="separate"/>
        </w:r>
        <w:r w:rsidR="00F16E77" w:rsidDel="00F16E77">
          <w:rPr>
            <w:noProof/>
            <w:webHidden/>
          </w:rPr>
          <w:delText>27</w:delText>
        </w:r>
        <w:r w:rsidDel="00F16E77">
          <w:rPr>
            <w:b w:val="0"/>
            <w:noProof/>
            <w:webHidden/>
          </w:rPr>
          <w:fldChar w:fldCharType="end"/>
        </w:r>
        <w:r w:rsidRPr="00BB1288" w:rsidDel="00F16E77">
          <w:rPr>
            <w:rStyle w:val="Hyperlink"/>
            <w:rFonts w:eastAsia="MS Mincho"/>
            <w:b w:val="0"/>
            <w:noProof/>
          </w:rPr>
          <w:fldChar w:fldCharType="end"/>
        </w:r>
      </w:del>
    </w:p>
    <w:p w14:paraId="1135FED7" w14:textId="6E05C665" w:rsidR="0050351B" w:rsidDel="00F16E77" w:rsidRDefault="0050351B">
      <w:pPr>
        <w:pStyle w:val="Abbildungsverzeichnis"/>
        <w:rPr>
          <w:del w:id="1884" w:author="Weinert, Matthias (M.)" w:date="2022-02-16T15:44:00Z"/>
          <w:rFonts w:asciiTheme="minorHAnsi" w:eastAsiaTheme="minorEastAsia" w:hAnsiTheme="minorHAnsi" w:cstheme="minorBidi"/>
          <w:b w:val="0"/>
          <w:noProof/>
          <w:szCs w:val="22"/>
          <w:lang w:val="de-DE"/>
        </w:rPr>
      </w:pPr>
      <w:del w:id="188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"_Toc95914959"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86" w:author="Weinert, Matthias (M.)" w:date="2022-02-21T10:55:00Z">
        <w:r w:rsidR="006344F0">
          <w:rPr>
            <w:rStyle w:val="Hyperlink"/>
            <w:rFonts w:eastAsia="MS Mincho"/>
            <w:bCs/>
            <w:noProof/>
            <w:lang w:val="de-DE"/>
          </w:rPr>
          <w:t>Fehler! Linkreferenz ungültig.</w:t>
        </w:r>
      </w:ins>
      <w:del w:id="1887" w:author="Weinert, Matthias (M.)" w:date="2022-02-16T15:44:00Z">
        <w:r w:rsidRPr="00BB1288" w:rsidDel="00F16E77">
          <w:rPr>
            <w:rStyle w:val="Hyperlink"/>
            <w:rFonts w:eastAsia="MS Mincho"/>
            <w:noProof/>
          </w:rPr>
          <w:delText xml:space="preserve">Table 19: Attributes of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rPr>
          <w:delText>custom_attributes/</w:delText>
        </w:r>
        <w:r w:rsidRPr="00BB1288" w:rsidDel="00F16E77">
          <w:rPr>
            <w:rStyle w:val="Hyperlink"/>
            <w:rFonts w:ascii="Courier New" w:eastAsia="MS Mincho" w:hAnsi="Courier New" w:cs="Courier New"/>
            <w:bCs/>
            <w:noProof/>
          </w:rPr>
          <w:delText>&gt;</w:delText>
        </w:r>
        <w:r w:rsidRPr="00BB1288" w:rsidDel="00F16E77">
          <w:rPr>
            <w:rStyle w:val="Hyperlink"/>
            <w:rFonts w:eastAsia="MS Mincho"/>
            <w:noProof/>
          </w:rPr>
          <w:delText xml:space="preserve"> element</w:delText>
        </w:r>
        <w:r w:rsidDel="00F16E77">
          <w:rPr>
            <w:noProof/>
            <w:webHidden/>
          </w:rPr>
          <w:tab/>
        </w:r>
        <w:r w:rsidDel="00F16E77">
          <w:rPr>
            <w:b w:val="0"/>
            <w:noProof/>
            <w:webHidden/>
          </w:rPr>
          <w:fldChar w:fldCharType="begin"/>
        </w:r>
        <w:r w:rsidDel="00F16E77">
          <w:rPr>
            <w:noProof/>
            <w:webHidden/>
          </w:rPr>
          <w:delInstrText xml:space="preserve"> PAGEREF _Toc95914959 \h </w:delInstrText>
        </w:r>
        <w:r w:rsidDel="00F16E77">
          <w:rPr>
            <w:b w:val="0"/>
            <w:noProof/>
            <w:webHidden/>
          </w:rPr>
          <w:fldChar w:fldCharType="separate"/>
        </w:r>
        <w:r w:rsidR="00F16E77" w:rsidDel="00F16E77">
          <w:rPr>
            <w:noProof/>
            <w:webHidden/>
          </w:rPr>
          <w:delText>27</w:delText>
        </w:r>
        <w:r w:rsidDel="00F16E77">
          <w:rPr>
            <w:b w:val="0"/>
            <w:noProof/>
            <w:webHidden/>
          </w:rPr>
          <w:fldChar w:fldCharType="end"/>
        </w:r>
        <w:r w:rsidRPr="00BB1288" w:rsidDel="00F16E77">
          <w:rPr>
            <w:rStyle w:val="Hyperlink"/>
            <w:rFonts w:eastAsia="MS Mincho"/>
            <w:b w:val="0"/>
            <w:noProof/>
          </w:rPr>
          <w:fldChar w:fldCharType="end"/>
        </w:r>
      </w:del>
    </w:p>
    <w:p w14:paraId="5F7E3507" w14:textId="7F21AA6B" w:rsidR="0050351B" w:rsidDel="00F16E77" w:rsidRDefault="0050351B">
      <w:pPr>
        <w:pStyle w:val="Abbildungsverzeichnis"/>
        <w:rPr>
          <w:del w:id="1888" w:author="Weinert, Matthias (M.)" w:date="2022-02-16T15:44:00Z"/>
          <w:rFonts w:asciiTheme="minorHAnsi" w:eastAsiaTheme="minorEastAsia" w:hAnsiTheme="minorHAnsi" w:cstheme="minorBidi"/>
          <w:b w:val="0"/>
          <w:noProof/>
          <w:szCs w:val="22"/>
          <w:lang w:val="de-DE"/>
        </w:rPr>
      </w:pPr>
      <w:del w:id="188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"_Toc95914960"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90" w:author="Weinert, Matthias (M.)" w:date="2022-02-21T10:55:00Z">
        <w:r w:rsidR="006344F0">
          <w:rPr>
            <w:rStyle w:val="Hyperlink"/>
            <w:rFonts w:eastAsia="MS Mincho"/>
            <w:bCs/>
            <w:noProof/>
            <w:lang w:val="de-DE"/>
          </w:rPr>
          <w:t>Fehler! Linkreferenz ungültig.</w:t>
        </w:r>
      </w:ins>
      <w:del w:id="1891" w:author="Weinert, Matthias (M.)" w:date="2022-02-16T15:44:00Z">
        <w:r w:rsidRPr="00BB1288" w:rsidDel="00F16E77">
          <w:rPr>
            <w:rStyle w:val="Hyperlink"/>
            <w:rFonts w:eastAsia="MS Mincho"/>
            <w:noProof/>
          </w:rPr>
          <w:delText xml:space="preserve">Table 20: Nested elements of element </w:delText>
        </w:r>
        <w:r w:rsidRPr="00BB1288" w:rsidDel="00F16E77">
          <w:rPr>
            <w:rStyle w:val="Hyperlink"/>
            <w:rFonts w:ascii="Courier New" w:eastAsia="MS Mincho" w:hAnsi="Courier New" w:cs="Courier New"/>
            <w:noProof/>
          </w:rPr>
          <w:delText>&lt;custom_attributes/&gt;</w:delText>
        </w:r>
        <w:r w:rsidDel="00F16E77">
          <w:rPr>
            <w:noProof/>
            <w:webHidden/>
          </w:rPr>
          <w:tab/>
        </w:r>
        <w:r w:rsidDel="00F16E77">
          <w:rPr>
            <w:b w:val="0"/>
            <w:noProof/>
            <w:webHidden/>
          </w:rPr>
          <w:fldChar w:fldCharType="begin"/>
        </w:r>
        <w:r w:rsidDel="00F16E77">
          <w:rPr>
            <w:noProof/>
            <w:webHidden/>
          </w:rPr>
          <w:delInstrText xml:space="preserve"> PAGEREF _Toc95914960 \h </w:delInstrText>
        </w:r>
        <w:r w:rsidDel="00F16E77">
          <w:rPr>
            <w:b w:val="0"/>
            <w:noProof/>
            <w:webHidden/>
          </w:rPr>
          <w:fldChar w:fldCharType="separate"/>
        </w:r>
        <w:r w:rsidR="00F16E77" w:rsidDel="00F16E77">
          <w:rPr>
            <w:noProof/>
            <w:webHidden/>
          </w:rPr>
          <w:delText>27</w:delText>
        </w:r>
        <w:r w:rsidDel="00F16E77">
          <w:rPr>
            <w:b w:val="0"/>
            <w:noProof/>
            <w:webHidden/>
          </w:rPr>
          <w:fldChar w:fldCharType="end"/>
        </w:r>
        <w:r w:rsidRPr="00BB1288" w:rsidDel="00F16E77">
          <w:rPr>
            <w:rStyle w:val="Hyperlink"/>
            <w:rFonts w:eastAsia="MS Mincho"/>
            <w:b w:val="0"/>
            <w:noProof/>
          </w:rPr>
          <w:fldChar w:fldCharType="end"/>
        </w:r>
      </w:del>
    </w:p>
    <w:p w14:paraId="07C52CDB" w14:textId="44B77719" w:rsidR="0050351B" w:rsidDel="00F16E77" w:rsidRDefault="0050351B">
      <w:pPr>
        <w:pStyle w:val="Abbildungsverzeichnis"/>
        <w:rPr>
          <w:del w:id="1892" w:author="Weinert, Matthias (M.)" w:date="2022-02-16T15:44:00Z"/>
          <w:rFonts w:asciiTheme="minorHAnsi" w:eastAsiaTheme="minorEastAsia" w:hAnsiTheme="minorHAnsi" w:cstheme="minorBidi"/>
          <w:b w:val="0"/>
          <w:noProof/>
          <w:szCs w:val="22"/>
          <w:lang w:val="de-DE"/>
        </w:rPr>
      </w:pPr>
      <w:del w:id="189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"_Toc95914961"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94" w:author="Weinert, Matthias (M.)" w:date="2022-02-21T10:55:00Z">
        <w:r w:rsidR="006344F0">
          <w:rPr>
            <w:rStyle w:val="Hyperlink"/>
            <w:rFonts w:eastAsia="MS Mincho"/>
            <w:bCs/>
            <w:noProof/>
            <w:lang w:val="de-DE"/>
          </w:rPr>
          <w:t>Fehler! Linkreferenz ungültig.</w:t>
        </w:r>
      </w:ins>
      <w:del w:id="1895" w:author="Weinert, Matthias (M.)" w:date="2022-02-16T15:44:00Z">
        <w:r w:rsidRPr="00BB1288" w:rsidDel="00F16E77">
          <w:rPr>
            <w:rStyle w:val="Hyperlink"/>
            <w:rFonts w:eastAsia="MS Mincho"/>
            <w:noProof/>
          </w:rPr>
          <w:delText xml:space="preserve">Table 21: Attributes of </w:delText>
        </w:r>
        <w:r w:rsidRPr="00BB1288" w:rsidDel="00F16E77">
          <w:rPr>
            <w:rStyle w:val="Hyperlink"/>
            <w:rFonts w:ascii="Courier New" w:eastAsia="MS Mincho" w:hAnsi="Courier New" w:cs="Courier New"/>
            <w:bCs/>
            <w:noProof/>
          </w:rPr>
          <w:delText>&lt;string/&gt;</w:delText>
        </w:r>
        <w:r w:rsidRPr="00BB1288" w:rsidDel="00F16E77">
          <w:rPr>
            <w:rStyle w:val="Hyperlink"/>
            <w:rFonts w:eastAsia="MS Mincho"/>
            <w:noProof/>
          </w:rPr>
          <w:delText xml:space="preserve"> element</w:delText>
        </w:r>
        <w:r w:rsidDel="00F16E77">
          <w:rPr>
            <w:noProof/>
            <w:webHidden/>
          </w:rPr>
          <w:tab/>
        </w:r>
        <w:r w:rsidDel="00F16E77">
          <w:rPr>
            <w:b w:val="0"/>
            <w:noProof/>
            <w:webHidden/>
          </w:rPr>
          <w:fldChar w:fldCharType="begin"/>
        </w:r>
        <w:r w:rsidDel="00F16E77">
          <w:rPr>
            <w:noProof/>
            <w:webHidden/>
          </w:rPr>
          <w:delInstrText xml:space="preserve"> PAGEREF _Toc95914961 \h </w:delInstrText>
        </w:r>
        <w:r w:rsidDel="00F16E77">
          <w:rPr>
            <w:b w:val="0"/>
            <w:noProof/>
            <w:webHidden/>
          </w:rPr>
          <w:fldChar w:fldCharType="separate"/>
        </w:r>
        <w:r w:rsidR="00F16E77" w:rsidDel="00F16E77">
          <w:rPr>
            <w:noProof/>
            <w:webHidden/>
          </w:rPr>
          <w:delText>28</w:delText>
        </w:r>
        <w:r w:rsidDel="00F16E77">
          <w:rPr>
            <w:b w:val="0"/>
            <w:noProof/>
            <w:webHidden/>
          </w:rPr>
          <w:fldChar w:fldCharType="end"/>
        </w:r>
        <w:r w:rsidRPr="00BB1288" w:rsidDel="00F16E77">
          <w:rPr>
            <w:rStyle w:val="Hyperlink"/>
            <w:rFonts w:eastAsia="MS Mincho"/>
            <w:b w:val="0"/>
            <w:noProof/>
          </w:rPr>
          <w:fldChar w:fldCharType="end"/>
        </w:r>
      </w:del>
    </w:p>
    <w:p w14:paraId="325682D5" w14:textId="18A5DFC7" w:rsidR="0050351B" w:rsidDel="00F16E77" w:rsidRDefault="0050351B">
      <w:pPr>
        <w:pStyle w:val="Abbildungsverzeichnis"/>
        <w:rPr>
          <w:del w:id="1896" w:author="Weinert, Matthias (M.)" w:date="2022-02-16T15:44:00Z"/>
          <w:rFonts w:asciiTheme="minorHAnsi" w:eastAsiaTheme="minorEastAsia" w:hAnsiTheme="minorHAnsi" w:cstheme="minorBidi"/>
          <w:b w:val="0"/>
          <w:noProof/>
          <w:szCs w:val="22"/>
          <w:lang w:val="de-DE"/>
        </w:rPr>
      </w:pPr>
      <w:del w:id="189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"_Toc95914962"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898" w:author="Weinert, Matthias (M.)" w:date="2022-02-21T10:55:00Z">
        <w:r w:rsidR="006344F0">
          <w:rPr>
            <w:rStyle w:val="Hyperlink"/>
            <w:rFonts w:eastAsia="MS Mincho"/>
            <w:bCs/>
            <w:noProof/>
            <w:lang w:val="de-DE"/>
          </w:rPr>
          <w:t>Fehler! Linkreferenz ungültig.</w:t>
        </w:r>
      </w:ins>
      <w:del w:id="1899" w:author="Weinert, Matthias (M.)" w:date="2022-02-16T15:44:00Z">
        <w:r w:rsidRPr="00BB1288" w:rsidDel="00F16E77">
          <w:rPr>
            <w:rStyle w:val="Hyperlink"/>
            <w:rFonts w:eastAsia="MS Mincho"/>
            <w:noProof/>
          </w:rPr>
          <w:delText xml:space="preserve">Table 22: Attributes of </w:delText>
        </w:r>
        <w:r w:rsidRPr="00BB1288" w:rsidDel="00F16E77">
          <w:rPr>
            <w:rStyle w:val="Hyperlink"/>
            <w:rFonts w:ascii="Courier New" w:eastAsia="MS Mincho" w:hAnsi="Courier New" w:cs="Courier New"/>
            <w:bCs/>
            <w:noProof/>
          </w:rPr>
          <w:delText>&lt;real/&gt;</w:delText>
        </w:r>
        <w:r w:rsidRPr="00BB1288" w:rsidDel="00F16E77">
          <w:rPr>
            <w:rStyle w:val="Hyperlink"/>
            <w:rFonts w:eastAsia="MS Mincho"/>
            <w:noProof/>
          </w:rPr>
          <w:delText xml:space="preserve"> element</w:delText>
        </w:r>
        <w:r w:rsidDel="00F16E77">
          <w:rPr>
            <w:noProof/>
            <w:webHidden/>
          </w:rPr>
          <w:tab/>
        </w:r>
        <w:r w:rsidDel="00F16E77">
          <w:rPr>
            <w:b w:val="0"/>
            <w:noProof/>
            <w:webHidden/>
          </w:rPr>
          <w:fldChar w:fldCharType="begin"/>
        </w:r>
        <w:r w:rsidDel="00F16E77">
          <w:rPr>
            <w:noProof/>
            <w:webHidden/>
          </w:rPr>
          <w:delInstrText xml:space="preserve"> PAGEREF _Toc95914962 \h </w:delInstrText>
        </w:r>
        <w:r w:rsidDel="00F16E77">
          <w:rPr>
            <w:b w:val="0"/>
            <w:noProof/>
            <w:webHidden/>
          </w:rPr>
          <w:fldChar w:fldCharType="separate"/>
        </w:r>
        <w:r w:rsidR="00F16E77" w:rsidDel="00F16E77">
          <w:rPr>
            <w:noProof/>
            <w:webHidden/>
          </w:rPr>
          <w:delText>28</w:delText>
        </w:r>
        <w:r w:rsidDel="00F16E77">
          <w:rPr>
            <w:b w:val="0"/>
            <w:noProof/>
            <w:webHidden/>
          </w:rPr>
          <w:fldChar w:fldCharType="end"/>
        </w:r>
        <w:r w:rsidRPr="00BB1288" w:rsidDel="00F16E77">
          <w:rPr>
            <w:rStyle w:val="Hyperlink"/>
            <w:rFonts w:eastAsia="MS Mincho"/>
            <w:b w:val="0"/>
            <w:noProof/>
          </w:rPr>
          <w:fldChar w:fldCharType="end"/>
        </w:r>
      </w:del>
    </w:p>
    <w:p w14:paraId="3BE604D7" w14:textId="7B5092B1" w:rsidR="0050351B" w:rsidDel="00F16E77" w:rsidRDefault="0050351B">
      <w:pPr>
        <w:pStyle w:val="Abbildungsverzeichnis"/>
        <w:rPr>
          <w:del w:id="1900" w:author="Weinert, Matthias (M.)" w:date="2022-02-16T15:44:00Z"/>
          <w:rFonts w:asciiTheme="minorHAnsi" w:eastAsiaTheme="minorEastAsia" w:hAnsiTheme="minorHAnsi" w:cstheme="minorBidi"/>
          <w:b w:val="0"/>
          <w:noProof/>
          <w:szCs w:val="22"/>
          <w:lang w:val="de-DE"/>
        </w:rPr>
      </w:pPr>
      <w:del w:id="190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"_Toc95914963"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02" w:author="Weinert, Matthias (M.)" w:date="2022-02-21T10:55:00Z">
        <w:r w:rsidR="006344F0">
          <w:rPr>
            <w:rStyle w:val="Hyperlink"/>
            <w:rFonts w:eastAsia="MS Mincho"/>
            <w:bCs/>
            <w:noProof/>
            <w:lang w:val="de-DE"/>
          </w:rPr>
          <w:t>Fehler! Linkreferenz ungültig.</w:t>
        </w:r>
      </w:ins>
      <w:del w:id="1903" w:author="Weinert, Matthias (M.)" w:date="2022-02-16T15:44:00Z">
        <w:r w:rsidRPr="00BB1288" w:rsidDel="00F16E77">
          <w:rPr>
            <w:rStyle w:val="Hyperlink"/>
            <w:rFonts w:eastAsia="MS Mincho"/>
            <w:noProof/>
          </w:rPr>
          <w:delText xml:space="preserve">Table 23: Attributes of </w:delText>
        </w:r>
        <w:r w:rsidRPr="00BB1288" w:rsidDel="00F16E77">
          <w:rPr>
            <w:rStyle w:val="Hyperlink"/>
            <w:rFonts w:ascii="Courier New" w:eastAsia="MS Mincho" w:hAnsi="Courier New" w:cs="Courier New"/>
            <w:bCs/>
            <w:noProof/>
          </w:rPr>
          <w:delText>&lt;integer/&gt;</w:delText>
        </w:r>
        <w:r w:rsidRPr="00BB1288" w:rsidDel="00F16E77">
          <w:rPr>
            <w:rStyle w:val="Hyperlink"/>
            <w:rFonts w:eastAsia="MS Mincho"/>
            <w:noProof/>
          </w:rPr>
          <w:delText xml:space="preserve"> element</w:delText>
        </w:r>
        <w:r w:rsidDel="00F16E77">
          <w:rPr>
            <w:noProof/>
            <w:webHidden/>
          </w:rPr>
          <w:tab/>
        </w:r>
        <w:r w:rsidDel="00F16E77">
          <w:rPr>
            <w:b w:val="0"/>
            <w:noProof/>
            <w:webHidden/>
          </w:rPr>
          <w:fldChar w:fldCharType="begin"/>
        </w:r>
        <w:r w:rsidDel="00F16E77">
          <w:rPr>
            <w:noProof/>
            <w:webHidden/>
          </w:rPr>
          <w:delInstrText xml:space="preserve"> PAGEREF _Toc95914963 \h </w:delInstrText>
        </w:r>
        <w:r w:rsidDel="00F16E77">
          <w:rPr>
            <w:b w:val="0"/>
            <w:noProof/>
            <w:webHidden/>
          </w:rPr>
          <w:fldChar w:fldCharType="separate"/>
        </w:r>
        <w:r w:rsidR="00F16E77" w:rsidDel="00F16E77">
          <w:rPr>
            <w:noProof/>
            <w:webHidden/>
          </w:rPr>
          <w:delText>28</w:delText>
        </w:r>
        <w:r w:rsidDel="00F16E77">
          <w:rPr>
            <w:b w:val="0"/>
            <w:noProof/>
            <w:webHidden/>
          </w:rPr>
          <w:fldChar w:fldCharType="end"/>
        </w:r>
        <w:r w:rsidRPr="00BB1288" w:rsidDel="00F16E77">
          <w:rPr>
            <w:rStyle w:val="Hyperlink"/>
            <w:rFonts w:eastAsia="MS Mincho"/>
            <w:b w:val="0"/>
            <w:noProof/>
          </w:rPr>
          <w:fldChar w:fldCharType="end"/>
        </w:r>
      </w:del>
    </w:p>
    <w:p w14:paraId="02546F52" w14:textId="0FF13345" w:rsidR="0050351B" w:rsidDel="00F16E77" w:rsidRDefault="0050351B">
      <w:pPr>
        <w:pStyle w:val="Abbildungsverzeichnis"/>
        <w:rPr>
          <w:del w:id="1904" w:author="Weinert, Matthias (M.)" w:date="2022-02-16T15:44:00Z"/>
          <w:rFonts w:asciiTheme="minorHAnsi" w:eastAsiaTheme="minorEastAsia" w:hAnsiTheme="minorHAnsi" w:cstheme="minorBidi"/>
          <w:b w:val="0"/>
          <w:noProof/>
          <w:szCs w:val="22"/>
          <w:lang w:val="de-DE"/>
        </w:rPr>
      </w:pPr>
      <w:del w:id="190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"_Toc95914964"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06" w:author="Weinert, Matthias (M.)" w:date="2022-02-21T10:55:00Z">
        <w:r w:rsidR="006344F0">
          <w:rPr>
            <w:rStyle w:val="Hyperlink"/>
            <w:rFonts w:eastAsia="MS Mincho"/>
            <w:bCs/>
            <w:noProof/>
            <w:lang w:val="de-DE"/>
          </w:rPr>
          <w:t>Fehler! Linkreferenz ungültig.</w:t>
        </w:r>
      </w:ins>
      <w:del w:id="1907" w:author="Weinert, Matthias (M.)" w:date="2022-02-16T15:44:00Z">
        <w:r w:rsidRPr="00BB1288" w:rsidDel="00F16E77">
          <w:rPr>
            <w:rStyle w:val="Hyperlink"/>
            <w:rFonts w:eastAsia="MS Mincho"/>
            <w:noProof/>
          </w:rPr>
          <w:delText xml:space="preserve">Table 24: Attributes of </w:delText>
        </w:r>
        <w:r w:rsidRPr="00BB1288" w:rsidDel="00F16E77">
          <w:rPr>
            <w:rStyle w:val="Hyperlink"/>
            <w:rFonts w:ascii="Courier New" w:eastAsia="MS Mincho" w:hAnsi="Courier New" w:cs="Courier New"/>
            <w:bCs/>
            <w:noProof/>
          </w:rPr>
          <w:delText>&lt;string_list/&gt;</w:delText>
        </w:r>
        <w:r w:rsidRPr="00BB1288" w:rsidDel="00F16E77">
          <w:rPr>
            <w:rStyle w:val="Hyperlink"/>
            <w:rFonts w:eastAsia="MS Mincho"/>
            <w:noProof/>
          </w:rPr>
          <w:delText xml:space="preserve"> element</w:delText>
        </w:r>
        <w:r w:rsidDel="00F16E77">
          <w:rPr>
            <w:noProof/>
            <w:webHidden/>
          </w:rPr>
          <w:tab/>
        </w:r>
        <w:r w:rsidDel="00F16E77">
          <w:rPr>
            <w:b w:val="0"/>
            <w:noProof/>
            <w:webHidden/>
          </w:rPr>
          <w:fldChar w:fldCharType="begin"/>
        </w:r>
        <w:r w:rsidDel="00F16E77">
          <w:rPr>
            <w:noProof/>
            <w:webHidden/>
          </w:rPr>
          <w:delInstrText xml:space="preserve"> PAGEREF _Toc95914964 \h </w:delInstrText>
        </w:r>
        <w:r w:rsidDel="00F16E77">
          <w:rPr>
            <w:b w:val="0"/>
            <w:noProof/>
            <w:webHidden/>
          </w:rPr>
          <w:fldChar w:fldCharType="separate"/>
        </w:r>
        <w:r w:rsidR="00F16E77" w:rsidDel="00F16E77">
          <w:rPr>
            <w:noProof/>
            <w:webHidden/>
          </w:rPr>
          <w:delText>28</w:delText>
        </w:r>
        <w:r w:rsidDel="00F16E77">
          <w:rPr>
            <w:b w:val="0"/>
            <w:noProof/>
            <w:webHidden/>
          </w:rPr>
          <w:fldChar w:fldCharType="end"/>
        </w:r>
        <w:r w:rsidRPr="00BB1288" w:rsidDel="00F16E77">
          <w:rPr>
            <w:rStyle w:val="Hyperlink"/>
            <w:rFonts w:eastAsia="MS Mincho"/>
            <w:b w:val="0"/>
            <w:noProof/>
          </w:rPr>
          <w:fldChar w:fldCharType="end"/>
        </w:r>
      </w:del>
    </w:p>
    <w:p w14:paraId="7C3F4DA4" w14:textId="028B6D18" w:rsidR="0050351B" w:rsidDel="00F16E77" w:rsidRDefault="0050351B">
      <w:pPr>
        <w:pStyle w:val="Abbildungsverzeichnis"/>
        <w:rPr>
          <w:del w:id="1908" w:author="Weinert, Matthias (M.)" w:date="2022-02-16T15:44:00Z"/>
          <w:rFonts w:asciiTheme="minorHAnsi" w:eastAsiaTheme="minorEastAsia" w:hAnsiTheme="minorHAnsi" w:cstheme="minorBidi"/>
          <w:b w:val="0"/>
          <w:noProof/>
          <w:szCs w:val="22"/>
          <w:lang w:val="de-DE"/>
        </w:rPr>
      </w:pPr>
      <w:del w:id="190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"_Toc95914965"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10" w:author="Weinert, Matthias (M.)" w:date="2022-02-21T10:55:00Z">
        <w:r w:rsidR="006344F0">
          <w:rPr>
            <w:rStyle w:val="Hyperlink"/>
            <w:rFonts w:eastAsia="MS Mincho"/>
            <w:bCs/>
            <w:noProof/>
            <w:lang w:val="de-DE"/>
          </w:rPr>
          <w:t>Fehler! Linkreferenz ungültig.</w:t>
        </w:r>
      </w:ins>
      <w:del w:id="1911" w:author="Weinert, Matthias (M.)" w:date="2022-02-16T15:44:00Z">
        <w:r w:rsidRPr="00BB1288" w:rsidDel="00F16E77">
          <w:rPr>
            <w:rStyle w:val="Hyperlink"/>
            <w:rFonts w:eastAsia="MS Mincho"/>
            <w:noProof/>
          </w:rPr>
          <w:delText xml:space="preserve">Table 25: Attributes of </w:delText>
        </w:r>
        <w:r w:rsidRPr="00BB1288" w:rsidDel="00F16E77">
          <w:rPr>
            <w:rStyle w:val="Hyperlink"/>
            <w:rFonts w:ascii="Courier New" w:eastAsia="MS Mincho" w:hAnsi="Courier New" w:cs="Courier New"/>
            <w:bCs/>
            <w:noProof/>
          </w:rPr>
          <w:delText>&lt;value/&gt;</w:delText>
        </w:r>
        <w:r w:rsidRPr="00BB1288" w:rsidDel="00F16E77">
          <w:rPr>
            <w:rStyle w:val="Hyperlink"/>
            <w:rFonts w:eastAsia="MS Mincho"/>
            <w:noProof/>
          </w:rPr>
          <w:delText xml:space="preserve"> element inside &lt;</w:delText>
        </w:r>
        <w:r w:rsidRPr="00BB1288" w:rsidDel="00F16E77">
          <w:rPr>
            <w:rStyle w:val="Hyperlink"/>
            <w:rFonts w:ascii="Courier New" w:eastAsia="MS Mincho" w:hAnsi="Courier New" w:cs="Courier New"/>
            <w:noProof/>
          </w:rPr>
          <w:delText>string_list</w:delText>
        </w:r>
        <w:r w:rsidRPr="00BB1288" w:rsidDel="00F16E77">
          <w:rPr>
            <w:rStyle w:val="Hyperlink"/>
            <w:rFonts w:eastAsia="MS Mincho"/>
            <w:noProof/>
          </w:rPr>
          <w:delText>/&gt;</w:delText>
        </w:r>
        <w:r w:rsidDel="00F16E77">
          <w:rPr>
            <w:noProof/>
            <w:webHidden/>
          </w:rPr>
          <w:tab/>
        </w:r>
        <w:r w:rsidDel="00F16E77">
          <w:rPr>
            <w:b w:val="0"/>
            <w:noProof/>
            <w:webHidden/>
          </w:rPr>
          <w:fldChar w:fldCharType="begin"/>
        </w:r>
        <w:r w:rsidDel="00F16E77">
          <w:rPr>
            <w:noProof/>
            <w:webHidden/>
          </w:rPr>
          <w:delInstrText xml:space="preserve"> PAGEREF _Toc95914965 \h </w:delInstrText>
        </w:r>
        <w:r w:rsidDel="00F16E77">
          <w:rPr>
            <w:b w:val="0"/>
            <w:noProof/>
            <w:webHidden/>
          </w:rPr>
          <w:fldChar w:fldCharType="separate"/>
        </w:r>
        <w:r w:rsidR="00F16E77" w:rsidDel="00F16E77">
          <w:rPr>
            <w:noProof/>
            <w:webHidden/>
          </w:rPr>
          <w:delText>29</w:delText>
        </w:r>
        <w:r w:rsidDel="00F16E77">
          <w:rPr>
            <w:b w:val="0"/>
            <w:noProof/>
            <w:webHidden/>
          </w:rPr>
          <w:fldChar w:fldCharType="end"/>
        </w:r>
        <w:r w:rsidRPr="00BB1288" w:rsidDel="00F16E77">
          <w:rPr>
            <w:rStyle w:val="Hyperlink"/>
            <w:rFonts w:eastAsia="MS Mincho"/>
            <w:b w:val="0"/>
            <w:noProof/>
          </w:rPr>
          <w:fldChar w:fldCharType="end"/>
        </w:r>
      </w:del>
    </w:p>
    <w:p w14:paraId="239276E8" w14:textId="1CE064DA" w:rsidR="0050351B" w:rsidDel="00F16E77" w:rsidRDefault="0050351B">
      <w:pPr>
        <w:pStyle w:val="Abbildungsverzeichnis"/>
        <w:rPr>
          <w:del w:id="1912" w:author="Weinert, Matthias (M.)" w:date="2022-02-16T15:44:00Z"/>
          <w:rFonts w:asciiTheme="minorHAnsi" w:eastAsiaTheme="minorEastAsia" w:hAnsiTheme="minorHAnsi" w:cstheme="minorBidi"/>
          <w:b w:val="0"/>
          <w:noProof/>
          <w:szCs w:val="22"/>
          <w:lang w:val="de-DE"/>
        </w:rPr>
      </w:pPr>
      <w:del w:id="191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"_Toc95914966"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14" w:author="Weinert, Matthias (M.)" w:date="2022-02-21T10:55:00Z">
        <w:r w:rsidR="006344F0">
          <w:rPr>
            <w:rStyle w:val="Hyperlink"/>
            <w:rFonts w:eastAsia="MS Mincho"/>
            <w:bCs/>
            <w:noProof/>
            <w:lang w:val="de-DE"/>
          </w:rPr>
          <w:t>Fehler! Linkreferenz ungültig.</w:t>
        </w:r>
      </w:ins>
      <w:del w:id="1915" w:author="Weinert, Matthias (M.)" w:date="2022-02-16T15:44:00Z">
        <w:r w:rsidRPr="00BB1288" w:rsidDel="00F16E77">
          <w:rPr>
            <w:rStyle w:val="Hyperlink"/>
            <w:rFonts w:eastAsia="MS Mincho"/>
            <w:noProof/>
          </w:rPr>
          <w:delText xml:space="preserve">Table 26: Attributes of </w:delText>
        </w:r>
        <w:r w:rsidRPr="00BB1288" w:rsidDel="00F16E77">
          <w:rPr>
            <w:rStyle w:val="Hyperlink"/>
            <w:rFonts w:ascii="Courier New" w:eastAsia="MS Mincho" w:hAnsi="Courier New" w:cs="Courier New"/>
            <w:bCs/>
            <w:noProof/>
          </w:rPr>
          <w:delText>&lt;real_list/&gt;</w:delText>
        </w:r>
        <w:r w:rsidRPr="00BB1288" w:rsidDel="00F16E77">
          <w:rPr>
            <w:rStyle w:val="Hyperlink"/>
            <w:rFonts w:eastAsia="MS Mincho"/>
            <w:noProof/>
          </w:rPr>
          <w:delText xml:space="preserve"> element</w:delText>
        </w:r>
        <w:r w:rsidDel="00F16E77">
          <w:rPr>
            <w:noProof/>
            <w:webHidden/>
          </w:rPr>
          <w:tab/>
        </w:r>
        <w:r w:rsidDel="00F16E77">
          <w:rPr>
            <w:b w:val="0"/>
            <w:noProof/>
            <w:webHidden/>
          </w:rPr>
          <w:fldChar w:fldCharType="begin"/>
        </w:r>
        <w:r w:rsidDel="00F16E77">
          <w:rPr>
            <w:noProof/>
            <w:webHidden/>
          </w:rPr>
          <w:delInstrText xml:space="preserve"> PAGEREF _Toc95914966 \h </w:delInstrText>
        </w:r>
        <w:r w:rsidDel="00F16E77">
          <w:rPr>
            <w:b w:val="0"/>
            <w:noProof/>
            <w:webHidden/>
          </w:rPr>
          <w:fldChar w:fldCharType="separate"/>
        </w:r>
        <w:r w:rsidR="00F16E77" w:rsidDel="00F16E77">
          <w:rPr>
            <w:noProof/>
            <w:webHidden/>
          </w:rPr>
          <w:delText>29</w:delText>
        </w:r>
        <w:r w:rsidDel="00F16E77">
          <w:rPr>
            <w:b w:val="0"/>
            <w:noProof/>
            <w:webHidden/>
          </w:rPr>
          <w:fldChar w:fldCharType="end"/>
        </w:r>
        <w:r w:rsidRPr="00BB1288" w:rsidDel="00F16E77">
          <w:rPr>
            <w:rStyle w:val="Hyperlink"/>
            <w:rFonts w:eastAsia="MS Mincho"/>
            <w:b w:val="0"/>
            <w:noProof/>
          </w:rPr>
          <w:fldChar w:fldCharType="end"/>
        </w:r>
      </w:del>
    </w:p>
    <w:p w14:paraId="44E86318" w14:textId="281F8797" w:rsidR="0050351B" w:rsidDel="00F16E77" w:rsidRDefault="0050351B">
      <w:pPr>
        <w:pStyle w:val="Abbildungsverzeichnis"/>
        <w:rPr>
          <w:del w:id="1916" w:author="Weinert, Matthias (M.)" w:date="2022-02-16T15:44:00Z"/>
          <w:rFonts w:asciiTheme="minorHAnsi" w:eastAsiaTheme="minorEastAsia" w:hAnsiTheme="minorHAnsi" w:cstheme="minorBidi"/>
          <w:b w:val="0"/>
          <w:noProof/>
          <w:szCs w:val="22"/>
          <w:lang w:val="de-DE"/>
        </w:rPr>
      </w:pPr>
      <w:del w:id="191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"_Toc95914967"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18" w:author="Weinert, Matthias (M.)" w:date="2022-02-21T10:55:00Z">
        <w:r w:rsidR="006344F0">
          <w:rPr>
            <w:rStyle w:val="Hyperlink"/>
            <w:rFonts w:eastAsia="MS Mincho"/>
            <w:bCs/>
            <w:noProof/>
            <w:lang w:val="de-DE"/>
          </w:rPr>
          <w:t>Fehler! Linkreferenz ungültig.</w:t>
        </w:r>
      </w:ins>
      <w:del w:id="1919" w:author="Weinert, Matthias (M.)" w:date="2022-02-16T15:44:00Z">
        <w:r w:rsidRPr="00BB1288" w:rsidDel="00F16E77">
          <w:rPr>
            <w:rStyle w:val="Hyperlink"/>
            <w:rFonts w:eastAsia="MS Mincho"/>
            <w:noProof/>
          </w:rPr>
          <w:delText xml:space="preserve">Table 27: Attributes of </w:delText>
        </w:r>
        <w:r w:rsidRPr="00BB1288" w:rsidDel="00F16E77">
          <w:rPr>
            <w:rStyle w:val="Hyperlink"/>
            <w:rFonts w:ascii="Courier New" w:eastAsia="MS Mincho" w:hAnsi="Courier New" w:cs="Courier New"/>
            <w:bCs/>
            <w:noProof/>
          </w:rPr>
          <w:delText>&lt;value&gt;</w:delText>
        </w:r>
        <w:r w:rsidRPr="00BB1288" w:rsidDel="00F16E77">
          <w:rPr>
            <w:rStyle w:val="Hyperlink"/>
            <w:rFonts w:eastAsia="MS Mincho"/>
            <w:noProof/>
          </w:rPr>
          <w:delText xml:space="preserve"> element inside &lt;</w:delText>
        </w:r>
        <w:r w:rsidRPr="00BB1288" w:rsidDel="00F16E77">
          <w:rPr>
            <w:rStyle w:val="Hyperlink"/>
            <w:rFonts w:ascii="Courier New" w:eastAsia="MS Mincho" w:hAnsi="Courier New" w:cs="Courier New"/>
            <w:noProof/>
          </w:rPr>
          <w:delText>real_list</w:delText>
        </w:r>
        <w:r w:rsidRPr="00BB1288" w:rsidDel="00F16E77">
          <w:rPr>
            <w:rStyle w:val="Hyperlink"/>
            <w:rFonts w:eastAsia="MS Mincho"/>
            <w:noProof/>
          </w:rPr>
          <w:delText>/&gt;</w:delText>
        </w:r>
        <w:r w:rsidDel="00F16E77">
          <w:rPr>
            <w:noProof/>
            <w:webHidden/>
          </w:rPr>
          <w:tab/>
        </w:r>
        <w:r w:rsidDel="00F16E77">
          <w:rPr>
            <w:b w:val="0"/>
            <w:noProof/>
            <w:webHidden/>
          </w:rPr>
          <w:fldChar w:fldCharType="begin"/>
        </w:r>
        <w:r w:rsidDel="00F16E77">
          <w:rPr>
            <w:noProof/>
            <w:webHidden/>
          </w:rPr>
          <w:delInstrText xml:space="preserve"> PAGEREF _Toc95914967 \h </w:delInstrText>
        </w:r>
        <w:r w:rsidDel="00F16E77">
          <w:rPr>
            <w:b w:val="0"/>
            <w:noProof/>
            <w:webHidden/>
          </w:rPr>
          <w:fldChar w:fldCharType="separate"/>
        </w:r>
        <w:r w:rsidR="00F16E77" w:rsidDel="00F16E77">
          <w:rPr>
            <w:noProof/>
            <w:webHidden/>
          </w:rPr>
          <w:delText>29</w:delText>
        </w:r>
        <w:r w:rsidDel="00F16E77">
          <w:rPr>
            <w:b w:val="0"/>
            <w:noProof/>
            <w:webHidden/>
          </w:rPr>
          <w:fldChar w:fldCharType="end"/>
        </w:r>
        <w:r w:rsidRPr="00BB1288" w:rsidDel="00F16E77">
          <w:rPr>
            <w:rStyle w:val="Hyperlink"/>
            <w:rFonts w:eastAsia="MS Mincho"/>
            <w:b w:val="0"/>
            <w:noProof/>
          </w:rPr>
          <w:fldChar w:fldCharType="end"/>
        </w:r>
      </w:del>
    </w:p>
    <w:p w14:paraId="222E6E21" w14:textId="38B2F072" w:rsidR="0050351B" w:rsidDel="00F16E77" w:rsidRDefault="0050351B">
      <w:pPr>
        <w:pStyle w:val="Abbildungsverzeichnis"/>
        <w:rPr>
          <w:del w:id="1920" w:author="Weinert, Matthias (M.)" w:date="2022-02-16T15:44:00Z"/>
          <w:rFonts w:asciiTheme="minorHAnsi" w:eastAsiaTheme="minorEastAsia" w:hAnsiTheme="minorHAnsi" w:cstheme="minorBidi"/>
          <w:b w:val="0"/>
          <w:noProof/>
          <w:szCs w:val="22"/>
          <w:lang w:val="de-DE"/>
        </w:rPr>
      </w:pPr>
      <w:del w:id="192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"_Toc95914968"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22" w:author="Weinert, Matthias (M.)" w:date="2022-02-21T10:55:00Z">
        <w:r w:rsidR="006344F0">
          <w:rPr>
            <w:rStyle w:val="Hyperlink"/>
            <w:rFonts w:eastAsia="MS Mincho"/>
            <w:bCs/>
            <w:noProof/>
            <w:lang w:val="de-DE"/>
          </w:rPr>
          <w:t>Fehler! Linkreferenz ungültig.</w:t>
        </w:r>
      </w:ins>
      <w:del w:id="1923" w:author="Weinert, Matthias (M.)" w:date="2022-02-16T15:44:00Z">
        <w:r w:rsidRPr="00BB1288" w:rsidDel="00F16E77">
          <w:rPr>
            <w:rStyle w:val="Hyperlink"/>
            <w:rFonts w:eastAsia="MS Mincho"/>
            <w:noProof/>
          </w:rPr>
          <w:delText xml:space="preserve">Table 28: Attributes of </w:delText>
        </w:r>
        <w:r w:rsidRPr="00BB1288" w:rsidDel="00F16E77">
          <w:rPr>
            <w:rStyle w:val="Hyperlink"/>
            <w:rFonts w:ascii="Courier New" w:eastAsia="MS Mincho" w:hAnsi="Courier New" w:cs="Courier New"/>
            <w:bCs/>
            <w:noProof/>
          </w:rPr>
          <w:delText>&lt;int_list/&gt;</w:delText>
        </w:r>
        <w:r w:rsidRPr="00BB1288" w:rsidDel="00F16E77">
          <w:rPr>
            <w:rStyle w:val="Hyperlink"/>
            <w:rFonts w:eastAsia="MS Mincho"/>
            <w:noProof/>
          </w:rPr>
          <w:delText xml:space="preserve"> element</w:delText>
        </w:r>
        <w:r w:rsidDel="00F16E77">
          <w:rPr>
            <w:noProof/>
            <w:webHidden/>
          </w:rPr>
          <w:tab/>
        </w:r>
        <w:r w:rsidDel="00F16E77">
          <w:rPr>
            <w:b w:val="0"/>
            <w:noProof/>
            <w:webHidden/>
          </w:rPr>
          <w:fldChar w:fldCharType="begin"/>
        </w:r>
        <w:r w:rsidDel="00F16E77">
          <w:rPr>
            <w:noProof/>
            <w:webHidden/>
          </w:rPr>
          <w:delInstrText xml:space="preserve"> PAGEREF _Toc95914968 \h </w:delInstrText>
        </w:r>
        <w:r w:rsidDel="00F16E77">
          <w:rPr>
            <w:b w:val="0"/>
            <w:noProof/>
            <w:webHidden/>
          </w:rPr>
          <w:fldChar w:fldCharType="separate"/>
        </w:r>
        <w:r w:rsidR="00F16E77" w:rsidDel="00F16E77">
          <w:rPr>
            <w:noProof/>
            <w:webHidden/>
          </w:rPr>
          <w:delText>29</w:delText>
        </w:r>
        <w:r w:rsidDel="00F16E77">
          <w:rPr>
            <w:b w:val="0"/>
            <w:noProof/>
            <w:webHidden/>
          </w:rPr>
          <w:fldChar w:fldCharType="end"/>
        </w:r>
        <w:r w:rsidRPr="00BB1288" w:rsidDel="00F16E77">
          <w:rPr>
            <w:rStyle w:val="Hyperlink"/>
            <w:rFonts w:eastAsia="MS Mincho"/>
            <w:b w:val="0"/>
            <w:noProof/>
          </w:rPr>
          <w:fldChar w:fldCharType="end"/>
        </w:r>
      </w:del>
    </w:p>
    <w:p w14:paraId="6A43BCBB" w14:textId="132DB42C" w:rsidR="0050351B" w:rsidDel="00F16E77" w:rsidRDefault="0050351B">
      <w:pPr>
        <w:pStyle w:val="Abbildungsverzeichnis"/>
        <w:rPr>
          <w:del w:id="1924" w:author="Weinert, Matthias (M.)" w:date="2022-02-16T15:44:00Z"/>
          <w:rFonts w:asciiTheme="minorHAnsi" w:eastAsiaTheme="minorEastAsia" w:hAnsiTheme="minorHAnsi" w:cstheme="minorBidi"/>
          <w:b w:val="0"/>
          <w:noProof/>
          <w:szCs w:val="22"/>
          <w:lang w:val="de-DE"/>
        </w:rPr>
      </w:pPr>
      <w:del w:id="192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"_Toc95914969"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26" w:author="Weinert, Matthias (M.)" w:date="2022-02-21T10:55:00Z">
        <w:r w:rsidR="006344F0">
          <w:rPr>
            <w:rStyle w:val="Hyperlink"/>
            <w:rFonts w:eastAsia="MS Mincho"/>
            <w:bCs/>
            <w:noProof/>
            <w:lang w:val="de-DE"/>
          </w:rPr>
          <w:t>Fehler! Linkreferenz ungültig.</w:t>
        </w:r>
      </w:ins>
      <w:del w:id="1927" w:author="Weinert, Matthias (M.)" w:date="2022-02-16T15:44:00Z">
        <w:r w:rsidRPr="00BB1288" w:rsidDel="00F16E77">
          <w:rPr>
            <w:rStyle w:val="Hyperlink"/>
            <w:rFonts w:eastAsia="MS Mincho"/>
            <w:noProof/>
          </w:rPr>
          <w:delText xml:space="preserve">Table 29: Attributes of </w:delText>
        </w:r>
        <w:r w:rsidRPr="00BB1288" w:rsidDel="00F16E77">
          <w:rPr>
            <w:rStyle w:val="Hyperlink"/>
            <w:rFonts w:ascii="Courier New" w:eastAsia="MS Mincho" w:hAnsi="Courier New" w:cs="Courier New"/>
            <w:bCs/>
            <w:noProof/>
          </w:rPr>
          <w:delText>&lt;value/&gt;</w:delText>
        </w:r>
        <w:r w:rsidRPr="00BB1288" w:rsidDel="00F16E77">
          <w:rPr>
            <w:rStyle w:val="Hyperlink"/>
            <w:rFonts w:eastAsia="MS Mincho"/>
            <w:noProof/>
          </w:rPr>
          <w:delText xml:space="preserve"> element inside &lt;</w:delText>
        </w:r>
        <w:r w:rsidRPr="00BB1288" w:rsidDel="00F16E77">
          <w:rPr>
            <w:rStyle w:val="Hyperlink"/>
            <w:rFonts w:ascii="Courier New" w:eastAsia="MS Mincho" w:hAnsi="Courier New" w:cs="Courier New"/>
            <w:noProof/>
          </w:rPr>
          <w:delText>real_list/</w:delText>
        </w:r>
        <w:r w:rsidRPr="00BB1288" w:rsidDel="00F16E77">
          <w:rPr>
            <w:rStyle w:val="Hyperlink"/>
            <w:rFonts w:eastAsia="MS Mincho"/>
            <w:noProof/>
          </w:rPr>
          <w:delText>&gt;</w:delText>
        </w:r>
        <w:r w:rsidDel="00F16E77">
          <w:rPr>
            <w:noProof/>
            <w:webHidden/>
          </w:rPr>
          <w:tab/>
        </w:r>
        <w:r w:rsidDel="00F16E77">
          <w:rPr>
            <w:b w:val="0"/>
            <w:noProof/>
            <w:webHidden/>
          </w:rPr>
          <w:fldChar w:fldCharType="begin"/>
        </w:r>
        <w:r w:rsidDel="00F16E77">
          <w:rPr>
            <w:noProof/>
            <w:webHidden/>
          </w:rPr>
          <w:delInstrText xml:space="preserve"> PAGEREF _Toc95914969 \h </w:delInstrText>
        </w:r>
        <w:r w:rsidDel="00F16E77">
          <w:rPr>
            <w:b w:val="0"/>
            <w:noProof/>
            <w:webHidden/>
          </w:rPr>
          <w:fldChar w:fldCharType="separate"/>
        </w:r>
        <w:r w:rsidR="00F16E77" w:rsidDel="00F16E77">
          <w:rPr>
            <w:noProof/>
            <w:webHidden/>
          </w:rPr>
          <w:delText>29</w:delText>
        </w:r>
        <w:r w:rsidDel="00F16E77">
          <w:rPr>
            <w:b w:val="0"/>
            <w:noProof/>
            <w:webHidden/>
          </w:rPr>
          <w:fldChar w:fldCharType="end"/>
        </w:r>
        <w:r w:rsidRPr="00BB1288" w:rsidDel="00F16E77">
          <w:rPr>
            <w:rStyle w:val="Hyperlink"/>
            <w:rFonts w:eastAsia="MS Mincho"/>
            <w:b w:val="0"/>
            <w:noProof/>
          </w:rPr>
          <w:fldChar w:fldCharType="end"/>
        </w:r>
      </w:del>
    </w:p>
    <w:p w14:paraId="43AC3C7B" w14:textId="67CC8ABE" w:rsidR="0050351B" w:rsidDel="00F16E77" w:rsidRDefault="0050351B">
      <w:pPr>
        <w:pStyle w:val="Abbildungsverzeichnis"/>
        <w:rPr>
          <w:del w:id="1928" w:author="Weinert, Matthias (M.)" w:date="2022-02-16T15:44:00Z"/>
          <w:rFonts w:asciiTheme="minorHAnsi" w:eastAsiaTheme="minorEastAsia" w:hAnsiTheme="minorHAnsi" w:cstheme="minorBidi"/>
          <w:b w:val="0"/>
          <w:noProof/>
          <w:szCs w:val="22"/>
          <w:lang w:val="de-DE"/>
        </w:rPr>
      </w:pPr>
      <w:del w:id="192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"_Toc95914970"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30" w:author="Weinert, Matthias (M.)" w:date="2022-02-21T10:55:00Z">
        <w:r w:rsidR="006344F0">
          <w:rPr>
            <w:rStyle w:val="Hyperlink"/>
            <w:rFonts w:eastAsia="MS Mincho"/>
            <w:bCs/>
            <w:noProof/>
            <w:lang w:val="de-DE"/>
          </w:rPr>
          <w:t>Fehler! Linkreferenz ungültig.</w:t>
        </w:r>
      </w:ins>
      <w:del w:id="1931" w:author="Weinert, Matthias (M.)" w:date="2022-02-16T15:44:00Z">
        <w:r w:rsidRPr="00BB1288" w:rsidDel="00F16E77">
          <w:rPr>
            <w:rStyle w:val="Hyperlink"/>
            <w:rFonts w:eastAsia="MS Mincho"/>
            <w:noProof/>
          </w:rPr>
          <w:delText xml:space="preserve">Table 30: Attributes of element </w:delText>
        </w:r>
        <w:r w:rsidRPr="00BB1288" w:rsidDel="00F16E77">
          <w:rPr>
            <w:rStyle w:val="Hyperlink"/>
            <w:rFonts w:ascii="Courier New" w:eastAsia="MS Mincho" w:hAnsi="Courier New" w:cs="Courier New"/>
            <w:noProof/>
          </w:rPr>
          <w:delText>&lt;connection_0d/&gt;</w:delText>
        </w:r>
        <w:r w:rsidDel="00F16E77">
          <w:rPr>
            <w:noProof/>
            <w:webHidden/>
          </w:rPr>
          <w:tab/>
        </w:r>
        <w:r w:rsidDel="00F16E77">
          <w:rPr>
            <w:b w:val="0"/>
            <w:noProof/>
            <w:webHidden/>
          </w:rPr>
          <w:fldChar w:fldCharType="begin"/>
        </w:r>
        <w:r w:rsidDel="00F16E77">
          <w:rPr>
            <w:noProof/>
            <w:webHidden/>
          </w:rPr>
          <w:delInstrText xml:space="preserve"> PAGEREF _Toc95914970 \h </w:delInstrText>
        </w:r>
        <w:r w:rsidDel="00F16E77">
          <w:rPr>
            <w:b w:val="0"/>
            <w:noProof/>
            <w:webHidden/>
          </w:rPr>
          <w:fldChar w:fldCharType="separate"/>
        </w:r>
        <w:r w:rsidR="00F16E77" w:rsidDel="00F16E77">
          <w:rPr>
            <w:noProof/>
            <w:webHidden/>
          </w:rPr>
          <w:delText>32</w:delText>
        </w:r>
        <w:r w:rsidDel="00F16E77">
          <w:rPr>
            <w:b w:val="0"/>
            <w:noProof/>
            <w:webHidden/>
          </w:rPr>
          <w:fldChar w:fldCharType="end"/>
        </w:r>
        <w:r w:rsidRPr="00BB1288" w:rsidDel="00F16E77">
          <w:rPr>
            <w:rStyle w:val="Hyperlink"/>
            <w:rFonts w:eastAsia="MS Mincho"/>
            <w:b w:val="0"/>
            <w:noProof/>
          </w:rPr>
          <w:fldChar w:fldCharType="end"/>
        </w:r>
      </w:del>
    </w:p>
    <w:p w14:paraId="41991FC3" w14:textId="16C526B2" w:rsidR="0050351B" w:rsidDel="00F16E77" w:rsidRDefault="0050351B">
      <w:pPr>
        <w:pStyle w:val="Abbildungsverzeichnis"/>
        <w:rPr>
          <w:del w:id="1932" w:author="Weinert, Matthias (M.)" w:date="2022-02-16T15:44:00Z"/>
          <w:rFonts w:asciiTheme="minorHAnsi" w:eastAsiaTheme="minorEastAsia" w:hAnsiTheme="minorHAnsi" w:cstheme="minorBidi"/>
          <w:b w:val="0"/>
          <w:noProof/>
          <w:szCs w:val="22"/>
          <w:lang w:val="de-DE"/>
        </w:rPr>
      </w:pPr>
      <w:del w:id="193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"_Toc95914971"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34" w:author="Weinert, Matthias (M.)" w:date="2022-02-21T10:55:00Z">
        <w:r w:rsidR="006344F0">
          <w:rPr>
            <w:rStyle w:val="Hyperlink"/>
            <w:rFonts w:eastAsia="MS Mincho"/>
            <w:bCs/>
            <w:noProof/>
            <w:lang w:val="de-DE"/>
          </w:rPr>
          <w:t>Fehler! Linkreferenz ungültig.</w:t>
        </w:r>
      </w:ins>
      <w:del w:id="1935" w:author="Weinert, Matthias (M.)" w:date="2022-02-16T15:44:00Z">
        <w:r w:rsidRPr="00BB1288" w:rsidDel="00F16E77">
          <w:rPr>
            <w:rStyle w:val="Hyperlink"/>
            <w:rFonts w:eastAsia="MS Mincho"/>
            <w:noProof/>
          </w:rPr>
          <w:delText xml:space="preserve">Table 31: Text values of element </w:delText>
        </w:r>
        <w:r w:rsidRPr="00BB1288" w:rsidDel="00F16E77">
          <w:rPr>
            <w:rStyle w:val="Hyperlink"/>
            <w:rFonts w:ascii="Courier New" w:eastAsia="MS Mincho" w:hAnsi="Courier New" w:cs="Courier New"/>
            <w:bCs/>
            <w:noProof/>
          </w:rPr>
          <w:delText>&lt;loc&gt;</w:delText>
        </w:r>
        <w:r w:rsidDel="00F16E77">
          <w:rPr>
            <w:noProof/>
            <w:webHidden/>
          </w:rPr>
          <w:tab/>
        </w:r>
        <w:r w:rsidDel="00F16E77">
          <w:rPr>
            <w:b w:val="0"/>
            <w:noProof/>
            <w:webHidden/>
          </w:rPr>
          <w:fldChar w:fldCharType="begin"/>
        </w:r>
        <w:r w:rsidDel="00F16E77">
          <w:rPr>
            <w:noProof/>
            <w:webHidden/>
          </w:rPr>
          <w:delInstrText xml:space="preserve"> PAGEREF _Toc95914971 \h </w:delInstrText>
        </w:r>
        <w:r w:rsidDel="00F16E77">
          <w:rPr>
            <w:b w:val="0"/>
            <w:noProof/>
            <w:webHidden/>
          </w:rPr>
          <w:fldChar w:fldCharType="separate"/>
        </w:r>
        <w:r w:rsidR="00F16E77" w:rsidDel="00F16E77">
          <w:rPr>
            <w:noProof/>
            <w:webHidden/>
          </w:rPr>
          <w:delText>33</w:delText>
        </w:r>
        <w:r w:rsidDel="00F16E77">
          <w:rPr>
            <w:b w:val="0"/>
            <w:noProof/>
            <w:webHidden/>
          </w:rPr>
          <w:fldChar w:fldCharType="end"/>
        </w:r>
        <w:r w:rsidRPr="00BB1288" w:rsidDel="00F16E77">
          <w:rPr>
            <w:rStyle w:val="Hyperlink"/>
            <w:rFonts w:eastAsia="MS Mincho"/>
            <w:b w:val="0"/>
            <w:noProof/>
          </w:rPr>
          <w:fldChar w:fldCharType="end"/>
        </w:r>
      </w:del>
    </w:p>
    <w:p w14:paraId="2A6456F4" w14:textId="1AB7D2E3" w:rsidR="0050351B" w:rsidDel="00F16E77" w:rsidRDefault="0050351B">
      <w:pPr>
        <w:pStyle w:val="Abbildungsverzeichnis"/>
        <w:rPr>
          <w:del w:id="1936" w:author="Weinert, Matthias (M.)" w:date="2022-02-16T15:44:00Z"/>
          <w:rFonts w:asciiTheme="minorHAnsi" w:eastAsiaTheme="minorEastAsia" w:hAnsiTheme="minorHAnsi" w:cstheme="minorBidi"/>
          <w:b w:val="0"/>
          <w:noProof/>
          <w:szCs w:val="22"/>
          <w:lang w:val="de-DE"/>
        </w:rPr>
      </w:pPr>
      <w:del w:id="193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"_Toc95914972"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38" w:author="Weinert, Matthias (M.)" w:date="2022-02-21T10:55:00Z">
        <w:r w:rsidR="006344F0">
          <w:rPr>
            <w:rStyle w:val="Hyperlink"/>
            <w:rFonts w:eastAsia="MS Mincho"/>
            <w:bCs/>
            <w:noProof/>
            <w:lang w:val="de-DE"/>
          </w:rPr>
          <w:t>Fehler! Linkreferenz ungültig.</w:t>
        </w:r>
      </w:ins>
      <w:del w:id="1939" w:author="Weinert, Matthias (M.)" w:date="2022-02-16T15:44:00Z">
        <w:r w:rsidRPr="00BB1288" w:rsidDel="00F16E77">
          <w:rPr>
            <w:rStyle w:val="Hyperlink"/>
            <w:rFonts w:eastAsia="MS Mincho"/>
            <w:noProof/>
          </w:rPr>
          <w:delText xml:space="preserve">Table 32: Attributes of elements </w:delText>
        </w:r>
        <w:r w:rsidRPr="00BB1288" w:rsidDel="00F16E77">
          <w:rPr>
            <w:rStyle w:val="Hyperlink"/>
            <w:rFonts w:ascii="Courier New" w:eastAsia="MS Mincho" w:hAnsi="Courier New" w:cs="Courier New"/>
            <w:noProof/>
            <w:highlight w:val="white"/>
          </w:rPr>
          <w:delText>&lt;normal_direction</w:delText>
        </w:r>
        <w:r w:rsidRPr="00BB1288" w:rsidDel="00F16E77">
          <w:rPr>
            <w:rStyle w:val="Hyperlink"/>
            <w:rFonts w:ascii="Courier New" w:eastAsia="MS Mincho" w:hAnsi="Courier New" w:cs="Courier New"/>
            <w:noProof/>
          </w:rPr>
          <w:delText>/&gt;</w:delText>
        </w:r>
        <w:r w:rsidRPr="00BB1288" w:rsidDel="00F16E77">
          <w:rPr>
            <w:rStyle w:val="Hyperlink"/>
            <w:rFonts w:eastAsia="MS Mincho"/>
            <w:noProof/>
          </w:rPr>
          <w:delText xml:space="preserve"> &amp; </w:delText>
        </w:r>
        <w:r w:rsidRPr="00BB1288" w:rsidDel="00F16E77">
          <w:rPr>
            <w:rStyle w:val="Hyperlink"/>
            <w:rFonts w:ascii="Courier New" w:eastAsia="MS Mincho" w:hAnsi="Courier New" w:cs="Courier New"/>
            <w:noProof/>
            <w:highlight w:val="white"/>
          </w:rPr>
          <w:delText>&lt;tangential_direction</w:delText>
        </w:r>
        <w:r w:rsidRPr="00BB1288" w:rsidDel="00F16E77">
          <w:rPr>
            <w:rStyle w:val="Hyperlink"/>
            <w:rFonts w:ascii="Courier New" w:eastAsia="MS Mincho" w:hAnsi="Courier New" w:cs="Courier New"/>
            <w:noProof/>
          </w:rPr>
          <w:delText>/&gt;</w:delText>
        </w:r>
        <w:r w:rsidDel="00F16E77">
          <w:rPr>
            <w:noProof/>
            <w:webHidden/>
          </w:rPr>
          <w:tab/>
        </w:r>
        <w:r w:rsidDel="00F16E77">
          <w:rPr>
            <w:b w:val="0"/>
            <w:noProof/>
            <w:webHidden/>
          </w:rPr>
          <w:fldChar w:fldCharType="begin"/>
        </w:r>
        <w:r w:rsidDel="00F16E77">
          <w:rPr>
            <w:noProof/>
            <w:webHidden/>
          </w:rPr>
          <w:delInstrText xml:space="preserve"> PAGEREF _Toc95914972 \h </w:delInstrText>
        </w:r>
        <w:r w:rsidDel="00F16E77">
          <w:rPr>
            <w:b w:val="0"/>
            <w:noProof/>
            <w:webHidden/>
          </w:rPr>
          <w:fldChar w:fldCharType="separate"/>
        </w:r>
        <w:r w:rsidR="00F16E77" w:rsidDel="00F16E77">
          <w:rPr>
            <w:noProof/>
            <w:webHidden/>
          </w:rPr>
          <w:delText>33</w:delText>
        </w:r>
        <w:r w:rsidDel="00F16E77">
          <w:rPr>
            <w:b w:val="0"/>
            <w:noProof/>
            <w:webHidden/>
          </w:rPr>
          <w:fldChar w:fldCharType="end"/>
        </w:r>
        <w:r w:rsidRPr="00BB1288" w:rsidDel="00F16E77">
          <w:rPr>
            <w:rStyle w:val="Hyperlink"/>
            <w:rFonts w:eastAsia="MS Mincho"/>
            <w:b w:val="0"/>
            <w:noProof/>
          </w:rPr>
          <w:fldChar w:fldCharType="end"/>
        </w:r>
      </w:del>
    </w:p>
    <w:p w14:paraId="6668A3AF" w14:textId="4B96EADB" w:rsidR="0050351B" w:rsidDel="00F16E77" w:rsidRDefault="0050351B">
      <w:pPr>
        <w:pStyle w:val="Abbildungsverzeichnis"/>
        <w:rPr>
          <w:del w:id="1940" w:author="Weinert, Matthias (M.)" w:date="2022-02-16T15:44:00Z"/>
          <w:rFonts w:asciiTheme="minorHAnsi" w:eastAsiaTheme="minorEastAsia" w:hAnsiTheme="minorHAnsi" w:cstheme="minorBidi"/>
          <w:b w:val="0"/>
          <w:noProof/>
          <w:szCs w:val="22"/>
          <w:lang w:val="de-DE"/>
        </w:rPr>
      </w:pPr>
      <w:del w:id="194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"_Toc95914973"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42" w:author="Weinert, Matthias (M.)" w:date="2022-02-21T10:55:00Z">
        <w:r w:rsidR="006344F0">
          <w:rPr>
            <w:rStyle w:val="Hyperlink"/>
            <w:rFonts w:eastAsia="MS Mincho"/>
            <w:bCs/>
            <w:noProof/>
            <w:lang w:val="de-DE"/>
          </w:rPr>
          <w:t>Fehler! Linkreferenz ungültig.</w:t>
        </w:r>
      </w:ins>
      <w:del w:id="1943" w:author="Weinert, Matthias (M.)" w:date="2022-02-16T15:44:00Z">
        <w:r w:rsidRPr="00BB1288" w:rsidDel="00F16E77">
          <w:rPr>
            <w:rStyle w:val="Hyperlink"/>
            <w:rFonts w:eastAsia="MS Mincho"/>
            <w:noProof/>
          </w:rPr>
          <w:delText xml:space="preserve">Table 33: Nested elements of element </w:delText>
        </w:r>
        <w:r w:rsidRPr="00BB1288" w:rsidDel="00F16E77">
          <w:rPr>
            <w:rStyle w:val="Hyperlink"/>
            <w:rFonts w:ascii="Courier New" w:eastAsia="MS Mincho" w:hAnsi="Courier New" w:cs="Courier New"/>
            <w:noProof/>
          </w:rPr>
          <w:delText>&lt;connection_0d/&gt;</w:delText>
        </w:r>
        <w:r w:rsidDel="00F16E77">
          <w:rPr>
            <w:noProof/>
            <w:webHidden/>
          </w:rPr>
          <w:tab/>
        </w:r>
        <w:r w:rsidDel="00F16E77">
          <w:rPr>
            <w:b w:val="0"/>
            <w:noProof/>
            <w:webHidden/>
          </w:rPr>
          <w:fldChar w:fldCharType="begin"/>
        </w:r>
        <w:r w:rsidDel="00F16E77">
          <w:rPr>
            <w:noProof/>
            <w:webHidden/>
          </w:rPr>
          <w:delInstrText xml:space="preserve"> PAGEREF _Toc95914973 \h </w:delInstrText>
        </w:r>
        <w:r w:rsidDel="00F16E77">
          <w:rPr>
            <w:b w:val="0"/>
            <w:noProof/>
            <w:webHidden/>
          </w:rPr>
          <w:fldChar w:fldCharType="separate"/>
        </w:r>
        <w:r w:rsidR="00F16E77" w:rsidDel="00F16E77">
          <w:rPr>
            <w:noProof/>
            <w:webHidden/>
          </w:rPr>
          <w:delText>34</w:delText>
        </w:r>
        <w:r w:rsidDel="00F16E77">
          <w:rPr>
            <w:b w:val="0"/>
            <w:noProof/>
            <w:webHidden/>
          </w:rPr>
          <w:fldChar w:fldCharType="end"/>
        </w:r>
        <w:r w:rsidRPr="00BB1288" w:rsidDel="00F16E77">
          <w:rPr>
            <w:rStyle w:val="Hyperlink"/>
            <w:rFonts w:eastAsia="MS Mincho"/>
            <w:b w:val="0"/>
            <w:noProof/>
          </w:rPr>
          <w:fldChar w:fldCharType="end"/>
        </w:r>
      </w:del>
    </w:p>
    <w:p w14:paraId="575C50A2" w14:textId="1DE761A0" w:rsidR="0050351B" w:rsidDel="00F16E77" w:rsidRDefault="0050351B">
      <w:pPr>
        <w:pStyle w:val="Abbildungsverzeichnis"/>
        <w:rPr>
          <w:del w:id="1944" w:author="Weinert, Matthias (M.)" w:date="2022-02-16T15:44:00Z"/>
          <w:rFonts w:asciiTheme="minorHAnsi" w:eastAsiaTheme="minorEastAsia" w:hAnsiTheme="minorHAnsi" w:cstheme="minorBidi"/>
          <w:b w:val="0"/>
          <w:noProof/>
          <w:szCs w:val="22"/>
          <w:lang w:val="de-DE"/>
        </w:rPr>
      </w:pPr>
      <w:del w:id="194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"_Toc95914974"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46" w:author="Weinert, Matthias (M.)" w:date="2022-02-21T10:55:00Z">
        <w:r w:rsidR="006344F0">
          <w:rPr>
            <w:rStyle w:val="Hyperlink"/>
            <w:rFonts w:eastAsia="MS Mincho"/>
            <w:bCs/>
            <w:noProof/>
            <w:lang w:val="de-DE"/>
          </w:rPr>
          <w:t>Fehler! Linkreferenz ungültig.</w:t>
        </w:r>
      </w:ins>
      <w:del w:id="1947" w:author="Weinert, Matthias (M.)" w:date="2022-02-16T15:44:00Z">
        <w:r w:rsidRPr="00BB1288" w:rsidDel="00F16E77">
          <w:rPr>
            <w:rStyle w:val="Hyperlink"/>
            <w:rFonts w:eastAsia="MS Mincho"/>
            <w:noProof/>
          </w:rPr>
          <w:delText>Table 34: Nested elements of</w:delText>
        </w:r>
        <w:r w:rsidRPr="00BB1288" w:rsidDel="00F16E77">
          <w:rPr>
            <w:rStyle w:val="Hyperlink"/>
            <w:rFonts w:ascii="Courier New" w:eastAsia="MS Mincho" w:hAnsi="Courier New" w:cs="Courier New"/>
            <w:bCs/>
            <w:noProof/>
          </w:rPr>
          <w:delText xml:space="preserve"> &lt;connection_0d/&gt;</w:delText>
        </w:r>
        <w:r w:rsidRPr="00BB1288" w:rsidDel="00F16E77">
          <w:rPr>
            <w:rStyle w:val="Hyperlink"/>
            <w:rFonts w:eastAsia="MS Mincho" w:cstheme="minorHAnsi"/>
            <w:bCs/>
            <w:noProof/>
          </w:rPr>
          <w:delText xml:space="preserve"> for </w:delText>
        </w:r>
        <w:r w:rsidRPr="00BB1288" w:rsidDel="00F16E77">
          <w:rPr>
            <w:rStyle w:val="Hyperlink"/>
            <w:rFonts w:ascii="Courier New" w:eastAsia="MS Mincho" w:hAnsi="Courier New" w:cs="Courier New"/>
            <w:bCs/>
            <w:noProof/>
          </w:rPr>
          <w:delText>&lt;spotweld/&gt;</w:delText>
        </w:r>
        <w:r w:rsidDel="00F16E77">
          <w:rPr>
            <w:noProof/>
            <w:webHidden/>
          </w:rPr>
          <w:tab/>
        </w:r>
        <w:r w:rsidDel="00F16E77">
          <w:rPr>
            <w:b w:val="0"/>
            <w:noProof/>
            <w:webHidden/>
          </w:rPr>
          <w:fldChar w:fldCharType="begin"/>
        </w:r>
        <w:r w:rsidDel="00F16E77">
          <w:rPr>
            <w:noProof/>
            <w:webHidden/>
          </w:rPr>
          <w:delInstrText xml:space="preserve"> PAGEREF _Toc95914974 \h </w:delInstrText>
        </w:r>
        <w:r w:rsidDel="00F16E77">
          <w:rPr>
            <w:b w:val="0"/>
            <w:noProof/>
            <w:webHidden/>
          </w:rPr>
          <w:fldChar w:fldCharType="separate"/>
        </w:r>
        <w:r w:rsidR="00F16E77" w:rsidDel="00F16E77">
          <w:rPr>
            <w:noProof/>
            <w:webHidden/>
          </w:rPr>
          <w:delText>35</w:delText>
        </w:r>
        <w:r w:rsidDel="00F16E77">
          <w:rPr>
            <w:b w:val="0"/>
            <w:noProof/>
            <w:webHidden/>
          </w:rPr>
          <w:fldChar w:fldCharType="end"/>
        </w:r>
        <w:r w:rsidRPr="00BB1288" w:rsidDel="00F16E77">
          <w:rPr>
            <w:rStyle w:val="Hyperlink"/>
            <w:rFonts w:eastAsia="MS Mincho"/>
            <w:b w:val="0"/>
            <w:noProof/>
          </w:rPr>
          <w:fldChar w:fldCharType="end"/>
        </w:r>
      </w:del>
    </w:p>
    <w:p w14:paraId="0B8E2B73" w14:textId="1527EAB9" w:rsidR="0050351B" w:rsidDel="00F16E77" w:rsidRDefault="0050351B">
      <w:pPr>
        <w:pStyle w:val="Abbildungsverzeichnis"/>
        <w:rPr>
          <w:del w:id="1948" w:author="Weinert, Matthias (M.)" w:date="2022-02-16T15:44:00Z"/>
          <w:rFonts w:asciiTheme="minorHAnsi" w:eastAsiaTheme="minorEastAsia" w:hAnsiTheme="minorHAnsi" w:cstheme="minorBidi"/>
          <w:b w:val="0"/>
          <w:noProof/>
          <w:szCs w:val="22"/>
          <w:lang w:val="de-DE"/>
        </w:rPr>
      </w:pPr>
      <w:del w:id="194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"_Toc95914975"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50" w:author="Weinert, Matthias (M.)" w:date="2022-02-21T10:55:00Z">
        <w:r w:rsidR="006344F0">
          <w:rPr>
            <w:rStyle w:val="Hyperlink"/>
            <w:rFonts w:eastAsia="MS Mincho"/>
            <w:bCs/>
            <w:noProof/>
            <w:lang w:val="de-DE"/>
          </w:rPr>
          <w:t>Fehler! Linkreferenz ungültig.</w:t>
        </w:r>
      </w:ins>
      <w:del w:id="1951" w:author="Weinert, Matthias (M.)" w:date="2022-02-16T15:44:00Z">
        <w:r w:rsidRPr="00BB1288" w:rsidDel="00F16E77">
          <w:rPr>
            <w:rStyle w:val="Hyperlink"/>
            <w:rFonts w:eastAsia="MS Mincho"/>
            <w:noProof/>
          </w:rPr>
          <w:delText>Table 35: Attributes of element</w:delText>
        </w:r>
        <w:r w:rsidRPr="00BB1288" w:rsidDel="00F16E77">
          <w:rPr>
            <w:rStyle w:val="Hyperlink"/>
            <w:rFonts w:ascii="Courier New" w:eastAsia="MS Mincho" w:hAnsi="Courier New" w:cs="Courier New"/>
            <w:noProof/>
          </w:rPr>
          <w:delText>&lt;spotweld/&gt;</w:delText>
        </w:r>
        <w:r w:rsidDel="00F16E77">
          <w:rPr>
            <w:noProof/>
            <w:webHidden/>
          </w:rPr>
          <w:tab/>
        </w:r>
        <w:r w:rsidDel="00F16E77">
          <w:rPr>
            <w:b w:val="0"/>
            <w:noProof/>
            <w:webHidden/>
          </w:rPr>
          <w:fldChar w:fldCharType="begin"/>
        </w:r>
        <w:r w:rsidDel="00F16E77">
          <w:rPr>
            <w:noProof/>
            <w:webHidden/>
          </w:rPr>
          <w:delInstrText xml:space="preserve"> PAGEREF _Toc95914975 \h </w:delInstrText>
        </w:r>
        <w:r w:rsidDel="00F16E77">
          <w:rPr>
            <w:b w:val="0"/>
            <w:noProof/>
            <w:webHidden/>
          </w:rPr>
          <w:fldChar w:fldCharType="separate"/>
        </w:r>
        <w:r w:rsidR="00F16E77" w:rsidDel="00F16E77">
          <w:rPr>
            <w:noProof/>
            <w:webHidden/>
          </w:rPr>
          <w:delText>35</w:delText>
        </w:r>
        <w:r w:rsidDel="00F16E77">
          <w:rPr>
            <w:b w:val="0"/>
            <w:noProof/>
            <w:webHidden/>
          </w:rPr>
          <w:fldChar w:fldCharType="end"/>
        </w:r>
        <w:r w:rsidRPr="00BB1288" w:rsidDel="00F16E77">
          <w:rPr>
            <w:rStyle w:val="Hyperlink"/>
            <w:rFonts w:eastAsia="MS Mincho"/>
            <w:b w:val="0"/>
            <w:noProof/>
          </w:rPr>
          <w:fldChar w:fldCharType="end"/>
        </w:r>
      </w:del>
    </w:p>
    <w:p w14:paraId="68259106" w14:textId="26389BBE" w:rsidR="0050351B" w:rsidDel="00F16E77" w:rsidRDefault="0050351B">
      <w:pPr>
        <w:pStyle w:val="Abbildungsverzeichnis"/>
        <w:rPr>
          <w:del w:id="1952" w:author="Weinert, Matthias (M.)" w:date="2022-02-16T15:44:00Z"/>
          <w:rFonts w:asciiTheme="minorHAnsi" w:eastAsiaTheme="minorEastAsia" w:hAnsiTheme="minorHAnsi" w:cstheme="minorBidi"/>
          <w:b w:val="0"/>
          <w:noProof/>
          <w:szCs w:val="22"/>
          <w:lang w:val="de-DE"/>
        </w:rPr>
      </w:pPr>
      <w:del w:id="195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"_Toc95914976"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54" w:author="Weinert, Matthias (M.)" w:date="2022-02-21T10:55:00Z">
        <w:r w:rsidR="006344F0">
          <w:rPr>
            <w:rStyle w:val="Hyperlink"/>
            <w:rFonts w:eastAsia="MS Mincho"/>
            <w:bCs/>
            <w:noProof/>
            <w:lang w:val="de-DE"/>
          </w:rPr>
          <w:t>Fehler! Linkreferenz ungültig.</w:t>
        </w:r>
      </w:ins>
      <w:del w:id="1955" w:author="Weinert, Matthias (M.)" w:date="2022-02-16T15:44:00Z">
        <w:r w:rsidRPr="00BB1288" w:rsidDel="00F16E77">
          <w:rPr>
            <w:rStyle w:val="Hyperlink"/>
            <w:rFonts w:eastAsia="MS Mincho"/>
            <w:noProof/>
          </w:rPr>
          <w:delText xml:space="preserve">Table 36: Nested elements of element </w:delText>
        </w:r>
        <w:r w:rsidRPr="00BB1288" w:rsidDel="00F16E77">
          <w:rPr>
            <w:rStyle w:val="Hyperlink"/>
            <w:rFonts w:ascii="Courier New" w:eastAsia="MS Mincho" w:hAnsi="Courier New" w:cs="Courier New"/>
            <w:bCs/>
            <w:noProof/>
          </w:rPr>
          <w:delText>&lt;spotweld/&gt;</w:delText>
        </w:r>
        <w:r w:rsidDel="00F16E77">
          <w:rPr>
            <w:noProof/>
            <w:webHidden/>
          </w:rPr>
          <w:tab/>
        </w:r>
        <w:r w:rsidDel="00F16E77">
          <w:rPr>
            <w:b w:val="0"/>
            <w:noProof/>
            <w:webHidden/>
          </w:rPr>
          <w:fldChar w:fldCharType="begin"/>
        </w:r>
        <w:r w:rsidDel="00F16E77">
          <w:rPr>
            <w:noProof/>
            <w:webHidden/>
          </w:rPr>
          <w:delInstrText xml:space="preserve"> PAGEREF _Toc95914976 \h </w:delInstrText>
        </w:r>
        <w:r w:rsidDel="00F16E77">
          <w:rPr>
            <w:b w:val="0"/>
            <w:noProof/>
            <w:webHidden/>
          </w:rPr>
          <w:fldChar w:fldCharType="separate"/>
        </w:r>
        <w:r w:rsidR="00F16E77" w:rsidDel="00F16E77">
          <w:rPr>
            <w:noProof/>
            <w:webHidden/>
          </w:rPr>
          <w:delText>35</w:delText>
        </w:r>
        <w:r w:rsidDel="00F16E77">
          <w:rPr>
            <w:b w:val="0"/>
            <w:noProof/>
            <w:webHidden/>
          </w:rPr>
          <w:fldChar w:fldCharType="end"/>
        </w:r>
        <w:r w:rsidRPr="00BB1288" w:rsidDel="00F16E77">
          <w:rPr>
            <w:rStyle w:val="Hyperlink"/>
            <w:rFonts w:eastAsia="MS Mincho"/>
            <w:b w:val="0"/>
            <w:noProof/>
          </w:rPr>
          <w:fldChar w:fldCharType="end"/>
        </w:r>
      </w:del>
    </w:p>
    <w:p w14:paraId="04398081" w14:textId="0C4BF7D3" w:rsidR="0050351B" w:rsidDel="00F16E77" w:rsidRDefault="0050351B">
      <w:pPr>
        <w:pStyle w:val="Abbildungsverzeichnis"/>
        <w:rPr>
          <w:del w:id="1956" w:author="Weinert, Matthias (M.)" w:date="2022-02-16T15:44:00Z"/>
          <w:rFonts w:asciiTheme="minorHAnsi" w:eastAsiaTheme="minorEastAsia" w:hAnsiTheme="minorHAnsi" w:cstheme="minorBidi"/>
          <w:b w:val="0"/>
          <w:noProof/>
          <w:szCs w:val="22"/>
          <w:lang w:val="de-DE"/>
        </w:rPr>
      </w:pPr>
      <w:del w:id="195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"_Toc95914977"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58" w:author="Weinert, Matthias (M.)" w:date="2022-02-21T10:55:00Z">
        <w:r w:rsidR="006344F0">
          <w:rPr>
            <w:rStyle w:val="Hyperlink"/>
            <w:rFonts w:eastAsia="MS Mincho"/>
            <w:bCs/>
            <w:noProof/>
            <w:lang w:val="de-DE"/>
          </w:rPr>
          <w:t>Fehler! Linkreferenz ungültig.</w:t>
        </w:r>
      </w:ins>
      <w:del w:id="1959" w:author="Weinert, Matthias (M.)" w:date="2022-02-16T15:44:00Z">
        <w:r w:rsidRPr="00BB1288" w:rsidDel="00F16E77">
          <w:rPr>
            <w:rStyle w:val="Hyperlink"/>
            <w:rFonts w:eastAsia="MS Mincho"/>
            <w:noProof/>
          </w:rPr>
          <w:delText>Table 37: Nested elements of</w:delText>
        </w:r>
        <w:r w:rsidRPr="00BB1288" w:rsidDel="00F16E77">
          <w:rPr>
            <w:rStyle w:val="Hyperlink"/>
            <w:rFonts w:ascii="Courier New" w:eastAsia="MS Mincho" w:hAnsi="Courier New" w:cs="Courier New"/>
            <w:bCs/>
            <w:noProof/>
          </w:rPr>
          <w:delText xml:space="preserve"> &lt;connection_0d/&gt;</w:delText>
        </w:r>
        <w:r w:rsidRPr="00BB1288" w:rsidDel="00F16E77">
          <w:rPr>
            <w:rStyle w:val="Hyperlink"/>
            <w:rFonts w:eastAsia="MS Mincho" w:cstheme="minorHAnsi"/>
            <w:bCs/>
            <w:noProof/>
          </w:rPr>
          <w:delText xml:space="preserve"> for </w:delText>
        </w:r>
        <w:r w:rsidRPr="00BB1288" w:rsidDel="00F16E77">
          <w:rPr>
            <w:rStyle w:val="Hyperlink"/>
            <w:rFonts w:ascii="Courier New" w:eastAsia="MS Mincho" w:hAnsi="Courier New" w:cs="Courier New"/>
            <w:bCs/>
            <w:noProof/>
          </w:rPr>
          <w:delText>&lt;robscan/&gt;</w:delText>
        </w:r>
        <w:r w:rsidDel="00F16E77">
          <w:rPr>
            <w:noProof/>
            <w:webHidden/>
          </w:rPr>
          <w:tab/>
        </w:r>
        <w:r w:rsidDel="00F16E77">
          <w:rPr>
            <w:b w:val="0"/>
            <w:noProof/>
            <w:webHidden/>
          </w:rPr>
          <w:fldChar w:fldCharType="begin"/>
        </w:r>
        <w:r w:rsidDel="00F16E77">
          <w:rPr>
            <w:noProof/>
            <w:webHidden/>
          </w:rPr>
          <w:delInstrText xml:space="preserve"> PAGEREF _Toc95914977 \h </w:delInstrText>
        </w:r>
        <w:r w:rsidDel="00F16E77">
          <w:rPr>
            <w:b w:val="0"/>
            <w:noProof/>
            <w:webHidden/>
          </w:rPr>
          <w:fldChar w:fldCharType="separate"/>
        </w:r>
        <w:r w:rsidR="00F16E77" w:rsidDel="00F16E77">
          <w:rPr>
            <w:noProof/>
            <w:webHidden/>
          </w:rPr>
          <w:delText>37</w:delText>
        </w:r>
        <w:r w:rsidDel="00F16E77">
          <w:rPr>
            <w:b w:val="0"/>
            <w:noProof/>
            <w:webHidden/>
          </w:rPr>
          <w:fldChar w:fldCharType="end"/>
        </w:r>
        <w:r w:rsidRPr="00BB1288" w:rsidDel="00F16E77">
          <w:rPr>
            <w:rStyle w:val="Hyperlink"/>
            <w:rFonts w:eastAsia="MS Mincho"/>
            <w:b w:val="0"/>
            <w:noProof/>
          </w:rPr>
          <w:fldChar w:fldCharType="end"/>
        </w:r>
      </w:del>
    </w:p>
    <w:p w14:paraId="2D0388DD" w14:textId="1468BBE3" w:rsidR="0050351B" w:rsidDel="00F16E77" w:rsidRDefault="0050351B">
      <w:pPr>
        <w:pStyle w:val="Abbildungsverzeichnis"/>
        <w:rPr>
          <w:del w:id="1960" w:author="Weinert, Matthias (M.)" w:date="2022-02-16T15:44:00Z"/>
          <w:rFonts w:asciiTheme="minorHAnsi" w:eastAsiaTheme="minorEastAsia" w:hAnsiTheme="minorHAnsi" w:cstheme="minorBidi"/>
          <w:b w:val="0"/>
          <w:noProof/>
          <w:szCs w:val="22"/>
          <w:lang w:val="de-DE"/>
        </w:rPr>
      </w:pPr>
      <w:del w:id="196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"_Toc95914978"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62" w:author="Weinert, Matthias (M.)" w:date="2022-02-21T10:55:00Z">
        <w:r w:rsidR="006344F0">
          <w:rPr>
            <w:rStyle w:val="Hyperlink"/>
            <w:rFonts w:eastAsia="MS Mincho"/>
            <w:bCs/>
            <w:noProof/>
            <w:lang w:val="de-DE"/>
          </w:rPr>
          <w:t>Fehler! Linkreferenz ungültig.</w:t>
        </w:r>
      </w:ins>
      <w:del w:id="1963" w:author="Weinert, Matthias (M.)" w:date="2022-02-16T15:44:00Z">
        <w:r w:rsidRPr="00BB1288" w:rsidDel="00F16E77">
          <w:rPr>
            <w:rStyle w:val="Hyperlink"/>
            <w:rFonts w:eastAsia="MS Mincho"/>
            <w:noProof/>
          </w:rPr>
          <w:delText xml:space="preserve">Table 38: Attributes of element </w:delText>
        </w:r>
        <w:r w:rsidRPr="00BB1288" w:rsidDel="00F16E77">
          <w:rPr>
            <w:rStyle w:val="Hyperlink"/>
            <w:rFonts w:ascii="Courier New" w:eastAsia="MS Mincho" w:hAnsi="Courier New" w:cs="Courier New"/>
            <w:noProof/>
          </w:rPr>
          <w:delText>&lt;robscan/&gt;</w:delText>
        </w:r>
        <w:r w:rsidDel="00F16E77">
          <w:rPr>
            <w:noProof/>
            <w:webHidden/>
          </w:rPr>
          <w:tab/>
        </w:r>
        <w:r w:rsidDel="00F16E77">
          <w:rPr>
            <w:b w:val="0"/>
            <w:noProof/>
            <w:webHidden/>
          </w:rPr>
          <w:fldChar w:fldCharType="begin"/>
        </w:r>
        <w:r w:rsidDel="00F16E77">
          <w:rPr>
            <w:noProof/>
            <w:webHidden/>
          </w:rPr>
          <w:delInstrText xml:space="preserve"> PAGEREF _Toc95914978 \h </w:delInstrText>
        </w:r>
        <w:r w:rsidDel="00F16E77">
          <w:rPr>
            <w:b w:val="0"/>
            <w:noProof/>
            <w:webHidden/>
          </w:rPr>
          <w:fldChar w:fldCharType="separate"/>
        </w:r>
        <w:r w:rsidR="00F16E77" w:rsidDel="00F16E77">
          <w:rPr>
            <w:noProof/>
            <w:webHidden/>
          </w:rPr>
          <w:delText>37</w:delText>
        </w:r>
        <w:r w:rsidDel="00F16E77">
          <w:rPr>
            <w:b w:val="0"/>
            <w:noProof/>
            <w:webHidden/>
          </w:rPr>
          <w:fldChar w:fldCharType="end"/>
        </w:r>
        <w:r w:rsidRPr="00BB1288" w:rsidDel="00F16E77">
          <w:rPr>
            <w:rStyle w:val="Hyperlink"/>
            <w:rFonts w:eastAsia="MS Mincho"/>
            <w:b w:val="0"/>
            <w:noProof/>
          </w:rPr>
          <w:fldChar w:fldCharType="end"/>
        </w:r>
      </w:del>
    </w:p>
    <w:p w14:paraId="7BA6625E" w14:textId="49972676" w:rsidR="0050351B" w:rsidDel="00F16E77" w:rsidRDefault="0050351B">
      <w:pPr>
        <w:pStyle w:val="Abbildungsverzeichnis"/>
        <w:rPr>
          <w:del w:id="1964" w:author="Weinert, Matthias (M.)" w:date="2022-02-16T15:44:00Z"/>
          <w:rFonts w:asciiTheme="minorHAnsi" w:eastAsiaTheme="minorEastAsia" w:hAnsiTheme="minorHAnsi" w:cstheme="minorBidi"/>
          <w:b w:val="0"/>
          <w:noProof/>
          <w:szCs w:val="22"/>
          <w:lang w:val="de-DE"/>
        </w:rPr>
      </w:pPr>
      <w:del w:id="196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"_Toc95914979"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66" w:author="Weinert, Matthias (M.)" w:date="2022-02-21T10:55:00Z">
        <w:r w:rsidR="006344F0">
          <w:rPr>
            <w:rStyle w:val="Hyperlink"/>
            <w:rFonts w:eastAsia="MS Mincho"/>
            <w:bCs/>
            <w:noProof/>
            <w:lang w:val="de-DE"/>
          </w:rPr>
          <w:t>Fehler! Linkreferenz ungültig.</w:t>
        </w:r>
      </w:ins>
      <w:del w:id="1967" w:author="Weinert, Matthias (M.)" w:date="2022-02-16T15:44:00Z">
        <w:r w:rsidRPr="00BB1288" w:rsidDel="00F16E77">
          <w:rPr>
            <w:rStyle w:val="Hyperlink"/>
            <w:rFonts w:eastAsia="MS Mincho"/>
            <w:noProof/>
          </w:rPr>
          <w:delText xml:space="preserve">Table 39: Nested elements of element </w:delText>
        </w:r>
        <w:r w:rsidRPr="00BB1288" w:rsidDel="00F16E77">
          <w:rPr>
            <w:rStyle w:val="Hyperlink"/>
            <w:rFonts w:ascii="Courier New" w:eastAsia="MS Mincho" w:hAnsi="Courier New" w:cs="Courier New"/>
            <w:noProof/>
          </w:rPr>
          <w:delText>&lt;robscan/&gt;</w:delText>
        </w:r>
        <w:r w:rsidDel="00F16E77">
          <w:rPr>
            <w:noProof/>
            <w:webHidden/>
          </w:rPr>
          <w:tab/>
        </w:r>
        <w:r w:rsidDel="00F16E77">
          <w:rPr>
            <w:b w:val="0"/>
            <w:noProof/>
            <w:webHidden/>
          </w:rPr>
          <w:fldChar w:fldCharType="begin"/>
        </w:r>
        <w:r w:rsidDel="00F16E77">
          <w:rPr>
            <w:noProof/>
            <w:webHidden/>
          </w:rPr>
          <w:delInstrText xml:space="preserve"> PAGEREF _Toc95914979 \h </w:delInstrText>
        </w:r>
        <w:r w:rsidDel="00F16E77">
          <w:rPr>
            <w:b w:val="0"/>
            <w:noProof/>
            <w:webHidden/>
          </w:rPr>
          <w:fldChar w:fldCharType="separate"/>
        </w:r>
        <w:r w:rsidR="00F16E77" w:rsidDel="00F16E77">
          <w:rPr>
            <w:noProof/>
            <w:webHidden/>
          </w:rPr>
          <w:delText>38</w:delText>
        </w:r>
        <w:r w:rsidDel="00F16E77">
          <w:rPr>
            <w:b w:val="0"/>
            <w:noProof/>
            <w:webHidden/>
          </w:rPr>
          <w:fldChar w:fldCharType="end"/>
        </w:r>
        <w:r w:rsidRPr="00BB1288" w:rsidDel="00F16E77">
          <w:rPr>
            <w:rStyle w:val="Hyperlink"/>
            <w:rFonts w:eastAsia="MS Mincho"/>
            <w:b w:val="0"/>
            <w:noProof/>
          </w:rPr>
          <w:fldChar w:fldCharType="end"/>
        </w:r>
      </w:del>
    </w:p>
    <w:p w14:paraId="3918B96B" w14:textId="36A2E9FF" w:rsidR="0050351B" w:rsidDel="00F16E77" w:rsidRDefault="0050351B">
      <w:pPr>
        <w:pStyle w:val="Abbildungsverzeichnis"/>
        <w:rPr>
          <w:del w:id="1968" w:author="Weinert, Matthias (M.)" w:date="2022-02-16T15:44:00Z"/>
          <w:rFonts w:asciiTheme="minorHAnsi" w:eastAsiaTheme="minorEastAsia" w:hAnsiTheme="minorHAnsi" w:cstheme="minorBidi"/>
          <w:b w:val="0"/>
          <w:noProof/>
          <w:szCs w:val="22"/>
          <w:lang w:val="de-DE"/>
        </w:rPr>
      </w:pPr>
      <w:del w:id="196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"_Toc95914980"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70" w:author="Weinert, Matthias (M.)" w:date="2022-02-21T10:55:00Z">
        <w:r w:rsidR="006344F0">
          <w:rPr>
            <w:rStyle w:val="Hyperlink"/>
            <w:rFonts w:eastAsia="MS Mincho"/>
            <w:bCs/>
            <w:noProof/>
            <w:lang w:val="de-DE"/>
          </w:rPr>
          <w:t>Fehler! Linkreferenz ungültig.</w:t>
        </w:r>
      </w:ins>
      <w:del w:id="1971" w:author="Weinert, Matthias (M.)" w:date="2022-02-16T15:44:00Z">
        <w:r w:rsidRPr="00BB1288" w:rsidDel="00F16E77">
          <w:rPr>
            <w:rStyle w:val="Hyperlink"/>
            <w:rFonts w:eastAsia="MS Mincho"/>
            <w:noProof/>
          </w:rPr>
          <w:delText xml:space="preserve">Table 40: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cstheme="minorHAnsi"/>
            <w:bCs/>
            <w:noProof/>
          </w:rPr>
          <w:delText xml:space="preserve"> for </w:delText>
        </w:r>
        <w:r w:rsidRPr="00BB1288" w:rsidDel="00F16E77">
          <w:rPr>
            <w:rStyle w:val="Hyperlink"/>
            <w:rFonts w:ascii="Courier New" w:eastAsia="MS Mincho" w:hAnsi="Courier New" w:cs="Courier New"/>
            <w:bCs/>
            <w:noProof/>
          </w:rPr>
          <w:delText>&lt;rivet/&gt;</w:delText>
        </w:r>
        <w:r w:rsidDel="00F16E77">
          <w:rPr>
            <w:noProof/>
            <w:webHidden/>
          </w:rPr>
          <w:tab/>
        </w:r>
        <w:r w:rsidDel="00F16E77">
          <w:rPr>
            <w:b w:val="0"/>
            <w:noProof/>
            <w:webHidden/>
          </w:rPr>
          <w:fldChar w:fldCharType="begin"/>
        </w:r>
        <w:r w:rsidDel="00F16E77">
          <w:rPr>
            <w:noProof/>
            <w:webHidden/>
          </w:rPr>
          <w:delInstrText xml:space="preserve"> PAGEREF _Toc95914980 \h </w:delInstrText>
        </w:r>
        <w:r w:rsidDel="00F16E77">
          <w:rPr>
            <w:b w:val="0"/>
            <w:noProof/>
            <w:webHidden/>
          </w:rPr>
          <w:fldChar w:fldCharType="separate"/>
        </w:r>
        <w:r w:rsidR="00F16E77" w:rsidDel="00F16E77">
          <w:rPr>
            <w:noProof/>
            <w:webHidden/>
          </w:rPr>
          <w:delText>38</w:delText>
        </w:r>
        <w:r w:rsidDel="00F16E77">
          <w:rPr>
            <w:b w:val="0"/>
            <w:noProof/>
            <w:webHidden/>
          </w:rPr>
          <w:fldChar w:fldCharType="end"/>
        </w:r>
        <w:r w:rsidRPr="00BB1288" w:rsidDel="00F16E77">
          <w:rPr>
            <w:rStyle w:val="Hyperlink"/>
            <w:rFonts w:eastAsia="MS Mincho"/>
            <w:b w:val="0"/>
            <w:noProof/>
          </w:rPr>
          <w:fldChar w:fldCharType="end"/>
        </w:r>
      </w:del>
    </w:p>
    <w:p w14:paraId="048E0EB9" w14:textId="10F77DA8" w:rsidR="0050351B" w:rsidDel="00F16E77" w:rsidRDefault="0050351B">
      <w:pPr>
        <w:pStyle w:val="Abbildungsverzeichnis"/>
        <w:rPr>
          <w:del w:id="1972" w:author="Weinert, Matthias (M.)" w:date="2022-02-16T15:44:00Z"/>
          <w:rFonts w:asciiTheme="minorHAnsi" w:eastAsiaTheme="minorEastAsia" w:hAnsiTheme="minorHAnsi" w:cstheme="minorBidi"/>
          <w:b w:val="0"/>
          <w:noProof/>
          <w:szCs w:val="22"/>
          <w:lang w:val="de-DE"/>
        </w:rPr>
      </w:pPr>
      <w:del w:id="197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"_Toc95914981"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74" w:author="Weinert, Matthias (M.)" w:date="2022-02-21T10:55:00Z">
        <w:r w:rsidR="006344F0">
          <w:rPr>
            <w:rStyle w:val="Hyperlink"/>
            <w:rFonts w:eastAsia="MS Mincho"/>
            <w:bCs/>
            <w:noProof/>
            <w:lang w:val="de-DE"/>
          </w:rPr>
          <w:t>Fehler! Linkreferenz ungültig.</w:t>
        </w:r>
      </w:ins>
      <w:del w:id="1975" w:author="Weinert, Matthias (M.)" w:date="2022-02-16T15:44:00Z">
        <w:r w:rsidRPr="00BB1288" w:rsidDel="00F16E77">
          <w:rPr>
            <w:rStyle w:val="Hyperlink"/>
            <w:rFonts w:eastAsia="MS Mincho"/>
            <w:noProof/>
          </w:rPr>
          <w:delText xml:space="preserve">Table 41: Attributes of element </w:delText>
        </w:r>
        <w:r w:rsidRPr="00BB1288" w:rsidDel="00F16E77">
          <w:rPr>
            <w:rStyle w:val="Hyperlink"/>
            <w:rFonts w:ascii="Courier New" w:eastAsia="MS Mincho" w:hAnsi="Courier New" w:cs="Courier New"/>
            <w:noProof/>
          </w:rPr>
          <w:delText>&lt;rivet/&gt;</w:delText>
        </w:r>
        <w:r w:rsidDel="00F16E77">
          <w:rPr>
            <w:noProof/>
            <w:webHidden/>
          </w:rPr>
          <w:tab/>
        </w:r>
        <w:r w:rsidDel="00F16E77">
          <w:rPr>
            <w:b w:val="0"/>
            <w:noProof/>
            <w:webHidden/>
          </w:rPr>
          <w:fldChar w:fldCharType="begin"/>
        </w:r>
        <w:r w:rsidDel="00F16E77">
          <w:rPr>
            <w:noProof/>
            <w:webHidden/>
          </w:rPr>
          <w:delInstrText xml:space="preserve"> PAGEREF _Toc95914981 \h </w:delInstrText>
        </w:r>
        <w:r w:rsidDel="00F16E77">
          <w:rPr>
            <w:b w:val="0"/>
            <w:noProof/>
            <w:webHidden/>
          </w:rPr>
          <w:fldChar w:fldCharType="separate"/>
        </w:r>
        <w:r w:rsidR="00F16E77" w:rsidDel="00F16E77">
          <w:rPr>
            <w:noProof/>
            <w:webHidden/>
          </w:rPr>
          <w:delText>39</w:delText>
        </w:r>
        <w:r w:rsidDel="00F16E77">
          <w:rPr>
            <w:b w:val="0"/>
            <w:noProof/>
            <w:webHidden/>
          </w:rPr>
          <w:fldChar w:fldCharType="end"/>
        </w:r>
        <w:r w:rsidRPr="00BB1288" w:rsidDel="00F16E77">
          <w:rPr>
            <w:rStyle w:val="Hyperlink"/>
            <w:rFonts w:eastAsia="MS Mincho"/>
            <w:b w:val="0"/>
            <w:noProof/>
          </w:rPr>
          <w:fldChar w:fldCharType="end"/>
        </w:r>
      </w:del>
    </w:p>
    <w:p w14:paraId="58D7824F" w14:textId="627520A4" w:rsidR="0050351B" w:rsidDel="00F16E77" w:rsidRDefault="0050351B">
      <w:pPr>
        <w:pStyle w:val="Abbildungsverzeichnis"/>
        <w:rPr>
          <w:del w:id="1976" w:author="Weinert, Matthias (M.)" w:date="2022-02-16T15:44:00Z"/>
          <w:rFonts w:asciiTheme="minorHAnsi" w:eastAsiaTheme="minorEastAsia" w:hAnsiTheme="minorHAnsi" w:cstheme="minorBidi"/>
          <w:b w:val="0"/>
          <w:noProof/>
          <w:szCs w:val="22"/>
          <w:lang w:val="de-DE"/>
        </w:rPr>
      </w:pPr>
      <w:del w:id="197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"_Toc95914982"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78" w:author="Weinert, Matthias (M.)" w:date="2022-02-21T10:55:00Z">
        <w:r w:rsidR="006344F0">
          <w:rPr>
            <w:rStyle w:val="Hyperlink"/>
            <w:rFonts w:eastAsia="MS Mincho"/>
            <w:bCs/>
            <w:noProof/>
            <w:lang w:val="de-DE"/>
          </w:rPr>
          <w:t>Fehler! Linkreferenz ungültig.</w:t>
        </w:r>
      </w:ins>
      <w:del w:id="1979" w:author="Weinert, Matthias (M.)" w:date="2022-02-16T15:44:00Z">
        <w:r w:rsidRPr="00BB1288" w:rsidDel="00F16E77">
          <w:rPr>
            <w:rStyle w:val="Hyperlink"/>
            <w:rFonts w:eastAsia="MS Mincho"/>
            <w:noProof/>
          </w:rPr>
          <w:delText xml:space="preserve">Table 42: Nested elements of element </w:delText>
        </w:r>
        <w:r w:rsidRPr="00BB1288" w:rsidDel="00F16E77">
          <w:rPr>
            <w:rStyle w:val="Hyperlink"/>
            <w:rFonts w:ascii="Courier New" w:eastAsia="MS Mincho" w:hAnsi="Courier New" w:cs="Courier New"/>
            <w:noProof/>
          </w:rPr>
          <w:delText>&lt;rivet/&gt;</w:delText>
        </w:r>
        <w:r w:rsidDel="00F16E77">
          <w:rPr>
            <w:noProof/>
            <w:webHidden/>
          </w:rPr>
          <w:tab/>
        </w:r>
        <w:r w:rsidDel="00F16E77">
          <w:rPr>
            <w:b w:val="0"/>
            <w:noProof/>
            <w:webHidden/>
          </w:rPr>
          <w:fldChar w:fldCharType="begin"/>
        </w:r>
        <w:r w:rsidDel="00F16E77">
          <w:rPr>
            <w:noProof/>
            <w:webHidden/>
          </w:rPr>
          <w:delInstrText xml:space="preserve"> PAGEREF _Toc95914982 \h </w:delInstrText>
        </w:r>
        <w:r w:rsidDel="00F16E77">
          <w:rPr>
            <w:b w:val="0"/>
            <w:noProof/>
            <w:webHidden/>
          </w:rPr>
          <w:fldChar w:fldCharType="separate"/>
        </w:r>
        <w:r w:rsidR="00F16E77" w:rsidDel="00F16E77">
          <w:rPr>
            <w:noProof/>
            <w:webHidden/>
          </w:rPr>
          <w:delText>40</w:delText>
        </w:r>
        <w:r w:rsidDel="00F16E77">
          <w:rPr>
            <w:b w:val="0"/>
            <w:noProof/>
            <w:webHidden/>
          </w:rPr>
          <w:fldChar w:fldCharType="end"/>
        </w:r>
        <w:r w:rsidRPr="00BB1288" w:rsidDel="00F16E77">
          <w:rPr>
            <w:rStyle w:val="Hyperlink"/>
            <w:rFonts w:eastAsia="MS Mincho"/>
            <w:b w:val="0"/>
            <w:noProof/>
          </w:rPr>
          <w:fldChar w:fldCharType="end"/>
        </w:r>
      </w:del>
    </w:p>
    <w:p w14:paraId="5EAEE5E4" w14:textId="2DD28F7D" w:rsidR="0050351B" w:rsidDel="00F16E77" w:rsidRDefault="0050351B">
      <w:pPr>
        <w:pStyle w:val="Abbildungsverzeichnis"/>
        <w:rPr>
          <w:del w:id="1980" w:author="Weinert, Matthias (M.)" w:date="2022-02-16T15:44:00Z"/>
          <w:rFonts w:asciiTheme="minorHAnsi" w:eastAsiaTheme="minorEastAsia" w:hAnsiTheme="minorHAnsi" w:cstheme="minorBidi"/>
          <w:b w:val="0"/>
          <w:noProof/>
          <w:szCs w:val="22"/>
          <w:lang w:val="de-DE"/>
        </w:rPr>
      </w:pPr>
      <w:del w:id="198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"_Toc95914983"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82" w:author="Weinert, Matthias (M.)" w:date="2022-02-21T10:55:00Z">
        <w:r w:rsidR="006344F0">
          <w:rPr>
            <w:rStyle w:val="Hyperlink"/>
            <w:rFonts w:eastAsia="MS Mincho"/>
            <w:bCs/>
            <w:noProof/>
            <w:lang w:val="de-DE"/>
          </w:rPr>
          <w:t>Fehler! Linkreferenz ungültig.</w:t>
        </w:r>
      </w:ins>
      <w:del w:id="1983" w:author="Weinert, Matthias (M.)" w:date="2022-02-16T15:44:00Z">
        <w:r w:rsidRPr="00BB1288" w:rsidDel="00F16E77">
          <w:rPr>
            <w:rStyle w:val="Hyperlink"/>
            <w:rFonts w:eastAsia="MS Mincho"/>
            <w:noProof/>
          </w:rPr>
          <w:delText xml:space="preserve">Table 43: Attributes of element </w:delText>
        </w:r>
        <w:r w:rsidRPr="00BB1288" w:rsidDel="00F16E77">
          <w:rPr>
            <w:rStyle w:val="Hyperlink"/>
            <w:rFonts w:ascii="Courier New" w:eastAsia="MS Mincho" w:hAnsi="Courier New" w:cs="Courier New"/>
            <w:bCs/>
            <w:noProof/>
          </w:rPr>
          <w:delText>&lt;blind/&gt;</w:delText>
        </w:r>
        <w:r w:rsidDel="00F16E77">
          <w:rPr>
            <w:noProof/>
            <w:webHidden/>
          </w:rPr>
          <w:tab/>
        </w:r>
        <w:r w:rsidDel="00F16E77">
          <w:rPr>
            <w:b w:val="0"/>
            <w:noProof/>
            <w:webHidden/>
          </w:rPr>
          <w:fldChar w:fldCharType="begin"/>
        </w:r>
        <w:r w:rsidDel="00F16E77">
          <w:rPr>
            <w:noProof/>
            <w:webHidden/>
          </w:rPr>
          <w:delInstrText xml:space="preserve"> PAGEREF _Toc95914983 \h </w:delInstrText>
        </w:r>
        <w:r w:rsidDel="00F16E77">
          <w:rPr>
            <w:b w:val="0"/>
            <w:noProof/>
            <w:webHidden/>
          </w:rPr>
          <w:fldChar w:fldCharType="separate"/>
        </w:r>
        <w:r w:rsidR="00F16E77" w:rsidDel="00F16E77">
          <w:rPr>
            <w:noProof/>
            <w:webHidden/>
          </w:rPr>
          <w:delText>41</w:delText>
        </w:r>
        <w:r w:rsidDel="00F16E77">
          <w:rPr>
            <w:b w:val="0"/>
            <w:noProof/>
            <w:webHidden/>
          </w:rPr>
          <w:fldChar w:fldCharType="end"/>
        </w:r>
        <w:r w:rsidRPr="00BB1288" w:rsidDel="00F16E77">
          <w:rPr>
            <w:rStyle w:val="Hyperlink"/>
            <w:rFonts w:eastAsia="MS Mincho"/>
            <w:b w:val="0"/>
            <w:noProof/>
          </w:rPr>
          <w:fldChar w:fldCharType="end"/>
        </w:r>
      </w:del>
    </w:p>
    <w:p w14:paraId="76B649D2" w14:textId="43EEF84B" w:rsidR="0050351B" w:rsidDel="00F16E77" w:rsidRDefault="0050351B">
      <w:pPr>
        <w:pStyle w:val="Abbildungsverzeichnis"/>
        <w:rPr>
          <w:del w:id="1984" w:author="Weinert, Matthias (M.)" w:date="2022-02-16T15:44:00Z"/>
          <w:rFonts w:asciiTheme="minorHAnsi" w:eastAsiaTheme="minorEastAsia" w:hAnsiTheme="minorHAnsi" w:cstheme="minorBidi"/>
          <w:b w:val="0"/>
          <w:noProof/>
          <w:szCs w:val="22"/>
          <w:lang w:val="de-DE"/>
        </w:rPr>
      </w:pPr>
      <w:del w:id="198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"_Toc95914984"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86" w:author="Weinert, Matthias (M.)" w:date="2022-02-21T10:55:00Z">
        <w:r w:rsidR="006344F0">
          <w:rPr>
            <w:rStyle w:val="Hyperlink"/>
            <w:rFonts w:eastAsia="MS Mincho"/>
            <w:bCs/>
            <w:noProof/>
            <w:lang w:val="de-DE"/>
          </w:rPr>
          <w:t>Fehler! Linkreferenz ungültig.</w:t>
        </w:r>
      </w:ins>
      <w:del w:id="1987" w:author="Weinert, Matthias (M.)" w:date="2022-02-16T15:44:00Z">
        <w:r w:rsidRPr="00BB1288" w:rsidDel="00F16E77">
          <w:rPr>
            <w:rStyle w:val="Hyperlink"/>
            <w:rFonts w:eastAsia="MS Mincho"/>
            <w:noProof/>
          </w:rPr>
          <w:delText xml:space="preserve">Table 44: Attributes of element </w:delText>
        </w:r>
        <w:r w:rsidRPr="00BB1288" w:rsidDel="00F16E77">
          <w:rPr>
            <w:rStyle w:val="Hyperlink"/>
            <w:rFonts w:ascii="Courier New" w:eastAsia="MS Mincho" w:hAnsi="Courier New" w:cs="Courier New"/>
            <w:noProof/>
          </w:rPr>
          <w:delText>&lt;self_piercing/&gt;</w:delText>
        </w:r>
        <w:r w:rsidDel="00F16E77">
          <w:rPr>
            <w:noProof/>
            <w:webHidden/>
          </w:rPr>
          <w:tab/>
        </w:r>
        <w:r w:rsidDel="00F16E77">
          <w:rPr>
            <w:b w:val="0"/>
            <w:noProof/>
            <w:webHidden/>
          </w:rPr>
          <w:fldChar w:fldCharType="begin"/>
        </w:r>
        <w:r w:rsidDel="00F16E77">
          <w:rPr>
            <w:noProof/>
            <w:webHidden/>
          </w:rPr>
          <w:delInstrText xml:space="preserve"> PAGEREF _Toc95914984 \h </w:delInstrText>
        </w:r>
        <w:r w:rsidDel="00F16E77">
          <w:rPr>
            <w:b w:val="0"/>
            <w:noProof/>
            <w:webHidden/>
          </w:rPr>
          <w:fldChar w:fldCharType="separate"/>
        </w:r>
        <w:r w:rsidR="00F16E77" w:rsidDel="00F16E77">
          <w:rPr>
            <w:noProof/>
            <w:webHidden/>
          </w:rPr>
          <w:delText>43</w:delText>
        </w:r>
        <w:r w:rsidDel="00F16E77">
          <w:rPr>
            <w:b w:val="0"/>
            <w:noProof/>
            <w:webHidden/>
          </w:rPr>
          <w:fldChar w:fldCharType="end"/>
        </w:r>
        <w:r w:rsidRPr="00BB1288" w:rsidDel="00F16E77">
          <w:rPr>
            <w:rStyle w:val="Hyperlink"/>
            <w:rFonts w:eastAsia="MS Mincho"/>
            <w:b w:val="0"/>
            <w:noProof/>
          </w:rPr>
          <w:fldChar w:fldCharType="end"/>
        </w:r>
      </w:del>
    </w:p>
    <w:p w14:paraId="4A3AF001" w14:textId="5297204B" w:rsidR="0050351B" w:rsidDel="00F16E77" w:rsidRDefault="0050351B">
      <w:pPr>
        <w:pStyle w:val="Abbildungsverzeichnis"/>
        <w:rPr>
          <w:del w:id="1988" w:author="Weinert, Matthias (M.)" w:date="2022-02-16T15:44:00Z"/>
          <w:rFonts w:asciiTheme="minorHAnsi" w:eastAsiaTheme="minorEastAsia" w:hAnsiTheme="minorHAnsi" w:cstheme="minorBidi"/>
          <w:b w:val="0"/>
          <w:noProof/>
          <w:szCs w:val="22"/>
          <w:lang w:val="de-DE"/>
        </w:rPr>
      </w:pPr>
      <w:del w:id="198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"_Toc95914985"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90" w:author="Weinert, Matthias (M.)" w:date="2022-02-21T10:55:00Z">
        <w:r w:rsidR="006344F0">
          <w:rPr>
            <w:rStyle w:val="Hyperlink"/>
            <w:rFonts w:eastAsia="MS Mincho"/>
            <w:bCs/>
            <w:noProof/>
            <w:lang w:val="de-DE"/>
          </w:rPr>
          <w:t>Fehler! Linkreferenz ungültig.</w:t>
        </w:r>
      </w:ins>
      <w:del w:id="1991" w:author="Weinert, Matthias (M.)" w:date="2022-02-16T15:44:00Z">
        <w:r w:rsidRPr="00BB1288" w:rsidDel="00F16E77">
          <w:rPr>
            <w:rStyle w:val="Hyperlink"/>
            <w:rFonts w:eastAsia="MS Mincho"/>
            <w:noProof/>
          </w:rPr>
          <w:delText xml:space="preserve">Table 45: Attributes of element </w:delText>
        </w:r>
        <w:r w:rsidRPr="00BB1288" w:rsidDel="00F16E77">
          <w:rPr>
            <w:rStyle w:val="Hyperlink"/>
            <w:rFonts w:ascii="Courier New" w:eastAsia="MS Mincho" w:hAnsi="Courier New" w:cs="Courier New"/>
            <w:noProof/>
          </w:rPr>
          <w:delText>&lt;solid/&gt;</w:delText>
        </w:r>
        <w:r w:rsidDel="00F16E77">
          <w:rPr>
            <w:noProof/>
            <w:webHidden/>
          </w:rPr>
          <w:tab/>
        </w:r>
        <w:r w:rsidDel="00F16E77">
          <w:rPr>
            <w:b w:val="0"/>
            <w:noProof/>
            <w:webHidden/>
          </w:rPr>
          <w:fldChar w:fldCharType="begin"/>
        </w:r>
        <w:r w:rsidDel="00F16E77">
          <w:rPr>
            <w:noProof/>
            <w:webHidden/>
          </w:rPr>
          <w:delInstrText xml:space="preserve"> PAGEREF _Toc95914985 \h </w:delInstrText>
        </w:r>
        <w:r w:rsidDel="00F16E77">
          <w:rPr>
            <w:b w:val="0"/>
            <w:noProof/>
            <w:webHidden/>
          </w:rPr>
          <w:fldChar w:fldCharType="separate"/>
        </w:r>
        <w:r w:rsidR="00F16E77" w:rsidDel="00F16E77">
          <w:rPr>
            <w:noProof/>
            <w:webHidden/>
          </w:rPr>
          <w:delText>45</w:delText>
        </w:r>
        <w:r w:rsidDel="00F16E77">
          <w:rPr>
            <w:b w:val="0"/>
            <w:noProof/>
            <w:webHidden/>
          </w:rPr>
          <w:fldChar w:fldCharType="end"/>
        </w:r>
        <w:r w:rsidRPr="00BB1288" w:rsidDel="00F16E77">
          <w:rPr>
            <w:rStyle w:val="Hyperlink"/>
            <w:rFonts w:eastAsia="MS Mincho"/>
            <w:b w:val="0"/>
            <w:noProof/>
          </w:rPr>
          <w:fldChar w:fldCharType="end"/>
        </w:r>
      </w:del>
    </w:p>
    <w:p w14:paraId="521633CC" w14:textId="55202F05" w:rsidR="0050351B" w:rsidDel="00F16E77" w:rsidRDefault="0050351B">
      <w:pPr>
        <w:pStyle w:val="Abbildungsverzeichnis"/>
        <w:rPr>
          <w:del w:id="1992" w:author="Weinert, Matthias (M.)" w:date="2022-02-16T15:44:00Z"/>
          <w:rFonts w:asciiTheme="minorHAnsi" w:eastAsiaTheme="minorEastAsia" w:hAnsiTheme="minorHAnsi" w:cstheme="minorBidi"/>
          <w:b w:val="0"/>
          <w:noProof/>
          <w:szCs w:val="22"/>
          <w:lang w:val="de-DE"/>
        </w:rPr>
      </w:pPr>
      <w:del w:id="199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"_Toc95914986"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94" w:author="Weinert, Matthias (M.)" w:date="2022-02-21T10:55:00Z">
        <w:r w:rsidR="006344F0">
          <w:rPr>
            <w:rStyle w:val="Hyperlink"/>
            <w:rFonts w:eastAsia="MS Mincho"/>
            <w:bCs/>
            <w:noProof/>
            <w:lang w:val="de-DE"/>
          </w:rPr>
          <w:t>Fehler! Linkreferenz ungültig.</w:t>
        </w:r>
      </w:ins>
      <w:del w:id="1995" w:author="Weinert, Matthias (M.)" w:date="2022-02-16T15:44:00Z">
        <w:r w:rsidRPr="00BB1288" w:rsidDel="00F16E77">
          <w:rPr>
            <w:rStyle w:val="Hyperlink"/>
            <w:rFonts w:eastAsia="MS Mincho"/>
            <w:noProof/>
          </w:rPr>
          <w:delText xml:space="preserve">Table 46: Attributes of element </w:delText>
        </w:r>
        <w:r w:rsidRPr="00BB1288" w:rsidDel="00F16E77">
          <w:rPr>
            <w:rStyle w:val="Hyperlink"/>
            <w:rFonts w:ascii="Courier New" w:eastAsia="MS Mincho" w:hAnsi="Courier New" w:cs="Courier New"/>
            <w:bCs/>
            <w:noProof/>
          </w:rPr>
          <w:delText>&lt;swop/&gt;</w:delText>
        </w:r>
        <w:r w:rsidDel="00F16E77">
          <w:rPr>
            <w:noProof/>
            <w:webHidden/>
          </w:rPr>
          <w:tab/>
        </w:r>
        <w:r w:rsidDel="00F16E77">
          <w:rPr>
            <w:b w:val="0"/>
            <w:noProof/>
            <w:webHidden/>
          </w:rPr>
          <w:fldChar w:fldCharType="begin"/>
        </w:r>
        <w:r w:rsidDel="00F16E77">
          <w:rPr>
            <w:noProof/>
            <w:webHidden/>
          </w:rPr>
          <w:delInstrText xml:space="preserve"> PAGEREF _Toc95914986 \h </w:delInstrText>
        </w:r>
        <w:r w:rsidDel="00F16E77">
          <w:rPr>
            <w:b w:val="0"/>
            <w:noProof/>
            <w:webHidden/>
          </w:rPr>
          <w:fldChar w:fldCharType="separate"/>
        </w:r>
        <w:r w:rsidR="00F16E77" w:rsidDel="00F16E77">
          <w:rPr>
            <w:noProof/>
            <w:webHidden/>
          </w:rPr>
          <w:delText>47</w:delText>
        </w:r>
        <w:r w:rsidDel="00F16E77">
          <w:rPr>
            <w:b w:val="0"/>
            <w:noProof/>
            <w:webHidden/>
          </w:rPr>
          <w:fldChar w:fldCharType="end"/>
        </w:r>
        <w:r w:rsidRPr="00BB1288" w:rsidDel="00F16E77">
          <w:rPr>
            <w:rStyle w:val="Hyperlink"/>
            <w:rFonts w:eastAsia="MS Mincho"/>
            <w:b w:val="0"/>
            <w:noProof/>
          </w:rPr>
          <w:fldChar w:fldCharType="end"/>
        </w:r>
      </w:del>
    </w:p>
    <w:p w14:paraId="38CE065B" w14:textId="200EE053" w:rsidR="0050351B" w:rsidDel="00F16E77" w:rsidRDefault="0050351B">
      <w:pPr>
        <w:pStyle w:val="Abbildungsverzeichnis"/>
        <w:rPr>
          <w:del w:id="1996" w:author="Weinert, Matthias (M.)" w:date="2022-02-16T15:44:00Z"/>
          <w:rFonts w:asciiTheme="minorHAnsi" w:eastAsiaTheme="minorEastAsia" w:hAnsiTheme="minorHAnsi" w:cstheme="minorBidi"/>
          <w:b w:val="0"/>
          <w:noProof/>
          <w:szCs w:val="22"/>
          <w:lang w:val="de-DE"/>
        </w:rPr>
      </w:pPr>
      <w:del w:id="199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"_Toc95914987"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1998" w:author="Weinert, Matthias (M.)" w:date="2022-02-21T10:55:00Z">
        <w:r w:rsidR="006344F0">
          <w:rPr>
            <w:rStyle w:val="Hyperlink"/>
            <w:rFonts w:eastAsia="MS Mincho"/>
            <w:bCs/>
            <w:noProof/>
            <w:lang w:val="de-DE"/>
          </w:rPr>
          <w:t>Fehler! Linkreferenz ungültig.</w:t>
        </w:r>
      </w:ins>
      <w:del w:id="1999" w:author="Weinert, Matthias (M.)" w:date="2022-02-16T15:44:00Z">
        <w:r w:rsidRPr="00BB1288" w:rsidDel="00F16E77">
          <w:rPr>
            <w:rStyle w:val="Hyperlink"/>
            <w:rFonts w:eastAsia="MS Mincho"/>
            <w:noProof/>
          </w:rPr>
          <w:delText xml:space="preserve">Table 47: Attributes of element </w:delText>
        </w:r>
        <w:r w:rsidRPr="00BB1288" w:rsidDel="00F16E77">
          <w:rPr>
            <w:rStyle w:val="Hyperlink"/>
            <w:rFonts w:ascii="Courier New" w:eastAsia="MS Mincho" w:hAnsi="Courier New" w:cs="Courier New"/>
            <w:bCs/>
            <w:noProof/>
          </w:rPr>
          <w:delText>&lt;clinch_rivet_stud/&gt;</w:delText>
        </w:r>
        <w:r w:rsidDel="00F16E77">
          <w:rPr>
            <w:noProof/>
            <w:webHidden/>
          </w:rPr>
          <w:tab/>
        </w:r>
        <w:r w:rsidDel="00F16E77">
          <w:rPr>
            <w:b w:val="0"/>
            <w:noProof/>
            <w:webHidden/>
          </w:rPr>
          <w:fldChar w:fldCharType="begin"/>
        </w:r>
        <w:r w:rsidDel="00F16E77">
          <w:rPr>
            <w:noProof/>
            <w:webHidden/>
          </w:rPr>
          <w:delInstrText xml:space="preserve"> PAGEREF _Toc95914987 \h </w:delInstrText>
        </w:r>
        <w:r w:rsidDel="00F16E77">
          <w:rPr>
            <w:b w:val="0"/>
            <w:noProof/>
            <w:webHidden/>
          </w:rPr>
          <w:fldChar w:fldCharType="separate"/>
        </w:r>
        <w:r w:rsidR="00F16E77" w:rsidDel="00F16E77">
          <w:rPr>
            <w:noProof/>
            <w:webHidden/>
          </w:rPr>
          <w:delText>48</w:delText>
        </w:r>
        <w:r w:rsidDel="00F16E77">
          <w:rPr>
            <w:b w:val="0"/>
            <w:noProof/>
            <w:webHidden/>
          </w:rPr>
          <w:fldChar w:fldCharType="end"/>
        </w:r>
        <w:r w:rsidRPr="00BB1288" w:rsidDel="00F16E77">
          <w:rPr>
            <w:rStyle w:val="Hyperlink"/>
            <w:rFonts w:eastAsia="MS Mincho"/>
            <w:b w:val="0"/>
            <w:noProof/>
          </w:rPr>
          <w:fldChar w:fldCharType="end"/>
        </w:r>
      </w:del>
    </w:p>
    <w:p w14:paraId="52D6A474" w14:textId="75F3C43E" w:rsidR="0050351B" w:rsidDel="00F16E77" w:rsidRDefault="0050351B">
      <w:pPr>
        <w:pStyle w:val="Abbildungsverzeichnis"/>
        <w:rPr>
          <w:del w:id="2000" w:author="Weinert, Matthias (M.)" w:date="2022-02-16T15:44:00Z"/>
          <w:rFonts w:asciiTheme="minorHAnsi" w:eastAsiaTheme="minorEastAsia" w:hAnsiTheme="minorHAnsi" w:cstheme="minorBidi"/>
          <w:b w:val="0"/>
          <w:noProof/>
          <w:szCs w:val="22"/>
          <w:lang w:val="de-DE"/>
        </w:rPr>
      </w:pPr>
      <w:del w:id="200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"_Toc95914988"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02" w:author="Weinert, Matthias (M.)" w:date="2022-02-21T10:55:00Z">
        <w:r w:rsidR="006344F0">
          <w:rPr>
            <w:rStyle w:val="Hyperlink"/>
            <w:rFonts w:eastAsia="MS Mincho"/>
            <w:bCs/>
            <w:noProof/>
            <w:lang w:val="de-DE"/>
          </w:rPr>
          <w:t>Fehler! Linkreferenz ungültig.</w:t>
        </w:r>
      </w:ins>
      <w:del w:id="2003" w:author="Weinert, Matthias (M.)" w:date="2022-02-16T15:44:00Z">
        <w:r w:rsidRPr="00BB1288" w:rsidDel="00F16E77">
          <w:rPr>
            <w:rStyle w:val="Hyperlink"/>
            <w:rFonts w:eastAsia="MS Mincho"/>
            <w:noProof/>
          </w:rPr>
          <w:delText xml:space="preserve">Table 48: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&lt;threaded_connection/&gt;</w:delText>
        </w:r>
        <w:r w:rsidDel="00F16E77">
          <w:rPr>
            <w:noProof/>
            <w:webHidden/>
          </w:rPr>
          <w:tab/>
        </w:r>
        <w:r w:rsidDel="00F16E77">
          <w:rPr>
            <w:b w:val="0"/>
            <w:noProof/>
            <w:webHidden/>
          </w:rPr>
          <w:fldChar w:fldCharType="begin"/>
        </w:r>
        <w:r w:rsidDel="00F16E77">
          <w:rPr>
            <w:noProof/>
            <w:webHidden/>
          </w:rPr>
          <w:delInstrText xml:space="preserve"> PAGEREF _Toc95914988 \h </w:delInstrText>
        </w:r>
        <w:r w:rsidDel="00F16E77">
          <w:rPr>
            <w:b w:val="0"/>
            <w:noProof/>
            <w:webHidden/>
          </w:rPr>
          <w:fldChar w:fldCharType="separate"/>
        </w:r>
        <w:r w:rsidR="00F16E77" w:rsidDel="00F16E77">
          <w:rPr>
            <w:noProof/>
            <w:webHidden/>
          </w:rPr>
          <w:delText>53</w:delText>
        </w:r>
        <w:r w:rsidDel="00F16E77">
          <w:rPr>
            <w:b w:val="0"/>
            <w:noProof/>
            <w:webHidden/>
          </w:rPr>
          <w:fldChar w:fldCharType="end"/>
        </w:r>
        <w:r w:rsidRPr="00BB1288" w:rsidDel="00F16E77">
          <w:rPr>
            <w:rStyle w:val="Hyperlink"/>
            <w:rFonts w:eastAsia="MS Mincho"/>
            <w:b w:val="0"/>
            <w:noProof/>
          </w:rPr>
          <w:fldChar w:fldCharType="end"/>
        </w:r>
      </w:del>
    </w:p>
    <w:p w14:paraId="0F6FD65A" w14:textId="10CC7D87" w:rsidR="0050351B" w:rsidDel="00F16E77" w:rsidRDefault="0050351B">
      <w:pPr>
        <w:pStyle w:val="Abbildungsverzeichnis"/>
        <w:rPr>
          <w:del w:id="2004" w:author="Weinert, Matthias (M.)" w:date="2022-02-16T15:44:00Z"/>
          <w:rFonts w:asciiTheme="minorHAnsi" w:eastAsiaTheme="minorEastAsia" w:hAnsiTheme="minorHAnsi" w:cstheme="minorBidi"/>
          <w:b w:val="0"/>
          <w:noProof/>
          <w:szCs w:val="22"/>
          <w:lang w:val="de-DE"/>
        </w:rPr>
      </w:pPr>
      <w:del w:id="200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"_Toc95914989"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06" w:author="Weinert, Matthias (M.)" w:date="2022-02-21T10:55:00Z">
        <w:r w:rsidR="006344F0">
          <w:rPr>
            <w:rStyle w:val="Hyperlink"/>
            <w:rFonts w:eastAsia="MS Mincho"/>
            <w:bCs/>
            <w:noProof/>
            <w:lang w:val="de-DE"/>
          </w:rPr>
          <w:t>Fehler! Linkreferenz ungültig.</w:t>
        </w:r>
      </w:ins>
      <w:del w:id="2007" w:author="Weinert, Matthias (M.)" w:date="2022-02-16T15:44:00Z">
        <w:r w:rsidRPr="00BB1288" w:rsidDel="00F16E77">
          <w:rPr>
            <w:rStyle w:val="Hyperlink"/>
            <w:rFonts w:eastAsia="MS Mincho"/>
            <w:noProof/>
          </w:rPr>
          <w:delText xml:space="preserve">Table 49: Attributes of element </w:delText>
        </w:r>
        <w:r w:rsidRPr="00BB1288" w:rsidDel="00F16E77">
          <w:rPr>
            <w:rStyle w:val="Hyperlink"/>
            <w:rFonts w:ascii="Courier New" w:eastAsia="MS Mincho" w:hAnsi="Courier New" w:cs="Courier New"/>
            <w:noProof/>
          </w:rPr>
          <w:delText>&lt;threaded_connection/&gt;</w:delText>
        </w:r>
        <w:r w:rsidDel="00F16E77">
          <w:rPr>
            <w:noProof/>
            <w:webHidden/>
          </w:rPr>
          <w:tab/>
        </w:r>
        <w:r w:rsidDel="00F16E77">
          <w:rPr>
            <w:b w:val="0"/>
            <w:noProof/>
            <w:webHidden/>
          </w:rPr>
          <w:fldChar w:fldCharType="begin"/>
        </w:r>
        <w:r w:rsidDel="00F16E77">
          <w:rPr>
            <w:noProof/>
            <w:webHidden/>
          </w:rPr>
          <w:delInstrText xml:space="preserve"> PAGEREF _Toc95914989 \h </w:delInstrText>
        </w:r>
        <w:r w:rsidDel="00F16E77">
          <w:rPr>
            <w:b w:val="0"/>
            <w:noProof/>
            <w:webHidden/>
          </w:rPr>
          <w:fldChar w:fldCharType="separate"/>
        </w:r>
        <w:r w:rsidR="00F16E77" w:rsidDel="00F16E77">
          <w:rPr>
            <w:noProof/>
            <w:webHidden/>
          </w:rPr>
          <w:delText>54</w:delText>
        </w:r>
        <w:r w:rsidDel="00F16E77">
          <w:rPr>
            <w:b w:val="0"/>
            <w:noProof/>
            <w:webHidden/>
          </w:rPr>
          <w:fldChar w:fldCharType="end"/>
        </w:r>
        <w:r w:rsidRPr="00BB1288" w:rsidDel="00F16E77">
          <w:rPr>
            <w:rStyle w:val="Hyperlink"/>
            <w:rFonts w:eastAsia="MS Mincho"/>
            <w:b w:val="0"/>
            <w:noProof/>
          </w:rPr>
          <w:fldChar w:fldCharType="end"/>
        </w:r>
      </w:del>
    </w:p>
    <w:p w14:paraId="507EF6DD" w14:textId="47226564" w:rsidR="0050351B" w:rsidDel="00F16E77" w:rsidRDefault="0050351B">
      <w:pPr>
        <w:pStyle w:val="Abbildungsverzeichnis"/>
        <w:rPr>
          <w:del w:id="2008" w:author="Weinert, Matthias (M.)" w:date="2022-02-16T15:44:00Z"/>
          <w:rFonts w:asciiTheme="minorHAnsi" w:eastAsiaTheme="minorEastAsia" w:hAnsiTheme="minorHAnsi" w:cstheme="minorBidi"/>
          <w:b w:val="0"/>
          <w:noProof/>
          <w:szCs w:val="22"/>
          <w:lang w:val="de-DE"/>
        </w:rPr>
      </w:pPr>
      <w:del w:id="200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"_Toc95914990"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10" w:author="Weinert, Matthias (M.)" w:date="2022-02-21T10:55:00Z">
        <w:r w:rsidR="006344F0">
          <w:rPr>
            <w:rStyle w:val="Hyperlink"/>
            <w:rFonts w:eastAsia="MS Mincho"/>
            <w:bCs/>
            <w:noProof/>
            <w:lang w:val="de-DE"/>
          </w:rPr>
          <w:t>Fehler! Linkreferenz ungültig.</w:t>
        </w:r>
      </w:ins>
      <w:del w:id="2011" w:author="Weinert, Matthias (M.)" w:date="2022-02-16T15:44:00Z">
        <w:r w:rsidRPr="00BB1288" w:rsidDel="00F16E77">
          <w:rPr>
            <w:rStyle w:val="Hyperlink"/>
            <w:rFonts w:eastAsia="MS Mincho"/>
            <w:noProof/>
          </w:rPr>
          <w:delText xml:space="preserve">Table 50: Nested elements of element </w:delText>
        </w:r>
        <w:r w:rsidRPr="00BB1288" w:rsidDel="00F16E77">
          <w:rPr>
            <w:rStyle w:val="Hyperlink"/>
            <w:rFonts w:ascii="Courier New" w:eastAsia="MS Mincho" w:hAnsi="Courier New" w:cs="Courier New"/>
            <w:noProof/>
          </w:rPr>
          <w:delText>&lt;threaded_connection/&gt;</w:delText>
        </w:r>
        <w:r w:rsidDel="00F16E77">
          <w:rPr>
            <w:noProof/>
            <w:webHidden/>
          </w:rPr>
          <w:tab/>
        </w:r>
        <w:r w:rsidDel="00F16E77">
          <w:rPr>
            <w:b w:val="0"/>
            <w:noProof/>
            <w:webHidden/>
          </w:rPr>
          <w:fldChar w:fldCharType="begin"/>
        </w:r>
        <w:r w:rsidDel="00F16E77">
          <w:rPr>
            <w:noProof/>
            <w:webHidden/>
          </w:rPr>
          <w:delInstrText xml:space="preserve"> PAGEREF _Toc95914990 \h </w:delInstrText>
        </w:r>
        <w:r w:rsidDel="00F16E77">
          <w:rPr>
            <w:b w:val="0"/>
            <w:noProof/>
            <w:webHidden/>
          </w:rPr>
          <w:fldChar w:fldCharType="separate"/>
        </w:r>
        <w:r w:rsidR="00F16E77" w:rsidDel="00F16E77">
          <w:rPr>
            <w:noProof/>
            <w:webHidden/>
          </w:rPr>
          <w:delText>55</w:delText>
        </w:r>
        <w:r w:rsidDel="00F16E77">
          <w:rPr>
            <w:b w:val="0"/>
            <w:noProof/>
            <w:webHidden/>
          </w:rPr>
          <w:fldChar w:fldCharType="end"/>
        </w:r>
        <w:r w:rsidRPr="00BB1288" w:rsidDel="00F16E77">
          <w:rPr>
            <w:rStyle w:val="Hyperlink"/>
            <w:rFonts w:eastAsia="MS Mincho"/>
            <w:b w:val="0"/>
            <w:noProof/>
          </w:rPr>
          <w:fldChar w:fldCharType="end"/>
        </w:r>
      </w:del>
    </w:p>
    <w:p w14:paraId="31D150A8" w14:textId="2FCE2B10" w:rsidR="0050351B" w:rsidDel="00F16E77" w:rsidRDefault="0050351B">
      <w:pPr>
        <w:pStyle w:val="Abbildungsverzeichnis"/>
        <w:rPr>
          <w:del w:id="2012" w:author="Weinert, Matthias (M.)" w:date="2022-02-16T15:44:00Z"/>
          <w:rFonts w:asciiTheme="minorHAnsi" w:eastAsiaTheme="minorEastAsia" w:hAnsiTheme="minorHAnsi" w:cstheme="minorBidi"/>
          <w:b w:val="0"/>
          <w:noProof/>
          <w:szCs w:val="22"/>
          <w:lang w:val="de-DE"/>
        </w:rPr>
      </w:pPr>
      <w:del w:id="201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"_Toc95914991"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14" w:author="Weinert, Matthias (M.)" w:date="2022-02-21T10:55:00Z">
        <w:r w:rsidR="006344F0">
          <w:rPr>
            <w:rStyle w:val="Hyperlink"/>
            <w:rFonts w:eastAsia="MS Mincho"/>
            <w:bCs/>
            <w:noProof/>
            <w:lang w:val="de-DE"/>
          </w:rPr>
          <w:t>Fehler! Linkreferenz ungültig.</w:t>
        </w:r>
      </w:ins>
      <w:del w:id="2015" w:author="Weinert, Matthias (M.)" w:date="2022-02-16T15:44:00Z">
        <w:r w:rsidRPr="00BB1288" w:rsidDel="00F16E77">
          <w:rPr>
            <w:rStyle w:val="Hyperlink"/>
            <w:rFonts w:eastAsia="MS Mincho"/>
            <w:noProof/>
          </w:rPr>
          <w:delText xml:space="preserve">Table 51: Attributes of element </w:delText>
        </w:r>
        <w:r w:rsidRPr="00BB1288" w:rsidDel="00F16E77">
          <w:rPr>
            <w:rStyle w:val="Hyperlink"/>
            <w:rFonts w:ascii="Courier New" w:eastAsia="MS Mincho" w:hAnsi="Courier New" w:cs="Courier New"/>
            <w:noProof/>
          </w:rPr>
          <w:delText>&lt;washer/&gt;</w:delText>
        </w:r>
        <w:r w:rsidDel="00F16E77">
          <w:rPr>
            <w:noProof/>
            <w:webHidden/>
          </w:rPr>
          <w:tab/>
        </w:r>
        <w:r w:rsidDel="00F16E77">
          <w:rPr>
            <w:b w:val="0"/>
            <w:noProof/>
            <w:webHidden/>
          </w:rPr>
          <w:fldChar w:fldCharType="begin"/>
        </w:r>
        <w:r w:rsidDel="00F16E77">
          <w:rPr>
            <w:noProof/>
            <w:webHidden/>
          </w:rPr>
          <w:delInstrText xml:space="preserve"> PAGEREF _Toc95914991 \h </w:delInstrText>
        </w:r>
        <w:r w:rsidDel="00F16E77">
          <w:rPr>
            <w:b w:val="0"/>
            <w:noProof/>
            <w:webHidden/>
          </w:rPr>
          <w:fldChar w:fldCharType="separate"/>
        </w:r>
        <w:r w:rsidR="00F16E77" w:rsidDel="00F16E77">
          <w:rPr>
            <w:noProof/>
            <w:webHidden/>
          </w:rPr>
          <w:delText>56</w:delText>
        </w:r>
        <w:r w:rsidDel="00F16E77">
          <w:rPr>
            <w:b w:val="0"/>
            <w:noProof/>
            <w:webHidden/>
          </w:rPr>
          <w:fldChar w:fldCharType="end"/>
        </w:r>
        <w:r w:rsidRPr="00BB1288" w:rsidDel="00F16E77">
          <w:rPr>
            <w:rStyle w:val="Hyperlink"/>
            <w:rFonts w:eastAsia="MS Mincho"/>
            <w:b w:val="0"/>
            <w:noProof/>
          </w:rPr>
          <w:fldChar w:fldCharType="end"/>
        </w:r>
      </w:del>
    </w:p>
    <w:p w14:paraId="461004BD" w14:textId="02A64C83" w:rsidR="0050351B" w:rsidDel="00F16E77" w:rsidRDefault="0050351B">
      <w:pPr>
        <w:pStyle w:val="Abbildungsverzeichnis"/>
        <w:rPr>
          <w:del w:id="2016" w:author="Weinert, Matthias (M.)" w:date="2022-02-16T15:44:00Z"/>
          <w:rFonts w:asciiTheme="minorHAnsi" w:eastAsiaTheme="minorEastAsia" w:hAnsiTheme="minorHAnsi" w:cstheme="minorBidi"/>
          <w:b w:val="0"/>
          <w:noProof/>
          <w:szCs w:val="22"/>
          <w:lang w:val="de-DE"/>
        </w:rPr>
      </w:pPr>
      <w:del w:id="201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"_Toc95914992"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18" w:author="Weinert, Matthias (M.)" w:date="2022-02-21T10:55:00Z">
        <w:r w:rsidR="006344F0">
          <w:rPr>
            <w:rStyle w:val="Hyperlink"/>
            <w:rFonts w:eastAsia="MS Mincho"/>
            <w:bCs/>
            <w:noProof/>
            <w:lang w:val="de-DE"/>
          </w:rPr>
          <w:t>Fehler! Linkreferenz ungültig.</w:t>
        </w:r>
      </w:ins>
      <w:del w:id="2019" w:author="Weinert, Matthias (M.)" w:date="2022-02-16T15:44:00Z">
        <w:r w:rsidRPr="00BB1288" w:rsidDel="00F16E77">
          <w:rPr>
            <w:rStyle w:val="Hyperlink"/>
            <w:rFonts w:eastAsia="MS Mincho"/>
            <w:noProof/>
          </w:rPr>
          <w:delText xml:space="preserve">Table 52: Attributes of element </w:delText>
        </w:r>
        <w:r w:rsidRPr="00BB1288" w:rsidDel="00F16E77">
          <w:rPr>
            <w:rStyle w:val="Hyperlink"/>
            <w:rFonts w:ascii="Courier New" w:eastAsia="MS Mincho" w:hAnsi="Courier New" w:cs="Courier New"/>
            <w:bCs/>
            <w:noProof/>
          </w:rPr>
          <w:delText>&lt;nut/&gt;</w:delText>
        </w:r>
        <w:r w:rsidDel="00F16E77">
          <w:rPr>
            <w:noProof/>
            <w:webHidden/>
          </w:rPr>
          <w:tab/>
        </w:r>
        <w:r w:rsidDel="00F16E77">
          <w:rPr>
            <w:b w:val="0"/>
            <w:noProof/>
            <w:webHidden/>
          </w:rPr>
          <w:fldChar w:fldCharType="begin"/>
        </w:r>
        <w:r w:rsidDel="00F16E77">
          <w:rPr>
            <w:noProof/>
            <w:webHidden/>
          </w:rPr>
          <w:delInstrText xml:space="preserve"> PAGEREF _Toc95914992 \h </w:delInstrText>
        </w:r>
        <w:r w:rsidDel="00F16E77">
          <w:rPr>
            <w:b w:val="0"/>
            <w:noProof/>
            <w:webHidden/>
          </w:rPr>
          <w:fldChar w:fldCharType="separate"/>
        </w:r>
        <w:r w:rsidR="00F16E77" w:rsidDel="00F16E77">
          <w:rPr>
            <w:noProof/>
            <w:webHidden/>
          </w:rPr>
          <w:delText>57</w:delText>
        </w:r>
        <w:r w:rsidDel="00F16E77">
          <w:rPr>
            <w:b w:val="0"/>
            <w:noProof/>
            <w:webHidden/>
          </w:rPr>
          <w:fldChar w:fldCharType="end"/>
        </w:r>
        <w:r w:rsidRPr="00BB1288" w:rsidDel="00F16E77">
          <w:rPr>
            <w:rStyle w:val="Hyperlink"/>
            <w:rFonts w:eastAsia="MS Mincho"/>
            <w:b w:val="0"/>
            <w:noProof/>
          </w:rPr>
          <w:fldChar w:fldCharType="end"/>
        </w:r>
      </w:del>
    </w:p>
    <w:p w14:paraId="6F9299FA" w14:textId="530B347A" w:rsidR="0050351B" w:rsidDel="00F16E77" w:rsidRDefault="0050351B">
      <w:pPr>
        <w:pStyle w:val="Abbildungsverzeichnis"/>
        <w:rPr>
          <w:del w:id="2020" w:author="Weinert, Matthias (M.)" w:date="2022-02-16T15:44:00Z"/>
          <w:rFonts w:asciiTheme="minorHAnsi" w:eastAsiaTheme="minorEastAsia" w:hAnsiTheme="minorHAnsi" w:cstheme="minorBidi"/>
          <w:b w:val="0"/>
          <w:noProof/>
          <w:szCs w:val="22"/>
          <w:lang w:val="de-DE"/>
        </w:rPr>
      </w:pPr>
      <w:del w:id="202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"_Toc95914993"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22" w:author="Weinert, Matthias (M.)" w:date="2022-02-21T10:55:00Z">
        <w:r w:rsidR="006344F0">
          <w:rPr>
            <w:rStyle w:val="Hyperlink"/>
            <w:rFonts w:eastAsia="MS Mincho"/>
            <w:bCs/>
            <w:noProof/>
            <w:lang w:val="de-DE"/>
          </w:rPr>
          <w:t>Fehler! Linkreferenz ungültig.</w:t>
        </w:r>
      </w:ins>
      <w:del w:id="2023" w:author="Weinert, Matthias (M.)" w:date="2022-02-16T15:44:00Z">
        <w:r w:rsidRPr="00BB1288" w:rsidDel="00F16E77">
          <w:rPr>
            <w:rStyle w:val="Hyperlink"/>
            <w:rFonts w:eastAsia="MS Mincho"/>
            <w:noProof/>
          </w:rPr>
          <w:delText xml:space="preserve">Table 53: Nested elements of element </w:delText>
        </w:r>
        <w:r w:rsidRPr="00BB1288" w:rsidDel="00F16E77">
          <w:rPr>
            <w:rStyle w:val="Hyperlink"/>
            <w:rFonts w:ascii="Courier New" w:eastAsia="MS Mincho" w:hAnsi="Courier New" w:cs="Courier New"/>
            <w:noProof/>
          </w:rPr>
          <w:delText>&lt;nut/&gt;</w:delText>
        </w:r>
        <w:r w:rsidDel="00F16E77">
          <w:rPr>
            <w:noProof/>
            <w:webHidden/>
          </w:rPr>
          <w:tab/>
        </w:r>
        <w:r w:rsidDel="00F16E77">
          <w:rPr>
            <w:b w:val="0"/>
            <w:noProof/>
            <w:webHidden/>
          </w:rPr>
          <w:fldChar w:fldCharType="begin"/>
        </w:r>
        <w:r w:rsidDel="00F16E77">
          <w:rPr>
            <w:noProof/>
            <w:webHidden/>
          </w:rPr>
          <w:delInstrText xml:space="preserve"> PAGEREF _Toc95914993 \h </w:delInstrText>
        </w:r>
        <w:r w:rsidDel="00F16E77">
          <w:rPr>
            <w:b w:val="0"/>
            <w:noProof/>
            <w:webHidden/>
          </w:rPr>
          <w:fldChar w:fldCharType="separate"/>
        </w:r>
        <w:r w:rsidR="00F16E77" w:rsidDel="00F16E77">
          <w:rPr>
            <w:noProof/>
            <w:webHidden/>
          </w:rPr>
          <w:delText>57</w:delText>
        </w:r>
        <w:r w:rsidDel="00F16E77">
          <w:rPr>
            <w:b w:val="0"/>
            <w:noProof/>
            <w:webHidden/>
          </w:rPr>
          <w:fldChar w:fldCharType="end"/>
        </w:r>
        <w:r w:rsidRPr="00BB1288" w:rsidDel="00F16E77">
          <w:rPr>
            <w:rStyle w:val="Hyperlink"/>
            <w:rFonts w:eastAsia="MS Mincho"/>
            <w:b w:val="0"/>
            <w:noProof/>
          </w:rPr>
          <w:fldChar w:fldCharType="end"/>
        </w:r>
      </w:del>
    </w:p>
    <w:p w14:paraId="662A0B6C" w14:textId="59A3E44E" w:rsidR="0050351B" w:rsidDel="00F16E77" w:rsidRDefault="0050351B">
      <w:pPr>
        <w:pStyle w:val="Abbildungsverzeichnis"/>
        <w:rPr>
          <w:del w:id="2024" w:author="Weinert, Matthias (M.)" w:date="2022-02-16T15:44:00Z"/>
          <w:rFonts w:asciiTheme="minorHAnsi" w:eastAsiaTheme="minorEastAsia" w:hAnsiTheme="minorHAnsi" w:cstheme="minorBidi"/>
          <w:b w:val="0"/>
          <w:noProof/>
          <w:szCs w:val="22"/>
          <w:lang w:val="de-DE"/>
        </w:rPr>
      </w:pPr>
      <w:del w:id="202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"_Toc95914994"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26" w:author="Weinert, Matthias (M.)" w:date="2022-02-21T10:55:00Z">
        <w:r w:rsidR="006344F0">
          <w:rPr>
            <w:rStyle w:val="Hyperlink"/>
            <w:rFonts w:eastAsia="MS Mincho"/>
            <w:bCs/>
            <w:noProof/>
            <w:lang w:val="de-DE"/>
          </w:rPr>
          <w:t>Fehler! Linkreferenz ungültig.</w:t>
        </w:r>
      </w:ins>
      <w:del w:id="2027" w:author="Weinert, Matthias (M.)" w:date="2022-02-16T15:44:00Z">
        <w:r w:rsidRPr="00BB1288" w:rsidDel="00F16E77">
          <w:rPr>
            <w:rStyle w:val="Hyperlink"/>
            <w:rFonts w:eastAsia="MS Mincho"/>
            <w:noProof/>
          </w:rPr>
          <w:delText xml:space="preserve">Table 54: Attributes of element </w:delText>
        </w:r>
        <w:r w:rsidRPr="00BB1288" w:rsidDel="00F16E77">
          <w:rPr>
            <w:rStyle w:val="Hyperlink"/>
            <w:rFonts w:ascii="Courier New" w:eastAsia="MS Mincho" w:hAnsi="Courier New" w:cs="Courier New"/>
            <w:noProof/>
          </w:rPr>
          <w:delText>&lt;bolt/&gt;</w:delText>
        </w:r>
        <w:r w:rsidDel="00F16E77">
          <w:rPr>
            <w:noProof/>
            <w:webHidden/>
          </w:rPr>
          <w:tab/>
        </w:r>
        <w:r w:rsidDel="00F16E77">
          <w:rPr>
            <w:b w:val="0"/>
            <w:noProof/>
            <w:webHidden/>
          </w:rPr>
          <w:fldChar w:fldCharType="begin"/>
        </w:r>
        <w:r w:rsidDel="00F16E77">
          <w:rPr>
            <w:noProof/>
            <w:webHidden/>
          </w:rPr>
          <w:delInstrText xml:space="preserve"> PAGEREF _Toc95914994 \h </w:delInstrText>
        </w:r>
        <w:r w:rsidDel="00F16E77">
          <w:rPr>
            <w:b w:val="0"/>
            <w:noProof/>
            <w:webHidden/>
          </w:rPr>
          <w:fldChar w:fldCharType="separate"/>
        </w:r>
        <w:r w:rsidR="00F16E77" w:rsidDel="00F16E77">
          <w:rPr>
            <w:noProof/>
            <w:webHidden/>
          </w:rPr>
          <w:delText>57</w:delText>
        </w:r>
        <w:r w:rsidDel="00F16E77">
          <w:rPr>
            <w:b w:val="0"/>
            <w:noProof/>
            <w:webHidden/>
          </w:rPr>
          <w:fldChar w:fldCharType="end"/>
        </w:r>
        <w:r w:rsidRPr="00BB1288" w:rsidDel="00F16E77">
          <w:rPr>
            <w:rStyle w:val="Hyperlink"/>
            <w:rFonts w:eastAsia="MS Mincho"/>
            <w:b w:val="0"/>
            <w:noProof/>
          </w:rPr>
          <w:fldChar w:fldCharType="end"/>
        </w:r>
      </w:del>
    </w:p>
    <w:p w14:paraId="760514F5" w14:textId="18EE02CF" w:rsidR="0050351B" w:rsidDel="00F16E77" w:rsidRDefault="0050351B">
      <w:pPr>
        <w:pStyle w:val="Abbildungsverzeichnis"/>
        <w:rPr>
          <w:del w:id="2028" w:author="Weinert, Matthias (M.)" w:date="2022-02-16T15:44:00Z"/>
          <w:rFonts w:asciiTheme="minorHAnsi" w:eastAsiaTheme="minorEastAsia" w:hAnsiTheme="minorHAnsi" w:cstheme="minorBidi"/>
          <w:b w:val="0"/>
          <w:noProof/>
          <w:szCs w:val="22"/>
          <w:lang w:val="de-DE"/>
        </w:rPr>
      </w:pPr>
      <w:del w:id="202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"_Toc95914995"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30" w:author="Weinert, Matthias (M.)" w:date="2022-02-21T10:55:00Z">
        <w:r w:rsidR="006344F0">
          <w:rPr>
            <w:rStyle w:val="Hyperlink"/>
            <w:rFonts w:eastAsia="MS Mincho"/>
            <w:bCs/>
            <w:noProof/>
            <w:lang w:val="de-DE"/>
          </w:rPr>
          <w:t>Fehler! Linkreferenz ungültig.</w:t>
        </w:r>
      </w:ins>
      <w:del w:id="2031" w:author="Weinert, Matthias (M.)" w:date="2022-02-16T15:44:00Z">
        <w:r w:rsidRPr="00BB1288" w:rsidDel="00F16E77">
          <w:rPr>
            <w:rStyle w:val="Hyperlink"/>
            <w:rFonts w:eastAsia="MS Mincho"/>
            <w:noProof/>
          </w:rPr>
          <w:delText xml:space="preserve">Table 55: Nested elements of element </w:delText>
        </w:r>
        <w:r w:rsidRPr="00BB1288" w:rsidDel="00F16E77">
          <w:rPr>
            <w:rStyle w:val="Hyperlink"/>
            <w:rFonts w:ascii="Courier New" w:eastAsia="MS Mincho" w:hAnsi="Courier New" w:cs="Courier New"/>
            <w:bCs/>
            <w:noProof/>
          </w:rPr>
          <w:delText>&lt;bolt/&gt;</w:delText>
        </w:r>
        <w:r w:rsidDel="00F16E77">
          <w:rPr>
            <w:noProof/>
            <w:webHidden/>
          </w:rPr>
          <w:tab/>
        </w:r>
        <w:r w:rsidDel="00F16E77">
          <w:rPr>
            <w:b w:val="0"/>
            <w:noProof/>
            <w:webHidden/>
          </w:rPr>
          <w:fldChar w:fldCharType="begin"/>
        </w:r>
        <w:r w:rsidDel="00F16E77">
          <w:rPr>
            <w:noProof/>
            <w:webHidden/>
          </w:rPr>
          <w:delInstrText xml:space="preserve"> PAGEREF _Toc95914995 \h </w:delInstrText>
        </w:r>
        <w:r w:rsidDel="00F16E77">
          <w:rPr>
            <w:b w:val="0"/>
            <w:noProof/>
            <w:webHidden/>
          </w:rPr>
          <w:fldChar w:fldCharType="separate"/>
        </w:r>
        <w:r w:rsidR="00F16E77" w:rsidDel="00F16E77">
          <w:rPr>
            <w:noProof/>
            <w:webHidden/>
          </w:rPr>
          <w:delText>58</w:delText>
        </w:r>
        <w:r w:rsidDel="00F16E77">
          <w:rPr>
            <w:b w:val="0"/>
            <w:noProof/>
            <w:webHidden/>
          </w:rPr>
          <w:fldChar w:fldCharType="end"/>
        </w:r>
        <w:r w:rsidRPr="00BB1288" w:rsidDel="00F16E77">
          <w:rPr>
            <w:rStyle w:val="Hyperlink"/>
            <w:rFonts w:eastAsia="MS Mincho"/>
            <w:b w:val="0"/>
            <w:noProof/>
          </w:rPr>
          <w:fldChar w:fldCharType="end"/>
        </w:r>
      </w:del>
    </w:p>
    <w:p w14:paraId="3C01FC55" w14:textId="424D0A84" w:rsidR="0050351B" w:rsidDel="00F16E77" w:rsidRDefault="0050351B">
      <w:pPr>
        <w:pStyle w:val="Abbildungsverzeichnis"/>
        <w:rPr>
          <w:del w:id="2032" w:author="Weinert, Matthias (M.)" w:date="2022-02-16T15:44:00Z"/>
          <w:rFonts w:asciiTheme="minorHAnsi" w:eastAsiaTheme="minorEastAsia" w:hAnsiTheme="minorHAnsi" w:cstheme="minorBidi"/>
          <w:b w:val="0"/>
          <w:noProof/>
          <w:szCs w:val="22"/>
          <w:lang w:val="de-DE"/>
        </w:rPr>
      </w:pPr>
      <w:del w:id="203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"_Toc95914996"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34" w:author="Weinert, Matthias (M.)" w:date="2022-02-21T10:55:00Z">
        <w:r w:rsidR="006344F0">
          <w:rPr>
            <w:rStyle w:val="Hyperlink"/>
            <w:rFonts w:eastAsia="MS Mincho"/>
            <w:bCs/>
            <w:noProof/>
            <w:lang w:val="de-DE"/>
          </w:rPr>
          <w:t>Fehler! Linkreferenz ungültig.</w:t>
        </w:r>
      </w:ins>
      <w:del w:id="2035" w:author="Weinert, Matthias (M.)" w:date="2022-02-16T15:44:00Z">
        <w:r w:rsidRPr="00BB1288" w:rsidDel="00F16E77">
          <w:rPr>
            <w:rStyle w:val="Hyperlink"/>
            <w:rFonts w:eastAsia="MS Mincho"/>
            <w:noProof/>
          </w:rPr>
          <w:delText xml:space="preserve">Table 56: Attributes of element </w:delText>
        </w:r>
        <w:r w:rsidRPr="00BB1288" w:rsidDel="00F16E77">
          <w:rPr>
            <w:rStyle w:val="Hyperlink"/>
            <w:rFonts w:ascii="Courier New" w:eastAsia="MS Mincho" w:hAnsi="Courier New" w:cs="Courier New"/>
            <w:noProof/>
          </w:rPr>
          <w:delText>&lt;screw/&gt;</w:delText>
        </w:r>
        <w:r w:rsidDel="00F16E77">
          <w:rPr>
            <w:noProof/>
            <w:webHidden/>
          </w:rPr>
          <w:tab/>
        </w:r>
        <w:r w:rsidDel="00F16E77">
          <w:rPr>
            <w:b w:val="0"/>
            <w:noProof/>
            <w:webHidden/>
          </w:rPr>
          <w:fldChar w:fldCharType="begin"/>
        </w:r>
        <w:r w:rsidDel="00F16E77">
          <w:rPr>
            <w:noProof/>
            <w:webHidden/>
          </w:rPr>
          <w:delInstrText xml:space="preserve"> PAGEREF _Toc95914996 \h </w:delInstrText>
        </w:r>
        <w:r w:rsidDel="00F16E77">
          <w:rPr>
            <w:b w:val="0"/>
            <w:noProof/>
            <w:webHidden/>
          </w:rPr>
          <w:fldChar w:fldCharType="separate"/>
        </w:r>
        <w:r w:rsidR="00F16E77" w:rsidDel="00F16E77">
          <w:rPr>
            <w:noProof/>
            <w:webHidden/>
          </w:rPr>
          <w:delText>62</w:delText>
        </w:r>
        <w:r w:rsidDel="00F16E77">
          <w:rPr>
            <w:b w:val="0"/>
            <w:noProof/>
            <w:webHidden/>
          </w:rPr>
          <w:fldChar w:fldCharType="end"/>
        </w:r>
        <w:r w:rsidRPr="00BB1288" w:rsidDel="00F16E77">
          <w:rPr>
            <w:rStyle w:val="Hyperlink"/>
            <w:rFonts w:eastAsia="MS Mincho"/>
            <w:b w:val="0"/>
            <w:noProof/>
          </w:rPr>
          <w:fldChar w:fldCharType="end"/>
        </w:r>
      </w:del>
    </w:p>
    <w:p w14:paraId="333A1023" w14:textId="33320FC3" w:rsidR="0050351B" w:rsidDel="00F16E77" w:rsidRDefault="0050351B">
      <w:pPr>
        <w:pStyle w:val="Abbildungsverzeichnis"/>
        <w:rPr>
          <w:del w:id="2036" w:author="Weinert, Matthias (M.)" w:date="2022-02-16T15:44:00Z"/>
          <w:rFonts w:asciiTheme="minorHAnsi" w:eastAsiaTheme="minorEastAsia" w:hAnsiTheme="minorHAnsi" w:cstheme="minorBidi"/>
          <w:b w:val="0"/>
          <w:noProof/>
          <w:szCs w:val="22"/>
          <w:lang w:val="de-DE"/>
        </w:rPr>
      </w:pPr>
      <w:del w:id="203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"_Toc95914997"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38" w:author="Weinert, Matthias (M.)" w:date="2022-02-21T10:55:00Z">
        <w:r w:rsidR="006344F0">
          <w:rPr>
            <w:rStyle w:val="Hyperlink"/>
            <w:rFonts w:eastAsia="MS Mincho"/>
            <w:bCs/>
            <w:noProof/>
            <w:lang w:val="de-DE"/>
          </w:rPr>
          <w:t>Fehler! Linkreferenz ungültig.</w:t>
        </w:r>
      </w:ins>
      <w:del w:id="2039" w:author="Weinert, Matthias (M.)" w:date="2022-02-16T15:44:00Z">
        <w:r w:rsidRPr="00BB1288" w:rsidDel="00F16E77">
          <w:rPr>
            <w:rStyle w:val="Hyperlink"/>
            <w:rFonts w:eastAsia="MS Mincho"/>
            <w:noProof/>
          </w:rPr>
          <w:delText xml:space="preserve">Table 57: Nested elements of element </w:delText>
        </w:r>
        <w:r w:rsidRPr="00BB1288" w:rsidDel="00F16E77">
          <w:rPr>
            <w:rStyle w:val="Hyperlink"/>
            <w:rFonts w:ascii="Courier New" w:eastAsia="MS Mincho" w:hAnsi="Courier New" w:cs="Courier New"/>
            <w:bCs/>
            <w:noProof/>
          </w:rPr>
          <w:delText>&lt;screw/&gt;</w:delText>
        </w:r>
        <w:r w:rsidDel="00F16E77">
          <w:rPr>
            <w:noProof/>
            <w:webHidden/>
          </w:rPr>
          <w:tab/>
        </w:r>
        <w:r w:rsidDel="00F16E77">
          <w:rPr>
            <w:b w:val="0"/>
            <w:noProof/>
            <w:webHidden/>
          </w:rPr>
          <w:fldChar w:fldCharType="begin"/>
        </w:r>
        <w:r w:rsidDel="00F16E77">
          <w:rPr>
            <w:noProof/>
            <w:webHidden/>
          </w:rPr>
          <w:delInstrText xml:space="preserve"> PAGEREF _Toc95914997 \h </w:delInstrText>
        </w:r>
        <w:r w:rsidDel="00F16E77">
          <w:rPr>
            <w:b w:val="0"/>
            <w:noProof/>
            <w:webHidden/>
          </w:rPr>
          <w:fldChar w:fldCharType="separate"/>
        </w:r>
        <w:r w:rsidR="00F16E77" w:rsidDel="00F16E77">
          <w:rPr>
            <w:noProof/>
            <w:webHidden/>
          </w:rPr>
          <w:delText>63</w:delText>
        </w:r>
        <w:r w:rsidDel="00F16E77">
          <w:rPr>
            <w:b w:val="0"/>
            <w:noProof/>
            <w:webHidden/>
          </w:rPr>
          <w:fldChar w:fldCharType="end"/>
        </w:r>
        <w:r w:rsidRPr="00BB1288" w:rsidDel="00F16E77">
          <w:rPr>
            <w:rStyle w:val="Hyperlink"/>
            <w:rFonts w:eastAsia="MS Mincho"/>
            <w:b w:val="0"/>
            <w:noProof/>
          </w:rPr>
          <w:fldChar w:fldCharType="end"/>
        </w:r>
      </w:del>
    </w:p>
    <w:p w14:paraId="5589DE96" w14:textId="112E6DDE" w:rsidR="0050351B" w:rsidDel="00F16E77" w:rsidRDefault="0050351B">
      <w:pPr>
        <w:pStyle w:val="Abbildungsverzeichnis"/>
        <w:rPr>
          <w:del w:id="2040" w:author="Weinert, Matthias (M.)" w:date="2022-02-16T15:44:00Z"/>
          <w:rFonts w:asciiTheme="minorHAnsi" w:eastAsiaTheme="minorEastAsia" w:hAnsiTheme="minorHAnsi" w:cstheme="minorBidi"/>
          <w:b w:val="0"/>
          <w:noProof/>
          <w:szCs w:val="22"/>
          <w:lang w:val="de-DE"/>
        </w:rPr>
      </w:pPr>
      <w:del w:id="204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"_Toc95914998"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42" w:author="Weinert, Matthias (M.)" w:date="2022-02-21T10:55:00Z">
        <w:r w:rsidR="006344F0">
          <w:rPr>
            <w:rStyle w:val="Hyperlink"/>
            <w:rFonts w:eastAsia="MS Mincho"/>
            <w:bCs/>
            <w:noProof/>
            <w:lang w:val="de-DE"/>
          </w:rPr>
          <w:t>Fehler! Linkreferenz ungültig.</w:t>
        </w:r>
      </w:ins>
      <w:del w:id="2043" w:author="Weinert, Matthias (M.)" w:date="2022-02-16T15:44:00Z">
        <w:r w:rsidRPr="00BB1288" w:rsidDel="00F16E77">
          <w:rPr>
            <w:rStyle w:val="Hyperlink"/>
            <w:rFonts w:eastAsia="MS Mincho"/>
            <w:noProof/>
          </w:rPr>
          <w:delText xml:space="preserve">Table 58: Attributes of element </w:delText>
        </w:r>
        <w:r w:rsidRPr="00BB1288" w:rsidDel="00F16E77">
          <w:rPr>
            <w:rStyle w:val="Hyperlink"/>
            <w:rFonts w:ascii="Courier New" w:eastAsia="MS Mincho" w:hAnsi="Courier New" w:cs="Courier New"/>
            <w:bCs/>
            <w:noProof/>
          </w:rPr>
          <w:delText>&lt;flow_drilled/&gt;</w:delText>
        </w:r>
        <w:r w:rsidDel="00F16E77">
          <w:rPr>
            <w:noProof/>
            <w:webHidden/>
          </w:rPr>
          <w:tab/>
        </w:r>
        <w:r w:rsidDel="00F16E77">
          <w:rPr>
            <w:b w:val="0"/>
            <w:noProof/>
            <w:webHidden/>
          </w:rPr>
          <w:fldChar w:fldCharType="begin"/>
        </w:r>
        <w:r w:rsidDel="00F16E77">
          <w:rPr>
            <w:noProof/>
            <w:webHidden/>
          </w:rPr>
          <w:delInstrText xml:space="preserve"> PAGEREF _Toc95914998 \h </w:delInstrText>
        </w:r>
        <w:r w:rsidDel="00F16E77">
          <w:rPr>
            <w:b w:val="0"/>
            <w:noProof/>
            <w:webHidden/>
          </w:rPr>
          <w:fldChar w:fldCharType="separate"/>
        </w:r>
        <w:r w:rsidR="00F16E77" w:rsidDel="00F16E77">
          <w:rPr>
            <w:noProof/>
            <w:webHidden/>
          </w:rPr>
          <w:delText>65</w:delText>
        </w:r>
        <w:r w:rsidDel="00F16E77">
          <w:rPr>
            <w:b w:val="0"/>
            <w:noProof/>
            <w:webHidden/>
          </w:rPr>
          <w:fldChar w:fldCharType="end"/>
        </w:r>
        <w:r w:rsidRPr="00BB1288" w:rsidDel="00F16E77">
          <w:rPr>
            <w:rStyle w:val="Hyperlink"/>
            <w:rFonts w:eastAsia="MS Mincho"/>
            <w:b w:val="0"/>
            <w:noProof/>
          </w:rPr>
          <w:fldChar w:fldCharType="end"/>
        </w:r>
      </w:del>
    </w:p>
    <w:p w14:paraId="252D1276" w14:textId="66643491" w:rsidR="0050351B" w:rsidDel="00F16E77" w:rsidRDefault="0050351B">
      <w:pPr>
        <w:pStyle w:val="Abbildungsverzeichnis"/>
        <w:rPr>
          <w:del w:id="2044" w:author="Weinert, Matthias (M.)" w:date="2022-02-16T15:44:00Z"/>
          <w:rFonts w:asciiTheme="minorHAnsi" w:eastAsiaTheme="minorEastAsia" w:hAnsiTheme="minorHAnsi" w:cstheme="minorBidi"/>
          <w:b w:val="0"/>
          <w:noProof/>
          <w:szCs w:val="22"/>
          <w:lang w:val="de-DE"/>
        </w:rPr>
      </w:pPr>
      <w:del w:id="204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"_Toc95914999"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46" w:author="Weinert, Matthias (M.)" w:date="2022-02-21T10:55:00Z">
        <w:r w:rsidR="006344F0">
          <w:rPr>
            <w:rStyle w:val="Hyperlink"/>
            <w:rFonts w:eastAsia="MS Mincho"/>
            <w:bCs/>
            <w:noProof/>
            <w:lang w:val="de-DE"/>
          </w:rPr>
          <w:t>Fehler! Linkreferenz ungültig.</w:t>
        </w:r>
      </w:ins>
      <w:del w:id="2047" w:author="Weinert, Matthias (M.)" w:date="2022-02-16T15:44:00Z">
        <w:r w:rsidRPr="00BB1288" w:rsidDel="00F16E77">
          <w:rPr>
            <w:rStyle w:val="Hyperlink"/>
            <w:rFonts w:eastAsia="MS Mincho"/>
            <w:noProof/>
          </w:rPr>
          <w:delText xml:space="preserve">Table 59: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cstheme="minorHAnsi"/>
            <w:bCs/>
            <w:noProof/>
          </w:rPr>
          <w:delText xml:space="preserve"> for </w:delText>
        </w:r>
        <w:r w:rsidRPr="00BB1288" w:rsidDel="00F16E77">
          <w:rPr>
            <w:rStyle w:val="Hyperlink"/>
            <w:rFonts w:ascii="Courier New" w:eastAsia="MS Mincho" w:hAnsi="Courier New" w:cs="Courier New"/>
            <w:bCs/>
            <w:noProof/>
          </w:rPr>
          <w:delText>&lt;gumdrop/&gt;</w:delText>
        </w:r>
        <w:r w:rsidDel="00F16E77">
          <w:rPr>
            <w:noProof/>
            <w:webHidden/>
          </w:rPr>
          <w:tab/>
        </w:r>
        <w:r w:rsidDel="00F16E77">
          <w:rPr>
            <w:b w:val="0"/>
            <w:noProof/>
            <w:webHidden/>
          </w:rPr>
          <w:fldChar w:fldCharType="begin"/>
        </w:r>
        <w:r w:rsidDel="00F16E77">
          <w:rPr>
            <w:noProof/>
            <w:webHidden/>
          </w:rPr>
          <w:delInstrText xml:space="preserve"> PAGEREF _Toc95914999 \h </w:delInstrText>
        </w:r>
        <w:r w:rsidDel="00F16E77">
          <w:rPr>
            <w:b w:val="0"/>
            <w:noProof/>
            <w:webHidden/>
          </w:rPr>
          <w:fldChar w:fldCharType="separate"/>
        </w:r>
        <w:r w:rsidR="00F16E77" w:rsidDel="00F16E77">
          <w:rPr>
            <w:noProof/>
            <w:webHidden/>
          </w:rPr>
          <w:delText>66</w:delText>
        </w:r>
        <w:r w:rsidDel="00F16E77">
          <w:rPr>
            <w:b w:val="0"/>
            <w:noProof/>
            <w:webHidden/>
          </w:rPr>
          <w:fldChar w:fldCharType="end"/>
        </w:r>
        <w:r w:rsidRPr="00BB1288" w:rsidDel="00F16E77">
          <w:rPr>
            <w:rStyle w:val="Hyperlink"/>
            <w:rFonts w:eastAsia="MS Mincho"/>
            <w:b w:val="0"/>
            <w:noProof/>
          </w:rPr>
          <w:fldChar w:fldCharType="end"/>
        </w:r>
      </w:del>
    </w:p>
    <w:p w14:paraId="4D29F6E8" w14:textId="4922B34A" w:rsidR="0050351B" w:rsidDel="00F16E77" w:rsidRDefault="0050351B">
      <w:pPr>
        <w:pStyle w:val="Abbildungsverzeichnis"/>
        <w:rPr>
          <w:del w:id="2048" w:author="Weinert, Matthias (M.)" w:date="2022-02-16T15:44:00Z"/>
          <w:rFonts w:asciiTheme="minorHAnsi" w:eastAsiaTheme="minorEastAsia" w:hAnsiTheme="minorHAnsi" w:cstheme="minorBidi"/>
          <w:b w:val="0"/>
          <w:noProof/>
          <w:szCs w:val="22"/>
          <w:lang w:val="de-DE"/>
        </w:rPr>
      </w:pPr>
      <w:del w:id="204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"_Toc95915000"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50" w:author="Weinert, Matthias (M.)" w:date="2022-02-21T10:55:00Z">
        <w:r w:rsidR="006344F0">
          <w:rPr>
            <w:rStyle w:val="Hyperlink"/>
            <w:rFonts w:eastAsia="MS Mincho"/>
            <w:bCs/>
            <w:noProof/>
            <w:lang w:val="de-DE"/>
          </w:rPr>
          <w:t>Fehler! Linkreferenz ungültig.</w:t>
        </w:r>
      </w:ins>
      <w:del w:id="2051" w:author="Weinert, Matthias (M.)" w:date="2022-02-16T15:44:00Z">
        <w:r w:rsidRPr="00BB1288" w:rsidDel="00F16E77">
          <w:rPr>
            <w:rStyle w:val="Hyperlink"/>
            <w:rFonts w:eastAsia="MS Mincho"/>
            <w:noProof/>
          </w:rPr>
          <w:delText xml:space="preserve">Table 60: Attributes of element </w:delText>
        </w:r>
        <w:r w:rsidRPr="00BB1288" w:rsidDel="00F16E77">
          <w:rPr>
            <w:rStyle w:val="Hyperlink"/>
            <w:rFonts w:ascii="Courier New" w:eastAsia="MS Mincho" w:hAnsi="Courier New" w:cs="Courier New"/>
            <w:noProof/>
          </w:rPr>
          <w:delText>&lt;gumdrop/&gt;</w:delText>
        </w:r>
        <w:r w:rsidDel="00F16E77">
          <w:rPr>
            <w:noProof/>
            <w:webHidden/>
          </w:rPr>
          <w:tab/>
        </w:r>
        <w:r w:rsidDel="00F16E77">
          <w:rPr>
            <w:b w:val="0"/>
            <w:noProof/>
            <w:webHidden/>
          </w:rPr>
          <w:fldChar w:fldCharType="begin"/>
        </w:r>
        <w:r w:rsidDel="00F16E77">
          <w:rPr>
            <w:noProof/>
            <w:webHidden/>
          </w:rPr>
          <w:delInstrText xml:space="preserve"> PAGEREF _Toc95915000 \h </w:delInstrText>
        </w:r>
        <w:r w:rsidDel="00F16E77">
          <w:rPr>
            <w:b w:val="0"/>
            <w:noProof/>
            <w:webHidden/>
          </w:rPr>
          <w:fldChar w:fldCharType="separate"/>
        </w:r>
        <w:r w:rsidR="00F16E77" w:rsidDel="00F16E77">
          <w:rPr>
            <w:noProof/>
            <w:webHidden/>
          </w:rPr>
          <w:delText>66</w:delText>
        </w:r>
        <w:r w:rsidDel="00F16E77">
          <w:rPr>
            <w:b w:val="0"/>
            <w:noProof/>
            <w:webHidden/>
          </w:rPr>
          <w:fldChar w:fldCharType="end"/>
        </w:r>
        <w:r w:rsidRPr="00BB1288" w:rsidDel="00F16E77">
          <w:rPr>
            <w:rStyle w:val="Hyperlink"/>
            <w:rFonts w:eastAsia="MS Mincho"/>
            <w:b w:val="0"/>
            <w:noProof/>
          </w:rPr>
          <w:fldChar w:fldCharType="end"/>
        </w:r>
      </w:del>
    </w:p>
    <w:p w14:paraId="5DF20B67" w14:textId="1916B7EA" w:rsidR="0050351B" w:rsidDel="00F16E77" w:rsidRDefault="0050351B">
      <w:pPr>
        <w:pStyle w:val="Abbildungsverzeichnis"/>
        <w:rPr>
          <w:del w:id="2052" w:author="Weinert, Matthias (M.)" w:date="2022-02-16T15:44:00Z"/>
          <w:rFonts w:asciiTheme="minorHAnsi" w:eastAsiaTheme="minorEastAsia" w:hAnsiTheme="minorHAnsi" w:cstheme="minorBidi"/>
          <w:b w:val="0"/>
          <w:noProof/>
          <w:szCs w:val="22"/>
          <w:lang w:val="de-DE"/>
        </w:rPr>
      </w:pPr>
      <w:del w:id="205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"_Toc95915001"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54" w:author="Weinert, Matthias (M.)" w:date="2022-02-21T10:55:00Z">
        <w:r w:rsidR="006344F0">
          <w:rPr>
            <w:rStyle w:val="Hyperlink"/>
            <w:rFonts w:eastAsia="MS Mincho"/>
            <w:bCs/>
            <w:noProof/>
            <w:lang w:val="de-DE"/>
          </w:rPr>
          <w:t>Fehler! Linkreferenz ungültig.</w:t>
        </w:r>
      </w:ins>
      <w:del w:id="2055" w:author="Weinert, Matthias (M.)" w:date="2022-02-16T15:44:00Z">
        <w:r w:rsidRPr="00BB1288" w:rsidDel="00F16E77">
          <w:rPr>
            <w:rStyle w:val="Hyperlink"/>
            <w:rFonts w:eastAsia="MS Mincho"/>
            <w:noProof/>
          </w:rPr>
          <w:delText xml:space="preserve">Table 61: Nested elements of element </w:delText>
        </w:r>
        <w:r w:rsidRPr="00BB1288" w:rsidDel="00F16E77">
          <w:rPr>
            <w:rStyle w:val="Hyperlink"/>
            <w:rFonts w:ascii="Courier New" w:eastAsia="MS Mincho" w:hAnsi="Courier New" w:cs="Courier New"/>
            <w:bCs/>
            <w:noProof/>
          </w:rPr>
          <w:delText>&lt;gumdrop/&gt;</w:delText>
        </w:r>
        <w:r w:rsidDel="00F16E77">
          <w:rPr>
            <w:noProof/>
            <w:webHidden/>
          </w:rPr>
          <w:tab/>
        </w:r>
        <w:r w:rsidDel="00F16E77">
          <w:rPr>
            <w:b w:val="0"/>
            <w:noProof/>
            <w:webHidden/>
          </w:rPr>
          <w:fldChar w:fldCharType="begin"/>
        </w:r>
        <w:r w:rsidDel="00F16E77">
          <w:rPr>
            <w:noProof/>
            <w:webHidden/>
          </w:rPr>
          <w:delInstrText xml:space="preserve"> PAGEREF _Toc95915001 \h </w:delInstrText>
        </w:r>
        <w:r w:rsidDel="00F16E77">
          <w:rPr>
            <w:b w:val="0"/>
            <w:noProof/>
            <w:webHidden/>
          </w:rPr>
          <w:fldChar w:fldCharType="separate"/>
        </w:r>
        <w:r w:rsidR="00F16E77" w:rsidDel="00F16E77">
          <w:rPr>
            <w:noProof/>
            <w:webHidden/>
          </w:rPr>
          <w:delText>66</w:delText>
        </w:r>
        <w:r w:rsidDel="00F16E77">
          <w:rPr>
            <w:b w:val="0"/>
            <w:noProof/>
            <w:webHidden/>
          </w:rPr>
          <w:fldChar w:fldCharType="end"/>
        </w:r>
        <w:r w:rsidRPr="00BB1288" w:rsidDel="00F16E77">
          <w:rPr>
            <w:rStyle w:val="Hyperlink"/>
            <w:rFonts w:eastAsia="MS Mincho"/>
            <w:b w:val="0"/>
            <w:noProof/>
          </w:rPr>
          <w:fldChar w:fldCharType="end"/>
        </w:r>
      </w:del>
    </w:p>
    <w:p w14:paraId="29AC688E" w14:textId="15BB701D" w:rsidR="0050351B" w:rsidDel="00F16E77" w:rsidRDefault="0050351B">
      <w:pPr>
        <w:pStyle w:val="Abbildungsverzeichnis"/>
        <w:rPr>
          <w:del w:id="2056" w:author="Weinert, Matthias (M.)" w:date="2022-02-16T15:44:00Z"/>
          <w:rFonts w:asciiTheme="minorHAnsi" w:eastAsiaTheme="minorEastAsia" w:hAnsiTheme="minorHAnsi" w:cstheme="minorBidi"/>
          <w:b w:val="0"/>
          <w:noProof/>
          <w:szCs w:val="22"/>
          <w:lang w:val="de-DE"/>
        </w:rPr>
      </w:pPr>
      <w:del w:id="205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"_Toc95915002"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58" w:author="Weinert, Matthias (M.)" w:date="2022-02-21T10:55:00Z">
        <w:r w:rsidR="006344F0">
          <w:rPr>
            <w:rStyle w:val="Hyperlink"/>
            <w:rFonts w:eastAsia="MS Mincho"/>
            <w:bCs/>
            <w:noProof/>
            <w:lang w:val="de-DE"/>
          </w:rPr>
          <w:t>Fehler! Linkreferenz ungültig.</w:t>
        </w:r>
      </w:ins>
      <w:del w:id="2059" w:author="Weinert, Matthias (M.)" w:date="2022-02-16T15:44:00Z">
        <w:r w:rsidRPr="00BB1288" w:rsidDel="00F16E77">
          <w:rPr>
            <w:rStyle w:val="Hyperlink"/>
            <w:rFonts w:eastAsia="MS Mincho"/>
            <w:noProof/>
          </w:rPr>
          <w:delText xml:space="preserve">Table 62: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&lt;clinch/&gt;</w:delText>
        </w:r>
        <w:r w:rsidDel="00F16E77">
          <w:rPr>
            <w:noProof/>
            <w:webHidden/>
          </w:rPr>
          <w:tab/>
        </w:r>
        <w:r w:rsidDel="00F16E77">
          <w:rPr>
            <w:b w:val="0"/>
            <w:noProof/>
            <w:webHidden/>
          </w:rPr>
          <w:fldChar w:fldCharType="begin"/>
        </w:r>
        <w:r w:rsidDel="00F16E77">
          <w:rPr>
            <w:noProof/>
            <w:webHidden/>
          </w:rPr>
          <w:delInstrText xml:space="preserve"> PAGEREF _Toc95915002 \h </w:delInstrText>
        </w:r>
        <w:r w:rsidDel="00F16E77">
          <w:rPr>
            <w:b w:val="0"/>
            <w:noProof/>
            <w:webHidden/>
          </w:rPr>
          <w:fldChar w:fldCharType="separate"/>
        </w:r>
        <w:r w:rsidR="00F16E77" w:rsidDel="00F16E77">
          <w:rPr>
            <w:noProof/>
            <w:webHidden/>
          </w:rPr>
          <w:delText>68</w:delText>
        </w:r>
        <w:r w:rsidDel="00F16E77">
          <w:rPr>
            <w:b w:val="0"/>
            <w:noProof/>
            <w:webHidden/>
          </w:rPr>
          <w:fldChar w:fldCharType="end"/>
        </w:r>
        <w:r w:rsidRPr="00BB1288" w:rsidDel="00F16E77">
          <w:rPr>
            <w:rStyle w:val="Hyperlink"/>
            <w:rFonts w:eastAsia="MS Mincho"/>
            <w:b w:val="0"/>
            <w:noProof/>
          </w:rPr>
          <w:fldChar w:fldCharType="end"/>
        </w:r>
      </w:del>
    </w:p>
    <w:p w14:paraId="5633C5E8" w14:textId="7E03612B" w:rsidR="0050351B" w:rsidDel="00F16E77" w:rsidRDefault="0050351B">
      <w:pPr>
        <w:pStyle w:val="Abbildungsverzeichnis"/>
        <w:rPr>
          <w:del w:id="2060" w:author="Weinert, Matthias (M.)" w:date="2022-02-16T15:44:00Z"/>
          <w:rFonts w:asciiTheme="minorHAnsi" w:eastAsiaTheme="minorEastAsia" w:hAnsiTheme="minorHAnsi" w:cstheme="minorBidi"/>
          <w:b w:val="0"/>
          <w:noProof/>
          <w:szCs w:val="22"/>
          <w:lang w:val="de-DE"/>
        </w:rPr>
      </w:pPr>
      <w:del w:id="206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"_Toc95915003"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62" w:author="Weinert, Matthias (M.)" w:date="2022-02-21T10:55:00Z">
        <w:r w:rsidR="006344F0">
          <w:rPr>
            <w:rStyle w:val="Hyperlink"/>
            <w:rFonts w:eastAsia="MS Mincho"/>
            <w:bCs/>
            <w:noProof/>
            <w:lang w:val="de-DE"/>
          </w:rPr>
          <w:t>Fehler! Linkreferenz ungültig.</w:t>
        </w:r>
      </w:ins>
      <w:del w:id="2063" w:author="Weinert, Matthias (M.)" w:date="2022-02-16T15:44:00Z">
        <w:r w:rsidRPr="00BB1288" w:rsidDel="00F16E77">
          <w:rPr>
            <w:rStyle w:val="Hyperlink"/>
            <w:rFonts w:eastAsia="MS Mincho"/>
            <w:noProof/>
          </w:rPr>
          <w:delText xml:space="preserve">Table 63: Attributes of element </w:delText>
        </w:r>
        <w:r w:rsidRPr="00BB1288" w:rsidDel="00F16E77">
          <w:rPr>
            <w:rStyle w:val="Hyperlink"/>
            <w:rFonts w:ascii="Courier New" w:eastAsia="MS Mincho" w:hAnsi="Courier New" w:cs="Courier New"/>
            <w:bCs/>
            <w:noProof/>
          </w:rPr>
          <w:delText>&lt;clinch/&gt;</w:delText>
        </w:r>
        <w:r w:rsidDel="00F16E77">
          <w:rPr>
            <w:noProof/>
            <w:webHidden/>
          </w:rPr>
          <w:tab/>
        </w:r>
        <w:r w:rsidDel="00F16E77">
          <w:rPr>
            <w:b w:val="0"/>
            <w:noProof/>
            <w:webHidden/>
          </w:rPr>
          <w:fldChar w:fldCharType="begin"/>
        </w:r>
        <w:r w:rsidDel="00F16E77">
          <w:rPr>
            <w:noProof/>
            <w:webHidden/>
          </w:rPr>
          <w:delInstrText xml:space="preserve"> PAGEREF _Toc95915003 \h </w:delInstrText>
        </w:r>
        <w:r w:rsidDel="00F16E77">
          <w:rPr>
            <w:b w:val="0"/>
            <w:noProof/>
            <w:webHidden/>
          </w:rPr>
          <w:fldChar w:fldCharType="separate"/>
        </w:r>
        <w:r w:rsidR="00F16E77" w:rsidDel="00F16E77">
          <w:rPr>
            <w:noProof/>
            <w:webHidden/>
          </w:rPr>
          <w:delText>68</w:delText>
        </w:r>
        <w:r w:rsidDel="00F16E77">
          <w:rPr>
            <w:b w:val="0"/>
            <w:noProof/>
            <w:webHidden/>
          </w:rPr>
          <w:fldChar w:fldCharType="end"/>
        </w:r>
        <w:r w:rsidRPr="00BB1288" w:rsidDel="00F16E77">
          <w:rPr>
            <w:rStyle w:val="Hyperlink"/>
            <w:rFonts w:eastAsia="MS Mincho"/>
            <w:b w:val="0"/>
            <w:noProof/>
          </w:rPr>
          <w:fldChar w:fldCharType="end"/>
        </w:r>
      </w:del>
    </w:p>
    <w:p w14:paraId="1B3C4993" w14:textId="1F278A5B" w:rsidR="0050351B" w:rsidDel="00F16E77" w:rsidRDefault="0050351B">
      <w:pPr>
        <w:pStyle w:val="Abbildungsverzeichnis"/>
        <w:rPr>
          <w:del w:id="2064" w:author="Weinert, Matthias (M.)" w:date="2022-02-16T15:44:00Z"/>
          <w:rFonts w:asciiTheme="minorHAnsi" w:eastAsiaTheme="minorEastAsia" w:hAnsiTheme="minorHAnsi" w:cstheme="minorBidi"/>
          <w:b w:val="0"/>
          <w:noProof/>
          <w:szCs w:val="22"/>
          <w:lang w:val="de-DE"/>
        </w:rPr>
      </w:pPr>
      <w:del w:id="206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"_Toc95915004"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66" w:author="Weinert, Matthias (M.)" w:date="2022-02-21T10:55:00Z">
        <w:r w:rsidR="006344F0">
          <w:rPr>
            <w:rStyle w:val="Hyperlink"/>
            <w:rFonts w:eastAsia="MS Mincho"/>
            <w:bCs/>
            <w:noProof/>
            <w:lang w:val="de-DE"/>
          </w:rPr>
          <w:t>Fehler! Linkreferenz ungültig.</w:t>
        </w:r>
      </w:ins>
      <w:del w:id="2067" w:author="Weinert, Matthias (M.)" w:date="2022-02-16T15:44:00Z">
        <w:r w:rsidRPr="00BB1288" w:rsidDel="00F16E77">
          <w:rPr>
            <w:rStyle w:val="Hyperlink"/>
            <w:rFonts w:eastAsia="MS Mincho"/>
            <w:noProof/>
          </w:rPr>
          <w:delText xml:space="preserve">Table 64: Nested elements of element </w:delText>
        </w:r>
        <w:r w:rsidRPr="00BB1288" w:rsidDel="00F16E77">
          <w:rPr>
            <w:rStyle w:val="Hyperlink"/>
            <w:rFonts w:ascii="Courier New" w:eastAsia="MS Mincho" w:hAnsi="Courier New" w:cs="Courier New"/>
            <w:bCs/>
            <w:noProof/>
          </w:rPr>
          <w:delText>&lt;clinch/&gt;</w:delText>
        </w:r>
        <w:r w:rsidDel="00F16E77">
          <w:rPr>
            <w:noProof/>
            <w:webHidden/>
          </w:rPr>
          <w:tab/>
        </w:r>
        <w:r w:rsidDel="00F16E77">
          <w:rPr>
            <w:b w:val="0"/>
            <w:noProof/>
            <w:webHidden/>
          </w:rPr>
          <w:fldChar w:fldCharType="begin"/>
        </w:r>
        <w:r w:rsidDel="00F16E77">
          <w:rPr>
            <w:noProof/>
            <w:webHidden/>
          </w:rPr>
          <w:delInstrText xml:space="preserve"> PAGEREF _Toc95915004 \h </w:delInstrText>
        </w:r>
        <w:r w:rsidDel="00F16E77">
          <w:rPr>
            <w:b w:val="0"/>
            <w:noProof/>
            <w:webHidden/>
          </w:rPr>
          <w:fldChar w:fldCharType="separate"/>
        </w:r>
        <w:r w:rsidR="00F16E77" w:rsidDel="00F16E77">
          <w:rPr>
            <w:noProof/>
            <w:webHidden/>
          </w:rPr>
          <w:delText>69</w:delText>
        </w:r>
        <w:r w:rsidDel="00F16E77">
          <w:rPr>
            <w:b w:val="0"/>
            <w:noProof/>
            <w:webHidden/>
          </w:rPr>
          <w:fldChar w:fldCharType="end"/>
        </w:r>
        <w:r w:rsidRPr="00BB1288" w:rsidDel="00F16E77">
          <w:rPr>
            <w:rStyle w:val="Hyperlink"/>
            <w:rFonts w:eastAsia="MS Mincho"/>
            <w:b w:val="0"/>
            <w:noProof/>
          </w:rPr>
          <w:fldChar w:fldCharType="end"/>
        </w:r>
      </w:del>
    </w:p>
    <w:p w14:paraId="72DF3C47" w14:textId="7994CF3D" w:rsidR="0050351B" w:rsidDel="00F16E77" w:rsidRDefault="0050351B">
      <w:pPr>
        <w:pStyle w:val="Abbildungsverzeichnis"/>
        <w:rPr>
          <w:del w:id="2068" w:author="Weinert, Matthias (M.)" w:date="2022-02-16T15:44:00Z"/>
          <w:rFonts w:asciiTheme="minorHAnsi" w:eastAsiaTheme="minorEastAsia" w:hAnsiTheme="minorHAnsi" w:cstheme="minorBidi"/>
          <w:b w:val="0"/>
          <w:noProof/>
          <w:szCs w:val="22"/>
          <w:lang w:val="de-DE"/>
        </w:rPr>
      </w:pPr>
      <w:del w:id="206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"_Toc95915005"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70" w:author="Weinert, Matthias (M.)" w:date="2022-02-21T10:55:00Z">
        <w:r w:rsidR="006344F0">
          <w:rPr>
            <w:rStyle w:val="Hyperlink"/>
            <w:rFonts w:eastAsia="MS Mincho"/>
            <w:bCs/>
            <w:noProof/>
            <w:lang w:val="de-DE"/>
          </w:rPr>
          <w:t>Fehler! Linkreferenz ungültig.</w:t>
        </w:r>
      </w:ins>
      <w:del w:id="2071" w:author="Weinert, Matthias (M.)" w:date="2022-02-16T15:44:00Z">
        <w:r w:rsidRPr="00BB1288" w:rsidDel="00F16E77">
          <w:rPr>
            <w:rStyle w:val="Hyperlink"/>
            <w:rFonts w:eastAsia="MS Mincho"/>
            <w:noProof/>
          </w:rPr>
          <w:delText xml:space="preserve">Table 65: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&lt;heat_stake/&gt;</w:delText>
        </w:r>
        <w:r w:rsidDel="00F16E77">
          <w:rPr>
            <w:noProof/>
            <w:webHidden/>
          </w:rPr>
          <w:tab/>
        </w:r>
        <w:r w:rsidDel="00F16E77">
          <w:rPr>
            <w:b w:val="0"/>
            <w:noProof/>
            <w:webHidden/>
          </w:rPr>
          <w:fldChar w:fldCharType="begin"/>
        </w:r>
        <w:r w:rsidDel="00F16E77">
          <w:rPr>
            <w:noProof/>
            <w:webHidden/>
          </w:rPr>
          <w:delInstrText xml:space="preserve"> PAGEREF _Toc95915005 \h </w:delInstrText>
        </w:r>
        <w:r w:rsidDel="00F16E77">
          <w:rPr>
            <w:b w:val="0"/>
            <w:noProof/>
            <w:webHidden/>
          </w:rPr>
          <w:fldChar w:fldCharType="separate"/>
        </w:r>
        <w:r w:rsidR="00F16E77" w:rsidDel="00F16E77">
          <w:rPr>
            <w:noProof/>
            <w:webHidden/>
          </w:rPr>
          <w:delText>70</w:delText>
        </w:r>
        <w:r w:rsidDel="00F16E77">
          <w:rPr>
            <w:b w:val="0"/>
            <w:noProof/>
            <w:webHidden/>
          </w:rPr>
          <w:fldChar w:fldCharType="end"/>
        </w:r>
        <w:r w:rsidRPr="00BB1288" w:rsidDel="00F16E77">
          <w:rPr>
            <w:rStyle w:val="Hyperlink"/>
            <w:rFonts w:eastAsia="MS Mincho"/>
            <w:b w:val="0"/>
            <w:noProof/>
          </w:rPr>
          <w:fldChar w:fldCharType="end"/>
        </w:r>
      </w:del>
    </w:p>
    <w:p w14:paraId="7918729D" w14:textId="0015F1E1" w:rsidR="0050351B" w:rsidDel="00F16E77" w:rsidRDefault="0050351B">
      <w:pPr>
        <w:pStyle w:val="Abbildungsverzeichnis"/>
        <w:rPr>
          <w:del w:id="2072" w:author="Weinert, Matthias (M.)" w:date="2022-02-16T15:44:00Z"/>
          <w:rFonts w:asciiTheme="minorHAnsi" w:eastAsiaTheme="minorEastAsia" w:hAnsiTheme="minorHAnsi" w:cstheme="minorBidi"/>
          <w:b w:val="0"/>
          <w:noProof/>
          <w:szCs w:val="22"/>
          <w:lang w:val="de-DE"/>
        </w:rPr>
      </w:pPr>
      <w:del w:id="207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"_Toc95915006"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74" w:author="Weinert, Matthias (M.)" w:date="2022-02-21T10:55:00Z">
        <w:r w:rsidR="006344F0">
          <w:rPr>
            <w:rStyle w:val="Hyperlink"/>
            <w:rFonts w:eastAsia="MS Mincho"/>
            <w:bCs/>
            <w:noProof/>
            <w:lang w:val="de-DE"/>
          </w:rPr>
          <w:t>Fehler! Linkreferenz ungültig.</w:t>
        </w:r>
      </w:ins>
      <w:del w:id="2075" w:author="Weinert, Matthias (M.)" w:date="2022-02-16T15:44:00Z">
        <w:r w:rsidRPr="00BB1288" w:rsidDel="00F16E77">
          <w:rPr>
            <w:rStyle w:val="Hyperlink"/>
            <w:rFonts w:eastAsia="MS Mincho"/>
            <w:noProof/>
          </w:rPr>
          <w:delText xml:space="preserve">Table 66: Attributes of element </w:delText>
        </w:r>
        <w:r w:rsidRPr="00BB1288" w:rsidDel="00F16E77">
          <w:rPr>
            <w:rStyle w:val="Hyperlink"/>
            <w:rFonts w:ascii="Courier New" w:eastAsia="MS Mincho" w:hAnsi="Courier New" w:cs="Courier New"/>
            <w:bCs/>
            <w:noProof/>
          </w:rPr>
          <w:delText>&lt;heat_stake/&gt;</w:delText>
        </w:r>
        <w:r w:rsidDel="00F16E77">
          <w:rPr>
            <w:noProof/>
            <w:webHidden/>
          </w:rPr>
          <w:tab/>
        </w:r>
        <w:r w:rsidDel="00F16E77">
          <w:rPr>
            <w:b w:val="0"/>
            <w:noProof/>
            <w:webHidden/>
          </w:rPr>
          <w:fldChar w:fldCharType="begin"/>
        </w:r>
        <w:r w:rsidDel="00F16E77">
          <w:rPr>
            <w:noProof/>
            <w:webHidden/>
          </w:rPr>
          <w:delInstrText xml:space="preserve"> PAGEREF _Toc95915006 \h </w:delInstrText>
        </w:r>
        <w:r w:rsidDel="00F16E77">
          <w:rPr>
            <w:b w:val="0"/>
            <w:noProof/>
            <w:webHidden/>
          </w:rPr>
          <w:fldChar w:fldCharType="separate"/>
        </w:r>
        <w:r w:rsidR="00F16E77" w:rsidDel="00F16E77">
          <w:rPr>
            <w:noProof/>
            <w:webHidden/>
          </w:rPr>
          <w:delText>70</w:delText>
        </w:r>
        <w:r w:rsidDel="00F16E77">
          <w:rPr>
            <w:b w:val="0"/>
            <w:noProof/>
            <w:webHidden/>
          </w:rPr>
          <w:fldChar w:fldCharType="end"/>
        </w:r>
        <w:r w:rsidRPr="00BB1288" w:rsidDel="00F16E77">
          <w:rPr>
            <w:rStyle w:val="Hyperlink"/>
            <w:rFonts w:eastAsia="MS Mincho"/>
            <w:b w:val="0"/>
            <w:noProof/>
          </w:rPr>
          <w:fldChar w:fldCharType="end"/>
        </w:r>
      </w:del>
    </w:p>
    <w:p w14:paraId="39F1F6EF" w14:textId="6EBC6D07" w:rsidR="0050351B" w:rsidDel="00F16E77" w:rsidRDefault="0050351B">
      <w:pPr>
        <w:pStyle w:val="Abbildungsverzeichnis"/>
        <w:rPr>
          <w:del w:id="2076" w:author="Weinert, Matthias (M.)" w:date="2022-02-16T15:44:00Z"/>
          <w:rFonts w:asciiTheme="minorHAnsi" w:eastAsiaTheme="minorEastAsia" w:hAnsiTheme="minorHAnsi" w:cstheme="minorBidi"/>
          <w:b w:val="0"/>
          <w:noProof/>
          <w:szCs w:val="22"/>
          <w:lang w:val="de-DE"/>
        </w:rPr>
      </w:pPr>
      <w:del w:id="207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"_Toc95915007"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78" w:author="Weinert, Matthias (M.)" w:date="2022-02-21T10:55:00Z">
        <w:r w:rsidR="006344F0">
          <w:rPr>
            <w:rStyle w:val="Hyperlink"/>
            <w:rFonts w:eastAsia="MS Mincho"/>
            <w:bCs/>
            <w:noProof/>
            <w:lang w:val="de-DE"/>
          </w:rPr>
          <w:t>Fehler! Linkreferenz ungültig.</w:t>
        </w:r>
      </w:ins>
      <w:del w:id="2079" w:author="Weinert, Matthias (M.)" w:date="2022-02-16T15:44:00Z">
        <w:r w:rsidRPr="00BB1288" w:rsidDel="00F16E77">
          <w:rPr>
            <w:rStyle w:val="Hyperlink"/>
            <w:rFonts w:eastAsia="MS Mincho"/>
            <w:noProof/>
          </w:rPr>
          <w:delText xml:space="preserve">Table 67: Nested elements of element </w:delText>
        </w:r>
        <w:r w:rsidRPr="00BB1288" w:rsidDel="00F16E77">
          <w:rPr>
            <w:rStyle w:val="Hyperlink"/>
            <w:rFonts w:ascii="Courier New" w:eastAsia="MS Mincho" w:hAnsi="Courier New" w:cs="Courier New"/>
            <w:bCs/>
            <w:noProof/>
          </w:rPr>
          <w:delText>&lt;heat_stake/&gt;</w:delText>
        </w:r>
        <w:r w:rsidDel="00F16E77">
          <w:rPr>
            <w:noProof/>
            <w:webHidden/>
          </w:rPr>
          <w:tab/>
        </w:r>
        <w:r w:rsidDel="00F16E77">
          <w:rPr>
            <w:b w:val="0"/>
            <w:noProof/>
            <w:webHidden/>
          </w:rPr>
          <w:fldChar w:fldCharType="begin"/>
        </w:r>
        <w:r w:rsidDel="00F16E77">
          <w:rPr>
            <w:noProof/>
            <w:webHidden/>
          </w:rPr>
          <w:delInstrText xml:space="preserve"> PAGEREF _Toc95915007 \h </w:delInstrText>
        </w:r>
        <w:r w:rsidDel="00F16E77">
          <w:rPr>
            <w:b w:val="0"/>
            <w:noProof/>
            <w:webHidden/>
          </w:rPr>
          <w:fldChar w:fldCharType="separate"/>
        </w:r>
        <w:r w:rsidR="00F16E77" w:rsidDel="00F16E77">
          <w:rPr>
            <w:noProof/>
            <w:webHidden/>
          </w:rPr>
          <w:delText>71</w:delText>
        </w:r>
        <w:r w:rsidDel="00F16E77">
          <w:rPr>
            <w:b w:val="0"/>
            <w:noProof/>
            <w:webHidden/>
          </w:rPr>
          <w:fldChar w:fldCharType="end"/>
        </w:r>
        <w:r w:rsidRPr="00BB1288" w:rsidDel="00F16E77">
          <w:rPr>
            <w:rStyle w:val="Hyperlink"/>
            <w:rFonts w:eastAsia="MS Mincho"/>
            <w:b w:val="0"/>
            <w:noProof/>
          </w:rPr>
          <w:fldChar w:fldCharType="end"/>
        </w:r>
      </w:del>
    </w:p>
    <w:p w14:paraId="129AF915" w14:textId="62F2AAB0" w:rsidR="0050351B" w:rsidDel="00F16E77" w:rsidRDefault="0050351B">
      <w:pPr>
        <w:pStyle w:val="Abbildungsverzeichnis"/>
        <w:rPr>
          <w:del w:id="2080" w:author="Weinert, Matthias (M.)" w:date="2022-02-16T15:44:00Z"/>
          <w:rFonts w:asciiTheme="minorHAnsi" w:eastAsiaTheme="minorEastAsia" w:hAnsiTheme="minorHAnsi" w:cstheme="minorBidi"/>
          <w:b w:val="0"/>
          <w:noProof/>
          <w:szCs w:val="22"/>
          <w:lang w:val="de-DE"/>
        </w:rPr>
      </w:pPr>
      <w:del w:id="208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"_Toc95915008"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82" w:author="Weinert, Matthias (M.)" w:date="2022-02-21T10:55:00Z">
        <w:r w:rsidR="006344F0">
          <w:rPr>
            <w:rStyle w:val="Hyperlink"/>
            <w:rFonts w:eastAsia="MS Mincho"/>
            <w:bCs/>
            <w:noProof/>
            <w:lang w:val="de-DE"/>
          </w:rPr>
          <w:t>Fehler! Linkreferenz ungültig.</w:t>
        </w:r>
      </w:ins>
      <w:del w:id="2083" w:author="Weinert, Matthias (M.)" w:date="2022-02-16T15:44:00Z">
        <w:r w:rsidRPr="00BB1288" w:rsidDel="00F16E77">
          <w:rPr>
            <w:rStyle w:val="Hyperlink"/>
            <w:rFonts w:eastAsia="MS Mincho"/>
            <w:noProof/>
          </w:rPr>
          <w:delText xml:space="preserve">Table 68: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&lt;clip/&gt;</w:delText>
        </w:r>
        <w:r w:rsidDel="00F16E77">
          <w:rPr>
            <w:noProof/>
            <w:webHidden/>
          </w:rPr>
          <w:tab/>
        </w:r>
        <w:r w:rsidDel="00F16E77">
          <w:rPr>
            <w:b w:val="0"/>
            <w:noProof/>
            <w:webHidden/>
          </w:rPr>
          <w:fldChar w:fldCharType="begin"/>
        </w:r>
        <w:r w:rsidDel="00F16E77">
          <w:rPr>
            <w:noProof/>
            <w:webHidden/>
          </w:rPr>
          <w:delInstrText xml:space="preserve"> PAGEREF _Toc95915008 \h </w:delInstrText>
        </w:r>
        <w:r w:rsidDel="00F16E77">
          <w:rPr>
            <w:b w:val="0"/>
            <w:noProof/>
            <w:webHidden/>
          </w:rPr>
          <w:fldChar w:fldCharType="separate"/>
        </w:r>
        <w:r w:rsidR="00F16E77" w:rsidDel="00F16E77">
          <w:rPr>
            <w:noProof/>
            <w:webHidden/>
          </w:rPr>
          <w:delText>72</w:delText>
        </w:r>
        <w:r w:rsidDel="00F16E77">
          <w:rPr>
            <w:b w:val="0"/>
            <w:noProof/>
            <w:webHidden/>
          </w:rPr>
          <w:fldChar w:fldCharType="end"/>
        </w:r>
        <w:r w:rsidRPr="00BB1288" w:rsidDel="00F16E77">
          <w:rPr>
            <w:rStyle w:val="Hyperlink"/>
            <w:rFonts w:eastAsia="MS Mincho"/>
            <w:b w:val="0"/>
            <w:noProof/>
          </w:rPr>
          <w:fldChar w:fldCharType="end"/>
        </w:r>
      </w:del>
    </w:p>
    <w:p w14:paraId="5E524E54" w14:textId="78C474A5" w:rsidR="0050351B" w:rsidDel="00F16E77" w:rsidRDefault="0050351B">
      <w:pPr>
        <w:pStyle w:val="Abbildungsverzeichnis"/>
        <w:rPr>
          <w:del w:id="2084" w:author="Weinert, Matthias (M.)" w:date="2022-02-16T15:44:00Z"/>
          <w:rFonts w:asciiTheme="minorHAnsi" w:eastAsiaTheme="minorEastAsia" w:hAnsiTheme="minorHAnsi" w:cstheme="minorBidi"/>
          <w:b w:val="0"/>
          <w:noProof/>
          <w:szCs w:val="22"/>
          <w:lang w:val="de-DE"/>
        </w:rPr>
      </w:pPr>
      <w:del w:id="208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"_Toc95915009"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86" w:author="Weinert, Matthias (M.)" w:date="2022-02-21T10:55:00Z">
        <w:r w:rsidR="006344F0">
          <w:rPr>
            <w:rStyle w:val="Hyperlink"/>
            <w:rFonts w:eastAsia="MS Mincho"/>
            <w:bCs/>
            <w:noProof/>
            <w:lang w:val="de-DE"/>
          </w:rPr>
          <w:t>Fehler! Linkreferenz ungültig.</w:t>
        </w:r>
      </w:ins>
      <w:del w:id="2087" w:author="Weinert, Matthias (M.)" w:date="2022-02-16T15:44:00Z">
        <w:r w:rsidRPr="00BB1288" w:rsidDel="00F16E77">
          <w:rPr>
            <w:rStyle w:val="Hyperlink"/>
            <w:rFonts w:eastAsia="MS Mincho"/>
            <w:noProof/>
          </w:rPr>
          <w:delText xml:space="preserve">Table 69: Attributes of element </w:delText>
        </w:r>
        <w:r w:rsidRPr="00BB1288" w:rsidDel="00F16E77">
          <w:rPr>
            <w:rStyle w:val="Hyperlink"/>
            <w:rFonts w:ascii="Courier New" w:eastAsia="MS Mincho" w:hAnsi="Courier New" w:cs="Courier New"/>
            <w:bCs/>
            <w:noProof/>
          </w:rPr>
          <w:delText>&lt;clip/&gt;</w:delText>
        </w:r>
        <w:r w:rsidDel="00F16E77">
          <w:rPr>
            <w:noProof/>
            <w:webHidden/>
          </w:rPr>
          <w:tab/>
        </w:r>
        <w:r w:rsidDel="00F16E77">
          <w:rPr>
            <w:b w:val="0"/>
            <w:noProof/>
            <w:webHidden/>
          </w:rPr>
          <w:fldChar w:fldCharType="begin"/>
        </w:r>
        <w:r w:rsidDel="00F16E77">
          <w:rPr>
            <w:noProof/>
            <w:webHidden/>
          </w:rPr>
          <w:delInstrText xml:space="preserve"> PAGEREF _Toc95915009 \h </w:delInstrText>
        </w:r>
        <w:r w:rsidDel="00F16E77">
          <w:rPr>
            <w:b w:val="0"/>
            <w:noProof/>
            <w:webHidden/>
          </w:rPr>
          <w:fldChar w:fldCharType="separate"/>
        </w:r>
        <w:r w:rsidR="00F16E77" w:rsidDel="00F16E77">
          <w:rPr>
            <w:noProof/>
            <w:webHidden/>
          </w:rPr>
          <w:delText>73</w:delText>
        </w:r>
        <w:r w:rsidDel="00F16E77">
          <w:rPr>
            <w:b w:val="0"/>
            <w:noProof/>
            <w:webHidden/>
          </w:rPr>
          <w:fldChar w:fldCharType="end"/>
        </w:r>
        <w:r w:rsidRPr="00BB1288" w:rsidDel="00F16E77">
          <w:rPr>
            <w:rStyle w:val="Hyperlink"/>
            <w:rFonts w:eastAsia="MS Mincho"/>
            <w:b w:val="0"/>
            <w:noProof/>
          </w:rPr>
          <w:fldChar w:fldCharType="end"/>
        </w:r>
      </w:del>
    </w:p>
    <w:p w14:paraId="1693D318" w14:textId="75BC8BD9" w:rsidR="0050351B" w:rsidDel="00F16E77" w:rsidRDefault="0050351B">
      <w:pPr>
        <w:pStyle w:val="Abbildungsverzeichnis"/>
        <w:rPr>
          <w:del w:id="2088" w:author="Weinert, Matthias (M.)" w:date="2022-02-16T15:44:00Z"/>
          <w:rFonts w:asciiTheme="minorHAnsi" w:eastAsiaTheme="minorEastAsia" w:hAnsiTheme="minorHAnsi" w:cstheme="minorBidi"/>
          <w:b w:val="0"/>
          <w:noProof/>
          <w:szCs w:val="22"/>
          <w:lang w:val="de-DE"/>
        </w:rPr>
      </w:pPr>
      <w:del w:id="208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"_Toc95915010"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90" w:author="Weinert, Matthias (M.)" w:date="2022-02-21T10:55:00Z">
        <w:r w:rsidR="006344F0">
          <w:rPr>
            <w:rStyle w:val="Hyperlink"/>
            <w:rFonts w:eastAsia="MS Mincho"/>
            <w:bCs/>
            <w:noProof/>
            <w:lang w:val="de-DE"/>
          </w:rPr>
          <w:t>Fehler! Linkreferenz ungültig.</w:t>
        </w:r>
      </w:ins>
      <w:del w:id="2091" w:author="Weinert, Matthias (M.)" w:date="2022-02-16T15:44:00Z">
        <w:r w:rsidRPr="00BB1288" w:rsidDel="00F16E77">
          <w:rPr>
            <w:rStyle w:val="Hyperlink"/>
            <w:rFonts w:eastAsia="MS Mincho"/>
            <w:noProof/>
          </w:rPr>
          <w:delText xml:space="preserve">Table 70: Nested elements of element </w:delText>
        </w:r>
        <w:r w:rsidRPr="00BB1288" w:rsidDel="00F16E77">
          <w:rPr>
            <w:rStyle w:val="Hyperlink"/>
            <w:rFonts w:ascii="Courier New" w:eastAsia="MS Mincho" w:hAnsi="Courier New" w:cs="Courier New"/>
            <w:bCs/>
            <w:noProof/>
          </w:rPr>
          <w:delText>&lt;clip/&gt;</w:delText>
        </w:r>
        <w:r w:rsidDel="00F16E77">
          <w:rPr>
            <w:noProof/>
            <w:webHidden/>
          </w:rPr>
          <w:tab/>
        </w:r>
        <w:r w:rsidDel="00F16E77">
          <w:rPr>
            <w:b w:val="0"/>
            <w:noProof/>
            <w:webHidden/>
          </w:rPr>
          <w:fldChar w:fldCharType="begin"/>
        </w:r>
        <w:r w:rsidDel="00F16E77">
          <w:rPr>
            <w:noProof/>
            <w:webHidden/>
          </w:rPr>
          <w:delInstrText xml:space="preserve"> PAGEREF _Toc95915010 \h </w:delInstrText>
        </w:r>
        <w:r w:rsidDel="00F16E77">
          <w:rPr>
            <w:b w:val="0"/>
            <w:noProof/>
            <w:webHidden/>
          </w:rPr>
          <w:fldChar w:fldCharType="separate"/>
        </w:r>
        <w:r w:rsidR="00F16E77" w:rsidDel="00F16E77">
          <w:rPr>
            <w:noProof/>
            <w:webHidden/>
          </w:rPr>
          <w:delText>73</w:delText>
        </w:r>
        <w:r w:rsidDel="00F16E77">
          <w:rPr>
            <w:b w:val="0"/>
            <w:noProof/>
            <w:webHidden/>
          </w:rPr>
          <w:fldChar w:fldCharType="end"/>
        </w:r>
        <w:r w:rsidRPr="00BB1288" w:rsidDel="00F16E77">
          <w:rPr>
            <w:rStyle w:val="Hyperlink"/>
            <w:rFonts w:eastAsia="MS Mincho"/>
            <w:b w:val="0"/>
            <w:noProof/>
          </w:rPr>
          <w:fldChar w:fldCharType="end"/>
        </w:r>
      </w:del>
    </w:p>
    <w:p w14:paraId="40160CBF" w14:textId="13FDCA9B" w:rsidR="0050351B" w:rsidDel="00F16E77" w:rsidRDefault="0050351B">
      <w:pPr>
        <w:pStyle w:val="Abbildungsverzeichnis"/>
        <w:rPr>
          <w:del w:id="2092" w:author="Weinert, Matthias (M.)" w:date="2022-02-16T15:44:00Z"/>
          <w:rFonts w:asciiTheme="minorHAnsi" w:eastAsiaTheme="minorEastAsia" w:hAnsiTheme="minorHAnsi" w:cstheme="minorBidi"/>
          <w:b w:val="0"/>
          <w:noProof/>
          <w:szCs w:val="22"/>
          <w:lang w:val="de-DE"/>
        </w:rPr>
      </w:pPr>
      <w:del w:id="209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"_Toc95915011"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94" w:author="Weinert, Matthias (M.)" w:date="2022-02-21T10:55:00Z">
        <w:r w:rsidR="006344F0">
          <w:rPr>
            <w:rStyle w:val="Hyperlink"/>
            <w:rFonts w:eastAsia="MS Mincho"/>
            <w:bCs/>
            <w:noProof/>
            <w:lang w:val="de-DE"/>
          </w:rPr>
          <w:t>Fehler! Linkreferenz ungültig.</w:t>
        </w:r>
      </w:ins>
      <w:del w:id="2095" w:author="Weinert, Matthias (M.)" w:date="2022-02-16T15:44:00Z">
        <w:r w:rsidRPr="00BB1288" w:rsidDel="00F16E77">
          <w:rPr>
            <w:rStyle w:val="Hyperlink"/>
            <w:rFonts w:eastAsia="MS Mincho"/>
            <w:noProof/>
          </w:rPr>
          <w:delText xml:space="preserve">Table 71: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&lt;nail/&gt;</w:delText>
        </w:r>
        <w:r w:rsidDel="00F16E77">
          <w:rPr>
            <w:noProof/>
            <w:webHidden/>
          </w:rPr>
          <w:tab/>
        </w:r>
        <w:r w:rsidDel="00F16E77">
          <w:rPr>
            <w:b w:val="0"/>
            <w:noProof/>
            <w:webHidden/>
          </w:rPr>
          <w:fldChar w:fldCharType="begin"/>
        </w:r>
        <w:r w:rsidDel="00F16E77">
          <w:rPr>
            <w:noProof/>
            <w:webHidden/>
          </w:rPr>
          <w:delInstrText xml:space="preserve"> PAGEREF _Toc95915011 \h </w:delInstrText>
        </w:r>
        <w:r w:rsidDel="00F16E77">
          <w:rPr>
            <w:b w:val="0"/>
            <w:noProof/>
            <w:webHidden/>
          </w:rPr>
          <w:fldChar w:fldCharType="separate"/>
        </w:r>
        <w:r w:rsidR="00F16E77" w:rsidDel="00F16E77">
          <w:rPr>
            <w:noProof/>
            <w:webHidden/>
          </w:rPr>
          <w:delText>75</w:delText>
        </w:r>
        <w:r w:rsidDel="00F16E77">
          <w:rPr>
            <w:b w:val="0"/>
            <w:noProof/>
            <w:webHidden/>
          </w:rPr>
          <w:fldChar w:fldCharType="end"/>
        </w:r>
        <w:r w:rsidRPr="00BB1288" w:rsidDel="00F16E77">
          <w:rPr>
            <w:rStyle w:val="Hyperlink"/>
            <w:rFonts w:eastAsia="MS Mincho"/>
            <w:b w:val="0"/>
            <w:noProof/>
          </w:rPr>
          <w:fldChar w:fldCharType="end"/>
        </w:r>
      </w:del>
    </w:p>
    <w:p w14:paraId="28F3CABD" w14:textId="124A4984" w:rsidR="0050351B" w:rsidDel="00F16E77" w:rsidRDefault="0050351B">
      <w:pPr>
        <w:pStyle w:val="Abbildungsverzeichnis"/>
        <w:rPr>
          <w:del w:id="2096" w:author="Weinert, Matthias (M.)" w:date="2022-02-16T15:44:00Z"/>
          <w:rFonts w:asciiTheme="minorHAnsi" w:eastAsiaTheme="minorEastAsia" w:hAnsiTheme="minorHAnsi" w:cstheme="minorBidi"/>
          <w:b w:val="0"/>
          <w:noProof/>
          <w:szCs w:val="22"/>
          <w:lang w:val="de-DE"/>
        </w:rPr>
      </w:pPr>
      <w:del w:id="209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"_Toc95915012"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098" w:author="Weinert, Matthias (M.)" w:date="2022-02-21T10:55:00Z">
        <w:r w:rsidR="006344F0">
          <w:rPr>
            <w:rStyle w:val="Hyperlink"/>
            <w:rFonts w:eastAsia="MS Mincho"/>
            <w:bCs/>
            <w:noProof/>
            <w:lang w:val="de-DE"/>
          </w:rPr>
          <w:t>Fehler! Linkreferenz ungültig.</w:t>
        </w:r>
      </w:ins>
      <w:del w:id="2099" w:author="Weinert, Matthias (M.)" w:date="2022-02-16T15:44:00Z">
        <w:r w:rsidRPr="00BB1288" w:rsidDel="00F16E77">
          <w:rPr>
            <w:rStyle w:val="Hyperlink"/>
            <w:rFonts w:eastAsia="MS Mincho"/>
            <w:noProof/>
          </w:rPr>
          <w:delText xml:space="preserve">Table 72: Attributes of element </w:delText>
        </w:r>
        <w:r w:rsidRPr="00BB1288" w:rsidDel="00F16E77">
          <w:rPr>
            <w:rStyle w:val="Hyperlink"/>
            <w:rFonts w:ascii="Courier New" w:eastAsia="MS Mincho" w:hAnsi="Courier New" w:cs="Courier New"/>
            <w:bCs/>
            <w:noProof/>
          </w:rPr>
          <w:delText>&lt;nail/&gt;</w:delText>
        </w:r>
        <w:r w:rsidDel="00F16E77">
          <w:rPr>
            <w:noProof/>
            <w:webHidden/>
          </w:rPr>
          <w:tab/>
        </w:r>
        <w:r w:rsidDel="00F16E77">
          <w:rPr>
            <w:b w:val="0"/>
            <w:noProof/>
            <w:webHidden/>
          </w:rPr>
          <w:fldChar w:fldCharType="begin"/>
        </w:r>
        <w:r w:rsidDel="00F16E77">
          <w:rPr>
            <w:noProof/>
            <w:webHidden/>
          </w:rPr>
          <w:delInstrText xml:space="preserve"> PAGEREF _Toc95915012 \h </w:delInstrText>
        </w:r>
        <w:r w:rsidDel="00F16E77">
          <w:rPr>
            <w:b w:val="0"/>
            <w:noProof/>
            <w:webHidden/>
          </w:rPr>
          <w:fldChar w:fldCharType="separate"/>
        </w:r>
        <w:r w:rsidR="00F16E77" w:rsidDel="00F16E77">
          <w:rPr>
            <w:noProof/>
            <w:webHidden/>
          </w:rPr>
          <w:delText>75</w:delText>
        </w:r>
        <w:r w:rsidDel="00F16E77">
          <w:rPr>
            <w:b w:val="0"/>
            <w:noProof/>
            <w:webHidden/>
          </w:rPr>
          <w:fldChar w:fldCharType="end"/>
        </w:r>
        <w:r w:rsidRPr="00BB1288" w:rsidDel="00F16E77">
          <w:rPr>
            <w:rStyle w:val="Hyperlink"/>
            <w:rFonts w:eastAsia="MS Mincho"/>
            <w:b w:val="0"/>
            <w:noProof/>
          </w:rPr>
          <w:fldChar w:fldCharType="end"/>
        </w:r>
      </w:del>
    </w:p>
    <w:p w14:paraId="2BB575D9" w14:textId="725EB966" w:rsidR="0050351B" w:rsidDel="00F16E77" w:rsidRDefault="0050351B">
      <w:pPr>
        <w:pStyle w:val="Abbildungsverzeichnis"/>
        <w:rPr>
          <w:del w:id="2100" w:author="Weinert, Matthias (M.)" w:date="2022-02-16T15:44:00Z"/>
          <w:rFonts w:asciiTheme="minorHAnsi" w:eastAsiaTheme="minorEastAsia" w:hAnsiTheme="minorHAnsi" w:cstheme="minorBidi"/>
          <w:b w:val="0"/>
          <w:noProof/>
          <w:szCs w:val="22"/>
          <w:lang w:val="de-DE"/>
        </w:rPr>
      </w:pPr>
      <w:del w:id="210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"_Toc95915013"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02" w:author="Weinert, Matthias (M.)" w:date="2022-02-21T10:55:00Z">
        <w:r w:rsidR="006344F0">
          <w:rPr>
            <w:rStyle w:val="Hyperlink"/>
            <w:rFonts w:eastAsia="MS Mincho"/>
            <w:bCs/>
            <w:noProof/>
            <w:lang w:val="de-DE"/>
          </w:rPr>
          <w:t>Fehler! Linkreferenz ungültig.</w:t>
        </w:r>
      </w:ins>
      <w:del w:id="2103" w:author="Weinert, Matthias (M.)" w:date="2022-02-16T15:44:00Z">
        <w:r w:rsidRPr="00BB1288" w:rsidDel="00F16E77">
          <w:rPr>
            <w:rStyle w:val="Hyperlink"/>
            <w:rFonts w:eastAsia="MS Mincho"/>
            <w:noProof/>
          </w:rPr>
          <w:delText xml:space="preserve">Table 73: Nested elements of element </w:delText>
        </w:r>
        <w:r w:rsidRPr="00BB1288" w:rsidDel="00F16E77">
          <w:rPr>
            <w:rStyle w:val="Hyperlink"/>
            <w:rFonts w:ascii="Courier New" w:eastAsia="MS Mincho" w:hAnsi="Courier New" w:cs="Courier New"/>
            <w:bCs/>
            <w:noProof/>
          </w:rPr>
          <w:delText>&lt;nail/&gt;</w:delText>
        </w:r>
        <w:r w:rsidDel="00F16E77">
          <w:rPr>
            <w:noProof/>
            <w:webHidden/>
          </w:rPr>
          <w:tab/>
        </w:r>
        <w:r w:rsidDel="00F16E77">
          <w:rPr>
            <w:b w:val="0"/>
            <w:noProof/>
            <w:webHidden/>
          </w:rPr>
          <w:fldChar w:fldCharType="begin"/>
        </w:r>
        <w:r w:rsidDel="00F16E77">
          <w:rPr>
            <w:noProof/>
            <w:webHidden/>
          </w:rPr>
          <w:delInstrText xml:space="preserve"> PAGEREF _Toc95915013 \h </w:delInstrText>
        </w:r>
        <w:r w:rsidDel="00F16E77">
          <w:rPr>
            <w:b w:val="0"/>
            <w:noProof/>
            <w:webHidden/>
          </w:rPr>
          <w:fldChar w:fldCharType="separate"/>
        </w:r>
        <w:r w:rsidR="00F16E77" w:rsidDel="00F16E77">
          <w:rPr>
            <w:noProof/>
            <w:webHidden/>
          </w:rPr>
          <w:delText>76</w:delText>
        </w:r>
        <w:r w:rsidDel="00F16E77">
          <w:rPr>
            <w:b w:val="0"/>
            <w:noProof/>
            <w:webHidden/>
          </w:rPr>
          <w:fldChar w:fldCharType="end"/>
        </w:r>
        <w:r w:rsidRPr="00BB1288" w:rsidDel="00F16E77">
          <w:rPr>
            <w:rStyle w:val="Hyperlink"/>
            <w:rFonts w:eastAsia="MS Mincho"/>
            <w:b w:val="0"/>
            <w:noProof/>
          </w:rPr>
          <w:fldChar w:fldCharType="end"/>
        </w:r>
      </w:del>
    </w:p>
    <w:p w14:paraId="6B76E0B8" w14:textId="67CBAB72" w:rsidR="0050351B" w:rsidDel="00F16E77" w:rsidRDefault="0050351B">
      <w:pPr>
        <w:pStyle w:val="Abbildungsverzeichnis"/>
        <w:rPr>
          <w:del w:id="2104" w:author="Weinert, Matthias (M.)" w:date="2022-02-16T15:44:00Z"/>
          <w:rFonts w:asciiTheme="minorHAnsi" w:eastAsiaTheme="minorEastAsia" w:hAnsiTheme="minorHAnsi" w:cstheme="minorBidi"/>
          <w:b w:val="0"/>
          <w:noProof/>
          <w:szCs w:val="22"/>
          <w:lang w:val="de-DE"/>
        </w:rPr>
      </w:pPr>
      <w:del w:id="210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"_Toc95915014"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06" w:author="Weinert, Matthias (M.)" w:date="2022-02-21T10:55:00Z">
        <w:r w:rsidR="006344F0">
          <w:rPr>
            <w:rStyle w:val="Hyperlink"/>
            <w:rFonts w:eastAsia="MS Mincho"/>
            <w:bCs/>
            <w:noProof/>
            <w:lang w:val="de-DE"/>
          </w:rPr>
          <w:t>Fehler! Linkreferenz ungültig.</w:t>
        </w:r>
      </w:ins>
      <w:del w:id="2107" w:author="Weinert, Matthias (M.)" w:date="2022-02-16T15:44:00Z">
        <w:r w:rsidRPr="00BB1288" w:rsidDel="00F16E77">
          <w:rPr>
            <w:rStyle w:val="Hyperlink"/>
            <w:rFonts w:eastAsia="MS Mincho"/>
            <w:noProof/>
          </w:rPr>
          <w:delText xml:space="preserve">Table 74: Nested elements of </w:delText>
        </w:r>
        <w:r w:rsidRPr="00BB1288" w:rsidDel="00F16E77">
          <w:rPr>
            <w:rStyle w:val="Hyperlink"/>
            <w:rFonts w:ascii="Courier New" w:eastAsia="MS Mincho" w:hAnsi="Courier New" w:cs="Courier New"/>
            <w:bCs/>
            <w:noProof/>
          </w:rPr>
          <w:delText>&lt;connection_0d/&gt;</w:delText>
        </w:r>
        <w:r w:rsidRPr="00BB1288" w:rsidDel="00F16E77">
          <w:rPr>
            <w:rStyle w:val="Hyperlink"/>
            <w:rFonts w:eastAsia="MS Mincho" w:cstheme="minorHAnsi"/>
            <w:bCs/>
            <w:noProof/>
          </w:rPr>
          <w:delText xml:space="preserve"> for </w:delText>
        </w:r>
        <w:r w:rsidRPr="00BB1288" w:rsidDel="00F16E77">
          <w:rPr>
            <w:rStyle w:val="Hyperlink"/>
            <w:rFonts w:ascii="Courier New" w:eastAsia="MS Mincho" w:hAnsi="Courier New" w:cs="Courier New"/>
            <w:bCs/>
            <w:noProof/>
          </w:rPr>
          <w:delText>&lt;rotation_joint/&gt;</w:delText>
        </w:r>
        <w:r w:rsidDel="00F16E77">
          <w:rPr>
            <w:noProof/>
            <w:webHidden/>
          </w:rPr>
          <w:tab/>
        </w:r>
        <w:r w:rsidDel="00F16E77">
          <w:rPr>
            <w:b w:val="0"/>
            <w:noProof/>
            <w:webHidden/>
          </w:rPr>
          <w:fldChar w:fldCharType="begin"/>
        </w:r>
        <w:r w:rsidDel="00F16E77">
          <w:rPr>
            <w:noProof/>
            <w:webHidden/>
          </w:rPr>
          <w:delInstrText xml:space="preserve"> PAGEREF _Toc95915014 \h </w:delInstrText>
        </w:r>
        <w:r w:rsidDel="00F16E77">
          <w:rPr>
            <w:b w:val="0"/>
            <w:noProof/>
            <w:webHidden/>
          </w:rPr>
          <w:fldChar w:fldCharType="separate"/>
        </w:r>
        <w:r w:rsidR="00F16E77" w:rsidDel="00F16E77">
          <w:rPr>
            <w:noProof/>
            <w:webHidden/>
          </w:rPr>
          <w:delText>77</w:delText>
        </w:r>
        <w:r w:rsidDel="00F16E77">
          <w:rPr>
            <w:b w:val="0"/>
            <w:noProof/>
            <w:webHidden/>
          </w:rPr>
          <w:fldChar w:fldCharType="end"/>
        </w:r>
        <w:r w:rsidRPr="00BB1288" w:rsidDel="00F16E77">
          <w:rPr>
            <w:rStyle w:val="Hyperlink"/>
            <w:rFonts w:eastAsia="MS Mincho"/>
            <w:b w:val="0"/>
            <w:noProof/>
          </w:rPr>
          <w:fldChar w:fldCharType="end"/>
        </w:r>
      </w:del>
    </w:p>
    <w:p w14:paraId="4A97D958" w14:textId="599B2E22" w:rsidR="0050351B" w:rsidDel="00F16E77" w:rsidRDefault="0050351B">
      <w:pPr>
        <w:pStyle w:val="Abbildungsverzeichnis"/>
        <w:rPr>
          <w:del w:id="2108" w:author="Weinert, Matthias (M.)" w:date="2022-02-16T15:44:00Z"/>
          <w:rFonts w:asciiTheme="minorHAnsi" w:eastAsiaTheme="minorEastAsia" w:hAnsiTheme="minorHAnsi" w:cstheme="minorBidi"/>
          <w:b w:val="0"/>
          <w:noProof/>
          <w:szCs w:val="22"/>
          <w:lang w:val="de-DE"/>
        </w:rPr>
      </w:pPr>
      <w:del w:id="210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"_Toc95915015"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10" w:author="Weinert, Matthias (M.)" w:date="2022-02-21T10:55:00Z">
        <w:r w:rsidR="006344F0">
          <w:rPr>
            <w:rStyle w:val="Hyperlink"/>
            <w:rFonts w:eastAsia="MS Mincho"/>
            <w:bCs/>
            <w:noProof/>
            <w:lang w:val="de-DE"/>
          </w:rPr>
          <w:t>Fehler! Linkreferenz ungültig.</w:t>
        </w:r>
      </w:ins>
      <w:del w:id="2111" w:author="Weinert, Matthias (M.)" w:date="2022-02-16T15:44:00Z">
        <w:r w:rsidRPr="00BB1288" w:rsidDel="00F16E77">
          <w:rPr>
            <w:rStyle w:val="Hyperlink"/>
            <w:rFonts w:eastAsia="MS Mincho"/>
            <w:noProof/>
          </w:rPr>
          <w:delText>Table 75: Attributes of element &lt;rotation_joint/&gt;</w:delText>
        </w:r>
        <w:r w:rsidDel="00F16E77">
          <w:rPr>
            <w:noProof/>
            <w:webHidden/>
          </w:rPr>
          <w:tab/>
        </w:r>
        <w:r w:rsidDel="00F16E77">
          <w:rPr>
            <w:b w:val="0"/>
            <w:noProof/>
            <w:webHidden/>
          </w:rPr>
          <w:fldChar w:fldCharType="begin"/>
        </w:r>
        <w:r w:rsidDel="00F16E77">
          <w:rPr>
            <w:noProof/>
            <w:webHidden/>
          </w:rPr>
          <w:delInstrText xml:space="preserve"> PAGEREF _Toc95915015 \h </w:delInstrText>
        </w:r>
        <w:r w:rsidDel="00F16E77">
          <w:rPr>
            <w:b w:val="0"/>
            <w:noProof/>
            <w:webHidden/>
          </w:rPr>
          <w:fldChar w:fldCharType="separate"/>
        </w:r>
        <w:r w:rsidR="00F16E77" w:rsidDel="00F16E77">
          <w:rPr>
            <w:noProof/>
            <w:webHidden/>
          </w:rPr>
          <w:delText>77</w:delText>
        </w:r>
        <w:r w:rsidDel="00F16E77">
          <w:rPr>
            <w:b w:val="0"/>
            <w:noProof/>
            <w:webHidden/>
          </w:rPr>
          <w:fldChar w:fldCharType="end"/>
        </w:r>
        <w:r w:rsidRPr="00BB1288" w:rsidDel="00F16E77">
          <w:rPr>
            <w:rStyle w:val="Hyperlink"/>
            <w:rFonts w:eastAsia="MS Mincho"/>
            <w:b w:val="0"/>
            <w:noProof/>
          </w:rPr>
          <w:fldChar w:fldCharType="end"/>
        </w:r>
      </w:del>
    </w:p>
    <w:p w14:paraId="3E79F164" w14:textId="5CB05F2A" w:rsidR="0050351B" w:rsidDel="00F16E77" w:rsidRDefault="0050351B">
      <w:pPr>
        <w:pStyle w:val="Abbildungsverzeichnis"/>
        <w:rPr>
          <w:del w:id="2112" w:author="Weinert, Matthias (M.)" w:date="2022-02-16T15:44:00Z"/>
          <w:rFonts w:asciiTheme="minorHAnsi" w:eastAsiaTheme="minorEastAsia" w:hAnsiTheme="minorHAnsi" w:cstheme="minorBidi"/>
          <w:b w:val="0"/>
          <w:noProof/>
          <w:szCs w:val="22"/>
          <w:lang w:val="de-DE"/>
        </w:rPr>
      </w:pPr>
      <w:del w:id="211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"_Toc95915016"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14" w:author="Weinert, Matthias (M.)" w:date="2022-02-21T10:55:00Z">
        <w:r w:rsidR="006344F0">
          <w:rPr>
            <w:rStyle w:val="Hyperlink"/>
            <w:rFonts w:eastAsia="MS Mincho"/>
            <w:bCs/>
            <w:noProof/>
            <w:lang w:val="de-DE"/>
          </w:rPr>
          <w:t>Fehler! Linkreferenz ungültig.</w:t>
        </w:r>
      </w:ins>
      <w:del w:id="2115" w:author="Weinert, Matthias (M.)" w:date="2022-02-16T15:44:00Z">
        <w:r w:rsidRPr="00BB1288" w:rsidDel="00F16E77">
          <w:rPr>
            <w:rStyle w:val="Hyperlink"/>
            <w:rFonts w:eastAsia="MS Mincho"/>
            <w:noProof/>
          </w:rPr>
          <w:delText xml:space="preserve">Table 76: Nested elements of element </w:delText>
        </w:r>
        <w:r w:rsidRPr="00BB1288" w:rsidDel="00F16E77">
          <w:rPr>
            <w:rStyle w:val="Hyperlink"/>
            <w:rFonts w:ascii="Courier New" w:eastAsia="MS Mincho" w:hAnsi="Courier New" w:cs="Courier New"/>
            <w:noProof/>
          </w:rPr>
          <w:delText>&lt;rotation_joint/&gt;</w:delText>
        </w:r>
        <w:r w:rsidDel="00F16E77">
          <w:rPr>
            <w:noProof/>
            <w:webHidden/>
          </w:rPr>
          <w:tab/>
        </w:r>
        <w:r w:rsidDel="00F16E77">
          <w:rPr>
            <w:b w:val="0"/>
            <w:noProof/>
            <w:webHidden/>
          </w:rPr>
          <w:fldChar w:fldCharType="begin"/>
        </w:r>
        <w:r w:rsidDel="00F16E77">
          <w:rPr>
            <w:noProof/>
            <w:webHidden/>
          </w:rPr>
          <w:delInstrText xml:space="preserve"> PAGEREF _Toc95915016 \h </w:delInstrText>
        </w:r>
        <w:r w:rsidDel="00F16E77">
          <w:rPr>
            <w:b w:val="0"/>
            <w:noProof/>
            <w:webHidden/>
          </w:rPr>
          <w:fldChar w:fldCharType="separate"/>
        </w:r>
        <w:r w:rsidR="00F16E77" w:rsidDel="00F16E77">
          <w:rPr>
            <w:noProof/>
            <w:webHidden/>
          </w:rPr>
          <w:delText>77</w:delText>
        </w:r>
        <w:r w:rsidDel="00F16E77">
          <w:rPr>
            <w:b w:val="0"/>
            <w:noProof/>
            <w:webHidden/>
          </w:rPr>
          <w:fldChar w:fldCharType="end"/>
        </w:r>
        <w:r w:rsidRPr="00BB1288" w:rsidDel="00F16E77">
          <w:rPr>
            <w:rStyle w:val="Hyperlink"/>
            <w:rFonts w:eastAsia="MS Mincho"/>
            <w:b w:val="0"/>
            <w:noProof/>
          </w:rPr>
          <w:fldChar w:fldCharType="end"/>
        </w:r>
      </w:del>
    </w:p>
    <w:p w14:paraId="672E5CCC" w14:textId="2748AB6F" w:rsidR="0050351B" w:rsidDel="00F16E77" w:rsidRDefault="0050351B">
      <w:pPr>
        <w:pStyle w:val="Abbildungsverzeichnis"/>
        <w:rPr>
          <w:del w:id="2116" w:author="Weinert, Matthias (M.)" w:date="2022-02-16T15:44:00Z"/>
          <w:rFonts w:asciiTheme="minorHAnsi" w:eastAsiaTheme="minorEastAsia" w:hAnsiTheme="minorHAnsi" w:cstheme="minorBidi"/>
          <w:b w:val="0"/>
          <w:noProof/>
          <w:szCs w:val="22"/>
          <w:lang w:val="de-DE"/>
        </w:rPr>
      </w:pPr>
      <w:del w:id="211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"_Toc95915017"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18" w:author="Weinert, Matthias (M.)" w:date="2022-02-21T10:55:00Z">
        <w:r w:rsidR="006344F0">
          <w:rPr>
            <w:rStyle w:val="Hyperlink"/>
            <w:rFonts w:eastAsia="MS Mincho"/>
            <w:bCs/>
            <w:noProof/>
            <w:lang w:val="de-DE"/>
          </w:rPr>
          <w:t>Fehler! Linkreferenz ungültig.</w:t>
        </w:r>
      </w:ins>
      <w:del w:id="2119" w:author="Weinert, Matthias (M.)" w:date="2022-02-16T15:44:00Z">
        <w:r w:rsidRPr="00BB1288" w:rsidDel="00F16E77">
          <w:rPr>
            <w:rStyle w:val="Hyperlink"/>
            <w:rFonts w:eastAsia="MS Mincho"/>
            <w:noProof/>
          </w:rPr>
          <w:delText xml:space="preserve">Table 77: Attributes of element </w:delText>
        </w:r>
        <w:r w:rsidRPr="00BB1288" w:rsidDel="00F16E77">
          <w:rPr>
            <w:rStyle w:val="Hyperlink"/>
            <w:rFonts w:ascii="Courier New" w:eastAsia="MS Mincho" w:hAnsi="Courier New" w:cs="Courier New"/>
            <w:bCs/>
            <w:noProof/>
            <w:lang w:eastAsia="en-GB"/>
          </w:rPr>
          <w:delText>&lt;rotav/&gt;</w:delText>
        </w:r>
        <w:r w:rsidDel="00F16E77">
          <w:rPr>
            <w:noProof/>
            <w:webHidden/>
          </w:rPr>
          <w:tab/>
        </w:r>
        <w:r w:rsidDel="00F16E77">
          <w:rPr>
            <w:b w:val="0"/>
            <w:noProof/>
            <w:webHidden/>
          </w:rPr>
          <w:fldChar w:fldCharType="begin"/>
        </w:r>
        <w:r w:rsidDel="00F16E77">
          <w:rPr>
            <w:noProof/>
            <w:webHidden/>
          </w:rPr>
          <w:delInstrText xml:space="preserve"> PAGEREF _Toc95915017 \h </w:delInstrText>
        </w:r>
        <w:r w:rsidDel="00F16E77">
          <w:rPr>
            <w:b w:val="0"/>
            <w:noProof/>
            <w:webHidden/>
          </w:rPr>
          <w:fldChar w:fldCharType="separate"/>
        </w:r>
        <w:r w:rsidR="00F16E77" w:rsidDel="00F16E77">
          <w:rPr>
            <w:noProof/>
            <w:webHidden/>
          </w:rPr>
          <w:delText>78</w:delText>
        </w:r>
        <w:r w:rsidDel="00F16E77">
          <w:rPr>
            <w:b w:val="0"/>
            <w:noProof/>
            <w:webHidden/>
          </w:rPr>
          <w:fldChar w:fldCharType="end"/>
        </w:r>
        <w:r w:rsidRPr="00BB1288" w:rsidDel="00F16E77">
          <w:rPr>
            <w:rStyle w:val="Hyperlink"/>
            <w:rFonts w:eastAsia="MS Mincho"/>
            <w:b w:val="0"/>
            <w:noProof/>
          </w:rPr>
          <w:fldChar w:fldCharType="end"/>
        </w:r>
      </w:del>
    </w:p>
    <w:p w14:paraId="78AAE548" w14:textId="681130D8" w:rsidR="0050351B" w:rsidDel="00F16E77" w:rsidRDefault="0050351B">
      <w:pPr>
        <w:pStyle w:val="Abbildungsverzeichnis"/>
        <w:rPr>
          <w:del w:id="2120" w:author="Weinert, Matthias (M.)" w:date="2022-02-16T15:44:00Z"/>
          <w:rFonts w:asciiTheme="minorHAnsi" w:eastAsiaTheme="minorEastAsia" w:hAnsiTheme="minorHAnsi" w:cstheme="minorBidi"/>
          <w:b w:val="0"/>
          <w:noProof/>
          <w:szCs w:val="22"/>
          <w:lang w:val="de-DE"/>
        </w:rPr>
      </w:pPr>
      <w:del w:id="212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"_Toc95915018"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22" w:author="Weinert, Matthias (M.)" w:date="2022-02-21T10:55:00Z">
        <w:r w:rsidR="006344F0">
          <w:rPr>
            <w:rStyle w:val="Hyperlink"/>
            <w:rFonts w:eastAsia="MS Mincho"/>
            <w:bCs/>
            <w:noProof/>
            <w:lang w:val="de-DE"/>
          </w:rPr>
          <w:t>Fehler! Linkreferenz ungültig.</w:t>
        </w:r>
      </w:ins>
      <w:del w:id="2123" w:author="Weinert, Matthias (M.)" w:date="2022-02-16T15:44:00Z">
        <w:r w:rsidRPr="00BB1288" w:rsidDel="00F16E77">
          <w:rPr>
            <w:rStyle w:val="Hyperlink"/>
            <w:rFonts w:eastAsia="MS Mincho"/>
            <w:noProof/>
          </w:rPr>
          <w:delText xml:space="preserve">Table 78: Attributes of element </w:delText>
        </w:r>
        <w:r w:rsidRPr="00BB1288" w:rsidDel="00F16E77">
          <w:rPr>
            <w:rStyle w:val="Hyperlink"/>
            <w:rFonts w:ascii="Courier New" w:eastAsia="MS Mincho" w:hAnsi="Courier New" w:cs="Courier New"/>
            <w:bCs/>
            <w:noProof/>
          </w:rPr>
          <w:delText>&lt;loc_list/&gt;</w:delText>
        </w:r>
        <w:r w:rsidDel="00F16E77">
          <w:rPr>
            <w:noProof/>
            <w:webHidden/>
          </w:rPr>
          <w:tab/>
        </w:r>
        <w:r w:rsidDel="00F16E77">
          <w:rPr>
            <w:b w:val="0"/>
            <w:noProof/>
            <w:webHidden/>
          </w:rPr>
          <w:fldChar w:fldCharType="begin"/>
        </w:r>
        <w:r w:rsidDel="00F16E77">
          <w:rPr>
            <w:noProof/>
            <w:webHidden/>
          </w:rPr>
          <w:delInstrText xml:space="preserve"> PAGEREF _Toc95915018 \h </w:delInstrText>
        </w:r>
        <w:r w:rsidDel="00F16E77">
          <w:rPr>
            <w:b w:val="0"/>
            <w:noProof/>
            <w:webHidden/>
          </w:rPr>
          <w:fldChar w:fldCharType="separate"/>
        </w:r>
        <w:r w:rsidR="00F16E77" w:rsidDel="00F16E77">
          <w:rPr>
            <w:noProof/>
            <w:webHidden/>
          </w:rPr>
          <w:delText>80</w:delText>
        </w:r>
        <w:r w:rsidDel="00F16E77">
          <w:rPr>
            <w:b w:val="0"/>
            <w:noProof/>
            <w:webHidden/>
          </w:rPr>
          <w:fldChar w:fldCharType="end"/>
        </w:r>
        <w:r w:rsidRPr="00BB1288" w:rsidDel="00F16E77">
          <w:rPr>
            <w:rStyle w:val="Hyperlink"/>
            <w:rFonts w:eastAsia="MS Mincho"/>
            <w:b w:val="0"/>
            <w:noProof/>
          </w:rPr>
          <w:fldChar w:fldCharType="end"/>
        </w:r>
      </w:del>
    </w:p>
    <w:p w14:paraId="4F2AFFEE" w14:textId="672C2BB7" w:rsidR="0050351B" w:rsidDel="00F16E77" w:rsidRDefault="0050351B">
      <w:pPr>
        <w:pStyle w:val="Abbildungsverzeichnis"/>
        <w:rPr>
          <w:del w:id="2124" w:author="Weinert, Matthias (M.)" w:date="2022-02-16T15:44:00Z"/>
          <w:rFonts w:asciiTheme="minorHAnsi" w:eastAsiaTheme="minorEastAsia" w:hAnsiTheme="minorHAnsi" w:cstheme="minorBidi"/>
          <w:b w:val="0"/>
          <w:noProof/>
          <w:szCs w:val="22"/>
          <w:lang w:val="de-DE"/>
        </w:rPr>
      </w:pPr>
      <w:del w:id="212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"_Toc95915019"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26" w:author="Weinert, Matthias (M.)" w:date="2022-02-21T10:55:00Z">
        <w:r w:rsidR="006344F0">
          <w:rPr>
            <w:rStyle w:val="Hyperlink"/>
            <w:rFonts w:eastAsia="MS Mincho"/>
            <w:bCs/>
            <w:noProof/>
            <w:lang w:val="de-DE"/>
          </w:rPr>
          <w:t>Fehler! Linkreferenz ungültig.</w:t>
        </w:r>
      </w:ins>
      <w:del w:id="2127" w:author="Weinert, Matthias (M.)" w:date="2022-02-16T15:44:00Z">
        <w:r w:rsidRPr="00BB1288" w:rsidDel="00F16E77">
          <w:rPr>
            <w:rStyle w:val="Hyperlink"/>
            <w:rFonts w:eastAsia="MS Mincho"/>
            <w:noProof/>
          </w:rPr>
          <w:delText xml:space="preserve">Table 79: Nested elements of </w:delText>
        </w:r>
        <w:r w:rsidRPr="00BB1288" w:rsidDel="00F16E77">
          <w:rPr>
            <w:rStyle w:val="Hyperlink"/>
            <w:rFonts w:ascii="Courier New" w:eastAsia="MS Mincho" w:hAnsi="Courier New" w:cs="Courier New"/>
            <w:bCs/>
            <w:noProof/>
          </w:rPr>
          <w:delText>&lt;loc_list&gt;</w:delText>
        </w:r>
        <w:r w:rsidDel="00F16E77">
          <w:rPr>
            <w:noProof/>
            <w:webHidden/>
          </w:rPr>
          <w:tab/>
        </w:r>
        <w:r w:rsidDel="00F16E77">
          <w:rPr>
            <w:b w:val="0"/>
            <w:noProof/>
            <w:webHidden/>
          </w:rPr>
          <w:fldChar w:fldCharType="begin"/>
        </w:r>
        <w:r w:rsidDel="00F16E77">
          <w:rPr>
            <w:noProof/>
            <w:webHidden/>
          </w:rPr>
          <w:delInstrText xml:space="preserve"> PAGEREF _Toc95915019 \h </w:delInstrText>
        </w:r>
        <w:r w:rsidDel="00F16E77">
          <w:rPr>
            <w:b w:val="0"/>
            <w:noProof/>
            <w:webHidden/>
          </w:rPr>
          <w:fldChar w:fldCharType="separate"/>
        </w:r>
        <w:r w:rsidR="00F16E77" w:rsidDel="00F16E77">
          <w:rPr>
            <w:noProof/>
            <w:webHidden/>
          </w:rPr>
          <w:delText>80</w:delText>
        </w:r>
        <w:r w:rsidDel="00F16E77">
          <w:rPr>
            <w:b w:val="0"/>
            <w:noProof/>
            <w:webHidden/>
          </w:rPr>
          <w:fldChar w:fldCharType="end"/>
        </w:r>
        <w:r w:rsidRPr="00BB1288" w:rsidDel="00F16E77">
          <w:rPr>
            <w:rStyle w:val="Hyperlink"/>
            <w:rFonts w:eastAsia="MS Mincho"/>
            <w:b w:val="0"/>
            <w:noProof/>
          </w:rPr>
          <w:fldChar w:fldCharType="end"/>
        </w:r>
      </w:del>
    </w:p>
    <w:p w14:paraId="3FA92235" w14:textId="26434430" w:rsidR="0050351B" w:rsidDel="00F16E77" w:rsidRDefault="0050351B">
      <w:pPr>
        <w:pStyle w:val="Abbildungsverzeichnis"/>
        <w:rPr>
          <w:del w:id="2128" w:author="Weinert, Matthias (M.)" w:date="2022-02-16T15:44:00Z"/>
          <w:rFonts w:asciiTheme="minorHAnsi" w:eastAsiaTheme="minorEastAsia" w:hAnsiTheme="minorHAnsi" w:cstheme="minorBidi"/>
          <w:b w:val="0"/>
          <w:noProof/>
          <w:szCs w:val="22"/>
          <w:lang w:val="de-DE"/>
        </w:rPr>
      </w:pPr>
      <w:del w:id="212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"_Toc95915020"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30" w:author="Weinert, Matthias (M.)" w:date="2022-02-21T10:55:00Z">
        <w:r w:rsidR="006344F0">
          <w:rPr>
            <w:rStyle w:val="Hyperlink"/>
            <w:rFonts w:eastAsia="MS Mincho"/>
            <w:bCs/>
            <w:noProof/>
            <w:lang w:val="de-DE"/>
          </w:rPr>
          <w:t>Fehler! Linkreferenz ungültig.</w:t>
        </w:r>
      </w:ins>
      <w:del w:id="2131" w:author="Weinert, Matthias (M.)" w:date="2022-02-16T15:44:00Z">
        <w:r w:rsidRPr="00BB1288" w:rsidDel="00F16E77">
          <w:rPr>
            <w:rStyle w:val="Hyperlink"/>
            <w:rFonts w:eastAsia="MS Mincho"/>
            <w:noProof/>
          </w:rPr>
          <w:delText xml:space="preserve">Table 80: Attributes of element </w:delText>
        </w:r>
        <w:r w:rsidRPr="00BB1288" w:rsidDel="00F16E77">
          <w:rPr>
            <w:rStyle w:val="Hyperlink"/>
            <w:rFonts w:ascii="Courier New" w:eastAsia="MS Mincho" w:hAnsi="Courier New" w:cs="Courier New"/>
            <w:bCs/>
            <w:noProof/>
          </w:rPr>
          <w:delText>&lt;loc/&gt;</w:delText>
        </w:r>
        <w:r w:rsidDel="00F16E77">
          <w:rPr>
            <w:noProof/>
            <w:webHidden/>
          </w:rPr>
          <w:tab/>
        </w:r>
        <w:r w:rsidDel="00F16E77">
          <w:rPr>
            <w:b w:val="0"/>
            <w:noProof/>
            <w:webHidden/>
          </w:rPr>
          <w:fldChar w:fldCharType="begin"/>
        </w:r>
        <w:r w:rsidDel="00F16E77">
          <w:rPr>
            <w:noProof/>
            <w:webHidden/>
          </w:rPr>
          <w:delInstrText xml:space="preserve"> PAGEREF _Toc95915020 \h </w:delInstrText>
        </w:r>
        <w:r w:rsidDel="00F16E77">
          <w:rPr>
            <w:b w:val="0"/>
            <w:noProof/>
            <w:webHidden/>
          </w:rPr>
          <w:fldChar w:fldCharType="separate"/>
        </w:r>
        <w:r w:rsidR="00F16E77" w:rsidDel="00F16E77">
          <w:rPr>
            <w:noProof/>
            <w:webHidden/>
          </w:rPr>
          <w:delText>80</w:delText>
        </w:r>
        <w:r w:rsidDel="00F16E77">
          <w:rPr>
            <w:b w:val="0"/>
            <w:noProof/>
            <w:webHidden/>
          </w:rPr>
          <w:fldChar w:fldCharType="end"/>
        </w:r>
        <w:r w:rsidRPr="00BB1288" w:rsidDel="00F16E77">
          <w:rPr>
            <w:rStyle w:val="Hyperlink"/>
            <w:rFonts w:eastAsia="MS Mincho"/>
            <w:b w:val="0"/>
            <w:noProof/>
          </w:rPr>
          <w:fldChar w:fldCharType="end"/>
        </w:r>
      </w:del>
    </w:p>
    <w:p w14:paraId="56920F70" w14:textId="55ECD32E" w:rsidR="0050351B" w:rsidDel="00F16E77" w:rsidRDefault="0050351B">
      <w:pPr>
        <w:pStyle w:val="Abbildungsverzeichnis"/>
        <w:rPr>
          <w:del w:id="2132" w:author="Weinert, Matthias (M.)" w:date="2022-02-16T15:44:00Z"/>
          <w:rFonts w:asciiTheme="minorHAnsi" w:eastAsiaTheme="minorEastAsia" w:hAnsiTheme="minorHAnsi" w:cstheme="minorBidi"/>
          <w:b w:val="0"/>
          <w:noProof/>
          <w:szCs w:val="22"/>
          <w:lang w:val="de-DE"/>
        </w:rPr>
      </w:pPr>
      <w:del w:id="213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"_Toc95915021"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34" w:author="Weinert, Matthias (M.)" w:date="2022-02-21T10:55:00Z">
        <w:r w:rsidR="006344F0">
          <w:rPr>
            <w:rStyle w:val="Hyperlink"/>
            <w:rFonts w:eastAsia="MS Mincho"/>
            <w:bCs/>
            <w:noProof/>
            <w:lang w:val="de-DE"/>
          </w:rPr>
          <w:t>Fehler! Linkreferenz ungültig.</w:t>
        </w:r>
      </w:ins>
      <w:del w:id="2135" w:author="Weinert, Matthias (M.)" w:date="2022-02-16T15:44:00Z">
        <w:r w:rsidRPr="00BB1288" w:rsidDel="00F16E77">
          <w:rPr>
            <w:rStyle w:val="Hyperlink"/>
            <w:rFonts w:eastAsia="MS Mincho"/>
            <w:noProof/>
          </w:rPr>
          <w:delText xml:space="preserve">Table 81: Attributes of element </w:delText>
        </w:r>
        <w:r w:rsidRPr="00BB1288" w:rsidDel="00F16E77">
          <w:rPr>
            <w:rStyle w:val="Hyperlink"/>
            <w:rFonts w:ascii="Courier New" w:eastAsia="MS Mincho" w:hAnsi="Courier New" w:cs="Courier New"/>
            <w:bCs/>
            <w:noProof/>
          </w:rPr>
          <w:delText>&lt;segment/&gt;</w:delText>
        </w:r>
        <w:r w:rsidDel="00F16E77">
          <w:rPr>
            <w:noProof/>
            <w:webHidden/>
          </w:rPr>
          <w:tab/>
        </w:r>
        <w:r w:rsidDel="00F16E77">
          <w:rPr>
            <w:b w:val="0"/>
            <w:noProof/>
            <w:webHidden/>
          </w:rPr>
          <w:fldChar w:fldCharType="begin"/>
        </w:r>
        <w:r w:rsidDel="00F16E77">
          <w:rPr>
            <w:noProof/>
            <w:webHidden/>
          </w:rPr>
          <w:delInstrText xml:space="preserve"> PAGEREF _Toc95915021 \h </w:delInstrText>
        </w:r>
        <w:r w:rsidDel="00F16E77">
          <w:rPr>
            <w:b w:val="0"/>
            <w:noProof/>
            <w:webHidden/>
          </w:rPr>
          <w:fldChar w:fldCharType="separate"/>
        </w:r>
        <w:r w:rsidR="00F16E77" w:rsidDel="00F16E77">
          <w:rPr>
            <w:noProof/>
            <w:webHidden/>
          </w:rPr>
          <w:delText>83</w:delText>
        </w:r>
        <w:r w:rsidDel="00F16E77">
          <w:rPr>
            <w:b w:val="0"/>
            <w:noProof/>
            <w:webHidden/>
          </w:rPr>
          <w:fldChar w:fldCharType="end"/>
        </w:r>
        <w:r w:rsidRPr="00BB1288" w:rsidDel="00F16E77">
          <w:rPr>
            <w:rStyle w:val="Hyperlink"/>
            <w:rFonts w:eastAsia="MS Mincho"/>
            <w:b w:val="0"/>
            <w:noProof/>
          </w:rPr>
          <w:fldChar w:fldCharType="end"/>
        </w:r>
      </w:del>
    </w:p>
    <w:p w14:paraId="3C6720C4" w14:textId="19D633EF" w:rsidR="0050351B" w:rsidDel="00F16E77" w:rsidRDefault="0050351B">
      <w:pPr>
        <w:pStyle w:val="Abbildungsverzeichnis"/>
        <w:rPr>
          <w:del w:id="2136" w:author="Weinert, Matthias (M.)" w:date="2022-02-16T15:44:00Z"/>
          <w:rFonts w:asciiTheme="minorHAnsi" w:eastAsiaTheme="minorEastAsia" w:hAnsiTheme="minorHAnsi" w:cstheme="minorBidi"/>
          <w:b w:val="0"/>
          <w:noProof/>
          <w:szCs w:val="22"/>
          <w:lang w:val="de-DE"/>
        </w:rPr>
      </w:pPr>
      <w:del w:id="213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"_Toc95915022"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38" w:author="Weinert, Matthias (M.)" w:date="2022-02-21T10:55:00Z">
        <w:r w:rsidR="006344F0">
          <w:rPr>
            <w:rStyle w:val="Hyperlink"/>
            <w:rFonts w:eastAsia="MS Mincho"/>
            <w:bCs/>
            <w:noProof/>
            <w:lang w:val="de-DE"/>
          </w:rPr>
          <w:t>Fehler! Linkreferenz ungültig.</w:t>
        </w:r>
      </w:ins>
      <w:del w:id="2139" w:author="Weinert, Matthias (M.)" w:date="2022-02-16T15:44:00Z">
        <w:r w:rsidRPr="00BB1288" w:rsidDel="00F16E77">
          <w:rPr>
            <w:rStyle w:val="Hyperlink"/>
            <w:rFonts w:eastAsia="MS Mincho"/>
            <w:noProof/>
          </w:rPr>
          <w:delText xml:space="preserve">Table 82: Attributes of element </w:delText>
        </w:r>
        <w:r w:rsidRPr="00BB1288" w:rsidDel="00F16E77">
          <w:rPr>
            <w:rStyle w:val="Hyperlink"/>
            <w:rFonts w:ascii="Courier New" w:eastAsia="MS Mincho" w:hAnsi="Courier New" w:cs="Courier New"/>
            <w:bCs/>
            <w:noProof/>
          </w:rPr>
          <w:delText>&lt;regular_segments/&gt;</w:delText>
        </w:r>
        <w:r w:rsidDel="00F16E77">
          <w:rPr>
            <w:noProof/>
            <w:webHidden/>
          </w:rPr>
          <w:tab/>
        </w:r>
        <w:r w:rsidDel="00F16E77">
          <w:rPr>
            <w:b w:val="0"/>
            <w:noProof/>
            <w:webHidden/>
          </w:rPr>
          <w:fldChar w:fldCharType="begin"/>
        </w:r>
        <w:r w:rsidDel="00F16E77">
          <w:rPr>
            <w:noProof/>
            <w:webHidden/>
          </w:rPr>
          <w:delInstrText xml:space="preserve"> PAGEREF _Toc95915022 \h </w:delInstrText>
        </w:r>
        <w:r w:rsidDel="00F16E77">
          <w:rPr>
            <w:b w:val="0"/>
            <w:noProof/>
            <w:webHidden/>
          </w:rPr>
          <w:fldChar w:fldCharType="separate"/>
        </w:r>
        <w:r w:rsidR="00F16E77" w:rsidDel="00F16E77">
          <w:rPr>
            <w:noProof/>
            <w:webHidden/>
          </w:rPr>
          <w:delText>83</w:delText>
        </w:r>
        <w:r w:rsidDel="00F16E77">
          <w:rPr>
            <w:b w:val="0"/>
            <w:noProof/>
            <w:webHidden/>
          </w:rPr>
          <w:fldChar w:fldCharType="end"/>
        </w:r>
        <w:r w:rsidRPr="00BB1288" w:rsidDel="00F16E77">
          <w:rPr>
            <w:rStyle w:val="Hyperlink"/>
            <w:rFonts w:eastAsia="MS Mincho"/>
            <w:b w:val="0"/>
            <w:noProof/>
          </w:rPr>
          <w:fldChar w:fldCharType="end"/>
        </w:r>
      </w:del>
    </w:p>
    <w:p w14:paraId="5B60DA51" w14:textId="2AF145F4" w:rsidR="0050351B" w:rsidDel="00F16E77" w:rsidRDefault="0050351B">
      <w:pPr>
        <w:pStyle w:val="Abbildungsverzeichnis"/>
        <w:rPr>
          <w:del w:id="2140" w:author="Weinert, Matthias (M.)" w:date="2022-02-16T15:44:00Z"/>
          <w:rFonts w:asciiTheme="minorHAnsi" w:eastAsiaTheme="minorEastAsia" w:hAnsiTheme="minorHAnsi" w:cstheme="minorBidi"/>
          <w:b w:val="0"/>
          <w:noProof/>
          <w:szCs w:val="22"/>
          <w:lang w:val="de-DE"/>
        </w:rPr>
      </w:pPr>
      <w:del w:id="214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"_Toc95915023"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42" w:author="Weinert, Matthias (M.)" w:date="2022-02-21T10:55:00Z">
        <w:r w:rsidR="006344F0">
          <w:rPr>
            <w:rStyle w:val="Hyperlink"/>
            <w:rFonts w:eastAsia="MS Mincho"/>
            <w:bCs/>
            <w:noProof/>
            <w:lang w:val="de-DE"/>
          </w:rPr>
          <w:t>Fehler! Linkreferenz ungültig.</w:t>
        </w:r>
      </w:ins>
      <w:del w:id="2143" w:author="Weinert, Matthias (M.)" w:date="2022-02-16T15:44:00Z">
        <w:r w:rsidRPr="00BB1288" w:rsidDel="00F16E77">
          <w:rPr>
            <w:rStyle w:val="Hyperlink"/>
            <w:rFonts w:eastAsia="MS Mincho"/>
            <w:noProof/>
          </w:rPr>
          <w:delText xml:space="preserve">Table 83: Nested elements of element </w:delText>
        </w:r>
        <w:r w:rsidRPr="00BB1288" w:rsidDel="00F16E77">
          <w:rPr>
            <w:rStyle w:val="Hyperlink"/>
            <w:rFonts w:ascii="Courier New" w:eastAsia="MS Mincho" w:hAnsi="Courier New" w:cs="Courier New"/>
            <w:noProof/>
            <w:kern w:val="22"/>
          </w:rPr>
          <w:delText>&lt;connection_1d/&gt;</w:delText>
        </w:r>
        <w:r w:rsidDel="00F16E77">
          <w:rPr>
            <w:noProof/>
            <w:webHidden/>
          </w:rPr>
          <w:tab/>
        </w:r>
        <w:r w:rsidDel="00F16E77">
          <w:rPr>
            <w:b w:val="0"/>
            <w:noProof/>
            <w:webHidden/>
          </w:rPr>
          <w:fldChar w:fldCharType="begin"/>
        </w:r>
        <w:r w:rsidDel="00F16E77">
          <w:rPr>
            <w:noProof/>
            <w:webHidden/>
          </w:rPr>
          <w:delInstrText xml:space="preserve"> PAGEREF _Toc95915023 \h </w:delInstrText>
        </w:r>
        <w:r w:rsidDel="00F16E77">
          <w:rPr>
            <w:b w:val="0"/>
            <w:noProof/>
            <w:webHidden/>
          </w:rPr>
          <w:fldChar w:fldCharType="separate"/>
        </w:r>
        <w:r w:rsidR="00F16E77" w:rsidDel="00F16E77">
          <w:rPr>
            <w:noProof/>
            <w:webHidden/>
          </w:rPr>
          <w:delText>87</w:delText>
        </w:r>
        <w:r w:rsidDel="00F16E77">
          <w:rPr>
            <w:b w:val="0"/>
            <w:noProof/>
            <w:webHidden/>
          </w:rPr>
          <w:fldChar w:fldCharType="end"/>
        </w:r>
        <w:r w:rsidRPr="00BB1288" w:rsidDel="00F16E77">
          <w:rPr>
            <w:rStyle w:val="Hyperlink"/>
            <w:rFonts w:eastAsia="MS Mincho"/>
            <w:b w:val="0"/>
            <w:noProof/>
          </w:rPr>
          <w:fldChar w:fldCharType="end"/>
        </w:r>
      </w:del>
    </w:p>
    <w:p w14:paraId="2DA42A79" w14:textId="2309BC8C" w:rsidR="0050351B" w:rsidDel="00F16E77" w:rsidRDefault="0050351B">
      <w:pPr>
        <w:pStyle w:val="Abbildungsverzeichnis"/>
        <w:rPr>
          <w:del w:id="2144" w:author="Weinert, Matthias (M.)" w:date="2022-02-16T15:44:00Z"/>
          <w:rFonts w:asciiTheme="minorHAnsi" w:eastAsiaTheme="minorEastAsia" w:hAnsiTheme="minorHAnsi" w:cstheme="minorBidi"/>
          <w:b w:val="0"/>
          <w:noProof/>
          <w:szCs w:val="22"/>
          <w:lang w:val="de-DE"/>
        </w:rPr>
      </w:pPr>
      <w:del w:id="214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"_Toc95915024"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46" w:author="Weinert, Matthias (M.)" w:date="2022-02-21T10:55:00Z">
        <w:r w:rsidR="006344F0">
          <w:rPr>
            <w:rStyle w:val="Hyperlink"/>
            <w:rFonts w:eastAsia="MS Mincho"/>
            <w:bCs/>
            <w:noProof/>
            <w:lang w:val="de-DE"/>
          </w:rPr>
          <w:t>Fehler! Linkreferenz ungültig.</w:t>
        </w:r>
      </w:ins>
      <w:del w:id="2147" w:author="Weinert, Matthias (M.)" w:date="2022-02-16T15:44:00Z">
        <w:r w:rsidRPr="00BB1288" w:rsidDel="00F16E77">
          <w:rPr>
            <w:rStyle w:val="Hyperlink"/>
            <w:rFonts w:eastAsia="MS Mincho"/>
            <w:noProof/>
          </w:rPr>
          <w:delText xml:space="preserve">Table 84: Nested elements of element </w:delText>
        </w:r>
        <w:r w:rsidRPr="00BB1288" w:rsidDel="00F16E77">
          <w:rPr>
            <w:rStyle w:val="Hyperlink"/>
            <w:rFonts w:ascii="Courier New" w:eastAsia="MS Mincho" w:hAnsi="Courier New" w:cs="Courier New"/>
            <w:noProof/>
            <w:kern w:val="22"/>
          </w:rPr>
          <w:delText>&lt;seamweld/&gt;</w:delText>
        </w:r>
        <w:r w:rsidDel="00F16E77">
          <w:rPr>
            <w:noProof/>
            <w:webHidden/>
          </w:rPr>
          <w:tab/>
        </w:r>
        <w:r w:rsidDel="00F16E77">
          <w:rPr>
            <w:b w:val="0"/>
            <w:noProof/>
            <w:webHidden/>
          </w:rPr>
          <w:fldChar w:fldCharType="begin"/>
        </w:r>
        <w:r w:rsidDel="00F16E77">
          <w:rPr>
            <w:noProof/>
            <w:webHidden/>
          </w:rPr>
          <w:delInstrText xml:space="preserve"> PAGEREF _Toc95915024 \h </w:delInstrText>
        </w:r>
        <w:r w:rsidDel="00F16E77">
          <w:rPr>
            <w:b w:val="0"/>
            <w:noProof/>
            <w:webHidden/>
          </w:rPr>
          <w:fldChar w:fldCharType="separate"/>
        </w:r>
      </w:del>
      <w:del w:id="2148" w:author="Weinert, Matthias (M.)" w:date="2022-02-16T15:43:00Z">
        <w:r w:rsidDel="00F16E77">
          <w:rPr>
            <w:noProof/>
            <w:webHidden/>
          </w:rPr>
          <w:delText>90</w:delText>
        </w:r>
      </w:del>
      <w:del w:id="214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0DFE1DA8" w14:textId="7209C851" w:rsidR="0050351B" w:rsidDel="00F16E77" w:rsidRDefault="0050351B">
      <w:pPr>
        <w:pStyle w:val="Abbildungsverzeichnis"/>
        <w:rPr>
          <w:del w:id="2150" w:author="Weinert, Matthias (M.)" w:date="2022-02-16T15:44:00Z"/>
          <w:rFonts w:asciiTheme="minorHAnsi" w:eastAsiaTheme="minorEastAsia" w:hAnsiTheme="minorHAnsi" w:cstheme="minorBidi"/>
          <w:b w:val="0"/>
          <w:noProof/>
          <w:szCs w:val="22"/>
          <w:lang w:val="de-DE"/>
        </w:rPr>
      </w:pPr>
      <w:del w:id="215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"_Toc95915025"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52" w:author="Weinert, Matthias (M.)" w:date="2022-02-21T10:55:00Z">
        <w:r w:rsidR="006344F0">
          <w:rPr>
            <w:rStyle w:val="Hyperlink"/>
            <w:rFonts w:eastAsia="MS Mincho"/>
            <w:bCs/>
            <w:noProof/>
            <w:lang w:val="de-DE"/>
          </w:rPr>
          <w:t>Fehler! Linkreferenz ungültig.</w:t>
        </w:r>
      </w:ins>
      <w:del w:id="2153" w:author="Weinert, Matthias (M.)" w:date="2022-02-16T15:44:00Z">
        <w:r w:rsidRPr="00BB1288" w:rsidDel="00F16E77">
          <w:rPr>
            <w:rStyle w:val="Hyperlink"/>
            <w:rFonts w:eastAsia="MS Mincho"/>
            <w:noProof/>
          </w:rPr>
          <w:delText xml:space="preserve">Table 85: Attributes of element </w:delText>
        </w:r>
        <w:r w:rsidRPr="00BB1288" w:rsidDel="00F16E77">
          <w:rPr>
            <w:rStyle w:val="Hyperlink"/>
            <w:rFonts w:ascii="Courier New" w:eastAsia="MS Mincho" w:hAnsi="Courier New" w:cs="Courier New"/>
            <w:noProof/>
            <w:kern w:val="22"/>
          </w:rPr>
          <w:delText>&lt;subtype/&gt;</w:delText>
        </w:r>
        <w:r w:rsidDel="00F16E77">
          <w:rPr>
            <w:noProof/>
            <w:webHidden/>
          </w:rPr>
          <w:tab/>
        </w:r>
        <w:r w:rsidDel="00F16E77">
          <w:rPr>
            <w:b w:val="0"/>
            <w:noProof/>
            <w:webHidden/>
          </w:rPr>
          <w:fldChar w:fldCharType="begin"/>
        </w:r>
        <w:r w:rsidDel="00F16E77">
          <w:rPr>
            <w:noProof/>
            <w:webHidden/>
          </w:rPr>
          <w:delInstrText xml:space="preserve"> PAGEREF _Toc95915025 \h </w:delInstrText>
        </w:r>
        <w:r w:rsidDel="00F16E77">
          <w:rPr>
            <w:b w:val="0"/>
            <w:noProof/>
            <w:webHidden/>
          </w:rPr>
          <w:fldChar w:fldCharType="separate"/>
        </w:r>
      </w:del>
      <w:del w:id="2154" w:author="Weinert, Matthias (M.)" w:date="2022-02-16T15:43:00Z">
        <w:r w:rsidDel="00F16E77">
          <w:rPr>
            <w:noProof/>
            <w:webHidden/>
          </w:rPr>
          <w:delText>91</w:delText>
        </w:r>
      </w:del>
      <w:del w:id="215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68C46443" w14:textId="28C8F17F" w:rsidR="0050351B" w:rsidDel="00F16E77" w:rsidRDefault="0050351B">
      <w:pPr>
        <w:pStyle w:val="Abbildungsverzeichnis"/>
        <w:rPr>
          <w:del w:id="2156" w:author="Weinert, Matthias (M.)" w:date="2022-02-16T15:44:00Z"/>
          <w:rFonts w:asciiTheme="minorHAnsi" w:eastAsiaTheme="minorEastAsia" w:hAnsiTheme="minorHAnsi" w:cstheme="minorBidi"/>
          <w:b w:val="0"/>
          <w:noProof/>
          <w:szCs w:val="22"/>
          <w:lang w:val="de-DE"/>
        </w:rPr>
      </w:pPr>
      <w:del w:id="215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"_Toc95915026"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58" w:author="Weinert, Matthias (M.)" w:date="2022-02-21T10:55:00Z">
        <w:r w:rsidR="006344F0">
          <w:rPr>
            <w:rStyle w:val="Hyperlink"/>
            <w:rFonts w:eastAsia="MS Mincho"/>
            <w:bCs/>
            <w:noProof/>
            <w:lang w:val="de-DE"/>
          </w:rPr>
          <w:t>Fehler! Linkreferenz ungültig.</w:t>
        </w:r>
      </w:ins>
      <w:del w:id="2159" w:author="Weinert, Matthias (M.)" w:date="2022-02-16T15:44:00Z">
        <w:r w:rsidRPr="00BB1288" w:rsidDel="00F16E77">
          <w:rPr>
            <w:rStyle w:val="Hyperlink"/>
            <w:rFonts w:eastAsia="MS Mincho"/>
            <w:noProof/>
          </w:rPr>
          <w:delText xml:space="preserve">Table 86: Nested elements of element </w:delText>
        </w:r>
        <w:r w:rsidRPr="00BB1288" w:rsidDel="00F16E77">
          <w:rPr>
            <w:rStyle w:val="Hyperlink"/>
            <w:rFonts w:ascii="Courier New" w:eastAsia="MS Mincho" w:hAnsi="Courier New" w:cs="Courier New"/>
            <w:noProof/>
            <w:kern w:val="22"/>
          </w:rPr>
          <w:delText>&lt;subtype/&gt;</w:delText>
        </w:r>
        <w:r w:rsidDel="00F16E77">
          <w:rPr>
            <w:noProof/>
            <w:webHidden/>
          </w:rPr>
          <w:tab/>
        </w:r>
        <w:r w:rsidDel="00F16E77">
          <w:rPr>
            <w:b w:val="0"/>
            <w:noProof/>
            <w:webHidden/>
          </w:rPr>
          <w:fldChar w:fldCharType="begin"/>
        </w:r>
        <w:r w:rsidDel="00F16E77">
          <w:rPr>
            <w:noProof/>
            <w:webHidden/>
          </w:rPr>
          <w:delInstrText xml:space="preserve"> PAGEREF _Toc95915026 \h </w:delInstrText>
        </w:r>
        <w:r w:rsidDel="00F16E77">
          <w:rPr>
            <w:b w:val="0"/>
            <w:noProof/>
            <w:webHidden/>
          </w:rPr>
          <w:fldChar w:fldCharType="separate"/>
        </w:r>
      </w:del>
      <w:del w:id="2160" w:author="Weinert, Matthias (M.)" w:date="2022-02-16T15:43:00Z">
        <w:r w:rsidDel="00F16E77">
          <w:rPr>
            <w:noProof/>
            <w:webHidden/>
          </w:rPr>
          <w:delText>91</w:delText>
        </w:r>
      </w:del>
      <w:del w:id="216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1473AF3" w14:textId="5C58A719" w:rsidR="0050351B" w:rsidDel="00F16E77" w:rsidRDefault="0050351B">
      <w:pPr>
        <w:pStyle w:val="Abbildungsverzeichnis"/>
        <w:rPr>
          <w:del w:id="2162" w:author="Weinert, Matthias (M.)" w:date="2022-02-16T15:44:00Z"/>
          <w:rFonts w:asciiTheme="minorHAnsi" w:eastAsiaTheme="minorEastAsia" w:hAnsiTheme="minorHAnsi" w:cstheme="minorBidi"/>
          <w:b w:val="0"/>
          <w:noProof/>
          <w:szCs w:val="22"/>
          <w:lang w:val="de-DE"/>
        </w:rPr>
      </w:pPr>
      <w:del w:id="216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"_Toc95915027"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64" w:author="Weinert, Matthias (M.)" w:date="2022-02-21T10:55:00Z">
        <w:r w:rsidR="006344F0">
          <w:rPr>
            <w:rStyle w:val="Hyperlink"/>
            <w:rFonts w:eastAsia="MS Mincho"/>
            <w:bCs/>
            <w:noProof/>
            <w:lang w:val="de-DE"/>
          </w:rPr>
          <w:t>Fehler! Linkreferenz ungültig.</w:t>
        </w:r>
      </w:ins>
      <w:del w:id="2165" w:author="Weinert, Matthias (M.)" w:date="2022-02-16T15:44:00Z">
        <w:r w:rsidRPr="00BB1288" w:rsidDel="00F16E77">
          <w:rPr>
            <w:rStyle w:val="Hyperlink"/>
            <w:rFonts w:eastAsia="MS Mincho"/>
            <w:noProof/>
          </w:rPr>
          <w:delText xml:space="preserve">Table 87: Attributes of element </w:delText>
        </w:r>
        <w:r w:rsidRPr="00BB1288" w:rsidDel="00F16E77">
          <w:rPr>
            <w:rStyle w:val="Hyperlink"/>
            <w:rFonts w:ascii="Courier New" w:eastAsia="MS Mincho" w:hAnsi="Courier New" w:cs="Courier New"/>
            <w:noProof/>
            <w:kern w:val="22"/>
          </w:rPr>
          <w:delText>&lt;sheet_parameter/&gt;</w:delText>
        </w:r>
        <w:r w:rsidDel="00F16E77">
          <w:rPr>
            <w:noProof/>
            <w:webHidden/>
          </w:rPr>
          <w:tab/>
        </w:r>
        <w:r w:rsidDel="00F16E77">
          <w:rPr>
            <w:b w:val="0"/>
            <w:noProof/>
            <w:webHidden/>
          </w:rPr>
          <w:fldChar w:fldCharType="begin"/>
        </w:r>
        <w:r w:rsidDel="00F16E77">
          <w:rPr>
            <w:noProof/>
            <w:webHidden/>
          </w:rPr>
          <w:delInstrText xml:space="preserve"> PAGEREF _Toc95915027 \h </w:delInstrText>
        </w:r>
        <w:r w:rsidDel="00F16E77">
          <w:rPr>
            <w:b w:val="0"/>
            <w:noProof/>
            <w:webHidden/>
          </w:rPr>
          <w:fldChar w:fldCharType="separate"/>
        </w:r>
      </w:del>
      <w:del w:id="2166" w:author="Weinert, Matthias (M.)" w:date="2022-02-16T15:43:00Z">
        <w:r w:rsidDel="00F16E77">
          <w:rPr>
            <w:noProof/>
            <w:webHidden/>
          </w:rPr>
          <w:delText>93</w:delText>
        </w:r>
      </w:del>
      <w:del w:id="216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34AD6999" w14:textId="78CF56D0" w:rsidR="0050351B" w:rsidDel="00F16E77" w:rsidRDefault="0050351B">
      <w:pPr>
        <w:pStyle w:val="Abbildungsverzeichnis"/>
        <w:rPr>
          <w:del w:id="2168" w:author="Weinert, Matthias (M.)" w:date="2022-02-16T15:44:00Z"/>
          <w:rFonts w:asciiTheme="minorHAnsi" w:eastAsiaTheme="minorEastAsia" w:hAnsiTheme="minorHAnsi" w:cstheme="minorBidi"/>
          <w:b w:val="0"/>
          <w:noProof/>
          <w:szCs w:val="22"/>
          <w:lang w:val="de-DE"/>
        </w:rPr>
      </w:pPr>
      <w:del w:id="216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"_Toc95915028"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70" w:author="Weinert, Matthias (M.)" w:date="2022-02-21T10:55:00Z">
        <w:r w:rsidR="006344F0">
          <w:rPr>
            <w:rStyle w:val="Hyperlink"/>
            <w:rFonts w:eastAsia="MS Mincho"/>
            <w:bCs/>
            <w:noProof/>
            <w:lang w:val="de-DE"/>
          </w:rPr>
          <w:t>Fehler! Linkreferenz ungültig.</w:t>
        </w:r>
      </w:ins>
      <w:del w:id="2171" w:author="Weinert, Matthias (M.)" w:date="2022-02-16T15:44:00Z">
        <w:r w:rsidRPr="00BB1288" w:rsidDel="00F16E77">
          <w:rPr>
            <w:rStyle w:val="Hyperlink"/>
            <w:rFonts w:eastAsia="MS Mincho"/>
            <w:noProof/>
          </w:rPr>
          <w:delText xml:space="preserve">Table 88: Nested elements of element </w:delText>
        </w:r>
        <w:r w:rsidRPr="00BB1288" w:rsidDel="00F16E77">
          <w:rPr>
            <w:rStyle w:val="Hyperlink"/>
            <w:rFonts w:ascii="Courier New" w:eastAsia="MS Mincho" w:hAnsi="Courier New" w:cs="Courier New"/>
            <w:noProof/>
            <w:kern w:val="22"/>
          </w:rPr>
          <w:delText>&lt;subtype/&gt;</w:delText>
        </w:r>
        <w:r w:rsidDel="00F16E77">
          <w:rPr>
            <w:noProof/>
            <w:webHidden/>
          </w:rPr>
          <w:tab/>
        </w:r>
        <w:r w:rsidDel="00F16E77">
          <w:rPr>
            <w:b w:val="0"/>
            <w:noProof/>
            <w:webHidden/>
          </w:rPr>
          <w:fldChar w:fldCharType="begin"/>
        </w:r>
        <w:r w:rsidDel="00F16E77">
          <w:rPr>
            <w:noProof/>
            <w:webHidden/>
          </w:rPr>
          <w:delInstrText xml:space="preserve"> PAGEREF _Toc95915028 \h </w:delInstrText>
        </w:r>
        <w:r w:rsidDel="00F16E77">
          <w:rPr>
            <w:b w:val="0"/>
            <w:noProof/>
            <w:webHidden/>
          </w:rPr>
          <w:fldChar w:fldCharType="separate"/>
        </w:r>
      </w:del>
      <w:del w:id="2172" w:author="Weinert, Matthias (M.)" w:date="2022-02-16T15:43:00Z">
        <w:r w:rsidDel="00F16E77">
          <w:rPr>
            <w:noProof/>
            <w:webHidden/>
          </w:rPr>
          <w:delText>95</w:delText>
        </w:r>
      </w:del>
      <w:del w:id="217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7BB8ECF1" w14:textId="1CC139E8" w:rsidR="0050351B" w:rsidDel="00F16E77" w:rsidRDefault="0050351B">
      <w:pPr>
        <w:pStyle w:val="Abbildungsverzeichnis"/>
        <w:rPr>
          <w:del w:id="2174" w:author="Weinert, Matthias (M.)" w:date="2022-02-16T15:44:00Z"/>
          <w:rFonts w:asciiTheme="minorHAnsi" w:eastAsiaTheme="minorEastAsia" w:hAnsiTheme="minorHAnsi" w:cstheme="minorBidi"/>
          <w:b w:val="0"/>
          <w:noProof/>
          <w:szCs w:val="22"/>
          <w:lang w:val="de-DE"/>
        </w:rPr>
      </w:pPr>
      <w:del w:id="217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"_Toc95915029"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76" w:author="Weinert, Matthias (M.)" w:date="2022-02-21T10:55:00Z">
        <w:r w:rsidR="006344F0">
          <w:rPr>
            <w:rStyle w:val="Hyperlink"/>
            <w:rFonts w:eastAsia="MS Mincho"/>
            <w:bCs/>
            <w:noProof/>
            <w:lang w:val="de-DE"/>
          </w:rPr>
          <w:t>Fehler! Linkreferenz ungültig.</w:t>
        </w:r>
      </w:ins>
      <w:del w:id="2177" w:author="Weinert, Matthias (M.)" w:date="2022-02-16T15:44:00Z">
        <w:r w:rsidRPr="00BB1288" w:rsidDel="00F16E77">
          <w:rPr>
            <w:rStyle w:val="Hyperlink"/>
            <w:rFonts w:eastAsia="MS Mincho"/>
            <w:noProof/>
          </w:rPr>
          <w:delText xml:space="preserve">Table 89: Attributes of element </w:delText>
        </w:r>
        <w:r w:rsidRPr="00BB1288" w:rsidDel="00F16E77">
          <w:rPr>
            <w:rStyle w:val="Hyperlink"/>
            <w:rFonts w:ascii="Courier New" w:eastAsia="MS Mincho" w:hAnsi="Courier New" w:cs="Courier New"/>
            <w:noProof/>
            <w:kern w:val="22"/>
          </w:rPr>
          <w:delText>&lt;weld_position/&gt;</w:delText>
        </w:r>
        <w:r w:rsidDel="00F16E77">
          <w:rPr>
            <w:noProof/>
            <w:webHidden/>
          </w:rPr>
          <w:tab/>
        </w:r>
        <w:r w:rsidDel="00F16E77">
          <w:rPr>
            <w:b w:val="0"/>
            <w:noProof/>
            <w:webHidden/>
          </w:rPr>
          <w:fldChar w:fldCharType="begin"/>
        </w:r>
        <w:r w:rsidDel="00F16E77">
          <w:rPr>
            <w:noProof/>
            <w:webHidden/>
          </w:rPr>
          <w:delInstrText xml:space="preserve"> PAGEREF _Toc95915029 \h </w:delInstrText>
        </w:r>
        <w:r w:rsidDel="00F16E77">
          <w:rPr>
            <w:b w:val="0"/>
            <w:noProof/>
            <w:webHidden/>
          </w:rPr>
          <w:fldChar w:fldCharType="separate"/>
        </w:r>
      </w:del>
      <w:del w:id="2178" w:author="Weinert, Matthias (M.)" w:date="2022-02-16T15:43:00Z">
        <w:r w:rsidDel="00F16E77">
          <w:rPr>
            <w:noProof/>
            <w:webHidden/>
          </w:rPr>
          <w:delText>95</w:delText>
        </w:r>
      </w:del>
      <w:del w:id="217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0066DC01" w14:textId="490DBDF3" w:rsidR="0050351B" w:rsidDel="00F16E77" w:rsidRDefault="0050351B">
      <w:pPr>
        <w:pStyle w:val="Abbildungsverzeichnis"/>
        <w:rPr>
          <w:del w:id="2180" w:author="Weinert, Matthias (M.)" w:date="2022-02-16T15:44:00Z"/>
          <w:rFonts w:asciiTheme="minorHAnsi" w:eastAsiaTheme="minorEastAsia" w:hAnsiTheme="minorHAnsi" w:cstheme="minorBidi"/>
          <w:b w:val="0"/>
          <w:noProof/>
          <w:szCs w:val="22"/>
          <w:lang w:val="de-DE"/>
        </w:rPr>
      </w:pPr>
      <w:del w:id="218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"_Toc95915030"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82" w:author="Weinert, Matthias (M.)" w:date="2022-02-21T10:55:00Z">
        <w:r w:rsidR="006344F0">
          <w:rPr>
            <w:rStyle w:val="Hyperlink"/>
            <w:rFonts w:eastAsia="MS Mincho"/>
            <w:bCs/>
            <w:noProof/>
            <w:lang w:val="de-DE"/>
          </w:rPr>
          <w:t>Fehler! Linkreferenz ungültig.</w:t>
        </w:r>
      </w:ins>
      <w:del w:id="2183" w:author="Weinert, Matthias (M.)" w:date="2022-02-16T15:44:00Z">
        <w:r w:rsidRPr="00BB1288" w:rsidDel="00F16E77">
          <w:rPr>
            <w:rStyle w:val="Hyperlink"/>
            <w:rFonts w:eastAsia="MS Mincho"/>
            <w:noProof/>
          </w:rPr>
          <w:delText>Table 90: Default values of attribute "filler", dependent from attribute "technology"</w:delText>
        </w:r>
        <w:r w:rsidDel="00F16E77">
          <w:rPr>
            <w:noProof/>
            <w:webHidden/>
          </w:rPr>
          <w:tab/>
        </w:r>
        <w:r w:rsidDel="00F16E77">
          <w:rPr>
            <w:b w:val="0"/>
            <w:noProof/>
            <w:webHidden/>
          </w:rPr>
          <w:fldChar w:fldCharType="begin"/>
        </w:r>
        <w:r w:rsidDel="00F16E77">
          <w:rPr>
            <w:noProof/>
            <w:webHidden/>
          </w:rPr>
          <w:delInstrText xml:space="preserve"> PAGEREF _Toc95915030 \h </w:delInstrText>
        </w:r>
        <w:r w:rsidDel="00F16E77">
          <w:rPr>
            <w:b w:val="0"/>
            <w:noProof/>
            <w:webHidden/>
          </w:rPr>
          <w:fldChar w:fldCharType="separate"/>
        </w:r>
      </w:del>
      <w:del w:id="2184" w:author="Weinert, Matthias (M.)" w:date="2022-02-16T15:43:00Z">
        <w:r w:rsidDel="00F16E77">
          <w:rPr>
            <w:noProof/>
            <w:webHidden/>
          </w:rPr>
          <w:delText>98</w:delText>
        </w:r>
      </w:del>
      <w:del w:id="218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0512CEFC" w14:textId="504FFED6" w:rsidR="0050351B" w:rsidDel="00F16E77" w:rsidRDefault="0050351B">
      <w:pPr>
        <w:pStyle w:val="Abbildungsverzeichnis"/>
        <w:rPr>
          <w:del w:id="2186" w:author="Weinert, Matthias (M.)" w:date="2022-02-16T15:44:00Z"/>
          <w:rFonts w:asciiTheme="minorHAnsi" w:eastAsiaTheme="minorEastAsia" w:hAnsiTheme="minorHAnsi" w:cstheme="minorBidi"/>
          <w:b w:val="0"/>
          <w:noProof/>
          <w:szCs w:val="22"/>
          <w:lang w:val="de-DE"/>
        </w:rPr>
      </w:pPr>
      <w:del w:id="218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"_Toc95915031"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88" w:author="Weinert, Matthias (M.)" w:date="2022-02-21T10:55:00Z">
        <w:r w:rsidR="006344F0">
          <w:rPr>
            <w:rStyle w:val="Hyperlink"/>
            <w:rFonts w:eastAsia="MS Mincho"/>
            <w:bCs/>
            <w:noProof/>
            <w:lang w:val="de-DE"/>
          </w:rPr>
          <w:t>Fehler! Linkreferenz ungültig.</w:t>
        </w:r>
      </w:ins>
      <w:del w:id="2189" w:author="Weinert, Matthias (M.)" w:date="2022-02-16T15:44:00Z">
        <w:r w:rsidRPr="00BB1288" w:rsidDel="00F16E77">
          <w:rPr>
            <w:rStyle w:val="Hyperlink"/>
            <w:rFonts w:eastAsia="MS Mincho"/>
            <w:noProof/>
          </w:rPr>
          <w:delText>Table 91: Parameters of Butt Joint Weld</w:delText>
        </w:r>
        <w:r w:rsidDel="00F16E77">
          <w:rPr>
            <w:noProof/>
            <w:webHidden/>
          </w:rPr>
          <w:tab/>
        </w:r>
        <w:r w:rsidDel="00F16E77">
          <w:rPr>
            <w:b w:val="0"/>
            <w:noProof/>
            <w:webHidden/>
          </w:rPr>
          <w:fldChar w:fldCharType="begin"/>
        </w:r>
        <w:r w:rsidDel="00F16E77">
          <w:rPr>
            <w:noProof/>
            <w:webHidden/>
          </w:rPr>
          <w:delInstrText xml:space="preserve"> PAGEREF _Toc95915031 \h </w:delInstrText>
        </w:r>
        <w:r w:rsidDel="00F16E77">
          <w:rPr>
            <w:b w:val="0"/>
            <w:noProof/>
            <w:webHidden/>
          </w:rPr>
          <w:fldChar w:fldCharType="separate"/>
        </w:r>
      </w:del>
      <w:del w:id="2190" w:author="Weinert, Matthias (M.)" w:date="2022-02-16T15:43:00Z">
        <w:r w:rsidDel="00F16E77">
          <w:rPr>
            <w:noProof/>
            <w:webHidden/>
          </w:rPr>
          <w:delText>99</w:delText>
        </w:r>
      </w:del>
      <w:del w:id="219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3D9B4B00" w14:textId="45154E04" w:rsidR="0050351B" w:rsidDel="00F16E77" w:rsidRDefault="0050351B">
      <w:pPr>
        <w:pStyle w:val="Abbildungsverzeichnis"/>
        <w:rPr>
          <w:del w:id="2192" w:author="Weinert, Matthias (M.)" w:date="2022-02-16T15:44:00Z"/>
          <w:rFonts w:asciiTheme="minorHAnsi" w:eastAsiaTheme="minorEastAsia" w:hAnsiTheme="minorHAnsi" w:cstheme="minorBidi"/>
          <w:b w:val="0"/>
          <w:noProof/>
          <w:szCs w:val="22"/>
          <w:lang w:val="de-DE"/>
        </w:rPr>
      </w:pPr>
      <w:del w:id="219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"_Toc95915032"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194" w:author="Weinert, Matthias (M.)" w:date="2022-02-21T10:55:00Z">
        <w:r w:rsidR="006344F0">
          <w:rPr>
            <w:rStyle w:val="Hyperlink"/>
            <w:rFonts w:eastAsia="MS Mincho"/>
            <w:bCs/>
            <w:noProof/>
            <w:lang w:val="de-DE"/>
          </w:rPr>
          <w:t>Fehler! Linkreferenz ungültig.</w:t>
        </w:r>
      </w:ins>
      <w:del w:id="2195" w:author="Weinert, Matthias (M.)" w:date="2022-02-16T15:44:00Z">
        <w:r w:rsidRPr="00BB1288" w:rsidDel="00F16E77">
          <w:rPr>
            <w:rStyle w:val="Hyperlink"/>
            <w:rFonts w:eastAsia="MS Mincho"/>
            <w:noProof/>
          </w:rPr>
          <w:delText xml:space="preserve">Table 92: Attributes of element </w:delText>
        </w:r>
        <w:r w:rsidRPr="00BB1288" w:rsidDel="00F16E77">
          <w:rPr>
            <w:rStyle w:val="Hyperlink"/>
            <w:rFonts w:ascii="Courier New" w:eastAsia="MS Mincho" w:hAnsi="Courier New" w:cs="Courier New"/>
            <w:noProof/>
            <w:kern w:val="22"/>
          </w:rPr>
          <w:delText>&lt;weld_position/&gt;</w:delText>
        </w:r>
        <w:r w:rsidRPr="00BB1288" w:rsidDel="00F16E77">
          <w:rPr>
            <w:rStyle w:val="Hyperlink"/>
            <w:rFonts w:eastAsia="MS Mincho"/>
            <w:noProof/>
          </w:rPr>
          <w:delText xml:space="preserve"> for Butt Joint</w:delText>
        </w:r>
        <w:r w:rsidDel="00F16E77">
          <w:rPr>
            <w:noProof/>
            <w:webHidden/>
          </w:rPr>
          <w:tab/>
        </w:r>
        <w:r w:rsidDel="00F16E77">
          <w:rPr>
            <w:b w:val="0"/>
            <w:noProof/>
            <w:webHidden/>
          </w:rPr>
          <w:fldChar w:fldCharType="begin"/>
        </w:r>
        <w:r w:rsidDel="00F16E77">
          <w:rPr>
            <w:noProof/>
            <w:webHidden/>
          </w:rPr>
          <w:delInstrText xml:space="preserve"> PAGEREF _Toc95915032 \h </w:delInstrText>
        </w:r>
        <w:r w:rsidDel="00F16E77">
          <w:rPr>
            <w:b w:val="0"/>
            <w:noProof/>
            <w:webHidden/>
          </w:rPr>
          <w:fldChar w:fldCharType="separate"/>
        </w:r>
      </w:del>
      <w:del w:id="2196" w:author="Weinert, Matthias (M.)" w:date="2022-02-16T15:43:00Z">
        <w:r w:rsidDel="00F16E77">
          <w:rPr>
            <w:noProof/>
            <w:webHidden/>
          </w:rPr>
          <w:delText>100</w:delText>
        </w:r>
      </w:del>
      <w:del w:id="219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099922B8" w14:textId="18713304" w:rsidR="0050351B" w:rsidDel="00F16E77" w:rsidRDefault="0050351B">
      <w:pPr>
        <w:pStyle w:val="Abbildungsverzeichnis"/>
        <w:rPr>
          <w:del w:id="2198" w:author="Weinert, Matthias (M.)" w:date="2022-02-16T15:44:00Z"/>
          <w:rFonts w:asciiTheme="minorHAnsi" w:eastAsiaTheme="minorEastAsia" w:hAnsiTheme="minorHAnsi" w:cstheme="minorBidi"/>
          <w:b w:val="0"/>
          <w:noProof/>
          <w:szCs w:val="22"/>
          <w:lang w:val="de-DE"/>
        </w:rPr>
      </w:pPr>
      <w:del w:id="219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"_Toc95915033"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00" w:author="Weinert, Matthias (M.)" w:date="2022-02-21T10:55:00Z">
        <w:r w:rsidR="006344F0">
          <w:rPr>
            <w:rStyle w:val="Hyperlink"/>
            <w:rFonts w:eastAsia="MS Mincho"/>
            <w:bCs/>
            <w:noProof/>
            <w:lang w:val="de-DE"/>
          </w:rPr>
          <w:t>Fehler! Linkreferenz ungültig.</w:t>
        </w:r>
      </w:ins>
      <w:del w:id="2201" w:author="Weinert, Matthias (M.)" w:date="2022-02-16T15:44:00Z">
        <w:r w:rsidRPr="00BB1288" w:rsidDel="00F16E77">
          <w:rPr>
            <w:rStyle w:val="Hyperlink"/>
            <w:rFonts w:eastAsia="MS Mincho"/>
            <w:noProof/>
          </w:rPr>
          <w:delText xml:space="preserve">Table 93: Attributes of element </w:delText>
        </w:r>
        <w:r w:rsidRPr="00BB1288" w:rsidDel="00F16E77">
          <w:rPr>
            <w:rStyle w:val="Hyperlink"/>
            <w:rFonts w:ascii="Courier New" w:eastAsia="MS Mincho" w:hAnsi="Courier New" w:cs="Courier New"/>
            <w:noProof/>
            <w:kern w:val="22"/>
          </w:rPr>
          <w:delText>&lt;sheet_parameter/&gt;</w:delText>
        </w:r>
        <w:r w:rsidRPr="00BB1288" w:rsidDel="00F16E77">
          <w:rPr>
            <w:rStyle w:val="Hyperlink"/>
            <w:rFonts w:eastAsia="MS Mincho"/>
            <w:noProof/>
          </w:rPr>
          <w:delText xml:space="preserve"> for Butt Joint</w:delText>
        </w:r>
        <w:r w:rsidDel="00F16E77">
          <w:rPr>
            <w:noProof/>
            <w:webHidden/>
          </w:rPr>
          <w:tab/>
        </w:r>
        <w:r w:rsidDel="00F16E77">
          <w:rPr>
            <w:b w:val="0"/>
            <w:noProof/>
            <w:webHidden/>
          </w:rPr>
          <w:fldChar w:fldCharType="begin"/>
        </w:r>
        <w:r w:rsidDel="00F16E77">
          <w:rPr>
            <w:noProof/>
            <w:webHidden/>
          </w:rPr>
          <w:delInstrText xml:space="preserve"> PAGEREF _Toc95915033 \h </w:delInstrText>
        </w:r>
        <w:r w:rsidDel="00F16E77">
          <w:rPr>
            <w:b w:val="0"/>
            <w:noProof/>
            <w:webHidden/>
          </w:rPr>
          <w:fldChar w:fldCharType="separate"/>
        </w:r>
      </w:del>
      <w:del w:id="2202" w:author="Weinert, Matthias (M.)" w:date="2022-02-16T15:43:00Z">
        <w:r w:rsidDel="00F16E77">
          <w:rPr>
            <w:noProof/>
            <w:webHidden/>
          </w:rPr>
          <w:delText>101</w:delText>
        </w:r>
      </w:del>
      <w:del w:id="220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2D5A6C3" w14:textId="3A30F37C" w:rsidR="0050351B" w:rsidDel="00F16E77" w:rsidRDefault="0050351B">
      <w:pPr>
        <w:pStyle w:val="Abbildungsverzeichnis"/>
        <w:rPr>
          <w:del w:id="2204" w:author="Weinert, Matthias (M.)" w:date="2022-02-16T15:44:00Z"/>
          <w:rFonts w:asciiTheme="minorHAnsi" w:eastAsiaTheme="minorEastAsia" w:hAnsiTheme="minorHAnsi" w:cstheme="minorBidi"/>
          <w:b w:val="0"/>
          <w:noProof/>
          <w:szCs w:val="22"/>
          <w:lang w:val="de-DE"/>
        </w:rPr>
      </w:pPr>
      <w:del w:id="220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"_Toc95915034"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06" w:author="Weinert, Matthias (M.)" w:date="2022-02-21T10:55:00Z">
        <w:r w:rsidR="006344F0">
          <w:rPr>
            <w:rStyle w:val="Hyperlink"/>
            <w:rFonts w:eastAsia="MS Mincho"/>
            <w:bCs/>
            <w:noProof/>
            <w:lang w:val="de-DE"/>
          </w:rPr>
          <w:t>Fehler! Linkreferenz ungültig.</w:t>
        </w:r>
      </w:ins>
      <w:del w:id="2207" w:author="Weinert, Matthias (M.)" w:date="2022-02-16T15:44:00Z">
        <w:r w:rsidRPr="00BB1288" w:rsidDel="00F16E77">
          <w:rPr>
            <w:rStyle w:val="Hyperlink"/>
            <w:rFonts w:eastAsia="MS Mincho"/>
            <w:noProof/>
          </w:rPr>
          <w:delText>Table 94: Parameters of Simple Corner Weld</w:delText>
        </w:r>
        <w:r w:rsidDel="00F16E77">
          <w:rPr>
            <w:noProof/>
            <w:webHidden/>
          </w:rPr>
          <w:tab/>
        </w:r>
        <w:r w:rsidDel="00F16E77">
          <w:rPr>
            <w:b w:val="0"/>
            <w:noProof/>
            <w:webHidden/>
          </w:rPr>
          <w:fldChar w:fldCharType="begin"/>
        </w:r>
        <w:r w:rsidDel="00F16E77">
          <w:rPr>
            <w:noProof/>
            <w:webHidden/>
          </w:rPr>
          <w:delInstrText xml:space="preserve"> PAGEREF _Toc95915034 \h </w:delInstrText>
        </w:r>
        <w:r w:rsidDel="00F16E77">
          <w:rPr>
            <w:b w:val="0"/>
            <w:noProof/>
            <w:webHidden/>
          </w:rPr>
          <w:fldChar w:fldCharType="separate"/>
        </w:r>
      </w:del>
      <w:del w:id="2208" w:author="Weinert, Matthias (M.)" w:date="2022-02-16T15:43:00Z">
        <w:r w:rsidDel="00F16E77">
          <w:rPr>
            <w:noProof/>
            <w:webHidden/>
          </w:rPr>
          <w:delText>102</w:delText>
        </w:r>
      </w:del>
      <w:del w:id="220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696B7056" w14:textId="40B537C9" w:rsidR="0050351B" w:rsidDel="00F16E77" w:rsidRDefault="0050351B">
      <w:pPr>
        <w:pStyle w:val="Abbildungsverzeichnis"/>
        <w:rPr>
          <w:del w:id="2210" w:author="Weinert, Matthias (M.)" w:date="2022-02-16T15:44:00Z"/>
          <w:rFonts w:asciiTheme="minorHAnsi" w:eastAsiaTheme="minorEastAsia" w:hAnsiTheme="minorHAnsi" w:cstheme="minorBidi"/>
          <w:b w:val="0"/>
          <w:noProof/>
          <w:szCs w:val="22"/>
          <w:lang w:val="de-DE"/>
        </w:rPr>
      </w:pPr>
      <w:del w:id="221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"_Toc95915035"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12" w:author="Weinert, Matthias (M.)" w:date="2022-02-21T10:55:00Z">
        <w:r w:rsidR="006344F0">
          <w:rPr>
            <w:rStyle w:val="Hyperlink"/>
            <w:rFonts w:eastAsia="MS Mincho"/>
            <w:bCs/>
            <w:noProof/>
            <w:lang w:val="de-DE"/>
          </w:rPr>
          <w:t>Fehler! Linkreferenz ungültig.</w:t>
        </w:r>
      </w:ins>
      <w:del w:id="2213" w:author="Weinert, Matthias (M.)" w:date="2022-02-16T15:44:00Z">
        <w:r w:rsidRPr="00BB1288" w:rsidDel="00F16E77">
          <w:rPr>
            <w:rStyle w:val="Hyperlink"/>
            <w:rFonts w:eastAsia="MS Mincho"/>
            <w:noProof/>
          </w:rPr>
          <w:delText>Table 95: Parameters of Double Corner Weld</w:delText>
        </w:r>
        <w:r w:rsidDel="00F16E77">
          <w:rPr>
            <w:noProof/>
            <w:webHidden/>
          </w:rPr>
          <w:tab/>
        </w:r>
        <w:r w:rsidDel="00F16E77">
          <w:rPr>
            <w:b w:val="0"/>
            <w:noProof/>
            <w:webHidden/>
          </w:rPr>
          <w:fldChar w:fldCharType="begin"/>
        </w:r>
        <w:r w:rsidDel="00F16E77">
          <w:rPr>
            <w:noProof/>
            <w:webHidden/>
          </w:rPr>
          <w:delInstrText xml:space="preserve"> PAGEREF _Toc95915035 \h </w:delInstrText>
        </w:r>
        <w:r w:rsidDel="00F16E77">
          <w:rPr>
            <w:b w:val="0"/>
            <w:noProof/>
            <w:webHidden/>
          </w:rPr>
          <w:fldChar w:fldCharType="separate"/>
        </w:r>
      </w:del>
      <w:del w:id="2214" w:author="Weinert, Matthias (M.)" w:date="2022-02-16T15:43:00Z">
        <w:r w:rsidDel="00F16E77">
          <w:rPr>
            <w:noProof/>
            <w:webHidden/>
          </w:rPr>
          <w:delText>103</w:delText>
        </w:r>
      </w:del>
      <w:del w:id="221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9C189DA" w14:textId="78C2A705" w:rsidR="0050351B" w:rsidDel="00F16E77" w:rsidRDefault="0050351B">
      <w:pPr>
        <w:pStyle w:val="Abbildungsverzeichnis"/>
        <w:rPr>
          <w:del w:id="2216" w:author="Weinert, Matthias (M.)" w:date="2022-02-16T15:44:00Z"/>
          <w:rFonts w:asciiTheme="minorHAnsi" w:eastAsiaTheme="minorEastAsia" w:hAnsiTheme="minorHAnsi" w:cstheme="minorBidi"/>
          <w:b w:val="0"/>
          <w:noProof/>
          <w:szCs w:val="22"/>
          <w:lang w:val="de-DE"/>
        </w:rPr>
      </w:pPr>
      <w:del w:id="221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"_Toc95915036"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18" w:author="Weinert, Matthias (M.)" w:date="2022-02-21T10:55:00Z">
        <w:r w:rsidR="006344F0">
          <w:rPr>
            <w:rStyle w:val="Hyperlink"/>
            <w:rFonts w:eastAsia="MS Mincho"/>
            <w:bCs/>
            <w:noProof/>
            <w:lang w:val="de-DE"/>
          </w:rPr>
          <w:t>Fehler! Linkreferenz ungültig.</w:t>
        </w:r>
      </w:ins>
      <w:del w:id="2219" w:author="Weinert, Matthias (M.)" w:date="2022-02-16T15:44:00Z">
        <w:r w:rsidRPr="00BB1288" w:rsidDel="00F16E77">
          <w:rPr>
            <w:rStyle w:val="Hyperlink"/>
            <w:rFonts w:eastAsia="MS Mincho"/>
            <w:noProof/>
          </w:rPr>
          <w:delText xml:space="preserve">Table 96: Attributes of element </w:delText>
        </w:r>
        <w:r w:rsidRPr="00BB1288" w:rsidDel="00F16E77">
          <w:rPr>
            <w:rStyle w:val="Hyperlink"/>
            <w:rFonts w:ascii="Courier New" w:eastAsia="MS Mincho" w:hAnsi="Courier New" w:cs="Courier New"/>
            <w:bCs/>
            <w:noProof/>
          </w:rPr>
          <w:delText>&lt;weld_position/&gt;</w:delText>
        </w:r>
        <w:r w:rsidRPr="00BB1288" w:rsidDel="00F16E77">
          <w:rPr>
            <w:rStyle w:val="Hyperlink"/>
            <w:rFonts w:eastAsia="MS Mincho"/>
            <w:noProof/>
          </w:rPr>
          <w:delText xml:space="preserve"> for Corner Weld</w:delText>
        </w:r>
        <w:r w:rsidDel="00F16E77">
          <w:rPr>
            <w:noProof/>
            <w:webHidden/>
          </w:rPr>
          <w:tab/>
        </w:r>
        <w:r w:rsidDel="00F16E77">
          <w:rPr>
            <w:b w:val="0"/>
            <w:noProof/>
            <w:webHidden/>
          </w:rPr>
          <w:fldChar w:fldCharType="begin"/>
        </w:r>
        <w:r w:rsidDel="00F16E77">
          <w:rPr>
            <w:noProof/>
            <w:webHidden/>
          </w:rPr>
          <w:delInstrText xml:space="preserve"> PAGEREF _Toc95915036 \h </w:delInstrText>
        </w:r>
        <w:r w:rsidDel="00F16E77">
          <w:rPr>
            <w:b w:val="0"/>
            <w:noProof/>
            <w:webHidden/>
          </w:rPr>
          <w:fldChar w:fldCharType="separate"/>
        </w:r>
      </w:del>
      <w:del w:id="2220" w:author="Weinert, Matthias (M.)" w:date="2022-02-16T15:43:00Z">
        <w:r w:rsidDel="00F16E77">
          <w:rPr>
            <w:noProof/>
            <w:webHidden/>
          </w:rPr>
          <w:delText>104</w:delText>
        </w:r>
      </w:del>
      <w:del w:id="222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70D25EA3" w14:textId="17D7D110" w:rsidR="0050351B" w:rsidDel="00F16E77" w:rsidRDefault="0050351B">
      <w:pPr>
        <w:pStyle w:val="Abbildungsverzeichnis"/>
        <w:rPr>
          <w:del w:id="2222" w:author="Weinert, Matthias (M.)" w:date="2022-02-16T15:44:00Z"/>
          <w:rFonts w:asciiTheme="minorHAnsi" w:eastAsiaTheme="minorEastAsia" w:hAnsiTheme="minorHAnsi" w:cstheme="minorBidi"/>
          <w:b w:val="0"/>
          <w:noProof/>
          <w:szCs w:val="22"/>
          <w:lang w:val="de-DE"/>
        </w:rPr>
      </w:pPr>
      <w:del w:id="222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"_Toc95915037"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24" w:author="Weinert, Matthias (M.)" w:date="2022-02-21T10:55:00Z">
        <w:r w:rsidR="006344F0">
          <w:rPr>
            <w:rStyle w:val="Hyperlink"/>
            <w:rFonts w:eastAsia="MS Mincho"/>
            <w:bCs/>
            <w:noProof/>
            <w:lang w:val="de-DE"/>
          </w:rPr>
          <w:t>Fehler! Linkreferenz ungültig.</w:t>
        </w:r>
      </w:ins>
      <w:del w:id="2225" w:author="Weinert, Matthias (M.)" w:date="2022-02-16T15:44:00Z">
        <w:r w:rsidRPr="00BB1288" w:rsidDel="00F16E77">
          <w:rPr>
            <w:rStyle w:val="Hyperlink"/>
            <w:rFonts w:eastAsia="MS Mincho"/>
            <w:noProof/>
          </w:rPr>
          <w:delText xml:space="preserve">Table 97: Values of Attribute </w:delText>
        </w:r>
        <w:r w:rsidRPr="00BB1288" w:rsidDel="00F16E77">
          <w:rPr>
            <w:rStyle w:val="Hyperlink"/>
            <w:rFonts w:ascii="Courier New" w:eastAsia="MS Mincho" w:hAnsi="Courier New" w:cs="Courier New"/>
            <w:bCs/>
            <w:noProof/>
          </w:rPr>
          <w:delText>section</w:delText>
        </w:r>
        <w:r w:rsidDel="00F16E77">
          <w:rPr>
            <w:noProof/>
            <w:webHidden/>
          </w:rPr>
          <w:tab/>
        </w:r>
        <w:r w:rsidDel="00F16E77">
          <w:rPr>
            <w:b w:val="0"/>
            <w:noProof/>
            <w:webHidden/>
          </w:rPr>
          <w:fldChar w:fldCharType="begin"/>
        </w:r>
        <w:r w:rsidDel="00F16E77">
          <w:rPr>
            <w:noProof/>
            <w:webHidden/>
          </w:rPr>
          <w:delInstrText xml:space="preserve"> PAGEREF _Toc95915037 \h </w:delInstrText>
        </w:r>
        <w:r w:rsidDel="00F16E77">
          <w:rPr>
            <w:b w:val="0"/>
            <w:noProof/>
            <w:webHidden/>
          </w:rPr>
          <w:fldChar w:fldCharType="separate"/>
        </w:r>
      </w:del>
      <w:del w:id="2226" w:author="Weinert, Matthias (M.)" w:date="2022-02-16T15:43:00Z">
        <w:r w:rsidDel="00F16E77">
          <w:rPr>
            <w:noProof/>
            <w:webHidden/>
          </w:rPr>
          <w:delText>104</w:delText>
        </w:r>
      </w:del>
      <w:del w:id="222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1858960" w14:textId="2E120821" w:rsidR="0050351B" w:rsidDel="00F16E77" w:rsidRDefault="0050351B">
      <w:pPr>
        <w:pStyle w:val="Abbildungsverzeichnis"/>
        <w:rPr>
          <w:del w:id="2228" w:author="Weinert, Matthias (M.)" w:date="2022-02-16T15:44:00Z"/>
          <w:rFonts w:asciiTheme="minorHAnsi" w:eastAsiaTheme="minorEastAsia" w:hAnsiTheme="minorHAnsi" w:cstheme="minorBidi"/>
          <w:b w:val="0"/>
          <w:noProof/>
          <w:szCs w:val="22"/>
          <w:lang w:val="de-DE"/>
        </w:rPr>
      </w:pPr>
      <w:del w:id="222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"_Toc95915038"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30" w:author="Weinert, Matthias (M.)" w:date="2022-02-21T10:55:00Z">
        <w:r w:rsidR="006344F0">
          <w:rPr>
            <w:rStyle w:val="Hyperlink"/>
            <w:rFonts w:eastAsia="MS Mincho"/>
            <w:bCs/>
            <w:noProof/>
            <w:lang w:val="de-DE"/>
          </w:rPr>
          <w:t>Fehler! Linkreferenz ungültig.</w:t>
        </w:r>
      </w:ins>
      <w:del w:id="2231" w:author="Weinert, Matthias (M.)" w:date="2022-02-16T15:44:00Z">
        <w:r w:rsidRPr="00BB1288" w:rsidDel="00F16E77">
          <w:rPr>
            <w:rStyle w:val="Hyperlink"/>
            <w:rFonts w:eastAsia="MS Mincho"/>
            <w:noProof/>
          </w:rPr>
          <w:delText xml:space="preserve">Table 98: Values of Attribute </w:delText>
        </w:r>
        <w:r w:rsidRPr="00BB1288" w:rsidDel="00F16E77">
          <w:rPr>
            <w:rStyle w:val="Hyperlink"/>
            <w:rFonts w:ascii="Courier New" w:eastAsia="MS Mincho" w:hAnsi="Courier New" w:cs="Courier New"/>
            <w:bCs/>
            <w:noProof/>
          </w:rPr>
          <w:delText>angle</w:delText>
        </w:r>
        <w:r w:rsidDel="00F16E77">
          <w:rPr>
            <w:noProof/>
            <w:webHidden/>
          </w:rPr>
          <w:tab/>
        </w:r>
        <w:r w:rsidDel="00F16E77">
          <w:rPr>
            <w:b w:val="0"/>
            <w:noProof/>
            <w:webHidden/>
          </w:rPr>
          <w:fldChar w:fldCharType="begin"/>
        </w:r>
        <w:r w:rsidDel="00F16E77">
          <w:rPr>
            <w:noProof/>
            <w:webHidden/>
          </w:rPr>
          <w:delInstrText xml:space="preserve"> PAGEREF _Toc95915038 \h </w:delInstrText>
        </w:r>
        <w:r w:rsidDel="00F16E77">
          <w:rPr>
            <w:b w:val="0"/>
            <w:noProof/>
            <w:webHidden/>
          </w:rPr>
          <w:fldChar w:fldCharType="separate"/>
        </w:r>
      </w:del>
      <w:del w:id="2232" w:author="Weinert, Matthias (M.)" w:date="2022-02-16T15:43:00Z">
        <w:r w:rsidDel="00F16E77">
          <w:rPr>
            <w:noProof/>
            <w:webHidden/>
          </w:rPr>
          <w:delText>105</w:delText>
        </w:r>
      </w:del>
      <w:del w:id="223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0AF412F3" w14:textId="0585A3D8" w:rsidR="0050351B" w:rsidDel="00F16E77" w:rsidRDefault="0050351B">
      <w:pPr>
        <w:pStyle w:val="Abbildungsverzeichnis"/>
        <w:rPr>
          <w:del w:id="2234" w:author="Weinert, Matthias (M.)" w:date="2022-02-16T15:44:00Z"/>
          <w:rFonts w:asciiTheme="minorHAnsi" w:eastAsiaTheme="minorEastAsia" w:hAnsiTheme="minorHAnsi" w:cstheme="minorBidi"/>
          <w:b w:val="0"/>
          <w:noProof/>
          <w:szCs w:val="22"/>
          <w:lang w:val="de-DE"/>
        </w:rPr>
      </w:pPr>
      <w:del w:id="223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"_Toc95915039"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36" w:author="Weinert, Matthias (M.)" w:date="2022-02-21T10:55:00Z">
        <w:r w:rsidR="006344F0">
          <w:rPr>
            <w:rStyle w:val="Hyperlink"/>
            <w:rFonts w:eastAsia="MS Mincho"/>
            <w:bCs/>
            <w:noProof/>
            <w:lang w:val="de-DE"/>
          </w:rPr>
          <w:t>Fehler! Linkreferenz ungültig.</w:t>
        </w:r>
      </w:ins>
      <w:del w:id="2237" w:author="Weinert, Matthias (M.)" w:date="2022-02-16T15:44:00Z">
        <w:r w:rsidRPr="00BB1288" w:rsidDel="00F16E77">
          <w:rPr>
            <w:rStyle w:val="Hyperlink"/>
            <w:rFonts w:eastAsia="MS Mincho"/>
            <w:noProof/>
          </w:rPr>
          <w:delText xml:space="preserve">Table 99: Attributes of element </w:delText>
        </w:r>
        <w:r w:rsidRPr="00BB1288" w:rsidDel="00F16E77">
          <w:rPr>
            <w:rStyle w:val="Hyperlink"/>
            <w:rFonts w:ascii="Courier New" w:eastAsia="MS Mincho" w:hAnsi="Courier New" w:cs="Courier New"/>
            <w:noProof/>
            <w:kern w:val="22"/>
          </w:rPr>
          <w:delText>&lt;sheet_parameter/&gt;</w:delText>
        </w:r>
        <w:r w:rsidRPr="00BB1288" w:rsidDel="00F16E77">
          <w:rPr>
            <w:rStyle w:val="Hyperlink"/>
            <w:rFonts w:eastAsia="MS Mincho"/>
            <w:noProof/>
          </w:rPr>
          <w:delText xml:space="preserve"> for Corner Weld</w:delText>
        </w:r>
        <w:r w:rsidDel="00F16E77">
          <w:rPr>
            <w:noProof/>
            <w:webHidden/>
          </w:rPr>
          <w:tab/>
        </w:r>
        <w:r w:rsidDel="00F16E77">
          <w:rPr>
            <w:b w:val="0"/>
            <w:noProof/>
            <w:webHidden/>
          </w:rPr>
          <w:fldChar w:fldCharType="begin"/>
        </w:r>
        <w:r w:rsidDel="00F16E77">
          <w:rPr>
            <w:noProof/>
            <w:webHidden/>
          </w:rPr>
          <w:delInstrText xml:space="preserve"> PAGEREF _Toc95915039 \h </w:delInstrText>
        </w:r>
        <w:r w:rsidDel="00F16E77">
          <w:rPr>
            <w:b w:val="0"/>
            <w:noProof/>
            <w:webHidden/>
          </w:rPr>
          <w:fldChar w:fldCharType="separate"/>
        </w:r>
      </w:del>
      <w:del w:id="2238" w:author="Weinert, Matthias (M.)" w:date="2022-02-16T15:43:00Z">
        <w:r w:rsidDel="00F16E77">
          <w:rPr>
            <w:noProof/>
            <w:webHidden/>
          </w:rPr>
          <w:delText>105</w:delText>
        </w:r>
      </w:del>
      <w:del w:id="223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087BD68" w14:textId="457FF2ED" w:rsidR="0050351B" w:rsidDel="00F16E77" w:rsidRDefault="0050351B">
      <w:pPr>
        <w:pStyle w:val="Abbildungsverzeichnis"/>
        <w:rPr>
          <w:del w:id="2240" w:author="Weinert, Matthias (M.)" w:date="2022-02-16T15:44:00Z"/>
          <w:rFonts w:asciiTheme="minorHAnsi" w:eastAsiaTheme="minorEastAsia" w:hAnsiTheme="minorHAnsi" w:cstheme="minorBidi"/>
          <w:b w:val="0"/>
          <w:noProof/>
          <w:szCs w:val="22"/>
          <w:lang w:val="de-DE"/>
        </w:rPr>
      </w:pPr>
      <w:del w:id="224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"_Toc95915040"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42" w:author="Weinert, Matthias (M.)" w:date="2022-02-21T10:55:00Z">
        <w:r w:rsidR="006344F0">
          <w:rPr>
            <w:rStyle w:val="Hyperlink"/>
            <w:rFonts w:eastAsia="MS Mincho"/>
            <w:bCs/>
            <w:noProof/>
            <w:lang w:val="de-DE"/>
          </w:rPr>
          <w:t>Fehler! Linkreferenz ungültig.</w:t>
        </w:r>
      </w:ins>
      <w:del w:id="2243" w:author="Weinert, Matthias (M.)" w:date="2022-02-16T15:44:00Z">
        <w:r w:rsidRPr="00BB1288" w:rsidDel="00F16E77">
          <w:rPr>
            <w:rStyle w:val="Hyperlink"/>
            <w:rFonts w:eastAsia="MS Mincho"/>
            <w:noProof/>
          </w:rPr>
          <w:delText>Table 100: Parameters of Edge Weld</w:delText>
        </w:r>
        <w:r w:rsidDel="00F16E77">
          <w:rPr>
            <w:noProof/>
            <w:webHidden/>
          </w:rPr>
          <w:tab/>
        </w:r>
        <w:r w:rsidDel="00F16E77">
          <w:rPr>
            <w:b w:val="0"/>
            <w:noProof/>
            <w:webHidden/>
          </w:rPr>
          <w:fldChar w:fldCharType="begin"/>
        </w:r>
        <w:r w:rsidDel="00F16E77">
          <w:rPr>
            <w:noProof/>
            <w:webHidden/>
          </w:rPr>
          <w:delInstrText xml:space="preserve"> PAGEREF _Toc95915040 \h </w:delInstrText>
        </w:r>
        <w:r w:rsidDel="00F16E77">
          <w:rPr>
            <w:b w:val="0"/>
            <w:noProof/>
            <w:webHidden/>
          </w:rPr>
          <w:fldChar w:fldCharType="separate"/>
        </w:r>
      </w:del>
      <w:del w:id="2244" w:author="Weinert, Matthias (M.)" w:date="2022-02-16T15:43:00Z">
        <w:r w:rsidDel="00F16E77">
          <w:rPr>
            <w:noProof/>
            <w:webHidden/>
          </w:rPr>
          <w:delText>106</w:delText>
        </w:r>
      </w:del>
      <w:del w:id="224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027A236A" w14:textId="3D0BE6BE" w:rsidR="0050351B" w:rsidDel="00F16E77" w:rsidRDefault="0050351B">
      <w:pPr>
        <w:pStyle w:val="Abbildungsverzeichnis"/>
        <w:rPr>
          <w:del w:id="2246" w:author="Weinert, Matthias (M.)" w:date="2022-02-16T15:44:00Z"/>
          <w:rFonts w:asciiTheme="minorHAnsi" w:eastAsiaTheme="minorEastAsia" w:hAnsiTheme="minorHAnsi" w:cstheme="minorBidi"/>
          <w:b w:val="0"/>
          <w:noProof/>
          <w:szCs w:val="22"/>
          <w:lang w:val="de-DE"/>
        </w:rPr>
      </w:pPr>
      <w:del w:id="224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"_Toc95915041"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48" w:author="Weinert, Matthias (M.)" w:date="2022-02-21T10:55:00Z">
        <w:r w:rsidR="006344F0">
          <w:rPr>
            <w:rStyle w:val="Hyperlink"/>
            <w:rFonts w:eastAsia="MS Mincho"/>
            <w:bCs/>
            <w:noProof/>
            <w:lang w:val="de-DE"/>
          </w:rPr>
          <w:t>Fehler! Linkreferenz ungültig.</w:t>
        </w:r>
      </w:ins>
      <w:del w:id="2249" w:author="Weinert, Matthias (M.)" w:date="2022-02-16T15:44:00Z">
        <w:r w:rsidRPr="00BB1288" w:rsidDel="00F16E77">
          <w:rPr>
            <w:rStyle w:val="Hyperlink"/>
            <w:rFonts w:eastAsia="MS Mincho"/>
            <w:noProof/>
          </w:rPr>
          <w:delText xml:space="preserve">Table 101: Attributes of element </w:delText>
        </w:r>
        <w:r w:rsidRPr="00BB1288" w:rsidDel="00F16E77">
          <w:rPr>
            <w:rStyle w:val="Hyperlink"/>
            <w:rFonts w:ascii="Courier New" w:eastAsia="MS Mincho" w:hAnsi="Courier New" w:cs="Courier New"/>
            <w:noProof/>
            <w:kern w:val="22"/>
          </w:rPr>
          <w:delText>&lt;weld_position/&gt;</w:delText>
        </w:r>
        <w:r w:rsidRPr="00BB1288" w:rsidDel="00F16E77">
          <w:rPr>
            <w:rStyle w:val="Hyperlink"/>
            <w:rFonts w:eastAsia="MS Mincho"/>
            <w:noProof/>
          </w:rPr>
          <w:delText xml:space="preserve"> for Edge Weld</w:delText>
        </w:r>
        <w:r w:rsidDel="00F16E77">
          <w:rPr>
            <w:noProof/>
            <w:webHidden/>
          </w:rPr>
          <w:tab/>
        </w:r>
        <w:r w:rsidDel="00F16E77">
          <w:rPr>
            <w:b w:val="0"/>
            <w:noProof/>
            <w:webHidden/>
          </w:rPr>
          <w:fldChar w:fldCharType="begin"/>
        </w:r>
        <w:r w:rsidDel="00F16E77">
          <w:rPr>
            <w:noProof/>
            <w:webHidden/>
          </w:rPr>
          <w:delInstrText xml:space="preserve"> PAGEREF _Toc95915041 \h </w:delInstrText>
        </w:r>
        <w:r w:rsidDel="00F16E77">
          <w:rPr>
            <w:b w:val="0"/>
            <w:noProof/>
            <w:webHidden/>
          </w:rPr>
          <w:fldChar w:fldCharType="separate"/>
        </w:r>
      </w:del>
      <w:del w:id="2250" w:author="Weinert, Matthias (M.)" w:date="2022-02-16T15:43:00Z">
        <w:r w:rsidDel="00F16E77">
          <w:rPr>
            <w:noProof/>
            <w:webHidden/>
          </w:rPr>
          <w:delText>107</w:delText>
        </w:r>
      </w:del>
      <w:del w:id="225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22AD4AD0" w14:textId="6A9F65AE" w:rsidR="0050351B" w:rsidDel="00F16E77" w:rsidRDefault="0050351B">
      <w:pPr>
        <w:pStyle w:val="Abbildungsverzeichnis"/>
        <w:rPr>
          <w:del w:id="2252" w:author="Weinert, Matthias (M.)" w:date="2022-02-16T15:44:00Z"/>
          <w:rFonts w:asciiTheme="minorHAnsi" w:eastAsiaTheme="minorEastAsia" w:hAnsiTheme="minorHAnsi" w:cstheme="minorBidi"/>
          <w:b w:val="0"/>
          <w:noProof/>
          <w:szCs w:val="22"/>
          <w:lang w:val="de-DE"/>
        </w:rPr>
      </w:pPr>
      <w:del w:id="225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"_Toc95915042"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54" w:author="Weinert, Matthias (M.)" w:date="2022-02-21T10:55:00Z">
        <w:r w:rsidR="006344F0">
          <w:rPr>
            <w:rStyle w:val="Hyperlink"/>
            <w:rFonts w:eastAsia="MS Mincho"/>
            <w:bCs/>
            <w:noProof/>
            <w:lang w:val="de-DE"/>
          </w:rPr>
          <w:t>Fehler! Linkreferenz ungültig.</w:t>
        </w:r>
      </w:ins>
      <w:del w:id="2255" w:author="Weinert, Matthias (M.)" w:date="2022-02-16T15:44:00Z">
        <w:r w:rsidRPr="00BB1288" w:rsidDel="00F16E77">
          <w:rPr>
            <w:rStyle w:val="Hyperlink"/>
            <w:rFonts w:eastAsia="MS Mincho"/>
            <w:noProof/>
          </w:rPr>
          <w:delText xml:space="preserve">Table 102: Attributes of element </w:delText>
        </w:r>
        <w:r w:rsidRPr="00BB1288" w:rsidDel="00F16E77">
          <w:rPr>
            <w:rStyle w:val="Hyperlink"/>
            <w:rFonts w:ascii="Courier New" w:eastAsia="MS Mincho" w:hAnsi="Courier New" w:cs="Courier New"/>
            <w:noProof/>
            <w:kern w:val="22"/>
          </w:rPr>
          <w:delText>&lt;sheet_parameter/&gt;</w:delText>
        </w:r>
        <w:r w:rsidRPr="00BB1288" w:rsidDel="00F16E77">
          <w:rPr>
            <w:rStyle w:val="Hyperlink"/>
            <w:rFonts w:eastAsia="MS Mincho"/>
            <w:noProof/>
          </w:rPr>
          <w:delText xml:space="preserve"> for Corner Weld</w:delText>
        </w:r>
        <w:r w:rsidDel="00F16E77">
          <w:rPr>
            <w:noProof/>
            <w:webHidden/>
          </w:rPr>
          <w:tab/>
        </w:r>
        <w:r w:rsidDel="00F16E77">
          <w:rPr>
            <w:b w:val="0"/>
            <w:noProof/>
            <w:webHidden/>
          </w:rPr>
          <w:fldChar w:fldCharType="begin"/>
        </w:r>
        <w:r w:rsidDel="00F16E77">
          <w:rPr>
            <w:noProof/>
            <w:webHidden/>
          </w:rPr>
          <w:delInstrText xml:space="preserve"> PAGEREF _Toc95915042 \h </w:delInstrText>
        </w:r>
        <w:r w:rsidDel="00F16E77">
          <w:rPr>
            <w:b w:val="0"/>
            <w:noProof/>
            <w:webHidden/>
          </w:rPr>
          <w:fldChar w:fldCharType="separate"/>
        </w:r>
      </w:del>
      <w:del w:id="2256" w:author="Weinert, Matthias (M.)" w:date="2022-02-16T15:43:00Z">
        <w:r w:rsidDel="00F16E77">
          <w:rPr>
            <w:noProof/>
            <w:webHidden/>
          </w:rPr>
          <w:delText>108</w:delText>
        </w:r>
      </w:del>
      <w:del w:id="225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6D1BD4F8" w14:textId="050BA5DB" w:rsidR="0050351B" w:rsidDel="00F16E77" w:rsidRDefault="0050351B">
      <w:pPr>
        <w:pStyle w:val="Abbildungsverzeichnis"/>
        <w:rPr>
          <w:del w:id="2258" w:author="Weinert, Matthias (M.)" w:date="2022-02-16T15:44:00Z"/>
          <w:rFonts w:asciiTheme="minorHAnsi" w:eastAsiaTheme="minorEastAsia" w:hAnsiTheme="minorHAnsi" w:cstheme="minorBidi"/>
          <w:b w:val="0"/>
          <w:noProof/>
          <w:szCs w:val="22"/>
          <w:lang w:val="de-DE"/>
        </w:rPr>
      </w:pPr>
      <w:del w:id="225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"_Toc95915043"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60" w:author="Weinert, Matthias (M.)" w:date="2022-02-21T10:55:00Z">
        <w:r w:rsidR="006344F0">
          <w:rPr>
            <w:rStyle w:val="Hyperlink"/>
            <w:rFonts w:eastAsia="MS Mincho"/>
            <w:bCs/>
            <w:noProof/>
            <w:lang w:val="de-DE"/>
          </w:rPr>
          <w:t>Fehler! Linkreferenz ungültig.</w:t>
        </w:r>
      </w:ins>
      <w:del w:id="2261" w:author="Weinert, Matthias (M.)" w:date="2022-02-16T15:44:00Z">
        <w:r w:rsidRPr="00BB1288" w:rsidDel="00F16E77">
          <w:rPr>
            <w:rStyle w:val="Hyperlink"/>
            <w:rFonts w:eastAsia="MS Mincho"/>
            <w:noProof/>
          </w:rPr>
          <w:delText>Table 103: Parameters of I-Weld</w:delText>
        </w:r>
        <w:r w:rsidDel="00F16E77">
          <w:rPr>
            <w:noProof/>
            <w:webHidden/>
          </w:rPr>
          <w:tab/>
        </w:r>
        <w:r w:rsidDel="00F16E77">
          <w:rPr>
            <w:b w:val="0"/>
            <w:noProof/>
            <w:webHidden/>
          </w:rPr>
          <w:fldChar w:fldCharType="begin"/>
        </w:r>
        <w:r w:rsidDel="00F16E77">
          <w:rPr>
            <w:noProof/>
            <w:webHidden/>
          </w:rPr>
          <w:delInstrText xml:space="preserve"> PAGEREF _Toc95915043 \h </w:delInstrText>
        </w:r>
        <w:r w:rsidDel="00F16E77">
          <w:rPr>
            <w:b w:val="0"/>
            <w:noProof/>
            <w:webHidden/>
          </w:rPr>
          <w:fldChar w:fldCharType="separate"/>
        </w:r>
      </w:del>
      <w:del w:id="2262" w:author="Weinert, Matthias (M.)" w:date="2022-02-16T15:43:00Z">
        <w:r w:rsidDel="00F16E77">
          <w:rPr>
            <w:noProof/>
            <w:webHidden/>
          </w:rPr>
          <w:delText>109</w:delText>
        </w:r>
      </w:del>
      <w:del w:id="226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FC622E8" w14:textId="669B92F9" w:rsidR="0050351B" w:rsidDel="00F16E77" w:rsidRDefault="0050351B">
      <w:pPr>
        <w:pStyle w:val="Abbildungsverzeichnis"/>
        <w:rPr>
          <w:del w:id="2264" w:author="Weinert, Matthias (M.)" w:date="2022-02-16T15:44:00Z"/>
          <w:rFonts w:asciiTheme="minorHAnsi" w:eastAsiaTheme="minorEastAsia" w:hAnsiTheme="minorHAnsi" w:cstheme="minorBidi"/>
          <w:b w:val="0"/>
          <w:noProof/>
          <w:szCs w:val="22"/>
          <w:lang w:val="de-DE"/>
        </w:rPr>
      </w:pPr>
      <w:del w:id="226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"_Toc95915044"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66" w:author="Weinert, Matthias (M.)" w:date="2022-02-21T10:55:00Z">
        <w:r w:rsidR="006344F0">
          <w:rPr>
            <w:rStyle w:val="Hyperlink"/>
            <w:rFonts w:eastAsia="MS Mincho"/>
            <w:bCs/>
            <w:noProof/>
            <w:lang w:val="de-DE"/>
          </w:rPr>
          <w:t>Fehler! Linkreferenz ungültig.</w:t>
        </w:r>
      </w:ins>
      <w:del w:id="2267" w:author="Weinert, Matthias (M.)" w:date="2022-02-16T15:44:00Z">
        <w:r w:rsidRPr="00BB1288" w:rsidDel="00F16E77">
          <w:rPr>
            <w:rStyle w:val="Hyperlink"/>
            <w:rFonts w:eastAsia="MS Mincho"/>
            <w:noProof/>
          </w:rPr>
          <w:delText xml:space="preserve">Table 104: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I Weld</w:delText>
        </w:r>
        <w:r w:rsidDel="00F16E77">
          <w:rPr>
            <w:noProof/>
            <w:webHidden/>
          </w:rPr>
          <w:tab/>
        </w:r>
        <w:r w:rsidDel="00F16E77">
          <w:rPr>
            <w:b w:val="0"/>
            <w:noProof/>
            <w:webHidden/>
          </w:rPr>
          <w:fldChar w:fldCharType="begin"/>
        </w:r>
        <w:r w:rsidDel="00F16E77">
          <w:rPr>
            <w:noProof/>
            <w:webHidden/>
          </w:rPr>
          <w:delInstrText xml:space="preserve"> PAGEREF _Toc95915044 \h </w:delInstrText>
        </w:r>
        <w:r w:rsidDel="00F16E77">
          <w:rPr>
            <w:b w:val="0"/>
            <w:noProof/>
            <w:webHidden/>
          </w:rPr>
          <w:fldChar w:fldCharType="separate"/>
        </w:r>
      </w:del>
      <w:del w:id="2268" w:author="Weinert, Matthias (M.)" w:date="2022-02-16T15:43:00Z">
        <w:r w:rsidDel="00F16E77">
          <w:rPr>
            <w:noProof/>
            <w:webHidden/>
          </w:rPr>
          <w:delText>109</w:delText>
        </w:r>
      </w:del>
      <w:del w:id="226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4F35FF03" w14:textId="4C48820F" w:rsidR="0050351B" w:rsidDel="00F16E77" w:rsidRDefault="0050351B">
      <w:pPr>
        <w:pStyle w:val="Abbildungsverzeichnis"/>
        <w:rPr>
          <w:del w:id="2270" w:author="Weinert, Matthias (M.)" w:date="2022-02-16T15:44:00Z"/>
          <w:rFonts w:asciiTheme="minorHAnsi" w:eastAsiaTheme="minorEastAsia" w:hAnsiTheme="minorHAnsi" w:cstheme="minorBidi"/>
          <w:b w:val="0"/>
          <w:noProof/>
          <w:szCs w:val="22"/>
          <w:lang w:val="de-DE"/>
        </w:rPr>
      </w:pPr>
      <w:del w:id="227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"_Toc95915045"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72" w:author="Weinert, Matthias (M.)" w:date="2022-02-21T10:55:00Z">
        <w:r w:rsidR="006344F0">
          <w:rPr>
            <w:rStyle w:val="Hyperlink"/>
            <w:rFonts w:eastAsia="MS Mincho"/>
            <w:bCs/>
            <w:noProof/>
            <w:lang w:val="de-DE"/>
          </w:rPr>
          <w:t>Fehler! Linkreferenz ungültig.</w:t>
        </w:r>
      </w:ins>
      <w:del w:id="2273" w:author="Weinert, Matthias (M.)" w:date="2022-02-16T15:44:00Z">
        <w:r w:rsidRPr="00BB1288" w:rsidDel="00F16E77">
          <w:rPr>
            <w:rStyle w:val="Hyperlink"/>
            <w:rFonts w:eastAsia="MS Mincho"/>
            <w:noProof/>
          </w:rPr>
          <w:delText>Table 105: Attributes of element &lt;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I Weld</w:delText>
        </w:r>
        <w:r w:rsidDel="00F16E77">
          <w:rPr>
            <w:noProof/>
            <w:webHidden/>
          </w:rPr>
          <w:tab/>
        </w:r>
        <w:r w:rsidDel="00F16E77">
          <w:rPr>
            <w:b w:val="0"/>
            <w:noProof/>
            <w:webHidden/>
          </w:rPr>
          <w:fldChar w:fldCharType="begin"/>
        </w:r>
        <w:r w:rsidDel="00F16E77">
          <w:rPr>
            <w:noProof/>
            <w:webHidden/>
          </w:rPr>
          <w:delInstrText xml:space="preserve"> PAGEREF _Toc95915045 \h </w:delInstrText>
        </w:r>
        <w:r w:rsidDel="00F16E77">
          <w:rPr>
            <w:b w:val="0"/>
            <w:noProof/>
            <w:webHidden/>
          </w:rPr>
          <w:fldChar w:fldCharType="separate"/>
        </w:r>
      </w:del>
      <w:del w:id="2274" w:author="Weinert, Matthias (M.)" w:date="2022-02-16T15:43:00Z">
        <w:r w:rsidDel="00F16E77">
          <w:rPr>
            <w:noProof/>
            <w:webHidden/>
          </w:rPr>
          <w:delText>110</w:delText>
        </w:r>
      </w:del>
      <w:del w:id="227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65850309" w14:textId="18E4478A" w:rsidR="0050351B" w:rsidDel="00F16E77" w:rsidRDefault="0050351B">
      <w:pPr>
        <w:pStyle w:val="Abbildungsverzeichnis"/>
        <w:rPr>
          <w:del w:id="2276" w:author="Weinert, Matthias (M.)" w:date="2022-02-16T15:44:00Z"/>
          <w:rFonts w:asciiTheme="minorHAnsi" w:eastAsiaTheme="minorEastAsia" w:hAnsiTheme="minorHAnsi" w:cstheme="minorBidi"/>
          <w:b w:val="0"/>
          <w:noProof/>
          <w:szCs w:val="22"/>
          <w:lang w:val="de-DE"/>
        </w:rPr>
      </w:pPr>
      <w:del w:id="227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"_Toc95915046"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78" w:author="Weinert, Matthias (M.)" w:date="2022-02-21T10:55:00Z">
        <w:r w:rsidR="006344F0">
          <w:rPr>
            <w:rStyle w:val="Hyperlink"/>
            <w:rFonts w:eastAsia="MS Mincho"/>
            <w:bCs/>
            <w:noProof/>
            <w:lang w:val="de-DE"/>
          </w:rPr>
          <w:t>Fehler! Linkreferenz ungültig.</w:t>
        </w:r>
      </w:ins>
      <w:del w:id="2279" w:author="Weinert, Matthias (M.)" w:date="2022-02-16T15:44:00Z">
        <w:r w:rsidRPr="00BB1288" w:rsidDel="00F16E77">
          <w:rPr>
            <w:rStyle w:val="Hyperlink"/>
            <w:rFonts w:eastAsia="MS Mincho"/>
            <w:noProof/>
          </w:rPr>
          <w:delText>Table 106: Parameters of Overlap Weld</w:delText>
        </w:r>
        <w:r w:rsidDel="00F16E77">
          <w:rPr>
            <w:noProof/>
            <w:webHidden/>
          </w:rPr>
          <w:tab/>
        </w:r>
        <w:r w:rsidDel="00F16E77">
          <w:rPr>
            <w:b w:val="0"/>
            <w:noProof/>
            <w:webHidden/>
          </w:rPr>
          <w:fldChar w:fldCharType="begin"/>
        </w:r>
        <w:r w:rsidDel="00F16E77">
          <w:rPr>
            <w:noProof/>
            <w:webHidden/>
          </w:rPr>
          <w:delInstrText xml:space="preserve"> PAGEREF _Toc95915046 \h </w:delInstrText>
        </w:r>
        <w:r w:rsidDel="00F16E77">
          <w:rPr>
            <w:b w:val="0"/>
            <w:noProof/>
            <w:webHidden/>
          </w:rPr>
          <w:fldChar w:fldCharType="separate"/>
        </w:r>
      </w:del>
      <w:del w:id="2280" w:author="Weinert, Matthias (M.)" w:date="2022-02-16T15:43:00Z">
        <w:r w:rsidDel="00F16E77">
          <w:rPr>
            <w:noProof/>
            <w:webHidden/>
          </w:rPr>
          <w:delText>111</w:delText>
        </w:r>
      </w:del>
      <w:del w:id="228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3AD24E28" w14:textId="7934189D" w:rsidR="0050351B" w:rsidDel="00F16E77" w:rsidRDefault="0050351B">
      <w:pPr>
        <w:pStyle w:val="Abbildungsverzeichnis"/>
        <w:rPr>
          <w:del w:id="2282" w:author="Weinert, Matthias (M.)" w:date="2022-02-16T15:44:00Z"/>
          <w:rFonts w:asciiTheme="minorHAnsi" w:eastAsiaTheme="minorEastAsia" w:hAnsiTheme="minorHAnsi" w:cstheme="minorBidi"/>
          <w:b w:val="0"/>
          <w:noProof/>
          <w:szCs w:val="22"/>
          <w:lang w:val="de-DE"/>
        </w:rPr>
      </w:pPr>
      <w:del w:id="228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"_Toc95915047"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84" w:author="Weinert, Matthias (M.)" w:date="2022-02-21T10:55:00Z">
        <w:r w:rsidR="006344F0">
          <w:rPr>
            <w:rStyle w:val="Hyperlink"/>
            <w:rFonts w:eastAsia="MS Mincho"/>
            <w:bCs/>
            <w:noProof/>
            <w:lang w:val="de-DE"/>
          </w:rPr>
          <w:t>Fehler! Linkreferenz ungültig.</w:t>
        </w:r>
      </w:ins>
      <w:del w:id="2285" w:author="Weinert, Matthias (M.)" w:date="2022-02-16T15:44:00Z">
        <w:r w:rsidRPr="00BB1288" w:rsidDel="00F16E77">
          <w:rPr>
            <w:rStyle w:val="Hyperlink"/>
            <w:rFonts w:eastAsia="MS Mincho"/>
            <w:noProof/>
          </w:rPr>
          <w:delText>Table 107: Parameters of Single Sided Double Overlap Weld</w:delText>
        </w:r>
        <w:r w:rsidDel="00F16E77">
          <w:rPr>
            <w:noProof/>
            <w:webHidden/>
          </w:rPr>
          <w:tab/>
        </w:r>
        <w:r w:rsidDel="00F16E77">
          <w:rPr>
            <w:b w:val="0"/>
            <w:noProof/>
            <w:webHidden/>
          </w:rPr>
          <w:fldChar w:fldCharType="begin"/>
        </w:r>
        <w:r w:rsidDel="00F16E77">
          <w:rPr>
            <w:noProof/>
            <w:webHidden/>
          </w:rPr>
          <w:delInstrText xml:space="preserve"> PAGEREF _Toc95915047 \h </w:delInstrText>
        </w:r>
        <w:r w:rsidDel="00F16E77">
          <w:rPr>
            <w:b w:val="0"/>
            <w:noProof/>
            <w:webHidden/>
          </w:rPr>
          <w:fldChar w:fldCharType="separate"/>
        </w:r>
      </w:del>
      <w:del w:id="2286" w:author="Weinert, Matthias (M.)" w:date="2022-02-16T15:43:00Z">
        <w:r w:rsidDel="00F16E77">
          <w:rPr>
            <w:noProof/>
            <w:webHidden/>
          </w:rPr>
          <w:delText>112</w:delText>
        </w:r>
      </w:del>
      <w:del w:id="228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310D1EDD" w14:textId="6AAD9CC9" w:rsidR="0050351B" w:rsidDel="00F16E77" w:rsidRDefault="0050351B">
      <w:pPr>
        <w:pStyle w:val="Abbildungsverzeichnis"/>
        <w:rPr>
          <w:del w:id="2288" w:author="Weinert, Matthias (M.)" w:date="2022-02-16T15:44:00Z"/>
          <w:rFonts w:asciiTheme="minorHAnsi" w:eastAsiaTheme="minorEastAsia" w:hAnsiTheme="minorHAnsi" w:cstheme="minorBidi"/>
          <w:b w:val="0"/>
          <w:noProof/>
          <w:szCs w:val="22"/>
          <w:lang w:val="de-DE"/>
        </w:rPr>
      </w:pPr>
      <w:del w:id="228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"_Toc95915048"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90" w:author="Weinert, Matthias (M.)" w:date="2022-02-21T10:55:00Z">
        <w:r w:rsidR="006344F0">
          <w:rPr>
            <w:rStyle w:val="Hyperlink"/>
            <w:rFonts w:eastAsia="MS Mincho"/>
            <w:bCs/>
            <w:noProof/>
            <w:lang w:val="de-DE"/>
          </w:rPr>
          <w:t>Fehler! Linkreferenz ungültig.</w:t>
        </w:r>
      </w:ins>
      <w:del w:id="2291" w:author="Weinert, Matthias (M.)" w:date="2022-02-16T15:44:00Z">
        <w:r w:rsidRPr="00BB1288" w:rsidDel="00F16E77">
          <w:rPr>
            <w:rStyle w:val="Hyperlink"/>
            <w:rFonts w:eastAsia="MS Mincho"/>
            <w:noProof/>
          </w:rPr>
          <w:delText>Table 108: Parameters of Double Sided Double Overlap Weld</w:delText>
        </w:r>
        <w:r w:rsidDel="00F16E77">
          <w:rPr>
            <w:noProof/>
            <w:webHidden/>
          </w:rPr>
          <w:tab/>
        </w:r>
        <w:r w:rsidDel="00F16E77">
          <w:rPr>
            <w:b w:val="0"/>
            <w:noProof/>
            <w:webHidden/>
          </w:rPr>
          <w:fldChar w:fldCharType="begin"/>
        </w:r>
        <w:r w:rsidDel="00F16E77">
          <w:rPr>
            <w:noProof/>
            <w:webHidden/>
          </w:rPr>
          <w:delInstrText xml:space="preserve"> PAGEREF _Toc95915048 \h </w:delInstrText>
        </w:r>
        <w:r w:rsidDel="00F16E77">
          <w:rPr>
            <w:b w:val="0"/>
            <w:noProof/>
            <w:webHidden/>
          </w:rPr>
          <w:fldChar w:fldCharType="separate"/>
        </w:r>
      </w:del>
      <w:del w:id="2292" w:author="Weinert, Matthias (M.)" w:date="2022-02-16T15:43:00Z">
        <w:r w:rsidDel="00F16E77">
          <w:rPr>
            <w:noProof/>
            <w:webHidden/>
          </w:rPr>
          <w:delText>113</w:delText>
        </w:r>
      </w:del>
      <w:del w:id="229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F65BEF4" w14:textId="2F57239A" w:rsidR="0050351B" w:rsidDel="00F16E77" w:rsidRDefault="0050351B">
      <w:pPr>
        <w:pStyle w:val="Abbildungsverzeichnis"/>
        <w:rPr>
          <w:del w:id="2294" w:author="Weinert, Matthias (M.)" w:date="2022-02-16T15:44:00Z"/>
          <w:rFonts w:asciiTheme="minorHAnsi" w:eastAsiaTheme="minorEastAsia" w:hAnsiTheme="minorHAnsi" w:cstheme="minorBidi"/>
          <w:b w:val="0"/>
          <w:noProof/>
          <w:szCs w:val="22"/>
          <w:lang w:val="de-DE"/>
        </w:rPr>
      </w:pPr>
      <w:del w:id="229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"_Toc95915049"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296" w:author="Weinert, Matthias (M.)" w:date="2022-02-21T10:55:00Z">
        <w:r w:rsidR="006344F0">
          <w:rPr>
            <w:rStyle w:val="Hyperlink"/>
            <w:rFonts w:eastAsia="MS Mincho"/>
            <w:bCs/>
            <w:noProof/>
            <w:lang w:val="de-DE"/>
          </w:rPr>
          <w:t>Fehler! Linkreferenz ungültig.</w:t>
        </w:r>
      </w:ins>
      <w:del w:id="2297" w:author="Weinert, Matthias (M.)" w:date="2022-02-16T15:44:00Z">
        <w:r w:rsidRPr="00BB1288" w:rsidDel="00F16E77">
          <w:rPr>
            <w:rStyle w:val="Hyperlink"/>
            <w:rFonts w:eastAsia="MS Mincho"/>
            <w:noProof/>
          </w:rPr>
          <w:delText>Table 109: Attributes of element &lt;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Overlap Weld</w:delText>
        </w:r>
        <w:r w:rsidDel="00F16E77">
          <w:rPr>
            <w:noProof/>
            <w:webHidden/>
          </w:rPr>
          <w:tab/>
        </w:r>
        <w:r w:rsidDel="00F16E77">
          <w:rPr>
            <w:b w:val="0"/>
            <w:noProof/>
            <w:webHidden/>
          </w:rPr>
          <w:fldChar w:fldCharType="begin"/>
        </w:r>
        <w:r w:rsidDel="00F16E77">
          <w:rPr>
            <w:noProof/>
            <w:webHidden/>
          </w:rPr>
          <w:delInstrText xml:space="preserve"> PAGEREF _Toc95915049 \h </w:delInstrText>
        </w:r>
        <w:r w:rsidDel="00F16E77">
          <w:rPr>
            <w:b w:val="0"/>
            <w:noProof/>
            <w:webHidden/>
          </w:rPr>
          <w:fldChar w:fldCharType="separate"/>
        </w:r>
      </w:del>
      <w:del w:id="2298" w:author="Weinert, Matthias (M.)" w:date="2022-02-16T15:43:00Z">
        <w:r w:rsidDel="00F16E77">
          <w:rPr>
            <w:noProof/>
            <w:webHidden/>
          </w:rPr>
          <w:delText>114</w:delText>
        </w:r>
      </w:del>
      <w:del w:id="229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D5B7918" w14:textId="662F4CA7" w:rsidR="0050351B" w:rsidDel="00F16E77" w:rsidRDefault="0050351B">
      <w:pPr>
        <w:pStyle w:val="Abbildungsverzeichnis"/>
        <w:rPr>
          <w:del w:id="2300" w:author="Weinert, Matthias (M.)" w:date="2022-02-16T15:44:00Z"/>
          <w:rFonts w:asciiTheme="minorHAnsi" w:eastAsiaTheme="minorEastAsia" w:hAnsiTheme="minorHAnsi" w:cstheme="minorBidi"/>
          <w:b w:val="0"/>
          <w:noProof/>
          <w:szCs w:val="22"/>
          <w:lang w:val="de-DE"/>
        </w:rPr>
      </w:pPr>
      <w:del w:id="230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"_Toc95915050"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02" w:author="Weinert, Matthias (M.)" w:date="2022-02-21T10:55:00Z">
        <w:r w:rsidR="006344F0">
          <w:rPr>
            <w:rStyle w:val="Hyperlink"/>
            <w:rFonts w:eastAsia="MS Mincho"/>
            <w:bCs/>
            <w:noProof/>
            <w:lang w:val="de-DE"/>
          </w:rPr>
          <w:t>Fehler! Linkreferenz ungültig.</w:t>
        </w:r>
      </w:ins>
      <w:del w:id="2303" w:author="Weinert, Matthias (M.)" w:date="2022-02-16T15:44:00Z">
        <w:r w:rsidRPr="00BB1288" w:rsidDel="00F16E77">
          <w:rPr>
            <w:rStyle w:val="Hyperlink"/>
            <w:rFonts w:eastAsia="MS Mincho"/>
            <w:noProof/>
          </w:rPr>
          <w:delText>Table 110: Attributes of element &lt;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Overlap Weld</w:delText>
        </w:r>
        <w:r w:rsidDel="00F16E77">
          <w:rPr>
            <w:noProof/>
            <w:webHidden/>
          </w:rPr>
          <w:tab/>
        </w:r>
        <w:r w:rsidDel="00F16E77">
          <w:rPr>
            <w:b w:val="0"/>
            <w:noProof/>
            <w:webHidden/>
          </w:rPr>
          <w:fldChar w:fldCharType="begin"/>
        </w:r>
        <w:r w:rsidDel="00F16E77">
          <w:rPr>
            <w:noProof/>
            <w:webHidden/>
          </w:rPr>
          <w:delInstrText xml:space="preserve"> PAGEREF _Toc95915050 \h </w:delInstrText>
        </w:r>
        <w:r w:rsidDel="00F16E77">
          <w:rPr>
            <w:b w:val="0"/>
            <w:noProof/>
            <w:webHidden/>
          </w:rPr>
          <w:fldChar w:fldCharType="separate"/>
        </w:r>
      </w:del>
      <w:del w:id="2304" w:author="Weinert, Matthias (M.)" w:date="2022-02-16T15:43:00Z">
        <w:r w:rsidDel="00F16E77">
          <w:rPr>
            <w:noProof/>
            <w:webHidden/>
          </w:rPr>
          <w:delText>115</w:delText>
        </w:r>
      </w:del>
      <w:del w:id="230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1941817C" w14:textId="726CACDE" w:rsidR="0050351B" w:rsidDel="00F16E77" w:rsidRDefault="0050351B">
      <w:pPr>
        <w:pStyle w:val="Abbildungsverzeichnis"/>
        <w:rPr>
          <w:del w:id="2306" w:author="Weinert, Matthias (M.)" w:date="2022-02-16T15:44:00Z"/>
          <w:rFonts w:asciiTheme="minorHAnsi" w:eastAsiaTheme="minorEastAsia" w:hAnsiTheme="minorHAnsi" w:cstheme="minorBidi"/>
          <w:b w:val="0"/>
          <w:noProof/>
          <w:szCs w:val="22"/>
          <w:lang w:val="de-DE"/>
        </w:rPr>
      </w:pPr>
      <w:del w:id="230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"_Toc95915051"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08" w:author="Weinert, Matthias (M.)" w:date="2022-02-21T10:55:00Z">
        <w:r w:rsidR="006344F0">
          <w:rPr>
            <w:rStyle w:val="Hyperlink"/>
            <w:rFonts w:eastAsia="MS Mincho"/>
            <w:bCs/>
            <w:noProof/>
            <w:lang w:val="de-DE"/>
          </w:rPr>
          <w:t>Fehler! Linkreferenz ungültig.</w:t>
        </w:r>
      </w:ins>
      <w:del w:id="2309" w:author="Weinert, Matthias (M.)" w:date="2022-02-16T15:44:00Z">
        <w:r w:rsidRPr="00BB1288" w:rsidDel="00F16E77">
          <w:rPr>
            <w:rStyle w:val="Hyperlink"/>
            <w:rFonts w:eastAsia="MS Mincho"/>
            <w:noProof/>
          </w:rPr>
          <w:delText>Table 111: Parameters of Y-Joint</w:delText>
        </w:r>
        <w:r w:rsidDel="00F16E77">
          <w:rPr>
            <w:noProof/>
            <w:webHidden/>
          </w:rPr>
          <w:tab/>
        </w:r>
        <w:r w:rsidDel="00F16E77">
          <w:rPr>
            <w:b w:val="0"/>
            <w:noProof/>
            <w:webHidden/>
          </w:rPr>
          <w:fldChar w:fldCharType="begin"/>
        </w:r>
        <w:r w:rsidDel="00F16E77">
          <w:rPr>
            <w:noProof/>
            <w:webHidden/>
          </w:rPr>
          <w:delInstrText xml:space="preserve"> PAGEREF _Toc95915051 \h </w:delInstrText>
        </w:r>
        <w:r w:rsidDel="00F16E77">
          <w:rPr>
            <w:b w:val="0"/>
            <w:noProof/>
            <w:webHidden/>
          </w:rPr>
          <w:fldChar w:fldCharType="separate"/>
        </w:r>
      </w:del>
      <w:del w:id="2310" w:author="Weinert, Matthias (M.)" w:date="2022-02-16T15:43:00Z">
        <w:r w:rsidDel="00F16E77">
          <w:rPr>
            <w:noProof/>
            <w:webHidden/>
          </w:rPr>
          <w:delText>116</w:delText>
        </w:r>
      </w:del>
      <w:del w:id="231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01113DE1" w14:textId="3F605D26" w:rsidR="0050351B" w:rsidDel="00F16E77" w:rsidRDefault="0050351B">
      <w:pPr>
        <w:pStyle w:val="Abbildungsverzeichnis"/>
        <w:rPr>
          <w:del w:id="2312" w:author="Weinert, Matthias (M.)" w:date="2022-02-16T15:44:00Z"/>
          <w:rFonts w:asciiTheme="minorHAnsi" w:eastAsiaTheme="minorEastAsia" w:hAnsiTheme="minorHAnsi" w:cstheme="minorBidi"/>
          <w:b w:val="0"/>
          <w:noProof/>
          <w:szCs w:val="22"/>
          <w:lang w:val="de-DE"/>
        </w:rPr>
      </w:pPr>
      <w:del w:id="231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"_Toc95915052"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14" w:author="Weinert, Matthias (M.)" w:date="2022-02-21T10:55:00Z">
        <w:r w:rsidR="006344F0">
          <w:rPr>
            <w:rStyle w:val="Hyperlink"/>
            <w:rFonts w:eastAsia="MS Mincho"/>
            <w:bCs/>
            <w:noProof/>
            <w:lang w:val="de-DE"/>
          </w:rPr>
          <w:t>Fehler! Linkreferenz ungültig.</w:t>
        </w:r>
      </w:ins>
      <w:del w:id="2315" w:author="Weinert, Matthias (M.)" w:date="2022-02-16T15:44:00Z">
        <w:r w:rsidRPr="00BB1288" w:rsidDel="00F16E77">
          <w:rPr>
            <w:rStyle w:val="Hyperlink"/>
            <w:rFonts w:eastAsia="MS Mincho"/>
            <w:noProof/>
          </w:rPr>
          <w:delText>Table 112: Attributes of element &lt;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Y Joint</w:delText>
        </w:r>
        <w:r w:rsidDel="00F16E77">
          <w:rPr>
            <w:noProof/>
            <w:webHidden/>
          </w:rPr>
          <w:tab/>
        </w:r>
        <w:r w:rsidDel="00F16E77">
          <w:rPr>
            <w:b w:val="0"/>
            <w:noProof/>
            <w:webHidden/>
          </w:rPr>
          <w:fldChar w:fldCharType="begin"/>
        </w:r>
        <w:r w:rsidDel="00F16E77">
          <w:rPr>
            <w:noProof/>
            <w:webHidden/>
          </w:rPr>
          <w:delInstrText xml:space="preserve"> PAGEREF _Toc95915052 \h </w:delInstrText>
        </w:r>
        <w:r w:rsidDel="00F16E77">
          <w:rPr>
            <w:b w:val="0"/>
            <w:noProof/>
            <w:webHidden/>
          </w:rPr>
          <w:fldChar w:fldCharType="separate"/>
        </w:r>
      </w:del>
      <w:del w:id="2316" w:author="Weinert, Matthias (M.)" w:date="2022-02-16T15:43:00Z">
        <w:r w:rsidDel="00F16E77">
          <w:rPr>
            <w:noProof/>
            <w:webHidden/>
          </w:rPr>
          <w:delText>117</w:delText>
        </w:r>
      </w:del>
      <w:del w:id="231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0D7F8D53" w14:textId="78B9D36F" w:rsidR="0050351B" w:rsidDel="00F16E77" w:rsidRDefault="0050351B">
      <w:pPr>
        <w:pStyle w:val="Abbildungsverzeichnis"/>
        <w:rPr>
          <w:del w:id="2318" w:author="Weinert, Matthias (M.)" w:date="2022-02-16T15:44:00Z"/>
          <w:rFonts w:asciiTheme="minorHAnsi" w:eastAsiaTheme="minorEastAsia" w:hAnsiTheme="minorHAnsi" w:cstheme="minorBidi"/>
          <w:b w:val="0"/>
          <w:noProof/>
          <w:szCs w:val="22"/>
          <w:lang w:val="de-DE"/>
        </w:rPr>
      </w:pPr>
      <w:del w:id="231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"_Toc95915053"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20" w:author="Weinert, Matthias (M.)" w:date="2022-02-21T10:55:00Z">
        <w:r w:rsidR="006344F0">
          <w:rPr>
            <w:rStyle w:val="Hyperlink"/>
            <w:rFonts w:eastAsia="MS Mincho"/>
            <w:bCs/>
            <w:noProof/>
            <w:lang w:val="de-DE"/>
          </w:rPr>
          <w:t>Fehler! Linkreferenz ungültig.</w:t>
        </w:r>
      </w:ins>
      <w:del w:id="2321" w:author="Weinert, Matthias (M.)" w:date="2022-02-16T15:44:00Z">
        <w:r w:rsidRPr="00BB1288" w:rsidDel="00F16E77">
          <w:rPr>
            <w:rStyle w:val="Hyperlink"/>
            <w:rFonts w:eastAsia="MS Mincho"/>
            <w:noProof/>
          </w:rPr>
          <w:delText xml:space="preserve">Table 113: Value Dependency of Attribute </w:delText>
        </w:r>
        <w:r w:rsidRPr="00BB1288" w:rsidDel="00F16E77">
          <w:rPr>
            <w:rStyle w:val="Hyperlink"/>
            <w:rFonts w:ascii="Courier New" w:eastAsia="MS Mincho" w:hAnsi="Courier New" w:cs="Courier New"/>
            <w:bCs/>
            <w:noProof/>
          </w:rPr>
          <w:delText>thickness</w:delText>
        </w:r>
        <w:r w:rsidDel="00F16E77">
          <w:rPr>
            <w:noProof/>
            <w:webHidden/>
          </w:rPr>
          <w:tab/>
        </w:r>
        <w:r w:rsidDel="00F16E77">
          <w:rPr>
            <w:b w:val="0"/>
            <w:noProof/>
            <w:webHidden/>
          </w:rPr>
          <w:fldChar w:fldCharType="begin"/>
        </w:r>
        <w:r w:rsidDel="00F16E77">
          <w:rPr>
            <w:noProof/>
            <w:webHidden/>
          </w:rPr>
          <w:delInstrText xml:space="preserve"> PAGEREF _Toc95915053 \h </w:delInstrText>
        </w:r>
        <w:r w:rsidDel="00F16E77">
          <w:rPr>
            <w:b w:val="0"/>
            <w:noProof/>
            <w:webHidden/>
          </w:rPr>
          <w:fldChar w:fldCharType="separate"/>
        </w:r>
      </w:del>
      <w:del w:id="2322" w:author="Weinert, Matthias (M.)" w:date="2022-02-16T15:43:00Z">
        <w:r w:rsidDel="00F16E77">
          <w:rPr>
            <w:noProof/>
            <w:webHidden/>
          </w:rPr>
          <w:delText>118</w:delText>
        </w:r>
      </w:del>
      <w:del w:id="232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715D5F8C" w14:textId="4128E29A" w:rsidR="0050351B" w:rsidDel="00F16E77" w:rsidRDefault="0050351B">
      <w:pPr>
        <w:pStyle w:val="Abbildungsverzeichnis"/>
        <w:rPr>
          <w:del w:id="2324" w:author="Weinert, Matthias (M.)" w:date="2022-02-16T15:44:00Z"/>
          <w:rFonts w:asciiTheme="minorHAnsi" w:eastAsiaTheme="minorEastAsia" w:hAnsiTheme="minorHAnsi" w:cstheme="minorBidi"/>
          <w:b w:val="0"/>
          <w:noProof/>
          <w:szCs w:val="22"/>
          <w:lang w:val="de-DE"/>
        </w:rPr>
      </w:pPr>
      <w:del w:id="232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"_Toc95915054"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26" w:author="Weinert, Matthias (M.)" w:date="2022-02-21T10:55:00Z">
        <w:r w:rsidR="006344F0">
          <w:rPr>
            <w:rStyle w:val="Hyperlink"/>
            <w:rFonts w:eastAsia="MS Mincho"/>
            <w:bCs/>
            <w:noProof/>
            <w:lang w:val="de-DE"/>
          </w:rPr>
          <w:t>Fehler! Linkreferenz ungültig.</w:t>
        </w:r>
      </w:ins>
      <w:del w:id="2327" w:author="Weinert, Matthias (M.)" w:date="2022-02-16T15:44:00Z">
        <w:r w:rsidRPr="00BB1288" w:rsidDel="00F16E77">
          <w:rPr>
            <w:rStyle w:val="Hyperlink"/>
            <w:rFonts w:eastAsia="MS Mincho"/>
            <w:noProof/>
          </w:rPr>
          <w:delText xml:space="preserve">Table 114: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Y-Joint</w:delText>
        </w:r>
        <w:r w:rsidDel="00F16E77">
          <w:rPr>
            <w:noProof/>
            <w:webHidden/>
          </w:rPr>
          <w:tab/>
        </w:r>
        <w:r w:rsidDel="00F16E77">
          <w:rPr>
            <w:b w:val="0"/>
            <w:noProof/>
            <w:webHidden/>
          </w:rPr>
          <w:fldChar w:fldCharType="begin"/>
        </w:r>
        <w:r w:rsidDel="00F16E77">
          <w:rPr>
            <w:noProof/>
            <w:webHidden/>
          </w:rPr>
          <w:delInstrText xml:space="preserve"> PAGEREF _Toc95915054 \h </w:delInstrText>
        </w:r>
        <w:r w:rsidDel="00F16E77">
          <w:rPr>
            <w:b w:val="0"/>
            <w:noProof/>
            <w:webHidden/>
          </w:rPr>
          <w:fldChar w:fldCharType="separate"/>
        </w:r>
      </w:del>
      <w:del w:id="2328" w:author="Weinert, Matthias (M.)" w:date="2022-02-16T15:43:00Z">
        <w:r w:rsidDel="00F16E77">
          <w:rPr>
            <w:noProof/>
            <w:webHidden/>
          </w:rPr>
          <w:delText>119</w:delText>
        </w:r>
      </w:del>
      <w:del w:id="232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2627849F" w14:textId="431FD2C5" w:rsidR="0050351B" w:rsidDel="00F16E77" w:rsidRDefault="0050351B">
      <w:pPr>
        <w:pStyle w:val="Abbildungsverzeichnis"/>
        <w:rPr>
          <w:del w:id="2330" w:author="Weinert, Matthias (M.)" w:date="2022-02-16T15:44:00Z"/>
          <w:rFonts w:asciiTheme="minorHAnsi" w:eastAsiaTheme="minorEastAsia" w:hAnsiTheme="minorHAnsi" w:cstheme="minorBidi"/>
          <w:b w:val="0"/>
          <w:noProof/>
          <w:szCs w:val="22"/>
          <w:lang w:val="de-DE"/>
        </w:rPr>
      </w:pPr>
      <w:del w:id="233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"_Toc95915055"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32" w:author="Weinert, Matthias (M.)" w:date="2022-02-21T10:55:00Z">
        <w:r w:rsidR="006344F0">
          <w:rPr>
            <w:rStyle w:val="Hyperlink"/>
            <w:rFonts w:eastAsia="MS Mincho"/>
            <w:bCs/>
            <w:noProof/>
            <w:lang w:val="de-DE"/>
          </w:rPr>
          <w:t>Fehler! Linkreferenz ungültig.</w:t>
        </w:r>
      </w:ins>
      <w:del w:id="2333" w:author="Weinert, Matthias (M.)" w:date="2022-02-16T15:44:00Z">
        <w:r w:rsidRPr="00BB1288" w:rsidDel="00F16E77">
          <w:rPr>
            <w:rStyle w:val="Hyperlink"/>
            <w:rFonts w:eastAsia="MS Mincho"/>
            <w:noProof/>
          </w:rPr>
          <w:delText>Table 115: Parameters of K-Joint</w:delText>
        </w:r>
        <w:r w:rsidDel="00F16E77">
          <w:rPr>
            <w:noProof/>
            <w:webHidden/>
          </w:rPr>
          <w:tab/>
        </w:r>
        <w:r w:rsidDel="00F16E77">
          <w:rPr>
            <w:b w:val="0"/>
            <w:noProof/>
            <w:webHidden/>
          </w:rPr>
          <w:fldChar w:fldCharType="begin"/>
        </w:r>
        <w:r w:rsidDel="00F16E77">
          <w:rPr>
            <w:noProof/>
            <w:webHidden/>
          </w:rPr>
          <w:delInstrText xml:space="preserve"> PAGEREF _Toc95915055 \h </w:delInstrText>
        </w:r>
        <w:r w:rsidDel="00F16E77">
          <w:rPr>
            <w:b w:val="0"/>
            <w:noProof/>
            <w:webHidden/>
          </w:rPr>
          <w:fldChar w:fldCharType="separate"/>
        </w:r>
      </w:del>
      <w:del w:id="2334" w:author="Weinert, Matthias (M.)" w:date="2022-02-16T15:43:00Z">
        <w:r w:rsidDel="00F16E77">
          <w:rPr>
            <w:noProof/>
            <w:webHidden/>
          </w:rPr>
          <w:delText>120</w:delText>
        </w:r>
      </w:del>
      <w:del w:id="233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5178248" w14:textId="21310885" w:rsidR="0050351B" w:rsidDel="00F16E77" w:rsidRDefault="0050351B">
      <w:pPr>
        <w:pStyle w:val="Abbildungsverzeichnis"/>
        <w:rPr>
          <w:del w:id="2336" w:author="Weinert, Matthias (M.)" w:date="2022-02-16T15:44:00Z"/>
          <w:rFonts w:asciiTheme="minorHAnsi" w:eastAsiaTheme="minorEastAsia" w:hAnsiTheme="minorHAnsi" w:cstheme="minorBidi"/>
          <w:b w:val="0"/>
          <w:noProof/>
          <w:szCs w:val="22"/>
          <w:lang w:val="de-DE"/>
        </w:rPr>
      </w:pPr>
      <w:del w:id="233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"_Toc95915056"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38" w:author="Weinert, Matthias (M.)" w:date="2022-02-21T10:55:00Z">
        <w:r w:rsidR="006344F0">
          <w:rPr>
            <w:rStyle w:val="Hyperlink"/>
            <w:rFonts w:eastAsia="MS Mincho"/>
            <w:bCs/>
            <w:noProof/>
            <w:lang w:val="de-DE"/>
          </w:rPr>
          <w:t>Fehler! Linkreferenz ungültig.</w:t>
        </w:r>
      </w:ins>
      <w:del w:id="2339" w:author="Weinert, Matthias (M.)" w:date="2022-02-16T15:44:00Z">
        <w:r w:rsidRPr="00BB1288" w:rsidDel="00F16E77">
          <w:rPr>
            <w:rStyle w:val="Hyperlink"/>
            <w:rFonts w:eastAsia="MS Mincho"/>
            <w:noProof/>
          </w:rPr>
          <w:delText xml:space="preserve">Table 116: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K Joint</w:delText>
        </w:r>
        <w:r w:rsidDel="00F16E77">
          <w:rPr>
            <w:noProof/>
            <w:webHidden/>
          </w:rPr>
          <w:tab/>
        </w:r>
        <w:r w:rsidDel="00F16E77">
          <w:rPr>
            <w:b w:val="0"/>
            <w:noProof/>
            <w:webHidden/>
          </w:rPr>
          <w:fldChar w:fldCharType="begin"/>
        </w:r>
        <w:r w:rsidDel="00F16E77">
          <w:rPr>
            <w:noProof/>
            <w:webHidden/>
          </w:rPr>
          <w:delInstrText xml:space="preserve"> PAGEREF _Toc95915056 \h </w:delInstrText>
        </w:r>
        <w:r w:rsidDel="00F16E77">
          <w:rPr>
            <w:b w:val="0"/>
            <w:noProof/>
            <w:webHidden/>
          </w:rPr>
          <w:fldChar w:fldCharType="separate"/>
        </w:r>
      </w:del>
      <w:del w:id="2340" w:author="Weinert, Matthias (M.)" w:date="2022-02-16T15:43:00Z">
        <w:r w:rsidDel="00F16E77">
          <w:rPr>
            <w:noProof/>
            <w:webHidden/>
          </w:rPr>
          <w:delText>121</w:delText>
        </w:r>
      </w:del>
      <w:del w:id="234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01EDD8AE" w14:textId="0A0ACEA2" w:rsidR="0050351B" w:rsidDel="00F16E77" w:rsidRDefault="0050351B">
      <w:pPr>
        <w:pStyle w:val="Abbildungsverzeichnis"/>
        <w:rPr>
          <w:del w:id="2342" w:author="Weinert, Matthias (M.)" w:date="2022-02-16T15:44:00Z"/>
          <w:rFonts w:asciiTheme="minorHAnsi" w:eastAsiaTheme="minorEastAsia" w:hAnsiTheme="minorHAnsi" w:cstheme="minorBidi"/>
          <w:b w:val="0"/>
          <w:noProof/>
          <w:szCs w:val="22"/>
          <w:lang w:val="de-DE"/>
        </w:rPr>
      </w:pPr>
      <w:del w:id="234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"_Toc95915057"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44" w:author="Weinert, Matthias (M.)" w:date="2022-02-21T10:55:00Z">
        <w:r w:rsidR="006344F0">
          <w:rPr>
            <w:rStyle w:val="Hyperlink"/>
            <w:rFonts w:eastAsia="MS Mincho"/>
            <w:bCs/>
            <w:noProof/>
            <w:lang w:val="de-DE"/>
          </w:rPr>
          <w:t>Fehler! Linkreferenz ungültig.</w:t>
        </w:r>
      </w:ins>
      <w:del w:id="2345" w:author="Weinert, Matthias (M.)" w:date="2022-02-16T15:44:00Z">
        <w:r w:rsidRPr="00BB1288" w:rsidDel="00F16E77">
          <w:rPr>
            <w:rStyle w:val="Hyperlink"/>
            <w:rFonts w:eastAsia="MS Mincho"/>
            <w:noProof/>
          </w:rPr>
          <w:delText xml:space="preserve">Table 117: Value Dependency of Attribute </w:delText>
        </w:r>
        <w:r w:rsidRPr="00BB1288" w:rsidDel="00F16E77">
          <w:rPr>
            <w:rStyle w:val="Hyperlink"/>
            <w:rFonts w:ascii="Courier New" w:eastAsia="MS Mincho" w:hAnsi="Courier New" w:cs="Courier New"/>
            <w:bCs/>
            <w:noProof/>
          </w:rPr>
          <w:delText>thickness</w:delText>
        </w:r>
        <w:r w:rsidDel="00F16E77">
          <w:rPr>
            <w:noProof/>
            <w:webHidden/>
          </w:rPr>
          <w:tab/>
        </w:r>
        <w:r w:rsidDel="00F16E77">
          <w:rPr>
            <w:b w:val="0"/>
            <w:noProof/>
            <w:webHidden/>
          </w:rPr>
          <w:fldChar w:fldCharType="begin"/>
        </w:r>
        <w:r w:rsidDel="00F16E77">
          <w:rPr>
            <w:noProof/>
            <w:webHidden/>
          </w:rPr>
          <w:delInstrText xml:space="preserve"> PAGEREF _Toc95915057 \h </w:delInstrText>
        </w:r>
        <w:r w:rsidDel="00F16E77">
          <w:rPr>
            <w:b w:val="0"/>
            <w:noProof/>
            <w:webHidden/>
          </w:rPr>
          <w:fldChar w:fldCharType="separate"/>
        </w:r>
      </w:del>
      <w:del w:id="2346" w:author="Weinert, Matthias (M.)" w:date="2022-02-16T15:43:00Z">
        <w:r w:rsidDel="00F16E77">
          <w:rPr>
            <w:noProof/>
            <w:webHidden/>
          </w:rPr>
          <w:delText>121</w:delText>
        </w:r>
      </w:del>
      <w:del w:id="234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1C9E3A7E" w14:textId="06665376" w:rsidR="0050351B" w:rsidDel="00F16E77" w:rsidRDefault="0050351B">
      <w:pPr>
        <w:pStyle w:val="Abbildungsverzeichnis"/>
        <w:rPr>
          <w:del w:id="2348" w:author="Weinert, Matthias (M.)" w:date="2022-02-16T15:44:00Z"/>
          <w:rFonts w:asciiTheme="minorHAnsi" w:eastAsiaTheme="minorEastAsia" w:hAnsiTheme="minorHAnsi" w:cstheme="minorBidi"/>
          <w:b w:val="0"/>
          <w:noProof/>
          <w:szCs w:val="22"/>
          <w:lang w:val="de-DE"/>
        </w:rPr>
      </w:pPr>
      <w:del w:id="234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"_Toc95915058"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50" w:author="Weinert, Matthias (M.)" w:date="2022-02-21T10:55:00Z">
        <w:r w:rsidR="006344F0">
          <w:rPr>
            <w:rStyle w:val="Hyperlink"/>
            <w:rFonts w:eastAsia="MS Mincho"/>
            <w:bCs/>
            <w:noProof/>
            <w:lang w:val="de-DE"/>
          </w:rPr>
          <w:t>Fehler! Linkreferenz ungültig.</w:t>
        </w:r>
      </w:ins>
      <w:del w:id="2351" w:author="Weinert, Matthias (M.)" w:date="2022-02-16T15:44:00Z">
        <w:r w:rsidRPr="00BB1288" w:rsidDel="00F16E77">
          <w:rPr>
            <w:rStyle w:val="Hyperlink"/>
            <w:rFonts w:eastAsia="MS Mincho"/>
            <w:noProof/>
          </w:rPr>
          <w:delText>Table 118: Attributes of element &lt;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K Joint</w:delText>
        </w:r>
        <w:r w:rsidDel="00F16E77">
          <w:rPr>
            <w:noProof/>
            <w:webHidden/>
          </w:rPr>
          <w:tab/>
        </w:r>
        <w:r w:rsidDel="00F16E77">
          <w:rPr>
            <w:b w:val="0"/>
            <w:noProof/>
            <w:webHidden/>
          </w:rPr>
          <w:fldChar w:fldCharType="begin"/>
        </w:r>
        <w:r w:rsidDel="00F16E77">
          <w:rPr>
            <w:noProof/>
            <w:webHidden/>
          </w:rPr>
          <w:delInstrText xml:space="preserve"> PAGEREF _Toc95915058 \h </w:delInstrText>
        </w:r>
        <w:r w:rsidDel="00F16E77">
          <w:rPr>
            <w:b w:val="0"/>
            <w:noProof/>
            <w:webHidden/>
          </w:rPr>
          <w:fldChar w:fldCharType="separate"/>
        </w:r>
      </w:del>
      <w:del w:id="2352" w:author="Weinert, Matthias (M.)" w:date="2022-02-16T15:43:00Z">
        <w:r w:rsidDel="00F16E77">
          <w:rPr>
            <w:noProof/>
            <w:webHidden/>
          </w:rPr>
          <w:delText>123</w:delText>
        </w:r>
      </w:del>
      <w:del w:id="235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7D36BEDA" w14:textId="7910E6D3" w:rsidR="0050351B" w:rsidDel="00F16E77" w:rsidRDefault="0050351B">
      <w:pPr>
        <w:pStyle w:val="Abbildungsverzeichnis"/>
        <w:rPr>
          <w:del w:id="2354" w:author="Weinert, Matthias (M.)" w:date="2022-02-16T15:44:00Z"/>
          <w:rFonts w:asciiTheme="minorHAnsi" w:eastAsiaTheme="minorEastAsia" w:hAnsiTheme="minorHAnsi" w:cstheme="minorBidi"/>
          <w:b w:val="0"/>
          <w:noProof/>
          <w:szCs w:val="22"/>
          <w:lang w:val="de-DE"/>
        </w:rPr>
      </w:pPr>
      <w:del w:id="235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"_Toc95915059"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56" w:author="Weinert, Matthias (M.)" w:date="2022-02-21T10:55:00Z">
        <w:r w:rsidR="006344F0">
          <w:rPr>
            <w:rStyle w:val="Hyperlink"/>
            <w:rFonts w:eastAsia="MS Mincho"/>
            <w:bCs/>
            <w:noProof/>
            <w:lang w:val="de-DE"/>
          </w:rPr>
          <w:t>Fehler! Linkreferenz ungültig.</w:t>
        </w:r>
      </w:ins>
      <w:del w:id="2357" w:author="Weinert, Matthias (M.)" w:date="2022-02-16T15:44:00Z">
        <w:r w:rsidRPr="00BB1288" w:rsidDel="00F16E77">
          <w:rPr>
            <w:rStyle w:val="Hyperlink"/>
            <w:rFonts w:eastAsia="MS Mincho"/>
            <w:noProof/>
          </w:rPr>
          <w:delText>Table 119: Parameters of Cruciform Joint</w:delText>
        </w:r>
        <w:r w:rsidDel="00F16E77">
          <w:rPr>
            <w:noProof/>
            <w:webHidden/>
          </w:rPr>
          <w:tab/>
        </w:r>
        <w:r w:rsidDel="00F16E77">
          <w:rPr>
            <w:b w:val="0"/>
            <w:noProof/>
            <w:webHidden/>
          </w:rPr>
          <w:fldChar w:fldCharType="begin"/>
        </w:r>
        <w:r w:rsidDel="00F16E77">
          <w:rPr>
            <w:noProof/>
            <w:webHidden/>
          </w:rPr>
          <w:delInstrText xml:space="preserve"> PAGEREF _Toc95915059 \h </w:delInstrText>
        </w:r>
        <w:r w:rsidDel="00F16E77">
          <w:rPr>
            <w:b w:val="0"/>
            <w:noProof/>
            <w:webHidden/>
          </w:rPr>
          <w:fldChar w:fldCharType="separate"/>
        </w:r>
      </w:del>
      <w:del w:id="2358" w:author="Weinert, Matthias (M.)" w:date="2022-02-16T15:43:00Z">
        <w:r w:rsidDel="00F16E77">
          <w:rPr>
            <w:noProof/>
            <w:webHidden/>
          </w:rPr>
          <w:delText>124</w:delText>
        </w:r>
      </w:del>
      <w:del w:id="235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3844A230" w14:textId="3965BC46" w:rsidR="0050351B" w:rsidDel="00F16E77" w:rsidRDefault="0050351B">
      <w:pPr>
        <w:pStyle w:val="Abbildungsverzeichnis"/>
        <w:rPr>
          <w:del w:id="2360" w:author="Weinert, Matthias (M.)" w:date="2022-02-16T15:44:00Z"/>
          <w:rFonts w:asciiTheme="minorHAnsi" w:eastAsiaTheme="minorEastAsia" w:hAnsiTheme="minorHAnsi" w:cstheme="minorBidi"/>
          <w:b w:val="0"/>
          <w:noProof/>
          <w:szCs w:val="22"/>
          <w:lang w:val="de-DE"/>
        </w:rPr>
      </w:pPr>
      <w:del w:id="236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"_Toc95915060"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62" w:author="Weinert, Matthias (M.)" w:date="2022-02-21T10:55:00Z">
        <w:r w:rsidR="006344F0">
          <w:rPr>
            <w:rStyle w:val="Hyperlink"/>
            <w:rFonts w:eastAsia="MS Mincho"/>
            <w:bCs/>
            <w:noProof/>
            <w:lang w:val="de-DE"/>
          </w:rPr>
          <w:t>Fehler! Linkreferenz ungültig.</w:t>
        </w:r>
      </w:ins>
      <w:del w:id="2363" w:author="Weinert, Matthias (M.)" w:date="2022-02-16T15:44:00Z">
        <w:r w:rsidRPr="00BB1288" w:rsidDel="00F16E77">
          <w:rPr>
            <w:rStyle w:val="Hyperlink"/>
            <w:rFonts w:eastAsia="MS Mincho"/>
            <w:noProof/>
          </w:rPr>
          <w:delText xml:space="preserve">Table 120: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Cruciform Joint</w:delText>
        </w:r>
        <w:r w:rsidDel="00F16E77">
          <w:rPr>
            <w:noProof/>
            <w:webHidden/>
          </w:rPr>
          <w:tab/>
        </w:r>
        <w:r w:rsidDel="00F16E77">
          <w:rPr>
            <w:b w:val="0"/>
            <w:noProof/>
            <w:webHidden/>
          </w:rPr>
          <w:fldChar w:fldCharType="begin"/>
        </w:r>
        <w:r w:rsidDel="00F16E77">
          <w:rPr>
            <w:noProof/>
            <w:webHidden/>
          </w:rPr>
          <w:delInstrText xml:space="preserve"> PAGEREF _Toc95915060 \h </w:delInstrText>
        </w:r>
        <w:r w:rsidDel="00F16E77">
          <w:rPr>
            <w:b w:val="0"/>
            <w:noProof/>
            <w:webHidden/>
          </w:rPr>
          <w:fldChar w:fldCharType="separate"/>
        </w:r>
      </w:del>
      <w:del w:id="2364" w:author="Weinert, Matthias (M.)" w:date="2022-02-16T15:43:00Z">
        <w:r w:rsidDel="00F16E77">
          <w:rPr>
            <w:noProof/>
            <w:webHidden/>
          </w:rPr>
          <w:delText>124</w:delText>
        </w:r>
      </w:del>
      <w:del w:id="236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3C0EE1FB" w14:textId="5B7E7059" w:rsidR="0050351B" w:rsidDel="00F16E77" w:rsidRDefault="0050351B">
      <w:pPr>
        <w:pStyle w:val="Abbildungsverzeichnis"/>
        <w:rPr>
          <w:del w:id="2366" w:author="Weinert, Matthias (M.)" w:date="2022-02-16T15:44:00Z"/>
          <w:rFonts w:asciiTheme="minorHAnsi" w:eastAsiaTheme="minorEastAsia" w:hAnsiTheme="minorHAnsi" w:cstheme="minorBidi"/>
          <w:b w:val="0"/>
          <w:noProof/>
          <w:szCs w:val="22"/>
          <w:lang w:val="de-DE"/>
        </w:rPr>
      </w:pPr>
      <w:del w:id="236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"_Toc95915061"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68" w:author="Weinert, Matthias (M.)" w:date="2022-02-21T10:55:00Z">
        <w:r w:rsidR="006344F0">
          <w:rPr>
            <w:rStyle w:val="Hyperlink"/>
            <w:rFonts w:eastAsia="MS Mincho"/>
            <w:bCs/>
            <w:noProof/>
            <w:lang w:val="de-DE"/>
          </w:rPr>
          <w:t>Fehler! Linkreferenz ungültig.</w:t>
        </w:r>
      </w:ins>
      <w:del w:id="2369" w:author="Weinert, Matthias (M.)" w:date="2022-02-16T15:44:00Z">
        <w:r w:rsidRPr="00BB1288" w:rsidDel="00F16E77">
          <w:rPr>
            <w:rStyle w:val="Hyperlink"/>
            <w:rFonts w:eastAsia="MS Mincho"/>
            <w:noProof/>
          </w:rPr>
          <w:delText xml:space="preserve">Table 121: Value Dependency of Attribute </w:delText>
        </w:r>
        <w:r w:rsidRPr="00BB1288" w:rsidDel="00F16E77">
          <w:rPr>
            <w:rStyle w:val="Hyperlink"/>
            <w:rFonts w:ascii="Courier New" w:eastAsia="MS Mincho" w:hAnsi="Courier New" w:cs="Courier New"/>
            <w:bCs/>
            <w:noProof/>
          </w:rPr>
          <w:delText>thickness</w:delText>
        </w:r>
        <w:r w:rsidDel="00F16E77">
          <w:rPr>
            <w:noProof/>
            <w:webHidden/>
          </w:rPr>
          <w:tab/>
        </w:r>
        <w:r w:rsidDel="00F16E77">
          <w:rPr>
            <w:b w:val="0"/>
            <w:noProof/>
            <w:webHidden/>
          </w:rPr>
          <w:fldChar w:fldCharType="begin"/>
        </w:r>
        <w:r w:rsidDel="00F16E77">
          <w:rPr>
            <w:noProof/>
            <w:webHidden/>
          </w:rPr>
          <w:delInstrText xml:space="preserve"> PAGEREF _Toc95915061 \h </w:delInstrText>
        </w:r>
        <w:r w:rsidDel="00F16E77">
          <w:rPr>
            <w:b w:val="0"/>
            <w:noProof/>
            <w:webHidden/>
          </w:rPr>
          <w:fldChar w:fldCharType="separate"/>
        </w:r>
      </w:del>
      <w:del w:id="2370" w:author="Weinert, Matthias (M.)" w:date="2022-02-16T15:43:00Z">
        <w:r w:rsidDel="00F16E77">
          <w:rPr>
            <w:noProof/>
            <w:webHidden/>
          </w:rPr>
          <w:delText>125</w:delText>
        </w:r>
      </w:del>
      <w:del w:id="237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22002C28" w14:textId="16DA9C14" w:rsidR="0050351B" w:rsidDel="00F16E77" w:rsidRDefault="0050351B">
      <w:pPr>
        <w:pStyle w:val="Abbildungsverzeichnis"/>
        <w:rPr>
          <w:del w:id="2372" w:author="Weinert, Matthias (M.)" w:date="2022-02-16T15:44:00Z"/>
          <w:rFonts w:asciiTheme="minorHAnsi" w:eastAsiaTheme="minorEastAsia" w:hAnsiTheme="minorHAnsi" w:cstheme="minorBidi"/>
          <w:b w:val="0"/>
          <w:noProof/>
          <w:szCs w:val="22"/>
          <w:lang w:val="de-DE"/>
        </w:rPr>
      </w:pPr>
      <w:del w:id="237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"_Toc95915062"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74" w:author="Weinert, Matthias (M.)" w:date="2022-02-21T10:55:00Z">
        <w:r w:rsidR="006344F0">
          <w:rPr>
            <w:rStyle w:val="Hyperlink"/>
            <w:rFonts w:eastAsia="MS Mincho"/>
            <w:bCs/>
            <w:noProof/>
            <w:lang w:val="de-DE"/>
          </w:rPr>
          <w:t>Fehler! Linkreferenz ungültig.</w:t>
        </w:r>
      </w:ins>
      <w:del w:id="2375" w:author="Weinert, Matthias (M.)" w:date="2022-02-16T15:44:00Z">
        <w:r w:rsidRPr="00BB1288" w:rsidDel="00F16E77">
          <w:rPr>
            <w:rStyle w:val="Hyperlink"/>
            <w:rFonts w:eastAsia="MS Mincho"/>
            <w:noProof/>
          </w:rPr>
          <w:delText xml:space="preserve">Table 122: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Cruciform Joint</w:delText>
        </w:r>
        <w:r w:rsidDel="00F16E77">
          <w:rPr>
            <w:noProof/>
            <w:webHidden/>
          </w:rPr>
          <w:tab/>
        </w:r>
        <w:r w:rsidDel="00F16E77">
          <w:rPr>
            <w:b w:val="0"/>
            <w:noProof/>
            <w:webHidden/>
          </w:rPr>
          <w:fldChar w:fldCharType="begin"/>
        </w:r>
        <w:r w:rsidDel="00F16E77">
          <w:rPr>
            <w:noProof/>
            <w:webHidden/>
          </w:rPr>
          <w:delInstrText xml:space="preserve"> PAGEREF _Toc95915062 \h </w:delInstrText>
        </w:r>
        <w:r w:rsidDel="00F16E77">
          <w:rPr>
            <w:b w:val="0"/>
            <w:noProof/>
            <w:webHidden/>
          </w:rPr>
          <w:fldChar w:fldCharType="separate"/>
        </w:r>
      </w:del>
      <w:del w:id="2376" w:author="Weinert, Matthias (M.)" w:date="2022-02-16T15:43:00Z">
        <w:r w:rsidDel="00F16E77">
          <w:rPr>
            <w:noProof/>
            <w:webHidden/>
          </w:rPr>
          <w:delText>126</w:delText>
        </w:r>
      </w:del>
      <w:del w:id="237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7BAAC96D" w14:textId="032CE1C1" w:rsidR="0050351B" w:rsidDel="00F16E77" w:rsidRDefault="0050351B">
      <w:pPr>
        <w:pStyle w:val="Abbildungsverzeichnis"/>
        <w:rPr>
          <w:del w:id="2378" w:author="Weinert, Matthias (M.)" w:date="2022-02-16T15:44:00Z"/>
          <w:rFonts w:asciiTheme="minorHAnsi" w:eastAsiaTheme="minorEastAsia" w:hAnsiTheme="minorHAnsi" w:cstheme="minorBidi"/>
          <w:b w:val="0"/>
          <w:noProof/>
          <w:szCs w:val="22"/>
          <w:lang w:val="de-DE"/>
        </w:rPr>
      </w:pPr>
      <w:del w:id="237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"_Toc95915063"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80" w:author="Weinert, Matthias (M.)" w:date="2022-02-21T10:55:00Z">
        <w:r w:rsidR="006344F0">
          <w:rPr>
            <w:rStyle w:val="Hyperlink"/>
            <w:rFonts w:eastAsia="MS Mincho"/>
            <w:bCs/>
            <w:noProof/>
            <w:lang w:val="de-DE"/>
          </w:rPr>
          <w:t>Fehler! Linkreferenz ungültig.</w:t>
        </w:r>
      </w:ins>
      <w:del w:id="2381" w:author="Weinert, Matthias (M.)" w:date="2022-02-16T15:44:00Z">
        <w:r w:rsidRPr="00BB1288" w:rsidDel="00F16E77">
          <w:rPr>
            <w:rStyle w:val="Hyperlink"/>
            <w:rFonts w:eastAsia="MS Mincho"/>
            <w:noProof/>
          </w:rPr>
          <w:delText>Table 123: Parameters of Flared joint</w:delText>
        </w:r>
        <w:r w:rsidDel="00F16E77">
          <w:rPr>
            <w:noProof/>
            <w:webHidden/>
          </w:rPr>
          <w:tab/>
        </w:r>
        <w:r w:rsidDel="00F16E77">
          <w:rPr>
            <w:b w:val="0"/>
            <w:noProof/>
            <w:webHidden/>
          </w:rPr>
          <w:fldChar w:fldCharType="begin"/>
        </w:r>
        <w:r w:rsidDel="00F16E77">
          <w:rPr>
            <w:noProof/>
            <w:webHidden/>
          </w:rPr>
          <w:delInstrText xml:space="preserve"> PAGEREF _Toc95915063 \h </w:delInstrText>
        </w:r>
        <w:r w:rsidDel="00F16E77">
          <w:rPr>
            <w:b w:val="0"/>
            <w:noProof/>
            <w:webHidden/>
          </w:rPr>
          <w:fldChar w:fldCharType="separate"/>
        </w:r>
      </w:del>
      <w:del w:id="2382" w:author="Weinert, Matthias (M.)" w:date="2022-02-16T15:43:00Z">
        <w:r w:rsidDel="00F16E77">
          <w:rPr>
            <w:noProof/>
            <w:webHidden/>
          </w:rPr>
          <w:delText>127</w:delText>
        </w:r>
      </w:del>
      <w:del w:id="238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61FE6510" w14:textId="262D3EEB" w:rsidR="0050351B" w:rsidDel="00F16E77" w:rsidRDefault="0050351B">
      <w:pPr>
        <w:pStyle w:val="Abbildungsverzeichnis"/>
        <w:rPr>
          <w:del w:id="2384" w:author="Weinert, Matthias (M.)" w:date="2022-02-16T15:44:00Z"/>
          <w:rFonts w:asciiTheme="minorHAnsi" w:eastAsiaTheme="minorEastAsia" w:hAnsiTheme="minorHAnsi" w:cstheme="minorBidi"/>
          <w:b w:val="0"/>
          <w:noProof/>
          <w:szCs w:val="22"/>
          <w:lang w:val="de-DE"/>
        </w:rPr>
      </w:pPr>
      <w:del w:id="238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"_Toc95915064"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86" w:author="Weinert, Matthias (M.)" w:date="2022-02-21T10:55:00Z">
        <w:r w:rsidR="006344F0">
          <w:rPr>
            <w:rStyle w:val="Hyperlink"/>
            <w:rFonts w:eastAsia="MS Mincho"/>
            <w:bCs/>
            <w:noProof/>
            <w:lang w:val="de-DE"/>
          </w:rPr>
          <w:t>Fehler! Linkreferenz ungültig.</w:t>
        </w:r>
      </w:ins>
      <w:del w:id="2387" w:author="Weinert, Matthias (M.)" w:date="2022-02-16T15:44:00Z">
        <w:r w:rsidRPr="00BB1288" w:rsidDel="00F16E77">
          <w:rPr>
            <w:rStyle w:val="Hyperlink"/>
            <w:rFonts w:eastAsia="MS Mincho"/>
            <w:noProof/>
          </w:rPr>
          <w:delText xml:space="preserve">Table 124: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weld_position/&gt;</w:delText>
        </w:r>
        <w:r w:rsidRPr="00BB1288" w:rsidDel="00F16E77">
          <w:rPr>
            <w:rStyle w:val="Hyperlink"/>
            <w:rFonts w:eastAsia="MS Mincho"/>
            <w:noProof/>
          </w:rPr>
          <w:delText xml:space="preserve"> for Flared Joint</w:delText>
        </w:r>
        <w:r w:rsidDel="00F16E77">
          <w:rPr>
            <w:noProof/>
            <w:webHidden/>
          </w:rPr>
          <w:tab/>
        </w:r>
        <w:r w:rsidDel="00F16E77">
          <w:rPr>
            <w:b w:val="0"/>
            <w:noProof/>
            <w:webHidden/>
          </w:rPr>
          <w:fldChar w:fldCharType="begin"/>
        </w:r>
        <w:r w:rsidDel="00F16E77">
          <w:rPr>
            <w:noProof/>
            <w:webHidden/>
          </w:rPr>
          <w:delInstrText xml:space="preserve"> PAGEREF _Toc95915064 \h </w:delInstrText>
        </w:r>
        <w:r w:rsidDel="00F16E77">
          <w:rPr>
            <w:b w:val="0"/>
            <w:noProof/>
            <w:webHidden/>
          </w:rPr>
          <w:fldChar w:fldCharType="separate"/>
        </w:r>
      </w:del>
      <w:del w:id="2388" w:author="Weinert, Matthias (M.)" w:date="2022-02-16T15:43:00Z">
        <w:r w:rsidDel="00F16E77">
          <w:rPr>
            <w:noProof/>
            <w:webHidden/>
          </w:rPr>
          <w:delText>128</w:delText>
        </w:r>
      </w:del>
      <w:del w:id="238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77780A6C" w14:textId="3FD88A3D" w:rsidR="0050351B" w:rsidDel="00F16E77" w:rsidRDefault="0050351B">
      <w:pPr>
        <w:pStyle w:val="Abbildungsverzeichnis"/>
        <w:rPr>
          <w:del w:id="2390" w:author="Weinert, Matthias (M.)" w:date="2022-02-16T15:44:00Z"/>
          <w:rFonts w:asciiTheme="minorHAnsi" w:eastAsiaTheme="minorEastAsia" w:hAnsiTheme="minorHAnsi" w:cstheme="minorBidi"/>
          <w:b w:val="0"/>
          <w:noProof/>
          <w:szCs w:val="22"/>
          <w:lang w:val="de-DE"/>
        </w:rPr>
      </w:pPr>
      <w:del w:id="239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"_Toc95915065"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92" w:author="Weinert, Matthias (M.)" w:date="2022-02-21T10:55:00Z">
        <w:r w:rsidR="006344F0">
          <w:rPr>
            <w:rStyle w:val="Hyperlink"/>
            <w:rFonts w:eastAsia="MS Mincho"/>
            <w:bCs/>
            <w:noProof/>
            <w:lang w:val="de-DE"/>
          </w:rPr>
          <w:t>Fehler! Linkreferenz ungültig.</w:t>
        </w:r>
      </w:ins>
      <w:del w:id="2393" w:author="Weinert, Matthias (M.)" w:date="2022-02-16T15:44:00Z">
        <w:r w:rsidRPr="00BB1288" w:rsidDel="00F16E77">
          <w:rPr>
            <w:rStyle w:val="Hyperlink"/>
            <w:rFonts w:eastAsia="MS Mincho"/>
            <w:noProof/>
          </w:rPr>
          <w:delText xml:space="preserve">Table 125: Attributes of element </w:delText>
        </w:r>
        <w:r w:rsidRPr="00BB1288" w:rsidDel="00F16E77">
          <w:rPr>
            <w:rStyle w:val="Hyperlink"/>
            <w:rFonts w:ascii="Courier New" w:eastAsia="MS Mincho" w:hAnsi="Courier New" w:cs="Courier New"/>
            <w:bCs/>
            <w:noProof/>
          </w:rPr>
          <w:delText>&lt;</w:delText>
        </w:r>
        <w:r w:rsidRPr="00BB1288" w:rsidDel="00F16E77">
          <w:rPr>
            <w:rStyle w:val="Hyperlink"/>
            <w:rFonts w:ascii="Courier New" w:eastAsia="MS Mincho" w:hAnsi="Courier New" w:cs="Courier New"/>
            <w:noProof/>
            <w:kern w:val="22"/>
          </w:rPr>
          <w:delText>sheet_parameter/&gt;</w:delText>
        </w:r>
        <w:r w:rsidRPr="00BB1288" w:rsidDel="00F16E77">
          <w:rPr>
            <w:rStyle w:val="Hyperlink"/>
            <w:rFonts w:eastAsia="MS Mincho"/>
            <w:noProof/>
          </w:rPr>
          <w:delText xml:space="preserve"> for Flared Joint</w:delText>
        </w:r>
        <w:r w:rsidDel="00F16E77">
          <w:rPr>
            <w:noProof/>
            <w:webHidden/>
          </w:rPr>
          <w:tab/>
        </w:r>
        <w:r w:rsidDel="00F16E77">
          <w:rPr>
            <w:b w:val="0"/>
            <w:noProof/>
            <w:webHidden/>
          </w:rPr>
          <w:fldChar w:fldCharType="begin"/>
        </w:r>
        <w:r w:rsidDel="00F16E77">
          <w:rPr>
            <w:noProof/>
            <w:webHidden/>
          </w:rPr>
          <w:delInstrText xml:space="preserve"> PAGEREF _Toc95915065 \h </w:delInstrText>
        </w:r>
        <w:r w:rsidDel="00F16E77">
          <w:rPr>
            <w:b w:val="0"/>
            <w:noProof/>
            <w:webHidden/>
          </w:rPr>
          <w:fldChar w:fldCharType="separate"/>
        </w:r>
      </w:del>
      <w:del w:id="2394" w:author="Weinert, Matthias (M.)" w:date="2022-02-16T15:43:00Z">
        <w:r w:rsidDel="00F16E77">
          <w:rPr>
            <w:noProof/>
            <w:webHidden/>
          </w:rPr>
          <w:delText>128</w:delText>
        </w:r>
      </w:del>
      <w:del w:id="239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334DBDA" w14:textId="2A3CF654" w:rsidR="0050351B" w:rsidDel="00F16E77" w:rsidRDefault="0050351B">
      <w:pPr>
        <w:pStyle w:val="Abbildungsverzeichnis"/>
        <w:rPr>
          <w:del w:id="2396" w:author="Weinert, Matthias (M.)" w:date="2022-02-16T15:44:00Z"/>
          <w:rFonts w:asciiTheme="minorHAnsi" w:eastAsiaTheme="minorEastAsia" w:hAnsiTheme="minorHAnsi" w:cstheme="minorBidi"/>
          <w:b w:val="0"/>
          <w:noProof/>
          <w:szCs w:val="22"/>
          <w:lang w:val="de-DE"/>
        </w:rPr>
      </w:pPr>
      <w:del w:id="239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"_Toc95915066"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398" w:author="Weinert, Matthias (M.)" w:date="2022-02-21T10:55:00Z">
        <w:r w:rsidR="006344F0">
          <w:rPr>
            <w:rStyle w:val="Hyperlink"/>
            <w:rFonts w:eastAsia="MS Mincho"/>
            <w:bCs/>
            <w:noProof/>
            <w:lang w:val="de-DE"/>
          </w:rPr>
          <w:t>Fehler! Linkreferenz ungültig.</w:t>
        </w:r>
      </w:ins>
      <w:del w:id="2399" w:author="Weinert, Matthias (M.)" w:date="2022-02-16T15:44:00Z">
        <w:r w:rsidRPr="00BB1288" w:rsidDel="00F16E77">
          <w:rPr>
            <w:rStyle w:val="Hyperlink"/>
            <w:rFonts w:eastAsia="MS Mincho"/>
            <w:noProof/>
          </w:rPr>
          <w:delText xml:space="preserve">Table 126: Nested elements of </w:delText>
        </w:r>
        <w:r w:rsidRPr="00BB1288" w:rsidDel="00F16E77">
          <w:rPr>
            <w:rStyle w:val="Hyperlink"/>
            <w:rFonts w:ascii="Courier New" w:eastAsia="MS Mincho" w:hAnsi="Courier New" w:cs="Courier New"/>
            <w:bCs/>
            <w:noProof/>
          </w:rPr>
          <w:delText>&lt;connection_1d/&gt;</w:delText>
        </w:r>
        <w:r w:rsidDel="00F16E77">
          <w:rPr>
            <w:noProof/>
            <w:webHidden/>
          </w:rPr>
          <w:tab/>
        </w:r>
        <w:r w:rsidDel="00F16E77">
          <w:rPr>
            <w:b w:val="0"/>
            <w:noProof/>
            <w:webHidden/>
          </w:rPr>
          <w:fldChar w:fldCharType="begin"/>
        </w:r>
        <w:r w:rsidDel="00F16E77">
          <w:rPr>
            <w:noProof/>
            <w:webHidden/>
          </w:rPr>
          <w:delInstrText xml:space="preserve"> PAGEREF _Toc95915066 \h </w:delInstrText>
        </w:r>
        <w:r w:rsidDel="00F16E77">
          <w:rPr>
            <w:b w:val="0"/>
            <w:noProof/>
            <w:webHidden/>
          </w:rPr>
          <w:fldChar w:fldCharType="separate"/>
        </w:r>
      </w:del>
      <w:del w:id="2400" w:author="Weinert, Matthias (M.)" w:date="2022-02-16T15:43:00Z">
        <w:r w:rsidDel="00F16E77">
          <w:rPr>
            <w:noProof/>
            <w:webHidden/>
          </w:rPr>
          <w:delText>129</w:delText>
        </w:r>
      </w:del>
      <w:del w:id="240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2DE31589" w14:textId="6EA4540A" w:rsidR="0050351B" w:rsidDel="00F16E77" w:rsidRDefault="0050351B">
      <w:pPr>
        <w:pStyle w:val="Abbildungsverzeichnis"/>
        <w:rPr>
          <w:del w:id="2402" w:author="Weinert, Matthias (M.)" w:date="2022-02-16T15:44:00Z"/>
          <w:rFonts w:asciiTheme="minorHAnsi" w:eastAsiaTheme="minorEastAsia" w:hAnsiTheme="minorHAnsi" w:cstheme="minorBidi"/>
          <w:b w:val="0"/>
          <w:noProof/>
          <w:szCs w:val="22"/>
          <w:lang w:val="de-DE"/>
        </w:rPr>
      </w:pPr>
      <w:del w:id="240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"_Toc95915067"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04" w:author="Weinert, Matthias (M.)" w:date="2022-02-21T10:55:00Z">
        <w:r w:rsidR="006344F0">
          <w:rPr>
            <w:rStyle w:val="Hyperlink"/>
            <w:rFonts w:eastAsia="MS Mincho"/>
            <w:bCs/>
            <w:noProof/>
            <w:lang w:val="de-DE"/>
          </w:rPr>
          <w:t>Fehler! Linkreferenz ungültig.</w:t>
        </w:r>
      </w:ins>
      <w:del w:id="2405" w:author="Weinert, Matthias (M.)" w:date="2022-02-16T15:44:00Z">
        <w:r w:rsidRPr="00BB1288" w:rsidDel="00F16E77">
          <w:rPr>
            <w:rStyle w:val="Hyperlink"/>
            <w:rFonts w:eastAsia="MS Mincho"/>
            <w:noProof/>
          </w:rPr>
          <w:delText xml:space="preserve">Table 127: Attributes of element </w:delText>
        </w:r>
        <w:r w:rsidRPr="00BB1288" w:rsidDel="00F16E77">
          <w:rPr>
            <w:rStyle w:val="Hyperlink"/>
            <w:rFonts w:ascii="Courier New" w:eastAsia="MS Mincho" w:hAnsi="Courier New" w:cs="Courier New"/>
            <w:noProof/>
          </w:rPr>
          <w:delText>&lt;adhesive_line/&gt;</w:delText>
        </w:r>
        <w:r w:rsidDel="00F16E77">
          <w:rPr>
            <w:noProof/>
            <w:webHidden/>
          </w:rPr>
          <w:tab/>
        </w:r>
        <w:r w:rsidDel="00F16E77">
          <w:rPr>
            <w:b w:val="0"/>
            <w:noProof/>
            <w:webHidden/>
          </w:rPr>
          <w:fldChar w:fldCharType="begin"/>
        </w:r>
        <w:r w:rsidDel="00F16E77">
          <w:rPr>
            <w:noProof/>
            <w:webHidden/>
          </w:rPr>
          <w:delInstrText xml:space="preserve"> PAGEREF _Toc95915067 \h </w:delInstrText>
        </w:r>
        <w:r w:rsidDel="00F16E77">
          <w:rPr>
            <w:b w:val="0"/>
            <w:noProof/>
            <w:webHidden/>
          </w:rPr>
          <w:fldChar w:fldCharType="separate"/>
        </w:r>
      </w:del>
      <w:del w:id="2406" w:author="Weinert, Matthias (M.)" w:date="2022-02-16T15:43:00Z">
        <w:r w:rsidDel="00F16E77">
          <w:rPr>
            <w:noProof/>
            <w:webHidden/>
          </w:rPr>
          <w:delText>129</w:delText>
        </w:r>
      </w:del>
      <w:del w:id="240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7BBDEC5A" w14:textId="71C28C98" w:rsidR="0050351B" w:rsidDel="00F16E77" w:rsidRDefault="0050351B">
      <w:pPr>
        <w:pStyle w:val="Abbildungsverzeichnis"/>
        <w:rPr>
          <w:del w:id="2408" w:author="Weinert, Matthias (M.)" w:date="2022-02-16T15:44:00Z"/>
          <w:rFonts w:asciiTheme="minorHAnsi" w:eastAsiaTheme="minorEastAsia" w:hAnsiTheme="minorHAnsi" w:cstheme="minorBidi"/>
          <w:b w:val="0"/>
          <w:noProof/>
          <w:szCs w:val="22"/>
          <w:lang w:val="de-DE"/>
        </w:rPr>
      </w:pPr>
      <w:del w:id="240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"_Toc95915068"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10" w:author="Weinert, Matthias (M.)" w:date="2022-02-21T10:55:00Z">
        <w:r w:rsidR="006344F0">
          <w:rPr>
            <w:rStyle w:val="Hyperlink"/>
            <w:rFonts w:eastAsia="MS Mincho"/>
            <w:bCs/>
            <w:noProof/>
            <w:lang w:val="de-DE"/>
          </w:rPr>
          <w:t>Fehler! Linkreferenz ungültig.</w:t>
        </w:r>
      </w:ins>
      <w:del w:id="2411" w:author="Weinert, Matthias (M.)" w:date="2022-02-16T15:44:00Z">
        <w:r w:rsidRPr="00BB1288" w:rsidDel="00F16E77">
          <w:rPr>
            <w:rStyle w:val="Hyperlink"/>
            <w:rFonts w:eastAsia="MS Mincho"/>
            <w:noProof/>
          </w:rPr>
          <w:delText xml:space="preserve">Table 128: Nested elements of </w:delText>
        </w:r>
        <w:r w:rsidRPr="00BB1288" w:rsidDel="00F16E77">
          <w:rPr>
            <w:rStyle w:val="Hyperlink"/>
            <w:rFonts w:ascii="Courier New" w:eastAsia="MS Mincho" w:hAnsi="Courier New" w:cs="Courier New"/>
            <w:bCs/>
            <w:noProof/>
          </w:rPr>
          <w:delText>&lt;connection_1d/&gt;</w:delText>
        </w:r>
        <w:r w:rsidRPr="00BB1288" w:rsidDel="00F16E77">
          <w:rPr>
            <w:rStyle w:val="Hyperlink"/>
            <w:rFonts w:ascii="Courier New" w:eastAsia="MS Mincho" w:hAnsi="Courier New" w:cs="Courier New"/>
            <w:noProof/>
          </w:rPr>
          <w:delText xml:space="preserve"> </w:delText>
        </w:r>
        <w:r w:rsidRPr="00BB1288" w:rsidDel="00F16E77">
          <w:rPr>
            <w:rStyle w:val="Hyperlink"/>
            <w:rFonts w:eastAsia="MS Mincho"/>
            <w:noProof/>
          </w:rPr>
          <w:delText xml:space="preserve">for </w:delText>
        </w:r>
        <w:r w:rsidRPr="00BB1288" w:rsidDel="00F16E77">
          <w:rPr>
            <w:rStyle w:val="Hyperlink"/>
            <w:rFonts w:ascii="Courier New" w:eastAsia="MS Mincho" w:hAnsi="Courier New" w:cs="Courier New"/>
            <w:bCs/>
            <w:noProof/>
          </w:rPr>
          <w:delText>&lt;hemming/&gt;</w:delText>
        </w:r>
        <w:r w:rsidDel="00F16E77">
          <w:rPr>
            <w:noProof/>
            <w:webHidden/>
          </w:rPr>
          <w:tab/>
        </w:r>
        <w:r w:rsidDel="00F16E77">
          <w:rPr>
            <w:b w:val="0"/>
            <w:noProof/>
            <w:webHidden/>
          </w:rPr>
          <w:fldChar w:fldCharType="begin"/>
        </w:r>
        <w:r w:rsidDel="00F16E77">
          <w:rPr>
            <w:noProof/>
            <w:webHidden/>
          </w:rPr>
          <w:delInstrText xml:space="preserve"> PAGEREF _Toc95915068 \h </w:delInstrText>
        </w:r>
        <w:r w:rsidDel="00F16E77">
          <w:rPr>
            <w:b w:val="0"/>
            <w:noProof/>
            <w:webHidden/>
          </w:rPr>
          <w:fldChar w:fldCharType="separate"/>
        </w:r>
      </w:del>
      <w:del w:id="2412" w:author="Weinert, Matthias (M.)" w:date="2022-02-16T15:43:00Z">
        <w:r w:rsidDel="00F16E77">
          <w:rPr>
            <w:noProof/>
            <w:webHidden/>
          </w:rPr>
          <w:delText>132</w:delText>
        </w:r>
      </w:del>
      <w:del w:id="241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402132C1" w14:textId="29360C6F" w:rsidR="0050351B" w:rsidDel="00F16E77" w:rsidRDefault="0050351B">
      <w:pPr>
        <w:pStyle w:val="Abbildungsverzeichnis"/>
        <w:rPr>
          <w:del w:id="2414" w:author="Weinert, Matthias (M.)" w:date="2022-02-16T15:44:00Z"/>
          <w:rFonts w:asciiTheme="minorHAnsi" w:eastAsiaTheme="minorEastAsia" w:hAnsiTheme="minorHAnsi" w:cstheme="minorBidi"/>
          <w:b w:val="0"/>
          <w:noProof/>
          <w:szCs w:val="22"/>
          <w:lang w:val="de-DE"/>
        </w:rPr>
      </w:pPr>
      <w:del w:id="241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"_Toc95915069"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16" w:author="Weinert, Matthias (M.)" w:date="2022-02-21T10:55:00Z">
        <w:r w:rsidR="006344F0">
          <w:rPr>
            <w:rStyle w:val="Hyperlink"/>
            <w:rFonts w:eastAsia="MS Mincho"/>
            <w:bCs/>
            <w:noProof/>
            <w:lang w:val="de-DE"/>
          </w:rPr>
          <w:t>Fehler! Linkreferenz ungültig.</w:t>
        </w:r>
      </w:ins>
      <w:del w:id="2417" w:author="Weinert, Matthias (M.)" w:date="2022-02-16T15:44:00Z">
        <w:r w:rsidRPr="00BB1288" w:rsidDel="00F16E77">
          <w:rPr>
            <w:rStyle w:val="Hyperlink"/>
            <w:rFonts w:eastAsia="MS Mincho"/>
            <w:noProof/>
          </w:rPr>
          <w:delText xml:space="preserve">Table 129: Attributes of element </w:delText>
        </w:r>
        <w:r w:rsidRPr="00BB1288" w:rsidDel="00F16E77">
          <w:rPr>
            <w:rStyle w:val="Hyperlink"/>
            <w:rFonts w:ascii="Courier New" w:eastAsia="MS Mincho" w:hAnsi="Courier New" w:cs="Courier New"/>
            <w:bCs/>
            <w:noProof/>
          </w:rPr>
          <w:delText>&lt;hemming/&gt;</w:delText>
        </w:r>
        <w:r w:rsidDel="00F16E77">
          <w:rPr>
            <w:noProof/>
            <w:webHidden/>
          </w:rPr>
          <w:tab/>
        </w:r>
        <w:r w:rsidDel="00F16E77">
          <w:rPr>
            <w:b w:val="0"/>
            <w:noProof/>
            <w:webHidden/>
          </w:rPr>
          <w:fldChar w:fldCharType="begin"/>
        </w:r>
        <w:r w:rsidDel="00F16E77">
          <w:rPr>
            <w:noProof/>
            <w:webHidden/>
          </w:rPr>
          <w:delInstrText xml:space="preserve"> PAGEREF _Toc95915069 \h </w:delInstrText>
        </w:r>
        <w:r w:rsidDel="00F16E77">
          <w:rPr>
            <w:b w:val="0"/>
            <w:noProof/>
            <w:webHidden/>
          </w:rPr>
          <w:fldChar w:fldCharType="separate"/>
        </w:r>
      </w:del>
      <w:del w:id="2418" w:author="Weinert, Matthias (M.)" w:date="2022-02-16T15:43:00Z">
        <w:r w:rsidDel="00F16E77">
          <w:rPr>
            <w:noProof/>
            <w:webHidden/>
          </w:rPr>
          <w:delText>133</w:delText>
        </w:r>
      </w:del>
      <w:del w:id="241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4A4EBE8" w14:textId="0AAABE60" w:rsidR="0050351B" w:rsidDel="00F16E77" w:rsidRDefault="0050351B">
      <w:pPr>
        <w:pStyle w:val="Abbildungsverzeichnis"/>
        <w:rPr>
          <w:del w:id="2420" w:author="Weinert, Matthias (M.)" w:date="2022-02-16T15:44:00Z"/>
          <w:rFonts w:asciiTheme="minorHAnsi" w:eastAsiaTheme="minorEastAsia" w:hAnsiTheme="minorHAnsi" w:cstheme="minorBidi"/>
          <w:b w:val="0"/>
          <w:noProof/>
          <w:szCs w:val="22"/>
          <w:lang w:val="de-DE"/>
        </w:rPr>
      </w:pPr>
      <w:del w:id="242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"_Toc95915070"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22" w:author="Weinert, Matthias (M.)" w:date="2022-02-21T10:55:00Z">
        <w:r w:rsidR="006344F0">
          <w:rPr>
            <w:rStyle w:val="Hyperlink"/>
            <w:rFonts w:eastAsia="MS Mincho"/>
            <w:bCs/>
            <w:noProof/>
            <w:lang w:val="de-DE"/>
          </w:rPr>
          <w:t>Fehler! Linkreferenz ungültig.</w:t>
        </w:r>
      </w:ins>
      <w:del w:id="2423" w:author="Weinert, Matthias (M.)" w:date="2022-02-16T15:44:00Z">
        <w:r w:rsidRPr="00BB1288" w:rsidDel="00F16E77">
          <w:rPr>
            <w:rStyle w:val="Hyperlink"/>
            <w:rFonts w:eastAsia="MS Mincho"/>
            <w:noProof/>
          </w:rPr>
          <w:delText xml:space="preserve">Table 130: Nested elements of element </w:delText>
        </w:r>
        <w:r w:rsidRPr="00BB1288" w:rsidDel="00F16E77">
          <w:rPr>
            <w:rStyle w:val="Hyperlink"/>
            <w:rFonts w:ascii="Courier New" w:eastAsia="MS Mincho" w:hAnsi="Courier New" w:cs="Courier New"/>
            <w:bCs/>
            <w:noProof/>
          </w:rPr>
          <w:delText>&lt;hemming/&gt;</w:delText>
        </w:r>
        <w:r w:rsidDel="00F16E77">
          <w:rPr>
            <w:noProof/>
            <w:webHidden/>
          </w:rPr>
          <w:tab/>
        </w:r>
        <w:r w:rsidDel="00F16E77">
          <w:rPr>
            <w:b w:val="0"/>
            <w:noProof/>
            <w:webHidden/>
          </w:rPr>
          <w:fldChar w:fldCharType="begin"/>
        </w:r>
        <w:r w:rsidDel="00F16E77">
          <w:rPr>
            <w:noProof/>
            <w:webHidden/>
          </w:rPr>
          <w:delInstrText xml:space="preserve"> PAGEREF _Toc95915070 \h </w:delInstrText>
        </w:r>
        <w:r w:rsidDel="00F16E77">
          <w:rPr>
            <w:b w:val="0"/>
            <w:noProof/>
            <w:webHidden/>
          </w:rPr>
          <w:fldChar w:fldCharType="separate"/>
        </w:r>
      </w:del>
      <w:del w:id="2424" w:author="Weinert, Matthias (M.)" w:date="2022-02-16T15:43:00Z">
        <w:r w:rsidDel="00F16E77">
          <w:rPr>
            <w:noProof/>
            <w:webHidden/>
          </w:rPr>
          <w:delText>133</w:delText>
        </w:r>
      </w:del>
      <w:del w:id="242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5FAFC4C" w14:textId="2890659F" w:rsidR="0050351B" w:rsidDel="00F16E77" w:rsidRDefault="0050351B">
      <w:pPr>
        <w:pStyle w:val="Abbildungsverzeichnis"/>
        <w:rPr>
          <w:del w:id="2426" w:author="Weinert, Matthias (M.)" w:date="2022-02-16T15:44:00Z"/>
          <w:rFonts w:asciiTheme="minorHAnsi" w:eastAsiaTheme="minorEastAsia" w:hAnsiTheme="minorHAnsi" w:cstheme="minorBidi"/>
          <w:b w:val="0"/>
          <w:noProof/>
          <w:szCs w:val="22"/>
          <w:lang w:val="de-DE"/>
        </w:rPr>
      </w:pPr>
      <w:del w:id="242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"_Toc95915071"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28" w:author="Weinert, Matthias (M.)" w:date="2022-02-21T10:55:00Z">
        <w:r w:rsidR="006344F0">
          <w:rPr>
            <w:rStyle w:val="Hyperlink"/>
            <w:rFonts w:eastAsia="MS Mincho"/>
            <w:bCs/>
            <w:noProof/>
            <w:lang w:val="de-DE"/>
          </w:rPr>
          <w:t>Fehler! Linkreferenz ungültig.</w:t>
        </w:r>
      </w:ins>
      <w:del w:id="2429" w:author="Weinert, Matthias (M.)" w:date="2022-02-16T15:44:00Z">
        <w:r w:rsidRPr="00BB1288" w:rsidDel="00F16E77">
          <w:rPr>
            <w:rStyle w:val="Hyperlink"/>
            <w:rFonts w:eastAsia="MS Mincho"/>
            <w:noProof/>
          </w:rPr>
          <w:delText xml:space="preserve">Table 131: Attributes of element </w:delText>
        </w:r>
        <w:r w:rsidRPr="00BB1288" w:rsidDel="00F16E77">
          <w:rPr>
            <w:rStyle w:val="Hyperlink"/>
            <w:rFonts w:ascii="Courier New" w:eastAsia="MS Mincho" w:hAnsi="Courier New" w:cs="Courier New"/>
            <w:bCs/>
            <w:noProof/>
          </w:rPr>
          <w:delText>&lt;region/&gt;</w:delText>
        </w:r>
        <w:r w:rsidDel="00F16E77">
          <w:rPr>
            <w:noProof/>
            <w:webHidden/>
          </w:rPr>
          <w:tab/>
        </w:r>
        <w:r w:rsidDel="00F16E77">
          <w:rPr>
            <w:b w:val="0"/>
            <w:noProof/>
            <w:webHidden/>
          </w:rPr>
          <w:fldChar w:fldCharType="begin"/>
        </w:r>
        <w:r w:rsidDel="00F16E77">
          <w:rPr>
            <w:noProof/>
            <w:webHidden/>
          </w:rPr>
          <w:delInstrText xml:space="preserve"> PAGEREF _Toc95915071 \h </w:delInstrText>
        </w:r>
        <w:r w:rsidDel="00F16E77">
          <w:rPr>
            <w:b w:val="0"/>
            <w:noProof/>
            <w:webHidden/>
          </w:rPr>
          <w:fldChar w:fldCharType="separate"/>
        </w:r>
      </w:del>
      <w:del w:id="2430" w:author="Weinert, Matthias (M.)" w:date="2022-02-16T15:43:00Z">
        <w:r w:rsidDel="00F16E77">
          <w:rPr>
            <w:noProof/>
            <w:webHidden/>
          </w:rPr>
          <w:delText>133</w:delText>
        </w:r>
      </w:del>
      <w:del w:id="243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18ADC15C" w14:textId="3440D7B8" w:rsidR="0050351B" w:rsidDel="00F16E77" w:rsidRDefault="0050351B">
      <w:pPr>
        <w:pStyle w:val="Abbildungsverzeichnis"/>
        <w:rPr>
          <w:del w:id="2432" w:author="Weinert, Matthias (M.)" w:date="2022-02-16T15:44:00Z"/>
          <w:rFonts w:asciiTheme="minorHAnsi" w:eastAsiaTheme="minorEastAsia" w:hAnsiTheme="minorHAnsi" w:cstheme="minorBidi"/>
          <w:b w:val="0"/>
          <w:noProof/>
          <w:szCs w:val="22"/>
          <w:lang w:val="de-DE"/>
        </w:rPr>
      </w:pPr>
      <w:del w:id="243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"_Toc95915072"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34" w:author="Weinert, Matthias (M.)" w:date="2022-02-21T10:55:00Z">
        <w:r w:rsidR="006344F0">
          <w:rPr>
            <w:rStyle w:val="Hyperlink"/>
            <w:rFonts w:eastAsia="MS Mincho"/>
            <w:bCs/>
            <w:noProof/>
            <w:lang w:val="de-DE"/>
          </w:rPr>
          <w:t>Fehler! Linkreferenz ungültig.</w:t>
        </w:r>
      </w:ins>
      <w:del w:id="2435" w:author="Weinert, Matthias (M.)" w:date="2022-02-16T15:44:00Z">
        <w:r w:rsidRPr="00BB1288" w:rsidDel="00F16E77">
          <w:rPr>
            <w:rStyle w:val="Hyperlink"/>
            <w:rFonts w:eastAsia="MS Mincho"/>
            <w:noProof/>
          </w:rPr>
          <w:delText xml:space="preserve">Table 132: Nested elements of element </w:delText>
        </w:r>
        <w:r w:rsidRPr="00BB1288" w:rsidDel="00F16E77">
          <w:rPr>
            <w:rStyle w:val="Hyperlink"/>
            <w:rFonts w:ascii="Courier New" w:eastAsia="MS Mincho" w:hAnsi="Courier New" w:cs="Courier New"/>
            <w:bCs/>
            <w:noProof/>
          </w:rPr>
          <w:delText>&lt;region/&gt;</w:delText>
        </w:r>
        <w:r w:rsidDel="00F16E77">
          <w:rPr>
            <w:noProof/>
            <w:webHidden/>
          </w:rPr>
          <w:tab/>
        </w:r>
        <w:r w:rsidDel="00F16E77">
          <w:rPr>
            <w:b w:val="0"/>
            <w:noProof/>
            <w:webHidden/>
          </w:rPr>
          <w:fldChar w:fldCharType="begin"/>
        </w:r>
        <w:r w:rsidDel="00F16E77">
          <w:rPr>
            <w:noProof/>
            <w:webHidden/>
          </w:rPr>
          <w:delInstrText xml:space="preserve"> PAGEREF _Toc95915072 \h </w:delInstrText>
        </w:r>
        <w:r w:rsidDel="00F16E77">
          <w:rPr>
            <w:b w:val="0"/>
            <w:noProof/>
            <w:webHidden/>
          </w:rPr>
          <w:fldChar w:fldCharType="separate"/>
        </w:r>
      </w:del>
      <w:del w:id="2436" w:author="Weinert, Matthias (M.)" w:date="2022-02-16T15:43:00Z">
        <w:r w:rsidDel="00F16E77">
          <w:rPr>
            <w:noProof/>
            <w:webHidden/>
          </w:rPr>
          <w:delText>134</w:delText>
        </w:r>
      </w:del>
      <w:del w:id="243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5CDFA06A" w14:textId="45518F77" w:rsidR="0050351B" w:rsidDel="00F16E77" w:rsidRDefault="0050351B">
      <w:pPr>
        <w:pStyle w:val="Abbildungsverzeichnis"/>
        <w:rPr>
          <w:del w:id="2438" w:author="Weinert, Matthias (M.)" w:date="2022-02-16T15:44:00Z"/>
          <w:rFonts w:asciiTheme="minorHAnsi" w:eastAsiaTheme="minorEastAsia" w:hAnsiTheme="minorHAnsi" w:cstheme="minorBidi"/>
          <w:b w:val="0"/>
          <w:noProof/>
          <w:szCs w:val="22"/>
          <w:lang w:val="de-DE"/>
        </w:rPr>
      </w:pPr>
      <w:del w:id="243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"_Toc95915073"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40" w:author="Weinert, Matthias (M.)" w:date="2022-02-21T10:55:00Z">
        <w:r w:rsidR="006344F0">
          <w:rPr>
            <w:rStyle w:val="Hyperlink"/>
            <w:rFonts w:eastAsia="MS Mincho"/>
            <w:bCs/>
            <w:noProof/>
            <w:lang w:val="de-DE"/>
          </w:rPr>
          <w:t>Fehler! Linkreferenz ungültig.</w:t>
        </w:r>
      </w:ins>
      <w:del w:id="2441" w:author="Weinert, Matthias (M.)" w:date="2022-02-16T15:44:00Z">
        <w:r w:rsidRPr="00BB1288" w:rsidDel="00F16E77">
          <w:rPr>
            <w:rStyle w:val="Hyperlink"/>
            <w:rFonts w:eastAsia="MS Mincho"/>
            <w:noProof/>
          </w:rPr>
          <w:delText xml:space="preserve">Table 133: Nested elements of </w:delText>
        </w:r>
        <w:r w:rsidRPr="00BB1288" w:rsidDel="00F16E77">
          <w:rPr>
            <w:rStyle w:val="Hyperlink"/>
            <w:rFonts w:ascii="Courier New" w:eastAsia="MS Mincho" w:hAnsi="Courier New" w:cs="Courier New"/>
            <w:bCs/>
            <w:noProof/>
          </w:rPr>
          <w:delText>&lt;connection_1d/&gt;</w:delText>
        </w:r>
        <w:r w:rsidRPr="00BB1288" w:rsidDel="00F16E77">
          <w:rPr>
            <w:rStyle w:val="Hyperlink"/>
            <w:rFonts w:eastAsia="MS Mincho"/>
            <w:noProof/>
          </w:rPr>
          <w:delText xml:space="preserve"> for </w:delText>
        </w:r>
        <w:r w:rsidRPr="00BB1288" w:rsidDel="00F16E77">
          <w:rPr>
            <w:rStyle w:val="Hyperlink"/>
            <w:rFonts w:ascii="Courier New" w:eastAsia="MS Mincho" w:hAnsi="Courier New" w:cs="Courier New"/>
            <w:bCs/>
            <w:noProof/>
          </w:rPr>
          <w:delText>&lt;sequence_connection_0d/&gt;</w:delText>
        </w:r>
        <w:r w:rsidDel="00F16E77">
          <w:rPr>
            <w:noProof/>
            <w:webHidden/>
          </w:rPr>
          <w:tab/>
        </w:r>
        <w:r w:rsidDel="00F16E77">
          <w:rPr>
            <w:b w:val="0"/>
            <w:noProof/>
            <w:webHidden/>
          </w:rPr>
          <w:fldChar w:fldCharType="begin"/>
        </w:r>
        <w:r w:rsidDel="00F16E77">
          <w:rPr>
            <w:noProof/>
            <w:webHidden/>
          </w:rPr>
          <w:delInstrText xml:space="preserve"> PAGEREF _Toc95915073 \h </w:delInstrText>
        </w:r>
        <w:r w:rsidDel="00F16E77">
          <w:rPr>
            <w:b w:val="0"/>
            <w:noProof/>
            <w:webHidden/>
          </w:rPr>
          <w:fldChar w:fldCharType="separate"/>
        </w:r>
      </w:del>
      <w:del w:id="2442" w:author="Weinert, Matthias (M.)" w:date="2022-02-16T15:43:00Z">
        <w:r w:rsidDel="00F16E77">
          <w:rPr>
            <w:noProof/>
            <w:webHidden/>
          </w:rPr>
          <w:delText>137</w:delText>
        </w:r>
      </w:del>
      <w:del w:id="244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0A19F2FB" w14:textId="576C827A" w:rsidR="0050351B" w:rsidDel="00F16E77" w:rsidRDefault="0050351B">
      <w:pPr>
        <w:pStyle w:val="Abbildungsverzeichnis"/>
        <w:rPr>
          <w:del w:id="2444" w:author="Weinert, Matthias (M.)" w:date="2022-02-16T15:44:00Z"/>
          <w:rFonts w:asciiTheme="minorHAnsi" w:eastAsiaTheme="minorEastAsia" w:hAnsiTheme="minorHAnsi" w:cstheme="minorBidi"/>
          <w:b w:val="0"/>
          <w:noProof/>
          <w:szCs w:val="22"/>
          <w:lang w:val="de-DE"/>
        </w:rPr>
      </w:pPr>
      <w:del w:id="244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"_Toc95915074"</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46" w:author="Weinert, Matthias (M.)" w:date="2022-02-21T10:55:00Z">
        <w:r w:rsidR="006344F0">
          <w:rPr>
            <w:rStyle w:val="Hyperlink"/>
            <w:rFonts w:eastAsia="MS Mincho"/>
            <w:bCs/>
            <w:noProof/>
            <w:lang w:val="de-DE"/>
          </w:rPr>
          <w:t>Fehler! Linkreferenz ungültig.</w:t>
        </w:r>
      </w:ins>
      <w:del w:id="2447" w:author="Weinert, Matthias (M.)" w:date="2022-02-16T15:44:00Z">
        <w:r w:rsidRPr="00BB1288" w:rsidDel="00F16E77">
          <w:rPr>
            <w:rStyle w:val="Hyperlink"/>
            <w:rFonts w:eastAsia="MS Mincho"/>
            <w:noProof/>
          </w:rPr>
          <w:delText xml:space="preserve">Table 134: Nested elements of </w:delText>
        </w:r>
        <w:r w:rsidRPr="00BB1288" w:rsidDel="00F16E77">
          <w:rPr>
            <w:rStyle w:val="Hyperlink"/>
            <w:rFonts w:ascii="Courier New" w:eastAsia="MS Mincho" w:hAnsi="Courier New" w:cs="Courier New"/>
            <w:bCs/>
            <w:noProof/>
          </w:rPr>
          <w:delText>&lt;sequence_connection_0d/&gt;</w:delText>
        </w:r>
        <w:r w:rsidDel="00F16E77">
          <w:rPr>
            <w:noProof/>
            <w:webHidden/>
          </w:rPr>
          <w:tab/>
        </w:r>
        <w:r w:rsidDel="00F16E77">
          <w:rPr>
            <w:b w:val="0"/>
            <w:noProof/>
            <w:webHidden/>
          </w:rPr>
          <w:fldChar w:fldCharType="begin"/>
        </w:r>
        <w:r w:rsidDel="00F16E77">
          <w:rPr>
            <w:noProof/>
            <w:webHidden/>
          </w:rPr>
          <w:delInstrText xml:space="preserve"> PAGEREF _Toc95915074 \h </w:delInstrText>
        </w:r>
        <w:r w:rsidDel="00F16E77">
          <w:rPr>
            <w:b w:val="0"/>
            <w:noProof/>
            <w:webHidden/>
          </w:rPr>
          <w:fldChar w:fldCharType="separate"/>
        </w:r>
      </w:del>
      <w:del w:id="2448" w:author="Weinert, Matthias (M.)" w:date="2022-02-16T15:43:00Z">
        <w:r w:rsidDel="00F16E77">
          <w:rPr>
            <w:noProof/>
            <w:webHidden/>
          </w:rPr>
          <w:delText>137</w:delText>
        </w:r>
      </w:del>
      <w:del w:id="244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208B2CF3" w14:textId="55AB1F42" w:rsidR="0050351B" w:rsidDel="00F16E77" w:rsidRDefault="0050351B">
      <w:pPr>
        <w:pStyle w:val="Abbildungsverzeichnis"/>
        <w:rPr>
          <w:del w:id="2450" w:author="Weinert, Matthias (M.)" w:date="2022-02-16T15:44:00Z"/>
          <w:rFonts w:asciiTheme="minorHAnsi" w:eastAsiaTheme="minorEastAsia" w:hAnsiTheme="minorHAnsi" w:cstheme="minorBidi"/>
          <w:b w:val="0"/>
          <w:noProof/>
          <w:szCs w:val="22"/>
          <w:lang w:val="de-DE"/>
        </w:rPr>
      </w:pPr>
      <w:del w:id="245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"_Toc95915075"</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52" w:author="Weinert, Matthias (M.)" w:date="2022-02-21T10:55:00Z">
        <w:r w:rsidR="006344F0">
          <w:rPr>
            <w:rStyle w:val="Hyperlink"/>
            <w:rFonts w:eastAsia="MS Mincho"/>
            <w:bCs/>
            <w:noProof/>
            <w:lang w:val="de-DE"/>
          </w:rPr>
          <w:t>Fehler! Linkreferenz ungültig.</w:t>
        </w:r>
      </w:ins>
      <w:del w:id="2453" w:author="Weinert, Matthias (M.)" w:date="2022-02-16T15:44:00Z">
        <w:r w:rsidRPr="00BB1288" w:rsidDel="00F16E77">
          <w:rPr>
            <w:rStyle w:val="Hyperlink"/>
            <w:rFonts w:eastAsia="MS Mincho"/>
            <w:noProof/>
          </w:rPr>
          <w:delText xml:space="preserve">Table 135: Attributes of element </w:delText>
        </w:r>
        <w:r w:rsidRPr="00BB1288" w:rsidDel="00F16E77">
          <w:rPr>
            <w:rStyle w:val="Hyperlink"/>
            <w:rFonts w:ascii="Courier New" w:eastAsia="MS Mincho" w:hAnsi="Courier New" w:cs="Courier New"/>
            <w:noProof/>
          </w:rPr>
          <w:delText>&lt;sequence_connection_0d/&gt;</w:delText>
        </w:r>
        <w:r w:rsidDel="00F16E77">
          <w:rPr>
            <w:noProof/>
            <w:webHidden/>
          </w:rPr>
          <w:tab/>
        </w:r>
        <w:r w:rsidDel="00F16E77">
          <w:rPr>
            <w:b w:val="0"/>
            <w:noProof/>
            <w:webHidden/>
          </w:rPr>
          <w:fldChar w:fldCharType="begin"/>
        </w:r>
        <w:r w:rsidDel="00F16E77">
          <w:rPr>
            <w:noProof/>
            <w:webHidden/>
          </w:rPr>
          <w:delInstrText xml:space="preserve"> PAGEREF _Toc95915075 \h </w:delInstrText>
        </w:r>
        <w:r w:rsidDel="00F16E77">
          <w:rPr>
            <w:b w:val="0"/>
            <w:noProof/>
            <w:webHidden/>
          </w:rPr>
          <w:fldChar w:fldCharType="separate"/>
        </w:r>
      </w:del>
      <w:del w:id="2454" w:author="Weinert, Matthias (M.)" w:date="2022-02-16T15:43:00Z">
        <w:r w:rsidDel="00F16E77">
          <w:rPr>
            <w:noProof/>
            <w:webHidden/>
          </w:rPr>
          <w:delText>137</w:delText>
        </w:r>
      </w:del>
      <w:del w:id="245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16482EBC" w14:textId="108C77A1" w:rsidR="0050351B" w:rsidDel="00F16E77" w:rsidRDefault="0050351B">
      <w:pPr>
        <w:pStyle w:val="Abbildungsverzeichnis"/>
        <w:rPr>
          <w:del w:id="2456" w:author="Weinert, Matthias (M.)" w:date="2022-02-16T15:44:00Z"/>
          <w:rFonts w:asciiTheme="minorHAnsi" w:eastAsiaTheme="minorEastAsia" w:hAnsiTheme="minorHAnsi" w:cstheme="minorBidi"/>
          <w:b w:val="0"/>
          <w:noProof/>
          <w:szCs w:val="22"/>
          <w:lang w:val="de-DE"/>
        </w:rPr>
      </w:pPr>
      <w:del w:id="245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"_Toc95915076"</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58" w:author="Weinert, Matthias (M.)" w:date="2022-02-21T10:55:00Z">
        <w:r w:rsidR="006344F0">
          <w:rPr>
            <w:rStyle w:val="Hyperlink"/>
            <w:rFonts w:eastAsia="MS Mincho"/>
            <w:bCs/>
            <w:noProof/>
            <w:lang w:val="de-DE"/>
          </w:rPr>
          <w:t>Fehler! Linkreferenz ungültig.</w:t>
        </w:r>
      </w:ins>
      <w:del w:id="2459" w:author="Weinert, Matthias (M.)" w:date="2022-02-16T15:44:00Z">
        <w:r w:rsidRPr="00BB1288" w:rsidDel="00F16E77">
          <w:rPr>
            <w:rStyle w:val="Hyperlink"/>
            <w:rFonts w:eastAsia="MS Mincho"/>
            <w:noProof/>
          </w:rPr>
          <w:delText xml:space="preserve">Table 136: Nested elements of </w:delText>
        </w:r>
        <w:r w:rsidRPr="00BB1288" w:rsidDel="00F16E77">
          <w:rPr>
            <w:rStyle w:val="Hyperlink"/>
            <w:rFonts w:ascii="Courier New" w:eastAsia="MS Mincho" w:hAnsi="Courier New" w:cs="Courier New"/>
            <w:bCs/>
            <w:noProof/>
          </w:rPr>
          <w:delText>&lt;loc_list&gt;</w:delText>
        </w:r>
        <w:r w:rsidDel="00F16E77">
          <w:rPr>
            <w:noProof/>
            <w:webHidden/>
          </w:rPr>
          <w:tab/>
        </w:r>
        <w:r w:rsidDel="00F16E77">
          <w:rPr>
            <w:b w:val="0"/>
            <w:noProof/>
            <w:webHidden/>
          </w:rPr>
          <w:fldChar w:fldCharType="begin"/>
        </w:r>
        <w:r w:rsidDel="00F16E77">
          <w:rPr>
            <w:noProof/>
            <w:webHidden/>
          </w:rPr>
          <w:delInstrText xml:space="preserve"> PAGEREF _Toc95915076 \h </w:delInstrText>
        </w:r>
        <w:r w:rsidDel="00F16E77">
          <w:rPr>
            <w:b w:val="0"/>
            <w:noProof/>
            <w:webHidden/>
          </w:rPr>
          <w:fldChar w:fldCharType="separate"/>
        </w:r>
      </w:del>
      <w:del w:id="2460" w:author="Weinert, Matthias (M.)" w:date="2022-02-16T15:43:00Z">
        <w:r w:rsidDel="00F16E77">
          <w:rPr>
            <w:noProof/>
            <w:webHidden/>
          </w:rPr>
          <w:delText>138</w:delText>
        </w:r>
      </w:del>
      <w:del w:id="246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6A35AE92" w14:textId="6CB50C9F" w:rsidR="0050351B" w:rsidDel="00F16E77" w:rsidRDefault="0050351B">
      <w:pPr>
        <w:pStyle w:val="Abbildungsverzeichnis"/>
        <w:rPr>
          <w:del w:id="2462" w:author="Weinert, Matthias (M.)" w:date="2022-02-16T15:44:00Z"/>
          <w:rFonts w:asciiTheme="minorHAnsi" w:eastAsiaTheme="minorEastAsia" w:hAnsiTheme="minorHAnsi" w:cstheme="minorBidi"/>
          <w:b w:val="0"/>
          <w:noProof/>
          <w:szCs w:val="22"/>
          <w:lang w:val="de-DE"/>
        </w:rPr>
      </w:pPr>
      <w:del w:id="246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"_Toc95915077"</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64" w:author="Weinert, Matthias (M.)" w:date="2022-02-21T10:55:00Z">
        <w:r w:rsidR="006344F0">
          <w:rPr>
            <w:rStyle w:val="Hyperlink"/>
            <w:rFonts w:eastAsia="MS Mincho"/>
            <w:bCs/>
            <w:noProof/>
            <w:lang w:val="de-DE"/>
          </w:rPr>
          <w:t>Fehler! Linkreferenz ungültig.</w:t>
        </w:r>
      </w:ins>
      <w:del w:id="2465" w:author="Weinert, Matthias (M.)" w:date="2022-02-16T15:44:00Z">
        <w:r w:rsidRPr="00BB1288" w:rsidDel="00F16E77">
          <w:rPr>
            <w:rStyle w:val="Hyperlink"/>
            <w:rFonts w:eastAsia="MS Mincho"/>
            <w:noProof/>
          </w:rPr>
          <w:delText xml:space="preserve">Table 137: Attributes of element </w:delText>
        </w:r>
        <w:r w:rsidRPr="00BB1288" w:rsidDel="00F16E77">
          <w:rPr>
            <w:rStyle w:val="Hyperlink"/>
            <w:rFonts w:ascii="Courier New" w:eastAsia="MS Mincho" w:hAnsi="Courier New" w:cs="Courier New"/>
            <w:bCs/>
            <w:noProof/>
          </w:rPr>
          <w:delText>&lt;loc/&gt;</w:delText>
        </w:r>
        <w:r w:rsidDel="00F16E77">
          <w:rPr>
            <w:noProof/>
            <w:webHidden/>
          </w:rPr>
          <w:tab/>
        </w:r>
        <w:r w:rsidDel="00F16E77">
          <w:rPr>
            <w:b w:val="0"/>
            <w:noProof/>
            <w:webHidden/>
          </w:rPr>
          <w:fldChar w:fldCharType="begin"/>
        </w:r>
        <w:r w:rsidDel="00F16E77">
          <w:rPr>
            <w:noProof/>
            <w:webHidden/>
          </w:rPr>
          <w:delInstrText xml:space="preserve"> PAGEREF _Toc95915077 \h </w:delInstrText>
        </w:r>
        <w:r w:rsidDel="00F16E77">
          <w:rPr>
            <w:b w:val="0"/>
            <w:noProof/>
            <w:webHidden/>
          </w:rPr>
          <w:fldChar w:fldCharType="separate"/>
        </w:r>
      </w:del>
      <w:del w:id="2466" w:author="Weinert, Matthias (M.)" w:date="2022-02-16T15:43:00Z">
        <w:r w:rsidDel="00F16E77">
          <w:rPr>
            <w:noProof/>
            <w:webHidden/>
          </w:rPr>
          <w:delText>138</w:delText>
        </w:r>
      </w:del>
      <w:del w:id="246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287713CC" w14:textId="63940EC1" w:rsidR="0050351B" w:rsidDel="00F16E77" w:rsidRDefault="0050351B">
      <w:pPr>
        <w:pStyle w:val="Abbildungsverzeichnis"/>
        <w:rPr>
          <w:del w:id="2468" w:author="Weinert, Matthias (M.)" w:date="2022-02-16T15:44:00Z"/>
          <w:rFonts w:asciiTheme="minorHAnsi" w:eastAsiaTheme="minorEastAsia" w:hAnsiTheme="minorHAnsi" w:cstheme="minorBidi"/>
          <w:b w:val="0"/>
          <w:noProof/>
          <w:szCs w:val="22"/>
          <w:lang w:val="de-DE"/>
        </w:rPr>
      </w:pPr>
      <w:del w:id="246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"_Toc95915078"</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70" w:author="Weinert, Matthias (M.)" w:date="2022-02-21T10:55:00Z">
        <w:r w:rsidR="006344F0">
          <w:rPr>
            <w:rStyle w:val="Hyperlink"/>
            <w:rFonts w:eastAsia="MS Mincho"/>
            <w:bCs/>
            <w:noProof/>
            <w:lang w:val="de-DE"/>
          </w:rPr>
          <w:t>Fehler! Linkreferenz ungültig.</w:t>
        </w:r>
      </w:ins>
      <w:del w:id="2471" w:author="Weinert, Matthias (M.)" w:date="2022-02-16T15:44:00Z">
        <w:r w:rsidRPr="00BB1288" w:rsidDel="00F16E77">
          <w:rPr>
            <w:rStyle w:val="Hyperlink"/>
            <w:rFonts w:eastAsia="MS Mincho"/>
            <w:noProof/>
          </w:rPr>
          <w:delText xml:space="preserve">Table 138: Nested elements of element </w:delText>
        </w:r>
        <w:r w:rsidRPr="00BB1288" w:rsidDel="00F16E77">
          <w:rPr>
            <w:rStyle w:val="Hyperlink"/>
            <w:rFonts w:ascii="Courier New" w:eastAsia="MS Mincho" w:hAnsi="Courier New" w:cs="Courier New"/>
            <w:noProof/>
          </w:rPr>
          <w:delText>&lt;face_list&gt;</w:delText>
        </w:r>
        <w:r w:rsidDel="00F16E77">
          <w:rPr>
            <w:noProof/>
            <w:webHidden/>
          </w:rPr>
          <w:tab/>
        </w:r>
        <w:r w:rsidDel="00F16E77">
          <w:rPr>
            <w:b w:val="0"/>
            <w:noProof/>
            <w:webHidden/>
          </w:rPr>
          <w:fldChar w:fldCharType="begin"/>
        </w:r>
        <w:r w:rsidDel="00F16E77">
          <w:rPr>
            <w:noProof/>
            <w:webHidden/>
          </w:rPr>
          <w:delInstrText xml:space="preserve"> PAGEREF _Toc95915078 \h </w:delInstrText>
        </w:r>
        <w:r w:rsidDel="00F16E77">
          <w:rPr>
            <w:b w:val="0"/>
            <w:noProof/>
            <w:webHidden/>
          </w:rPr>
          <w:fldChar w:fldCharType="separate"/>
        </w:r>
      </w:del>
      <w:del w:id="2472" w:author="Weinert, Matthias (M.)" w:date="2022-02-16T15:43:00Z">
        <w:r w:rsidDel="00F16E77">
          <w:rPr>
            <w:noProof/>
            <w:webHidden/>
          </w:rPr>
          <w:delText>138</w:delText>
        </w:r>
      </w:del>
      <w:del w:id="247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7B3F3D24" w14:textId="21C2B12B" w:rsidR="0050351B" w:rsidDel="00F16E77" w:rsidRDefault="0050351B">
      <w:pPr>
        <w:pStyle w:val="Abbildungsverzeichnis"/>
        <w:rPr>
          <w:del w:id="2474" w:author="Weinert, Matthias (M.)" w:date="2022-02-16T15:44:00Z"/>
          <w:rFonts w:asciiTheme="minorHAnsi" w:eastAsiaTheme="minorEastAsia" w:hAnsiTheme="minorHAnsi" w:cstheme="minorBidi"/>
          <w:b w:val="0"/>
          <w:noProof/>
          <w:szCs w:val="22"/>
          <w:lang w:val="de-DE"/>
        </w:rPr>
      </w:pPr>
      <w:del w:id="2475"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"_Toc95915079"</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76" w:author="Weinert, Matthias (M.)" w:date="2022-02-21T10:55:00Z">
        <w:r w:rsidR="006344F0">
          <w:rPr>
            <w:rStyle w:val="Hyperlink"/>
            <w:rFonts w:eastAsia="MS Mincho"/>
            <w:bCs/>
            <w:noProof/>
            <w:lang w:val="de-DE"/>
          </w:rPr>
          <w:t>Fehler! Linkreferenz ungültig.</w:t>
        </w:r>
      </w:ins>
      <w:del w:id="2477" w:author="Weinert, Matthias (M.)" w:date="2022-02-16T15:44:00Z">
        <w:r w:rsidRPr="00BB1288" w:rsidDel="00F16E77">
          <w:rPr>
            <w:rStyle w:val="Hyperlink"/>
            <w:rFonts w:eastAsia="MS Mincho"/>
            <w:noProof/>
          </w:rPr>
          <w:delText xml:space="preserve">Table 139: Attributes of element </w:delText>
        </w:r>
        <w:r w:rsidRPr="00BB1288" w:rsidDel="00F16E77">
          <w:rPr>
            <w:rStyle w:val="Hyperlink"/>
            <w:rFonts w:ascii="Courier New" w:eastAsia="MS Mincho" w:hAnsi="Courier New" w:cs="Courier New"/>
            <w:bCs/>
            <w:noProof/>
          </w:rPr>
          <w:delText>&lt;face/&gt;</w:delText>
        </w:r>
        <w:r w:rsidDel="00F16E77">
          <w:rPr>
            <w:noProof/>
            <w:webHidden/>
          </w:rPr>
          <w:tab/>
        </w:r>
        <w:r w:rsidDel="00F16E77">
          <w:rPr>
            <w:b w:val="0"/>
            <w:noProof/>
            <w:webHidden/>
          </w:rPr>
          <w:fldChar w:fldCharType="begin"/>
        </w:r>
        <w:r w:rsidDel="00F16E77">
          <w:rPr>
            <w:noProof/>
            <w:webHidden/>
          </w:rPr>
          <w:delInstrText xml:space="preserve"> PAGEREF _Toc95915079 \h </w:delInstrText>
        </w:r>
        <w:r w:rsidDel="00F16E77">
          <w:rPr>
            <w:b w:val="0"/>
            <w:noProof/>
            <w:webHidden/>
          </w:rPr>
          <w:fldChar w:fldCharType="separate"/>
        </w:r>
      </w:del>
      <w:del w:id="2478" w:author="Weinert, Matthias (M.)" w:date="2022-02-16T15:43:00Z">
        <w:r w:rsidDel="00F16E77">
          <w:rPr>
            <w:noProof/>
            <w:webHidden/>
          </w:rPr>
          <w:delText>139</w:delText>
        </w:r>
      </w:del>
      <w:del w:id="2479"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44198B95" w14:textId="1A1D8BF1" w:rsidR="0050351B" w:rsidDel="00F16E77" w:rsidRDefault="0050351B">
      <w:pPr>
        <w:pStyle w:val="Abbildungsverzeichnis"/>
        <w:rPr>
          <w:del w:id="2480" w:author="Weinert, Matthias (M.)" w:date="2022-02-16T15:44:00Z"/>
          <w:rFonts w:asciiTheme="minorHAnsi" w:eastAsiaTheme="minorEastAsia" w:hAnsiTheme="minorHAnsi" w:cstheme="minorBidi"/>
          <w:b w:val="0"/>
          <w:noProof/>
          <w:szCs w:val="22"/>
          <w:lang w:val="de-DE"/>
        </w:rPr>
      </w:pPr>
      <w:del w:id="2481"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"_Toc95915080"</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82" w:author="Weinert, Matthias (M.)" w:date="2022-02-21T10:55:00Z">
        <w:r w:rsidR="006344F0">
          <w:rPr>
            <w:rStyle w:val="Hyperlink"/>
            <w:rFonts w:eastAsia="MS Mincho"/>
            <w:bCs/>
            <w:noProof/>
            <w:lang w:val="de-DE"/>
          </w:rPr>
          <w:t>Fehler! Linkreferenz ungültig.</w:t>
        </w:r>
      </w:ins>
      <w:del w:id="2483" w:author="Weinert, Matthias (M.)" w:date="2022-02-16T15:44:00Z">
        <w:r w:rsidRPr="00BB1288" w:rsidDel="00F16E77">
          <w:rPr>
            <w:rStyle w:val="Hyperlink"/>
            <w:rFonts w:eastAsia="MS Mincho"/>
            <w:noProof/>
          </w:rPr>
          <w:delText xml:space="preserve">Table 140: Nested elements of </w:delText>
        </w:r>
        <w:r w:rsidRPr="00BB1288" w:rsidDel="00F16E77">
          <w:rPr>
            <w:rStyle w:val="Hyperlink"/>
            <w:rFonts w:ascii="Courier New" w:eastAsia="MS Mincho" w:hAnsi="Courier New" w:cs="Courier New"/>
            <w:bCs/>
            <w:noProof/>
          </w:rPr>
          <w:delText>&lt;connection_2d/&gt;</w:delText>
        </w:r>
        <w:r w:rsidDel="00F16E77">
          <w:rPr>
            <w:noProof/>
            <w:webHidden/>
          </w:rPr>
          <w:tab/>
        </w:r>
        <w:r w:rsidDel="00F16E77">
          <w:rPr>
            <w:b w:val="0"/>
            <w:noProof/>
            <w:webHidden/>
          </w:rPr>
          <w:fldChar w:fldCharType="begin"/>
        </w:r>
        <w:r w:rsidDel="00F16E77">
          <w:rPr>
            <w:noProof/>
            <w:webHidden/>
          </w:rPr>
          <w:delInstrText xml:space="preserve"> PAGEREF _Toc95915080 \h </w:delInstrText>
        </w:r>
        <w:r w:rsidDel="00F16E77">
          <w:rPr>
            <w:b w:val="0"/>
            <w:noProof/>
            <w:webHidden/>
          </w:rPr>
          <w:fldChar w:fldCharType="separate"/>
        </w:r>
      </w:del>
      <w:del w:id="2484" w:author="Weinert, Matthias (M.)" w:date="2022-02-16T15:43:00Z">
        <w:r w:rsidDel="00F16E77">
          <w:rPr>
            <w:noProof/>
            <w:webHidden/>
          </w:rPr>
          <w:delText>139</w:delText>
        </w:r>
      </w:del>
      <w:del w:id="2485"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230CB690" w14:textId="4136677D" w:rsidR="0050351B" w:rsidDel="00F16E77" w:rsidRDefault="0050351B">
      <w:pPr>
        <w:pStyle w:val="Abbildungsverzeichnis"/>
        <w:rPr>
          <w:del w:id="2486" w:author="Weinert, Matthias (M.)" w:date="2022-02-16T15:44:00Z"/>
          <w:rFonts w:asciiTheme="minorHAnsi" w:eastAsiaTheme="minorEastAsia" w:hAnsiTheme="minorHAnsi" w:cstheme="minorBidi"/>
          <w:b w:val="0"/>
          <w:noProof/>
          <w:szCs w:val="22"/>
          <w:lang w:val="de-DE"/>
        </w:rPr>
      </w:pPr>
      <w:del w:id="2487"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"_Toc95915081"</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88" w:author="Weinert, Matthias (M.)" w:date="2022-02-21T10:55:00Z">
        <w:r w:rsidR="006344F0">
          <w:rPr>
            <w:rStyle w:val="Hyperlink"/>
            <w:rFonts w:eastAsia="MS Mincho"/>
            <w:bCs/>
            <w:noProof/>
            <w:lang w:val="de-DE"/>
          </w:rPr>
          <w:t>Fehler! Linkreferenz ungültig.</w:t>
        </w:r>
      </w:ins>
      <w:del w:id="2489" w:author="Weinert, Matthias (M.)" w:date="2022-02-16T15:44:00Z">
        <w:r w:rsidRPr="00BB1288" w:rsidDel="00F16E77">
          <w:rPr>
            <w:rStyle w:val="Hyperlink"/>
            <w:rFonts w:eastAsia="MS Mincho"/>
            <w:noProof/>
          </w:rPr>
          <w:delText xml:space="preserve">Table 141: Nested elements of element </w:delText>
        </w:r>
        <w:r w:rsidRPr="00BB1288" w:rsidDel="00F16E77">
          <w:rPr>
            <w:rStyle w:val="Hyperlink"/>
            <w:rFonts w:ascii="Courier New" w:eastAsia="MS Mincho" w:hAnsi="Courier New" w:cs="Courier New"/>
            <w:bCs/>
            <w:noProof/>
          </w:rPr>
          <w:delText>&lt;connection_2d/&gt;</w:delText>
        </w:r>
        <w:r w:rsidDel="00F16E77">
          <w:rPr>
            <w:noProof/>
            <w:webHidden/>
          </w:rPr>
          <w:tab/>
        </w:r>
        <w:r w:rsidDel="00F16E77">
          <w:rPr>
            <w:b w:val="0"/>
            <w:noProof/>
            <w:webHidden/>
          </w:rPr>
          <w:fldChar w:fldCharType="begin"/>
        </w:r>
        <w:r w:rsidDel="00F16E77">
          <w:rPr>
            <w:noProof/>
            <w:webHidden/>
          </w:rPr>
          <w:delInstrText xml:space="preserve"> PAGEREF _Toc95915081 \h </w:delInstrText>
        </w:r>
        <w:r w:rsidDel="00F16E77">
          <w:rPr>
            <w:b w:val="0"/>
            <w:noProof/>
            <w:webHidden/>
          </w:rPr>
          <w:fldChar w:fldCharType="separate"/>
        </w:r>
      </w:del>
      <w:del w:id="2490" w:author="Weinert, Matthias (M.)" w:date="2022-02-16T15:43:00Z">
        <w:r w:rsidDel="00F16E77">
          <w:rPr>
            <w:noProof/>
            <w:webHidden/>
          </w:rPr>
          <w:delText>140</w:delText>
        </w:r>
      </w:del>
      <w:del w:id="2491"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39C46736" w14:textId="5EC54E05" w:rsidR="0050351B" w:rsidDel="00F16E77" w:rsidRDefault="0050351B">
      <w:pPr>
        <w:pStyle w:val="Abbildungsverzeichnis"/>
        <w:rPr>
          <w:del w:id="2492" w:author="Weinert, Matthias (M.)" w:date="2022-02-16T15:44:00Z"/>
          <w:rFonts w:asciiTheme="minorHAnsi" w:eastAsiaTheme="minorEastAsia" w:hAnsiTheme="minorHAnsi" w:cstheme="minorBidi"/>
          <w:b w:val="0"/>
          <w:noProof/>
          <w:szCs w:val="22"/>
          <w:lang w:val="de-DE"/>
        </w:rPr>
      </w:pPr>
      <w:del w:id="2493"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"_Toc95915082"</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494" w:author="Weinert, Matthias (M.)" w:date="2022-02-21T10:55:00Z">
        <w:r w:rsidR="006344F0">
          <w:rPr>
            <w:rStyle w:val="Hyperlink"/>
            <w:rFonts w:eastAsia="MS Mincho"/>
            <w:bCs/>
            <w:noProof/>
            <w:lang w:val="de-DE"/>
          </w:rPr>
          <w:t>Fehler! Linkreferenz ungültig.</w:t>
        </w:r>
      </w:ins>
      <w:del w:id="2495" w:author="Weinert, Matthias (M.)" w:date="2022-02-16T15:44:00Z">
        <w:r w:rsidRPr="00BB1288" w:rsidDel="00F16E77">
          <w:rPr>
            <w:rStyle w:val="Hyperlink"/>
            <w:rFonts w:eastAsia="MS Mincho"/>
            <w:noProof/>
          </w:rPr>
          <w:delText xml:space="preserve">Table 142: Attributes of element </w:delText>
        </w:r>
        <w:r w:rsidRPr="00BB1288" w:rsidDel="00F16E77">
          <w:rPr>
            <w:rStyle w:val="Hyperlink"/>
            <w:rFonts w:ascii="Courier New" w:eastAsia="MS Mincho" w:hAnsi="Courier New" w:cs="Courier New"/>
            <w:bCs/>
            <w:noProof/>
          </w:rPr>
          <w:delText>&lt;adhesive_face/&gt;</w:delText>
        </w:r>
        <w:r w:rsidDel="00F16E77">
          <w:rPr>
            <w:noProof/>
            <w:webHidden/>
          </w:rPr>
          <w:tab/>
        </w:r>
        <w:r w:rsidDel="00F16E77">
          <w:rPr>
            <w:b w:val="0"/>
            <w:noProof/>
            <w:webHidden/>
          </w:rPr>
          <w:fldChar w:fldCharType="begin"/>
        </w:r>
        <w:r w:rsidDel="00F16E77">
          <w:rPr>
            <w:noProof/>
            <w:webHidden/>
          </w:rPr>
          <w:delInstrText xml:space="preserve"> PAGEREF _Toc95915082 \h </w:delInstrText>
        </w:r>
        <w:r w:rsidDel="00F16E77">
          <w:rPr>
            <w:b w:val="0"/>
            <w:noProof/>
            <w:webHidden/>
          </w:rPr>
          <w:fldChar w:fldCharType="separate"/>
        </w:r>
      </w:del>
      <w:del w:id="2496" w:author="Weinert, Matthias (M.)" w:date="2022-02-16T15:43:00Z">
        <w:r w:rsidDel="00F16E77">
          <w:rPr>
            <w:noProof/>
            <w:webHidden/>
          </w:rPr>
          <w:delText>140</w:delText>
        </w:r>
      </w:del>
      <w:del w:id="2497"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3EB86599" w14:textId="3D016707" w:rsidR="0050351B" w:rsidDel="00F16E77" w:rsidRDefault="0050351B">
      <w:pPr>
        <w:pStyle w:val="Abbildungsverzeichnis"/>
        <w:rPr>
          <w:del w:id="2498" w:author="Weinert, Matthias (M.)" w:date="2022-02-16T15:44:00Z"/>
          <w:rFonts w:asciiTheme="minorHAnsi" w:eastAsiaTheme="minorEastAsia" w:hAnsiTheme="minorHAnsi" w:cstheme="minorBidi"/>
          <w:b w:val="0"/>
          <w:noProof/>
          <w:szCs w:val="22"/>
          <w:lang w:val="de-DE"/>
        </w:rPr>
      </w:pPr>
      <w:del w:id="2499" w:author="Weinert, Matthias (M.)" w:date="2022-02-16T15:44:00Z">
        <w:r w:rsidRPr="00BB1288" w:rsidDel="00F16E77">
          <w:rPr>
            <w:rStyle w:val="Hyperlink"/>
            <w:rFonts w:eastAsia="MS Mincho"/>
            <w:b w:val="0"/>
            <w:noProof/>
          </w:rPr>
          <w:fldChar w:fldCharType="begin"/>
        </w:r>
        <w:r w:rsidRPr="00BB1288" w:rsidDel="00F16E77">
          <w:rPr>
            <w:rStyle w:val="Hyperlink"/>
            <w:rFonts w:eastAsia="MS Mincho"/>
            <w:noProof/>
          </w:rPr>
          <w:delInstrText xml:space="preserve"> </w:delInstrText>
        </w:r>
        <w:r w:rsidDel="00F16E77">
          <w:rPr>
            <w:noProof/>
          </w:rPr>
          <w:delInstrText>HYPERLINK \l "_Toc95915083"</w:delInstrText>
        </w:r>
        <w:r w:rsidRPr="00BB1288" w:rsidDel="00F16E77">
          <w:rPr>
            <w:rStyle w:val="Hyperlink"/>
            <w:rFonts w:eastAsia="MS Mincho"/>
            <w:noProof/>
          </w:rPr>
          <w:delInstrText xml:space="preserve"> </w:delInstrText>
        </w:r>
        <w:r w:rsidRPr="00BB1288" w:rsidDel="00F16E77">
          <w:rPr>
            <w:rStyle w:val="Hyperlink"/>
            <w:rFonts w:eastAsia="MS Mincho"/>
            <w:b w:val="0"/>
            <w:noProof/>
          </w:rPr>
          <w:fldChar w:fldCharType="separate"/>
        </w:r>
      </w:del>
      <w:ins w:id="2500" w:author="Weinert, Matthias (M.)" w:date="2022-02-21T10:55:00Z">
        <w:r w:rsidR="006344F0">
          <w:rPr>
            <w:rStyle w:val="Hyperlink"/>
            <w:rFonts w:eastAsia="MS Mincho"/>
            <w:bCs/>
            <w:noProof/>
            <w:lang w:val="de-DE"/>
          </w:rPr>
          <w:t>Fehler! Linkreferenz ungültig.</w:t>
        </w:r>
      </w:ins>
      <w:del w:id="2501" w:author="Weinert, Matthias (M.)" w:date="2022-02-16T15:44:00Z">
        <w:r w:rsidRPr="00BB1288" w:rsidDel="00F16E77">
          <w:rPr>
            <w:rStyle w:val="Hyperlink"/>
            <w:rFonts w:eastAsia="MS Mincho"/>
            <w:noProof/>
          </w:rPr>
          <w:delText>Table 143 Cross-Reference Table between ISO 10303-242 and χMCF</w:delText>
        </w:r>
        <w:r w:rsidDel="00F16E77">
          <w:rPr>
            <w:noProof/>
            <w:webHidden/>
          </w:rPr>
          <w:tab/>
        </w:r>
        <w:r w:rsidDel="00F16E77">
          <w:rPr>
            <w:b w:val="0"/>
            <w:noProof/>
            <w:webHidden/>
          </w:rPr>
          <w:fldChar w:fldCharType="begin"/>
        </w:r>
        <w:r w:rsidDel="00F16E77">
          <w:rPr>
            <w:noProof/>
            <w:webHidden/>
          </w:rPr>
          <w:delInstrText xml:space="preserve"> PAGEREF _Toc95915083 \h </w:delInstrText>
        </w:r>
        <w:r w:rsidDel="00F16E77">
          <w:rPr>
            <w:b w:val="0"/>
            <w:noProof/>
            <w:webHidden/>
          </w:rPr>
          <w:fldChar w:fldCharType="separate"/>
        </w:r>
      </w:del>
      <w:del w:id="2502" w:author="Weinert, Matthias (M.)" w:date="2022-02-16T15:43:00Z">
        <w:r w:rsidDel="00F16E77">
          <w:rPr>
            <w:noProof/>
            <w:webHidden/>
          </w:rPr>
          <w:delText>146</w:delText>
        </w:r>
      </w:del>
      <w:del w:id="2503" w:author="Weinert, Matthias (M.)" w:date="2022-02-16T15:44:00Z">
        <w:r w:rsidDel="00F16E77">
          <w:rPr>
            <w:b w:val="0"/>
            <w:noProof/>
            <w:webHidden/>
          </w:rPr>
          <w:fldChar w:fldCharType="end"/>
        </w:r>
        <w:r w:rsidRPr="00BB1288" w:rsidDel="00F16E77">
          <w:rPr>
            <w:rStyle w:val="Hyperlink"/>
            <w:rFonts w:eastAsia="MS Mincho"/>
            <w:b w:val="0"/>
            <w:noProof/>
          </w:rPr>
          <w:fldChar w:fldCharType="end"/>
        </w:r>
      </w:del>
    </w:p>
    <w:p w14:paraId="14C888BF" w14:textId="431E7666"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2504" w:name="_Toc353342667"/>
      <w:bookmarkStart w:id="2505" w:name="_Toc96333324"/>
      <w:r w:rsidRPr="00BC394B">
        <w:lastRenderedPageBreak/>
        <w:t>Foreword</w:t>
      </w:r>
      <w:bookmarkEnd w:id="2504"/>
      <w:bookmarkEnd w:id="2505"/>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9DA3FB2"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r w:rsidR="0067674E">
        <w:fldChar w:fldCharType="begin"/>
      </w:r>
      <w:r w:rsidR="0067674E">
        <w:instrText xml:space="preserve"> HYPERLINK "https://www.iso.org/directives-and-policies.html" </w:instrText>
      </w:r>
      <w:ins w:id="2506" w:author="Weinert, Matthias (M.)" w:date="2022-02-21T10:55:00Z"/>
      <w:r w:rsidR="0067674E">
        <w:fldChar w:fldCharType="separate"/>
      </w:r>
      <w:r w:rsidRPr="00BC394B">
        <w:rPr>
          <w:rStyle w:val="Hyperlink"/>
          <w:lang w:val="en-GB"/>
        </w:rPr>
        <w:t>www.iso.org/directives</w:t>
      </w:r>
      <w:r w:rsidR="0067674E">
        <w:rPr>
          <w:rStyle w:val="Hyperlink"/>
          <w:lang w:val="en-GB"/>
        </w:rPr>
        <w:fldChar w:fldCharType="end"/>
      </w:r>
      <w:r w:rsidRPr="00DF6AAF">
        <w:rPr>
          <w:lang w:val="en-GB"/>
        </w:rPr>
        <w:t>).</w:t>
      </w:r>
    </w:p>
    <w:p w14:paraId="7229BC9B" w14:textId="44CA8CCB"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sidR="0067674E">
        <w:fldChar w:fldCharType="begin"/>
      </w:r>
      <w:r w:rsidR="0067674E">
        <w:instrText xml:space="preserve"> HYPERLINK "https://www.iso.org/iso-standards-and-patents.html" </w:instrText>
      </w:r>
      <w:ins w:id="2507" w:author="Weinert, Matthias (M.)" w:date="2022-02-21T10:55:00Z"/>
      <w:r w:rsidR="0067674E">
        <w:fldChar w:fldCharType="separate"/>
      </w:r>
      <w:r w:rsidRPr="00BC394B">
        <w:rPr>
          <w:rStyle w:val="Hyperlink"/>
          <w:lang w:val="en-GB"/>
        </w:rPr>
        <w:t>www.iso.org/patents</w:t>
      </w:r>
      <w:r w:rsidR="0067674E">
        <w:rPr>
          <w:rStyle w:val="Hyperlink"/>
          <w:lang w:val="en-GB"/>
        </w:rPr>
        <w:fldChar w:fldCharType="end"/>
      </w:r>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9882EC6"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r w:rsidR="0067674E">
        <w:fldChar w:fldCharType="begin"/>
      </w:r>
      <w:r w:rsidR="0067674E">
        <w:instrText xml:space="preserve"> HYPERLINK "https://www.iso.org/foreword-supplementary-information.html" </w:instrText>
      </w:r>
      <w:ins w:id="2508" w:author="Weinert, Matthias (M.)" w:date="2022-02-21T10:55:00Z"/>
      <w:r w:rsidR="0067674E">
        <w:fldChar w:fldCharType="separate"/>
      </w:r>
      <w:r w:rsidRPr="00C33932">
        <w:rPr>
          <w:rStyle w:val="Hyperlink"/>
          <w:rFonts w:eastAsia="Malgun Gothic" w:cs="Arial"/>
          <w:szCs w:val="24"/>
          <w:lang w:val="en-GB"/>
        </w:rPr>
        <w:t>www.iso.org/iso/foreword.html</w:t>
      </w:r>
      <w:r w:rsidR="0067674E">
        <w:rPr>
          <w:rStyle w:val="Hyperlink"/>
          <w:rFonts w:eastAsia="Malgun Gothic" w:cs="Arial"/>
          <w:szCs w:val="24"/>
          <w:lang w:val="en-GB"/>
        </w:rPr>
        <w:fldChar w:fldCharType="end"/>
      </w:r>
      <w:r w:rsidRPr="00DF6AAF">
        <w:rPr>
          <w:rFonts w:eastAsia="Malgun Gothic"/>
          <w:lang w:val="en-GB"/>
        </w:rPr>
        <w:t>.</w:t>
      </w:r>
    </w:p>
    <w:p w14:paraId="1D757ED7" w14:textId="6877326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 xml:space="preserve">This document was prepared by the German Association of the Automotive Industry (VDA), FAT-AK25 </w:t>
      </w:r>
      <w:proofErr w:type="spellStart"/>
      <w:r w:rsidRPr="00FA392C">
        <w:rPr>
          <w:rFonts w:ascii="Calibri" w:eastAsia="Times New Roman" w:hAnsi="Calibri"/>
          <w:sz w:val="20"/>
          <w:szCs w:val="20"/>
          <w:lang w:val="en-GB" w:eastAsia="x-none"/>
        </w:rPr>
        <w:t>Fügetechnik</w:t>
      </w:r>
      <w:proofErr w:type="spellEnd"/>
      <w:r w:rsidRPr="00FA392C">
        <w:rPr>
          <w:rFonts w:ascii="Calibri" w:eastAsia="Times New Roman" w:hAnsi="Calibri"/>
          <w:sz w:val="20"/>
          <w:szCs w:val="20"/>
          <w:lang w:val="en-GB" w:eastAsia="x-none"/>
        </w:rPr>
        <w:t xml:space="preserve">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r w:rsidR="0067674E">
        <w:fldChar w:fldCharType="begin"/>
      </w:r>
      <w:r w:rsidR="0067674E">
        <w:instrText xml:space="preserve"> HYPERLINK "https://www.iso.org/members.html" </w:instrText>
      </w:r>
      <w:ins w:id="2509" w:author="Weinert, Matthias (M.)" w:date="2022-02-21T10:55:00Z"/>
      <w:r w:rsidR="0067674E">
        <w:fldChar w:fldCharType="separate"/>
      </w:r>
      <w:r w:rsidR="00F81ACE" w:rsidRPr="00C33932">
        <w:rPr>
          <w:rStyle w:val="Hyperlink"/>
          <w:iCs/>
          <w:lang w:val="en-US"/>
        </w:rPr>
        <w:t>www.iso.org/members.html</w:t>
      </w:r>
      <w:r w:rsidR="0067674E">
        <w:rPr>
          <w:rStyle w:val="Hyperlink"/>
          <w:iCs/>
          <w:lang w:val="en-US"/>
        </w:rPr>
        <w:fldChar w:fldCharType="end"/>
      </w:r>
      <w:r w:rsidR="0097303B" w:rsidRPr="00DF6AAF">
        <w:rPr>
          <w:iCs/>
          <w:lang w:val="en-GB"/>
        </w:rPr>
        <w:t>.</w:t>
      </w:r>
    </w:p>
    <w:p w14:paraId="3F8FC404" w14:textId="77777777" w:rsidR="001A33D0" w:rsidRPr="00BC394B" w:rsidRDefault="001A33D0" w:rsidP="001A33D0">
      <w:pPr>
        <w:pStyle w:val="IntroTitle"/>
        <w:pageBreakBefore/>
      </w:pPr>
      <w:bookmarkStart w:id="2510" w:name="_Toc353342668"/>
      <w:bookmarkStart w:id="2511" w:name="_Toc96333325"/>
      <w:r w:rsidRPr="00BC394B">
        <w:lastRenderedPageBreak/>
        <w:t>Introduction</w:t>
      </w:r>
      <w:bookmarkEnd w:id="2510"/>
      <w:bookmarkEnd w:id="2511"/>
    </w:p>
    <w:p w14:paraId="4AF7AA33" w14:textId="69733A42" w:rsidR="000F23F7" w:rsidRPr="005160E8" w:rsidRDefault="009D1189" w:rsidP="00ED5FAB">
      <w:pPr>
        <w:pStyle w:val="Textkrper"/>
      </w:pPr>
      <w:r w:rsidRPr="005160E8">
        <w:t xml:space="preserve">ISO 8329 </w:t>
      </w:r>
      <w:r w:rsidR="002D5F2B" w:rsidRPr="005160E8">
        <w:t>(</w:t>
      </w:r>
      <w:proofErr w:type="spellStart"/>
      <w:r w:rsidR="007836EA" w:rsidRPr="005160E8">
        <w:t>χ</w:t>
      </w:r>
      <w:r w:rsidR="002D5F2B" w:rsidRPr="005160E8">
        <w:t>MCF</w:t>
      </w:r>
      <w:proofErr w:type="spellEnd"/>
      <w:r w:rsidR="002D5F2B" w:rsidRPr="005160E8">
        <w:t xml:space="preserve">)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proofErr w:type="spellStart"/>
      <w:r w:rsidR="007836EA" w:rsidRPr="005160E8">
        <w:t>χ</w:t>
      </w:r>
      <w:r w:rsidR="000F23F7" w:rsidRPr="005160E8">
        <w:t>MCF</w:t>
      </w:r>
      <w:proofErr w:type="spellEnd"/>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proofErr w:type="spellStart"/>
      <w:r w:rsidR="007836EA" w:rsidRPr="005160E8">
        <w:t>χ</w:t>
      </w:r>
      <w:r w:rsidR="00502DF5" w:rsidRPr="005160E8">
        <w:t>MCF</w:t>
      </w:r>
      <w:proofErr w:type="spellEnd"/>
      <w:r w:rsidR="00502DF5" w:rsidRPr="005160E8">
        <w:t xml:space="preserve">,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proofErr w:type="spellStart"/>
      <w:r w:rsidR="007836EA" w:rsidRPr="005160E8">
        <w:t>χ</w:t>
      </w:r>
      <w:r w:rsidRPr="005160E8">
        <w:t>MCF</w:t>
      </w:r>
      <w:proofErr w:type="spellEnd"/>
      <w:r w:rsidRPr="005160E8">
        <w:t>)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14"/>
          <w:headerReference w:type="default" r:id="rId15"/>
          <w:footerReference w:type="even" r:id="rId16"/>
          <w:footerReference w:type="default" r:id="rId17"/>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proofErr w:type="spellStart"/>
      <w:r w:rsidRPr="007836EA">
        <w:rPr>
          <w:color w:val="auto"/>
          <w:szCs w:val="32"/>
        </w:rPr>
        <w:lastRenderedPageBreak/>
        <w:t>χ</w:t>
      </w:r>
      <w:r w:rsidR="00A434AD" w:rsidRPr="00A434AD">
        <w:rPr>
          <w:color w:val="auto"/>
          <w:szCs w:val="32"/>
        </w:rPr>
        <w:t>MCF</w:t>
      </w:r>
      <w:proofErr w:type="spellEnd"/>
      <w:r w:rsidR="00A434AD" w:rsidRPr="00A434AD">
        <w:rPr>
          <w:color w:val="auto"/>
          <w:szCs w:val="32"/>
        </w:rPr>
        <w:t xml:space="preserve">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512" w:name="_Toc353342669"/>
      <w:bookmarkStart w:id="2513" w:name="_Toc96333326"/>
      <w:r w:rsidRPr="00BC394B">
        <w:t>Scope</w:t>
      </w:r>
      <w:bookmarkEnd w:id="2512"/>
      <w:bookmarkEnd w:id="2513"/>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w:t>
      </w:r>
      <w:proofErr w:type="spellStart"/>
      <w:r w:rsidR="009163AD" w:rsidRPr="00B82346">
        <w:t>χMCF</w:t>
      </w:r>
      <w:proofErr w:type="spellEnd"/>
      <w:r w:rsidR="009163AD" w:rsidRPr="00B82346">
        <w:t xml:space="preserve">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2514" w:name="_Toc353342670"/>
      <w:bookmarkStart w:id="2515" w:name="_Toc96333327"/>
      <w:r w:rsidRPr="00B82346">
        <w:t>Normative references</w:t>
      </w:r>
      <w:bookmarkEnd w:id="2514"/>
      <w:bookmarkEnd w:id="2515"/>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AA85C16" w14:textId="01174C64" w:rsidR="00F2523E" w:rsidRDefault="001A33D0" w:rsidP="00F2523E">
      <w:pPr>
        <w:pStyle w:val="Textkrper"/>
        <w:rPr>
          <w:i/>
        </w:rP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p>
    <w:p w14:paraId="2A549DE4" w14:textId="57E1A277" w:rsidR="00F2523E" w:rsidRPr="00F2523E" w:rsidRDefault="00F2523E" w:rsidP="00F2523E">
      <w:pPr>
        <w:pStyle w:val="Textkrper"/>
        <w:rPr>
          <w:i/>
        </w:rPr>
      </w:pPr>
      <w:r w:rsidRPr="00F2523E">
        <w:rPr>
          <w:bCs/>
        </w:rPr>
        <w:t>SAE J</w:t>
      </w:r>
      <w:r>
        <w:rPr>
          <w:bCs/>
        </w:rPr>
        <w:t xml:space="preserve"> </w:t>
      </w:r>
      <w:r w:rsidRPr="00F2523E">
        <w:rPr>
          <w:bCs/>
        </w:rPr>
        <w:t>492</w:t>
      </w:r>
      <w:r>
        <w:t xml:space="preserve"> - </w:t>
      </w:r>
      <w:r w:rsidRPr="00420351">
        <w:rPr>
          <w:i/>
        </w:rPr>
        <w:t>Guide for Rivet Selection and Design Consideration</w:t>
      </w:r>
    </w:p>
    <w:p w14:paraId="10865513" w14:textId="2E4C8894" w:rsidR="004A1371" w:rsidRDefault="004A1371" w:rsidP="00ED5FAB">
      <w:pPr>
        <w:pStyle w:val="Textkrper"/>
        <w:rPr>
          <w:i/>
          <w:iCs/>
        </w:rPr>
      </w:pPr>
      <w:r w:rsidRPr="007055D9">
        <w:t>ISO 8601</w:t>
      </w:r>
      <w:r>
        <w:t xml:space="preserve"> -</w:t>
      </w:r>
      <w:r w:rsidRPr="007055D9">
        <w:t xml:space="preserve"> </w:t>
      </w:r>
      <w:r w:rsidRPr="004A1371">
        <w:rPr>
          <w:i/>
          <w:iCs/>
        </w:rPr>
        <w:t>Data elements and interchange formats – Information interchange – Representation of dates and times</w:t>
      </w:r>
    </w:p>
    <w:p w14:paraId="499A5FE7" w14:textId="77777777" w:rsidR="004A1371" w:rsidRDefault="004A1371" w:rsidP="00ED5FAB">
      <w:pPr>
        <w:pStyle w:val="Textkrper"/>
      </w:pPr>
    </w:p>
    <w:p w14:paraId="33CF8D00" w14:textId="165EE4CB" w:rsidR="001A33D0" w:rsidRPr="00BC394B" w:rsidRDefault="001A33D0" w:rsidP="001A33D0">
      <w:pPr>
        <w:pStyle w:val="berschrift1"/>
        <w:numPr>
          <w:ilvl w:val="0"/>
          <w:numId w:val="1"/>
        </w:numPr>
        <w:tabs>
          <w:tab w:val="clear" w:pos="432"/>
        </w:tabs>
        <w:ind w:left="0" w:firstLine="0"/>
      </w:pPr>
      <w:bookmarkStart w:id="2516" w:name="_Toc353342671"/>
      <w:bookmarkStart w:id="2517" w:name="_Toc96333328"/>
      <w:r w:rsidRPr="00BC394B">
        <w:t>Terms and definitions</w:t>
      </w:r>
      <w:bookmarkEnd w:id="2516"/>
      <w:bookmarkEnd w:id="2517"/>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3FD57668"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r w:rsidR="0067674E">
        <w:fldChar w:fldCharType="begin"/>
      </w:r>
      <w:r w:rsidR="0067674E">
        <w:instrText xml:space="preserve"> HYPERLINK "https://www.iso.org/obp" </w:instrText>
      </w:r>
      <w:ins w:id="2518" w:author="Weinert, Matthias (M.)" w:date="2022-02-21T10:55:00Z"/>
      <w:r w:rsidR="0067674E">
        <w:fldChar w:fldCharType="separate"/>
      </w:r>
      <w:r w:rsidRPr="00A4141A">
        <w:rPr>
          <w:color w:val="0000FF"/>
          <w:u w:val="single"/>
          <w:lang w:eastAsia="fr-FR"/>
        </w:rPr>
        <w:t>https://www.iso.org/obp</w:t>
      </w:r>
      <w:r w:rsidR="0067674E">
        <w:rPr>
          <w:color w:val="0000FF"/>
          <w:u w:val="single"/>
          <w:lang w:eastAsia="fr-FR"/>
        </w:rPr>
        <w:fldChar w:fldCharType="end"/>
      </w:r>
    </w:p>
    <w:p w14:paraId="47303398" w14:textId="7B2C3737"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r w:rsidR="0067674E">
        <w:fldChar w:fldCharType="begin"/>
      </w:r>
      <w:r w:rsidR="0067674E">
        <w:instrText xml:space="preserve"> HYPERLINK "https://www.electropedia.org/" </w:instrText>
      </w:r>
      <w:ins w:id="2519" w:author="Weinert, Matthias (M.)" w:date="2022-02-21T10:55:00Z"/>
      <w:r w:rsidR="0067674E">
        <w:fldChar w:fldCharType="separate"/>
      </w:r>
      <w:r w:rsidR="00A4141A">
        <w:rPr>
          <w:color w:val="0000FF"/>
          <w:u w:val="single"/>
          <w:lang w:eastAsia="fr-FR"/>
        </w:rPr>
        <w:t>https://www.electropedia.org/</w:t>
      </w:r>
      <w:r w:rsidR="0067674E">
        <w:rPr>
          <w:color w:val="0000FF"/>
          <w:u w:val="single"/>
          <w:lang w:eastAsia="fr-FR"/>
        </w:rPr>
        <w:fldChar w:fldCharType="end"/>
      </w:r>
    </w:p>
    <w:p w14:paraId="299E9374" w14:textId="77777777" w:rsidR="00B36FF2" w:rsidRDefault="00B36FF2">
      <w:pPr>
        <w:tabs>
          <w:tab w:val="clear" w:pos="403"/>
        </w:tabs>
        <w:spacing w:after="0" w:line="240" w:lineRule="auto"/>
        <w:jc w:val="left"/>
        <w:rPr>
          <w:rFonts w:eastAsia="MS Mincho"/>
          <w:b/>
          <w:sz w:val="26"/>
          <w:lang w:eastAsia="ja-JP"/>
        </w:rPr>
      </w:pPr>
      <w:bookmarkStart w:id="2520" w:name="_Toc3556920"/>
      <w:bookmarkStart w:id="2521" w:name="_Toc34747170"/>
      <w:bookmarkStart w:id="2522" w:name="_Toc77101983"/>
      <w:bookmarkStart w:id="2523" w:name="_Toc353798250"/>
      <w:r>
        <w:br w:type="page"/>
      </w:r>
    </w:p>
    <w:p w14:paraId="1DED046F" w14:textId="77777777" w:rsidR="00FC68DB" w:rsidRPr="007055D9" w:rsidRDefault="00FC68DB" w:rsidP="00B202D2">
      <w:pPr>
        <w:pStyle w:val="berschrift1"/>
      </w:pPr>
      <w:bookmarkStart w:id="2524" w:name="_Toc334183503"/>
      <w:bookmarkStart w:id="2525" w:name="_Toc338938871"/>
      <w:bookmarkStart w:id="2526" w:name="_Toc338939051"/>
      <w:bookmarkStart w:id="2527" w:name="_Toc3556924"/>
      <w:bookmarkStart w:id="2528" w:name="_Toc34747174"/>
      <w:bookmarkStart w:id="2529" w:name="_Toc77101987"/>
      <w:bookmarkStart w:id="2530" w:name="_Toc288196434"/>
      <w:bookmarkStart w:id="2531" w:name="_Toc288200732"/>
      <w:bookmarkStart w:id="2532" w:name="_Toc96333329"/>
      <w:bookmarkEnd w:id="2520"/>
      <w:bookmarkEnd w:id="2521"/>
      <w:bookmarkEnd w:id="2522"/>
      <w:r w:rsidRPr="007055D9">
        <w:lastRenderedPageBreak/>
        <w:t xml:space="preserve">Design Principles and Basic Features of </w:t>
      </w:r>
      <w:proofErr w:type="spellStart"/>
      <w:r w:rsidRPr="00A5126C">
        <w:t>χ</w:t>
      </w:r>
      <w:r w:rsidRPr="007055D9">
        <w:t>MCF</w:t>
      </w:r>
      <w:bookmarkEnd w:id="2524"/>
      <w:bookmarkEnd w:id="2525"/>
      <w:bookmarkEnd w:id="2526"/>
      <w:bookmarkEnd w:id="2527"/>
      <w:bookmarkEnd w:id="2528"/>
      <w:bookmarkEnd w:id="2529"/>
      <w:bookmarkEnd w:id="2532"/>
      <w:proofErr w:type="spellEnd"/>
    </w:p>
    <w:p w14:paraId="28CFE9A6" w14:textId="2F8FD613" w:rsidR="00FC68DB" w:rsidRPr="007055D9" w:rsidRDefault="00FC68DB" w:rsidP="00B202D2">
      <w:r w:rsidRPr="007055D9">
        <w:t>The Extended Master Connection File (</w:t>
      </w:r>
      <w:proofErr w:type="spellStart"/>
      <w:r w:rsidRPr="00A5126C">
        <w:t>χ</w:t>
      </w:r>
      <w:r w:rsidRPr="007055D9">
        <w:t>MCF</w:t>
      </w:r>
      <w:proofErr w:type="spellEnd"/>
      <w:r w:rsidRPr="007055D9">
        <w:t xml:space="preserve">)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proofErr w:type="spellStart"/>
      <w:r w:rsidRPr="00A5126C">
        <w:t>χ</w:t>
      </w:r>
      <w:r w:rsidRPr="007055D9">
        <w:t>MCF</w:t>
      </w:r>
      <w:proofErr w:type="spellEnd"/>
      <w:r w:rsidRPr="007055D9">
        <w:t xml:space="preserve"> to become an industry standard in the long term. This demands certain rigorousness of </w:t>
      </w:r>
      <w:proofErr w:type="spellStart"/>
      <w:r w:rsidRPr="00A5126C">
        <w:t>χ</w:t>
      </w:r>
      <w:r w:rsidRPr="007055D9">
        <w:t>MCF</w:t>
      </w:r>
      <w:proofErr w:type="spellEnd"/>
      <w:r w:rsidRPr="007055D9">
        <w:t xml:space="preserve">. On the other hand, some flexibility is desired in order to enable an easy integration of </w:t>
      </w:r>
      <w:proofErr w:type="spellStart"/>
      <w:r w:rsidRPr="00A5126C">
        <w:t>χ</w:t>
      </w:r>
      <w:r w:rsidRPr="007055D9">
        <w:t>MCF</w:t>
      </w:r>
      <w:proofErr w:type="spellEnd"/>
      <w:r w:rsidRPr="007055D9">
        <w:t xml:space="preserve"> into different processes. This makes clear that </w:t>
      </w:r>
      <w:proofErr w:type="spellStart"/>
      <w:r w:rsidRPr="00A5126C">
        <w:t>χ</w:t>
      </w:r>
      <w:r w:rsidRPr="007055D9">
        <w:t>MCF</w:t>
      </w:r>
      <w:proofErr w:type="spellEnd"/>
      <w:r w:rsidRPr="007055D9">
        <w:t xml:space="preserve"> needs a sophisticated design.</w:t>
      </w:r>
    </w:p>
    <w:p w14:paraId="1FFD7737" w14:textId="77777777" w:rsidR="00FC68DB" w:rsidRPr="007055D9" w:rsidRDefault="00FC68DB" w:rsidP="00B202D2">
      <w:r w:rsidRPr="007055D9">
        <w:t xml:space="preserve">This chapter explains the design principles and some basic features of </w:t>
      </w:r>
      <w:proofErr w:type="spellStart"/>
      <w:r w:rsidRPr="00A5126C">
        <w:t>χ</w:t>
      </w:r>
      <w:r w:rsidRPr="007055D9">
        <w:t>MCF</w:t>
      </w:r>
      <w:proofErr w:type="spellEnd"/>
      <w:r w:rsidRPr="007055D9">
        <w:t>, which are important for a proper understanding and straight-forward future extensions.</w:t>
      </w:r>
    </w:p>
    <w:p w14:paraId="59D34422" w14:textId="77777777" w:rsidR="00FC68DB" w:rsidRPr="007055D9" w:rsidRDefault="00FC68DB" w:rsidP="00B202D2">
      <w:pPr>
        <w:pStyle w:val="berschrift2"/>
      </w:pPr>
      <w:bookmarkStart w:id="2533" w:name="_Toc338938872"/>
      <w:bookmarkStart w:id="2534" w:name="_Toc338939052"/>
      <w:bookmarkStart w:id="2535" w:name="_Toc3556925"/>
      <w:bookmarkStart w:id="2536" w:name="_Toc34747175"/>
      <w:bookmarkStart w:id="2537" w:name="_Toc77101988"/>
      <w:bookmarkStart w:id="2538" w:name="_Toc96333330"/>
      <w:r w:rsidRPr="007055D9">
        <w:t>Design Principles</w:t>
      </w:r>
      <w:bookmarkEnd w:id="2530"/>
      <w:bookmarkEnd w:id="2531"/>
      <w:bookmarkEnd w:id="2533"/>
      <w:bookmarkEnd w:id="2534"/>
      <w:bookmarkEnd w:id="2535"/>
      <w:bookmarkEnd w:id="2536"/>
      <w:bookmarkEnd w:id="2537"/>
      <w:bookmarkEnd w:id="2538"/>
    </w:p>
    <w:p w14:paraId="18E9AD50" w14:textId="77777777" w:rsidR="00FC68DB" w:rsidRPr="007055D9" w:rsidRDefault="00FC68DB" w:rsidP="00B202D2">
      <w:r w:rsidRPr="007055D9">
        <w:t xml:space="preserve">The design of </w:t>
      </w:r>
      <w:proofErr w:type="spellStart"/>
      <w:r w:rsidRPr="00A5126C">
        <w:t>χ</w:t>
      </w:r>
      <w:r w:rsidRPr="007055D9">
        <w:t>MCF</w:t>
      </w:r>
      <w:proofErr w:type="spellEnd"/>
      <w:r w:rsidRPr="007055D9">
        <w:t xml:space="preserve"> is guided by the following principles:</w:t>
      </w:r>
    </w:p>
    <w:p w14:paraId="57AA8B2F"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1B01D6">
      <w:pPr>
        <w:pStyle w:val="Aufzhlungszeichen"/>
        <w:numPr>
          <w:ilvl w:val="0"/>
          <w:numId w:val="12"/>
        </w:numPr>
        <w:jc w:val="both"/>
      </w:pPr>
      <w:bookmarkStart w:id="2539" w:name="_Ref373503402"/>
      <w:proofErr w:type="spellStart"/>
      <w:r w:rsidRPr="00A5126C">
        <w:t>χ</w:t>
      </w:r>
      <w:r w:rsidRPr="007055D9">
        <w:t>MCF</w:t>
      </w:r>
      <w:proofErr w:type="spellEnd"/>
      <w:r w:rsidRPr="007055D9">
        <w:t xml:space="preserve">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proofErr w:type="spellStart"/>
      <w:r w:rsidRPr="00A5126C">
        <w:t>χ</w:t>
      </w:r>
      <w:r w:rsidRPr="007055D9">
        <w:t>MCF</w:t>
      </w:r>
      <w:proofErr w:type="spellEnd"/>
      <w:r w:rsidRPr="007055D9">
        <w:t xml:space="preserve">. Such kind of information needs different vessels for propagation. However, </w:t>
      </w:r>
      <w:proofErr w:type="spellStart"/>
      <w:r w:rsidRPr="00A5126C">
        <w:t>χ</w:t>
      </w:r>
      <w:r w:rsidRPr="007055D9">
        <w:t>MCF</w:t>
      </w:r>
      <w:proofErr w:type="spellEnd"/>
      <w:r w:rsidRPr="007055D9">
        <w:t xml:space="preserve">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2539"/>
      <w:r w:rsidRPr="007055D9">
        <w:t xml:space="preserve"> </w:t>
      </w:r>
    </w:p>
    <w:p w14:paraId="47F7A07B" w14:textId="77777777" w:rsidR="00FC68DB" w:rsidRPr="007055D9" w:rsidRDefault="00FC68DB" w:rsidP="001B01D6">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proofErr w:type="spellStart"/>
      <w:r w:rsidRPr="00A5126C">
        <w:t>χ</w:t>
      </w:r>
      <w:r w:rsidRPr="007055D9">
        <w:t>MCF</w:t>
      </w:r>
      <w:proofErr w:type="spellEnd"/>
      <w:r w:rsidRPr="007055D9">
        <w:t xml:space="preserve"> may be incomplete to a certain extend. This addresses the fact that new data is created and needs to be stored throughout the course of </w:t>
      </w:r>
      <w:proofErr w:type="spellStart"/>
      <w:r w:rsidRPr="007055D9">
        <w:t>CAx</w:t>
      </w:r>
      <w:proofErr w:type="spellEnd"/>
      <w:r w:rsidRPr="007055D9">
        <w:t xml:space="preserve"> processes, without changing its vessel. </w:t>
      </w:r>
    </w:p>
    <w:p w14:paraId="134D8AC6"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proofErr w:type="spellStart"/>
      <w:r w:rsidRPr="00A5126C">
        <w:t>χ</w:t>
      </w:r>
      <w:r w:rsidRPr="007055D9">
        <w:t>MCF</w:t>
      </w:r>
      <w:proofErr w:type="spellEnd"/>
      <w:r w:rsidRPr="007055D9">
        <w:t xml:space="preserve">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proofErr w:type="spellStart"/>
      <w:r w:rsidRPr="00A5126C">
        <w:t>χ</w:t>
      </w:r>
      <w:r w:rsidRPr="007055D9">
        <w:t>MCF</w:t>
      </w:r>
      <w:proofErr w:type="spellEnd"/>
      <w:r w:rsidRPr="007055D9">
        <w:t xml:space="preserve"> even without standardization: </w:t>
      </w:r>
      <w:proofErr w:type="spellStart"/>
      <w:r w:rsidRPr="00A5126C">
        <w:t>χ</w:t>
      </w:r>
      <w:r w:rsidRPr="007055D9">
        <w:t>MCF</w:t>
      </w:r>
      <w:proofErr w:type="spellEnd"/>
      <w:r w:rsidRPr="007055D9">
        <w:t xml:space="preserve">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proofErr w:type="spellStart"/>
      <w:r w:rsidRPr="00A5126C">
        <w:t>χ</w:t>
      </w:r>
      <w:r w:rsidRPr="007055D9">
        <w:t>MCF</w:t>
      </w:r>
      <w:proofErr w:type="spellEnd"/>
      <w:r w:rsidRPr="007055D9">
        <w:t xml:space="preserve"> forms a good candidate for long-term archiving connector information. </w:t>
      </w:r>
    </w:p>
    <w:p w14:paraId="07041D60" w14:textId="77777777" w:rsidR="00FC68DB" w:rsidRPr="007055D9" w:rsidRDefault="00FC68DB" w:rsidP="00B202D2">
      <w:bookmarkStart w:id="2540" w:name="_Toc288196435"/>
      <w:bookmarkStart w:id="2541"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542" w:name="_Ref338930849"/>
      <w:bookmarkStart w:id="2543" w:name="_Toc338938873"/>
      <w:bookmarkStart w:id="2544" w:name="_Toc338939053"/>
      <w:bookmarkStart w:id="2545" w:name="_Toc3556926"/>
      <w:bookmarkStart w:id="2546" w:name="_Toc34747176"/>
      <w:bookmarkStart w:id="2547" w:name="_Toc77101989"/>
      <w:bookmarkStart w:id="2548" w:name="_Toc96333331"/>
      <w:r w:rsidRPr="007055D9">
        <w:t xml:space="preserve">Idealization of </w:t>
      </w:r>
      <w:bookmarkEnd w:id="2542"/>
      <w:bookmarkEnd w:id="2543"/>
      <w:bookmarkEnd w:id="2544"/>
      <w:r w:rsidRPr="007055D9">
        <w:t>Joints</w:t>
      </w:r>
      <w:bookmarkEnd w:id="2545"/>
      <w:bookmarkEnd w:id="2546"/>
      <w:bookmarkEnd w:id="2547"/>
      <w:bookmarkEnd w:id="2548"/>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proofErr w:type="spellStart"/>
      <w:r w:rsidRPr="00A5126C">
        <w:t>χ</w:t>
      </w:r>
      <w:r w:rsidRPr="007055D9">
        <w:t>MCF</w:t>
      </w:r>
      <w:proofErr w:type="spellEnd"/>
      <w:r w:rsidRPr="007055D9">
        <w:t xml:space="preserve"> is to classify joints by their most basic and mandatory attribute, namely its geometrical dimensions. Thus, there are 0-, 1- and 2-dimensional joints in </w:t>
      </w:r>
      <w:proofErr w:type="spellStart"/>
      <w:r w:rsidRPr="00A5126C">
        <w:t>χ</w:t>
      </w:r>
      <w:r w:rsidRPr="007055D9">
        <w:t>MCF</w:t>
      </w:r>
      <w:proofErr w:type="spellEnd"/>
      <w:r w:rsidRPr="007055D9">
        <w:t>.</w:t>
      </w:r>
    </w:p>
    <w:p w14:paraId="3DB200B5" w14:textId="77777777" w:rsidR="00FC68DB" w:rsidRPr="007055D9" w:rsidRDefault="00FC68DB" w:rsidP="00B202D2">
      <w:r>
        <w:rPr>
          <w:noProof/>
          <w:lang w:val="en-US"/>
        </w:rPr>
        <w:lastRenderedPageBreak/>
        <w:drawing>
          <wp:anchor distT="0" distB="0" distL="114300" distR="114300" simplePos="0" relativeHeight="25166028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1E858538" w:rsidR="00FC68DB" w:rsidRPr="007055D9" w:rsidRDefault="00FC68DB" w:rsidP="00B202D2">
      <w:pPr>
        <w:pStyle w:val="Beschriftung"/>
      </w:pPr>
      <w:bookmarkStart w:id="2549" w:name="_Ref428531162"/>
      <w:bookmarkStart w:id="2550" w:name="_Toc3557081"/>
      <w:bookmarkStart w:id="2551" w:name="_Toc34747331"/>
      <w:bookmarkStart w:id="2552" w:name="_Toc76030522"/>
      <w:bookmarkStart w:id="2553" w:name="_Toc94530808"/>
      <w:bookmarkStart w:id="2554" w:name="_Toc96333437"/>
      <w:r>
        <w:t xml:space="preserve">Figure </w:t>
      </w:r>
      <w:r>
        <w:fldChar w:fldCharType="begin"/>
      </w:r>
      <w:r>
        <w:instrText xml:space="preserve"> SEQ Figure \* ARABIC </w:instrText>
      </w:r>
      <w:r>
        <w:fldChar w:fldCharType="separate"/>
      </w:r>
      <w:r w:rsidR="006344F0">
        <w:rPr>
          <w:noProof/>
        </w:rPr>
        <w:t>1</w:t>
      </w:r>
      <w:r>
        <w:fldChar w:fldCharType="end"/>
      </w:r>
      <w:bookmarkEnd w:id="2549"/>
      <w:r>
        <w:t>: Seam weld as 1</w:t>
      </w:r>
      <w:r>
        <w:noBreakHyphen/>
        <w:t>dimensional joint</w:t>
      </w:r>
      <w:bookmarkEnd w:id="2550"/>
      <w:bookmarkEnd w:id="2551"/>
      <w:bookmarkEnd w:id="2552"/>
      <w:bookmarkEnd w:id="2553"/>
      <w:bookmarkEnd w:id="2554"/>
    </w:p>
    <w:p w14:paraId="265AD66F" w14:textId="77777777" w:rsidR="00FC68DB" w:rsidRPr="007055D9" w:rsidRDefault="00FC68DB" w:rsidP="00B202D2">
      <w:r w:rsidRPr="007055D9">
        <w:t xml:space="preserve">A spot weld is treated as a 0-dimensional joint in </w:t>
      </w:r>
      <w:proofErr w:type="spellStart"/>
      <w:r w:rsidRPr="00A5126C">
        <w:t>χ</w:t>
      </w:r>
      <w:r w:rsidRPr="007055D9">
        <w:t>MCF</w:t>
      </w:r>
      <w:proofErr w:type="spellEnd"/>
      <w:r w:rsidRPr="007055D9">
        <w:t xml:space="preserve">.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2555" w:name="_Toc338938874"/>
      <w:bookmarkStart w:id="2556" w:name="_Toc338939054"/>
      <w:bookmarkStart w:id="2557" w:name="_Toc3556927"/>
      <w:bookmarkStart w:id="2558" w:name="_Toc34747177"/>
      <w:bookmarkStart w:id="2559" w:name="_Toc77101990"/>
      <w:bookmarkStart w:id="2560" w:name="_Toc96333332"/>
      <w:r w:rsidRPr="007055D9">
        <w:t xml:space="preserve">Reconstruction of Joints from </w:t>
      </w:r>
      <w:proofErr w:type="spellStart"/>
      <w:r w:rsidRPr="00A5126C">
        <w:t>χ</w:t>
      </w:r>
      <w:r w:rsidRPr="007055D9">
        <w:t>MCF</w:t>
      </w:r>
      <w:bookmarkEnd w:id="2555"/>
      <w:bookmarkEnd w:id="2556"/>
      <w:bookmarkEnd w:id="2557"/>
      <w:bookmarkEnd w:id="2558"/>
      <w:bookmarkEnd w:id="2559"/>
      <w:bookmarkEnd w:id="2560"/>
      <w:proofErr w:type="spellEnd"/>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proofErr w:type="spellStart"/>
      <w:r w:rsidRPr="00A5126C">
        <w:t>χ</w:t>
      </w:r>
      <w:r w:rsidRPr="007055D9">
        <w:t>MCF</w:t>
      </w:r>
      <w:proofErr w:type="spellEnd"/>
      <w:r w:rsidRPr="007055D9">
        <w:t xml:space="preserve"> (recall </w:t>
      </w:r>
      <w:proofErr w:type="spellStart"/>
      <w:r w:rsidRPr="00A5126C">
        <w:t>χ</w:t>
      </w:r>
      <w:r w:rsidRPr="007055D9">
        <w:t>MCF</w:t>
      </w:r>
      <w:proofErr w:type="spellEnd"/>
      <w:r w:rsidRPr="007055D9">
        <w:t xml:space="preserve"> contains only information relevant to joints), but of the corresponding CAD or CAE model.</w:t>
      </w:r>
    </w:p>
    <w:p w14:paraId="07CCDC22" w14:textId="77777777" w:rsidR="00FC68DB" w:rsidRPr="007055D9" w:rsidRDefault="00FC68DB" w:rsidP="00B202D2">
      <w:pPr>
        <w:pStyle w:val="berschrift2"/>
      </w:pPr>
      <w:bookmarkStart w:id="2561" w:name="_Toc338938875"/>
      <w:bookmarkStart w:id="2562" w:name="_Toc338939055"/>
      <w:bookmarkStart w:id="2563" w:name="_Ref371678646"/>
      <w:bookmarkStart w:id="2564" w:name="_Toc3556928"/>
      <w:bookmarkStart w:id="2565" w:name="_Toc34747178"/>
      <w:bookmarkStart w:id="2566" w:name="_Toc77101991"/>
      <w:bookmarkStart w:id="2567" w:name="_Toc96333333"/>
      <w:r w:rsidRPr="007055D9">
        <w:t xml:space="preserve">Description of </w:t>
      </w:r>
      <w:bookmarkEnd w:id="2561"/>
      <w:bookmarkEnd w:id="2562"/>
      <w:bookmarkEnd w:id="2563"/>
      <w:r w:rsidRPr="007055D9">
        <w:t>Topology</w:t>
      </w:r>
      <w:bookmarkEnd w:id="2564"/>
      <w:bookmarkEnd w:id="2565"/>
      <w:bookmarkEnd w:id="2566"/>
      <w:bookmarkEnd w:id="2567"/>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proofErr w:type="spellStart"/>
      <w:r w:rsidRPr="006D5F67">
        <w:t>χMCF</w:t>
      </w:r>
      <w:proofErr w:type="spellEnd"/>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2568"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2568"/>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ACF2DF8" w:rsidR="00FC68DB" w:rsidRPr="007055D9" w:rsidRDefault="00FC68DB" w:rsidP="00B202D2">
      <w:pPr>
        <w:pStyle w:val="Beschriftung"/>
      </w:pPr>
      <w:bookmarkStart w:id="2569" w:name="_Ref334010986"/>
      <w:bookmarkStart w:id="2570" w:name="_Toc3557082"/>
      <w:bookmarkStart w:id="2571" w:name="_Toc34747332"/>
      <w:bookmarkStart w:id="2572" w:name="_Toc76030523"/>
      <w:bookmarkStart w:id="2573" w:name="_Toc94530809"/>
      <w:bookmarkStart w:id="2574" w:name="_Toc96333438"/>
      <w:r>
        <w:t xml:space="preserve">Figure </w:t>
      </w:r>
      <w:r>
        <w:fldChar w:fldCharType="begin"/>
      </w:r>
      <w:r>
        <w:instrText xml:space="preserve"> SEQ Figure \* ARABIC </w:instrText>
      </w:r>
      <w:r>
        <w:fldChar w:fldCharType="separate"/>
      </w:r>
      <w:r w:rsidR="006344F0">
        <w:rPr>
          <w:noProof/>
        </w:rPr>
        <w:t>2</w:t>
      </w:r>
      <w:r>
        <w:fldChar w:fldCharType="end"/>
      </w:r>
      <w:r>
        <w:t>:</w:t>
      </w:r>
      <w:bookmarkEnd w:id="2569"/>
      <w:r w:rsidRPr="007055D9">
        <w:t xml:space="preserve"> Topological Relations between Parts and Assemblies</w:t>
      </w:r>
      <w:bookmarkEnd w:id="2570"/>
      <w:bookmarkEnd w:id="2571"/>
      <w:bookmarkEnd w:id="2572"/>
      <w:bookmarkEnd w:id="2573"/>
      <w:bookmarkEnd w:id="2574"/>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7D3388A2"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6344F0">
        <w:t>3)</w:t>
      </w:r>
      <w:r w:rsidRPr="007055D9">
        <w:fldChar w:fldCharType="end"/>
      </w:r>
      <w:r w:rsidRPr="007055D9">
        <w:t xml:space="preserve">, overall product structure cannot be reproduced from </w:t>
      </w:r>
      <w:proofErr w:type="spellStart"/>
      <w:r w:rsidRPr="00A5126C">
        <w:t>χ</w:t>
      </w:r>
      <w:r w:rsidRPr="007055D9">
        <w:t>MCF</w:t>
      </w:r>
      <w:proofErr w:type="spellEnd"/>
      <w:r w:rsidRPr="007055D9">
        <w:t xml:space="preserve">.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6344F0">
        <w:t xml:space="preserve">Figure </w:t>
      </w:r>
      <w:r w:rsidR="006344F0">
        <w:rPr>
          <w:noProof/>
        </w:rPr>
        <w:t>2</w:t>
      </w:r>
      <w:r w:rsidR="006344F0">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6.45pt" o:ole="">
            <v:imagedata r:id="rId20" o:title="" cropbottom="43024f" cropright="10402f"/>
          </v:shape>
          <o:OLEObject Type="Embed" ProgID="PowerPoint.Slide.8" ShapeID="_x0000_i1025" DrawAspect="Content" ObjectID="_1706947592" r:id="rId21"/>
        </w:object>
      </w:r>
    </w:p>
    <w:p w14:paraId="142BE546" w14:textId="00BA3FEC" w:rsidR="00FC68DB" w:rsidRPr="007055D9" w:rsidRDefault="00FC68DB" w:rsidP="00B202D2">
      <w:pPr>
        <w:pStyle w:val="Beschriftung"/>
      </w:pPr>
      <w:bookmarkStart w:id="2575" w:name="_Toc3557083"/>
      <w:bookmarkStart w:id="2576" w:name="_Toc34747333"/>
      <w:bookmarkStart w:id="2577" w:name="_Toc76030524"/>
      <w:bookmarkStart w:id="2578" w:name="_Toc94530810"/>
      <w:bookmarkStart w:id="2579" w:name="_Toc96333439"/>
      <w:r w:rsidRPr="007055D9">
        <w:t xml:space="preserve">Figure </w:t>
      </w:r>
      <w:r>
        <w:fldChar w:fldCharType="begin"/>
      </w:r>
      <w:r>
        <w:instrText xml:space="preserve"> SEQ Figure \* ARABIC </w:instrText>
      </w:r>
      <w:r>
        <w:fldChar w:fldCharType="separate"/>
      </w:r>
      <w:r w:rsidR="006344F0">
        <w:rPr>
          <w:noProof/>
        </w:rPr>
        <w:t>3</w:t>
      </w:r>
      <w:r>
        <w:fldChar w:fldCharType="end"/>
      </w:r>
      <w:r w:rsidRPr="007055D9">
        <w:t>: Product Structures Fitting to Previous Figure.</w:t>
      </w:r>
      <w:bookmarkEnd w:id="2575"/>
      <w:bookmarkEnd w:id="2576"/>
      <w:bookmarkEnd w:id="2577"/>
      <w:bookmarkEnd w:id="2578"/>
      <w:bookmarkEnd w:id="2579"/>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2580" w:name="_Toc338938876"/>
      <w:bookmarkStart w:id="2581" w:name="_Toc338939056"/>
      <w:bookmarkStart w:id="2582" w:name="_Toc3556929"/>
      <w:bookmarkStart w:id="2583" w:name="_Toc34747179"/>
      <w:bookmarkStart w:id="2584" w:name="_Toc77101992"/>
      <w:bookmarkStart w:id="2585" w:name="_Toc288196436"/>
      <w:bookmarkStart w:id="2586" w:name="_Toc288200734"/>
      <w:bookmarkStart w:id="2587" w:name="_Toc96333334"/>
      <w:bookmarkEnd w:id="2540"/>
      <w:bookmarkEnd w:id="2541"/>
      <w:proofErr w:type="spellStart"/>
      <w:r w:rsidRPr="007055D9">
        <w:t>χMCF</w:t>
      </w:r>
      <w:proofErr w:type="spellEnd"/>
      <w:r w:rsidRPr="007055D9">
        <w:t xml:space="preserve"> in the Development </w:t>
      </w:r>
      <w:bookmarkEnd w:id="2580"/>
      <w:bookmarkEnd w:id="2581"/>
      <w:r w:rsidRPr="007055D9">
        <w:t>Processes</w:t>
      </w:r>
      <w:bookmarkEnd w:id="2582"/>
      <w:bookmarkEnd w:id="2583"/>
      <w:bookmarkEnd w:id="2584"/>
      <w:bookmarkEnd w:id="2587"/>
    </w:p>
    <w:p w14:paraId="6CCF07EF" w14:textId="5EDAEBC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ins w:id="2588" w:author="Weinert, Matthias (M.)" w:date="2022-02-21T10:55:00Z">
        <w:r w:rsidR="006344F0" w:rsidRPr="007055D9">
          <w:t xml:space="preserve">Figure </w:t>
        </w:r>
        <w:r w:rsidR="006344F0">
          <w:t>4</w:t>
        </w:r>
      </w:ins>
      <w:del w:id="2589" w:author="Weinert, Matthias (M.)" w:date="2022-02-16T15:43:00Z">
        <w:r w:rsidR="0050351B" w:rsidRPr="007055D9" w:rsidDel="00F16E77">
          <w:delText xml:space="preserve">Figure </w:delText>
        </w:r>
        <w:r w:rsidR="0050351B" w:rsidDel="00F16E77">
          <w:delText>4</w:delText>
        </w:r>
      </w:del>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ins w:id="2590" w:author="Weinert, Matthias (M.)" w:date="2022-02-21T10:55:00Z">
        <w:r w:rsidR="006344F0" w:rsidRPr="007055D9">
          <w:t xml:space="preserve">Figure </w:t>
        </w:r>
        <w:r w:rsidR="006344F0">
          <w:rPr>
            <w:noProof/>
          </w:rPr>
          <w:t>5</w:t>
        </w:r>
      </w:ins>
      <w:del w:id="2591" w:author="Weinert, Matthias (M.)" w:date="2022-02-16T15:43:00Z">
        <w:r w:rsidR="0050351B" w:rsidRPr="007055D9" w:rsidDel="00F16E77">
          <w:delText xml:space="preserve">Figure </w:delText>
        </w:r>
        <w:r w:rsidR="0050351B" w:rsidDel="00F16E77">
          <w:rPr>
            <w:noProof/>
          </w:rPr>
          <w:delText>5</w:delText>
        </w:r>
      </w:del>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w:t>
      </w:r>
      <w:proofErr w:type="spellStart"/>
      <w:r w:rsidRPr="007055D9">
        <w:t>χMCF</w:t>
      </w:r>
      <w:proofErr w:type="spellEnd"/>
      <w:r w:rsidRPr="007055D9">
        <w:t xml:space="preserve">.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A438C83" w:rsidR="00FC68DB" w:rsidRPr="007055D9" w:rsidRDefault="00FC68DB" w:rsidP="00B202D2">
      <w:pPr>
        <w:pStyle w:val="Beschriftung"/>
      </w:pPr>
      <w:bookmarkStart w:id="2592" w:name="_Ref333842518"/>
      <w:bookmarkStart w:id="2593" w:name="_Ref333842510"/>
      <w:bookmarkStart w:id="2594" w:name="_Toc3557084"/>
      <w:bookmarkStart w:id="2595" w:name="_Toc34747334"/>
      <w:bookmarkStart w:id="2596" w:name="_Toc76030525"/>
      <w:bookmarkStart w:id="2597" w:name="_Toc94530811"/>
      <w:bookmarkStart w:id="2598" w:name="_Toc96333440"/>
      <w:r w:rsidRPr="007055D9">
        <w:t xml:space="preserve">Figure </w:t>
      </w:r>
      <w:r>
        <w:fldChar w:fldCharType="begin"/>
      </w:r>
      <w:r>
        <w:instrText xml:space="preserve"> SEQ Figure \* ARABIC </w:instrText>
      </w:r>
      <w:r>
        <w:fldChar w:fldCharType="separate"/>
      </w:r>
      <w:r w:rsidR="006344F0">
        <w:rPr>
          <w:noProof/>
        </w:rPr>
        <w:t>4</w:t>
      </w:r>
      <w:r>
        <w:fldChar w:fldCharType="end"/>
      </w:r>
      <w:bookmarkEnd w:id="2592"/>
      <w:r w:rsidRPr="007055D9">
        <w:t xml:space="preserve">: The Development </w:t>
      </w:r>
      <w:bookmarkEnd w:id="2593"/>
      <w:r w:rsidRPr="007055D9">
        <w:t>Process</w:t>
      </w:r>
      <w:bookmarkEnd w:id="2594"/>
      <w:bookmarkEnd w:id="2595"/>
      <w:bookmarkEnd w:id="2596"/>
      <w:bookmarkEnd w:id="2597"/>
      <w:bookmarkEnd w:id="2598"/>
      <w:r w:rsidRPr="007055D9">
        <w:t xml:space="preserve"> </w:t>
      </w:r>
    </w:p>
    <w:p w14:paraId="0FC83B46" w14:textId="77777777" w:rsidR="00FC68DB" w:rsidRPr="007055D9" w:rsidRDefault="00FC68DB" w:rsidP="00906586">
      <w:bookmarkStart w:id="2599" w:name="_Ref334015195"/>
    </w:p>
    <w:p w14:paraId="0F96B51D" w14:textId="77777777" w:rsidR="00FC68DB" w:rsidRPr="007055D9" w:rsidRDefault="00FC68DB" w:rsidP="005C352C">
      <w:pPr>
        <w:pStyle w:val="Beschriftung"/>
        <w:jc w:val="center"/>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5319B3E" w:rsidR="00FC68DB" w:rsidRPr="007055D9" w:rsidRDefault="00FC68DB" w:rsidP="00B202D2">
      <w:pPr>
        <w:pStyle w:val="Beschriftung"/>
        <w:spacing w:before="120"/>
      </w:pPr>
      <w:bookmarkStart w:id="2600" w:name="_Ref334482085"/>
      <w:bookmarkStart w:id="2601" w:name="_Ref334482078"/>
      <w:bookmarkStart w:id="2602" w:name="_Toc3557085"/>
      <w:bookmarkStart w:id="2603" w:name="_Toc34747335"/>
      <w:bookmarkStart w:id="2604" w:name="_Toc76030526"/>
      <w:bookmarkStart w:id="2605" w:name="_Toc94530812"/>
      <w:bookmarkStart w:id="2606" w:name="_Toc96333441"/>
      <w:r w:rsidRPr="007055D9">
        <w:t xml:space="preserve">Figure </w:t>
      </w:r>
      <w:r>
        <w:fldChar w:fldCharType="begin"/>
      </w:r>
      <w:r>
        <w:instrText xml:space="preserve"> SEQ Figure \* ARABIC </w:instrText>
      </w:r>
      <w:r>
        <w:fldChar w:fldCharType="separate"/>
      </w:r>
      <w:r w:rsidR="006344F0">
        <w:rPr>
          <w:noProof/>
        </w:rPr>
        <w:t>5</w:t>
      </w:r>
      <w:r>
        <w:fldChar w:fldCharType="end"/>
      </w:r>
      <w:bookmarkEnd w:id="2599"/>
      <w:bookmarkEnd w:id="2600"/>
      <w:r w:rsidRPr="007055D9">
        <w:t xml:space="preserve">: </w:t>
      </w:r>
      <w:proofErr w:type="spellStart"/>
      <w:r w:rsidRPr="007055D9">
        <w:t>χMCF</w:t>
      </w:r>
      <w:proofErr w:type="spellEnd"/>
      <w:r w:rsidRPr="007055D9">
        <w:t xml:space="preserve"> as a Platform for Connection Information</w:t>
      </w:r>
      <w:r w:rsidR="00BA7029">
        <w:t xml:space="preserve"> </w:t>
      </w:r>
      <w:r w:rsidRPr="007055D9">
        <w:t>in the</w:t>
      </w:r>
      <w:r>
        <w:t xml:space="preserve"> Complete</w:t>
      </w:r>
      <w:r w:rsidRPr="007055D9">
        <w:t xml:space="preserve"> Development </w:t>
      </w:r>
      <w:bookmarkEnd w:id="2601"/>
      <w:r w:rsidRPr="007055D9">
        <w:t>Process</w:t>
      </w:r>
      <w:bookmarkEnd w:id="2602"/>
      <w:bookmarkEnd w:id="2603"/>
      <w:bookmarkEnd w:id="2604"/>
      <w:bookmarkEnd w:id="2605"/>
      <w:bookmarkEnd w:id="2606"/>
    </w:p>
    <w:p w14:paraId="05157117" w14:textId="0EF32C8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ins w:id="2607" w:author="Weinert, Matthias (M.)" w:date="2022-02-21T10:55:00Z">
        <w:r w:rsidR="006344F0" w:rsidRPr="007055D9">
          <w:t xml:space="preserve">Figure </w:t>
        </w:r>
        <w:r w:rsidR="006344F0">
          <w:rPr>
            <w:noProof/>
          </w:rPr>
          <w:t>5</w:t>
        </w:r>
      </w:ins>
      <w:del w:id="2608" w:author="Weinert, Matthias (M.)" w:date="2022-02-16T15:43:00Z">
        <w:r w:rsidR="0050351B" w:rsidRPr="007055D9" w:rsidDel="00F16E77">
          <w:delText xml:space="preserve">Figure </w:delText>
        </w:r>
        <w:r w:rsidR="0050351B" w:rsidDel="00F16E77">
          <w:rPr>
            <w:noProof/>
          </w:rPr>
          <w:delText>5</w:delText>
        </w:r>
      </w:del>
      <w:r w:rsidRPr="007055D9">
        <w:fldChar w:fldCharType="end"/>
      </w:r>
      <w:r w:rsidRPr="007055D9">
        <w:t xml:space="preserve"> enables one to get more feeling and understanding about how the work with </w:t>
      </w:r>
      <w:proofErr w:type="spellStart"/>
      <w:r w:rsidRPr="007055D9">
        <w:t>χMCF</w:t>
      </w:r>
      <w:proofErr w:type="spellEnd"/>
      <w:r w:rsidRPr="007055D9">
        <w:t xml:space="preserve"> in a real process could look like: </w:t>
      </w:r>
      <w:proofErr w:type="spellStart"/>
      <w:r w:rsidRPr="007055D9">
        <w:t>χMCF</w:t>
      </w:r>
      <w:proofErr w:type="spellEnd"/>
      <w:r w:rsidRPr="007055D9">
        <w:t xml:space="preserve">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7E9F87C0" w:rsidR="00FC68DB" w:rsidRPr="007055D9" w:rsidRDefault="00FC68DB" w:rsidP="00B202D2">
      <w:r w:rsidRPr="007055D9">
        <w:t xml:space="preserve">As mentioned before, the information contained in </w:t>
      </w:r>
      <w:proofErr w:type="spellStart"/>
      <w:r w:rsidRPr="007055D9">
        <w:t>χMCF</w:t>
      </w:r>
      <w:proofErr w:type="spellEnd"/>
      <w:r w:rsidRPr="007055D9">
        <w:t xml:space="preserve">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ins w:id="2609" w:author="Weinert, Matthias (M.)" w:date="2022-02-21T10:55:00Z">
        <w:r w:rsidR="006344F0" w:rsidRPr="007055D9">
          <w:t xml:space="preserve">Figure </w:t>
        </w:r>
        <w:r w:rsidR="006344F0">
          <w:rPr>
            <w:noProof/>
          </w:rPr>
          <w:t>5</w:t>
        </w:r>
      </w:ins>
      <w:del w:id="2610" w:author="Weinert, Matthias (M.)" w:date="2022-02-16T15:43:00Z">
        <w:r w:rsidR="0050351B" w:rsidRPr="007055D9" w:rsidDel="00F16E77">
          <w:delText xml:space="preserve">Figure </w:delText>
        </w:r>
        <w:r w:rsidR="0050351B" w:rsidDel="00F16E77">
          <w:rPr>
            <w:noProof/>
          </w:rPr>
          <w:delText>5</w:delText>
        </w:r>
      </w:del>
      <w:r w:rsidRPr="007055D9">
        <w:fldChar w:fldCharType="end"/>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w:t>
      </w:r>
      <w:proofErr w:type="spellStart"/>
      <w:r w:rsidRPr="007055D9">
        <w:t>χMCF</w:t>
      </w:r>
      <w:proofErr w:type="spellEnd"/>
      <w:r w:rsidRPr="007055D9">
        <w:t xml:space="preserve"> is an ideal tool to enable this dynamic process since filling up </w:t>
      </w:r>
      <w:proofErr w:type="spellStart"/>
      <w:r w:rsidRPr="007055D9">
        <w:t>χMCF</w:t>
      </w:r>
      <w:proofErr w:type="spellEnd"/>
      <w:r w:rsidRPr="007055D9">
        <w:t xml:space="preserve"> means merging information.</w:t>
      </w:r>
    </w:p>
    <w:p w14:paraId="79714887" w14:textId="66897C9A"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ins w:id="2611" w:author="Weinert, Matthias (M.)" w:date="2022-02-21T10:55:00Z">
        <w:r w:rsidR="006344F0" w:rsidRPr="007055D9">
          <w:t xml:space="preserve">Figure </w:t>
        </w:r>
        <w:r w:rsidR="006344F0">
          <w:rPr>
            <w:noProof/>
          </w:rPr>
          <w:t>5</w:t>
        </w:r>
      </w:ins>
      <w:del w:id="2612" w:author="Weinert, Matthias (M.)" w:date="2022-02-16T15:43:00Z">
        <w:r w:rsidR="0050351B" w:rsidRPr="007055D9" w:rsidDel="00F16E77">
          <w:delText xml:space="preserve">Figure </w:delText>
        </w:r>
        <w:r w:rsidR="0050351B" w:rsidDel="00F16E77">
          <w:rPr>
            <w:noProof/>
          </w:rPr>
          <w:delText>5</w:delText>
        </w:r>
      </w:del>
      <w:r w:rsidRPr="007055D9">
        <w:fldChar w:fldCharType="end"/>
      </w:r>
      <w:r w:rsidRPr="007055D9">
        <w:t xml:space="preserve"> makes also clear that connection information (full or partial) is available to everyone once it is defined and stored in </w:t>
      </w:r>
      <w:proofErr w:type="spellStart"/>
      <w:r w:rsidRPr="007055D9">
        <w:t>χMCF</w:t>
      </w:r>
      <w:proofErr w:type="spellEnd"/>
      <w:r w:rsidRPr="007055D9">
        <w:t xml:space="preserve">. Thus, unnecessary duplication of effort is avoided automatically. </w:t>
      </w:r>
      <w:r>
        <w:t xml:space="preserve">Typically, </w:t>
      </w:r>
      <w:r w:rsidRPr="007055D9">
        <w:t xml:space="preserve">different parties work in different environments using different software tools. Provided all systems support </w:t>
      </w:r>
      <w:proofErr w:type="spellStart"/>
      <w:r w:rsidRPr="007055D9">
        <w:t>χMCF</w:t>
      </w:r>
      <w:proofErr w:type="spellEnd"/>
      <w:r w:rsidRPr="007055D9">
        <w:t>,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 xml:space="preserve">Information contained in </w:t>
      </w:r>
      <w:proofErr w:type="spellStart"/>
      <w:r w:rsidRPr="007055D9">
        <w:t>χMCF</w:t>
      </w:r>
      <w:proofErr w:type="spellEnd"/>
      <w:r w:rsidRPr="007055D9">
        <w:t xml:space="preserve">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batch-meshing mode. An automated assembly can be realized by the connection information contained in </w:t>
      </w:r>
      <w:proofErr w:type="spellStart"/>
      <w:r w:rsidRPr="007055D9">
        <w:t>χMCF</w:t>
      </w:r>
      <w:proofErr w:type="spellEnd"/>
      <w:r w:rsidRPr="007055D9">
        <w:t>.</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 xml:space="preserve">Based on </w:t>
      </w:r>
      <w:proofErr w:type="spellStart"/>
      <w:r w:rsidRPr="007055D9">
        <w:t>χMCF</w:t>
      </w:r>
      <w:proofErr w:type="spellEnd"/>
      <w:r w:rsidRPr="007055D9">
        <w:t>, welding robots can be programmed automatically.</w:t>
      </w:r>
    </w:p>
    <w:p w14:paraId="61585519" w14:textId="77777777" w:rsidR="00FC68DB" w:rsidRPr="007055D9" w:rsidRDefault="00FC68DB" w:rsidP="00B202D2">
      <w:r w:rsidRPr="007055D9">
        <w:t xml:space="preserve">An essential feature of </w:t>
      </w:r>
      <w:proofErr w:type="spellStart"/>
      <w:r w:rsidRPr="007055D9">
        <w:t>χMCF</w:t>
      </w:r>
      <w:proofErr w:type="spellEnd"/>
      <w:r w:rsidRPr="007055D9">
        <w:t xml:space="preserve"> is that it contains only information relevant to the joints. No data are included which are dependent on the process. Hence it is relatively easy to implement </w:t>
      </w:r>
      <w:proofErr w:type="spellStart"/>
      <w:r w:rsidRPr="007055D9">
        <w:t>χMCF</w:t>
      </w:r>
      <w:proofErr w:type="spellEnd"/>
      <w:r w:rsidRPr="007055D9">
        <w:t xml:space="preserve"> into any real process. Depending on the application, it is possible to use </w:t>
      </w:r>
      <w:proofErr w:type="spellStart"/>
      <w:r w:rsidRPr="007055D9">
        <w:t>χMCF</w:t>
      </w:r>
      <w:proofErr w:type="spellEnd"/>
      <w:r w:rsidRPr="007055D9">
        <w:t xml:space="preserve"> as a stand-alone database or integrate </w:t>
      </w:r>
      <w:proofErr w:type="spellStart"/>
      <w:r w:rsidRPr="007055D9">
        <w:t>χMCF</w:t>
      </w:r>
      <w:proofErr w:type="spellEnd"/>
      <w:r w:rsidRPr="007055D9">
        <w:t xml:space="preserve"> into an even more comprehensive database. </w:t>
      </w:r>
    </w:p>
    <w:p w14:paraId="14C58F94" w14:textId="77777777" w:rsidR="00FC68DB" w:rsidRPr="007055D9" w:rsidRDefault="00FC68DB" w:rsidP="00B202D2">
      <w:pPr>
        <w:pStyle w:val="berschrift1"/>
      </w:pPr>
      <w:bookmarkStart w:id="2613" w:name="_Toc3556930"/>
      <w:bookmarkStart w:id="2614" w:name="_Toc34747180"/>
      <w:bookmarkStart w:id="2615" w:name="_Toc77101993"/>
      <w:bookmarkStart w:id="2616" w:name="_Toc96333335"/>
      <w:r w:rsidRPr="007055D9">
        <w:lastRenderedPageBreak/>
        <w:t>Keywords of XML specification</w:t>
      </w:r>
      <w:bookmarkEnd w:id="2613"/>
      <w:bookmarkEnd w:id="2614"/>
      <w:bookmarkEnd w:id="2615"/>
      <w:bookmarkEnd w:id="2616"/>
    </w:p>
    <w:p w14:paraId="7A21DF07" w14:textId="77777777" w:rsidR="00FC68DB" w:rsidRPr="007055D9" w:rsidRDefault="00FC68DB" w:rsidP="00B202D2">
      <w:pPr>
        <w:pStyle w:val="berschrift2"/>
      </w:pPr>
      <w:bookmarkStart w:id="2617" w:name="_Toc34747181"/>
      <w:bookmarkStart w:id="2618" w:name="_Toc77101994"/>
      <w:bookmarkStart w:id="2619" w:name="_Toc96333336"/>
      <w:r w:rsidRPr="007055D9">
        <w:t>Keywords</w:t>
      </w:r>
      <w:bookmarkEnd w:id="2617"/>
      <w:bookmarkEnd w:id="2618"/>
      <w:bookmarkEnd w:id="2619"/>
    </w:p>
    <w:p w14:paraId="00760D94" w14:textId="77777777" w:rsidR="00FC68DB" w:rsidRPr="007055D9" w:rsidRDefault="00FC68DB" w:rsidP="00B202D2">
      <w:r w:rsidRPr="007055D9">
        <w:t xml:space="preserve">The carrier of information in a </w:t>
      </w:r>
      <w:proofErr w:type="spellStart"/>
      <w:r w:rsidRPr="007055D9">
        <w:t>χMCF</w:t>
      </w:r>
      <w:proofErr w:type="spellEnd"/>
      <w:r w:rsidRPr="007055D9">
        <w:t xml:space="preserve">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proofErr w:type="spellStart"/>
      <w:r w:rsidRPr="00137032">
        <w:rPr>
          <w:rFonts w:ascii="Courier New" w:hAnsi="Courier New" w:cs="Courier New"/>
          <w:i/>
          <w:sz w:val="18"/>
          <w:szCs w:val="18"/>
        </w:rPr>
        <w:t>maxOccurs</w:t>
      </w:r>
      <w:proofErr w:type="spellEnd"/>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proofErr w:type="spellStart"/>
      <w:r w:rsidRPr="00137032">
        <w:rPr>
          <w:rFonts w:ascii="Courier New" w:hAnsi="Courier New" w:cs="Courier New"/>
          <w:i/>
          <w:sz w:val="18"/>
          <w:szCs w:val="18"/>
        </w:rPr>
        <w:t>maxOccurs</w:t>
      </w:r>
      <w:proofErr w:type="spellEnd"/>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w:t>
      </w:r>
      <w:proofErr w:type="spellStart"/>
      <w:r w:rsidRPr="007055D9">
        <w:t>χMCF</w:t>
      </w:r>
      <w:proofErr w:type="spellEnd"/>
      <w:r w:rsidRPr="007055D9">
        <w:t xml:space="preserve">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proofErr w:type="spellStart"/>
      <w:r w:rsidRPr="005400BC">
        <w:rPr>
          <w:rFonts w:ascii="Courier New" w:hAnsi="Courier New" w:cs="Courier New"/>
          <w:i/>
          <w:sz w:val="18"/>
          <w:szCs w:val="18"/>
        </w:rPr>
        <w:t>maxOccurs</w:t>
      </w:r>
      <w:proofErr w:type="spellEnd"/>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2621" w:name="_Ref371679978"/>
      <w:bookmarkStart w:id="2622" w:name="_Ref371939247"/>
      <w:bookmarkStart w:id="2623" w:name="_Toc3556933"/>
      <w:bookmarkStart w:id="2624" w:name="_Toc34747182"/>
      <w:bookmarkStart w:id="2625" w:name="_Toc77101995"/>
      <w:bookmarkStart w:id="2626" w:name="_Toc288196441"/>
      <w:bookmarkStart w:id="2627" w:name="_Toc288200739"/>
      <w:bookmarkStart w:id="2628" w:name="_Toc96333337"/>
      <w:bookmarkEnd w:id="2585"/>
      <w:bookmarkEnd w:id="2586"/>
      <w:r w:rsidRPr="007055D9">
        <w:t>Parts, Properties and Assemblies</w:t>
      </w:r>
      <w:bookmarkEnd w:id="2621"/>
      <w:bookmarkEnd w:id="2622"/>
      <w:bookmarkEnd w:id="2623"/>
      <w:bookmarkEnd w:id="2624"/>
      <w:bookmarkEnd w:id="2625"/>
      <w:bookmarkEnd w:id="2628"/>
    </w:p>
    <w:p w14:paraId="0D066CBD" w14:textId="77777777" w:rsidR="00FC68DB" w:rsidRPr="007055D9" w:rsidRDefault="00FC68DB" w:rsidP="00B202D2">
      <w:proofErr w:type="spellStart"/>
      <w:r w:rsidRPr="007055D9">
        <w:t>χMCF</w:t>
      </w:r>
      <w:proofErr w:type="spellEnd"/>
      <w:r w:rsidRPr="007055D9">
        <w:t xml:space="preserve">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2629" w:name="_Toc3556934"/>
      <w:bookmarkStart w:id="2630" w:name="_Toc34747183"/>
      <w:bookmarkStart w:id="2631" w:name="_Toc77101996"/>
      <w:bookmarkStart w:id="2632" w:name="_Toc96333338"/>
      <w:r w:rsidRPr="007055D9">
        <w:t>Parts</w:t>
      </w:r>
      <w:bookmarkEnd w:id="2629"/>
      <w:bookmarkEnd w:id="2630"/>
      <w:bookmarkEnd w:id="2631"/>
      <w:bookmarkEnd w:id="2632"/>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2633" w:name="_Toc3556935"/>
      <w:bookmarkStart w:id="2634" w:name="_Toc34747184"/>
      <w:bookmarkStart w:id="2635" w:name="_Toc77101997"/>
      <w:bookmarkStart w:id="2636" w:name="_Toc96333339"/>
      <w:r w:rsidRPr="007055D9">
        <w:t>Part Labels</w:t>
      </w:r>
      <w:bookmarkEnd w:id="2633"/>
      <w:bookmarkEnd w:id="2634"/>
      <w:bookmarkEnd w:id="2635"/>
      <w:bookmarkEnd w:id="2636"/>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2637" w:author="nick" w:date="2021-10-29T15:50:00Z"/>
        </w:rPr>
      </w:pPr>
      <w:r w:rsidRPr="00792275">
        <w:rPr>
          <w:b/>
        </w:rPr>
        <w:t>Note:</w:t>
      </w:r>
      <w:r w:rsidRPr="007055D9">
        <w:t xml:space="preserve"> In most </w:t>
      </w:r>
      <w:proofErr w:type="spellStart"/>
      <w:r w:rsidRPr="007055D9">
        <w:t>CAx</w:t>
      </w:r>
      <w:proofErr w:type="spellEnd"/>
      <w:r w:rsidRPr="007055D9">
        <w:t xml:space="preserve">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2638" w:author="nick" w:date="2021-10-29T15:51:00Z"/>
        </w:rPr>
      </w:pPr>
      <w:bookmarkStart w:id="2639" w:name="_Toc96333340"/>
      <w:ins w:id="2640" w:author="nick" w:date="2021-10-29T15:51:00Z">
        <w:r>
          <w:t>Part Instances</w:t>
        </w:r>
      </w:ins>
      <w:bookmarkEnd w:id="2639"/>
      <w:ins w:id="2641" w:author="Dr. Carsten Franke" w:date="2021-11-03T20:35:00Z">
        <w:r w:rsidR="0000546C">
          <w:t xml:space="preserve"> </w:t>
        </w:r>
      </w:ins>
    </w:p>
    <w:p w14:paraId="15803839" w14:textId="3AC677E5" w:rsidR="004D6D98" w:rsidRPr="004D6D98" w:rsidRDefault="00A4138B" w:rsidP="00A236DA">
      <w:ins w:id="2642" w:author="Dr. Carsten Franke" w:date="2021-11-03T20:33:00Z">
        <w:r>
          <w:t>Ins</w:t>
        </w:r>
      </w:ins>
      <w:ins w:id="2643" w:author="Dr. Carsten Franke" w:date="2021-11-03T20:34:00Z">
        <w:r>
          <w:t>tances of parts</w:t>
        </w:r>
      </w:ins>
      <w:ins w:id="2644" w:author="nick" w:date="2021-10-29T15:54:00Z">
        <w:del w:id="2645" w:author="Dr. Carsten Franke" w:date="2021-11-03T20:34:00Z">
          <w:r w:rsidR="004D6D98" w:rsidDel="00A4138B">
            <w:delText>Part instances</w:delText>
          </w:r>
        </w:del>
        <w:r w:rsidR="004D6D98">
          <w:t xml:space="preserve">, </w:t>
        </w:r>
      </w:ins>
      <w:ins w:id="2646" w:author="nick" w:date="2021-10-29T16:23:00Z">
        <w:del w:id="2647" w:author="Dr. Carsten Franke" w:date="2021-11-03T20:34:00Z">
          <w:r w:rsidR="00A959C3" w:rsidDel="00A4138B">
            <w:delText>like</w:delText>
          </w:r>
        </w:del>
      </w:ins>
      <w:ins w:id="2648" w:author="Dr. Carsten Franke" w:date="2021-11-03T20:34:00Z">
        <w:r>
          <w:t>also known as</w:t>
        </w:r>
      </w:ins>
      <w:ins w:id="2649" w:author="nick" w:date="2021-10-29T16:23:00Z">
        <w:r w:rsidR="00A959C3">
          <w:t xml:space="preserve"> </w:t>
        </w:r>
      </w:ins>
      <w:ins w:id="2650" w:author="nick" w:date="2021-10-29T15:54:00Z">
        <w:r w:rsidR="004D6D98">
          <w:t>ditto-parts</w:t>
        </w:r>
      </w:ins>
      <w:ins w:id="2651" w:author="nick" w:date="2021-10-29T15:55:00Z">
        <w:r w:rsidR="004D6D98">
          <w:t>,</w:t>
        </w:r>
      </w:ins>
      <w:ins w:id="2652" w:author="nick" w:date="2021-10-29T15:54:00Z">
        <w:r w:rsidR="004D6D98">
          <w:t xml:space="preserve"> </w:t>
        </w:r>
      </w:ins>
      <w:ins w:id="2653" w:author="nick" w:date="2021-10-29T16:23:00Z">
        <w:r w:rsidR="00A959C3">
          <w:t xml:space="preserve">typically have </w:t>
        </w:r>
      </w:ins>
      <w:ins w:id="2654" w:author="nick" w:date="2021-10-29T15:57:00Z">
        <w:r w:rsidR="004D6D98">
          <w:t xml:space="preserve">the same </w:t>
        </w:r>
        <w:r w:rsidR="004D6D98" w:rsidRPr="00A4138B">
          <w:rPr>
            <w:i/>
          </w:rPr>
          <w:t>label</w:t>
        </w:r>
        <w:r w:rsidR="004D6D98">
          <w:t xml:space="preserve"> </w:t>
        </w:r>
      </w:ins>
      <w:ins w:id="2655" w:author="nick" w:date="2021-10-29T16:23:00Z">
        <w:r w:rsidR="00A959C3">
          <w:t xml:space="preserve">as </w:t>
        </w:r>
      </w:ins>
      <w:ins w:id="2656" w:author="nick" w:date="2021-10-29T15:57:00Z">
        <w:r w:rsidR="004D6D98">
          <w:t xml:space="preserve">their </w:t>
        </w:r>
      </w:ins>
      <w:ins w:id="2657" w:author="nick" w:date="2021-10-29T15:55:00Z">
        <w:r w:rsidR="004D6D98">
          <w:t>"</w:t>
        </w:r>
      </w:ins>
      <w:ins w:id="2658" w:author="nick" w:date="2021-10-29T15:54:00Z">
        <w:r w:rsidR="004D6D98">
          <w:t>base</w:t>
        </w:r>
      </w:ins>
      <w:ins w:id="2659" w:author="nick" w:date="2021-10-29T15:55:00Z">
        <w:r w:rsidR="004D6D98">
          <w:t>"</w:t>
        </w:r>
      </w:ins>
      <w:ins w:id="2660" w:author="nick" w:date="2021-10-29T15:57:00Z">
        <w:r w:rsidR="004D6D98">
          <w:t xml:space="preserve"> </w:t>
        </w:r>
      </w:ins>
      <w:ins w:id="2661" w:author="nick" w:date="2021-10-29T15:54:00Z">
        <w:r w:rsidR="004D6D98">
          <w:t>part</w:t>
        </w:r>
      </w:ins>
      <w:ins w:id="2662" w:author="nick" w:date="2021-10-29T15:55:00Z">
        <w:r w:rsidR="004D6D98">
          <w:t>s</w:t>
        </w:r>
      </w:ins>
      <w:ins w:id="2663" w:author="nick" w:date="2021-10-29T15:57:00Z">
        <w:r w:rsidR="004D6D98">
          <w:t xml:space="preserve">. </w:t>
        </w:r>
      </w:ins>
      <w:ins w:id="2664" w:author="nick" w:date="2021-10-29T15:59:00Z">
        <w:r w:rsidR="004D6D98">
          <w:t xml:space="preserve">Stating their </w:t>
        </w:r>
        <w:r w:rsidR="004D6D98" w:rsidRPr="00A4138B">
          <w:rPr>
            <w:i/>
          </w:rPr>
          <w:t>instance</w:t>
        </w:r>
        <w:r w:rsidR="004D6D98">
          <w:t xml:space="preserve"> makes such parts </w:t>
        </w:r>
      </w:ins>
      <w:ins w:id="2665" w:author="nick" w:date="2021-10-29T16:24:00Z">
        <w:r w:rsidR="00A959C3">
          <w:t xml:space="preserve">uniquely </w:t>
        </w:r>
      </w:ins>
      <w:ins w:id="2666" w:author="nick" w:date="2021-10-29T15:57:00Z">
        <w:r w:rsidR="004D6D98">
          <w:t>distinguish</w:t>
        </w:r>
      </w:ins>
      <w:ins w:id="2667" w:author="nick" w:date="2021-10-29T15:59:00Z">
        <w:r w:rsidR="004D6D98">
          <w:t xml:space="preserve">able, without </w:t>
        </w:r>
      </w:ins>
      <w:ins w:id="2668" w:author="nick" w:date="2021-10-29T16:03:00Z">
        <w:r w:rsidR="004D6D98">
          <w:t xml:space="preserve">resort </w:t>
        </w:r>
      </w:ins>
      <w:ins w:id="2669" w:author="nick" w:date="2021-10-29T15:59:00Z">
        <w:r w:rsidR="004D6D98">
          <w:t>to their geometrical location.</w:t>
        </w:r>
      </w:ins>
      <w:ins w:id="2670"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2671" w:name="_Toc3556936"/>
      <w:bookmarkStart w:id="2672" w:name="_Toc34747185"/>
      <w:bookmarkStart w:id="2673" w:name="_Toc77101998"/>
      <w:bookmarkStart w:id="2674" w:name="_Toc96333341"/>
      <w:r w:rsidRPr="007055D9">
        <w:t>Properties</w:t>
      </w:r>
      <w:bookmarkEnd w:id="2671"/>
      <w:bookmarkEnd w:id="2672"/>
      <w:bookmarkEnd w:id="2673"/>
      <w:bookmarkEnd w:id="2674"/>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2675" w:author="Dr. Carsten Franke" w:date="2021-11-03T20:38:00Z">
        <w:r w:rsidRPr="007055D9" w:rsidDel="002926E1">
          <w:delText>a number of</w:delText>
        </w:r>
      </w:del>
      <w:ins w:id="2676"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w:t>
      </w:r>
      <w:proofErr w:type="spellStart"/>
      <w:r w:rsidRPr="007055D9">
        <w:t>χMCF</w:t>
      </w:r>
      <w:proofErr w:type="spellEnd"/>
      <w:r w:rsidRPr="007055D9">
        <w:t xml:space="preserve">,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w:t>
      </w:r>
      <w:proofErr w:type="spellStart"/>
      <w:r w:rsidRPr="007055D9">
        <w:t>χMCF</w:t>
      </w:r>
      <w:proofErr w:type="spellEnd"/>
      <w:r w:rsidRPr="007055D9">
        <w:t xml:space="preserve">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2677" w:name="_Toc428456056"/>
      <w:bookmarkStart w:id="2678" w:name="_Toc428537020"/>
      <w:bookmarkStart w:id="2679" w:name="_Toc428969339"/>
      <w:bookmarkStart w:id="2680" w:name="_Toc429052730"/>
      <w:bookmarkStart w:id="2681" w:name="_Toc3556937"/>
      <w:bookmarkStart w:id="2682" w:name="_Toc34747186"/>
      <w:bookmarkStart w:id="2683" w:name="_Toc77101999"/>
      <w:bookmarkStart w:id="2684" w:name="_Toc96333342"/>
      <w:bookmarkEnd w:id="2677"/>
      <w:bookmarkEnd w:id="2678"/>
      <w:bookmarkEnd w:id="2679"/>
      <w:bookmarkEnd w:id="2680"/>
      <w:r w:rsidRPr="007055D9">
        <w:t>Assemblies</w:t>
      </w:r>
      <w:bookmarkEnd w:id="2681"/>
      <w:bookmarkEnd w:id="2682"/>
      <w:bookmarkEnd w:id="2683"/>
      <w:bookmarkEnd w:id="2684"/>
    </w:p>
    <w:p w14:paraId="6C273BDB" w14:textId="77777777" w:rsidR="00FC68DB" w:rsidRPr="007055D9" w:rsidRDefault="00FC68DB" w:rsidP="00B202D2">
      <w:r w:rsidRPr="007055D9">
        <w:t xml:space="preserve">In many </w:t>
      </w:r>
      <w:proofErr w:type="spellStart"/>
      <w:r w:rsidRPr="007055D9">
        <w:t>CAx</w:t>
      </w:r>
      <w:proofErr w:type="spellEnd"/>
      <w:r w:rsidRPr="007055D9">
        <w:t xml:space="preserve">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w:t>
      </w:r>
      <w:proofErr w:type="spellStart"/>
      <w:r w:rsidRPr="007055D9">
        <w:t>χMCF</w:t>
      </w:r>
      <w:proofErr w:type="spellEnd"/>
      <w:r w:rsidRPr="007055D9">
        <w:t xml:space="preserve">, an assembly is just a set of parts and/or properties, denoted by their part labels and PIDs. They do not need to possess any special relation respective to the part graph. The opposite is true: </w:t>
      </w:r>
      <w:proofErr w:type="spellStart"/>
      <w:r w:rsidRPr="007055D9">
        <w:t>χMCF</w:t>
      </w:r>
      <w:proofErr w:type="spellEnd"/>
      <w:r w:rsidRPr="007055D9">
        <w:t xml:space="preserve">-assemblies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A27FE81" w:rsidR="00FC68DB" w:rsidRPr="007055D9" w:rsidRDefault="00FC68DB" w:rsidP="00B202D2">
      <w:pPr>
        <w:pStyle w:val="Beschriftung"/>
      </w:pPr>
      <w:bookmarkStart w:id="2685" w:name="_Toc3557086"/>
      <w:bookmarkStart w:id="2686" w:name="_Toc34747336"/>
      <w:bookmarkStart w:id="2687" w:name="_Toc76030527"/>
      <w:bookmarkStart w:id="2688" w:name="_Toc94530813"/>
      <w:bookmarkStart w:id="2689" w:name="_Toc96333442"/>
      <w:r w:rsidRPr="007055D9">
        <w:t xml:space="preserve">Figure </w:t>
      </w:r>
      <w:r>
        <w:fldChar w:fldCharType="begin"/>
      </w:r>
      <w:r>
        <w:instrText xml:space="preserve"> SEQ Figure \* ARABIC </w:instrText>
      </w:r>
      <w:r>
        <w:fldChar w:fldCharType="separate"/>
      </w:r>
      <w:r w:rsidR="006344F0">
        <w:rPr>
          <w:noProof/>
        </w:rPr>
        <w:t>6</w:t>
      </w:r>
      <w:r>
        <w:fldChar w:fldCharType="end"/>
      </w:r>
      <w:r w:rsidRPr="007055D9">
        <w:t>: Weld line crossing tailored blank vs. weld line crossing physical gap</w:t>
      </w:r>
      <w:bookmarkEnd w:id="2685"/>
      <w:bookmarkEnd w:id="2686"/>
      <w:bookmarkEnd w:id="2687"/>
      <w:bookmarkEnd w:id="2688"/>
      <w:bookmarkEnd w:id="2689"/>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2690" w:name="_Toc3556938"/>
      <w:bookmarkStart w:id="2691" w:name="_Toc34747187"/>
      <w:bookmarkStart w:id="2692" w:name="_Toc77102000"/>
      <w:bookmarkStart w:id="2693" w:name="_Toc96333343"/>
      <w:r w:rsidRPr="007055D9">
        <w:t xml:space="preserve">File Structure of </w:t>
      </w:r>
      <w:proofErr w:type="spellStart"/>
      <w:r w:rsidRPr="007055D9">
        <w:t>χMCF</w:t>
      </w:r>
      <w:bookmarkEnd w:id="2690"/>
      <w:bookmarkEnd w:id="2691"/>
      <w:bookmarkEnd w:id="2692"/>
      <w:bookmarkEnd w:id="2693"/>
      <w:proofErr w:type="spellEnd"/>
    </w:p>
    <w:p w14:paraId="279BD672" w14:textId="77777777" w:rsidR="00FC68DB" w:rsidRPr="007055D9" w:rsidRDefault="00FC68DB" w:rsidP="00B202D2">
      <w:r w:rsidRPr="007055D9">
        <w:t xml:space="preserve">As mentioned before, </w:t>
      </w:r>
      <w:proofErr w:type="spellStart"/>
      <w:r w:rsidRPr="00C10429">
        <w:t>χ</w:t>
      </w:r>
      <w:r w:rsidRPr="007055D9">
        <w:t>MCF</w:t>
      </w:r>
      <w:proofErr w:type="spellEnd"/>
      <w:r w:rsidRPr="007055D9">
        <w:t xml:space="preserve"> is built upon XML. This eases </w:t>
      </w:r>
      <w:proofErr w:type="spellStart"/>
      <w:r w:rsidRPr="00C10429">
        <w:t>χ</w:t>
      </w:r>
      <w:r w:rsidRPr="007055D9">
        <w:t>MCF</w:t>
      </w:r>
      <w:proofErr w:type="spellEnd"/>
      <w:r w:rsidRPr="007055D9">
        <w:t xml:space="preserve"> to possess a clear logical structure.</w:t>
      </w:r>
    </w:p>
    <w:p w14:paraId="207E8EE9" w14:textId="77777777" w:rsidR="00FC68DB" w:rsidRPr="007055D9" w:rsidRDefault="00FC68DB" w:rsidP="00B202D2">
      <w:r w:rsidRPr="007055D9">
        <w:t xml:space="preserve">The root/document element of </w:t>
      </w:r>
      <w:proofErr w:type="spellStart"/>
      <w:r w:rsidRPr="007055D9">
        <w:t>χMCF</w:t>
      </w:r>
      <w:proofErr w:type="spellEnd"/>
      <w:r w:rsidRPr="007055D9">
        <w:t xml:space="preserve">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connection_group</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appdata</w:t>
      </w:r>
      <w:proofErr w:type="spellEnd"/>
      <w:r w:rsidRPr="00AC2B0C">
        <w:rPr>
          <w:rFonts w:ascii="Courier New" w:hAnsi="Courier New" w:cs="Courier New"/>
          <w:b/>
          <w:i/>
          <w:sz w:val="18"/>
          <w:szCs w:val="18"/>
        </w:rPr>
        <w:t>&gt;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2694" w:name="_Toc428279323"/>
      <w:bookmarkStart w:id="2695" w:name="_Toc428456059"/>
      <w:bookmarkStart w:id="2696" w:name="_Toc428537023"/>
      <w:bookmarkStart w:id="2697" w:name="_Toc428969342"/>
      <w:bookmarkStart w:id="2698" w:name="_Toc429052733"/>
      <w:bookmarkStart w:id="2699" w:name="_Toc3556939"/>
      <w:bookmarkStart w:id="2700" w:name="_Toc34747188"/>
      <w:bookmarkStart w:id="2701" w:name="_Toc77102001"/>
      <w:bookmarkStart w:id="2702" w:name="_Toc96333344"/>
      <w:bookmarkEnd w:id="2694"/>
      <w:bookmarkEnd w:id="2695"/>
      <w:bookmarkEnd w:id="2696"/>
      <w:bookmarkEnd w:id="2697"/>
      <w:bookmarkEnd w:id="2698"/>
      <w:r w:rsidRPr="007055D9">
        <w:t>Elements containing general information</w:t>
      </w:r>
      <w:bookmarkEnd w:id="2699"/>
      <w:bookmarkEnd w:id="2700"/>
      <w:bookmarkEnd w:id="2701"/>
      <w:bookmarkEnd w:id="2702"/>
      <w:r w:rsidRPr="007055D9">
        <w:t xml:space="preserve"> </w:t>
      </w:r>
    </w:p>
    <w:p w14:paraId="5626DD8D" w14:textId="77777777" w:rsidR="00FC68DB" w:rsidRPr="007055D9" w:rsidRDefault="00FC68DB" w:rsidP="00B202D2">
      <w:proofErr w:type="spellStart"/>
      <w:r w:rsidRPr="007055D9">
        <w:t>χMCF</w:t>
      </w:r>
      <w:proofErr w:type="spellEnd"/>
      <w:r w:rsidRPr="007055D9">
        <w:t xml:space="preserve">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proofErr w:type="spellStart"/>
            <w:r>
              <w:rPr>
                <w:sz w:val="20"/>
                <w:szCs w:val="20"/>
              </w:rPr>
              <w:t>appdata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36B9E9B9"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6344F0">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0A8784F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6344F0">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proofErr w:type="spellStart"/>
            <w:r>
              <w:rPr>
                <w:sz w:val="20"/>
                <w:szCs w:val="20"/>
              </w:rPr>
              <w:t>connection_group</w:t>
            </w:r>
            <w:proofErr w:type="spellEnd"/>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10DFA3B"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6344F0">
              <w:rPr>
                <w:sz w:val="20"/>
                <w:szCs w:val="20"/>
              </w:rPr>
              <w:t>7.3</w:t>
            </w:r>
            <w:r>
              <w:rPr>
                <w:sz w:val="20"/>
                <w:szCs w:val="20"/>
                <w:lang w:val="de-DE"/>
              </w:rPr>
              <w:fldChar w:fldCharType="end"/>
            </w:r>
          </w:p>
        </w:tc>
      </w:tr>
    </w:tbl>
    <w:p w14:paraId="0DACDB1A" w14:textId="64EE474D" w:rsidR="00FC68DB" w:rsidRDefault="00FC68DB" w:rsidP="00B202D2">
      <w:pPr>
        <w:pStyle w:val="Beschriftung"/>
        <w:spacing w:before="120"/>
      </w:pPr>
      <w:bookmarkStart w:id="2703" w:name="_Toc3566409"/>
      <w:bookmarkStart w:id="2704" w:name="_Toc34747411"/>
      <w:bookmarkStart w:id="2705" w:name="_Toc77095859"/>
      <w:bookmarkStart w:id="2706" w:name="_Toc96333522"/>
      <w:r>
        <w:t xml:space="preserve">Table </w:t>
      </w:r>
      <w:r>
        <w:fldChar w:fldCharType="begin"/>
      </w:r>
      <w:r>
        <w:instrText xml:space="preserve"> SEQ Table \* ARABIC </w:instrText>
      </w:r>
      <w:r>
        <w:fldChar w:fldCharType="separate"/>
      </w:r>
      <w:r w:rsidR="006344F0">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2703"/>
      <w:bookmarkEnd w:id="2704"/>
      <w:bookmarkEnd w:id="2705"/>
      <w:bookmarkEnd w:id="2706"/>
    </w:p>
    <w:p w14:paraId="3B5E3F13" w14:textId="77777777" w:rsidR="00FC68DB" w:rsidRPr="007055D9" w:rsidRDefault="00FC68DB" w:rsidP="00B202D2">
      <w:pPr>
        <w:pStyle w:val="berschrift3"/>
      </w:pPr>
      <w:bookmarkStart w:id="2707" w:name="_Toc3556940"/>
      <w:bookmarkStart w:id="2708" w:name="_Toc34747189"/>
      <w:bookmarkStart w:id="2709" w:name="_Toc77102002"/>
      <w:bookmarkStart w:id="2710" w:name="_Toc96333345"/>
      <w:r w:rsidRPr="007055D9">
        <w:lastRenderedPageBreak/>
        <w:t>Date</w:t>
      </w:r>
      <w:bookmarkEnd w:id="2707"/>
      <w:bookmarkEnd w:id="2708"/>
      <w:bookmarkEnd w:id="2709"/>
      <w:bookmarkEnd w:id="2710"/>
    </w:p>
    <w:p w14:paraId="29A69272" w14:textId="24324B5D"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r w:rsidR="001013FB">
        <w:fldChar w:fldCharType="begin"/>
      </w:r>
      <w:r w:rsidR="001013FB">
        <w:instrText xml:space="preserve"> HYPERLINK "http://en.wikipedia.org/wiki/ISO_8601" </w:instrText>
      </w:r>
      <w:ins w:id="2711" w:author="Weinert, Matthias (M.)" w:date="2022-02-21T10:55:00Z"/>
      <w:r w:rsidR="001013FB">
        <w:fldChar w:fldCharType="separate"/>
      </w:r>
      <w:r w:rsidRPr="007055D9">
        <w:rPr>
          <w:rStyle w:val="Hyperlink"/>
        </w:rPr>
        <w:t>http://en.wikipedia.org/wiki/ISO_8601</w:t>
      </w:r>
      <w:r w:rsidR="001013FB">
        <w:rPr>
          <w:rStyle w:val="Hyperlink"/>
        </w:rPr>
        <w:fldChar w:fldCharType="end"/>
      </w:r>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366DA2B8" w:rsidR="00FC68DB" w:rsidRDefault="00FC68DB" w:rsidP="00B202D2">
      <w:pPr>
        <w:pStyle w:val="XMLCode"/>
        <w:keepNext/>
        <w:keepLines/>
      </w:pPr>
      <w:proofErr w:type="spellStart"/>
      <w:r>
        <w:t>xsi:noNamespaceSchemaLocation</w:t>
      </w:r>
      <w:proofErr w:type="spell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2712" w:name="_Toc3556941"/>
      <w:bookmarkStart w:id="2713" w:name="_Toc34747190"/>
      <w:bookmarkStart w:id="2714" w:name="_Toc77102003"/>
      <w:bookmarkStart w:id="2715" w:name="_Toc96333346"/>
      <w:r w:rsidRPr="007055D9">
        <w:t>Version</w:t>
      </w:r>
      <w:bookmarkEnd w:id="2712"/>
      <w:bookmarkEnd w:id="2713"/>
      <w:bookmarkEnd w:id="2714"/>
      <w:bookmarkEnd w:id="2715"/>
    </w:p>
    <w:p w14:paraId="2B51203D" w14:textId="77777777" w:rsidR="00FC68DB" w:rsidRPr="007055D9" w:rsidRDefault="00FC68DB" w:rsidP="00B202D2">
      <w:r w:rsidRPr="007055D9">
        <w:t xml:space="preserve">The version code of the </w:t>
      </w:r>
      <w:proofErr w:type="spellStart"/>
      <w:r w:rsidRPr="007055D9">
        <w:t>χMCF</w:t>
      </w:r>
      <w:proofErr w:type="spellEnd"/>
      <w:r w:rsidRPr="007055D9">
        <w:t xml:space="preserve">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w:t>
      </w:r>
      <w:proofErr w:type="spellStart"/>
      <w:r w:rsidRPr="007055D9">
        <w:t>χMCF</w:t>
      </w:r>
      <w:proofErr w:type="spellEnd"/>
      <w:r w:rsidRPr="007055D9">
        <w:t xml:space="preserve">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BF1348E" w:rsidR="00FC68DB" w:rsidRDefault="00FC68DB" w:rsidP="00B202D2">
      <w:pPr>
        <w:pStyle w:val="XMLCode"/>
      </w:pPr>
      <w:proofErr w:type="spellStart"/>
      <w:r>
        <w:t>xsi:noNamespaceSchemaLocation</w:t>
      </w:r>
      <w:proofErr w:type="spell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2716" w:name="_Toc3556942"/>
      <w:bookmarkStart w:id="2717" w:name="_Ref34739722"/>
      <w:bookmarkStart w:id="2718" w:name="_Ref34739734"/>
      <w:bookmarkStart w:id="2719" w:name="_Toc34747191"/>
      <w:bookmarkStart w:id="2720" w:name="_Toc77102004"/>
      <w:bookmarkStart w:id="2721" w:name="_Toc96333347"/>
      <w:r w:rsidRPr="007055D9">
        <w:t>Unit System</w:t>
      </w:r>
      <w:bookmarkEnd w:id="2716"/>
      <w:bookmarkEnd w:id="2717"/>
      <w:bookmarkEnd w:id="2718"/>
      <w:bookmarkEnd w:id="2719"/>
      <w:bookmarkEnd w:id="2720"/>
      <w:bookmarkEnd w:id="2721"/>
    </w:p>
    <w:p w14:paraId="096E5E57" w14:textId="77777777" w:rsidR="00FC68DB" w:rsidRPr="007055D9" w:rsidRDefault="00FC68DB" w:rsidP="00B202D2">
      <w:r w:rsidRPr="007055D9">
        <w:t xml:space="preserve">The unit system used by </w:t>
      </w:r>
      <w:proofErr w:type="spellStart"/>
      <w:r w:rsidRPr="007055D9">
        <w:t>χMCF</w:t>
      </w:r>
      <w:proofErr w:type="spellEnd"/>
      <w:r w:rsidRPr="007055D9">
        <w:t xml:space="preserve">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D82BE18" w:rsidR="00FC68DB" w:rsidRDefault="00FC68DB" w:rsidP="00B202D2">
      <w:pPr>
        <w:pStyle w:val="Beschriftung"/>
        <w:spacing w:before="120"/>
      </w:pPr>
      <w:bookmarkStart w:id="2723" w:name="_Toc3566410"/>
      <w:bookmarkStart w:id="2724" w:name="_Toc34747412"/>
      <w:bookmarkStart w:id="2725" w:name="_Toc77095860"/>
      <w:bookmarkStart w:id="2726" w:name="_Toc96333523"/>
      <w:r>
        <w:t xml:space="preserve">Table </w:t>
      </w:r>
      <w:r>
        <w:fldChar w:fldCharType="begin"/>
      </w:r>
      <w:r>
        <w:instrText xml:space="preserve"> SEQ Table \* ARABIC </w:instrText>
      </w:r>
      <w:r>
        <w:fldChar w:fldCharType="separate"/>
      </w:r>
      <w:r w:rsidR="006344F0">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723"/>
      <w:bookmarkEnd w:id="2724"/>
      <w:bookmarkEnd w:id="2725"/>
      <w:bookmarkEnd w:id="272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1659784F" w:rsidR="00FC68DB" w:rsidRDefault="00FC68DB" w:rsidP="00B202D2">
      <w:pPr>
        <w:pStyle w:val="XMLCode"/>
        <w:keepNext/>
        <w:keepLines/>
      </w:pPr>
      <w:proofErr w:type="spellStart"/>
      <w:r>
        <w:t>xsi:noNamespaceSchemaLocation</w:t>
      </w:r>
      <w:proofErr w:type="spell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727" w:name="_Toc339013871"/>
      <w:bookmarkStart w:id="2728" w:name="_Toc3556943"/>
      <w:bookmarkStart w:id="2729" w:name="_Toc34747192"/>
      <w:bookmarkStart w:id="2730" w:name="_Toc77102005"/>
      <w:bookmarkStart w:id="2731" w:name="_Toc96333348"/>
      <w:r w:rsidRPr="007055D9">
        <w:t>Application, User and Process Specific Data</w:t>
      </w:r>
      <w:bookmarkEnd w:id="2727"/>
      <w:bookmarkEnd w:id="2728"/>
      <w:bookmarkEnd w:id="2729"/>
      <w:bookmarkEnd w:id="2730"/>
      <w:bookmarkEnd w:id="2731"/>
    </w:p>
    <w:p w14:paraId="4157BAB9" w14:textId="77777777" w:rsidR="00FC68DB" w:rsidRPr="007055D9" w:rsidRDefault="00FC68DB" w:rsidP="00B202D2">
      <w:r w:rsidRPr="007055D9">
        <w:t xml:space="preserve">The user/application software can store additional information into a </w:t>
      </w:r>
      <w:proofErr w:type="spellStart"/>
      <w:r w:rsidRPr="007055D9">
        <w:t>χMCF</w:t>
      </w:r>
      <w:proofErr w:type="spellEnd"/>
      <w:r w:rsidRPr="007055D9">
        <w:t xml:space="preserve"> file.  In this way, flexibility is introduced which enables an easy integration of </w:t>
      </w:r>
      <w:proofErr w:type="spellStart"/>
      <w:r w:rsidRPr="007055D9">
        <w:t>χMCF</w:t>
      </w:r>
      <w:proofErr w:type="spellEnd"/>
      <w:r w:rsidRPr="007055D9">
        <w:t xml:space="preserve"> into an existing development process.</w:t>
      </w:r>
    </w:p>
    <w:p w14:paraId="5DA324F8" w14:textId="77777777" w:rsidR="00FC68DB" w:rsidRPr="007055D9" w:rsidRDefault="00FC68DB" w:rsidP="00B202D2">
      <w:r w:rsidRPr="007055D9">
        <w:t xml:space="preserve">The current </w:t>
      </w:r>
      <w:proofErr w:type="spellStart"/>
      <w:r w:rsidRPr="00C10429">
        <w:t>χ</w:t>
      </w:r>
      <w:r w:rsidRPr="007055D9">
        <w:t>MCF</w:t>
      </w:r>
      <w:proofErr w:type="spellEnd"/>
      <w:r w:rsidRPr="007055D9">
        <w:t xml:space="preserve">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w:t>
      </w:r>
      <w:proofErr w:type="spellStart"/>
      <w:r w:rsidRPr="007055D9">
        <w:t>χMCF</w:t>
      </w:r>
      <w:proofErr w:type="spellEnd"/>
      <w:r w:rsidRPr="007055D9">
        <w:t xml:space="preserve"> standard. </w:t>
      </w:r>
    </w:p>
    <w:p w14:paraId="3EF41568" w14:textId="1BC39EEC"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r w:rsidR="001013FB">
        <w:fldChar w:fldCharType="begin"/>
      </w:r>
      <w:r w:rsidR="001013FB">
        <w:instrText xml:space="preserve"> HYPERLINK \l "CiteFATXML" </w:instrText>
      </w:r>
      <w:ins w:id="2732" w:author="Weinert, Matthias (M.)" w:date="2022-02-21T10:55:00Z"/>
      <w:r w:rsidR="001013FB">
        <w:fldChar w:fldCharType="separate"/>
      </w:r>
      <w:r w:rsidRPr="00407C27">
        <w:rPr>
          <w:rStyle w:val="Hyperlink"/>
        </w:rPr>
        <w:t>7</w:t>
      </w:r>
      <w:r w:rsidR="001013FB">
        <w:rPr>
          <w:rStyle w:val="Hyperlink"/>
        </w:rPr>
        <w:fldChar w:fldCharType="end"/>
      </w:r>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733" w:name="_Toc413359565"/>
      <w:bookmarkStart w:id="2734" w:name="_Ref414560122"/>
      <w:bookmarkStart w:id="2735" w:name="_Ref414563183"/>
      <w:bookmarkStart w:id="2736" w:name="_Ref414571476"/>
      <w:bookmarkStart w:id="2737" w:name="_Ref428530906"/>
      <w:bookmarkStart w:id="2738" w:name="_Ref429050591"/>
      <w:bookmarkStart w:id="2739" w:name="_Ref429053268"/>
      <w:bookmarkStart w:id="2740" w:name="_Toc3556944"/>
      <w:bookmarkStart w:id="2741" w:name="_Toc34747193"/>
      <w:bookmarkStart w:id="2742" w:name="_Toc77102006"/>
      <w:bookmarkStart w:id="2743" w:name="_Toc96333349"/>
      <w:r w:rsidRPr="007055D9">
        <w:t xml:space="preserve">User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appdata</w:t>
      </w:r>
      <w:proofErr w:type="spellEnd"/>
      <w:r w:rsidRPr="00F54521">
        <w:rPr>
          <w:rFonts w:ascii="Courier New" w:hAnsi="Courier New" w:cs="Courier New"/>
          <w:b w:val="0"/>
          <w:i/>
          <w:sz w:val="26"/>
          <w:szCs w:val="28"/>
          <w:lang w:eastAsia="de-DE"/>
        </w:rPr>
        <w:t>/&gt;</w:t>
      </w:r>
      <w:bookmarkEnd w:id="2733"/>
      <w:bookmarkEnd w:id="2734"/>
      <w:bookmarkEnd w:id="2735"/>
      <w:bookmarkEnd w:id="2736"/>
      <w:bookmarkEnd w:id="2737"/>
      <w:bookmarkEnd w:id="2738"/>
      <w:bookmarkEnd w:id="2739"/>
      <w:bookmarkEnd w:id="2740"/>
      <w:bookmarkEnd w:id="2741"/>
      <w:bookmarkEnd w:id="2742"/>
      <w:bookmarkEnd w:id="2743"/>
    </w:p>
    <w:p w14:paraId="774C8A1F" w14:textId="39B501D3" w:rsidR="00FC68DB" w:rsidRDefault="00FC68DB" w:rsidP="00B202D2">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w:t>
      </w:r>
      <w:proofErr w:type="spellStart"/>
      <w:r w:rsidRPr="00266DB5">
        <w:rPr>
          <w:rFonts w:ascii="Courier New" w:hAnsi="Courier New" w:cs="Courier New"/>
          <w:b/>
          <w:i/>
          <w:sz w:val="18"/>
          <w:szCs w:val="18"/>
        </w:rPr>
        <w:t>connection_group</w:t>
      </w:r>
      <w:proofErr w:type="spellEnd"/>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77777777" w:rsidR="00FC68DB" w:rsidRDefault="00FC68DB" w:rsidP="00B202D2">
      <w:r>
        <w:t xml:space="preserve">Content of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2744"/>
      <w:r>
        <w:t xml:space="preserve">store and export </w:t>
      </w:r>
      <w:commentRangeEnd w:id="2744"/>
      <w:r>
        <w:rPr>
          <w:rStyle w:val="Kommentarzeichen"/>
          <w:lang w:eastAsia="x-none"/>
        </w:rPr>
        <w:commentReference w:id="2744"/>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sidRPr="00271590">
        <w:rPr>
          <w:rFonts w:ascii="Courier New" w:hAnsi="Courier New" w:cs="Courier New"/>
          <w:b/>
          <w:i/>
          <w:sz w:val="18"/>
          <w:szCs w:val="18"/>
        </w:rPr>
        <w:t>&gt;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w:t>
      </w:r>
      <w:proofErr w:type="spellStart"/>
      <w:r w:rsidRPr="00EB4BFC">
        <w:rPr>
          <w:rStyle w:val="elementdeftypeChar"/>
          <w:rFonts w:eastAsia="Calibri"/>
        </w:rPr>
        <w:t>appdata</w:t>
      </w:r>
      <w:proofErr w:type="spellEnd"/>
      <w:r w:rsidRPr="00EB4BFC">
        <w:rPr>
          <w:rStyle w:val="elementdeftypeChar"/>
          <w:rFonts w:eastAsia="Calibri"/>
        </w:rPr>
        <w:t>&gt;</w:t>
      </w:r>
      <w:r w:rsidRPr="000F259A">
        <w:rPr>
          <w:rFonts w:cs="Arial"/>
        </w:rPr>
        <w:t xml:space="preserve"> blocks of the same </w:t>
      </w:r>
      <w:proofErr w:type="spellStart"/>
      <w:r w:rsidRPr="000F259A">
        <w:rPr>
          <w:rFonts w:cs="Arial"/>
        </w:rPr>
        <w:t>χMCF</w:t>
      </w:r>
      <w:proofErr w:type="spellEnd"/>
      <w:r w:rsidRPr="000F259A">
        <w:rPr>
          <w:rFonts w:cs="Arial"/>
        </w:rPr>
        <w:t xml:space="preserve">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lastRenderedPageBreak/>
        <w:t xml:space="preserve">Example A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4AD7B981" w:rsidR="00FC68DB" w:rsidRPr="00F475E1" w:rsidRDefault="00FC68DB" w:rsidP="00B202D2">
      <w:pPr>
        <w:pStyle w:val="XMLCode"/>
      </w:pPr>
      <w:proofErr w:type="spellStart"/>
      <w:r w:rsidRPr="00F475E1">
        <w:t>xsi:noNamespace</w:t>
      </w:r>
      <w:r w:rsidR="0095483F">
        <w:t>SchemaLocation</w:t>
      </w:r>
      <w:proofErr w:type="spell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w:t>
      </w:r>
      <w:proofErr w:type="spellStart"/>
      <w:r w:rsidRPr="00966BAF">
        <w:rPr>
          <w:b/>
          <w:color w:val="0070C0"/>
          <w:lang w:val="it-IT"/>
        </w:rPr>
        <w:t>appdata</w:t>
      </w:r>
      <w:proofErr w:type="spellEnd"/>
      <w:r w:rsidRPr="00966BAF">
        <w:rPr>
          <w:b/>
          <w:color w:val="0070C0"/>
          <w:lang w:val="it-IT"/>
        </w:rPr>
        <w:t>&gt;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appdata</w:t>
      </w:r>
      <w:proofErr w:type="spellEnd"/>
      <w:r w:rsidRPr="00BA120B">
        <w:rPr>
          <w:b/>
          <w:color w:val="0070C0"/>
        </w:rPr>
        <w:t>&gt;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r w:rsidRPr="00F475E1">
        <w:t>xsi:noN</w:t>
      </w:r>
      <w:r w:rsidR="0095483F">
        <w:t>amespaceSchemaLocation</w:t>
      </w:r>
      <w:proofErr w:type="spell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w:t>
      </w:r>
      <w:proofErr w:type="spellStart"/>
      <w:r>
        <w:t>connection_group</w:t>
      </w:r>
      <w:proofErr w:type="spellEnd"/>
      <w:r>
        <w:t xml:space="preserve"> id="1"&gt;</w:t>
      </w:r>
    </w:p>
    <w:p w14:paraId="45061AD6" w14:textId="77777777" w:rsidR="00FC68DB" w:rsidRDefault="00FC68DB" w:rsidP="00B202D2">
      <w:pPr>
        <w:pStyle w:val="XMLCode"/>
      </w:pPr>
      <w:r>
        <w:t xml:space="preserve">        &lt;</w:t>
      </w:r>
      <w:proofErr w:type="spellStart"/>
      <w:r>
        <w:t>connected_to</w:t>
      </w:r>
      <w:proofErr w:type="spellEnd"/>
      <w:r>
        <w:t>&gt;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w:t>
      </w:r>
      <w:proofErr w:type="spellStart"/>
      <w:r>
        <w:t>connected_to</w:t>
      </w:r>
      <w:proofErr w:type="spellEnd"/>
      <w:r>
        <w:t>&gt;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w:t>
      </w:r>
      <w:proofErr w:type="spellStart"/>
      <w:r w:rsidRPr="00966BAF">
        <w:rPr>
          <w:b/>
          <w:color w:val="0070C0"/>
          <w:lang w:val="it-IT"/>
        </w:rPr>
        <w:t>appdata</w:t>
      </w:r>
      <w:proofErr w:type="spellEnd"/>
      <w:r w:rsidRPr="00966BAF">
        <w:rPr>
          <w:b/>
          <w:color w:val="0070C0"/>
          <w:lang w:val="it-IT"/>
        </w:rPr>
        <w:t>&gt;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appdata</w:t>
      </w:r>
      <w:proofErr w:type="spellEnd"/>
      <w:r w:rsidRPr="007A0F9F">
        <w:rPr>
          <w:b/>
          <w:color w:val="0070C0"/>
        </w:rPr>
        <w:t>&gt;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w:t>
      </w:r>
      <w:proofErr w:type="spellStart"/>
      <w:r>
        <w:t>connection_group</w:t>
      </w:r>
      <w:proofErr w:type="spellEnd"/>
      <w:r>
        <w:t>&gt;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745" w:name="_Finite_Element_Specific"/>
      <w:bookmarkStart w:id="2746" w:name="_Ref414560131"/>
      <w:bookmarkStart w:id="2747" w:name="_Toc3556945"/>
      <w:bookmarkStart w:id="2748" w:name="_Toc34747194"/>
      <w:bookmarkStart w:id="2749" w:name="_Toc77102007"/>
      <w:bookmarkStart w:id="2750" w:name="_Toc96333350"/>
      <w:bookmarkEnd w:id="2745"/>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746"/>
      <w:bookmarkEnd w:id="2747"/>
      <w:bookmarkEnd w:id="2748"/>
      <w:bookmarkEnd w:id="2749"/>
      <w:bookmarkEnd w:id="2750"/>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lastRenderedPageBreak/>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w:t>
      </w:r>
      <w:proofErr w:type="spellStart"/>
      <w:r w:rsidRPr="003D7A47">
        <w:t>χMCF</w:t>
      </w:r>
      <w:proofErr w:type="spellEnd"/>
      <w:r w:rsidRPr="003D7A47">
        <w:t xml:space="preserve">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w:t>
      </w:r>
      <w:proofErr w:type="spellStart"/>
      <w:r>
        <w:t>χMCF</w:t>
      </w:r>
      <w:proofErr w:type="spellEnd"/>
      <w:r>
        <w:t xml:space="preserve">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5"/>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6"/>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6C65192" w:rsidR="00FC68DB" w:rsidRDefault="00FC68DB" w:rsidP="00B202D2">
      <w:pPr>
        <w:pStyle w:val="Beschriftung"/>
        <w:spacing w:before="120"/>
      </w:pPr>
      <w:bookmarkStart w:id="2751" w:name="_Toc3566412"/>
      <w:bookmarkStart w:id="2752" w:name="_Toc34747414"/>
      <w:bookmarkStart w:id="2753" w:name="_Toc77095862"/>
      <w:bookmarkStart w:id="2754" w:name="_Toc96333524"/>
      <w:r>
        <w:t xml:space="preserve">Table </w:t>
      </w:r>
      <w:r>
        <w:fldChar w:fldCharType="begin"/>
      </w:r>
      <w:r>
        <w:instrText xml:space="preserve"> SEQ Table \* ARABIC </w:instrText>
      </w:r>
      <w:r>
        <w:fldChar w:fldCharType="separate"/>
      </w:r>
      <w:r w:rsidR="006344F0">
        <w:rPr>
          <w:noProof/>
        </w:rPr>
        <w:t>3</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751"/>
      <w:bookmarkEnd w:id="2752"/>
      <w:bookmarkEnd w:id="2753"/>
      <w:bookmarkEnd w:id="2754"/>
    </w:p>
    <w:p w14:paraId="3F973D39" w14:textId="31343CDC"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r w:rsidR="001013FB">
        <w:fldChar w:fldCharType="begin"/>
      </w:r>
      <w:r w:rsidR="001013FB">
        <w:instrText xml:space="preserve"> HYPERLINK \l "CiteFATXML" </w:instrText>
      </w:r>
      <w:ins w:id="2755" w:author="Weinert, Matthias (M.)" w:date="2022-02-21T10:55:00Z"/>
      <w:r w:rsidR="001013FB">
        <w:fldChar w:fldCharType="separate"/>
      </w:r>
      <w:r w:rsidRPr="00407C27">
        <w:rPr>
          <w:rStyle w:val="Hyperlink"/>
        </w:rPr>
        <w:t>7</w:t>
      </w:r>
      <w:r w:rsidR="001013FB">
        <w:rPr>
          <w:rStyle w:val="Hyperlink"/>
        </w:rPr>
        <w:fldChar w:fldCharType="end"/>
      </w:r>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C0F904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r w:rsidR="001013FB">
              <w:fldChar w:fldCharType="begin"/>
            </w:r>
            <w:r w:rsidR="001013FB">
              <w:instrText xml:space="preserve"> HYPERLINK \l "CiteFATXML" </w:instrText>
            </w:r>
            <w:ins w:id="2756" w:author="Weinert, Matthias (M.)" w:date="2022-02-21T10:55:00Z"/>
            <w:r w:rsidR="001013FB">
              <w:fldChar w:fldCharType="separate"/>
            </w:r>
            <w:r w:rsidRPr="00407C27">
              <w:rPr>
                <w:rStyle w:val="Hyperlink"/>
              </w:rPr>
              <w:t>7</w:t>
            </w:r>
            <w:r w:rsidR="001013FB">
              <w:rPr>
                <w:rStyle w:val="Hyperlink"/>
              </w:rPr>
              <w:fldChar w:fldCharType="end"/>
            </w:r>
            <w:r w:rsidRPr="007055D9">
              <w:t>].</w:t>
            </w:r>
          </w:p>
        </w:tc>
      </w:tr>
    </w:tbl>
    <w:p w14:paraId="59FED278" w14:textId="2A56217B" w:rsidR="00FC68DB" w:rsidRDefault="00FC68DB" w:rsidP="00B202D2">
      <w:pPr>
        <w:pStyle w:val="Beschriftung"/>
        <w:spacing w:before="120"/>
      </w:pPr>
      <w:bookmarkStart w:id="2757" w:name="_Toc3566413"/>
      <w:bookmarkStart w:id="2758" w:name="_Toc34747415"/>
      <w:bookmarkStart w:id="2759" w:name="_Toc77095863"/>
      <w:bookmarkStart w:id="2760" w:name="_Toc96333525"/>
      <w:r>
        <w:t xml:space="preserve">Table </w:t>
      </w:r>
      <w:r>
        <w:fldChar w:fldCharType="begin"/>
      </w:r>
      <w:r>
        <w:instrText xml:space="preserve"> SEQ Table \* ARABIC </w:instrText>
      </w:r>
      <w:r>
        <w:fldChar w:fldCharType="separate"/>
      </w:r>
      <w:r w:rsidR="006344F0">
        <w:rPr>
          <w:noProof/>
        </w:rPr>
        <w:t>4</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757"/>
      <w:bookmarkEnd w:id="2758"/>
      <w:bookmarkEnd w:id="2759"/>
      <w:bookmarkEnd w:id="2760"/>
    </w:p>
    <w:p w14:paraId="1FDD3E61" w14:textId="454F2B5F"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r w:rsidR="001013FB">
        <w:fldChar w:fldCharType="begin"/>
      </w:r>
      <w:r w:rsidR="001013FB">
        <w:instrText xml:space="preserve"> HYPERLINK \l "CiteFATXML" </w:instrText>
      </w:r>
      <w:ins w:id="2761" w:author="Weinert, Matthias (M.)" w:date="2022-02-21T10:55:00Z"/>
      <w:r w:rsidR="001013FB">
        <w:fldChar w:fldCharType="separate"/>
      </w:r>
      <w:r w:rsidRPr="00407C27">
        <w:rPr>
          <w:rStyle w:val="Hyperlink"/>
        </w:rPr>
        <w:t>7</w:t>
      </w:r>
      <w:r w:rsidR="001013FB">
        <w:rPr>
          <w:rStyle w:val="Hyperlink"/>
        </w:rPr>
        <w:fldChar w:fldCharType="end"/>
      </w:r>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proofErr w:type="spellStart"/>
      <w:r w:rsidRPr="00A5126C">
        <w:t>χ</w:t>
      </w:r>
      <w:r w:rsidRPr="007055D9">
        <w:t>MCF</w:t>
      </w:r>
      <w:proofErr w:type="spellEnd"/>
      <w:r w:rsidRPr="007055D9">
        <w:t xml:space="preserve">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762"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762"/>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763"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763"/>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elements influenced by connections, e.g. in the heat affected zone.</w:t>
      </w:r>
    </w:p>
    <w:p w14:paraId="38130556" w14:textId="6E61B53E" w:rsidR="00FC68DB" w:rsidRPr="004A2BA7" w:rsidRDefault="00FC68DB" w:rsidP="00B202D2">
      <w:r>
        <w:lastRenderedPageBreak/>
        <w:t xml:space="preserve">In Jan. 2021, the working group decided that case </w:t>
      </w:r>
      <w:r>
        <w:fldChar w:fldCharType="begin"/>
      </w:r>
      <w:r>
        <w:instrText xml:space="preserve"> REF _Ref62639234 \r \h </w:instrText>
      </w:r>
      <w:r>
        <w:fldChar w:fldCharType="separate"/>
      </w:r>
      <w:r w:rsidR="006344F0">
        <w:t>1</w:t>
      </w:r>
      <w:r>
        <w:fldChar w:fldCharType="end"/>
      </w:r>
      <w:r>
        <w:t xml:space="preserve"> is </w:t>
      </w:r>
      <w:r w:rsidRPr="00D26D94">
        <w:rPr>
          <w:i/>
        </w:rPr>
        <w:t>not</w:t>
      </w:r>
      <w:r>
        <w:t xml:space="preserve"> </w:t>
      </w:r>
      <w:r w:rsidRPr="00D26D94">
        <w:t xml:space="preserve">in the scope of </w:t>
      </w:r>
      <w:proofErr w:type="spellStart"/>
      <w:r w:rsidRPr="00D26D94">
        <w:t>χMCF</w:t>
      </w:r>
      <w:proofErr w:type="spellEnd"/>
      <w:r w:rsidRPr="00D26D94">
        <w:t xml:space="preserve"> format.</w:t>
      </w:r>
      <w:r>
        <w:t xml:space="preserve"> </w:t>
      </w:r>
    </w:p>
    <w:p w14:paraId="4CC07D4C" w14:textId="77777777" w:rsidR="00FC68DB" w:rsidRPr="007055D9" w:rsidRDefault="00FC68DB" w:rsidP="00B202D2">
      <w:pPr>
        <w:pStyle w:val="berschrift2"/>
      </w:pPr>
      <w:bookmarkStart w:id="2764" w:name="_Toc373504790"/>
      <w:bookmarkStart w:id="2765" w:name="_Toc373505008"/>
      <w:bookmarkStart w:id="2766" w:name="_Toc339013872"/>
      <w:bookmarkStart w:id="2767" w:name="_Ref414560151"/>
      <w:bookmarkStart w:id="2768" w:name="_Toc3556946"/>
      <w:bookmarkStart w:id="2769" w:name="_Toc34747195"/>
      <w:bookmarkStart w:id="2770" w:name="_Toc77102009"/>
      <w:bookmarkStart w:id="2771" w:name="_Toc96333351"/>
      <w:bookmarkEnd w:id="2764"/>
      <w:bookmarkEnd w:id="2765"/>
      <w:r w:rsidRPr="007055D9">
        <w:t>Connection Data</w:t>
      </w:r>
      <w:bookmarkEnd w:id="2766"/>
      <w:r w:rsidRPr="007055D9">
        <w:t xml:space="preserve"> </w:t>
      </w:r>
      <w:r w:rsidRPr="00E366F9">
        <w:rPr>
          <w:rFonts w:ascii="Courier New" w:hAnsi="Courier New" w:cs="Courier New"/>
          <w:b w:val="0"/>
          <w:sz w:val="26"/>
        </w:rPr>
        <w:t>&lt;</w:t>
      </w:r>
      <w:proofErr w:type="spellStart"/>
      <w:r w:rsidRPr="00E366F9">
        <w:rPr>
          <w:rFonts w:ascii="Courier New" w:hAnsi="Courier New" w:cs="Courier New"/>
          <w:b w:val="0"/>
          <w:sz w:val="26"/>
        </w:rPr>
        <w:t>connection_group</w:t>
      </w:r>
      <w:proofErr w:type="spellEnd"/>
      <w:r>
        <w:rPr>
          <w:rFonts w:ascii="Courier New" w:hAnsi="Courier New" w:cs="Courier New"/>
          <w:b w:val="0"/>
          <w:sz w:val="26"/>
        </w:rPr>
        <w:t>/</w:t>
      </w:r>
      <w:r w:rsidRPr="00E366F9">
        <w:rPr>
          <w:rFonts w:ascii="Courier New" w:hAnsi="Courier New" w:cs="Courier New"/>
          <w:b w:val="0"/>
          <w:sz w:val="26"/>
        </w:rPr>
        <w:t>&gt;</w:t>
      </w:r>
      <w:bookmarkEnd w:id="2767"/>
      <w:bookmarkEnd w:id="2768"/>
      <w:bookmarkEnd w:id="2769"/>
      <w:bookmarkEnd w:id="2770"/>
      <w:bookmarkEnd w:id="2771"/>
    </w:p>
    <w:p w14:paraId="0F93AA46" w14:textId="62A82651" w:rsidR="00FC68DB" w:rsidRPr="007055D9" w:rsidRDefault="00FC68DB" w:rsidP="00B202D2">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6344F0">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6344F0">
        <w:t>4.4</w:t>
      </w:r>
      <w:r w:rsidRPr="007055D9">
        <w:fldChar w:fldCharType="end"/>
      </w:r>
      <w:r w:rsidRPr="007055D9">
        <w:t xml:space="preserve">, joints are grouped together by the parts or assemblies which they commonly connect. </w:t>
      </w:r>
    </w:p>
    <w:p w14:paraId="2EF7F4DB" w14:textId="1D201DA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proofErr w:type="spellStart"/>
      <w:r w:rsidRPr="00504BAD">
        <w:rPr>
          <w:rFonts w:ascii="Courier New" w:hAnsi="Courier New" w:cs="Courier New"/>
          <w:b/>
          <w:i/>
          <w:sz w:val="18"/>
          <w:szCs w:val="18"/>
        </w:rPr>
        <w:t>connected</w:t>
      </w:r>
      <w:r w:rsidRPr="00446313">
        <w:rPr>
          <w:rFonts w:ascii="Courier New" w:hAnsi="Courier New" w:cs="Courier New"/>
          <w:b/>
          <w:i/>
          <w:sz w:val="18"/>
          <w:szCs w:val="18"/>
        </w:rPr>
        <w:t>_to</w:t>
      </w:r>
      <w:proofErr w:type="spellEnd"/>
      <w:r w:rsidRPr="00446313">
        <w:rPr>
          <w:rFonts w:ascii="Courier New" w:hAnsi="Courier New" w:cs="Courier New"/>
          <w:b/>
          <w:i/>
          <w:sz w:val="18"/>
          <w:szCs w:val="18"/>
        </w:rPr>
        <w:t>&gt;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6344F0">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w:t>
      </w:r>
      <w:proofErr w:type="spellStart"/>
      <w:r w:rsidRPr="007055D9">
        <w:t>χMCF</w:t>
      </w:r>
      <w:proofErr w:type="spellEnd"/>
      <w:r w:rsidRPr="007055D9">
        <w:t xml:space="preserve">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 xml:space="preserve">unique within a </w:t>
            </w:r>
            <w:proofErr w:type="spellStart"/>
            <w:r w:rsidRPr="001D404C">
              <w:rPr>
                <w:sz w:val="18"/>
                <w:szCs w:val="20"/>
              </w:rPr>
              <w:t>χMCF</w:t>
            </w:r>
            <w:proofErr w:type="spellEnd"/>
            <w:r w:rsidRPr="001D404C">
              <w:rPr>
                <w:sz w:val="18"/>
                <w:szCs w:val="20"/>
              </w:rPr>
              <w:t xml:space="preserve"> file</w:t>
            </w:r>
          </w:p>
        </w:tc>
      </w:tr>
    </w:tbl>
    <w:p w14:paraId="011240B5" w14:textId="6898871D" w:rsidR="00FC68DB" w:rsidRPr="007055D9" w:rsidRDefault="00FC68DB" w:rsidP="00B202D2">
      <w:pPr>
        <w:pStyle w:val="Beschriftung"/>
        <w:spacing w:before="120"/>
      </w:pPr>
      <w:bookmarkStart w:id="2772" w:name="_Toc3566416"/>
      <w:bookmarkStart w:id="2773" w:name="_Toc34747416"/>
      <w:bookmarkStart w:id="2774" w:name="_Toc77095864"/>
      <w:bookmarkStart w:id="2775" w:name="_Toc96333526"/>
      <w:r>
        <w:t xml:space="preserve">Table </w:t>
      </w:r>
      <w:r>
        <w:fldChar w:fldCharType="begin"/>
      </w:r>
      <w:r>
        <w:instrText xml:space="preserve"> SEQ Table \* ARABIC </w:instrText>
      </w:r>
      <w:r>
        <w:fldChar w:fldCharType="separate"/>
      </w:r>
      <w:r w:rsidR="006344F0">
        <w:rPr>
          <w:noProof/>
        </w:rPr>
        <w:t>5</w:t>
      </w:r>
      <w:r>
        <w:fldChar w:fldCharType="end"/>
      </w:r>
      <w:r>
        <w:t xml:space="preserve">: Attributes of element </w:t>
      </w:r>
      <w:r>
        <w:rPr>
          <w:rFonts w:ascii="Courier New" w:hAnsi="Courier New" w:cs="Courier New"/>
        </w:rPr>
        <w:t>&lt;</w:t>
      </w:r>
      <w:proofErr w:type="spellStart"/>
      <w:r>
        <w:rPr>
          <w:rFonts w:ascii="Courier New" w:hAnsi="Courier New" w:cs="Courier New"/>
        </w:rPr>
        <w:t>connection_group</w:t>
      </w:r>
      <w:proofErr w:type="spellEnd"/>
      <w:r>
        <w:rPr>
          <w:rFonts w:ascii="Courier New" w:hAnsi="Courier New" w:cs="Courier New"/>
        </w:rPr>
        <w:t>/</w:t>
      </w:r>
      <w:r w:rsidRPr="00206E87">
        <w:rPr>
          <w:rFonts w:ascii="Courier New" w:hAnsi="Courier New" w:cs="Courier New"/>
        </w:rPr>
        <w:t>&gt;</w:t>
      </w:r>
      <w:bookmarkEnd w:id="2772"/>
      <w:bookmarkEnd w:id="2773"/>
      <w:bookmarkEnd w:id="2774"/>
      <w:bookmarkEnd w:id="277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proofErr w:type="spellStart"/>
            <w:r w:rsidRPr="001D404C">
              <w:rPr>
                <w:sz w:val="18"/>
                <w:szCs w:val="20"/>
              </w:rPr>
              <w:t>connected_to</w:t>
            </w:r>
            <w:proofErr w:type="spellEnd"/>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3F461A6" w:rsidR="00FC68DB" w:rsidRDefault="00FC68DB" w:rsidP="00B202D2">
      <w:pPr>
        <w:pStyle w:val="Beschriftung"/>
        <w:spacing w:before="120"/>
        <w:rPr>
          <w:b/>
          <w:lang w:eastAsia="x-none"/>
        </w:rPr>
      </w:pPr>
      <w:bookmarkStart w:id="2776" w:name="_Toc3566417"/>
      <w:bookmarkStart w:id="2777" w:name="_Toc34747417"/>
      <w:bookmarkStart w:id="2778" w:name="_Toc77095865"/>
      <w:bookmarkStart w:id="2779" w:name="_Toc96333527"/>
      <w:r>
        <w:t xml:space="preserve">Table </w:t>
      </w:r>
      <w:r>
        <w:fldChar w:fldCharType="begin"/>
      </w:r>
      <w:r>
        <w:instrText xml:space="preserve"> SEQ Table \* ARABIC </w:instrText>
      </w:r>
      <w:r>
        <w:fldChar w:fldCharType="separate"/>
      </w:r>
      <w:r w:rsidR="006344F0">
        <w:rPr>
          <w:noProof/>
        </w:rPr>
        <w:t>6</w:t>
      </w:r>
      <w:r>
        <w:fldChar w:fldCharType="end"/>
      </w:r>
      <w:r>
        <w:t xml:space="preserve">: Nested elements of element </w:t>
      </w:r>
      <w:r>
        <w:rPr>
          <w:rFonts w:ascii="Courier New" w:hAnsi="Courier New" w:cs="Courier New"/>
        </w:rPr>
        <w:t>&lt;</w:t>
      </w:r>
      <w:proofErr w:type="spellStart"/>
      <w:r>
        <w:rPr>
          <w:rFonts w:ascii="Courier New" w:hAnsi="Courier New" w:cs="Courier New"/>
        </w:rPr>
        <w:t>connection_group</w:t>
      </w:r>
      <w:proofErr w:type="spellEnd"/>
      <w:r>
        <w:rPr>
          <w:rFonts w:ascii="Courier New" w:hAnsi="Courier New" w:cs="Courier New"/>
        </w:rPr>
        <w:t>/</w:t>
      </w:r>
      <w:r w:rsidRPr="00206E87">
        <w:rPr>
          <w:rFonts w:ascii="Courier New" w:hAnsi="Courier New" w:cs="Courier New"/>
        </w:rPr>
        <w:t>&gt;</w:t>
      </w:r>
      <w:bookmarkEnd w:id="2776"/>
      <w:bookmarkEnd w:id="2777"/>
      <w:bookmarkEnd w:id="2778"/>
      <w:bookmarkEnd w:id="2779"/>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connected_to</w:t>
      </w:r>
      <w:proofErr w:type="spellEnd"/>
      <w:r w:rsidRPr="00D977AB">
        <w:rPr>
          <w:rFonts w:ascii="Courier New" w:hAnsi="Courier New" w:cs="Courier New"/>
          <w:b/>
          <w:i/>
          <w:sz w:val="18"/>
          <w:szCs w:val="18"/>
          <w:lang w:val="en-US"/>
        </w:rPr>
        <w:t>&gt;</w:t>
      </w:r>
      <w:r w:rsidRPr="00D977AB">
        <w:rPr>
          <w:rFonts w:cs="Arial"/>
          <w:lang w:val="en-US"/>
        </w:rPr>
        <w:t xml:space="preserve"> means a connection according to geometric neighborhood, alone</w:t>
      </w:r>
      <w:r w:rsidRPr="00D977AB">
        <w:rPr>
          <w:rStyle w:val="Funotenzeichen"/>
          <w:rFonts w:cs="Arial"/>
          <w:lang w:val="en-US"/>
        </w:rPr>
        <w:footnoteReference w:id="7"/>
      </w:r>
      <w:r w:rsidRPr="00D977AB">
        <w:rPr>
          <w:rFonts w:cs="Arial"/>
          <w:lang w:val="en-US"/>
        </w:rPr>
        <w:t xml:space="preserve">. However, if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connected_to</w:t>
      </w:r>
      <w:proofErr w:type="spellEnd"/>
      <w:r w:rsidRPr="00D977AB">
        <w:rPr>
          <w:rFonts w:ascii="Courier New" w:hAnsi="Courier New" w:cs="Courier New"/>
          <w:b/>
          <w:i/>
          <w:sz w:val="18"/>
          <w:szCs w:val="18"/>
          <w:lang w:val="en-US"/>
        </w:rPr>
        <w:t>&gt;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780" w:name="_Ref432343981"/>
      <w:bookmarkStart w:id="2781" w:name="_Toc3556947"/>
      <w:bookmarkStart w:id="2782" w:name="_Toc34747196"/>
      <w:bookmarkStart w:id="2783" w:name="_Toc77102010"/>
      <w:bookmarkStart w:id="2784" w:name="_Toc96333352"/>
      <w:r w:rsidRPr="007055D9">
        <w:t>Connected Objects</w:t>
      </w:r>
      <w:bookmarkEnd w:id="2780"/>
      <w:bookmarkEnd w:id="2781"/>
      <w:bookmarkEnd w:id="2782"/>
      <w:bookmarkEnd w:id="2783"/>
      <w:bookmarkEnd w:id="2784"/>
      <w:r w:rsidRPr="007055D9">
        <w:t xml:space="preserve"> </w:t>
      </w:r>
    </w:p>
    <w:p w14:paraId="78489599" w14:textId="250B8D3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6344F0">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0BB35483" w:rsidR="00FC68DB" w:rsidRDefault="00FC68DB" w:rsidP="00B202D2">
      <w:pPr>
        <w:pStyle w:val="Beschriftung"/>
        <w:spacing w:before="120"/>
      </w:pPr>
      <w:bookmarkStart w:id="2785" w:name="_Toc3566418"/>
      <w:bookmarkStart w:id="2786" w:name="_Toc34747418"/>
      <w:bookmarkStart w:id="2787" w:name="_Toc77095866"/>
      <w:bookmarkStart w:id="2788" w:name="_Ref371942385"/>
      <w:bookmarkStart w:id="2789" w:name="_Toc96333528"/>
      <w:r>
        <w:t xml:space="preserve">Table </w:t>
      </w:r>
      <w:r>
        <w:fldChar w:fldCharType="begin"/>
      </w:r>
      <w:r>
        <w:instrText xml:space="preserve"> SEQ Table \* ARABIC </w:instrText>
      </w:r>
      <w:r>
        <w:fldChar w:fldCharType="separate"/>
      </w:r>
      <w:r w:rsidR="006344F0">
        <w:rPr>
          <w:noProof/>
        </w:rPr>
        <w:t>7</w:t>
      </w:r>
      <w:r>
        <w:fldChar w:fldCharType="end"/>
      </w:r>
      <w:r>
        <w:t xml:space="preserve">: Nested elements of </w:t>
      </w:r>
      <w:r w:rsidRPr="00F92FB3">
        <w:rPr>
          <w:rStyle w:val="elementdeftypeChar"/>
          <w:rFonts w:eastAsia="Calibri"/>
          <w:b w:val="0"/>
        </w:rPr>
        <w:t>&lt;</w:t>
      </w:r>
      <w:proofErr w:type="spellStart"/>
      <w:r w:rsidRPr="00F92FB3">
        <w:rPr>
          <w:rStyle w:val="elementdeftypeChar"/>
          <w:rFonts w:eastAsia="Calibri"/>
          <w:b w:val="0"/>
        </w:rPr>
        <w:t>connected_to</w:t>
      </w:r>
      <w:proofErr w:type="spellEnd"/>
      <w:r w:rsidRPr="00F92FB3">
        <w:rPr>
          <w:rStyle w:val="elementdeftypeChar"/>
          <w:rFonts w:eastAsia="Calibri"/>
          <w:b w:val="0"/>
        </w:rPr>
        <w:t>&gt;</w:t>
      </w:r>
      <w:bookmarkEnd w:id="2785"/>
      <w:bookmarkEnd w:id="2786"/>
      <w:bookmarkEnd w:id="2787"/>
      <w:bookmarkEnd w:id="2789"/>
    </w:p>
    <w:p w14:paraId="02FFFAE8" w14:textId="77777777" w:rsidR="00FC68DB" w:rsidRPr="007055D9" w:rsidRDefault="00FC68DB" w:rsidP="00B202D2">
      <w:pPr>
        <w:pStyle w:val="berschrift4"/>
      </w:pPr>
      <w:bookmarkStart w:id="2790" w:name="_Ref428791371"/>
      <w:bookmarkStart w:id="2791" w:name="_Ref428891357"/>
      <w:bookmarkStart w:id="2792" w:name="_Ref428892751"/>
      <w:bookmarkStart w:id="2793" w:name="_Toc3556948"/>
      <w:bookmarkStart w:id="2794" w:name="_Toc34747197"/>
      <w:bookmarkStart w:id="2795" w:name="_Toc77102011"/>
      <w:r>
        <w:lastRenderedPageBreak/>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788"/>
      <w:bookmarkEnd w:id="2790"/>
      <w:bookmarkEnd w:id="2791"/>
      <w:bookmarkEnd w:id="2792"/>
      <w:bookmarkEnd w:id="2793"/>
      <w:bookmarkEnd w:id="2794"/>
      <w:bookmarkEnd w:id="2795"/>
    </w:p>
    <w:p w14:paraId="31493DFF" w14:textId="77777777" w:rsidR="00FC68DB" w:rsidRPr="007055D9" w:rsidRDefault="00FC68DB" w:rsidP="00B202D2">
      <w:r w:rsidRPr="007055D9">
        <w:t xml:space="preserve">In </w:t>
      </w:r>
      <w:proofErr w:type="spellStart"/>
      <w:r w:rsidRPr="007055D9">
        <w:t>χMCF</w:t>
      </w:r>
      <w:proofErr w:type="spellEnd"/>
      <w:r w:rsidRPr="007055D9">
        <w:t xml:space="preserve">, a part may refer to one </w:t>
      </w:r>
      <w:proofErr w:type="spellStart"/>
      <w:r w:rsidRPr="007055D9">
        <w:t>CAx</w:t>
      </w:r>
      <w:proofErr w:type="spellEnd"/>
      <w:r w:rsidRPr="007055D9">
        <w:t xml:space="preserve">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8"/>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w:t>
      </w:r>
      <w:proofErr w:type="spellStart"/>
      <w:r w:rsidRPr="008041BF">
        <w:rPr>
          <w:rStyle w:val="elementdeftypeChar"/>
          <w:rFonts w:eastAsia="Calibri"/>
        </w:rPr>
        <w:t>connected_to</w:t>
      </w:r>
      <w:proofErr w:type="spellEnd"/>
      <w:r w:rsidRPr="008041BF">
        <w:rPr>
          <w:rStyle w:val="elementdeftypeChar"/>
          <w:rFonts w:eastAsia="Calibri"/>
        </w:rPr>
        <w:t>&gt;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proofErr w:type="spellStart"/>
            <w:r w:rsidRPr="0026407E">
              <w:rPr>
                <w:rFonts w:ascii="Courier New" w:hAnsi="Courier New" w:cs="Courier New"/>
                <w:b/>
                <w:i/>
                <w:sz w:val="16"/>
                <w:szCs w:val="20"/>
              </w:rPr>
              <w:t>connected_to</w:t>
            </w:r>
            <w:proofErr w:type="spellEnd"/>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2796"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2797"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98"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99" w:author="Dr. Carsten Franke" w:date="2021-11-03T20:52:00Z">
              <w:r w:rsidR="004406EE">
                <w:rPr>
                  <w:sz w:val="20"/>
                  <w:szCs w:val="20"/>
                </w:rPr>
                <w:t xml:space="preserve"> </w:t>
              </w:r>
            </w:ins>
          </w:p>
        </w:tc>
      </w:tr>
    </w:tbl>
    <w:p w14:paraId="6515197B" w14:textId="38C5A81F" w:rsidR="00FC68DB" w:rsidRDefault="00FC68DB" w:rsidP="00B202D2">
      <w:pPr>
        <w:pStyle w:val="Beschriftung"/>
        <w:spacing w:before="120"/>
      </w:pPr>
      <w:bookmarkStart w:id="2800" w:name="_Toc3566419"/>
      <w:bookmarkStart w:id="2801" w:name="_Toc34747419"/>
      <w:bookmarkStart w:id="2802" w:name="_Toc77095867"/>
      <w:bookmarkStart w:id="2803" w:name="_Toc96333529"/>
      <w:r>
        <w:t xml:space="preserve">Table </w:t>
      </w:r>
      <w:r>
        <w:fldChar w:fldCharType="begin"/>
      </w:r>
      <w:r>
        <w:instrText xml:space="preserve"> SEQ Table \* ARABIC </w:instrText>
      </w:r>
      <w:r>
        <w:fldChar w:fldCharType="separate"/>
      </w:r>
      <w:r w:rsidR="006344F0">
        <w:rPr>
          <w:noProof/>
        </w:rPr>
        <w:t>8</w:t>
      </w:r>
      <w:r>
        <w:fldChar w:fldCharType="end"/>
      </w:r>
      <w:r>
        <w:t xml:space="preserve">: Attributes of element </w:t>
      </w:r>
      <w:r w:rsidRPr="002A02AE">
        <w:rPr>
          <w:rStyle w:val="elementdeftypeChar"/>
          <w:rFonts w:eastAsia="Calibri"/>
          <w:b w:val="0"/>
        </w:rPr>
        <w:t>&lt;part/&gt;</w:t>
      </w:r>
      <w:bookmarkEnd w:id="2800"/>
      <w:bookmarkEnd w:id="2801"/>
      <w:bookmarkEnd w:id="2802"/>
      <w:bookmarkEnd w:id="2803"/>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w:t>
      </w:r>
      <w:proofErr w:type="spellStart"/>
      <w:r>
        <w:t>connected_to</w:t>
      </w:r>
      <w:proofErr w:type="spellEnd"/>
      <w:r>
        <w:t>&gt;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w:t>
      </w:r>
      <w:proofErr w:type="spellStart"/>
      <w:r>
        <w:t>connected_to</w:t>
      </w:r>
      <w:proofErr w:type="spellEnd"/>
      <w:r>
        <w:t>&gt;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w:t>
      </w:r>
      <w:proofErr w:type="spellStart"/>
      <w:r>
        <w:t>connected_to</w:t>
      </w:r>
      <w:proofErr w:type="spellEnd"/>
      <w:r>
        <w:t>&gt;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w:t>
      </w:r>
      <w:proofErr w:type="spellStart"/>
      <w:r>
        <w:t>connected_to</w:t>
      </w:r>
      <w:proofErr w:type="spellEnd"/>
      <w:r>
        <w:t>&gt;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lastRenderedPageBreak/>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w:t>
      </w:r>
      <w:proofErr w:type="spellStart"/>
      <w:r>
        <w:t>connected_to</w:t>
      </w:r>
      <w:proofErr w:type="spellEnd"/>
      <w:r>
        <w:t>&gt;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w:t>
      </w:r>
      <w:proofErr w:type="spellStart"/>
      <w:r>
        <w:t>connected_to</w:t>
      </w:r>
      <w:proofErr w:type="spellEnd"/>
      <w:r>
        <w:t>&gt;</w:t>
      </w:r>
    </w:p>
    <w:p w14:paraId="4026C162" w14:textId="1E169CE1" w:rsidR="004D6D98" w:rsidRPr="007055D9" w:rsidRDefault="004D6D98" w:rsidP="004D6D98">
      <w:pPr>
        <w:keepNext/>
        <w:rPr>
          <w:ins w:id="2804" w:author="nick" w:date="2021-10-29T16:09:00Z"/>
          <w:b/>
          <w:sz w:val="24"/>
        </w:rPr>
      </w:pPr>
      <w:ins w:id="2805"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06" w:author="nick" w:date="2021-10-29T16:09:00Z"/>
        </w:rPr>
      </w:pPr>
    </w:p>
    <w:p w14:paraId="044DCF81" w14:textId="77777777" w:rsidR="004D6D98" w:rsidRDefault="004D6D98" w:rsidP="004D6D98">
      <w:pPr>
        <w:pStyle w:val="XMLCode"/>
        <w:keepNext/>
        <w:rPr>
          <w:ins w:id="2807" w:author="nick" w:date="2021-10-29T16:09:00Z"/>
        </w:rPr>
      </w:pPr>
      <w:ins w:id="2808" w:author="nick" w:date="2021-10-29T16:09:00Z">
        <w:r>
          <w:t>&lt;</w:t>
        </w:r>
        <w:proofErr w:type="spellStart"/>
        <w:r>
          <w:t>connected_to</w:t>
        </w:r>
        <w:proofErr w:type="spellEnd"/>
        <w:r>
          <w:t>&gt;</w:t>
        </w:r>
      </w:ins>
    </w:p>
    <w:p w14:paraId="14FF5A95" w14:textId="4A931AF4" w:rsidR="004D6D98" w:rsidRPr="006B3C5E" w:rsidRDefault="004D6D98" w:rsidP="004D6D98">
      <w:pPr>
        <w:pStyle w:val="XMLCode"/>
        <w:keepNext/>
        <w:rPr>
          <w:ins w:id="2809" w:author="nick" w:date="2021-10-29T16:09:00Z"/>
          <w:b/>
          <w:color w:val="0070C0"/>
        </w:rPr>
      </w:pPr>
      <w:ins w:id="2810"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11" w:author="nick" w:date="2021-10-29T16:10:00Z">
        <w:r>
          <w:rPr>
            <w:b/>
            <w:color w:val="0070C0"/>
          </w:rPr>
          <w:t>EE</w:t>
        </w:r>
      </w:ins>
      <w:ins w:id="2812" w:author="nick" w:date="2021-10-29T16:09:00Z">
        <w:r>
          <w:rPr>
            <w:b/>
            <w:color w:val="0070C0"/>
          </w:rPr>
          <w:t>L</w:t>
        </w:r>
      </w:ins>
      <w:ins w:id="2813" w:author="nick" w:date="2021-10-29T16:10:00Z">
        <w:r>
          <w:rPr>
            <w:b/>
            <w:color w:val="0070C0"/>
          </w:rPr>
          <w:t>_9</w:t>
        </w:r>
      </w:ins>
      <w:ins w:id="2814" w:author="nick" w:date="2021-10-29T16:09:00Z">
        <w:r>
          <w:rPr>
            <w:b/>
            <w:color w:val="0070C0"/>
          </w:rPr>
          <w:t>00" instance="</w:t>
        </w:r>
      </w:ins>
      <w:ins w:id="2815" w:author="nick" w:date="2021-10-29T16:10:00Z">
        <w:r>
          <w:rPr>
            <w:b/>
            <w:color w:val="0070C0"/>
          </w:rPr>
          <w:t>4</w:t>
        </w:r>
      </w:ins>
      <w:ins w:id="2816"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817" w:author="nick" w:date="2021-10-29T16:09:00Z"/>
        </w:rPr>
      </w:pPr>
      <w:ins w:id="2818" w:author="nick" w:date="2021-10-29T16:09:00Z">
        <w:r>
          <w:t>&lt;/</w:t>
        </w:r>
        <w:proofErr w:type="spellStart"/>
        <w:r>
          <w:t>connected_to</w:t>
        </w:r>
        <w:proofErr w:type="spellEnd"/>
        <w:r>
          <w:t>&gt;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819" w:name="_Toc3556949"/>
      <w:bookmarkStart w:id="2820" w:name="_Toc34747198"/>
      <w:bookmarkStart w:id="2821"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819"/>
      <w:bookmarkEnd w:id="2820"/>
      <w:bookmarkEnd w:id="282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2E702BDD" w:rsidR="00FC68DB" w:rsidRDefault="00FC68DB" w:rsidP="00B202D2">
      <w:pPr>
        <w:pStyle w:val="Beschriftung"/>
        <w:spacing w:before="120"/>
      </w:pPr>
      <w:bookmarkStart w:id="2822" w:name="_Toc3566420"/>
      <w:bookmarkStart w:id="2823" w:name="_Toc34747420"/>
      <w:bookmarkStart w:id="2824" w:name="_Toc77095868"/>
      <w:bookmarkStart w:id="2825" w:name="_Toc96333530"/>
      <w:r>
        <w:t xml:space="preserve">Table </w:t>
      </w:r>
      <w:r>
        <w:fldChar w:fldCharType="begin"/>
      </w:r>
      <w:r>
        <w:instrText xml:space="preserve"> SEQ Table \* ARABIC </w:instrText>
      </w:r>
      <w:r>
        <w:fldChar w:fldCharType="separate"/>
      </w:r>
      <w:r w:rsidR="006344F0">
        <w:rPr>
          <w:noProof/>
        </w:rPr>
        <w:t>9</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822"/>
      <w:bookmarkEnd w:id="2823"/>
      <w:bookmarkEnd w:id="2824"/>
      <w:bookmarkEnd w:id="2825"/>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w:t>
      </w:r>
      <w:proofErr w:type="spellStart"/>
      <w:r>
        <w:rPr>
          <w:rFonts w:ascii="Courier New" w:hAnsi="Courier New" w:cs="Courier New"/>
          <w:b/>
          <w:i/>
          <w:sz w:val="18"/>
        </w:rPr>
        <w:t>c</w:t>
      </w:r>
      <w:r w:rsidRPr="00497FD8">
        <w:rPr>
          <w:rFonts w:ascii="Courier New" w:hAnsi="Courier New" w:cs="Courier New"/>
          <w:b/>
          <w:i/>
          <w:sz w:val="18"/>
        </w:rPr>
        <w:t>onnected_to</w:t>
      </w:r>
      <w:proofErr w:type="spellEnd"/>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w:t>
      </w:r>
      <w:proofErr w:type="spellStart"/>
      <w:r>
        <w:t>connected_to</w:t>
      </w:r>
      <w:proofErr w:type="spellEnd"/>
      <w:r>
        <w:t>&gt;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w:t>
      </w:r>
      <w:proofErr w:type="spellStart"/>
      <w:r>
        <w:t>connected_to</w:t>
      </w:r>
      <w:proofErr w:type="spellEnd"/>
      <w:r>
        <w:t>&gt;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w:t>
      </w:r>
      <w:proofErr w:type="spellStart"/>
      <w:r>
        <w:rPr>
          <w:rFonts w:cs="Courier New"/>
          <w:b/>
          <w:i/>
          <w:sz w:val="18"/>
        </w:rPr>
        <w:t>c</w:t>
      </w:r>
      <w:r w:rsidRPr="00497FD8">
        <w:rPr>
          <w:rFonts w:cs="Courier New"/>
          <w:b/>
          <w:i/>
          <w:sz w:val="18"/>
        </w:rPr>
        <w:t>onnected_to</w:t>
      </w:r>
      <w:proofErr w:type="spellEnd"/>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w:t>
      </w:r>
      <w:proofErr w:type="spellStart"/>
      <w:r>
        <w:t>connected_to</w:t>
      </w:r>
      <w:proofErr w:type="spellEnd"/>
      <w:r>
        <w:t>&gt;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w:t>
      </w:r>
      <w:proofErr w:type="spellStart"/>
      <w:r>
        <w:t>connected_to</w:t>
      </w:r>
      <w:proofErr w:type="spellEnd"/>
      <w:r>
        <w:t>&gt;</w:t>
      </w:r>
    </w:p>
    <w:p w14:paraId="5AADC289" w14:textId="77777777" w:rsidR="00FC68DB" w:rsidRDefault="00FC68DB" w:rsidP="00B202D2">
      <w:pPr>
        <w:pStyle w:val="XMLCode"/>
      </w:pPr>
    </w:p>
    <w:p w14:paraId="4AF52191" w14:textId="77777777" w:rsidR="004D6D98" w:rsidRDefault="004D6D98" w:rsidP="0051622F">
      <w:pPr>
        <w:rPr>
          <w:ins w:id="2826" w:author="nick" w:date="2021-10-29T16:13:00Z"/>
          <w:b/>
          <w:sz w:val="24"/>
        </w:rPr>
      </w:pPr>
    </w:p>
    <w:p w14:paraId="7C2D5CDF" w14:textId="43CA905C" w:rsidR="004D6D98" w:rsidRPr="008508D9" w:rsidRDefault="004D6D98" w:rsidP="004D6D98">
      <w:pPr>
        <w:keepNext/>
        <w:rPr>
          <w:ins w:id="2827" w:author="nick" w:date="2021-10-29T16:13:00Z"/>
          <w:b/>
        </w:rPr>
      </w:pPr>
      <w:ins w:id="2828" w:author="nick" w:date="2021-10-29T16:13:00Z">
        <w:r w:rsidRPr="007055D9">
          <w:rPr>
            <w:b/>
            <w:sz w:val="24"/>
          </w:rPr>
          <w:t>Example</w:t>
        </w:r>
        <w:r>
          <w:rPr>
            <w:b/>
            <w:sz w:val="24"/>
          </w:rPr>
          <w:t xml:space="preserve"> C </w:t>
        </w:r>
        <w:r w:rsidRPr="00497FD8">
          <w:rPr>
            <w:b/>
          </w:rPr>
          <w:t>(</w:t>
        </w:r>
      </w:ins>
      <w:ins w:id="2829" w:author="nick" w:date="2021-10-29T16:14:00Z">
        <w:r w:rsidRPr="0051622F">
          <w:rPr>
            <w:rStyle w:val="elementdeftypeChar"/>
            <w:rFonts w:eastAsia="Calibri"/>
          </w:rPr>
          <w:t>instance</w:t>
        </w:r>
        <w:r w:rsidRPr="0051622F">
          <w:t xml:space="preserve"> of a</w:t>
        </w:r>
        <w:r>
          <w:rPr>
            <w:b/>
          </w:rPr>
          <w:t xml:space="preserve"> </w:t>
        </w:r>
      </w:ins>
      <w:ins w:id="2830"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2831" w:author="nick" w:date="2021-10-29T16:14:00Z">
        <w:r>
          <w:t>within an</w:t>
        </w:r>
      </w:ins>
      <w:ins w:id="2832"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2833" w:author="nick" w:date="2021-10-29T16:13:00Z"/>
        </w:rPr>
      </w:pPr>
      <w:ins w:id="2834" w:author="nick" w:date="2021-10-29T16:13:00Z">
        <w:r w:rsidRPr="007055D9">
          <w:t xml:space="preserve">    </w:t>
        </w:r>
      </w:ins>
    </w:p>
    <w:p w14:paraId="7F09CE8D" w14:textId="77777777" w:rsidR="004D6D98" w:rsidRDefault="004D6D98" w:rsidP="004D6D98">
      <w:pPr>
        <w:pStyle w:val="XMLCode"/>
        <w:keepNext/>
        <w:rPr>
          <w:ins w:id="2835" w:author="nick" w:date="2021-10-29T16:13:00Z"/>
        </w:rPr>
      </w:pPr>
      <w:ins w:id="2836" w:author="nick" w:date="2021-10-29T16:13:00Z">
        <w:r>
          <w:t>&lt;</w:t>
        </w:r>
        <w:proofErr w:type="spellStart"/>
        <w:r>
          <w:t>connected_to</w:t>
        </w:r>
        <w:proofErr w:type="spellEnd"/>
        <w:r>
          <w:t>&gt;</w:t>
        </w:r>
      </w:ins>
    </w:p>
    <w:p w14:paraId="3645E30C" w14:textId="77777777" w:rsidR="004D6D98" w:rsidRPr="00CC7960" w:rsidRDefault="004D6D98" w:rsidP="004D6D98">
      <w:pPr>
        <w:pStyle w:val="XMLCode"/>
        <w:rPr>
          <w:ins w:id="2837" w:author="nick" w:date="2021-10-29T16:13:00Z"/>
          <w:b/>
          <w:color w:val="0070C0"/>
        </w:rPr>
      </w:pPr>
      <w:ins w:id="2838"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2839" w:author="nick" w:date="2021-10-29T16:13:00Z"/>
          <w:b/>
          <w:color w:val="0070C0"/>
        </w:rPr>
      </w:pPr>
      <w:ins w:id="2840"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2841" w:author="nick" w:date="2021-10-29T16:13:00Z"/>
          <w:b/>
          <w:color w:val="0070C0"/>
        </w:rPr>
      </w:pPr>
      <w:ins w:id="2842" w:author="nick" w:date="2021-10-29T16:13:00Z">
        <w:r w:rsidRPr="008A760C">
          <w:rPr>
            <w:b/>
            <w:color w:val="0070C0"/>
          </w:rPr>
          <w:t xml:space="preserve">        &lt;part label=</w:t>
        </w:r>
        <w:r>
          <w:rPr>
            <w:b/>
            <w:color w:val="0070C0"/>
          </w:rPr>
          <w:t>"PART_7000400"</w:t>
        </w:r>
        <w:r w:rsidRPr="008A760C">
          <w:rPr>
            <w:b/>
            <w:color w:val="0070C0"/>
          </w:rPr>
          <w:t xml:space="preserve"> </w:t>
        </w:r>
      </w:ins>
      <w:ins w:id="2843" w:author="nick" w:date="2021-10-29T16:15:00Z">
        <w:r w:rsidRPr="004D6D98">
          <w:rPr>
            <w:b/>
            <w:color w:val="0070C0"/>
          </w:rPr>
          <w:t>instance=</w:t>
        </w:r>
      </w:ins>
      <w:ins w:id="2844"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2845"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2846" w:author="nick" w:date="2021-10-29T16:13:00Z"/>
          <w:b/>
          <w:color w:val="0070C0"/>
        </w:rPr>
      </w:pPr>
      <w:ins w:id="2847" w:author="nick" w:date="2021-10-29T16:13:00Z">
        <w:r w:rsidRPr="008A760C">
          <w:rPr>
            <w:b/>
            <w:color w:val="0070C0"/>
          </w:rPr>
          <w:lastRenderedPageBreak/>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2848" w:author="nick" w:date="2021-10-29T16:13:00Z"/>
          <w:b/>
          <w:color w:val="0070C0"/>
        </w:rPr>
      </w:pPr>
      <w:ins w:id="2849"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2850" w:author="nick" w:date="2021-10-29T16:13:00Z"/>
        </w:rPr>
      </w:pPr>
      <w:ins w:id="2851" w:author="nick" w:date="2021-10-29T16:13:00Z">
        <w:r>
          <w:t>&lt;/</w:t>
        </w:r>
        <w:proofErr w:type="spellStart"/>
        <w:r>
          <w:t>connected_to</w:t>
        </w:r>
        <w:proofErr w:type="spellEnd"/>
        <w:r>
          <w:t>&gt;</w:t>
        </w:r>
      </w:ins>
    </w:p>
    <w:p w14:paraId="3BABDAC9" w14:textId="77777777" w:rsidR="004D6D98" w:rsidRDefault="004D6D98" w:rsidP="004D6D98">
      <w:pPr>
        <w:pStyle w:val="XMLCode"/>
        <w:rPr>
          <w:ins w:id="2852"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w:t>
      </w:r>
      <w:proofErr w:type="spellStart"/>
      <w:r>
        <w:rPr>
          <w:rFonts w:ascii="Courier New" w:hAnsi="Courier New" w:cs="Courier New"/>
          <w:b/>
          <w:i/>
          <w:sz w:val="18"/>
        </w:rPr>
        <w:t>c</w:t>
      </w:r>
      <w:r w:rsidRPr="00497FD8">
        <w:rPr>
          <w:rFonts w:ascii="Courier New" w:hAnsi="Courier New" w:cs="Courier New"/>
          <w:b/>
          <w:i/>
          <w:sz w:val="18"/>
        </w:rPr>
        <w:t>onnected_to</w:t>
      </w:r>
      <w:proofErr w:type="spellEnd"/>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w:t>
      </w:r>
      <w:proofErr w:type="spellStart"/>
      <w:r>
        <w:t>connected_to</w:t>
      </w:r>
      <w:proofErr w:type="spellEnd"/>
      <w:r>
        <w:t>&gt;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w:t>
      </w:r>
      <w:proofErr w:type="spellStart"/>
      <w:r>
        <w:t>connected_to</w:t>
      </w:r>
      <w:proofErr w:type="spellEnd"/>
      <w:r>
        <w:t>&gt;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w:t>
      </w:r>
      <w:proofErr w:type="spellStart"/>
      <w:r>
        <w:t>connected_to</w:t>
      </w:r>
      <w:proofErr w:type="spellEnd"/>
      <w:r>
        <w:t>&gt;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w:t>
      </w:r>
      <w:proofErr w:type="spellStart"/>
      <w:r>
        <w:t>connected_to</w:t>
      </w:r>
      <w:proofErr w:type="spellEnd"/>
      <w:r>
        <w:t>&gt;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853" w:name="_Toc21650806"/>
      <w:bookmarkStart w:id="2854" w:name="_Ref21651717"/>
      <w:bookmarkStart w:id="2855" w:name="_Toc34747199"/>
      <w:bookmarkStart w:id="2856" w:name="_Toc77102013"/>
      <w:r>
        <w:t>Special Topological situations</w:t>
      </w:r>
      <w:bookmarkEnd w:id="2853"/>
      <w:bookmarkEnd w:id="2854"/>
      <w:bookmarkEnd w:id="2855"/>
      <w:bookmarkEnd w:id="2856"/>
      <w:r>
        <w:t xml:space="preserve"> </w:t>
      </w:r>
    </w:p>
    <w:p w14:paraId="0C29ACEF" w14:textId="634884F9" w:rsidR="00FC68DB" w:rsidRDefault="001F504E" w:rsidP="00B202D2">
      <w:r>
        <w:rPr>
          <w:noProof/>
          <w:lang w:val="en-US"/>
        </w:rPr>
        <w:drawing>
          <wp:anchor distT="0" distB="0" distL="114300" distR="114300" simplePos="0" relativeHeight="251619328"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w:t>
      </w:r>
      <w:proofErr w:type="spellStart"/>
      <w:r w:rsidR="00FC68DB" w:rsidRPr="00DD77AB">
        <w:rPr>
          <w:rFonts w:ascii="Courier New" w:hAnsi="Courier New" w:cs="Courier New"/>
          <w:b/>
          <w:i/>
          <w:sz w:val="18"/>
          <w:szCs w:val="18"/>
        </w:rPr>
        <w:t>connection_group</w:t>
      </w:r>
      <w:proofErr w:type="spellEnd"/>
      <w:r w:rsidR="00FC68DB" w:rsidRPr="00DD77AB">
        <w:rPr>
          <w:rFonts w:ascii="Courier New" w:hAnsi="Courier New" w:cs="Courier New"/>
          <w:b/>
          <w:i/>
          <w:sz w:val="18"/>
          <w:szCs w:val="18"/>
        </w:rPr>
        <w:t>/&gt;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w:t>
      </w:r>
      <w:proofErr w:type="spellStart"/>
      <w:r w:rsidRPr="00004037">
        <w:rPr>
          <w:rFonts w:ascii="Courier New" w:hAnsi="Courier New" w:cs="Courier New"/>
          <w:b/>
          <w:i/>
          <w:sz w:val="18"/>
          <w:szCs w:val="18"/>
        </w:rPr>
        <w:t>connected_to</w:t>
      </w:r>
      <w:proofErr w:type="spellEnd"/>
      <w:r w:rsidRPr="00004037">
        <w:rPr>
          <w:rFonts w:ascii="Courier New" w:hAnsi="Courier New" w:cs="Courier New"/>
          <w:b/>
          <w:i/>
          <w:sz w:val="18"/>
          <w:szCs w:val="18"/>
        </w:rPr>
        <w:t>/&gt;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0221E12"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25472"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6CF948C1" w:rsidR="0067674E" w:rsidRPr="003A0545" w:rsidRDefault="0067674E" w:rsidP="00FC68DB">
                            <w:pPr>
                              <w:pStyle w:val="Beschriftung"/>
                              <w:rPr>
                                <w:noProof/>
                                <w:szCs w:val="24"/>
                              </w:rPr>
                            </w:pPr>
                            <w:bookmarkStart w:id="2857" w:name="_Ref21650472"/>
                            <w:bookmarkStart w:id="2858" w:name="_Toc21650945"/>
                            <w:bookmarkStart w:id="2859" w:name="_Toc34747337"/>
                            <w:bookmarkStart w:id="2860" w:name="_Toc76030528"/>
                            <w:bookmarkStart w:id="2861" w:name="_Toc94530814"/>
                            <w:bookmarkStart w:id="2862" w:name="_Toc96333443"/>
                            <w:r>
                              <w:t xml:space="preserve">Figure </w:t>
                            </w:r>
                            <w:r>
                              <w:fldChar w:fldCharType="begin"/>
                            </w:r>
                            <w:r>
                              <w:instrText xml:space="preserve"> SEQ Figure \* ARABIC </w:instrText>
                            </w:r>
                            <w:r>
                              <w:fldChar w:fldCharType="separate"/>
                            </w:r>
                            <w:r w:rsidR="006344F0">
                              <w:rPr>
                                <w:noProof/>
                              </w:rPr>
                              <w:t>7</w:t>
                            </w:r>
                            <w:r>
                              <w:fldChar w:fldCharType="end"/>
                            </w:r>
                            <w:bookmarkEnd w:id="2857"/>
                            <w:r>
                              <w:t>: special topologies</w:t>
                            </w:r>
                            <w:bookmarkEnd w:id="2858"/>
                            <w:bookmarkEnd w:id="2859"/>
                            <w:bookmarkEnd w:id="2860"/>
                            <w:bookmarkEnd w:id="2861"/>
                            <w:bookmarkEnd w:id="28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" stroked="f">
                <v:textbox style="mso-fit-shape-to-text:t" inset="0,0,0,0">
                  <w:txbxContent>
                    <w:p w14:paraId="5F72A7E8" w14:textId="6CF948C1" w:rsidR="0067674E" w:rsidRPr="003A0545" w:rsidRDefault="0067674E" w:rsidP="00FC68DB">
                      <w:pPr>
                        <w:pStyle w:val="Beschriftung"/>
                        <w:rPr>
                          <w:noProof/>
                          <w:szCs w:val="24"/>
                        </w:rPr>
                      </w:pPr>
                      <w:bookmarkStart w:id="2863" w:name="_Ref21650472"/>
                      <w:bookmarkStart w:id="2864" w:name="_Toc21650945"/>
                      <w:bookmarkStart w:id="2865" w:name="_Toc34747337"/>
                      <w:bookmarkStart w:id="2866" w:name="_Toc76030528"/>
                      <w:bookmarkStart w:id="2867" w:name="_Toc94530814"/>
                      <w:bookmarkStart w:id="2868" w:name="_Toc96333443"/>
                      <w:r>
                        <w:t xml:space="preserve">Figure </w:t>
                      </w:r>
                      <w:r>
                        <w:fldChar w:fldCharType="begin"/>
                      </w:r>
                      <w:r>
                        <w:instrText xml:space="preserve"> SEQ Figure \* ARABIC </w:instrText>
                      </w:r>
                      <w:r>
                        <w:fldChar w:fldCharType="separate"/>
                      </w:r>
                      <w:r w:rsidR="006344F0">
                        <w:rPr>
                          <w:noProof/>
                        </w:rPr>
                        <w:t>7</w:t>
                      </w:r>
                      <w:r>
                        <w:fldChar w:fldCharType="end"/>
                      </w:r>
                      <w:bookmarkEnd w:id="2863"/>
                      <w:r>
                        <w:t>: special topologies</w:t>
                      </w:r>
                      <w:bookmarkEnd w:id="2864"/>
                      <w:bookmarkEnd w:id="2865"/>
                      <w:bookmarkEnd w:id="2866"/>
                      <w:bookmarkEnd w:id="2867"/>
                      <w:bookmarkEnd w:id="2868"/>
                    </w:p>
                  </w:txbxContent>
                </v:textbox>
                <w10:wrap type="square"/>
              </v:shape>
            </w:pict>
          </mc:Fallback>
        </mc:AlternateContent>
      </w:r>
      <w:r w:rsidR="00FC68DB" w:rsidRPr="0033379A">
        <w:rPr>
          <w:lang w:val="en-US"/>
        </w:rPr>
        <w:t xml:space="preserve">some parts may be involved more than once in </w:t>
      </w:r>
      <w:r w:rsidR="00FC68DB">
        <w:rPr>
          <w:lang w:val="en-US"/>
        </w:rPr>
        <w:t xml:space="preserve">the </w:t>
      </w:r>
      <w:proofErr w:type="spellStart"/>
      <w:r w:rsidR="00FC68DB">
        <w:rPr>
          <w:lang w:val="en-US"/>
        </w:rPr>
        <w:t>same</w:t>
      </w:r>
      <w:r w:rsidR="00FC68DB" w:rsidRPr="0033379A">
        <w:rPr>
          <w:lang w:val="en-US"/>
        </w:rPr>
        <w:t>joint</w:t>
      </w:r>
      <w:proofErr w:type="spellEnd"/>
      <w:r w:rsidR="00FC68DB" w:rsidRPr="0033379A">
        <w:rPr>
          <w:lang w:val="en-US"/>
        </w:rPr>
        <w:t xml:space="preserve">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468BF4C4" w:rsidR="00FC68DB" w:rsidRDefault="00FC68DB" w:rsidP="00B202D2">
      <w:r>
        <w:t xml:space="preserve">In </w:t>
      </w:r>
      <w:r>
        <w:fldChar w:fldCharType="begin"/>
      </w:r>
      <w:r>
        <w:instrText xml:space="preserve"> REF _Ref21650472 \h </w:instrText>
      </w:r>
      <w:r>
        <w:fldChar w:fldCharType="separate"/>
      </w:r>
      <w:r w:rsidR="006344F0">
        <w:t xml:space="preserve">Figure </w:t>
      </w:r>
      <w:r w:rsidR="006344F0">
        <w:rPr>
          <w:noProof/>
        </w:rPr>
        <w:t>7</w:t>
      </w:r>
      <w:r>
        <w:fldChar w:fldCharType="end"/>
      </w:r>
      <w:r>
        <w:t xml:space="preserve">, all joints, A, B, C, exist within the same </w:t>
      </w:r>
      <w:r w:rsidRPr="009F6133">
        <w:rPr>
          <w:rFonts w:ascii="Courier New" w:hAnsi="Courier New" w:cs="Courier New"/>
          <w:b/>
          <w:i/>
          <w:sz w:val="18"/>
          <w:szCs w:val="18"/>
        </w:rPr>
        <w:t>&lt;</w:t>
      </w:r>
      <w:proofErr w:type="spellStart"/>
      <w:r w:rsidRPr="009F6133">
        <w:rPr>
          <w:rFonts w:ascii="Courier New" w:hAnsi="Courier New" w:cs="Courier New"/>
          <w:b/>
          <w:i/>
          <w:sz w:val="18"/>
          <w:szCs w:val="18"/>
        </w:rPr>
        <w:t>connection_group</w:t>
      </w:r>
      <w:proofErr w:type="spellEnd"/>
      <w:r w:rsidRPr="009F6133">
        <w:rPr>
          <w:rFonts w:ascii="Courier New" w:hAnsi="Courier New" w:cs="Courier New"/>
          <w:b/>
          <w:i/>
          <w:sz w:val="18"/>
          <w:szCs w:val="18"/>
        </w:rPr>
        <w:t>&gt;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w:t>
      </w:r>
      <w:proofErr w:type="spellStart"/>
      <w:r>
        <w:t>connection_group</w:t>
      </w:r>
      <w:proofErr w:type="spellEnd"/>
      <w:r>
        <w:t>&gt;</w:t>
      </w:r>
    </w:p>
    <w:p w14:paraId="38F14DAC" w14:textId="77777777" w:rsidR="00FC68DB" w:rsidRDefault="00FC68DB" w:rsidP="00B202D2">
      <w:pPr>
        <w:pStyle w:val="XMLCode"/>
        <w:ind w:firstLine="0"/>
      </w:pPr>
      <w:r>
        <w:t xml:space="preserve">    </w:t>
      </w:r>
      <w:r w:rsidRPr="00C3027A">
        <w:t>&lt;</w:t>
      </w:r>
      <w:proofErr w:type="spellStart"/>
      <w:r w:rsidRPr="00C3027A">
        <w:t>connected_to</w:t>
      </w:r>
      <w:proofErr w:type="spellEnd"/>
      <w:r w:rsidRPr="00C3027A">
        <w:t>&gt;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w:t>
      </w:r>
      <w:proofErr w:type="spellStart"/>
      <w:r w:rsidRPr="00C3027A">
        <w:t>connected_to</w:t>
      </w:r>
      <w:proofErr w:type="spellEnd"/>
      <w:r w:rsidRPr="00C3027A">
        <w:t>&gt;</w:t>
      </w:r>
    </w:p>
    <w:p w14:paraId="4DCBEA89" w14:textId="77777777" w:rsidR="00FC68DB" w:rsidRDefault="00FC68DB" w:rsidP="00B202D2">
      <w:pPr>
        <w:pStyle w:val="XMLCode"/>
        <w:ind w:firstLine="0"/>
      </w:pPr>
      <w:r>
        <w:t>&lt;/</w:t>
      </w:r>
      <w:proofErr w:type="spellStart"/>
      <w:r>
        <w:t>connection_group</w:t>
      </w:r>
      <w:proofErr w:type="spellEnd"/>
      <w:r>
        <w:t>&gt;</w:t>
      </w:r>
    </w:p>
    <w:p w14:paraId="22F17598" w14:textId="77777777" w:rsidR="00FC68DB" w:rsidRDefault="00FC68DB" w:rsidP="00B202D2">
      <w:pPr>
        <w:pStyle w:val="XMLCode"/>
        <w:ind w:firstLine="0"/>
      </w:pPr>
    </w:p>
    <w:p w14:paraId="24390A4F" w14:textId="77777777" w:rsidR="00FC68DB" w:rsidRDefault="00FC68DB" w:rsidP="00B202D2">
      <w:r>
        <w:lastRenderedPageBreak/>
        <w:t>For joints A and C the number of flanges connected is more than the number of parts in &lt;</w:t>
      </w:r>
      <w:proofErr w:type="spellStart"/>
      <w:r>
        <w:t>connected_to</w:t>
      </w:r>
      <w:proofErr w:type="spellEnd"/>
      <w:r>
        <w:t>&gt;.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75BBBF06" w:rsidR="00FC68DB" w:rsidRDefault="00FC68DB" w:rsidP="00B202D2">
      <w:pPr>
        <w:pStyle w:val="Beschriftung"/>
        <w:spacing w:before="120"/>
        <w:rPr>
          <w:rStyle w:val="elementdeftypeChar"/>
          <w:rFonts w:eastAsia="Calibri"/>
          <w:b w:val="0"/>
        </w:rPr>
      </w:pPr>
      <w:bookmarkStart w:id="2869" w:name="_Toc21651031"/>
      <w:bookmarkStart w:id="2870" w:name="_Toc34747421"/>
      <w:bookmarkStart w:id="2871" w:name="_Toc77095869"/>
      <w:bookmarkStart w:id="2872" w:name="_Toc96333531"/>
      <w:r>
        <w:t xml:space="preserve">Table </w:t>
      </w:r>
      <w:r>
        <w:fldChar w:fldCharType="begin"/>
      </w:r>
      <w:r>
        <w:instrText xml:space="preserve"> SEQ Table \* ARABIC </w:instrText>
      </w:r>
      <w:r>
        <w:fldChar w:fldCharType="separate"/>
      </w:r>
      <w:r w:rsidR="006344F0">
        <w:rPr>
          <w:noProof/>
        </w:rPr>
        <w:t>10</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869"/>
      <w:bookmarkEnd w:id="2870"/>
      <w:bookmarkEnd w:id="2871"/>
      <w:bookmarkEnd w:id="2872"/>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w:t>
            </w:r>
            <w:proofErr w:type="spellStart"/>
            <w:r w:rsidRPr="00636782">
              <w:rPr>
                <w:rFonts w:ascii="Courier New" w:hAnsi="Courier New" w:cs="Courier New"/>
                <w:b/>
                <w:i/>
                <w:sz w:val="16"/>
                <w:szCs w:val="20"/>
              </w:rPr>
              <w:t>connected_to</w:t>
            </w:r>
            <w:proofErr w:type="spellEnd"/>
            <w:r w:rsidRPr="00636782">
              <w:rPr>
                <w:rFonts w:ascii="Courier New" w:hAnsi="Courier New" w:cs="Courier New"/>
                <w:b/>
                <w:i/>
                <w:sz w:val="16"/>
                <w:szCs w:val="20"/>
              </w:rPr>
              <w:t>/&gt;</w:t>
            </w:r>
          </w:p>
        </w:tc>
      </w:tr>
    </w:tbl>
    <w:p w14:paraId="42F02752" w14:textId="7C960F81" w:rsidR="00FC68DB" w:rsidRDefault="00FC68DB" w:rsidP="00B202D2">
      <w:pPr>
        <w:pStyle w:val="Beschriftung"/>
      </w:pPr>
      <w:bookmarkStart w:id="2873" w:name="_Toc21651032"/>
      <w:bookmarkStart w:id="2874" w:name="_Toc34747422"/>
      <w:bookmarkStart w:id="2875" w:name="_Toc77095870"/>
      <w:bookmarkStart w:id="2876" w:name="_Toc96333532"/>
      <w:r>
        <w:t xml:space="preserve">Table </w:t>
      </w:r>
      <w:r>
        <w:fldChar w:fldCharType="begin"/>
      </w:r>
      <w:r>
        <w:instrText xml:space="preserve"> SEQ Table \* ARABIC </w:instrText>
      </w:r>
      <w:r>
        <w:fldChar w:fldCharType="separate"/>
      </w:r>
      <w:r w:rsidR="006344F0">
        <w:rPr>
          <w:noProof/>
        </w:rPr>
        <w:t>11</w:t>
      </w:r>
      <w:r>
        <w:fldChar w:fldCharType="end"/>
      </w:r>
      <w:r>
        <w:t>: Attributes of &lt;stacking&gt;</w:t>
      </w:r>
      <w:bookmarkEnd w:id="2873"/>
      <w:bookmarkEnd w:id="2874"/>
      <w:bookmarkEnd w:id="2875"/>
      <w:bookmarkEnd w:id="2876"/>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795DFD2" w:rsidR="00FC68DB" w:rsidRDefault="00FC68DB" w:rsidP="00B202D2">
      <w:pPr>
        <w:pStyle w:val="Beschriftung"/>
      </w:pPr>
      <w:bookmarkStart w:id="2877" w:name="_Toc21651033"/>
      <w:bookmarkStart w:id="2878" w:name="_Toc34747423"/>
      <w:bookmarkStart w:id="2879" w:name="_Toc77095871"/>
      <w:bookmarkStart w:id="2880" w:name="_Toc96333533"/>
      <w:r>
        <w:t xml:space="preserve">Table </w:t>
      </w:r>
      <w:r>
        <w:fldChar w:fldCharType="begin"/>
      </w:r>
      <w:r>
        <w:instrText xml:space="preserve"> SEQ Table \* ARABIC </w:instrText>
      </w:r>
      <w:r>
        <w:fldChar w:fldCharType="separate"/>
      </w:r>
      <w:r w:rsidR="006344F0">
        <w:rPr>
          <w:noProof/>
        </w:rPr>
        <w:t>12</w:t>
      </w:r>
      <w:r>
        <w:fldChar w:fldCharType="end"/>
      </w:r>
      <w:r>
        <w:t>: Attributes of &lt;level&gt;</w:t>
      </w:r>
      <w:bookmarkEnd w:id="2877"/>
      <w:bookmarkEnd w:id="2878"/>
      <w:bookmarkEnd w:id="2879"/>
      <w:bookmarkEnd w:id="2880"/>
    </w:p>
    <w:p w14:paraId="7737673E" w14:textId="4BDCEB2F"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6344F0">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w:t>
      </w:r>
      <w:proofErr w:type="spellStart"/>
      <w:r w:rsidRPr="00C20A54">
        <w:rPr>
          <w:rFonts w:ascii="Courier New" w:hAnsi="Courier New" w:cs="Courier New"/>
          <w:b/>
          <w:i/>
          <w:sz w:val="18"/>
        </w:rPr>
        <w:t>connected_to</w:t>
      </w:r>
      <w:proofErr w:type="spellEnd"/>
      <w:r w:rsidRPr="00C20A54">
        <w:rPr>
          <w:rFonts w:ascii="Courier New" w:hAnsi="Courier New" w:cs="Courier New"/>
          <w:b/>
          <w:i/>
          <w:sz w:val="18"/>
        </w:rPr>
        <w:t>/&gt;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6230BA2A"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6344F0">
        <w:t xml:space="preserve">Figure </w:t>
      </w:r>
      <w:r w:rsidR="006344F0">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w:t>
      </w:r>
      <w:proofErr w:type="spellStart"/>
      <w:r>
        <w:t>connection_group</w:t>
      </w:r>
      <w:proofErr w:type="spellEnd"/>
      <w:r>
        <w:t>&gt;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w:t>
      </w:r>
      <w:proofErr w:type="spellStart"/>
      <w:r w:rsidRPr="009E34EC">
        <w:rPr>
          <w:b/>
          <w:color w:val="0070C0"/>
        </w:rPr>
        <w:t>connected_to</w:t>
      </w:r>
      <w:proofErr w:type="spellEnd"/>
      <w:r w:rsidRPr="009E34EC">
        <w:rPr>
          <w:b/>
          <w:color w:val="0070C0"/>
        </w:rPr>
        <w:t>&gt;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w:t>
      </w:r>
      <w:proofErr w:type="spellStart"/>
      <w:r w:rsidRPr="009E34EC">
        <w:rPr>
          <w:b/>
          <w:color w:val="0070C0"/>
        </w:rPr>
        <w:t>connected_to</w:t>
      </w:r>
      <w:proofErr w:type="spellEnd"/>
      <w:r w:rsidRPr="009E34EC">
        <w:rPr>
          <w:b/>
          <w:color w:val="0070C0"/>
        </w:rPr>
        <w:t>&gt;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w:t>
      </w:r>
      <w:proofErr w:type="spellStart"/>
      <w:r>
        <w:t>connection_group</w:t>
      </w:r>
      <w:proofErr w:type="spellEnd"/>
      <w:r>
        <w:t>&gt;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243CA5D9" w:rsidR="00FC68DB" w:rsidRPr="0003690A" w:rsidRDefault="00FC68DB" w:rsidP="00B202D2">
      <w:pPr>
        <w:keepNext/>
        <w:keepLines/>
        <w:spacing w:before="120"/>
      </w:pPr>
      <w:r>
        <w:fldChar w:fldCharType="begin"/>
      </w:r>
      <w:r>
        <w:instrText xml:space="preserve"> REF _Ref21650472 \h </w:instrText>
      </w:r>
      <w:r>
        <w:fldChar w:fldCharType="separate"/>
      </w:r>
      <w:r w:rsidR="006344F0">
        <w:t xml:space="preserve">Figure </w:t>
      </w:r>
      <w:r w:rsidR="006344F0">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w:t>
      </w:r>
      <w:proofErr w:type="spellStart"/>
      <w:r>
        <w:rPr>
          <w:rFonts w:ascii="Courier New" w:hAnsi="Courier New" w:cs="Courier New"/>
          <w:b/>
          <w:i/>
          <w:sz w:val="18"/>
          <w:szCs w:val="18"/>
        </w:rPr>
        <w:t>c</w:t>
      </w:r>
      <w:r w:rsidRPr="00F479B7">
        <w:rPr>
          <w:rFonts w:ascii="Courier New" w:hAnsi="Courier New" w:cs="Courier New"/>
          <w:b/>
          <w:i/>
          <w:sz w:val="18"/>
          <w:szCs w:val="18"/>
        </w:rPr>
        <w:t>onnected_to</w:t>
      </w:r>
      <w:proofErr w:type="spellEnd"/>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w:t>
      </w:r>
      <w:proofErr w:type="spellStart"/>
      <w:r>
        <w:t>connection_group</w:t>
      </w:r>
      <w:proofErr w:type="spellEnd"/>
      <w:r>
        <w:t>&gt;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w:t>
      </w:r>
      <w:proofErr w:type="spellStart"/>
      <w:r w:rsidRPr="00C3027A">
        <w:t>connected_to</w:t>
      </w:r>
      <w:proofErr w:type="spellEnd"/>
      <w:r w:rsidRPr="00C3027A">
        <w:t>&gt;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w:t>
      </w:r>
      <w:proofErr w:type="spellStart"/>
      <w:r w:rsidRPr="00C3027A">
        <w:t>connected_to</w:t>
      </w:r>
      <w:proofErr w:type="spellEnd"/>
      <w:r w:rsidRPr="00C3027A">
        <w:t>&gt;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lastRenderedPageBreak/>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w:t>
      </w:r>
      <w:proofErr w:type="spellStart"/>
      <w:r>
        <w:t>connection_group</w:t>
      </w:r>
      <w:proofErr w:type="spellEnd"/>
      <w:r>
        <w:t>&gt;</w:t>
      </w:r>
    </w:p>
    <w:p w14:paraId="0AD02062" w14:textId="77777777" w:rsidR="00FC68DB" w:rsidRDefault="00FC68DB" w:rsidP="00B202D2"/>
    <w:p w14:paraId="6D76F896" w14:textId="77777777" w:rsidR="00FC68DB" w:rsidRPr="007055D9" w:rsidRDefault="00FC68DB" w:rsidP="00B202D2">
      <w:pPr>
        <w:pStyle w:val="berschrift3"/>
      </w:pPr>
      <w:bookmarkStart w:id="2881" w:name="_Ref414608310"/>
      <w:bookmarkStart w:id="2882" w:name="_Toc3556950"/>
      <w:bookmarkStart w:id="2883" w:name="_Toc34747200"/>
      <w:bookmarkStart w:id="2884" w:name="_Toc77102014"/>
      <w:bookmarkStart w:id="2885" w:name="_Toc96333353"/>
      <w:r>
        <w:t>Contacts and F</w:t>
      </w:r>
      <w:r w:rsidRPr="004B7C8B">
        <w:t>riction</w:t>
      </w:r>
      <w:bookmarkEnd w:id="2881"/>
      <w:bookmarkEnd w:id="2882"/>
      <w:bookmarkEnd w:id="2883"/>
      <w:bookmarkEnd w:id="2884"/>
      <w:bookmarkEnd w:id="2885"/>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 xml:space="preserve">In </w:t>
      </w:r>
      <w:proofErr w:type="spellStart"/>
      <w:r w:rsidRPr="0030552A">
        <w:t>χMCF</w:t>
      </w:r>
      <w:proofErr w:type="spellEnd"/>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886" w:name="_Ref414841585"/>
      <w:bookmarkStart w:id="2887" w:name="_Toc3556951"/>
      <w:bookmarkStart w:id="2888" w:name="_Toc34747201"/>
      <w:bookmarkStart w:id="2889"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886"/>
      <w:bookmarkEnd w:id="2887"/>
      <w:bookmarkEnd w:id="2888"/>
      <w:bookmarkEnd w:id="2889"/>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473D4F28" w:rsidR="00FC68DB" w:rsidRDefault="00FC68DB" w:rsidP="00B202D2">
      <w:pPr>
        <w:pStyle w:val="Beschriftung"/>
        <w:spacing w:before="120"/>
      </w:pPr>
      <w:bookmarkStart w:id="2890" w:name="_Toc414573794"/>
      <w:bookmarkStart w:id="2891" w:name="_Toc3566421"/>
      <w:bookmarkStart w:id="2892" w:name="_Toc34747424"/>
      <w:bookmarkStart w:id="2893" w:name="_Toc77095872"/>
      <w:bookmarkStart w:id="2894" w:name="_Toc96333534"/>
      <w:r>
        <w:t xml:space="preserve">Table </w:t>
      </w:r>
      <w:r>
        <w:fldChar w:fldCharType="begin"/>
      </w:r>
      <w:r>
        <w:instrText xml:space="preserve"> SEQ Table \* ARABIC </w:instrText>
      </w:r>
      <w:r>
        <w:fldChar w:fldCharType="separate"/>
      </w:r>
      <w:r w:rsidR="006344F0">
        <w:rPr>
          <w:noProof/>
        </w:rPr>
        <w:t>13</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890"/>
      <w:bookmarkEnd w:id="2891"/>
      <w:bookmarkEnd w:id="2892"/>
      <w:bookmarkEnd w:id="2893"/>
      <w:bookmarkEnd w:id="2894"/>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895" w:name="_Toc3556952"/>
      <w:bookmarkStart w:id="2896" w:name="_Toc34747202"/>
      <w:bookmarkStart w:id="289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895"/>
      <w:bookmarkEnd w:id="2896"/>
      <w:bookmarkEnd w:id="289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179E6D1" w:rsidR="00FC68DB" w:rsidRDefault="00FC68DB" w:rsidP="00B202D2">
      <w:pPr>
        <w:pStyle w:val="Beschriftung"/>
        <w:spacing w:before="120"/>
      </w:pPr>
      <w:bookmarkStart w:id="2898" w:name="_Toc3566422"/>
      <w:bookmarkStart w:id="2899" w:name="_Toc34747425"/>
      <w:bookmarkStart w:id="2900" w:name="_Toc77095873"/>
      <w:bookmarkStart w:id="2901" w:name="_Toc96333535"/>
      <w:r>
        <w:t xml:space="preserve">Table </w:t>
      </w:r>
      <w:r>
        <w:fldChar w:fldCharType="begin"/>
      </w:r>
      <w:r>
        <w:instrText xml:space="preserve"> SEQ Table \* ARABIC </w:instrText>
      </w:r>
      <w:r>
        <w:fldChar w:fldCharType="separate"/>
      </w:r>
      <w:r w:rsidR="006344F0">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98"/>
      <w:bookmarkEnd w:id="2899"/>
      <w:bookmarkEnd w:id="2900"/>
      <w:bookmarkEnd w:id="2901"/>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902" w:name="_Toc3556953"/>
      <w:bookmarkStart w:id="2903" w:name="_Toc34747203"/>
      <w:bookmarkStart w:id="2904"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902"/>
      <w:bookmarkEnd w:id="2903"/>
      <w:bookmarkEnd w:id="2904"/>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66EDBD33" w:rsidR="00FC68DB" w:rsidRDefault="00FC68DB" w:rsidP="00B202D2">
      <w:pPr>
        <w:pStyle w:val="Beschriftung"/>
        <w:spacing w:before="120"/>
      </w:pPr>
      <w:bookmarkStart w:id="2905" w:name="_Toc414573795"/>
      <w:bookmarkStart w:id="2906" w:name="_Toc3566423"/>
      <w:bookmarkStart w:id="2907" w:name="_Toc34747426"/>
      <w:bookmarkStart w:id="2908" w:name="_Toc77095874"/>
      <w:bookmarkStart w:id="2909" w:name="_Toc96333536"/>
      <w:r>
        <w:t xml:space="preserve">Table </w:t>
      </w:r>
      <w:r>
        <w:fldChar w:fldCharType="begin"/>
      </w:r>
      <w:r>
        <w:instrText xml:space="preserve"> SEQ Table \* ARABIC </w:instrText>
      </w:r>
      <w:r>
        <w:fldChar w:fldCharType="separate"/>
      </w:r>
      <w:r w:rsidR="006344F0">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905"/>
      <w:bookmarkEnd w:id="2906"/>
      <w:bookmarkEnd w:id="2907"/>
      <w:bookmarkEnd w:id="2908"/>
      <w:bookmarkEnd w:id="2909"/>
      <w:r>
        <w:t xml:space="preserve"> </w:t>
      </w:r>
    </w:p>
    <w:p w14:paraId="31E737BB" w14:textId="77777777" w:rsidR="00FC68DB" w:rsidRPr="000B11EA" w:rsidRDefault="00FC68DB" w:rsidP="00B202D2">
      <w:r w:rsidRPr="000B11EA">
        <w:t xml:space="preserve">These attributes have following semantics: </w:t>
      </w:r>
    </w:p>
    <w:p w14:paraId="0E51CB7E" w14:textId="58DFB6DE"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6344F0">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10" w:name="_Toc3556954"/>
      <w:bookmarkStart w:id="2911" w:name="_Toc34747204"/>
      <w:bookmarkStart w:id="2912"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10"/>
      <w:bookmarkEnd w:id="2911"/>
      <w:bookmarkEnd w:id="2912"/>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w:t>
      </w:r>
      <w:proofErr w:type="spellStart"/>
      <w:r w:rsidRPr="002E3D68">
        <w:rPr>
          <w:rFonts w:cs="Courier New"/>
          <w:b/>
          <w:szCs w:val="16"/>
        </w:rPr>
        <w:t>connected_to</w:t>
      </w:r>
      <w:proofErr w:type="spellEnd"/>
      <w:r w:rsidRPr="002E3D68">
        <w:rPr>
          <w:rFonts w:cs="Courier New"/>
          <w:b/>
          <w:szCs w:val="16"/>
        </w:rPr>
        <w:t>&gt;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w:t>
      </w:r>
      <w:proofErr w:type="spellStart"/>
      <w:r w:rsidRPr="002E3D68">
        <w:rPr>
          <w:rFonts w:cs="Courier New"/>
          <w:b/>
          <w:szCs w:val="16"/>
        </w:rPr>
        <w:t>connected_to</w:t>
      </w:r>
      <w:proofErr w:type="spellEnd"/>
      <w:r w:rsidRPr="002E3D68">
        <w:rPr>
          <w:rFonts w:cs="Courier New"/>
          <w:b/>
          <w:szCs w:val="16"/>
        </w:rPr>
        <w:t>&gt;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13" w:name="_Ref414837767"/>
      <w:bookmarkStart w:id="2914" w:name="_Toc3556955"/>
      <w:bookmarkStart w:id="2915" w:name="_Toc34747205"/>
      <w:bookmarkStart w:id="2916" w:name="_Toc77102019"/>
      <w:r>
        <w:t>Local Contact</w:t>
      </w:r>
      <w:r w:rsidRPr="0030552A">
        <w:t xml:space="preserve"> </w:t>
      </w:r>
      <w:r>
        <w:t>Properties</w:t>
      </w:r>
      <w:bookmarkEnd w:id="2913"/>
      <w:bookmarkEnd w:id="2914"/>
      <w:bookmarkEnd w:id="2915"/>
      <w:bookmarkEnd w:id="2916"/>
      <w:r w:rsidRPr="00F54FFD">
        <w:t xml:space="preserve"> </w:t>
      </w:r>
    </w:p>
    <w:p w14:paraId="3CCC72BD" w14:textId="4A9BFD3D"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9"/>
      </w:r>
      <w:r>
        <w:t xml:space="preserve"> (see section </w:t>
      </w:r>
      <w:r>
        <w:fldChar w:fldCharType="begin"/>
      </w:r>
      <w:r>
        <w:instrText xml:space="preserve"> REF _Ref414836574 \r \h </w:instrText>
      </w:r>
      <w:r>
        <w:fldChar w:fldCharType="separate"/>
      </w:r>
      <w:r w:rsidR="006344F0">
        <w:t>7.3.3</w:t>
      </w:r>
      <w:r>
        <w:fldChar w:fldCharType="end"/>
      </w:r>
      <w:r>
        <w:t xml:space="preserve"> </w:t>
      </w:r>
      <w:r>
        <w:fldChar w:fldCharType="begin"/>
      </w:r>
      <w:r>
        <w:instrText xml:space="preserve"> REF _Ref414836574 \h </w:instrText>
      </w:r>
      <w:r>
        <w:fldChar w:fldCharType="separate"/>
      </w:r>
      <w:r w:rsidR="006344F0"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626801D3" w:rsidR="00FC68DB" w:rsidRDefault="00FC68DB" w:rsidP="00B202D2">
      <w:pPr>
        <w:pStyle w:val="Beschriftung"/>
        <w:spacing w:before="120"/>
      </w:pPr>
      <w:bookmarkStart w:id="2917" w:name="_Toc3566424"/>
      <w:bookmarkStart w:id="2918" w:name="_Toc34747427"/>
      <w:bookmarkStart w:id="2919" w:name="_Toc77095875"/>
      <w:bookmarkStart w:id="2920" w:name="_Toc96333537"/>
      <w:r>
        <w:t xml:space="preserve">Table </w:t>
      </w:r>
      <w:r>
        <w:fldChar w:fldCharType="begin"/>
      </w:r>
      <w:r>
        <w:instrText xml:space="preserve"> SEQ Table \* ARABIC </w:instrText>
      </w:r>
      <w:r>
        <w:fldChar w:fldCharType="separate"/>
      </w:r>
      <w:r w:rsidR="006344F0">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917"/>
      <w:bookmarkEnd w:id="2918"/>
      <w:bookmarkEnd w:id="2919"/>
      <w:bookmarkEnd w:id="2920"/>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2921" w:name="_Ref414836574"/>
      <w:bookmarkStart w:id="2922" w:name="_Toc3556956"/>
      <w:bookmarkStart w:id="2923" w:name="_Toc34747206"/>
      <w:bookmarkStart w:id="2924" w:name="_Toc77102020"/>
      <w:bookmarkStart w:id="2925" w:name="_Toc96333354"/>
      <w:r w:rsidRPr="007055D9">
        <w:t>Joints</w:t>
      </w:r>
      <w:bookmarkEnd w:id="2921"/>
      <w:bookmarkEnd w:id="2922"/>
      <w:bookmarkEnd w:id="2923"/>
      <w:bookmarkEnd w:id="2924"/>
      <w:bookmarkEnd w:id="2925"/>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w:t>
      </w:r>
      <w:proofErr w:type="spellStart"/>
      <w:r w:rsidRPr="007055D9">
        <w:t>χMCF</w:t>
      </w:r>
      <w:proofErr w:type="spellEnd"/>
      <w:r w:rsidRPr="007055D9">
        <w:t xml:space="preserve"> file. </w:t>
      </w:r>
    </w:p>
    <w:p w14:paraId="530B14AB" w14:textId="61E158E6"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6344F0">
        <w:t>4.2</w:t>
      </w:r>
      <w:r w:rsidRPr="007055D9">
        <w:fldChar w:fldCharType="end"/>
      </w:r>
      <w:r w:rsidRPr="007055D9">
        <w:t xml:space="preserve">, </w:t>
      </w:r>
      <w:proofErr w:type="spellStart"/>
      <w:r w:rsidRPr="007055D9">
        <w:t>χMCF</w:t>
      </w:r>
      <w:proofErr w:type="spellEnd"/>
      <w:r w:rsidRPr="007055D9">
        <w:t xml:space="preserve">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0B5CDB9" w:rsidR="00FC68DB" w:rsidRDefault="00FC68DB" w:rsidP="00B202D2">
      <w:pPr>
        <w:pStyle w:val="Beschriftung"/>
        <w:spacing w:before="120"/>
      </w:pPr>
      <w:bookmarkStart w:id="2926" w:name="_Toc3566425"/>
      <w:bookmarkStart w:id="2927" w:name="_Toc34747428"/>
      <w:bookmarkStart w:id="2928" w:name="_Toc77095876"/>
      <w:bookmarkStart w:id="2929" w:name="_Toc96333538"/>
      <w:r>
        <w:t xml:space="preserve">Table </w:t>
      </w:r>
      <w:r>
        <w:fldChar w:fldCharType="begin"/>
      </w:r>
      <w:r>
        <w:instrText xml:space="preserve"> SEQ Table \* ARABIC </w:instrText>
      </w:r>
      <w:r>
        <w:fldChar w:fldCharType="separate"/>
      </w:r>
      <w:r w:rsidR="006344F0">
        <w:rPr>
          <w:noProof/>
        </w:rPr>
        <w:t>17</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2926"/>
      <w:bookmarkEnd w:id="2927"/>
      <w:bookmarkEnd w:id="2928"/>
      <w:bookmarkEnd w:id="2929"/>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2930" w:name="_Toc428456083"/>
      <w:bookmarkStart w:id="2931" w:name="_Toc428537047"/>
      <w:bookmarkStart w:id="2932" w:name="_Toc428969366"/>
      <w:bookmarkStart w:id="2933" w:name="_Toc429052757"/>
      <w:bookmarkStart w:id="2934" w:name="_Toc3556957"/>
      <w:bookmarkStart w:id="2935" w:name="_Toc34747207"/>
      <w:bookmarkStart w:id="2936" w:name="_Toc77102021"/>
      <w:bookmarkStart w:id="2937" w:name="_Toc96333355"/>
      <w:bookmarkEnd w:id="2930"/>
      <w:bookmarkEnd w:id="2931"/>
      <w:bookmarkEnd w:id="2932"/>
      <w:bookmarkEnd w:id="2933"/>
      <w:r w:rsidRPr="007055D9">
        <w:t xml:space="preserve">A Minimalistic Example of a </w:t>
      </w:r>
      <w:proofErr w:type="spellStart"/>
      <w:r w:rsidRPr="007055D9">
        <w:t>χMCF</w:t>
      </w:r>
      <w:proofErr w:type="spellEnd"/>
      <w:r w:rsidRPr="007055D9">
        <w:t xml:space="preserve"> file</w:t>
      </w:r>
      <w:bookmarkEnd w:id="2934"/>
      <w:bookmarkEnd w:id="2935"/>
      <w:bookmarkEnd w:id="2936"/>
      <w:bookmarkEnd w:id="2937"/>
    </w:p>
    <w:p w14:paraId="5EEB94D5" w14:textId="7013E047" w:rsidR="00FC68DB" w:rsidRDefault="00FC68DB" w:rsidP="00B202D2">
      <w:pPr>
        <w:keepNext/>
      </w:pPr>
      <w:r w:rsidRPr="007055D9">
        <w:t>In the following</w:t>
      </w:r>
      <w:r>
        <w:t>,</w:t>
      </w:r>
      <w:r w:rsidRPr="007055D9">
        <w:t xml:space="preserve"> </w:t>
      </w:r>
      <w:r>
        <w:t xml:space="preserve">an example shows how the </w:t>
      </w:r>
      <w:proofErr w:type="spellStart"/>
      <w:r w:rsidR="00A44CE4">
        <w:t>χMCF</w:t>
      </w:r>
      <w:proofErr w:type="spellEnd"/>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 xml:space="preserve">&gt; </w:t>
      </w:r>
      <w:r w:rsidRPr="001E6C77">
        <w:rPr>
          <w:color w:val="FF0000"/>
          <w:sz w:val="15"/>
          <w:szCs w:val="15"/>
        </w:rPr>
        <w:t>&lt;!—</w:t>
      </w:r>
      <w:proofErr w:type="spellStart"/>
      <w:r w:rsidRPr="001E6C77">
        <w:rPr>
          <w:color w:val="FF0000"/>
          <w:sz w:val="15"/>
          <w:szCs w:val="15"/>
        </w:rPr>
        <w:t>appdata</w:t>
      </w:r>
      <w:proofErr w:type="spellEnd"/>
      <w:r w:rsidRPr="001E6C77">
        <w:rPr>
          <w:color w:val="FF0000"/>
          <w:sz w:val="15"/>
          <w:szCs w:val="15"/>
        </w:rPr>
        <w:t xml:space="preserve">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connection_group</w:t>
      </w:r>
      <w:proofErr w:type="spellEnd"/>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connected_to</w:t>
      </w:r>
      <w:proofErr w:type="spellEnd"/>
      <w:r w:rsidRPr="001E6C77">
        <w:rPr>
          <w:sz w:val="15"/>
          <w:szCs w:val="15"/>
        </w:rPr>
        <w:t>&gt;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connected_to</w:t>
      </w:r>
      <w:proofErr w:type="spellEnd"/>
      <w:r w:rsidRPr="001E6C77">
        <w:rPr>
          <w:sz w:val="15"/>
          <w:szCs w:val="15"/>
        </w:rPr>
        <w:t>&gt;</w:t>
      </w:r>
    </w:p>
    <w:p w14:paraId="704E130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 xml:space="preserve">&gt; </w:t>
      </w:r>
      <w:r w:rsidRPr="001E6C77">
        <w:rPr>
          <w:rFonts w:cs="Courier New"/>
          <w:color w:val="FF0000"/>
          <w:sz w:val="15"/>
          <w:szCs w:val="15"/>
        </w:rPr>
        <w:t>&lt;!—</w:t>
      </w:r>
      <w:proofErr w:type="spellStart"/>
      <w:r w:rsidRPr="001E6C77">
        <w:rPr>
          <w:rFonts w:cs="Courier New"/>
          <w:color w:val="FF0000"/>
          <w:sz w:val="15"/>
          <w:szCs w:val="15"/>
        </w:rPr>
        <w:t>appdata</w:t>
      </w:r>
      <w:proofErr w:type="spellEnd"/>
      <w:r w:rsidRPr="001E6C77">
        <w:rPr>
          <w:rFonts w:cs="Courier New"/>
          <w:color w:val="FF0000"/>
          <w:sz w:val="15"/>
          <w:szCs w:val="15"/>
        </w:rPr>
        <w:t xml:space="preserve"> at </w:t>
      </w:r>
      <w:proofErr w:type="spellStart"/>
      <w:r w:rsidRPr="001E6C77">
        <w:rPr>
          <w:rFonts w:cs="Courier New"/>
          <w:color w:val="FF0000"/>
          <w:sz w:val="15"/>
          <w:szCs w:val="15"/>
        </w:rPr>
        <w:t>connection_group</w:t>
      </w:r>
      <w:proofErr w:type="spellEnd"/>
      <w:r w:rsidRPr="001E6C77">
        <w:rPr>
          <w:rFonts w:cs="Courier New"/>
          <w:color w:val="FF0000"/>
          <w:sz w:val="15"/>
          <w:szCs w:val="15"/>
        </w:rPr>
        <w:t xml:space="preserve">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w:t>
      </w:r>
      <w:proofErr w:type="spellStart"/>
      <w:r w:rsidRPr="00E67362">
        <w:rPr>
          <w:sz w:val="15"/>
          <w:szCs w:val="15"/>
          <w:lang w:val="it-IT"/>
        </w:rPr>
        <w:t>appdata</w:t>
      </w:r>
      <w:proofErr w:type="spellEnd"/>
      <w:r w:rsidRPr="00E67362">
        <w:rPr>
          <w:sz w:val="15"/>
          <w:szCs w:val="15"/>
          <w:lang w:val="it-IT"/>
        </w:rPr>
        <w:t>&gt;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connection_group</w:t>
      </w:r>
      <w:proofErr w:type="spellEnd"/>
      <w:r w:rsidRPr="001E6C77">
        <w:rPr>
          <w:sz w:val="15"/>
          <w:szCs w:val="15"/>
        </w:rPr>
        <w:t>&gt;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2938" w:name="_Toc428279348"/>
      <w:bookmarkStart w:id="2939" w:name="_Toc428456085"/>
      <w:bookmarkStart w:id="2940" w:name="_Toc428537049"/>
      <w:bookmarkStart w:id="2941" w:name="_Toc428969368"/>
      <w:bookmarkStart w:id="2942" w:name="_Toc429052759"/>
      <w:bookmarkStart w:id="2943" w:name="_Toc3556958"/>
      <w:bookmarkStart w:id="2944" w:name="_Toc34747208"/>
      <w:bookmarkStart w:id="2945" w:name="_Toc77102022"/>
      <w:bookmarkStart w:id="2946" w:name="_Toc96333356"/>
      <w:bookmarkEnd w:id="2938"/>
      <w:bookmarkEnd w:id="2939"/>
      <w:bookmarkEnd w:id="2940"/>
      <w:bookmarkEnd w:id="2941"/>
      <w:bookmarkEnd w:id="2942"/>
      <w:r w:rsidRPr="007055D9">
        <w:t>XML Schema Definition</w:t>
      </w:r>
      <w:bookmarkEnd w:id="2943"/>
      <w:bookmarkEnd w:id="2944"/>
      <w:bookmarkEnd w:id="2945"/>
      <w:bookmarkEnd w:id="2946"/>
    </w:p>
    <w:p w14:paraId="76832F23" w14:textId="1303C9DA" w:rsidR="00A97D1B" w:rsidRPr="00BA6895" w:rsidRDefault="00A97D1B" w:rsidP="00B202D2">
      <w:commentRangeStart w:id="2947"/>
      <w:r w:rsidRPr="00BA6895">
        <w:t>The XML Schema definition (XSD) can be found in computer-interpretable form at the following URL:</w:t>
      </w:r>
    </w:p>
    <w:p w14:paraId="6F14D713" w14:textId="09A22287"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ins w:id="2948" w:author="Weinert, Matthias (M.)" w:date="2022-02-21T10:55:00Z">
        <w:r w:rsidR="006344F0">
          <w:rPr>
            <w:rFonts w:asciiTheme="minorHAnsi" w:hAnsiTheme="minorHAnsi" w:cstheme="minorBidi"/>
            <w:lang w:val="en-US"/>
          </w:rPr>
        </w:r>
      </w:ins>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2949" w:author="Dr. Carsten Franke" w:date="2021-10-29T10:12:00Z">
        <w:r>
          <w:rPr>
            <w:rFonts w:asciiTheme="minorHAnsi" w:hAnsiTheme="minorHAnsi" w:cstheme="minorBidi"/>
            <w:lang w:val="en-US"/>
          </w:rPr>
          <w:fldChar w:fldCharType="end"/>
        </w:r>
      </w:ins>
      <w:ins w:id="2950" w:author="Dr. Carsten Franke" w:date="2021-10-29T10:07:00Z">
        <w:r>
          <w:rPr>
            <w:rFonts w:asciiTheme="minorHAnsi" w:hAnsiTheme="minorHAnsi" w:cstheme="minorBidi"/>
            <w:lang w:val="en-US"/>
          </w:rPr>
          <w:t xml:space="preserve"> </w:t>
        </w:r>
      </w:ins>
      <w:commentRangeEnd w:id="2947"/>
      <w:ins w:id="2951" w:author="Dr. Carsten Franke" w:date="2021-10-29T10:09:00Z">
        <w:r>
          <w:rPr>
            <w:rStyle w:val="Kommentarzeichen"/>
            <w:rFonts w:ascii="Calibri" w:eastAsia="Times New Roman" w:hAnsi="Calibri"/>
            <w:lang w:val="en-US" w:eastAsia="x-none"/>
          </w:rPr>
          <w:commentReference w:id="2947"/>
        </w:r>
      </w:ins>
    </w:p>
    <w:p w14:paraId="1DD4C38F" w14:textId="77777777" w:rsidR="00FC68DB" w:rsidRPr="007055D9" w:rsidRDefault="00FC68DB" w:rsidP="00B202D2">
      <w:pPr>
        <w:pStyle w:val="berschrift1"/>
      </w:pPr>
      <w:bookmarkStart w:id="2952" w:name="_Toc334484488"/>
      <w:bookmarkStart w:id="2953" w:name="_Toc334486133"/>
      <w:bookmarkStart w:id="2954" w:name="XMLStructureConnectionGroups"/>
      <w:bookmarkStart w:id="2955" w:name="SeamweldConnectionGroupPart"/>
      <w:bookmarkStart w:id="2956" w:name="XMLStructurePartsPIDs"/>
      <w:bookmarkStart w:id="2957" w:name="XMLStructureConnections"/>
      <w:bookmarkStart w:id="2958" w:name="XMLStructurePointConnections"/>
      <w:bookmarkStart w:id="2959" w:name="XMLStructureLineConnections"/>
      <w:bookmarkStart w:id="2960" w:name="XMLStructurePlaneConnections"/>
      <w:bookmarkStart w:id="2961" w:name="_Toc338938892"/>
      <w:bookmarkStart w:id="2962" w:name="_Toc338939088"/>
      <w:bookmarkStart w:id="2963" w:name="_Toc3556959"/>
      <w:bookmarkStart w:id="2964" w:name="_Toc34747209"/>
      <w:bookmarkStart w:id="2965" w:name="_Toc77102023"/>
      <w:bookmarkStart w:id="2966" w:name="_Toc96333357"/>
      <w:bookmarkEnd w:id="2626"/>
      <w:bookmarkEnd w:id="2627"/>
      <w:bookmarkEnd w:id="2952"/>
      <w:bookmarkEnd w:id="2953"/>
      <w:bookmarkEnd w:id="2954"/>
      <w:bookmarkEnd w:id="2955"/>
      <w:bookmarkEnd w:id="2956"/>
      <w:bookmarkEnd w:id="2957"/>
      <w:bookmarkEnd w:id="2958"/>
      <w:bookmarkEnd w:id="2959"/>
      <w:bookmarkEnd w:id="2960"/>
      <w:r w:rsidRPr="007055D9">
        <w:t>Data Common to any Connection</w:t>
      </w:r>
      <w:bookmarkEnd w:id="2961"/>
      <w:bookmarkEnd w:id="2962"/>
      <w:bookmarkEnd w:id="2963"/>
      <w:bookmarkEnd w:id="2964"/>
      <w:bookmarkEnd w:id="2965"/>
      <w:bookmarkEnd w:id="2966"/>
      <w:r w:rsidRPr="007055D9">
        <w:t xml:space="preserve"> </w:t>
      </w:r>
    </w:p>
    <w:p w14:paraId="065EFE33" w14:textId="77777777" w:rsidR="00FC68DB" w:rsidRDefault="00FC68DB" w:rsidP="00B202D2">
      <w:pPr>
        <w:pStyle w:val="berschrift2"/>
      </w:pPr>
      <w:bookmarkStart w:id="2967" w:name="_Ref448911656"/>
      <w:bookmarkStart w:id="2968" w:name="_Toc3556960"/>
      <w:bookmarkStart w:id="2969" w:name="_Toc34747210"/>
      <w:bookmarkStart w:id="2970" w:name="_Toc77102024"/>
      <w:bookmarkStart w:id="2971" w:name="_Toc413359574"/>
      <w:bookmarkStart w:id="2972" w:name="_Toc338938893"/>
      <w:bookmarkStart w:id="2973" w:name="_Toc338939089"/>
      <w:bookmarkStart w:id="2974" w:name="_Toc288196462"/>
      <w:bookmarkStart w:id="2975" w:name="_Toc288200760"/>
      <w:bookmarkStart w:id="2976" w:name="_Toc96333358"/>
      <w:r>
        <w:t>Indices and their properties</w:t>
      </w:r>
      <w:bookmarkEnd w:id="2967"/>
      <w:bookmarkEnd w:id="2968"/>
      <w:bookmarkEnd w:id="2969"/>
      <w:bookmarkEnd w:id="2970"/>
      <w:bookmarkEnd w:id="2976"/>
    </w:p>
    <w:p w14:paraId="054A9551" w14:textId="7FF97572" w:rsidR="00FC68DB" w:rsidRDefault="007836EA" w:rsidP="00B202D2">
      <w:pPr>
        <w:rPr>
          <w:lang w:eastAsia="x-none"/>
        </w:rPr>
      </w:pPr>
      <w:proofErr w:type="spellStart"/>
      <w:r w:rsidRPr="007836EA">
        <w:rPr>
          <w:rFonts w:cs="Arial"/>
          <w:lang w:eastAsia="x-none"/>
        </w:rPr>
        <w:t>χ</w:t>
      </w:r>
      <w:r w:rsidR="00FC68DB">
        <w:rPr>
          <w:lang w:eastAsia="x-none"/>
        </w:rPr>
        <w:t>MCF</w:t>
      </w:r>
      <w:proofErr w:type="spellEnd"/>
      <w:r w:rsidR="00FC68DB">
        <w:rPr>
          <w:lang w:eastAsia="x-none"/>
        </w:rPr>
        <w:t xml:space="preserve">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proofErr w:type="spellStart"/>
      <w:r w:rsidR="007836EA" w:rsidRPr="007836EA">
        <w:rPr>
          <w:rFonts w:cs="Arial"/>
          <w:lang w:eastAsia="x-none"/>
        </w:rPr>
        <w:t>χ</w:t>
      </w:r>
      <w:r>
        <w:rPr>
          <w:lang w:eastAsia="x-none"/>
        </w:rPr>
        <w:t>MCF</w:t>
      </w:r>
      <w:proofErr w:type="spellEnd"/>
      <w:r>
        <w:rPr>
          <w:lang w:eastAsia="x-none"/>
        </w:rPr>
        <w:t xml:space="preserve">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2977" w:name="_Toc96333359"/>
      <w:bookmarkEnd w:id="2971"/>
      <w:r>
        <w:rPr>
          <w:szCs w:val="34"/>
        </w:rPr>
        <w:t>Connection Referencing</w:t>
      </w:r>
      <w:bookmarkEnd w:id="2977"/>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2978" w:name="_Toc96333360"/>
      <w:r>
        <w:lastRenderedPageBreak/>
        <w:t xml:space="preserve">Attribute </w:t>
      </w:r>
      <w:r w:rsidRPr="00430FB1">
        <w:rPr>
          <w:rFonts w:ascii="Courier New" w:hAnsi="Courier New" w:cs="Courier New"/>
          <w:szCs w:val="34"/>
          <w:highlight w:val="white"/>
        </w:rPr>
        <w:t>label</w:t>
      </w:r>
      <w:bookmarkEnd w:id="2978"/>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2979" w:author="Dr. Carsten Franke" w:date="2021-11-03T21:03:00Z">
        <w:r w:rsidDel="00E65B74">
          <w:delText>labels</w:delText>
        </w:r>
        <w:r w:rsidRPr="007055D9" w:rsidDel="00E65B74">
          <w:delText xml:space="preserve"> </w:delText>
        </w:r>
      </w:del>
      <w:ins w:id="2980" w:author="Dr. Carsten Franke" w:date="2021-11-03T21:03:00Z">
        <w:r w:rsidR="00E65B74">
          <w:t>identifies</w:t>
        </w:r>
        <w:r w:rsidR="00E65B74" w:rsidRPr="007055D9">
          <w:t xml:space="preserve"> </w:t>
        </w:r>
      </w:ins>
      <w:r w:rsidRPr="007055D9">
        <w:t xml:space="preserve">it throughout the entire </w:t>
      </w:r>
      <w:proofErr w:type="spellStart"/>
      <w:r w:rsidR="00FD65D3" w:rsidRPr="007055D9">
        <w:t>CA</w:t>
      </w:r>
      <w:r w:rsidR="00FD65D3">
        <w:t>x</w:t>
      </w:r>
      <w:proofErr w:type="spellEnd"/>
      <w:r w:rsidR="00FD65D3" w:rsidRPr="007055D9">
        <w:t xml:space="preserve"> </w:t>
      </w:r>
      <w:r w:rsidRPr="007055D9">
        <w:t>process</w:t>
      </w:r>
      <w:ins w:id="2981"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w:t>
      </w:r>
      <w:proofErr w:type="spellStart"/>
      <w:r>
        <w:rPr>
          <w:rFonts w:ascii="Courier New" w:hAnsi="Courier New" w:cs="Courier New"/>
          <w:b/>
          <w:i/>
          <w:sz w:val="18"/>
          <w:szCs w:val="18"/>
        </w:rPr>
        <w:t>a</w:t>
      </w:r>
      <w:r w:rsidRPr="008510E0">
        <w:rPr>
          <w:rFonts w:ascii="Courier New" w:hAnsi="Courier New" w:cs="Courier New"/>
          <w:b/>
          <w:i/>
          <w:sz w:val="18"/>
          <w:szCs w:val="18"/>
        </w:rPr>
        <w:t>ppdata</w:t>
      </w:r>
      <w:proofErr w:type="spellEnd"/>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2982" w:name="_Toc77102026"/>
      <w:bookmarkStart w:id="2983" w:name="_Toc96333361"/>
      <w:r>
        <w:t xml:space="preserve">Attribute </w:t>
      </w:r>
      <w:commentRangeStart w:id="2984"/>
      <w:r w:rsidRPr="00430FB1">
        <w:rPr>
          <w:rFonts w:ascii="Courier New" w:hAnsi="Courier New" w:cs="Courier New"/>
          <w:szCs w:val="34"/>
          <w:highlight w:val="white"/>
        </w:rPr>
        <w:t>ident</w:t>
      </w:r>
      <w:r w:rsidRPr="00BD20ED">
        <w:t xml:space="preserve"> </w:t>
      </w:r>
      <w:commentRangeEnd w:id="2984"/>
      <w:r>
        <w:rPr>
          <w:rStyle w:val="Kommentarzeichen"/>
          <w:b w:val="0"/>
        </w:rPr>
        <w:commentReference w:id="2984"/>
      </w:r>
      <w:bookmarkEnd w:id="2982"/>
      <w:bookmarkEnd w:id="2983"/>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2985" w:name="_Ref413329202"/>
      <w:bookmarkStart w:id="2986" w:name="_Toc413359575"/>
      <w:bookmarkStart w:id="2987" w:name="_Toc3556962"/>
      <w:bookmarkStart w:id="2988" w:name="_Toc34747212"/>
      <w:bookmarkStart w:id="2989" w:name="_Toc77102027"/>
      <w:bookmarkStart w:id="2990" w:name="_Toc96333362"/>
      <w:r>
        <w:rPr>
          <w:szCs w:val="34"/>
        </w:rPr>
        <w:t>Dimensions and Coordinates</w:t>
      </w:r>
      <w:bookmarkEnd w:id="2985"/>
      <w:bookmarkEnd w:id="2986"/>
      <w:bookmarkEnd w:id="2987"/>
      <w:bookmarkEnd w:id="2988"/>
      <w:bookmarkEnd w:id="2989"/>
      <w:bookmarkEnd w:id="2990"/>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2991" w:name="_Toc413359576"/>
      <w:bookmarkStart w:id="2992" w:name="_Ref440360308"/>
      <w:bookmarkStart w:id="2993" w:name="_Ref440360312"/>
      <w:bookmarkStart w:id="2994" w:name="_Ref440360851"/>
      <w:bookmarkStart w:id="2995" w:name="_Ref440360857"/>
      <w:bookmarkStart w:id="2996" w:name="_Ref440453613"/>
      <w:bookmarkStart w:id="2997" w:name="_Ref440453616"/>
      <w:bookmarkStart w:id="2998" w:name="_Ref440454500"/>
      <w:bookmarkStart w:id="2999" w:name="_Ref440454502"/>
      <w:bookmarkStart w:id="3000" w:name="_Toc3556963"/>
      <w:bookmarkStart w:id="3001" w:name="_Toc34747213"/>
      <w:bookmarkStart w:id="3002" w:name="_Toc77102028"/>
      <w:bookmarkStart w:id="3003" w:name="_Toc96333363"/>
      <w:r w:rsidRPr="00BD20ED">
        <w:rPr>
          <w:szCs w:val="34"/>
        </w:rPr>
        <w:t xml:space="preserve">Attribute </w:t>
      </w:r>
      <w:proofErr w:type="spellStart"/>
      <w:r>
        <w:rPr>
          <w:rFonts w:ascii="Courier New" w:hAnsi="Courier New" w:cs="Courier New"/>
          <w:b w:val="0"/>
          <w:szCs w:val="34"/>
          <w:highlight w:val="white"/>
        </w:rPr>
        <w:t>quality_control</w:t>
      </w:r>
      <w:bookmarkEnd w:id="2991"/>
      <w:bookmarkEnd w:id="2992"/>
      <w:bookmarkEnd w:id="2993"/>
      <w:bookmarkEnd w:id="2994"/>
      <w:bookmarkEnd w:id="2995"/>
      <w:bookmarkEnd w:id="2996"/>
      <w:bookmarkEnd w:id="2997"/>
      <w:bookmarkEnd w:id="2998"/>
      <w:bookmarkEnd w:id="2999"/>
      <w:bookmarkEnd w:id="3000"/>
      <w:bookmarkEnd w:id="3001"/>
      <w:bookmarkEnd w:id="3002"/>
      <w:bookmarkEnd w:id="3003"/>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proofErr w:type="spellStart"/>
      <w:r>
        <w:rPr>
          <w:rFonts w:ascii="Arial" w:hAnsi="Arial" w:cs="Arial"/>
          <w:lang w:eastAsia="x-none"/>
        </w:rPr>
        <w:t>χ</w:t>
      </w:r>
      <w:r>
        <w:rPr>
          <w:lang w:eastAsia="x-none"/>
        </w:rPr>
        <w:t>MCF</w:t>
      </w:r>
      <w:proofErr w:type="spellEnd"/>
      <w:r>
        <w:rPr>
          <w:lang w:eastAsia="x-none"/>
        </w:rPr>
        <w:t xml:space="preserve">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004" w:name="_Ref428442251"/>
      <w:bookmarkStart w:id="3005" w:name="_Toc3556964"/>
      <w:bookmarkStart w:id="3006" w:name="_Toc34747214"/>
      <w:bookmarkStart w:id="3007" w:name="_Toc77102029"/>
      <w:bookmarkStart w:id="3008" w:name="_Toc96333364"/>
      <w:r w:rsidRPr="007331A4">
        <w:t>Custom Attributes list</w:t>
      </w:r>
      <w:bookmarkEnd w:id="3004"/>
      <w:bookmarkEnd w:id="3005"/>
      <w:bookmarkEnd w:id="3006"/>
      <w:bookmarkEnd w:id="3007"/>
      <w:bookmarkEnd w:id="3008"/>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w:t>
      </w:r>
      <w:proofErr w:type="spellStart"/>
      <w:r>
        <w:t>χMCF</w:t>
      </w:r>
      <w:proofErr w:type="spellEnd"/>
      <w:r>
        <w:t xml:space="preserve">. Exceptions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w:t>
      </w:r>
      <w:proofErr w:type="spellStart"/>
      <w:r>
        <w:t>χMCF</w:t>
      </w:r>
      <w:proofErr w:type="spellEnd"/>
      <w:r>
        <w:t xml:space="preserve"> wishes to introduce </w:t>
      </w:r>
      <w:r w:rsidRPr="00715044">
        <w:t>supplementary</w:t>
      </w:r>
      <w:r>
        <w:t xml:space="preserve"> information (attributes) to enrich the standard attributes defined by </w:t>
      </w:r>
      <w:proofErr w:type="spellStart"/>
      <w:r>
        <w:t>χMCF</w:t>
      </w:r>
      <w:proofErr w:type="spellEnd"/>
      <w:r>
        <w:t xml:space="preserve">. In principle, the </w:t>
      </w:r>
      <w:r w:rsidRPr="00715044">
        <w:t>supplementary</w:t>
      </w:r>
      <w:r>
        <w:t xml:space="preserve"> information could also be placed in an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proofErr w:type="spellStart"/>
      <w:r>
        <w:t>χMCF</w:t>
      </w:r>
      <w:proofErr w:type="spellEnd"/>
      <w:r>
        <w:t xml:space="preserve">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w:t>
      </w:r>
      <w:proofErr w:type="spellStart"/>
      <w:r>
        <w:t>χMCF</w:t>
      </w:r>
      <w:proofErr w:type="spellEnd"/>
      <w:r>
        <w:t xml:space="preserve">.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lastRenderedPageBreak/>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FC1AB79" w:rsidR="00FC68DB" w:rsidRDefault="00FC68DB" w:rsidP="00B202D2">
      <w:pPr>
        <w:pStyle w:val="Beschriftung"/>
        <w:spacing w:before="120"/>
        <w:rPr>
          <w:rFonts w:ascii="Courier New" w:hAnsi="Courier New" w:cs="Courier New"/>
          <w:b/>
          <w:i w:val="0"/>
        </w:rPr>
      </w:pPr>
      <w:bookmarkStart w:id="3009" w:name="_Toc440039075"/>
      <w:bookmarkStart w:id="3010" w:name="_Toc3566426"/>
      <w:bookmarkStart w:id="3011" w:name="_Toc34747429"/>
      <w:bookmarkStart w:id="3012" w:name="_Toc77095877"/>
      <w:bookmarkStart w:id="3013" w:name="_Toc96333539"/>
      <w:r>
        <w:t xml:space="preserve">Table </w:t>
      </w:r>
      <w:r>
        <w:fldChar w:fldCharType="begin"/>
      </w:r>
      <w:r>
        <w:instrText xml:space="preserve"> SEQ Table \* ARABIC </w:instrText>
      </w:r>
      <w:r>
        <w:fldChar w:fldCharType="separate"/>
      </w:r>
      <w:r w:rsidR="006344F0">
        <w:rPr>
          <w:noProof/>
        </w:rPr>
        <w:t>18</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009"/>
      <w:bookmarkEnd w:id="3010"/>
      <w:bookmarkEnd w:id="3011"/>
      <w:bookmarkEnd w:id="3012"/>
      <w:bookmarkEnd w:id="3013"/>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9D8479D" w:rsidR="00FC68DB" w:rsidRDefault="00FC68DB" w:rsidP="00B202D2">
      <w:pPr>
        <w:pStyle w:val="Beschriftung"/>
        <w:spacing w:before="120"/>
      </w:pPr>
      <w:bookmarkStart w:id="3014" w:name="_Toc440039076"/>
      <w:bookmarkStart w:id="3015" w:name="_Toc3566427"/>
      <w:bookmarkStart w:id="3016" w:name="_Toc34747430"/>
      <w:bookmarkStart w:id="3017" w:name="_Toc77095878"/>
      <w:bookmarkStart w:id="3018" w:name="_Toc96333540"/>
      <w:r>
        <w:t xml:space="preserve">Table </w:t>
      </w:r>
      <w:r>
        <w:fldChar w:fldCharType="begin"/>
      </w:r>
      <w:r>
        <w:instrText xml:space="preserve"> SEQ Table \* ARABIC </w:instrText>
      </w:r>
      <w:r>
        <w:fldChar w:fldCharType="separate"/>
      </w:r>
      <w:r w:rsidR="006344F0">
        <w:rPr>
          <w:noProof/>
        </w:rPr>
        <w:t>19</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014"/>
      <w:bookmarkEnd w:id="3015"/>
      <w:bookmarkEnd w:id="3016"/>
      <w:bookmarkEnd w:id="3017"/>
      <w:bookmarkEnd w:id="3018"/>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57968135" w:rsidR="00FC68DB" w:rsidRDefault="00FC68DB" w:rsidP="00B202D2">
      <w:pPr>
        <w:pStyle w:val="Beschriftung"/>
        <w:spacing w:before="120"/>
        <w:rPr>
          <w:rFonts w:ascii="Courier New" w:hAnsi="Courier New" w:cs="Courier New"/>
          <w:b/>
          <w:i w:val="0"/>
        </w:rPr>
      </w:pPr>
      <w:bookmarkStart w:id="3019" w:name="_Toc440039077"/>
      <w:bookmarkStart w:id="3020" w:name="_Toc3566428"/>
      <w:bookmarkStart w:id="3021" w:name="_Toc34747431"/>
      <w:bookmarkStart w:id="3022" w:name="_Toc77095879"/>
      <w:bookmarkStart w:id="3023" w:name="_Toc96333541"/>
      <w:r>
        <w:t xml:space="preserve">Table </w:t>
      </w:r>
      <w:r>
        <w:fldChar w:fldCharType="begin"/>
      </w:r>
      <w:r>
        <w:instrText xml:space="preserve"> SEQ Table \* ARABIC </w:instrText>
      </w:r>
      <w:r>
        <w:fldChar w:fldCharType="separate"/>
      </w:r>
      <w:r w:rsidR="006344F0">
        <w:rPr>
          <w:noProof/>
        </w:rPr>
        <w:t>20</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019"/>
      <w:bookmarkEnd w:id="3020"/>
      <w:bookmarkEnd w:id="3021"/>
      <w:bookmarkEnd w:id="3022"/>
      <w:bookmarkEnd w:id="3023"/>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628C44E6" w:rsidR="00FC68DB" w:rsidRDefault="00FC68DB" w:rsidP="00B202D2">
      <w:pPr>
        <w:pStyle w:val="Beschriftung"/>
        <w:spacing w:before="120"/>
      </w:pPr>
      <w:bookmarkStart w:id="3024" w:name="_Toc440039078"/>
      <w:bookmarkStart w:id="3025" w:name="_Toc3566429"/>
      <w:bookmarkStart w:id="3026" w:name="_Toc34747432"/>
      <w:bookmarkStart w:id="3027" w:name="_Toc77095880"/>
      <w:bookmarkStart w:id="3028" w:name="_Toc96333542"/>
      <w:r>
        <w:t xml:space="preserve">Table </w:t>
      </w:r>
      <w:r>
        <w:fldChar w:fldCharType="begin"/>
      </w:r>
      <w:r>
        <w:instrText xml:space="preserve"> SEQ Table \* ARABIC </w:instrText>
      </w:r>
      <w:r>
        <w:fldChar w:fldCharType="separate"/>
      </w:r>
      <w:r w:rsidR="006344F0">
        <w:rPr>
          <w:noProof/>
        </w:rPr>
        <w:t>21</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024"/>
      <w:bookmarkEnd w:id="3025"/>
      <w:bookmarkEnd w:id="3026"/>
      <w:bookmarkEnd w:id="3027"/>
      <w:bookmarkEnd w:id="3028"/>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2E56FFF" w:rsidR="00FC68DB" w:rsidRDefault="00FC68DB" w:rsidP="00B202D2">
      <w:pPr>
        <w:pStyle w:val="Beschriftung"/>
        <w:spacing w:before="120"/>
      </w:pPr>
      <w:bookmarkStart w:id="3029" w:name="_Toc440039079"/>
      <w:bookmarkStart w:id="3030" w:name="_Toc3566430"/>
      <w:bookmarkStart w:id="3031" w:name="_Toc34747433"/>
      <w:bookmarkStart w:id="3032" w:name="_Toc77095881"/>
      <w:bookmarkStart w:id="3033" w:name="_Toc96333543"/>
      <w:r>
        <w:t xml:space="preserve">Table </w:t>
      </w:r>
      <w:r>
        <w:fldChar w:fldCharType="begin"/>
      </w:r>
      <w:r>
        <w:instrText xml:space="preserve"> SEQ Table \* ARABIC </w:instrText>
      </w:r>
      <w:r>
        <w:fldChar w:fldCharType="separate"/>
      </w:r>
      <w:r w:rsidR="006344F0">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029"/>
      <w:bookmarkEnd w:id="3030"/>
      <w:bookmarkEnd w:id="3031"/>
      <w:bookmarkEnd w:id="3032"/>
      <w:bookmarkEnd w:id="3033"/>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3748428" w:rsidR="00FC68DB" w:rsidRDefault="00FC68DB" w:rsidP="00B202D2">
      <w:pPr>
        <w:pStyle w:val="Beschriftung"/>
        <w:spacing w:before="120"/>
      </w:pPr>
      <w:bookmarkStart w:id="3034" w:name="_Toc440039080"/>
      <w:bookmarkStart w:id="3035" w:name="_Toc3566431"/>
      <w:bookmarkStart w:id="3036" w:name="_Toc34747434"/>
      <w:bookmarkStart w:id="3037" w:name="_Toc77095882"/>
      <w:bookmarkStart w:id="3038" w:name="_Toc96333544"/>
      <w:r>
        <w:t xml:space="preserve">Table </w:t>
      </w:r>
      <w:r>
        <w:fldChar w:fldCharType="begin"/>
      </w:r>
      <w:r>
        <w:instrText xml:space="preserve"> SEQ Table \* ARABIC </w:instrText>
      </w:r>
      <w:r>
        <w:fldChar w:fldCharType="separate"/>
      </w:r>
      <w:r w:rsidR="006344F0">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034"/>
      <w:bookmarkEnd w:id="3035"/>
      <w:bookmarkEnd w:id="3036"/>
      <w:bookmarkEnd w:id="3037"/>
      <w:bookmarkEnd w:id="3038"/>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683A31E" w:rsidR="00FC68DB" w:rsidRDefault="00FC68DB" w:rsidP="00B202D2">
      <w:pPr>
        <w:pStyle w:val="Beschriftung"/>
        <w:spacing w:before="120"/>
      </w:pPr>
      <w:bookmarkStart w:id="3039" w:name="_Toc440039081"/>
      <w:bookmarkStart w:id="3040" w:name="_Toc3566432"/>
      <w:bookmarkStart w:id="3041" w:name="_Toc34747435"/>
      <w:bookmarkStart w:id="3042" w:name="_Toc77095883"/>
      <w:bookmarkStart w:id="3043" w:name="_Toc96333545"/>
      <w:r>
        <w:t xml:space="preserve">Table </w:t>
      </w:r>
      <w:r>
        <w:fldChar w:fldCharType="begin"/>
      </w:r>
      <w:r>
        <w:instrText xml:space="preserve"> SEQ Table \* ARABIC </w:instrText>
      </w:r>
      <w:r>
        <w:fldChar w:fldCharType="separate"/>
      </w:r>
      <w:r w:rsidR="006344F0">
        <w:rPr>
          <w:noProof/>
        </w:rPr>
        <w:t>24</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3039"/>
      <w:bookmarkEnd w:id="3040"/>
      <w:bookmarkEnd w:id="3041"/>
      <w:bookmarkEnd w:id="3042"/>
      <w:bookmarkEnd w:id="3043"/>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0F6433C" w:rsidR="00FC68DB" w:rsidRDefault="00FC68DB" w:rsidP="00B202D2">
      <w:pPr>
        <w:pStyle w:val="Beschriftung"/>
        <w:spacing w:before="120"/>
      </w:pPr>
      <w:bookmarkStart w:id="3044" w:name="_Toc440039082"/>
      <w:bookmarkStart w:id="3045" w:name="_Toc3566433"/>
      <w:bookmarkStart w:id="3046" w:name="_Toc34747436"/>
      <w:bookmarkStart w:id="3047" w:name="_Toc77095884"/>
      <w:bookmarkStart w:id="3048" w:name="_Toc96333546"/>
      <w:r>
        <w:lastRenderedPageBreak/>
        <w:t xml:space="preserve">Table </w:t>
      </w:r>
      <w:r>
        <w:fldChar w:fldCharType="begin"/>
      </w:r>
      <w:r>
        <w:instrText xml:space="preserve"> SEQ Table \* ARABIC </w:instrText>
      </w:r>
      <w:r>
        <w:fldChar w:fldCharType="separate"/>
      </w:r>
      <w:r w:rsidR="006344F0">
        <w:rPr>
          <w:noProof/>
        </w:rPr>
        <w:t>25</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3044"/>
      <w:bookmarkEnd w:id="3045"/>
      <w:bookmarkEnd w:id="3046"/>
      <w:bookmarkEnd w:id="3047"/>
      <w:bookmarkEnd w:id="3048"/>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58817B2" w:rsidR="00FC68DB" w:rsidRDefault="00FC68DB" w:rsidP="00B202D2">
      <w:pPr>
        <w:pStyle w:val="Beschriftung"/>
        <w:spacing w:before="120"/>
      </w:pPr>
      <w:bookmarkStart w:id="3049" w:name="_Toc440039083"/>
      <w:bookmarkStart w:id="3050" w:name="_Toc3566434"/>
      <w:bookmarkStart w:id="3051" w:name="_Toc34747437"/>
      <w:bookmarkStart w:id="3052" w:name="_Toc77095885"/>
      <w:bookmarkStart w:id="3053" w:name="_Toc96333547"/>
      <w:r>
        <w:t xml:space="preserve">Table </w:t>
      </w:r>
      <w:r>
        <w:fldChar w:fldCharType="begin"/>
      </w:r>
      <w:r>
        <w:instrText xml:space="preserve"> SEQ Table \* ARABIC </w:instrText>
      </w:r>
      <w:r>
        <w:fldChar w:fldCharType="separate"/>
      </w:r>
      <w:r w:rsidR="006344F0">
        <w:rPr>
          <w:noProof/>
        </w:rPr>
        <w:t>26</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3049"/>
      <w:bookmarkEnd w:id="3050"/>
      <w:bookmarkEnd w:id="3051"/>
      <w:bookmarkEnd w:id="3052"/>
      <w:bookmarkEnd w:id="3053"/>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8EC89E8" w:rsidR="00FC68DB" w:rsidRDefault="00FC68DB" w:rsidP="00B202D2">
      <w:pPr>
        <w:pStyle w:val="Beschriftung"/>
        <w:spacing w:before="120"/>
      </w:pPr>
      <w:bookmarkStart w:id="3054" w:name="_Toc440039084"/>
      <w:bookmarkStart w:id="3055" w:name="_Toc3566435"/>
      <w:bookmarkStart w:id="3056" w:name="_Toc34747438"/>
      <w:bookmarkStart w:id="3057" w:name="_Toc77095886"/>
      <w:bookmarkStart w:id="3058" w:name="_Toc96333548"/>
      <w:r>
        <w:t xml:space="preserve">Table </w:t>
      </w:r>
      <w:r>
        <w:fldChar w:fldCharType="begin"/>
      </w:r>
      <w:r>
        <w:instrText xml:space="preserve"> SEQ Table \* ARABIC </w:instrText>
      </w:r>
      <w:r>
        <w:fldChar w:fldCharType="separate"/>
      </w:r>
      <w:r w:rsidR="006344F0">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3054"/>
      <w:bookmarkEnd w:id="3055"/>
      <w:bookmarkEnd w:id="3056"/>
      <w:bookmarkEnd w:id="3057"/>
      <w:bookmarkEnd w:id="3058"/>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AD06E74" w:rsidR="00FC68DB" w:rsidRDefault="00FC68DB" w:rsidP="00B202D2">
      <w:pPr>
        <w:pStyle w:val="Beschriftung"/>
        <w:spacing w:before="120"/>
      </w:pPr>
      <w:bookmarkStart w:id="3059" w:name="_Toc440039085"/>
      <w:bookmarkStart w:id="3060" w:name="_Toc3566436"/>
      <w:bookmarkStart w:id="3061" w:name="_Toc34747439"/>
      <w:bookmarkStart w:id="3062" w:name="_Toc77095887"/>
      <w:bookmarkStart w:id="3063" w:name="_Toc96333549"/>
      <w:r>
        <w:t xml:space="preserve">Table </w:t>
      </w:r>
      <w:r>
        <w:fldChar w:fldCharType="begin"/>
      </w:r>
      <w:r>
        <w:instrText xml:space="preserve"> SEQ Table \* ARABIC </w:instrText>
      </w:r>
      <w:r>
        <w:fldChar w:fldCharType="separate"/>
      </w:r>
      <w:r w:rsidR="006344F0">
        <w:rPr>
          <w:noProof/>
        </w:rPr>
        <w:t>28</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3059"/>
      <w:bookmarkEnd w:id="3060"/>
      <w:bookmarkEnd w:id="3061"/>
      <w:bookmarkEnd w:id="3062"/>
      <w:bookmarkEnd w:id="3063"/>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EE58618" w:rsidR="00FC68DB" w:rsidRDefault="00FC68DB" w:rsidP="00B202D2">
      <w:pPr>
        <w:pStyle w:val="Beschriftung"/>
        <w:spacing w:before="120"/>
      </w:pPr>
      <w:bookmarkStart w:id="3064" w:name="_Toc440039086"/>
      <w:bookmarkStart w:id="3065" w:name="_Toc3566437"/>
      <w:bookmarkStart w:id="3066" w:name="_Toc34747440"/>
      <w:bookmarkStart w:id="3067" w:name="_Toc77095888"/>
      <w:bookmarkStart w:id="3068" w:name="_Toc96333550"/>
      <w:r>
        <w:t xml:space="preserve">Table </w:t>
      </w:r>
      <w:r>
        <w:fldChar w:fldCharType="begin"/>
      </w:r>
      <w:r>
        <w:instrText xml:space="preserve"> SEQ Table \* ARABIC </w:instrText>
      </w:r>
      <w:r>
        <w:fldChar w:fldCharType="separate"/>
      </w:r>
      <w:r w:rsidR="006344F0">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3064"/>
      <w:bookmarkEnd w:id="3065"/>
      <w:bookmarkEnd w:id="3066"/>
      <w:bookmarkEnd w:id="3067"/>
      <w:bookmarkEnd w:id="3068"/>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lastRenderedPageBreak/>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3069" w:name="_Toc440038865"/>
      <w:bookmarkStart w:id="3070" w:name="_Toc3556965"/>
      <w:bookmarkStart w:id="3071" w:name="_Toc34747215"/>
      <w:bookmarkStart w:id="3072" w:name="_Toc77102030"/>
      <w:bookmarkStart w:id="3073" w:name="_Toc96333365"/>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w:t>
      </w:r>
      <w:proofErr w:type="spellStart"/>
      <w:r w:rsidRPr="004F4C2F">
        <w:rPr>
          <w:rFonts w:ascii="Courier New" w:hAnsi="Courier New" w:cs="Courier New"/>
        </w:rPr>
        <w:t>appdata</w:t>
      </w:r>
      <w:proofErr w:type="spellEnd"/>
      <w:r w:rsidRPr="004F4C2F">
        <w:rPr>
          <w:rFonts w:ascii="Courier New" w:hAnsi="Courier New" w:cs="Courier New"/>
        </w:rPr>
        <w:t>/&gt;</w:t>
      </w:r>
      <w:bookmarkEnd w:id="3069"/>
      <w:bookmarkEnd w:id="3070"/>
      <w:bookmarkEnd w:id="3071"/>
      <w:bookmarkEnd w:id="3072"/>
      <w:bookmarkEnd w:id="3073"/>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appdata</w:t>
      </w:r>
      <w:proofErr w:type="spellEnd"/>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3074" w:name="_Toc440038866"/>
      <w:bookmarkStart w:id="3075" w:name="_Toc3556966"/>
      <w:bookmarkStart w:id="3076" w:name="_Toc34747216"/>
      <w:bookmarkStart w:id="3077" w:name="_Toc77102031"/>
      <w:bookmarkStart w:id="3078" w:name="_Toc96333366"/>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bookmarkEnd w:id="3074"/>
      <w:bookmarkEnd w:id="3075"/>
      <w:bookmarkEnd w:id="3076"/>
      <w:bookmarkEnd w:id="3077"/>
      <w:bookmarkEnd w:id="3078"/>
      <w:r>
        <w:t xml:space="preserve"> </w:t>
      </w:r>
    </w:p>
    <w:p w14:paraId="26CE682F" w14:textId="77777777" w:rsidR="00FC68DB" w:rsidRDefault="00FC68DB" w:rsidP="00B202D2">
      <w:r>
        <w:t xml:space="preserve">In context of </w:t>
      </w:r>
      <w:proofErr w:type="spellStart"/>
      <w:r>
        <w:t>χMCF</w:t>
      </w:r>
      <w:proofErr w:type="spellEnd"/>
      <w:r>
        <w:t>,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3079" w:name="_Toc440038867"/>
      <w:bookmarkStart w:id="3080" w:name="_Toc3556967"/>
      <w:bookmarkStart w:id="3081" w:name="_Toc34747217"/>
      <w:bookmarkStart w:id="3082" w:name="_Toc77102032"/>
      <w:bookmarkStart w:id="3083" w:name="_Toc96333367"/>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bookmarkEnd w:id="3079"/>
      <w:bookmarkEnd w:id="3080"/>
      <w:bookmarkEnd w:id="3081"/>
      <w:bookmarkEnd w:id="3082"/>
      <w:bookmarkEnd w:id="3083"/>
      <w:r>
        <w:t xml:space="preserve"> </w:t>
      </w:r>
    </w:p>
    <w:p w14:paraId="2203C7C2"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may be used as means of intercommunication between different applications. In this case, the format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needs to be standardized and publi</w:t>
      </w:r>
      <w:r>
        <w:t>sh</w:t>
      </w:r>
      <w:r w:rsidRPr="009C29E3">
        <w:t xml:space="preserve">ed by the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appdata</w:t>
      </w:r>
      <w:proofErr w:type="spellEnd"/>
      <w:r w:rsidRPr="00740225">
        <w:rPr>
          <w:rFonts w:ascii="Courier New" w:hAnsi="Courier New" w:cs="Courier New"/>
          <w:b/>
          <w:i/>
          <w:sz w:val="18"/>
          <w:szCs w:val="18"/>
        </w:rPr>
        <w:t>/&gt;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appdata</w:t>
      </w:r>
      <w:proofErr w:type="spellEnd"/>
      <w:r w:rsidRPr="00740225">
        <w:rPr>
          <w:rFonts w:ascii="Courier New" w:hAnsi="Courier New" w:cs="Courier New"/>
          <w:b/>
          <w:i/>
          <w:sz w:val="18"/>
          <w:szCs w:val="18"/>
        </w:rPr>
        <w:t>/&gt;</w:t>
      </w:r>
      <w:r w:rsidRPr="00740225">
        <w:t>, but its content is easier to be preserved across system boundaries.</w:t>
      </w:r>
    </w:p>
    <w:p w14:paraId="245E93BD" w14:textId="77777777" w:rsidR="00FC68DB" w:rsidRDefault="00FC68DB" w:rsidP="00B202D2">
      <w:pPr>
        <w:pStyle w:val="berschrift3"/>
      </w:pPr>
      <w:bookmarkStart w:id="3084" w:name="_Toc440038868"/>
      <w:bookmarkStart w:id="3085" w:name="_Toc3556968"/>
      <w:bookmarkStart w:id="3086" w:name="_Toc34747218"/>
      <w:bookmarkStart w:id="3087" w:name="_Toc77102033"/>
      <w:bookmarkStart w:id="3088" w:name="_Toc96333368"/>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r>
        <w:t xml:space="preserve"> within </w:t>
      </w:r>
      <w:proofErr w:type="spellStart"/>
      <w:r w:rsidRPr="00BC64D4">
        <w:t>χ</w:t>
      </w:r>
      <w:r>
        <w:t>MCF</w:t>
      </w:r>
      <w:proofErr w:type="spellEnd"/>
      <w:r>
        <w:t xml:space="preserve"> data model</w:t>
      </w:r>
      <w:bookmarkEnd w:id="3084"/>
      <w:bookmarkEnd w:id="3085"/>
      <w:bookmarkEnd w:id="3086"/>
      <w:bookmarkEnd w:id="3087"/>
      <w:bookmarkEnd w:id="3088"/>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w:t>
      </w:r>
      <w:proofErr w:type="spellStart"/>
      <w:r w:rsidRPr="00055F54">
        <w:rPr>
          <w:rFonts w:ascii="Courier New" w:hAnsi="Courier New" w:cs="Courier New"/>
          <w:b/>
          <w:i/>
          <w:sz w:val="18"/>
          <w:szCs w:val="18"/>
        </w:rPr>
        <w:t>appdata</w:t>
      </w:r>
      <w:proofErr w:type="spellEnd"/>
      <w:r w:rsidRPr="00055F54">
        <w:rPr>
          <w:rFonts w:ascii="Courier New" w:hAnsi="Courier New" w:cs="Courier New"/>
          <w:b/>
          <w:i/>
          <w:sz w:val="18"/>
          <w:szCs w:val="18"/>
        </w:rPr>
        <w:t>/&gt;</w:t>
      </w:r>
      <w:r w:rsidRPr="00055F54">
        <w:t xml:space="preserve"> may be used on d</w:t>
      </w:r>
      <w:r>
        <w:t xml:space="preserve">ifferent levels of a </w:t>
      </w:r>
      <w:proofErr w:type="spellStart"/>
      <w:r>
        <w:t>χMCF</w:t>
      </w:r>
      <w:proofErr w:type="spellEnd"/>
      <w:r>
        <w:t xml:space="preserve">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 xml:space="preserve">Consider the common scenario, where many </w:t>
      </w:r>
      <w:proofErr w:type="spellStart"/>
      <w:r w:rsidRPr="00BF1CAA">
        <w:t>χMCF</w:t>
      </w:r>
      <w:proofErr w:type="spellEnd"/>
      <w:r w:rsidRPr="00BF1CAA">
        <w:t xml:space="preserve">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appdata</w:t>
      </w:r>
      <w:proofErr w:type="spellEnd"/>
      <w:r w:rsidRPr="00561192">
        <w:rPr>
          <w:rFonts w:ascii="Courier New" w:eastAsia="Times New Roman" w:hAnsi="Courier New" w:cs="Courier New"/>
          <w:i/>
          <w:sz w:val="18"/>
          <w:szCs w:val="18"/>
          <w:lang w:val="en-US"/>
        </w:rPr>
        <w:t>/&gt;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appdata</w:t>
      </w:r>
      <w:proofErr w:type="spellEnd"/>
      <w:r w:rsidRPr="00561192">
        <w:rPr>
          <w:rFonts w:ascii="Courier New" w:eastAsia="Times New Roman" w:hAnsi="Courier New" w:cs="Courier New"/>
          <w:i/>
          <w:sz w:val="18"/>
          <w:szCs w:val="18"/>
          <w:lang w:val="en-US"/>
        </w:rPr>
        <w:t>/&gt;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3089" w:name="_Toc3556969"/>
      <w:bookmarkStart w:id="3090" w:name="_Toc34747219"/>
      <w:bookmarkStart w:id="3091" w:name="_Toc77102034"/>
      <w:bookmarkStart w:id="3092" w:name="_Toc96333369"/>
      <w:r w:rsidRPr="007055D9">
        <w:t>0D connections</w:t>
      </w:r>
      <w:bookmarkEnd w:id="3089"/>
      <w:bookmarkEnd w:id="3090"/>
      <w:bookmarkEnd w:id="3091"/>
      <w:bookmarkEnd w:id="3092"/>
    </w:p>
    <w:p w14:paraId="7BFE46E1" w14:textId="77777777" w:rsidR="00FC68DB" w:rsidRPr="00226A3F" w:rsidRDefault="00FC68DB" w:rsidP="00B202D2">
      <w:pPr>
        <w:pStyle w:val="berschrift2"/>
      </w:pPr>
      <w:bookmarkStart w:id="3093" w:name="_Toc413359578"/>
      <w:bookmarkStart w:id="3094" w:name="_Toc3556970"/>
      <w:bookmarkStart w:id="3095" w:name="_Toc34747220"/>
      <w:bookmarkStart w:id="3096" w:name="_Toc77102035"/>
      <w:bookmarkStart w:id="3097" w:name="_Toc96333370"/>
      <w:r w:rsidRPr="00226A3F">
        <w:t>Generic Definitions</w:t>
      </w:r>
      <w:bookmarkEnd w:id="3093"/>
      <w:bookmarkEnd w:id="3094"/>
      <w:bookmarkEnd w:id="3095"/>
      <w:bookmarkEnd w:id="3096"/>
      <w:bookmarkEnd w:id="3097"/>
    </w:p>
    <w:p w14:paraId="64F211EF" w14:textId="77777777" w:rsidR="00FC68DB" w:rsidRPr="00226A3F" w:rsidRDefault="00FC68DB" w:rsidP="00B202D2">
      <w:pPr>
        <w:pStyle w:val="berschrift3"/>
      </w:pPr>
      <w:bookmarkStart w:id="3098" w:name="_Toc413359579"/>
      <w:bookmarkStart w:id="3099" w:name="_Ref428958711"/>
      <w:bookmarkStart w:id="3100" w:name="_Toc3556971"/>
      <w:bookmarkStart w:id="3101" w:name="_Toc34747221"/>
      <w:bookmarkStart w:id="3102" w:name="_Toc77102036"/>
      <w:bookmarkStart w:id="3103" w:name="_Toc96333371"/>
      <w:r w:rsidRPr="00226A3F">
        <w:t>Identification</w:t>
      </w:r>
      <w:bookmarkEnd w:id="3098"/>
      <w:bookmarkEnd w:id="3099"/>
      <w:bookmarkEnd w:id="3100"/>
      <w:bookmarkEnd w:id="3101"/>
      <w:bookmarkEnd w:id="3102"/>
      <w:bookmarkEnd w:id="3103"/>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 xml:space="preserve">positive, unique within a </w:t>
            </w:r>
            <w:proofErr w:type="spellStart"/>
            <w:r w:rsidRPr="005D5977">
              <w:rPr>
                <w:sz w:val="20"/>
                <w:szCs w:val="20"/>
              </w:rPr>
              <w:t>χMCF</w:t>
            </w:r>
            <w:proofErr w:type="spellEnd"/>
            <w:r w:rsidRPr="005D5977">
              <w:rPr>
                <w:sz w:val="20"/>
                <w:szCs w:val="20"/>
              </w:rPr>
              <w:t xml:space="preserve">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lastRenderedPageBreak/>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171CAA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6344F0">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ins w:id="3104" w:author="Weinert, Matthias (M.)" w:date="2022-02-21T10:55:00Z">
              <w:r w:rsidR="006344F0" w:rsidRPr="00BD20ED">
                <w:rPr>
                  <w:szCs w:val="34"/>
                </w:rPr>
                <w:t xml:space="preserve">Attribute </w:t>
              </w:r>
              <w:proofErr w:type="spellStart"/>
              <w:r w:rsidR="006344F0" w:rsidRPr="006344F0">
                <w:rPr>
                  <w:rFonts w:ascii="Courier New" w:hAnsi="Courier New" w:cs="Courier New"/>
                  <w:b/>
                  <w:sz w:val="18"/>
                  <w:szCs w:val="34"/>
                  <w:highlight w:val="white"/>
                  <w:rPrChange w:id="3105" w:author="Weinert, Matthias (M.)" w:date="2022-02-21T10:55:00Z">
                    <w:rPr>
                      <w:rFonts w:ascii="Courier New" w:hAnsi="Courier New" w:cs="Courier New"/>
                      <w:b/>
                      <w:szCs w:val="34"/>
                      <w:highlight w:val="white"/>
                    </w:rPr>
                  </w:rPrChange>
                </w:rPr>
                <w:t>quality_control</w:t>
              </w:r>
            </w:ins>
            <w:proofErr w:type="spellEnd"/>
            <w:del w:id="3106" w:author="Weinert, Matthias (M.)" w:date="2022-02-16T15:43:00Z">
              <w:r w:rsidR="0050351B" w:rsidRPr="00BD20ED" w:rsidDel="00F16E77">
                <w:rPr>
                  <w:szCs w:val="34"/>
                </w:rPr>
                <w:delText xml:space="preserve">Attribute </w:delText>
              </w:r>
              <w:r w:rsidR="0050351B" w:rsidRPr="0050351B" w:rsidDel="00F16E77">
                <w:rPr>
                  <w:rFonts w:ascii="Courier New" w:hAnsi="Courier New" w:cs="Courier New"/>
                  <w:b/>
                  <w:sz w:val="18"/>
                  <w:szCs w:val="34"/>
                  <w:highlight w:val="white"/>
                </w:rPr>
                <w:delText>quality_control</w:delText>
              </w:r>
            </w:del>
            <w:r>
              <w:rPr>
                <w:sz w:val="20"/>
                <w:szCs w:val="20"/>
              </w:rPr>
              <w:fldChar w:fldCharType="end"/>
            </w:r>
          </w:p>
        </w:tc>
      </w:tr>
    </w:tbl>
    <w:p w14:paraId="3DD776DB" w14:textId="08B360DE" w:rsidR="00FC68DB" w:rsidRDefault="00FC68DB" w:rsidP="00B202D2">
      <w:pPr>
        <w:pStyle w:val="Beschriftung"/>
        <w:spacing w:before="120"/>
      </w:pPr>
      <w:bookmarkStart w:id="3107" w:name="_Toc3566438"/>
      <w:bookmarkStart w:id="3108" w:name="_Toc34747441"/>
      <w:bookmarkStart w:id="3109" w:name="_Toc77095889"/>
      <w:bookmarkStart w:id="3110" w:name="_Toc96333551"/>
      <w:r>
        <w:t xml:space="preserve">Table </w:t>
      </w:r>
      <w:r>
        <w:fldChar w:fldCharType="begin"/>
      </w:r>
      <w:r>
        <w:instrText xml:space="preserve"> SEQ Table \* ARABIC </w:instrText>
      </w:r>
      <w:r>
        <w:fldChar w:fldCharType="separate"/>
      </w:r>
      <w:r w:rsidR="006344F0">
        <w:rPr>
          <w:noProof/>
        </w:rPr>
        <w:t>30</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3107"/>
      <w:bookmarkEnd w:id="3108"/>
      <w:bookmarkEnd w:id="3109"/>
      <w:bookmarkEnd w:id="311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311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3112" w:name="_Ref414563154"/>
      <w:bookmarkStart w:id="3113" w:name="_Toc3556972"/>
      <w:bookmarkStart w:id="3114" w:name="_Toc34747222"/>
      <w:bookmarkStart w:id="3115" w:name="_Toc77102037"/>
      <w:bookmarkStart w:id="3116" w:name="_Toc96333372"/>
      <w:r w:rsidRPr="007055D9">
        <w:lastRenderedPageBreak/>
        <w:t>Location</w:t>
      </w:r>
      <w:bookmarkEnd w:id="3112"/>
      <w:bookmarkEnd w:id="3113"/>
      <w:bookmarkEnd w:id="3114"/>
      <w:bookmarkEnd w:id="3115"/>
      <w:bookmarkEnd w:id="3116"/>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3EB50FBA" w:rsidR="00FC68DB" w:rsidRDefault="00FC68DB" w:rsidP="00B202D2">
      <w:pPr>
        <w:pStyle w:val="Beschriftung"/>
        <w:spacing w:before="120"/>
      </w:pPr>
      <w:bookmarkStart w:id="3117" w:name="_Toc3566439"/>
      <w:bookmarkStart w:id="3118" w:name="_Toc34747442"/>
      <w:bookmarkStart w:id="3119" w:name="_Toc77095890"/>
      <w:bookmarkStart w:id="3120" w:name="_Toc96333552"/>
      <w:r>
        <w:t xml:space="preserve">Table </w:t>
      </w:r>
      <w:r>
        <w:fldChar w:fldCharType="begin"/>
      </w:r>
      <w:r>
        <w:instrText xml:space="preserve"> SEQ Table \* ARABIC </w:instrText>
      </w:r>
      <w:r>
        <w:fldChar w:fldCharType="separate"/>
      </w:r>
      <w:r w:rsidR="006344F0">
        <w:rPr>
          <w:noProof/>
        </w:rPr>
        <w:t>31</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3117"/>
      <w:bookmarkEnd w:id="3118"/>
      <w:bookmarkEnd w:id="3119"/>
      <w:bookmarkEnd w:id="3120"/>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3121" w:name="_Toc428279359"/>
      <w:bookmarkStart w:id="3122" w:name="_Toc428456096"/>
      <w:bookmarkStart w:id="3123" w:name="_Toc428537060"/>
      <w:bookmarkStart w:id="3124" w:name="_Toc428969379"/>
      <w:bookmarkStart w:id="3125" w:name="_Toc429052770"/>
      <w:bookmarkStart w:id="3126" w:name="_Direction"/>
      <w:bookmarkStart w:id="3127" w:name="_Ref400880511"/>
      <w:bookmarkStart w:id="3128" w:name="_Toc413359581"/>
      <w:bookmarkStart w:id="3129" w:name="_Toc3556973"/>
      <w:bookmarkStart w:id="3130" w:name="_Toc34747223"/>
      <w:bookmarkStart w:id="3131" w:name="_Toc77102038"/>
      <w:bookmarkStart w:id="3132" w:name="_Toc96333373"/>
      <w:bookmarkEnd w:id="3121"/>
      <w:bookmarkEnd w:id="3122"/>
      <w:bookmarkEnd w:id="3123"/>
      <w:bookmarkEnd w:id="3124"/>
      <w:bookmarkEnd w:id="3125"/>
      <w:bookmarkEnd w:id="3126"/>
      <w:r>
        <w:t>Direc</w:t>
      </w:r>
      <w:r w:rsidRPr="00226A3F">
        <w:t>tion</w:t>
      </w:r>
      <w:bookmarkEnd w:id="3127"/>
      <w:bookmarkEnd w:id="3128"/>
      <w:bookmarkEnd w:id="3129"/>
      <w:bookmarkEnd w:id="3130"/>
      <w:bookmarkEnd w:id="3131"/>
      <w:bookmarkEnd w:id="3132"/>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5F1131DF" w:rsidR="00FC68DB" w:rsidRPr="009366C1" w:rsidRDefault="00FC68DB" w:rsidP="00B202D2">
      <w:pPr>
        <w:pStyle w:val="Beschriftung"/>
        <w:spacing w:before="120"/>
      </w:pPr>
      <w:bookmarkStart w:id="3135" w:name="_Toc3566440"/>
      <w:bookmarkStart w:id="3136" w:name="_Toc34747443"/>
      <w:bookmarkStart w:id="3137" w:name="_Toc77095891"/>
      <w:bookmarkStart w:id="3138" w:name="_Toc96333553"/>
      <w:r w:rsidRPr="009366C1">
        <w:t xml:space="preserve">Table </w:t>
      </w:r>
      <w:r>
        <w:fldChar w:fldCharType="begin"/>
      </w:r>
      <w:r>
        <w:instrText xml:space="preserve"> SEQ Table \* ARABIC </w:instrText>
      </w:r>
      <w:r>
        <w:fldChar w:fldCharType="separate"/>
      </w:r>
      <w:r w:rsidR="006344F0">
        <w:rPr>
          <w:noProof/>
        </w:rPr>
        <w:t>32</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3135"/>
      <w:bookmarkEnd w:id="3136"/>
      <w:bookmarkEnd w:id="3137"/>
      <w:bookmarkEnd w:id="3138"/>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w:t>
      </w:r>
      <w:proofErr w:type="spellStart"/>
      <w:r>
        <w:t>Robscan</w:t>
      </w:r>
      <w:proofErr w:type="spellEnd"/>
      <w:r>
        <w:t xml:space="preserve">)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3139" w:name="_Toc428279361"/>
      <w:bookmarkStart w:id="3140" w:name="_Toc428456098"/>
      <w:bookmarkStart w:id="3141" w:name="_Toc3556974"/>
      <w:bookmarkStart w:id="3142" w:name="_Toc34747224"/>
      <w:bookmarkStart w:id="3143" w:name="_Toc77102039"/>
      <w:bookmarkStart w:id="3144" w:name="_Toc96333374"/>
      <w:bookmarkEnd w:id="3139"/>
      <w:bookmarkEnd w:id="3140"/>
      <w:r w:rsidRPr="00736820">
        <w:t>Type</w:t>
      </w:r>
      <w:r w:rsidRPr="007055D9">
        <w:t xml:space="preserve"> Specification</w:t>
      </w:r>
      <w:bookmarkEnd w:id="3141"/>
      <w:bookmarkEnd w:id="3142"/>
      <w:bookmarkEnd w:id="3143"/>
      <w:bookmarkEnd w:id="314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F6A16BA"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6344F0">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0B6B42DF"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6344F0">
              <w:rPr>
                <w:sz w:val="20"/>
                <w:szCs w:val="20"/>
              </w:rPr>
              <w:t>7.3.1.3</w:t>
            </w:r>
            <w:r>
              <w:rPr>
                <w:sz w:val="20"/>
                <w:szCs w:val="20"/>
              </w:rPr>
              <w:fldChar w:fldCharType="end"/>
            </w:r>
          </w:p>
        </w:tc>
      </w:tr>
    </w:tbl>
    <w:p w14:paraId="0BB6E762" w14:textId="6C32E2E8" w:rsidR="00FC68DB" w:rsidRPr="00226A3F" w:rsidRDefault="00FC68DB" w:rsidP="00B202D2">
      <w:pPr>
        <w:pStyle w:val="Beschriftung"/>
        <w:spacing w:before="120"/>
      </w:pPr>
      <w:bookmarkStart w:id="3145" w:name="_Toc3566441"/>
      <w:bookmarkStart w:id="3146" w:name="_Toc34747444"/>
      <w:bookmarkStart w:id="3147" w:name="_Toc77095892"/>
      <w:bookmarkStart w:id="3148" w:name="_Toc96333554"/>
      <w:r>
        <w:t xml:space="preserve">Table </w:t>
      </w:r>
      <w:r>
        <w:fldChar w:fldCharType="begin"/>
      </w:r>
      <w:r>
        <w:instrText xml:space="preserve"> SEQ Table \* ARABIC </w:instrText>
      </w:r>
      <w:r>
        <w:fldChar w:fldCharType="separate"/>
      </w:r>
      <w:r w:rsidR="006344F0">
        <w:rPr>
          <w:noProof/>
        </w:rPr>
        <w:t>33</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3145"/>
      <w:bookmarkEnd w:id="3146"/>
      <w:bookmarkEnd w:id="3147"/>
      <w:bookmarkEnd w:id="3148"/>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3149" w:name="_Ref428355238"/>
      <w:bookmarkStart w:id="3150" w:name="_Toc3556975"/>
      <w:bookmarkStart w:id="3151" w:name="_Toc34747225"/>
      <w:bookmarkStart w:id="3152" w:name="_Toc77102040"/>
      <w:bookmarkStart w:id="3153" w:name="_Toc96333375"/>
      <w:r w:rsidRPr="007055D9">
        <w:t xml:space="preserve">Spot </w:t>
      </w:r>
      <w:r>
        <w:t>W</w:t>
      </w:r>
      <w:r w:rsidRPr="007055D9">
        <w:t>elds</w:t>
      </w:r>
      <w:bookmarkEnd w:id="3149"/>
      <w:bookmarkEnd w:id="3150"/>
      <w:bookmarkEnd w:id="3151"/>
      <w:bookmarkEnd w:id="3152"/>
      <w:bookmarkEnd w:id="3153"/>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proofErr w:type="spellStart"/>
            <w:r w:rsidRPr="00226A3F">
              <w:rPr>
                <w:sz w:val="20"/>
                <w:szCs w:val="20"/>
              </w:rPr>
              <w:t>appdata</w:t>
            </w:r>
            <w:proofErr w:type="spellEnd"/>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6D46F88"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6344F0">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154" w:author="Weinert, Matthias (M.)" w:date="2022-02-21T10:55:00Z">
              <w:r w:rsidR="006344F0" w:rsidRPr="006344F0">
                <w:rPr>
                  <w:sz w:val="20"/>
                  <w:szCs w:val="20"/>
                  <w:rPrChange w:id="3155" w:author="Weinert, Matthias (M.)" w:date="2022-02-21T10:55:00Z">
                    <w:rPr/>
                  </w:rPrChange>
                </w:rPr>
                <w:t xml:space="preserve">Custom Attributes </w:t>
              </w:r>
              <w:r w:rsidR="006344F0" w:rsidRPr="007331A4">
                <w:t>list</w:t>
              </w:r>
            </w:ins>
            <w:del w:id="3156"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5B74D22D" w14:textId="1150BC62" w:rsidR="00FC68DB" w:rsidRPr="00226A3F" w:rsidRDefault="00FC68DB" w:rsidP="00B202D2">
      <w:pPr>
        <w:pStyle w:val="Beschriftung"/>
        <w:spacing w:before="120"/>
      </w:pPr>
      <w:bookmarkStart w:id="3157" w:name="_Toc3566442"/>
      <w:bookmarkStart w:id="3158" w:name="_Toc34747445"/>
      <w:bookmarkStart w:id="3159" w:name="_Toc77095893"/>
      <w:bookmarkStart w:id="3160" w:name="_Toc96333555"/>
      <w:r>
        <w:t xml:space="preserve">Table </w:t>
      </w:r>
      <w:r>
        <w:fldChar w:fldCharType="begin"/>
      </w:r>
      <w:r>
        <w:instrText xml:space="preserve"> SEQ Table \* ARABIC </w:instrText>
      </w:r>
      <w:r>
        <w:fldChar w:fldCharType="separate"/>
      </w:r>
      <w:r w:rsidR="006344F0">
        <w:rPr>
          <w:noProof/>
        </w:rPr>
        <w:t>34</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3157"/>
      <w:bookmarkEnd w:id="3158"/>
      <w:bookmarkEnd w:id="3159"/>
      <w:bookmarkEnd w:id="3160"/>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CD83D55" w:rsidR="00FC68DB" w:rsidRDefault="00FC68DB" w:rsidP="00B202D2">
      <w:pPr>
        <w:pStyle w:val="Beschriftung"/>
        <w:spacing w:before="120"/>
      </w:pPr>
      <w:bookmarkStart w:id="3161" w:name="_Toc3566443"/>
      <w:bookmarkStart w:id="3162" w:name="_Toc34747446"/>
      <w:bookmarkStart w:id="3163" w:name="_Toc77095894"/>
      <w:bookmarkStart w:id="3164" w:name="_Toc96333556"/>
      <w:r>
        <w:t xml:space="preserve">Table </w:t>
      </w:r>
      <w:r>
        <w:fldChar w:fldCharType="begin"/>
      </w:r>
      <w:r>
        <w:instrText xml:space="preserve"> SEQ Table \* ARABIC </w:instrText>
      </w:r>
      <w:r>
        <w:fldChar w:fldCharType="separate"/>
      </w:r>
      <w:r w:rsidR="006344F0">
        <w:rPr>
          <w:noProof/>
        </w:rPr>
        <w:t>35</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3161"/>
      <w:bookmarkEnd w:id="3162"/>
      <w:bookmarkEnd w:id="3163"/>
      <w:bookmarkEnd w:id="3164"/>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16DC00FB"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3165" w:name="_Toc77095895"/>
      <w:bookmarkStart w:id="3166" w:name="_Toc96333557"/>
      <w:r w:rsidRPr="00D613A8">
        <w:t xml:space="preserve">Table </w:t>
      </w:r>
      <w:r w:rsidRPr="00D613A8">
        <w:fldChar w:fldCharType="begin"/>
      </w:r>
      <w:r w:rsidRPr="00D613A8">
        <w:instrText xml:space="preserve"> SEQ Table \* ARABIC </w:instrText>
      </w:r>
      <w:r w:rsidRPr="00D613A8">
        <w:fldChar w:fldCharType="separate"/>
      </w:r>
      <w:r w:rsidR="006344F0">
        <w:rPr>
          <w:noProof/>
        </w:rPr>
        <w:t>36</w:t>
      </w:r>
      <w:r w:rsidRPr="00D613A8">
        <w:fldChar w:fldCharType="end"/>
      </w:r>
      <w:r w:rsidRPr="00D613A8">
        <w:t xml:space="preserve">: Nested elements of element </w:t>
      </w:r>
      <w:r w:rsidRPr="00D613A8">
        <w:rPr>
          <w:rStyle w:val="elementdeftypeChar"/>
          <w:rFonts w:eastAsia="Calibri"/>
          <w:b w:val="0"/>
        </w:rPr>
        <w:t>&lt;spotweld/&gt;</w:t>
      </w:r>
      <w:bookmarkEnd w:id="3165"/>
      <w:bookmarkEnd w:id="3166"/>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3167" w:name="_Toc3556976"/>
      <w:bookmarkStart w:id="3168" w:name="_Toc34747226"/>
      <w:bookmarkStart w:id="3169" w:name="_Toc77102041"/>
      <w:bookmarkStart w:id="3170" w:name="_Toc96333376"/>
      <w:proofErr w:type="spellStart"/>
      <w:r w:rsidRPr="007055D9">
        <w:lastRenderedPageBreak/>
        <w:t>Robscans</w:t>
      </w:r>
      <w:bookmarkEnd w:id="3167"/>
      <w:bookmarkEnd w:id="3168"/>
      <w:bookmarkEnd w:id="3169"/>
      <w:bookmarkEnd w:id="3170"/>
      <w:proofErr w:type="spellEnd"/>
    </w:p>
    <w:bookmarkEnd w:id="2972"/>
    <w:bookmarkEnd w:id="2973"/>
    <w:p w14:paraId="5B9910F6" w14:textId="77777777" w:rsidR="00FC68DB" w:rsidRPr="00226A3F" w:rsidRDefault="00FC68DB" w:rsidP="00B202D2">
      <w:r w:rsidRPr="00226A3F">
        <w:t xml:space="preserve">A </w:t>
      </w:r>
      <w:proofErr w:type="spellStart"/>
      <w:r w:rsidRPr="00226A3F">
        <w:t>Robscan</w:t>
      </w:r>
      <w:proofErr w:type="spellEnd"/>
      <w:r w:rsidRPr="00226A3F">
        <w:t xml:space="preserve">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35446B8" w:rsidR="00FC68DB" w:rsidRPr="00226A3F" w:rsidRDefault="00FC68DB" w:rsidP="00B202D2">
      <w:pPr>
        <w:pStyle w:val="Beschriftung"/>
      </w:pPr>
      <w:bookmarkStart w:id="3171" w:name="_Ref401160011"/>
      <w:bookmarkStart w:id="3172" w:name="_Toc413359628"/>
      <w:bookmarkStart w:id="3173" w:name="_Toc3557087"/>
      <w:bookmarkStart w:id="3174" w:name="_Toc34747338"/>
      <w:bookmarkStart w:id="3175" w:name="_Toc76030529"/>
      <w:bookmarkStart w:id="3176" w:name="_Toc94530815"/>
      <w:bookmarkStart w:id="3177" w:name="_Toc96333444"/>
      <w:r w:rsidRPr="00226A3F">
        <w:t xml:space="preserve">Figure </w:t>
      </w:r>
      <w:r>
        <w:fldChar w:fldCharType="begin"/>
      </w:r>
      <w:r>
        <w:instrText xml:space="preserve"> SEQ Figure \* ARABIC </w:instrText>
      </w:r>
      <w:r>
        <w:fldChar w:fldCharType="separate"/>
      </w:r>
      <w:r w:rsidR="006344F0">
        <w:rPr>
          <w:noProof/>
        </w:rPr>
        <w:t>8</w:t>
      </w:r>
      <w:r>
        <w:fldChar w:fldCharType="end"/>
      </w:r>
      <w:bookmarkEnd w:id="3171"/>
      <w:r w:rsidRPr="00226A3F">
        <w:t xml:space="preserve">: </w:t>
      </w:r>
      <w:proofErr w:type="spellStart"/>
      <w:r w:rsidRPr="00226A3F">
        <w:t>Robscans</w:t>
      </w:r>
      <w:proofErr w:type="spellEnd"/>
      <w:r w:rsidRPr="00226A3F">
        <w:t xml:space="preserve">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3172"/>
      <w:bookmarkEnd w:id="3173"/>
      <w:bookmarkEnd w:id="3174"/>
      <w:bookmarkEnd w:id="3175"/>
      <w:bookmarkEnd w:id="3176"/>
      <w:bookmarkEnd w:id="3177"/>
    </w:p>
    <w:p w14:paraId="5D67B394" w14:textId="77777777" w:rsidR="00FC68DB" w:rsidRDefault="00FC68DB" w:rsidP="00B202D2">
      <w:r w:rsidRPr="00226A3F">
        <w:t xml:space="preserve">The pattern </w:t>
      </w:r>
      <w:r>
        <w:t xml:space="preserve">of the </w:t>
      </w:r>
      <w:r w:rsidRPr="00226A3F">
        <w:t xml:space="preserve">bottom left </w:t>
      </w:r>
      <w:proofErr w:type="spellStart"/>
      <w:r w:rsidRPr="00226A3F">
        <w:t>Robscan</w:t>
      </w:r>
      <w:proofErr w:type="spellEnd"/>
      <w:r w:rsidRPr="00226A3F">
        <w:t xml:space="preserve"> is oriented with no rotation and no mirroring with respect to its own coordinate system (yellow). The next instance has 30° rotation. The two </w:t>
      </w:r>
      <w:proofErr w:type="spellStart"/>
      <w:r w:rsidRPr="00226A3F">
        <w:t>Robscans</w:t>
      </w:r>
      <w:proofErr w:type="spellEnd"/>
      <w:r w:rsidRPr="00226A3F">
        <w:t xml:space="preserve">,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w:t>
      </w:r>
      <w:proofErr w:type="spellStart"/>
      <w:r>
        <w:t>Robscans</w:t>
      </w:r>
      <w:proofErr w:type="spellEnd"/>
      <w:r>
        <w:t xml:space="preserve">.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w:t>
      </w:r>
      <w:proofErr w:type="spellStart"/>
      <w:r>
        <w:t>Robscan</w:t>
      </w:r>
      <w:proofErr w:type="spellEnd"/>
      <w:r>
        <w:t xml:space="preserve">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 xml:space="preserve">However, subcontractors shall have access to the position and "bounding box" of the </w:t>
      </w:r>
      <w:proofErr w:type="spellStart"/>
      <w:r>
        <w:t>Robscan</w:t>
      </w:r>
      <w:proofErr w:type="spellEnd"/>
      <w:r>
        <w:t>,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proofErr w:type="spellStart"/>
      <w:r w:rsidRPr="00C10429">
        <w:t>χ</w:t>
      </w:r>
      <w:r w:rsidRPr="00226A3F">
        <w:t>MCF</w:t>
      </w:r>
      <w:proofErr w:type="spellEnd"/>
      <w:r w:rsidRPr="00226A3F">
        <w:t xml:space="preserve">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 xml:space="preserve">he exact shape of the </w:t>
      </w:r>
      <w:proofErr w:type="spellStart"/>
      <w:r w:rsidRPr="00226A3F">
        <w:t>Robscan</w:t>
      </w:r>
      <w:proofErr w:type="spellEnd"/>
      <w:r w:rsidRPr="00226A3F">
        <w:t xml:space="preserve"> pattern is 3</w:t>
      </w:r>
      <w:r w:rsidRPr="00261505">
        <w:rPr>
          <w:vertAlign w:val="superscript"/>
        </w:rPr>
        <w:t>rd</w:t>
      </w:r>
      <w:r w:rsidRPr="00226A3F">
        <w:t xml:space="preserve"> party intellectual property</w:t>
      </w:r>
      <w:r>
        <w:t>, it</w:t>
      </w:r>
      <w:r w:rsidRPr="00226A3F">
        <w:t xml:space="preserve"> cannot be part of </w:t>
      </w:r>
      <w:proofErr w:type="spellStart"/>
      <w:r w:rsidRPr="00C10429">
        <w:t>χ</w:t>
      </w:r>
      <w:r w:rsidRPr="00226A3F">
        <w:t>MCF</w:t>
      </w:r>
      <w:proofErr w:type="spellEnd"/>
      <w:r w:rsidRPr="00226A3F">
        <w:t xml:space="preserve">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w:t>
      </w:r>
      <w:proofErr w:type="spellStart"/>
      <w:r w:rsidRPr="00226A3F">
        <w:t>Robscan</w:t>
      </w:r>
      <w:proofErr w:type="spellEnd"/>
      <w:r w:rsidRPr="00226A3F">
        <w:t xml:space="preserve">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proofErr w:type="spellStart"/>
            <w:r>
              <w:rPr>
                <w:sz w:val="20"/>
                <w:szCs w:val="20"/>
              </w:rPr>
              <w:t>a</w:t>
            </w:r>
            <w:r w:rsidRPr="00226A3F">
              <w:rPr>
                <w:sz w:val="20"/>
                <w:szCs w:val="20"/>
              </w:rPr>
              <w:t>ppdata</w:t>
            </w:r>
            <w:proofErr w:type="spellEnd"/>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4D9FE9A2"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6344F0">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178" w:author="Weinert, Matthias (M.)" w:date="2022-02-21T10:55:00Z">
              <w:r w:rsidR="006344F0" w:rsidRPr="006344F0">
                <w:rPr>
                  <w:sz w:val="20"/>
                  <w:szCs w:val="20"/>
                  <w:rPrChange w:id="3179" w:author="Weinert, Matthias (M.)" w:date="2022-02-21T10:55:00Z">
                    <w:rPr/>
                  </w:rPrChange>
                </w:rPr>
                <w:t xml:space="preserve">Custom Attributes </w:t>
              </w:r>
              <w:r w:rsidR="006344F0" w:rsidRPr="007331A4">
                <w:t>list</w:t>
              </w:r>
            </w:ins>
            <w:del w:id="3180"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52ACB231" w14:textId="0C2239F6" w:rsidR="00FC68DB" w:rsidRPr="00226A3F" w:rsidRDefault="00FC68DB" w:rsidP="00B202D2">
      <w:pPr>
        <w:pStyle w:val="Beschriftung"/>
        <w:spacing w:before="120"/>
      </w:pPr>
      <w:bookmarkStart w:id="3181" w:name="_Toc3566444"/>
      <w:bookmarkStart w:id="3182" w:name="_Toc34747447"/>
      <w:bookmarkStart w:id="3183" w:name="_Toc77095896"/>
      <w:bookmarkStart w:id="3184" w:name="_Toc96333558"/>
      <w:r>
        <w:t xml:space="preserve">Table </w:t>
      </w:r>
      <w:r>
        <w:fldChar w:fldCharType="begin"/>
      </w:r>
      <w:r>
        <w:instrText xml:space="preserve"> SEQ Table \* ARABIC </w:instrText>
      </w:r>
      <w:r>
        <w:fldChar w:fldCharType="separate"/>
      </w:r>
      <w:r w:rsidR="006344F0">
        <w:rPr>
          <w:noProof/>
        </w:rPr>
        <w:t>37</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3181"/>
      <w:bookmarkEnd w:id="3182"/>
      <w:bookmarkEnd w:id="3183"/>
      <w:bookmarkEnd w:id="3184"/>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75BB383" w:rsidR="00FC68DB" w:rsidRDefault="00FC68DB" w:rsidP="00B202D2">
      <w:pPr>
        <w:pStyle w:val="Beschriftung"/>
        <w:spacing w:before="120"/>
      </w:pPr>
      <w:bookmarkStart w:id="3185" w:name="_Toc3566445"/>
      <w:bookmarkStart w:id="3186" w:name="_Toc34747448"/>
      <w:bookmarkStart w:id="3187" w:name="_Toc77095897"/>
      <w:bookmarkStart w:id="3188" w:name="_Toc96333559"/>
      <w:r>
        <w:t xml:space="preserve">Table </w:t>
      </w:r>
      <w:r>
        <w:fldChar w:fldCharType="begin"/>
      </w:r>
      <w:r>
        <w:instrText xml:space="preserve"> SEQ Table \* ARABIC </w:instrText>
      </w:r>
      <w:r>
        <w:fldChar w:fldCharType="separate"/>
      </w:r>
      <w:r w:rsidR="006344F0">
        <w:rPr>
          <w:noProof/>
        </w:rPr>
        <w:t>38</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3185"/>
      <w:bookmarkEnd w:id="3186"/>
      <w:bookmarkEnd w:id="3187"/>
      <w:bookmarkEnd w:id="3188"/>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440D4646" w:rsidR="00FC68DB" w:rsidRDefault="00FC68DB" w:rsidP="00B202D2">
      <w:pPr>
        <w:pStyle w:val="Beschriftung"/>
        <w:spacing w:before="120"/>
      </w:pPr>
      <w:bookmarkStart w:id="3189" w:name="_Toc3566446"/>
      <w:bookmarkStart w:id="3190" w:name="_Toc34747449"/>
      <w:bookmarkStart w:id="3191" w:name="_Toc77095898"/>
      <w:bookmarkStart w:id="3192" w:name="_Toc96333560"/>
      <w:r>
        <w:t xml:space="preserve">Table </w:t>
      </w:r>
      <w:r>
        <w:fldChar w:fldCharType="begin"/>
      </w:r>
      <w:r>
        <w:instrText xml:space="preserve"> SEQ Table \* ARABIC </w:instrText>
      </w:r>
      <w:r>
        <w:fldChar w:fldCharType="separate"/>
      </w:r>
      <w:r w:rsidR="006344F0">
        <w:rPr>
          <w:noProof/>
        </w:rPr>
        <w:t>39</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3189"/>
      <w:bookmarkEnd w:id="3190"/>
      <w:bookmarkEnd w:id="3191"/>
      <w:bookmarkEnd w:id="3192"/>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5EC3B7A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6344F0">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3193" w:name="_Toc428279365"/>
      <w:bookmarkStart w:id="3194" w:name="_Toc428456102"/>
      <w:bookmarkStart w:id="3195" w:name="_Toc428537065"/>
      <w:bookmarkStart w:id="3196" w:name="_Toc428969384"/>
      <w:bookmarkStart w:id="3197" w:name="_Toc429052775"/>
      <w:bookmarkStart w:id="3198" w:name="_Toc413359585"/>
      <w:bookmarkStart w:id="3199" w:name="_Toc3556977"/>
      <w:bookmarkStart w:id="3200" w:name="_Toc34747227"/>
      <w:bookmarkStart w:id="3201" w:name="_Toc77102042"/>
      <w:bookmarkStart w:id="3202" w:name="_Toc96333377"/>
      <w:bookmarkEnd w:id="3193"/>
      <w:bookmarkEnd w:id="3194"/>
      <w:bookmarkEnd w:id="3195"/>
      <w:bookmarkEnd w:id="3196"/>
      <w:bookmarkEnd w:id="3197"/>
      <w:r w:rsidRPr="00226A3F">
        <w:t>Rivets</w:t>
      </w:r>
      <w:bookmarkEnd w:id="3198"/>
      <w:bookmarkEnd w:id="3199"/>
      <w:bookmarkEnd w:id="3200"/>
      <w:bookmarkEnd w:id="3201"/>
      <w:bookmarkEnd w:id="3202"/>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proofErr w:type="spellStart"/>
            <w:r w:rsidRPr="00226A3F">
              <w:rPr>
                <w:sz w:val="20"/>
                <w:szCs w:val="20"/>
              </w:rPr>
              <w:t>appdata</w:t>
            </w:r>
            <w:proofErr w:type="spellEnd"/>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F316995"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6344F0">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203" w:author="Weinert, Matthias (M.)" w:date="2022-02-21T10:55:00Z">
              <w:r w:rsidR="006344F0" w:rsidRPr="006344F0">
                <w:rPr>
                  <w:sz w:val="20"/>
                  <w:szCs w:val="20"/>
                  <w:rPrChange w:id="3204" w:author="Weinert, Matthias (M.)" w:date="2022-02-21T10:55:00Z">
                    <w:rPr/>
                  </w:rPrChange>
                </w:rPr>
                <w:t xml:space="preserve">Custom Attributes </w:t>
              </w:r>
              <w:r w:rsidR="006344F0" w:rsidRPr="007331A4">
                <w:t>list</w:t>
              </w:r>
            </w:ins>
            <w:del w:id="3205"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504F3075" w14:textId="17EEFAAE" w:rsidR="00FC68DB" w:rsidRDefault="00FC68DB" w:rsidP="00B202D2">
      <w:pPr>
        <w:pStyle w:val="Beschriftung"/>
        <w:spacing w:before="120"/>
      </w:pPr>
      <w:bookmarkStart w:id="3206" w:name="_Toc3566447"/>
      <w:bookmarkStart w:id="3207" w:name="_Toc34747450"/>
      <w:bookmarkStart w:id="3208" w:name="_Toc77095899"/>
      <w:bookmarkStart w:id="3209" w:name="_Toc96333561"/>
      <w:r>
        <w:t xml:space="preserve">Table </w:t>
      </w:r>
      <w:r>
        <w:fldChar w:fldCharType="begin"/>
      </w:r>
      <w:r>
        <w:instrText xml:space="preserve"> SEQ Table \* ARABIC </w:instrText>
      </w:r>
      <w:r>
        <w:fldChar w:fldCharType="separate"/>
      </w:r>
      <w:r w:rsidR="006344F0">
        <w:rPr>
          <w:noProof/>
        </w:rPr>
        <w:t>40</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3206"/>
      <w:bookmarkEnd w:id="3207"/>
      <w:bookmarkEnd w:id="3208"/>
      <w:bookmarkEnd w:id="3209"/>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 xml:space="preserve">If at least one of them is </w:t>
            </w:r>
            <w:r>
              <w:rPr>
                <w:sz w:val="20"/>
                <w:szCs w:val="20"/>
              </w:rPr>
              <w:lastRenderedPageBreak/>
              <w:t>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lastRenderedPageBreak/>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622B4B72" w:rsidR="00FC68DB" w:rsidRDefault="00FC68DB" w:rsidP="00B202D2">
      <w:pPr>
        <w:pStyle w:val="Beschriftung"/>
        <w:spacing w:before="120"/>
        <w:rPr>
          <w:rFonts w:ascii="Courier New" w:hAnsi="Courier New" w:cs="Courier New"/>
          <w:bCs/>
          <w:i w:val="0"/>
        </w:rPr>
      </w:pPr>
      <w:bookmarkStart w:id="3210" w:name="_Toc3566448"/>
      <w:bookmarkStart w:id="3211" w:name="_Toc34747451"/>
      <w:bookmarkStart w:id="3212" w:name="_Toc77095900"/>
      <w:bookmarkStart w:id="3213" w:name="_Toc96333562"/>
      <w:r>
        <w:t xml:space="preserve">Table </w:t>
      </w:r>
      <w:r>
        <w:fldChar w:fldCharType="begin"/>
      </w:r>
      <w:r>
        <w:instrText xml:space="preserve"> SEQ Table \* ARABIC </w:instrText>
      </w:r>
      <w:r>
        <w:fldChar w:fldCharType="separate"/>
      </w:r>
      <w:r w:rsidR="006344F0">
        <w:rPr>
          <w:noProof/>
        </w:rPr>
        <w:t>41</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3210"/>
      <w:bookmarkEnd w:id="3211"/>
      <w:bookmarkEnd w:id="3212"/>
      <w:bookmarkEnd w:id="3213"/>
    </w:p>
    <w:p w14:paraId="605B31D9" w14:textId="0792205B" w:rsidR="00FC68DB" w:rsidRDefault="00D65EAA" w:rsidP="00BA423A">
      <w:pPr>
        <w:jc w:val="left"/>
        <w:rPr>
          <w:noProof/>
        </w:rPr>
      </w:pPr>
      <w:r>
        <w:rPr>
          <w:noProof/>
          <w:lang w:val="en-US"/>
        </w:rPr>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697152"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6334E1F7" w:rsidR="00FC68DB" w:rsidRPr="00894B86" w:rsidRDefault="00FC68DB" w:rsidP="00B202D2">
      <w:pPr>
        <w:pStyle w:val="Beschriftung"/>
      </w:pPr>
      <w:bookmarkStart w:id="3214" w:name="_Toc3557088"/>
      <w:bookmarkStart w:id="3215" w:name="_Toc34747339"/>
      <w:bookmarkStart w:id="3216" w:name="_Toc76030530"/>
      <w:bookmarkStart w:id="3217" w:name="_Toc94530816"/>
      <w:bookmarkStart w:id="3218" w:name="_Toc96333445"/>
      <w:r>
        <w:t xml:space="preserve">Figure </w:t>
      </w:r>
      <w:r>
        <w:fldChar w:fldCharType="begin"/>
      </w:r>
      <w:r>
        <w:instrText xml:space="preserve"> SEQ Figure \* ARABIC </w:instrText>
      </w:r>
      <w:r>
        <w:fldChar w:fldCharType="separate"/>
      </w:r>
      <w:r w:rsidR="006344F0">
        <w:rPr>
          <w:noProof/>
        </w:rPr>
        <w:t>9</w:t>
      </w:r>
      <w:r>
        <w:fldChar w:fldCharType="end"/>
      </w:r>
      <w:r>
        <w:t>: Rivet head types</w:t>
      </w:r>
      <w:bookmarkEnd w:id="3214"/>
      <w:bookmarkEnd w:id="3215"/>
      <w:bookmarkEnd w:id="3216"/>
      <w:bookmarkEnd w:id="3217"/>
      <w:r w:rsidR="00D65EAA">
        <w:t xml:space="preserve"> (Dome, Large Flange, Countersunk)</w:t>
      </w:r>
      <w:bookmarkEnd w:id="3218"/>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3219" w:author="Dr. Carsten Franke" w:date="2021-10-29T01:03:00Z">
        <w:r w:rsidR="00B11124">
          <w:rPr>
            <w:rStyle w:val="Funotenzeichen"/>
            <w:lang w:val="en-US"/>
          </w:rPr>
          <w:footnoteReference w:id="12"/>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3319A8E8"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6344F0">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lastRenderedPageBreak/>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31A1C755" w:rsidR="00FC68DB" w:rsidRDefault="00FC68DB" w:rsidP="00B202D2">
      <w:pPr>
        <w:pStyle w:val="Beschriftung"/>
        <w:keepNext/>
        <w:keepLines/>
        <w:spacing w:before="120"/>
      </w:pPr>
      <w:bookmarkStart w:id="3227" w:name="_Toc3566449"/>
      <w:bookmarkStart w:id="3228" w:name="_Toc34747452"/>
      <w:bookmarkStart w:id="3229" w:name="_Toc77095901"/>
      <w:bookmarkStart w:id="3230" w:name="_Toc96333563"/>
      <w:r>
        <w:t xml:space="preserve">Table </w:t>
      </w:r>
      <w:r>
        <w:fldChar w:fldCharType="begin"/>
      </w:r>
      <w:r>
        <w:instrText xml:space="preserve"> SEQ Table \* ARABIC </w:instrText>
      </w:r>
      <w:r>
        <w:fldChar w:fldCharType="separate"/>
      </w:r>
      <w:r w:rsidR="006344F0">
        <w:rPr>
          <w:noProof/>
        </w:rPr>
        <w:t>42</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3227"/>
      <w:bookmarkEnd w:id="3228"/>
      <w:bookmarkEnd w:id="3229"/>
      <w:bookmarkEnd w:id="3230"/>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r w:rsidRPr="004112BB">
        <w:rPr>
          <w:b/>
          <w:color w:val="0070C0"/>
          <w:lang w:val="fr-FR"/>
        </w:rPr>
        <w:t>tangential</w:t>
      </w:r>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3231" w:name="_Toc428279367"/>
      <w:bookmarkStart w:id="3232" w:name="_Toc428456104"/>
      <w:bookmarkStart w:id="3233" w:name="_Toc428537067"/>
      <w:bookmarkStart w:id="3234" w:name="_Toc428969386"/>
      <w:bookmarkStart w:id="3235" w:name="_Toc429052777"/>
      <w:bookmarkStart w:id="3236" w:name="_Toc413359586"/>
      <w:bookmarkStart w:id="3237" w:name="_Toc3556978"/>
      <w:bookmarkStart w:id="3238" w:name="_Toc34747228"/>
      <w:bookmarkStart w:id="3239" w:name="_Toc77102043"/>
      <w:bookmarkStart w:id="3240" w:name="_Toc96333378"/>
      <w:bookmarkEnd w:id="3231"/>
      <w:bookmarkEnd w:id="3232"/>
      <w:bookmarkEnd w:id="3233"/>
      <w:bookmarkEnd w:id="3234"/>
      <w:bookmarkEnd w:id="3235"/>
      <w:r>
        <w:t>Blind</w:t>
      </w:r>
      <w:r w:rsidRPr="00942FED">
        <w:t xml:space="preserve"> Rivets</w:t>
      </w:r>
      <w:bookmarkEnd w:id="3236"/>
      <w:bookmarkEnd w:id="3237"/>
      <w:bookmarkEnd w:id="3238"/>
      <w:bookmarkEnd w:id="3239"/>
      <w:bookmarkEnd w:id="324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lastRenderedPageBreak/>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F58BC79" w:rsidR="00FC68DB" w:rsidRDefault="00FC68DB" w:rsidP="00B202D2">
      <w:pPr>
        <w:pStyle w:val="Beschriftung"/>
        <w:spacing w:before="120"/>
      </w:pPr>
      <w:bookmarkStart w:id="3241" w:name="_Toc3566450"/>
      <w:bookmarkStart w:id="3242" w:name="_Toc34747453"/>
      <w:bookmarkStart w:id="3243" w:name="_Toc77095902"/>
      <w:bookmarkStart w:id="3244" w:name="_Toc96333564"/>
      <w:r>
        <w:t xml:space="preserve">Table </w:t>
      </w:r>
      <w:r>
        <w:fldChar w:fldCharType="begin"/>
      </w:r>
      <w:r>
        <w:instrText xml:space="preserve"> SEQ Table \* ARABIC </w:instrText>
      </w:r>
      <w:r>
        <w:fldChar w:fldCharType="separate"/>
      </w:r>
      <w:r w:rsidR="006344F0">
        <w:rPr>
          <w:noProof/>
        </w:rPr>
        <w:t>43</w:t>
      </w:r>
      <w:r>
        <w:fldChar w:fldCharType="end"/>
      </w:r>
      <w:r>
        <w:t xml:space="preserve">: Attributes of element </w:t>
      </w:r>
      <w:r w:rsidRPr="00753389">
        <w:rPr>
          <w:rStyle w:val="elementdeftypeChar"/>
          <w:rFonts w:eastAsia="Calibri"/>
          <w:b w:val="0"/>
        </w:rPr>
        <w:t>&lt;blind/&gt;</w:t>
      </w:r>
      <w:bookmarkEnd w:id="3241"/>
      <w:bookmarkEnd w:id="3242"/>
      <w:bookmarkEnd w:id="3243"/>
      <w:bookmarkEnd w:id="3244"/>
    </w:p>
    <w:p w14:paraId="01F71769" w14:textId="4D567F0E" w:rsidR="00FC68DB" w:rsidRDefault="0049275F" w:rsidP="00B202D2">
      <w:pPr>
        <w:jc w:val="center"/>
      </w:pPr>
      <w:r>
        <w:rPr>
          <w:noProof/>
          <w:lang w:val="en-US"/>
        </w:rPr>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40B5171" w:rsidR="00FC68DB" w:rsidRDefault="00FC68DB" w:rsidP="00B202D2">
      <w:pPr>
        <w:pStyle w:val="Beschriftung"/>
      </w:pPr>
      <w:bookmarkStart w:id="3245" w:name="_Toc3557089"/>
      <w:bookmarkStart w:id="3246" w:name="_Toc34747340"/>
      <w:bookmarkStart w:id="3247" w:name="_Toc76030531"/>
      <w:bookmarkStart w:id="3248" w:name="_Toc94530817"/>
      <w:bookmarkStart w:id="3249" w:name="_Toc96333446"/>
      <w:r>
        <w:t xml:space="preserve">Figure </w:t>
      </w:r>
      <w:r>
        <w:fldChar w:fldCharType="begin"/>
      </w:r>
      <w:r>
        <w:instrText xml:space="preserve"> SEQ Figure \* ARABIC </w:instrText>
      </w:r>
      <w:r>
        <w:fldChar w:fldCharType="separate"/>
      </w:r>
      <w:r w:rsidR="006344F0">
        <w:rPr>
          <w:noProof/>
        </w:rPr>
        <w:t>10</w:t>
      </w:r>
      <w:r>
        <w:fldChar w:fldCharType="end"/>
      </w:r>
      <w:r w:rsidRPr="00F15D19">
        <w:t xml:space="preserve">: </w:t>
      </w:r>
      <w:bookmarkEnd w:id="3245"/>
      <w:bookmarkEnd w:id="3246"/>
      <w:bookmarkEnd w:id="3247"/>
      <w:bookmarkEnd w:id="3248"/>
      <w:r w:rsidR="0049275F">
        <w:t>Blind rivet – key attributes</w:t>
      </w:r>
      <w:bookmarkEnd w:id="3249"/>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6FC4B19" w:rsidR="00C04088" w:rsidRPr="00C04088" w:rsidRDefault="00FC68DB" w:rsidP="00C04088">
      <w:pPr>
        <w:pStyle w:val="Beschriftung"/>
        <w:spacing w:before="120"/>
      </w:pPr>
      <w:bookmarkStart w:id="3250" w:name="_Toc3557090"/>
      <w:bookmarkStart w:id="3251" w:name="_Toc34747341"/>
      <w:bookmarkStart w:id="3252" w:name="_Toc76030532"/>
      <w:bookmarkStart w:id="3253" w:name="_Toc94530818"/>
      <w:bookmarkStart w:id="3254" w:name="_Toc96333447"/>
      <w:r>
        <w:t xml:space="preserve">Figure </w:t>
      </w:r>
      <w:r>
        <w:fldChar w:fldCharType="begin"/>
      </w:r>
      <w:r>
        <w:instrText xml:space="preserve"> SEQ Figure \* ARABIC </w:instrText>
      </w:r>
      <w:r>
        <w:fldChar w:fldCharType="separate"/>
      </w:r>
      <w:r w:rsidR="006344F0">
        <w:rPr>
          <w:noProof/>
        </w:rPr>
        <w:t>11</w:t>
      </w:r>
      <w:r>
        <w:fldChar w:fldCharType="end"/>
      </w:r>
      <w:r>
        <w:t xml:space="preserve">: </w:t>
      </w:r>
      <w:bookmarkEnd w:id="3250"/>
      <w:bookmarkEnd w:id="3251"/>
      <w:bookmarkEnd w:id="3252"/>
      <w:bookmarkEnd w:id="3253"/>
      <w:r w:rsidR="00C04088">
        <w:t>Assembly Recommendations for Blind Rivets</w:t>
      </w:r>
      <w:bookmarkEnd w:id="3254"/>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w:t>
      </w:r>
      <w:proofErr w:type="spellStart"/>
      <w:r>
        <w:t>appdata</w:t>
      </w:r>
      <w:proofErr w:type="spellEnd"/>
      <w:r>
        <w:t>&gt;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w:t>
      </w:r>
      <w:proofErr w:type="spellStart"/>
      <w:r>
        <w:t>appdata</w:t>
      </w:r>
      <w:proofErr w:type="spellEnd"/>
      <w:r>
        <w:t>&gt;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3255" w:name="_Toc428279369"/>
      <w:bookmarkStart w:id="3256" w:name="_Toc428965611"/>
      <w:bookmarkStart w:id="3257" w:name="_Toc413359587"/>
      <w:bookmarkStart w:id="3258" w:name="_Toc3556979"/>
      <w:bookmarkStart w:id="3259" w:name="_Toc34747229"/>
      <w:bookmarkStart w:id="3260" w:name="_Toc77102044"/>
      <w:bookmarkStart w:id="3261" w:name="_Toc96333379"/>
      <w:bookmarkEnd w:id="3255"/>
      <w:bookmarkEnd w:id="3256"/>
      <w:r w:rsidRPr="00942FED">
        <w:t>Self</w:t>
      </w:r>
      <w:r>
        <w:t>-</w:t>
      </w:r>
      <w:r w:rsidRPr="00942FED">
        <w:t>Piercing Rivets</w:t>
      </w:r>
      <w:bookmarkEnd w:id="3257"/>
      <w:bookmarkEnd w:id="3258"/>
      <w:bookmarkEnd w:id="3259"/>
      <w:bookmarkEnd w:id="3260"/>
      <w:bookmarkEnd w:id="326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0550BFD4" w:rsidR="00FC68DB" w:rsidDel="00716FAE" w:rsidRDefault="00716FAE">
      <w:pPr>
        <w:keepNext/>
        <w:rPr>
          <w:del w:id="3262" w:author="Weinert, Matthias (M.)" w:date="2022-02-17T11:06:00Z"/>
        </w:rPr>
        <w:pPrChange w:id="3263" w:author="Weinert, Matthias (M.)" w:date="2022-02-17T11:06:00Z">
          <w:pPr>
            <w:keepNext/>
            <w:jc w:val="center"/>
          </w:pPr>
        </w:pPrChange>
      </w:pPr>
      <w:ins w:id="3264" w:author="Weinert, Matthias (M.)" w:date="2022-02-17T11:06:00Z">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ins>
    </w:p>
    <w:p w14:paraId="527C27B3" w14:textId="2F84E6A1" w:rsidR="00FC68DB" w:rsidRPr="00716FAE" w:rsidDel="00716FAE" w:rsidRDefault="001F0AF7">
      <w:pPr>
        <w:keepNext/>
        <w:rPr>
          <w:del w:id="3265" w:author="Weinert, Matthias (M.)" w:date="2022-02-17T11:06:00Z"/>
          <w:sz w:val="24"/>
          <w:szCs w:val="24"/>
          <w:rPrChange w:id="3266" w:author="Weinert, Matthias (M.)" w:date="2022-02-17T11:05:00Z">
            <w:rPr>
              <w:del w:id="3267" w:author="Weinert, Matthias (M.)" w:date="2022-02-17T11:06:00Z"/>
            </w:rPr>
          </w:rPrChange>
        </w:rPr>
        <w:pPrChange w:id="3268" w:author="Weinert, Matthias (M.)" w:date="2022-02-17T11:06:00Z">
          <w:pPr>
            <w:keepNext/>
            <w:jc w:val="center"/>
          </w:pPr>
        </w:pPrChange>
      </w:pPr>
      <w:del w:id="3269" w:author="Weinert, Matthias (M.)" w:date="2022-02-17T11:05:00Z">
        <w:r w:rsidRPr="00716FAE" w:rsidDel="00716FAE">
          <w:rPr>
            <w:noProof/>
            <w:sz w:val="24"/>
            <w:szCs w:val="24"/>
            <w:rPrChange w:id="3270" w:author="Weinert, Matthias (M.)" w:date="2022-02-17T11:05:00Z">
              <w:rPr>
                <w:noProof/>
              </w:rPr>
            </w:rPrChange>
          </w:rPr>
          <w:drawing>
            <wp:inline distT="0" distB="0" distL="0" distR="0" wp14:anchorId="0FBB83AB" wp14:editId="79F36565">
              <wp:extent cx="5512752" cy="2438400"/>
              <wp:effectExtent l="0" t="0" r="0" b="0"/>
              <wp:docPr id="1059" name="Grafik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3181" cy="2443013"/>
                      </a:xfrm>
                      <a:prstGeom prst="rect">
                        <a:avLst/>
                      </a:prstGeom>
                      <a:noFill/>
                    </pic:spPr>
                  </pic:pic>
                </a:graphicData>
              </a:graphic>
            </wp:inline>
          </w:drawing>
        </w:r>
      </w:del>
    </w:p>
    <w:p w14:paraId="000BE85B" w14:textId="25DB8126" w:rsidR="00FC68DB" w:rsidRDefault="00FC68DB" w:rsidP="00716FAE">
      <w:pPr>
        <w:keepNext/>
        <w:jc w:val="center"/>
      </w:pPr>
    </w:p>
    <w:p w14:paraId="46A4F020" w14:textId="734BF335" w:rsidR="00FC68DB" w:rsidRDefault="00FC68DB" w:rsidP="001F0AF7">
      <w:pPr>
        <w:pStyle w:val="Beschriftung"/>
        <w:keepNext/>
      </w:pPr>
      <w:bookmarkStart w:id="3271" w:name="_Toc413359629"/>
      <w:bookmarkStart w:id="3272" w:name="_Toc3557092"/>
      <w:bookmarkStart w:id="3273" w:name="_Toc34747343"/>
      <w:bookmarkStart w:id="3274" w:name="_Toc76030534"/>
      <w:bookmarkStart w:id="3275" w:name="_Toc94530820"/>
      <w:bookmarkStart w:id="3276" w:name="_Toc96333448"/>
      <w:r>
        <w:t xml:space="preserve">Figure </w:t>
      </w:r>
      <w:r>
        <w:fldChar w:fldCharType="begin"/>
      </w:r>
      <w:r>
        <w:instrText xml:space="preserve"> SEQ Figure \* ARABIC </w:instrText>
      </w:r>
      <w:r>
        <w:fldChar w:fldCharType="separate"/>
      </w:r>
      <w:r w:rsidR="006344F0">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3271"/>
      <w:bookmarkEnd w:id="3272"/>
      <w:bookmarkEnd w:id="3273"/>
      <w:bookmarkEnd w:id="3274"/>
      <w:bookmarkEnd w:id="3275"/>
      <w:r w:rsidR="001F0AF7">
        <w:t xml:space="preserve"> &amp; riveting machine</w:t>
      </w:r>
      <w:bookmarkEnd w:id="3276"/>
    </w:p>
    <w:p w14:paraId="4FAE9D0C" w14:textId="39D0E697" w:rsidR="00FC68DB" w:rsidRDefault="00FC68DB" w:rsidP="00B202D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proofErr w:type="spellStart"/>
      <w:r w:rsidRPr="00C10429">
        <w:t>χ</w:t>
      </w:r>
      <w:r w:rsidRPr="00226A3F">
        <w:t>MCF</w:t>
      </w:r>
      <w:proofErr w:type="spellEnd"/>
      <w:r w:rsidRPr="00226A3F">
        <w:t xml:space="preserve"> definition. It is referred to by string </w:t>
      </w:r>
      <w:r>
        <w:t xml:space="preserve">attributes </w:t>
      </w:r>
      <w:r>
        <w:lastRenderedPageBreak/>
        <w:t xml:space="preserve">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5387BCBF" w:rsidR="00FC68DB" w:rsidRDefault="00FC68DB" w:rsidP="00B202D2">
      <w:pPr>
        <w:pStyle w:val="Beschriftung"/>
        <w:spacing w:before="120"/>
      </w:pPr>
      <w:bookmarkStart w:id="3277" w:name="_Toc3566451"/>
      <w:bookmarkStart w:id="3278" w:name="_Toc34747454"/>
      <w:bookmarkStart w:id="3279" w:name="_Toc77095903"/>
      <w:bookmarkStart w:id="3280" w:name="_Toc96333565"/>
      <w:r>
        <w:t xml:space="preserve">Table </w:t>
      </w:r>
      <w:r>
        <w:fldChar w:fldCharType="begin"/>
      </w:r>
      <w:r>
        <w:instrText xml:space="preserve"> SEQ Table \* ARABIC </w:instrText>
      </w:r>
      <w:r>
        <w:fldChar w:fldCharType="separate"/>
      </w:r>
      <w:r w:rsidR="006344F0">
        <w:rPr>
          <w:noProof/>
        </w:rPr>
        <w:t>44</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3277"/>
      <w:bookmarkEnd w:id="3278"/>
      <w:bookmarkEnd w:id="3279"/>
      <w:bookmarkEnd w:id="3280"/>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w:t>
      </w:r>
      <w:proofErr w:type="spellStart"/>
      <w:r>
        <w:rPr>
          <w:rFonts w:cs="Calibri"/>
          <w:lang w:eastAsia="en-GB"/>
        </w:rPr>
        <w:t>χMCF</w:t>
      </w:r>
      <w:proofErr w:type="spellEnd"/>
      <w:r>
        <w:rPr>
          <w:rFonts w:cs="Calibri"/>
          <w:lang w:eastAsia="en-GB"/>
        </w:rPr>
        <w:t xml:space="preserve">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w:t>
      </w:r>
      <w:proofErr w:type="spellStart"/>
      <w:r w:rsidRPr="00835EA5">
        <w:rPr>
          <w:rFonts w:cs="Calibri"/>
          <w:lang w:eastAsia="en-GB"/>
        </w:rPr>
        <w:t>χMCF</w:t>
      </w:r>
      <w:proofErr w:type="spellEnd"/>
      <w:r w:rsidRPr="00835EA5">
        <w:rPr>
          <w:rFonts w:cs="Calibri"/>
          <w:lang w:eastAsia="en-GB"/>
        </w:rPr>
        <w:t xml:space="preserve">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w:t>
      </w:r>
      <w:proofErr w:type="spellStart"/>
      <w:r w:rsidRPr="00966BAF">
        <w:rPr>
          <w:lang w:val="it-IT"/>
        </w:rPr>
        <w:t>appdata</w:t>
      </w:r>
      <w:proofErr w:type="spellEnd"/>
      <w:r w:rsidRPr="00966BAF">
        <w:rPr>
          <w:lang w:val="it-IT"/>
        </w:rPr>
        <w:t>&gt;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w:t>
      </w:r>
      <w:proofErr w:type="spellStart"/>
      <w:r w:rsidRPr="00966BAF">
        <w:rPr>
          <w:lang w:val="it-IT"/>
        </w:rPr>
        <w:t>appdata</w:t>
      </w:r>
      <w:proofErr w:type="spellEnd"/>
      <w:r w:rsidRPr="00966BAF">
        <w:rPr>
          <w:lang w:val="it-IT"/>
        </w:rPr>
        <w:t>&gt;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3281" w:name="_Toc428456108"/>
      <w:bookmarkStart w:id="3282" w:name="_Toc428537071"/>
      <w:bookmarkStart w:id="3283" w:name="_Toc428969390"/>
      <w:bookmarkStart w:id="3284" w:name="_Toc429052781"/>
      <w:bookmarkStart w:id="3285" w:name="_Toc428279372"/>
      <w:bookmarkStart w:id="3286" w:name="_Toc428456109"/>
      <w:bookmarkStart w:id="3287" w:name="_Toc428537072"/>
      <w:bookmarkStart w:id="3288" w:name="_Toc428969391"/>
      <w:bookmarkStart w:id="3289" w:name="_Toc429052782"/>
      <w:bookmarkStart w:id="3290" w:name="_Toc428279374"/>
      <w:bookmarkStart w:id="3291" w:name="_Toc428456111"/>
      <w:bookmarkStart w:id="3292" w:name="_Toc428537074"/>
      <w:bookmarkStart w:id="3293" w:name="_Toc428969393"/>
      <w:bookmarkStart w:id="3294" w:name="_Toc429052784"/>
      <w:bookmarkStart w:id="3295" w:name="_Toc428279378"/>
      <w:bookmarkStart w:id="3296" w:name="_Toc428456115"/>
      <w:bookmarkStart w:id="3297" w:name="_Toc428537078"/>
      <w:bookmarkStart w:id="3298" w:name="_Toc428969397"/>
      <w:bookmarkStart w:id="3299" w:name="_Toc429052788"/>
      <w:bookmarkStart w:id="3300" w:name="_Toc428279380"/>
      <w:bookmarkStart w:id="3301" w:name="_Toc428456117"/>
      <w:bookmarkStart w:id="3302" w:name="_Toc428537080"/>
      <w:bookmarkStart w:id="3303" w:name="_Toc428969399"/>
      <w:bookmarkStart w:id="3304" w:name="_Toc429052790"/>
      <w:bookmarkStart w:id="3305" w:name="_Toc428279387"/>
      <w:bookmarkStart w:id="3306" w:name="_Toc428456124"/>
      <w:bookmarkStart w:id="3307" w:name="_Toc428537087"/>
      <w:bookmarkStart w:id="3308" w:name="_Toc428969406"/>
      <w:bookmarkStart w:id="3309" w:name="_Toc429052797"/>
      <w:bookmarkStart w:id="3310" w:name="_Toc428279388"/>
      <w:bookmarkStart w:id="3311" w:name="_Toc428456125"/>
      <w:bookmarkStart w:id="3312" w:name="_Toc428537088"/>
      <w:bookmarkStart w:id="3313" w:name="_Toc428969407"/>
      <w:bookmarkStart w:id="3314" w:name="_Toc429052798"/>
      <w:bookmarkStart w:id="3315" w:name="_Toc428279389"/>
      <w:bookmarkStart w:id="3316" w:name="_Toc428456126"/>
      <w:bookmarkStart w:id="3317" w:name="_Toc428537089"/>
      <w:bookmarkStart w:id="3318" w:name="_Toc428969408"/>
      <w:bookmarkStart w:id="3319" w:name="_Toc429052799"/>
      <w:bookmarkStart w:id="3320" w:name="_Toc413359588"/>
      <w:bookmarkStart w:id="3321" w:name="_Toc3556980"/>
      <w:bookmarkStart w:id="3322" w:name="_Toc34747230"/>
      <w:bookmarkStart w:id="3323" w:name="_Toc77102045"/>
      <w:bookmarkStart w:id="3324" w:name="_Toc963333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r>
        <w:lastRenderedPageBreak/>
        <w:t>Solid</w:t>
      </w:r>
      <w:r w:rsidRPr="00942FED">
        <w:t xml:space="preserve"> Rivets</w:t>
      </w:r>
      <w:bookmarkEnd w:id="3320"/>
      <w:bookmarkEnd w:id="3321"/>
      <w:bookmarkEnd w:id="3322"/>
      <w:bookmarkEnd w:id="3323"/>
      <w:bookmarkEnd w:id="3324"/>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425A35F9" w:rsidR="00402A20" w:rsidRDefault="00402A20" w:rsidP="00402A20">
      <w:pPr>
        <w:pStyle w:val="Beschriftung"/>
        <w:rPr>
          <w:rFonts w:cs="Calibri"/>
          <w:lang w:eastAsia="en-GB"/>
        </w:rPr>
      </w:pPr>
      <w:bookmarkStart w:id="3325" w:name="_Toc96333449"/>
      <w:r>
        <w:t xml:space="preserve">Figure </w:t>
      </w:r>
      <w:r>
        <w:fldChar w:fldCharType="begin"/>
      </w:r>
      <w:r>
        <w:instrText xml:space="preserve"> SEQ Figure \* ARABIC </w:instrText>
      </w:r>
      <w:r>
        <w:fldChar w:fldCharType="separate"/>
      </w:r>
      <w:r w:rsidR="006344F0">
        <w:rPr>
          <w:noProof/>
        </w:rPr>
        <w:t>13</w:t>
      </w:r>
      <w:r>
        <w:fldChar w:fldCharType="end"/>
      </w:r>
      <w:r>
        <w:t>: Pictures of characteristic rivet types before and after mounting</w:t>
      </w:r>
      <w:bookmarkEnd w:id="3325"/>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54C5F824" w:rsidR="00FC68DB" w:rsidRDefault="00FC68DB" w:rsidP="00B202D2">
      <w:pPr>
        <w:pStyle w:val="Beschriftung"/>
        <w:spacing w:before="120"/>
        <w:rPr>
          <w:rFonts w:cs="Calibri"/>
          <w:szCs w:val="22"/>
          <w:lang w:eastAsia="en-GB"/>
        </w:rPr>
      </w:pPr>
      <w:bookmarkStart w:id="3326" w:name="_Ref3565285"/>
      <w:bookmarkStart w:id="3327" w:name="_Toc3557094"/>
      <w:bookmarkStart w:id="3328" w:name="_Toc34747345"/>
      <w:bookmarkStart w:id="3329" w:name="_Toc76030536"/>
      <w:bookmarkStart w:id="3330" w:name="_Toc94530822"/>
      <w:bookmarkStart w:id="3331" w:name="_Toc96333450"/>
      <w:r>
        <w:t xml:space="preserve">Figure </w:t>
      </w:r>
      <w:r>
        <w:fldChar w:fldCharType="begin"/>
      </w:r>
      <w:r>
        <w:instrText xml:space="preserve"> SEQ Figure \* ARABIC </w:instrText>
      </w:r>
      <w:r>
        <w:fldChar w:fldCharType="separate"/>
      </w:r>
      <w:r w:rsidR="006344F0">
        <w:rPr>
          <w:noProof/>
        </w:rPr>
        <w:t>14</w:t>
      </w:r>
      <w:r>
        <w:fldChar w:fldCharType="end"/>
      </w:r>
      <w:bookmarkEnd w:id="3326"/>
      <w:r>
        <w:t xml:space="preserve">: </w:t>
      </w:r>
      <w:r w:rsidR="00EF0F82">
        <w:t>Key d</w:t>
      </w:r>
      <w:r>
        <w:t xml:space="preserve">imensions of </w:t>
      </w:r>
      <w:r w:rsidR="00EF0F82">
        <w:t>s</w:t>
      </w:r>
      <w:r>
        <w:t xml:space="preserve">olid </w:t>
      </w:r>
      <w:r w:rsidR="00EF0F82">
        <w:t>r</w:t>
      </w:r>
      <w:r>
        <w:t>ivets</w:t>
      </w:r>
      <w:bookmarkEnd w:id="3327"/>
      <w:bookmarkEnd w:id="3328"/>
      <w:bookmarkEnd w:id="3329"/>
      <w:bookmarkEnd w:id="3330"/>
      <w:bookmarkEnd w:id="3331"/>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3C7F11B" w:rsidR="00FC68DB" w:rsidRDefault="00FC68DB" w:rsidP="00B202D2">
      <w:pPr>
        <w:pStyle w:val="Beschriftung"/>
        <w:spacing w:before="120"/>
        <w:rPr>
          <w:rFonts w:cs="Calibri"/>
          <w:szCs w:val="22"/>
          <w:lang w:eastAsia="en-GB"/>
        </w:rPr>
      </w:pPr>
      <w:bookmarkStart w:id="3332" w:name="_Toc3566453"/>
      <w:bookmarkStart w:id="3333" w:name="_Toc34747456"/>
      <w:bookmarkStart w:id="3334" w:name="_Toc77095905"/>
      <w:bookmarkStart w:id="3335" w:name="_Toc96333566"/>
      <w:r>
        <w:t xml:space="preserve">Table </w:t>
      </w:r>
      <w:r>
        <w:fldChar w:fldCharType="begin"/>
      </w:r>
      <w:r>
        <w:instrText xml:space="preserve"> SEQ Table \* ARABIC </w:instrText>
      </w:r>
      <w:r>
        <w:fldChar w:fldCharType="separate"/>
      </w:r>
      <w:r w:rsidR="006344F0">
        <w:rPr>
          <w:noProof/>
        </w:rPr>
        <w:t>45</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3332"/>
      <w:bookmarkEnd w:id="3333"/>
      <w:bookmarkEnd w:id="3334"/>
      <w:bookmarkEnd w:id="3335"/>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FBC93AE" w:rsidR="00FC68DB" w:rsidRPr="001B51BC" w:rsidRDefault="00FC68DB" w:rsidP="00B202D2">
      <w:pPr>
        <w:pStyle w:val="Beschriftung"/>
        <w:spacing w:before="120"/>
        <w:rPr>
          <w:rFonts w:cs="Calibri"/>
          <w:lang w:eastAsia="en-GB"/>
        </w:rPr>
      </w:pPr>
      <w:bookmarkStart w:id="3336" w:name="_Toc3557095"/>
      <w:bookmarkStart w:id="3337" w:name="_Toc34747346"/>
      <w:bookmarkStart w:id="3338" w:name="_Toc76030537"/>
      <w:bookmarkStart w:id="3339" w:name="_Toc94530823"/>
      <w:bookmarkStart w:id="3340" w:name="_Toc96333451"/>
      <w:r>
        <w:t xml:space="preserve">Figure </w:t>
      </w:r>
      <w:r>
        <w:fldChar w:fldCharType="begin"/>
      </w:r>
      <w:r>
        <w:instrText xml:space="preserve"> SEQ Figure \* ARABIC </w:instrText>
      </w:r>
      <w:r>
        <w:fldChar w:fldCharType="separate"/>
      </w:r>
      <w:r w:rsidR="006344F0">
        <w:rPr>
          <w:noProof/>
        </w:rPr>
        <w:t>15</w:t>
      </w:r>
      <w:r>
        <w:fldChar w:fldCharType="end"/>
      </w:r>
      <w:r>
        <w:t xml:space="preserve">: </w:t>
      </w:r>
      <w:bookmarkEnd w:id="3336"/>
      <w:bookmarkEnd w:id="3337"/>
      <w:bookmarkEnd w:id="3338"/>
      <w:bookmarkEnd w:id="3339"/>
      <w:r w:rsidR="00A2134E">
        <w:t>Relation of working thickness (T1+T2) to max and min values of grip</w:t>
      </w:r>
      <w:bookmarkEnd w:id="3340"/>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w:t>
      </w:r>
      <w:proofErr w:type="spellStart"/>
      <w:r>
        <w:rPr>
          <w:rFonts w:cs="Calibri"/>
          <w:lang w:eastAsia="en-GB"/>
        </w:rPr>
        <w:t>χMCF</w:t>
      </w:r>
      <w:proofErr w:type="spellEnd"/>
      <w:r>
        <w:rPr>
          <w:rFonts w:cs="Calibri"/>
          <w:lang w:eastAsia="en-GB"/>
        </w:rPr>
        <w:t>.</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w:t>
      </w:r>
      <w:proofErr w:type="spellStart"/>
      <w:r>
        <w:t>appdata</w:t>
      </w:r>
      <w:proofErr w:type="spellEnd"/>
      <w:r>
        <w:t>&gt;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w:t>
      </w:r>
      <w:proofErr w:type="spellStart"/>
      <w:r>
        <w:t>appdata</w:t>
      </w:r>
      <w:proofErr w:type="spellEnd"/>
      <w:r>
        <w:t>&gt;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3341" w:name="_Toc428279391"/>
      <w:bookmarkStart w:id="3342" w:name="_Toc428456128"/>
      <w:bookmarkStart w:id="3343" w:name="_Toc428537091"/>
      <w:bookmarkStart w:id="3344" w:name="_Toc428969410"/>
      <w:bookmarkStart w:id="3345" w:name="_Toc429052801"/>
      <w:bookmarkStart w:id="3346" w:name="_Toc413359589"/>
      <w:bookmarkStart w:id="3347" w:name="_Toc3556981"/>
      <w:bookmarkStart w:id="3348" w:name="_Toc34747231"/>
      <w:bookmarkStart w:id="3349" w:name="_Toc77102046"/>
      <w:bookmarkStart w:id="3350" w:name="_Toc96333381"/>
      <w:bookmarkEnd w:id="3341"/>
      <w:bookmarkEnd w:id="3342"/>
      <w:bookmarkEnd w:id="3343"/>
      <w:bookmarkEnd w:id="3344"/>
      <w:bookmarkEnd w:id="3345"/>
      <w:r w:rsidRPr="00F90632">
        <w:t>Swop Rivets</w:t>
      </w:r>
      <w:bookmarkEnd w:id="3346"/>
      <w:bookmarkEnd w:id="3347"/>
      <w:bookmarkEnd w:id="3348"/>
      <w:bookmarkEnd w:id="3349"/>
      <w:bookmarkEnd w:id="3350"/>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3351" w:name="_Toc3557096"/>
      <w:bookmarkStart w:id="3352" w:name="_Toc34747347"/>
      <w:bookmarkStart w:id="3353" w:name="_Toc76030538"/>
      <w:bookmarkStart w:id="3354"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69901B51" w:rsidR="00FC68DB" w:rsidRDefault="00FC68DB" w:rsidP="00B202D2">
      <w:pPr>
        <w:pStyle w:val="Beschriftung"/>
      </w:pPr>
      <w:bookmarkStart w:id="3355" w:name="_Toc96333452"/>
      <w:r>
        <w:t xml:space="preserve">Figure </w:t>
      </w:r>
      <w:r>
        <w:fldChar w:fldCharType="begin"/>
      </w:r>
      <w:r>
        <w:instrText xml:space="preserve"> SEQ Figure \* ARABIC </w:instrText>
      </w:r>
      <w:r>
        <w:fldChar w:fldCharType="separate"/>
      </w:r>
      <w:r w:rsidR="006344F0">
        <w:rPr>
          <w:noProof/>
        </w:rPr>
        <w:t>16</w:t>
      </w:r>
      <w:r>
        <w:fldChar w:fldCharType="end"/>
      </w:r>
      <w:r>
        <w:t>: Cross section of a SWOP Rivet</w:t>
      </w:r>
      <w:bookmarkEnd w:id="3351"/>
      <w:bookmarkEnd w:id="3352"/>
      <w:bookmarkEnd w:id="3353"/>
      <w:bookmarkEnd w:id="3354"/>
      <w:bookmarkEnd w:id="3355"/>
    </w:p>
    <w:p w14:paraId="5770294C" w14:textId="403FC531" w:rsidR="00FC68DB" w:rsidRDefault="00FC68DB" w:rsidP="00B202D2">
      <w:pPr>
        <w:spacing w:before="120"/>
      </w:pPr>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ins w:id="3356" w:author="Weinert, Matthias (M.)" w:date="2022-02-21T10:55:00Z">
            <w:r w:rsidR="006344F0" w:rsidRPr="006344F0">
              <w:rPr>
                <w:noProof/>
                <w:lang w:val="en-US"/>
                <w:rPrChange w:id="3357" w:author="Weinert, Matthias (M.)" w:date="2022-02-21T10:55:00Z">
                  <w:rPr>
                    <w:rFonts w:eastAsia="Times New Roman"/>
                  </w:rPr>
                </w:rPrChange>
              </w:rPr>
              <w:t>[3]</w:t>
            </w:r>
          </w:ins>
          <w:del w:id="3358" w:author="Weinert, Matthias (M.)" w:date="2022-02-16T15:44:00Z">
            <w:r w:rsidR="0050351B" w:rsidRPr="0050351B" w:rsidDel="00F16E77">
              <w:rPr>
                <w:noProof/>
                <w:lang w:val="en-US"/>
              </w:rPr>
              <w:delText>[3]</w:delText>
            </w:r>
          </w:del>
          <w:r w:rsidR="000411B0" w:rsidRPr="000411B0">
            <w:rPr>
              <w:b/>
            </w:rPr>
            <w:fldChar w:fldCharType="end"/>
          </w:r>
        </w:sdtContent>
      </w:sdt>
      <w:r>
        <w:t>:</w:t>
      </w:r>
    </w:p>
    <w:p w14:paraId="04ED345C" w14:textId="759B9210" w:rsidR="00FC68DB" w:rsidRDefault="00FC68DB" w:rsidP="00B202D2">
      <w:pPr>
        <w:spacing w:before="120"/>
      </w:pPr>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of a material which can be electrically welded. The two electrodes are applied so as to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proofErr w:type="spellStart"/>
      <w:r>
        <w:rPr>
          <w:rFonts w:cs="Calibri"/>
        </w:rPr>
        <w:t>χ</w:t>
      </w:r>
      <w:r>
        <w:t>MCF</w:t>
      </w:r>
      <w:proofErr w:type="spellEnd"/>
      <w:r>
        <w:t xml:space="preserve">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Change w:id="3359" w:author="Weinert, Matthias (M.)" w:date="2022-02-16T15:36:00Z">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PrChange>
      </w:tblPr>
      <w:tblGrid>
        <w:gridCol w:w="2093"/>
        <w:gridCol w:w="1437"/>
        <w:gridCol w:w="1559"/>
        <w:gridCol w:w="1002"/>
        <w:gridCol w:w="2498"/>
        <w:tblGridChange w:id="3360">
          <w:tblGrid>
            <w:gridCol w:w="2093"/>
            <w:gridCol w:w="1417"/>
            <w:gridCol w:w="1418"/>
            <w:gridCol w:w="1163"/>
            <w:gridCol w:w="2409"/>
          </w:tblGrid>
        </w:tblGridChange>
      </w:tblGrid>
      <w:tr w:rsidR="00FC68DB" w:rsidRPr="00226A3F" w14:paraId="48C15473" w14:textId="77777777" w:rsidTr="004A1371">
        <w:trPr>
          <w:tblHeader/>
          <w:jc w:val="center"/>
          <w:trPrChange w:id="3361" w:author="Weinert, Matthias (M.)" w:date="2022-02-16T15:36:00Z">
            <w:trPr>
              <w:tblHeader/>
              <w:jc w:val="center"/>
            </w:trPr>
          </w:trPrChange>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Change w:id="3362" w:author="Weinert, Matthias (M.)" w:date="2022-02-16T15:36:00Z">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tcPrChange>
          </w:tcPr>
          <w:p w14:paraId="0ED2C4C7" w14:textId="77777777" w:rsidR="00FC68DB" w:rsidRPr="00226A3F" w:rsidRDefault="00FC68DB" w:rsidP="00B202D2">
            <w:pPr>
              <w:keepNext/>
              <w:rPr>
                <w:b/>
                <w:i/>
              </w:rPr>
            </w:pPr>
            <w:r w:rsidRPr="00226A3F">
              <w:rPr>
                <w:b/>
                <w:i/>
              </w:rPr>
              <w:lastRenderedPageBreak/>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3363" w:author="Weinert, Matthias (M.)" w:date="2022-02-16T15:36:00Z">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3364" w:author="Weinert, Matthias (M.)" w:date="2022-02-16T15:36:00Z">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3365" w:author="Weinert, Matthias (M.)" w:date="2022-02-16T15:36:00Z">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Change w:id="3366" w:author="Weinert, Matthias (M.)" w:date="2022-02-16T15:36:00Z">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tcPrChange>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4A1371">
        <w:trPr>
          <w:cantSplit/>
          <w:jc w:val="center"/>
          <w:trPrChange w:id="3367" w:author="Weinert, Matthias (M.)" w:date="2022-02-16T15:36:00Z">
            <w:trPr>
              <w:cantSplit/>
              <w:jc w:val="center"/>
            </w:trPr>
          </w:trPrChange>
        </w:trPr>
        <w:tc>
          <w:tcPr>
            <w:tcW w:w="2093" w:type="dxa"/>
            <w:shd w:val="clear" w:color="auto" w:fill="auto"/>
            <w:tcPrChange w:id="3368" w:author="Weinert, Matthias (M.)" w:date="2022-02-16T15:36:00Z">
              <w:tcPr>
                <w:tcW w:w="2093" w:type="dxa"/>
                <w:shd w:val="clear" w:color="auto" w:fill="auto"/>
              </w:tcPr>
            </w:tcPrChange>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Change w:id="3369" w:author="Weinert, Matthias (M.)" w:date="2022-02-16T15:36:00Z">
              <w:tcPr>
                <w:tcW w:w="1417" w:type="dxa"/>
                <w:shd w:val="clear" w:color="auto" w:fill="auto"/>
              </w:tcPr>
            </w:tcPrChange>
          </w:tcPr>
          <w:p w14:paraId="75F8D1CC" w14:textId="77777777" w:rsidR="00FC68DB" w:rsidRPr="005B1B92" w:rsidRDefault="00FC68DB" w:rsidP="00B202D2">
            <w:pPr>
              <w:rPr>
                <w:sz w:val="20"/>
                <w:szCs w:val="20"/>
              </w:rPr>
            </w:pPr>
            <w:r>
              <w:rPr>
                <w:sz w:val="20"/>
                <w:szCs w:val="20"/>
              </w:rPr>
              <w:t>Alphanumeric</w:t>
            </w:r>
          </w:p>
        </w:tc>
        <w:tc>
          <w:tcPr>
            <w:tcW w:w="1559" w:type="dxa"/>
            <w:tcPrChange w:id="3370" w:author="Weinert, Matthias (M.)" w:date="2022-02-16T15:36:00Z">
              <w:tcPr>
                <w:tcW w:w="1418" w:type="dxa"/>
              </w:tcPr>
            </w:tcPrChange>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Change w:id="3371" w:author="Weinert, Matthias (M.)" w:date="2022-02-16T15:36:00Z">
              <w:tcPr>
                <w:tcW w:w="1163" w:type="dxa"/>
                <w:shd w:val="clear" w:color="auto" w:fill="auto"/>
              </w:tcPr>
            </w:tcPrChange>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3372" w:author="Weinert, Matthias (M.)" w:date="2022-02-16T15:36:00Z">
              <w:tcPr>
                <w:tcW w:w="2409" w:type="dxa"/>
                <w:shd w:val="clear" w:color="auto" w:fill="auto"/>
              </w:tcPr>
            </w:tcPrChange>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4A1371">
        <w:trPr>
          <w:cantSplit/>
          <w:jc w:val="center"/>
          <w:trPrChange w:id="3373" w:author="Weinert, Matthias (M.)" w:date="2022-02-16T15:36:00Z">
            <w:trPr>
              <w:cantSplit/>
              <w:jc w:val="center"/>
            </w:trPr>
          </w:trPrChange>
        </w:trPr>
        <w:tc>
          <w:tcPr>
            <w:tcW w:w="2093" w:type="dxa"/>
            <w:shd w:val="clear" w:color="auto" w:fill="auto"/>
            <w:tcPrChange w:id="3374" w:author="Weinert, Matthias (M.)" w:date="2022-02-16T15:36:00Z">
              <w:tcPr>
                <w:tcW w:w="2093" w:type="dxa"/>
                <w:shd w:val="clear" w:color="auto" w:fill="auto"/>
              </w:tcPr>
            </w:tcPrChange>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Change w:id="3375" w:author="Weinert, Matthias (M.)" w:date="2022-02-16T15:36:00Z">
              <w:tcPr>
                <w:tcW w:w="1417" w:type="dxa"/>
                <w:shd w:val="clear" w:color="auto" w:fill="auto"/>
              </w:tcPr>
            </w:tcPrChange>
          </w:tcPr>
          <w:p w14:paraId="4E081899" w14:textId="77777777" w:rsidR="00FC68DB" w:rsidRPr="005B1B92" w:rsidRDefault="00FC68DB" w:rsidP="00B202D2">
            <w:pPr>
              <w:rPr>
                <w:sz w:val="20"/>
                <w:szCs w:val="20"/>
              </w:rPr>
            </w:pPr>
            <w:r w:rsidRPr="005B1B92">
              <w:rPr>
                <w:sz w:val="20"/>
                <w:szCs w:val="20"/>
              </w:rPr>
              <w:t>Floating point</w:t>
            </w:r>
          </w:p>
        </w:tc>
        <w:tc>
          <w:tcPr>
            <w:tcW w:w="1559" w:type="dxa"/>
            <w:tcPrChange w:id="3376" w:author="Weinert, Matthias (M.)" w:date="2022-02-16T15:36:00Z">
              <w:tcPr>
                <w:tcW w:w="1418" w:type="dxa"/>
              </w:tcPr>
            </w:tcPrChange>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Change w:id="3377" w:author="Weinert, Matthias (M.)" w:date="2022-02-16T15:36:00Z">
              <w:tcPr>
                <w:tcW w:w="1163" w:type="dxa"/>
                <w:shd w:val="clear" w:color="auto" w:fill="auto"/>
              </w:tcPr>
            </w:tcPrChange>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3378" w:author="Weinert, Matthias (M.)" w:date="2022-02-16T15:36:00Z">
              <w:tcPr>
                <w:tcW w:w="2409" w:type="dxa"/>
                <w:shd w:val="clear" w:color="auto" w:fill="auto"/>
              </w:tcPr>
            </w:tcPrChange>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4A1371">
        <w:trPr>
          <w:cantSplit/>
          <w:jc w:val="center"/>
          <w:trPrChange w:id="3379" w:author="Weinert, Matthias (M.)" w:date="2022-02-16T15:36:00Z">
            <w:trPr>
              <w:cantSplit/>
              <w:jc w:val="center"/>
            </w:trPr>
          </w:trPrChange>
        </w:trPr>
        <w:tc>
          <w:tcPr>
            <w:tcW w:w="2093" w:type="dxa"/>
            <w:shd w:val="clear" w:color="auto" w:fill="auto"/>
            <w:tcPrChange w:id="3380" w:author="Weinert, Matthias (M.)" w:date="2022-02-16T15:36:00Z">
              <w:tcPr>
                <w:tcW w:w="2093" w:type="dxa"/>
                <w:shd w:val="clear" w:color="auto" w:fill="auto"/>
              </w:tcPr>
            </w:tcPrChange>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Change w:id="3381" w:author="Weinert, Matthias (M.)" w:date="2022-02-16T15:36:00Z">
              <w:tcPr>
                <w:tcW w:w="1417" w:type="dxa"/>
                <w:shd w:val="clear" w:color="auto" w:fill="auto"/>
              </w:tcPr>
            </w:tcPrChange>
          </w:tcPr>
          <w:p w14:paraId="09691FC1" w14:textId="77777777" w:rsidR="00FC68DB" w:rsidRPr="005B1B92" w:rsidRDefault="00FC68DB" w:rsidP="00B202D2">
            <w:pPr>
              <w:rPr>
                <w:sz w:val="20"/>
                <w:szCs w:val="20"/>
              </w:rPr>
            </w:pPr>
            <w:r w:rsidRPr="005B1B92">
              <w:rPr>
                <w:sz w:val="20"/>
                <w:szCs w:val="20"/>
              </w:rPr>
              <w:t>Floating point</w:t>
            </w:r>
          </w:p>
        </w:tc>
        <w:tc>
          <w:tcPr>
            <w:tcW w:w="1559" w:type="dxa"/>
            <w:tcPrChange w:id="3382" w:author="Weinert, Matthias (M.)" w:date="2022-02-16T15:36:00Z">
              <w:tcPr>
                <w:tcW w:w="1418" w:type="dxa"/>
              </w:tcPr>
            </w:tcPrChange>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Change w:id="3383" w:author="Weinert, Matthias (M.)" w:date="2022-02-16T15:36:00Z">
              <w:tcPr>
                <w:tcW w:w="1163" w:type="dxa"/>
                <w:shd w:val="clear" w:color="auto" w:fill="auto"/>
              </w:tcPr>
            </w:tcPrChange>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3384" w:author="Weinert, Matthias (M.)" w:date="2022-02-16T15:36:00Z">
              <w:tcPr>
                <w:tcW w:w="2409" w:type="dxa"/>
                <w:shd w:val="clear" w:color="auto" w:fill="auto"/>
              </w:tcPr>
            </w:tcPrChange>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4A1371">
        <w:trPr>
          <w:cantSplit/>
          <w:jc w:val="center"/>
          <w:trPrChange w:id="3385" w:author="Weinert, Matthias (M.)" w:date="2022-02-16T15:36:00Z">
            <w:trPr>
              <w:cantSplit/>
              <w:jc w:val="center"/>
            </w:trPr>
          </w:trPrChange>
        </w:trPr>
        <w:tc>
          <w:tcPr>
            <w:tcW w:w="2093" w:type="dxa"/>
            <w:shd w:val="clear" w:color="auto" w:fill="auto"/>
            <w:tcPrChange w:id="3386" w:author="Weinert, Matthias (M.)" w:date="2022-02-16T15:36:00Z">
              <w:tcPr>
                <w:tcW w:w="2093" w:type="dxa"/>
                <w:shd w:val="clear" w:color="auto" w:fill="auto"/>
              </w:tcPr>
            </w:tcPrChange>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Change w:id="3387" w:author="Weinert, Matthias (M.)" w:date="2022-02-16T15:36:00Z">
              <w:tcPr>
                <w:tcW w:w="1417" w:type="dxa"/>
                <w:shd w:val="clear" w:color="auto" w:fill="auto"/>
              </w:tcPr>
            </w:tcPrChange>
          </w:tcPr>
          <w:p w14:paraId="3E5CF02E" w14:textId="77777777" w:rsidR="00FC68DB" w:rsidRPr="005B1B92" w:rsidRDefault="00FC68DB" w:rsidP="00B202D2">
            <w:pPr>
              <w:rPr>
                <w:sz w:val="20"/>
                <w:szCs w:val="20"/>
              </w:rPr>
            </w:pPr>
            <w:r>
              <w:rPr>
                <w:sz w:val="20"/>
                <w:szCs w:val="20"/>
              </w:rPr>
              <w:t>Selection</w:t>
            </w:r>
          </w:p>
        </w:tc>
        <w:tc>
          <w:tcPr>
            <w:tcW w:w="1559" w:type="dxa"/>
            <w:tcPrChange w:id="3388" w:author="Weinert, Matthias (M.)" w:date="2022-02-16T15:36:00Z">
              <w:tcPr>
                <w:tcW w:w="1418" w:type="dxa"/>
              </w:tcPr>
            </w:tcPrChange>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Change w:id="3389" w:author="Weinert, Matthias (M.)" w:date="2022-02-16T15:36:00Z">
              <w:tcPr>
                <w:tcW w:w="1163" w:type="dxa"/>
                <w:shd w:val="clear" w:color="auto" w:fill="auto"/>
              </w:tcPr>
            </w:tcPrChange>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3390" w:author="Weinert, Matthias (M.)" w:date="2022-02-16T15:36:00Z">
              <w:tcPr>
                <w:tcW w:w="2409" w:type="dxa"/>
                <w:shd w:val="clear" w:color="auto" w:fill="auto"/>
              </w:tcPr>
            </w:tcPrChange>
          </w:tcPr>
          <w:p w14:paraId="7F55793E" w14:textId="77777777" w:rsidR="00FC68DB" w:rsidRPr="005B1B92" w:rsidRDefault="00FC68DB" w:rsidP="00B202D2">
            <w:pPr>
              <w:rPr>
                <w:sz w:val="20"/>
                <w:szCs w:val="20"/>
              </w:rPr>
            </w:pPr>
            <w:r w:rsidRPr="005B1B92">
              <w:rPr>
                <w:sz w:val="20"/>
                <w:szCs w:val="20"/>
              </w:rPr>
              <w:t>-</w:t>
            </w:r>
          </w:p>
        </w:tc>
      </w:tr>
    </w:tbl>
    <w:p w14:paraId="1A1F31CE" w14:textId="53E59E47" w:rsidR="00FC68DB" w:rsidRDefault="00FC68DB" w:rsidP="00B202D2">
      <w:pPr>
        <w:pStyle w:val="Beschriftung"/>
        <w:spacing w:before="120"/>
      </w:pPr>
      <w:bookmarkStart w:id="3391" w:name="_Toc3566454"/>
      <w:bookmarkStart w:id="3392" w:name="_Toc34747457"/>
      <w:bookmarkStart w:id="3393" w:name="_Toc77095906"/>
      <w:bookmarkStart w:id="3394" w:name="_Toc96333567"/>
      <w:r>
        <w:t xml:space="preserve">Table </w:t>
      </w:r>
      <w:r>
        <w:fldChar w:fldCharType="begin"/>
      </w:r>
      <w:r>
        <w:instrText xml:space="preserve"> SEQ Table \* ARABIC </w:instrText>
      </w:r>
      <w:r>
        <w:fldChar w:fldCharType="separate"/>
      </w:r>
      <w:r w:rsidR="006344F0">
        <w:rPr>
          <w:noProof/>
        </w:rPr>
        <w:t>46</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3391"/>
      <w:bookmarkEnd w:id="3392"/>
      <w:bookmarkEnd w:id="3393"/>
      <w:bookmarkEnd w:id="3394"/>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7D5B4644"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6344F0">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ins w:id="3395" w:author="Weinert, Matthias (M.)" w:date="2022-02-21T10:55:00Z">
        <w:r w:rsidR="006344F0" w:rsidRPr="007055D9">
          <w:t xml:space="preserve">Spot </w:t>
        </w:r>
        <w:r w:rsidR="006344F0">
          <w:t>W</w:t>
        </w:r>
        <w:r w:rsidR="006344F0" w:rsidRPr="007055D9">
          <w:t>elds</w:t>
        </w:r>
      </w:ins>
      <w:del w:id="3396" w:author="Weinert, Matthias (M.)" w:date="2022-02-16T15:43:00Z">
        <w:r w:rsidR="0050351B" w:rsidRPr="007055D9" w:rsidDel="00F16E77">
          <w:delText xml:space="preserve">Spot </w:delText>
        </w:r>
        <w:r w:rsidR="0050351B" w:rsidDel="00F16E77">
          <w:delText>W</w:delText>
        </w:r>
        <w:r w:rsidR="0050351B" w:rsidRPr="007055D9" w:rsidDel="00F16E77">
          <w:delText>elds</w:delText>
        </w:r>
      </w:del>
      <w:r>
        <w:rPr>
          <w:lang w:val="en-US"/>
        </w:rPr>
        <w:fldChar w:fldCharType="end"/>
      </w:r>
      <w:r>
        <w:rPr>
          <w:lang w:val="en-US"/>
        </w:rPr>
        <w:t>.</w:t>
      </w:r>
    </w:p>
    <w:p w14:paraId="7FCB8B59" w14:textId="5E472DF9"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6344F0">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ins w:id="3397" w:author="Weinert, Matthias (M.)" w:date="2022-02-21T10:55:00Z">
        <w:r w:rsidR="006344F0" w:rsidRPr="007055D9">
          <w:t xml:space="preserve">Spot </w:t>
        </w:r>
        <w:r w:rsidR="006344F0">
          <w:t>W</w:t>
        </w:r>
        <w:r w:rsidR="006344F0" w:rsidRPr="007055D9">
          <w:t>elds</w:t>
        </w:r>
      </w:ins>
      <w:del w:id="3398" w:author="Weinert, Matthias (M.)" w:date="2022-02-16T15:43:00Z">
        <w:r w:rsidR="0050351B" w:rsidRPr="007055D9" w:rsidDel="00F16E77">
          <w:delText xml:space="preserve">Spot </w:delText>
        </w:r>
        <w:r w:rsidR="0050351B" w:rsidDel="00F16E77">
          <w:delText>W</w:delText>
        </w:r>
        <w:r w:rsidR="0050351B" w:rsidRPr="007055D9" w:rsidDel="00F16E77">
          <w:delText>elds</w:delText>
        </w:r>
      </w:del>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w:t>
      </w:r>
      <w:proofErr w:type="spellStart"/>
      <w:r>
        <w:t>appdata</w:t>
      </w:r>
      <w:proofErr w:type="spellEnd"/>
      <w:r>
        <w:t>&gt;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w:t>
      </w:r>
      <w:proofErr w:type="spellStart"/>
      <w:r>
        <w:t>appdata</w:t>
      </w:r>
      <w:proofErr w:type="spellEnd"/>
      <w:r>
        <w:t>&gt;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3399" w:name="_Toc77102047"/>
      <w:bookmarkStart w:id="3400" w:name="_Toc96333382"/>
      <w:r>
        <w:t>Clinch Rivet Studs</w:t>
      </w:r>
      <w:bookmarkEnd w:id="3399"/>
      <w:bookmarkEnd w:id="3400"/>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21B32978" w:rsidR="00FC68DB" w:rsidRDefault="00FC68DB" w:rsidP="00B57008">
      <w:pPr>
        <w:pStyle w:val="Beschriftung"/>
      </w:pPr>
      <w:bookmarkStart w:id="3401" w:name="_Toc76030540"/>
      <w:bookmarkStart w:id="3402" w:name="_Toc94530826"/>
      <w:bookmarkStart w:id="3403" w:name="_Toc96333453"/>
      <w:r>
        <w:t xml:space="preserve">Figure </w:t>
      </w:r>
      <w:r>
        <w:fldChar w:fldCharType="begin"/>
      </w:r>
      <w:r>
        <w:instrText xml:space="preserve"> SEQ Figure \* ARABIC </w:instrText>
      </w:r>
      <w:r>
        <w:fldChar w:fldCharType="separate"/>
      </w:r>
      <w:r w:rsidR="006344F0">
        <w:rPr>
          <w:noProof/>
        </w:rPr>
        <w:t>17</w:t>
      </w:r>
      <w:r>
        <w:fldChar w:fldCharType="end"/>
      </w:r>
      <w:r>
        <w:t xml:space="preserve"> Clinch Rivet Stud</w:t>
      </w:r>
      <w:r w:rsidR="004D106E">
        <w:t>s</w:t>
      </w:r>
      <w:r>
        <w:t xml:space="preserve">: </w:t>
      </w:r>
      <w:r w:rsidR="004D106E">
        <w:t xml:space="preserve">Threaded variant and </w:t>
      </w:r>
      <w:r>
        <w:t>Ball stud</w:t>
      </w:r>
      <w:bookmarkEnd w:id="3401"/>
      <w:bookmarkEnd w:id="3402"/>
      <w:bookmarkEnd w:id="3403"/>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13404514" w:rsidR="00FC68DB" w:rsidRDefault="00FC68DB" w:rsidP="00B202D2">
      <w:pPr>
        <w:pStyle w:val="Beschriftung"/>
        <w:spacing w:before="120"/>
      </w:pPr>
      <w:bookmarkStart w:id="3404" w:name="_Toc77095907"/>
      <w:bookmarkStart w:id="3405" w:name="_Toc96333568"/>
      <w:r>
        <w:t xml:space="preserve">Table </w:t>
      </w:r>
      <w:r>
        <w:fldChar w:fldCharType="begin"/>
      </w:r>
      <w:r>
        <w:instrText xml:space="preserve"> SEQ Table \* ARABIC </w:instrText>
      </w:r>
      <w:r>
        <w:fldChar w:fldCharType="separate"/>
      </w:r>
      <w:r w:rsidR="006344F0">
        <w:rPr>
          <w:noProof/>
        </w:rPr>
        <w:t>47</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3404"/>
      <w:bookmarkEnd w:id="3405"/>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66AC9605" w:rsidR="00FC68DB" w:rsidRDefault="00FC68DB" w:rsidP="001B01D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6344F0">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6344F0"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w:t>
      </w:r>
      <w:proofErr w:type="spellStart"/>
      <w:r>
        <w:t>appdata</w:t>
      </w:r>
      <w:proofErr w:type="spellEnd"/>
      <w:r>
        <w:t>&gt;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w:t>
      </w:r>
      <w:proofErr w:type="spellStart"/>
      <w:r>
        <w:t>appdata</w:t>
      </w:r>
      <w:proofErr w:type="spellEnd"/>
      <w:r>
        <w:t>&gt;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3406" w:name="_Toc428456130"/>
      <w:bookmarkStart w:id="3407" w:name="_Toc428537093"/>
      <w:bookmarkStart w:id="3408" w:name="_Toc428969412"/>
      <w:bookmarkStart w:id="3409" w:name="_Toc429052803"/>
      <w:bookmarkStart w:id="3410" w:name="_Toc413359590"/>
      <w:bookmarkStart w:id="3411" w:name="_Toc3556982"/>
      <w:bookmarkStart w:id="3412" w:name="_Toc34747232"/>
      <w:bookmarkStart w:id="3413" w:name="_Toc77102048"/>
      <w:bookmarkStart w:id="3414" w:name="_Toc96333383"/>
      <w:bookmarkEnd w:id="3406"/>
      <w:bookmarkEnd w:id="3407"/>
      <w:bookmarkEnd w:id="3408"/>
      <w:bookmarkEnd w:id="3409"/>
      <w:r>
        <w:lastRenderedPageBreak/>
        <w:t xml:space="preserve">Threaded Connections: </w:t>
      </w:r>
      <w:r w:rsidRPr="00226A3F">
        <w:t>Bolts and Screws</w:t>
      </w:r>
      <w:bookmarkEnd w:id="3410"/>
      <w:bookmarkEnd w:id="3411"/>
      <w:bookmarkEnd w:id="3412"/>
      <w:bookmarkEnd w:id="3413"/>
      <w:bookmarkEnd w:id="3414"/>
    </w:p>
    <w:p w14:paraId="4CF9BB2A" w14:textId="77777777" w:rsidR="00FC68DB" w:rsidRPr="00942FED" w:rsidRDefault="00FC68DB" w:rsidP="00B202D2">
      <w:pPr>
        <w:pStyle w:val="berschrift3"/>
      </w:pPr>
      <w:bookmarkStart w:id="3415" w:name="_Toc413359591"/>
      <w:bookmarkStart w:id="3416" w:name="_Toc3556983"/>
      <w:bookmarkStart w:id="3417" w:name="_Toc34747233"/>
      <w:bookmarkStart w:id="3418" w:name="_Toc77102049"/>
      <w:bookmarkStart w:id="3419" w:name="_Toc96333384"/>
      <w:r>
        <w:t>Introduction</w:t>
      </w:r>
      <w:bookmarkEnd w:id="3415"/>
      <w:bookmarkEnd w:id="3416"/>
      <w:bookmarkEnd w:id="3417"/>
      <w:bookmarkEnd w:id="3418"/>
      <w:bookmarkEnd w:id="3419"/>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060433D5" w:rsidR="00FC68DB" w:rsidRPr="00F256DA" w:rsidRDefault="00FC68DB" w:rsidP="001B01D6">
      <w:pPr>
        <w:pStyle w:val="Aufzhlungszeichen"/>
        <w:numPr>
          <w:ilvl w:val="0"/>
          <w:numId w:val="20"/>
        </w:numPr>
      </w:pPr>
      <w:r w:rsidRPr="00F256DA">
        <w:t>Bolts are for the assembly of unthreaded components, with the aid of a </w:t>
      </w:r>
      <w:r w:rsidR="001013FB">
        <w:fldChar w:fldCharType="begin"/>
      </w:r>
      <w:r w:rsidR="001013FB">
        <w:instrText xml:space="preserve"> HYPERLINK "https://en.wikipedia.org/wiki/Nut_(hardware)" \o "Nut (hardware)" </w:instrText>
      </w:r>
      <w:ins w:id="3421" w:author="Weinert, Matthias (M.)" w:date="2022-02-21T10:55:00Z"/>
      <w:r w:rsidR="001013FB">
        <w:fldChar w:fldCharType="separate"/>
      </w:r>
      <w:r w:rsidRPr="00F256DA">
        <w:t>nut</w:t>
      </w:r>
      <w:r w:rsidR="001013FB">
        <w:fldChar w:fldCharType="end"/>
      </w:r>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746C8998" w:rsidR="00FC68DB" w:rsidRPr="00226A3F" w:rsidRDefault="00FC68DB" w:rsidP="00B202D2">
      <w:pPr>
        <w:pStyle w:val="Beschriftung"/>
        <w:spacing w:before="120"/>
      </w:pPr>
      <w:bookmarkStart w:id="3422" w:name="_Toc413359630"/>
      <w:bookmarkStart w:id="3423" w:name="_Toc3557097"/>
      <w:bookmarkStart w:id="3424" w:name="_Toc34747348"/>
      <w:bookmarkStart w:id="3425" w:name="_Toc76030541"/>
      <w:bookmarkStart w:id="3426" w:name="_Toc94530827"/>
      <w:bookmarkStart w:id="3427" w:name="_Toc96333454"/>
      <w:r>
        <w:t xml:space="preserve">Figure </w:t>
      </w:r>
      <w:r>
        <w:fldChar w:fldCharType="begin"/>
      </w:r>
      <w:r>
        <w:instrText xml:space="preserve"> SEQ Figure \* ARABIC </w:instrText>
      </w:r>
      <w:r>
        <w:fldChar w:fldCharType="separate"/>
      </w:r>
      <w:r w:rsidR="006344F0">
        <w:rPr>
          <w:noProof/>
        </w:rPr>
        <w:t>18</w:t>
      </w:r>
      <w:r>
        <w:fldChar w:fldCharType="end"/>
      </w:r>
      <w:r>
        <w:t>: Bolts and Screws</w:t>
      </w:r>
      <w:bookmarkEnd w:id="3422"/>
      <w:bookmarkEnd w:id="3423"/>
      <w:bookmarkEnd w:id="3424"/>
      <w:bookmarkEnd w:id="3425"/>
      <w:bookmarkEnd w:id="3426"/>
      <w:bookmarkEnd w:id="3427"/>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53E2DDC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169EB105" w:rsidR="00FC68DB" w:rsidRDefault="00FC68DB" w:rsidP="00B202D2">
      <w:pPr>
        <w:keepNext/>
        <w:jc w:val="center"/>
      </w:pPr>
      <w:r w:rsidRPr="00E15A9B">
        <w:rPr>
          <w:i/>
          <w:sz w:val="18"/>
        </w:rPr>
        <w:t>Source</w:t>
      </w:r>
      <w:r>
        <w:rPr>
          <w:i/>
          <w:sz w:val="18"/>
        </w:rPr>
        <w:t xml:space="preserve"> of image</w:t>
      </w:r>
      <w:r w:rsidRPr="00E15A9B">
        <w:rPr>
          <w:i/>
          <w:sz w:val="18"/>
        </w:rPr>
        <w:t xml:space="preserve">: </w:t>
      </w:r>
      <w:r w:rsidR="001013FB">
        <w:fldChar w:fldCharType="begin"/>
      </w:r>
      <w:r w:rsidR="001013FB">
        <w:instrText xml:space="preserve"> HYPERLINK "http://commons.wikimedia.org/wiki/File:Screw_head_types.svg" </w:instrText>
      </w:r>
      <w:ins w:id="3428" w:author="Weinert, Matthias (M.)" w:date="2022-02-21T10:55:00Z"/>
      <w:r w:rsidR="001013FB">
        <w:fldChar w:fldCharType="separate"/>
      </w:r>
      <w:r w:rsidRPr="00E15A9B">
        <w:rPr>
          <w:rStyle w:val="Hyperlink"/>
          <w:rFonts w:ascii="Arial" w:hAnsi="Arial" w:cs="Arial"/>
          <w:i/>
          <w:sz w:val="16"/>
          <w:szCs w:val="20"/>
        </w:rPr>
        <w:t>http://commons.wikimedia.org/wiki/File:Screw_head_types.svg</w:t>
      </w:r>
      <w:r w:rsidR="001013FB">
        <w:rPr>
          <w:rStyle w:val="Hyperlink"/>
          <w:rFonts w:ascii="Arial" w:hAnsi="Arial" w:cs="Arial"/>
          <w:i/>
          <w:sz w:val="16"/>
          <w:szCs w:val="20"/>
        </w:rPr>
        <w:fldChar w:fldCharType="end"/>
      </w:r>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r w:rsidR="001013FB">
        <w:fldChar w:fldCharType="begin"/>
      </w:r>
      <w:r w:rsidR="001013FB">
        <w:instrText xml:space="preserve"> HYPERLINK "http://en.wikipedia.org/wiki/en:Creative_Commons" \o "w:en:Creative Commons" </w:instrText>
      </w:r>
      <w:ins w:id="3429" w:author="Weinert, Matthias (M.)" w:date="2022-02-21T10:55:00Z"/>
      <w:r w:rsidR="001013FB">
        <w:fldChar w:fldCharType="separate"/>
      </w:r>
      <w:r w:rsidRPr="00E15A9B">
        <w:rPr>
          <w:rStyle w:val="Hyperlink"/>
          <w:i/>
          <w:sz w:val="18"/>
        </w:rPr>
        <w:t>Creative Commons</w:t>
      </w:r>
      <w:r w:rsidR="001013FB">
        <w:rPr>
          <w:rStyle w:val="Hyperlink"/>
          <w:i/>
          <w:sz w:val="18"/>
        </w:rPr>
        <w:fldChar w:fldCharType="end"/>
      </w:r>
      <w:r w:rsidRPr="00E15A9B">
        <w:rPr>
          <w:i/>
          <w:sz w:val="18"/>
        </w:rPr>
        <w:t xml:space="preserve"> </w:t>
      </w:r>
      <w:r w:rsidR="001013FB">
        <w:fldChar w:fldCharType="begin"/>
      </w:r>
      <w:r w:rsidR="001013FB">
        <w:instrText xml:space="preserve"> HYPERLINK "http://creativecommons.org/licenses/by-sa/3.0/deed.en" </w:instrText>
      </w:r>
      <w:ins w:id="3430" w:author="Weinert, Matthias (M.)" w:date="2022-02-21T10:55:00Z"/>
      <w:r w:rsidR="001013FB">
        <w:fldChar w:fldCharType="separate"/>
      </w:r>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w:t>
      </w:r>
      <w:proofErr w:type="spellStart"/>
      <w:r w:rsidRPr="00E15A9B">
        <w:rPr>
          <w:rStyle w:val="Hyperlink"/>
          <w:i/>
          <w:sz w:val="18"/>
        </w:rPr>
        <w:t>Unported</w:t>
      </w:r>
      <w:proofErr w:type="spellEnd"/>
      <w:r w:rsidR="001013FB">
        <w:rPr>
          <w:rStyle w:val="Hyperlink"/>
          <w:i/>
          <w:sz w:val="18"/>
        </w:rPr>
        <w:fldChar w:fldCharType="end"/>
      </w:r>
      <w:r w:rsidRPr="00E15A9B">
        <w:rPr>
          <w:i/>
          <w:sz w:val="18"/>
        </w:rPr>
        <w:t xml:space="preserve"> license</w:t>
      </w:r>
      <w:r>
        <w:rPr>
          <w:i/>
          <w:sz w:val="18"/>
        </w:rPr>
        <w:t>"</w:t>
      </w:r>
      <w:r w:rsidRPr="00E15A9B">
        <w:rPr>
          <w:i/>
          <w:sz w:val="18"/>
        </w:rPr>
        <w:t>.</w:t>
      </w:r>
      <w:r>
        <w:t xml:space="preserve"> </w:t>
      </w:r>
    </w:p>
    <w:p w14:paraId="3F1AD072" w14:textId="75452D42" w:rsidR="00FC68DB" w:rsidRDefault="00FC68DB" w:rsidP="00B202D2">
      <w:pPr>
        <w:pStyle w:val="Beschriftung"/>
        <w:rPr>
          <w:highlight w:val="cyan"/>
        </w:rPr>
      </w:pPr>
      <w:bookmarkStart w:id="3431" w:name="_Ref401160020"/>
      <w:bookmarkStart w:id="3432" w:name="_Toc413359631"/>
      <w:bookmarkStart w:id="3433" w:name="_Toc3557098"/>
      <w:bookmarkStart w:id="3434" w:name="_Toc34747349"/>
      <w:bookmarkStart w:id="3435" w:name="_Toc76030542"/>
      <w:bookmarkStart w:id="3436" w:name="_Toc94530828"/>
      <w:bookmarkStart w:id="3437" w:name="_Toc96333455"/>
      <w:r>
        <w:t xml:space="preserve">Figure </w:t>
      </w:r>
      <w:r>
        <w:fldChar w:fldCharType="begin"/>
      </w:r>
      <w:r>
        <w:instrText xml:space="preserve"> SEQ Figure \* ARABIC </w:instrText>
      </w:r>
      <w:r>
        <w:fldChar w:fldCharType="separate"/>
      </w:r>
      <w:r w:rsidR="006344F0">
        <w:rPr>
          <w:noProof/>
        </w:rPr>
        <w:t>19</w:t>
      </w:r>
      <w:r>
        <w:fldChar w:fldCharType="end"/>
      </w:r>
      <w:bookmarkEnd w:id="3431"/>
      <w:r>
        <w:t>: Different Screw Forms</w:t>
      </w:r>
      <w:bookmarkEnd w:id="3432"/>
      <w:bookmarkEnd w:id="3433"/>
      <w:bookmarkEnd w:id="3434"/>
      <w:bookmarkEnd w:id="3435"/>
      <w:bookmarkEnd w:id="3436"/>
      <w:bookmarkEnd w:id="3437"/>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E9C9A18" w:rsidR="00FC68DB" w:rsidRPr="001948D2" w:rsidRDefault="00FC68DB" w:rsidP="00B202D2">
      <w:pPr>
        <w:pStyle w:val="Beschriftung"/>
        <w:rPr>
          <w:noProof/>
          <w:lang w:eastAsia="en-GB"/>
        </w:rPr>
      </w:pPr>
      <w:bookmarkStart w:id="3438" w:name="_Ref401160136"/>
      <w:bookmarkStart w:id="3439" w:name="_Toc413359632"/>
      <w:bookmarkStart w:id="3440" w:name="_Ref428364733"/>
      <w:bookmarkStart w:id="3441" w:name="_Ref428531136"/>
      <w:bookmarkStart w:id="3442" w:name="_Toc3557099"/>
      <w:bookmarkStart w:id="3443" w:name="_Toc34747350"/>
      <w:bookmarkStart w:id="3444" w:name="_Toc76030543"/>
      <w:bookmarkStart w:id="3445" w:name="_Toc94530829"/>
      <w:bookmarkStart w:id="3446" w:name="_Toc96333456"/>
      <w:r>
        <w:t xml:space="preserve">Figure </w:t>
      </w:r>
      <w:r>
        <w:fldChar w:fldCharType="begin"/>
      </w:r>
      <w:r>
        <w:instrText xml:space="preserve"> SEQ Figure \* ARABIC </w:instrText>
      </w:r>
      <w:r>
        <w:fldChar w:fldCharType="separate"/>
      </w:r>
      <w:r w:rsidR="006344F0">
        <w:rPr>
          <w:noProof/>
        </w:rPr>
        <w:t>20</w:t>
      </w:r>
      <w:r>
        <w:fldChar w:fldCharType="end"/>
      </w:r>
      <w:bookmarkEnd w:id="3438"/>
      <w:r>
        <w:t xml:space="preserve">: </w:t>
      </w:r>
      <w:r w:rsidRPr="001B293E">
        <w:t xml:space="preserve">Definition of </w:t>
      </w:r>
      <w:r>
        <w:t>L</w:t>
      </w:r>
      <w:r w:rsidRPr="001B293E">
        <w:t xml:space="preserve">ength and </w:t>
      </w:r>
      <w:r>
        <w:t>H</w:t>
      </w:r>
      <w:r w:rsidRPr="001B293E">
        <w:t xml:space="preserve">ead </w:t>
      </w:r>
      <w:r>
        <w:t>S</w:t>
      </w:r>
      <w:r w:rsidRPr="001B293E">
        <w:t>izes</w:t>
      </w:r>
      <w:bookmarkEnd w:id="3439"/>
      <w:bookmarkEnd w:id="3440"/>
      <w:bookmarkEnd w:id="3441"/>
      <w:bookmarkEnd w:id="3442"/>
      <w:bookmarkEnd w:id="3443"/>
      <w:bookmarkEnd w:id="3444"/>
      <w:bookmarkEnd w:id="3445"/>
      <w:bookmarkEnd w:id="344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78D047EF" w:rsidR="00FC68DB" w:rsidRPr="00A03317" w:rsidRDefault="00FC68DB" w:rsidP="00B202D2">
      <w:pPr>
        <w:keepNext/>
        <w:jc w:val="center"/>
        <w:rPr>
          <w:i/>
          <w:sz w:val="18"/>
          <w:szCs w:val="18"/>
        </w:rPr>
      </w:pPr>
      <w:r w:rsidRPr="00A03317">
        <w:rPr>
          <w:i/>
          <w:sz w:val="18"/>
          <w:szCs w:val="18"/>
        </w:rPr>
        <w:t xml:space="preserve">Source of image: </w:t>
      </w:r>
      <w:r w:rsidR="001013FB">
        <w:fldChar w:fldCharType="begin"/>
      </w:r>
      <w:r w:rsidR="001013FB">
        <w:instrText xml:space="preserve"> HYPERLINK "http://upload.wikimedia.org/wikipedia/commons/0/00/Lead_and_pitch.png" </w:instrText>
      </w:r>
      <w:ins w:id="3447" w:author="Weinert, Matthias (M.)" w:date="2022-02-21T10:55:00Z"/>
      <w:r w:rsidR="001013FB">
        <w:fldChar w:fldCharType="separate"/>
      </w:r>
      <w:r w:rsidRPr="00A03317">
        <w:rPr>
          <w:rStyle w:val="Hyperlink"/>
          <w:i/>
          <w:sz w:val="18"/>
          <w:szCs w:val="18"/>
        </w:rPr>
        <w:t>http://upload.wikimedia.org/wikipedia/commons/0/00/Lead_and_pitch.png</w:t>
      </w:r>
      <w:r w:rsidR="001013FB">
        <w:rPr>
          <w:rStyle w:val="Hyperlink"/>
          <w:i/>
          <w:sz w:val="18"/>
          <w:szCs w:val="18"/>
        </w:rPr>
        <w:fldChar w:fldCharType="end"/>
      </w:r>
      <w:r w:rsidRPr="00A03317">
        <w:rPr>
          <w:i/>
          <w:sz w:val="18"/>
          <w:szCs w:val="18"/>
        </w:rPr>
        <w:t>.</w:t>
      </w:r>
    </w:p>
    <w:p w14:paraId="679F589D" w14:textId="784A917C" w:rsidR="00FC68DB" w:rsidRPr="00F81409" w:rsidRDefault="00FC68DB" w:rsidP="00B202D2">
      <w:pPr>
        <w:pStyle w:val="Beschriftung"/>
      </w:pPr>
      <w:bookmarkStart w:id="3448" w:name="_Ref413315993"/>
      <w:bookmarkStart w:id="3449" w:name="_Toc413359633"/>
      <w:bookmarkStart w:id="3450" w:name="_Toc3557100"/>
      <w:bookmarkStart w:id="3451" w:name="_Toc34747351"/>
      <w:bookmarkStart w:id="3452" w:name="_Toc76030544"/>
      <w:bookmarkStart w:id="3453" w:name="_Toc94530830"/>
      <w:bookmarkStart w:id="3454" w:name="_Toc96333457"/>
      <w:r w:rsidRPr="00F81409">
        <w:t xml:space="preserve">Figure </w:t>
      </w:r>
      <w:r>
        <w:fldChar w:fldCharType="begin"/>
      </w:r>
      <w:r>
        <w:instrText xml:space="preserve"> SEQ Figure \* ARABIC </w:instrText>
      </w:r>
      <w:r>
        <w:fldChar w:fldCharType="separate"/>
      </w:r>
      <w:r w:rsidR="006344F0">
        <w:rPr>
          <w:noProof/>
        </w:rPr>
        <w:t>21</w:t>
      </w:r>
      <w:r>
        <w:fldChar w:fldCharType="end"/>
      </w:r>
      <w:bookmarkEnd w:id="3448"/>
      <w:r w:rsidRPr="00F81409">
        <w:t>: Definition of lead</w:t>
      </w:r>
      <w:r>
        <w:t>,</w:t>
      </w:r>
      <w:r w:rsidRPr="00F81409">
        <w:t xml:space="preserve"> pitch and</w:t>
      </w:r>
      <w:r>
        <w:t xml:space="preserve"> starts</w:t>
      </w:r>
      <w:r w:rsidRPr="00F81409">
        <w:t xml:space="preserve"> of a thread.</w:t>
      </w:r>
      <w:bookmarkEnd w:id="3449"/>
      <w:bookmarkEnd w:id="3450"/>
      <w:bookmarkEnd w:id="3451"/>
      <w:bookmarkEnd w:id="3452"/>
      <w:bookmarkEnd w:id="3453"/>
      <w:bookmarkEnd w:id="3454"/>
      <w:r w:rsidRPr="00F81409">
        <w:t xml:space="preserve"> </w:t>
      </w:r>
    </w:p>
    <w:p w14:paraId="67175DE4" w14:textId="77777777" w:rsidR="00FC68DB" w:rsidRPr="00942FED" w:rsidRDefault="00FC68DB" w:rsidP="00B202D2">
      <w:pPr>
        <w:pStyle w:val="berschrift3"/>
      </w:pPr>
      <w:bookmarkStart w:id="3455" w:name="_Toc428279395"/>
      <w:bookmarkStart w:id="3456" w:name="_Toc428456133"/>
      <w:bookmarkStart w:id="3457" w:name="_Toc428537096"/>
      <w:bookmarkStart w:id="3458" w:name="_Toc428969415"/>
      <w:bookmarkStart w:id="3459" w:name="_Toc429052806"/>
      <w:bookmarkStart w:id="3460" w:name="_Toc3556984"/>
      <w:bookmarkStart w:id="3461" w:name="_Ref3566661"/>
      <w:bookmarkStart w:id="3462" w:name="_Ref4272362"/>
      <w:bookmarkStart w:id="3463" w:name="_Toc34747234"/>
      <w:bookmarkStart w:id="3464" w:name="_Toc77102050"/>
      <w:bookmarkStart w:id="3465" w:name="_Toc96333385"/>
      <w:bookmarkEnd w:id="3455"/>
      <w:bookmarkEnd w:id="3456"/>
      <w:bookmarkEnd w:id="3457"/>
      <w:bookmarkEnd w:id="3458"/>
      <w:bookmarkEnd w:id="3459"/>
      <w:r w:rsidRPr="00A947CD">
        <w:t>Contacts and Friction</w:t>
      </w:r>
      <w:bookmarkEnd w:id="3460"/>
      <w:bookmarkEnd w:id="3461"/>
      <w:bookmarkEnd w:id="3462"/>
      <w:bookmarkEnd w:id="3463"/>
      <w:bookmarkEnd w:id="3464"/>
      <w:bookmarkEnd w:id="34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has to be prevented. Static friction, together with pretension, is a major means against self-loosening. However, kinetic (or dynamic) friction also has some meaning in CAE processes. Hence, both friction types need to be supported by </w:t>
      </w:r>
      <w:proofErr w:type="spellStart"/>
      <w:r>
        <w:rPr>
          <w:rFonts w:cs="Calibri"/>
          <w:lang w:eastAsia="en-GB"/>
        </w:rPr>
        <w:t>χMCF</w:t>
      </w:r>
      <w:proofErr w:type="spellEnd"/>
      <w:r>
        <w:rPr>
          <w:rFonts w:cs="Calibri"/>
          <w:lang w:eastAsia="en-GB"/>
        </w:rPr>
        <w:t>.</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 xml:space="preserve">Consequently, </w:t>
      </w:r>
      <w:proofErr w:type="spellStart"/>
      <w:r>
        <w:rPr>
          <w:rFonts w:cs="Calibri"/>
          <w:lang w:eastAsia="en-GB"/>
        </w:rPr>
        <w:t>χMCF</w:t>
      </w:r>
      <w:proofErr w:type="spellEnd"/>
      <w:r>
        <w:rPr>
          <w:rFonts w:cs="Calibri"/>
          <w:lang w:eastAsia="en-GB"/>
        </w:rPr>
        <w:t xml:space="preserve">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3466" w:name="_Ref3566632"/>
      <w:r>
        <w:rPr>
          <w:rFonts w:cs="Calibri"/>
          <w:lang w:val="en-US" w:eastAsia="en-GB"/>
        </w:rPr>
        <w:t>the thread</w:t>
      </w:r>
      <w:r w:rsidRPr="00147227">
        <w:rPr>
          <w:rFonts w:cs="Calibri"/>
          <w:lang w:val="en-US" w:eastAsia="en-GB"/>
        </w:rPr>
        <w:t>.</w:t>
      </w:r>
      <w:bookmarkEnd w:id="34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For heads (as a constituent part of a screw or bolt), nuts and washers, there are specific XML elements in </w:t>
      </w:r>
      <w:proofErr w:type="spellStart"/>
      <w:r>
        <w:rPr>
          <w:rFonts w:cs="Calibri"/>
          <w:lang w:eastAsia="en-GB"/>
        </w:rPr>
        <w:t>χMCF</w:t>
      </w:r>
      <w:proofErr w:type="spellEnd"/>
      <w:r>
        <w:rPr>
          <w:rFonts w:cs="Calibri"/>
          <w:lang w:eastAsia="en-GB"/>
        </w:rPr>
        <w:t>. Corresponding friction attributes are located, there.</w:t>
      </w:r>
    </w:p>
    <w:p w14:paraId="6C66CE9E" w14:textId="17D2343B"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ins w:id="3467" w:author="Weinert, Matthias (M.)" w:date="2022-02-21T10:55:00Z">
        <w:r w:rsidR="006344F0">
          <w:t>Contacts and F</w:t>
        </w:r>
        <w:r w:rsidR="006344F0" w:rsidRPr="004B7C8B">
          <w:t>riction</w:t>
        </w:r>
      </w:ins>
      <w:del w:id="3468" w:author="Weinert, Matthias (M.)" w:date="2022-02-16T15:43:00Z">
        <w:r w:rsidR="0050351B" w:rsidDel="00F16E77">
          <w:delText>Contacts and F</w:delText>
        </w:r>
        <w:r w:rsidR="0050351B" w:rsidRPr="004B7C8B" w:rsidDel="00F16E77">
          <w:delText>riction</w:delText>
        </w:r>
      </w:del>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6344F0">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ins w:id="3469" w:author="Weinert, Matthias (M.)" w:date="2022-02-21T10:55:00Z">
        <w:r w:rsidR="006344F0">
          <w:t>Local Contact</w:t>
        </w:r>
        <w:r w:rsidR="006344F0" w:rsidRPr="0030552A">
          <w:t xml:space="preserve"> </w:t>
        </w:r>
        <w:r w:rsidR="006344F0">
          <w:t>Properties</w:t>
        </w:r>
      </w:ins>
      <w:del w:id="3470" w:author="Weinert, Matthias (M.)" w:date="2022-02-16T15:43:00Z">
        <w:r w:rsidR="0050351B" w:rsidDel="00F16E77">
          <w:delText>Local Contact</w:delText>
        </w:r>
        <w:r w:rsidR="0050351B" w:rsidRPr="0030552A" w:rsidDel="00F16E77">
          <w:delText xml:space="preserve"> </w:delText>
        </w:r>
        <w:r w:rsidR="0050351B" w:rsidDel="00F16E77">
          <w:delText>Properties</w:delText>
        </w:r>
      </w:del>
      <w:r>
        <w:rPr>
          <w:rFonts w:cs="Calibri"/>
          <w:lang w:eastAsia="en-GB"/>
        </w:rPr>
        <w:fldChar w:fldCharType="end"/>
      </w:r>
      <w:r>
        <w:rPr>
          <w:rFonts w:cs="Calibri"/>
          <w:lang w:eastAsia="en-GB"/>
        </w:rPr>
        <w:t>).</w:t>
      </w:r>
    </w:p>
    <w:p w14:paraId="3F1178E3" w14:textId="4A1A3B4E"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6344F0">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ins w:id="3471" w:author="Weinert, Matthias (M.)" w:date="2022-02-21T10:55:00Z">
        <w:r w:rsidR="006344F0">
          <w:t xml:space="preserve">Definition </w:t>
        </w:r>
        <w:r w:rsidR="006344F0" w:rsidRPr="00287A00">
          <w:rPr>
            <w:szCs w:val="30"/>
          </w:rPr>
          <w:t xml:space="preserve">of </w:t>
        </w:r>
        <w:r w:rsidR="006344F0">
          <w:rPr>
            <w:szCs w:val="30"/>
          </w:rPr>
          <w:t>e</w:t>
        </w:r>
        <w:r w:rsidR="006344F0" w:rsidRPr="00287A00">
          <w:rPr>
            <w:szCs w:val="30"/>
          </w:rPr>
          <w:t xml:space="preserve">lement </w:t>
        </w:r>
        <w:r w:rsidR="006344F0" w:rsidRPr="00287A00">
          <w:rPr>
            <w:rFonts w:ascii="Courier New" w:hAnsi="Courier New" w:cs="Courier New"/>
            <w:b/>
            <w:i/>
            <w:szCs w:val="30"/>
          </w:rPr>
          <w:t>&lt;</w:t>
        </w:r>
        <w:proofErr w:type="spellStart"/>
        <w:r w:rsidR="006344F0" w:rsidRPr="00287A00">
          <w:rPr>
            <w:rFonts w:ascii="Courier New" w:hAnsi="Courier New" w:cs="Courier New"/>
            <w:b/>
            <w:i/>
            <w:szCs w:val="30"/>
          </w:rPr>
          <w:t>threaded_connection</w:t>
        </w:r>
        <w:proofErr w:type="spellEnd"/>
        <w:r w:rsidR="006344F0">
          <w:rPr>
            <w:rFonts w:ascii="Courier New" w:hAnsi="Courier New" w:cs="Courier New"/>
            <w:b/>
            <w:i/>
            <w:szCs w:val="30"/>
          </w:rPr>
          <w:t>/</w:t>
        </w:r>
        <w:r w:rsidR="006344F0" w:rsidRPr="00287A00">
          <w:rPr>
            <w:rFonts w:ascii="Courier New" w:hAnsi="Courier New" w:cs="Courier New"/>
            <w:b/>
            <w:i/>
            <w:szCs w:val="30"/>
          </w:rPr>
          <w:t>&gt;</w:t>
        </w:r>
      </w:ins>
      <w:del w:id="3472" w:author="Weinert, Matthias (M.)" w:date="2022-02-16T15:43:00Z">
        <w:r w:rsidR="0050351B" w:rsidDel="00F16E77">
          <w:delText xml:space="preserve">Definition </w:delText>
        </w:r>
        <w:r w:rsidR="0050351B" w:rsidRPr="00287A00" w:rsidDel="00F16E77">
          <w:rPr>
            <w:szCs w:val="30"/>
          </w:rPr>
          <w:delText xml:space="preserve">of </w:delText>
        </w:r>
        <w:r w:rsidR="0050351B" w:rsidDel="00F16E77">
          <w:rPr>
            <w:szCs w:val="30"/>
          </w:rPr>
          <w:delText>e</w:delText>
        </w:r>
        <w:r w:rsidR="0050351B" w:rsidRPr="00287A00" w:rsidDel="00F16E77">
          <w:rPr>
            <w:szCs w:val="30"/>
          </w:rPr>
          <w:delText xml:space="preserve">lement </w:delText>
        </w:r>
        <w:r w:rsidR="0050351B" w:rsidRPr="00287A00" w:rsidDel="00F16E77">
          <w:rPr>
            <w:rFonts w:ascii="Courier New" w:hAnsi="Courier New" w:cs="Courier New"/>
            <w:b/>
            <w:i/>
            <w:szCs w:val="30"/>
          </w:rPr>
          <w:delText>&lt;threaded_connection</w:delText>
        </w:r>
        <w:r w:rsidR="0050351B" w:rsidDel="00F16E77">
          <w:rPr>
            <w:rFonts w:ascii="Courier New" w:hAnsi="Courier New" w:cs="Courier New"/>
            <w:b/>
            <w:i/>
            <w:szCs w:val="30"/>
          </w:rPr>
          <w:delText>/</w:delText>
        </w:r>
        <w:r w:rsidR="0050351B" w:rsidRPr="00287A00" w:rsidDel="00F16E77">
          <w:rPr>
            <w:rFonts w:ascii="Courier New" w:hAnsi="Courier New" w:cs="Courier New"/>
            <w:b/>
            <w:i/>
            <w:szCs w:val="30"/>
          </w:rPr>
          <w:delText>&gt;</w:delText>
        </w:r>
      </w:del>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w:t>
      </w:r>
      <w:proofErr w:type="spellStart"/>
      <w:r w:rsidRPr="00F20EA0">
        <w:t>connection_group</w:t>
      </w:r>
      <w:proofErr w:type="spellEnd"/>
      <w:r w:rsidRPr="00F20EA0">
        <w:t xml:space="preserve"> id=</w:t>
      </w:r>
      <w:r>
        <w:t>"</w:t>
      </w:r>
      <w:r w:rsidRPr="00F20EA0">
        <w:t>1</w:t>
      </w:r>
      <w:r>
        <w:t>"</w:t>
      </w:r>
      <w:r w:rsidRPr="00F20EA0">
        <w:t>&gt;</w:t>
      </w:r>
    </w:p>
    <w:p w14:paraId="25FB67A9" w14:textId="77777777" w:rsidR="00FC68DB" w:rsidRDefault="00FC68DB" w:rsidP="00B202D2">
      <w:pPr>
        <w:pStyle w:val="XMLCode"/>
        <w:keepNext/>
        <w:keepLines/>
      </w:pPr>
      <w:r>
        <w:t xml:space="preserve">   &lt;</w:t>
      </w:r>
      <w:proofErr w:type="spellStart"/>
      <w:r>
        <w:t>connected_to</w:t>
      </w:r>
      <w:proofErr w:type="spellEnd"/>
      <w:r>
        <w:t>&gt;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w:t>
      </w:r>
      <w:proofErr w:type="spellStart"/>
      <w:r>
        <w:t>connected_to</w:t>
      </w:r>
      <w:proofErr w:type="spellEnd"/>
      <w:r>
        <w:t>&gt;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w:t>
      </w:r>
      <w:proofErr w:type="spellStart"/>
      <w:r>
        <w:t>connection_group</w:t>
      </w:r>
      <w:proofErr w:type="spellEnd"/>
      <w:r>
        <w:t>&gt;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w:t>
      </w:r>
      <w:proofErr w:type="spellStart"/>
      <w:r w:rsidRPr="00F20EA0">
        <w:t>connection_group</w:t>
      </w:r>
      <w:proofErr w:type="spellEnd"/>
      <w:r w:rsidRPr="00F20EA0">
        <w:t xml:space="preserve">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w:t>
      </w:r>
      <w:proofErr w:type="spellStart"/>
      <w:r>
        <w:t>connected_to</w:t>
      </w:r>
      <w:proofErr w:type="spellEnd"/>
      <w:r>
        <w:t>&gt;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w:t>
      </w:r>
      <w:proofErr w:type="spellStart"/>
      <w:r>
        <w:t>connected_to</w:t>
      </w:r>
      <w:proofErr w:type="spellEnd"/>
      <w:r>
        <w:t>&gt;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 xml:space="preserve">Properties, for the whole </w:t>
      </w:r>
      <w:proofErr w:type="spellStart"/>
      <w:r>
        <w:rPr>
          <w:color w:val="FF0000"/>
        </w:rPr>
        <w:t>connection_group</w:t>
      </w:r>
      <w:proofErr w:type="spellEnd"/>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w:t>
      </w:r>
      <w:proofErr w:type="spellStart"/>
      <w:r>
        <w:t>connection_group</w:t>
      </w:r>
      <w:proofErr w:type="spellEnd"/>
      <w:r>
        <w:t>&gt;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3473" w:name="_Toc428279398"/>
      <w:bookmarkStart w:id="3474" w:name="_Toc428456136"/>
      <w:bookmarkStart w:id="3475" w:name="_Toc428537099"/>
      <w:bookmarkStart w:id="3476" w:name="_Toc428969418"/>
      <w:bookmarkStart w:id="3477" w:name="_Toc429052809"/>
      <w:bookmarkStart w:id="3478" w:name="_Toc428279400"/>
      <w:bookmarkStart w:id="3479" w:name="_Toc428456138"/>
      <w:bookmarkStart w:id="3480" w:name="_Toc428537101"/>
      <w:bookmarkStart w:id="3481" w:name="_Toc428969420"/>
      <w:bookmarkStart w:id="3482" w:name="_Toc429052811"/>
      <w:bookmarkStart w:id="3483" w:name="_Toc428279401"/>
      <w:bookmarkStart w:id="3484" w:name="_Toc428456139"/>
      <w:bookmarkStart w:id="3485" w:name="_Toc428537102"/>
      <w:bookmarkStart w:id="3486" w:name="_Toc428969421"/>
      <w:bookmarkStart w:id="3487" w:name="_Toc429052812"/>
      <w:bookmarkStart w:id="3488" w:name="_Toc428279402"/>
      <w:bookmarkStart w:id="3489" w:name="_Toc428456140"/>
      <w:bookmarkStart w:id="3490" w:name="_Toc428537103"/>
      <w:bookmarkStart w:id="3491" w:name="_Toc428969422"/>
      <w:bookmarkStart w:id="3492" w:name="_Toc429052813"/>
      <w:bookmarkStart w:id="3493" w:name="_Toc428279403"/>
      <w:bookmarkStart w:id="3494" w:name="_Toc428456141"/>
      <w:bookmarkStart w:id="3495" w:name="_Toc428537104"/>
      <w:bookmarkStart w:id="3496" w:name="_Toc428969423"/>
      <w:bookmarkStart w:id="3497" w:name="_Toc429052814"/>
      <w:bookmarkStart w:id="3498" w:name="_Toc428279404"/>
      <w:bookmarkStart w:id="3499" w:name="_Toc428456142"/>
      <w:bookmarkStart w:id="3500" w:name="_Toc428537105"/>
      <w:bookmarkStart w:id="3501" w:name="_Toc428969424"/>
      <w:bookmarkStart w:id="3502" w:name="_Toc429052815"/>
      <w:bookmarkStart w:id="3503" w:name="_Toc428279405"/>
      <w:bookmarkStart w:id="3504" w:name="_Toc428456143"/>
      <w:bookmarkStart w:id="3505" w:name="_Toc428537106"/>
      <w:bookmarkStart w:id="3506" w:name="_Toc428969425"/>
      <w:bookmarkStart w:id="3507" w:name="_Toc429052816"/>
      <w:bookmarkStart w:id="3508" w:name="_Toc428279406"/>
      <w:bookmarkStart w:id="3509" w:name="_Toc428456144"/>
      <w:bookmarkStart w:id="3510" w:name="_Toc428537107"/>
      <w:bookmarkStart w:id="3511" w:name="_Toc428969426"/>
      <w:bookmarkStart w:id="3512" w:name="_Toc429052817"/>
      <w:bookmarkStart w:id="3513" w:name="_Toc428279408"/>
      <w:bookmarkStart w:id="3514" w:name="_Toc428456146"/>
      <w:bookmarkStart w:id="3515" w:name="_Toc428537109"/>
      <w:bookmarkStart w:id="3516" w:name="_Toc428969428"/>
      <w:bookmarkStart w:id="3517" w:name="_Toc429052819"/>
      <w:bookmarkStart w:id="3518" w:name="_Toc428279409"/>
      <w:bookmarkStart w:id="3519" w:name="_Toc428456147"/>
      <w:bookmarkStart w:id="3520" w:name="_Toc428537110"/>
      <w:bookmarkStart w:id="3521" w:name="_Toc428969429"/>
      <w:bookmarkStart w:id="3522" w:name="_Toc429052820"/>
      <w:bookmarkStart w:id="3523" w:name="_Toc428279410"/>
      <w:bookmarkStart w:id="3524" w:name="_Toc428456148"/>
      <w:bookmarkStart w:id="3525" w:name="_Toc428537111"/>
      <w:bookmarkStart w:id="3526" w:name="_Toc428969430"/>
      <w:bookmarkStart w:id="3527" w:name="_Toc429052821"/>
      <w:bookmarkStart w:id="3528" w:name="_Toc428279411"/>
      <w:bookmarkStart w:id="3529" w:name="_Toc428456149"/>
      <w:bookmarkStart w:id="3530" w:name="_Toc428537112"/>
      <w:bookmarkStart w:id="3531" w:name="_Toc428969431"/>
      <w:bookmarkStart w:id="3532" w:name="_Toc429052822"/>
      <w:bookmarkStart w:id="3533" w:name="_Toc428279413"/>
      <w:bookmarkStart w:id="3534" w:name="_Toc428456151"/>
      <w:bookmarkStart w:id="3535" w:name="_Toc428537114"/>
      <w:bookmarkStart w:id="3536" w:name="_Toc428969433"/>
      <w:bookmarkStart w:id="3537" w:name="_Toc429052824"/>
      <w:bookmarkStart w:id="3538" w:name="_Toc428279414"/>
      <w:bookmarkStart w:id="3539" w:name="_Toc428456152"/>
      <w:bookmarkStart w:id="3540" w:name="_Toc428537115"/>
      <w:bookmarkStart w:id="3541" w:name="_Toc428969434"/>
      <w:bookmarkStart w:id="3542" w:name="_Toc429052825"/>
      <w:bookmarkStart w:id="3543" w:name="_Toc428279416"/>
      <w:bookmarkStart w:id="3544" w:name="_Toc428456154"/>
      <w:bookmarkStart w:id="3545" w:name="_Toc428537117"/>
      <w:bookmarkStart w:id="3546" w:name="_Toc428969436"/>
      <w:bookmarkStart w:id="3547" w:name="_Toc429052827"/>
      <w:bookmarkStart w:id="3548" w:name="_Toc428279417"/>
      <w:bookmarkStart w:id="3549" w:name="_Toc428456155"/>
      <w:bookmarkStart w:id="3550" w:name="_Toc428537118"/>
      <w:bookmarkStart w:id="3551" w:name="_Toc428969437"/>
      <w:bookmarkStart w:id="3552" w:name="_Toc429052828"/>
      <w:bookmarkStart w:id="3553" w:name="_Toc428279419"/>
      <w:bookmarkStart w:id="3554" w:name="_Toc428456157"/>
      <w:bookmarkStart w:id="3555" w:name="_Toc428537120"/>
      <w:bookmarkStart w:id="3556" w:name="_Toc428969439"/>
      <w:bookmarkStart w:id="3557" w:name="_Toc429052830"/>
      <w:bookmarkStart w:id="3558" w:name="_Toc428279421"/>
      <w:bookmarkStart w:id="3559" w:name="_Toc428456159"/>
      <w:bookmarkStart w:id="3560" w:name="_Toc428537122"/>
      <w:bookmarkStart w:id="3561" w:name="_Toc428969441"/>
      <w:bookmarkStart w:id="3562" w:name="_Toc429052832"/>
      <w:bookmarkStart w:id="3563" w:name="_Toc428279422"/>
      <w:bookmarkStart w:id="3564" w:name="_Toc428456160"/>
      <w:bookmarkStart w:id="3565" w:name="_Toc428537123"/>
      <w:bookmarkStart w:id="3566" w:name="_Toc428969442"/>
      <w:bookmarkStart w:id="3567" w:name="_Toc429052833"/>
      <w:bookmarkStart w:id="3568" w:name="_Toc428279423"/>
      <w:bookmarkStart w:id="3569" w:name="_Toc428456161"/>
      <w:bookmarkStart w:id="3570" w:name="_Toc428537124"/>
      <w:bookmarkStart w:id="3571" w:name="_Toc428969443"/>
      <w:bookmarkStart w:id="3572" w:name="_Toc429052834"/>
      <w:bookmarkStart w:id="3573" w:name="_Toc428279424"/>
      <w:bookmarkStart w:id="3574" w:name="_Toc428456162"/>
      <w:bookmarkStart w:id="3575" w:name="_Toc428537125"/>
      <w:bookmarkStart w:id="3576" w:name="_Toc428969444"/>
      <w:bookmarkStart w:id="3577" w:name="_Toc429052835"/>
      <w:bookmarkStart w:id="3578" w:name="_Toc428279426"/>
      <w:bookmarkStart w:id="3579" w:name="_Toc428456164"/>
      <w:bookmarkStart w:id="3580" w:name="_Toc428537127"/>
      <w:bookmarkStart w:id="3581" w:name="_Toc428969446"/>
      <w:bookmarkStart w:id="3582" w:name="_Toc429052837"/>
      <w:bookmarkStart w:id="3583" w:name="_Toc428279427"/>
      <w:bookmarkStart w:id="3584" w:name="_Toc428456165"/>
      <w:bookmarkStart w:id="3585" w:name="_Toc428537128"/>
      <w:bookmarkStart w:id="3586" w:name="_Toc428969447"/>
      <w:bookmarkStart w:id="3587" w:name="_Toc429052838"/>
      <w:bookmarkStart w:id="3588" w:name="_Toc428279431"/>
      <w:bookmarkStart w:id="3589" w:name="_Toc428456169"/>
      <w:bookmarkStart w:id="3590" w:name="_Toc428537132"/>
      <w:bookmarkStart w:id="3591" w:name="_Toc428969451"/>
      <w:bookmarkStart w:id="3592" w:name="_Toc429052842"/>
      <w:bookmarkStart w:id="3593" w:name="_Toc428279432"/>
      <w:bookmarkStart w:id="3594" w:name="_Toc428456170"/>
      <w:bookmarkStart w:id="3595" w:name="_Toc428537133"/>
      <w:bookmarkStart w:id="3596" w:name="_Toc428969452"/>
      <w:bookmarkStart w:id="3597" w:name="_Toc429052843"/>
      <w:bookmarkStart w:id="3598" w:name="_Toc428279434"/>
      <w:bookmarkStart w:id="3599" w:name="_Toc428456172"/>
      <w:bookmarkStart w:id="3600" w:name="_Toc428537135"/>
      <w:bookmarkStart w:id="3601" w:name="_Toc428969454"/>
      <w:bookmarkStart w:id="3602" w:name="_Toc429052845"/>
      <w:bookmarkStart w:id="3603" w:name="_Toc428279435"/>
      <w:bookmarkStart w:id="3604" w:name="_Toc428456173"/>
      <w:bookmarkStart w:id="3605" w:name="_Toc428537136"/>
      <w:bookmarkStart w:id="3606" w:name="_Toc428969455"/>
      <w:bookmarkStart w:id="3607" w:name="_Toc429052846"/>
      <w:bookmarkStart w:id="3608" w:name="_Toc428279439"/>
      <w:bookmarkStart w:id="3609" w:name="_Toc428456177"/>
      <w:bookmarkStart w:id="3610" w:name="_Toc428537140"/>
      <w:bookmarkStart w:id="3611" w:name="_Toc428969459"/>
      <w:bookmarkStart w:id="3612" w:name="_Toc429052850"/>
      <w:bookmarkStart w:id="3613" w:name="_Toc428279440"/>
      <w:bookmarkStart w:id="3614" w:name="_Toc428456178"/>
      <w:bookmarkStart w:id="3615" w:name="_Toc428537141"/>
      <w:bookmarkStart w:id="3616" w:name="_Toc428969460"/>
      <w:bookmarkStart w:id="3617" w:name="_Toc429052851"/>
      <w:bookmarkStart w:id="3618" w:name="_Toc428279441"/>
      <w:bookmarkStart w:id="3619" w:name="_Toc428456179"/>
      <w:bookmarkStart w:id="3620" w:name="_Toc428537142"/>
      <w:bookmarkStart w:id="3621" w:name="_Toc428969461"/>
      <w:bookmarkStart w:id="3622" w:name="_Toc429052852"/>
      <w:bookmarkStart w:id="3623" w:name="_Toc428279442"/>
      <w:bookmarkStart w:id="3624" w:name="_Toc428456180"/>
      <w:bookmarkStart w:id="3625" w:name="_Toc428537143"/>
      <w:bookmarkStart w:id="3626" w:name="_Toc428969462"/>
      <w:bookmarkStart w:id="3627" w:name="_Toc429052853"/>
      <w:bookmarkStart w:id="3628" w:name="_Toc428279444"/>
      <w:bookmarkStart w:id="3629" w:name="_Toc428456182"/>
      <w:bookmarkStart w:id="3630" w:name="_Toc428537145"/>
      <w:bookmarkStart w:id="3631" w:name="_Toc428969464"/>
      <w:bookmarkStart w:id="3632" w:name="_Toc429052855"/>
      <w:bookmarkStart w:id="3633" w:name="_Toc428279445"/>
      <w:bookmarkStart w:id="3634" w:name="_Toc428456183"/>
      <w:bookmarkStart w:id="3635" w:name="_Toc428537146"/>
      <w:bookmarkStart w:id="3636" w:name="_Toc428969465"/>
      <w:bookmarkStart w:id="3637" w:name="_Toc429052856"/>
      <w:bookmarkStart w:id="3638" w:name="_Toc428279449"/>
      <w:bookmarkStart w:id="3639" w:name="_Toc428456187"/>
      <w:bookmarkStart w:id="3640" w:name="_Toc428537150"/>
      <w:bookmarkStart w:id="3641" w:name="_Toc428969469"/>
      <w:bookmarkStart w:id="3642" w:name="_Toc429052860"/>
      <w:bookmarkStart w:id="3643" w:name="_Toc428279450"/>
      <w:bookmarkStart w:id="3644" w:name="_Toc428456188"/>
      <w:bookmarkStart w:id="3645" w:name="_Toc428537151"/>
      <w:bookmarkStart w:id="3646" w:name="_Toc428969470"/>
      <w:bookmarkStart w:id="3647" w:name="_Toc429052861"/>
      <w:bookmarkStart w:id="3648" w:name="_Toc428279452"/>
      <w:bookmarkStart w:id="3649" w:name="_Toc428456190"/>
      <w:bookmarkStart w:id="3650" w:name="_Toc428537153"/>
      <w:bookmarkStart w:id="3651" w:name="_Toc428969472"/>
      <w:bookmarkStart w:id="3652" w:name="_Toc429052863"/>
      <w:bookmarkStart w:id="3653" w:name="_Toc428279453"/>
      <w:bookmarkStart w:id="3654" w:name="_Toc428456191"/>
      <w:bookmarkStart w:id="3655" w:name="_Toc428537154"/>
      <w:bookmarkStart w:id="3656" w:name="_Toc428969473"/>
      <w:bookmarkStart w:id="3657" w:name="_Toc429052864"/>
      <w:bookmarkStart w:id="3658" w:name="_Toc428279457"/>
      <w:bookmarkStart w:id="3659" w:name="_Toc428456195"/>
      <w:bookmarkStart w:id="3660" w:name="_Toc428537158"/>
      <w:bookmarkStart w:id="3661" w:name="_Toc428969477"/>
      <w:bookmarkStart w:id="3662" w:name="_Toc429052868"/>
      <w:bookmarkStart w:id="3663" w:name="_Toc428279458"/>
      <w:bookmarkStart w:id="3664" w:name="_Toc428456196"/>
      <w:bookmarkStart w:id="3665" w:name="_Toc428537159"/>
      <w:bookmarkStart w:id="3666" w:name="_Toc428969478"/>
      <w:bookmarkStart w:id="3667" w:name="_Toc429052869"/>
      <w:bookmarkStart w:id="3668" w:name="_Toc428279459"/>
      <w:bookmarkStart w:id="3669" w:name="_Toc428456197"/>
      <w:bookmarkStart w:id="3670" w:name="_Toc428537160"/>
      <w:bookmarkStart w:id="3671" w:name="_Toc428969479"/>
      <w:bookmarkStart w:id="3672" w:name="_Toc429052870"/>
      <w:bookmarkStart w:id="3673" w:name="_Toc428279461"/>
      <w:bookmarkStart w:id="3674" w:name="_Toc428456199"/>
      <w:bookmarkStart w:id="3675" w:name="_Toc428537162"/>
      <w:bookmarkStart w:id="3676" w:name="_Toc428969481"/>
      <w:bookmarkStart w:id="3677" w:name="_Toc429052872"/>
      <w:bookmarkStart w:id="3678" w:name="_Toc428279462"/>
      <w:bookmarkStart w:id="3679" w:name="_Toc428456200"/>
      <w:bookmarkStart w:id="3680" w:name="_Toc428537163"/>
      <w:bookmarkStart w:id="3681" w:name="_Toc428969482"/>
      <w:bookmarkStart w:id="3682" w:name="_Toc429052873"/>
      <w:bookmarkStart w:id="3683" w:name="_Toc428279463"/>
      <w:bookmarkStart w:id="3684" w:name="_Toc428456201"/>
      <w:bookmarkStart w:id="3685" w:name="_Toc428537164"/>
      <w:bookmarkStart w:id="3686" w:name="_Toc428969483"/>
      <w:bookmarkStart w:id="3687" w:name="_Toc429052874"/>
      <w:bookmarkStart w:id="3688" w:name="_Toc428279464"/>
      <w:bookmarkStart w:id="3689" w:name="_Toc428456202"/>
      <w:bookmarkStart w:id="3690" w:name="_Toc428537165"/>
      <w:bookmarkStart w:id="3691" w:name="_Toc428969484"/>
      <w:bookmarkStart w:id="3692" w:name="_Toc429052875"/>
      <w:bookmarkStart w:id="3693" w:name="_Toc428279465"/>
      <w:bookmarkStart w:id="3694" w:name="_Toc428456203"/>
      <w:bookmarkStart w:id="3695" w:name="_Toc428537166"/>
      <w:bookmarkStart w:id="3696" w:name="_Toc428969485"/>
      <w:bookmarkStart w:id="3697" w:name="_Toc429052876"/>
      <w:bookmarkStart w:id="3698" w:name="_Toc428279467"/>
      <w:bookmarkStart w:id="3699" w:name="_Toc428456205"/>
      <w:bookmarkStart w:id="3700" w:name="_Toc428537168"/>
      <w:bookmarkStart w:id="3701" w:name="_Toc428969487"/>
      <w:bookmarkStart w:id="3702" w:name="_Toc429052878"/>
      <w:bookmarkStart w:id="3703" w:name="_Toc428279470"/>
      <w:bookmarkStart w:id="3704" w:name="_Toc428456208"/>
      <w:bookmarkStart w:id="3705" w:name="_Toc428537171"/>
      <w:bookmarkStart w:id="3706" w:name="_Toc428969490"/>
      <w:bookmarkStart w:id="3707" w:name="_Toc429052881"/>
      <w:bookmarkStart w:id="3708" w:name="_Toc428279471"/>
      <w:bookmarkStart w:id="3709" w:name="_Toc428456209"/>
      <w:bookmarkStart w:id="3710" w:name="_Toc428537172"/>
      <w:bookmarkStart w:id="3711" w:name="_Toc428969491"/>
      <w:bookmarkStart w:id="3712" w:name="_Toc429052882"/>
      <w:bookmarkStart w:id="3713" w:name="_Toc428279472"/>
      <w:bookmarkStart w:id="3714" w:name="_Toc428456210"/>
      <w:bookmarkStart w:id="3715" w:name="_Toc428537173"/>
      <w:bookmarkStart w:id="3716" w:name="_Toc428969492"/>
      <w:bookmarkStart w:id="3717" w:name="_Toc429052883"/>
      <w:bookmarkStart w:id="3718" w:name="_Toc428279473"/>
      <w:bookmarkStart w:id="3719" w:name="_Toc428456211"/>
      <w:bookmarkStart w:id="3720" w:name="_Toc428537174"/>
      <w:bookmarkStart w:id="3721" w:name="_Toc428969493"/>
      <w:bookmarkStart w:id="3722" w:name="_Toc429052884"/>
      <w:bookmarkStart w:id="3723" w:name="_Toc428279474"/>
      <w:bookmarkStart w:id="3724" w:name="_Toc428456212"/>
      <w:bookmarkStart w:id="3725" w:name="_Toc428537175"/>
      <w:bookmarkStart w:id="3726" w:name="_Toc428969494"/>
      <w:bookmarkStart w:id="3727" w:name="_Toc429052885"/>
      <w:bookmarkStart w:id="3728" w:name="_Toc428279475"/>
      <w:bookmarkStart w:id="3729" w:name="_Toc428456213"/>
      <w:bookmarkStart w:id="3730" w:name="_Toc428537176"/>
      <w:bookmarkStart w:id="3731" w:name="_Toc428969495"/>
      <w:bookmarkStart w:id="3732" w:name="_Toc429052886"/>
      <w:bookmarkStart w:id="3733" w:name="_Toc428279476"/>
      <w:bookmarkStart w:id="3734" w:name="_Toc428456214"/>
      <w:bookmarkStart w:id="3735" w:name="_Toc428537177"/>
      <w:bookmarkStart w:id="3736" w:name="_Toc428969496"/>
      <w:bookmarkStart w:id="3737" w:name="_Toc429052887"/>
      <w:bookmarkStart w:id="3738" w:name="_Toc428279481"/>
      <w:bookmarkStart w:id="3739" w:name="_Toc428456219"/>
      <w:bookmarkStart w:id="3740" w:name="_Toc428537182"/>
      <w:bookmarkStart w:id="3741" w:name="_Toc428969501"/>
      <w:bookmarkStart w:id="3742" w:name="_Toc429052892"/>
      <w:bookmarkStart w:id="3743" w:name="_Toc428279482"/>
      <w:bookmarkStart w:id="3744" w:name="_Toc428456220"/>
      <w:bookmarkStart w:id="3745" w:name="_Toc428537183"/>
      <w:bookmarkStart w:id="3746" w:name="_Toc428969502"/>
      <w:bookmarkStart w:id="3747" w:name="_Toc429052893"/>
      <w:bookmarkStart w:id="3748" w:name="_Toc428279490"/>
      <w:bookmarkStart w:id="3749" w:name="_Toc428456228"/>
      <w:bookmarkStart w:id="3750" w:name="_Toc428537191"/>
      <w:bookmarkStart w:id="3751" w:name="_Toc428969510"/>
      <w:bookmarkStart w:id="3752" w:name="_Toc429052901"/>
      <w:bookmarkStart w:id="3753" w:name="_Toc428279504"/>
      <w:bookmarkStart w:id="3754" w:name="_Toc428456242"/>
      <w:bookmarkStart w:id="3755" w:name="_Toc428537205"/>
      <w:bookmarkStart w:id="3756" w:name="_Toc428969524"/>
      <w:bookmarkStart w:id="3757" w:name="_Toc429052915"/>
      <w:bookmarkStart w:id="3758" w:name="_Toc428279508"/>
      <w:bookmarkStart w:id="3759" w:name="_Toc428456246"/>
      <w:bookmarkStart w:id="3760" w:name="_Toc428537209"/>
      <w:bookmarkStart w:id="3761" w:name="_Toc428969528"/>
      <w:bookmarkStart w:id="3762" w:name="_Toc429052919"/>
      <w:bookmarkStart w:id="3763" w:name="_Toc428279509"/>
      <w:bookmarkStart w:id="3764" w:name="_Toc428456247"/>
      <w:bookmarkStart w:id="3765" w:name="_Toc428537210"/>
      <w:bookmarkStart w:id="3766" w:name="_Toc428969529"/>
      <w:bookmarkStart w:id="3767" w:name="_Toc429052920"/>
      <w:bookmarkStart w:id="3768" w:name="_Toc428279510"/>
      <w:bookmarkStart w:id="3769" w:name="_Toc428456248"/>
      <w:bookmarkStart w:id="3770" w:name="_Toc428537211"/>
      <w:bookmarkStart w:id="3771" w:name="_Toc428969530"/>
      <w:bookmarkStart w:id="3772" w:name="_Toc429052921"/>
      <w:bookmarkStart w:id="3773" w:name="_Toc428279512"/>
      <w:bookmarkStart w:id="3774" w:name="_Toc428456250"/>
      <w:bookmarkStart w:id="3775" w:name="_Toc428537213"/>
      <w:bookmarkStart w:id="3776" w:name="_Toc428969532"/>
      <w:bookmarkStart w:id="3777" w:name="_Toc429052923"/>
      <w:bookmarkStart w:id="3778" w:name="_Toc428279516"/>
      <w:bookmarkStart w:id="3779" w:name="_Toc428456254"/>
      <w:bookmarkStart w:id="3780" w:name="_Toc428537217"/>
      <w:bookmarkStart w:id="3781" w:name="_Toc428969536"/>
      <w:bookmarkStart w:id="3782" w:name="_Toc429052927"/>
      <w:bookmarkStart w:id="3783" w:name="_Toc428279517"/>
      <w:bookmarkStart w:id="3784" w:name="_Toc428456255"/>
      <w:bookmarkStart w:id="3785" w:name="_Toc428537218"/>
      <w:bookmarkStart w:id="3786" w:name="_Toc428969537"/>
      <w:bookmarkStart w:id="3787" w:name="_Toc429052928"/>
      <w:bookmarkStart w:id="3788" w:name="_Toc428279521"/>
      <w:bookmarkStart w:id="3789" w:name="_Toc428456259"/>
      <w:bookmarkStart w:id="3790" w:name="_Toc428537222"/>
      <w:bookmarkStart w:id="3791" w:name="_Toc428969541"/>
      <w:bookmarkStart w:id="3792" w:name="_Toc429052932"/>
      <w:bookmarkStart w:id="3793" w:name="_Toc428279522"/>
      <w:bookmarkStart w:id="3794" w:name="_Toc428456260"/>
      <w:bookmarkStart w:id="3795" w:name="_Toc428537223"/>
      <w:bookmarkStart w:id="3796" w:name="_Toc428969542"/>
      <w:bookmarkStart w:id="3797" w:name="_Toc429052933"/>
      <w:bookmarkStart w:id="3798" w:name="_Toc428279523"/>
      <w:bookmarkStart w:id="3799" w:name="_Toc428456261"/>
      <w:bookmarkStart w:id="3800" w:name="_Toc428537224"/>
      <w:bookmarkStart w:id="3801" w:name="_Toc428969543"/>
      <w:bookmarkStart w:id="3802" w:name="_Toc429052934"/>
      <w:bookmarkStart w:id="3803" w:name="_Toc428279524"/>
      <w:bookmarkStart w:id="3804" w:name="_Toc428456262"/>
      <w:bookmarkStart w:id="3805" w:name="_Toc428537225"/>
      <w:bookmarkStart w:id="3806" w:name="_Toc428969544"/>
      <w:bookmarkStart w:id="3807" w:name="_Toc429052935"/>
      <w:bookmarkStart w:id="3808" w:name="_Toc428279525"/>
      <w:bookmarkStart w:id="3809" w:name="_Toc428456263"/>
      <w:bookmarkStart w:id="3810" w:name="_Toc428537226"/>
      <w:bookmarkStart w:id="3811" w:name="_Toc428969545"/>
      <w:bookmarkStart w:id="3812" w:name="_Toc429052936"/>
      <w:bookmarkStart w:id="3813" w:name="_Toc428279526"/>
      <w:bookmarkStart w:id="3814" w:name="_Toc428456264"/>
      <w:bookmarkStart w:id="3815" w:name="_Toc428537227"/>
      <w:bookmarkStart w:id="3816" w:name="_Toc428969546"/>
      <w:bookmarkStart w:id="3817" w:name="_Toc429052937"/>
      <w:bookmarkStart w:id="3818" w:name="_Toc413359593"/>
      <w:bookmarkStart w:id="3819" w:name="_Toc3556985"/>
      <w:bookmarkStart w:id="3820" w:name="_Ref27683404"/>
      <w:bookmarkStart w:id="3821" w:name="_Ref34740002"/>
      <w:bookmarkStart w:id="3822" w:name="_Ref34740021"/>
      <w:bookmarkStart w:id="3823" w:name="_Ref34652201"/>
      <w:bookmarkStart w:id="3824" w:name="_Ref34652251"/>
      <w:bookmarkStart w:id="3825" w:name="_Toc34747235"/>
      <w:bookmarkStart w:id="3826" w:name="_Toc77102051"/>
      <w:bookmarkStart w:id="3827" w:name="_Toc96333386"/>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3818"/>
      <w:bookmarkEnd w:id="3819"/>
      <w:bookmarkEnd w:id="3820"/>
      <w:bookmarkEnd w:id="3821"/>
      <w:bookmarkEnd w:id="3822"/>
      <w:bookmarkEnd w:id="3823"/>
      <w:bookmarkEnd w:id="3824"/>
      <w:bookmarkEnd w:id="3825"/>
      <w:bookmarkEnd w:id="3826"/>
      <w:bookmarkEnd w:id="3827"/>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proofErr w:type="spellStart"/>
            <w:r w:rsidRPr="00226A3F">
              <w:rPr>
                <w:sz w:val="20"/>
                <w:szCs w:val="20"/>
              </w:rPr>
              <w:t>appdata</w:t>
            </w:r>
            <w:proofErr w:type="spellEnd"/>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1E23957E"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6344F0">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3828" w:author="Weinert, Matthias (M.)" w:date="2022-02-21T10:55:00Z">
              <w:r w:rsidR="006344F0" w:rsidRPr="006344F0">
                <w:rPr>
                  <w:sz w:val="20"/>
                  <w:szCs w:val="20"/>
                  <w:rPrChange w:id="3829" w:author="Weinert, Matthias (M.)" w:date="2022-02-21T10:55:00Z">
                    <w:rPr/>
                  </w:rPrChange>
                </w:rPr>
                <w:t xml:space="preserve">Custom Attributes </w:t>
              </w:r>
              <w:r w:rsidR="006344F0" w:rsidRPr="007331A4">
                <w:t>list</w:t>
              </w:r>
            </w:ins>
            <w:del w:id="3830"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50DC8F3B" w14:textId="0A1C3916" w:rsidR="00FC68DB" w:rsidRPr="00656253" w:rsidRDefault="00FC68DB" w:rsidP="00B202D2">
      <w:pPr>
        <w:pStyle w:val="Beschriftung"/>
        <w:spacing w:before="120"/>
        <w:rPr>
          <w:b/>
          <w:i w:val="0"/>
          <w:kern w:val="22"/>
          <w:sz w:val="22"/>
        </w:rPr>
      </w:pPr>
      <w:bookmarkStart w:id="3831" w:name="_Toc3566457"/>
      <w:bookmarkStart w:id="3832" w:name="_Toc34747458"/>
      <w:bookmarkStart w:id="3833" w:name="_Toc77095908"/>
      <w:bookmarkStart w:id="3834" w:name="_Toc96333569"/>
      <w:r>
        <w:t xml:space="preserve">Table </w:t>
      </w:r>
      <w:r>
        <w:fldChar w:fldCharType="begin"/>
      </w:r>
      <w:r>
        <w:instrText xml:space="preserve"> SEQ Table \* ARABIC </w:instrText>
      </w:r>
      <w:r>
        <w:fldChar w:fldCharType="separate"/>
      </w:r>
      <w:r w:rsidR="006344F0">
        <w:rPr>
          <w:noProof/>
        </w:rPr>
        <w:t>48</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3831"/>
      <w:bookmarkEnd w:id="3832"/>
      <w:bookmarkEnd w:id="3833"/>
      <w:bookmarkEnd w:id="3834"/>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584A0EB9"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6344F0">
        <w:t>9.1.2</w:t>
      </w:r>
      <w:r>
        <w:fldChar w:fldCharType="end"/>
      </w:r>
      <w:r>
        <w:t xml:space="preserve">  </w:t>
      </w:r>
      <w:r>
        <w:fldChar w:fldCharType="begin"/>
      </w:r>
      <w:r>
        <w:instrText xml:space="preserve"> REF _Ref414563154 \h </w:instrText>
      </w:r>
      <w:r>
        <w:fldChar w:fldCharType="separate"/>
      </w:r>
      <w:r w:rsidR="006344F0"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proofErr w:type="spellStart"/>
      <w:r w:rsidRPr="00226A3F">
        <w:rPr>
          <w:kern w:val="22"/>
        </w:rPr>
        <w:t>appdata</w:t>
      </w:r>
      <w:proofErr w:type="spellEnd"/>
      <w:r>
        <w:rPr>
          <w:kern w:val="22"/>
        </w:rPr>
        <w:t>"</w:t>
      </w:r>
    </w:p>
    <w:p w14:paraId="03C5133D" w14:textId="3CCB67D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6344F0">
        <w:t>7.2.1</w:t>
      </w:r>
      <w:r>
        <w:fldChar w:fldCharType="end"/>
      </w:r>
      <w:r>
        <w:t> </w:t>
      </w:r>
      <w:r>
        <w:fldChar w:fldCharType="begin"/>
      </w:r>
      <w:r>
        <w:instrText xml:space="preserve"> REF _Ref428530906 \h  \* MERGEFORMAT </w:instrText>
      </w:r>
      <w:r>
        <w:fldChar w:fldCharType="separate"/>
      </w:r>
      <w:ins w:id="3835" w:author="Weinert, Matthias (M.)" w:date="2022-02-21T10:55:00Z">
        <w:r w:rsidR="006344F0" w:rsidRPr="007055D9">
          <w:t xml:space="preserve">User Specific Data </w:t>
        </w:r>
        <w:r w:rsidR="006344F0" w:rsidRPr="006344F0">
          <w:rPr>
            <w:rStyle w:val="elementdeftypeChar"/>
            <w:rFonts w:eastAsia="Calibri"/>
            <w:rPrChange w:id="3836" w:author="Weinert, Matthias (M.)" w:date="2022-02-21T10:55:00Z">
              <w:rPr>
                <w:rFonts w:ascii="Courier New" w:hAnsi="Courier New" w:cs="Courier New"/>
                <w:b/>
                <w:i/>
                <w:sz w:val="26"/>
                <w:szCs w:val="28"/>
                <w:lang w:eastAsia="de-DE"/>
              </w:rPr>
            </w:rPrChange>
          </w:rPr>
          <w:t>&lt;</w:t>
        </w:r>
        <w:proofErr w:type="spellStart"/>
        <w:r w:rsidR="006344F0" w:rsidRPr="006344F0">
          <w:rPr>
            <w:rStyle w:val="elementdeftypeChar"/>
            <w:rFonts w:eastAsia="Calibri"/>
            <w:rPrChange w:id="3837" w:author="Weinert, Matthias (M.)" w:date="2022-02-21T10:55:00Z">
              <w:rPr>
                <w:rFonts w:ascii="Courier New" w:hAnsi="Courier New" w:cs="Courier New"/>
                <w:b/>
                <w:i/>
                <w:sz w:val="26"/>
                <w:szCs w:val="28"/>
                <w:lang w:eastAsia="de-DE"/>
              </w:rPr>
            </w:rPrChange>
          </w:rPr>
          <w:t>appdata</w:t>
        </w:r>
        <w:proofErr w:type="spellEnd"/>
        <w:r w:rsidR="006344F0" w:rsidRPr="006344F0">
          <w:rPr>
            <w:rStyle w:val="elementdeftypeChar"/>
            <w:rFonts w:eastAsia="Calibri"/>
            <w:rPrChange w:id="3838" w:author="Weinert, Matthias (M.)" w:date="2022-02-21T10:55:00Z">
              <w:rPr>
                <w:rFonts w:ascii="Courier New" w:hAnsi="Courier New" w:cs="Courier New"/>
                <w:b/>
                <w:i/>
                <w:sz w:val="26"/>
                <w:szCs w:val="28"/>
                <w:lang w:eastAsia="de-DE"/>
              </w:rPr>
            </w:rPrChange>
          </w:rPr>
          <w:t>/</w:t>
        </w:r>
        <w:r w:rsidR="006344F0" w:rsidRPr="006344F0">
          <w:rPr>
            <w:rFonts w:ascii="Courier New" w:hAnsi="Courier New" w:cs="Courier New"/>
            <w:i/>
            <w:sz w:val="26"/>
            <w:szCs w:val="28"/>
            <w:rPrChange w:id="3839" w:author="Weinert, Matthias (M.)" w:date="2022-02-21T10:55:00Z">
              <w:rPr>
                <w:rFonts w:ascii="Courier New" w:hAnsi="Courier New" w:cs="Courier New"/>
                <w:b/>
                <w:i/>
                <w:sz w:val="26"/>
                <w:szCs w:val="28"/>
                <w:lang w:eastAsia="de-DE"/>
              </w:rPr>
            </w:rPrChange>
          </w:rPr>
          <w:t>&gt;</w:t>
        </w:r>
      </w:ins>
      <w:del w:id="3840" w:author="Weinert, Matthias (M.)" w:date="2022-02-16T15:43:00Z">
        <w:r w:rsidR="0050351B" w:rsidRPr="007055D9" w:rsidDel="00F16E77">
          <w:delText xml:space="preserve">User Specific Data </w:delText>
        </w:r>
        <w:r w:rsidR="0050351B" w:rsidRPr="0050351B" w:rsidDel="00F16E77">
          <w:rPr>
            <w:rStyle w:val="elementdeftypeChar"/>
            <w:rFonts w:eastAsia="Calibri"/>
          </w:rPr>
          <w:delText>&lt;appdata/</w:delText>
        </w:r>
        <w:r w:rsidR="0050351B" w:rsidRPr="0050351B" w:rsidDel="00F16E77">
          <w:rPr>
            <w:rFonts w:ascii="Courier New" w:hAnsi="Courier New" w:cs="Courier New"/>
            <w:i/>
            <w:sz w:val="26"/>
            <w:szCs w:val="28"/>
          </w:rPr>
          <w:delText>&gt;</w:delText>
        </w:r>
      </w:del>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r w:rsidRPr="00226A3F">
        <w:rPr>
          <w:kern w:val="22"/>
        </w:rPr>
        <w:t>data</w:t>
      </w:r>
      <w:proofErr w:type="spellEnd"/>
      <w:r>
        <w:rPr>
          <w:kern w:val="22"/>
        </w:rPr>
        <w:t>"</w:t>
      </w:r>
    </w:p>
    <w:p w14:paraId="52709CFF" w14:textId="690FB8BE"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6344F0">
        <w:t>7.2.2</w:t>
      </w:r>
      <w:r>
        <w:fldChar w:fldCharType="end"/>
      </w:r>
      <w:r>
        <w:t> </w:t>
      </w:r>
      <w:r>
        <w:fldChar w:fldCharType="begin"/>
      </w:r>
      <w:r>
        <w:instrText xml:space="preserve"> REF _Ref414560131 \h  \* MERGEFORMAT </w:instrText>
      </w:r>
      <w:r>
        <w:fldChar w:fldCharType="separate"/>
      </w:r>
      <w:ins w:id="3841" w:author="Weinert, Matthias (M.)" w:date="2022-02-21T10:55:00Z">
        <w:r w:rsidR="006344F0" w:rsidRPr="007055D9">
          <w:t xml:space="preserve">Finite Element Specific Data </w:t>
        </w:r>
        <w:r w:rsidR="006344F0" w:rsidRPr="006344F0">
          <w:rPr>
            <w:rFonts w:ascii="Courier New" w:hAnsi="Courier New" w:cs="Courier New"/>
            <w:b/>
            <w:i/>
            <w:rPrChange w:id="3842" w:author="Weinert, Matthias (M.)" w:date="2022-02-21T10:55:00Z">
              <w:rPr>
                <w:rFonts w:ascii="Courier New" w:hAnsi="Courier New" w:cs="Courier New"/>
                <w:b/>
                <w:i/>
                <w:sz w:val="26"/>
                <w:szCs w:val="28"/>
                <w:lang w:eastAsia="de-DE"/>
              </w:rPr>
            </w:rPrChange>
          </w:rPr>
          <w:t>&lt;</w:t>
        </w:r>
        <w:proofErr w:type="spellStart"/>
        <w:r w:rsidR="006344F0" w:rsidRPr="006344F0">
          <w:rPr>
            <w:rFonts w:ascii="Courier New" w:hAnsi="Courier New" w:cs="Courier New"/>
            <w:b/>
            <w:i/>
            <w:rPrChange w:id="3843" w:author="Weinert, Matthias (M.)" w:date="2022-02-21T10:55:00Z">
              <w:rPr>
                <w:rFonts w:ascii="Courier New" w:hAnsi="Courier New" w:cs="Courier New"/>
                <w:b/>
                <w:i/>
                <w:sz w:val="26"/>
                <w:szCs w:val="28"/>
                <w:lang w:eastAsia="de-DE"/>
              </w:rPr>
            </w:rPrChange>
          </w:rPr>
          <w:t>femdata</w:t>
        </w:r>
        <w:proofErr w:type="spellEnd"/>
        <w:r w:rsidR="006344F0" w:rsidRPr="006344F0">
          <w:rPr>
            <w:rFonts w:ascii="Courier New" w:hAnsi="Courier New" w:cs="Courier New"/>
            <w:b/>
            <w:i/>
            <w:rPrChange w:id="3844" w:author="Weinert, Matthias (M.)" w:date="2022-02-21T10:55:00Z">
              <w:rPr>
                <w:rFonts w:ascii="Courier New" w:hAnsi="Courier New" w:cs="Courier New"/>
                <w:b/>
                <w:i/>
                <w:sz w:val="26"/>
                <w:szCs w:val="28"/>
                <w:lang w:eastAsia="de-DE"/>
              </w:rPr>
            </w:rPrChange>
          </w:rPr>
          <w:t>/&gt;</w:t>
        </w:r>
      </w:ins>
      <w:del w:id="3845" w:author="Weinert, Matthias (M.)" w:date="2022-02-16T15:43:00Z">
        <w:r w:rsidR="0050351B" w:rsidRPr="007055D9" w:rsidDel="00F16E77">
          <w:delText xml:space="preserve">Finite Element Specific Data </w:delText>
        </w:r>
        <w:r w:rsidR="0050351B" w:rsidRPr="0050351B" w:rsidDel="00F16E77">
          <w:rPr>
            <w:rFonts w:ascii="Courier New" w:hAnsi="Courier New" w:cs="Courier New"/>
            <w:b/>
            <w:i/>
          </w:rPr>
          <w:delText>&lt;femdata/&gt;</w:delText>
        </w:r>
      </w:del>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4228A27" w:rsidR="00FC68DB" w:rsidRDefault="00FC68DB" w:rsidP="00B202D2">
      <w:pPr>
        <w:pStyle w:val="Beschriftung"/>
        <w:spacing w:before="120"/>
      </w:pPr>
      <w:bookmarkStart w:id="3846" w:name="_Ref409694950"/>
      <w:bookmarkStart w:id="3847" w:name="_Toc3566458"/>
      <w:bookmarkStart w:id="3848" w:name="_Toc34747459"/>
      <w:bookmarkStart w:id="3849" w:name="_Toc77095909"/>
      <w:bookmarkStart w:id="3850" w:name="_Toc96333570"/>
      <w:r>
        <w:t xml:space="preserve">Table </w:t>
      </w:r>
      <w:r>
        <w:fldChar w:fldCharType="begin"/>
      </w:r>
      <w:r>
        <w:instrText xml:space="preserve"> SEQ Table \* ARABIC </w:instrText>
      </w:r>
      <w:r>
        <w:fldChar w:fldCharType="separate"/>
      </w:r>
      <w:r w:rsidR="006344F0">
        <w:rPr>
          <w:noProof/>
        </w:rPr>
        <w:t>49</w:t>
      </w:r>
      <w:r>
        <w:fldChar w:fldCharType="end"/>
      </w:r>
      <w:bookmarkEnd w:id="384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3847"/>
      <w:bookmarkEnd w:id="3848"/>
      <w:bookmarkEnd w:id="3849"/>
      <w:bookmarkEnd w:id="385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65C402C"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ins w:id="3851" w:author="Weinert, Matthias (M.)" w:date="2022-02-21T10:55:00Z">
        <w:r w:rsidR="006344F0">
          <w:t xml:space="preserve">Figure </w:t>
        </w:r>
        <w:r w:rsidR="006344F0">
          <w:rPr>
            <w:noProof/>
          </w:rPr>
          <w:t>20</w:t>
        </w:r>
        <w:r w:rsidR="006344F0">
          <w:t xml:space="preserve">: </w:t>
        </w:r>
        <w:r w:rsidR="006344F0" w:rsidRPr="001B293E">
          <w:t xml:space="preserve">Definition of </w:t>
        </w:r>
        <w:r w:rsidR="006344F0">
          <w:t>L</w:t>
        </w:r>
        <w:r w:rsidR="006344F0" w:rsidRPr="001B293E">
          <w:t xml:space="preserve">ength and </w:t>
        </w:r>
        <w:r w:rsidR="006344F0">
          <w:t>H</w:t>
        </w:r>
        <w:r w:rsidR="006344F0" w:rsidRPr="001B293E">
          <w:t xml:space="preserve">ead </w:t>
        </w:r>
        <w:r w:rsidR="006344F0">
          <w:t>S</w:t>
        </w:r>
        <w:r w:rsidR="006344F0" w:rsidRPr="001B293E">
          <w:t>izes</w:t>
        </w:r>
      </w:ins>
      <w:del w:id="3852" w:author="Weinert, Matthias (M.)" w:date="2022-02-16T15:43:00Z">
        <w:r w:rsidR="0050351B" w:rsidDel="00F16E77">
          <w:delText xml:space="preserve">Figure </w:delText>
        </w:r>
        <w:r w:rsidR="0050351B" w:rsidDel="00F16E77">
          <w:rPr>
            <w:noProof/>
          </w:rPr>
          <w:delText>20</w:delText>
        </w:r>
        <w:r w:rsidR="0050351B" w:rsidDel="00F16E77">
          <w:delText xml:space="preserve">: </w:delText>
        </w:r>
        <w:r w:rsidR="0050351B" w:rsidRPr="001B293E" w:rsidDel="00F16E77">
          <w:delText xml:space="preserve">Definition of </w:delText>
        </w:r>
        <w:r w:rsidR="0050351B" w:rsidDel="00F16E77">
          <w:delText>L</w:delText>
        </w:r>
        <w:r w:rsidR="0050351B" w:rsidRPr="001B293E" w:rsidDel="00F16E77">
          <w:delText xml:space="preserve">ength and </w:delText>
        </w:r>
        <w:r w:rsidR="0050351B" w:rsidDel="00F16E77">
          <w:delText>H</w:delText>
        </w:r>
        <w:r w:rsidR="0050351B" w:rsidRPr="001B293E" w:rsidDel="00F16E77">
          <w:delText xml:space="preserve">ead </w:delText>
        </w:r>
        <w:r w:rsidR="0050351B" w:rsidDel="00F16E77">
          <w:delText>S</w:delText>
        </w:r>
        <w:r w:rsidR="0050351B" w:rsidRPr="001B293E" w:rsidDel="00F16E77">
          <w:delText>izes</w:delText>
        </w:r>
      </w:del>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5C16BC16"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r w:rsidR="001013FB">
        <w:fldChar w:fldCharType="begin"/>
      </w:r>
      <w:r w:rsidR="001013FB">
        <w:instrText xml:space="preserve"> HYPERLINK "https://en.wikipedia.org/wiki/Parameter" \o "Parameter" </w:instrText>
      </w:r>
      <w:ins w:id="3854" w:author="Weinert, Matthias (M.)" w:date="2022-02-21T10:55:00Z"/>
      <w:r w:rsidR="001013FB">
        <w:fldChar w:fldCharType="separate"/>
      </w:r>
      <w:r w:rsidRPr="00B36A94">
        <w:rPr>
          <w:lang w:val="en"/>
        </w:rPr>
        <w:t>parameter</w:t>
      </w:r>
      <w:r w:rsidR="001013FB">
        <w:rPr>
          <w:lang w:val="en"/>
        </w:rPr>
        <w:fldChar w:fldCharType="end"/>
      </w:r>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8606240" w:rsidR="00FC68DB" w:rsidRDefault="00FC68DB" w:rsidP="00B202D2">
      <w:pPr>
        <w:pStyle w:val="Beschriftung"/>
        <w:spacing w:before="120"/>
      </w:pPr>
      <w:bookmarkStart w:id="3855" w:name="_Toc3566459"/>
      <w:bookmarkStart w:id="3856" w:name="_Toc34747460"/>
      <w:bookmarkStart w:id="3857" w:name="_Toc77095910"/>
      <w:bookmarkStart w:id="3858" w:name="_Toc96333571"/>
      <w:r>
        <w:t xml:space="preserve">Table </w:t>
      </w:r>
      <w:r>
        <w:fldChar w:fldCharType="begin"/>
      </w:r>
      <w:r>
        <w:instrText xml:space="preserve"> SEQ Table \* ARABIC </w:instrText>
      </w:r>
      <w:r>
        <w:fldChar w:fldCharType="separate"/>
      </w:r>
      <w:r w:rsidR="006344F0">
        <w:rPr>
          <w:noProof/>
        </w:rPr>
        <w:t>50</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3855"/>
      <w:bookmarkEnd w:id="3856"/>
      <w:bookmarkEnd w:id="3857"/>
      <w:bookmarkEnd w:id="3858"/>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5D84B6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6344F0">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3859" w:name="_Toc428279528"/>
      <w:bookmarkStart w:id="3860" w:name="_Toc428456266"/>
      <w:bookmarkStart w:id="3861" w:name="_Toc428537229"/>
      <w:bookmarkStart w:id="3862" w:name="_Toc428969548"/>
      <w:bookmarkStart w:id="3863" w:name="_Toc429052939"/>
      <w:bookmarkStart w:id="3864" w:name="_Toc413359594"/>
      <w:bookmarkStart w:id="3865" w:name="_Toc3556986"/>
      <w:bookmarkStart w:id="3866" w:name="_Toc34747236"/>
      <w:bookmarkStart w:id="3867" w:name="_Toc77102052"/>
      <w:bookmarkStart w:id="3868" w:name="_Toc96333387"/>
      <w:bookmarkEnd w:id="3859"/>
      <w:bookmarkEnd w:id="3860"/>
      <w:bookmarkEnd w:id="3861"/>
      <w:bookmarkEnd w:id="3862"/>
      <w:bookmarkEnd w:id="3863"/>
      <w:r>
        <w:t>Washer</w:t>
      </w:r>
      <w:bookmarkEnd w:id="3864"/>
      <w:bookmarkEnd w:id="3865"/>
      <w:bookmarkEnd w:id="3866"/>
      <w:bookmarkEnd w:id="3867"/>
      <w:bookmarkEnd w:id="3868"/>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279F7F25" w:rsidR="00FC68DB" w:rsidRDefault="00FC68DB" w:rsidP="00B202D2">
      <w:pPr>
        <w:pStyle w:val="Beschriftung"/>
        <w:spacing w:before="120"/>
      </w:pPr>
      <w:bookmarkStart w:id="3869" w:name="_Toc3566460"/>
      <w:bookmarkStart w:id="3870" w:name="_Toc34747461"/>
      <w:bookmarkStart w:id="3871" w:name="_Toc77095911"/>
      <w:bookmarkStart w:id="3872" w:name="_Toc96333572"/>
      <w:r>
        <w:t xml:space="preserve">Table </w:t>
      </w:r>
      <w:r>
        <w:fldChar w:fldCharType="begin"/>
      </w:r>
      <w:r>
        <w:instrText xml:space="preserve"> SEQ Table \* ARABIC </w:instrText>
      </w:r>
      <w:r>
        <w:fldChar w:fldCharType="separate"/>
      </w:r>
      <w:r w:rsidR="006344F0">
        <w:rPr>
          <w:noProof/>
        </w:rPr>
        <w:t>51</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3869"/>
      <w:bookmarkEnd w:id="3870"/>
      <w:bookmarkEnd w:id="3871"/>
      <w:bookmarkEnd w:id="3872"/>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3873" w:name="_Toc428456268"/>
      <w:bookmarkStart w:id="3874" w:name="_Toc428537231"/>
      <w:bookmarkStart w:id="3875" w:name="_Toc428969550"/>
      <w:bookmarkStart w:id="3876" w:name="_Toc429052941"/>
      <w:bookmarkStart w:id="3877" w:name="_Toc413359595"/>
      <w:bookmarkStart w:id="3878" w:name="_Toc3556987"/>
      <w:bookmarkStart w:id="3879" w:name="_Toc34747237"/>
      <w:bookmarkStart w:id="3880" w:name="_Toc77102053"/>
      <w:bookmarkStart w:id="3881" w:name="_Toc96333388"/>
      <w:bookmarkEnd w:id="3873"/>
      <w:bookmarkEnd w:id="3874"/>
      <w:bookmarkEnd w:id="3875"/>
      <w:bookmarkEnd w:id="3876"/>
      <w:r>
        <w:t>Nut</w:t>
      </w:r>
      <w:bookmarkEnd w:id="3877"/>
      <w:bookmarkEnd w:id="3878"/>
      <w:bookmarkEnd w:id="3879"/>
      <w:bookmarkEnd w:id="3880"/>
      <w:bookmarkEnd w:id="3881"/>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5D6B2B4" w:rsidR="00FC68DB" w:rsidRDefault="00FC68DB" w:rsidP="00B202D2">
      <w:pPr>
        <w:pStyle w:val="Beschriftung"/>
        <w:spacing w:before="120"/>
        <w:rPr>
          <w:rStyle w:val="elementdeftypeChar"/>
          <w:rFonts w:eastAsia="Calibri"/>
          <w:b w:val="0"/>
        </w:rPr>
      </w:pPr>
      <w:bookmarkStart w:id="3882" w:name="_Toc3566461"/>
      <w:bookmarkStart w:id="3883" w:name="_Toc34747462"/>
      <w:bookmarkStart w:id="3884" w:name="_Toc77095912"/>
      <w:bookmarkStart w:id="3885" w:name="_Toc96333573"/>
      <w:r w:rsidRPr="009158D1">
        <w:t xml:space="preserve">Table </w:t>
      </w:r>
      <w:r>
        <w:fldChar w:fldCharType="begin"/>
      </w:r>
      <w:r>
        <w:instrText xml:space="preserve"> SEQ Table \* ARABIC </w:instrText>
      </w:r>
      <w:r>
        <w:fldChar w:fldCharType="separate"/>
      </w:r>
      <w:r w:rsidR="006344F0">
        <w:rPr>
          <w:noProof/>
        </w:rPr>
        <w:t>52</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3882"/>
      <w:bookmarkEnd w:id="3883"/>
      <w:bookmarkEnd w:id="3884"/>
      <w:bookmarkEnd w:id="3885"/>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04D8894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6344F0">
        <w:t>7.3.1.1</w:t>
      </w:r>
      <w:r>
        <w:fldChar w:fldCharType="end"/>
      </w:r>
      <w:r>
        <w:t xml:space="preserve">). If attribute is missing, nut is not clipped. Nut and clip share a common part code, i. e. they are regarded to be one single part. </w:t>
      </w:r>
    </w:p>
    <w:p w14:paraId="2418E236" w14:textId="3024B175"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6344F0">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2594BB72" w:rsidR="00FC68DB" w:rsidRDefault="00FC68DB" w:rsidP="00B202D2">
      <w:pPr>
        <w:pStyle w:val="Beschriftung"/>
        <w:spacing w:before="120"/>
      </w:pPr>
      <w:bookmarkStart w:id="3886" w:name="_Toc3566462"/>
      <w:bookmarkStart w:id="3887" w:name="_Toc34747463"/>
      <w:bookmarkStart w:id="3888" w:name="_Toc77095913"/>
      <w:bookmarkStart w:id="3889" w:name="_Toc96333574"/>
      <w:r w:rsidRPr="009158D1">
        <w:t xml:space="preserve">Table </w:t>
      </w:r>
      <w:r>
        <w:fldChar w:fldCharType="begin"/>
      </w:r>
      <w:r>
        <w:instrText xml:space="preserve"> SEQ Table \* ARABIC </w:instrText>
      </w:r>
      <w:r>
        <w:fldChar w:fldCharType="separate"/>
      </w:r>
      <w:r w:rsidR="006344F0">
        <w:rPr>
          <w:noProof/>
        </w:rPr>
        <w:t>53</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3886"/>
      <w:bookmarkEnd w:id="3887"/>
      <w:bookmarkEnd w:id="3888"/>
      <w:bookmarkEnd w:id="3889"/>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3890" w:name="_Toc428456270"/>
      <w:bookmarkStart w:id="3891" w:name="_Toc428537233"/>
      <w:bookmarkStart w:id="3892" w:name="_Toc428969552"/>
      <w:bookmarkStart w:id="3893" w:name="_Toc429052943"/>
      <w:bookmarkStart w:id="3894" w:name="_Toc413359596"/>
      <w:bookmarkStart w:id="3895" w:name="_Toc3556988"/>
      <w:bookmarkStart w:id="3896" w:name="_Toc34747238"/>
      <w:bookmarkStart w:id="3897" w:name="_Toc77102054"/>
      <w:bookmarkStart w:id="3898" w:name="_Ref401160443"/>
      <w:bookmarkStart w:id="3899" w:name="_Ref401160449"/>
      <w:bookmarkStart w:id="3900" w:name="_Ref401160453"/>
      <w:bookmarkStart w:id="3901" w:name="_Toc96333389"/>
      <w:bookmarkEnd w:id="3890"/>
      <w:bookmarkEnd w:id="3891"/>
      <w:bookmarkEnd w:id="3892"/>
      <w:bookmarkEnd w:id="3893"/>
      <w:r w:rsidRPr="00226A3F">
        <w:t>Bolt</w:t>
      </w:r>
      <w:bookmarkEnd w:id="3894"/>
      <w:bookmarkEnd w:id="3895"/>
      <w:bookmarkEnd w:id="3896"/>
      <w:bookmarkEnd w:id="3897"/>
      <w:bookmarkEnd w:id="3901"/>
      <w:r w:rsidRPr="00226A3F">
        <w:t xml:space="preserve"> </w:t>
      </w:r>
      <w:bookmarkEnd w:id="3898"/>
      <w:bookmarkEnd w:id="3899"/>
      <w:bookmarkEnd w:id="3900"/>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41A7181" w:rsidR="00FC68DB" w:rsidRDefault="00FC68DB" w:rsidP="00B202D2">
      <w:pPr>
        <w:pStyle w:val="Beschriftung"/>
        <w:spacing w:before="120"/>
      </w:pPr>
      <w:bookmarkStart w:id="3902" w:name="_Toc3566463"/>
      <w:bookmarkStart w:id="3903" w:name="_Toc34747464"/>
      <w:bookmarkStart w:id="3904" w:name="_Toc77095914"/>
      <w:bookmarkStart w:id="3905" w:name="_Toc96333575"/>
      <w:r>
        <w:t xml:space="preserve">Table </w:t>
      </w:r>
      <w:r>
        <w:fldChar w:fldCharType="begin"/>
      </w:r>
      <w:r>
        <w:instrText xml:space="preserve"> SEQ Table \* ARABIC </w:instrText>
      </w:r>
      <w:r>
        <w:fldChar w:fldCharType="separate"/>
      </w:r>
      <w:r w:rsidR="006344F0">
        <w:rPr>
          <w:noProof/>
        </w:rPr>
        <w:t>54</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3902"/>
      <w:bookmarkEnd w:id="3903"/>
      <w:bookmarkEnd w:id="3904"/>
      <w:bookmarkEnd w:id="3905"/>
    </w:p>
    <w:p w14:paraId="1B9D78C6" w14:textId="0BED2245"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6344F0">
        <w:t>7.3.1.1</w:t>
      </w:r>
      <w:r>
        <w:fldChar w:fldCharType="end"/>
      </w:r>
      <w:r>
        <w:t xml:space="preserve">). If attribute is missing, bolt is not clipped. Bolt and clip share a common part code, i.e. they are regarded to be one single part. </w:t>
      </w:r>
    </w:p>
    <w:p w14:paraId="032EF1A4" w14:textId="2C8DAB6D"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6344F0">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103AE91A" w:rsidR="00FC68DB" w:rsidRDefault="00FC68DB" w:rsidP="00B202D2">
      <w:pPr>
        <w:pStyle w:val="Beschriftung"/>
        <w:spacing w:before="120"/>
      </w:pPr>
      <w:bookmarkStart w:id="3906" w:name="_Toc3566464"/>
      <w:bookmarkStart w:id="3907" w:name="_Toc34747465"/>
      <w:bookmarkStart w:id="3908" w:name="_Toc77095915"/>
      <w:bookmarkStart w:id="3909" w:name="_Toc96333576"/>
      <w:r>
        <w:t xml:space="preserve">Table </w:t>
      </w:r>
      <w:r>
        <w:fldChar w:fldCharType="begin"/>
      </w:r>
      <w:r>
        <w:instrText xml:space="preserve"> SEQ Table \* ARABIC </w:instrText>
      </w:r>
      <w:r>
        <w:fldChar w:fldCharType="separate"/>
      </w:r>
      <w:r w:rsidR="006344F0">
        <w:rPr>
          <w:noProof/>
        </w:rPr>
        <w:t>55</w:t>
      </w:r>
      <w:r>
        <w:fldChar w:fldCharType="end"/>
      </w:r>
      <w:r>
        <w:t xml:space="preserve">: </w:t>
      </w:r>
      <w:r w:rsidRPr="005C6CF1">
        <w:t>Nested elements of element</w:t>
      </w:r>
      <w:r>
        <w:t xml:space="preserve"> </w:t>
      </w:r>
      <w:r w:rsidRPr="002474EA">
        <w:rPr>
          <w:rStyle w:val="elementdeftypeChar"/>
          <w:rFonts w:eastAsia="Calibri"/>
          <w:b w:val="0"/>
        </w:rPr>
        <w:t>&lt;bolt/&gt;</w:t>
      </w:r>
      <w:bookmarkEnd w:id="3906"/>
      <w:bookmarkEnd w:id="3907"/>
      <w:bookmarkEnd w:id="3908"/>
      <w:bookmarkEnd w:id="3909"/>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connected_to</w:t>
      </w:r>
      <w:proofErr w:type="spellEnd"/>
      <w:r w:rsidRPr="002E4CF5">
        <w:rPr>
          <w:rFonts w:ascii="Courier New" w:hAnsi="Courier New" w:cs="Courier New"/>
          <w:b/>
          <w:bCs/>
          <w:i/>
          <w:sz w:val="18"/>
          <w:szCs w:val="18"/>
        </w:rPr>
        <w:t>&gt;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connection_group</w:t>
      </w:r>
      <w:proofErr w:type="spellEnd"/>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connection_group</w:t>
      </w:r>
      <w:proofErr w:type="spellEnd"/>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w:t>
      </w:r>
      <w:proofErr w:type="spellStart"/>
      <w:r>
        <w:t>appdata</w:t>
      </w:r>
      <w:proofErr w:type="spellEnd"/>
      <w:r>
        <w:t>&gt;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w:t>
      </w:r>
      <w:proofErr w:type="spellStart"/>
      <w:r>
        <w:t>appdata</w:t>
      </w:r>
      <w:proofErr w:type="spellEnd"/>
      <w:r>
        <w:t>&gt;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w:t>
      </w:r>
      <w:proofErr w:type="spellStart"/>
      <w:r>
        <w:t>appdata</w:t>
      </w:r>
      <w:proofErr w:type="spellEnd"/>
      <w:r>
        <w:t>&gt;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w:t>
      </w:r>
      <w:proofErr w:type="spellStart"/>
      <w:r>
        <w:t>appdata</w:t>
      </w:r>
      <w:proofErr w:type="spellEnd"/>
      <w:r>
        <w:t>&gt;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w:t>
      </w:r>
      <w:proofErr w:type="spellStart"/>
      <w:r>
        <w:t>appdata</w:t>
      </w:r>
      <w:proofErr w:type="spellEnd"/>
      <w:r>
        <w:t>&gt;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w:t>
      </w:r>
      <w:proofErr w:type="spellStart"/>
      <w:r>
        <w:t>appdata</w:t>
      </w:r>
      <w:proofErr w:type="spellEnd"/>
      <w:r>
        <w:t>&gt;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connection_group</w:t>
      </w:r>
      <w:proofErr w:type="spellEnd"/>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connected_to</w:t>
      </w:r>
      <w:proofErr w:type="spellEnd"/>
      <w:r w:rsidRPr="00DB0BEF">
        <w:rPr>
          <w:color w:val="0000FF"/>
        </w:rPr>
        <w:t>&gt;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w:t>
      </w:r>
      <w:proofErr w:type="spellStart"/>
      <w:r w:rsidRPr="00DB0BEF">
        <w:rPr>
          <w:color w:val="0000FF"/>
        </w:rPr>
        <w:t>connected_to</w:t>
      </w:r>
      <w:proofErr w:type="spellEnd"/>
      <w:r w:rsidRPr="00DB0BEF">
        <w:rPr>
          <w:color w:val="0000FF"/>
        </w:rPr>
        <w:t>&gt;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connection_group</w:t>
      </w:r>
      <w:proofErr w:type="spellEnd"/>
      <w:r w:rsidRPr="00DB0BEF">
        <w:rPr>
          <w:color w:val="0000FF"/>
        </w:rPr>
        <w:t>&gt;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3910" w:name="_Toc428456272"/>
      <w:bookmarkStart w:id="3911" w:name="_Toc428537235"/>
      <w:bookmarkStart w:id="3912" w:name="_Toc428969554"/>
      <w:bookmarkStart w:id="3913" w:name="_Toc429052945"/>
      <w:bookmarkStart w:id="3914" w:name="_Toc3556989"/>
      <w:bookmarkStart w:id="3915" w:name="_Toc34747239"/>
      <w:bookmarkStart w:id="3916" w:name="_Toc77102055"/>
      <w:bookmarkEnd w:id="3910"/>
      <w:bookmarkEnd w:id="3911"/>
      <w:bookmarkEnd w:id="3912"/>
      <w:bookmarkEnd w:id="3913"/>
      <w:r>
        <w:lastRenderedPageBreak/>
        <w:t>Possible Bolt and Screw Assemblies</w:t>
      </w:r>
      <w:bookmarkEnd w:id="3914"/>
      <w:bookmarkEnd w:id="3915"/>
      <w:bookmarkEnd w:id="3916"/>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47">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0FE4DA44" w:rsidR="00FC68DB" w:rsidRDefault="00FC68DB" w:rsidP="00B202D2">
      <w:pPr>
        <w:pStyle w:val="Beschriftung"/>
      </w:pPr>
      <w:bookmarkStart w:id="3917" w:name="_Toc3557101"/>
      <w:bookmarkStart w:id="3918" w:name="_Toc34747352"/>
      <w:bookmarkStart w:id="3919" w:name="_Toc76030545"/>
      <w:bookmarkStart w:id="3920" w:name="_Toc94530831"/>
      <w:bookmarkStart w:id="3921" w:name="_Toc96333458"/>
      <w:r>
        <w:t xml:space="preserve">Figure </w:t>
      </w:r>
      <w:r>
        <w:fldChar w:fldCharType="begin"/>
      </w:r>
      <w:r>
        <w:instrText xml:space="preserve"> SEQ Figure \* ARABIC </w:instrText>
      </w:r>
      <w:r>
        <w:fldChar w:fldCharType="separate"/>
      </w:r>
      <w:r w:rsidR="006344F0">
        <w:rPr>
          <w:noProof/>
        </w:rPr>
        <w:t>22</w:t>
      </w:r>
      <w:r>
        <w:fldChar w:fldCharType="end"/>
      </w:r>
      <w:r>
        <w:t>: Bolt with welded nut</w:t>
      </w:r>
      <w:bookmarkEnd w:id="3917"/>
      <w:bookmarkEnd w:id="3918"/>
      <w:bookmarkEnd w:id="3919"/>
      <w:bookmarkEnd w:id="3920"/>
      <w:bookmarkEnd w:id="3921"/>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w:t>
      </w:r>
      <w:proofErr w:type="spellStart"/>
      <w:r>
        <w:t>appdata</w:t>
      </w:r>
      <w:proofErr w:type="spellEnd"/>
      <w:r>
        <w:t>&gt;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w:t>
      </w:r>
      <w:proofErr w:type="spellStart"/>
      <w:r>
        <w:t>appdata</w:t>
      </w:r>
      <w:proofErr w:type="spellEnd"/>
      <w:r>
        <w:t>&gt;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48">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83F2032" w:rsidR="00FC68DB" w:rsidRDefault="00FC68DB" w:rsidP="00B202D2">
      <w:pPr>
        <w:pStyle w:val="Beschriftung"/>
      </w:pPr>
      <w:bookmarkStart w:id="3922" w:name="_Ref3568949"/>
      <w:bookmarkStart w:id="3923" w:name="_Toc3557102"/>
      <w:bookmarkStart w:id="3924" w:name="_Ref3568942"/>
      <w:bookmarkStart w:id="3925" w:name="_Toc34747353"/>
      <w:bookmarkStart w:id="3926" w:name="_Toc76030546"/>
      <w:bookmarkStart w:id="3927" w:name="_Toc94530832"/>
      <w:bookmarkStart w:id="3928" w:name="_Toc96333459"/>
      <w:r>
        <w:t xml:space="preserve">Figure </w:t>
      </w:r>
      <w:r>
        <w:fldChar w:fldCharType="begin"/>
      </w:r>
      <w:r>
        <w:instrText xml:space="preserve"> SEQ Figure \* ARABIC </w:instrText>
      </w:r>
      <w:r>
        <w:fldChar w:fldCharType="separate"/>
      </w:r>
      <w:r w:rsidR="006344F0">
        <w:rPr>
          <w:noProof/>
        </w:rPr>
        <w:t>23</w:t>
      </w:r>
      <w:r>
        <w:fldChar w:fldCharType="end"/>
      </w:r>
      <w:bookmarkEnd w:id="3922"/>
      <w:r>
        <w:t>: Bolt with free nut</w:t>
      </w:r>
      <w:bookmarkEnd w:id="3923"/>
      <w:bookmarkEnd w:id="3924"/>
      <w:bookmarkEnd w:id="3925"/>
      <w:bookmarkEnd w:id="3926"/>
      <w:bookmarkEnd w:id="3927"/>
      <w:bookmarkEnd w:id="3928"/>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49">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58A577F3" w:rsidR="00FC68DB" w:rsidRDefault="00FC68DB" w:rsidP="00B202D2">
      <w:pPr>
        <w:pStyle w:val="Beschriftung"/>
        <w:rPr>
          <w:b/>
          <w:bCs/>
        </w:rPr>
      </w:pPr>
      <w:bookmarkStart w:id="3929" w:name="_Ref3568964"/>
      <w:bookmarkStart w:id="3930" w:name="_Toc3557103"/>
      <w:bookmarkStart w:id="3931" w:name="_Toc34747354"/>
      <w:bookmarkStart w:id="3932" w:name="_Toc76030547"/>
      <w:bookmarkStart w:id="3933" w:name="_Toc94530833"/>
      <w:bookmarkStart w:id="3934" w:name="_Toc96333460"/>
      <w:r>
        <w:t xml:space="preserve">Figure </w:t>
      </w:r>
      <w:r>
        <w:fldChar w:fldCharType="begin"/>
      </w:r>
      <w:r>
        <w:instrText xml:space="preserve"> SEQ Figure \* ARABIC </w:instrText>
      </w:r>
      <w:r>
        <w:fldChar w:fldCharType="separate"/>
      </w:r>
      <w:r w:rsidR="006344F0">
        <w:rPr>
          <w:noProof/>
        </w:rPr>
        <w:t>24</w:t>
      </w:r>
      <w:r>
        <w:fldChar w:fldCharType="end"/>
      </w:r>
      <w:bookmarkEnd w:id="3929"/>
      <w:r>
        <w:t>: Screw</w:t>
      </w:r>
      <w:bookmarkEnd w:id="3930"/>
      <w:bookmarkEnd w:id="3931"/>
      <w:bookmarkEnd w:id="3932"/>
      <w:bookmarkEnd w:id="3933"/>
      <w:bookmarkEnd w:id="3934"/>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w:t>
      </w:r>
      <w:proofErr w:type="spellStart"/>
      <w:r>
        <w:t>appdata</w:t>
      </w:r>
      <w:proofErr w:type="spellEnd"/>
      <w:r>
        <w:t>&gt;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w:t>
      </w:r>
      <w:proofErr w:type="spellStart"/>
      <w:r>
        <w:t>appdata</w:t>
      </w:r>
      <w:proofErr w:type="spellEnd"/>
      <w:r>
        <w:t>&gt;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8529F26" w:rsidR="00FC68DB" w:rsidRDefault="00FC68DB" w:rsidP="00B202D2">
      <w:pPr>
        <w:pStyle w:val="Beschriftung"/>
        <w:spacing w:before="120"/>
      </w:pPr>
      <w:bookmarkStart w:id="3935" w:name="_Toc3557104"/>
      <w:bookmarkStart w:id="3936" w:name="_Toc34747355"/>
      <w:bookmarkStart w:id="3937" w:name="_Toc76030548"/>
      <w:bookmarkStart w:id="3938" w:name="_Toc94530834"/>
      <w:bookmarkStart w:id="3939" w:name="_Toc96333461"/>
      <w:r>
        <w:t xml:space="preserve">Figure </w:t>
      </w:r>
      <w:r>
        <w:fldChar w:fldCharType="begin"/>
      </w:r>
      <w:r>
        <w:instrText xml:space="preserve"> SEQ Figure \* ARABIC </w:instrText>
      </w:r>
      <w:r>
        <w:fldChar w:fldCharType="separate"/>
      </w:r>
      <w:r w:rsidR="006344F0">
        <w:rPr>
          <w:noProof/>
        </w:rPr>
        <w:t>25</w:t>
      </w:r>
      <w:r>
        <w:fldChar w:fldCharType="end"/>
      </w:r>
      <w:r>
        <w:t>: Welded stud with free nut</w:t>
      </w:r>
      <w:bookmarkEnd w:id="3935"/>
      <w:bookmarkEnd w:id="3936"/>
      <w:bookmarkEnd w:id="3937"/>
      <w:bookmarkEnd w:id="3938"/>
      <w:bookmarkEnd w:id="393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w:t>
      </w:r>
      <w:proofErr w:type="spellStart"/>
      <w:r>
        <w:t>appdata</w:t>
      </w:r>
      <w:proofErr w:type="spellEnd"/>
      <w:r>
        <w:t>&gt;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w:t>
      </w:r>
      <w:proofErr w:type="spellStart"/>
      <w:r>
        <w:t>appdata</w:t>
      </w:r>
      <w:proofErr w:type="spellEnd"/>
      <w:r>
        <w:t>&gt;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5E4BA5" w:rsidR="00FC68DB" w:rsidRDefault="00FC68DB" w:rsidP="00B202D2">
      <w:pPr>
        <w:pStyle w:val="Beschriftung"/>
        <w:rPr>
          <w:lang w:eastAsia="x-none"/>
        </w:rPr>
      </w:pPr>
      <w:bookmarkStart w:id="3940" w:name="_Toc3557105"/>
      <w:bookmarkStart w:id="3941" w:name="_Toc34747356"/>
      <w:bookmarkStart w:id="3942" w:name="_Toc76030549"/>
      <w:bookmarkStart w:id="3943" w:name="_Toc94530835"/>
      <w:bookmarkStart w:id="3944" w:name="_Toc96333462"/>
      <w:r>
        <w:t xml:space="preserve">Figure </w:t>
      </w:r>
      <w:r>
        <w:fldChar w:fldCharType="begin"/>
      </w:r>
      <w:r>
        <w:instrText xml:space="preserve"> SEQ Figure \* ARABIC </w:instrText>
      </w:r>
      <w:r>
        <w:fldChar w:fldCharType="separate"/>
      </w:r>
      <w:r w:rsidR="006344F0">
        <w:rPr>
          <w:noProof/>
        </w:rPr>
        <w:t>26</w:t>
      </w:r>
      <w:r>
        <w:fldChar w:fldCharType="end"/>
      </w:r>
      <w:r>
        <w:t>: Plain stud</w:t>
      </w:r>
      <w:bookmarkEnd w:id="3940"/>
      <w:bookmarkEnd w:id="3941"/>
      <w:bookmarkEnd w:id="3942"/>
      <w:bookmarkEnd w:id="3943"/>
      <w:bookmarkEnd w:id="394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proofErr w:type="spellStart"/>
      <w:r w:rsidRPr="0033379A">
        <w:rPr>
          <w:lang w:val="en-US" w:eastAsia="x-none"/>
        </w:rPr>
        <w:t>χ</w:t>
      </w:r>
      <w:r w:rsidRPr="007B3BC4">
        <w:rPr>
          <w:lang w:val="en-US" w:eastAsia="x-none"/>
        </w:rPr>
        <w:t>MCF</w:t>
      </w:r>
      <w:proofErr w:type="spellEnd"/>
      <w:r w:rsidRPr="007B3BC4">
        <w:rPr>
          <w:lang w:val="en-US" w:eastAsia="x-none"/>
        </w:rPr>
        <w:t xml:space="preserve">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w:t>
      </w:r>
      <w:proofErr w:type="spellStart"/>
      <w:r w:rsidRPr="00AE3187">
        <w:rPr>
          <w:rFonts w:ascii="Courier New" w:hAnsi="Courier New" w:cs="Courier New"/>
          <w:b/>
          <w:bCs/>
          <w:i/>
          <w:sz w:val="18"/>
          <w:szCs w:val="18"/>
        </w:rPr>
        <w:t>connected_to</w:t>
      </w:r>
      <w:proofErr w:type="spellEnd"/>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3945" w:name="_Toc428456274"/>
      <w:bookmarkStart w:id="3946" w:name="_Toc428537237"/>
      <w:bookmarkStart w:id="3947" w:name="_Toc428969556"/>
      <w:bookmarkStart w:id="3948" w:name="_Toc429052947"/>
      <w:bookmarkStart w:id="3949" w:name="_Toc428456275"/>
      <w:bookmarkStart w:id="3950" w:name="_Toc428537238"/>
      <w:bookmarkStart w:id="3951" w:name="_Toc428969557"/>
      <w:bookmarkStart w:id="3952" w:name="_Toc429052948"/>
      <w:bookmarkStart w:id="3953" w:name="_Toc413359597"/>
      <w:bookmarkStart w:id="3954" w:name="_Toc3556990"/>
      <w:bookmarkStart w:id="3955" w:name="_Toc34747240"/>
      <w:bookmarkStart w:id="3956" w:name="_Toc77102056"/>
      <w:bookmarkStart w:id="3957" w:name="_Toc96333390"/>
      <w:bookmarkEnd w:id="3945"/>
      <w:bookmarkEnd w:id="3946"/>
      <w:bookmarkEnd w:id="3947"/>
      <w:bookmarkEnd w:id="3948"/>
      <w:bookmarkEnd w:id="3949"/>
      <w:bookmarkEnd w:id="3950"/>
      <w:bookmarkEnd w:id="3951"/>
      <w:bookmarkEnd w:id="3952"/>
      <w:r w:rsidRPr="00226A3F">
        <w:lastRenderedPageBreak/>
        <w:t>Screw</w:t>
      </w:r>
      <w:bookmarkEnd w:id="3953"/>
      <w:bookmarkEnd w:id="3954"/>
      <w:bookmarkEnd w:id="3955"/>
      <w:bookmarkEnd w:id="3956"/>
      <w:bookmarkEnd w:id="395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157A3841" w:rsidR="00FC68DB" w:rsidRDefault="00FC68DB" w:rsidP="00B202D2">
      <w:pPr>
        <w:pStyle w:val="Beschriftung"/>
        <w:spacing w:before="120"/>
      </w:pPr>
      <w:bookmarkStart w:id="3958" w:name="_Toc3566465"/>
      <w:bookmarkStart w:id="3959" w:name="_Toc34747466"/>
      <w:bookmarkStart w:id="3960" w:name="_Toc77095916"/>
      <w:bookmarkStart w:id="3961" w:name="_Toc96333577"/>
      <w:r>
        <w:t xml:space="preserve">Table </w:t>
      </w:r>
      <w:r>
        <w:fldChar w:fldCharType="begin"/>
      </w:r>
      <w:r>
        <w:instrText xml:space="preserve"> SEQ Table \* ARABIC </w:instrText>
      </w:r>
      <w:r>
        <w:fldChar w:fldCharType="separate"/>
      </w:r>
      <w:r w:rsidR="006344F0">
        <w:rPr>
          <w:noProof/>
        </w:rPr>
        <w:t>56</w:t>
      </w:r>
      <w:r>
        <w:fldChar w:fldCharType="end"/>
      </w:r>
      <w:r>
        <w:t xml:space="preserve">: Attributes of element </w:t>
      </w:r>
      <w:r w:rsidRPr="00514F9C">
        <w:rPr>
          <w:rFonts w:ascii="Courier New" w:hAnsi="Courier New" w:cs="Courier New"/>
        </w:rPr>
        <w:t>&lt;screw/&gt;</w:t>
      </w:r>
      <w:bookmarkEnd w:id="3958"/>
      <w:bookmarkEnd w:id="3959"/>
      <w:bookmarkEnd w:id="3960"/>
      <w:bookmarkEnd w:id="3961"/>
    </w:p>
    <w:p w14:paraId="5504B68F" w14:textId="2B3F1B82"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6344F0">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2BDD0271" w:rsidR="00FC68DB" w:rsidRDefault="00FC68DB" w:rsidP="00B202D2">
      <w:pPr>
        <w:pStyle w:val="Beschriftung"/>
        <w:spacing w:before="120"/>
        <w:rPr>
          <w:rStyle w:val="elementdeftypeChar"/>
          <w:rFonts w:eastAsia="Calibri"/>
          <w:b w:val="0"/>
        </w:rPr>
      </w:pPr>
      <w:bookmarkStart w:id="3962" w:name="_Toc3566466"/>
      <w:bookmarkStart w:id="3963" w:name="_Toc34747467"/>
      <w:bookmarkStart w:id="3964" w:name="_Toc77095917"/>
      <w:bookmarkStart w:id="3965" w:name="_Toc96333578"/>
      <w:r>
        <w:t xml:space="preserve">Table </w:t>
      </w:r>
      <w:r>
        <w:fldChar w:fldCharType="begin"/>
      </w:r>
      <w:r>
        <w:instrText xml:space="preserve"> SEQ Table \* ARABIC </w:instrText>
      </w:r>
      <w:r>
        <w:fldChar w:fldCharType="separate"/>
      </w:r>
      <w:r w:rsidR="006344F0">
        <w:rPr>
          <w:noProof/>
        </w:rPr>
        <w:t>57</w:t>
      </w:r>
      <w:r>
        <w:fldChar w:fldCharType="end"/>
      </w:r>
      <w:r>
        <w:t xml:space="preserve">: </w:t>
      </w:r>
      <w:r w:rsidRPr="00003FF9">
        <w:t xml:space="preserve">Nested elements of element </w:t>
      </w:r>
      <w:r w:rsidRPr="00003FF9">
        <w:rPr>
          <w:rStyle w:val="elementdeftypeChar"/>
          <w:rFonts w:eastAsia="Calibri"/>
          <w:b w:val="0"/>
        </w:rPr>
        <w:t>&lt;screw/&gt;</w:t>
      </w:r>
      <w:bookmarkEnd w:id="3962"/>
      <w:bookmarkEnd w:id="3963"/>
      <w:bookmarkEnd w:id="3964"/>
      <w:bookmarkEnd w:id="3965"/>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w:t>
      </w:r>
      <w:proofErr w:type="spellStart"/>
      <w:r w:rsidRPr="00226A3F">
        <w:t>appdata</w:t>
      </w:r>
      <w:proofErr w:type="spellEnd"/>
      <w:r w:rsidRPr="00226A3F">
        <w:t>&gt;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w:t>
      </w:r>
      <w:proofErr w:type="spellStart"/>
      <w:r>
        <w:t>appdata</w:t>
      </w:r>
      <w:proofErr w:type="spellEnd"/>
      <w:r>
        <w:t>&gt;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w:t>
      </w:r>
      <w:proofErr w:type="spellStart"/>
      <w:r>
        <w:t>appdata</w:t>
      </w:r>
      <w:proofErr w:type="spellEnd"/>
      <w:r>
        <w:t>&gt;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w:t>
      </w:r>
      <w:proofErr w:type="spellStart"/>
      <w:r>
        <w:t>appdata</w:t>
      </w:r>
      <w:proofErr w:type="spellEnd"/>
      <w:r>
        <w:t>&gt;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w:t>
      </w:r>
      <w:proofErr w:type="spellStart"/>
      <w:r>
        <w:t>appdata</w:t>
      </w:r>
      <w:proofErr w:type="spellEnd"/>
      <w:r>
        <w:t>&gt;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3966" w:name="_Toc3556991"/>
      <w:bookmarkStart w:id="3967" w:name="_Toc34747241"/>
      <w:bookmarkStart w:id="3968" w:name="_Toc77102057"/>
      <w:r>
        <w:t>7.5.7.1 Flow Drilled Screws (FDS)</w:t>
      </w:r>
      <w:bookmarkEnd w:id="3966"/>
      <w:bookmarkEnd w:id="3967"/>
      <w:bookmarkEnd w:id="3968"/>
    </w:p>
    <w:p w14:paraId="7C98E2E2" w14:textId="58B371CE"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For details, see e.g</w:t>
      </w:r>
      <w:r w:rsidR="00727322">
        <w:rPr>
          <w:rFonts w:asciiTheme="minorHAnsi" w:hAnsiTheme="minorHAnsi" w:cstheme="minorHAnsi"/>
          <w:sz w:val="22"/>
          <w:szCs w:val="22"/>
        </w:rPr>
        <w:t xml:space="preserve">. </w:t>
      </w:r>
      <w:r w:rsidR="001013FB">
        <w:fldChar w:fldCharType="begin"/>
      </w:r>
      <w:r w:rsidR="001013FB">
        <w:instrText xml:space="preserve"> HYPERLINK "http://en.wikipedia.org/wiki/Friction_drilling" </w:instrText>
      </w:r>
      <w:ins w:id="3969" w:author="Weinert, Matthias (M.)" w:date="2022-02-21T10:55:00Z"/>
      <w:r w:rsidR="001013FB">
        <w:fldChar w:fldCharType="separate"/>
      </w:r>
      <w:r w:rsidR="00727322" w:rsidRPr="00702278">
        <w:rPr>
          <w:rStyle w:val="Hyperlink"/>
          <w:rFonts w:asciiTheme="minorHAnsi" w:hAnsiTheme="minorHAnsi" w:cstheme="minorHAnsi"/>
          <w:sz w:val="22"/>
          <w:szCs w:val="22"/>
        </w:rPr>
        <w:t>http://en.wikipedia.org/wiki/Friction_drilling</w:t>
      </w:r>
      <w:r w:rsidR="001013FB">
        <w:rPr>
          <w:rStyle w:val="Hyperlink"/>
          <w:rFonts w:asciiTheme="minorHAnsi" w:hAnsiTheme="minorHAnsi" w:cstheme="minorHAnsi"/>
          <w:sz w:val="22"/>
          <w:szCs w:val="22"/>
        </w:rPr>
        <w:fldChar w:fldCharType="end"/>
      </w:r>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BCEF695" w:rsidR="00FC68DB" w:rsidRPr="005C50FA" w:rsidRDefault="00FC68DB" w:rsidP="00B202D2">
      <w:pPr>
        <w:pStyle w:val="Beschriftung"/>
        <w:rPr>
          <w:color w:val="676F76"/>
          <w:sz w:val="21"/>
          <w:szCs w:val="21"/>
          <w:lang w:val="en"/>
        </w:rPr>
      </w:pPr>
      <w:bookmarkStart w:id="3970" w:name="_Toc3557106"/>
      <w:bookmarkStart w:id="3971" w:name="_Toc34747357"/>
      <w:bookmarkStart w:id="3972" w:name="_Toc76030550"/>
      <w:bookmarkStart w:id="3973" w:name="_Toc94530836"/>
      <w:bookmarkStart w:id="3974" w:name="_Toc96333463"/>
      <w:r>
        <w:t xml:space="preserve">Figure </w:t>
      </w:r>
      <w:r>
        <w:fldChar w:fldCharType="begin"/>
      </w:r>
      <w:r>
        <w:instrText xml:space="preserve"> SEQ Figure \* ARABIC </w:instrText>
      </w:r>
      <w:r>
        <w:fldChar w:fldCharType="separate"/>
      </w:r>
      <w:r w:rsidR="006344F0">
        <w:rPr>
          <w:noProof/>
        </w:rPr>
        <w:t>27</w:t>
      </w:r>
      <w:r>
        <w:fldChar w:fldCharType="end"/>
      </w:r>
      <w:r>
        <w:t>: Process of Flow Drill Screwing</w:t>
      </w:r>
      <w:bookmarkEnd w:id="3970"/>
      <w:bookmarkEnd w:id="3971"/>
      <w:bookmarkEnd w:id="3972"/>
      <w:bookmarkEnd w:id="3973"/>
      <w:bookmarkEnd w:id="3974"/>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604E0ED1" w:rsidR="00FC68DB" w:rsidRDefault="00FC68DB" w:rsidP="00B202D2">
      <w:pPr>
        <w:pStyle w:val="Beschriftung"/>
      </w:pPr>
      <w:bookmarkStart w:id="3975" w:name="_Toc3557107"/>
      <w:bookmarkStart w:id="3976" w:name="_Toc34747358"/>
      <w:bookmarkStart w:id="3977" w:name="_Toc76030551"/>
      <w:bookmarkStart w:id="3978" w:name="_Toc94530837"/>
      <w:bookmarkStart w:id="3979" w:name="_Toc96333464"/>
      <w:r>
        <w:t xml:space="preserve">Figure </w:t>
      </w:r>
      <w:r>
        <w:fldChar w:fldCharType="begin"/>
      </w:r>
      <w:r>
        <w:instrText xml:space="preserve"> SEQ Figure \* ARABIC </w:instrText>
      </w:r>
      <w:r>
        <w:fldChar w:fldCharType="separate"/>
      </w:r>
      <w:r w:rsidR="006344F0">
        <w:rPr>
          <w:noProof/>
        </w:rPr>
        <w:t>28</w:t>
      </w:r>
      <w:r>
        <w:fldChar w:fldCharType="end"/>
      </w:r>
      <w:r>
        <w:t>: Measures of applied FDS</w:t>
      </w:r>
      <w:bookmarkEnd w:id="3975"/>
      <w:bookmarkEnd w:id="3976"/>
      <w:bookmarkEnd w:id="3977"/>
      <w:bookmarkEnd w:id="3978"/>
      <w:bookmarkEnd w:id="3979"/>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w:t>
            </w:r>
            <w:proofErr w:type="spellStart"/>
            <w:r>
              <w:rPr>
                <w:rStyle w:val="elementdeftypeChar"/>
                <w:rFonts w:eastAsia="Calibri"/>
                <w:sz w:val="16"/>
              </w:rPr>
              <w:t>co</w:t>
            </w:r>
            <w:r w:rsidRPr="00013B01">
              <w:rPr>
                <w:rStyle w:val="elementdeftypeChar"/>
                <w:rFonts w:eastAsia="Calibri"/>
                <w:sz w:val="16"/>
              </w:rPr>
              <w:t>nnected_to</w:t>
            </w:r>
            <w:proofErr w:type="spellEnd"/>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6A22A46D" w:rsidR="00FC68DB" w:rsidRDefault="00FC68DB" w:rsidP="00B202D2">
      <w:pPr>
        <w:pStyle w:val="Beschriftung"/>
        <w:spacing w:before="120"/>
        <w:rPr>
          <w:rFonts w:cs="Calibri"/>
          <w:szCs w:val="22"/>
          <w:lang w:eastAsia="en-GB"/>
        </w:rPr>
      </w:pPr>
      <w:bookmarkStart w:id="3980" w:name="_Toc3566467"/>
      <w:bookmarkStart w:id="3981" w:name="_Toc34747468"/>
      <w:bookmarkStart w:id="3982" w:name="_Toc77095918"/>
      <w:bookmarkStart w:id="3983" w:name="_Toc96333579"/>
      <w:r>
        <w:t xml:space="preserve">Table </w:t>
      </w:r>
      <w:r>
        <w:fldChar w:fldCharType="begin"/>
      </w:r>
      <w:r>
        <w:instrText xml:space="preserve"> SEQ Table \* ARABIC </w:instrText>
      </w:r>
      <w:r>
        <w:fldChar w:fldCharType="separate"/>
      </w:r>
      <w:r w:rsidR="006344F0">
        <w:rPr>
          <w:noProof/>
        </w:rPr>
        <w:t>58</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3980"/>
      <w:bookmarkEnd w:id="3981"/>
      <w:bookmarkEnd w:id="3982"/>
      <w:bookmarkEnd w:id="3983"/>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6F80E7C" w:rsidR="00FC68DB" w:rsidRPr="001E3E2A" w:rsidRDefault="00FC68DB" w:rsidP="00B202D2">
      <w:pPr>
        <w:pStyle w:val="Beschriftung"/>
        <w:rPr>
          <w:rFonts w:cs="Calibri"/>
          <w:lang w:eastAsia="en-GB"/>
        </w:rPr>
      </w:pPr>
      <w:bookmarkStart w:id="3984" w:name="_Toc3557108"/>
      <w:bookmarkStart w:id="3985" w:name="_Toc34747359"/>
      <w:bookmarkStart w:id="3986" w:name="_Toc76030552"/>
      <w:bookmarkStart w:id="3987" w:name="_Toc94530838"/>
      <w:bookmarkStart w:id="3988" w:name="_Toc96333465"/>
      <w:r>
        <w:t xml:space="preserve">Figure </w:t>
      </w:r>
      <w:r>
        <w:fldChar w:fldCharType="begin"/>
      </w:r>
      <w:r>
        <w:instrText xml:space="preserve"> SEQ Figure \* ARABIC </w:instrText>
      </w:r>
      <w:r>
        <w:fldChar w:fldCharType="separate"/>
      </w:r>
      <w:r w:rsidR="006344F0">
        <w:rPr>
          <w:noProof/>
        </w:rPr>
        <w:t>29</w:t>
      </w:r>
      <w:r>
        <w:fldChar w:fldCharType="end"/>
      </w:r>
      <w:r>
        <w:t>: Pre-machined or clearance hole in FDS connection</w:t>
      </w:r>
      <w:bookmarkEnd w:id="3984"/>
      <w:bookmarkEnd w:id="3985"/>
      <w:bookmarkEnd w:id="3986"/>
      <w:bookmarkEnd w:id="3987"/>
      <w:bookmarkEnd w:id="3988"/>
    </w:p>
    <w:p w14:paraId="49C4E57A" w14:textId="6C65D160"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6344F0">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67AF7649" w:rsidR="00FC68DB" w:rsidRPr="00B50C53" w:rsidRDefault="00FC68DB" w:rsidP="00B202D2">
      <w:pPr>
        <w:pStyle w:val="Beschriftung"/>
        <w:rPr>
          <w:rFonts w:cs="Calibri"/>
          <w:lang w:eastAsia="en-GB"/>
        </w:rPr>
      </w:pPr>
      <w:bookmarkStart w:id="3989" w:name="_Toc3557109"/>
      <w:bookmarkStart w:id="3990" w:name="_Toc34747360"/>
      <w:bookmarkStart w:id="3991" w:name="_Toc76030553"/>
      <w:bookmarkStart w:id="3992" w:name="_Toc94530839"/>
      <w:bookmarkStart w:id="3993" w:name="_Toc96333466"/>
      <w:r>
        <w:t xml:space="preserve">Figure </w:t>
      </w:r>
      <w:r>
        <w:fldChar w:fldCharType="begin"/>
      </w:r>
      <w:r>
        <w:instrText xml:space="preserve"> SEQ Figure \* ARABIC </w:instrText>
      </w:r>
      <w:r>
        <w:fldChar w:fldCharType="separate"/>
      </w:r>
      <w:r w:rsidR="006344F0">
        <w:rPr>
          <w:noProof/>
        </w:rPr>
        <w:t>30</w:t>
      </w:r>
      <w:r>
        <w:fldChar w:fldCharType="end"/>
      </w:r>
      <w:r>
        <w:t>: Pilot hole on sheet metal</w:t>
      </w:r>
      <w:bookmarkEnd w:id="3989"/>
      <w:bookmarkEnd w:id="3990"/>
      <w:bookmarkEnd w:id="3991"/>
      <w:bookmarkEnd w:id="3992"/>
      <w:bookmarkEnd w:id="3993"/>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w:t>
      </w:r>
      <w:proofErr w:type="spellStart"/>
      <w:r>
        <w:t>appdata</w:t>
      </w:r>
      <w:proofErr w:type="spellEnd"/>
      <w:r>
        <w:t>&gt;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w:t>
      </w:r>
      <w:proofErr w:type="spellStart"/>
      <w:r>
        <w:t>appdata</w:t>
      </w:r>
      <w:proofErr w:type="spellEnd"/>
      <w:r>
        <w:t>&gt;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3994" w:name="_Toc413359598"/>
      <w:bookmarkStart w:id="3995" w:name="_Toc3556992"/>
      <w:bookmarkStart w:id="3996" w:name="_Toc34747242"/>
      <w:bookmarkStart w:id="3997" w:name="_Toc77102058"/>
      <w:bookmarkStart w:id="3998" w:name="_Toc96333391"/>
      <w:r w:rsidRPr="000F30B3">
        <w:t>Gum Drops</w:t>
      </w:r>
      <w:bookmarkEnd w:id="3994"/>
      <w:bookmarkEnd w:id="3995"/>
      <w:bookmarkEnd w:id="3996"/>
      <w:bookmarkEnd w:id="3997"/>
      <w:bookmarkEnd w:id="3998"/>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6DF17C7"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344F0">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3999" w:author="Weinert, Matthias (M.)" w:date="2022-02-21T10:55:00Z">
              <w:r w:rsidR="006344F0" w:rsidRPr="006344F0">
                <w:rPr>
                  <w:sz w:val="20"/>
                  <w:szCs w:val="20"/>
                  <w:rPrChange w:id="4000" w:author="Weinert, Matthias (M.)" w:date="2022-02-21T10:55:00Z">
                    <w:rPr/>
                  </w:rPrChange>
                </w:rPr>
                <w:t xml:space="preserve">Custom Attributes </w:t>
              </w:r>
              <w:r w:rsidR="006344F0" w:rsidRPr="007331A4">
                <w:t>list</w:t>
              </w:r>
            </w:ins>
            <w:del w:id="4001"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3FC34079" w14:textId="7C9F774C" w:rsidR="00FC68DB" w:rsidRPr="00226A3F" w:rsidRDefault="00FC68DB" w:rsidP="00B202D2">
      <w:pPr>
        <w:pStyle w:val="Beschriftung"/>
        <w:spacing w:before="120" w:after="60"/>
      </w:pPr>
      <w:bookmarkStart w:id="4002" w:name="_Toc3566468"/>
      <w:bookmarkStart w:id="4003" w:name="_Toc34747469"/>
      <w:bookmarkStart w:id="4004" w:name="_Toc77095919"/>
      <w:bookmarkStart w:id="4005" w:name="_Toc96333580"/>
      <w:r>
        <w:t xml:space="preserve">Table </w:t>
      </w:r>
      <w:r>
        <w:fldChar w:fldCharType="begin"/>
      </w:r>
      <w:r>
        <w:instrText xml:space="preserve"> SEQ Table \* ARABIC </w:instrText>
      </w:r>
      <w:r>
        <w:fldChar w:fldCharType="separate"/>
      </w:r>
      <w:r w:rsidR="006344F0">
        <w:rPr>
          <w:noProof/>
        </w:rPr>
        <w:t>59</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4002"/>
      <w:bookmarkEnd w:id="4003"/>
      <w:bookmarkEnd w:id="4004"/>
      <w:bookmarkEnd w:id="4005"/>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70A43C75" w:rsidR="00FC68DB" w:rsidRDefault="00FC68DB" w:rsidP="00B202D2">
      <w:pPr>
        <w:pStyle w:val="Beschriftung"/>
        <w:spacing w:before="60"/>
      </w:pPr>
      <w:bookmarkStart w:id="4006" w:name="_Toc3566469"/>
      <w:bookmarkStart w:id="4007" w:name="_Toc34747470"/>
      <w:bookmarkStart w:id="4008" w:name="_Toc77095920"/>
      <w:bookmarkStart w:id="4009" w:name="_Toc96333581"/>
      <w:r>
        <w:t xml:space="preserve">Table </w:t>
      </w:r>
      <w:r>
        <w:fldChar w:fldCharType="begin"/>
      </w:r>
      <w:r>
        <w:instrText xml:space="preserve"> SEQ Table \* ARABIC </w:instrText>
      </w:r>
      <w:r>
        <w:fldChar w:fldCharType="separate"/>
      </w:r>
      <w:r w:rsidR="006344F0">
        <w:rPr>
          <w:noProof/>
        </w:rPr>
        <w:t>60</w:t>
      </w:r>
      <w:r>
        <w:fldChar w:fldCharType="end"/>
      </w:r>
      <w:r>
        <w:t>: Attributes</w:t>
      </w:r>
      <w:r>
        <w:rPr>
          <w:noProof/>
        </w:rPr>
        <w:t xml:space="preserve"> of element </w:t>
      </w:r>
      <w:r w:rsidRPr="00611340">
        <w:rPr>
          <w:rFonts w:ascii="Courier New" w:hAnsi="Courier New" w:cs="Courier New"/>
        </w:rPr>
        <w:t>&lt;gumdrop/&gt;</w:t>
      </w:r>
      <w:bookmarkEnd w:id="4006"/>
      <w:bookmarkEnd w:id="4007"/>
      <w:bookmarkEnd w:id="4008"/>
      <w:bookmarkEnd w:id="4009"/>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w:t>
      </w:r>
      <w:proofErr w:type="spellStart"/>
      <w:r w:rsidRPr="00E02A74">
        <w:rPr>
          <w:rStyle w:val="elementdeftypeChar"/>
          <w:rFonts w:eastAsia="Calibri"/>
        </w:rPr>
        <w:t>appdata</w:t>
      </w:r>
      <w:proofErr w:type="spellEnd"/>
      <w:r w:rsidRPr="00E02A74">
        <w:rPr>
          <w:rStyle w:val="elementdeftypeChar"/>
          <w:rFonts w:eastAsia="Calibri"/>
        </w:rPr>
        <w:t>/&gt;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157D886"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4010" w:name="_Toc77095921"/>
      <w:bookmarkStart w:id="4011" w:name="_Toc96333582"/>
      <w:r w:rsidRPr="001F112B">
        <w:t xml:space="preserve">Table </w:t>
      </w:r>
      <w:r w:rsidRPr="001F112B">
        <w:fldChar w:fldCharType="begin"/>
      </w:r>
      <w:r w:rsidRPr="001F112B">
        <w:instrText xml:space="preserve"> SEQ Table \* ARABIC </w:instrText>
      </w:r>
      <w:r w:rsidRPr="001F112B">
        <w:fldChar w:fldCharType="separate"/>
      </w:r>
      <w:r w:rsidR="006344F0">
        <w:rPr>
          <w:noProof/>
        </w:rPr>
        <w:t>61</w:t>
      </w:r>
      <w:r w:rsidRPr="001F112B">
        <w:fldChar w:fldCharType="end"/>
      </w:r>
      <w:r w:rsidRPr="001F112B">
        <w:t xml:space="preserve">: Nested elements of element </w:t>
      </w:r>
      <w:r w:rsidRPr="001F112B">
        <w:rPr>
          <w:rStyle w:val="elementdeftypeChar"/>
          <w:rFonts w:eastAsia="Calibri"/>
          <w:b w:val="0"/>
        </w:rPr>
        <w:t>&lt;gumdrop/&gt;</w:t>
      </w:r>
      <w:bookmarkEnd w:id="4010"/>
      <w:bookmarkEnd w:id="4011"/>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4012" w:name="_Toc428456279"/>
      <w:bookmarkStart w:id="4013" w:name="_Toc3556993"/>
      <w:bookmarkStart w:id="4014" w:name="_Toc34747243"/>
      <w:bookmarkStart w:id="4015" w:name="_Toc77102059"/>
      <w:bookmarkStart w:id="4016" w:name="_Toc96333392"/>
      <w:bookmarkEnd w:id="4012"/>
      <w:r>
        <w:t>Clinches</w:t>
      </w:r>
      <w:bookmarkEnd w:id="4013"/>
      <w:bookmarkEnd w:id="4014"/>
      <w:bookmarkEnd w:id="4015"/>
      <w:bookmarkEnd w:id="4016"/>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40FD75FC" w:rsidR="00FC68DB" w:rsidRDefault="00FC68DB" w:rsidP="00B202D2">
      <w:pPr>
        <w:pStyle w:val="Beschriftung"/>
      </w:pPr>
      <w:bookmarkStart w:id="4017" w:name="_Ref428794448"/>
      <w:bookmarkStart w:id="4018" w:name="_Ref428794398"/>
      <w:bookmarkStart w:id="4019" w:name="_Toc3557111"/>
      <w:bookmarkStart w:id="4020" w:name="_Toc34747362"/>
      <w:bookmarkStart w:id="4021" w:name="_Toc76030555"/>
      <w:bookmarkStart w:id="4022" w:name="_Toc94530841"/>
      <w:bookmarkStart w:id="4023" w:name="_Toc96333467"/>
      <w:r>
        <w:t xml:space="preserve">Figure </w:t>
      </w:r>
      <w:r>
        <w:fldChar w:fldCharType="begin"/>
      </w:r>
      <w:r>
        <w:instrText xml:space="preserve"> SEQ Figure \* ARABIC </w:instrText>
      </w:r>
      <w:r>
        <w:fldChar w:fldCharType="separate"/>
      </w:r>
      <w:r w:rsidR="006344F0">
        <w:rPr>
          <w:noProof/>
        </w:rPr>
        <w:t>31</w:t>
      </w:r>
      <w:r>
        <w:fldChar w:fldCharType="end"/>
      </w:r>
      <w:bookmarkEnd w:id="4017"/>
      <w:r>
        <w:t xml:space="preserve">: </w:t>
      </w:r>
      <w:r w:rsidRPr="00D67DC2">
        <w:t>Clinch Joint Dimensions</w:t>
      </w:r>
      <w:bookmarkEnd w:id="4018"/>
      <w:bookmarkEnd w:id="4019"/>
      <w:bookmarkEnd w:id="4020"/>
      <w:bookmarkEnd w:id="4021"/>
      <w:bookmarkEnd w:id="4022"/>
      <w:bookmarkEnd w:id="4023"/>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1A9BC2F3" w:rsidR="00FC68DB" w:rsidRDefault="00FC68DB" w:rsidP="00B202D2">
      <w:pPr>
        <w:pStyle w:val="Beschriftung"/>
        <w:spacing w:before="120"/>
        <w:rPr>
          <w:rFonts w:cs="Calibri"/>
          <w:szCs w:val="22"/>
          <w:lang w:eastAsia="en-GB"/>
        </w:rPr>
      </w:pPr>
      <w:bookmarkStart w:id="4024" w:name="_Ref428798660"/>
      <w:bookmarkStart w:id="4025" w:name="_Toc3557112"/>
      <w:bookmarkStart w:id="4026" w:name="_Toc34747363"/>
      <w:bookmarkStart w:id="4027" w:name="_Toc76030556"/>
      <w:bookmarkStart w:id="4028" w:name="_Toc94530842"/>
      <w:bookmarkStart w:id="4029" w:name="_Toc96333468"/>
      <w:r>
        <w:t xml:space="preserve">Figure </w:t>
      </w:r>
      <w:r>
        <w:fldChar w:fldCharType="begin"/>
      </w:r>
      <w:r>
        <w:instrText xml:space="preserve"> SEQ Figure \* ARABIC </w:instrText>
      </w:r>
      <w:r>
        <w:fldChar w:fldCharType="separate"/>
      </w:r>
      <w:r w:rsidR="006344F0">
        <w:rPr>
          <w:noProof/>
        </w:rPr>
        <w:t>32</w:t>
      </w:r>
      <w:r>
        <w:fldChar w:fldCharType="end"/>
      </w:r>
      <w:bookmarkEnd w:id="4024"/>
      <w:r>
        <w:t xml:space="preserve">: </w:t>
      </w:r>
      <w:r w:rsidR="00E64A65">
        <w:t xml:space="preserve">Two example clinch systems </w:t>
      </w:r>
      <w:sdt>
        <w:sdtPr>
          <w:id w:val="-1725829850"/>
          <w:citation/>
        </w:sdtPr>
        <w:sdtContent>
          <w:r w:rsidR="00E64A65">
            <w:fldChar w:fldCharType="begin"/>
          </w:r>
          <w:r w:rsidR="00E64A65" w:rsidRPr="00E64A65">
            <w:rPr>
              <w:lang w:val="en-US"/>
            </w:rPr>
            <w:instrText xml:space="preserve"> CITATION OHa98 \l 1031 </w:instrText>
          </w:r>
          <w:r w:rsidR="00E64A65">
            <w:fldChar w:fldCharType="separate"/>
          </w:r>
          <w:ins w:id="4030" w:author="Weinert, Matthias (M.)" w:date="2022-02-21T10:55:00Z">
            <w:r w:rsidR="006344F0" w:rsidRPr="006344F0">
              <w:rPr>
                <w:noProof/>
                <w:lang w:val="en-US"/>
                <w:rPrChange w:id="4031" w:author="Weinert, Matthias (M.)" w:date="2022-02-21T10:55:00Z">
                  <w:rPr>
                    <w:rFonts w:eastAsia="Times New Roman"/>
                  </w:rPr>
                </w:rPrChange>
              </w:rPr>
              <w:t>[4]</w:t>
            </w:r>
          </w:ins>
          <w:del w:id="4032" w:author="Weinert, Matthias (M.)" w:date="2022-02-16T15:44:00Z">
            <w:r w:rsidR="0050351B" w:rsidRPr="0050351B" w:rsidDel="00F16E77">
              <w:rPr>
                <w:noProof/>
                <w:lang w:val="en-US"/>
              </w:rPr>
              <w:delText>[4]</w:delText>
            </w:r>
          </w:del>
          <w:r w:rsidR="00E64A65">
            <w:fldChar w:fldCharType="end"/>
          </w:r>
        </w:sdtContent>
      </w:sdt>
      <w:r w:rsidR="00E64A65">
        <w:t xml:space="preserve"> (</w:t>
      </w:r>
      <w:r>
        <w:t>TOX (left) and BTM’s Tog-L-</w:t>
      </w:r>
      <w:proofErr w:type="spellStart"/>
      <w:r>
        <w:t>Loc</w:t>
      </w:r>
      <w:proofErr w:type="spellEnd"/>
      <w:r>
        <w:t xml:space="preserve"> system</w:t>
      </w:r>
      <w:bookmarkEnd w:id="4025"/>
      <w:bookmarkEnd w:id="4026"/>
      <w:bookmarkEnd w:id="4027"/>
      <w:bookmarkEnd w:id="4028"/>
      <w:r w:rsidR="00E64A65">
        <w:t>)</w:t>
      </w:r>
      <w:bookmarkEnd w:id="4029"/>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9D3A2B4"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344F0">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4033" w:author="Weinert, Matthias (M.)" w:date="2022-02-21T10:55:00Z">
              <w:r w:rsidR="006344F0" w:rsidRPr="006344F0">
                <w:rPr>
                  <w:sz w:val="20"/>
                  <w:szCs w:val="20"/>
                  <w:rPrChange w:id="4034" w:author="Weinert, Matthias (M.)" w:date="2022-02-21T10:55:00Z">
                    <w:rPr/>
                  </w:rPrChange>
                </w:rPr>
                <w:t xml:space="preserve">Custom Attributes </w:t>
              </w:r>
              <w:r w:rsidR="006344F0" w:rsidRPr="007331A4">
                <w:t>list</w:t>
              </w:r>
            </w:ins>
            <w:del w:id="4035"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2B133A93" w14:textId="059D4D11" w:rsidR="00FC68DB" w:rsidRDefault="00FC68DB" w:rsidP="00B202D2">
      <w:pPr>
        <w:pStyle w:val="Beschriftung"/>
        <w:spacing w:before="120"/>
        <w:rPr>
          <w:rStyle w:val="elementdeftypeChar"/>
          <w:rFonts w:eastAsia="Calibri"/>
          <w:b w:val="0"/>
        </w:rPr>
      </w:pPr>
      <w:bookmarkStart w:id="4036" w:name="_Toc3566470"/>
      <w:bookmarkStart w:id="4037" w:name="_Toc34747471"/>
      <w:bookmarkStart w:id="4038" w:name="_Toc77095922"/>
      <w:bookmarkStart w:id="4039" w:name="_Toc96333583"/>
      <w:r>
        <w:t xml:space="preserve">Table </w:t>
      </w:r>
      <w:r>
        <w:fldChar w:fldCharType="begin"/>
      </w:r>
      <w:r>
        <w:instrText xml:space="preserve"> SEQ Table \* ARABIC </w:instrText>
      </w:r>
      <w:r>
        <w:fldChar w:fldCharType="separate"/>
      </w:r>
      <w:r w:rsidR="006344F0">
        <w:rPr>
          <w:noProof/>
        </w:rPr>
        <w:t>62</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4036"/>
      <w:bookmarkEnd w:id="4037"/>
      <w:bookmarkEnd w:id="4038"/>
      <w:bookmarkEnd w:id="4039"/>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187B870C" w:rsidR="00FC68DB" w:rsidRDefault="00FC68DB" w:rsidP="00B202D2">
      <w:pPr>
        <w:pStyle w:val="Beschriftung"/>
        <w:spacing w:before="120"/>
      </w:pPr>
      <w:bookmarkStart w:id="4040" w:name="_Toc3566471"/>
      <w:bookmarkStart w:id="4041" w:name="_Toc34747472"/>
      <w:bookmarkStart w:id="4042" w:name="_Toc77095923"/>
      <w:bookmarkStart w:id="4043" w:name="_Toc96333584"/>
      <w:r>
        <w:t xml:space="preserve">Table </w:t>
      </w:r>
      <w:r>
        <w:fldChar w:fldCharType="begin"/>
      </w:r>
      <w:r>
        <w:instrText xml:space="preserve"> SEQ Table \* ARABIC </w:instrText>
      </w:r>
      <w:r>
        <w:fldChar w:fldCharType="separate"/>
      </w:r>
      <w:r w:rsidR="006344F0">
        <w:rPr>
          <w:noProof/>
        </w:rPr>
        <w:t>63</w:t>
      </w:r>
      <w:r>
        <w:fldChar w:fldCharType="end"/>
      </w:r>
      <w:r>
        <w:t xml:space="preserve">: Attributes of element </w:t>
      </w:r>
      <w:r w:rsidRPr="006239BA">
        <w:rPr>
          <w:rStyle w:val="elementdeftypeChar"/>
          <w:rFonts w:eastAsia="Calibri"/>
          <w:b w:val="0"/>
        </w:rPr>
        <w:t>&lt;clinch/&gt;</w:t>
      </w:r>
      <w:bookmarkEnd w:id="4040"/>
      <w:bookmarkEnd w:id="4041"/>
      <w:bookmarkEnd w:id="4042"/>
      <w:bookmarkEnd w:id="4043"/>
    </w:p>
    <w:p w14:paraId="1CE5F3A8" w14:textId="07BB1A79"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ins w:id="4044" w:author="Weinert, Matthias (M.)" w:date="2022-02-21T10:55:00Z">
            <w:r w:rsidR="006344F0" w:rsidRPr="006344F0">
              <w:rPr>
                <w:rFonts w:cs="Calibri"/>
                <w:noProof/>
                <w:lang w:val="en-US" w:eastAsia="en-GB"/>
                <w:rPrChange w:id="4045" w:author="Weinert, Matthias (M.)" w:date="2022-02-21T10:55:00Z">
                  <w:rPr>
                    <w:rFonts w:eastAsia="Times New Roman"/>
                  </w:rPr>
                </w:rPrChange>
              </w:rPr>
              <w:t>[4]</w:t>
            </w:r>
          </w:ins>
          <w:del w:id="4046" w:author="Weinert, Matthias (M.)" w:date="2022-02-16T15:44:00Z">
            <w:r w:rsidR="0050351B" w:rsidRPr="0050351B" w:rsidDel="00F16E77">
              <w:rPr>
                <w:rFonts w:cs="Calibri"/>
                <w:noProof/>
                <w:lang w:val="en-US" w:eastAsia="en-GB"/>
              </w:rPr>
              <w:delText>[4]</w:delText>
            </w:r>
          </w:del>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6344F0">
        <w:t xml:space="preserve">Figure </w:t>
      </w:r>
      <w:r w:rsidR="006344F0">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2FFAAE3"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6344F0">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46BC652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4047" w:name="_Toc3566472"/>
      <w:bookmarkStart w:id="4048" w:name="_Toc34747473"/>
      <w:bookmarkStart w:id="4049" w:name="_Toc77095924"/>
      <w:bookmarkStart w:id="4050" w:name="_Toc96333585"/>
      <w:r>
        <w:t xml:space="preserve">Table </w:t>
      </w:r>
      <w:r>
        <w:fldChar w:fldCharType="begin"/>
      </w:r>
      <w:r>
        <w:instrText xml:space="preserve"> SEQ Table \* ARABIC </w:instrText>
      </w:r>
      <w:r>
        <w:fldChar w:fldCharType="separate"/>
      </w:r>
      <w:r w:rsidR="006344F0">
        <w:rPr>
          <w:noProof/>
        </w:rPr>
        <w:t>64</w:t>
      </w:r>
      <w:r>
        <w:fldChar w:fldCharType="end"/>
      </w:r>
      <w:r>
        <w:t xml:space="preserve">: </w:t>
      </w:r>
      <w:r w:rsidRPr="0097183B">
        <w:t xml:space="preserve">Nested elements of element </w:t>
      </w:r>
      <w:r w:rsidRPr="0097183B">
        <w:rPr>
          <w:rStyle w:val="elementdeftypeChar"/>
          <w:rFonts w:eastAsia="Calibri"/>
          <w:b w:val="0"/>
        </w:rPr>
        <w:t>&lt;clinch/&gt;</w:t>
      </w:r>
      <w:bookmarkEnd w:id="4047"/>
      <w:bookmarkEnd w:id="4048"/>
      <w:bookmarkEnd w:id="4049"/>
      <w:bookmarkEnd w:id="4050"/>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4051" w:name="_Toc3556994"/>
      <w:bookmarkStart w:id="4052" w:name="_Toc34747244"/>
      <w:bookmarkStart w:id="4053" w:name="_Toc77102060"/>
      <w:bookmarkStart w:id="4054" w:name="_Toc96333393"/>
      <w:r w:rsidRPr="00BF4695">
        <w:t>Heat Stakes / Thermal Stakes</w:t>
      </w:r>
      <w:bookmarkEnd w:id="4051"/>
      <w:bookmarkEnd w:id="4052"/>
      <w:bookmarkEnd w:id="4053"/>
      <w:bookmarkEnd w:id="405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AAAA3DF" w:rsidR="00FC68DB" w:rsidRDefault="00FC68DB" w:rsidP="00B202D2">
      <w:pPr>
        <w:pStyle w:val="Beschriftung"/>
        <w:spacing w:before="120"/>
      </w:pPr>
      <w:bookmarkStart w:id="4055" w:name="_Toc3557113"/>
      <w:bookmarkStart w:id="4056" w:name="_Toc34747364"/>
      <w:bookmarkStart w:id="4057" w:name="_Toc76030557"/>
      <w:bookmarkStart w:id="4058" w:name="_Toc94530843"/>
      <w:bookmarkStart w:id="4059" w:name="_Toc96333469"/>
      <w:r>
        <w:lastRenderedPageBreak/>
        <w:t xml:space="preserve">Figure </w:t>
      </w:r>
      <w:r>
        <w:fldChar w:fldCharType="begin"/>
      </w:r>
      <w:r>
        <w:instrText xml:space="preserve"> SEQ Figure \* ARABIC </w:instrText>
      </w:r>
      <w:r>
        <w:fldChar w:fldCharType="separate"/>
      </w:r>
      <w:r w:rsidR="006344F0">
        <w:rPr>
          <w:noProof/>
        </w:rPr>
        <w:t>33</w:t>
      </w:r>
      <w:r>
        <w:fldChar w:fldCharType="end"/>
      </w:r>
      <w:r>
        <w:t xml:space="preserve">: </w:t>
      </w:r>
      <w:r w:rsidR="00F56BFA">
        <w:t>Heat Stakes: Process steps &amp; Design recommendations</w:t>
      </w:r>
      <w:bookmarkEnd w:id="4055"/>
      <w:bookmarkEnd w:id="4056"/>
      <w:bookmarkEnd w:id="4057"/>
      <w:bookmarkEnd w:id="4058"/>
      <w:bookmarkEnd w:id="4059"/>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2BEBA14"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6344F0">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4060" w:author="Weinert, Matthias (M.)" w:date="2022-02-21T10:55:00Z">
              <w:r w:rsidR="006344F0" w:rsidRPr="006344F0">
                <w:rPr>
                  <w:sz w:val="20"/>
                  <w:szCs w:val="20"/>
                  <w:rPrChange w:id="4061" w:author="Weinert, Matthias (M.)" w:date="2022-02-21T10:55:00Z">
                    <w:rPr/>
                  </w:rPrChange>
                </w:rPr>
                <w:t xml:space="preserve">Custom Attributes </w:t>
              </w:r>
              <w:r w:rsidR="006344F0" w:rsidRPr="007331A4">
                <w:t>list</w:t>
              </w:r>
            </w:ins>
            <w:del w:id="4062"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3DD1847B" w14:textId="034AD25B" w:rsidR="00FC68DB" w:rsidRDefault="00FC68DB" w:rsidP="00B202D2">
      <w:pPr>
        <w:pStyle w:val="Beschriftung"/>
        <w:spacing w:before="120"/>
        <w:rPr>
          <w:rStyle w:val="elementdeftypeChar"/>
          <w:rFonts w:eastAsia="Calibri"/>
          <w:b w:val="0"/>
        </w:rPr>
      </w:pPr>
      <w:bookmarkStart w:id="4063" w:name="_Toc3566473"/>
      <w:bookmarkStart w:id="4064" w:name="_Toc34747474"/>
      <w:bookmarkStart w:id="4065" w:name="_Toc77095925"/>
      <w:bookmarkStart w:id="4066" w:name="_Toc96333586"/>
      <w:r>
        <w:t xml:space="preserve">Table </w:t>
      </w:r>
      <w:r>
        <w:fldChar w:fldCharType="begin"/>
      </w:r>
      <w:r>
        <w:instrText xml:space="preserve"> SEQ Table \* ARABIC </w:instrText>
      </w:r>
      <w:r>
        <w:fldChar w:fldCharType="separate"/>
      </w:r>
      <w:r w:rsidR="006344F0">
        <w:rPr>
          <w:noProof/>
        </w:rPr>
        <w:t>65</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4063"/>
      <w:bookmarkEnd w:id="4064"/>
      <w:bookmarkEnd w:id="4065"/>
      <w:bookmarkEnd w:id="406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4F2F6ED5" w:rsidR="00FC68DB" w:rsidRDefault="00FC68DB" w:rsidP="00B202D2">
      <w:pPr>
        <w:pStyle w:val="Beschriftung"/>
        <w:spacing w:before="120"/>
      </w:pPr>
      <w:bookmarkStart w:id="4067" w:name="_Toc3566474"/>
      <w:bookmarkStart w:id="4068" w:name="_Toc34747475"/>
      <w:bookmarkStart w:id="4069" w:name="_Toc77095926"/>
      <w:bookmarkStart w:id="4070" w:name="_Toc96333587"/>
      <w:r>
        <w:t xml:space="preserve">Table </w:t>
      </w:r>
      <w:r>
        <w:fldChar w:fldCharType="begin"/>
      </w:r>
      <w:r>
        <w:instrText xml:space="preserve"> SEQ Table \* ARABIC </w:instrText>
      </w:r>
      <w:r>
        <w:fldChar w:fldCharType="separate"/>
      </w:r>
      <w:r w:rsidR="006344F0">
        <w:rPr>
          <w:noProof/>
        </w:rPr>
        <w:t>66</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4067"/>
      <w:bookmarkEnd w:id="4068"/>
      <w:bookmarkEnd w:id="4069"/>
      <w:bookmarkEnd w:id="407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0F071B0"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6344F0">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initial height of the stake (above base part) is not represented in </w:t>
      </w:r>
      <w:proofErr w:type="spellStart"/>
      <w:r>
        <w:rPr>
          <w:rFonts w:cs="Calibri"/>
          <w:lang w:eastAsia="en-GB"/>
        </w:rPr>
        <w:t>χMCF</w:t>
      </w:r>
      <w:proofErr w:type="spellEnd"/>
      <w:r>
        <w:rPr>
          <w:rFonts w:cs="Calibri"/>
          <w:lang w:eastAsia="en-GB"/>
        </w:rPr>
        <w:t>: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5E8FE205"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4071" w:name="_Toc77095927"/>
      <w:bookmarkStart w:id="4072" w:name="_Toc96333588"/>
      <w:r>
        <w:t xml:space="preserve">Table </w:t>
      </w:r>
      <w:r>
        <w:fldChar w:fldCharType="begin"/>
      </w:r>
      <w:r>
        <w:instrText xml:space="preserve"> SEQ Table \* ARABIC </w:instrText>
      </w:r>
      <w:r>
        <w:fldChar w:fldCharType="separate"/>
      </w:r>
      <w:r w:rsidR="006344F0">
        <w:rPr>
          <w:noProof/>
        </w:rPr>
        <w:t>67</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4071"/>
      <w:bookmarkEnd w:id="407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4073" w:name="_Toc3556995"/>
      <w:bookmarkStart w:id="4074" w:name="_Toc34747245"/>
      <w:bookmarkStart w:id="4075" w:name="_Toc77102061"/>
      <w:bookmarkStart w:id="4076" w:name="_Toc96333394"/>
      <w:r>
        <w:t>Clips/</w:t>
      </w:r>
      <w:r w:rsidRPr="00BF4695">
        <w:t>Snap Joints</w:t>
      </w:r>
      <w:bookmarkEnd w:id="4073"/>
      <w:bookmarkEnd w:id="4074"/>
      <w:bookmarkEnd w:id="4075"/>
      <w:bookmarkEnd w:id="407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lastRenderedPageBreak/>
        <w:drawing>
          <wp:inline distT="0" distB="0" distL="0" distR="0" wp14:anchorId="74A52A48" wp14:editId="7F53F0C8">
            <wp:extent cx="1250830" cy="1129571"/>
            <wp:effectExtent l="0" t="0" r="0" b="0"/>
            <wp:docPr id="288" name="Picture 288" descr="File:Hairpin clip.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0DEB9E0"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r w:rsidR="001013FB">
        <w:fldChar w:fldCharType="begin"/>
      </w:r>
      <w:r w:rsidR="001013FB">
        <w:instrText xml:space="preserve"> HYPERLINK "http://en.wikipedia.org/wiki/File:Hairpin_clip.png" </w:instrText>
      </w:r>
      <w:ins w:id="4077" w:author="Weinert, Matthias (M.)" w:date="2022-02-21T10:55:00Z"/>
      <w:r w:rsidR="001013FB">
        <w:fldChar w:fldCharType="separate"/>
      </w:r>
      <w:r w:rsidRPr="0042625C">
        <w:rPr>
          <w:rStyle w:val="Hyperlink"/>
          <w:sz w:val="18"/>
          <w:lang w:val="en-US"/>
        </w:rPr>
        <w:t>http://en.wikipedia.org/wiki/File:Hairpin_clip.png</w:t>
      </w:r>
      <w:r w:rsidR="001013FB">
        <w:rPr>
          <w:rStyle w:val="Hyperlink"/>
          <w:sz w:val="18"/>
          <w:lang w:val="en-US"/>
        </w:rPr>
        <w:fldChar w:fldCharType="end"/>
      </w:r>
    </w:p>
    <w:p w14:paraId="023289B0" w14:textId="6F93667A" w:rsidR="00FC68DB" w:rsidRDefault="00FC68DB" w:rsidP="00B202D2">
      <w:pPr>
        <w:pStyle w:val="Beschriftung"/>
        <w:spacing w:before="120"/>
      </w:pPr>
      <w:bookmarkStart w:id="4078" w:name="_Toc3557114"/>
      <w:bookmarkStart w:id="4079" w:name="_Toc34747365"/>
      <w:bookmarkStart w:id="4080" w:name="_Toc76030558"/>
      <w:bookmarkStart w:id="4081" w:name="_Toc94530844"/>
      <w:bookmarkStart w:id="4082" w:name="_Toc96333470"/>
      <w:r>
        <w:t xml:space="preserve">Figure </w:t>
      </w:r>
      <w:r>
        <w:fldChar w:fldCharType="begin"/>
      </w:r>
      <w:r>
        <w:instrText xml:space="preserve"> SEQ Figure \* ARABIC </w:instrText>
      </w:r>
      <w:r>
        <w:fldChar w:fldCharType="separate"/>
      </w:r>
      <w:r w:rsidR="006344F0">
        <w:rPr>
          <w:noProof/>
        </w:rPr>
        <w:t>34</w:t>
      </w:r>
      <w:r>
        <w:fldChar w:fldCharType="end"/>
      </w:r>
      <w:r w:rsidRPr="0042625C">
        <w:t xml:space="preserve">: A </w:t>
      </w:r>
      <w:r>
        <w:t>"</w:t>
      </w:r>
      <w:r w:rsidRPr="0042625C">
        <w:t>Hairpin Clip</w:t>
      </w:r>
      <w:bookmarkEnd w:id="4078"/>
      <w:r>
        <w:t>"</w:t>
      </w:r>
      <w:bookmarkEnd w:id="4079"/>
      <w:bookmarkEnd w:id="4080"/>
      <w:bookmarkEnd w:id="4081"/>
      <w:bookmarkEnd w:id="408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46802" cy="959488"/>
                    </a:xfrm>
                    <a:prstGeom prst="rect">
                      <a:avLst/>
                    </a:prstGeom>
                  </pic:spPr>
                </pic:pic>
              </a:graphicData>
            </a:graphic>
          </wp:inline>
        </w:drawing>
      </w:r>
    </w:p>
    <w:p w14:paraId="05046B69" w14:textId="04CF58ED"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r w:rsidR="001013FB">
        <w:fldChar w:fldCharType="begin"/>
      </w:r>
      <w:r w:rsidR="001013FB">
        <w:instrText xml:space="preserve"> HYPERLINK "http://commons.wikimedia.org/wiki/File:Circlips_interieur.png" </w:instrText>
      </w:r>
      <w:ins w:id="4083" w:author="Weinert, Matthias (M.)" w:date="2022-02-21T10:55:00Z"/>
      <w:r w:rsidR="001013FB">
        <w:fldChar w:fldCharType="separate"/>
      </w:r>
      <w:r>
        <w:rPr>
          <w:rStyle w:val="Hyperlink"/>
          <w:sz w:val="18"/>
          <w:lang w:val="en-US"/>
        </w:rPr>
        <w:t>http://commons.wikimedia.org/wiki/File:Circlips_interieur.png</w:t>
      </w:r>
      <w:r w:rsidR="001013FB">
        <w:rPr>
          <w:rStyle w:val="Hyperlink"/>
          <w:sz w:val="18"/>
          <w:lang w:val="en-US"/>
        </w:rPr>
        <w:fldChar w:fldCharType="end"/>
      </w:r>
    </w:p>
    <w:p w14:paraId="15994C73" w14:textId="7491181B" w:rsidR="00FC68DB" w:rsidRDefault="00FC68DB" w:rsidP="00B202D2">
      <w:pPr>
        <w:pStyle w:val="Beschriftung"/>
        <w:spacing w:before="120"/>
      </w:pPr>
      <w:bookmarkStart w:id="4084" w:name="_Toc3557115"/>
      <w:bookmarkStart w:id="4085" w:name="_Toc34747366"/>
      <w:bookmarkStart w:id="4086" w:name="_Toc76030559"/>
      <w:bookmarkStart w:id="4087" w:name="_Toc94530845"/>
      <w:bookmarkStart w:id="4088" w:name="_Toc96333471"/>
      <w:r>
        <w:t xml:space="preserve">Figure </w:t>
      </w:r>
      <w:r>
        <w:fldChar w:fldCharType="begin"/>
      </w:r>
      <w:r>
        <w:instrText xml:space="preserve"> SEQ Figure \* ARABIC </w:instrText>
      </w:r>
      <w:r>
        <w:fldChar w:fldCharType="separate"/>
      </w:r>
      <w:r w:rsidR="006344F0">
        <w:rPr>
          <w:noProof/>
        </w:rPr>
        <w:t>35</w:t>
      </w:r>
      <w:r>
        <w:fldChar w:fldCharType="end"/>
      </w:r>
      <w:r>
        <w:t xml:space="preserve">: </w:t>
      </w:r>
      <w:r w:rsidRPr="008F3E40">
        <w:t>Internal and External Circlips</w:t>
      </w:r>
      <w:bookmarkEnd w:id="4084"/>
      <w:bookmarkEnd w:id="4085"/>
      <w:bookmarkEnd w:id="4086"/>
      <w:bookmarkEnd w:id="4087"/>
      <w:bookmarkEnd w:id="4088"/>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8FCEEE9" w:rsidR="00FC68DB" w:rsidRDefault="00FC68DB" w:rsidP="00B202D2">
      <w:pPr>
        <w:pStyle w:val="Beschriftung"/>
      </w:pPr>
      <w:bookmarkStart w:id="4089" w:name="_Toc3557116"/>
      <w:bookmarkStart w:id="4090" w:name="_Ref7727027"/>
      <w:bookmarkStart w:id="4091" w:name="_Toc34747367"/>
      <w:bookmarkStart w:id="4092" w:name="_Toc76030560"/>
      <w:bookmarkStart w:id="4093" w:name="_Toc94530846"/>
      <w:bookmarkStart w:id="4094" w:name="_Toc96333472"/>
      <w:r>
        <w:t xml:space="preserve">Figure </w:t>
      </w:r>
      <w:r>
        <w:fldChar w:fldCharType="begin"/>
      </w:r>
      <w:r>
        <w:instrText xml:space="preserve"> SEQ Figure \* ARABIC </w:instrText>
      </w:r>
      <w:r>
        <w:fldChar w:fldCharType="separate"/>
      </w:r>
      <w:r w:rsidR="006344F0">
        <w:rPr>
          <w:noProof/>
        </w:rPr>
        <w:t>36</w:t>
      </w:r>
      <w:r>
        <w:fldChar w:fldCharType="end"/>
      </w:r>
      <w:r w:rsidRPr="004A2BBC">
        <w:t>: Clips Pushed into a Hole</w:t>
      </w:r>
      <w:bookmarkEnd w:id="4089"/>
      <w:bookmarkEnd w:id="4090"/>
      <w:bookmarkEnd w:id="4091"/>
      <w:bookmarkEnd w:id="4092"/>
      <w:bookmarkEnd w:id="4093"/>
      <w:bookmarkEnd w:id="4094"/>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519965BD" w:rsidR="00FC68DB" w:rsidRDefault="00FC68DB" w:rsidP="00B202D2">
      <w:pPr>
        <w:pStyle w:val="Beschriftung"/>
      </w:pPr>
      <w:bookmarkStart w:id="4095" w:name="_Toc3557117"/>
      <w:bookmarkStart w:id="4096" w:name="_Toc34747368"/>
      <w:bookmarkStart w:id="4097" w:name="_Toc76030561"/>
      <w:bookmarkStart w:id="4098" w:name="_Toc94530847"/>
      <w:bookmarkStart w:id="4099" w:name="_Toc96333473"/>
      <w:r>
        <w:t xml:space="preserve">Figure </w:t>
      </w:r>
      <w:r>
        <w:fldChar w:fldCharType="begin"/>
      </w:r>
      <w:r>
        <w:instrText xml:space="preserve"> SEQ Figure \* ARABIC </w:instrText>
      </w:r>
      <w:r>
        <w:fldChar w:fldCharType="separate"/>
      </w:r>
      <w:r w:rsidR="006344F0">
        <w:rPr>
          <w:noProof/>
        </w:rPr>
        <w:t>37</w:t>
      </w:r>
      <w:r>
        <w:fldChar w:fldCharType="end"/>
      </w:r>
      <w:r w:rsidRPr="004A2BBC">
        <w:t xml:space="preserve">: </w:t>
      </w:r>
      <w:r w:rsidRPr="00D2720D">
        <w:t>Clips Sliding onto a Flat Surface</w:t>
      </w:r>
      <w:bookmarkEnd w:id="4095"/>
      <w:bookmarkEnd w:id="4096"/>
      <w:bookmarkEnd w:id="4097"/>
      <w:bookmarkEnd w:id="4098"/>
      <w:bookmarkEnd w:id="4099"/>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54D829D"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344F0">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4100" w:author="Weinert, Matthias (M.)" w:date="2022-02-21T10:55:00Z">
              <w:r w:rsidR="006344F0" w:rsidRPr="006344F0">
                <w:rPr>
                  <w:sz w:val="20"/>
                  <w:szCs w:val="20"/>
                  <w:rPrChange w:id="4101" w:author="Weinert, Matthias (M.)" w:date="2022-02-21T10:55:00Z">
                    <w:rPr/>
                  </w:rPrChange>
                </w:rPr>
                <w:t xml:space="preserve">Custom Attributes </w:t>
              </w:r>
              <w:r w:rsidR="006344F0" w:rsidRPr="007331A4">
                <w:t>list</w:t>
              </w:r>
            </w:ins>
            <w:del w:id="4102"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117ADED6" w14:textId="7A699E52" w:rsidR="00FC68DB" w:rsidRDefault="00FC68DB" w:rsidP="00B202D2">
      <w:pPr>
        <w:pStyle w:val="Beschriftung"/>
        <w:spacing w:before="120"/>
        <w:rPr>
          <w:rStyle w:val="elementdeftypeChar"/>
          <w:rFonts w:eastAsia="Calibri"/>
          <w:b w:val="0"/>
        </w:rPr>
      </w:pPr>
      <w:bookmarkStart w:id="4103" w:name="_Toc3566475"/>
      <w:bookmarkStart w:id="4104" w:name="_Toc34747476"/>
      <w:bookmarkStart w:id="4105" w:name="_Toc77095928"/>
      <w:bookmarkStart w:id="4106" w:name="_Toc96333589"/>
      <w:r>
        <w:t xml:space="preserve">Table </w:t>
      </w:r>
      <w:r>
        <w:fldChar w:fldCharType="begin"/>
      </w:r>
      <w:r>
        <w:instrText xml:space="preserve"> SEQ Table \* ARABIC </w:instrText>
      </w:r>
      <w:r>
        <w:fldChar w:fldCharType="separate"/>
      </w:r>
      <w:r w:rsidR="006344F0">
        <w:rPr>
          <w:noProof/>
        </w:rPr>
        <w:t>68</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4103"/>
      <w:bookmarkEnd w:id="4104"/>
      <w:bookmarkEnd w:id="4105"/>
      <w:bookmarkEnd w:id="410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lastRenderedPageBreak/>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026C430F" w:rsidR="00FC68DB" w:rsidRDefault="00FC68DB" w:rsidP="00B202D2">
      <w:pPr>
        <w:pStyle w:val="Beschriftung"/>
        <w:spacing w:before="120"/>
        <w:rPr>
          <w:rStyle w:val="elementdeftypeChar"/>
          <w:rFonts w:eastAsia="Calibri"/>
          <w:b w:val="0"/>
        </w:rPr>
      </w:pPr>
      <w:bookmarkStart w:id="4107" w:name="_Toc3566476"/>
      <w:bookmarkStart w:id="4108" w:name="_Toc34747477"/>
      <w:bookmarkStart w:id="4109" w:name="_Toc77095929"/>
      <w:bookmarkStart w:id="4110" w:name="_Toc96333590"/>
      <w:r>
        <w:t xml:space="preserve">Table </w:t>
      </w:r>
      <w:r>
        <w:fldChar w:fldCharType="begin"/>
      </w:r>
      <w:r>
        <w:instrText xml:space="preserve"> SEQ Table \* ARABIC </w:instrText>
      </w:r>
      <w:r>
        <w:fldChar w:fldCharType="separate"/>
      </w:r>
      <w:r w:rsidR="006344F0">
        <w:rPr>
          <w:noProof/>
        </w:rPr>
        <w:t>69</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4107"/>
      <w:bookmarkEnd w:id="4108"/>
      <w:bookmarkEnd w:id="4109"/>
      <w:bookmarkEnd w:id="4110"/>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72795F96"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ins w:id="4111" w:author="Weinert, Matthias (M.)" w:date="2022-02-21T10:55:00Z">
        <w:r w:rsidR="006344F0">
          <w:t xml:space="preserve">Figure </w:t>
        </w:r>
        <w:r w:rsidR="006344F0">
          <w:rPr>
            <w:noProof/>
          </w:rPr>
          <w:t>36</w:t>
        </w:r>
        <w:r w:rsidR="006344F0" w:rsidRPr="004A2BBC">
          <w:t>: Clips Pushed into a Hole</w:t>
        </w:r>
      </w:ins>
      <w:del w:id="4112" w:author="Weinert, Matthias (M.)" w:date="2022-02-16T15:43:00Z">
        <w:r w:rsidR="0050351B" w:rsidDel="00F16E77">
          <w:delText xml:space="preserve">Figure </w:delText>
        </w:r>
        <w:r w:rsidR="0050351B" w:rsidDel="00F16E77">
          <w:rPr>
            <w:noProof/>
          </w:rPr>
          <w:delText>36</w:delText>
        </w:r>
        <w:r w:rsidR="0050351B" w:rsidRPr="004A2BBC" w:rsidDel="00F16E77">
          <w:delText>: Clips Pushed into a Hole</w:delText>
        </w:r>
      </w:del>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7DA8FE5"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6344F0">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3EEBB6AE"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6344F0">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36646343" w:rsidR="00FC68DB" w:rsidRDefault="00FC68DB" w:rsidP="00B202D2">
      <w:pPr>
        <w:pStyle w:val="Beschriftung"/>
        <w:spacing w:before="120"/>
        <w:rPr>
          <w:rStyle w:val="elementdeftypeChar"/>
          <w:rFonts w:eastAsia="Calibri"/>
          <w:b w:val="0"/>
        </w:rPr>
      </w:pPr>
      <w:bookmarkStart w:id="4113" w:name="_Toc3566477"/>
      <w:bookmarkStart w:id="4114" w:name="_Toc34747478"/>
      <w:bookmarkStart w:id="4115" w:name="_Toc77095930"/>
      <w:bookmarkStart w:id="4116" w:name="_Toc96333591"/>
      <w:r w:rsidRPr="00BB135A">
        <w:t xml:space="preserve">Table </w:t>
      </w:r>
      <w:r>
        <w:fldChar w:fldCharType="begin"/>
      </w:r>
      <w:r>
        <w:instrText xml:space="preserve"> SEQ Table \* ARABIC </w:instrText>
      </w:r>
      <w:r>
        <w:fldChar w:fldCharType="separate"/>
      </w:r>
      <w:r w:rsidR="006344F0">
        <w:rPr>
          <w:noProof/>
        </w:rPr>
        <w:t>70</w:t>
      </w:r>
      <w:r>
        <w:fldChar w:fldCharType="end"/>
      </w:r>
      <w:r w:rsidRPr="00BB135A">
        <w:t xml:space="preserve">: Nested elements of element </w:t>
      </w:r>
      <w:r w:rsidRPr="00BB135A">
        <w:rPr>
          <w:rStyle w:val="elementdeftypeChar"/>
          <w:rFonts w:eastAsia="Calibri"/>
          <w:b w:val="0"/>
        </w:rPr>
        <w:t>&lt;clip/&gt;</w:t>
      </w:r>
      <w:bookmarkEnd w:id="4113"/>
      <w:bookmarkEnd w:id="4114"/>
      <w:bookmarkEnd w:id="4115"/>
      <w:bookmarkEnd w:id="4116"/>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w:t>
      </w:r>
      <w:proofErr w:type="spellStart"/>
      <w:r w:rsidRPr="00226A3F">
        <w:t>appdata</w:t>
      </w:r>
      <w:proofErr w:type="spellEnd"/>
      <w:r w:rsidRPr="00226A3F">
        <w:t>&gt;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4117" w:name="_Toc3556996"/>
      <w:bookmarkStart w:id="4118" w:name="_Toc34747246"/>
      <w:bookmarkStart w:id="4119" w:name="_Toc77102062"/>
      <w:bookmarkStart w:id="4120" w:name="_Toc96333395"/>
      <w:r w:rsidRPr="00BF4695">
        <w:t>Nails</w:t>
      </w:r>
      <w:bookmarkEnd w:id="4117"/>
      <w:bookmarkEnd w:id="4118"/>
      <w:bookmarkEnd w:id="4119"/>
      <w:bookmarkEnd w:id="4120"/>
    </w:p>
    <w:p w14:paraId="47438F84" w14:textId="5A14C1D2" w:rsidR="00FC68DB" w:rsidDel="001013FB" w:rsidRDefault="00FC68DB" w:rsidP="00B202D2">
      <w:pPr>
        <w:autoSpaceDE w:val="0"/>
        <w:autoSpaceDN w:val="0"/>
        <w:adjustRightInd w:val="0"/>
        <w:rPr>
          <w:del w:id="4121" w:author="Weinert, Matthias (M.)" w:date="2022-02-17T14:46:00Z"/>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ins w:id="4122" w:author="Weinert, Matthias (M.)" w:date="2022-02-17T14:46:00Z">
        <w:r w:rsidR="001013FB">
          <w:rPr>
            <w:noProof/>
            <w:lang w:val="en-US"/>
          </w:rPr>
          <w:t xml:space="preserve"> </w:t>
        </w:r>
      </w:ins>
    </w:p>
    <w:p w14:paraId="05E5A3C8" w14:textId="7B7C210F" w:rsidR="00FC68DB" w:rsidDel="001013FB" w:rsidRDefault="00D72B6E" w:rsidP="00FA353C">
      <w:pPr>
        <w:keepNext/>
        <w:autoSpaceDE w:val="0"/>
        <w:autoSpaceDN w:val="0"/>
        <w:adjustRightInd w:val="0"/>
        <w:spacing w:after="0"/>
        <w:jc w:val="center"/>
        <w:rPr>
          <w:del w:id="4123" w:author="Weinert, Matthias (M.)" w:date="2022-02-17T14:42:00Z"/>
          <w:rFonts w:cs="Calibri"/>
          <w:lang w:eastAsia="en-GB"/>
        </w:rPr>
      </w:pPr>
      <w:del w:id="4124" w:author="Weinert, Matthias (M.)" w:date="2022-02-17T14:42:00Z">
        <w:r w:rsidDel="001013FB">
          <w:rPr>
            <w:noProof/>
            <w:lang w:val="en-US"/>
          </w:rPr>
          <w:drawing>
            <wp:inline distT="0" distB="0" distL="0" distR="0" wp14:anchorId="57B04CB1" wp14:editId="33CD047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6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r w:rsidDel="001013FB">
          <w:rPr>
            <w:noProof/>
            <w:lang w:val="en-US"/>
          </w:rPr>
          <w:delText xml:space="preserve">     </w:delText>
        </w:r>
      </w:del>
    </w:p>
    <w:p w14:paraId="55C8E78D" w14:textId="198C571E" w:rsidR="00FC68DB" w:rsidRPr="002E2954" w:rsidDel="001013FB" w:rsidRDefault="00FC68DB" w:rsidP="00FA353C">
      <w:pPr>
        <w:pStyle w:val="Beschriftung"/>
        <w:keepNext/>
        <w:spacing w:before="120"/>
        <w:jc w:val="center"/>
        <w:rPr>
          <w:del w:id="4125" w:author="Weinert, Matthias (M.)" w:date="2022-02-17T14:42:00Z"/>
          <w:b/>
          <w:sz w:val="16"/>
        </w:rPr>
      </w:pPr>
      <w:del w:id="4126" w:author="Weinert, Matthias (M.)" w:date="2022-02-17T14:42:00Z">
        <w:r w:rsidRPr="002E2954" w:rsidDel="001013FB">
          <w:rPr>
            <w:sz w:val="16"/>
          </w:rPr>
          <w:delText xml:space="preserve">Source of image: </w:delText>
        </w:r>
        <w:r w:rsidR="001013FB" w:rsidDel="001013FB">
          <w:fldChar w:fldCharType="begin"/>
        </w:r>
        <w:r w:rsidR="001013FB" w:rsidDel="001013FB">
          <w:delInstrText xml:space="preserve"> HYPERLINK "http://www.boellhoff.de/files/jpg2/RIVTAC-Alu-Hybrid-low.jpg" </w:delInstrText>
        </w:r>
        <w:r w:rsidR="001013FB" w:rsidDel="001013FB">
          <w:fldChar w:fldCharType="separate"/>
        </w:r>
        <w:r w:rsidRPr="002E2954" w:rsidDel="001013FB">
          <w:rPr>
            <w:rStyle w:val="Hyperlink"/>
            <w:sz w:val="16"/>
          </w:rPr>
          <w:delText>http://www.boellhoff.de/files/jpg2/RIVTAC-Alu-Hybrid-low.jpg</w:delText>
        </w:r>
        <w:r w:rsidR="001013FB" w:rsidDel="001013FB">
          <w:rPr>
            <w:rStyle w:val="Hyperlink"/>
            <w:sz w:val="16"/>
          </w:rPr>
          <w:fldChar w:fldCharType="end"/>
        </w:r>
      </w:del>
    </w:p>
    <w:p w14:paraId="1767F965" w14:textId="55780E5F" w:rsidR="00FC68DB" w:rsidDel="001013FB" w:rsidRDefault="00FC68DB" w:rsidP="00B202D2">
      <w:pPr>
        <w:pStyle w:val="Beschriftung"/>
        <w:spacing w:before="120"/>
        <w:rPr>
          <w:del w:id="4127" w:author="Weinert, Matthias (M.)" w:date="2022-02-17T14:42:00Z"/>
        </w:rPr>
      </w:pPr>
      <w:bookmarkStart w:id="4128" w:name="_Toc3557118"/>
      <w:bookmarkStart w:id="4129" w:name="_Toc34747369"/>
      <w:bookmarkStart w:id="4130" w:name="_Toc76030562"/>
      <w:bookmarkStart w:id="4131" w:name="_Toc94530848"/>
      <w:del w:id="4132" w:author="Weinert, Matthias (M.)" w:date="2022-02-17T14:42:00Z">
        <w:r w:rsidDel="001013FB">
          <w:delText xml:space="preserve">Figure </w:delText>
        </w:r>
        <w:r w:rsidDel="001013FB">
          <w:fldChar w:fldCharType="begin"/>
        </w:r>
        <w:r w:rsidDel="001013FB">
          <w:delInstrText xml:space="preserve"> SEQ Figure \* ARABIC </w:delInstrText>
        </w:r>
        <w:r w:rsidDel="001013FB">
          <w:fldChar w:fldCharType="separate"/>
        </w:r>
        <w:r w:rsidR="004E6643" w:rsidDel="001013FB">
          <w:rPr>
            <w:noProof/>
          </w:rPr>
          <w:delText>38</w:delText>
        </w:r>
        <w:r w:rsidDel="001013FB">
          <w:fldChar w:fldCharType="end"/>
        </w:r>
        <w:r w:rsidDel="001013FB">
          <w:delText>: RIVTAC</w:delText>
        </w:r>
        <w:r w:rsidRPr="002E2954" w:rsidDel="001013FB">
          <w:rPr>
            <w:rFonts w:cs="Calibri"/>
            <w:sz w:val="22"/>
          </w:rPr>
          <w:delText>®</w:delText>
        </w:r>
        <w:r w:rsidDel="001013FB">
          <w:delText xml:space="preserve"> Nail</w:delText>
        </w:r>
        <w:bookmarkEnd w:id="4128"/>
        <w:bookmarkEnd w:id="4129"/>
        <w:bookmarkEnd w:id="4130"/>
        <w:bookmarkEnd w:id="4131"/>
      </w:del>
    </w:p>
    <w:p w14:paraId="0AD7641F" w14:textId="77777777" w:rsidR="00FC68DB" w:rsidRPr="002E2954" w:rsidRDefault="00FC68DB">
      <w:pPr>
        <w:autoSpaceDE w:val="0"/>
        <w:autoSpaceDN w:val="0"/>
        <w:adjustRightInd w:val="0"/>
        <w:pPrChange w:id="4133" w:author="Weinert, Matthias (M.)" w:date="2022-02-17T14:46:00Z">
          <w:pPr/>
        </w:pPrChange>
      </w:pP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E7FA8EA" w:rsidR="00FC68DB" w:rsidRPr="00FA353C" w:rsidRDefault="001013FB" w:rsidP="00FA353C">
      <w:pPr>
        <w:keepNext/>
        <w:autoSpaceDE w:val="0"/>
        <w:autoSpaceDN w:val="0"/>
        <w:adjustRightInd w:val="0"/>
        <w:spacing w:after="0"/>
        <w:jc w:val="center"/>
        <w:rPr>
          <w:rFonts w:cs="Calibri"/>
          <w:lang w:eastAsia="en-GB"/>
        </w:rPr>
      </w:pPr>
      <w:ins w:id="4134" w:author="Weinert, Matthias (M.)" w:date="2022-02-17T14:50:00Z">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ins>
      <w:del w:id="4135" w:author="Weinert, Matthias (M.)" w:date="2022-02-17T14:50:00Z">
        <w:r w:rsidR="00FC68DB" w:rsidRPr="00FA353C" w:rsidDel="001013FB">
          <w:rPr>
            <w:noProof/>
            <w:lang w:val="en-US"/>
          </w:rPr>
          <w:drawing>
            <wp:inline distT="0" distB="0" distL="0" distR="0" wp14:anchorId="4A64F80F" wp14:editId="0280188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del>
    </w:p>
    <w:p w14:paraId="290A0E3A" w14:textId="2C0F17E7" w:rsidR="00FC68DB" w:rsidRPr="00FA353C" w:rsidDel="001013FB" w:rsidRDefault="00FC68DB" w:rsidP="00FA353C">
      <w:pPr>
        <w:keepNext/>
        <w:autoSpaceDE w:val="0"/>
        <w:autoSpaceDN w:val="0"/>
        <w:adjustRightInd w:val="0"/>
        <w:spacing w:before="120"/>
        <w:jc w:val="center"/>
        <w:rPr>
          <w:del w:id="4136" w:author="Weinert, Matthias (M.)" w:date="2022-02-17T14:43:00Z"/>
          <w:rFonts w:cs="Calibri"/>
          <w:lang w:eastAsia="en-GB"/>
        </w:rPr>
      </w:pPr>
      <w:del w:id="4137" w:author="Weinert, Matthias (M.)" w:date="2022-02-17T14:43:00Z">
        <w:r w:rsidRPr="00FA353C" w:rsidDel="001013FB">
          <w:rPr>
            <w:i/>
            <w:sz w:val="16"/>
          </w:rPr>
          <w:delText>Source of image</w:delText>
        </w:r>
        <w:r w:rsidRPr="00FA353C" w:rsidDel="001013FB">
          <w:rPr>
            <w:sz w:val="16"/>
          </w:rPr>
          <w:delText xml:space="preserve">: </w:delText>
        </w:r>
        <w:r w:rsidR="001013FB" w:rsidDel="001013FB">
          <w:fldChar w:fldCharType="begin"/>
        </w:r>
        <w:r w:rsidR="001013FB" w:rsidDel="001013FB">
          <w:delInstrText xml:space="preserve"> HYPERLINK "http://www.boellhoff.de" </w:delInstrText>
        </w:r>
        <w:r w:rsidR="001013FB" w:rsidDel="001013FB">
          <w:fldChar w:fldCharType="separate"/>
        </w:r>
        <w:r w:rsidRPr="00FA353C" w:rsidDel="001013FB">
          <w:rPr>
            <w:rStyle w:val="Hyperlink"/>
            <w:sz w:val="16"/>
          </w:rPr>
          <w:delText>http://www.boellhoff.de</w:delText>
        </w:r>
        <w:r w:rsidR="001013FB" w:rsidDel="001013FB">
          <w:rPr>
            <w:rStyle w:val="Hyperlink"/>
            <w:sz w:val="16"/>
          </w:rPr>
          <w:fldChar w:fldCharType="end"/>
        </w:r>
      </w:del>
    </w:p>
    <w:p w14:paraId="01D09EF7" w14:textId="0EAC7ABF" w:rsidR="00FC68DB" w:rsidRDefault="00FC68DB" w:rsidP="00B202D2">
      <w:pPr>
        <w:pStyle w:val="Beschriftung"/>
        <w:spacing w:before="120"/>
      </w:pPr>
      <w:bookmarkStart w:id="4138" w:name="_Toc3557119"/>
      <w:bookmarkStart w:id="4139" w:name="_Toc34747370"/>
      <w:bookmarkStart w:id="4140" w:name="_Toc76030563"/>
      <w:bookmarkStart w:id="4141" w:name="_Toc94530849"/>
      <w:bookmarkStart w:id="4142" w:name="_Toc96333474"/>
      <w:r>
        <w:t xml:space="preserve">Figure </w:t>
      </w:r>
      <w:r>
        <w:fldChar w:fldCharType="begin"/>
      </w:r>
      <w:r>
        <w:instrText xml:space="preserve"> SEQ Figure \* ARABIC </w:instrText>
      </w:r>
      <w:r>
        <w:fldChar w:fldCharType="separate"/>
      </w:r>
      <w:ins w:id="4143" w:author="Weinert, Matthias (M.)" w:date="2022-02-21T10:55:00Z">
        <w:r w:rsidR="006344F0">
          <w:rPr>
            <w:noProof/>
          </w:rPr>
          <w:t>38</w:t>
        </w:r>
      </w:ins>
      <w:del w:id="4144" w:author="Weinert, Matthias (M.)" w:date="2022-02-17T14:54:00Z">
        <w:r w:rsidR="004E6643" w:rsidDel="005C101E">
          <w:rPr>
            <w:noProof/>
          </w:rPr>
          <w:delText>39</w:delText>
        </w:r>
      </w:del>
      <w:r>
        <w:fldChar w:fldCharType="end"/>
      </w:r>
      <w:r>
        <w:t xml:space="preserve">: </w:t>
      </w:r>
      <w:r w:rsidRPr="00037BF9">
        <w:t xml:space="preserve">Cross Section of a </w:t>
      </w:r>
      <w:ins w:id="4145" w:author="Weinert, Matthias (M.)" w:date="2022-02-17T16:03:00Z">
        <w:r w:rsidR="002F1570">
          <w:t>n</w:t>
        </w:r>
      </w:ins>
      <w:del w:id="4146" w:author="Weinert, Matthias (M.)" w:date="2022-02-17T16:03:00Z">
        <w:r w:rsidRPr="00037BF9" w:rsidDel="002F1570">
          <w:delText>N</w:delText>
        </w:r>
      </w:del>
      <w:r w:rsidRPr="00037BF9">
        <w:t>ail</w:t>
      </w:r>
      <w:ins w:id="4147" w:author="Weinert, Matthias (M.)" w:date="2022-02-17T16:03:00Z">
        <w:r w:rsidR="002F1570">
          <w:t xml:space="preserve"> joint</w:t>
        </w:r>
      </w:ins>
      <w:del w:id="4148" w:author="Weinert, Matthias (M.)" w:date="2022-02-17T16:03:00Z">
        <w:r w:rsidRPr="00037BF9" w:rsidDel="002F1570">
          <w:delText>,</w:delText>
        </w:r>
      </w:del>
      <w:r w:rsidRPr="00037BF9">
        <w:t xml:space="preserve"> </w:t>
      </w:r>
      <w:ins w:id="4149" w:author="Weinert, Matthias (M.)" w:date="2022-02-17T16:03:00Z">
        <w:r w:rsidR="002F1570">
          <w:t>c</w:t>
        </w:r>
      </w:ins>
      <w:del w:id="4150" w:author="Weinert, Matthias (M.)" w:date="2022-02-17T16:03:00Z">
        <w:r w:rsidRPr="00037BF9" w:rsidDel="002F1570">
          <w:delText>C</w:delText>
        </w:r>
      </w:del>
      <w:r w:rsidRPr="00037BF9">
        <w:t xml:space="preserve">onnecting </w:t>
      </w:r>
      <w:ins w:id="4151" w:author="Weinert, Matthias (M.)" w:date="2022-02-17T16:03:00Z">
        <w:r w:rsidR="002F1570">
          <w:t>t</w:t>
        </w:r>
      </w:ins>
      <w:del w:id="4152" w:author="Weinert, Matthias (M.)" w:date="2022-02-17T16:03:00Z">
        <w:r w:rsidRPr="00037BF9" w:rsidDel="002F1570">
          <w:delText>T</w:delText>
        </w:r>
      </w:del>
      <w:r w:rsidRPr="00037BF9">
        <w:t>wo Sheets</w:t>
      </w:r>
      <w:bookmarkEnd w:id="4138"/>
      <w:bookmarkEnd w:id="4139"/>
      <w:bookmarkEnd w:id="4140"/>
      <w:bookmarkEnd w:id="4141"/>
      <w:bookmarkEnd w:id="4142"/>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792423C"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6344F0">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4153" w:author="Weinert, Matthias (M.)" w:date="2022-02-21T10:55:00Z">
              <w:r w:rsidR="006344F0" w:rsidRPr="006344F0">
                <w:rPr>
                  <w:sz w:val="20"/>
                  <w:szCs w:val="20"/>
                  <w:rPrChange w:id="4154" w:author="Weinert, Matthias (M.)" w:date="2022-02-21T10:55:00Z">
                    <w:rPr/>
                  </w:rPrChange>
                </w:rPr>
                <w:t xml:space="preserve">Custom Attributes </w:t>
              </w:r>
              <w:r w:rsidR="006344F0" w:rsidRPr="007331A4">
                <w:t>list</w:t>
              </w:r>
            </w:ins>
            <w:del w:id="4155"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079FE174" w14:textId="39ECA6CF" w:rsidR="00FC68DB" w:rsidRDefault="00FC68DB" w:rsidP="00B202D2">
      <w:pPr>
        <w:pStyle w:val="Beschriftung"/>
        <w:spacing w:before="120"/>
        <w:rPr>
          <w:rStyle w:val="elementdeftypeChar"/>
          <w:rFonts w:eastAsia="Calibri"/>
          <w:b w:val="0"/>
        </w:rPr>
      </w:pPr>
      <w:bookmarkStart w:id="4156" w:name="_Toc3566478"/>
      <w:bookmarkStart w:id="4157" w:name="_Toc34747479"/>
      <w:bookmarkStart w:id="4158" w:name="_Toc77095931"/>
      <w:bookmarkStart w:id="4159" w:name="_Toc96333592"/>
      <w:r>
        <w:t xml:space="preserve">Table </w:t>
      </w:r>
      <w:r>
        <w:fldChar w:fldCharType="begin"/>
      </w:r>
      <w:r>
        <w:instrText xml:space="preserve"> SEQ Table \* ARABIC </w:instrText>
      </w:r>
      <w:r>
        <w:fldChar w:fldCharType="separate"/>
      </w:r>
      <w:r w:rsidR="006344F0">
        <w:rPr>
          <w:noProof/>
        </w:rPr>
        <w:t>71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4156"/>
      <w:bookmarkEnd w:id="4157"/>
      <w:bookmarkEnd w:id="4158"/>
      <w:bookmarkEnd w:id="4159"/>
    </w:p>
    <w:p w14:paraId="1B98D3D1" w14:textId="77777777" w:rsidR="00FC68DB" w:rsidRDefault="00FC68DB" w:rsidP="00B202D2">
      <w:pPr>
        <w:keepNext/>
        <w:keepLines/>
      </w:pPr>
      <w:r>
        <w:rPr>
          <w:rFonts w:cs="Calibri"/>
          <w:lang w:eastAsia="en-GB"/>
        </w:rPr>
        <w:lastRenderedPageBreak/>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64F34912" w:rsidR="00FC68DB" w:rsidRDefault="00FC68DB" w:rsidP="00B202D2">
      <w:pPr>
        <w:pStyle w:val="Beschriftung"/>
        <w:spacing w:before="120"/>
        <w:rPr>
          <w:rStyle w:val="elementdeftypeChar"/>
          <w:rFonts w:eastAsia="Calibri"/>
          <w:b w:val="0"/>
        </w:rPr>
      </w:pPr>
      <w:bookmarkStart w:id="4160" w:name="_Toc3566479"/>
      <w:bookmarkStart w:id="4161" w:name="_Toc34747480"/>
      <w:bookmarkStart w:id="4162" w:name="_Toc77095932"/>
      <w:bookmarkStart w:id="4163" w:name="_Toc96333593"/>
      <w:r>
        <w:t xml:space="preserve">Table </w:t>
      </w:r>
      <w:r>
        <w:fldChar w:fldCharType="begin"/>
      </w:r>
      <w:r>
        <w:instrText xml:space="preserve"> SEQ Table \* ARABIC </w:instrText>
      </w:r>
      <w:r>
        <w:fldChar w:fldCharType="separate"/>
      </w:r>
      <w:r w:rsidR="006344F0">
        <w:rPr>
          <w:noProof/>
        </w:rPr>
        <w:t>72</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4160"/>
      <w:bookmarkEnd w:id="4161"/>
      <w:bookmarkEnd w:id="4162"/>
      <w:bookmarkEnd w:id="4163"/>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1ECE58E9" w:rsidR="006D1F06" w:rsidRDefault="006D1F06" w:rsidP="006D1F06">
      <w:pPr>
        <w:pStyle w:val="Beschriftung"/>
        <w:rPr>
          <w:rFonts w:cs="Calibri"/>
          <w:lang w:val="en-US" w:eastAsia="en-GB"/>
        </w:rPr>
      </w:pPr>
      <w:bookmarkStart w:id="4164" w:name="_Toc96333475"/>
      <w:r>
        <w:t xml:space="preserve">Figure </w:t>
      </w:r>
      <w:r>
        <w:fldChar w:fldCharType="begin"/>
      </w:r>
      <w:r>
        <w:instrText xml:space="preserve"> SEQ Figure \* ARABIC </w:instrText>
      </w:r>
      <w:r>
        <w:fldChar w:fldCharType="separate"/>
      </w:r>
      <w:ins w:id="4165" w:author="Weinert, Matthias (M.)" w:date="2022-02-21T10:55:00Z">
        <w:r w:rsidR="006344F0">
          <w:rPr>
            <w:noProof/>
          </w:rPr>
          <w:t>39</w:t>
        </w:r>
      </w:ins>
      <w:del w:id="4166" w:author="Weinert, Matthias (M.)" w:date="2022-02-17T14:54:00Z">
        <w:r w:rsidR="004E6643" w:rsidDel="005C101E">
          <w:rPr>
            <w:noProof/>
          </w:rPr>
          <w:delText>40</w:delText>
        </w:r>
      </w:del>
      <w:r>
        <w:fldChar w:fldCharType="end"/>
      </w:r>
      <w:r>
        <w:t>: Key measures of a nail &amp; examples of different nail types</w:t>
      </w:r>
      <w:bookmarkEnd w:id="4164"/>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lastRenderedPageBreak/>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40C392C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6344F0">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106CEE9" w:rsidR="00FC68DB" w:rsidRDefault="00FC68DB" w:rsidP="00B202D2">
      <w:pPr>
        <w:pStyle w:val="Beschriftung"/>
        <w:spacing w:before="120"/>
      </w:pPr>
      <w:bookmarkStart w:id="4168" w:name="_Toc3566480"/>
      <w:bookmarkStart w:id="4169" w:name="_Toc34747481"/>
      <w:bookmarkStart w:id="4170" w:name="_Toc77095933"/>
      <w:bookmarkStart w:id="4171" w:name="_Toc96333594"/>
      <w:r>
        <w:t xml:space="preserve">Table </w:t>
      </w:r>
      <w:r>
        <w:fldChar w:fldCharType="begin"/>
      </w:r>
      <w:r>
        <w:instrText xml:space="preserve"> SEQ Table \* ARABIC </w:instrText>
      </w:r>
      <w:r>
        <w:fldChar w:fldCharType="separate"/>
      </w:r>
      <w:r w:rsidR="006344F0">
        <w:rPr>
          <w:noProof/>
        </w:rPr>
        <w:t>73</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4168"/>
      <w:bookmarkEnd w:id="4169"/>
      <w:bookmarkEnd w:id="4170"/>
      <w:bookmarkEnd w:id="417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4172" w:name="_Toc77102063"/>
      <w:bookmarkStart w:id="4173" w:name="_Toc27753609"/>
      <w:bookmarkStart w:id="4174" w:name="_Toc96333396"/>
      <w:r>
        <w:t>Rotation Joints</w:t>
      </w:r>
      <w:bookmarkEnd w:id="4172"/>
      <w:bookmarkEnd w:id="4174"/>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proofErr w:type="spellStart"/>
            <w:r w:rsidRPr="00226A3F">
              <w:rPr>
                <w:sz w:val="20"/>
                <w:szCs w:val="20"/>
              </w:rPr>
              <w:t>appdata</w:t>
            </w:r>
            <w:proofErr w:type="spellEnd"/>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C572CB"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6344F0">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4175" w:author="Weinert, Matthias (M.)" w:date="2022-02-21T10:55:00Z">
              <w:r w:rsidR="006344F0" w:rsidRPr="006344F0">
                <w:rPr>
                  <w:sz w:val="20"/>
                  <w:szCs w:val="20"/>
                  <w:rPrChange w:id="4176" w:author="Weinert, Matthias (M.)" w:date="2022-02-21T10:55:00Z">
                    <w:rPr/>
                  </w:rPrChange>
                </w:rPr>
                <w:t xml:space="preserve">Custom Attributes </w:t>
              </w:r>
              <w:r w:rsidR="006344F0" w:rsidRPr="007331A4">
                <w:t>list</w:t>
              </w:r>
            </w:ins>
            <w:del w:id="4177"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11095E">
              <w:rPr>
                <w:rFonts w:cs="Calibri"/>
                <w:sz w:val="20"/>
                <w:szCs w:val="20"/>
                <w:lang w:eastAsia="en-GB"/>
              </w:rPr>
              <w:fldChar w:fldCharType="end"/>
            </w:r>
          </w:p>
        </w:tc>
      </w:tr>
    </w:tbl>
    <w:p w14:paraId="12C1336E" w14:textId="3E4FA661" w:rsidR="00FC68DB" w:rsidRDefault="00FC68DB" w:rsidP="00B202D2">
      <w:pPr>
        <w:pStyle w:val="Beschriftung"/>
        <w:spacing w:before="120"/>
      </w:pPr>
      <w:bookmarkStart w:id="4178" w:name="_Toc77095934"/>
      <w:bookmarkStart w:id="4179" w:name="_Toc96333595"/>
      <w:r>
        <w:t xml:space="preserve">Table </w:t>
      </w:r>
      <w:r>
        <w:fldChar w:fldCharType="begin"/>
      </w:r>
      <w:r>
        <w:instrText xml:space="preserve"> SEQ Table \* ARABIC </w:instrText>
      </w:r>
      <w:r>
        <w:fldChar w:fldCharType="separate"/>
      </w:r>
      <w:r w:rsidR="006344F0">
        <w:rPr>
          <w:noProof/>
        </w:rPr>
        <w:t>74</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4178"/>
      <w:bookmarkEnd w:id="4179"/>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5F618F50" w:rsidR="00FC68DB" w:rsidRDefault="00FC68DB" w:rsidP="00B202D2">
      <w:pPr>
        <w:pStyle w:val="Beschriftung"/>
      </w:pPr>
      <w:bookmarkStart w:id="4180" w:name="_Toc77095935"/>
      <w:bookmarkStart w:id="4181" w:name="_Toc96333596"/>
      <w:r>
        <w:t xml:space="preserve">Table </w:t>
      </w:r>
      <w:r>
        <w:fldChar w:fldCharType="begin"/>
      </w:r>
      <w:r>
        <w:instrText xml:space="preserve"> SEQ Table \* ARABIC </w:instrText>
      </w:r>
      <w:r>
        <w:fldChar w:fldCharType="separate"/>
      </w:r>
      <w:r w:rsidR="006344F0">
        <w:rPr>
          <w:noProof/>
        </w:rPr>
        <w:t>75</w:t>
      </w:r>
      <w:r>
        <w:fldChar w:fldCharType="end"/>
      </w:r>
      <w:r w:rsidRPr="00501F7D">
        <w:t>: Attributes of element &lt;</w:t>
      </w:r>
      <w:proofErr w:type="spellStart"/>
      <w:r w:rsidRPr="00501F7D">
        <w:t>rotation_joint</w:t>
      </w:r>
      <w:proofErr w:type="spellEnd"/>
      <w:r w:rsidRPr="00501F7D">
        <w:t>/&gt;</w:t>
      </w:r>
      <w:bookmarkEnd w:id="4180"/>
      <w:bookmarkEnd w:id="4181"/>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lastRenderedPageBreak/>
        <w:t>diameter</w:t>
      </w:r>
      <w:r w:rsidRPr="000B11EA">
        <w:t xml:space="preserve">: the diameter of the </w:t>
      </w:r>
      <w:r>
        <w:t>shaft</w:t>
      </w:r>
      <w:r w:rsidRPr="000B11EA">
        <w:t xml:space="preserve"> of the</w:t>
      </w:r>
      <w:r>
        <w:t xml:space="preserve"> rotation joint. </w:t>
      </w:r>
    </w:p>
    <w:p w14:paraId="5081B3F3" w14:textId="3EDA8C71"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6344F0">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1A0FFAF8" w:rsidR="00FC68DB" w:rsidRDefault="00FC68DB" w:rsidP="00B202D2">
      <w:pPr>
        <w:pStyle w:val="Beschriftung"/>
        <w:keepNext/>
        <w:keepLines/>
        <w:spacing w:before="120"/>
      </w:pPr>
      <w:bookmarkStart w:id="4182" w:name="_Toc77095936"/>
      <w:bookmarkStart w:id="4183" w:name="_Toc96333597"/>
      <w:r>
        <w:t xml:space="preserve">Table </w:t>
      </w:r>
      <w:r>
        <w:fldChar w:fldCharType="begin"/>
      </w:r>
      <w:r>
        <w:instrText xml:space="preserve"> SEQ Table \* ARABIC </w:instrText>
      </w:r>
      <w:r>
        <w:fldChar w:fldCharType="separate"/>
      </w:r>
      <w:r w:rsidR="006344F0">
        <w:rPr>
          <w:noProof/>
        </w:rPr>
        <w:t>76</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4182"/>
      <w:bookmarkEnd w:id="4183"/>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4184" w:name="_Toc77102064"/>
      <w:bookmarkStart w:id="4185" w:name="_Toc96333397"/>
      <w:r>
        <w:t>ROTAV</w:t>
      </w:r>
      <w:bookmarkEnd w:id="4184"/>
      <w:bookmarkEnd w:id="4185"/>
    </w:p>
    <w:p w14:paraId="5A854863" w14:textId="50031E7D"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ins w:id="4186" w:author="Weinert, Matthias (M.)" w:date="2022-02-21T10:55:00Z">
            <w:r w:rsidR="006344F0" w:rsidRPr="006344F0">
              <w:rPr>
                <w:rFonts w:asciiTheme="minorHAnsi" w:hAnsiTheme="minorHAnsi" w:cstheme="minorHAnsi"/>
                <w:noProof/>
                <w:sz w:val="22"/>
                <w:szCs w:val="22"/>
                <w:rPrChange w:id="4187" w:author="Weinert, Matthias (M.)" w:date="2022-02-21T10:55:00Z">
                  <w:rPr/>
                </w:rPrChange>
              </w:rPr>
              <w:t>[5]</w:t>
            </w:r>
          </w:ins>
          <w:del w:id="4188" w:author="Weinert, Matthias (M.)" w:date="2022-02-16T15:44:00Z">
            <w:r w:rsidR="0050351B" w:rsidRPr="0050351B" w:rsidDel="00F16E77">
              <w:rPr>
                <w:rFonts w:asciiTheme="minorHAnsi" w:hAnsiTheme="minorHAnsi" w:cstheme="minorHAnsi"/>
                <w:noProof/>
                <w:sz w:val="22"/>
                <w:szCs w:val="22"/>
              </w:rPr>
              <w:delText>[5]</w:delText>
            </w:r>
          </w:del>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4DC982B" w:rsidR="00FC68DB" w:rsidRPr="005C50FA" w:rsidRDefault="00FC68DB" w:rsidP="00B202D2">
      <w:pPr>
        <w:pStyle w:val="Beschriftung"/>
        <w:rPr>
          <w:color w:val="676F76"/>
          <w:sz w:val="21"/>
          <w:szCs w:val="21"/>
          <w:lang w:val="en"/>
        </w:rPr>
      </w:pPr>
      <w:bookmarkStart w:id="4189" w:name="_Toc76030564"/>
      <w:bookmarkStart w:id="4190" w:name="_Toc94530850"/>
      <w:bookmarkStart w:id="4191" w:name="_Toc96333476"/>
      <w:r>
        <w:t xml:space="preserve">Figure </w:t>
      </w:r>
      <w:r>
        <w:fldChar w:fldCharType="begin"/>
      </w:r>
      <w:r>
        <w:instrText xml:space="preserve"> SEQ Figure \* ARABIC </w:instrText>
      </w:r>
      <w:r>
        <w:fldChar w:fldCharType="separate"/>
      </w:r>
      <w:ins w:id="4192" w:author="Weinert, Matthias (M.)" w:date="2022-02-21T10:55:00Z">
        <w:r w:rsidR="006344F0">
          <w:rPr>
            <w:noProof/>
          </w:rPr>
          <w:t>40</w:t>
        </w:r>
      </w:ins>
      <w:del w:id="4193" w:author="Weinert, Matthias (M.)" w:date="2022-02-17T14:54:00Z">
        <w:r w:rsidR="004E6643" w:rsidDel="005C101E">
          <w:rPr>
            <w:noProof/>
          </w:rPr>
          <w:delText>41</w:delText>
        </w:r>
      </w:del>
      <w:r>
        <w:fldChar w:fldCharType="end"/>
      </w:r>
      <w:r>
        <w:t>: Process of Rotation Joining (ROTAV)</w:t>
      </w:r>
      <w:bookmarkEnd w:id="4189"/>
      <w:bookmarkEnd w:id="4190"/>
      <w:r w:rsidR="00345B93">
        <w:t xml:space="preserve"> </w:t>
      </w:r>
      <w:sdt>
        <w:sdtPr>
          <w:id w:val="99845575"/>
          <w:citation/>
        </w:sdtPr>
        <w:sdtContent>
          <w:r w:rsidR="00345B93">
            <w:fldChar w:fldCharType="begin"/>
          </w:r>
          <w:r w:rsidR="00345B93">
            <w:rPr>
              <w:lang w:val="en-US"/>
            </w:rPr>
            <w:instrText xml:space="preserve">CITATION Zie19 \l 1031 </w:instrText>
          </w:r>
          <w:r w:rsidR="00345B93">
            <w:fldChar w:fldCharType="separate"/>
          </w:r>
          <w:ins w:id="4194" w:author="Weinert, Matthias (M.)" w:date="2022-02-21T10:55:00Z">
            <w:r w:rsidR="006344F0" w:rsidRPr="006344F0">
              <w:rPr>
                <w:noProof/>
                <w:lang w:val="en-US"/>
                <w:rPrChange w:id="4195" w:author="Weinert, Matthias (M.)" w:date="2022-02-21T10:55:00Z">
                  <w:rPr>
                    <w:rFonts w:eastAsia="Times New Roman"/>
                  </w:rPr>
                </w:rPrChange>
              </w:rPr>
              <w:t>[5]</w:t>
            </w:r>
          </w:ins>
          <w:del w:id="4196" w:author="Weinert, Matthias (M.)" w:date="2022-02-16T15:44:00Z">
            <w:r w:rsidR="0050351B" w:rsidRPr="0050351B" w:rsidDel="00F16E77">
              <w:rPr>
                <w:noProof/>
                <w:lang w:val="en-US"/>
              </w:rPr>
              <w:delText>[5]</w:delText>
            </w:r>
          </w:del>
          <w:r w:rsidR="00345B93">
            <w:fldChar w:fldCharType="end"/>
          </w:r>
        </w:sdtContent>
      </w:sdt>
      <w:bookmarkEnd w:id="4191"/>
    </w:p>
    <w:p w14:paraId="45B2311D" w14:textId="54751747" w:rsidR="00FC68DB" w:rsidRDefault="00345B93" w:rsidP="00B202D2">
      <w:pPr>
        <w:keepNext/>
        <w:jc w:val="center"/>
      </w:pPr>
      <w:r>
        <w:rPr>
          <w:noProof/>
        </w:rPr>
        <w:lastRenderedPageBreak/>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39B0D9E" w:rsidR="00FC68DB" w:rsidRDefault="00FC68DB" w:rsidP="00B202D2">
      <w:pPr>
        <w:pStyle w:val="Beschriftung"/>
      </w:pPr>
      <w:bookmarkStart w:id="4197" w:name="_Toc76030565"/>
      <w:bookmarkStart w:id="4198" w:name="_Toc94530851"/>
      <w:bookmarkStart w:id="4199" w:name="_Toc96333477"/>
      <w:r>
        <w:t xml:space="preserve">Figure </w:t>
      </w:r>
      <w:r>
        <w:fldChar w:fldCharType="begin"/>
      </w:r>
      <w:r>
        <w:instrText xml:space="preserve"> SEQ Figure \* ARABIC </w:instrText>
      </w:r>
      <w:r>
        <w:fldChar w:fldCharType="separate"/>
      </w:r>
      <w:ins w:id="4200" w:author="Weinert, Matthias (M.)" w:date="2022-02-21T10:55:00Z">
        <w:r w:rsidR="006344F0">
          <w:rPr>
            <w:noProof/>
          </w:rPr>
          <w:t>41</w:t>
        </w:r>
      </w:ins>
      <w:del w:id="4201" w:author="Weinert, Matthias (M.)" w:date="2022-02-17T14:54:00Z">
        <w:r w:rsidR="004E6643" w:rsidDel="005C101E">
          <w:rPr>
            <w:noProof/>
          </w:rPr>
          <w:delText>42</w:delText>
        </w:r>
      </w:del>
      <w:r>
        <w:fldChar w:fldCharType="end"/>
      </w:r>
      <w:r>
        <w:t xml:space="preserve">: ROTAV connecting </w:t>
      </w:r>
      <w:proofErr w:type="spellStart"/>
      <w:r>
        <w:t>aluminum</w:t>
      </w:r>
      <w:proofErr w:type="spellEnd"/>
      <w:r>
        <w:t xml:space="preserve"> and steel sheets</w:t>
      </w:r>
      <w:bookmarkEnd w:id="4197"/>
      <w:bookmarkEnd w:id="4198"/>
      <w:r w:rsidR="00345B93">
        <w:t xml:space="preserve"> </w:t>
      </w:r>
      <w:sdt>
        <w:sdtPr>
          <w:id w:val="1488972495"/>
          <w:citation/>
        </w:sdtPr>
        <w:sdtContent>
          <w:r w:rsidR="00345B93">
            <w:fldChar w:fldCharType="begin"/>
          </w:r>
          <w:r w:rsidR="00345B93">
            <w:rPr>
              <w:lang w:val="en-US"/>
            </w:rPr>
            <w:instrText xml:space="preserve">CITATION Zie19 \l 1031 </w:instrText>
          </w:r>
          <w:r w:rsidR="00345B93">
            <w:fldChar w:fldCharType="separate"/>
          </w:r>
          <w:ins w:id="4202" w:author="Weinert, Matthias (M.)" w:date="2022-02-21T10:55:00Z">
            <w:r w:rsidR="006344F0" w:rsidRPr="006344F0">
              <w:rPr>
                <w:noProof/>
                <w:lang w:val="en-US"/>
                <w:rPrChange w:id="4203" w:author="Weinert, Matthias (M.)" w:date="2022-02-21T10:55:00Z">
                  <w:rPr>
                    <w:rFonts w:eastAsia="Times New Roman"/>
                  </w:rPr>
                </w:rPrChange>
              </w:rPr>
              <w:t>[5]</w:t>
            </w:r>
          </w:ins>
          <w:del w:id="4204" w:author="Weinert, Matthias (M.)" w:date="2022-02-16T15:44:00Z">
            <w:r w:rsidR="0050351B" w:rsidRPr="0050351B" w:rsidDel="00F16E77">
              <w:rPr>
                <w:noProof/>
                <w:lang w:val="en-US"/>
              </w:rPr>
              <w:delText>[5]</w:delText>
            </w:r>
          </w:del>
          <w:r w:rsidR="00345B93">
            <w:fldChar w:fldCharType="end"/>
          </w:r>
        </w:sdtContent>
      </w:sdt>
      <w:bookmarkEnd w:id="4199"/>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513579B4" w:rsidR="00FC68DB" w:rsidRPr="00F84930" w:rsidRDefault="00FC68DB" w:rsidP="00B202D2">
      <w:pPr>
        <w:pStyle w:val="Beschriftung"/>
        <w:spacing w:before="120"/>
        <w:rPr>
          <w:rFonts w:cs="Calibri"/>
          <w:szCs w:val="22"/>
          <w:lang w:eastAsia="en-GB"/>
        </w:rPr>
      </w:pPr>
      <w:bookmarkStart w:id="4205" w:name="_Toc77095937"/>
      <w:bookmarkStart w:id="4206" w:name="_Toc96333598"/>
      <w:r>
        <w:t xml:space="preserve">Table </w:t>
      </w:r>
      <w:r>
        <w:fldChar w:fldCharType="begin"/>
      </w:r>
      <w:r>
        <w:instrText xml:space="preserve"> SEQ Table \* ARABIC </w:instrText>
      </w:r>
      <w:r>
        <w:fldChar w:fldCharType="separate"/>
      </w:r>
      <w:r w:rsidR="006344F0">
        <w:rPr>
          <w:noProof/>
        </w:rPr>
        <w:t>77</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4205"/>
      <w:bookmarkEnd w:id="4206"/>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w:t>
      </w:r>
      <w:proofErr w:type="spellStart"/>
      <w:r>
        <w:t>appdata</w:t>
      </w:r>
      <w:proofErr w:type="spellEnd"/>
      <w:r>
        <w:t>&gt;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w:t>
      </w:r>
      <w:proofErr w:type="spellStart"/>
      <w:r>
        <w:t>appdata</w:t>
      </w:r>
      <w:proofErr w:type="spellEnd"/>
      <w:r>
        <w:t>&gt;</w:t>
      </w:r>
    </w:p>
    <w:p w14:paraId="2447B689" w14:textId="77777777" w:rsidR="00FC68DB" w:rsidRDefault="00FC68DB" w:rsidP="00B202D2">
      <w:pPr>
        <w:pStyle w:val="XMLCode"/>
        <w:keepNext/>
      </w:pPr>
      <w:r>
        <w:t>&lt;/connection_0d&gt;</w:t>
      </w:r>
      <w:bookmarkEnd w:id="417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4207" w:name="_Toc428537246"/>
      <w:bookmarkStart w:id="4208" w:name="_Toc428969565"/>
      <w:bookmarkStart w:id="4209" w:name="_Toc429052956"/>
      <w:bookmarkStart w:id="4210" w:name="_Toc428537247"/>
      <w:bookmarkStart w:id="4211" w:name="_Toc428965632"/>
      <w:bookmarkStart w:id="4212" w:name="_Toc428969566"/>
      <w:bookmarkStart w:id="4213" w:name="_Toc429052957"/>
      <w:bookmarkStart w:id="4214" w:name="_Toc428456280"/>
      <w:bookmarkStart w:id="4215" w:name="_Toc428537248"/>
      <w:bookmarkStart w:id="4216" w:name="_Toc428969567"/>
      <w:bookmarkStart w:id="4217" w:name="_Toc429052958"/>
      <w:bookmarkStart w:id="4218" w:name="_Toc338938901"/>
      <w:bookmarkStart w:id="4219" w:name="_Toc338939097"/>
      <w:bookmarkStart w:id="4220" w:name="_Toc3556997"/>
      <w:bookmarkStart w:id="4221" w:name="_Toc34747247"/>
      <w:bookmarkStart w:id="4222" w:name="_Toc77102065"/>
      <w:bookmarkStart w:id="4223" w:name="_Toc96333398"/>
      <w:bookmarkEnd w:id="4207"/>
      <w:bookmarkEnd w:id="4208"/>
      <w:bookmarkEnd w:id="4209"/>
      <w:bookmarkEnd w:id="4210"/>
      <w:bookmarkEnd w:id="4211"/>
      <w:bookmarkEnd w:id="4212"/>
      <w:bookmarkEnd w:id="4213"/>
      <w:bookmarkEnd w:id="4214"/>
      <w:bookmarkEnd w:id="4215"/>
      <w:bookmarkEnd w:id="4216"/>
      <w:bookmarkEnd w:id="4217"/>
      <w:r w:rsidRPr="007055D9">
        <w:t>1D connections</w:t>
      </w:r>
      <w:bookmarkEnd w:id="4218"/>
      <w:bookmarkEnd w:id="4219"/>
      <w:bookmarkEnd w:id="4220"/>
      <w:bookmarkEnd w:id="4221"/>
      <w:bookmarkEnd w:id="4222"/>
      <w:bookmarkEnd w:id="4223"/>
    </w:p>
    <w:p w14:paraId="249DECC1" w14:textId="77777777" w:rsidR="00FC68DB" w:rsidRDefault="00FC68DB" w:rsidP="00B202D2">
      <w:pPr>
        <w:pStyle w:val="berschrift2"/>
      </w:pPr>
      <w:bookmarkStart w:id="4224" w:name="_Toc3556998"/>
      <w:bookmarkStart w:id="4225" w:name="_Toc34747248"/>
      <w:bookmarkStart w:id="4226" w:name="_Toc77102066"/>
      <w:bookmarkStart w:id="4227" w:name="_Toc338938902"/>
      <w:bookmarkStart w:id="4228" w:name="_Toc338939098"/>
      <w:bookmarkStart w:id="4229" w:name="_Toc96333399"/>
      <w:r w:rsidRPr="00246BE4">
        <w:t>Generic Definitions</w:t>
      </w:r>
      <w:bookmarkEnd w:id="4224"/>
      <w:bookmarkEnd w:id="4225"/>
      <w:bookmarkEnd w:id="4226"/>
      <w:bookmarkEnd w:id="4229"/>
    </w:p>
    <w:p w14:paraId="59908147" w14:textId="77777777" w:rsidR="00FC68DB" w:rsidRDefault="00FC68DB" w:rsidP="00B202D2">
      <w:pPr>
        <w:pStyle w:val="berschrift3"/>
      </w:pPr>
      <w:bookmarkStart w:id="4230" w:name="_Toc3556999"/>
      <w:bookmarkStart w:id="4231" w:name="_Toc34747249"/>
      <w:bookmarkStart w:id="4232" w:name="_Toc77102067"/>
      <w:bookmarkStart w:id="4233" w:name="_Toc96333400"/>
      <w:r>
        <w:t>Identification</w:t>
      </w:r>
      <w:bookmarkEnd w:id="4230"/>
      <w:bookmarkEnd w:id="4231"/>
      <w:bookmarkEnd w:id="4232"/>
      <w:bookmarkEnd w:id="4233"/>
    </w:p>
    <w:p w14:paraId="17BC607B" w14:textId="6A15C43A"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6344F0">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4234" w:name="_Ref414571413"/>
      <w:bookmarkStart w:id="4235" w:name="_Ref429050458"/>
      <w:bookmarkStart w:id="4236" w:name="_Toc3557000"/>
      <w:bookmarkStart w:id="4237" w:name="_Toc34747250"/>
      <w:bookmarkStart w:id="4238" w:name="_Toc77102068"/>
      <w:bookmarkStart w:id="4239" w:name="_Toc96333401"/>
      <w:r w:rsidRPr="007055D9">
        <w:t>L</w:t>
      </w:r>
      <w:bookmarkEnd w:id="4234"/>
      <w:r>
        <w:t>ocation</w:t>
      </w:r>
      <w:bookmarkEnd w:id="4235"/>
      <w:bookmarkEnd w:id="4236"/>
      <w:bookmarkEnd w:id="4237"/>
      <w:bookmarkEnd w:id="4238"/>
      <w:bookmarkEnd w:id="4239"/>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10B2F574" w:rsidR="00FC68DB" w:rsidRPr="002F1570" w:rsidRDefault="00FC68DB" w:rsidP="00B202D2">
      <w:pPr>
        <w:rPr>
          <w:b/>
          <w:bCs/>
          <w:i/>
          <w:iCs/>
          <w:lang w:val="de-DE"/>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fldChar w:fldCharType="separate"/>
      </w:r>
      <w:proofErr w:type="spellStart"/>
      <w:ins w:id="4240" w:author="Weinert, Matthias (M.)" w:date="2022-02-21T10:55:00Z">
        <w:r w:rsidR="006344F0" w:rsidRPr="006344F0">
          <w:rPr>
            <w:i/>
            <w:iCs/>
            <w:lang w:val="en-US"/>
            <w:rPrChange w:id="4241" w:author="Weinert, Matthias (M.)" w:date="2022-02-21T11:17:00Z">
              <w:rPr>
                <w:i/>
                <w:iCs/>
                <w:lang w:val="de-DE"/>
              </w:rPr>
            </w:rPrChange>
          </w:rPr>
          <w:t>Fehler</w:t>
        </w:r>
        <w:proofErr w:type="spellEnd"/>
        <w:r w:rsidR="006344F0" w:rsidRPr="006344F0">
          <w:rPr>
            <w:i/>
            <w:iCs/>
            <w:lang w:val="en-US"/>
            <w:rPrChange w:id="4242" w:author="Weinert, Matthias (M.)" w:date="2022-02-21T11:17:00Z">
              <w:rPr>
                <w:i/>
                <w:iCs/>
                <w:lang w:val="de-DE"/>
              </w:rPr>
            </w:rPrChange>
          </w:rPr>
          <w:t xml:space="preserve">! </w:t>
        </w:r>
        <w:r w:rsidR="006344F0">
          <w:rPr>
            <w:i/>
            <w:iCs/>
            <w:lang w:val="de-DE"/>
          </w:rPr>
          <w:t xml:space="preserve">Verweisquelle konnte nicht gefunden </w:t>
        </w:r>
        <w:proofErr w:type="spellStart"/>
        <w:r w:rsidR="006344F0">
          <w:rPr>
            <w:i/>
            <w:iCs/>
            <w:lang w:val="de-DE"/>
          </w:rPr>
          <w:t>werden.</w:t>
        </w:r>
      </w:ins>
      <w:del w:id="4243" w:author="Weinert, Matthias (M.)" w:date="2022-02-16T15:43:00Z">
        <w:r w:rsidR="0050351B" w:rsidRPr="00F16E77" w:rsidDel="00F16E77">
          <w:rPr>
            <w:i/>
            <w:iCs/>
            <w:lang w:val="de-DE"/>
            <w:rPrChange w:id="4244" w:author="Weinert, Matthias (M.)" w:date="2022-02-16T15:45:00Z">
              <w:rPr>
                <w:i/>
                <w:iCs/>
                <w:lang w:val="en-US"/>
              </w:rPr>
            </w:rPrChange>
          </w:rPr>
          <w:delText xml:space="preserve">Fehler! </w:delText>
        </w:r>
        <w:r w:rsidR="0050351B" w:rsidDel="00F16E77">
          <w:rPr>
            <w:i/>
            <w:iCs/>
            <w:lang w:val="de-DE"/>
          </w:rPr>
          <w:delText>Verweisquelle konnte nicht gefunden werden.</w:delText>
        </w:r>
      </w:del>
      <w:r w:rsidRPr="007215C5">
        <w:rPr>
          <w:b/>
          <w:bCs/>
          <w:i/>
          <w:iCs/>
        </w:rPr>
        <w:fldChar w:fldCharType="end"/>
      </w:r>
      <w:r w:rsidRPr="007215C5">
        <w:rPr>
          <w:b/>
          <w:bCs/>
          <w:i/>
          <w:iCs/>
        </w:rPr>
        <w:fldChar w:fldCharType="begin"/>
      </w:r>
      <w:r w:rsidRPr="00E913A8">
        <w:rPr>
          <w:lang w:val="de-DE"/>
        </w:rPr>
        <w:instrText xml:space="preserve"> REF _Ref428965475 \h  \* MERGEFORMAT </w:instrText>
      </w:r>
      <w:r w:rsidRPr="007215C5">
        <w:rPr>
          <w:b/>
          <w:bCs/>
          <w:i/>
          <w:iCs/>
        </w:rPr>
        <w:fldChar w:fldCharType="separate"/>
      </w:r>
      <w:ins w:id="4245" w:author="Weinert, Matthias (M.)" w:date="2022-02-21T10:55:00Z">
        <w:r w:rsidR="006344F0">
          <w:rPr>
            <w:i/>
            <w:iCs/>
            <w:lang w:val="de-DE"/>
          </w:rPr>
          <w:t>Fehler</w:t>
        </w:r>
        <w:proofErr w:type="spellEnd"/>
        <w:r w:rsidR="006344F0">
          <w:rPr>
            <w:i/>
            <w:iCs/>
            <w:lang w:val="de-DE"/>
          </w:rPr>
          <w:t>! Verweisquelle konnte nicht gefunden werden.</w:t>
        </w:r>
      </w:ins>
      <w:del w:id="4246" w:author="Weinert, Matthias (M.)" w:date="2022-02-17T15:56:00Z">
        <w:r w:rsidR="005C101E" w:rsidDel="002F1570">
          <w:rPr>
            <w:i/>
            <w:iCs/>
            <w:lang w:val="de-DE"/>
          </w:rPr>
          <w:delText xml:space="preserve">Fehler! </w:delText>
        </w:r>
        <w:r w:rsidR="005C101E" w:rsidRPr="002F1570" w:rsidDel="002F1570">
          <w:rPr>
            <w:i/>
            <w:iCs/>
            <w:lang w:val="de-DE"/>
          </w:rPr>
          <w:delText>Verweisquelle konnte nicht gefunden werden.</w:delText>
        </w:r>
      </w:del>
      <w:r w:rsidRPr="007215C5">
        <w:rPr>
          <w:b/>
          <w:bCs/>
          <w:i/>
          <w:iCs/>
        </w:rPr>
        <w:fldChar w:fldCharType="end"/>
      </w:r>
      <w:r w:rsidRPr="002F1570">
        <w:rPr>
          <w:lang w:val="de-DE"/>
        </w:rPr>
        <w:t>.</w:t>
      </w:r>
    </w:p>
    <w:p w14:paraId="748F37AE" w14:textId="77777777" w:rsidR="00FC68DB" w:rsidRPr="004E5916" w:rsidRDefault="00FC68DB" w:rsidP="00B202D2">
      <w:r>
        <w:t xml:space="preserve">The </w:t>
      </w:r>
      <w:proofErr w:type="spellStart"/>
      <w:r>
        <w:t>χMCF</w:t>
      </w:r>
      <w:proofErr w:type="spellEnd"/>
      <w:r>
        <w:t xml:space="preserve">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4140D24B" w:rsidR="00FC68DB" w:rsidRDefault="00FC68DB" w:rsidP="00B202D2">
      <w:pPr>
        <w:pStyle w:val="Beschriftung"/>
        <w:spacing w:before="120"/>
      </w:pPr>
      <w:bookmarkStart w:id="4247" w:name="_Toc3566481"/>
      <w:bookmarkStart w:id="4248" w:name="_Toc34747482"/>
      <w:bookmarkStart w:id="4249" w:name="_Toc77095938"/>
      <w:bookmarkStart w:id="4250" w:name="_Toc96333599"/>
      <w:r>
        <w:t xml:space="preserve">Table </w:t>
      </w:r>
      <w:r>
        <w:fldChar w:fldCharType="begin"/>
      </w:r>
      <w:r>
        <w:instrText xml:space="preserve"> SEQ Table \* ARABIC </w:instrText>
      </w:r>
      <w:r>
        <w:fldChar w:fldCharType="separate"/>
      </w:r>
      <w:r w:rsidR="006344F0">
        <w:rPr>
          <w:noProof/>
        </w:rPr>
        <w:t>78</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4247"/>
      <w:bookmarkEnd w:id="4248"/>
      <w:bookmarkEnd w:id="4249"/>
      <w:bookmarkEnd w:id="4250"/>
    </w:p>
    <w:p w14:paraId="71278377" w14:textId="77777777" w:rsidR="00FC68DB" w:rsidRDefault="00FC68DB" w:rsidP="00B202D2">
      <w:r>
        <w:t>A connection line with sharp corners</w:t>
      </w:r>
      <w:r>
        <w:rPr>
          <w:rStyle w:val="Funotenzeichen"/>
        </w:rPr>
        <w:footnoteReference w:id="17"/>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1425D54F" w:rsidR="00FC68DB" w:rsidRDefault="00FC68DB" w:rsidP="00B202D2">
      <w:pPr>
        <w:pStyle w:val="Beschriftung"/>
        <w:spacing w:before="120"/>
      </w:pPr>
      <w:bookmarkStart w:id="4251" w:name="_Toc3566482"/>
      <w:bookmarkStart w:id="4252" w:name="_Toc34747483"/>
      <w:bookmarkStart w:id="4253" w:name="_Toc77095939"/>
      <w:bookmarkStart w:id="4254" w:name="_Toc96333600"/>
      <w:r>
        <w:t xml:space="preserve">Table </w:t>
      </w:r>
      <w:r>
        <w:fldChar w:fldCharType="begin"/>
      </w:r>
      <w:r>
        <w:instrText xml:space="preserve"> SEQ Table \* ARABIC </w:instrText>
      </w:r>
      <w:r>
        <w:fldChar w:fldCharType="separate"/>
      </w:r>
      <w:r w:rsidR="006344F0">
        <w:rPr>
          <w:noProof/>
        </w:rPr>
        <w:t>79</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4251"/>
      <w:bookmarkEnd w:id="4252"/>
      <w:bookmarkEnd w:id="4253"/>
      <w:bookmarkEnd w:id="4254"/>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14D2970F" w:rsidR="00FC68DB" w:rsidRDefault="00FC68DB" w:rsidP="00B202D2">
      <w:pPr>
        <w:pStyle w:val="Beschriftung"/>
        <w:spacing w:before="120"/>
      </w:pPr>
      <w:bookmarkStart w:id="4255" w:name="_Toc3566483"/>
      <w:bookmarkStart w:id="4256" w:name="_Toc34747484"/>
      <w:bookmarkStart w:id="4257" w:name="_Toc77095940"/>
      <w:bookmarkStart w:id="4258" w:name="_Toc96333601"/>
      <w:r>
        <w:t xml:space="preserve">Table </w:t>
      </w:r>
      <w:r>
        <w:fldChar w:fldCharType="begin"/>
      </w:r>
      <w:r>
        <w:instrText xml:space="preserve"> SEQ Table \* ARABIC </w:instrText>
      </w:r>
      <w:r>
        <w:fldChar w:fldCharType="separate"/>
      </w:r>
      <w:r w:rsidR="006344F0">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4255"/>
      <w:bookmarkEnd w:id="4256"/>
      <w:bookmarkEnd w:id="4257"/>
      <w:bookmarkEnd w:id="4258"/>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4259" w:name="_Toc432343680"/>
      <w:bookmarkStart w:id="4260" w:name="_Ref69114607"/>
      <w:bookmarkStart w:id="4261" w:name="_Ref69114623"/>
      <w:bookmarkStart w:id="4262" w:name="_Toc77102069"/>
      <w:bookmarkStart w:id="4263" w:name="_Toc3557001"/>
      <w:bookmarkStart w:id="4264" w:name="_Toc34747251"/>
      <w:r w:rsidRPr="00037F3D">
        <w:t>Intermittent Connection Lines</w:t>
      </w:r>
      <w:bookmarkEnd w:id="4259"/>
      <w:bookmarkEnd w:id="4260"/>
      <w:bookmarkEnd w:id="4261"/>
      <w:bookmarkEnd w:id="4262"/>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8"/>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 xml:space="preserve">Intermittent connection lines were introduced with </w:t>
      </w:r>
      <w:proofErr w:type="spellStart"/>
      <w:r w:rsidRPr="00037F3D">
        <w:t>χMCF</w:t>
      </w:r>
      <w:proofErr w:type="spellEnd"/>
      <w:r w:rsidRPr="00037F3D">
        <w:t xml:space="preserve">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9"/>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w:t>
      </w:r>
      <w:proofErr w:type="spellStart"/>
      <w:r>
        <w:t>χMCF</w:t>
      </w:r>
      <w:proofErr w:type="spellEnd"/>
      <w:r>
        <w:t xml:space="preserve">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proofErr w:type="spellStart"/>
      <w:r>
        <w:t>χMCF</w:t>
      </w:r>
      <w:proofErr w:type="spellEnd"/>
      <w:r>
        <w:t xml:space="preserve">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5F3F861" w:rsidR="00FC68DB" w:rsidRDefault="00FC68DB" w:rsidP="00B202D2">
      <w:pPr>
        <w:pStyle w:val="Beschriftung"/>
      </w:pPr>
      <w:bookmarkStart w:id="4267" w:name="_Toc76030566"/>
      <w:bookmarkStart w:id="4268" w:name="_Toc94530852"/>
      <w:bookmarkStart w:id="4269" w:name="_Toc96333478"/>
      <w:r>
        <w:t xml:space="preserve">Figure </w:t>
      </w:r>
      <w:r>
        <w:fldChar w:fldCharType="begin"/>
      </w:r>
      <w:r>
        <w:instrText xml:space="preserve"> SEQ Figure \* ARABIC </w:instrText>
      </w:r>
      <w:r>
        <w:fldChar w:fldCharType="separate"/>
      </w:r>
      <w:ins w:id="4270" w:author="Weinert, Matthias (M.)" w:date="2022-02-21T10:55:00Z">
        <w:r w:rsidR="006344F0">
          <w:rPr>
            <w:noProof/>
          </w:rPr>
          <w:t>42</w:t>
        </w:r>
      </w:ins>
      <w:del w:id="4271" w:author="Weinert, Matthias (M.)" w:date="2022-02-17T14:54:00Z">
        <w:r w:rsidR="004E6643" w:rsidDel="005C101E">
          <w:rPr>
            <w:noProof/>
          </w:rPr>
          <w:delText>43</w:delText>
        </w:r>
      </w:del>
      <w:r>
        <w:fldChar w:fldCharType="end"/>
      </w:r>
      <w:r>
        <w:t>: Terminology of a regular intermittent weld</w:t>
      </w:r>
      <w:bookmarkEnd w:id="4267"/>
      <w:bookmarkEnd w:id="4268"/>
      <w:bookmarkEnd w:id="426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9347AB5" w:rsidR="00FC68DB" w:rsidRDefault="00FC68DB" w:rsidP="00B202D2">
      <w:pPr>
        <w:pStyle w:val="Beschriftung"/>
      </w:pPr>
      <w:bookmarkStart w:id="4272" w:name="_Toc76030567"/>
      <w:bookmarkStart w:id="4273" w:name="_Toc94530853"/>
      <w:bookmarkStart w:id="4274" w:name="_Toc96333479"/>
      <w:r>
        <w:t xml:space="preserve">Figure </w:t>
      </w:r>
      <w:r>
        <w:fldChar w:fldCharType="begin"/>
      </w:r>
      <w:r>
        <w:instrText xml:space="preserve"> SEQ Figure \* ARABIC </w:instrText>
      </w:r>
      <w:r>
        <w:fldChar w:fldCharType="separate"/>
      </w:r>
      <w:ins w:id="4275" w:author="Weinert, Matthias (M.)" w:date="2022-02-21T10:55:00Z">
        <w:r w:rsidR="006344F0">
          <w:rPr>
            <w:noProof/>
          </w:rPr>
          <w:t>43</w:t>
        </w:r>
      </w:ins>
      <w:del w:id="4276" w:author="Weinert, Matthias (M.)" w:date="2022-02-17T14:54:00Z">
        <w:r w:rsidR="004E6643" w:rsidDel="005C101E">
          <w:rPr>
            <w:noProof/>
          </w:rPr>
          <w:delText>44</w:delText>
        </w:r>
      </w:del>
      <w:r>
        <w:fldChar w:fldCharType="end"/>
      </w:r>
      <w:r>
        <w:t>: Regular intermittent weld with first spacing and last spacing</w:t>
      </w:r>
      <w:bookmarkEnd w:id="4272"/>
      <w:bookmarkEnd w:id="4273"/>
      <w:bookmarkEnd w:id="42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435CDAD3" w:rsidR="00FC68DB" w:rsidRPr="00F41434" w:rsidRDefault="00FC68DB" w:rsidP="00B202D2">
      <w:pPr>
        <w:keepNext/>
        <w:jc w:val="center"/>
      </w:pPr>
      <w:bookmarkStart w:id="4277" w:name="_Toc76030568"/>
      <w:bookmarkStart w:id="4278" w:name="_Toc94530854"/>
      <w:bookmarkStart w:id="4279" w:name="_Toc96333480"/>
      <w:r>
        <w:t xml:space="preserve">Figure </w:t>
      </w:r>
      <w:r>
        <w:fldChar w:fldCharType="begin"/>
      </w:r>
      <w:r>
        <w:instrText xml:space="preserve"> SEQ Figure \* ARABIC </w:instrText>
      </w:r>
      <w:r>
        <w:fldChar w:fldCharType="separate"/>
      </w:r>
      <w:ins w:id="4280" w:author="Weinert, Matthias (M.)" w:date="2022-02-21T10:55:00Z">
        <w:r w:rsidR="006344F0">
          <w:rPr>
            <w:noProof/>
          </w:rPr>
          <w:t>44</w:t>
        </w:r>
      </w:ins>
      <w:del w:id="4281" w:author="Weinert, Matthias (M.)" w:date="2022-02-17T14:54:00Z">
        <w:r w:rsidR="004E6643" w:rsidDel="005C101E">
          <w:rPr>
            <w:noProof/>
          </w:rPr>
          <w:delText>45</w:delText>
        </w:r>
      </w:del>
      <w:r>
        <w:fldChar w:fldCharType="end"/>
      </w:r>
      <w:r>
        <w:t>: Irregular intermittent welds</w:t>
      </w:r>
      <w:bookmarkEnd w:id="4277"/>
      <w:bookmarkEnd w:id="4278"/>
      <w:bookmarkEnd w:id="4279"/>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4282"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4282"/>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1EEF7BF4" w:rsidR="00FC68DB" w:rsidRDefault="00FC68DB" w:rsidP="00B202D2">
      <w:pPr>
        <w:pStyle w:val="Beschriftung"/>
        <w:spacing w:before="120"/>
      </w:pPr>
      <w:bookmarkStart w:id="4283" w:name="_Ref68888312"/>
      <w:bookmarkStart w:id="4284" w:name="_Toc77095941"/>
      <w:bookmarkStart w:id="4285" w:name="_Toc96333602"/>
      <w:r>
        <w:t xml:space="preserve">Table </w:t>
      </w:r>
      <w:r>
        <w:fldChar w:fldCharType="begin"/>
      </w:r>
      <w:r>
        <w:instrText xml:space="preserve"> SEQ Table \* ARABIC </w:instrText>
      </w:r>
      <w:r>
        <w:fldChar w:fldCharType="separate"/>
      </w:r>
      <w:r w:rsidR="006344F0">
        <w:rPr>
          <w:noProof/>
        </w:rPr>
        <w:t>81</w:t>
      </w:r>
      <w:r>
        <w:fldChar w:fldCharType="end"/>
      </w:r>
      <w:bookmarkEnd w:id="4283"/>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4284"/>
      <w:bookmarkEnd w:id="4285"/>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5F5D7281" w:rsidR="00FC68DB" w:rsidRDefault="00FC68DB" w:rsidP="00B202D2">
      <w:pPr>
        <w:pStyle w:val="Beschriftung"/>
        <w:spacing w:before="120"/>
      </w:pPr>
      <w:bookmarkStart w:id="4286" w:name="_Toc77095942"/>
      <w:bookmarkStart w:id="4287" w:name="_Toc96333603"/>
      <w:r>
        <w:t xml:space="preserve">Table </w:t>
      </w:r>
      <w:r>
        <w:fldChar w:fldCharType="begin"/>
      </w:r>
      <w:r>
        <w:instrText xml:space="preserve"> SEQ Table \* ARABIC </w:instrText>
      </w:r>
      <w:r>
        <w:fldChar w:fldCharType="separate"/>
      </w:r>
      <w:r w:rsidR="006344F0">
        <w:rPr>
          <w:noProof/>
        </w:rPr>
        <w:t>82</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4286"/>
      <w:bookmarkEnd w:id="4287"/>
    </w:p>
    <w:p w14:paraId="736229FE" w14:textId="30A0350B"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6344F0">
        <w:t xml:space="preserve">Table </w:t>
      </w:r>
      <w:r w:rsidR="006344F0">
        <w:rPr>
          <w:noProof/>
        </w:rPr>
        <w:t>81</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w:t>
      </w:r>
      <w:r w:rsidRPr="00966BAF">
        <w:rPr>
          <w:rFonts w:asciiTheme="minorHAnsi" w:hAnsiTheme="minorHAnsi" w:cstheme="minorHAnsi"/>
          <w:lang w:val="en-US"/>
        </w:rPr>
        <w:lastRenderedPageBreak/>
        <w:t xml:space="preserve">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0"/>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67674E"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67674E"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67674E"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67674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67674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4291"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4291"/>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4292"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4292"/>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4293" w:name="_Toc77102070"/>
      <w:bookmarkStart w:id="4294" w:name="_Toc96333402"/>
      <w:r>
        <w:t>Type Specification</w:t>
      </w:r>
      <w:bookmarkEnd w:id="4263"/>
      <w:bookmarkEnd w:id="4264"/>
      <w:bookmarkEnd w:id="4293"/>
      <w:bookmarkEnd w:id="4294"/>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146F77DA"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6344F0">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55BBAFBE"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6344F0">
              <w:rPr>
                <w:sz w:val="20"/>
                <w:szCs w:val="20"/>
              </w:rPr>
              <w:t>7.3.1.3</w:t>
            </w:r>
            <w:r>
              <w:rPr>
                <w:sz w:val="20"/>
                <w:szCs w:val="20"/>
              </w:rPr>
              <w:fldChar w:fldCharType="end"/>
            </w:r>
          </w:p>
        </w:tc>
      </w:tr>
    </w:tbl>
    <w:p w14:paraId="0214BA1A" w14:textId="17604F1D" w:rsidR="00FC68DB" w:rsidRPr="003038C9" w:rsidRDefault="00FC68DB" w:rsidP="00B202D2">
      <w:pPr>
        <w:pStyle w:val="Beschriftung"/>
        <w:spacing w:before="120"/>
        <w:rPr>
          <w:lang w:eastAsia="x-none"/>
        </w:rPr>
      </w:pPr>
      <w:bookmarkStart w:id="4295" w:name="_Toc3566484"/>
      <w:bookmarkStart w:id="4296" w:name="_Toc34747485"/>
      <w:bookmarkStart w:id="4297" w:name="_Toc77095943"/>
      <w:bookmarkStart w:id="4298" w:name="_Toc96333604"/>
      <w:r>
        <w:t xml:space="preserve">Table </w:t>
      </w:r>
      <w:r>
        <w:fldChar w:fldCharType="begin"/>
      </w:r>
      <w:r>
        <w:instrText xml:space="preserve"> SEQ Table \* ARABIC </w:instrText>
      </w:r>
      <w:r>
        <w:fldChar w:fldCharType="separate"/>
      </w:r>
      <w:r w:rsidR="006344F0">
        <w:rPr>
          <w:noProof/>
        </w:rPr>
        <w:t>83</w:t>
      </w:r>
      <w:r>
        <w:fldChar w:fldCharType="end"/>
      </w:r>
      <w:r>
        <w:t xml:space="preserve">: Nested elements of element </w:t>
      </w:r>
      <w:r w:rsidRPr="00271D68">
        <w:rPr>
          <w:rFonts w:ascii="Courier New" w:hAnsi="Courier New" w:cs="Courier New"/>
          <w:kern w:val="22"/>
        </w:rPr>
        <w:t>&lt;connection_1d/&gt;</w:t>
      </w:r>
      <w:bookmarkEnd w:id="4295"/>
      <w:bookmarkEnd w:id="4296"/>
      <w:bookmarkEnd w:id="4297"/>
      <w:bookmarkEnd w:id="4298"/>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4299" w:name="_Toc3557002"/>
      <w:bookmarkStart w:id="4300" w:name="_Toc34747252"/>
      <w:bookmarkStart w:id="4301" w:name="_Toc77102071"/>
      <w:bookmarkStart w:id="4302" w:name="_Toc96333403"/>
      <w:r w:rsidRPr="007055D9">
        <w:t>Seam Weld</w:t>
      </w:r>
      <w:bookmarkEnd w:id="2974"/>
      <w:r w:rsidRPr="007055D9">
        <w:t>s</w:t>
      </w:r>
      <w:bookmarkEnd w:id="4227"/>
      <w:bookmarkEnd w:id="4228"/>
      <w:bookmarkEnd w:id="4299"/>
      <w:bookmarkEnd w:id="4300"/>
      <w:bookmarkEnd w:id="4301"/>
      <w:bookmarkEnd w:id="4302"/>
    </w:p>
    <w:p w14:paraId="3FFAA6F8" w14:textId="77777777" w:rsidR="00FC68DB" w:rsidRPr="007055D9" w:rsidRDefault="00FC68DB" w:rsidP="00B202D2">
      <w:pPr>
        <w:pStyle w:val="berschrift3"/>
      </w:pPr>
      <w:bookmarkStart w:id="4303" w:name="_Toc338938903"/>
      <w:bookmarkStart w:id="4304" w:name="_Toc338939099"/>
      <w:bookmarkStart w:id="4305" w:name="_Toc3557003"/>
      <w:bookmarkStart w:id="4306" w:name="_Toc34747253"/>
      <w:bookmarkStart w:id="4307" w:name="_Toc77102072"/>
      <w:bookmarkStart w:id="4308" w:name="_Toc96333404"/>
      <w:r w:rsidRPr="007055D9">
        <w:t xml:space="preserve">Description and </w:t>
      </w:r>
      <w:proofErr w:type="spellStart"/>
      <w:r w:rsidRPr="007055D9">
        <w:t>Modeling</w:t>
      </w:r>
      <w:proofErr w:type="spellEnd"/>
      <w:r w:rsidRPr="007055D9">
        <w:t xml:space="preserve"> Parameters</w:t>
      </w:r>
      <w:bookmarkEnd w:id="2975"/>
      <w:bookmarkEnd w:id="4303"/>
      <w:bookmarkEnd w:id="4304"/>
      <w:bookmarkEnd w:id="4305"/>
      <w:bookmarkEnd w:id="4306"/>
      <w:bookmarkEnd w:id="4307"/>
      <w:bookmarkEnd w:id="4308"/>
    </w:p>
    <w:p w14:paraId="0DE44FC3" w14:textId="77777777" w:rsidR="00FC68DB" w:rsidRPr="007055D9" w:rsidRDefault="00FC68DB" w:rsidP="00B202D2">
      <w:r w:rsidRPr="007055D9">
        <w:t xml:space="preserve">To be able to use the </w:t>
      </w:r>
      <w:proofErr w:type="spellStart"/>
      <w:r w:rsidRPr="007055D9">
        <w:t>χMCF</w:t>
      </w:r>
      <w:proofErr w:type="spellEnd"/>
      <w:r w:rsidRPr="007055D9">
        <w:t xml:space="preserve">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95663" cy="1908416"/>
                    </a:xfrm>
                    <a:prstGeom prst="rect">
                      <a:avLst/>
                    </a:prstGeom>
                  </pic:spPr>
                </pic:pic>
              </a:graphicData>
            </a:graphic>
          </wp:inline>
        </w:drawing>
      </w:r>
    </w:p>
    <w:p w14:paraId="30AD103E" w14:textId="5F4AD56D" w:rsidR="00FC68DB" w:rsidDel="001013FB" w:rsidRDefault="00FC68DB" w:rsidP="00B202D2">
      <w:pPr>
        <w:keepNext/>
        <w:jc w:val="center"/>
        <w:rPr>
          <w:del w:id="4309" w:author="Weinert, Matthias (M.)" w:date="2022-02-17T14:51:00Z"/>
        </w:rPr>
      </w:pPr>
      <w:del w:id="4310" w:author="Weinert, Matthias (M.)" w:date="2022-02-17T14:51:00Z">
        <w:r w:rsidDel="001013FB">
          <w:rPr>
            <w:rFonts w:ascii="Calibri,Italic" w:hAnsi="Calibri,Italic" w:cs="Calibri,Italic"/>
            <w:i/>
            <w:iCs/>
            <w:sz w:val="18"/>
            <w:szCs w:val="18"/>
            <w:lang w:eastAsia="en-GB"/>
          </w:rPr>
          <w:delText>Source of image: Dr. Thomas Bruder, BMW Group.</w:delText>
        </w:r>
      </w:del>
    </w:p>
    <w:p w14:paraId="7A54EB98" w14:textId="6B97926E" w:rsidR="00FC68DB" w:rsidRDefault="00FC68DB" w:rsidP="00B202D2">
      <w:pPr>
        <w:pStyle w:val="Beschriftung"/>
      </w:pPr>
      <w:bookmarkStart w:id="4311" w:name="_Toc3557121"/>
      <w:bookmarkStart w:id="4312" w:name="_Toc34747372"/>
      <w:bookmarkStart w:id="4313" w:name="_Toc76030570"/>
      <w:bookmarkStart w:id="4314" w:name="_Toc94530855"/>
      <w:bookmarkStart w:id="4315" w:name="_Toc96333481"/>
      <w:r w:rsidRPr="00E24A0B">
        <w:t xml:space="preserve">Figure </w:t>
      </w:r>
      <w:r w:rsidRPr="00E24A0B">
        <w:fldChar w:fldCharType="begin"/>
      </w:r>
      <w:r w:rsidRPr="00E24A0B">
        <w:instrText xml:space="preserve"> SEQ Figure \* ARABIC </w:instrText>
      </w:r>
      <w:r w:rsidRPr="00E24A0B">
        <w:fldChar w:fldCharType="separate"/>
      </w:r>
      <w:ins w:id="4316" w:author="Weinert, Matthias (M.)" w:date="2022-02-21T10:55:00Z">
        <w:r w:rsidR="006344F0">
          <w:rPr>
            <w:noProof/>
          </w:rPr>
          <w:t>45</w:t>
        </w:r>
      </w:ins>
      <w:del w:id="4317" w:author="Weinert, Matthias (M.)" w:date="2022-02-17T14:54:00Z">
        <w:r w:rsidR="004E6643" w:rsidDel="005C101E">
          <w:rPr>
            <w:noProof/>
          </w:rPr>
          <w:delText>46</w:delText>
        </w:r>
      </w:del>
      <w:r w:rsidRPr="00E24A0B">
        <w:fldChar w:fldCharType="end"/>
      </w:r>
      <w:r w:rsidRPr="00E24A0B">
        <w:t>: Longitudinal stiffener</w:t>
      </w:r>
      <w:ins w:id="4318" w:author="Weinert, Matthias (M.)" w:date="2022-02-21T10:39:00Z">
        <w:r w:rsidR="0067674E">
          <w:t xml:space="preserve"> (</w:t>
        </w:r>
      </w:ins>
      <w:del w:id="4319" w:author="Weinert, Matthias (M.)" w:date="2022-02-21T10:39:00Z">
        <w:r w:rsidRPr="00E24A0B" w:rsidDel="0067674E">
          <w:delText>,</w:delText>
        </w:r>
      </w:del>
      <w:del w:id="4320" w:author="Weinert, Matthias (M.)" w:date="2022-02-21T10:38:00Z">
        <w:r w:rsidRPr="00E24A0B" w:rsidDel="0067674E">
          <w:delText xml:space="preserve"> </w:delText>
        </w:r>
      </w:del>
      <w:r w:rsidRPr="00E24A0B">
        <w:t>top view</w:t>
      </w:r>
      <w:bookmarkEnd w:id="4311"/>
      <w:bookmarkEnd w:id="4312"/>
      <w:bookmarkEnd w:id="4313"/>
      <w:bookmarkEnd w:id="4314"/>
      <w:ins w:id="4321" w:author="Weinert, Matthias (M.)" w:date="2022-02-21T10:39:00Z">
        <w:r w:rsidR="0067674E">
          <w:t>)</w:t>
        </w:r>
      </w:ins>
      <w:bookmarkEnd w:id="4315"/>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w:t>
      </w:r>
      <w:proofErr w:type="spellStart"/>
      <w:r>
        <w:rPr>
          <w:rFonts w:cs="Calibri"/>
          <w:lang w:eastAsia="en-GB"/>
        </w:rPr>
        <w:t>χMCF</w:t>
      </w:r>
      <w:proofErr w:type="spellEnd"/>
      <w:r>
        <w:rPr>
          <w:rFonts w:cs="Calibri"/>
          <w:lang w:eastAsia="en-GB"/>
        </w:rPr>
        <w:t xml:space="preserve"> version 3.1 does not state anything about the physical meaning or the implications for CAE and CAM. Hence, later versions of </w:t>
      </w:r>
      <w:proofErr w:type="spellStart"/>
      <w:r>
        <w:rPr>
          <w:rFonts w:cs="Calibri"/>
          <w:lang w:eastAsia="en-GB"/>
        </w:rPr>
        <w:t>χMCF</w:t>
      </w:r>
      <w:proofErr w:type="spellEnd"/>
      <w:r>
        <w:rPr>
          <w:rFonts w:cs="Calibri"/>
          <w:lang w:eastAsia="en-GB"/>
        </w:rPr>
        <w:t xml:space="preserve">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 xml:space="preserve">It is well known that several welding technologies produce material structures which are oriented. In especially, there is a difference between the start and the end of a weld line. </w:t>
      </w:r>
      <w:proofErr w:type="spellStart"/>
      <w:r>
        <w:rPr>
          <w:rFonts w:cs="Calibri"/>
          <w:lang w:eastAsia="en-GB"/>
        </w:rPr>
        <w:t>χMCF</w:t>
      </w:r>
      <w:proofErr w:type="spellEnd"/>
      <w:r>
        <w:rPr>
          <w:rFonts w:cs="Calibri"/>
          <w:lang w:eastAsia="en-GB"/>
        </w:rPr>
        <w:t xml:space="preserve">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4322" w:name="_Toc288196463"/>
      <w:bookmarkStart w:id="4323" w:name="_Toc288200761"/>
      <w:bookmarkStart w:id="4324" w:name="_Toc338938907"/>
      <w:bookmarkStart w:id="4325" w:name="_Toc338939104"/>
      <w:bookmarkStart w:id="4326" w:name="_Toc3557004"/>
      <w:bookmarkStart w:id="4327" w:name="_Toc34747254"/>
      <w:bookmarkStart w:id="4328" w:name="_Toc77102073"/>
      <w:bookmarkStart w:id="4329" w:name="_Toc288196487"/>
      <w:bookmarkStart w:id="4330" w:name="_Toc288200789"/>
      <w:bookmarkStart w:id="4331" w:name="_Toc338938910"/>
      <w:bookmarkStart w:id="4332" w:name="_Toc338939129"/>
      <w:bookmarkStart w:id="4333" w:name="_Toc96333405"/>
      <w:r w:rsidRPr="007055D9">
        <w:t>Seam Weld Definition</w:t>
      </w:r>
      <w:bookmarkEnd w:id="4322"/>
      <w:bookmarkEnd w:id="4323"/>
      <w:bookmarkEnd w:id="4324"/>
      <w:bookmarkEnd w:id="4325"/>
      <w:r w:rsidRPr="007055D9">
        <w:t xml:space="preserve"> Overview</w:t>
      </w:r>
      <w:bookmarkEnd w:id="4326"/>
      <w:bookmarkEnd w:id="4327"/>
      <w:bookmarkEnd w:id="4328"/>
      <w:bookmarkEnd w:id="4333"/>
    </w:p>
    <w:p w14:paraId="06E53558" w14:textId="78BFFFF1" w:rsidR="00FC68DB" w:rsidRPr="007055D9" w:rsidRDefault="00FC68DB" w:rsidP="00B202D2">
      <w:r w:rsidRPr="007055D9">
        <w:t>The weld definition depends on the type of the weld. For each of the different</w:t>
      </w:r>
      <w:ins w:id="4334" w:author="Weinert, Matthias (M.)" w:date="2022-02-21T10:39:00Z">
        <w:r w:rsidR="0067674E">
          <w:t xml:space="preserve"> weld</w:t>
        </w:r>
      </w:ins>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lastRenderedPageBreak/>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2F462A52" w:rsidR="00FC68DB" w:rsidRPr="007055D9" w:rsidRDefault="003959AA" w:rsidP="001B01D6">
      <w:pPr>
        <w:pStyle w:val="Aufzhlungszeichen"/>
        <w:numPr>
          <w:ilvl w:val="0"/>
          <w:numId w:val="11"/>
        </w:numPr>
      </w:pPr>
      <w:ins w:id="4335" w:author="Weinert, Matthias (M.)" w:date="2022-02-21T10:43:00Z">
        <w:r>
          <w:t xml:space="preserve">Widely used </w:t>
        </w:r>
      </w:ins>
      <w:del w:id="4336" w:author="Weinert, Matthias (M.)" w:date="2022-02-21T10:41:00Z">
        <w:r w:rsidR="00FC68DB" w:rsidRPr="007055D9" w:rsidDel="003959AA">
          <w:delText>Valid</w:delText>
        </w:r>
      </w:del>
      <w:del w:id="4337" w:author="Weinert, Matthias (M.)" w:date="2022-02-21T10:43:00Z">
        <w:r w:rsidR="00FC68DB" w:rsidRPr="007055D9" w:rsidDel="003959AA">
          <w:delText xml:space="preserve"> </w:delText>
        </w:r>
      </w:del>
      <w:r w:rsidR="00FC68DB" w:rsidRPr="007055D9">
        <w:t>weld sections</w:t>
      </w:r>
      <w:ins w:id="4338" w:author="Weinert, Matthias (M.)" w:date="2022-02-21T10:43:00Z">
        <w:r>
          <w:t xml:space="preserve"> for the respective weld type</w:t>
        </w:r>
        <w:r>
          <w:br/>
          <w:t xml:space="preserve">(other section are </w:t>
        </w:r>
      </w:ins>
      <w:ins w:id="4339" w:author="Weinert, Matthias (M.)" w:date="2022-02-21T10:44:00Z">
        <w:r>
          <w:t>generally enabled</w:t>
        </w:r>
      </w:ins>
      <w:ins w:id="4340" w:author="Weinert, Matthias (M.)" w:date="2022-02-21T10:43:00Z">
        <w:r>
          <w:t xml:space="preserve"> by the </w:t>
        </w:r>
      </w:ins>
      <w:ins w:id="4341" w:author="Weinert, Matthias (M.)" w:date="2022-02-21T10:44:00Z">
        <w:r>
          <w:t>standard, but feasibility and compatibility has to be ensured by the designer)</w:t>
        </w:r>
      </w:ins>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 xml:space="preserve">The sheet parameters describing the sheet thickness in the following document sections are not part of the </w:t>
      </w:r>
      <w:proofErr w:type="spellStart"/>
      <w:r w:rsidRPr="007055D9">
        <w:t>χMCF</w:t>
      </w:r>
      <w:proofErr w:type="spellEnd"/>
      <w:r w:rsidRPr="007055D9">
        <w:t xml:space="preserve"> file contents. They are used in the weld specific sections to describe parameters stored in the </w:t>
      </w:r>
      <w:proofErr w:type="spellStart"/>
      <w:r w:rsidRPr="007055D9">
        <w:t>χMCF</w:t>
      </w:r>
      <w:proofErr w:type="spellEnd"/>
      <w:r w:rsidRPr="007055D9">
        <w:t xml:space="preserve"> file and their relations.</w:t>
      </w:r>
    </w:p>
    <w:p w14:paraId="1EC50C12" w14:textId="14BD62EA" w:rsidR="00F16E77" w:rsidRDefault="00FC68DB" w:rsidP="00F16E77">
      <w:pPr>
        <w:rPr>
          <w:ins w:id="4342" w:author="Weinert, Matthias (M.)" w:date="2022-02-16T15:42:00Z"/>
        </w:rPr>
      </w:pPr>
      <w:r w:rsidRPr="007055D9">
        <w:t xml:space="preserve">The variety is to be handled by the application using the </w:t>
      </w:r>
      <w:proofErr w:type="spellStart"/>
      <w:r w:rsidRPr="007055D9">
        <w:t>χMCF</w:t>
      </w:r>
      <w:proofErr w:type="spellEnd"/>
      <w:r w:rsidRPr="007055D9">
        <w:t xml:space="preserve"> file inside the process. All the information stored for the weld together with the model is sufficient to determine the specific type of connection.</w:t>
      </w:r>
    </w:p>
    <w:p w14:paraId="40886394" w14:textId="4B6103ED" w:rsidR="00F16E77" w:rsidRDefault="00F16E77" w:rsidP="00F16E77">
      <w:pPr>
        <w:rPr>
          <w:ins w:id="4343" w:author="Weinert, Matthias (M.)" w:date="2022-02-16T15:43:00Z"/>
        </w:rPr>
      </w:pPr>
    </w:p>
    <w:bookmarkStart w:id="4344" w:name="_MON_1364796837"/>
    <w:bookmarkStart w:id="4345" w:name="_MON_1364796880"/>
    <w:bookmarkStart w:id="4346" w:name="_MON_1364796906"/>
    <w:bookmarkStart w:id="4347" w:name="_MON_1364797126"/>
    <w:bookmarkStart w:id="4348" w:name="_MON_1364797186"/>
    <w:bookmarkStart w:id="4349" w:name="_MON_1364797218"/>
    <w:bookmarkStart w:id="4350" w:name="_MON_1364797858"/>
    <w:bookmarkStart w:id="4351" w:name="_MON_1364798353"/>
    <w:bookmarkStart w:id="4352" w:name="_MON_1364798519"/>
    <w:bookmarkStart w:id="4353" w:name="_MON_1364798747"/>
    <w:bookmarkStart w:id="4354" w:name="_MON_1364798771"/>
    <w:bookmarkStart w:id="4355" w:name="_MON_1364799011"/>
    <w:bookmarkStart w:id="4356" w:name="_MON_1364801153"/>
    <w:bookmarkStart w:id="4357" w:name="_MON_1364801290"/>
    <w:bookmarkStart w:id="4358" w:name="_MON_1364801615"/>
    <w:bookmarkStart w:id="4359" w:name="_MON_1364801624"/>
    <w:bookmarkStart w:id="4360" w:name="_MON_1364801706"/>
    <w:bookmarkStart w:id="4361" w:name="_MON_1364801789"/>
    <w:bookmarkStart w:id="4362" w:name="_MON_1364801849"/>
    <w:bookmarkStart w:id="4363" w:name="_MON_1364801901"/>
    <w:bookmarkStart w:id="4364" w:name="_MON_1364804394"/>
    <w:bookmarkStart w:id="4365" w:name="_MON_1364804536"/>
    <w:bookmarkStart w:id="4366" w:name="_MON_1364804660"/>
    <w:bookmarkStart w:id="4367" w:name="_MON_1364804697"/>
    <w:bookmarkStart w:id="4368" w:name="_MON_1364804737"/>
    <w:bookmarkStart w:id="4369" w:name="_MON_1364804801"/>
    <w:bookmarkStart w:id="4370" w:name="_MON_1364805030"/>
    <w:bookmarkStart w:id="4371" w:name="_MON_1364805461"/>
    <w:bookmarkStart w:id="4372" w:name="_MON_1364819404"/>
    <w:bookmarkStart w:id="4373" w:name="_MON_1364908755"/>
    <w:bookmarkStart w:id="4374" w:name="_MON_1364925659"/>
    <w:bookmarkStart w:id="4375" w:name="_MON_1364928250"/>
    <w:bookmarkStart w:id="4376" w:name="_MON_1365309185"/>
    <w:bookmarkStart w:id="4377" w:name="_MON_1365312010"/>
    <w:bookmarkStart w:id="4378" w:name="_MON_1365319861"/>
    <w:bookmarkStart w:id="4379" w:name="_MON_1365320347"/>
    <w:bookmarkStart w:id="4380" w:name="_MON_1365320586"/>
    <w:bookmarkStart w:id="4381" w:name="_MON_1365322967"/>
    <w:bookmarkStart w:id="4382" w:name="_MON_1376134054"/>
    <w:bookmarkStart w:id="4383" w:name="_MON_1376234613"/>
    <w:bookmarkStart w:id="4384" w:name="_MON_1378813652"/>
    <w:bookmarkStart w:id="4385" w:name="_MON_1378813684"/>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p w14:paraId="63E068CC" w14:textId="00FAA4ED" w:rsidR="00F16E77" w:rsidRPr="00F16E77" w:rsidRDefault="00F16E77" w:rsidP="00F16E77">
      <w:del w:id="4386" w:author="Weinert, Matthias (M.)" w:date="2022-02-17T11:08:00Z">
        <w:r w:rsidDel="008A0867">
          <w:fldChar w:fldCharType="begin"/>
        </w:r>
        <w:r w:rsidDel="008A0867">
          <w:fldChar w:fldCharType="end"/>
        </w:r>
      </w:del>
    </w:p>
    <w:p w14:paraId="5E54D739" w14:textId="1A21FC4B" w:rsidR="00FC68DB" w:rsidRDefault="006344F0" w:rsidP="00B202D2">
      <w:pPr>
        <w:jc w:val="center"/>
      </w:pPr>
      <w:ins w:id="4387" w:author="Weinert, Matthias (M.)" w:date="2022-02-21T11:19:00Z">
        <w:r w:rsidRPr="006344F0">
          <w:lastRenderedPageBreak/>
          <w:drawing>
            <wp:inline distT="0" distB="0" distL="0" distR="0" wp14:anchorId="20D50AC0" wp14:editId="6E1DA9BE">
              <wp:extent cx="5430516" cy="865786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7048" cy="8684220"/>
                      </a:xfrm>
                      <a:prstGeom prst="rect">
                        <a:avLst/>
                      </a:prstGeom>
                      <a:noFill/>
                      <a:ln>
                        <a:noFill/>
                      </a:ln>
                    </pic:spPr>
                  </pic:pic>
                </a:graphicData>
              </a:graphic>
            </wp:inline>
          </w:drawing>
        </w:r>
      </w:ins>
      <w:del w:id="4388" w:author="Weinert, Matthias (M.)" w:date="2022-02-21T11:19:00Z">
        <w:r w:rsidR="00FC68DB" w:rsidRPr="00D72970" w:rsidDel="006344F0">
          <w:rPr>
            <w:noProof/>
            <w:lang w:val="en-US"/>
          </w:rPr>
          <w:drawing>
            <wp:inline distT="0" distB="0" distL="0" distR="0" wp14:anchorId="22C6AE8B" wp14:editId="24D895E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del>
    </w:p>
    <w:p w14:paraId="77D19652" w14:textId="7C0075C1" w:rsidR="00FC68DB" w:rsidRPr="00EB74AE" w:rsidRDefault="00FC68DB" w:rsidP="00B202D2">
      <w:pPr>
        <w:pStyle w:val="Beschriftung"/>
      </w:pPr>
      <w:bookmarkStart w:id="4389" w:name="_Toc3557122"/>
      <w:bookmarkStart w:id="4390" w:name="_Toc34747373"/>
      <w:bookmarkStart w:id="4391" w:name="_Toc76030571"/>
      <w:bookmarkStart w:id="4392" w:name="_Toc94530856"/>
      <w:bookmarkStart w:id="4393" w:name="_Toc96333482"/>
      <w:r>
        <w:t xml:space="preserve">Figure </w:t>
      </w:r>
      <w:r>
        <w:fldChar w:fldCharType="begin"/>
      </w:r>
      <w:r>
        <w:instrText xml:space="preserve"> SEQ Figure \* ARABIC </w:instrText>
      </w:r>
      <w:r>
        <w:fldChar w:fldCharType="separate"/>
      </w:r>
      <w:ins w:id="4394" w:author="Weinert, Matthias (M.)" w:date="2022-02-21T10:55:00Z">
        <w:r w:rsidR="006344F0">
          <w:rPr>
            <w:noProof/>
          </w:rPr>
          <w:t>46</w:t>
        </w:r>
      </w:ins>
      <w:del w:id="4395" w:author="Weinert, Matthias (M.)" w:date="2022-02-17T14:54:00Z">
        <w:r w:rsidR="004E6643" w:rsidDel="005C101E">
          <w:rPr>
            <w:noProof/>
          </w:rPr>
          <w:delText>47</w:delText>
        </w:r>
      </w:del>
      <w:r>
        <w:fldChar w:fldCharType="end"/>
      </w:r>
      <w:r w:rsidRPr="00EB74AE">
        <w:t>: Seam weld types and attributes</w:t>
      </w:r>
      <w:bookmarkEnd w:id="4389"/>
      <w:bookmarkEnd w:id="4390"/>
      <w:bookmarkEnd w:id="4391"/>
      <w:bookmarkEnd w:id="4392"/>
      <w:bookmarkEnd w:id="4393"/>
    </w:p>
    <w:p w14:paraId="3E80C837" w14:textId="77777777" w:rsidR="00FC68DB" w:rsidRPr="007055D9" w:rsidRDefault="00FC68DB" w:rsidP="00B202D2">
      <w:pPr>
        <w:pStyle w:val="berschrift3"/>
      </w:pPr>
      <w:bookmarkStart w:id="4396" w:name="_Toc3557005"/>
      <w:bookmarkStart w:id="4397" w:name="_Toc34747255"/>
      <w:bookmarkStart w:id="4398" w:name="_Toc77102074"/>
      <w:bookmarkStart w:id="4399" w:name="_Toc96333406"/>
      <w:r w:rsidRPr="007055D9">
        <w:lastRenderedPageBreak/>
        <w:t>Specific XML Realization</w:t>
      </w:r>
      <w:bookmarkEnd w:id="4396"/>
      <w:bookmarkEnd w:id="4397"/>
      <w:bookmarkEnd w:id="4398"/>
      <w:bookmarkEnd w:id="4399"/>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4400" w:name="XMLStructureSeamWelds"/>
      <w:bookmarkEnd w:id="4400"/>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CC69BA0" w:rsidR="00FC68DB" w:rsidRPr="002A57F0" w:rsidRDefault="00FC68DB" w:rsidP="00B202D2">
      <w:pPr>
        <w:pStyle w:val="Beschriftung"/>
      </w:pPr>
      <w:bookmarkStart w:id="4401" w:name="_Toc3557123"/>
      <w:bookmarkStart w:id="4402" w:name="_Toc34747374"/>
      <w:bookmarkStart w:id="4403" w:name="_Toc76030572"/>
      <w:bookmarkStart w:id="4404" w:name="_Toc94530857"/>
      <w:bookmarkStart w:id="4405" w:name="_Toc96333483"/>
      <w:r>
        <w:t xml:space="preserve">Figure </w:t>
      </w:r>
      <w:r>
        <w:fldChar w:fldCharType="begin"/>
      </w:r>
      <w:r>
        <w:instrText xml:space="preserve"> SEQ Figure \* ARABIC </w:instrText>
      </w:r>
      <w:r>
        <w:fldChar w:fldCharType="separate"/>
      </w:r>
      <w:ins w:id="4406" w:author="Weinert, Matthias (M.)" w:date="2022-02-21T10:55:00Z">
        <w:r w:rsidR="006344F0">
          <w:rPr>
            <w:noProof/>
          </w:rPr>
          <w:t>47</w:t>
        </w:r>
      </w:ins>
      <w:del w:id="4407" w:author="Weinert, Matthias (M.)" w:date="2022-02-17T14:54:00Z">
        <w:r w:rsidR="004E6643" w:rsidDel="005C101E">
          <w:rPr>
            <w:noProof/>
          </w:rPr>
          <w:delText>48</w:delText>
        </w:r>
      </w:del>
      <w:r>
        <w:fldChar w:fldCharType="end"/>
      </w:r>
      <w:r>
        <w:t xml:space="preserve">: </w:t>
      </w:r>
      <w:proofErr w:type="spellStart"/>
      <w:r w:rsidRPr="002A57F0">
        <w:t>χMCF</w:t>
      </w:r>
      <w:proofErr w:type="spellEnd"/>
      <w:r w:rsidRPr="002A57F0">
        <w:t xml:space="preserve"> Structure of a Seam Weld (connection_1d)</w:t>
      </w:r>
      <w:bookmarkEnd w:id="4401"/>
      <w:bookmarkEnd w:id="4402"/>
      <w:bookmarkEnd w:id="4403"/>
      <w:bookmarkEnd w:id="4404"/>
      <w:bookmarkEnd w:id="4405"/>
    </w:p>
    <w:p w14:paraId="7D1BCE42" w14:textId="77777777" w:rsidR="00FC68DB" w:rsidRPr="007055D9" w:rsidRDefault="00FC68DB" w:rsidP="00B202D2">
      <w:pPr>
        <w:pStyle w:val="berschrift3"/>
      </w:pPr>
      <w:bookmarkStart w:id="4408" w:name="_Toc3557006"/>
      <w:bookmarkStart w:id="4409" w:name="_Toc34747256"/>
      <w:bookmarkStart w:id="4410" w:name="_Toc77102075"/>
      <w:bookmarkStart w:id="4411" w:name="_Toc96333407"/>
      <w:r w:rsidRPr="007055D9">
        <w:t>Generic Seam Weld Definition</w:t>
      </w:r>
      <w:bookmarkEnd w:id="4329"/>
      <w:bookmarkEnd w:id="4330"/>
      <w:bookmarkEnd w:id="4331"/>
      <w:bookmarkEnd w:id="4332"/>
      <w:bookmarkEnd w:id="4408"/>
      <w:bookmarkEnd w:id="4409"/>
      <w:bookmarkEnd w:id="4410"/>
      <w:bookmarkEnd w:id="4411"/>
    </w:p>
    <w:p w14:paraId="066381A2" w14:textId="77777777" w:rsidR="00FC68DB" w:rsidRPr="007055D9" w:rsidRDefault="00FC68DB" w:rsidP="00B202D2">
      <w:pPr>
        <w:pStyle w:val="berschrift4"/>
      </w:pPr>
      <w:bookmarkStart w:id="4412" w:name="_Ref414571756"/>
      <w:bookmarkStart w:id="4413" w:name="_Toc3557008"/>
      <w:bookmarkStart w:id="4414" w:name="_Toc34747258"/>
      <w:bookmarkStart w:id="4415" w:name="_Toc77102077"/>
      <w:r w:rsidRPr="007055D9">
        <w:t>Type Specification</w:t>
      </w:r>
      <w:bookmarkEnd w:id="4412"/>
      <w:bookmarkEnd w:id="4413"/>
      <w:bookmarkEnd w:id="4414"/>
      <w:bookmarkEnd w:id="4415"/>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pPr>
              <w:tabs>
                <w:tab w:val="clear" w:pos="403"/>
                <w:tab w:val="left" w:pos="1367"/>
              </w:tabs>
              <w:rPr>
                <w:sz w:val="20"/>
                <w:szCs w:val="20"/>
              </w:rPr>
              <w:pPrChange w:id="4416" w:author="Weinert, Matthias (M.)" w:date="2022-02-18T11:21:00Z">
                <w:pPr/>
              </w:pPrChange>
            </w:pPr>
            <w:r w:rsidRPr="006F4AA5">
              <w:rPr>
                <w:sz w:val="20"/>
                <w:szCs w:val="20"/>
              </w:rPr>
              <w:t>1</w:t>
            </w:r>
            <w:ins w:id="4417" w:author="Weinert, Matthias (M.)" w:date="2022-02-18T11:21:00Z">
              <w:r w:rsidR="00E134BA">
                <w:rPr>
                  <w:sz w:val="20"/>
                  <w:szCs w:val="20"/>
                </w:rPr>
                <w:tab/>
              </w:r>
            </w:ins>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48C9A720" w:rsidR="00FC68DB" w:rsidRDefault="00FC68DB" w:rsidP="00B202D2">
      <w:pPr>
        <w:pStyle w:val="Beschriftung"/>
        <w:spacing w:before="120"/>
      </w:pPr>
      <w:bookmarkStart w:id="4418" w:name="_Toc3566486"/>
      <w:bookmarkStart w:id="4419" w:name="_Toc34747487"/>
      <w:bookmarkStart w:id="4420" w:name="_Toc77095945"/>
      <w:bookmarkStart w:id="4421" w:name="_Toc338939134"/>
      <w:bookmarkStart w:id="4422" w:name="_Toc288196488"/>
      <w:bookmarkStart w:id="4423" w:name="_Toc288200790"/>
      <w:bookmarkStart w:id="4424" w:name="_Toc338939130"/>
      <w:bookmarkStart w:id="4425" w:name="_Toc96333605"/>
      <w:r>
        <w:t xml:space="preserve">Table </w:t>
      </w:r>
      <w:r>
        <w:fldChar w:fldCharType="begin"/>
      </w:r>
      <w:r>
        <w:instrText xml:space="preserve"> SEQ Table \* ARABIC </w:instrText>
      </w:r>
      <w:r>
        <w:fldChar w:fldCharType="separate"/>
      </w:r>
      <w:r w:rsidR="006344F0">
        <w:rPr>
          <w:noProof/>
        </w:rPr>
        <w:t>84</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4418"/>
      <w:bookmarkEnd w:id="4419"/>
      <w:bookmarkEnd w:id="4420"/>
      <w:bookmarkEnd w:id="4425"/>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4421"/>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2CE72AF3"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6344F0">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4426" w:name="_Toc288196490"/>
      <w:bookmarkStart w:id="4427" w:name="_Toc288200792"/>
      <w:bookmarkStart w:id="4428" w:name="_Toc338939132"/>
      <w:bookmarkStart w:id="4429" w:name="_Toc288196468"/>
      <w:bookmarkStart w:id="4430" w:name="_Toc288200771"/>
      <w:bookmarkStart w:id="4431" w:name="_Toc338938904"/>
      <w:bookmarkStart w:id="4432" w:name="_Toc338939100"/>
      <w:bookmarkEnd w:id="4422"/>
      <w:bookmarkEnd w:id="4423"/>
      <w:bookmarkEnd w:id="4424"/>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73DAA4E0" w:rsidR="00FC68DB" w:rsidRDefault="00FC68DB" w:rsidP="00B202D2">
      <w:pPr>
        <w:pStyle w:val="Beschriftung"/>
        <w:spacing w:before="120"/>
      </w:pPr>
      <w:bookmarkStart w:id="4433" w:name="_Toc3566487"/>
      <w:bookmarkStart w:id="4434" w:name="_Toc34747488"/>
      <w:bookmarkStart w:id="4435" w:name="_Toc77095946"/>
      <w:bookmarkStart w:id="4436" w:name="_Toc96333606"/>
      <w:r>
        <w:t xml:space="preserve">Table </w:t>
      </w:r>
      <w:r>
        <w:fldChar w:fldCharType="begin"/>
      </w:r>
      <w:r>
        <w:instrText xml:space="preserve"> SEQ Table \* ARABIC </w:instrText>
      </w:r>
      <w:r>
        <w:fldChar w:fldCharType="separate"/>
      </w:r>
      <w:r w:rsidR="006344F0">
        <w:rPr>
          <w:noProof/>
        </w:rPr>
        <w:t>85</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4433"/>
      <w:bookmarkEnd w:id="4434"/>
      <w:bookmarkEnd w:id="4435"/>
      <w:bookmarkEnd w:id="443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03D38FE9" w:rsidR="00FC68DB" w:rsidRDefault="00FC68DB" w:rsidP="00B202D2">
      <w:pPr>
        <w:pStyle w:val="Beschriftung"/>
        <w:spacing w:before="120"/>
      </w:pPr>
      <w:bookmarkStart w:id="4437" w:name="_Toc3566488"/>
      <w:bookmarkStart w:id="4438" w:name="_Toc34747489"/>
      <w:bookmarkStart w:id="4439" w:name="_Toc77095947"/>
      <w:bookmarkStart w:id="4440" w:name="_Toc96333607"/>
      <w:r>
        <w:t xml:space="preserve">Table </w:t>
      </w:r>
      <w:r>
        <w:fldChar w:fldCharType="begin"/>
      </w:r>
      <w:r>
        <w:instrText xml:space="preserve"> SEQ Table \* ARABIC </w:instrText>
      </w:r>
      <w:r>
        <w:fldChar w:fldCharType="separate"/>
      </w:r>
      <w:r w:rsidR="006344F0">
        <w:rPr>
          <w:noProof/>
        </w:rPr>
        <w:t>86</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4437"/>
      <w:bookmarkEnd w:id="4438"/>
      <w:bookmarkEnd w:id="4439"/>
      <w:bookmarkEnd w:id="4440"/>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(e.g.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4441" w:name="_Toc288196493"/>
      <w:bookmarkStart w:id="444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4443" w:name="GenericSeamWeldWeldPosition"/>
      <w:bookmarkStart w:id="4444" w:name="GenericSeamWelParameters"/>
      <w:bookmarkStart w:id="4445" w:name="GenericSeamWeldSubType"/>
      <w:bookmarkStart w:id="4446" w:name="GenericSeamWeldWeldingPosition"/>
      <w:bookmarkStart w:id="4447" w:name="_Toc3557009"/>
      <w:bookmarkStart w:id="4448" w:name="_Toc34747259"/>
      <w:bookmarkStart w:id="4449" w:name="_Toc77102078"/>
      <w:bookmarkStart w:id="4450" w:name="_Toc338938905"/>
      <w:bookmarkStart w:id="4451" w:name="_Toc338939101"/>
      <w:bookmarkStart w:id="4452" w:name="_Toc338939136"/>
      <w:bookmarkEnd w:id="4426"/>
      <w:bookmarkEnd w:id="4427"/>
      <w:bookmarkEnd w:id="4428"/>
      <w:bookmarkEnd w:id="4429"/>
      <w:bookmarkEnd w:id="4430"/>
      <w:bookmarkEnd w:id="4431"/>
      <w:bookmarkEnd w:id="4432"/>
      <w:bookmarkEnd w:id="4441"/>
      <w:bookmarkEnd w:id="4442"/>
      <w:bookmarkEnd w:id="4443"/>
      <w:bookmarkEnd w:id="4444"/>
      <w:bookmarkEnd w:id="4445"/>
      <w:bookmarkEnd w:id="4446"/>
      <w:r>
        <w:t>Weld Position and Sheet Metal Parameters</w:t>
      </w:r>
      <w:bookmarkEnd w:id="4447"/>
      <w:bookmarkEnd w:id="4448"/>
      <w:bookmarkEnd w:id="4449"/>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3CB3DD9D"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6344F0">
        <w:t>10.2.4.3</w:t>
      </w:r>
      <w:r>
        <w:fldChar w:fldCharType="end"/>
      </w:r>
      <w:r>
        <w:t xml:space="preserve"> and for Weld Position Parameters in chapter </w:t>
      </w:r>
      <w:r>
        <w:fldChar w:fldCharType="begin"/>
      </w:r>
      <w:r>
        <w:instrText xml:space="preserve"> REF _Ref397524978 \r \h </w:instrText>
      </w:r>
      <w:r>
        <w:fldChar w:fldCharType="separate"/>
      </w:r>
      <w:r w:rsidR="006344F0">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2638413" w:rsidR="00FC68DB" w:rsidRPr="007055D9" w:rsidRDefault="00FC68DB" w:rsidP="00B202D2">
      <w:pPr>
        <w:pStyle w:val="Beschriftung"/>
      </w:pPr>
      <w:bookmarkStart w:id="4453" w:name="_Ref397587838"/>
      <w:bookmarkStart w:id="4454" w:name="_Toc3557124"/>
      <w:bookmarkStart w:id="4455" w:name="_Toc34747375"/>
      <w:bookmarkStart w:id="4456" w:name="_Toc76030573"/>
      <w:bookmarkStart w:id="4457" w:name="_Toc94530858"/>
      <w:bookmarkStart w:id="4458" w:name="_Toc96333484"/>
      <w:r w:rsidRPr="007055D9">
        <w:t xml:space="preserve">Figure </w:t>
      </w:r>
      <w:r>
        <w:fldChar w:fldCharType="begin"/>
      </w:r>
      <w:r>
        <w:instrText xml:space="preserve"> SEQ Figure \* ARABIC </w:instrText>
      </w:r>
      <w:r>
        <w:fldChar w:fldCharType="separate"/>
      </w:r>
      <w:ins w:id="4459" w:author="Weinert, Matthias (M.)" w:date="2022-02-21T10:55:00Z">
        <w:r w:rsidR="006344F0">
          <w:rPr>
            <w:noProof/>
          </w:rPr>
          <w:t>48</w:t>
        </w:r>
      </w:ins>
      <w:del w:id="4460" w:author="Weinert, Matthias (M.)" w:date="2022-02-17T14:54:00Z">
        <w:r w:rsidR="004E6643" w:rsidDel="005C101E">
          <w:rPr>
            <w:noProof/>
          </w:rPr>
          <w:delText>49</w:delText>
        </w:r>
      </w:del>
      <w:r>
        <w:fldChar w:fldCharType="end"/>
      </w:r>
      <w:bookmarkEnd w:id="4453"/>
      <w:r w:rsidRPr="007055D9">
        <w:t xml:space="preserve">: Sheet Parameters vs. </w:t>
      </w:r>
      <w:r w:rsidRPr="007055D9">
        <w:rPr>
          <w:noProof/>
        </w:rPr>
        <w:t xml:space="preserve"> Weld Position Parameters</w:t>
      </w:r>
      <w:bookmarkEnd w:id="4454"/>
      <w:bookmarkEnd w:id="4455"/>
      <w:bookmarkEnd w:id="4456"/>
      <w:bookmarkEnd w:id="4457"/>
      <w:bookmarkEnd w:id="4458"/>
    </w:p>
    <w:p w14:paraId="02CCF9A7" w14:textId="77777777" w:rsidR="00FC68DB" w:rsidRDefault="00FC68DB" w:rsidP="00B202D2">
      <w:pPr>
        <w:pStyle w:val="berschrift4"/>
      </w:pPr>
      <w:bookmarkStart w:id="4461" w:name="_Toc3557010"/>
      <w:bookmarkStart w:id="4462" w:name="_Toc34747260"/>
      <w:bookmarkStart w:id="4463" w:name="_Toc77102079"/>
      <w:bookmarkStart w:id="4464" w:name="_Ref397525982"/>
      <w:r w:rsidRPr="007055D9">
        <w:t>Parameters Assigned to a Specific Sheet of the Flange</w:t>
      </w:r>
      <w:bookmarkEnd w:id="4461"/>
      <w:bookmarkEnd w:id="4462"/>
      <w:bookmarkEnd w:id="4463"/>
      <w:r w:rsidRPr="007055D9">
        <w:t xml:space="preserve"> </w:t>
      </w:r>
      <w:bookmarkEnd w:id="4464"/>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58BE117" w:rsidR="00FC68DB" w:rsidRDefault="00FC68DB" w:rsidP="00B202D2">
      <w:pPr>
        <w:pStyle w:val="Beschriftung"/>
        <w:spacing w:before="120"/>
      </w:pPr>
      <w:bookmarkStart w:id="4465" w:name="_Toc3566489"/>
      <w:bookmarkStart w:id="4466" w:name="_Toc34747490"/>
      <w:bookmarkStart w:id="4467" w:name="_Toc77095948"/>
      <w:bookmarkStart w:id="4468" w:name="_Toc96333608"/>
      <w:r>
        <w:t xml:space="preserve">Table </w:t>
      </w:r>
      <w:r>
        <w:fldChar w:fldCharType="begin"/>
      </w:r>
      <w:r>
        <w:instrText xml:space="preserve"> SEQ Table \* ARABIC </w:instrText>
      </w:r>
      <w:r>
        <w:fldChar w:fldCharType="separate"/>
      </w:r>
      <w:r w:rsidR="006344F0">
        <w:rPr>
          <w:noProof/>
        </w:rPr>
        <w:t>87</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4465"/>
      <w:bookmarkEnd w:id="4466"/>
      <w:bookmarkEnd w:id="4467"/>
      <w:bookmarkEnd w:id="4468"/>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D5F5C9F"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ins w:id="4469" w:author="Weinert, Matthias (M.)" w:date="2022-02-21T10:55:00Z">
        <w:r w:rsidR="006344F0" w:rsidRPr="007055D9">
          <w:t xml:space="preserve">Figure </w:t>
        </w:r>
        <w:r w:rsidR="006344F0">
          <w:rPr>
            <w:noProof/>
          </w:rPr>
          <w:t>48</w:t>
        </w:r>
      </w:ins>
      <w:del w:id="4470" w:author="Weinert, Matthias (M.)" w:date="2022-02-16T15:43:00Z">
        <w:r w:rsidR="0050351B" w:rsidRPr="007055D9" w:rsidDel="00F16E77">
          <w:delText xml:space="preserve">Figure </w:delText>
        </w:r>
        <w:r w:rsidR="0050351B" w:rsidDel="00F16E77">
          <w:rPr>
            <w:noProof/>
          </w:rPr>
          <w:delText>49</w:delText>
        </w:r>
      </w:del>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6344F0">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4471" w:name="_Welding_Position"/>
      <w:bookmarkStart w:id="4472" w:name="_Ref397524978"/>
      <w:bookmarkStart w:id="4473" w:name="_Toc3557011"/>
      <w:bookmarkStart w:id="4474" w:name="_Toc34747261"/>
      <w:bookmarkStart w:id="4475" w:name="_Toc77102080"/>
      <w:bookmarkEnd w:id="4471"/>
      <w:r w:rsidRPr="007055D9">
        <w:t>Welding Position</w:t>
      </w:r>
      <w:bookmarkEnd w:id="4450"/>
      <w:bookmarkEnd w:id="4451"/>
      <w:bookmarkEnd w:id="4472"/>
      <w:bookmarkEnd w:id="4473"/>
      <w:bookmarkEnd w:id="4474"/>
      <w:bookmarkEnd w:id="4475"/>
    </w:p>
    <w:p w14:paraId="0F2FE194" w14:textId="177D693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ins w:id="4476" w:author="Weinert, Matthias (M.)" w:date="2022-02-21T10:55:00Z">
        <w:r w:rsidR="006344F0" w:rsidRPr="007055D9">
          <w:t xml:space="preserve">Figure </w:t>
        </w:r>
        <w:r w:rsidR="006344F0">
          <w:rPr>
            <w:noProof/>
          </w:rPr>
          <w:t>49</w:t>
        </w:r>
      </w:ins>
      <w:del w:id="4477" w:author="Weinert, Matthias (M.)" w:date="2022-02-16T15:43:00Z">
        <w:r w:rsidR="0050351B" w:rsidRPr="007055D9" w:rsidDel="00F16E77">
          <w:delText xml:space="preserve">Figure </w:delText>
        </w:r>
        <w:r w:rsidR="0050351B" w:rsidDel="00F16E77">
          <w:rPr>
            <w:noProof/>
          </w:rPr>
          <w:delText>50</w:delText>
        </w:r>
      </w:del>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6155F898"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6344F0">
        <w:t>10.2.5</w:t>
      </w:r>
      <w:r w:rsidRPr="007055D9">
        <w:fldChar w:fldCharType="end"/>
      </w:r>
      <w:r w:rsidRPr="007055D9">
        <w:t>).</w:t>
      </w:r>
    </w:p>
    <w:p w14:paraId="0A9613D9" w14:textId="77777777" w:rsidR="00FC68DB" w:rsidRPr="007055D9" w:rsidRDefault="00FC68DB" w:rsidP="00B202D2">
      <w:pPr>
        <w:keepNext/>
        <w:jc w:val="center"/>
      </w:pPr>
      <w:bookmarkStart w:id="447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4596D79" w:rsidR="00FC68DB" w:rsidRPr="007055D9" w:rsidRDefault="00FC68DB" w:rsidP="00B202D2">
      <w:pPr>
        <w:pStyle w:val="Beschriftung"/>
      </w:pPr>
      <w:bookmarkStart w:id="4479" w:name="_Ref397529286"/>
      <w:bookmarkStart w:id="4480" w:name="_Toc3557125"/>
      <w:bookmarkStart w:id="4481" w:name="_Toc34747376"/>
      <w:bookmarkStart w:id="4482" w:name="_Toc76030574"/>
      <w:bookmarkStart w:id="4483" w:name="_Toc94530859"/>
      <w:bookmarkStart w:id="4484" w:name="_Toc96333485"/>
      <w:r w:rsidRPr="007055D9">
        <w:t xml:space="preserve">Figure </w:t>
      </w:r>
      <w:bookmarkStart w:id="4485" w:name="Figure10"/>
      <w:r>
        <w:fldChar w:fldCharType="begin"/>
      </w:r>
      <w:r>
        <w:instrText xml:space="preserve"> SEQ Figure \* ARABIC </w:instrText>
      </w:r>
      <w:r>
        <w:fldChar w:fldCharType="separate"/>
      </w:r>
      <w:ins w:id="4486" w:author="Weinert, Matthias (M.)" w:date="2022-02-21T10:55:00Z">
        <w:r w:rsidR="006344F0">
          <w:rPr>
            <w:noProof/>
          </w:rPr>
          <w:t>49</w:t>
        </w:r>
      </w:ins>
      <w:del w:id="4487" w:author="Weinert, Matthias (M.)" w:date="2022-02-17T14:54:00Z">
        <w:r w:rsidR="004E6643" w:rsidDel="005C101E">
          <w:rPr>
            <w:noProof/>
          </w:rPr>
          <w:delText>50</w:delText>
        </w:r>
      </w:del>
      <w:r>
        <w:fldChar w:fldCharType="end"/>
      </w:r>
      <w:bookmarkEnd w:id="4479"/>
      <w:bookmarkEnd w:id="4485"/>
      <w:r w:rsidRPr="007055D9">
        <w:t>: Welding Position of a Y-Joint</w:t>
      </w:r>
      <w:bookmarkEnd w:id="4480"/>
      <w:bookmarkEnd w:id="4481"/>
      <w:bookmarkEnd w:id="4482"/>
      <w:bookmarkEnd w:id="4483"/>
      <w:bookmarkEnd w:id="4484"/>
    </w:p>
    <w:p w14:paraId="793EF08A" w14:textId="77777777" w:rsidR="00FC68DB" w:rsidRPr="007055D9" w:rsidRDefault="00FC68DB" w:rsidP="00B202D2">
      <w:pPr>
        <w:pStyle w:val="berschrift5"/>
      </w:pPr>
      <w:r w:rsidRPr="007055D9">
        <w:t>Primary and Secondary Sides</w:t>
      </w:r>
      <w:bookmarkEnd w:id="447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4488" w:name="_Toc288196495"/>
      <w:bookmarkStart w:id="4489" w:name="_Toc288200797"/>
      <w:bookmarkStart w:id="4490" w:name="_Toc338939138"/>
      <w:bookmarkEnd w:id="4452"/>
      <w:r w:rsidRPr="007055D9">
        <w:t xml:space="preserve">Element </w:t>
      </w:r>
      <w:r>
        <w:t>"</w:t>
      </w:r>
      <w:proofErr w:type="spellStart"/>
      <w:r w:rsidRPr="007055D9">
        <w:t>weld_position</w:t>
      </w:r>
      <w:bookmarkEnd w:id="4488"/>
      <w:bookmarkEnd w:id="4489"/>
      <w:bookmarkEnd w:id="4490"/>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6FDB3EC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6344F0">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ins w:id="4491" w:author="Weinert, Matthias (M.)" w:date="2022-02-21T10:55:00Z">
              <w:r w:rsidR="006344F0" w:rsidRPr="006344F0">
                <w:rPr>
                  <w:sz w:val="20"/>
                  <w:szCs w:val="20"/>
                  <w:rPrChange w:id="4492" w:author="Weinert, Matthias (M.)" w:date="2022-02-21T10:55:00Z">
                    <w:rPr/>
                  </w:rPrChange>
                </w:rPr>
                <w:t>Intermittent Connection Lines</w:t>
              </w:r>
            </w:ins>
            <w:del w:id="4493" w:author="Weinert, Matthias (M.)" w:date="2022-02-16T15:43:00Z">
              <w:r w:rsidR="0050351B" w:rsidRPr="0050351B" w:rsidDel="00F16E77">
                <w:rPr>
                  <w:sz w:val="20"/>
                  <w:szCs w:val="20"/>
                </w:rPr>
                <w:delText>Intermittent Connection Lines</w:delText>
              </w:r>
            </w:del>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3CD5A45B" w:rsidR="00FC68DB" w:rsidRDefault="00FC68DB" w:rsidP="00B202D2">
      <w:pPr>
        <w:pStyle w:val="Beschriftung"/>
        <w:spacing w:before="120"/>
      </w:pPr>
      <w:bookmarkStart w:id="4494" w:name="_Toc77095949"/>
      <w:bookmarkStart w:id="4495" w:name="_Toc96333609"/>
      <w:r>
        <w:t xml:space="preserve">Table </w:t>
      </w:r>
      <w:r>
        <w:fldChar w:fldCharType="begin"/>
      </w:r>
      <w:r>
        <w:instrText xml:space="preserve"> SEQ Table \* ARABIC </w:instrText>
      </w:r>
      <w:r>
        <w:fldChar w:fldCharType="separate"/>
      </w:r>
      <w:r w:rsidR="006344F0">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4494"/>
      <w:bookmarkEnd w:id="4495"/>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C9B4EA7" w:rsidR="00FC68DB" w:rsidRPr="007055D9" w:rsidRDefault="00FC68DB" w:rsidP="00B202D2">
      <w:pPr>
        <w:pStyle w:val="Beschriftung"/>
        <w:spacing w:before="120"/>
      </w:pPr>
      <w:bookmarkStart w:id="4496" w:name="_Toc3566490"/>
      <w:bookmarkStart w:id="4497" w:name="_Toc34747491"/>
      <w:bookmarkStart w:id="4498" w:name="_Toc77095950"/>
      <w:bookmarkStart w:id="4499" w:name="_Toc96333610"/>
      <w:r>
        <w:t xml:space="preserve">Table </w:t>
      </w:r>
      <w:r>
        <w:fldChar w:fldCharType="begin"/>
      </w:r>
      <w:r>
        <w:instrText xml:space="preserve"> SEQ Table \* ARABIC </w:instrText>
      </w:r>
      <w:r>
        <w:fldChar w:fldCharType="separate"/>
      </w:r>
      <w:r w:rsidR="006344F0">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4496"/>
      <w:bookmarkEnd w:id="4497"/>
      <w:bookmarkEnd w:id="4498"/>
      <w:bookmarkEnd w:id="4499"/>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t>
      </w:r>
      <w:proofErr w:type="spellStart"/>
      <w:r w:rsidRPr="00966BAF">
        <w:rPr>
          <w:rFonts w:cs="Courier New"/>
          <w:b/>
          <w:color w:val="0070C0"/>
          <w:lang w:val="es-ES"/>
        </w:rPr>
        <w:t>weld_position</w:t>
      </w:r>
      <w:proofErr w:type="spellEnd"/>
      <w:r w:rsidRPr="00966BAF">
        <w:rPr>
          <w:rFonts w:cs="Courier New"/>
          <w:b/>
          <w:color w:val="0070C0"/>
          <w:lang w:val="es-ES"/>
        </w:rPr>
        <w:t xml:space="preserve">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4500"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4500"/>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3036350B"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ins w:id="4501" w:author="Weinert, Matthias (M.)" w:date="2022-02-21T10:55:00Z">
        <w:r w:rsidR="006344F0">
          <w:t xml:space="preserve">Figure </w:t>
        </w:r>
        <w:r w:rsidR="006344F0">
          <w:rPr>
            <w:noProof/>
          </w:rPr>
          <w:t>50</w:t>
        </w:r>
      </w:ins>
      <w:del w:id="4502" w:author="Weinert, Matthias (M.)" w:date="2022-02-17T14:54:00Z">
        <w:r w:rsidR="004E6643" w:rsidDel="005C101E">
          <w:delText xml:space="preserve">Figure </w:delText>
        </w:r>
        <w:r w:rsidR="004E6643" w:rsidDel="005C101E">
          <w:rPr>
            <w:noProof/>
          </w:rPr>
          <w:delText>51</w:delText>
        </w:r>
      </w:del>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A1F72E3" w:rsidR="00FC68DB" w:rsidRPr="007055D9" w:rsidRDefault="00FC68DB" w:rsidP="00B202D2">
      <w:pPr>
        <w:pStyle w:val="Beschriftung"/>
      </w:pPr>
      <w:bookmarkStart w:id="4503" w:name="_Ref397529572"/>
      <w:bookmarkStart w:id="4504" w:name="Figure11"/>
      <w:bookmarkStart w:id="4505" w:name="_Toc3557126"/>
      <w:bookmarkStart w:id="4506" w:name="_Toc34747377"/>
      <w:bookmarkStart w:id="4507" w:name="_Toc76030575"/>
      <w:bookmarkStart w:id="4508" w:name="_Toc94530860"/>
      <w:bookmarkStart w:id="4509" w:name="_Toc96333486"/>
      <w:r>
        <w:t xml:space="preserve">Figure </w:t>
      </w:r>
      <w:r>
        <w:fldChar w:fldCharType="begin"/>
      </w:r>
      <w:r>
        <w:instrText xml:space="preserve"> SEQ Figure \* ARABIC </w:instrText>
      </w:r>
      <w:r>
        <w:fldChar w:fldCharType="separate"/>
      </w:r>
      <w:ins w:id="4510" w:author="Weinert, Matthias (M.)" w:date="2022-02-21T10:55:00Z">
        <w:r w:rsidR="006344F0">
          <w:rPr>
            <w:noProof/>
          </w:rPr>
          <w:t>50</w:t>
        </w:r>
      </w:ins>
      <w:del w:id="4511" w:author="Weinert, Matthias (M.)" w:date="2022-02-17T14:54:00Z">
        <w:r w:rsidR="004E6643" w:rsidDel="005C101E">
          <w:rPr>
            <w:noProof/>
          </w:rPr>
          <w:delText>51</w:delText>
        </w:r>
      </w:del>
      <w:r>
        <w:fldChar w:fldCharType="end"/>
      </w:r>
      <w:bookmarkEnd w:id="4503"/>
      <w:bookmarkEnd w:id="4504"/>
      <w:r w:rsidRPr="007055D9">
        <w:t xml:space="preserve">: Welding Position </w:t>
      </w:r>
      <w:r>
        <w:t>vector direction and length</w:t>
      </w:r>
      <w:bookmarkEnd w:id="4505"/>
      <w:bookmarkEnd w:id="4506"/>
      <w:bookmarkEnd w:id="4507"/>
      <w:bookmarkEnd w:id="4508"/>
      <w:bookmarkEnd w:id="4509"/>
    </w:p>
    <w:p w14:paraId="3FD74BE5" w14:textId="77777777" w:rsidR="00FC68DB" w:rsidRPr="007055D9" w:rsidRDefault="00FC68DB" w:rsidP="00B202D2">
      <w:pPr>
        <w:pStyle w:val="berschrift5"/>
      </w:pPr>
      <w:bookmarkStart w:id="4512" w:name="_Toc338939140"/>
      <w:bookmarkStart w:id="4513" w:name="_Toc338939137"/>
      <w:bookmarkStart w:id="4514" w:name="_Toc338938906"/>
      <w:bookmarkStart w:id="4515" w:name="_Toc338939103"/>
      <w:r w:rsidRPr="007055D9">
        <w:t xml:space="preserve">Attribute </w:t>
      </w:r>
      <w:r>
        <w:t>"</w:t>
      </w:r>
      <w:r w:rsidRPr="007055D9">
        <w:t>reference</w:t>
      </w:r>
      <w:bookmarkEnd w:id="4512"/>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7396A7C"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6344F0">
        <w:t>10.2.4.1</w:t>
      </w:r>
      <w:r>
        <w:fldChar w:fldCharType="end"/>
      </w:r>
      <w:r>
        <w:t xml:space="preserve"> </w:t>
      </w:r>
      <w:r>
        <w:fldChar w:fldCharType="begin"/>
      </w:r>
      <w:r>
        <w:instrText xml:space="preserve"> REF _Ref414571756 \h </w:instrText>
      </w:r>
      <w:r>
        <w:fldChar w:fldCharType="separate"/>
      </w:r>
      <w:r w:rsidR="006344F0"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06C8545D" w:rsidR="00FC68DB" w:rsidRDefault="00FC68DB" w:rsidP="00B202D2">
      <w:pPr>
        <w:pStyle w:val="Beschriftung"/>
        <w:spacing w:before="120"/>
      </w:pPr>
      <w:bookmarkStart w:id="4516" w:name="_Toc3566491"/>
      <w:bookmarkStart w:id="4517" w:name="_Toc34747492"/>
      <w:bookmarkStart w:id="4518" w:name="_Toc77095951"/>
      <w:bookmarkStart w:id="4519" w:name="_Toc338939148"/>
      <w:bookmarkStart w:id="4520" w:name="_Toc288196499"/>
      <w:bookmarkStart w:id="4521" w:name="_Toc288200801"/>
      <w:bookmarkStart w:id="4522" w:name="_Toc96333611"/>
      <w:bookmarkEnd w:id="4513"/>
      <w:bookmarkEnd w:id="4514"/>
      <w:bookmarkEnd w:id="4515"/>
      <w:r>
        <w:t xml:space="preserve">Table </w:t>
      </w:r>
      <w:r>
        <w:fldChar w:fldCharType="begin"/>
      </w:r>
      <w:r>
        <w:instrText xml:space="preserve"> SEQ Table \* ARABIC </w:instrText>
      </w:r>
      <w:r>
        <w:fldChar w:fldCharType="separate"/>
      </w:r>
      <w:r w:rsidR="006344F0">
        <w:rPr>
          <w:noProof/>
        </w:rPr>
        <w:t>90</w:t>
      </w:r>
      <w:r>
        <w:fldChar w:fldCharType="end"/>
      </w:r>
      <w:r>
        <w:t>: Default values of attribute "filler", dependent from attribute "technology</w:t>
      </w:r>
      <w:bookmarkEnd w:id="4516"/>
      <w:r>
        <w:t>"</w:t>
      </w:r>
      <w:bookmarkEnd w:id="4517"/>
      <w:bookmarkEnd w:id="4518"/>
      <w:bookmarkEnd w:id="4522"/>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451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4523" w:name="_Toc338939149"/>
      <w:r w:rsidRPr="007055D9">
        <w:t xml:space="preserve">Attribute </w:t>
      </w:r>
      <w:r>
        <w:t>"</w:t>
      </w:r>
      <w:r w:rsidRPr="007055D9">
        <w:t>penetration</w:t>
      </w:r>
      <w:bookmarkEnd w:id="4520"/>
      <w:bookmarkEnd w:id="4521"/>
      <w:bookmarkEnd w:id="4523"/>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4524" w:name="ModelizationWeldDefinition"/>
      <w:bookmarkStart w:id="4525" w:name="WeldDefinition"/>
      <w:bookmarkStart w:id="4526" w:name="WeldDefinitionButtWeld"/>
      <w:bookmarkStart w:id="4527" w:name="_Toc288200762"/>
      <w:bookmarkStart w:id="4528" w:name="_Toc338939106"/>
      <w:bookmarkStart w:id="4529" w:name="_Toc3557012"/>
      <w:bookmarkStart w:id="4530" w:name="_Toc34747262"/>
      <w:bookmarkStart w:id="4531" w:name="_Toc77102081"/>
      <w:bookmarkStart w:id="4532" w:name="_Toc288196464"/>
      <w:bookmarkStart w:id="4533" w:name="_Toc96333408"/>
      <w:bookmarkEnd w:id="4524"/>
      <w:bookmarkEnd w:id="4525"/>
      <w:bookmarkEnd w:id="4526"/>
      <w:r w:rsidRPr="007055D9">
        <w:t xml:space="preserve">Butt </w:t>
      </w:r>
      <w:bookmarkEnd w:id="4527"/>
      <w:r w:rsidRPr="007055D9">
        <w:t>Joint</w:t>
      </w:r>
      <w:bookmarkEnd w:id="4528"/>
      <w:bookmarkEnd w:id="4529"/>
      <w:bookmarkEnd w:id="4530"/>
      <w:bookmarkEnd w:id="4531"/>
      <w:bookmarkEnd w:id="4533"/>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 xml:space="preserve">oints for </w:t>
      </w:r>
      <w:proofErr w:type="spellStart"/>
      <w:r w:rsidRPr="007055D9">
        <w:t>χMCF</w:t>
      </w:r>
      <w:proofErr w:type="spellEnd"/>
      <w:r w:rsidRPr="007055D9">
        <w:t xml:space="preserve">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4534" w:name="_Toc3557013"/>
      <w:bookmarkStart w:id="4535" w:name="_Toc34747263"/>
      <w:bookmarkStart w:id="4536" w:name="_Toc77102082"/>
      <w:r>
        <w:rPr>
          <w:noProof/>
          <w:lang w:val="en-US"/>
        </w:rPr>
        <mc:AlternateContent>
          <mc:Choice Requires="wpg">
            <w:drawing>
              <wp:anchor distT="0" distB="0" distL="114300" distR="114300" simplePos="0" relativeHeight="25166233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67674E" w:rsidRPr="00362FDC" w:rsidRDefault="0067674E" w:rsidP="00FC68DB">
                              <w:pPr>
                                <w:pStyle w:val="Beschriftung"/>
                                <w:rPr>
                                  <w:noProof/>
                                  <w:szCs w:val="24"/>
                                </w:rPr>
                              </w:pPr>
                              <w:bookmarkStart w:id="4537" w:name="_Toc3557127"/>
                              <w:bookmarkStart w:id="4538" w:name="_Toc34747378"/>
                              <w:bookmarkStart w:id="4539" w:name="_Toc76030576"/>
                              <w:bookmarkStart w:id="4540" w:name="_Toc94530861"/>
                              <w:bookmarkStart w:id="4541" w:name="_Toc96333487"/>
                              <w:r>
                                <w:t xml:space="preserve">Figure </w:t>
                              </w:r>
                              <w:r>
                                <w:fldChar w:fldCharType="begin"/>
                              </w:r>
                              <w:r>
                                <w:instrText xml:space="preserve"> SEQ Figure \* ARABIC </w:instrText>
                              </w:r>
                              <w:r>
                                <w:fldChar w:fldCharType="separate"/>
                              </w:r>
                              <w:ins w:id="4542" w:author="Weinert, Matthias (M.)" w:date="2022-02-21T10:55:00Z">
                                <w:r w:rsidR="006344F0">
                                  <w:rPr>
                                    <w:noProof/>
                                  </w:rPr>
                                  <w:t>51</w:t>
                                </w:r>
                              </w:ins>
                              <w:del w:id="4543" w:author="Weinert, Matthias (M.)" w:date="2022-02-21T10:53:00Z">
                                <w:r w:rsidDel="006344F0">
                                  <w:rPr>
                                    <w:noProof/>
                                  </w:rPr>
                                  <w:delText>52</w:delText>
                                </w:r>
                              </w:del>
                              <w:r>
                                <w:fldChar w:fldCharType="end"/>
                              </w:r>
                              <w:r>
                                <w:t>: Butt Joint Sheet Layout</w:t>
                              </w:r>
                              <w:bookmarkEnd w:id="4537"/>
                              <w:bookmarkEnd w:id="4538"/>
                              <w:bookmarkEnd w:id="4539"/>
                              <w:bookmarkEnd w:id="4540"/>
                              <w:bookmarkEnd w:id="4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233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89"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67674E" w:rsidRPr="00362FDC" w:rsidRDefault="0067674E" w:rsidP="00FC68DB">
                        <w:pPr>
                          <w:pStyle w:val="Beschriftung"/>
                          <w:rPr>
                            <w:noProof/>
                            <w:szCs w:val="24"/>
                          </w:rPr>
                        </w:pPr>
                        <w:bookmarkStart w:id="4544" w:name="_Toc3557127"/>
                        <w:bookmarkStart w:id="4545" w:name="_Toc34747378"/>
                        <w:bookmarkStart w:id="4546" w:name="_Toc76030576"/>
                        <w:bookmarkStart w:id="4547" w:name="_Toc94530861"/>
                        <w:bookmarkStart w:id="4548" w:name="_Toc96333487"/>
                        <w:r>
                          <w:t xml:space="preserve">Figure </w:t>
                        </w:r>
                        <w:r>
                          <w:fldChar w:fldCharType="begin"/>
                        </w:r>
                        <w:r>
                          <w:instrText xml:space="preserve"> SEQ Figure \* ARABIC </w:instrText>
                        </w:r>
                        <w:r>
                          <w:fldChar w:fldCharType="separate"/>
                        </w:r>
                        <w:ins w:id="4549" w:author="Weinert, Matthias (M.)" w:date="2022-02-21T10:55:00Z">
                          <w:r w:rsidR="006344F0">
                            <w:rPr>
                              <w:noProof/>
                            </w:rPr>
                            <w:t>51</w:t>
                          </w:r>
                        </w:ins>
                        <w:del w:id="4550" w:author="Weinert, Matthias (M.)" w:date="2022-02-21T10:53:00Z">
                          <w:r w:rsidDel="006344F0">
                            <w:rPr>
                              <w:noProof/>
                            </w:rPr>
                            <w:delText>52</w:delText>
                          </w:r>
                        </w:del>
                        <w:r>
                          <w:fldChar w:fldCharType="end"/>
                        </w:r>
                        <w:r>
                          <w:t>: Butt Joint Sheet Layout</w:t>
                        </w:r>
                        <w:bookmarkEnd w:id="4544"/>
                        <w:bookmarkEnd w:id="4545"/>
                        <w:bookmarkEnd w:id="4546"/>
                        <w:bookmarkEnd w:id="4547"/>
                        <w:bookmarkEnd w:id="4548"/>
                      </w:p>
                    </w:txbxContent>
                  </v:textbox>
                </v:shape>
              </v:group>
            </w:pict>
          </mc:Fallback>
        </mc:AlternateContent>
      </w:r>
      <w:r w:rsidR="00FC68DB" w:rsidRPr="00654684">
        <w:rPr>
          <w:sz w:val="24"/>
        </w:rPr>
        <w:t>Sheet Parameters</w:t>
      </w:r>
      <w:bookmarkEnd w:id="4534"/>
      <w:bookmarkEnd w:id="4535"/>
      <w:bookmarkEnd w:id="4536"/>
    </w:p>
    <w:p w14:paraId="53BD6606" w14:textId="581D1AF7" w:rsidR="00FC68DB" w:rsidRPr="007055D9" w:rsidRDefault="00FC68DB" w:rsidP="00B202D2">
      <w:r w:rsidRPr="007055D9">
        <w:t>The parameters to describe the connection are:</w:t>
      </w:r>
    </w:p>
    <w:p w14:paraId="23FFDA9C" w14:textId="77777777" w:rsidR="00FC68DB" w:rsidRPr="007055D9" w:rsidRDefault="00FC68DB" w:rsidP="001B01D6">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06B9A392" w:rsidR="00FC68DB" w:rsidRPr="007055D9" w:rsidRDefault="00B46AF4" w:rsidP="001B01D6">
      <w:pPr>
        <w:pStyle w:val="Aufzhlungszeichen"/>
        <w:numPr>
          <w:ilvl w:val="0"/>
          <w:numId w:val="11"/>
        </w:numPr>
        <w:spacing w:after="120"/>
      </w:pPr>
      <w:r>
        <w:rPr>
          <w:noProof/>
          <w:sz w:val="24"/>
          <w:lang w:eastAsia="en-US"/>
        </w:rPr>
        <mc:AlternateContent>
          <mc:Choice Requires="wpg">
            <w:drawing>
              <wp:anchor distT="0" distB="0" distL="114300" distR="114300" simplePos="0" relativeHeight="251670528"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4A068924" w:rsidR="0067674E" w:rsidRPr="006C6D3C" w:rsidRDefault="0067674E" w:rsidP="00FC68DB">
                              <w:pPr>
                                <w:pStyle w:val="Beschriftung"/>
                                <w:rPr>
                                  <w:noProof/>
                                  <w:szCs w:val="24"/>
                                </w:rPr>
                              </w:pPr>
                              <w:bookmarkStart w:id="4551" w:name="_Toc3557128"/>
                              <w:bookmarkStart w:id="4552" w:name="_Toc34747379"/>
                              <w:bookmarkStart w:id="4553" w:name="_Toc76030577"/>
                              <w:bookmarkStart w:id="4554" w:name="_Toc94530862"/>
                              <w:bookmarkStart w:id="4555" w:name="_Toc96333488"/>
                              <w:r>
                                <w:t xml:space="preserve">Figure </w:t>
                              </w:r>
                              <w:r>
                                <w:fldChar w:fldCharType="begin"/>
                              </w:r>
                              <w:r>
                                <w:instrText xml:space="preserve"> SEQ Figure \* ARABIC </w:instrText>
                              </w:r>
                              <w:r>
                                <w:fldChar w:fldCharType="separate"/>
                              </w:r>
                              <w:ins w:id="4556" w:author="Weinert, Matthias (M.)" w:date="2022-02-21T10:55:00Z">
                                <w:r w:rsidR="006344F0">
                                  <w:rPr>
                                    <w:noProof/>
                                  </w:rPr>
                                  <w:t>52</w:t>
                                </w:r>
                              </w:ins>
                              <w:del w:id="4557" w:author="Weinert, Matthias (M.)" w:date="2022-02-21T10:53:00Z">
                                <w:r w:rsidDel="006344F0">
                                  <w:rPr>
                                    <w:noProof/>
                                  </w:rPr>
                                  <w:delText>53</w:delText>
                                </w:r>
                              </w:del>
                              <w:r>
                                <w:fldChar w:fldCharType="end"/>
                              </w:r>
                              <w:r>
                                <w:t>: Butt Joint Weld parameters</w:t>
                              </w:r>
                              <w:bookmarkEnd w:id="4551"/>
                              <w:bookmarkEnd w:id="4552"/>
                              <w:bookmarkEnd w:id="4553"/>
                              <w:bookmarkEnd w:id="4554"/>
                              <w:bookmarkEnd w:id="4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052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91"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4A068924" w:rsidR="0067674E" w:rsidRPr="006C6D3C" w:rsidRDefault="0067674E" w:rsidP="00FC68DB">
                        <w:pPr>
                          <w:pStyle w:val="Beschriftung"/>
                          <w:rPr>
                            <w:noProof/>
                            <w:szCs w:val="24"/>
                          </w:rPr>
                        </w:pPr>
                        <w:bookmarkStart w:id="4558" w:name="_Toc3557128"/>
                        <w:bookmarkStart w:id="4559" w:name="_Toc34747379"/>
                        <w:bookmarkStart w:id="4560" w:name="_Toc76030577"/>
                        <w:bookmarkStart w:id="4561" w:name="_Toc94530862"/>
                        <w:bookmarkStart w:id="4562" w:name="_Toc96333488"/>
                        <w:r>
                          <w:t xml:space="preserve">Figure </w:t>
                        </w:r>
                        <w:r>
                          <w:fldChar w:fldCharType="begin"/>
                        </w:r>
                        <w:r>
                          <w:instrText xml:space="preserve"> SEQ Figure \* ARABIC </w:instrText>
                        </w:r>
                        <w:r>
                          <w:fldChar w:fldCharType="separate"/>
                        </w:r>
                        <w:ins w:id="4563" w:author="Weinert, Matthias (M.)" w:date="2022-02-21T10:55:00Z">
                          <w:r w:rsidR="006344F0">
                            <w:rPr>
                              <w:noProof/>
                            </w:rPr>
                            <w:t>52</w:t>
                          </w:r>
                        </w:ins>
                        <w:del w:id="4564" w:author="Weinert, Matthias (M.)" w:date="2022-02-21T10:53:00Z">
                          <w:r w:rsidDel="006344F0">
                            <w:rPr>
                              <w:noProof/>
                            </w:rPr>
                            <w:delText>53</w:delText>
                          </w:r>
                        </w:del>
                        <w:r>
                          <w:fldChar w:fldCharType="end"/>
                        </w:r>
                        <w:r>
                          <w:t>: Butt Joint Weld parameters</w:t>
                        </w:r>
                        <w:bookmarkEnd w:id="4558"/>
                        <w:bookmarkEnd w:id="4559"/>
                        <w:bookmarkEnd w:id="4560"/>
                        <w:bookmarkEnd w:id="4561"/>
                        <w:bookmarkEnd w:id="4562"/>
                      </w:p>
                    </w:txbxContent>
                  </v:textbox>
                </v:shape>
              </v:group>
            </w:pict>
          </mc:Fallback>
        </mc:AlternateContent>
      </w:r>
      <w:r w:rsidR="00FC68DB" w:rsidRPr="00B56603">
        <w:rPr>
          <w:sz w:val="24"/>
          <w:szCs w:val="28"/>
        </w:rPr>
        <w:t>t</w:t>
      </w:r>
      <w:r w:rsidR="00FC68DB" w:rsidRPr="00B56603">
        <w:rPr>
          <w:sz w:val="24"/>
          <w:szCs w:val="28"/>
          <w:vertAlign w:val="subscript"/>
        </w:rPr>
        <w:t>1</w:t>
      </w:r>
      <w:r w:rsidR="00FC68DB" w:rsidRPr="007055D9">
        <w:tab/>
      </w:r>
      <w:r w:rsidR="00FC68DB" w:rsidRPr="007055D9">
        <w:tab/>
        <w:t>Thickness of welded sheet</w:t>
      </w:r>
    </w:p>
    <w:p w14:paraId="21B77D6F" w14:textId="15DE2838" w:rsidR="00FC68DB" w:rsidRPr="00654684" w:rsidRDefault="00FC68DB" w:rsidP="00B202D2">
      <w:pPr>
        <w:pStyle w:val="berschrift4"/>
      </w:pPr>
      <w:bookmarkStart w:id="4565" w:name="_Toc3557014"/>
      <w:bookmarkStart w:id="4566" w:name="_Toc34747264"/>
      <w:bookmarkStart w:id="4567" w:name="_Toc77102083"/>
      <w:r w:rsidRPr="00654684">
        <w:rPr>
          <w:sz w:val="24"/>
        </w:rPr>
        <w:t>Weld Parameters</w:t>
      </w:r>
      <w:bookmarkEnd w:id="4565"/>
      <w:bookmarkEnd w:id="4566"/>
      <w:bookmarkEnd w:id="4567"/>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proofErr w:type="spellStart"/>
            <w:r w:rsidRPr="007055D9">
              <w:rPr>
                <w:b/>
                <w:i/>
              </w:rPr>
              <w:t>χMCF</w:t>
            </w:r>
            <w:proofErr w:type="spellEnd"/>
            <w:r w:rsidRPr="007055D9">
              <w:rPr>
                <w:b/>
                <w:i/>
              </w:rPr>
              <w:t>-Key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51EBFC63" w:rsidR="00FC68DB" w:rsidRDefault="00FC68DB" w:rsidP="00B202D2">
      <w:pPr>
        <w:pStyle w:val="Beschriftung"/>
        <w:spacing w:before="120"/>
      </w:pPr>
      <w:bookmarkStart w:id="4568" w:name="_Toc3566492"/>
      <w:bookmarkStart w:id="4569" w:name="_Toc34747493"/>
      <w:bookmarkStart w:id="4570" w:name="_Toc77095952"/>
      <w:bookmarkStart w:id="4571" w:name="_Toc96333612"/>
      <w:r>
        <w:t xml:space="preserve">Table </w:t>
      </w:r>
      <w:r>
        <w:fldChar w:fldCharType="begin"/>
      </w:r>
      <w:r>
        <w:instrText xml:space="preserve"> SEQ Table \* ARABIC </w:instrText>
      </w:r>
      <w:r>
        <w:fldChar w:fldCharType="separate"/>
      </w:r>
      <w:r w:rsidR="006344F0">
        <w:rPr>
          <w:noProof/>
        </w:rPr>
        <w:t>91</w:t>
      </w:r>
      <w:r>
        <w:fldChar w:fldCharType="end"/>
      </w:r>
      <w:r>
        <w:t>: Parameters of Butt Joint Weld</w:t>
      </w:r>
      <w:bookmarkEnd w:id="4568"/>
      <w:bookmarkEnd w:id="4569"/>
      <w:bookmarkEnd w:id="4570"/>
      <w:bookmarkEnd w:id="4571"/>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4572" w:name="_Toc338939151"/>
      <w:bookmarkStart w:id="4573" w:name="_Toc3557015"/>
      <w:bookmarkStart w:id="4574" w:name="_Toc34747265"/>
      <w:bookmarkStart w:id="4575" w:name="_Toc77102084"/>
      <w:r w:rsidRPr="007055D9">
        <w:t>Attributes</w:t>
      </w:r>
      <w:bookmarkEnd w:id="4572"/>
      <w:bookmarkEnd w:id="4573"/>
      <w:bookmarkEnd w:id="4574"/>
      <w:bookmarkEnd w:id="4575"/>
    </w:p>
    <w:p w14:paraId="75987F07" w14:textId="77777777" w:rsidR="00FC68DB" w:rsidRPr="007055D9" w:rsidRDefault="00FC68DB" w:rsidP="00B202D2">
      <w:pPr>
        <w:pStyle w:val="berschrift5"/>
      </w:pPr>
      <w:bookmarkStart w:id="4576" w:name="_Toc338939153"/>
      <w:r w:rsidRPr="007055D9">
        <w:t xml:space="preserve">Attribute </w:t>
      </w:r>
      <w:r>
        <w:t>"</w:t>
      </w:r>
      <w:r w:rsidRPr="007055D9">
        <w:t>base</w:t>
      </w:r>
      <w:bookmarkEnd w:id="4576"/>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4577" w:name="_Toc338939154"/>
      <w:r w:rsidRPr="007055D9">
        <w:t xml:space="preserve">Attribute </w:t>
      </w:r>
      <w:r>
        <w:t>"</w:t>
      </w:r>
      <w:r w:rsidRPr="007055D9">
        <w:t>technology</w:t>
      </w:r>
      <w:bookmarkEnd w:id="4577"/>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4578" w:name="_Toc288196505"/>
      <w:bookmarkStart w:id="4579" w:name="_Toc288200807"/>
      <w:bookmarkStart w:id="4580" w:name="_Toc338939155"/>
      <w:bookmarkStart w:id="4581" w:name="_Toc3557016"/>
      <w:bookmarkStart w:id="4582" w:name="_Toc34747266"/>
      <w:bookmarkStart w:id="4583" w:name="_Toc77102085"/>
      <w:r w:rsidRPr="007055D9">
        <w:t xml:space="preserve">Element </w:t>
      </w:r>
      <w:r>
        <w:t>"</w:t>
      </w:r>
      <w:proofErr w:type="spellStart"/>
      <w:r w:rsidRPr="007055D9">
        <w:t>weld_position</w:t>
      </w:r>
      <w:bookmarkEnd w:id="4578"/>
      <w:bookmarkEnd w:id="4579"/>
      <w:bookmarkEnd w:id="4580"/>
      <w:bookmarkEnd w:id="4581"/>
      <w:proofErr w:type="spellEnd"/>
      <w:r>
        <w:t>"</w:t>
      </w:r>
      <w:bookmarkEnd w:id="4582"/>
      <w:bookmarkEnd w:id="4583"/>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40D4C23" w:rsidR="00FC68DB" w:rsidRDefault="00FC68DB" w:rsidP="00B202D2">
      <w:pPr>
        <w:pStyle w:val="Beschriftung"/>
        <w:spacing w:before="120"/>
      </w:pPr>
      <w:bookmarkStart w:id="4584" w:name="_Toc3566493"/>
      <w:bookmarkStart w:id="4585" w:name="_Toc34747494"/>
      <w:bookmarkStart w:id="4586" w:name="_Toc77095953"/>
      <w:bookmarkStart w:id="4587" w:name="_Toc288196507"/>
      <w:bookmarkStart w:id="4588" w:name="_Toc288200809"/>
      <w:bookmarkStart w:id="4589" w:name="_Toc338939157"/>
      <w:bookmarkStart w:id="4590" w:name="_Toc96333613"/>
      <w:r>
        <w:t xml:space="preserve">Table </w:t>
      </w:r>
      <w:r>
        <w:fldChar w:fldCharType="begin"/>
      </w:r>
      <w:r>
        <w:instrText xml:space="preserve"> SEQ Table \* ARABIC </w:instrText>
      </w:r>
      <w:r>
        <w:fldChar w:fldCharType="separate"/>
      </w:r>
      <w:r w:rsidR="006344F0">
        <w:rPr>
          <w:noProof/>
        </w:rPr>
        <w:t>92</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4584"/>
      <w:bookmarkEnd w:id="4585"/>
      <w:bookmarkEnd w:id="4586"/>
      <w:bookmarkEnd w:id="4590"/>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11CEF469"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6344F0">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4587"/>
      <w:bookmarkEnd w:id="4588"/>
      <w:bookmarkEnd w:id="4589"/>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FD39E13"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6344F0">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4591" w:name="_Toc338939158"/>
      <w:r w:rsidRPr="007055D9">
        <w:t xml:space="preserve">Attribute </w:t>
      </w:r>
      <w:r>
        <w:t>"</w:t>
      </w:r>
      <w:r w:rsidRPr="007055D9">
        <w:t>width</w:t>
      </w:r>
      <w:bookmarkEnd w:id="4591"/>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4592" w:name="_Toc338939159"/>
      <w:r w:rsidRPr="007055D9">
        <w:t xml:space="preserve">Attribute </w:t>
      </w:r>
      <w:r>
        <w:t>"</w:t>
      </w:r>
      <w:r w:rsidRPr="007055D9">
        <w:t>filler</w:t>
      </w:r>
      <w:bookmarkEnd w:id="4592"/>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t>
      </w:r>
      <w:proofErr w:type="spellStart"/>
      <w:r w:rsidRPr="00966BAF">
        <w:rPr>
          <w:b/>
          <w:i/>
          <w:color w:val="0070C0"/>
          <w:lang w:val="es-ES"/>
        </w:rPr>
        <w:t>weld_position</w:t>
      </w:r>
      <w:proofErr w:type="spellEnd"/>
      <w:r w:rsidRPr="00966BAF">
        <w:rPr>
          <w:b/>
          <w:i/>
          <w:color w:val="0070C0"/>
          <w:lang w:val="es-ES"/>
        </w:rPr>
        <w:t xml:space="preserve">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4593" w:name="WeldDefinitionCornerWeld"/>
      <w:bookmarkStart w:id="4594" w:name="_Toc288200763"/>
      <w:bookmarkStart w:id="4595" w:name="_Toc338939107"/>
      <w:bookmarkEnd w:id="4593"/>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t>
      </w:r>
      <w:proofErr w:type="spellStart"/>
      <w:r w:rsidRPr="00966BAF">
        <w:rPr>
          <w:b/>
          <w:i/>
          <w:color w:val="0070C0"/>
          <w:lang w:val="es-ES"/>
        </w:rPr>
        <w:t>weld_position</w:t>
      </w:r>
      <w:proofErr w:type="spellEnd"/>
      <w:r w:rsidRPr="00966BAF">
        <w:rPr>
          <w:b/>
          <w:i/>
          <w:color w:val="0070C0"/>
          <w:lang w:val="es-ES"/>
        </w:rPr>
        <w:t xml:space="preserve">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4596" w:name="_Toc414263397"/>
      <w:bookmarkStart w:id="4597" w:name="_Toc3557017"/>
      <w:bookmarkStart w:id="4598" w:name="_Toc34747267"/>
      <w:bookmarkStart w:id="4599" w:name="_Toc77102086"/>
      <w:bookmarkEnd w:id="4596"/>
      <w:r w:rsidRPr="007055D9">
        <w:t xml:space="preserve">Element </w:t>
      </w:r>
      <w:r>
        <w:t>"</w:t>
      </w:r>
      <w:proofErr w:type="spellStart"/>
      <w:r>
        <w:t>sheet_parameter</w:t>
      </w:r>
      <w:bookmarkEnd w:id="4597"/>
      <w:proofErr w:type="spellEnd"/>
      <w:r>
        <w:t>"</w:t>
      </w:r>
      <w:bookmarkEnd w:id="4598"/>
      <w:bookmarkEnd w:id="4599"/>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2189C5B1" w:rsidR="00FC68DB" w:rsidRDefault="00FC68DB" w:rsidP="00B202D2">
      <w:pPr>
        <w:pStyle w:val="Beschriftung"/>
        <w:spacing w:before="120"/>
      </w:pPr>
      <w:bookmarkStart w:id="4600" w:name="_Toc3566494"/>
      <w:bookmarkStart w:id="4601" w:name="_Toc34747495"/>
      <w:bookmarkStart w:id="4602" w:name="_Toc77095954"/>
      <w:bookmarkStart w:id="4603" w:name="_Toc96333614"/>
      <w:r>
        <w:t xml:space="preserve">Table </w:t>
      </w:r>
      <w:r>
        <w:fldChar w:fldCharType="begin"/>
      </w:r>
      <w:r>
        <w:instrText xml:space="preserve"> SEQ Table \* ARABIC </w:instrText>
      </w:r>
      <w:r>
        <w:fldChar w:fldCharType="separate"/>
      </w:r>
      <w:r w:rsidR="006344F0">
        <w:rPr>
          <w:noProof/>
        </w:rPr>
        <w:t>93</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4600"/>
      <w:bookmarkEnd w:id="4601"/>
      <w:bookmarkEnd w:id="4602"/>
      <w:bookmarkEnd w:id="4603"/>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4604" w:name="_Toc3557018"/>
      <w:bookmarkStart w:id="4605" w:name="_Toc34747268"/>
      <w:bookmarkStart w:id="4606" w:name="_Toc77102087"/>
      <w:bookmarkStart w:id="4607" w:name="_Toc96333409"/>
      <w:r w:rsidRPr="007055D9">
        <w:t>Corner Weld</w:t>
      </w:r>
      <w:bookmarkEnd w:id="4594"/>
      <w:bookmarkEnd w:id="4595"/>
      <w:bookmarkEnd w:id="4604"/>
      <w:bookmarkEnd w:id="4605"/>
      <w:bookmarkEnd w:id="4606"/>
      <w:bookmarkEnd w:id="4607"/>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w:t>
      </w:r>
      <w:proofErr w:type="spellStart"/>
      <w:r w:rsidRPr="007055D9">
        <w:t>χMCF</w:t>
      </w:r>
      <w:proofErr w:type="spellEnd"/>
      <w:r w:rsidRPr="007055D9">
        <w:t xml:space="preserve">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4608" w:name="_Toc34747269"/>
      <w:bookmarkStart w:id="4609" w:name="_Toc77102088"/>
      <w:bookmarkStart w:id="4610" w:name="_Toc3557019"/>
      <w:r>
        <w:rPr>
          <w:noProof/>
          <w:lang w:val="en-US" w:eastAsia="en-US"/>
        </w:rPr>
        <mc:AlternateContent>
          <mc:Choice Requires="wpg">
            <w:drawing>
              <wp:anchor distT="0" distB="0" distL="114300" distR="114300" simplePos="0" relativeHeight="251658240"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67674E" w:rsidRPr="00796AD7" w:rsidRDefault="0067674E" w:rsidP="00FC68DB">
                              <w:pPr>
                                <w:pStyle w:val="Beschriftung"/>
                                <w:rPr>
                                  <w:noProof/>
                                  <w:szCs w:val="24"/>
                                </w:rPr>
                              </w:pPr>
                              <w:bookmarkStart w:id="4611" w:name="_Toc3557129"/>
                              <w:bookmarkStart w:id="4612" w:name="_Toc34747380"/>
                              <w:bookmarkStart w:id="4613" w:name="_Toc76030578"/>
                              <w:bookmarkStart w:id="4614" w:name="_Toc94530863"/>
                              <w:bookmarkStart w:id="4615" w:name="_Toc96333489"/>
                              <w:r>
                                <w:t xml:space="preserve">Figure </w:t>
                              </w:r>
                              <w:r>
                                <w:fldChar w:fldCharType="begin"/>
                              </w:r>
                              <w:r>
                                <w:instrText xml:space="preserve"> SEQ Figure \* ARABIC </w:instrText>
                              </w:r>
                              <w:r>
                                <w:fldChar w:fldCharType="separate"/>
                              </w:r>
                              <w:ins w:id="4616" w:author="Weinert, Matthias (M.)" w:date="2022-02-21T10:55:00Z">
                                <w:r w:rsidR="006344F0">
                                  <w:rPr>
                                    <w:noProof/>
                                  </w:rPr>
                                  <w:t>53</w:t>
                                </w:r>
                              </w:ins>
                              <w:del w:id="4617" w:author="Weinert, Matthias (M.)" w:date="2022-02-21T10:53:00Z">
                                <w:r w:rsidDel="006344F0">
                                  <w:rPr>
                                    <w:noProof/>
                                  </w:rPr>
                                  <w:delText>54</w:delText>
                                </w:r>
                              </w:del>
                              <w:r>
                                <w:fldChar w:fldCharType="end"/>
                              </w:r>
                              <w:r>
                                <w:t>: Corner Weld Sheet Layout</w:t>
                              </w:r>
                              <w:bookmarkEnd w:id="4611"/>
                              <w:bookmarkEnd w:id="4612"/>
                              <w:bookmarkEnd w:id="4613"/>
                              <w:bookmarkEnd w:id="4614"/>
                              <w:bookmarkEnd w:id="4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240"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93"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67674E" w:rsidRPr="00796AD7" w:rsidRDefault="0067674E" w:rsidP="00FC68DB">
                        <w:pPr>
                          <w:pStyle w:val="Beschriftung"/>
                          <w:rPr>
                            <w:noProof/>
                            <w:szCs w:val="24"/>
                          </w:rPr>
                        </w:pPr>
                        <w:bookmarkStart w:id="4618" w:name="_Toc3557129"/>
                        <w:bookmarkStart w:id="4619" w:name="_Toc34747380"/>
                        <w:bookmarkStart w:id="4620" w:name="_Toc76030578"/>
                        <w:bookmarkStart w:id="4621" w:name="_Toc94530863"/>
                        <w:bookmarkStart w:id="4622" w:name="_Toc96333489"/>
                        <w:r>
                          <w:t xml:space="preserve">Figure </w:t>
                        </w:r>
                        <w:r>
                          <w:fldChar w:fldCharType="begin"/>
                        </w:r>
                        <w:r>
                          <w:instrText xml:space="preserve"> SEQ Figure \* ARABIC </w:instrText>
                        </w:r>
                        <w:r>
                          <w:fldChar w:fldCharType="separate"/>
                        </w:r>
                        <w:ins w:id="4623" w:author="Weinert, Matthias (M.)" w:date="2022-02-21T10:55:00Z">
                          <w:r w:rsidR="006344F0">
                            <w:rPr>
                              <w:noProof/>
                            </w:rPr>
                            <w:t>53</w:t>
                          </w:r>
                        </w:ins>
                        <w:del w:id="4624" w:author="Weinert, Matthias (M.)" w:date="2022-02-21T10:53:00Z">
                          <w:r w:rsidDel="006344F0">
                            <w:rPr>
                              <w:noProof/>
                            </w:rPr>
                            <w:delText>54</w:delText>
                          </w:r>
                        </w:del>
                        <w:r>
                          <w:fldChar w:fldCharType="end"/>
                        </w:r>
                        <w:r>
                          <w:t>: Corner Weld Sheet Layout</w:t>
                        </w:r>
                        <w:bookmarkEnd w:id="4618"/>
                        <w:bookmarkEnd w:id="4619"/>
                        <w:bookmarkEnd w:id="4620"/>
                        <w:bookmarkEnd w:id="4621"/>
                        <w:bookmarkEnd w:id="4622"/>
                      </w:p>
                    </w:txbxContent>
                  </v:textbox>
                </v:shape>
              </v:group>
            </w:pict>
          </mc:Fallback>
        </mc:AlternateContent>
      </w:r>
      <w:r>
        <w:t>Simple Corner Weld</w:t>
      </w:r>
      <w:bookmarkEnd w:id="4608"/>
      <w:bookmarkEnd w:id="4609"/>
    </w:p>
    <w:p w14:paraId="2DDB54CC" w14:textId="77777777" w:rsidR="00FC68DB" w:rsidRPr="007055D9" w:rsidRDefault="00FC68DB" w:rsidP="00B202D2">
      <w:pPr>
        <w:pStyle w:val="berschrift5"/>
      </w:pPr>
      <w:r w:rsidRPr="007055D9">
        <w:t>Sheet Parameters</w:t>
      </w:r>
      <w:bookmarkEnd w:id="4610"/>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4625" w:name="_Toc3557020"/>
      <w:r w:rsidRPr="007055D9">
        <w:lastRenderedPageBreak/>
        <w:t>Weld Parameters</w:t>
      </w:r>
      <w:bookmarkEnd w:id="4625"/>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74624"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9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67674E" w:rsidRPr="00067927" w:rsidRDefault="0067674E" w:rsidP="00FC68DB">
                              <w:pPr>
                                <w:pStyle w:val="Beschriftung"/>
                                <w:rPr>
                                  <w:noProof/>
                                  <w:szCs w:val="24"/>
                                </w:rPr>
                              </w:pPr>
                              <w:bookmarkStart w:id="4626" w:name="_Toc3557130"/>
                              <w:bookmarkStart w:id="4627" w:name="_Toc34747381"/>
                              <w:bookmarkStart w:id="4628" w:name="_Toc76030579"/>
                              <w:bookmarkStart w:id="4629" w:name="_Toc94530864"/>
                              <w:bookmarkStart w:id="4630" w:name="_Toc96333490"/>
                              <w:r>
                                <w:t xml:space="preserve">Figure </w:t>
                              </w:r>
                              <w:r>
                                <w:fldChar w:fldCharType="begin"/>
                              </w:r>
                              <w:r>
                                <w:instrText xml:space="preserve"> SEQ Figure \* ARABIC </w:instrText>
                              </w:r>
                              <w:r>
                                <w:fldChar w:fldCharType="separate"/>
                              </w:r>
                              <w:ins w:id="4631" w:author="Weinert, Matthias (M.)" w:date="2022-02-21T10:55:00Z">
                                <w:r w:rsidR="006344F0">
                                  <w:rPr>
                                    <w:noProof/>
                                  </w:rPr>
                                  <w:t>54</w:t>
                                </w:r>
                              </w:ins>
                              <w:del w:id="4632" w:author="Weinert, Matthias (M.)" w:date="2022-02-21T10:53:00Z">
                                <w:r w:rsidDel="006344F0">
                                  <w:rPr>
                                    <w:noProof/>
                                  </w:rPr>
                                  <w:delText>55</w:delText>
                                </w:r>
                              </w:del>
                              <w:r>
                                <w:fldChar w:fldCharType="end"/>
                              </w:r>
                              <w:r>
                                <w:t>: Corner Weld Parameters</w:t>
                              </w:r>
                              <w:bookmarkEnd w:id="4626"/>
                              <w:bookmarkEnd w:id="4627"/>
                              <w:bookmarkEnd w:id="4628"/>
                              <w:bookmarkEnd w:id="4629"/>
                              <w:bookmarkEnd w:id="4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74624"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95"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67674E" w:rsidRPr="00067927" w:rsidRDefault="0067674E" w:rsidP="00FC68DB">
                        <w:pPr>
                          <w:pStyle w:val="Beschriftung"/>
                          <w:rPr>
                            <w:noProof/>
                            <w:szCs w:val="24"/>
                          </w:rPr>
                        </w:pPr>
                        <w:bookmarkStart w:id="4633" w:name="_Toc3557130"/>
                        <w:bookmarkStart w:id="4634" w:name="_Toc34747381"/>
                        <w:bookmarkStart w:id="4635" w:name="_Toc76030579"/>
                        <w:bookmarkStart w:id="4636" w:name="_Toc94530864"/>
                        <w:bookmarkStart w:id="4637" w:name="_Toc96333490"/>
                        <w:r>
                          <w:t xml:space="preserve">Figure </w:t>
                        </w:r>
                        <w:r>
                          <w:fldChar w:fldCharType="begin"/>
                        </w:r>
                        <w:r>
                          <w:instrText xml:space="preserve"> SEQ Figure \* ARABIC </w:instrText>
                        </w:r>
                        <w:r>
                          <w:fldChar w:fldCharType="separate"/>
                        </w:r>
                        <w:ins w:id="4638" w:author="Weinert, Matthias (M.)" w:date="2022-02-21T10:55:00Z">
                          <w:r w:rsidR="006344F0">
                            <w:rPr>
                              <w:noProof/>
                            </w:rPr>
                            <w:t>54</w:t>
                          </w:r>
                        </w:ins>
                        <w:del w:id="4639" w:author="Weinert, Matthias (M.)" w:date="2022-02-21T10:53:00Z">
                          <w:r w:rsidDel="006344F0">
                            <w:rPr>
                              <w:noProof/>
                            </w:rPr>
                            <w:delText>55</w:delText>
                          </w:r>
                        </w:del>
                        <w:r>
                          <w:fldChar w:fldCharType="end"/>
                        </w:r>
                        <w:r>
                          <w:t>: Corner Weld Parameters</w:t>
                        </w:r>
                        <w:bookmarkEnd w:id="4633"/>
                        <w:bookmarkEnd w:id="4634"/>
                        <w:bookmarkEnd w:id="4635"/>
                        <w:bookmarkEnd w:id="4636"/>
                        <w:bookmarkEnd w:id="4637"/>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5pt;height:33.7pt" o:ole="">
            <v:imagedata r:id="rId96" o:title=""/>
          </v:shape>
          <o:OLEObject Type="Embed" ProgID="Equation.3" ShapeID="_x0000_i1026" DrawAspect="Content" ObjectID="_1706947593" r:id="rId97"/>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2B8E3CFE" w:rsidR="00FC68DB" w:rsidRDefault="00FC68DB" w:rsidP="00B202D2">
      <w:pPr>
        <w:pStyle w:val="Beschriftung"/>
        <w:spacing w:before="120"/>
      </w:pPr>
      <w:bookmarkStart w:id="4640" w:name="_Toc3566495"/>
      <w:bookmarkStart w:id="4641" w:name="_Toc34747496"/>
      <w:bookmarkStart w:id="4642" w:name="_Toc77095955"/>
      <w:bookmarkStart w:id="4643" w:name="_Toc96333615"/>
      <w:r>
        <w:t xml:space="preserve">Table </w:t>
      </w:r>
      <w:r>
        <w:fldChar w:fldCharType="begin"/>
      </w:r>
      <w:r>
        <w:instrText xml:space="preserve"> SEQ Table \* ARABIC </w:instrText>
      </w:r>
      <w:r>
        <w:fldChar w:fldCharType="separate"/>
      </w:r>
      <w:r w:rsidR="006344F0">
        <w:rPr>
          <w:noProof/>
        </w:rPr>
        <w:t>94</w:t>
      </w:r>
      <w:r>
        <w:fldChar w:fldCharType="end"/>
      </w:r>
      <w:r>
        <w:t>: Parameters of Simple Corner Weld</w:t>
      </w:r>
      <w:bookmarkEnd w:id="4640"/>
      <w:bookmarkEnd w:id="4641"/>
      <w:bookmarkEnd w:id="4642"/>
      <w:bookmarkEnd w:id="4643"/>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4644" w:name="_Toc34747270"/>
      <w:bookmarkStart w:id="4645" w:name="_Toc77102089"/>
      <w:r>
        <w:t>Double Corner Weld</w:t>
      </w:r>
      <w:bookmarkEnd w:id="4644"/>
      <w:bookmarkEnd w:id="464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3DE6CB33" w:rsidR="00FC68DB" w:rsidRPr="00C330B4" w:rsidRDefault="00FC68DB" w:rsidP="00B202D2">
            <w:pPr>
              <w:jc w:val="center"/>
              <w:rPr>
                <w:sz w:val="20"/>
                <w:szCs w:val="20"/>
              </w:rPr>
            </w:pPr>
            <w:bookmarkStart w:id="4646" w:name="_Toc76030580"/>
            <w:bookmarkStart w:id="4647" w:name="_Toc94530865"/>
            <w:bookmarkStart w:id="4648" w:name="_Toc9633349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ins w:id="4649" w:author="Weinert, Matthias (M.)" w:date="2022-02-21T10:55:00Z">
              <w:r w:rsidR="006344F0">
                <w:rPr>
                  <w:noProof/>
                  <w:sz w:val="20"/>
                  <w:szCs w:val="20"/>
                </w:rPr>
                <w:t>55</w:t>
              </w:r>
            </w:ins>
            <w:del w:id="4650" w:author="Weinert, Matthias (M.)" w:date="2022-02-17T14:54:00Z">
              <w:r w:rsidR="004E6643" w:rsidDel="005C101E">
                <w:rPr>
                  <w:noProof/>
                  <w:sz w:val="20"/>
                  <w:szCs w:val="20"/>
                </w:rPr>
                <w:delText>56</w:delText>
              </w:r>
            </w:del>
            <w:r w:rsidRPr="00C330B4">
              <w:rPr>
                <w:sz w:val="20"/>
                <w:szCs w:val="20"/>
              </w:rPr>
              <w:fldChar w:fldCharType="end"/>
            </w:r>
            <w:r w:rsidRPr="00C330B4">
              <w:rPr>
                <w:sz w:val="20"/>
                <w:szCs w:val="20"/>
              </w:rPr>
              <w:t>: Corner Weld Sheet Layout</w:t>
            </w:r>
            <w:bookmarkEnd w:id="4646"/>
            <w:bookmarkEnd w:id="4647"/>
            <w:bookmarkEnd w:id="4648"/>
          </w:p>
        </w:tc>
        <w:tc>
          <w:tcPr>
            <w:tcW w:w="4605" w:type="dxa"/>
            <w:shd w:val="clear" w:color="auto" w:fill="auto"/>
          </w:tcPr>
          <w:p w14:paraId="37E17878" w14:textId="1BBDCCB5" w:rsidR="00FC68DB" w:rsidRPr="00C330B4" w:rsidRDefault="00FC68DB" w:rsidP="00B202D2">
            <w:pPr>
              <w:jc w:val="center"/>
              <w:rPr>
                <w:sz w:val="20"/>
                <w:szCs w:val="20"/>
              </w:rPr>
            </w:pPr>
            <w:bookmarkStart w:id="4651" w:name="_Toc76030581"/>
            <w:bookmarkStart w:id="4652" w:name="_Toc94530866"/>
            <w:bookmarkStart w:id="4653" w:name="_Toc96333492"/>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ins w:id="4654" w:author="Weinert, Matthias (M.)" w:date="2022-02-21T10:55:00Z">
              <w:r w:rsidR="006344F0">
                <w:rPr>
                  <w:noProof/>
                  <w:sz w:val="20"/>
                  <w:szCs w:val="20"/>
                </w:rPr>
                <w:t>56</w:t>
              </w:r>
            </w:ins>
            <w:del w:id="4655" w:author="Weinert, Matthias (M.)" w:date="2022-02-17T14:54:00Z">
              <w:r w:rsidR="004E6643" w:rsidDel="005C101E">
                <w:rPr>
                  <w:noProof/>
                  <w:sz w:val="20"/>
                  <w:szCs w:val="20"/>
                </w:rPr>
                <w:delText>57</w:delText>
              </w:r>
            </w:del>
            <w:r w:rsidRPr="00C330B4">
              <w:rPr>
                <w:sz w:val="20"/>
                <w:szCs w:val="20"/>
              </w:rPr>
              <w:fldChar w:fldCharType="end"/>
            </w:r>
            <w:r w:rsidRPr="00C330B4">
              <w:rPr>
                <w:sz w:val="20"/>
                <w:szCs w:val="20"/>
              </w:rPr>
              <w:t>: Double Corner Weld Parameters</w:t>
            </w:r>
            <w:bookmarkEnd w:id="4651"/>
            <w:bookmarkEnd w:id="4652"/>
            <w:bookmarkEnd w:id="4653"/>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5pt;height:33.7pt" o:ole="">
            <v:imagedata r:id="rId96" o:title=""/>
          </v:shape>
          <o:OLEObject Type="Embed" ProgID="Equation.3" ShapeID="_x0000_i1027" DrawAspect="Content" ObjectID="_1706947594" r:id="rId100"/>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BF5581A" w:rsidR="00FC68DB" w:rsidRDefault="00FC68DB" w:rsidP="00B202D2">
      <w:pPr>
        <w:pStyle w:val="Beschriftung"/>
        <w:spacing w:before="120"/>
      </w:pPr>
      <w:bookmarkStart w:id="4656" w:name="_Toc34747497"/>
      <w:bookmarkStart w:id="4657" w:name="_Toc77095956"/>
      <w:bookmarkStart w:id="4658" w:name="_Toc96333616"/>
      <w:r>
        <w:t xml:space="preserve">Table </w:t>
      </w:r>
      <w:r>
        <w:fldChar w:fldCharType="begin"/>
      </w:r>
      <w:r>
        <w:instrText xml:space="preserve"> SEQ Table \* ARABIC </w:instrText>
      </w:r>
      <w:r>
        <w:fldChar w:fldCharType="separate"/>
      </w:r>
      <w:r w:rsidR="006344F0">
        <w:rPr>
          <w:noProof/>
        </w:rPr>
        <w:t>95</w:t>
      </w:r>
      <w:r>
        <w:fldChar w:fldCharType="end"/>
      </w:r>
      <w:r>
        <w:t>: Parameters of Double Corner Weld</w:t>
      </w:r>
      <w:bookmarkEnd w:id="4656"/>
      <w:bookmarkEnd w:id="4657"/>
      <w:bookmarkEnd w:id="4658"/>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4659" w:name="_Toc338939161"/>
      <w:bookmarkStart w:id="4660" w:name="_Toc3557021"/>
      <w:bookmarkStart w:id="4661" w:name="_Toc34747271"/>
      <w:bookmarkStart w:id="4662" w:name="_Toc77102090"/>
      <w:r w:rsidRPr="007055D9">
        <w:t>Attributes</w:t>
      </w:r>
      <w:bookmarkEnd w:id="4659"/>
      <w:bookmarkEnd w:id="4660"/>
      <w:bookmarkEnd w:id="4661"/>
      <w:bookmarkEnd w:id="4662"/>
    </w:p>
    <w:p w14:paraId="117D2FF0" w14:textId="77777777" w:rsidR="00FC68DB" w:rsidRPr="007055D9" w:rsidRDefault="00FC68DB" w:rsidP="00B202D2">
      <w:pPr>
        <w:pStyle w:val="berschrift5"/>
      </w:pPr>
      <w:bookmarkStart w:id="4663" w:name="_Toc338939163"/>
      <w:r w:rsidRPr="007055D9">
        <w:t xml:space="preserve">Attribute </w:t>
      </w:r>
      <w:r>
        <w:t>"</w:t>
      </w:r>
      <w:r w:rsidRPr="007055D9">
        <w:t>base</w:t>
      </w:r>
      <w:bookmarkEnd w:id="4663"/>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4664" w:name="_Toc338939164"/>
      <w:r w:rsidRPr="007055D9">
        <w:t xml:space="preserve">Attribute </w:t>
      </w:r>
      <w:r>
        <w:t>"</w:t>
      </w:r>
      <w:r w:rsidRPr="007055D9">
        <w:t>technology</w:t>
      </w:r>
      <w:bookmarkEnd w:id="4664"/>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4665" w:name="_Toc338939165"/>
      <w:bookmarkStart w:id="4666" w:name="_Toc3557022"/>
      <w:bookmarkStart w:id="4667" w:name="_Toc34747272"/>
      <w:bookmarkStart w:id="4668" w:name="_Toc77102091"/>
      <w:r w:rsidRPr="007055D9">
        <w:lastRenderedPageBreak/>
        <w:t xml:space="preserve">Element </w:t>
      </w:r>
      <w:r>
        <w:t>"</w:t>
      </w:r>
      <w:proofErr w:type="spellStart"/>
      <w:r w:rsidRPr="007055D9">
        <w:t>weld_position</w:t>
      </w:r>
      <w:bookmarkEnd w:id="4665"/>
      <w:bookmarkEnd w:id="4666"/>
      <w:proofErr w:type="spellEnd"/>
      <w:r>
        <w:t>"</w:t>
      </w:r>
      <w:bookmarkEnd w:id="4667"/>
      <w:bookmarkEnd w:id="4668"/>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3C232830" w:rsidR="00FC68DB" w:rsidRDefault="00FC68DB" w:rsidP="00B202D2">
      <w:pPr>
        <w:pStyle w:val="Beschriftung"/>
        <w:spacing w:before="120"/>
      </w:pPr>
      <w:bookmarkStart w:id="4669" w:name="_Toc3566496"/>
      <w:bookmarkStart w:id="4670" w:name="_Toc34747498"/>
      <w:bookmarkStart w:id="4671" w:name="_Toc77095957"/>
      <w:bookmarkStart w:id="4672" w:name="_Toc338939167"/>
      <w:bookmarkStart w:id="4673" w:name="_Toc96333617"/>
      <w:r>
        <w:t xml:space="preserve">Table </w:t>
      </w:r>
      <w:r>
        <w:fldChar w:fldCharType="begin"/>
      </w:r>
      <w:r>
        <w:instrText xml:space="preserve"> SEQ Table \* ARABIC </w:instrText>
      </w:r>
      <w:r>
        <w:fldChar w:fldCharType="separate"/>
      </w:r>
      <w:r w:rsidR="006344F0">
        <w:rPr>
          <w:noProof/>
        </w:rPr>
        <w:t>96</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4669"/>
      <w:bookmarkEnd w:id="4670"/>
      <w:bookmarkEnd w:id="4671"/>
      <w:bookmarkEnd w:id="4673"/>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4C9A4641"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6344F0">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ins w:id="4674" w:author="Weinert, Matthias (M.)" w:date="2022-02-21T10:55:00Z">
        <w:r w:rsidR="006344F0" w:rsidRPr="006344F0">
          <w:rPr>
            <w:b w:val="0"/>
            <w:rPrChange w:id="4675" w:author="Weinert, Matthias (M.)" w:date="2022-02-21T10:55:00Z">
              <w:rPr/>
            </w:rPrChange>
          </w:rPr>
          <w:t>Welding Position</w:t>
        </w:r>
      </w:ins>
      <w:del w:id="4676" w:author="Weinert, Matthias (M.)" w:date="2022-02-16T15:43:00Z">
        <w:r w:rsidR="0050351B" w:rsidRPr="0050351B" w:rsidDel="00F16E77">
          <w:rPr>
            <w:b w:val="0"/>
          </w:rPr>
          <w:delText>Welding Position</w:delText>
        </w:r>
      </w:del>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4672"/>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4677" w:name="_Toc338939168"/>
      <w:r w:rsidRPr="007055D9">
        <w:t xml:space="preserve">Attribute </w:t>
      </w:r>
      <w:r>
        <w:t>"</w:t>
      </w:r>
      <w:r w:rsidRPr="007055D9">
        <w:t>thickness</w:t>
      </w:r>
      <w:bookmarkEnd w:id="4677"/>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1B653E2B" w:rsidR="00FC68DB" w:rsidRDefault="00FC68DB" w:rsidP="00B202D2">
      <w:pPr>
        <w:pStyle w:val="Beschriftung"/>
        <w:spacing w:before="120"/>
      </w:pPr>
      <w:bookmarkStart w:id="4678" w:name="_Toc3566497"/>
      <w:bookmarkStart w:id="4679" w:name="_Toc34747499"/>
      <w:bookmarkStart w:id="4680" w:name="_Toc77095958"/>
      <w:bookmarkStart w:id="4681" w:name="_Toc338939169"/>
      <w:bookmarkStart w:id="4682" w:name="_Toc96333618"/>
      <w:r>
        <w:t xml:space="preserve">Table </w:t>
      </w:r>
      <w:r>
        <w:fldChar w:fldCharType="begin"/>
      </w:r>
      <w:r>
        <w:instrText xml:space="preserve"> SEQ Table \* ARABIC </w:instrText>
      </w:r>
      <w:r>
        <w:fldChar w:fldCharType="separate"/>
      </w:r>
      <w:r w:rsidR="006344F0">
        <w:rPr>
          <w:noProof/>
        </w:rPr>
        <w:t>97</w:t>
      </w:r>
      <w:r>
        <w:fldChar w:fldCharType="end"/>
      </w:r>
      <w:r>
        <w:t xml:space="preserve">: Values of Attribute </w:t>
      </w:r>
      <w:r w:rsidRPr="008F3D94">
        <w:rPr>
          <w:rStyle w:val="elementdeftypeChar"/>
          <w:rFonts w:eastAsia="Calibri"/>
          <w:b w:val="0"/>
        </w:rPr>
        <w:t>section</w:t>
      </w:r>
      <w:bookmarkEnd w:id="4678"/>
      <w:bookmarkEnd w:id="4679"/>
      <w:bookmarkEnd w:id="4680"/>
      <w:bookmarkEnd w:id="4682"/>
    </w:p>
    <w:p w14:paraId="5AEAFFD0" w14:textId="77777777" w:rsidR="00FC68DB" w:rsidRPr="007055D9" w:rsidRDefault="00FC68DB" w:rsidP="00B202D2">
      <w:pPr>
        <w:pStyle w:val="berschrift5"/>
      </w:pPr>
      <w:r w:rsidRPr="007055D9">
        <w:t xml:space="preserve">Attribute </w:t>
      </w:r>
      <w:r>
        <w:t>"</w:t>
      </w:r>
      <w:r w:rsidRPr="007055D9">
        <w:t>angle</w:t>
      </w:r>
      <w:bookmarkEnd w:id="4681"/>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15D1BD28" w:rsidR="00FC68DB" w:rsidRDefault="00FC68DB" w:rsidP="00B202D2">
      <w:pPr>
        <w:pStyle w:val="Beschriftung"/>
        <w:spacing w:before="120"/>
      </w:pPr>
      <w:bookmarkStart w:id="4683" w:name="_Toc3566498"/>
      <w:bookmarkStart w:id="4684" w:name="_Toc34747500"/>
      <w:bookmarkStart w:id="4685" w:name="_Toc77095959"/>
      <w:bookmarkStart w:id="4686" w:name="_Toc338939170"/>
      <w:bookmarkStart w:id="4687" w:name="_Toc96333619"/>
      <w:r>
        <w:t xml:space="preserve">Table </w:t>
      </w:r>
      <w:r>
        <w:fldChar w:fldCharType="begin"/>
      </w:r>
      <w:r>
        <w:instrText xml:space="preserve"> SEQ Table \* ARABIC </w:instrText>
      </w:r>
      <w:r>
        <w:fldChar w:fldCharType="separate"/>
      </w:r>
      <w:r w:rsidR="006344F0">
        <w:rPr>
          <w:noProof/>
        </w:rPr>
        <w:t>98</w:t>
      </w:r>
      <w:r>
        <w:fldChar w:fldCharType="end"/>
      </w:r>
      <w:r>
        <w:t xml:space="preserve">: Values of Attribute </w:t>
      </w:r>
      <w:r>
        <w:rPr>
          <w:rStyle w:val="elementdeftypeChar"/>
          <w:rFonts w:eastAsia="Calibri"/>
          <w:b w:val="0"/>
        </w:rPr>
        <w:t>angle</w:t>
      </w:r>
      <w:bookmarkEnd w:id="4683"/>
      <w:bookmarkEnd w:id="4684"/>
      <w:bookmarkEnd w:id="4685"/>
      <w:bookmarkEnd w:id="4687"/>
    </w:p>
    <w:p w14:paraId="2C2E1B11" w14:textId="77777777" w:rsidR="00FC68DB" w:rsidRPr="007055D9" w:rsidRDefault="00FC68DB" w:rsidP="00B202D2">
      <w:pPr>
        <w:pStyle w:val="berschrift5"/>
      </w:pPr>
      <w:r w:rsidRPr="007055D9">
        <w:t xml:space="preserve">Attribute </w:t>
      </w:r>
      <w:r>
        <w:t>"</w:t>
      </w:r>
      <w:r w:rsidRPr="007055D9">
        <w:t>shape</w:t>
      </w:r>
      <w:bookmarkEnd w:id="4686"/>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4688" w:name="_Toc338939171"/>
      <w:r w:rsidRPr="007055D9">
        <w:t xml:space="preserve">Attribute </w:t>
      </w:r>
      <w:r>
        <w:t>"</w:t>
      </w:r>
      <w:r w:rsidRPr="007055D9">
        <w:t>penetration</w:t>
      </w:r>
      <w:bookmarkEnd w:id="4688"/>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4689" w:name="_Toc338939173"/>
      <w:r w:rsidRPr="007055D9">
        <w:t xml:space="preserve">Attribute </w:t>
      </w:r>
      <w:r>
        <w:t>"</w:t>
      </w:r>
      <w:r w:rsidRPr="007055D9">
        <w:t>filler</w:t>
      </w:r>
      <w:bookmarkEnd w:id="4689"/>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4690" w:name="WeldDefinitionEdgeWeld"/>
      <w:bookmarkStart w:id="4691" w:name="_Toc3557023"/>
      <w:bookmarkStart w:id="4692" w:name="_Toc34747273"/>
      <w:bookmarkStart w:id="4693" w:name="_Toc77102092"/>
      <w:bookmarkStart w:id="4694" w:name="_Toc288200764"/>
      <w:bookmarkStart w:id="4695" w:name="_Toc338939108"/>
      <w:bookmarkEnd w:id="4690"/>
      <w:r w:rsidRPr="007055D9">
        <w:t xml:space="preserve">Element </w:t>
      </w:r>
      <w:r>
        <w:t>"</w:t>
      </w:r>
      <w:proofErr w:type="spellStart"/>
      <w:r>
        <w:t>sheet_parameter</w:t>
      </w:r>
      <w:bookmarkEnd w:id="4691"/>
      <w:proofErr w:type="spellEnd"/>
      <w:r>
        <w:t>"</w:t>
      </w:r>
      <w:bookmarkEnd w:id="4692"/>
      <w:bookmarkEnd w:id="4693"/>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FBA6889" w:rsidR="00FC68DB" w:rsidRDefault="00FC68DB" w:rsidP="00B202D2">
      <w:pPr>
        <w:pStyle w:val="Beschriftung"/>
        <w:spacing w:before="120"/>
      </w:pPr>
      <w:bookmarkStart w:id="4696" w:name="_Toc3566499"/>
      <w:bookmarkStart w:id="4697" w:name="_Toc34747501"/>
      <w:bookmarkStart w:id="4698" w:name="_Toc77095960"/>
      <w:bookmarkStart w:id="4699" w:name="_Toc96333620"/>
      <w:r>
        <w:t xml:space="preserve">Table </w:t>
      </w:r>
      <w:r>
        <w:fldChar w:fldCharType="begin"/>
      </w:r>
      <w:r>
        <w:instrText xml:space="preserve"> SEQ Table \* ARABIC </w:instrText>
      </w:r>
      <w:r>
        <w:fldChar w:fldCharType="separate"/>
      </w:r>
      <w:r w:rsidR="006344F0">
        <w:rPr>
          <w:noProof/>
        </w:rPr>
        <w:t>99</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4696"/>
      <w:bookmarkEnd w:id="4697"/>
      <w:bookmarkEnd w:id="4698"/>
      <w:bookmarkEnd w:id="4699"/>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4700" w:name="_Toc3557024"/>
      <w:bookmarkStart w:id="4701" w:name="_Toc34747274"/>
      <w:bookmarkStart w:id="4702" w:name="_Toc77102093"/>
      <w:bookmarkStart w:id="4703" w:name="_Toc96333410"/>
      <w:r w:rsidRPr="007055D9">
        <w:t>Edge Weld</w:t>
      </w:r>
      <w:bookmarkEnd w:id="4694"/>
      <w:bookmarkEnd w:id="4695"/>
      <w:bookmarkEnd w:id="4700"/>
      <w:bookmarkEnd w:id="4701"/>
      <w:bookmarkEnd w:id="4702"/>
      <w:bookmarkEnd w:id="4703"/>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w:t>
      </w:r>
      <w:proofErr w:type="spellStart"/>
      <w:r w:rsidRPr="007055D9">
        <w:t>χMCF</w:t>
      </w:r>
      <w:proofErr w:type="spellEnd"/>
      <w:r w:rsidRPr="007055D9">
        <w:t xml:space="preserve">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4704" w:name="_Toc3557025"/>
      <w:bookmarkStart w:id="4705" w:name="_Toc34747275"/>
      <w:bookmarkStart w:id="4706" w:name="_Toc77102094"/>
      <w:r>
        <w:rPr>
          <w:b w:val="0"/>
          <w:bCs/>
          <w:noProof/>
          <w:lang w:val="en-US" w:eastAsia="en-US"/>
        </w:rPr>
        <w:drawing>
          <wp:anchor distT="0" distB="0" distL="114300" distR="114300" simplePos="0" relativeHeight="25163980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4704"/>
      <w:bookmarkEnd w:id="4705"/>
      <w:bookmarkEnd w:id="4706"/>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668480"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67674E" w:rsidRPr="00AF7673" w:rsidRDefault="0067674E" w:rsidP="00FC68DB">
                            <w:pPr>
                              <w:pStyle w:val="Beschriftung"/>
                              <w:keepNext/>
                              <w:keepLines/>
                              <w:rPr>
                                <w:b/>
                                <w:bCs/>
                                <w:noProof/>
                                <w:sz w:val="26"/>
                                <w:szCs w:val="28"/>
                              </w:rPr>
                            </w:pPr>
                            <w:bookmarkStart w:id="4707" w:name="_Toc3557131"/>
                            <w:bookmarkStart w:id="4708" w:name="_Toc34747384"/>
                            <w:bookmarkStart w:id="4709" w:name="_Toc76030582"/>
                            <w:bookmarkStart w:id="4710" w:name="_Toc94530867"/>
                            <w:bookmarkStart w:id="4711" w:name="_Toc96333493"/>
                            <w:r>
                              <w:t xml:space="preserve">Figure </w:t>
                            </w:r>
                            <w:r>
                              <w:fldChar w:fldCharType="begin"/>
                            </w:r>
                            <w:r>
                              <w:instrText xml:space="preserve"> SEQ Figure \* ARABIC </w:instrText>
                            </w:r>
                            <w:r>
                              <w:fldChar w:fldCharType="separate"/>
                            </w:r>
                            <w:ins w:id="4712" w:author="Weinert, Matthias (M.)" w:date="2022-02-21T10:55:00Z">
                              <w:r w:rsidR="006344F0">
                                <w:rPr>
                                  <w:noProof/>
                                </w:rPr>
                                <w:t>57</w:t>
                              </w:r>
                            </w:ins>
                            <w:del w:id="4713" w:author="Weinert, Matthias (M.)" w:date="2022-02-21T10:53:00Z">
                              <w:r w:rsidDel="006344F0">
                                <w:rPr>
                                  <w:noProof/>
                                </w:rPr>
                                <w:delText>58</w:delText>
                              </w:r>
                            </w:del>
                            <w:r>
                              <w:fldChar w:fldCharType="end"/>
                            </w:r>
                            <w:r>
                              <w:t>: Edge Weld Sheet Layout</w:t>
                            </w:r>
                            <w:bookmarkEnd w:id="4707"/>
                            <w:bookmarkEnd w:id="4708"/>
                            <w:bookmarkEnd w:id="4709"/>
                            <w:bookmarkEnd w:id="4710"/>
                            <w:bookmarkEnd w:id="4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51CB7761" w:rsidR="0067674E" w:rsidRPr="00AF7673" w:rsidRDefault="0067674E" w:rsidP="00FC68DB">
                      <w:pPr>
                        <w:pStyle w:val="Beschriftung"/>
                        <w:keepNext/>
                        <w:keepLines/>
                        <w:rPr>
                          <w:b/>
                          <w:bCs/>
                          <w:noProof/>
                          <w:sz w:val="26"/>
                          <w:szCs w:val="28"/>
                        </w:rPr>
                      </w:pPr>
                      <w:bookmarkStart w:id="4714" w:name="_Toc3557131"/>
                      <w:bookmarkStart w:id="4715" w:name="_Toc34747384"/>
                      <w:bookmarkStart w:id="4716" w:name="_Toc76030582"/>
                      <w:bookmarkStart w:id="4717" w:name="_Toc94530867"/>
                      <w:bookmarkStart w:id="4718" w:name="_Toc96333493"/>
                      <w:r>
                        <w:t xml:space="preserve">Figure </w:t>
                      </w:r>
                      <w:r>
                        <w:fldChar w:fldCharType="begin"/>
                      </w:r>
                      <w:r>
                        <w:instrText xml:space="preserve"> SEQ Figure \* ARABIC </w:instrText>
                      </w:r>
                      <w:r>
                        <w:fldChar w:fldCharType="separate"/>
                      </w:r>
                      <w:ins w:id="4719" w:author="Weinert, Matthias (M.)" w:date="2022-02-21T10:55:00Z">
                        <w:r w:rsidR="006344F0">
                          <w:rPr>
                            <w:noProof/>
                          </w:rPr>
                          <w:t>57</w:t>
                        </w:r>
                      </w:ins>
                      <w:del w:id="4720" w:author="Weinert, Matthias (M.)" w:date="2022-02-21T10:53:00Z">
                        <w:r w:rsidDel="006344F0">
                          <w:rPr>
                            <w:noProof/>
                          </w:rPr>
                          <w:delText>58</w:delText>
                        </w:r>
                      </w:del>
                      <w:r>
                        <w:fldChar w:fldCharType="end"/>
                      </w:r>
                      <w:r>
                        <w:t>: Edge Weld Sheet Layout</w:t>
                      </w:r>
                      <w:bookmarkEnd w:id="4714"/>
                      <w:bookmarkEnd w:id="4715"/>
                      <w:bookmarkEnd w:id="4716"/>
                      <w:bookmarkEnd w:id="4717"/>
                      <w:bookmarkEnd w:id="4718"/>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4721" w:name="_Toc3557026"/>
      <w:bookmarkStart w:id="4722" w:name="_Toc34747276"/>
      <w:bookmarkStart w:id="4723" w:name="_Toc77102095"/>
      <w:r>
        <w:rPr>
          <w:b w:val="0"/>
          <w:bCs/>
          <w:noProof/>
          <w:lang w:val="en-US" w:eastAsia="en-US"/>
        </w:rPr>
        <w:drawing>
          <wp:anchor distT="0" distB="0" distL="114300" distR="114300" simplePos="0" relativeHeight="25164185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4721"/>
      <w:bookmarkEnd w:id="4722"/>
      <w:bookmarkEnd w:id="472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7257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67674E" w:rsidRPr="00213139" w:rsidRDefault="0067674E" w:rsidP="00FC68DB">
                            <w:pPr>
                              <w:pStyle w:val="Beschriftung"/>
                              <w:rPr>
                                <w:b/>
                                <w:bCs/>
                                <w:noProof/>
                                <w:sz w:val="26"/>
                                <w:szCs w:val="28"/>
                              </w:rPr>
                            </w:pPr>
                            <w:bookmarkStart w:id="4724" w:name="_Toc3557132"/>
                            <w:bookmarkStart w:id="4725" w:name="_Toc34747385"/>
                            <w:bookmarkStart w:id="4726" w:name="_Toc76030583"/>
                            <w:bookmarkStart w:id="4727" w:name="_Toc94530868"/>
                            <w:bookmarkStart w:id="4728" w:name="_Toc96333494"/>
                            <w:r>
                              <w:t xml:space="preserve">Figure </w:t>
                            </w:r>
                            <w:r>
                              <w:fldChar w:fldCharType="begin"/>
                            </w:r>
                            <w:r>
                              <w:instrText xml:space="preserve"> SEQ Figure \* ARABIC </w:instrText>
                            </w:r>
                            <w:r>
                              <w:fldChar w:fldCharType="separate"/>
                            </w:r>
                            <w:ins w:id="4729" w:author="Weinert, Matthias (M.)" w:date="2022-02-21T10:55:00Z">
                              <w:r w:rsidR="006344F0">
                                <w:rPr>
                                  <w:noProof/>
                                </w:rPr>
                                <w:t>58</w:t>
                              </w:r>
                            </w:ins>
                            <w:del w:id="4730" w:author="Weinert, Matthias (M.)" w:date="2022-02-21T10:53:00Z">
                              <w:r w:rsidDel="006344F0">
                                <w:rPr>
                                  <w:noProof/>
                                </w:rPr>
                                <w:delText>59</w:delText>
                              </w:r>
                            </w:del>
                            <w:r>
                              <w:fldChar w:fldCharType="end"/>
                            </w:r>
                            <w:r>
                              <w:t>: Edge Weld parameters</w:t>
                            </w:r>
                            <w:bookmarkEnd w:id="4724"/>
                            <w:bookmarkEnd w:id="4725"/>
                            <w:bookmarkEnd w:id="4726"/>
                            <w:bookmarkEnd w:id="4727"/>
                            <w:bookmarkEnd w:id="47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644A82AE" w:rsidR="0067674E" w:rsidRPr="00213139" w:rsidRDefault="0067674E" w:rsidP="00FC68DB">
                      <w:pPr>
                        <w:pStyle w:val="Beschriftung"/>
                        <w:rPr>
                          <w:b/>
                          <w:bCs/>
                          <w:noProof/>
                          <w:sz w:val="26"/>
                          <w:szCs w:val="28"/>
                        </w:rPr>
                      </w:pPr>
                      <w:bookmarkStart w:id="4731" w:name="_Toc3557132"/>
                      <w:bookmarkStart w:id="4732" w:name="_Toc34747385"/>
                      <w:bookmarkStart w:id="4733" w:name="_Toc76030583"/>
                      <w:bookmarkStart w:id="4734" w:name="_Toc94530868"/>
                      <w:bookmarkStart w:id="4735" w:name="_Toc96333494"/>
                      <w:r>
                        <w:t xml:space="preserve">Figure </w:t>
                      </w:r>
                      <w:r>
                        <w:fldChar w:fldCharType="begin"/>
                      </w:r>
                      <w:r>
                        <w:instrText xml:space="preserve"> SEQ Figure \* ARABIC </w:instrText>
                      </w:r>
                      <w:r>
                        <w:fldChar w:fldCharType="separate"/>
                      </w:r>
                      <w:ins w:id="4736" w:author="Weinert, Matthias (M.)" w:date="2022-02-21T10:55:00Z">
                        <w:r w:rsidR="006344F0">
                          <w:rPr>
                            <w:noProof/>
                          </w:rPr>
                          <w:t>58</w:t>
                        </w:r>
                      </w:ins>
                      <w:del w:id="4737" w:author="Weinert, Matthias (M.)" w:date="2022-02-21T10:53:00Z">
                        <w:r w:rsidDel="006344F0">
                          <w:rPr>
                            <w:noProof/>
                          </w:rPr>
                          <w:delText>59</w:delText>
                        </w:r>
                      </w:del>
                      <w:r>
                        <w:fldChar w:fldCharType="end"/>
                      </w:r>
                      <w:r>
                        <w:t>: Edge Weld parameters</w:t>
                      </w:r>
                      <w:bookmarkEnd w:id="4731"/>
                      <w:bookmarkEnd w:id="4732"/>
                      <w:bookmarkEnd w:id="4733"/>
                      <w:bookmarkEnd w:id="4734"/>
                      <w:bookmarkEnd w:id="4735"/>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8AAA04F" w:rsidR="00FC68DB" w:rsidRDefault="00FC68DB" w:rsidP="00B202D2">
      <w:pPr>
        <w:pStyle w:val="Beschriftung"/>
        <w:spacing w:before="120"/>
      </w:pPr>
      <w:bookmarkStart w:id="4738" w:name="_Toc3566500"/>
      <w:bookmarkStart w:id="4739" w:name="_Toc34747502"/>
      <w:bookmarkStart w:id="4740" w:name="_Toc77095961"/>
      <w:bookmarkStart w:id="4741" w:name="_Toc96333621"/>
      <w:r>
        <w:t xml:space="preserve">Table </w:t>
      </w:r>
      <w:r>
        <w:fldChar w:fldCharType="begin"/>
      </w:r>
      <w:r>
        <w:instrText xml:space="preserve"> SEQ Table \* ARABIC </w:instrText>
      </w:r>
      <w:r>
        <w:fldChar w:fldCharType="separate"/>
      </w:r>
      <w:r w:rsidR="006344F0">
        <w:rPr>
          <w:noProof/>
        </w:rPr>
        <w:t>100</w:t>
      </w:r>
      <w:r>
        <w:fldChar w:fldCharType="end"/>
      </w:r>
      <w:r>
        <w:t>: Parameters of Edge Weld</w:t>
      </w:r>
      <w:bookmarkEnd w:id="4738"/>
      <w:bookmarkEnd w:id="4739"/>
      <w:bookmarkEnd w:id="4740"/>
      <w:bookmarkEnd w:id="4741"/>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4742" w:name="_Toc338939175"/>
      <w:bookmarkStart w:id="4743" w:name="_Toc3557027"/>
      <w:bookmarkStart w:id="4744" w:name="_Toc34747277"/>
      <w:bookmarkStart w:id="4745" w:name="_Toc77102096"/>
      <w:r w:rsidRPr="007055D9">
        <w:t>Attributes</w:t>
      </w:r>
      <w:bookmarkEnd w:id="4742"/>
      <w:bookmarkEnd w:id="4743"/>
      <w:bookmarkEnd w:id="4744"/>
      <w:bookmarkEnd w:id="4745"/>
    </w:p>
    <w:p w14:paraId="39DE4992" w14:textId="77777777" w:rsidR="00FC68DB" w:rsidRPr="007055D9" w:rsidRDefault="00FC68DB" w:rsidP="00B202D2">
      <w:pPr>
        <w:pStyle w:val="berschrift5"/>
      </w:pPr>
      <w:bookmarkStart w:id="4746" w:name="_Toc338939177"/>
      <w:r w:rsidRPr="007055D9">
        <w:t xml:space="preserve">Attribute </w:t>
      </w:r>
      <w:r>
        <w:t>"</w:t>
      </w:r>
      <w:r w:rsidRPr="007055D9">
        <w:t>base</w:t>
      </w:r>
      <w:bookmarkEnd w:id="4746"/>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4747" w:name="_Toc338939178"/>
      <w:r w:rsidRPr="007055D9">
        <w:t xml:space="preserve">Attribute </w:t>
      </w:r>
      <w:r>
        <w:t>"</w:t>
      </w:r>
      <w:r w:rsidRPr="007055D9">
        <w:t>technology</w:t>
      </w:r>
      <w:bookmarkEnd w:id="4747"/>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4748" w:name="_Toc338939179"/>
      <w:bookmarkStart w:id="4749" w:name="_Toc3557028"/>
      <w:bookmarkStart w:id="4750" w:name="_Toc34747278"/>
      <w:bookmarkStart w:id="4751" w:name="_Toc77102097"/>
      <w:r w:rsidRPr="007055D9">
        <w:t xml:space="preserve">Element </w:t>
      </w:r>
      <w:r>
        <w:t>"</w:t>
      </w:r>
      <w:proofErr w:type="spellStart"/>
      <w:r w:rsidRPr="007055D9">
        <w:t>weld_position</w:t>
      </w:r>
      <w:bookmarkEnd w:id="4748"/>
      <w:bookmarkEnd w:id="4749"/>
      <w:proofErr w:type="spellEnd"/>
      <w:r>
        <w:t>"</w:t>
      </w:r>
      <w:bookmarkEnd w:id="4750"/>
      <w:bookmarkEnd w:id="4751"/>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5DA6BDCC" w:rsidR="00FC68DB" w:rsidRDefault="00FC68DB" w:rsidP="00B202D2">
      <w:pPr>
        <w:pStyle w:val="Beschriftung"/>
        <w:spacing w:before="120"/>
      </w:pPr>
      <w:bookmarkStart w:id="4752" w:name="_Toc3566501"/>
      <w:bookmarkStart w:id="4753" w:name="_Toc34747503"/>
      <w:bookmarkStart w:id="4754" w:name="_Toc77095962"/>
      <w:bookmarkStart w:id="4755" w:name="_Toc96333622"/>
      <w:r>
        <w:t xml:space="preserve">Table </w:t>
      </w:r>
      <w:r>
        <w:fldChar w:fldCharType="begin"/>
      </w:r>
      <w:r>
        <w:instrText xml:space="preserve"> SEQ Table \* ARABIC </w:instrText>
      </w:r>
      <w:r>
        <w:fldChar w:fldCharType="separate"/>
      </w:r>
      <w:r w:rsidR="006344F0">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4752"/>
      <w:bookmarkEnd w:id="4753"/>
      <w:bookmarkEnd w:id="4754"/>
      <w:bookmarkEnd w:id="4755"/>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72ECA0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6344F0">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ins w:id="4756" w:author="Weinert, Matthias (M.)" w:date="2022-02-21T10:55:00Z">
        <w:r w:rsidR="006344F0" w:rsidRPr="006344F0">
          <w:rPr>
            <w:b w:val="0"/>
            <w:rPrChange w:id="4757" w:author="Weinert, Matthias (M.)" w:date="2022-02-21T10:55:00Z">
              <w:rPr/>
            </w:rPrChange>
          </w:rPr>
          <w:t>Welding Position</w:t>
        </w:r>
      </w:ins>
      <w:del w:id="4758" w:author="Weinert, Matthias (M.)" w:date="2022-02-16T15:43:00Z">
        <w:r w:rsidR="0050351B" w:rsidRPr="0050351B" w:rsidDel="00F16E77">
          <w:rPr>
            <w:b w:val="0"/>
          </w:rPr>
          <w:delText>Welding Position</w:delText>
        </w:r>
      </w:del>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6BB2FB5D"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6344F0">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4759" w:name="_Toc338939182"/>
      <w:r w:rsidRPr="007055D9">
        <w:t xml:space="preserve">Attribute </w:t>
      </w:r>
      <w:r>
        <w:t>"</w:t>
      </w:r>
      <w:r w:rsidRPr="007055D9">
        <w:t>width</w:t>
      </w:r>
      <w:bookmarkEnd w:id="4759"/>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4760" w:name="_Toc338939184"/>
      <w:r w:rsidRPr="007055D9">
        <w:t xml:space="preserve">Attribute </w:t>
      </w:r>
      <w:r>
        <w:t>"</w:t>
      </w:r>
      <w:r w:rsidRPr="007055D9">
        <w:t>filler</w:t>
      </w:r>
      <w:bookmarkEnd w:id="4760"/>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4761" w:name="WeldDefinitionIWeld"/>
      <w:bookmarkStart w:id="4762" w:name="_Toc3557029"/>
      <w:bookmarkStart w:id="4763" w:name="_Toc34747279"/>
      <w:bookmarkStart w:id="4764" w:name="_Toc77102098"/>
      <w:bookmarkStart w:id="4765" w:name="_Toc288200765"/>
      <w:bookmarkStart w:id="4766" w:name="_Toc338939109"/>
      <w:bookmarkEnd w:id="4761"/>
      <w:r w:rsidRPr="007055D9">
        <w:t xml:space="preserve">Element </w:t>
      </w:r>
      <w:r>
        <w:t>"</w:t>
      </w:r>
      <w:proofErr w:type="spellStart"/>
      <w:r>
        <w:t>sheet_parameter</w:t>
      </w:r>
      <w:bookmarkEnd w:id="4762"/>
      <w:proofErr w:type="spellEnd"/>
      <w:r>
        <w:t>"</w:t>
      </w:r>
      <w:bookmarkEnd w:id="4763"/>
      <w:bookmarkEnd w:id="4764"/>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F586ED0" w:rsidR="00FC68DB" w:rsidRDefault="00FC68DB" w:rsidP="00B202D2">
      <w:pPr>
        <w:pStyle w:val="Beschriftung"/>
        <w:spacing w:before="120"/>
      </w:pPr>
      <w:bookmarkStart w:id="4767" w:name="_Toc3566502"/>
      <w:bookmarkStart w:id="4768" w:name="_Toc34747504"/>
      <w:bookmarkStart w:id="4769" w:name="_Toc77095963"/>
      <w:bookmarkStart w:id="4770" w:name="_Toc96333623"/>
      <w:r>
        <w:t xml:space="preserve">Table </w:t>
      </w:r>
      <w:r>
        <w:fldChar w:fldCharType="begin"/>
      </w:r>
      <w:r>
        <w:instrText xml:space="preserve"> SEQ Table \* ARABIC </w:instrText>
      </w:r>
      <w:r>
        <w:fldChar w:fldCharType="separate"/>
      </w:r>
      <w:r w:rsidR="006344F0">
        <w:rPr>
          <w:noProof/>
        </w:rPr>
        <w:t>102</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4767"/>
      <w:bookmarkEnd w:id="4768"/>
      <w:bookmarkEnd w:id="4769"/>
      <w:bookmarkEnd w:id="4770"/>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4771" w:name="_Toc3557030"/>
      <w:bookmarkStart w:id="4772" w:name="_Toc34747280"/>
      <w:bookmarkStart w:id="4773" w:name="_Toc77102099"/>
      <w:bookmarkStart w:id="4774" w:name="_Toc96333411"/>
      <w:r w:rsidRPr="007055D9">
        <w:t>I-Weld</w:t>
      </w:r>
      <w:bookmarkEnd w:id="4765"/>
      <w:bookmarkEnd w:id="4766"/>
      <w:bookmarkEnd w:id="4771"/>
      <w:bookmarkEnd w:id="4772"/>
      <w:bookmarkEnd w:id="4773"/>
      <w:bookmarkEnd w:id="4774"/>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w:t>
      </w:r>
      <w:proofErr w:type="spellStart"/>
      <w:r w:rsidRPr="007055D9">
        <w:t>χMCF</w:t>
      </w:r>
      <w:proofErr w:type="spellEnd"/>
      <w:r w:rsidRPr="007055D9">
        <w:t xml:space="preserve">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4775" w:name="_Toc3557031"/>
      <w:bookmarkStart w:id="4776" w:name="_Toc34747281"/>
      <w:bookmarkStart w:id="4777" w:name="_Toc77102100"/>
      <w:r w:rsidRPr="007055D9">
        <w:t>Sheet Parameters</w:t>
      </w:r>
      <w:bookmarkEnd w:id="4775"/>
      <w:bookmarkEnd w:id="4776"/>
      <w:bookmarkEnd w:id="4777"/>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4778" w:name="_Toc3557032"/>
      <w:bookmarkStart w:id="4779" w:name="_Toc34747282"/>
      <w:bookmarkStart w:id="4780" w:name="_Toc77102101"/>
      <w:r w:rsidRPr="007055D9">
        <w:t>Weld Parameters</w:t>
      </w:r>
      <w:bookmarkEnd w:id="4778"/>
      <w:bookmarkEnd w:id="4779"/>
      <w:bookmarkEnd w:id="4780"/>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4B10FB4D" w:rsidR="00FC68DB" w:rsidRPr="00C330B4" w:rsidRDefault="00FC68DB" w:rsidP="00B202D2">
            <w:pPr>
              <w:pStyle w:val="Beschriftung"/>
            </w:pPr>
            <w:bookmarkStart w:id="4781" w:name="_Toc76030584"/>
            <w:bookmarkStart w:id="4782" w:name="_Toc94530869"/>
            <w:bookmarkStart w:id="4783" w:name="_Toc96333495"/>
            <w:r>
              <w:t xml:space="preserve">Figure </w:t>
            </w:r>
            <w:r>
              <w:fldChar w:fldCharType="begin"/>
            </w:r>
            <w:r>
              <w:instrText xml:space="preserve"> SEQ Figure \* ARABIC </w:instrText>
            </w:r>
            <w:r>
              <w:fldChar w:fldCharType="separate"/>
            </w:r>
            <w:ins w:id="4784" w:author="Weinert, Matthias (M.)" w:date="2022-02-21T10:55:00Z">
              <w:r w:rsidR="006344F0">
                <w:rPr>
                  <w:noProof/>
                </w:rPr>
                <w:t>59</w:t>
              </w:r>
            </w:ins>
            <w:del w:id="4785" w:author="Weinert, Matthias (M.)" w:date="2022-02-17T14:54:00Z">
              <w:r w:rsidR="004E6643" w:rsidDel="005C101E">
                <w:rPr>
                  <w:noProof/>
                </w:rPr>
                <w:delText>60</w:delText>
              </w:r>
            </w:del>
            <w:r>
              <w:fldChar w:fldCharType="end"/>
            </w:r>
            <w:r>
              <w:t>: I-Weld Sheet Layout</w:t>
            </w:r>
            <w:bookmarkEnd w:id="4781"/>
            <w:bookmarkEnd w:id="4782"/>
            <w:bookmarkEnd w:id="4783"/>
            <w:r>
              <w:t xml:space="preserve">  </w:t>
            </w:r>
          </w:p>
        </w:tc>
        <w:tc>
          <w:tcPr>
            <w:tcW w:w="4605" w:type="dxa"/>
            <w:shd w:val="clear" w:color="auto" w:fill="auto"/>
          </w:tcPr>
          <w:p w14:paraId="2984DFB8" w14:textId="5A96B7B0" w:rsidR="00FC68DB" w:rsidRPr="00066EE3" w:rsidRDefault="00FC68DB" w:rsidP="00B202D2">
            <w:pPr>
              <w:pStyle w:val="Beschriftung"/>
              <w:rPr>
                <w:bCs/>
              </w:rPr>
            </w:pPr>
            <w:bookmarkStart w:id="4786" w:name="_Toc76030585"/>
            <w:bookmarkStart w:id="4787" w:name="_Toc94530870"/>
            <w:bookmarkStart w:id="4788" w:name="_Toc96333496"/>
            <w:r w:rsidRPr="00D84132">
              <w:t xml:space="preserve">Figure </w:t>
            </w:r>
            <w:r w:rsidRPr="00D84132">
              <w:fldChar w:fldCharType="begin"/>
            </w:r>
            <w:r w:rsidRPr="00D84132">
              <w:instrText xml:space="preserve"> SEQ Figure \* ARABIC </w:instrText>
            </w:r>
            <w:r w:rsidRPr="00D84132">
              <w:fldChar w:fldCharType="separate"/>
            </w:r>
            <w:ins w:id="4789" w:author="Weinert, Matthias (M.)" w:date="2022-02-21T10:55:00Z">
              <w:r w:rsidR="006344F0">
                <w:rPr>
                  <w:noProof/>
                </w:rPr>
                <w:t>60</w:t>
              </w:r>
            </w:ins>
            <w:del w:id="4790" w:author="Weinert, Matthias (M.)" w:date="2022-02-17T14:54:00Z">
              <w:r w:rsidR="004E6643" w:rsidDel="005C101E">
                <w:rPr>
                  <w:noProof/>
                </w:rPr>
                <w:delText>61</w:delText>
              </w:r>
            </w:del>
            <w:r w:rsidRPr="00D84132">
              <w:fldChar w:fldCharType="end"/>
            </w:r>
            <w:r w:rsidRPr="00D84132">
              <w:t>: I-Weld Parameters</w:t>
            </w:r>
            <w:bookmarkEnd w:id="4786"/>
            <w:bookmarkEnd w:id="4787"/>
            <w:bookmarkEnd w:id="4788"/>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D19BE04" w:rsidR="00FC68DB" w:rsidRDefault="00FC68DB" w:rsidP="00B202D2">
      <w:pPr>
        <w:pStyle w:val="Beschriftung"/>
        <w:spacing w:before="120"/>
      </w:pPr>
      <w:bookmarkStart w:id="4791" w:name="_Toc3566503"/>
      <w:bookmarkStart w:id="4792" w:name="_Toc34747505"/>
      <w:bookmarkStart w:id="4793" w:name="_Toc77095964"/>
      <w:bookmarkStart w:id="4794" w:name="_Toc96333624"/>
      <w:r>
        <w:t xml:space="preserve">Table </w:t>
      </w:r>
      <w:r>
        <w:fldChar w:fldCharType="begin"/>
      </w:r>
      <w:r>
        <w:instrText xml:space="preserve"> SEQ Table \* ARABIC </w:instrText>
      </w:r>
      <w:r>
        <w:fldChar w:fldCharType="separate"/>
      </w:r>
      <w:r w:rsidR="006344F0">
        <w:rPr>
          <w:noProof/>
        </w:rPr>
        <w:t>103</w:t>
      </w:r>
      <w:r>
        <w:fldChar w:fldCharType="end"/>
      </w:r>
      <w:r>
        <w:t>: Parameters of I-Weld</w:t>
      </w:r>
      <w:bookmarkEnd w:id="4791"/>
      <w:bookmarkEnd w:id="4792"/>
      <w:bookmarkEnd w:id="4793"/>
      <w:bookmarkEnd w:id="4794"/>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4795" w:name="_Toc338939186"/>
      <w:bookmarkStart w:id="4796" w:name="_Toc3557033"/>
      <w:bookmarkStart w:id="4797" w:name="_Toc34747283"/>
      <w:bookmarkStart w:id="4798" w:name="_Toc77102102"/>
      <w:r w:rsidRPr="007055D9">
        <w:t>Attributes</w:t>
      </w:r>
      <w:bookmarkEnd w:id="4795"/>
      <w:bookmarkEnd w:id="4796"/>
      <w:bookmarkEnd w:id="4797"/>
      <w:bookmarkEnd w:id="4798"/>
    </w:p>
    <w:p w14:paraId="547A1CA7" w14:textId="77777777" w:rsidR="00FC68DB" w:rsidRPr="007055D9" w:rsidRDefault="00FC68DB" w:rsidP="00B202D2">
      <w:pPr>
        <w:pStyle w:val="berschrift5"/>
      </w:pPr>
      <w:bookmarkStart w:id="4799" w:name="_Toc338939188"/>
      <w:r w:rsidRPr="007055D9">
        <w:t xml:space="preserve">Attribute </w:t>
      </w:r>
      <w:r>
        <w:t>"</w:t>
      </w:r>
      <w:r w:rsidRPr="007055D9">
        <w:t>base</w:t>
      </w:r>
      <w:bookmarkEnd w:id="4799"/>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4800" w:name="_Toc338939189"/>
      <w:r w:rsidRPr="007055D9">
        <w:t xml:space="preserve">Attribute </w:t>
      </w:r>
      <w:r>
        <w:t>"</w:t>
      </w:r>
      <w:r w:rsidRPr="007055D9">
        <w:t>technology</w:t>
      </w:r>
      <w:bookmarkEnd w:id="4800"/>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4801" w:name="_Toc338939190"/>
      <w:bookmarkStart w:id="4802" w:name="_Toc3557034"/>
      <w:bookmarkStart w:id="4803" w:name="_Toc34747284"/>
      <w:bookmarkStart w:id="4804" w:name="_Toc77102103"/>
      <w:r w:rsidRPr="007055D9">
        <w:t xml:space="preserve">Element </w:t>
      </w:r>
      <w:r>
        <w:t>"</w:t>
      </w:r>
      <w:proofErr w:type="spellStart"/>
      <w:r w:rsidRPr="007055D9">
        <w:t>weld_position</w:t>
      </w:r>
      <w:bookmarkEnd w:id="4801"/>
      <w:bookmarkEnd w:id="4802"/>
      <w:proofErr w:type="spellEnd"/>
      <w:r>
        <w:t>"</w:t>
      </w:r>
      <w:bookmarkEnd w:id="4803"/>
      <w:bookmarkEnd w:id="4804"/>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09995670" w:rsidR="00FC68DB" w:rsidRDefault="00FC68DB" w:rsidP="00B202D2">
      <w:pPr>
        <w:pStyle w:val="Beschriftung"/>
        <w:spacing w:before="120"/>
      </w:pPr>
      <w:bookmarkStart w:id="4805" w:name="_Toc3566504"/>
      <w:bookmarkStart w:id="4806" w:name="_Toc34747506"/>
      <w:bookmarkStart w:id="4807" w:name="_Toc77095965"/>
      <w:bookmarkStart w:id="4808" w:name="_Toc338939192"/>
      <w:bookmarkStart w:id="4809" w:name="_Toc96333625"/>
      <w:r>
        <w:t xml:space="preserve">Table </w:t>
      </w:r>
      <w:r>
        <w:fldChar w:fldCharType="begin"/>
      </w:r>
      <w:r>
        <w:instrText xml:space="preserve"> SEQ Table \* ARABIC </w:instrText>
      </w:r>
      <w:r>
        <w:fldChar w:fldCharType="separate"/>
      </w:r>
      <w:r w:rsidR="006344F0">
        <w:rPr>
          <w:noProof/>
        </w:rPr>
        <w:t>104</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4805"/>
      <w:bookmarkEnd w:id="4806"/>
      <w:bookmarkEnd w:id="4807"/>
      <w:bookmarkEnd w:id="4809"/>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3C58D75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6344F0">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4808"/>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4810" w:name="_Toc338939194"/>
      <w:r w:rsidRPr="007055D9">
        <w:t xml:space="preserve">Attribute </w:t>
      </w:r>
      <w:r>
        <w:t>"</w:t>
      </w:r>
      <w:r w:rsidRPr="007055D9">
        <w:t>filler</w:t>
      </w:r>
      <w:bookmarkEnd w:id="4810"/>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4811" w:name="WeldDefinitionOverlapWeld"/>
      <w:bookmarkStart w:id="4812" w:name="_Toc3557035"/>
      <w:bookmarkStart w:id="4813" w:name="_Toc34747285"/>
      <w:bookmarkStart w:id="4814" w:name="_Toc77102104"/>
      <w:bookmarkStart w:id="4815" w:name="_Toc288200766"/>
      <w:bookmarkStart w:id="4816" w:name="_Toc338939110"/>
      <w:bookmarkEnd w:id="4811"/>
      <w:r w:rsidRPr="007055D9">
        <w:t xml:space="preserve">Element </w:t>
      </w:r>
      <w:r>
        <w:t>"</w:t>
      </w:r>
      <w:proofErr w:type="spellStart"/>
      <w:r>
        <w:t>sheet_parameter</w:t>
      </w:r>
      <w:bookmarkEnd w:id="4812"/>
      <w:proofErr w:type="spellEnd"/>
      <w:r>
        <w:t>"</w:t>
      </w:r>
      <w:bookmarkEnd w:id="4813"/>
      <w:bookmarkEnd w:id="4814"/>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7F4528F7" w:rsidR="00FC68DB" w:rsidRDefault="00FC68DB" w:rsidP="00B202D2">
      <w:pPr>
        <w:pStyle w:val="Beschriftung"/>
        <w:spacing w:before="120"/>
      </w:pPr>
      <w:bookmarkStart w:id="4817" w:name="_Toc3566505"/>
      <w:bookmarkStart w:id="4818" w:name="_Toc34747507"/>
      <w:bookmarkStart w:id="4819" w:name="_Toc77095966"/>
      <w:bookmarkStart w:id="4820" w:name="_Toc96333626"/>
      <w:r>
        <w:t xml:space="preserve">Table </w:t>
      </w:r>
      <w:r>
        <w:fldChar w:fldCharType="begin"/>
      </w:r>
      <w:r>
        <w:instrText xml:space="preserve"> SEQ Table \* ARABIC </w:instrText>
      </w:r>
      <w:r>
        <w:fldChar w:fldCharType="separate"/>
      </w:r>
      <w:r w:rsidR="006344F0">
        <w:rPr>
          <w:noProof/>
        </w:rPr>
        <w:t>105</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4817"/>
      <w:bookmarkEnd w:id="4818"/>
      <w:bookmarkEnd w:id="4819"/>
      <w:bookmarkEnd w:id="4820"/>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4821" w:name="_Toc3557036"/>
      <w:bookmarkStart w:id="4822" w:name="_Toc34747286"/>
      <w:bookmarkStart w:id="4823" w:name="_Toc77102105"/>
      <w:bookmarkStart w:id="4824" w:name="_Toc96333412"/>
      <w:r w:rsidRPr="007055D9">
        <w:lastRenderedPageBreak/>
        <w:t>Overlap Weld</w:t>
      </w:r>
      <w:bookmarkEnd w:id="4815"/>
      <w:bookmarkEnd w:id="4816"/>
      <w:bookmarkEnd w:id="4821"/>
      <w:bookmarkEnd w:id="4822"/>
      <w:bookmarkEnd w:id="4823"/>
      <w:bookmarkEnd w:id="4824"/>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w:t>
      </w:r>
      <w:proofErr w:type="spellStart"/>
      <w:r w:rsidRPr="007055D9">
        <w:t>χMCF</w:t>
      </w:r>
      <w:proofErr w:type="spellEnd"/>
      <w:r w:rsidRPr="007055D9">
        <w:t xml:space="preserve">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1"/>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4825" w:name="_Toc3557037"/>
      <w:bookmarkStart w:id="4826" w:name="_Toc34747287"/>
      <w:bookmarkStart w:id="4827" w:name="_Toc77102106"/>
      <w:r w:rsidRPr="007055D9">
        <w:t>Simple Overlap Weld</w:t>
      </w:r>
      <w:bookmarkEnd w:id="4825"/>
      <w:bookmarkEnd w:id="4826"/>
      <w:bookmarkEnd w:id="4827"/>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37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676672"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67674E" w:rsidRPr="0079510C" w:rsidRDefault="0067674E" w:rsidP="00FC68DB">
                            <w:pPr>
                              <w:pStyle w:val="Beschriftung"/>
                              <w:rPr>
                                <w:noProof/>
                                <w:sz w:val="24"/>
                                <w:szCs w:val="26"/>
                              </w:rPr>
                            </w:pPr>
                            <w:bookmarkStart w:id="4828" w:name="_Toc3557135"/>
                            <w:bookmarkStart w:id="4829" w:name="_Toc34747388"/>
                            <w:bookmarkStart w:id="4830" w:name="_Toc76030586"/>
                            <w:bookmarkStart w:id="4831" w:name="_Toc94530871"/>
                            <w:bookmarkStart w:id="4832" w:name="_Toc96333497"/>
                            <w:r>
                              <w:t xml:space="preserve">Figure </w:t>
                            </w:r>
                            <w:r>
                              <w:fldChar w:fldCharType="begin"/>
                            </w:r>
                            <w:r>
                              <w:instrText xml:space="preserve"> SEQ Figure \* ARABIC </w:instrText>
                            </w:r>
                            <w:r>
                              <w:fldChar w:fldCharType="separate"/>
                            </w:r>
                            <w:ins w:id="4833" w:author="Weinert, Matthias (M.)" w:date="2022-02-21T10:55:00Z">
                              <w:r w:rsidR="006344F0">
                                <w:rPr>
                                  <w:noProof/>
                                </w:rPr>
                                <w:t>61</w:t>
                              </w:r>
                            </w:ins>
                            <w:del w:id="4834" w:author="Weinert, Matthias (M.)" w:date="2022-02-21T10:53:00Z">
                              <w:r w:rsidDel="006344F0">
                                <w:rPr>
                                  <w:noProof/>
                                </w:rPr>
                                <w:delText>62</w:delText>
                              </w:r>
                            </w:del>
                            <w:r>
                              <w:fldChar w:fldCharType="end"/>
                            </w:r>
                            <w:r>
                              <w:t>: Overlap Weld Sheet Layout</w:t>
                            </w:r>
                            <w:bookmarkEnd w:id="4828"/>
                            <w:bookmarkEnd w:id="4829"/>
                            <w:bookmarkEnd w:id="4830"/>
                            <w:bookmarkEnd w:id="4831"/>
                            <w:bookmarkEnd w:id="48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034BEFDB" w:rsidR="0067674E" w:rsidRPr="0079510C" w:rsidRDefault="0067674E" w:rsidP="00FC68DB">
                      <w:pPr>
                        <w:pStyle w:val="Beschriftung"/>
                        <w:rPr>
                          <w:noProof/>
                          <w:sz w:val="24"/>
                          <w:szCs w:val="26"/>
                        </w:rPr>
                      </w:pPr>
                      <w:bookmarkStart w:id="4835" w:name="_Toc3557135"/>
                      <w:bookmarkStart w:id="4836" w:name="_Toc34747388"/>
                      <w:bookmarkStart w:id="4837" w:name="_Toc76030586"/>
                      <w:bookmarkStart w:id="4838" w:name="_Toc94530871"/>
                      <w:bookmarkStart w:id="4839" w:name="_Toc96333497"/>
                      <w:r>
                        <w:t xml:space="preserve">Figure </w:t>
                      </w:r>
                      <w:r>
                        <w:fldChar w:fldCharType="begin"/>
                      </w:r>
                      <w:r>
                        <w:instrText xml:space="preserve"> SEQ Figure \* ARABIC </w:instrText>
                      </w:r>
                      <w:r>
                        <w:fldChar w:fldCharType="separate"/>
                      </w:r>
                      <w:ins w:id="4840" w:author="Weinert, Matthias (M.)" w:date="2022-02-21T10:55:00Z">
                        <w:r w:rsidR="006344F0">
                          <w:rPr>
                            <w:noProof/>
                          </w:rPr>
                          <w:t>61</w:t>
                        </w:r>
                      </w:ins>
                      <w:del w:id="4841" w:author="Weinert, Matthias (M.)" w:date="2022-02-21T10:53:00Z">
                        <w:r w:rsidDel="006344F0">
                          <w:rPr>
                            <w:noProof/>
                          </w:rPr>
                          <w:delText>62</w:delText>
                        </w:r>
                      </w:del>
                      <w:r>
                        <w:fldChar w:fldCharType="end"/>
                      </w:r>
                      <w:r>
                        <w:t>: Overlap Weld Sheet Layout</w:t>
                      </w:r>
                      <w:bookmarkEnd w:id="4835"/>
                      <w:bookmarkEnd w:id="4836"/>
                      <w:bookmarkEnd w:id="4837"/>
                      <w:bookmarkEnd w:id="4838"/>
                      <w:bookmarkEnd w:id="4839"/>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23424"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7872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67674E" w:rsidRPr="00A00F34" w:rsidRDefault="0067674E" w:rsidP="00FC68DB">
                            <w:pPr>
                              <w:pStyle w:val="Beschriftung"/>
                              <w:rPr>
                                <w:noProof/>
                                <w:szCs w:val="24"/>
                              </w:rPr>
                            </w:pPr>
                            <w:bookmarkStart w:id="4842" w:name="_Toc3557136"/>
                            <w:bookmarkStart w:id="4843" w:name="_Toc34747389"/>
                            <w:bookmarkStart w:id="4844" w:name="_Toc76030587"/>
                            <w:bookmarkStart w:id="4845" w:name="_Toc94530872"/>
                            <w:bookmarkStart w:id="4846" w:name="_Toc96333498"/>
                            <w:r>
                              <w:t xml:space="preserve">Figure </w:t>
                            </w:r>
                            <w:r>
                              <w:fldChar w:fldCharType="begin"/>
                            </w:r>
                            <w:r>
                              <w:instrText xml:space="preserve"> SEQ Figure \* ARABIC </w:instrText>
                            </w:r>
                            <w:r>
                              <w:fldChar w:fldCharType="separate"/>
                            </w:r>
                            <w:ins w:id="4847" w:author="Weinert, Matthias (M.)" w:date="2022-02-21T10:55:00Z">
                              <w:r w:rsidR="006344F0">
                                <w:rPr>
                                  <w:noProof/>
                                </w:rPr>
                                <w:t>62</w:t>
                              </w:r>
                            </w:ins>
                            <w:del w:id="4848" w:author="Weinert, Matthias (M.)" w:date="2022-02-21T10:53:00Z">
                              <w:r w:rsidDel="006344F0">
                                <w:rPr>
                                  <w:noProof/>
                                </w:rPr>
                                <w:delText>63</w:delText>
                              </w:r>
                            </w:del>
                            <w:r>
                              <w:fldChar w:fldCharType="end"/>
                            </w:r>
                            <w:r>
                              <w:t>: Overlap Weld Parameters</w:t>
                            </w:r>
                            <w:bookmarkEnd w:id="4842"/>
                            <w:bookmarkEnd w:id="4843"/>
                            <w:bookmarkEnd w:id="4844"/>
                            <w:bookmarkEnd w:id="4845"/>
                            <w:bookmarkEnd w:id="4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5B563756" w:rsidR="0067674E" w:rsidRPr="00A00F34" w:rsidRDefault="0067674E" w:rsidP="00FC68DB">
                      <w:pPr>
                        <w:pStyle w:val="Beschriftung"/>
                        <w:rPr>
                          <w:noProof/>
                          <w:szCs w:val="24"/>
                        </w:rPr>
                      </w:pPr>
                      <w:bookmarkStart w:id="4849" w:name="_Toc3557136"/>
                      <w:bookmarkStart w:id="4850" w:name="_Toc34747389"/>
                      <w:bookmarkStart w:id="4851" w:name="_Toc76030587"/>
                      <w:bookmarkStart w:id="4852" w:name="_Toc94530872"/>
                      <w:bookmarkStart w:id="4853" w:name="_Toc96333498"/>
                      <w:r>
                        <w:t xml:space="preserve">Figure </w:t>
                      </w:r>
                      <w:r>
                        <w:fldChar w:fldCharType="begin"/>
                      </w:r>
                      <w:r>
                        <w:instrText xml:space="preserve"> SEQ Figure \* ARABIC </w:instrText>
                      </w:r>
                      <w:r>
                        <w:fldChar w:fldCharType="separate"/>
                      </w:r>
                      <w:ins w:id="4854" w:author="Weinert, Matthias (M.)" w:date="2022-02-21T10:55:00Z">
                        <w:r w:rsidR="006344F0">
                          <w:rPr>
                            <w:noProof/>
                          </w:rPr>
                          <w:t>62</w:t>
                        </w:r>
                      </w:ins>
                      <w:del w:id="4855" w:author="Weinert, Matthias (M.)" w:date="2022-02-21T10:53:00Z">
                        <w:r w:rsidDel="006344F0">
                          <w:rPr>
                            <w:noProof/>
                          </w:rPr>
                          <w:delText>63</w:delText>
                        </w:r>
                      </w:del>
                      <w:r>
                        <w:fldChar w:fldCharType="end"/>
                      </w:r>
                      <w:r>
                        <w:t>: Overlap Weld Parameters</w:t>
                      </w:r>
                      <w:bookmarkEnd w:id="4849"/>
                      <w:bookmarkEnd w:id="4850"/>
                      <w:bookmarkEnd w:id="4851"/>
                      <w:bookmarkEnd w:id="4852"/>
                      <w:bookmarkEnd w:id="4853"/>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w:t>
      </w:r>
      <w:proofErr w:type="spellStart"/>
      <w:r w:rsidRPr="007055D9">
        <w:t>χMCF</w:t>
      </w:r>
      <w:proofErr w:type="spellEnd"/>
      <w:r w:rsidRPr="007055D9">
        <w:t xml:space="preserve">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07" o:title=""/>
          </v:shape>
          <o:OLEObject Type="Embed" ProgID="Equation.3" ShapeID="_x0000_i1028" DrawAspect="Content" ObjectID="_1706947595" r:id="rId108"/>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proofErr w:type="spellStart"/>
            <w:r w:rsidRPr="0026200C">
              <w:rPr>
                <w:b/>
                <w:i/>
                <w:sz w:val="20"/>
              </w:rPr>
              <w:t>χMCF</w:t>
            </w:r>
            <w:proofErr w:type="spellEnd"/>
            <w:r w:rsidRPr="0026200C">
              <w:rPr>
                <w:b/>
                <w:i/>
                <w:sz w:val="20"/>
              </w:rPr>
              <w:t>-Key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1FD4FA61" w:rsidR="00FC68DB" w:rsidRDefault="00FC68DB" w:rsidP="00B202D2">
      <w:pPr>
        <w:pStyle w:val="Beschriftung"/>
        <w:spacing w:before="120"/>
      </w:pPr>
      <w:bookmarkStart w:id="4856" w:name="_Toc3566506"/>
      <w:bookmarkStart w:id="4857" w:name="_Toc34747508"/>
      <w:bookmarkStart w:id="4858" w:name="_Toc77095967"/>
      <w:bookmarkStart w:id="4859" w:name="_Toc96333627"/>
      <w:r>
        <w:t xml:space="preserve">Table </w:t>
      </w:r>
      <w:r>
        <w:fldChar w:fldCharType="begin"/>
      </w:r>
      <w:r>
        <w:instrText xml:space="preserve"> SEQ Table \* ARABIC </w:instrText>
      </w:r>
      <w:r>
        <w:fldChar w:fldCharType="separate"/>
      </w:r>
      <w:r w:rsidR="006344F0">
        <w:rPr>
          <w:noProof/>
        </w:rPr>
        <w:t>106</w:t>
      </w:r>
      <w:r>
        <w:fldChar w:fldCharType="end"/>
      </w:r>
      <w:r>
        <w:t>: Parameters of Overlap Weld</w:t>
      </w:r>
      <w:bookmarkEnd w:id="4856"/>
      <w:bookmarkEnd w:id="4857"/>
      <w:bookmarkEnd w:id="4858"/>
      <w:bookmarkEnd w:id="485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4860" w:name="_Toc338939112"/>
      <w:bookmarkStart w:id="4861" w:name="_Toc3557038"/>
      <w:bookmarkStart w:id="4862" w:name="_Toc34747288"/>
      <w:bookmarkStart w:id="4863" w:name="_Toc77102107"/>
      <w:r w:rsidRPr="007055D9">
        <w:t>Single Sided Double Overlap Weld</w:t>
      </w:r>
      <w:bookmarkEnd w:id="4860"/>
      <w:bookmarkEnd w:id="4861"/>
      <w:bookmarkEnd w:id="4862"/>
      <w:bookmarkEnd w:id="486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627520"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076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67674E" w:rsidRPr="008B5970" w:rsidRDefault="0067674E" w:rsidP="00FC68DB">
                            <w:pPr>
                              <w:pStyle w:val="Beschriftung"/>
                              <w:rPr>
                                <w:noProof/>
                                <w:sz w:val="24"/>
                                <w:szCs w:val="26"/>
                              </w:rPr>
                            </w:pPr>
                            <w:bookmarkStart w:id="4864" w:name="_Toc3557137"/>
                            <w:bookmarkStart w:id="4865" w:name="_Toc34747390"/>
                            <w:bookmarkStart w:id="4866" w:name="_Toc76030588"/>
                            <w:bookmarkStart w:id="4867" w:name="_Toc94530873"/>
                            <w:bookmarkStart w:id="4868" w:name="_Toc96333499"/>
                            <w:r>
                              <w:t xml:space="preserve">Figure </w:t>
                            </w:r>
                            <w:r>
                              <w:fldChar w:fldCharType="begin"/>
                            </w:r>
                            <w:r>
                              <w:instrText xml:space="preserve"> SEQ Figure \* ARABIC </w:instrText>
                            </w:r>
                            <w:r>
                              <w:fldChar w:fldCharType="separate"/>
                            </w:r>
                            <w:ins w:id="4869" w:author="Weinert, Matthias (M.)" w:date="2022-02-21T10:55:00Z">
                              <w:r w:rsidR="006344F0">
                                <w:rPr>
                                  <w:noProof/>
                                </w:rPr>
                                <w:t>63</w:t>
                              </w:r>
                            </w:ins>
                            <w:del w:id="4870" w:author="Weinert, Matthias (M.)" w:date="2022-02-21T10:53:00Z">
                              <w:r w:rsidDel="006344F0">
                                <w:rPr>
                                  <w:noProof/>
                                </w:rPr>
                                <w:delText>64</w:delText>
                              </w:r>
                            </w:del>
                            <w:r>
                              <w:fldChar w:fldCharType="end"/>
                            </w:r>
                            <w:r>
                              <w:t xml:space="preserve">: </w:t>
                            </w:r>
                            <w:r w:rsidRPr="007055D9">
                              <w:t>Single Sided Double Overlap Weld</w:t>
                            </w:r>
                            <w:bookmarkEnd w:id="4864"/>
                            <w:bookmarkEnd w:id="4865"/>
                            <w:bookmarkEnd w:id="4866"/>
                            <w:bookmarkEnd w:id="4867"/>
                            <w:bookmarkEnd w:id="4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3D87918D" w:rsidR="0067674E" w:rsidRPr="008B5970" w:rsidRDefault="0067674E" w:rsidP="00FC68DB">
                      <w:pPr>
                        <w:pStyle w:val="Beschriftung"/>
                        <w:rPr>
                          <w:noProof/>
                          <w:sz w:val="24"/>
                          <w:szCs w:val="26"/>
                        </w:rPr>
                      </w:pPr>
                      <w:bookmarkStart w:id="4871" w:name="_Toc3557137"/>
                      <w:bookmarkStart w:id="4872" w:name="_Toc34747390"/>
                      <w:bookmarkStart w:id="4873" w:name="_Toc76030588"/>
                      <w:bookmarkStart w:id="4874" w:name="_Toc94530873"/>
                      <w:bookmarkStart w:id="4875" w:name="_Toc96333499"/>
                      <w:r>
                        <w:t xml:space="preserve">Figure </w:t>
                      </w:r>
                      <w:r>
                        <w:fldChar w:fldCharType="begin"/>
                      </w:r>
                      <w:r>
                        <w:instrText xml:space="preserve"> SEQ Figure \* ARABIC </w:instrText>
                      </w:r>
                      <w:r>
                        <w:fldChar w:fldCharType="separate"/>
                      </w:r>
                      <w:ins w:id="4876" w:author="Weinert, Matthias (M.)" w:date="2022-02-21T10:55:00Z">
                        <w:r w:rsidR="006344F0">
                          <w:rPr>
                            <w:noProof/>
                          </w:rPr>
                          <w:t>63</w:t>
                        </w:r>
                      </w:ins>
                      <w:del w:id="4877" w:author="Weinert, Matthias (M.)" w:date="2022-02-21T10:53:00Z">
                        <w:r w:rsidDel="006344F0">
                          <w:rPr>
                            <w:noProof/>
                          </w:rPr>
                          <w:delText>64</w:delText>
                        </w:r>
                      </w:del>
                      <w:r>
                        <w:fldChar w:fldCharType="end"/>
                      </w:r>
                      <w:r>
                        <w:t xml:space="preserve">: </w:t>
                      </w:r>
                      <w:r w:rsidRPr="007055D9">
                        <w:t>Single Sided Double Overlap Weld</w:t>
                      </w:r>
                      <w:bookmarkEnd w:id="4871"/>
                      <w:bookmarkEnd w:id="4872"/>
                      <w:bookmarkEnd w:id="4873"/>
                      <w:bookmarkEnd w:id="4874"/>
                      <w:bookmarkEnd w:id="4875"/>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316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1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956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1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82816"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5FA08A5D" w:rsidR="0067674E" w:rsidRPr="008D09AE" w:rsidRDefault="0067674E" w:rsidP="00FC68DB">
                            <w:pPr>
                              <w:pStyle w:val="Beschriftung"/>
                              <w:rPr>
                                <w:noProof/>
                                <w:szCs w:val="24"/>
                              </w:rPr>
                            </w:pPr>
                            <w:bookmarkStart w:id="4878" w:name="_Toc3557138"/>
                            <w:bookmarkStart w:id="4879" w:name="_Toc34747391"/>
                            <w:bookmarkStart w:id="4880" w:name="_Toc76030589"/>
                            <w:bookmarkStart w:id="4881" w:name="_Toc94530874"/>
                            <w:bookmarkStart w:id="4882" w:name="_Toc96333500"/>
                            <w:r>
                              <w:t xml:space="preserve">Figure </w:t>
                            </w:r>
                            <w:r>
                              <w:fldChar w:fldCharType="begin"/>
                            </w:r>
                            <w:r>
                              <w:instrText xml:space="preserve"> SEQ Figure \* ARABIC </w:instrText>
                            </w:r>
                            <w:r>
                              <w:fldChar w:fldCharType="separate"/>
                            </w:r>
                            <w:ins w:id="4883" w:author="Weinert, Matthias (M.)" w:date="2022-02-21T10:55:00Z">
                              <w:r w:rsidR="006344F0">
                                <w:rPr>
                                  <w:noProof/>
                                </w:rPr>
                                <w:t>64</w:t>
                              </w:r>
                            </w:ins>
                            <w:del w:id="4884" w:author="Weinert, Matthias (M.)" w:date="2022-02-21T10:53:00Z">
                              <w:r w:rsidDel="006344F0">
                                <w:rPr>
                                  <w:noProof/>
                                </w:rPr>
                                <w:delText>65</w:delText>
                              </w:r>
                            </w:del>
                            <w:r>
                              <w:fldChar w:fldCharType="end"/>
                            </w:r>
                            <w:r>
                              <w:t>: Overlap Weld Parameters</w:t>
                            </w:r>
                            <w:bookmarkEnd w:id="4878"/>
                            <w:bookmarkEnd w:id="4879"/>
                            <w:bookmarkEnd w:id="4880"/>
                            <w:bookmarkEnd w:id="4881"/>
                            <w:bookmarkEnd w:id="48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5FA08A5D" w:rsidR="0067674E" w:rsidRPr="008D09AE" w:rsidRDefault="0067674E" w:rsidP="00FC68DB">
                      <w:pPr>
                        <w:pStyle w:val="Beschriftung"/>
                        <w:rPr>
                          <w:noProof/>
                          <w:szCs w:val="24"/>
                        </w:rPr>
                      </w:pPr>
                      <w:bookmarkStart w:id="4885" w:name="_Toc3557138"/>
                      <w:bookmarkStart w:id="4886" w:name="_Toc34747391"/>
                      <w:bookmarkStart w:id="4887" w:name="_Toc76030589"/>
                      <w:bookmarkStart w:id="4888" w:name="_Toc94530874"/>
                      <w:bookmarkStart w:id="4889" w:name="_Toc96333500"/>
                      <w:r>
                        <w:t xml:space="preserve">Figure </w:t>
                      </w:r>
                      <w:r>
                        <w:fldChar w:fldCharType="begin"/>
                      </w:r>
                      <w:r>
                        <w:instrText xml:space="preserve"> SEQ Figure \* ARABIC </w:instrText>
                      </w:r>
                      <w:r>
                        <w:fldChar w:fldCharType="separate"/>
                      </w:r>
                      <w:ins w:id="4890" w:author="Weinert, Matthias (M.)" w:date="2022-02-21T10:55:00Z">
                        <w:r w:rsidR="006344F0">
                          <w:rPr>
                            <w:noProof/>
                          </w:rPr>
                          <w:t>64</w:t>
                        </w:r>
                      </w:ins>
                      <w:del w:id="4891" w:author="Weinert, Matthias (M.)" w:date="2022-02-21T10:53:00Z">
                        <w:r w:rsidDel="006344F0">
                          <w:rPr>
                            <w:noProof/>
                          </w:rPr>
                          <w:delText>65</w:delText>
                        </w:r>
                      </w:del>
                      <w:r>
                        <w:fldChar w:fldCharType="end"/>
                      </w:r>
                      <w:r>
                        <w:t>: Overlap Weld Parameters</w:t>
                      </w:r>
                      <w:bookmarkEnd w:id="4885"/>
                      <w:bookmarkEnd w:id="4886"/>
                      <w:bookmarkEnd w:id="4887"/>
                      <w:bookmarkEnd w:id="4888"/>
                      <w:bookmarkEnd w:id="488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96" o:title=""/>
          </v:shape>
          <o:OLEObject Type="Embed" ProgID="Equation.3" ShapeID="_x0000_i1029" DrawAspect="Content" ObjectID="_1706947596" r:id="rId111"/>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4C7236B4" w:rsidR="00FC68DB" w:rsidRDefault="00FC68DB" w:rsidP="00B202D2">
      <w:pPr>
        <w:pStyle w:val="Beschriftung"/>
        <w:spacing w:before="120"/>
      </w:pPr>
      <w:bookmarkStart w:id="4892" w:name="_Toc3566507"/>
      <w:bookmarkStart w:id="4893" w:name="_Toc34747509"/>
      <w:bookmarkStart w:id="4894" w:name="_Toc77095968"/>
      <w:bookmarkStart w:id="4895" w:name="_Toc96333628"/>
      <w:r>
        <w:t xml:space="preserve">Table </w:t>
      </w:r>
      <w:r>
        <w:fldChar w:fldCharType="begin"/>
      </w:r>
      <w:r>
        <w:instrText xml:space="preserve"> SEQ Table \* ARABIC </w:instrText>
      </w:r>
      <w:r>
        <w:fldChar w:fldCharType="separate"/>
      </w:r>
      <w:r w:rsidR="006344F0">
        <w:rPr>
          <w:noProof/>
        </w:rPr>
        <w:t>107</w:t>
      </w:r>
      <w:r>
        <w:fldChar w:fldCharType="end"/>
      </w:r>
      <w:r>
        <w:t xml:space="preserve">: Parameters of </w:t>
      </w:r>
      <w:r w:rsidRPr="007055D9">
        <w:t>Single Sided Double Overlap Weld</w:t>
      </w:r>
      <w:bookmarkEnd w:id="4892"/>
      <w:bookmarkEnd w:id="4893"/>
      <w:bookmarkEnd w:id="4894"/>
      <w:bookmarkEnd w:id="4895"/>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4896" w:name="_Toc338939113"/>
      <w:bookmarkStart w:id="4897" w:name="_Toc3557039"/>
      <w:bookmarkStart w:id="4898" w:name="_Toc34747289"/>
      <w:bookmarkStart w:id="4899" w:name="_Toc77102108"/>
      <w:r w:rsidRPr="007055D9">
        <w:t>Double Sided Double Overlap Weld</w:t>
      </w:r>
      <w:bookmarkEnd w:id="4896"/>
      <w:bookmarkEnd w:id="4897"/>
      <w:bookmarkEnd w:id="4898"/>
      <w:bookmarkEnd w:id="4899"/>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3366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84864"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67674E" w:rsidRPr="000A25D4" w:rsidRDefault="0067674E" w:rsidP="00FC68DB">
                            <w:pPr>
                              <w:pStyle w:val="Beschriftung"/>
                              <w:rPr>
                                <w:noProof/>
                                <w:sz w:val="24"/>
                                <w:szCs w:val="26"/>
                              </w:rPr>
                            </w:pPr>
                            <w:bookmarkStart w:id="4900" w:name="_Toc3557139"/>
                            <w:bookmarkStart w:id="4901" w:name="_Toc34747392"/>
                            <w:bookmarkStart w:id="4902" w:name="_Toc76030590"/>
                            <w:bookmarkStart w:id="4903" w:name="_Toc94530875"/>
                            <w:bookmarkStart w:id="4904" w:name="_Toc96333501"/>
                            <w:r>
                              <w:t xml:space="preserve">Figure </w:t>
                            </w:r>
                            <w:r>
                              <w:fldChar w:fldCharType="begin"/>
                            </w:r>
                            <w:r>
                              <w:instrText xml:space="preserve"> SEQ Figure \* ARABIC </w:instrText>
                            </w:r>
                            <w:r>
                              <w:fldChar w:fldCharType="separate"/>
                            </w:r>
                            <w:ins w:id="4905" w:author="Weinert, Matthias (M.)" w:date="2022-02-21T10:55:00Z">
                              <w:r w:rsidR="006344F0">
                                <w:rPr>
                                  <w:noProof/>
                                </w:rPr>
                                <w:t>65</w:t>
                              </w:r>
                            </w:ins>
                            <w:del w:id="4906" w:author="Weinert, Matthias (M.)" w:date="2022-02-21T10:53:00Z">
                              <w:r w:rsidDel="006344F0">
                                <w:rPr>
                                  <w:noProof/>
                                </w:rPr>
                                <w:delText>66</w:delText>
                              </w:r>
                            </w:del>
                            <w:r>
                              <w:fldChar w:fldCharType="end"/>
                            </w:r>
                            <w:r>
                              <w:t xml:space="preserve">: </w:t>
                            </w:r>
                            <w:r w:rsidRPr="007055D9">
                              <w:t>Double Sided Double Overlap Weld</w:t>
                            </w:r>
                            <w:bookmarkEnd w:id="4900"/>
                            <w:bookmarkEnd w:id="4901"/>
                            <w:bookmarkEnd w:id="4902"/>
                            <w:bookmarkEnd w:id="4903"/>
                            <w:bookmarkEnd w:id="49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3416CA7C" w:rsidR="0067674E" w:rsidRPr="000A25D4" w:rsidRDefault="0067674E" w:rsidP="00FC68DB">
                      <w:pPr>
                        <w:pStyle w:val="Beschriftung"/>
                        <w:rPr>
                          <w:noProof/>
                          <w:sz w:val="24"/>
                          <w:szCs w:val="26"/>
                        </w:rPr>
                      </w:pPr>
                      <w:bookmarkStart w:id="4907" w:name="_Toc3557139"/>
                      <w:bookmarkStart w:id="4908" w:name="_Toc34747392"/>
                      <w:bookmarkStart w:id="4909" w:name="_Toc76030590"/>
                      <w:bookmarkStart w:id="4910" w:name="_Toc94530875"/>
                      <w:bookmarkStart w:id="4911" w:name="_Toc96333501"/>
                      <w:r>
                        <w:t xml:space="preserve">Figure </w:t>
                      </w:r>
                      <w:r>
                        <w:fldChar w:fldCharType="begin"/>
                      </w:r>
                      <w:r>
                        <w:instrText xml:space="preserve"> SEQ Figure \* ARABIC </w:instrText>
                      </w:r>
                      <w:r>
                        <w:fldChar w:fldCharType="separate"/>
                      </w:r>
                      <w:ins w:id="4912" w:author="Weinert, Matthias (M.)" w:date="2022-02-21T10:55:00Z">
                        <w:r w:rsidR="006344F0">
                          <w:rPr>
                            <w:noProof/>
                          </w:rPr>
                          <w:t>65</w:t>
                        </w:r>
                      </w:ins>
                      <w:del w:id="4913" w:author="Weinert, Matthias (M.)" w:date="2022-02-21T10:53:00Z">
                        <w:r w:rsidDel="006344F0">
                          <w:rPr>
                            <w:noProof/>
                          </w:rPr>
                          <w:delText>66</w:delText>
                        </w:r>
                      </w:del>
                      <w:r>
                        <w:fldChar w:fldCharType="end"/>
                      </w:r>
                      <w:r>
                        <w:t xml:space="preserve">: </w:t>
                      </w:r>
                      <w:r w:rsidRPr="007055D9">
                        <w:t>Double Sided Double Overlap Weld</w:t>
                      </w:r>
                      <w:bookmarkEnd w:id="4907"/>
                      <w:bookmarkEnd w:id="4908"/>
                      <w:bookmarkEnd w:id="4909"/>
                      <w:bookmarkEnd w:id="4910"/>
                      <w:bookmarkEnd w:id="4911"/>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37760"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1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35712"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1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686912"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4BEDEF42" w:rsidR="0067674E" w:rsidRPr="00F739B3" w:rsidRDefault="0067674E" w:rsidP="00FC68DB">
                            <w:pPr>
                              <w:pStyle w:val="Beschriftung"/>
                              <w:rPr>
                                <w:noProof/>
                                <w:szCs w:val="24"/>
                              </w:rPr>
                            </w:pPr>
                            <w:bookmarkStart w:id="4914" w:name="_Toc3557140"/>
                            <w:bookmarkStart w:id="4915" w:name="_Toc34747393"/>
                            <w:bookmarkStart w:id="4916" w:name="_Toc76030591"/>
                            <w:bookmarkStart w:id="4917" w:name="_Toc94530876"/>
                            <w:bookmarkStart w:id="4918" w:name="_Toc96333502"/>
                            <w:r>
                              <w:t xml:space="preserve">Figure </w:t>
                            </w:r>
                            <w:r>
                              <w:fldChar w:fldCharType="begin"/>
                            </w:r>
                            <w:r>
                              <w:instrText xml:space="preserve"> SEQ Figure \* ARABIC </w:instrText>
                            </w:r>
                            <w:r>
                              <w:fldChar w:fldCharType="separate"/>
                            </w:r>
                            <w:ins w:id="4919" w:author="Weinert, Matthias (M.)" w:date="2022-02-21T10:55:00Z">
                              <w:r w:rsidR="006344F0">
                                <w:rPr>
                                  <w:noProof/>
                                </w:rPr>
                                <w:t>66</w:t>
                              </w:r>
                            </w:ins>
                            <w:del w:id="4920" w:author="Weinert, Matthias (M.)" w:date="2022-02-21T10:53:00Z">
                              <w:r w:rsidDel="006344F0">
                                <w:rPr>
                                  <w:noProof/>
                                </w:rPr>
                                <w:delText>67</w:delText>
                              </w:r>
                            </w:del>
                            <w:r>
                              <w:fldChar w:fldCharType="end"/>
                            </w:r>
                            <w:r>
                              <w:t xml:space="preserve">: Parameters of </w:t>
                            </w:r>
                            <w:r w:rsidRPr="007055D9">
                              <w:t>Double Sided Double Overlap Weld</w:t>
                            </w:r>
                            <w:bookmarkEnd w:id="4914"/>
                            <w:bookmarkEnd w:id="4915"/>
                            <w:bookmarkEnd w:id="4916"/>
                            <w:bookmarkEnd w:id="4917"/>
                            <w:bookmarkEnd w:id="49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4BEDEF42" w:rsidR="0067674E" w:rsidRPr="00F739B3" w:rsidRDefault="0067674E" w:rsidP="00FC68DB">
                      <w:pPr>
                        <w:pStyle w:val="Beschriftung"/>
                        <w:rPr>
                          <w:noProof/>
                          <w:szCs w:val="24"/>
                        </w:rPr>
                      </w:pPr>
                      <w:bookmarkStart w:id="4921" w:name="_Toc3557140"/>
                      <w:bookmarkStart w:id="4922" w:name="_Toc34747393"/>
                      <w:bookmarkStart w:id="4923" w:name="_Toc76030591"/>
                      <w:bookmarkStart w:id="4924" w:name="_Toc94530876"/>
                      <w:bookmarkStart w:id="4925" w:name="_Toc96333502"/>
                      <w:r>
                        <w:t xml:space="preserve">Figure </w:t>
                      </w:r>
                      <w:r>
                        <w:fldChar w:fldCharType="begin"/>
                      </w:r>
                      <w:r>
                        <w:instrText xml:space="preserve"> SEQ Figure \* ARABIC </w:instrText>
                      </w:r>
                      <w:r>
                        <w:fldChar w:fldCharType="separate"/>
                      </w:r>
                      <w:ins w:id="4926" w:author="Weinert, Matthias (M.)" w:date="2022-02-21T10:55:00Z">
                        <w:r w:rsidR="006344F0">
                          <w:rPr>
                            <w:noProof/>
                          </w:rPr>
                          <w:t>66</w:t>
                        </w:r>
                      </w:ins>
                      <w:del w:id="4927" w:author="Weinert, Matthias (M.)" w:date="2022-02-21T10:53:00Z">
                        <w:r w:rsidDel="006344F0">
                          <w:rPr>
                            <w:noProof/>
                          </w:rPr>
                          <w:delText>67</w:delText>
                        </w:r>
                      </w:del>
                      <w:r>
                        <w:fldChar w:fldCharType="end"/>
                      </w:r>
                      <w:r>
                        <w:t xml:space="preserve">: Parameters of </w:t>
                      </w:r>
                      <w:r w:rsidRPr="007055D9">
                        <w:t>Double Sided Double Overlap Weld</w:t>
                      </w:r>
                      <w:bookmarkEnd w:id="4921"/>
                      <w:bookmarkEnd w:id="4922"/>
                      <w:bookmarkEnd w:id="4923"/>
                      <w:bookmarkEnd w:id="4924"/>
                      <w:bookmarkEnd w:id="4925"/>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96" o:title=""/>
          </v:shape>
          <o:OLEObject Type="Embed" ProgID="Equation.3" ShapeID="_x0000_i1030" DrawAspect="Content" ObjectID="_1706947597" r:id="rId115"/>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F2A9ACF" w:rsidR="00FC68DB" w:rsidRDefault="00FC68DB" w:rsidP="00B202D2">
      <w:pPr>
        <w:pStyle w:val="Beschriftung"/>
        <w:spacing w:before="120"/>
      </w:pPr>
      <w:bookmarkStart w:id="4928" w:name="_Toc3566508"/>
      <w:bookmarkStart w:id="4929" w:name="_Toc34747510"/>
      <w:bookmarkStart w:id="4930" w:name="_Toc77095969"/>
      <w:bookmarkStart w:id="4931" w:name="_Toc96333629"/>
      <w:r>
        <w:t xml:space="preserve">Table </w:t>
      </w:r>
      <w:r>
        <w:fldChar w:fldCharType="begin"/>
      </w:r>
      <w:r>
        <w:instrText xml:space="preserve"> SEQ Table \* ARABIC </w:instrText>
      </w:r>
      <w:r>
        <w:fldChar w:fldCharType="separate"/>
      </w:r>
      <w:r w:rsidR="006344F0">
        <w:rPr>
          <w:noProof/>
        </w:rPr>
        <w:t>108</w:t>
      </w:r>
      <w:r>
        <w:fldChar w:fldCharType="end"/>
      </w:r>
      <w:r>
        <w:t xml:space="preserve">: Parameters of </w:t>
      </w:r>
      <w:r w:rsidRPr="007055D9">
        <w:t>Double Sided Double Overlap Weld</w:t>
      </w:r>
      <w:bookmarkEnd w:id="4928"/>
      <w:bookmarkEnd w:id="4929"/>
      <w:bookmarkEnd w:id="4930"/>
      <w:bookmarkEnd w:id="4931"/>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4932" w:name="_Toc338939196"/>
      <w:bookmarkStart w:id="4933" w:name="_Toc3557040"/>
      <w:bookmarkStart w:id="4934" w:name="_Toc34747290"/>
      <w:bookmarkStart w:id="4935" w:name="_Toc77102109"/>
      <w:r w:rsidRPr="007055D9">
        <w:t>Attributes</w:t>
      </w:r>
      <w:bookmarkEnd w:id="4932"/>
      <w:bookmarkEnd w:id="4933"/>
      <w:bookmarkEnd w:id="4934"/>
      <w:bookmarkEnd w:id="4935"/>
    </w:p>
    <w:p w14:paraId="4EF2ED14" w14:textId="77777777" w:rsidR="00FC68DB" w:rsidRPr="007055D9" w:rsidRDefault="00FC68DB" w:rsidP="00B202D2">
      <w:pPr>
        <w:pStyle w:val="berschrift5"/>
      </w:pPr>
      <w:bookmarkStart w:id="4936" w:name="_Toc338939198"/>
      <w:r w:rsidRPr="007055D9">
        <w:t xml:space="preserve">Attribute </w:t>
      </w:r>
      <w:r>
        <w:t>"</w:t>
      </w:r>
      <w:r w:rsidRPr="007055D9">
        <w:t>base</w:t>
      </w:r>
      <w:bookmarkEnd w:id="4936"/>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4937" w:name="_Toc338939199"/>
      <w:r w:rsidRPr="007055D9">
        <w:t xml:space="preserve">Attribute </w:t>
      </w:r>
      <w:r>
        <w:t>"</w:t>
      </w:r>
      <w:r w:rsidRPr="007055D9">
        <w:t>technology</w:t>
      </w:r>
      <w:bookmarkEnd w:id="4937"/>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4938" w:name="_Toc338939200"/>
      <w:bookmarkStart w:id="4939" w:name="_Toc3557041"/>
      <w:bookmarkStart w:id="4940" w:name="_Toc34747291"/>
      <w:bookmarkStart w:id="4941" w:name="_Toc77102110"/>
      <w:r w:rsidRPr="007055D9">
        <w:t xml:space="preserve">Element </w:t>
      </w:r>
      <w:r>
        <w:t>"</w:t>
      </w:r>
      <w:proofErr w:type="spellStart"/>
      <w:r w:rsidRPr="007055D9">
        <w:t>weld_position</w:t>
      </w:r>
      <w:bookmarkEnd w:id="4938"/>
      <w:bookmarkEnd w:id="4939"/>
      <w:proofErr w:type="spellEnd"/>
      <w:r>
        <w:t>"</w:t>
      </w:r>
      <w:bookmarkEnd w:id="4940"/>
      <w:bookmarkEnd w:id="4941"/>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7145A694" w:rsidR="00FC68DB" w:rsidRDefault="00FC68DB" w:rsidP="00B202D2">
      <w:pPr>
        <w:pStyle w:val="Beschriftung"/>
        <w:spacing w:before="120"/>
      </w:pPr>
      <w:bookmarkStart w:id="4942" w:name="_Toc3566509"/>
      <w:bookmarkStart w:id="4943" w:name="_Toc34747511"/>
      <w:bookmarkStart w:id="4944" w:name="_Toc77095970"/>
      <w:bookmarkStart w:id="4945" w:name="_Toc338939203"/>
      <w:bookmarkStart w:id="4946" w:name="_Toc96333630"/>
      <w:r>
        <w:t xml:space="preserve">Table </w:t>
      </w:r>
      <w:r>
        <w:fldChar w:fldCharType="begin"/>
      </w:r>
      <w:r>
        <w:instrText xml:space="preserve"> SEQ Table \* ARABIC </w:instrText>
      </w:r>
      <w:r>
        <w:fldChar w:fldCharType="separate"/>
      </w:r>
      <w:r w:rsidR="006344F0">
        <w:rPr>
          <w:noProof/>
        </w:rPr>
        <w:t>109</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4942"/>
      <w:bookmarkEnd w:id="4943"/>
      <w:bookmarkEnd w:id="4944"/>
      <w:bookmarkEnd w:id="4946"/>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1869E976"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6344F0">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ins w:id="4947" w:author="Weinert, Matthias (M.)" w:date="2022-02-21T10:55:00Z">
        <w:r w:rsidR="006344F0" w:rsidRPr="006344F0">
          <w:rPr>
            <w:b w:val="0"/>
            <w:rPrChange w:id="4948" w:author="Weinert, Matthias (M.)" w:date="2022-02-21T10:55:00Z">
              <w:rPr/>
            </w:rPrChange>
          </w:rPr>
          <w:t>Welding Position</w:t>
        </w:r>
      </w:ins>
      <w:del w:id="4949" w:author="Weinert, Matthias (M.)" w:date="2022-02-16T15:43:00Z">
        <w:r w:rsidR="0050351B" w:rsidRPr="0050351B" w:rsidDel="00F16E77">
          <w:rPr>
            <w:b w:val="0"/>
          </w:rPr>
          <w:delText>Welding Position</w:delText>
        </w:r>
      </w:del>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494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4950" w:name="_Toc338939204"/>
      <w:r w:rsidRPr="007055D9">
        <w:t xml:space="preserve">Attribute </w:t>
      </w:r>
      <w:r>
        <w:t>"</w:t>
      </w:r>
      <w:r w:rsidRPr="007055D9">
        <w:t>thickness</w:t>
      </w:r>
      <w:bookmarkEnd w:id="4950"/>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4951" w:name="_Toc338939205"/>
      <w:r w:rsidRPr="007055D9">
        <w:t xml:space="preserve">Attribute </w:t>
      </w:r>
      <w:r>
        <w:t>"</w:t>
      </w:r>
      <w:r w:rsidRPr="007055D9">
        <w:t>angle</w:t>
      </w:r>
      <w:bookmarkEnd w:id="4951"/>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4952" w:name="_Toc338939206"/>
      <w:r w:rsidRPr="007055D9">
        <w:t xml:space="preserve">Attribute </w:t>
      </w:r>
      <w:r>
        <w:t>"</w:t>
      </w:r>
      <w:r w:rsidRPr="007055D9">
        <w:t>shape</w:t>
      </w:r>
      <w:bookmarkEnd w:id="4952"/>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4953" w:name="_Toc338939207"/>
      <w:r w:rsidRPr="007055D9">
        <w:t xml:space="preserve">Attribute </w:t>
      </w:r>
      <w:r>
        <w:t>"</w:t>
      </w:r>
      <w:r w:rsidRPr="007055D9">
        <w:t>penetration</w:t>
      </w:r>
      <w:bookmarkEnd w:id="4953"/>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4954" w:name="_Toc338939209"/>
      <w:r w:rsidRPr="007055D9">
        <w:t xml:space="preserve">Attribute </w:t>
      </w:r>
      <w:r>
        <w:t>"</w:t>
      </w:r>
      <w:r w:rsidRPr="007055D9">
        <w:t>filler</w:t>
      </w:r>
      <w:bookmarkEnd w:id="4954"/>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4955" w:name="WeldDefinitionYJoint"/>
      <w:bookmarkStart w:id="4956" w:name="_Toc3557042"/>
      <w:bookmarkStart w:id="4957" w:name="_Toc34747292"/>
      <w:bookmarkStart w:id="4958" w:name="_Toc77102111"/>
      <w:bookmarkStart w:id="4959" w:name="_Toc288200767"/>
      <w:bookmarkStart w:id="4960" w:name="_Toc338939114"/>
      <w:bookmarkEnd w:id="4955"/>
      <w:r w:rsidRPr="007055D9">
        <w:t xml:space="preserve">Element </w:t>
      </w:r>
      <w:r>
        <w:t>"</w:t>
      </w:r>
      <w:proofErr w:type="spellStart"/>
      <w:r>
        <w:t>sheet_parameter</w:t>
      </w:r>
      <w:bookmarkEnd w:id="4956"/>
      <w:proofErr w:type="spellEnd"/>
      <w:r>
        <w:t>"</w:t>
      </w:r>
      <w:bookmarkEnd w:id="4957"/>
      <w:bookmarkEnd w:id="4958"/>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45D54C27" w:rsidR="00FC68DB" w:rsidRDefault="00FC68DB" w:rsidP="00B202D2">
      <w:pPr>
        <w:pStyle w:val="Beschriftung"/>
        <w:spacing w:before="120"/>
      </w:pPr>
      <w:bookmarkStart w:id="4961" w:name="_Toc3566510"/>
      <w:bookmarkStart w:id="4962" w:name="_Toc34747512"/>
      <w:bookmarkStart w:id="4963" w:name="_Toc77095971"/>
      <w:bookmarkStart w:id="4964" w:name="_Toc96333631"/>
      <w:r>
        <w:t xml:space="preserve">Table </w:t>
      </w:r>
      <w:r>
        <w:fldChar w:fldCharType="begin"/>
      </w:r>
      <w:r>
        <w:instrText xml:space="preserve"> SEQ Table \* ARABIC </w:instrText>
      </w:r>
      <w:r>
        <w:fldChar w:fldCharType="separate"/>
      </w:r>
      <w:r w:rsidR="006344F0">
        <w:rPr>
          <w:noProof/>
        </w:rPr>
        <w:t>110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4961"/>
      <w:bookmarkEnd w:id="4962"/>
      <w:bookmarkEnd w:id="4963"/>
      <w:bookmarkEnd w:id="4964"/>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4965" w:name="_Toc3557043"/>
      <w:bookmarkStart w:id="4966" w:name="_Toc34747293"/>
      <w:bookmarkStart w:id="4967" w:name="_Toc77102112"/>
      <w:bookmarkStart w:id="4968" w:name="_Toc96333413"/>
      <w:r w:rsidRPr="007055D9">
        <w:t>Y-Joint</w:t>
      </w:r>
      <w:bookmarkEnd w:id="4959"/>
      <w:bookmarkEnd w:id="4960"/>
      <w:bookmarkEnd w:id="4965"/>
      <w:bookmarkEnd w:id="4966"/>
      <w:bookmarkEnd w:id="4967"/>
      <w:bookmarkEnd w:id="4968"/>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w:t>
      </w:r>
      <w:proofErr w:type="spellStart"/>
      <w:r w:rsidRPr="007055D9">
        <w:t>χMCF</w:t>
      </w:r>
      <w:proofErr w:type="spellEnd"/>
      <w:r w:rsidRPr="007055D9">
        <w:t xml:space="preserve">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4971" w:name="_Toc3557044"/>
      <w:bookmarkStart w:id="4972" w:name="_Toc34747294"/>
      <w:bookmarkStart w:id="4973" w:name="_Toc77102113"/>
      <w:r w:rsidRPr="007055D9">
        <w:t>Sheet Parameters</w:t>
      </w:r>
      <w:bookmarkEnd w:id="4971"/>
      <w:bookmarkEnd w:id="4972"/>
      <w:bookmarkEnd w:id="4973"/>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4974" w:name="_Toc3557045"/>
      <w:bookmarkStart w:id="4975" w:name="_Toc34747295"/>
      <w:bookmarkStart w:id="4976" w:name="_Toc77102114"/>
      <w:r w:rsidRPr="007055D9">
        <w:t>Weld Parameters</w:t>
      </w:r>
      <w:bookmarkEnd w:id="4974"/>
      <w:bookmarkEnd w:id="4975"/>
      <w:bookmarkEnd w:id="4976"/>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5D7C92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8"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8E190DE" w:rsidR="00FC68DB" w:rsidRPr="00C330B4" w:rsidRDefault="00FC68DB" w:rsidP="00B202D2">
            <w:pPr>
              <w:pStyle w:val="Beschriftung"/>
            </w:pPr>
            <w:bookmarkStart w:id="4977" w:name="_Ref7931629"/>
            <w:bookmarkStart w:id="4978" w:name="_Toc76030592"/>
            <w:bookmarkStart w:id="4979" w:name="_Toc94530877"/>
            <w:bookmarkStart w:id="4980" w:name="_Toc96333503"/>
            <w:r>
              <w:t xml:space="preserve">Figure </w:t>
            </w:r>
            <w:r>
              <w:fldChar w:fldCharType="begin"/>
            </w:r>
            <w:r>
              <w:instrText xml:space="preserve"> SEQ Figure \* ARABIC </w:instrText>
            </w:r>
            <w:r>
              <w:fldChar w:fldCharType="separate"/>
            </w:r>
            <w:ins w:id="4981" w:author="Weinert, Matthias (M.)" w:date="2022-02-21T10:55:00Z">
              <w:r w:rsidR="006344F0">
                <w:rPr>
                  <w:noProof/>
                </w:rPr>
                <w:t>67</w:t>
              </w:r>
            </w:ins>
            <w:del w:id="4982" w:author="Weinert, Matthias (M.)" w:date="2022-02-17T14:54:00Z">
              <w:r w:rsidR="004E6643" w:rsidDel="005C101E">
                <w:rPr>
                  <w:noProof/>
                </w:rPr>
                <w:delText>68</w:delText>
              </w:r>
            </w:del>
            <w:r>
              <w:fldChar w:fldCharType="end"/>
            </w:r>
            <w:bookmarkEnd w:id="4977"/>
            <w:r>
              <w:t>: Y-Joint Sheet Layout</w:t>
            </w:r>
            <w:bookmarkEnd w:id="4978"/>
            <w:bookmarkEnd w:id="4979"/>
            <w:bookmarkEnd w:id="4980"/>
            <w:r>
              <w:t xml:space="preserve"> </w:t>
            </w:r>
          </w:p>
        </w:tc>
        <w:tc>
          <w:tcPr>
            <w:tcW w:w="4605" w:type="dxa"/>
            <w:shd w:val="clear" w:color="auto" w:fill="auto"/>
          </w:tcPr>
          <w:p w14:paraId="0705A4F3" w14:textId="211A37BB" w:rsidR="00FC68DB" w:rsidRPr="00066EE3" w:rsidRDefault="00FC68DB" w:rsidP="00B202D2">
            <w:pPr>
              <w:pStyle w:val="Beschriftung"/>
              <w:rPr>
                <w:bCs/>
              </w:rPr>
            </w:pPr>
            <w:bookmarkStart w:id="4983" w:name="_Toc76030593"/>
            <w:bookmarkStart w:id="4984" w:name="_Toc94530878"/>
            <w:bookmarkStart w:id="4985" w:name="_Toc96333504"/>
            <w:r>
              <w:t xml:space="preserve">Figure </w:t>
            </w:r>
            <w:r>
              <w:fldChar w:fldCharType="begin"/>
            </w:r>
            <w:r>
              <w:instrText xml:space="preserve"> SEQ Figure \* ARABIC </w:instrText>
            </w:r>
            <w:r>
              <w:fldChar w:fldCharType="separate"/>
            </w:r>
            <w:ins w:id="4986" w:author="Weinert, Matthias (M.)" w:date="2022-02-21T10:55:00Z">
              <w:r w:rsidR="006344F0">
                <w:rPr>
                  <w:noProof/>
                </w:rPr>
                <w:t>68</w:t>
              </w:r>
            </w:ins>
            <w:del w:id="4987" w:author="Weinert, Matthias (M.)" w:date="2022-02-17T14:54:00Z">
              <w:r w:rsidR="004E6643" w:rsidDel="005C101E">
                <w:rPr>
                  <w:noProof/>
                </w:rPr>
                <w:delText>69</w:delText>
              </w:r>
            </w:del>
            <w:r>
              <w:fldChar w:fldCharType="end"/>
            </w:r>
            <w:r>
              <w:t>: Parameters of Y-Joint Weld</w:t>
            </w:r>
            <w:bookmarkEnd w:id="4983"/>
            <w:bookmarkEnd w:id="4984"/>
            <w:bookmarkEnd w:id="498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8.25pt" o:ole="">
            <v:imagedata r:id="rId96" o:title=""/>
          </v:shape>
          <o:OLEObject Type="Embed" ProgID="Equation.3" ShapeID="_x0000_i1031" DrawAspect="Content" ObjectID="_1706947598" r:id="rId11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 xml:space="preserve">Inside the </w:t>
      </w:r>
      <w:proofErr w:type="spellStart"/>
      <w:r w:rsidRPr="007055D9">
        <w:t>χMCF</w:t>
      </w:r>
      <w:proofErr w:type="spellEnd"/>
      <w:r w:rsidRPr="007055D9">
        <w:t xml:space="preserve">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75308A7F" w:rsidR="00FC68DB" w:rsidRDefault="00FC68DB" w:rsidP="00B202D2">
      <w:pPr>
        <w:pStyle w:val="Beschriftung"/>
        <w:spacing w:before="120"/>
      </w:pPr>
      <w:bookmarkStart w:id="4988" w:name="_Toc3566511"/>
      <w:bookmarkStart w:id="4989" w:name="_Toc34747513"/>
      <w:bookmarkStart w:id="4990" w:name="_Toc77095972"/>
      <w:bookmarkStart w:id="4991" w:name="_Toc338939211"/>
      <w:bookmarkStart w:id="4992" w:name="_Toc96333632"/>
      <w:r>
        <w:t xml:space="preserve">Table </w:t>
      </w:r>
      <w:r>
        <w:fldChar w:fldCharType="begin"/>
      </w:r>
      <w:r>
        <w:instrText xml:space="preserve"> SEQ Table \* ARABIC </w:instrText>
      </w:r>
      <w:r>
        <w:fldChar w:fldCharType="separate"/>
      </w:r>
      <w:r w:rsidR="006344F0">
        <w:rPr>
          <w:noProof/>
        </w:rPr>
        <w:t>111</w:t>
      </w:r>
      <w:r>
        <w:fldChar w:fldCharType="end"/>
      </w:r>
      <w:r>
        <w:t>: Parameters of Y-Joint</w:t>
      </w:r>
      <w:bookmarkEnd w:id="4988"/>
      <w:bookmarkEnd w:id="4989"/>
      <w:bookmarkEnd w:id="4990"/>
      <w:bookmarkEnd w:id="4992"/>
    </w:p>
    <w:p w14:paraId="449B6B32" w14:textId="77777777" w:rsidR="00FC68DB" w:rsidRPr="007055D9" w:rsidRDefault="00FC68DB" w:rsidP="00B202D2">
      <w:pPr>
        <w:pStyle w:val="berschrift4"/>
      </w:pPr>
      <w:bookmarkStart w:id="4993" w:name="_Toc3557046"/>
      <w:bookmarkStart w:id="4994" w:name="_Toc34747296"/>
      <w:bookmarkStart w:id="4995" w:name="_Toc77102115"/>
      <w:r w:rsidRPr="007055D9">
        <w:lastRenderedPageBreak/>
        <w:t>Attributes</w:t>
      </w:r>
      <w:bookmarkEnd w:id="4991"/>
      <w:bookmarkEnd w:id="4993"/>
      <w:bookmarkEnd w:id="4994"/>
      <w:bookmarkEnd w:id="4995"/>
    </w:p>
    <w:p w14:paraId="196C39A1" w14:textId="77777777" w:rsidR="00FC68DB" w:rsidRPr="007055D9" w:rsidRDefault="00FC68DB" w:rsidP="00B202D2">
      <w:pPr>
        <w:pStyle w:val="berschrift5"/>
      </w:pPr>
      <w:bookmarkStart w:id="4996" w:name="_Toc338939213"/>
      <w:r w:rsidRPr="007055D9">
        <w:t xml:space="preserve">Attribute </w:t>
      </w:r>
      <w:r>
        <w:t>"</w:t>
      </w:r>
      <w:r w:rsidRPr="007055D9">
        <w:t>base</w:t>
      </w:r>
      <w:bookmarkEnd w:id="499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4997" w:name="_Toc338939214"/>
      <w:r w:rsidRPr="007055D9">
        <w:t xml:space="preserve">Attribute </w:t>
      </w:r>
      <w:r>
        <w:t>"</w:t>
      </w:r>
      <w:r w:rsidRPr="007055D9">
        <w:t>technology</w:t>
      </w:r>
      <w:bookmarkEnd w:id="499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4998" w:name="_Toc338939215"/>
      <w:bookmarkStart w:id="4999" w:name="_Toc3557047"/>
      <w:bookmarkStart w:id="5000" w:name="_Toc34747297"/>
      <w:bookmarkStart w:id="5001" w:name="_Toc77102116"/>
      <w:r w:rsidRPr="007055D9">
        <w:t xml:space="preserve">Element </w:t>
      </w:r>
      <w:r>
        <w:t>"</w:t>
      </w:r>
      <w:proofErr w:type="spellStart"/>
      <w:r w:rsidRPr="007055D9">
        <w:t>weld_position</w:t>
      </w:r>
      <w:bookmarkEnd w:id="4998"/>
      <w:bookmarkEnd w:id="4999"/>
      <w:proofErr w:type="spellEnd"/>
      <w:r>
        <w:t>"</w:t>
      </w:r>
      <w:bookmarkEnd w:id="5000"/>
      <w:bookmarkEnd w:id="5001"/>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8153874" w:rsidR="00FC68DB" w:rsidRDefault="00FC68DB" w:rsidP="00B202D2">
      <w:pPr>
        <w:pStyle w:val="Beschriftung"/>
        <w:spacing w:before="120"/>
      </w:pPr>
      <w:bookmarkStart w:id="5002" w:name="_Toc3566512"/>
      <w:bookmarkStart w:id="5003" w:name="_Toc34747514"/>
      <w:bookmarkStart w:id="5004" w:name="_Toc77095973"/>
      <w:bookmarkStart w:id="5005" w:name="_Toc338939218"/>
      <w:bookmarkStart w:id="5006" w:name="_Toc96333633"/>
      <w:r>
        <w:t xml:space="preserve">Table </w:t>
      </w:r>
      <w:r>
        <w:fldChar w:fldCharType="begin"/>
      </w:r>
      <w:r>
        <w:instrText xml:space="preserve"> SEQ Table \* ARABIC </w:instrText>
      </w:r>
      <w:r>
        <w:fldChar w:fldCharType="separate"/>
      </w:r>
      <w:r w:rsidR="006344F0">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5002"/>
      <w:bookmarkEnd w:id="5003"/>
      <w:bookmarkEnd w:id="5004"/>
      <w:bookmarkEnd w:id="5006"/>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5C0800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6344F0">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5005"/>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5007" w:name="_Toc338939219"/>
      <w:r w:rsidRPr="007055D9">
        <w:t xml:space="preserve">Attribute </w:t>
      </w:r>
      <w:r>
        <w:t>"</w:t>
      </w:r>
      <w:r w:rsidRPr="007055D9">
        <w:t>thickness</w:t>
      </w:r>
      <w:bookmarkEnd w:id="5007"/>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03371CF5" w:rsidR="00FC68DB" w:rsidRDefault="00FC68DB" w:rsidP="00B202D2">
      <w:pPr>
        <w:pStyle w:val="Beschriftung"/>
        <w:spacing w:before="120"/>
      </w:pPr>
      <w:bookmarkStart w:id="5008" w:name="_Toc3566513"/>
      <w:bookmarkStart w:id="5009" w:name="_Toc34747515"/>
      <w:bookmarkStart w:id="5010" w:name="_Toc77095974"/>
      <w:bookmarkStart w:id="5011" w:name="_Toc338939220"/>
      <w:bookmarkStart w:id="5012" w:name="_Toc96333634"/>
      <w:r>
        <w:t xml:space="preserve">Table </w:t>
      </w:r>
      <w:r>
        <w:fldChar w:fldCharType="begin"/>
      </w:r>
      <w:r>
        <w:instrText xml:space="preserve"> SEQ Table \* ARABIC </w:instrText>
      </w:r>
      <w:r>
        <w:fldChar w:fldCharType="separate"/>
      </w:r>
      <w:r w:rsidR="006344F0">
        <w:rPr>
          <w:noProof/>
        </w:rPr>
        <w:t>113</w:t>
      </w:r>
      <w:r>
        <w:fldChar w:fldCharType="end"/>
      </w:r>
      <w:r>
        <w:t xml:space="preserve">: Value Dependency of Attribute </w:t>
      </w:r>
      <w:r>
        <w:rPr>
          <w:rStyle w:val="elementdeftypeChar"/>
          <w:rFonts w:eastAsia="Calibri"/>
          <w:b w:val="0"/>
        </w:rPr>
        <w:t>thickness</w:t>
      </w:r>
      <w:bookmarkEnd w:id="5008"/>
      <w:bookmarkEnd w:id="5009"/>
      <w:bookmarkEnd w:id="5010"/>
      <w:bookmarkEnd w:id="5012"/>
    </w:p>
    <w:p w14:paraId="6D37B18D" w14:textId="77777777" w:rsidR="00FC68DB" w:rsidRPr="007055D9" w:rsidRDefault="00FC68DB" w:rsidP="00B202D2">
      <w:pPr>
        <w:pStyle w:val="berschrift5"/>
      </w:pPr>
      <w:r w:rsidRPr="007055D9">
        <w:t xml:space="preserve">Attribute </w:t>
      </w:r>
      <w:r>
        <w:t>"</w:t>
      </w:r>
      <w:r w:rsidRPr="007055D9">
        <w:t>angle</w:t>
      </w:r>
      <w:bookmarkEnd w:id="5011"/>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5013" w:name="_Toc338939221"/>
      <w:r w:rsidRPr="007055D9">
        <w:t xml:space="preserve">Attribute </w:t>
      </w:r>
      <w:r>
        <w:t>"</w:t>
      </w:r>
      <w:r w:rsidRPr="007055D9">
        <w:t>penetration</w:t>
      </w:r>
      <w:bookmarkEnd w:id="5013"/>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5014" w:name="_Toc338939223"/>
      <w:r w:rsidRPr="007055D9">
        <w:t xml:space="preserve">Attribute </w:t>
      </w:r>
      <w:r>
        <w:t>"</w:t>
      </w:r>
      <w:r w:rsidRPr="007055D9">
        <w:t>shape</w:t>
      </w:r>
      <w:bookmarkEnd w:id="5014"/>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5015" w:name="_Toc338939224"/>
      <w:r w:rsidRPr="007055D9">
        <w:t xml:space="preserve">Attribute </w:t>
      </w:r>
      <w:r>
        <w:t>"</w:t>
      </w:r>
      <w:r w:rsidRPr="007055D9">
        <w:t>filler</w:t>
      </w:r>
      <w:bookmarkEnd w:id="5015"/>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5016" w:name="_Toc3557048"/>
      <w:bookmarkStart w:id="5017" w:name="_Toc34747298"/>
      <w:bookmarkStart w:id="5018" w:name="_Toc77102117"/>
      <w:r w:rsidRPr="007055D9">
        <w:t xml:space="preserve">Element </w:t>
      </w:r>
      <w:r>
        <w:t>"</w:t>
      </w:r>
      <w:proofErr w:type="spellStart"/>
      <w:r>
        <w:t>sheet_parameter</w:t>
      </w:r>
      <w:bookmarkEnd w:id="5016"/>
      <w:proofErr w:type="spellEnd"/>
      <w:r>
        <w:t>"</w:t>
      </w:r>
      <w:bookmarkEnd w:id="5017"/>
      <w:bookmarkEnd w:id="5018"/>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524A6419" w:rsidR="00FC68DB" w:rsidRDefault="00FC68DB" w:rsidP="00B202D2">
      <w:pPr>
        <w:pStyle w:val="Beschriftung"/>
        <w:spacing w:before="120"/>
      </w:pPr>
      <w:bookmarkStart w:id="5019" w:name="_Toc3566514"/>
      <w:bookmarkStart w:id="5020" w:name="_Toc34747516"/>
      <w:bookmarkStart w:id="5021" w:name="_Toc77095975"/>
      <w:bookmarkStart w:id="5022" w:name="_Toc96333635"/>
      <w:r>
        <w:t xml:space="preserve">Table </w:t>
      </w:r>
      <w:r>
        <w:fldChar w:fldCharType="begin"/>
      </w:r>
      <w:r>
        <w:instrText xml:space="preserve"> SEQ Table \* ARABIC </w:instrText>
      </w:r>
      <w:r>
        <w:fldChar w:fldCharType="separate"/>
      </w:r>
      <w:r w:rsidR="006344F0">
        <w:rPr>
          <w:noProof/>
        </w:rPr>
        <w:t>114</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5019"/>
      <w:bookmarkEnd w:id="5020"/>
      <w:bookmarkEnd w:id="5021"/>
      <w:bookmarkEnd w:id="5022"/>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5023" w:name="WeldDefinitionKJoint"/>
      <w:bookmarkStart w:id="5024" w:name="_Toc338939115"/>
      <w:bookmarkStart w:id="5025" w:name="_Toc3557049"/>
      <w:bookmarkStart w:id="5026" w:name="_Toc34747299"/>
      <w:bookmarkStart w:id="5027" w:name="_Toc77102118"/>
      <w:bookmarkStart w:id="5028" w:name="_Toc96333414"/>
      <w:bookmarkEnd w:id="5023"/>
      <w:r w:rsidRPr="007055D9">
        <w:t>K-Joint</w:t>
      </w:r>
      <w:bookmarkEnd w:id="5024"/>
      <w:bookmarkEnd w:id="5025"/>
      <w:bookmarkEnd w:id="5026"/>
      <w:bookmarkEnd w:id="5027"/>
      <w:bookmarkEnd w:id="5028"/>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3"/>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439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5031" w:name="_Toc3557050"/>
      <w:bookmarkStart w:id="5032" w:name="_Toc34747300"/>
      <w:bookmarkStart w:id="5033" w:name="_Toc77102119"/>
      <w:r w:rsidRPr="007055D9">
        <w:t>Sheet Parameters</w:t>
      </w:r>
      <w:bookmarkEnd w:id="5031"/>
      <w:bookmarkEnd w:id="5032"/>
      <w:bookmarkEnd w:id="5033"/>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68896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67674E" w:rsidRPr="003670AB" w:rsidRDefault="0067674E" w:rsidP="00FC68DB">
                            <w:pPr>
                              <w:pStyle w:val="Beschriftung"/>
                              <w:rPr>
                                <w:b/>
                                <w:bCs/>
                                <w:noProof/>
                                <w:sz w:val="26"/>
                                <w:szCs w:val="28"/>
                              </w:rPr>
                            </w:pPr>
                            <w:bookmarkStart w:id="5034" w:name="_Ref7932243"/>
                            <w:bookmarkStart w:id="5035" w:name="_Toc3557143"/>
                            <w:bookmarkStart w:id="5036" w:name="_Ref7932230"/>
                            <w:bookmarkStart w:id="5037" w:name="_Toc34747396"/>
                            <w:bookmarkStart w:id="5038" w:name="_Toc76030594"/>
                            <w:bookmarkStart w:id="5039" w:name="_Toc94530879"/>
                            <w:bookmarkStart w:id="5040" w:name="_Toc96333505"/>
                            <w:r>
                              <w:t xml:space="preserve">Figure </w:t>
                            </w:r>
                            <w:r>
                              <w:fldChar w:fldCharType="begin"/>
                            </w:r>
                            <w:r>
                              <w:instrText xml:space="preserve"> SEQ Figure \* ARABIC </w:instrText>
                            </w:r>
                            <w:r>
                              <w:fldChar w:fldCharType="separate"/>
                            </w:r>
                            <w:ins w:id="5041" w:author="Weinert, Matthias (M.)" w:date="2022-02-21T10:55:00Z">
                              <w:r w:rsidR="006344F0">
                                <w:rPr>
                                  <w:noProof/>
                                </w:rPr>
                                <w:t>69</w:t>
                              </w:r>
                            </w:ins>
                            <w:del w:id="5042" w:author="Weinert, Matthias (M.)" w:date="2022-02-21T10:53:00Z">
                              <w:r w:rsidDel="006344F0">
                                <w:rPr>
                                  <w:noProof/>
                                </w:rPr>
                                <w:delText>70</w:delText>
                              </w:r>
                            </w:del>
                            <w:r>
                              <w:fldChar w:fldCharType="end"/>
                            </w:r>
                            <w:bookmarkEnd w:id="5034"/>
                            <w:r>
                              <w:t>: K-Joint Sheet Layout</w:t>
                            </w:r>
                            <w:bookmarkEnd w:id="5035"/>
                            <w:bookmarkEnd w:id="5036"/>
                            <w:bookmarkEnd w:id="5037"/>
                            <w:bookmarkEnd w:id="5038"/>
                            <w:bookmarkEnd w:id="5039"/>
                            <w:bookmarkEnd w:id="50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30DC5190" w:rsidR="0067674E" w:rsidRPr="003670AB" w:rsidRDefault="0067674E" w:rsidP="00FC68DB">
                      <w:pPr>
                        <w:pStyle w:val="Beschriftung"/>
                        <w:rPr>
                          <w:b/>
                          <w:bCs/>
                          <w:noProof/>
                          <w:sz w:val="26"/>
                          <w:szCs w:val="28"/>
                        </w:rPr>
                      </w:pPr>
                      <w:bookmarkStart w:id="5043" w:name="_Ref7932243"/>
                      <w:bookmarkStart w:id="5044" w:name="_Toc3557143"/>
                      <w:bookmarkStart w:id="5045" w:name="_Ref7932230"/>
                      <w:bookmarkStart w:id="5046" w:name="_Toc34747396"/>
                      <w:bookmarkStart w:id="5047" w:name="_Toc76030594"/>
                      <w:bookmarkStart w:id="5048" w:name="_Toc94530879"/>
                      <w:bookmarkStart w:id="5049" w:name="_Toc96333505"/>
                      <w:r>
                        <w:t xml:space="preserve">Figure </w:t>
                      </w:r>
                      <w:r>
                        <w:fldChar w:fldCharType="begin"/>
                      </w:r>
                      <w:r>
                        <w:instrText xml:space="preserve"> SEQ Figure \* ARABIC </w:instrText>
                      </w:r>
                      <w:r>
                        <w:fldChar w:fldCharType="separate"/>
                      </w:r>
                      <w:ins w:id="5050" w:author="Weinert, Matthias (M.)" w:date="2022-02-21T10:55:00Z">
                        <w:r w:rsidR="006344F0">
                          <w:rPr>
                            <w:noProof/>
                          </w:rPr>
                          <w:t>69</w:t>
                        </w:r>
                      </w:ins>
                      <w:del w:id="5051" w:author="Weinert, Matthias (M.)" w:date="2022-02-21T10:53:00Z">
                        <w:r w:rsidDel="006344F0">
                          <w:rPr>
                            <w:noProof/>
                          </w:rPr>
                          <w:delText>70</w:delText>
                        </w:r>
                      </w:del>
                      <w:r>
                        <w:fldChar w:fldCharType="end"/>
                      </w:r>
                      <w:bookmarkEnd w:id="5043"/>
                      <w:r>
                        <w:t>: K-Joint Sheet Layout</w:t>
                      </w:r>
                      <w:bookmarkEnd w:id="5044"/>
                      <w:bookmarkEnd w:id="5045"/>
                      <w:bookmarkEnd w:id="5046"/>
                      <w:bookmarkEnd w:id="5047"/>
                      <w:bookmarkEnd w:id="5048"/>
                      <w:bookmarkEnd w:id="5049"/>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5052" w:name="_Toc3557051"/>
      <w:bookmarkStart w:id="5053" w:name="_Toc34747301"/>
      <w:bookmarkStart w:id="5054" w:name="_Toc77102120"/>
      <w:r w:rsidRPr="007055D9">
        <w:lastRenderedPageBreak/>
        <w:t>Weld Parameters</w:t>
      </w:r>
      <w:bookmarkEnd w:id="5052"/>
      <w:bookmarkEnd w:id="5053"/>
      <w:bookmarkEnd w:id="5054"/>
    </w:p>
    <w:p w14:paraId="2E3C7F48" w14:textId="77777777" w:rsidR="00FC68DB" w:rsidRPr="007055D9" w:rsidRDefault="00FC68DB" w:rsidP="00B202D2">
      <w:pPr>
        <w:keepNext/>
      </w:pPr>
      <w:r>
        <w:rPr>
          <w:noProof/>
          <w:lang w:val="en-US"/>
        </w:rPr>
        <w:drawing>
          <wp:anchor distT="0" distB="0" distL="114300" distR="114300" simplePos="0" relativeHeight="251645952"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100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67674E" w:rsidRPr="00C21C59" w:rsidRDefault="0067674E" w:rsidP="00FC68DB">
                            <w:pPr>
                              <w:pStyle w:val="Beschriftung"/>
                              <w:rPr>
                                <w:noProof/>
                                <w:szCs w:val="24"/>
                              </w:rPr>
                            </w:pPr>
                            <w:bookmarkStart w:id="5055" w:name="_Toc3557144"/>
                            <w:bookmarkStart w:id="5056" w:name="_Toc34747397"/>
                            <w:bookmarkStart w:id="5057" w:name="_Toc76030595"/>
                            <w:bookmarkStart w:id="5058" w:name="_Toc94530880"/>
                            <w:bookmarkStart w:id="5059" w:name="_Toc96333506"/>
                            <w:r>
                              <w:t xml:space="preserve">Figure </w:t>
                            </w:r>
                            <w:r>
                              <w:fldChar w:fldCharType="begin"/>
                            </w:r>
                            <w:r>
                              <w:instrText xml:space="preserve"> SEQ Figure \* ARABIC </w:instrText>
                            </w:r>
                            <w:r>
                              <w:fldChar w:fldCharType="separate"/>
                            </w:r>
                            <w:ins w:id="5060" w:author="Weinert, Matthias (M.)" w:date="2022-02-21T10:55:00Z">
                              <w:r w:rsidR="006344F0">
                                <w:rPr>
                                  <w:noProof/>
                                </w:rPr>
                                <w:t>70</w:t>
                              </w:r>
                            </w:ins>
                            <w:del w:id="5061" w:author="Weinert, Matthias (M.)" w:date="2022-02-21T10:53:00Z">
                              <w:r w:rsidDel="006344F0">
                                <w:rPr>
                                  <w:noProof/>
                                </w:rPr>
                                <w:delText>71</w:delText>
                              </w:r>
                            </w:del>
                            <w:r>
                              <w:fldChar w:fldCharType="end"/>
                            </w:r>
                            <w:r>
                              <w:t>: Parameters of K-Joint Weld</w:t>
                            </w:r>
                            <w:bookmarkEnd w:id="5055"/>
                            <w:bookmarkEnd w:id="5056"/>
                            <w:bookmarkEnd w:id="5057"/>
                            <w:bookmarkEnd w:id="5058"/>
                            <w:bookmarkEnd w:id="50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397029A" w:rsidR="0067674E" w:rsidRPr="00C21C59" w:rsidRDefault="0067674E" w:rsidP="00FC68DB">
                      <w:pPr>
                        <w:pStyle w:val="Beschriftung"/>
                        <w:rPr>
                          <w:noProof/>
                          <w:szCs w:val="24"/>
                        </w:rPr>
                      </w:pPr>
                      <w:bookmarkStart w:id="5062" w:name="_Toc3557144"/>
                      <w:bookmarkStart w:id="5063" w:name="_Toc34747397"/>
                      <w:bookmarkStart w:id="5064" w:name="_Toc76030595"/>
                      <w:bookmarkStart w:id="5065" w:name="_Toc94530880"/>
                      <w:bookmarkStart w:id="5066" w:name="_Toc96333506"/>
                      <w:r>
                        <w:t xml:space="preserve">Figure </w:t>
                      </w:r>
                      <w:r>
                        <w:fldChar w:fldCharType="begin"/>
                      </w:r>
                      <w:r>
                        <w:instrText xml:space="preserve"> SEQ Figure \* ARABIC </w:instrText>
                      </w:r>
                      <w:r>
                        <w:fldChar w:fldCharType="separate"/>
                      </w:r>
                      <w:ins w:id="5067" w:author="Weinert, Matthias (M.)" w:date="2022-02-21T10:55:00Z">
                        <w:r w:rsidR="006344F0">
                          <w:rPr>
                            <w:noProof/>
                          </w:rPr>
                          <w:t>70</w:t>
                        </w:r>
                      </w:ins>
                      <w:del w:id="5068" w:author="Weinert, Matthias (M.)" w:date="2022-02-21T10:53:00Z">
                        <w:r w:rsidDel="006344F0">
                          <w:rPr>
                            <w:noProof/>
                          </w:rPr>
                          <w:delText>71</w:delText>
                        </w:r>
                      </w:del>
                      <w:r>
                        <w:fldChar w:fldCharType="end"/>
                      </w:r>
                      <w:r>
                        <w:t>: Parameters of K-Joint Weld</w:t>
                      </w:r>
                      <w:bookmarkEnd w:id="5062"/>
                      <w:bookmarkEnd w:id="5063"/>
                      <w:bookmarkEnd w:id="5064"/>
                      <w:bookmarkEnd w:id="5065"/>
                      <w:bookmarkEnd w:id="5066"/>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6pt;height:38.35pt" o:ole="">
            <v:imagedata r:id="rId96" o:title=""/>
          </v:shape>
          <o:OLEObject Type="Embed" ProgID="Equation.3" ShapeID="_x0000_i1032" DrawAspect="Content" ObjectID="_1706947599" r:id="rId12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E0F9626" w:rsidR="00FC68DB" w:rsidRPr="007055D9" w:rsidRDefault="00FC68DB" w:rsidP="00B202D2">
      <w:pPr>
        <w:pStyle w:val="Beschriftung"/>
        <w:spacing w:before="120"/>
      </w:pPr>
      <w:bookmarkStart w:id="5069" w:name="_Toc3566515"/>
      <w:bookmarkStart w:id="5070" w:name="_Toc34747517"/>
      <w:bookmarkStart w:id="5071" w:name="_Toc77095976"/>
      <w:bookmarkStart w:id="5072" w:name="_Toc96333636"/>
      <w:r>
        <w:t xml:space="preserve">Table </w:t>
      </w:r>
      <w:r>
        <w:fldChar w:fldCharType="begin"/>
      </w:r>
      <w:r>
        <w:instrText xml:space="preserve"> SEQ Table \* ARABIC </w:instrText>
      </w:r>
      <w:r>
        <w:fldChar w:fldCharType="separate"/>
      </w:r>
      <w:r w:rsidR="006344F0">
        <w:rPr>
          <w:noProof/>
        </w:rPr>
        <w:t>115</w:t>
      </w:r>
      <w:r>
        <w:fldChar w:fldCharType="end"/>
      </w:r>
      <w:r>
        <w:t>: Parameters of K-Joint</w:t>
      </w:r>
      <w:bookmarkEnd w:id="5069"/>
      <w:bookmarkEnd w:id="5070"/>
      <w:bookmarkEnd w:id="5071"/>
      <w:bookmarkEnd w:id="5072"/>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5073" w:name="_Toc338939226"/>
      <w:bookmarkStart w:id="5074" w:name="_Toc3557052"/>
      <w:bookmarkStart w:id="5075" w:name="_Toc34747302"/>
      <w:bookmarkStart w:id="5076" w:name="_Toc77102121"/>
      <w:r w:rsidRPr="007055D9">
        <w:t>Attributes</w:t>
      </w:r>
      <w:bookmarkEnd w:id="5073"/>
      <w:bookmarkEnd w:id="5074"/>
      <w:bookmarkEnd w:id="5075"/>
      <w:bookmarkEnd w:id="5076"/>
    </w:p>
    <w:p w14:paraId="5D24B36D" w14:textId="77777777" w:rsidR="00FC68DB" w:rsidRPr="007055D9" w:rsidRDefault="00FC68DB" w:rsidP="00B202D2">
      <w:pPr>
        <w:pStyle w:val="berschrift5"/>
      </w:pPr>
      <w:bookmarkStart w:id="5077" w:name="_Toc338939228"/>
      <w:r w:rsidRPr="007055D9">
        <w:t xml:space="preserve">Attribute </w:t>
      </w:r>
      <w:r>
        <w:t>"</w:t>
      </w:r>
      <w:r w:rsidRPr="007055D9">
        <w:t>base</w:t>
      </w:r>
      <w:bookmarkEnd w:id="5077"/>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5078" w:name="_Toc338939229"/>
      <w:r w:rsidRPr="007055D9">
        <w:t xml:space="preserve">Attribute </w:t>
      </w:r>
      <w:r>
        <w:t>"</w:t>
      </w:r>
      <w:r w:rsidRPr="007055D9">
        <w:t>technology</w:t>
      </w:r>
      <w:bookmarkEnd w:id="5078"/>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5079" w:name="_Toc338939230"/>
      <w:bookmarkStart w:id="5080" w:name="_Toc3557053"/>
      <w:bookmarkStart w:id="5081" w:name="_Toc34747303"/>
      <w:bookmarkStart w:id="5082" w:name="_Toc77102122"/>
      <w:r w:rsidRPr="007055D9">
        <w:t xml:space="preserve">Element </w:t>
      </w:r>
      <w:r>
        <w:t>"</w:t>
      </w:r>
      <w:proofErr w:type="spellStart"/>
      <w:r w:rsidRPr="007055D9">
        <w:t>weld_position</w:t>
      </w:r>
      <w:bookmarkEnd w:id="5079"/>
      <w:bookmarkEnd w:id="5080"/>
      <w:proofErr w:type="spellEnd"/>
      <w:r>
        <w:t>"</w:t>
      </w:r>
      <w:bookmarkEnd w:id="5081"/>
      <w:bookmarkEnd w:id="5082"/>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AA68A00" w:rsidR="00FC68DB" w:rsidRDefault="00FC68DB" w:rsidP="00B202D2">
      <w:pPr>
        <w:pStyle w:val="Beschriftung"/>
        <w:spacing w:before="120"/>
      </w:pPr>
      <w:bookmarkStart w:id="5083" w:name="_Toc3566516"/>
      <w:bookmarkStart w:id="5084" w:name="_Toc34747518"/>
      <w:bookmarkStart w:id="5085" w:name="_Toc77095977"/>
      <w:bookmarkStart w:id="5086" w:name="_Toc338939233"/>
      <w:bookmarkStart w:id="5087" w:name="_Toc96333637"/>
      <w:r>
        <w:t xml:space="preserve">Table </w:t>
      </w:r>
      <w:r>
        <w:fldChar w:fldCharType="begin"/>
      </w:r>
      <w:r>
        <w:instrText xml:space="preserve"> SEQ Table \* ARABIC </w:instrText>
      </w:r>
      <w:r>
        <w:fldChar w:fldCharType="separate"/>
      </w:r>
      <w:r w:rsidR="006344F0">
        <w:rPr>
          <w:noProof/>
        </w:rPr>
        <w:t>116</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5083"/>
      <w:bookmarkEnd w:id="5084"/>
      <w:bookmarkEnd w:id="5085"/>
      <w:bookmarkEnd w:id="508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072E6EA"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6344F0">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ins w:id="5088" w:author="Weinert, Matthias (M.)" w:date="2022-02-21T10:55:00Z">
        <w:r w:rsidR="006344F0" w:rsidRPr="006344F0">
          <w:rPr>
            <w:b w:val="0"/>
            <w:rPrChange w:id="5089" w:author="Weinert, Matthias (M.)" w:date="2022-02-21T10:55:00Z">
              <w:rPr/>
            </w:rPrChange>
          </w:rPr>
          <w:t>Welding Position</w:t>
        </w:r>
      </w:ins>
      <w:del w:id="5090" w:author="Weinert, Matthias (M.)" w:date="2022-02-16T15:43:00Z">
        <w:r w:rsidR="0050351B" w:rsidRPr="0050351B" w:rsidDel="00F16E77">
          <w:rPr>
            <w:b w:val="0"/>
          </w:rPr>
          <w:delText>Welding Position</w:delText>
        </w:r>
      </w:del>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5086"/>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5091" w:name="_Toc338939234"/>
      <w:r w:rsidRPr="007055D9">
        <w:t xml:space="preserve">Attribute </w:t>
      </w:r>
      <w:r>
        <w:t>"</w:t>
      </w:r>
      <w:r w:rsidRPr="007055D9">
        <w:t>thickness</w:t>
      </w:r>
      <w:bookmarkEnd w:id="5091"/>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45387C1D" w:rsidR="00FC68DB" w:rsidRDefault="00FC68DB" w:rsidP="00B202D2">
      <w:pPr>
        <w:pStyle w:val="Beschriftung"/>
        <w:spacing w:before="120"/>
      </w:pPr>
      <w:bookmarkStart w:id="5092" w:name="_Toc3566517"/>
      <w:bookmarkStart w:id="5093" w:name="_Toc34747519"/>
      <w:bookmarkStart w:id="5094" w:name="_Toc77095978"/>
      <w:bookmarkStart w:id="5095" w:name="_Toc338939235"/>
      <w:bookmarkStart w:id="5096" w:name="_Toc96333638"/>
      <w:r>
        <w:t xml:space="preserve">Table </w:t>
      </w:r>
      <w:r>
        <w:fldChar w:fldCharType="begin"/>
      </w:r>
      <w:r>
        <w:instrText xml:space="preserve"> SEQ Table \* ARABIC </w:instrText>
      </w:r>
      <w:r>
        <w:fldChar w:fldCharType="separate"/>
      </w:r>
      <w:r w:rsidR="006344F0">
        <w:rPr>
          <w:noProof/>
        </w:rPr>
        <w:t>117</w:t>
      </w:r>
      <w:r>
        <w:fldChar w:fldCharType="end"/>
      </w:r>
      <w:r>
        <w:t xml:space="preserve">: Value Dependency of Attribute </w:t>
      </w:r>
      <w:r>
        <w:rPr>
          <w:rStyle w:val="elementdeftypeChar"/>
          <w:rFonts w:eastAsia="Calibri"/>
          <w:b w:val="0"/>
        </w:rPr>
        <w:t>thickness</w:t>
      </w:r>
      <w:bookmarkEnd w:id="5092"/>
      <w:bookmarkEnd w:id="5093"/>
      <w:bookmarkEnd w:id="5094"/>
      <w:bookmarkEnd w:id="5096"/>
    </w:p>
    <w:p w14:paraId="435000B6" w14:textId="77777777" w:rsidR="00FC68DB" w:rsidRPr="007055D9" w:rsidRDefault="00FC68DB" w:rsidP="00B202D2">
      <w:pPr>
        <w:pStyle w:val="berschrift5"/>
      </w:pPr>
      <w:r w:rsidRPr="007055D9">
        <w:t xml:space="preserve">Attribute </w:t>
      </w:r>
      <w:r>
        <w:t>"</w:t>
      </w:r>
      <w:r w:rsidRPr="007055D9">
        <w:t>angle</w:t>
      </w:r>
      <w:bookmarkEnd w:id="5095"/>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5097" w:name="_Toc338939236"/>
      <w:r w:rsidRPr="007055D9">
        <w:t xml:space="preserve">Attribute </w:t>
      </w:r>
      <w:r>
        <w:t>"</w:t>
      </w:r>
      <w:r w:rsidRPr="007055D9">
        <w:t>penetration</w:t>
      </w:r>
      <w:bookmarkEnd w:id="5097"/>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5098" w:name="_Toc338939238"/>
      <w:r w:rsidRPr="007055D9">
        <w:lastRenderedPageBreak/>
        <w:t xml:space="preserve">Attribute </w:t>
      </w:r>
      <w:r>
        <w:t>"</w:t>
      </w:r>
      <w:r w:rsidRPr="007055D9">
        <w:t>shape</w:t>
      </w:r>
      <w:bookmarkEnd w:id="5098"/>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5099" w:name="_Toc338939239"/>
      <w:r w:rsidRPr="007055D9">
        <w:t xml:space="preserve">Attribute </w:t>
      </w:r>
      <w:r>
        <w:t>"</w:t>
      </w:r>
      <w:r w:rsidRPr="007055D9">
        <w:t>filler</w:t>
      </w:r>
      <w:bookmarkEnd w:id="5099"/>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5100" w:name="WeldDefinitionCrossJoint"/>
      <w:bookmarkStart w:id="5101" w:name="_Ref397588351"/>
      <w:bookmarkStart w:id="5102" w:name="_Toc3557054"/>
      <w:bookmarkStart w:id="5103" w:name="_Toc34747304"/>
      <w:bookmarkStart w:id="5104" w:name="_Toc77102123"/>
      <w:bookmarkStart w:id="5105" w:name="_Toc338939116"/>
      <w:bookmarkEnd w:id="5100"/>
      <w:r w:rsidRPr="007055D9">
        <w:t xml:space="preserve">Element </w:t>
      </w:r>
      <w:r>
        <w:t>"</w:t>
      </w:r>
      <w:proofErr w:type="spellStart"/>
      <w:r>
        <w:t>sheet_parameter</w:t>
      </w:r>
      <w:bookmarkEnd w:id="5101"/>
      <w:bookmarkEnd w:id="5102"/>
      <w:proofErr w:type="spellEnd"/>
      <w:r>
        <w:t>"</w:t>
      </w:r>
      <w:bookmarkEnd w:id="5103"/>
      <w:bookmarkEnd w:id="5104"/>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044F124D" w:rsidR="00FC68DB" w:rsidRDefault="00FC68DB" w:rsidP="00B202D2">
      <w:pPr>
        <w:pStyle w:val="Beschriftung"/>
        <w:spacing w:before="120"/>
      </w:pPr>
      <w:bookmarkStart w:id="5106" w:name="_Toc3566518"/>
      <w:bookmarkStart w:id="5107" w:name="_Toc34747520"/>
      <w:bookmarkStart w:id="5108" w:name="_Toc77095979"/>
      <w:bookmarkStart w:id="5109" w:name="_Toc96333639"/>
      <w:r>
        <w:t xml:space="preserve">Table </w:t>
      </w:r>
      <w:r>
        <w:fldChar w:fldCharType="begin"/>
      </w:r>
      <w:r>
        <w:instrText xml:space="preserve"> SEQ Table \* ARABIC </w:instrText>
      </w:r>
      <w:r>
        <w:fldChar w:fldCharType="separate"/>
      </w:r>
      <w:r w:rsidR="006344F0">
        <w:rPr>
          <w:noProof/>
        </w:rPr>
        <w:t>118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5106"/>
      <w:bookmarkEnd w:id="5107"/>
      <w:bookmarkEnd w:id="5108"/>
      <w:bookmarkEnd w:id="5109"/>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u="1.0" x="2" y="0" z="1" .../&gt;</w:t>
      </w:r>
    </w:p>
    <w:p w14:paraId="4F1E9ED2" w14:textId="77777777" w:rsidR="00FC68DB" w:rsidRPr="00966BAF" w:rsidRDefault="00FC68DB" w:rsidP="00B202D2">
      <w:pPr>
        <w:pStyle w:val="XMLCode"/>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u="0.0" x="1" y="0" z="2" .../&gt;</w:t>
      </w:r>
    </w:p>
    <w:p w14:paraId="64BFAD6A" w14:textId="77777777" w:rsidR="00FC68DB" w:rsidRPr="00966BAF" w:rsidRDefault="00FC68DB" w:rsidP="00B202D2">
      <w:pPr>
        <w:pStyle w:val="XMLCode"/>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5110" w:name="_Toc3557055"/>
      <w:bookmarkStart w:id="5111" w:name="_Toc34747305"/>
      <w:bookmarkStart w:id="5112" w:name="_Toc77102124"/>
      <w:bookmarkStart w:id="5113" w:name="_Toc96333415"/>
      <w:r>
        <w:t>Cruciform Joint</w:t>
      </w:r>
      <w:bookmarkEnd w:id="5105"/>
      <w:bookmarkEnd w:id="5110"/>
      <w:bookmarkEnd w:id="5111"/>
      <w:bookmarkEnd w:id="5112"/>
      <w:bookmarkEnd w:id="5113"/>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5114" w:name="GenericSeamWeldWeldingTechnology"/>
      <w:bookmarkEnd w:id="5114"/>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5115" w:name="_Toc3557056"/>
      <w:bookmarkStart w:id="5116" w:name="_Toc34747306"/>
      <w:bookmarkStart w:id="5117" w:name="_Toc77102125"/>
      <w:r>
        <w:rPr>
          <w:noProof/>
          <w:lang w:val="en-US" w:eastAsia="en-US"/>
        </w:rPr>
        <w:drawing>
          <wp:anchor distT="0" distB="0" distL="114300" distR="114300" simplePos="0" relativeHeight="251648000"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5115"/>
      <w:bookmarkEnd w:id="5116"/>
      <w:bookmarkEnd w:id="5117"/>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5118" w:name="_Toc3557057"/>
      <w:bookmarkStart w:id="5119" w:name="_Toc34747307"/>
      <w:bookmarkStart w:id="5120" w:name="_Toc77102126"/>
      <w:r>
        <w:rPr>
          <w:noProof/>
          <w:lang w:val="en-US" w:eastAsia="en-US"/>
        </w:rPr>
        <mc:AlternateContent>
          <mc:Choice Requires="wps">
            <w:drawing>
              <wp:anchor distT="0" distB="0" distL="114300" distR="114300" simplePos="0" relativeHeight="25169305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67674E" w:rsidRPr="00412853" w:rsidRDefault="0067674E" w:rsidP="00FC68DB">
                            <w:pPr>
                              <w:pStyle w:val="Beschriftung"/>
                              <w:rPr>
                                <w:noProof/>
                                <w:szCs w:val="24"/>
                              </w:rPr>
                            </w:pPr>
                            <w:bookmarkStart w:id="5121" w:name="_Toc3557145"/>
                            <w:bookmarkStart w:id="5122" w:name="_Toc34747398"/>
                            <w:bookmarkStart w:id="5123" w:name="_Toc76030596"/>
                            <w:bookmarkStart w:id="5124" w:name="_Toc94530881"/>
                            <w:bookmarkStart w:id="5125" w:name="_Toc96333507"/>
                            <w:r>
                              <w:t xml:space="preserve">Figure </w:t>
                            </w:r>
                            <w:r>
                              <w:fldChar w:fldCharType="begin"/>
                            </w:r>
                            <w:r>
                              <w:instrText xml:space="preserve"> SEQ Figure \* ARABIC </w:instrText>
                            </w:r>
                            <w:r>
                              <w:fldChar w:fldCharType="separate"/>
                            </w:r>
                            <w:ins w:id="5126" w:author="Weinert, Matthias (M.)" w:date="2022-02-21T10:55:00Z">
                              <w:r w:rsidR="006344F0">
                                <w:rPr>
                                  <w:noProof/>
                                </w:rPr>
                                <w:t>71</w:t>
                              </w:r>
                            </w:ins>
                            <w:del w:id="5127" w:author="Weinert, Matthias (M.)" w:date="2022-02-21T10:53:00Z">
                              <w:r w:rsidDel="006344F0">
                                <w:rPr>
                                  <w:noProof/>
                                </w:rPr>
                                <w:delText>72</w:delText>
                              </w:r>
                            </w:del>
                            <w:r>
                              <w:fldChar w:fldCharType="end"/>
                            </w:r>
                            <w:r>
                              <w:t>: Cruciform Joint Sheet Layout</w:t>
                            </w:r>
                            <w:bookmarkEnd w:id="5121"/>
                            <w:bookmarkEnd w:id="5122"/>
                            <w:bookmarkEnd w:id="5123"/>
                            <w:bookmarkEnd w:id="5124"/>
                            <w:bookmarkEnd w:id="5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3B6655D9" w:rsidR="0067674E" w:rsidRPr="00412853" w:rsidRDefault="0067674E" w:rsidP="00FC68DB">
                      <w:pPr>
                        <w:pStyle w:val="Beschriftung"/>
                        <w:rPr>
                          <w:noProof/>
                          <w:szCs w:val="24"/>
                        </w:rPr>
                      </w:pPr>
                      <w:bookmarkStart w:id="5128" w:name="_Toc3557145"/>
                      <w:bookmarkStart w:id="5129" w:name="_Toc34747398"/>
                      <w:bookmarkStart w:id="5130" w:name="_Toc76030596"/>
                      <w:bookmarkStart w:id="5131" w:name="_Toc94530881"/>
                      <w:bookmarkStart w:id="5132" w:name="_Toc96333507"/>
                      <w:r>
                        <w:t xml:space="preserve">Figure </w:t>
                      </w:r>
                      <w:r>
                        <w:fldChar w:fldCharType="begin"/>
                      </w:r>
                      <w:r>
                        <w:instrText xml:space="preserve"> SEQ Figure \* ARABIC </w:instrText>
                      </w:r>
                      <w:r>
                        <w:fldChar w:fldCharType="separate"/>
                      </w:r>
                      <w:ins w:id="5133" w:author="Weinert, Matthias (M.)" w:date="2022-02-21T10:55:00Z">
                        <w:r w:rsidR="006344F0">
                          <w:rPr>
                            <w:noProof/>
                          </w:rPr>
                          <w:t>71</w:t>
                        </w:r>
                      </w:ins>
                      <w:del w:id="5134" w:author="Weinert, Matthias (M.)" w:date="2022-02-21T10:53:00Z">
                        <w:r w:rsidDel="006344F0">
                          <w:rPr>
                            <w:noProof/>
                          </w:rPr>
                          <w:delText>72</w:delText>
                        </w:r>
                      </w:del>
                      <w:r>
                        <w:fldChar w:fldCharType="end"/>
                      </w:r>
                      <w:r>
                        <w:t>: Cruciform Joint Sheet Layout</w:t>
                      </w:r>
                      <w:bookmarkEnd w:id="5128"/>
                      <w:bookmarkEnd w:id="5129"/>
                      <w:bookmarkEnd w:id="5130"/>
                      <w:bookmarkEnd w:id="5131"/>
                      <w:bookmarkEnd w:id="5132"/>
                    </w:p>
                  </w:txbxContent>
                </v:textbox>
              </v:shape>
            </w:pict>
          </mc:Fallback>
        </mc:AlternateContent>
      </w:r>
      <w:r w:rsidRPr="007055D9">
        <w:t>Weld Parameters</w:t>
      </w:r>
      <w:bookmarkEnd w:id="5118"/>
      <w:bookmarkEnd w:id="5119"/>
      <w:bookmarkEnd w:id="5120"/>
    </w:p>
    <w:p w14:paraId="67FB726C" w14:textId="77777777" w:rsidR="00FC68DB" w:rsidRPr="007055D9" w:rsidRDefault="00FC68DB" w:rsidP="00B202D2">
      <w:r>
        <w:rPr>
          <w:noProof/>
          <w:lang w:val="en-US"/>
        </w:rPr>
        <w:drawing>
          <wp:anchor distT="0" distB="0" distL="114300" distR="114300" simplePos="0" relativeHeight="25165414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2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5004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2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52096"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2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6192"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2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5104"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67674E" w:rsidRPr="006E5062" w:rsidRDefault="0067674E" w:rsidP="00FC68DB">
                            <w:pPr>
                              <w:pStyle w:val="Beschriftung"/>
                              <w:rPr>
                                <w:noProof/>
                                <w:szCs w:val="24"/>
                              </w:rPr>
                            </w:pPr>
                            <w:bookmarkStart w:id="5135" w:name="_Toc3557146"/>
                            <w:bookmarkStart w:id="5136" w:name="_Toc34747399"/>
                            <w:bookmarkStart w:id="5137" w:name="_Toc76030597"/>
                            <w:bookmarkStart w:id="5138" w:name="_Toc94530882"/>
                            <w:bookmarkStart w:id="5139" w:name="_Toc96333508"/>
                            <w:r>
                              <w:t xml:space="preserve">Figure </w:t>
                            </w:r>
                            <w:r>
                              <w:fldChar w:fldCharType="begin"/>
                            </w:r>
                            <w:r>
                              <w:instrText xml:space="preserve"> SEQ Figure \* ARABIC </w:instrText>
                            </w:r>
                            <w:r>
                              <w:fldChar w:fldCharType="separate"/>
                            </w:r>
                            <w:ins w:id="5140" w:author="Weinert, Matthias (M.)" w:date="2022-02-21T10:55:00Z">
                              <w:r w:rsidR="006344F0">
                                <w:rPr>
                                  <w:noProof/>
                                </w:rPr>
                                <w:t>72</w:t>
                              </w:r>
                            </w:ins>
                            <w:del w:id="5141" w:author="Weinert, Matthias (M.)" w:date="2022-02-21T10:53:00Z">
                              <w:r w:rsidDel="006344F0">
                                <w:rPr>
                                  <w:noProof/>
                                </w:rPr>
                                <w:delText>73</w:delText>
                              </w:r>
                            </w:del>
                            <w:r>
                              <w:fldChar w:fldCharType="end"/>
                            </w:r>
                            <w:r>
                              <w:t>: Parameters of Cruciform Joint</w:t>
                            </w:r>
                            <w:bookmarkEnd w:id="5135"/>
                            <w:bookmarkEnd w:id="5136"/>
                            <w:bookmarkEnd w:id="5137"/>
                            <w:bookmarkEnd w:id="5138"/>
                            <w:bookmarkEnd w:id="5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3173A2CF" w:rsidR="0067674E" w:rsidRPr="006E5062" w:rsidRDefault="0067674E" w:rsidP="00FC68DB">
                      <w:pPr>
                        <w:pStyle w:val="Beschriftung"/>
                        <w:rPr>
                          <w:noProof/>
                          <w:szCs w:val="24"/>
                        </w:rPr>
                      </w:pPr>
                      <w:bookmarkStart w:id="5142" w:name="_Toc3557146"/>
                      <w:bookmarkStart w:id="5143" w:name="_Toc34747399"/>
                      <w:bookmarkStart w:id="5144" w:name="_Toc76030597"/>
                      <w:bookmarkStart w:id="5145" w:name="_Toc94530882"/>
                      <w:bookmarkStart w:id="5146" w:name="_Toc96333508"/>
                      <w:r>
                        <w:t xml:space="preserve">Figure </w:t>
                      </w:r>
                      <w:r>
                        <w:fldChar w:fldCharType="begin"/>
                      </w:r>
                      <w:r>
                        <w:instrText xml:space="preserve"> SEQ Figure \* ARABIC </w:instrText>
                      </w:r>
                      <w:r>
                        <w:fldChar w:fldCharType="separate"/>
                      </w:r>
                      <w:ins w:id="5147" w:author="Weinert, Matthias (M.)" w:date="2022-02-21T10:55:00Z">
                        <w:r w:rsidR="006344F0">
                          <w:rPr>
                            <w:noProof/>
                          </w:rPr>
                          <w:t>72</w:t>
                        </w:r>
                      </w:ins>
                      <w:del w:id="5148" w:author="Weinert, Matthias (M.)" w:date="2022-02-21T10:53:00Z">
                        <w:r w:rsidDel="006344F0">
                          <w:rPr>
                            <w:noProof/>
                          </w:rPr>
                          <w:delText>73</w:delText>
                        </w:r>
                      </w:del>
                      <w:r>
                        <w:fldChar w:fldCharType="end"/>
                      </w:r>
                      <w:r>
                        <w:t>: Parameters of Cruciform Joint</w:t>
                      </w:r>
                      <w:bookmarkEnd w:id="5142"/>
                      <w:bookmarkEnd w:id="5143"/>
                      <w:bookmarkEnd w:id="5144"/>
                      <w:bookmarkEnd w:id="5145"/>
                      <w:bookmarkEnd w:id="5146"/>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pt;height:38.35pt" o:ole="">
            <v:imagedata r:id="rId96" o:title=""/>
          </v:shape>
          <o:OLEObject Type="Embed" ProgID="Equation.3" ShapeID="_x0000_i1033" DrawAspect="Content" ObjectID="_1706947600" r:id="rId125"/>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proofErr w:type="spellStart"/>
            <w:r w:rsidRPr="007055D9">
              <w:rPr>
                <w:b/>
                <w:i/>
              </w:rPr>
              <w:t>χMCF</w:t>
            </w:r>
            <w:proofErr w:type="spellEnd"/>
            <w:r w:rsidRPr="007055D9">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F599798" w:rsidR="00FC68DB" w:rsidRDefault="00FC68DB" w:rsidP="00B202D2">
      <w:pPr>
        <w:pStyle w:val="Beschriftung"/>
        <w:spacing w:before="120"/>
      </w:pPr>
      <w:bookmarkStart w:id="5149" w:name="_Toc3566519"/>
      <w:bookmarkStart w:id="5150" w:name="_Toc34747521"/>
      <w:bookmarkStart w:id="5151" w:name="_Toc77095980"/>
      <w:bookmarkStart w:id="5152" w:name="_Toc338939241"/>
      <w:bookmarkStart w:id="5153" w:name="_Toc288196482"/>
      <w:bookmarkStart w:id="5154" w:name="_Toc288200784"/>
      <w:bookmarkStart w:id="5155" w:name="_Toc338938909"/>
      <w:bookmarkStart w:id="5156" w:name="_Toc338939128"/>
      <w:bookmarkStart w:id="5157" w:name="_Toc96333640"/>
      <w:bookmarkEnd w:id="4532"/>
      <w:r>
        <w:t xml:space="preserve">Table </w:t>
      </w:r>
      <w:r>
        <w:fldChar w:fldCharType="begin"/>
      </w:r>
      <w:r>
        <w:instrText xml:space="preserve"> SEQ Table \* ARABIC </w:instrText>
      </w:r>
      <w:r>
        <w:fldChar w:fldCharType="separate"/>
      </w:r>
      <w:r w:rsidR="006344F0">
        <w:rPr>
          <w:noProof/>
        </w:rPr>
        <w:t>119</w:t>
      </w:r>
      <w:r>
        <w:fldChar w:fldCharType="end"/>
      </w:r>
      <w:r>
        <w:t>: Parameters of Cruciform Joint</w:t>
      </w:r>
      <w:bookmarkEnd w:id="5149"/>
      <w:bookmarkEnd w:id="5150"/>
      <w:bookmarkEnd w:id="5151"/>
      <w:bookmarkEnd w:id="5157"/>
    </w:p>
    <w:p w14:paraId="67851E1D" w14:textId="77777777" w:rsidR="00FC68DB" w:rsidRPr="007055D9" w:rsidRDefault="00FC68DB" w:rsidP="00B202D2">
      <w:pPr>
        <w:pStyle w:val="berschrift4"/>
      </w:pPr>
      <w:bookmarkStart w:id="5158" w:name="_Toc3557058"/>
      <w:bookmarkStart w:id="5159" w:name="_Toc34747308"/>
      <w:bookmarkStart w:id="5160" w:name="_Toc77102127"/>
      <w:r w:rsidRPr="007055D9">
        <w:t>Attributes</w:t>
      </w:r>
      <w:bookmarkEnd w:id="5152"/>
      <w:bookmarkEnd w:id="5158"/>
      <w:bookmarkEnd w:id="5159"/>
      <w:bookmarkEnd w:id="5160"/>
    </w:p>
    <w:p w14:paraId="78E13020" w14:textId="77777777" w:rsidR="00FC68DB" w:rsidRPr="007055D9" w:rsidRDefault="00FC68DB" w:rsidP="00B202D2">
      <w:pPr>
        <w:pStyle w:val="berschrift5"/>
      </w:pPr>
      <w:bookmarkStart w:id="5161" w:name="_Toc338939243"/>
      <w:r w:rsidRPr="007055D9">
        <w:t xml:space="preserve">Attribute </w:t>
      </w:r>
      <w:r>
        <w:t>"</w:t>
      </w:r>
      <w:r w:rsidRPr="007055D9">
        <w:t>base</w:t>
      </w:r>
      <w:bookmarkEnd w:id="5161"/>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5162" w:name="_Toc338939244"/>
      <w:r w:rsidRPr="007055D9">
        <w:t xml:space="preserve">Attribute </w:t>
      </w:r>
      <w:r>
        <w:t>"</w:t>
      </w:r>
      <w:r w:rsidRPr="007055D9">
        <w:t>technology</w:t>
      </w:r>
      <w:bookmarkEnd w:id="5162"/>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5163" w:name="_Toc338939245"/>
      <w:bookmarkStart w:id="5164" w:name="_Toc3557059"/>
      <w:bookmarkStart w:id="5165" w:name="_Toc34747309"/>
      <w:bookmarkStart w:id="5166" w:name="_Toc77102128"/>
      <w:r w:rsidRPr="007055D9">
        <w:t xml:space="preserve">Element </w:t>
      </w:r>
      <w:r>
        <w:t>"</w:t>
      </w:r>
      <w:proofErr w:type="spellStart"/>
      <w:r w:rsidRPr="007055D9">
        <w:t>weld_position</w:t>
      </w:r>
      <w:bookmarkEnd w:id="5163"/>
      <w:bookmarkEnd w:id="5164"/>
      <w:proofErr w:type="spellEnd"/>
      <w:r>
        <w:t>"</w:t>
      </w:r>
      <w:bookmarkEnd w:id="5165"/>
      <w:bookmarkEnd w:id="5166"/>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B433F73" w:rsidR="00FC68DB" w:rsidRDefault="00FC68DB" w:rsidP="00B202D2">
      <w:pPr>
        <w:pStyle w:val="Beschriftung"/>
        <w:spacing w:before="120"/>
      </w:pPr>
      <w:bookmarkStart w:id="5167" w:name="_Toc3566520"/>
      <w:bookmarkStart w:id="5168" w:name="_Toc34747522"/>
      <w:bookmarkStart w:id="5169" w:name="_Toc77095981"/>
      <w:bookmarkStart w:id="5170" w:name="_Toc338939248"/>
      <w:bookmarkStart w:id="5171" w:name="_Toc96333641"/>
      <w:r>
        <w:t xml:space="preserve">Table </w:t>
      </w:r>
      <w:r>
        <w:fldChar w:fldCharType="begin"/>
      </w:r>
      <w:r>
        <w:instrText xml:space="preserve"> SEQ Table \* ARABIC </w:instrText>
      </w:r>
      <w:r>
        <w:fldChar w:fldCharType="separate"/>
      </w:r>
      <w:r w:rsidR="006344F0">
        <w:rPr>
          <w:noProof/>
        </w:rPr>
        <w:t>120</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5167"/>
      <w:bookmarkEnd w:id="5168"/>
      <w:bookmarkEnd w:id="5169"/>
      <w:bookmarkEnd w:id="5171"/>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39EB77BF"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6344F0">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ins w:id="5172" w:author="Weinert, Matthias (M.)" w:date="2022-02-21T10:55:00Z">
        <w:r w:rsidR="006344F0" w:rsidRPr="006344F0">
          <w:rPr>
            <w:b w:val="0"/>
            <w:rPrChange w:id="5173" w:author="Weinert, Matthias (M.)" w:date="2022-02-21T10:55:00Z">
              <w:rPr/>
            </w:rPrChange>
          </w:rPr>
          <w:t>Welding Position</w:t>
        </w:r>
      </w:ins>
      <w:del w:id="5174" w:author="Weinert, Matthias (M.)" w:date="2022-02-16T15:43:00Z">
        <w:r w:rsidR="0050351B" w:rsidRPr="0050351B" w:rsidDel="00F16E77">
          <w:rPr>
            <w:b w:val="0"/>
          </w:rPr>
          <w:delText>Welding Position</w:delText>
        </w:r>
      </w:del>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5170"/>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5175" w:name="_Toc338939249"/>
      <w:r w:rsidRPr="007055D9">
        <w:t xml:space="preserve">Attribute </w:t>
      </w:r>
      <w:r>
        <w:t>"</w:t>
      </w:r>
      <w:r w:rsidRPr="007055D9">
        <w:t>thickness</w:t>
      </w:r>
      <w:bookmarkEnd w:id="5175"/>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1BAF5E73" w:rsidR="00FC68DB" w:rsidRDefault="00FC68DB" w:rsidP="00B202D2">
      <w:pPr>
        <w:pStyle w:val="Beschriftung"/>
        <w:spacing w:before="120"/>
      </w:pPr>
      <w:bookmarkStart w:id="5176" w:name="_Toc3566521"/>
      <w:bookmarkStart w:id="5177" w:name="_Toc34747523"/>
      <w:bookmarkStart w:id="5178" w:name="_Toc77095982"/>
      <w:bookmarkStart w:id="5179" w:name="_Toc338939250"/>
      <w:bookmarkStart w:id="5180" w:name="_Toc96333642"/>
      <w:r>
        <w:t xml:space="preserve">Table </w:t>
      </w:r>
      <w:r>
        <w:fldChar w:fldCharType="begin"/>
      </w:r>
      <w:r>
        <w:instrText xml:space="preserve"> SEQ Table \* ARABIC </w:instrText>
      </w:r>
      <w:r>
        <w:fldChar w:fldCharType="separate"/>
      </w:r>
      <w:r w:rsidR="006344F0">
        <w:rPr>
          <w:noProof/>
        </w:rPr>
        <w:t>121</w:t>
      </w:r>
      <w:r>
        <w:fldChar w:fldCharType="end"/>
      </w:r>
      <w:r>
        <w:t xml:space="preserve">: Value Dependency of Attribute </w:t>
      </w:r>
      <w:r>
        <w:rPr>
          <w:rStyle w:val="elementdeftypeChar"/>
          <w:rFonts w:eastAsia="Calibri"/>
          <w:b w:val="0"/>
        </w:rPr>
        <w:t>thickness</w:t>
      </w:r>
      <w:bookmarkEnd w:id="5176"/>
      <w:bookmarkEnd w:id="5177"/>
      <w:bookmarkEnd w:id="5178"/>
      <w:bookmarkEnd w:id="5180"/>
    </w:p>
    <w:p w14:paraId="7171C538" w14:textId="77777777" w:rsidR="00FC68DB" w:rsidRPr="007055D9" w:rsidRDefault="00FC68DB" w:rsidP="00B202D2">
      <w:pPr>
        <w:pStyle w:val="berschrift5"/>
      </w:pPr>
      <w:r w:rsidRPr="007055D9">
        <w:t xml:space="preserve">Attribute </w:t>
      </w:r>
      <w:r>
        <w:t>"</w:t>
      </w:r>
      <w:r w:rsidRPr="007055D9">
        <w:t>angle</w:t>
      </w:r>
      <w:bookmarkEnd w:id="5179"/>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5181" w:name="_Toc338939251"/>
      <w:r w:rsidRPr="007055D9">
        <w:t xml:space="preserve">Attribute </w:t>
      </w:r>
      <w:r>
        <w:t>"</w:t>
      </w:r>
      <w:r w:rsidRPr="007055D9">
        <w:t>penetration</w:t>
      </w:r>
      <w:bookmarkEnd w:id="5181"/>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4"/>
      </w:r>
      <w:r w:rsidRPr="007055D9">
        <w:t>.</w:t>
      </w:r>
    </w:p>
    <w:p w14:paraId="2450D773" w14:textId="77777777" w:rsidR="00FC68DB" w:rsidRPr="007055D9" w:rsidRDefault="00FC68DB" w:rsidP="00B202D2">
      <w:pPr>
        <w:pStyle w:val="berschrift5"/>
      </w:pPr>
      <w:bookmarkStart w:id="5182" w:name="_Toc338939253"/>
      <w:r w:rsidRPr="007055D9">
        <w:t xml:space="preserve">Attribute </w:t>
      </w:r>
      <w:r>
        <w:t>"</w:t>
      </w:r>
      <w:r w:rsidRPr="007055D9">
        <w:t>shape</w:t>
      </w:r>
      <w:bookmarkEnd w:id="5182"/>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5183" w:name="_Toc338939254"/>
      <w:r w:rsidRPr="007055D9">
        <w:t xml:space="preserve">Attribute </w:t>
      </w:r>
      <w:r>
        <w:t>"</w:t>
      </w:r>
      <w:r w:rsidRPr="007055D9">
        <w:t>filler</w:t>
      </w:r>
      <w:bookmarkEnd w:id="5183"/>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5184" w:name="GenericSeamWeldWeld"/>
      <w:bookmarkStart w:id="5185" w:name="_Toc3557060"/>
      <w:bookmarkStart w:id="5186" w:name="_Toc34747310"/>
      <w:bookmarkStart w:id="5187" w:name="_Toc77102129"/>
      <w:bookmarkStart w:id="5188" w:name="_Toc338938919"/>
      <w:bookmarkStart w:id="5189" w:name="_Toc338939255"/>
      <w:bookmarkEnd w:id="5153"/>
      <w:bookmarkEnd w:id="5154"/>
      <w:bookmarkEnd w:id="5155"/>
      <w:bookmarkEnd w:id="5156"/>
      <w:bookmarkEnd w:id="5184"/>
      <w:r w:rsidRPr="007055D9">
        <w:t xml:space="preserve">Element </w:t>
      </w:r>
      <w:r>
        <w:t>"</w:t>
      </w:r>
      <w:proofErr w:type="spellStart"/>
      <w:r>
        <w:t>sheet_parameter</w:t>
      </w:r>
      <w:bookmarkEnd w:id="5185"/>
      <w:proofErr w:type="spellEnd"/>
      <w:r>
        <w:t>"</w:t>
      </w:r>
      <w:bookmarkEnd w:id="5186"/>
      <w:bookmarkEnd w:id="5187"/>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090E573D" w:rsidR="00FC68DB" w:rsidRDefault="00FC68DB" w:rsidP="00B202D2">
      <w:pPr>
        <w:pStyle w:val="Beschriftung"/>
        <w:spacing w:before="120"/>
      </w:pPr>
      <w:bookmarkStart w:id="5190" w:name="_Toc3566522"/>
      <w:bookmarkStart w:id="5191" w:name="_Toc34747524"/>
      <w:bookmarkStart w:id="5192" w:name="_Toc77095983"/>
      <w:bookmarkStart w:id="5193" w:name="_Toc96333643"/>
      <w:r>
        <w:t xml:space="preserve">Table </w:t>
      </w:r>
      <w:r>
        <w:fldChar w:fldCharType="begin"/>
      </w:r>
      <w:r>
        <w:instrText xml:space="preserve"> SEQ Table \* ARABIC </w:instrText>
      </w:r>
      <w:r>
        <w:fldChar w:fldCharType="separate"/>
      </w:r>
      <w:r w:rsidR="006344F0">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5190"/>
      <w:bookmarkEnd w:id="5191"/>
      <w:bookmarkEnd w:id="5192"/>
      <w:bookmarkEnd w:id="5193"/>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u="0.2" x="1" y="0" z="1" .../&gt;</w:t>
      </w:r>
    </w:p>
    <w:p w14:paraId="3DE059CD" w14:textId="77777777" w:rsidR="00FC68DB" w:rsidRPr="00966BAF" w:rsidRDefault="00FC68DB" w:rsidP="00B202D2">
      <w:pPr>
        <w:pStyle w:val="XMLCode"/>
        <w:keepNext/>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u="0.4" x="-1" y="0" z="-1".../&gt;</w:t>
      </w:r>
    </w:p>
    <w:p w14:paraId="62E1D660" w14:textId="77777777" w:rsidR="00FC68DB" w:rsidRPr="00966BAF" w:rsidRDefault="00FC68DB" w:rsidP="00B202D2">
      <w:pPr>
        <w:pStyle w:val="XMLCode"/>
        <w:keepNext/>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u="0.6" x="-1" y="0" z="1" .../&gt;</w:t>
      </w:r>
    </w:p>
    <w:p w14:paraId="0CEA16F7" w14:textId="77777777" w:rsidR="00FC68DB" w:rsidRPr="00966BAF" w:rsidRDefault="00FC68DB" w:rsidP="00D0519E">
      <w:pPr>
        <w:pStyle w:val="XMLCode"/>
        <w:rPr>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5194" w:name="_Toc413861928"/>
      <w:bookmarkStart w:id="5195" w:name="_Toc3557061"/>
      <w:bookmarkStart w:id="5196" w:name="_Toc34747311"/>
      <w:bookmarkStart w:id="5197" w:name="_Toc77102130"/>
      <w:bookmarkStart w:id="5198" w:name="_Toc413359615"/>
      <w:bookmarkStart w:id="5199" w:name="_Toc338938920"/>
      <w:bookmarkStart w:id="5200" w:name="_Toc338939256"/>
      <w:bookmarkStart w:id="5201" w:name="_Toc391571769"/>
      <w:bookmarkStart w:id="5202" w:name="_Toc96333416"/>
      <w:bookmarkEnd w:id="5188"/>
      <w:bookmarkEnd w:id="5189"/>
      <w:r>
        <w:rPr>
          <w:noProof/>
          <w:lang w:val="en-US" w:eastAsia="en-US"/>
        </w:rPr>
        <mc:AlternateContent>
          <mc:Choice Requires="wpg">
            <w:drawing>
              <wp:anchor distT="0" distB="0" distL="114300" distR="114300" simplePos="0" relativeHeight="25166438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67674E" w:rsidRPr="000E4598" w:rsidRDefault="0067674E" w:rsidP="00FC68DB">
                              <w:pPr>
                                <w:pStyle w:val="Beschriftung"/>
                                <w:rPr>
                                  <w:noProof/>
                                  <w:sz w:val="30"/>
                                  <w:szCs w:val="26"/>
                                </w:rPr>
                              </w:pPr>
                              <w:bookmarkStart w:id="5203" w:name="_Toc3557147"/>
                              <w:bookmarkStart w:id="5204" w:name="_Toc34747400"/>
                              <w:bookmarkStart w:id="5205" w:name="_Toc76030598"/>
                              <w:bookmarkStart w:id="5206" w:name="_Toc94530883"/>
                              <w:bookmarkStart w:id="5207" w:name="_Toc96333509"/>
                              <w:r>
                                <w:t xml:space="preserve">Figure </w:t>
                              </w:r>
                              <w:r>
                                <w:fldChar w:fldCharType="begin"/>
                              </w:r>
                              <w:r>
                                <w:instrText xml:space="preserve"> SEQ Figure \* ARABIC </w:instrText>
                              </w:r>
                              <w:r>
                                <w:fldChar w:fldCharType="separate"/>
                              </w:r>
                              <w:ins w:id="5208" w:author="Weinert, Matthias (M.)" w:date="2022-02-21T10:55:00Z">
                                <w:r w:rsidR="006344F0">
                                  <w:rPr>
                                    <w:noProof/>
                                  </w:rPr>
                                  <w:t>73</w:t>
                                </w:r>
                              </w:ins>
                              <w:del w:id="5209" w:author="Weinert, Matthias (M.)" w:date="2022-02-21T10:53:00Z">
                                <w:r w:rsidDel="006344F0">
                                  <w:rPr>
                                    <w:noProof/>
                                  </w:rPr>
                                  <w:delText>74</w:delText>
                                </w:r>
                              </w:del>
                              <w:r>
                                <w:fldChar w:fldCharType="end"/>
                              </w:r>
                              <w:r>
                                <w:t>: Flared Joint Sheet Layout</w:t>
                              </w:r>
                              <w:bookmarkEnd w:id="5203"/>
                              <w:bookmarkEnd w:id="5204"/>
                              <w:bookmarkEnd w:id="5205"/>
                              <w:bookmarkEnd w:id="5206"/>
                              <w:bookmarkEnd w:id="5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438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27"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67674E" w:rsidRPr="000E4598" w:rsidRDefault="0067674E" w:rsidP="00FC68DB">
                        <w:pPr>
                          <w:pStyle w:val="Beschriftung"/>
                          <w:rPr>
                            <w:noProof/>
                            <w:sz w:val="30"/>
                            <w:szCs w:val="26"/>
                          </w:rPr>
                        </w:pPr>
                        <w:bookmarkStart w:id="5210" w:name="_Toc3557147"/>
                        <w:bookmarkStart w:id="5211" w:name="_Toc34747400"/>
                        <w:bookmarkStart w:id="5212" w:name="_Toc76030598"/>
                        <w:bookmarkStart w:id="5213" w:name="_Toc94530883"/>
                        <w:bookmarkStart w:id="5214" w:name="_Toc96333509"/>
                        <w:r>
                          <w:t xml:space="preserve">Figure </w:t>
                        </w:r>
                        <w:r>
                          <w:fldChar w:fldCharType="begin"/>
                        </w:r>
                        <w:r>
                          <w:instrText xml:space="preserve"> SEQ Figure \* ARABIC </w:instrText>
                        </w:r>
                        <w:r>
                          <w:fldChar w:fldCharType="separate"/>
                        </w:r>
                        <w:ins w:id="5215" w:author="Weinert, Matthias (M.)" w:date="2022-02-21T10:55:00Z">
                          <w:r w:rsidR="006344F0">
                            <w:rPr>
                              <w:noProof/>
                            </w:rPr>
                            <w:t>73</w:t>
                          </w:r>
                        </w:ins>
                        <w:del w:id="5216" w:author="Weinert, Matthias (M.)" w:date="2022-02-21T10:53:00Z">
                          <w:r w:rsidDel="006344F0">
                            <w:rPr>
                              <w:noProof/>
                            </w:rPr>
                            <w:delText>74</w:delText>
                          </w:r>
                        </w:del>
                        <w:r>
                          <w:fldChar w:fldCharType="end"/>
                        </w:r>
                        <w:r>
                          <w:t>: Flared Joint Sheet Layout</w:t>
                        </w:r>
                        <w:bookmarkEnd w:id="5210"/>
                        <w:bookmarkEnd w:id="5211"/>
                        <w:bookmarkEnd w:id="5212"/>
                        <w:bookmarkEnd w:id="5213"/>
                        <w:bookmarkEnd w:id="5214"/>
                      </w:p>
                    </w:txbxContent>
                  </v:textbox>
                </v:shape>
              </v:group>
            </w:pict>
          </mc:Fallback>
        </mc:AlternateContent>
      </w:r>
      <w:r w:rsidRPr="00226A3F">
        <w:t>Flared Joint</w:t>
      </w:r>
      <w:bookmarkEnd w:id="5194"/>
      <w:bookmarkEnd w:id="5195"/>
      <w:bookmarkEnd w:id="5196"/>
      <w:bookmarkEnd w:id="5197"/>
      <w:bookmarkEnd w:id="5202"/>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6643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67674E" w:rsidRPr="000C12FE" w:rsidRDefault="0067674E" w:rsidP="00FC68DB">
                              <w:pPr>
                                <w:pStyle w:val="Beschriftung"/>
                                <w:rPr>
                                  <w:i w:val="0"/>
                                  <w:iCs w:val="0"/>
                                  <w:noProof/>
                                  <w:sz w:val="24"/>
                                  <w:szCs w:val="26"/>
                                  <w:lang w:val="x-none"/>
                                </w:rPr>
                              </w:pPr>
                              <w:bookmarkStart w:id="5217" w:name="_Toc3557148"/>
                              <w:bookmarkStart w:id="5218" w:name="_Toc34747401"/>
                              <w:bookmarkStart w:id="5219" w:name="_Toc76030599"/>
                              <w:bookmarkStart w:id="5220" w:name="_Toc94530884"/>
                              <w:bookmarkStart w:id="5221" w:name="_Toc96333510"/>
                              <w:r>
                                <w:t xml:space="preserve">Figure </w:t>
                              </w:r>
                              <w:r>
                                <w:fldChar w:fldCharType="begin"/>
                              </w:r>
                              <w:r>
                                <w:instrText xml:space="preserve"> SEQ Figure \* ARABIC </w:instrText>
                              </w:r>
                              <w:r>
                                <w:fldChar w:fldCharType="separate"/>
                              </w:r>
                              <w:ins w:id="5222" w:author="Weinert, Matthias (M.)" w:date="2022-02-21T10:55:00Z">
                                <w:r w:rsidR="006344F0">
                                  <w:rPr>
                                    <w:noProof/>
                                  </w:rPr>
                                  <w:t>74</w:t>
                                </w:r>
                              </w:ins>
                              <w:del w:id="5223" w:author="Weinert, Matthias (M.)" w:date="2022-02-21T10:53:00Z">
                                <w:r w:rsidDel="006344F0">
                                  <w:rPr>
                                    <w:noProof/>
                                  </w:rPr>
                                  <w:delText>75</w:delText>
                                </w:r>
                              </w:del>
                              <w:r>
                                <w:fldChar w:fldCharType="end"/>
                              </w:r>
                              <w:r>
                                <w:t>: Parameters of Flared Joint Weld</w:t>
                              </w:r>
                              <w:bookmarkEnd w:id="5217"/>
                              <w:bookmarkEnd w:id="5218"/>
                              <w:bookmarkEnd w:id="5219"/>
                              <w:bookmarkEnd w:id="5220"/>
                              <w:bookmarkEnd w:id="5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6643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29"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67674E" w:rsidRPr="000C12FE" w:rsidRDefault="0067674E" w:rsidP="00FC68DB">
                        <w:pPr>
                          <w:pStyle w:val="Beschriftung"/>
                          <w:rPr>
                            <w:i w:val="0"/>
                            <w:iCs w:val="0"/>
                            <w:noProof/>
                            <w:sz w:val="24"/>
                            <w:szCs w:val="26"/>
                            <w:lang w:val="x-none"/>
                          </w:rPr>
                        </w:pPr>
                        <w:bookmarkStart w:id="5224" w:name="_Toc3557148"/>
                        <w:bookmarkStart w:id="5225" w:name="_Toc34747401"/>
                        <w:bookmarkStart w:id="5226" w:name="_Toc76030599"/>
                        <w:bookmarkStart w:id="5227" w:name="_Toc94530884"/>
                        <w:bookmarkStart w:id="5228" w:name="_Toc96333510"/>
                        <w:r>
                          <w:t xml:space="preserve">Figure </w:t>
                        </w:r>
                        <w:r>
                          <w:fldChar w:fldCharType="begin"/>
                        </w:r>
                        <w:r>
                          <w:instrText xml:space="preserve"> SEQ Figure \* ARABIC </w:instrText>
                        </w:r>
                        <w:r>
                          <w:fldChar w:fldCharType="separate"/>
                        </w:r>
                        <w:ins w:id="5229" w:author="Weinert, Matthias (M.)" w:date="2022-02-21T10:55:00Z">
                          <w:r w:rsidR="006344F0">
                            <w:rPr>
                              <w:noProof/>
                            </w:rPr>
                            <w:t>74</w:t>
                          </w:r>
                        </w:ins>
                        <w:del w:id="5230" w:author="Weinert, Matthias (M.)" w:date="2022-02-21T10:53:00Z">
                          <w:r w:rsidDel="006344F0">
                            <w:rPr>
                              <w:noProof/>
                            </w:rPr>
                            <w:delText>75</w:delText>
                          </w:r>
                        </w:del>
                        <w:r>
                          <w:fldChar w:fldCharType="end"/>
                        </w:r>
                        <w:r>
                          <w:t>: Parameters of Flared Joint Weld</w:t>
                        </w:r>
                        <w:bookmarkEnd w:id="5224"/>
                        <w:bookmarkEnd w:id="5225"/>
                        <w:bookmarkEnd w:id="5226"/>
                        <w:bookmarkEnd w:id="5227"/>
                        <w:bookmarkEnd w:id="5228"/>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proofErr w:type="spellStart"/>
            <w:r>
              <w:rPr>
                <w:b/>
                <w:i/>
              </w:rPr>
              <w:t>χMCF</w:t>
            </w:r>
            <w:proofErr w:type="spellEnd"/>
            <w:r>
              <w:rPr>
                <w:b/>
                <w:i/>
              </w:rPr>
              <w:t>-Key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8D1C70D" w:rsidR="00FC68DB" w:rsidRDefault="00FC68DB" w:rsidP="00B202D2">
      <w:pPr>
        <w:pStyle w:val="Beschriftung"/>
        <w:spacing w:before="120"/>
      </w:pPr>
      <w:bookmarkStart w:id="5231" w:name="_Toc3566523"/>
      <w:bookmarkStart w:id="5232" w:name="_Toc34747525"/>
      <w:bookmarkStart w:id="5233" w:name="_Toc77095984"/>
      <w:bookmarkStart w:id="5234" w:name="_Toc96333644"/>
      <w:r>
        <w:t xml:space="preserve">Table </w:t>
      </w:r>
      <w:r>
        <w:fldChar w:fldCharType="begin"/>
      </w:r>
      <w:r>
        <w:instrText xml:space="preserve"> SEQ Table \* ARABIC </w:instrText>
      </w:r>
      <w:r>
        <w:fldChar w:fldCharType="separate"/>
      </w:r>
      <w:r w:rsidR="006344F0">
        <w:rPr>
          <w:noProof/>
        </w:rPr>
        <w:t>123</w:t>
      </w:r>
      <w:r>
        <w:fldChar w:fldCharType="end"/>
      </w:r>
      <w:r>
        <w:t>: Parameters of Flared joint</w:t>
      </w:r>
      <w:bookmarkEnd w:id="5231"/>
      <w:bookmarkEnd w:id="5232"/>
      <w:bookmarkEnd w:id="5233"/>
      <w:bookmarkEnd w:id="5234"/>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5235" w:name="_Toc3557062"/>
      <w:bookmarkStart w:id="5236" w:name="_Toc34747312"/>
      <w:bookmarkStart w:id="5237" w:name="_Toc77102131"/>
      <w:r>
        <w:t>Attributes</w:t>
      </w:r>
      <w:bookmarkEnd w:id="5235"/>
      <w:bookmarkEnd w:id="5236"/>
      <w:bookmarkEnd w:id="5237"/>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5238" w:name="_Toc3557063"/>
      <w:bookmarkStart w:id="5239" w:name="_Toc34747313"/>
      <w:bookmarkStart w:id="5240" w:name="_Toc77102132"/>
      <w:r>
        <w:t>Element "</w:t>
      </w:r>
      <w:proofErr w:type="spellStart"/>
      <w:r>
        <w:t>weld_position</w:t>
      </w:r>
      <w:bookmarkEnd w:id="5238"/>
      <w:proofErr w:type="spellEnd"/>
      <w:r>
        <w:t>"</w:t>
      </w:r>
      <w:bookmarkEnd w:id="5239"/>
      <w:bookmarkEnd w:id="5240"/>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34427578" w:rsidR="00FC68DB" w:rsidRDefault="00FC68DB" w:rsidP="00B202D2">
      <w:pPr>
        <w:pStyle w:val="Beschriftung"/>
        <w:spacing w:before="120"/>
      </w:pPr>
      <w:bookmarkStart w:id="5241" w:name="_Toc3566524"/>
      <w:bookmarkStart w:id="5242" w:name="_Toc34747526"/>
      <w:bookmarkStart w:id="5243" w:name="_Toc77095985"/>
      <w:bookmarkStart w:id="5244" w:name="_Toc96333645"/>
      <w:r>
        <w:t xml:space="preserve">Table </w:t>
      </w:r>
      <w:r>
        <w:fldChar w:fldCharType="begin"/>
      </w:r>
      <w:r>
        <w:instrText xml:space="preserve"> SEQ Table \* ARABIC </w:instrText>
      </w:r>
      <w:r>
        <w:fldChar w:fldCharType="separate"/>
      </w:r>
      <w:r w:rsidR="006344F0">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5241"/>
      <w:bookmarkEnd w:id="5242"/>
      <w:bookmarkEnd w:id="5243"/>
      <w:bookmarkEnd w:id="5244"/>
      <w:r>
        <w:t xml:space="preserve"> </w:t>
      </w:r>
    </w:p>
    <w:p w14:paraId="789EC919" w14:textId="77777777" w:rsidR="00FC68DB" w:rsidRDefault="00FC68DB" w:rsidP="00B202D2">
      <w:pPr>
        <w:pStyle w:val="berschrift5"/>
      </w:pPr>
      <w:r>
        <w:t>Attributes "u, x, y, z, reference"</w:t>
      </w:r>
    </w:p>
    <w:p w14:paraId="7E95BEBC" w14:textId="74A14EA3" w:rsidR="00FC68DB" w:rsidRPr="00DA6777" w:rsidRDefault="00FC68DB" w:rsidP="00B202D2">
      <w:pPr>
        <w:pStyle w:val="berschrift5"/>
        <w:rPr>
          <w:b w:val="0"/>
          <w:i/>
        </w:rPr>
      </w:pPr>
      <w:r w:rsidRPr="00DA6777">
        <w:rPr>
          <w:b w:val="0"/>
        </w:rPr>
        <w:t xml:space="preserve">Detailed definition can be found in section </w:t>
      </w:r>
      <w:r w:rsidR="0067674E">
        <w:fldChar w:fldCharType="begin"/>
      </w:r>
      <w:r w:rsidR="0067674E">
        <w:instrText xml:space="preserve"> HYPERLINK \l "_Welding_Position" </w:instrText>
      </w:r>
      <w:ins w:id="5245" w:author="Weinert, Matthias (M.)" w:date="2022-02-21T10:55:00Z"/>
      <w:r w:rsidR="0067674E">
        <w:fldChar w:fldCharType="separate"/>
      </w:r>
      <w:proofErr w:type="spellStart"/>
      <w:r w:rsidRPr="00DA6777">
        <w:rPr>
          <w:rStyle w:val="Hyperlink"/>
          <w:b w:val="0"/>
        </w:rPr>
        <w:t>Welding</w:t>
      </w:r>
      <w:proofErr w:type="spellEnd"/>
      <w:r w:rsidRPr="00DA6777">
        <w:rPr>
          <w:rStyle w:val="Hyperlink"/>
          <w:b w:val="0"/>
        </w:rPr>
        <w:t xml:space="preserve"> Position</w:t>
      </w:r>
      <w:r w:rsidR="0067674E">
        <w:rPr>
          <w:rStyle w:val="Hyperlink"/>
          <w:b w:val="0"/>
        </w:rPr>
        <w:fldChar w:fldCharType="end"/>
      </w:r>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5246" w:name="_Toc3557064"/>
      <w:bookmarkStart w:id="5247" w:name="_Toc34747314"/>
      <w:bookmarkStart w:id="5248" w:name="_Toc77102133"/>
      <w:r>
        <w:t>Element "</w:t>
      </w:r>
      <w:proofErr w:type="spellStart"/>
      <w:r>
        <w:t>sheet_parameter</w:t>
      </w:r>
      <w:bookmarkEnd w:id="5246"/>
      <w:proofErr w:type="spellEnd"/>
      <w:r>
        <w:t>"</w:t>
      </w:r>
      <w:bookmarkEnd w:id="5247"/>
      <w:bookmarkEnd w:id="5248"/>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5A6ABD98" w:rsidR="00FC68DB" w:rsidRDefault="00FC68DB" w:rsidP="00B202D2">
      <w:pPr>
        <w:pStyle w:val="Beschriftung"/>
        <w:spacing w:before="120"/>
      </w:pPr>
      <w:bookmarkStart w:id="5249" w:name="_Toc3566525"/>
      <w:bookmarkStart w:id="5250" w:name="_Toc34747527"/>
      <w:bookmarkStart w:id="5251" w:name="_Toc77095986"/>
      <w:bookmarkStart w:id="5252" w:name="_Toc96333646"/>
      <w:r>
        <w:t xml:space="preserve">Table </w:t>
      </w:r>
      <w:r>
        <w:fldChar w:fldCharType="begin"/>
      </w:r>
      <w:r>
        <w:instrText xml:space="preserve"> SEQ Table \* ARABIC </w:instrText>
      </w:r>
      <w:r>
        <w:fldChar w:fldCharType="separate"/>
      </w:r>
      <w:r w:rsidR="006344F0">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5249"/>
      <w:bookmarkEnd w:id="5250"/>
      <w:bookmarkEnd w:id="5251"/>
      <w:bookmarkEnd w:id="5252"/>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t>
      </w:r>
      <w:proofErr w:type="spellStart"/>
      <w:r w:rsidRPr="00966BAF">
        <w:rPr>
          <w:i/>
          <w:lang w:val="es-ES"/>
        </w:rPr>
        <w:t>weld_position</w:t>
      </w:r>
      <w:proofErr w:type="spellEnd"/>
      <w:r w:rsidRPr="00966BAF">
        <w:rPr>
          <w:i/>
          <w:lang w:val="es-ES"/>
        </w:rPr>
        <w:t xml:space="preserve">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5253" w:name="_Ref414345739"/>
      <w:bookmarkStart w:id="5254" w:name="_Ref414345749"/>
      <w:bookmarkStart w:id="5255" w:name="_Ref414345786"/>
      <w:bookmarkStart w:id="5256" w:name="_Ref414345798"/>
      <w:bookmarkStart w:id="5257" w:name="_Toc3557065"/>
      <w:bookmarkStart w:id="5258" w:name="_Toc34747315"/>
      <w:bookmarkStart w:id="5259" w:name="_Toc77102134"/>
      <w:bookmarkStart w:id="5260" w:name="_Toc96333417"/>
      <w:r w:rsidRPr="00226A3F">
        <w:t>Adhesive Lines</w:t>
      </w:r>
      <w:bookmarkEnd w:id="5198"/>
      <w:bookmarkEnd w:id="5253"/>
      <w:bookmarkEnd w:id="5254"/>
      <w:bookmarkEnd w:id="5255"/>
      <w:bookmarkEnd w:id="5256"/>
      <w:bookmarkEnd w:id="5257"/>
      <w:bookmarkEnd w:id="5258"/>
      <w:bookmarkEnd w:id="5259"/>
      <w:bookmarkEnd w:id="5260"/>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19997F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6344F0">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proofErr w:type="spellStart"/>
            <w:r w:rsidRPr="00226A3F">
              <w:rPr>
                <w:sz w:val="20"/>
                <w:szCs w:val="20"/>
              </w:rPr>
              <w:t>appdata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19816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344F0">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5261" w:author="Weinert, Matthias (M.)" w:date="2022-02-21T10:55:00Z">
              <w:r w:rsidR="006344F0" w:rsidRPr="006344F0">
                <w:rPr>
                  <w:sz w:val="20"/>
                  <w:szCs w:val="20"/>
                  <w:rPrChange w:id="5262" w:author="Weinert, Matthias (M.)" w:date="2022-02-21T10:55:00Z">
                    <w:rPr/>
                  </w:rPrChange>
                </w:rPr>
                <w:t xml:space="preserve">Custom Attributes </w:t>
              </w:r>
              <w:r w:rsidR="006344F0" w:rsidRPr="007331A4">
                <w:t>list</w:t>
              </w:r>
            </w:ins>
            <w:del w:id="5263"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44EC40B4" w14:textId="657F0EED" w:rsidR="00FC68DB" w:rsidRDefault="00FC68DB" w:rsidP="00B202D2">
      <w:pPr>
        <w:pStyle w:val="Beschriftung"/>
        <w:spacing w:before="120"/>
      </w:pPr>
      <w:bookmarkStart w:id="5264" w:name="_Toc3566527"/>
      <w:bookmarkStart w:id="5265" w:name="_Toc34747529"/>
      <w:bookmarkStart w:id="5266" w:name="_Toc77095988"/>
      <w:bookmarkStart w:id="5267" w:name="_Toc96333647"/>
      <w:r>
        <w:t xml:space="preserve">Table </w:t>
      </w:r>
      <w:r>
        <w:fldChar w:fldCharType="begin"/>
      </w:r>
      <w:r>
        <w:instrText xml:space="preserve"> SEQ Table \* ARABIC </w:instrText>
      </w:r>
      <w:r>
        <w:fldChar w:fldCharType="separate"/>
      </w:r>
      <w:r w:rsidR="006344F0">
        <w:rPr>
          <w:noProof/>
        </w:rPr>
        <w:t>126</w:t>
      </w:r>
      <w:r>
        <w:fldChar w:fldCharType="end"/>
      </w:r>
      <w:r>
        <w:t xml:space="preserve">: Nested elements of </w:t>
      </w:r>
      <w:r w:rsidRPr="00AA1695">
        <w:rPr>
          <w:rStyle w:val="elementdeftypeChar"/>
          <w:rFonts w:eastAsia="Calibri"/>
          <w:b w:val="0"/>
        </w:rPr>
        <w:t>&lt;connection_1d/&gt;</w:t>
      </w:r>
      <w:bookmarkEnd w:id="5264"/>
      <w:bookmarkEnd w:id="5265"/>
      <w:bookmarkEnd w:id="5266"/>
      <w:bookmarkEnd w:id="526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6222D45B" w:rsidR="00FC68DB" w:rsidRDefault="00FC68DB" w:rsidP="00B202D2">
      <w:pPr>
        <w:pStyle w:val="Beschriftung"/>
        <w:spacing w:before="120"/>
        <w:rPr>
          <w:rFonts w:ascii="Courier New" w:hAnsi="Courier New"/>
        </w:rPr>
      </w:pPr>
      <w:bookmarkStart w:id="5268" w:name="_Toc3566528"/>
      <w:bookmarkStart w:id="5269" w:name="_Toc34747530"/>
      <w:bookmarkStart w:id="5270" w:name="_Toc77095989"/>
      <w:bookmarkStart w:id="5271" w:name="_Toc96333648"/>
      <w:r>
        <w:t xml:space="preserve">Table </w:t>
      </w:r>
      <w:r>
        <w:fldChar w:fldCharType="begin"/>
      </w:r>
      <w:r>
        <w:instrText xml:space="preserve"> SEQ Table \* ARABIC </w:instrText>
      </w:r>
      <w:r>
        <w:fldChar w:fldCharType="separate"/>
      </w:r>
      <w:r w:rsidR="006344F0">
        <w:rPr>
          <w:noProof/>
        </w:rPr>
        <w:t>127</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5268"/>
      <w:bookmarkEnd w:id="5269"/>
      <w:bookmarkEnd w:id="5270"/>
      <w:bookmarkEnd w:id="5271"/>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This is to be stored in &lt;</w:t>
      </w:r>
      <w:proofErr w:type="spellStart"/>
      <w:r w:rsidRPr="00D977AB">
        <w:rPr>
          <w:lang w:val="en-US"/>
        </w:rPr>
        <w:t>appdata</w:t>
      </w:r>
      <w:proofErr w:type="spellEnd"/>
      <w:r w:rsidRPr="00D977AB">
        <w:rPr>
          <w:lang w:val="en-US"/>
        </w:rPr>
        <w:t xml:space="preserve">/&gt;,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025030CD"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6344F0">
        <w:t>10.1.2</w:t>
      </w:r>
      <w:r>
        <w:fldChar w:fldCharType="end"/>
      </w:r>
      <w:r>
        <w:t> </w:t>
      </w:r>
      <w:r>
        <w:fldChar w:fldCharType="begin"/>
      </w:r>
      <w:r>
        <w:instrText xml:space="preserve"> REF _Ref429050458 \h </w:instrText>
      </w:r>
      <w:r>
        <w:fldChar w:fldCharType="separate"/>
      </w:r>
      <w:ins w:id="5272" w:author="Weinert, Matthias (M.)" w:date="2022-02-21T10:55:00Z">
        <w:r w:rsidR="006344F0" w:rsidRPr="007055D9">
          <w:t>L</w:t>
        </w:r>
        <w:r w:rsidR="006344F0">
          <w:t>ocation</w:t>
        </w:r>
      </w:ins>
      <w:del w:id="5273" w:author="Weinert, Matthias (M.)" w:date="2022-02-16T15:43:00Z">
        <w:r w:rsidR="0050351B" w:rsidRPr="007055D9" w:rsidDel="00F16E77">
          <w:delText>L</w:delText>
        </w:r>
        <w:r w:rsidR="0050351B" w:rsidDel="00F16E77">
          <w:delText>ocation</w:delText>
        </w:r>
      </w:del>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proofErr w:type="spellStart"/>
      <w:r w:rsidRPr="00226A3F">
        <w:rPr>
          <w:kern w:val="22"/>
        </w:rPr>
        <w:t>appdata</w:t>
      </w:r>
      <w:proofErr w:type="spellEnd"/>
      <w:r>
        <w:rPr>
          <w:kern w:val="22"/>
        </w:rPr>
        <w:t>"</w:t>
      </w:r>
    </w:p>
    <w:p w14:paraId="648064CA" w14:textId="795DBFC4"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6344F0">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ins w:id="5274" w:author="Weinert, Matthias (M.)" w:date="2022-02-21T10:55:00Z">
        <w:r w:rsidR="006344F0" w:rsidRPr="006344F0">
          <w:rPr>
            <w:rStyle w:val="Hervorhebung"/>
            <w:rPrChange w:id="5275" w:author="Weinert, Matthias (M.)" w:date="2022-02-21T10:55:00Z">
              <w:rPr/>
            </w:rPrChange>
          </w:rPr>
          <w:t xml:space="preserve">User Specific Data </w:t>
        </w:r>
        <w:r w:rsidR="006344F0" w:rsidRPr="006344F0">
          <w:rPr>
            <w:rStyle w:val="Hervorhebung"/>
            <w:rPrChange w:id="5276" w:author="Weinert, Matthias (M.)" w:date="2022-02-21T10:55:00Z">
              <w:rPr>
                <w:rFonts w:ascii="Courier New" w:hAnsi="Courier New" w:cs="Courier New"/>
                <w:b/>
                <w:i/>
                <w:sz w:val="26"/>
                <w:szCs w:val="28"/>
                <w:lang w:eastAsia="de-DE"/>
              </w:rPr>
            </w:rPrChange>
          </w:rPr>
          <w:t>&lt;</w:t>
        </w:r>
        <w:proofErr w:type="spellStart"/>
        <w:r w:rsidR="006344F0" w:rsidRPr="006344F0">
          <w:rPr>
            <w:rStyle w:val="Hervorhebung"/>
            <w:rPrChange w:id="5277" w:author="Weinert, Matthias (M.)" w:date="2022-02-21T10:55:00Z">
              <w:rPr>
                <w:rFonts w:ascii="Courier New" w:hAnsi="Courier New" w:cs="Courier New"/>
                <w:b/>
                <w:i/>
                <w:sz w:val="26"/>
                <w:szCs w:val="28"/>
                <w:lang w:eastAsia="de-DE"/>
              </w:rPr>
            </w:rPrChange>
          </w:rPr>
          <w:t>appdata</w:t>
        </w:r>
        <w:proofErr w:type="spellEnd"/>
        <w:r w:rsidR="006344F0" w:rsidRPr="006344F0">
          <w:rPr>
            <w:rStyle w:val="Hervorhebung"/>
            <w:rPrChange w:id="5278" w:author="Weinert, Matthias (M.)" w:date="2022-02-21T10:55:00Z">
              <w:rPr>
                <w:rFonts w:ascii="Courier New" w:hAnsi="Courier New" w:cs="Courier New"/>
                <w:b/>
                <w:i/>
                <w:sz w:val="26"/>
                <w:szCs w:val="28"/>
                <w:lang w:eastAsia="de-DE"/>
              </w:rPr>
            </w:rPrChange>
          </w:rPr>
          <w:t>/</w:t>
        </w:r>
        <w:r w:rsidR="006344F0" w:rsidRPr="006344F0">
          <w:rPr>
            <w:rFonts w:ascii="Courier New" w:hAnsi="Courier New" w:cs="Courier New"/>
            <w:i/>
            <w:sz w:val="26"/>
            <w:szCs w:val="28"/>
            <w:rPrChange w:id="5279" w:author="Weinert, Matthias (M.)" w:date="2022-02-21T10:55:00Z">
              <w:rPr>
                <w:rFonts w:ascii="Courier New" w:hAnsi="Courier New" w:cs="Courier New"/>
                <w:b/>
                <w:i/>
                <w:sz w:val="26"/>
                <w:szCs w:val="28"/>
                <w:lang w:eastAsia="de-DE"/>
              </w:rPr>
            </w:rPrChange>
          </w:rPr>
          <w:t>&gt;</w:t>
        </w:r>
      </w:ins>
      <w:del w:id="5280" w:author="Weinert, Matthias (M.)" w:date="2022-02-16T15:43:00Z">
        <w:r w:rsidR="0050351B" w:rsidRPr="0050351B" w:rsidDel="00F16E77">
          <w:rPr>
            <w:rStyle w:val="Hervorhebung"/>
          </w:rPr>
          <w:delText>User Specific Data &lt;appdata/</w:delText>
        </w:r>
        <w:r w:rsidR="0050351B" w:rsidRPr="0050351B" w:rsidDel="00F16E77">
          <w:rPr>
            <w:rFonts w:ascii="Courier New" w:hAnsi="Courier New" w:cs="Courier New"/>
            <w:i/>
            <w:sz w:val="26"/>
            <w:szCs w:val="28"/>
          </w:rPr>
          <w:delText>&gt;</w:delText>
        </w:r>
      </w:del>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r w:rsidRPr="00226A3F">
        <w:rPr>
          <w:kern w:val="22"/>
        </w:rPr>
        <w:t>data</w:t>
      </w:r>
      <w:proofErr w:type="spellEnd"/>
      <w:r>
        <w:rPr>
          <w:kern w:val="22"/>
        </w:rPr>
        <w:t>"</w:t>
      </w:r>
    </w:p>
    <w:p w14:paraId="2F60BEDB" w14:textId="2A1A949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6344F0">
        <w:t>7.2.2</w:t>
      </w:r>
      <w:r>
        <w:fldChar w:fldCharType="end"/>
      </w:r>
      <w:r>
        <w:t> </w:t>
      </w:r>
      <w:r>
        <w:fldChar w:fldCharType="begin"/>
      </w:r>
      <w:r>
        <w:instrText xml:space="preserve"> REF _Ref414560131 \h  \* MERGEFORMAT </w:instrText>
      </w:r>
      <w:r>
        <w:fldChar w:fldCharType="separate"/>
      </w:r>
      <w:ins w:id="5281" w:author="Weinert, Matthias (M.)" w:date="2022-02-21T10:55:00Z">
        <w:r w:rsidR="006344F0" w:rsidRPr="007055D9">
          <w:t xml:space="preserve">Finite Element Specific Data </w:t>
        </w:r>
        <w:r w:rsidR="006344F0" w:rsidRPr="006344F0">
          <w:rPr>
            <w:rFonts w:ascii="Courier New" w:hAnsi="Courier New" w:cs="Courier New"/>
            <w:b/>
            <w:i/>
            <w:rPrChange w:id="5282" w:author="Weinert, Matthias (M.)" w:date="2022-02-21T10:55:00Z">
              <w:rPr>
                <w:rFonts w:ascii="Courier New" w:hAnsi="Courier New" w:cs="Courier New"/>
                <w:b/>
                <w:i/>
                <w:sz w:val="26"/>
                <w:szCs w:val="28"/>
                <w:lang w:eastAsia="de-DE"/>
              </w:rPr>
            </w:rPrChange>
          </w:rPr>
          <w:t>&lt;</w:t>
        </w:r>
        <w:proofErr w:type="spellStart"/>
        <w:r w:rsidR="006344F0" w:rsidRPr="006344F0">
          <w:rPr>
            <w:rFonts w:ascii="Courier New" w:hAnsi="Courier New" w:cs="Courier New"/>
            <w:b/>
            <w:i/>
            <w:rPrChange w:id="5283" w:author="Weinert, Matthias (M.)" w:date="2022-02-21T10:55:00Z">
              <w:rPr>
                <w:rFonts w:ascii="Courier New" w:hAnsi="Courier New" w:cs="Courier New"/>
                <w:b/>
                <w:i/>
                <w:sz w:val="26"/>
                <w:szCs w:val="28"/>
                <w:lang w:eastAsia="de-DE"/>
              </w:rPr>
            </w:rPrChange>
          </w:rPr>
          <w:t>femdata</w:t>
        </w:r>
        <w:proofErr w:type="spellEnd"/>
        <w:r w:rsidR="006344F0" w:rsidRPr="006344F0">
          <w:rPr>
            <w:rFonts w:ascii="Courier New" w:hAnsi="Courier New" w:cs="Courier New"/>
            <w:b/>
            <w:i/>
            <w:rPrChange w:id="5284" w:author="Weinert, Matthias (M.)" w:date="2022-02-21T10:55:00Z">
              <w:rPr>
                <w:rFonts w:ascii="Courier New" w:hAnsi="Courier New" w:cs="Courier New"/>
                <w:b/>
                <w:i/>
                <w:sz w:val="26"/>
                <w:szCs w:val="28"/>
                <w:lang w:eastAsia="de-DE"/>
              </w:rPr>
            </w:rPrChange>
          </w:rPr>
          <w:t>/&gt;</w:t>
        </w:r>
      </w:ins>
      <w:del w:id="5285" w:author="Weinert, Matthias (M.)" w:date="2022-02-16T15:43:00Z">
        <w:r w:rsidR="0050351B" w:rsidRPr="007055D9" w:rsidDel="00F16E77">
          <w:delText xml:space="preserve">Finite Element Specific Data </w:delText>
        </w:r>
        <w:r w:rsidR="0050351B" w:rsidRPr="0050351B" w:rsidDel="00F16E77">
          <w:rPr>
            <w:rFonts w:ascii="Courier New" w:hAnsi="Courier New" w:cs="Courier New"/>
            <w:b/>
            <w:i/>
          </w:rPr>
          <w:delText>&lt;femdata/&gt;</w:delText>
        </w:r>
      </w:del>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appdata</w:t>
      </w:r>
      <w:proofErr w:type="spellEnd"/>
      <w:r w:rsidRPr="00F76AFE">
        <w:rPr>
          <w:rFonts w:ascii="Courier New" w:hAnsi="Courier New" w:cs="Courier New"/>
          <w:sz w:val="16"/>
        </w:rPr>
        <w:t>&gt;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appdata</w:t>
      </w:r>
      <w:proofErr w:type="spellEnd"/>
      <w:r w:rsidRPr="00F76AFE">
        <w:rPr>
          <w:rFonts w:ascii="Courier New" w:hAnsi="Courier New" w:cs="Courier New"/>
          <w:sz w:val="16"/>
        </w:rPr>
        <w:t>&gt;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5286" w:name="_Toc428279602"/>
      <w:bookmarkStart w:id="5287" w:name="_Toc428456348"/>
      <w:bookmarkStart w:id="5288" w:name="_Toc428537316"/>
      <w:bookmarkStart w:id="5289" w:name="_Toc428969638"/>
      <w:bookmarkStart w:id="5290" w:name="_Toc429053029"/>
      <w:bookmarkStart w:id="5291" w:name="_Toc413861930"/>
      <w:bookmarkStart w:id="5292" w:name="_Toc3557066"/>
      <w:bookmarkStart w:id="5293" w:name="_Toc34747316"/>
      <w:bookmarkStart w:id="5294" w:name="_Toc77102135"/>
      <w:bookmarkStart w:id="5295" w:name="_Toc413359617"/>
      <w:bookmarkStart w:id="5296" w:name="_Toc96333418"/>
      <w:bookmarkEnd w:id="5286"/>
      <w:bookmarkEnd w:id="5287"/>
      <w:bookmarkEnd w:id="5288"/>
      <w:bookmarkEnd w:id="5289"/>
      <w:bookmarkEnd w:id="5290"/>
      <w:r w:rsidRPr="00226A3F">
        <w:lastRenderedPageBreak/>
        <w:t>Hemming Flanges</w:t>
      </w:r>
      <w:bookmarkEnd w:id="5291"/>
      <w:bookmarkEnd w:id="5292"/>
      <w:bookmarkEnd w:id="5293"/>
      <w:bookmarkEnd w:id="5294"/>
      <w:bookmarkEnd w:id="5296"/>
    </w:p>
    <w:p w14:paraId="7D310584" w14:textId="77777777" w:rsidR="00FC68DB" w:rsidRDefault="00FC68DB" w:rsidP="00B202D2">
      <w:pPr>
        <w:pStyle w:val="berschrift3"/>
      </w:pPr>
      <w:bookmarkStart w:id="5297" w:name="_Toc413861931"/>
      <w:bookmarkStart w:id="5298" w:name="_Toc3557067"/>
      <w:bookmarkStart w:id="5299" w:name="_Toc34747317"/>
      <w:bookmarkStart w:id="5300" w:name="_Toc77102136"/>
      <w:bookmarkStart w:id="5301" w:name="_Toc96333419"/>
      <w:r>
        <w:t>Introduction</w:t>
      </w:r>
      <w:bookmarkEnd w:id="5297"/>
      <w:bookmarkEnd w:id="5298"/>
      <w:bookmarkEnd w:id="5299"/>
      <w:bookmarkEnd w:id="5300"/>
      <w:bookmarkEnd w:id="530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414E50A" w:rsidR="00FC68DB" w:rsidRDefault="00FC68DB" w:rsidP="00B202D2">
      <w:pPr>
        <w:pStyle w:val="Beschriftung"/>
        <w:rPr>
          <w:b/>
          <w:u w:val="single"/>
        </w:rPr>
      </w:pPr>
      <w:bookmarkStart w:id="5302" w:name="_Ref413858805"/>
      <w:bookmarkStart w:id="5303" w:name="_Toc413861952"/>
      <w:bookmarkStart w:id="5304" w:name="_Toc3557149"/>
      <w:bookmarkStart w:id="5305" w:name="_Toc34747402"/>
      <w:bookmarkStart w:id="5306" w:name="_Toc76030600"/>
      <w:bookmarkStart w:id="5307" w:name="_Toc94530885"/>
      <w:bookmarkStart w:id="5308" w:name="_Toc96333511"/>
      <w:r>
        <w:t xml:space="preserve">Figure </w:t>
      </w:r>
      <w:r>
        <w:fldChar w:fldCharType="begin"/>
      </w:r>
      <w:r>
        <w:instrText xml:space="preserve"> SEQ Figure \* ARABIC </w:instrText>
      </w:r>
      <w:r>
        <w:fldChar w:fldCharType="separate"/>
      </w:r>
      <w:ins w:id="5309" w:author="Weinert, Matthias (M.)" w:date="2022-02-21T10:55:00Z">
        <w:r w:rsidR="006344F0">
          <w:rPr>
            <w:noProof/>
          </w:rPr>
          <w:t>75</w:t>
        </w:r>
      </w:ins>
      <w:del w:id="5310" w:author="Weinert, Matthias (M.)" w:date="2022-02-17T14:54:00Z">
        <w:r w:rsidR="004E6643" w:rsidDel="005C101E">
          <w:rPr>
            <w:noProof/>
          </w:rPr>
          <w:delText>76</w:delText>
        </w:r>
      </w:del>
      <w:r>
        <w:fldChar w:fldCharType="end"/>
      </w:r>
      <w:bookmarkEnd w:id="5302"/>
      <w:r>
        <w:t>: The Three Regions of a Hemming</w:t>
      </w:r>
      <w:bookmarkEnd w:id="5303"/>
      <w:bookmarkEnd w:id="5304"/>
      <w:bookmarkEnd w:id="5305"/>
      <w:bookmarkEnd w:id="5306"/>
      <w:bookmarkEnd w:id="5307"/>
      <w:bookmarkEnd w:id="530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5A33928E" w:rsidR="00FC68DB" w:rsidRPr="00EB3687" w:rsidRDefault="00FC68DB" w:rsidP="00B202D2">
      <w:pPr>
        <w:pStyle w:val="Beschriftung"/>
        <w:rPr>
          <w:noProof/>
          <w:lang w:eastAsia="en-GB"/>
        </w:rPr>
      </w:pPr>
      <w:bookmarkStart w:id="5311" w:name="_Ref413850590"/>
      <w:bookmarkStart w:id="5312" w:name="_Toc413861953"/>
      <w:bookmarkStart w:id="5313" w:name="_Toc3557150"/>
      <w:bookmarkStart w:id="5314" w:name="_Toc34747403"/>
      <w:bookmarkStart w:id="5315" w:name="_Toc76030601"/>
      <w:bookmarkStart w:id="5316" w:name="_Toc94530886"/>
      <w:bookmarkStart w:id="5317" w:name="_Toc96333512"/>
      <w:r>
        <w:t xml:space="preserve">Figure </w:t>
      </w:r>
      <w:r>
        <w:fldChar w:fldCharType="begin"/>
      </w:r>
      <w:r>
        <w:instrText xml:space="preserve"> SEQ Figure \* ARABIC </w:instrText>
      </w:r>
      <w:r>
        <w:fldChar w:fldCharType="separate"/>
      </w:r>
      <w:ins w:id="5318" w:author="Weinert, Matthias (M.)" w:date="2022-02-21T10:55:00Z">
        <w:r w:rsidR="006344F0">
          <w:rPr>
            <w:noProof/>
          </w:rPr>
          <w:t>76</w:t>
        </w:r>
      </w:ins>
      <w:del w:id="5319" w:author="Weinert, Matthias (M.)" w:date="2022-02-17T14:54:00Z">
        <w:r w:rsidR="004E6643" w:rsidDel="005C101E">
          <w:rPr>
            <w:noProof/>
          </w:rPr>
          <w:delText>77</w:delText>
        </w:r>
      </w:del>
      <w:r>
        <w:fldChar w:fldCharType="end"/>
      </w:r>
      <w:bookmarkEnd w:id="531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5312"/>
      <w:bookmarkEnd w:id="5313"/>
      <w:bookmarkEnd w:id="5314"/>
      <w:bookmarkEnd w:id="5315"/>
      <w:bookmarkEnd w:id="5316"/>
      <w:bookmarkEnd w:id="5317"/>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D285A10" w:rsidR="00FC68DB" w:rsidRPr="00803403" w:rsidRDefault="00FC68DB" w:rsidP="00B202D2">
      <w:pPr>
        <w:pStyle w:val="Beschriftung"/>
      </w:pPr>
      <w:bookmarkStart w:id="5320" w:name="_Toc413861954"/>
      <w:bookmarkStart w:id="5321" w:name="_Toc3557151"/>
      <w:bookmarkStart w:id="5322" w:name="_Toc34747404"/>
      <w:bookmarkStart w:id="5323" w:name="_Toc76030602"/>
      <w:bookmarkStart w:id="5324" w:name="_Toc94530887"/>
      <w:bookmarkStart w:id="5325" w:name="_Toc96333513"/>
      <w:r w:rsidRPr="005231A8">
        <w:t xml:space="preserve">Figure </w:t>
      </w:r>
      <w:r>
        <w:fldChar w:fldCharType="begin"/>
      </w:r>
      <w:r>
        <w:instrText xml:space="preserve"> SEQ Figure \* ARABIC </w:instrText>
      </w:r>
      <w:r>
        <w:fldChar w:fldCharType="separate"/>
      </w:r>
      <w:ins w:id="5326" w:author="Weinert, Matthias (M.)" w:date="2022-02-21T10:55:00Z">
        <w:r w:rsidR="006344F0">
          <w:rPr>
            <w:noProof/>
          </w:rPr>
          <w:t>77</w:t>
        </w:r>
      </w:ins>
      <w:del w:id="5327" w:author="Weinert, Matthias (M.)" w:date="2022-02-17T14:54:00Z">
        <w:r w:rsidR="004E6643" w:rsidDel="005C101E">
          <w:rPr>
            <w:noProof/>
          </w:rPr>
          <w:delText>78</w:delText>
        </w:r>
      </w:del>
      <w:r>
        <w:fldChar w:fldCharType="end"/>
      </w:r>
      <w:r w:rsidRPr="005231A8">
        <w:t>: Adhesive Path Differs from Root Path</w:t>
      </w:r>
      <w:bookmarkEnd w:id="5320"/>
      <w:bookmarkEnd w:id="5321"/>
      <w:bookmarkEnd w:id="5322"/>
      <w:bookmarkEnd w:id="5323"/>
      <w:bookmarkEnd w:id="5324"/>
      <w:bookmarkEnd w:id="5325"/>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6BE656CF" w:rsidR="00FC68DB" w:rsidRPr="00EB3687" w:rsidRDefault="00FC68DB" w:rsidP="00B202D2">
      <w:pPr>
        <w:pStyle w:val="Beschriftung"/>
        <w:rPr>
          <w:noProof/>
          <w:lang w:eastAsia="en-GB"/>
        </w:rPr>
      </w:pPr>
      <w:bookmarkStart w:id="5328" w:name="_Toc3557152"/>
      <w:bookmarkStart w:id="5329" w:name="_Toc34747405"/>
      <w:bookmarkStart w:id="5330" w:name="_Toc76030603"/>
      <w:bookmarkStart w:id="5331" w:name="_Toc94530888"/>
      <w:bookmarkStart w:id="5332" w:name="_Toc96333514"/>
      <w:r>
        <w:t xml:space="preserve">Figure </w:t>
      </w:r>
      <w:r>
        <w:fldChar w:fldCharType="begin"/>
      </w:r>
      <w:r>
        <w:instrText xml:space="preserve"> SEQ Figure \* ARABIC </w:instrText>
      </w:r>
      <w:r>
        <w:fldChar w:fldCharType="separate"/>
      </w:r>
      <w:ins w:id="5333" w:author="Weinert, Matthias (M.)" w:date="2022-02-21T10:55:00Z">
        <w:r w:rsidR="006344F0">
          <w:rPr>
            <w:noProof/>
          </w:rPr>
          <w:t>78</w:t>
        </w:r>
      </w:ins>
      <w:del w:id="5334" w:author="Weinert, Matthias (M.)" w:date="2022-02-17T14:54:00Z">
        <w:r w:rsidR="004E6643" w:rsidDel="005C101E">
          <w:rPr>
            <w:noProof/>
          </w:rPr>
          <w:delText>79</w:delText>
        </w:r>
      </w:del>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5328"/>
      <w:bookmarkEnd w:id="5329"/>
      <w:bookmarkEnd w:id="5330"/>
      <w:bookmarkEnd w:id="5331"/>
      <w:bookmarkEnd w:id="5332"/>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5335" w:name="_Toc413861932"/>
      <w:bookmarkStart w:id="5336" w:name="_Toc3557068"/>
      <w:bookmarkStart w:id="5337" w:name="_Toc34747318"/>
      <w:bookmarkStart w:id="5338" w:name="_Toc77102137"/>
      <w:bookmarkStart w:id="5339" w:name="_Toc96333420"/>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5335"/>
      <w:bookmarkEnd w:id="5336"/>
      <w:bookmarkEnd w:id="5337"/>
      <w:bookmarkEnd w:id="5338"/>
      <w:bookmarkEnd w:id="5339"/>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1694129"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6344F0">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proofErr w:type="spellStart"/>
            <w:r>
              <w:rPr>
                <w:sz w:val="20"/>
                <w:szCs w:val="20"/>
              </w:rPr>
              <w:t>a</w:t>
            </w:r>
            <w:r w:rsidRPr="00226A3F">
              <w:rPr>
                <w:sz w:val="20"/>
                <w:szCs w:val="20"/>
              </w:rPr>
              <w:t>ppdata</w:t>
            </w:r>
            <w:proofErr w:type="spellEnd"/>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6D1546D"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6344F0">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5340" w:author="Weinert, Matthias (M.)" w:date="2022-02-21T10:55:00Z">
              <w:r w:rsidR="006344F0" w:rsidRPr="006344F0">
                <w:rPr>
                  <w:sz w:val="20"/>
                  <w:szCs w:val="20"/>
                  <w:rPrChange w:id="5341" w:author="Weinert, Matthias (M.)" w:date="2022-02-21T10:55:00Z">
                    <w:rPr/>
                  </w:rPrChange>
                </w:rPr>
                <w:t xml:space="preserve">Custom Attributes </w:t>
              </w:r>
              <w:r w:rsidR="006344F0" w:rsidRPr="007331A4">
                <w:t>list</w:t>
              </w:r>
            </w:ins>
            <w:del w:id="5342"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3C012A34" w14:textId="14396F69" w:rsidR="00FC68DB" w:rsidRDefault="00FC68DB" w:rsidP="00B202D2">
      <w:pPr>
        <w:pStyle w:val="Beschriftung"/>
        <w:spacing w:before="120"/>
      </w:pPr>
      <w:bookmarkStart w:id="5343" w:name="_Toc3566530"/>
      <w:bookmarkStart w:id="5344" w:name="_Toc34747532"/>
      <w:bookmarkStart w:id="5345" w:name="_Toc77095991"/>
      <w:bookmarkStart w:id="5346" w:name="_Toc96333649"/>
      <w:r>
        <w:t xml:space="preserve">Table </w:t>
      </w:r>
      <w:r>
        <w:fldChar w:fldCharType="begin"/>
      </w:r>
      <w:r>
        <w:instrText xml:space="preserve"> SEQ Table \* ARABIC </w:instrText>
      </w:r>
      <w:r>
        <w:fldChar w:fldCharType="separate"/>
      </w:r>
      <w:r w:rsidR="006344F0">
        <w:rPr>
          <w:noProof/>
        </w:rPr>
        <w:t>128</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5343"/>
      <w:bookmarkEnd w:id="5344"/>
      <w:bookmarkEnd w:id="5345"/>
      <w:bookmarkEnd w:id="5346"/>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2010D463"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6344F0">
        <w:t>10.1.2</w:t>
      </w:r>
      <w:r>
        <w:fldChar w:fldCharType="end"/>
      </w:r>
      <w:r>
        <w:t> </w:t>
      </w:r>
      <w:r>
        <w:fldChar w:fldCharType="begin"/>
      </w:r>
      <w:r>
        <w:instrText xml:space="preserve"> REF _Ref429050458 \h </w:instrText>
      </w:r>
      <w:r>
        <w:fldChar w:fldCharType="separate"/>
      </w:r>
      <w:ins w:id="5347" w:author="Weinert, Matthias (M.)" w:date="2022-02-21T10:55:00Z">
        <w:r w:rsidR="006344F0" w:rsidRPr="007055D9">
          <w:t>L</w:t>
        </w:r>
        <w:r w:rsidR="006344F0">
          <w:t>ocation</w:t>
        </w:r>
      </w:ins>
      <w:del w:id="5348" w:author="Weinert, Matthias (M.)" w:date="2022-02-16T15:43:00Z">
        <w:r w:rsidR="0050351B" w:rsidRPr="007055D9" w:rsidDel="00F16E77">
          <w:delText>L</w:delText>
        </w:r>
        <w:r w:rsidR="0050351B" w:rsidDel="00F16E77">
          <w:delText>ocation</w:delText>
        </w:r>
      </w:del>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proofErr w:type="spellStart"/>
      <w:r w:rsidRPr="00226A3F">
        <w:rPr>
          <w:kern w:val="22"/>
        </w:rPr>
        <w:t>appdata</w:t>
      </w:r>
      <w:proofErr w:type="spellEnd"/>
      <w:r>
        <w:rPr>
          <w:kern w:val="22"/>
        </w:rPr>
        <w:t>"</w:t>
      </w:r>
    </w:p>
    <w:p w14:paraId="2655DC80" w14:textId="61053A1C"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6344F0">
        <w:t>7.2.1</w:t>
      </w:r>
      <w:r>
        <w:fldChar w:fldCharType="end"/>
      </w:r>
      <w:r>
        <w:t> </w:t>
      </w:r>
      <w:r>
        <w:fldChar w:fldCharType="begin"/>
      </w:r>
      <w:r>
        <w:instrText xml:space="preserve"> REF _Ref429053268 \h  \* MERGEFORMAT </w:instrText>
      </w:r>
      <w:r>
        <w:fldChar w:fldCharType="separate"/>
      </w:r>
      <w:ins w:id="5349" w:author="Weinert, Matthias (M.)" w:date="2022-02-21T10:55:00Z">
        <w:r w:rsidR="006344F0" w:rsidRPr="007055D9">
          <w:t xml:space="preserve">User Specific Data </w:t>
        </w:r>
        <w:r w:rsidR="006344F0" w:rsidRPr="006344F0">
          <w:rPr>
            <w:rStyle w:val="Hervorhebung"/>
            <w:rPrChange w:id="5350" w:author="Weinert, Matthias (M.)" w:date="2022-02-21T10:55:00Z">
              <w:rPr>
                <w:rFonts w:ascii="Courier New" w:hAnsi="Courier New" w:cs="Courier New"/>
                <w:b/>
                <w:i/>
                <w:sz w:val="26"/>
                <w:szCs w:val="28"/>
                <w:lang w:eastAsia="de-DE"/>
              </w:rPr>
            </w:rPrChange>
          </w:rPr>
          <w:t>&lt;</w:t>
        </w:r>
        <w:proofErr w:type="spellStart"/>
        <w:r w:rsidR="006344F0" w:rsidRPr="006344F0">
          <w:rPr>
            <w:rStyle w:val="Hervorhebung"/>
            <w:rPrChange w:id="5351" w:author="Weinert, Matthias (M.)" w:date="2022-02-21T10:55:00Z">
              <w:rPr>
                <w:rFonts w:ascii="Courier New" w:hAnsi="Courier New" w:cs="Courier New"/>
                <w:b/>
                <w:i/>
                <w:sz w:val="26"/>
                <w:szCs w:val="28"/>
                <w:lang w:eastAsia="de-DE"/>
              </w:rPr>
            </w:rPrChange>
          </w:rPr>
          <w:t>appdata</w:t>
        </w:r>
        <w:proofErr w:type="spellEnd"/>
        <w:r w:rsidR="006344F0" w:rsidRPr="006344F0">
          <w:rPr>
            <w:rStyle w:val="Hervorhebung"/>
            <w:rPrChange w:id="5352" w:author="Weinert, Matthias (M.)" w:date="2022-02-21T10:55:00Z">
              <w:rPr>
                <w:rFonts w:ascii="Courier New" w:hAnsi="Courier New" w:cs="Courier New"/>
                <w:b/>
                <w:i/>
                <w:sz w:val="26"/>
                <w:szCs w:val="28"/>
                <w:lang w:eastAsia="de-DE"/>
              </w:rPr>
            </w:rPrChange>
          </w:rPr>
          <w:t>/</w:t>
        </w:r>
        <w:r w:rsidR="006344F0" w:rsidRPr="006344F0">
          <w:rPr>
            <w:rFonts w:ascii="Courier New" w:hAnsi="Courier New" w:cs="Courier New"/>
            <w:i/>
            <w:sz w:val="26"/>
            <w:szCs w:val="28"/>
            <w:rPrChange w:id="5353" w:author="Weinert, Matthias (M.)" w:date="2022-02-21T10:55:00Z">
              <w:rPr>
                <w:rFonts w:ascii="Courier New" w:hAnsi="Courier New" w:cs="Courier New"/>
                <w:b/>
                <w:i/>
                <w:sz w:val="26"/>
                <w:szCs w:val="28"/>
                <w:lang w:eastAsia="de-DE"/>
              </w:rPr>
            </w:rPrChange>
          </w:rPr>
          <w:t>&gt;</w:t>
        </w:r>
      </w:ins>
      <w:del w:id="5354" w:author="Weinert, Matthias (M.)" w:date="2022-02-16T15:43:00Z">
        <w:r w:rsidR="0050351B" w:rsidRPr="007055D9" w:rsidDel="00F16E77">
          <w:delText xml:space="preserve">User Specific Data </w:delText>
        </w:r>
        <w:r w:rsidR="0050351B" w:rsidRPr="0050351B" w:rsidDel="00F16E77">
          <w:rPr>
            <w:rStyle w:val="Hervorhebung"/>
          </w:rPr>
          <w:delText>&lt;appdata/</w:delText>
        </w:r>
        <w:r w:rsidR="0050351B" w:rsidRPr="0050351B" w:rsidDel="00F16E77">
          <w:rPr>
            <w:rFonts w:ascii="Courier New" w:hAnsi="Courier New" w:cs="Courier New"/>
            <w:i/>
            <w:sz w:val="26"/>
            <w:szCs w:val="28"/>
          </w:rPr>
          <w:delText>&gt;</w:delText>
        </w:r>
      </w:del>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r w:rsidRPr="00226A3F">
        <w:rPr>
          <w:kern w:val="22"/>
        </w:rPr>
        <w:t>data</w:t>
      </w:r>
      <w:proofErr w:type="spellEnd"/>
      <w:r>
        <w:rPr>
          <w:kern w:val="22"/>
        </w:rPr>
        <w:t>"</w:t>
      </w:r>
    </w:p>
    <w:p w14:paraId="527E72EF" w14:textId="37B52F6E"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6344F0">
        <w:t>7.2.2</w:t>
      </w:r>
      <w:r>
        <w:fldChar w:fldCharType="end"/>
      </w:r>
      <w:r>
        <w:t> </w:t>
      </w:r>
      <w:r>
        <w:fldChar w:fldCharType="begin"/>
      </w:r>
      <w:r>
        <w:instrText xml:space="preserve"> REF _Ref414560131 \h  \* MERGEFORMAT </w:instrText>
      </w:r>
      <w:r>
        <w:fldChar w:fldCharType="separate"/>
      </w:r>
      <w:ins w:id="5355" w:author="Weinert, Matthias (M.)" w:date="2022-02-21T10:55:00Z">
        <w:r w:rsidR="006344F0" w:rsidRPr="007055D9">
          <w:t xml:space="preserve">Finite Element Specific Data </w:t>
        </w:r>
        <w:r w:rsidR="006344F0" w:rsidRPr="006344F0">
          <w:rPr>
            <w:rFonts w:ascii="Courier New" w:hAnsi="Courier New" w:cs="Courier New"/>
            <w:b/>
            <w:i/>
            <w:rPrChange w:id="5356" w:author="Weinert, Matthias (M.)" w:date="2022-02-21T10:55:00Z">
              <w:rPr>
                <w:rFonts w:ascii="Courier New" w:hAnsi="Courier New" w:cs="Courier New"/>
                <w:b/>
                <w:i/>
                <w:sz w:val="26"/>
                <w:szCs w:val="28"/>
                <w:lang w:eastAsia="de-DE"/>
              </w:rPr>
            </w:rPrChange>
          </w:rPr>
          <w:t>&lt;</w:t>
        </w:r>
        <w:proofErr w:type="spellStart"/>
        <w:r w:rsidR="006344F0" w:rsidRPr="006344F0">
          <w:rPr>
            <w:rFonts w:ascii="Courier New" w:hAnsi="Courier New" w:cs="Courier New"/>
            <w:b/>
            <w:i/>
            <w:rPrChange w:id="5357" w:author="Weinert, Matthias (M.)" w:date="2022-02-21T10:55:00Z">
              <w:rPr>
                <w:rFonts w:ascii="Courier New" w:hAnsi="Courier New" w:cs="Courier New"/>
                <w:b/>
                <w:i/>
                <w:sz w:val="26"/>
                <w:szCs w:val="28"/>
                <w:lang w:eastAsia="de-DE"/>
              </w:rPr>
            </w:rPrChange>
          </w:rPr>
          <w:t>femdata</w:t>
        </w:r>
        <w:proofErr w:type="spellEnd"/>
        <w:r w:rsidR="006344F0" w:rsidRPr="006344F0">
          <w:rPr>
            <w:rFonts w:ascii="Courier New" w:hAnsi="Courier New" w:cs="Courier New"/>
            <w:b/>
            <w:i/>
            <w:rPrChange w:id="5358" w:author="Weinert, Matthias (M.)" w:date="2022-02-21T10:55:00Z">
              <w:rPr>
                <w:rFonts w:ascii="Courier New" w:hAnsi="Courier New" w:cs="Courier New"/>
                <w:b/>
                <w:i/>
                <w:sz w:val="26"/>
                <w:szCs w:val="28"/>
                <w:lang w:eastAsia="de-DE"/>
              </w:rPr>
            </w:rPrChange>
          </w:rPr>
          <w:t>/&gt;</w:t>
        </w:r>
      </w:ins>
      <w:del w:id="5359" w:author="Weinert, Matthias (M.)" w:date="2022-02-16T15:43:00Z">
        <w:r w:rsidR="0050351B" w:rsidRPr="007055D9" w:rsidDel="00F16E77">
          <w:delText xml:space="preserve">Finite Element Specific Data </w:delText>
        </w:r>
        <w:r w:rsidR="0050351B" w:rsidRPr="0050351B" w:rsidDel="00F16E77">
          <w:rPr>
            <w:rFonts w:ascii="Courier New" w:hAnsi="Courier New" w:cs="Courier New"/>
            <w:b/>
            <w:i/>
          </w:rPr>
          <w:delText>&lt;femdata/&gt;</w:delText>
        </w:r>
      </w:del>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690F415A" w:rsidR="00FC68DB" w:rsidRDefault="00FC68DB" w:rsidP="00B202D2">
      <w:pPr>
        <w:pStyle w:val="Beschriftung"/>
        <w:spacing w:before="120"/>
      </w:pPr>
      <w:bookmarkStart w:id="5360" w:name="_Toc413861979"/>
      <w:bookmarkStart w:id="5361" w:name="_Toc3566531"/>
      <w:bookmarkStart w:id="5362" w:name="_Toc34747533"/>
      <w:bookmarkStart w:id="5363" w:name="_Toc77095992"/>
      <w:bookmarkStart w:id="5364" w:name="_Toc96333650"/>
      <w:r>
        <w:t xml:space="preserve">Table </w:t>
      </w:r>
      <w:r>
        <w:fldChar w:fldCharType="begin"/>
      </w:r>
      <w:r>
        <w:instrText xml:space="preserve"> SEQ Table \* ARABIC </w:instrText>
      </w:r>
      <w:r>
        <w:fldChar w:fldCharType="separate"/>
      </w:r>
      <w:r w:rsidR="006344F0">
        <w:rPr>
          <w:noProof/>
        </w:rPr>
        <w:t>129</w:t>
      </w:r>
      <w:r>
        <w:fldChar w:fldCharType="end"/>
      </w:r>
      <w:r>
        <w:t xml:space="preserve">: Attributes of element </w:t>
      </w:r>
      <w:r w:rsidRPr="00F51947">
        <w:rPr>
          <w:rStyle w:val="elementdeftypeChar"/>
          <w:rFonts w:eastAsia="Calibri"/>
          <w:b w:val="0"/>
        </w:rPr>
        <w:t>&lt;hemming/&gt;</w:t>
      </w:r>
      <w:bookmarkEnd w:id="5360"/>
      <w:bookmarkEnd w:id="5361"/>
      <w:bookmarkEnd w:id="5362"/>
      <w:bookmarkEnd w:id="5363"/>
      <w:bookmarkEnd w:id="5364"/>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63D7754A"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6344F0">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ins w:id="5365" w:author="Weinert, Matthias (M.)" w:date="2022-02-21T10:55:00Z">
        <w:r w:rsidR="006344F0" w:rsidRPr="006344F0">
          <w:rPr>
            <w:lang w:val="en-US"/>
            <w:rPrChange w:id="5366" w:author="Weinert, Matthias (M.)" w:date="2022-02-21T10:55:00Z">
              <w:rPr/>
            </w:rPrChange>
          </w:rPr>
          <w:t>Element</w:t>
        </w:r>
        <w:r w:rsidR="006344F0" w:rsidRPr="006344F0">
          <w:rPr>
            <w:rStyle w:val="Hervorhebung"/>
            <w:lang w:val="en-US"/>
            <w:rPrChange w:id="5367" w:author="Weinert, Matthias (M.)" w:date="2022-02-21T10:55:00Z">
              <w:rPr/>
            </w:rPrChange>
          </w:rPr>
          <w:t xml:space="preserve"> </w:t>
        </w:r>
        <w:r w:rsidR="006344F0" w:rsidRPr="006344F0">
          <w:rPr>
            <w:rStyle w:val="Hervorhebung"/>
            <w:lang w:val="en-US"/>
            <w:rPrChange w:id="5368" w:author="Weinert, Matthias (M.)" w:date="2022-02-21T10:55:00Z">
              <w:rPr>
                <w:rFonts w:ascii="Courier New" w:hAnsi="Courier New" w:cs="Courier New"/>
                <w:b/>
              </w:rPr>
            </w:rPrChange>
          </w:rPr>
          <w:t>&lt;part/&gt;</w:t>
        </w:r>
      </w:ins>
      <w:del w:id="5369" w:author="Weinert, Matthias (M.)" w:date="2022-02-16T15:43:00Z">
        <w:r w:rsidR="0050351B" w:rsidRPr="0050351B" w:rsidDel="00F16E77">
          <w:rPr>
            <w:lang w:val="en-US"/>
          </w:rPr>
          <w:delText>Element</w:delText>
        </w:r>
        <w:r w:rsidR="0050351B" w:rsidRPr="0050351B" w:rsidDel="00F16E77">
          <w:rPr>
            <w:rStyle w:val="Hervorhebung"/>
            <w:lang w:val="en-US"/>
          </w:rPr>
          <w:delText xml:space="preserve"> &lt;part/&gt;</w:delText>
        </w:r>
      </w:del>
      <w:r>
        <w:rPr>
          <w:lang w:val="en-US"/>
        </w:rPr>
        <w:fldChar w:fldCharType="end"/>
      </w:r>
      <w:r>
        <w:rPr>
          <w:lang w:val="en-US"/>
        </w:rPr>
        <w:t>.</w:t>
      </w:r>
    </w:p>
    <w:p w14:paraId="39586273" w14:textId="6ABF5278"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6344F0">
        <w:t>10.2.4.1</w:t>
      </w:r>
      <w:r>
        <w:fldChar w:fldCharType="end"/>
      </w:r>
      <w:r>
        <w:t xml:space="preserve"> </w:t>
      </w:r>
      <w:r>
        <w:fldChar w:fldCharType="begin"/>
      </w:r>
      <w:r>
        <w:instrText xml:space="preserve"> REF _Ref414571756 \h  \* MERGEFORMAT </w:instrText>
      </w:r>
      <w:r>
        <w:fldChar w:fldCharType="separate"/>
      </w:r>
      <w:r w:rsidR="006344F0"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44DB7544" w:rsidR="00FC68DB" w:rsidRDefault="00FC68DB" w:rsidP="00B202D2">
      <w:pPr>
        <w:pStyle w:val="Beschriftung"/>
        <w:spacing w:before="120"/>
      </w:pPr>
      <w:bookmarkStart w:id="5370" w:name="_Toc413861980"/>
      <w:bookmarkStart w:id="5371" w:name="_Toc3566532"/>
      <w:bookmarkStart w:id="5372" w:name="_Toc34747534"/>
      <w:bookmarkStart w:id="5373" w:name="_Toc77095993"/>
      <w:bookmarkStart w:id="5374" w:name="_Toc96333651"/>
      <w:r>
        <w:t xml:space="preserve">Table </w:t>
      </w:r>
      <w:r>
        <w:fldChar w:fldCharType="begin"/>
      </w:r>
      <w:r>
        <w:instrText xml:space="preserve"> SEQ Table \* ARABIC </w:instrText>
      </w:r>
      <w:r>
        <w:fldChar w:fldCharType="separate"/>
      </w:r>
      <w:r w:rsidR="006344F0">
        <w:rPr>
          <w:noProof/>
        </w:rPr>
        <w:t>130</w:t>
      </w:r>
      <w:r>
        <w:fldChar w:fldCharType="end"/>
      </w:r>
      <w:r>
        <w:t>: Nested elements of</w:t>
      </w:r>
      <w:r w:rsidRPr="00687F3F">
        <w:t xml:space="preserve"> </w:t>
      </w:r>
      <w:r>
        <w:t xml:space="preserve">element </w:t>
      </w:r>
      <w:r w:rsidRPr="0079141E">
        <w:rPr>
          <w:rStyle w:val="elementdeftypeChar"/>
          <w:rFonts w:eastAsia="Calibri"/>
          <w:b w:val="0"/>
        </w:rPr>
        <w:t>&lt;hemming/&gt;</w:t>
      </w:r>
      <w:bookmarkEnd w:id="5370"/>
      <w:bookmarkEnd w:id="5371"/>
      <w:bookmarkEnd w:id="5372"/>
      <w:bookmarkEnd w:id="5373"/>
      <w:bookmarkEnd w:id="537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6E5D18AB" w:rsidR="00FC68DB" w:rsidRDefault="00FC68DB" w:rsidP="00B202D2">
      <w:pPr>
        <w:pStyle w:val="Beschriftung"/>
        <w:spacing w:before="120"/>
      </w:pPr>
      <w:bookmarkStart w:id="5375" w:name="_Toc413861981"/>
      <w:bookmarkStart w:id="5376" w:name="_Toc3566533"/>
      <w:bookmarkStart w:id="5377" w:name="_Toc34747535"/>
      <w:bookmarkStart w:id="5378" w:name="_Toc77095994"/>
      <w:bookmarkStart w:id="5379" w:name="_Toc96333652"/>
      <w:r>
        <w:t xml:space="preserve">Table </w:t>
      </w:r>
      <w:r>
        <w:fldChar w:fldCharType="begin"/>
      </w:r>
      <w:r>
        <w:instrText xml:space="preserve"> SEQ Table \* ARABIC </w:instrText>
      </w:r>
      <w:r>
        <w:fldChar w:fldCharType="separate"/>
      </w:r>
      <w:r w:rsidR="006344F0">
        <w:rPr>
          <w:noProof/>
        </w:rPr>
        <w:t>131</w:t>
      </w:r>
      <w:r>
        <w:fldChar w:fldCharType="end"/>
      </w:r>
      <w:r>
        <w:t>: Attributes of element</w:t>
      </w:r>
      <w:r w:rsidRPr="00226A3F">
        <w:t xml:space="preserve"> </w:t>
      </w:r>
      <w:r w:rsidRPr="0079141E">
        <w:rPr>
          <w:rStyle w:val="elementdeftypeChar"/>
          <w:rFonts w:eastAsia="Calibri"/>
          <w:b w:val="0"/>
        </w:rPr>
        <w:t>&lt;region/&gt;</w:t>
      </w:r>
      <w:bookmarkEnd w:id="5375"/>
      <w:bookmarkEnd w:id="5376"/>
      <w:bookmarkEnd w:id="5377"/>
      <w:bookmarkEnd w:id="5378"/>
      <w:bookmarkEnd w:id="5379"/>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0D4EB7F9" w:rsidR="00FC68DB" w:rsidRDefault="00FC68DB" w:rsidP="001B01D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ins w:id="5380" w:author="Weinert, Matthias (M.)" w:date="2022-02-21T10:55:00Z">
        <w:r w:rsidR="006344F0">
          <w:t xml:space="preserve">Figure </w:t>
        </w:r>
        <w:r w:rsidR="006344F0">
          <w:rPr>
            <w:noProof/>
          </w:rPr>
          <w:t>75</w:t>
        </w:r>
      </w:ins>
      <w:del w:id="5381" w:author="Weinert, Matthias (M.)" w:date="2022-02-17T14:54:00Z">
        <w:r w:rsidR="004E6643" w:rsidDel="005C101E">
          <w:delText xml:space="preserve">Figure </w:delText>
        </w:r>
        <w:r w:rsidR="004E6643" w:rsidDel="005C101E">
          <w:rPr>
            <w:noProof/>
          </w:rPr>
          <w:delText>76</w:delText>
        </w:r>
      </w:del>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048AC7E9"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6344F0">
        <w:rPr>
          <w:lang w:val="en-US"/>
        </w:rPr>
        <w:t>7.3.1.1</w:t>
      </w:r>
      <w:r w:rsidRPr="00C45A3A">
        <w:fldChar w:fldCharType="end"/>
      </w:r>
      <w:r w:rsidRPr="0033379A">
        <w:rPr>
          <w:lang w:val="en-US"/>
        </w:rPr>
        <w:t>) where the region’s adhesive connects to.</w:t>
      </w:r>
    </w:p>
    <w:p w14:paraId="2E0C5882" w14:textId="0B3A615E"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6344F0">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0E1890A3" w:rsidR="00FC68DB" w:rsidRDefault="00FC68DB" w:rsidP="00B202D2">
      <w:pPr>
        <w:pStyle w:val="Beschriftung"/>
        <w:spacing w:before="120"/>
        <w:rPr>
          <w:rFonts w:cs="Courier New"/>
          <w:szCs w:val="22"/>
        </w:rPr>
      </w:pPr>
      <w:bookmarkStart w:id="5382" w:name="_Toc3566534"/>
      <w:bookmarkStart w:id="5383" w:name="_Toc34747536"/>
      <w:bookmarkStart w:id="5384" w:name="_Toc77095995"/>
      <w:bookmarkStart w:id="5385" w:name="_Toc96333653"/>
      <w:r>
        <w:t xml:space="preserve">Table </w:t>
      </w:r>
      <w:r>
        <w:fldChar w:fldCharType="begin"/>
      </w:r>
      <w:r>
        <w:instrText xml:space="preserve"> SEQ Table \* ARABIC </w:instrText>
      </w:r>
      <w:r>
        <w:fldChar w:fldCharType="separate"/>
      </w:r>
      <w:r w:rsidR="006344F0">
        <w:rPr>
          <w:noProof/>
        </w:rPr>
        <w:t>132</w:t>
      </w:r>
      <w:r>
        <w:fldChar w:fldCharType="end"/>
      </w:r>
      <w:r>
        <w:t>: Nested elements of element</w:t>
      </w:r>
      <w:r w:rsidRPr="00226A3F">
        <w:t xml:space="preserve"> </w:t>
      </w:r>
      <w:r w:rsidRPr="0079141E">
        <w:rPr>
          <w:rStyle w:val="elementdeftypeChar"/>
          <w:rFonts w:eastAsia="Calibri"/>
          <w:b w:val="0"/>
        </w:rPr>
        <w:t>&lt;region/&gt;</w:t>
      </w:r>
      <w:bookmarkEnd w:id="5382"/>
      <w:bookmarkEnd w:id="5383"/>
      <w:bookmarkEnd w:id="5384"/>
      <w:bookmarkEnd w:id="5385"/>
      <w:r w:rsidRPr="0079141E">
        <w:rPr>
          <w:rStyle w:val="elementdeftypeChar"/>
          <w:rFonts w:eastAsia="Calibri"/>
          <w:b w:val="0"/>
        </w:rPr>
        <w:t xml:space="preserve"> </w:t>
      </w:r>
    </w:p>
    <w:p w14:paraId="2DD7785C" w14:textId="11EB6D2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6344F0">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6344F0"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6344F0">
        <w:t>11.2</w:t>
      </w:r>
      <w:r>
        <w:fldChar w:fldCharType="end"/>
      </w:r>
      <w:r>
        <w:t xml:space="preserve"> </w:t>
      </w:r>
      <w:r>
        <w:fldChar w:fldCharType="begin"/>
      </w:r>
      <w:r>
        <w:instrText xml:space="preserve"> REF _Ref429051261 \h  \* MERGEFORMAT </w:instrText>
      </w:r>
      <w:r>
        <w:fldChar w:fldCharType="separate"/>
      </w:r>
      <w:ins w:id="5386" w:author="Weinert, Matthias (M.)" w:date="2022-02-21T10:55:00Z">
        <w:r w:rsidR="006344F0" w:rsidRPr="00226A3F">
          <w:t xml:space="preserve">Adhesive </w:t>
        </w:r>
        <w:r w:rsidR="006344F0">
          <w:t>F</w:t>
        </w:r>
        <w:r w:rsidR="006344F0" w:rsidRPr="00226A3F">
          <w:t>aces</w:t>
        </w:r>
      </w:ins>
      <w:del w:id="5387" w:author="Weinert, Matthias (M.)" w:date="2022-02-16T15:43:00Z">
        <w:r w:rsidR="0050351B" w:rsidRPr="00226A3F" w:rsidDel="00F16E77">
          <w:delText xml:space="preserve">Adhesive </w:delText>
        </w:r>
        <w:r w:rsidR="0050351B" w:rsidDel="00F16E77">
          <w:delText>F</w:delText>
        </w:r>
        <w:r w:rsidR="0050351B" w:rsidRPr="00226A3F" w:rsidDel="00F16E77">
          <w:delText>aces</w:delText>
        </w:r>
      </w:del>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w:t>
      </w:r>
      <w:proofErr w:type="spellStart"/>
      <w:r w:rsidRPr="00157606">
        <w:rPr>
          <w:rFonts w:ascii="Courier New" w:hAnsi="Courier New" w:cs="Courier New"/>
          <w:sz w:val="16"/>
        </w:rPr>
        <w:t>connected_to</w:t>
      </w:r>
      <w:proofErr w:type="spellEnd"/>
      <w:r w:rsidRPr="00157606">
        <w:rPr>
          <w:rFonts w:ascii="Courier New" w:hAnsi="Courier New" w:cs="Courier New"/>
          <w:sz w:val="16"/>
        </w:rPr>
        <w:t>&gt;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w:t>
      </w:r>
      <w:proofErr w:type="spellStart"/>
      <w:r w:rsidRPr="00157606">
        <w:rPr>
          <w:rFonts w:ascii="Courier New" w:hAnsi="Courier New" w:cs="Courier New"/>
          <w:sz w:val="16"/>
        </w:rPr>
        <w:t>connected_to</w:t>
      </w:r>
      <w:proofErr w:type="spellEnd"/>
      <w:r w:rsidRPr="00157606">
        <w:rPr>
          <w:rFonts w:ascii="Courier New" w:hAnsi="Courier New" w:cs="Courier New"/>
          <w:sz w:val="16"/>
        </w:rPr>
        <w:t>&gt;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 xml:space="preserve">&lt;!-- adhesive's </w:t>
      </w:r>
      <w:proofErr w:type="spellStart"/>
      <w:r w:rsidRPr="007F03AE">
        <w:rPr>
          <w:rFonts w:ascii="Courier New" w:hAnsi="Courier New" w:cs="Courier New"/>
          <w:color w:val="FF0000"/>
          <w:sz w:val="16"/>
        </w:rPr>
        <w:t>appdata</w:t>
      </w:r>
      <w:proofErr w:type="spellEnd"/>
      <w:r w:rsidRPr="007F03AE">
        <w:rPr>
          <w:rFonts w:ascii="Courier New" w:hAnsi="Courier New" w:cs="Courier New"/>
          <w:color w:val="FF0000"/>
          <w:sz w:val="16"/>
        </w:rPr>
        <w:t xml:space="preserve">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 xml:space="preserve">&lt;!-- adhesive's </w:t>
      </w:r>
      <w:proofErr w:type="spellStart"/>
      <w:r w:rsidRPr="007F03AE">
        <w:rPr>
          <w:rFonts w:ascii="Courier New" w:hAnsi="Courier New" w:cs="Courier New"/>
          <w:color w:val="FF0000"/>
          <w:sz w:val="16"/>
        </w:rPr>
        <w:t>appdata</w:t>
      </w:r>
      <w:proofErr w:type="spellEnd"/>
      <w:r w:rsidRPr="007F03AE">
        <w:rPr>
          <w:rFonts w:ascii="Courier New" w:hAnsi="Courier New" w:cs="Courier New"/>
          <w:color w:val="FF0000"/>
          <w:sz w:val="16"/>
        </w:rPr>
        <w:t xml:space="preserve">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5388" w:name="_Toc428537321"/>
      <w:bookmarkStart w:id="5389" w:name="_Toc428969643"/>
      <w:bookmarkStart w:id="5390" w:name="_Toc429053034"/>
      <w:bookmarkStart w:id="5391" w:name="_Toc428537324"/>
      <w:bookmarkStart w:id="5392" w:name="_Toc428969646"/>
      <w:bookmarkStart w:id="5393" w:name="_Toc429053037"/>
      <w:bookmarkStart w:id="5394" w:name="_Toc428537325"/>
      <w:bookmarkStart w:id="5395" w:name="_Toc428969647"/>
      <w:bookmarkStart w:id="5396" w:name="_Toc429053038"/>
      <w:bookmarkStart w:id="5397" w:name="_Toc428537328"/>
      <w:bookmarkStart w:id="5398" w:name="_Toc428969650"/>
      <w:bookmarkStart w:id="5399" w:name="_Toc429053041"/>
      <w:bookmarkStart w:id="5400" w:name="_Toc428537330"/>
      <w:bookmarkStart w:id="5401" w:name="_Toc428969652"/>
      <w:bookmarkStart w:id="5402" w:name="_Toc429053043"/>
      <w:bookmarkStart w:id="5403" w:name="_Toc3557069"/>
      <w:bookmarkStart w:id="5404" w:name="_Toc34747319"/>
      <w:bookmarkStart w:id="5405" w:name="_Toc77102138"/>
      <w:bookmarkStart w:id="5406" w:name="_Toc96333421"/>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r w:rsidRPr="00226A3F">
        <w:t>Sequence Connections</w:t>
      </w:r>
      <w:bookmarkEnd w:id="5295"/>
      <w:bookmarkEnd w:id="5403"/>
      <w:bookmarkEnd w:id="5404"/>
      <w:bookmarkEnd w:id="5405"/>
      <w:bookmarkEnd w:id="540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05685CA" w:rsidR="00FC68DB" w:rsidRPr="00226A3F" w:rsidRDefault="00FC68DB" w:rsidP="00B202D2">
      <w:pPr>
        <w:pStyle w:val="Beschriftung"/>
      </w:pPr>
      <w:bookmarkStart w:id="5407" w:name="_Toc413359638"/>
      <w:bookmarkStart w:id="5408" w:name="_Toc3557153"/>
      <w:bookmarkStart w:id="5409" w:name="_Toc34747406"/>
      <w:bookmarkStart w:id="5410" w:name="_Toc76030604"/>
      <w:bookmarkStart w:id="5411" w:name="_Toc94530889"/>
      <w:bookmarkStart w:id="5412" w:name="_Toc96333515"/>
      <w:r>
        <w:t xml:space="preserve">Figure </w:t>
      </w:r>
      <w:r>
        <w:fldChar w:fldCharType="begin"/>
      </w:r>
      <w:r>
        <w:instrText xml:space="preserve"> SEQ Figure \* ARABIC </w:instrText>
      </w:r>
      <w:r>
        <w:fldChar w:fldCharType="separate"/>
      </w:r>
      <w:ins w:id="5413" w:author="Weinert, Matthias (M.)" w:date="2022-02-21T10:55:00Z">
        <w:r w:rsidR="006344F0">
          <w:rPr>
            <w:noProof/>
          </w:rPr>
          <w:t>79</w:t>
        </w:r>
      </w:ins>
      <w:del w:id="5414" w:author="Weinert, Matthias (M.)" w:date="2022-02-17T14:54:00Z">
        <w:r w:rsidR="004E6643" w:rsidDel="005C101E">
          <w:rPr>
            <w:noProof/>
          </w:rPr>
          <w:delText>80</w:delText>
        </w:r>
      </w:del>
      <w:r>
        <w:fldChar w:fldCharType="end"/>
      </w:r>
      <w:r>
        <w:t>: Sequence without margin</w:t>
      </w:r>
      <w:bookmarkEnd w:id="5407"/>
      <w:bookmarkEnd w:id="5408"/>
      <w:bookmarkEnd w:id="5409"/>
      <w:bookmarkEnd w:id="5410"/>
      <w:bookmarkEnd w:id="5411"/>
      <w:bookmarkEnd w:id="5412"/>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583CD095" w:rsidR="00FC68DB" w:rsidRPr="000F7EEA" w:rsidRDefault="00FC68DB" w:rsidP="00B202D2">
      <w:pPr>
        <w:pStyle w:val="Beschriftung"/>
        <w:rPr>
          <w:noProof/>
          <w:lang w:eastAsia="en-GB"/>
        </w:rPr>
      </w:pPr>
      <w:bookmarkStart w:id="5415" w:name="_Toc413359639"/>
      <w:bookmarkStart w:id="5416" w:name="_Toc3557154"/>
      <w:bookmarkStart w:id="5417" w:name="_Toc34747407"/>
      <w:bookmarkStart w:id="5418" w:name="_Toc76030605"/>
      <w:bookmarkStart w:id="5419" w:name="_Toc94530890"/>
      <w:bookmarkStart w:id="5420" w:name="_Toc96333516"/>
      <w:r>
        <w:t xml:space="preserve">Figure </w:t>
      </w:r>
      <w:r>
        <w:fldChar w:fldCharType="begin"/>
      </w:r>
      <w:r>
        <w:instrText xml:space="preserve"> SEQ Figure \* ARABIC </w:instrText>
      </w:r>
      <w:r>
        <w:fldChar w:fldCharType="separate"/>
      </w:r>
      <w:ins w:id="5421" w:author="Weinert, Matthias (M.)" w:date="2022-02-21T10:55:00Z">
        <w:r w:rsidR="006344F0">
          <w:rPr>
            <w:noProof/>
          </w:rPr>
          <w:t>80</w:t>
        </w:r>
      </w:ins>
      <w:del w:id="5422" w:author="Weinert, Matthias (M.)" w:date="2022-02-17T14:54:00Z">
        <w:r w:rsidR="004E6643" w:rsidDel="005C101E">
          <w:rPr>
            <w:noProof/>
          </w:rPr>
          <w:delText>81</w:delText>
        </w:r>
      </w:del>
      <w:r>
        <w:fldChar w:fldCharType="end"/>
      </w:r>
      <w:r>
        <w:t>: Sequence with</w:t>
      </w:r>
      <w:r w:rsidRPr="003F0822">
        <w:t xml:space="preserve"> margin</w:t>
      </w:r>
      <w:bookmarkEnd w:id="5415"/>
      <w:r>
        <w:t xml:space="preserve"> and spacing</w:t>
      </w:r>
      <w:bookmarkEnd w:id="5416"/>
      <w:bookmarkEnd w:id="5417"/>
      <w:bookmarkEnd w:id="5418"/>
      <w:bookmarkEnd w:id="5419"/>
      <w:bookmarkEnd w:id="5420"/>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638670B5" w:rsidR="00FC68DB" w:rsidRPr="000F7EEA" w:rsidRDefault="00FC68DB" w:rsidP="00B202D2">
      <w:pPr>
        <w:pStyle w:val="Beschriftung"/>
        <w:rPr>
          <w:noProof/>
          <w:lang w:eastAsia="en-GB"/>
        </w:rPr>
      </w:pPr>
      <w:bookmarkStart w:id="5423" w:name="_Toc3557155"/>
      <w:bookmarkStart w:id="5424" w:name="_Toc34747408"/>
      <w:bookmarkStart w:id="5425" w:name="_Toc76030606"/>
      <w:bookmarkStart w:id="5426" w:name="_Toc94530891"/>
      <w:bookmarkStart w:id="5427" w:name="_Toc96333517"/>
      <w:r>
        <w:t xml:space="preserve">Figure </w:t>
      </w:r>
      <w:r>
        <w:fldChar w:fldCharType="begin"/>
      </w:r>
      <w:r>
        <w:instrText xml:space="preserve"> SEQ Figure \* ARABIC </w:instrText>
      </w:r>
      <w:r>
        <w:fldChar w:fldCharType="separate"/>
      </w:r>
      <w:ins w:id="5428" w:author="Weinert, Matthias (M.)" w:date="2022-02-21T10:55:00Z">
        <w:r w:rsidR="006344F0">
          <w:rPr>
            <w:noProof/>
          </w:rPr>
          <w:t>81</w:t>
        </w:r>
      </w:ins>
      <w:del w:id="5429" w:author="Weinert, Matthias (M.)" w:date="2022-02-17T14:54:00Z">
        <w:r w:rsidR="004E6643" w:rsidDel="005C101E">
          <w:rPr>
            <w:noProof/>
          </w:rPr>
          <w:delText>82</w:delText>
        </w:r>
      </w:del>
      <w:r>
        <w:fldChar w:fldCharType="end"/>
      </w:r>
      <w:r>
        <w:t>: Margin relaxation</w:t>
      </w:r>
      <w:bookmarkEnd w:id="5423"/>
      <w:bookmarkEnd w:id="5424"/>
      <w:bookmarkEnd w:id="5425"/>
      <w:bookmarkEnd w:id="5426"/>
      <w:bookmarkEnd w:id="5427"/>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3BDC0AC2" w:rsidR="00FC68DB" w:rsidRPr="000F7EEA" w:rsidRDefault="00FC68DB" w:rsidP="00B202D2">
      <w:pPr>
        <w:pStyle w:val="Beschriftung"/>
        <w:rPr>
          <w:noProof/>
          <w:lang w:eastAsia="en-GB"/>
        </w:rPr>
      </w:pPr>
      <w:bookmarkStart w:id="5430" w:name="_Toc3557156"/>
      <w:bookmarkStart w:id="5431" w:name="_Toc34747409"/>
      <w:bookmarkStart w:id="5432" w:name="_Toc76030607"/>
      <w:bookmarkStart w:id="5433" w:name="_Toc94530892"/>
      <w:bookmarkStart w:id="5434" w:name="_Toc96333518"/>
      <w:r>
        <w:t xml:space="preserve">Figure </w:t>
      </w:r>
      <w:r>
        <w:fldChar w:fldCharType="begin"/>
      </w:r>
      <w:r>
        <w:instrText xml:space="preserve"> SEQ Figure \* ARABIC </w:instrText>
      </w:r>
      <w:r>
        <w:fldChar w:fldCharType="separate"/>
      </w:r>
      <w:ins w:id="5435" w:author="Weinert, Matthias (M.)" w:date="2022-02-21T10:55:00Z">
        <w:r w:rsidR="006344F0">
          <w:rPr>
            <w:noProof/>
          </w:rPr>
          <w:t>82</w:t>
        </w:r>
      </w:ins>
      <w:del w:id="5436" w:author="Weinert, Matthias (M.)" w:date="2022-02-17T14:54:00Z">
        <w:r w:rsidR="004E6643" w:rsidDel="005C101E">
          <w:rPr>
            <w:noProof/>
          </w:rPr>
          <w:delText>83</w:delText>
        </w:r>
      </w:del>
      <w:r>
        <w:fldChar w:fldCharType="end"/>
      </w:r>
      <w:r>
        <w:t>: Spacing relaxation</w:t>
      </w:r>
      <w:bookmarkEnd w:id="5430"/>
      <w:bookmarkEnd w:id="5431"/>
      <w:bookmarkEnd w:id="5432"/>
      <w:bookmarkEnd w:id="5433"/>
      <w:bookmarkEnd w:id="5434"/>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w:t>
      </w:r>
      <w:proofErr w:type="spellStart"/>
      <w:r w:rsidRPr="000F7EEA">
        <w:t>appdata</w:t>
      </w:r>
      <w:proofErr w:type="spellEnd"/>
      <w:r w:rsidRPr="000F7EEA">
        <w:t>&gt;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w:t>
      </w:r>
      <w:proofErr w:type="spellStart"/>
      <w:r w:rsidRPr="000F7EEA">
        <w:t>appdata</w:t>
      </w:r>
      <w:proofErr w:type="spellEnd"/>
      <w:r w:rsidRPr="000F7EEA">
        <w:t>&gt;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w:t>
      </w:r>
      <w:proofErr w:type="spellStart"/>
      <w:r w:rsidRPr="000F7EEA">
        <w:t>appdata</w:t>
      </w:r>
      <w:proofErr w:type="spellEnd"/>
      <w:r w:rsidRPr="000F7EEA">
        <w:t>&gt;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818B1A"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6344F0">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proofErr w:type="spellStart"/>
            <w:r>
              <w:rPr>
                <w:sz w:val="20"/>
                <w:szCs w:val="20"/>
              </w:rPr>
              <w:t>a</w:t>
            </w:r>
            <w:r w:rsidRPr="00226A3F">
              <w:rPr>
                <w:sz w:val="20"/>
                <w:szCs w:val="20"/>
              </w:rPr>
              <w:t>ppdata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8569D5E"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344F0">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5437" w:author="Weinert, Matthias (M.)" w:date="2022-02-21T10:55:00Z">
              <w:r w:rsidR="006344F0" w:rsidRPr="006344F0">
                <w:rPr>
                  <w:sz w:val="20"/>
                  <w:szCs w:val="20"/>
                  <w:rPrChange w:id="5438" w:author="Weinert, Matthias (M.)" w:date="2022-02-21T10:55:00Z">
                    <w:rPr/>
                  </w:rPrChange>
                </w:rPr>
                <w:t xml:space="preserve">Custom Attributes </w:t>
              </w:r>
              <w:r w:rsidR="006344F0" w:rsidRPr="007331A4">
                <w:t>list</w:t>
              </w:r>
            </w:ins>
            <w:del w:id="5439"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174F4A78" w14:textId="742C58CC" w:rsidR="00FC68DB" w:rsidRPr="00226A3F" w:rsidRDefault="00FC68DB" w:rsidP="00B202D2">
      <w:pPr>
        <w:pStyle w:val="Beschriftung"/>
        <w:spacing w:before="120"/>
      </w:pPr>
      <w:bookmarkStart w:id="5440" w:name="_Toc3566535"/>
      <w:bookmarkStart w:id="5441" w:name="_Toc34747537"/>
      <w:bookmarkStart w:id="5442" w:name="_Toc77095996"/>
      <w:bookmarkStart w:id="5443" w:name="_Toc96333654"/>
      <w:r>
        <w:t xml:space="preserve">Table </w:t>
      </w:r>
      <w:r>
        <w:fldChar w:fldCharType="begin"/>
      </w:r>
      <w:r>
        <w:instrText xml:space="preserve"> SEQ Table \* ARABIC </w:instrText>
      </w:r>
      <w:r>
        <w:fldChar w:fldCharType="separate"/>
      </w:r>
      <w:r w:rsidR="006344F0">
        <w:rPr>
          <w:noProof/>
        </w:rPr>
        <w:t>133</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5440"/>
      <w:bookmarkEnd w:id="5441"/>
      <w:bookmarkEnd w:id="5442"/>
      <w:bookmarkEnd w:id="5443"/>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4EBB21F" w:rsidR="00FC68DB" w:rsidRDefault="00FC68DB" w:rsidP="00B202D2">
      <w:pPr>
        <w:pStyle w:val="Beschriftung"/>
        <w:spacing w:before="120"/>
      </w:pPr>
      <w:bookmarkStart w:id="5444" w:name="_Toc3566536"/>
      <w:bookmarkStart w:id="5445" w:name="_Toc34747538"/>
      <w:bookmarkStart w:id="5446" w:name="_Toc77095997"/>
      <w:bookmarkStart w:id="5447" w:name="_Toc96333655"/>
      <w:r>
        <w:t xml:space="preserve">Table </w:t>
      </w:r>
      <w:r>
        <w:fldChar w:fldCharType="begin"/>
      </w:r>
      <w:r>
        <w:instrText xml:space="preserve"> SEQ Table \* ARABIC </w:instrText>
      </w:r>
      <w:r>
        <w:fldChar w:fldCharType="separate"/>
      </w:r>
      <w:r w:rsidR="006344F0">
        <w:rPr>
          <w:noProof/>
        </w:rPr>
        <w:t>134</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5444"/>
      <w:bookmarkEnd w:id="5445"/>
      <w:bookmarkEnd w:id="5446"/>
      <w:bookmarkEnd w:id="544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2044E3" w:rsidR="00FC68DB" w:rsidRPr="00226A3F" w:rsidRDefault="00FC68DB" w:rsidP="00B202D2">
      <w:pPr>
        <w:pStyle w:val="Beschriftung"/>
        <w:spacing w:before="120"/>
      </w:pPr>
      <w:bookmarkStart w:id="5448" w:name="_Toc3566537"/>
      <w:bookmarkStart w:id="5449" w:name="_Toc34747539"/>
      <w:bookmarkStart w:id="5450" w:name="_Toc77095998"/>
      <w:bookmarkStart w:id="5451" w:name="_Toc96333656"/>
      <w:r>
        <w:t xml:space="preserve">Table </w:t>
      </w:r>
      <w:r>
        <w:fldChar w:fldCharType="begin"/>
      </w:r>
      <w:r>
        <w:instrText xml:space="preserve"> SEQ Table \* ARABIC </w:instrText>
      </w:r>
      <w:r>
        <w:fldChar w:fldCharType="separate"/>
      </w:r>
      <w:r w:rsidR="006344F0">
        <w:rPr>
          <w:noProof/>
        </w:rPr>
        <w:t>135</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5448"/>
      <w:bookmarkEnd w:id="5449"/>
      <w:bookmarkEnd w:id="5450"/>
      <w:bookmarkEnd w:id="5451"/>
    </w:p>
    <w:p w14:paraId="6F0DFACD" w14:textId="77777777" w:rsidR="00FC68DB" w:rsidRDefault="00FC68DB" w:rsidP="00B202D2"/>
    <w:p w14:paraId="065B83EF" w14:textId="77777777" w:rsidR="00FC68DB" w:rsidRPr="00226A3F" w:rsidRDefault="00FC68DB" w:rsidP="00B202D2">
      <w:pPr>
        <w:pStyle w:val="berschrift1"/>
      </w:pPr>
      <w:bookmarkStart w:id="5452" w:name="_Toc413359618"/>
      <w:bookmarkStart w:id="5453" w:name="_Toc3557070"/>
      <w:bookmarkStart w:id="5454" w:name="_Toc34747320"/>
      <w:bookmarkStart w:id="5455" w:name="_Toc77102139"/>
      <w:bookmarkStart w:id="5456" w:name="_Toc96333422"/>
      <w:bookmarkEnd w:id="5199"/>
      <w:bookmarkEnd w:id="5200"/>
      <w:bookmarkEnd w:id="5201"/>
      <w:r w:rsidRPr="00226A3F">
        <w:t>2D connections</w:t>
      </w:r>
      <w:bookmarkEnd w:id="5452"/>
      <w:bookmarkEnd w:id="5453"/>
      <w:bookmarkEnd w:id="5454"/>
      <w:bookmarkEnd w:id="5455"/>
      <w:bookmarkEnd w:id="5456"/>
    </w:p>
    <w:p w14:paraId="7FE12C3B" w14:textId="77777777" w:rsidR="00FC68DB" w:rsidRPr="00226A3F" w:rsidRDefault="00FC68DB" w:rsidP="00B202D2">
      <w:pPr>
        <w:pStyle w:val="berschrift2"/>
      </w:pPr>
      <w:bookmarkStart w:id="5457" w:name="_Toc413359619"/>
      <w:bookmarkStart w:id="5458" w:name="_Toc3557071"/>
      <w:bookmarkStart w:id="5459" w:name="_Toc34747321"/>
      <w:bookmarkStart w:id="5460" w:name="_Toc77102140"/>
      <w:bookmarkStart w:id="5461" w:name="_Toc96333423"/>
      <w:r w:rsidRPr="00226A3F">
        <w:t>Generic Definitions</w:t>
      </w:r>
      <w:bookmarkEnd w:id="5457"/>
      <w:bookmarkEnd w:id="5458"/>
      <w:bookmarkEnd w:id="5459"/>
      <w:bookmarkEnd w:id="5460"/>
      <w:bookmarkEnd w:id="5461"/>
    </w:p>
    <w:p w14:paraId="7C6ACD6A" w14:textId="77777777" w:rsidR="00FC68DB" w:rsidRPr="00226A3F" w:rsidRDefault="00FC68DB" w:rsidP="00B202D2">
      <w:pPr>
        <w:pStyle w:val="berschrift3"/>
      </w:pPr>
      <w:bookmarkStart w:id="5462" w:name="_Toc413359620"/>
      <w:bookmarkStart w:id="5463" w:name="_Toc3557072"/>
      <w:bookmarkStart w:id="5464" w:name="_Toc34747322"/>
      <w:bookmarkStart w:id="5465" w:name="_Toc77102141"/>
      <w:bookmarkStart w:id="5466" w:name="_Toc96333424"/>
      <w:r w:rsidRPr="00226A3F">
        <w:t>Identification</w:t>
      </w:r>
      <w:bookmarkEnd w:id="5462"/>
      <w:bookmarkEnd w:id="5463"/>
      <w:bookmarkEnd w:id="5464"/>
      <w:bookmarkEnd w:id="5465"/>
      <w:bookmarkEnd w:id="5466"/>
    </w:p>
    <w:p w14:paraId="6B80BAF0" w14:textId="57EFE842"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6344F0">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5467" w:name="_Toc413359621"/>
      <w:bookmarkStart w:id="5468" w:name="_Toc3557073"/>
      <w:bookmarkStart w:id="5469" w:name="_Toc34747323"/>
      <w:bookmarkStart w:id="5470" w:name="_Toc77102142"/>
      <w:bookmarkStart w:id="5471" w:name="_Toc96333425"/>
      <w:r w:rsidRPr="00226A3F">
        <w:t>Connection Face</w:t>
      </w:r>
      <w:bookmarkEnd w:id="5467"/>
      <w:bookmarkEnd w:id="5468"/>
      <w:bookmarkEnd w:id="5469"/>
      <w:bookmarkEnd w:id="5470"/>
      <w:bookmarkEnd w:id="547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5C014380" w:rsidR="00FC68DB" w:rsidRDefault="00FC68DB" w:rsidP="00B202D2">
      <w:pPr>
        <w:pStyle w:val="Beschriftung"/>
        <w:spacing w:before="120"/>
      </w:pPr>
      <w:bookmarkStart w:id="5472" w:name="_Toc3566539"/>
      <w:bookmarkStart w:id="5473" w:name="_Toc34747541"/>
      <w:bookmarkStart w:id="5474" w:name="_Toc77096000"/>
      <w:bookmarkStart w:id="5475" w:name="_Toc96333657"/>
      <w:r>
        <w:t xml:space="preserve">Table </w:t>
      </w:r>
      <w:r>
        <w:fldChar w:fldCharType="begin"/>
      </w:r>
      <w:r>
        <w:instrText xml:space="preserve"> SEQ Table \* ARABIC </w:instrText>
      </w:r>
      <w:r>
        <w:fldChar w:fldCharType="separate"/>
      </w:r>
      <w:r w:rsidR="006344F0">
        <w:rPr>
          <w:noProof/>
        </w:rPr>
        <w:t>136</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5472"/>
      <w:bookmarkEnd w:id="5473"/>
      <w:bookmarkEnd w:id="5474"/>
      <w:bookmarkEnd w:id="547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ED38EC0" w:rsidR="00FC68DB" w:rsidRDefault="00FC68DB" w:rsidP="00B202D2">
      <w:pPr>
        <w:pStyle w:val="Beschriftung"/>
        <w:spacing w:before="120"/>
      </w:pPr>
      <w:bookmarkStart w:id="5476" w:name="_Toc3566540"/>
      <w:bookmarkStart w:id="5477" w:name="_Toc34747542"/>
      <w:bookmarkStart w:id="5478" w:name="_Toc77096001"/>
      <w:bookmarkStart w:id="5479" w:name="_Toc96333658"/>
      <w:r>
        <w:t xml:space="preserve">Table </w:t>
      </w:r>
      <w:r>
        <w:fldChar w:fldCharType="begin"/>
      </w:r>
      <w:r>
        <w:instrText xml:space="preserve"> SEQ Table \* ARABIC </w:instrText>
      </w:r>
      <w:r>
        <w:fldChar w:fldCharType="separate"/>
      </w:r>
      <w:r w:rsidR="006344F0">
        <w:rPr>
          <w:noProof/>
        </w:rPr>
        <w:t>137</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5476"/>
      <w:bookmarkEnd w:id="5477"/>
      <w:bookmarkEnd w:id="5478"/>
      <w:bookmarkEnd w:id="5479"/>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17D2E4DC" w:rsidR="00FC68DB" w:rsidRDefault="00FC68DB" w:rsidP="00B202D2">
      <w:pPr>
        <w:pStyle w:val="Beschriftung"/>
        <w:spacing w:before="120"/>
      </w:pPr>
      <w:bookmarkStart w:id="5480" w:name="_Toc3566541"/>
      <w:bookmarkStart w:id="5481" w:name="_Toc34747543"/>
      <w:bookmarkStart w:id="5482" w:name="_Toc77096002"/>
      <w:bookmarkStart w:id="5483" w:name="_Toc96333659"/>
      <w:r>
        <w:t xml:space="preserve">Table </w:t>
      </w:r>
      <w:r>
        <w:fldChar w:fldCharType="begin"/>
      </w:r>
      <w:r>
        <w:instrText xml:space="preserve"> SEQ Table \* ARABIC </w:instrText>
      </w:r>
      <w:r>
        <w:fldChar w:fldCharType="separate"/>
      </w:r>
      <w:r w:rsidR="006344F0">
        <w:rPr>
          <w:noProof/>
        </w:rPr>
        <w:t>138</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5480"/>
      <w:bookmarkEnd w:id="5481"/>
      <w:bookmarkEnd w:id="5482"/>
      <w:bookmarkEnd w:id="548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B3A75A5" w:rsidR="00FC68DB" w:rsidRPr="00226A3F" w:rsidRDefault="00FC68DB" w:rsidP="00B202D2">
      <w:pPr>
        <w:pStyle w:val="Beschriftung"/>
        <w:spacing w:before="120"/>
      </w:pPr>
      <w:bookmarkStart w:id="5484" w:name="_Toc3566542"/>
      <w:bookmarkStart w:id="5485" w:name="_Toc34747544"/>
      <w:bookmarkStart w:id="5486" w:name="_Toc77096003"/>
      <w:bookmarkStart w:id="5487" w:name="_Toc96333660"/>
      <w:r>
        <w:t xml:space="preserve">Table </w:t>
      </w:r>
      <w:r>
        <w:fldChar w:fldCharType="begin"/>
      </w:r>
      <w:r>
        <w:instrText xml:space="preserve"> SEQ Table \* ARABIC </w:instrText>
      </w:r>
      <w:r>
        <w:fldChar w:fldCharType="separate"/>
      </w:r>
      <w:r w:rsidR="006344F0">
        <w:rPr>
          <w:noProof/>
        </w:rPr>
        <w:t>139</w:t>
      </w:r>
      <w:r>
        <w:fldChar w:fldCharType="end"/>
      </w:r>
      <w:r>
        <w:t>: Attributes of element</w:t>
      </w:r>
      <w:r w:rsidRPr="00226A3F">
        <w:t xml:space="preserve"> </w:t>
      </w:r>
      <w:r w:rsidRPr="00F94FF6">
        <w:rPr>
          <w:rStyle w:val="elementdeftypeChar"/>
          <w:rFonts w:eastAsia="Calibri"/>
          <w:b w:val="0"/>
        </w:rPr>
        <w:t>&lt;face/&gt;</w:t>
      </w:r>
      <w:bookmarkEnd w:id="5484"/>
      <w:bookmarkEnd w:id="5485"/>
      <w:bookmarkEnd w:id="5486"/>
      <w:bookmarkEnd w:id="5487"/>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5488" w:name="_Toc413359622"/>
      <w:bookmarkStart w:id="5489" w:name="_Toc3557074"/>
      <w:bookmarkStart w:id="5490" w:name="_Toc34747324"/>
      <w:bookmarkStart w:id="5491" w:name="_Toc77102143"/>
      <w:bookmarkStart w:id="5492" w:name="_Toc96333426"/>
      <w:r w:rsidRPr="00226A3F">
        <w:t>Type Specification</w:t>
      </w:r>
      <w:bookmarkEnd w:id="5488"/>
      <w:bookmarkEnd w:id="5489"/>
      <w:bookmarkEnd w:id="5490"/>
      <w:bookmarkEnd w:id="5491"/>
      <w:bookmarkEnd w:id="5492"/>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0E7A1EE3"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6344F0">
              <w:rPr>
                <w:sz w:val="20"/>
                <w:szCs w:val="20"/>
              </w:rPr>
              <w:t>7.3.1.3</w:t>
            </w:r>
            <w:r>
              <w:rPr>
                <w:sz w:val="20"/>
                <w:szCs w:val="20"/>
              </w:rPr>
              <w:fldChar w:fldCharType="end"/>
            </w:r>
          </w:p>
        </w:tc>
      </w:tr>
    </w:tbl>
    <w:p w14:paraId="70F9970F" w14:textId="3F409E23" w:rsidR="00FC68DB" w:rsidRDefault="00FC68DB" w:rsidP="00B202D2">
      <w:pPr>
        <w:pStyle w:val="Beschriftung"/>
        <w:spacing w:before="120"/>
      </w:pPr>
      <w:bookmarkStart w:id="5493" w:name="_Toc3566543"/>
      <w:bookmarkStart w:id="5494" w:name="_Toc34747545"/>
      <w:bookmarkStart w:id="5495" w:name="_Toc77096004"/>
      <w:bookmarkStart w:id="5496" w:name="_Toc96333661"/>
      <w:r>
        <w:t xml:space="preserve">Table </w:t>
      </w:r>
      <w:r>
        <w:fldChar w:fldCharType="begin"/>
      </w:r>
      <w:r>
        <w:instrText xml:space="preserve"> SEQ Table \* ARABIC </w:instrText>
      </w:r>
      <w:r>
        <w:fldChar w:fldCharType="separate"/>
      </w:r>
      <w:r w:rsidR="006344F0">
        <w:rPr>
          <w:noProof/>
        </w:rPr>
        <w:t>140</w:t>
      </w:r>
      <w:r>
        <w:fldChar w:fldCharType="end"/>
      </w:r>
      <w:r>
        <w:t xml:space="preserve">: Nested elements of </w:t>
      </w:r>
      <w:r w:rsidRPr="00F94FF6">
        <w:rPr>
          <w:rStyle w:val="elementdeftypeChar"/>
          <w:rFonts w:eastAsia="Calibri"/>
          <w:b w:val="0"/>
        </w:rPr>
        <w:t>&lt;connection_2d/&gt;</w:t>
      </w:r>
      <w:bookmarkEnd w:id="5493"/>
      <w:bookmarkEnd w:id="5494"/>
      <w:bookmarkEnd w:id="5495"/>
      <w:bookmarkEnd w:id="549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5497" w:name="_Toc413359623"/>
      <w:bookmarkStart w:id="5498" w:name="_Ref414345836"/>
      <w:bookmarkStart w:id="5499" w:name="_Ref414345889"/>
      <w:bookmarkStart w:id="5500" w:name="_Ref414350043"/>
      <w:bookmarkStart w:id="5501" w:name="_Ref429051261"/>
      <w:bookmarkStart w:id="5502" w:name="_Toc3557075"/>
      <w:bookmarkStart w:id="5503" w:name="_Toc34747325"/>
      <w:bookmarkStart w:id="5504" w:name="_Toc77102144"/>
      <w:bookmarkStart w:id="5505" w:name="_Toc96333427"/>
      <w:r w:rsidRPr="00226A3F">
        <w:lastRenderedPageBreak/>
        <w:t xml:space="preserve">Adhesive </w:t>
      </w:r>
      <w:r>
        <w:t>F</w:t>
      </w:r>
      <w:r w:rsidRPr="00226A3F">
        <w:t>aces</w:t>
      </w:r>
      <w:bookmarkEnd w:id="5497"/>
      <w:bookmarkEnd w:id="5498"/>
      <w:bookmarkEnd w:id="5499"/>
      <w:bookmarkEnd w:id="5500"/>
      <w:bookmarkEnd w:id="5501"/>
      <w:bookmarkEnd w:id="5502"/>
      <w:bookmarkEnd w:id="5503"/>
      <w:bookmarkEnd w:id="5504"/>
      <w:bookmarkEnd w:id="550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8F0FD7A" w:rsidR="00FC68DB" w:rsidRPr="00226A3F" w:rsidRDefault="00FC68DB" w:rsidP="00B202D2">
      <w:pPr>
        <w:pStyle w:val="Beschriftung"/>
      </w:pPr>
      <w:bookmarkStart w:id="5506" w:name="_Toc413359640"/>
      <w:bookmarkStart w:id="5507" w:name="_Toc3557157"/>
      <w:bookmarkStart w:id="5508" w:name="_Toc34747410"/>
      <w:bookmarkStart w:id="5509" w:name="_Toc76030608"/>
      <w:bookmarkStart w:id="5510" w:name="_Toc94530893"/>
      <w:bookmarkStart w:id="5511" w:name="_Toc96333519"/>
      <w:r>
        <w:t xml:space="preserve">Figure </w:t>
      </w:r>
      <w:r>
        <w:fldChar w:fldCharType="begin"/>
      </w:r>
      <w:r>
        <w:instrText xml:space="preserve"> SEQ Figure \* ARABIC </w:instrText>
      </w:r>
      <w:r>
        <w:fldChar w:fldCharType="separate"/>
      </w:r>
      <w:ins w:id="5512" w:author="Weinert, Matthias (M.)" w:date="2022-02-21T10:55:00Z">
        <w:r w:rsidR="006344F0">
          <w:rPr>
            <w:noProof/>
          </w:rPr>
          <w:t>83</w:t>
        </w:r>
      </w:ins>
      <w:del w:id="5513" w:author="Weinert, Matthias (M.)" w:date="2022-02-17T14:54:00Z">
        <w:r w:rsidR="004E6643" w:rsidDel="005C101E">
          <w:rPr>
            <w:noProof/>
          </w:rPr>
          <w:delText>84</w:delText>
        </w:r>
      </w:del>
      <w:r>
        <w:fldChar w:fldCharType="end"/>
      </w:r>
      <w:r>
        <w:t xml:space="preserve">: Picture of an </w:t>
      </w:r>
      <w:r w:rsidR="003F1DE6">
        <w:t xml:space="preserve">sealing or </w:t>
      </w:r>
      <w:r>
        <w:t>adhesive face</w:t>
      </w:r>
      <w:bookmarkEnd w:id="5506"/>
      <w:bookmarkEnd w:id="5507"/>
      <w:bookmarkEnd w:id="5508"/>
      <w:bookmarkEnd w:id="5509"/>
      <w:bookmarkEnd w:id="5510"/>
      <w:bookmarkEnd w:id="5511"/>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proofErr w:type="spellStart"/>
            <w:r w:rsidRPr="00226A3F">
              <w:rPr>
                <w:sz w:val="20"/>
                <w:szCs w:val="20"/>
              </w:rPr>
              <w:t>appdata</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8100ABE"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344F0">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5514" w:author="Weinert, Matthias (M.)" w:date="2022-02-21T10:55:00Z">
              <w:r w:rsidR="006344F0" w:rsidRPr="006344F0">
                <w:rPr>
                  <w:sz w:val="20"/>
                  <w:szCs w:val="20"/>
                  <w:rPrChange w:id="5515" w:author="Weinert, Matthias (M.)" w:date="2022-02-21T10:55:00Z">
                    <w:rPr/>
                  </w:rPrChange>
                </w:rPr>
                <w:t xml:space="preserve">Custom Attributes </w:t>
              </w:r>
              <w:r w:rsidR="006344F0" w:rsidRPr="007331A4">
                <w:t>list</w:t>
              </w:r>
            </w:ins>
            <w:del w:id="5516" w:author="Weinert, Matthias (M.)" w:date="2022-02-16T15:43:00Z">
              <w:r w:rsidR="0050351B" w:rsidRPr="0050351B" w:rsidDel="00F16E77">
                <w:rPr>
                  <w:sz w:val="20"/>
                  <w:szCs w:val="20"/>
                </w:rPr>
                <w:delText xml:space="preserve">Custom Attributes </w:delText>
              </w:r>
              <w:r w:rsidR="0050351B" w:rsidRPr="007331A4" w:rsidDel="00F16E77">
                <w:delText>list</w:delText>
              </w:r>
            </w:del>
            <w:r w:rsidRPr="003D0E42">
              <w:rPr>
                <w:rFonts w:cs="Calibri"/>
                <w:sz w:val="20"/>
                <w:szCs w:val="20"/>
                <w:lang w:eastAsia="en-GB"/>
              </w:rPr>
              <w:fldChar w:fldCharType="end"/>
            </w:r>
          </w:p>
        </w:tc>
      </w:tr>
    </w:tbl>
    <w:p w14:paraId="2FE42924" w14:textId="1CCB4102" w:rsidR="00FC68DB" w:rsidRPr="00226A3F" w:rsidRDefault="00FC68DB" w:rsidP="00B202D2">
      <w:pPr>
        <w:pStyle w:val="Beschriftung"/>
        <w:spacing w:before="120"/>
      </w:pPr>
      <w:bookmarkStart w:id="5517" w:name="_Toc3566545"/>
      <w:bookmarkStart w:id="5518" w:name="_Toc34747547"/>
      <w:bookmarkStart w:id="5519" w:name="_Toc77096006"/>
      <w:bookmarkStart w:id="5520" w:name="_Toc96333662"/>
      <w:r>
        <w:t xml:space="preserve">Table </w:t>
      </w:r>
      <w:r>
        <w:fldChar w:fldCharType="begin"/>
      </w:r>
      <w:r>
        <w:instrText xml:space="preserve"> SEQ Table \* ARABIC </w:instrText>
      </w:r>
      <w:r>
        <w:fldChar w:fldCharType="separate"/>
      </w:r>
      <w:r w:rsidR="006344F0">
        <w:rPr>
          <w:noProof/>
        </w:rPr>
        <w:t>141</w:t>
      </w:r>
      <w:r>
        <w:fldChar w:fldCharType="end"/>
      </w:r>
      <w:r>
        <w:t>: Nested elements of element</w:t>
      </w:r>
      <w:r w:rsidRPr="00226A3F">
        <w:t xml:space="preserve"> </w:t>
      </w:r>
      <w:r w:rsidRPr="00F94FF6">
        <w:rPr>
          <w:rStyle w:val="elementdeftypeChar"/>
          <w:rFonts w:eastAsia="Calibri"/>
          <w:b w:val="0"/>
        </w:rPr>
        <w:t>&lt;connection_2d/&gt;</w:t>
      </w:r>
      <w:bookmarkEnd w:id="5517"/>
      <w:bookmarkEnd w:id="5518"/>
      <w:bookmarkEnd w:id="5519"/>
      <w:bookmarkEnd w:id="5520"/>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5A921A34" w:rsidR="00FC68DB" w:rsidRPr="00226A3F" w:rsidRDefault="00FC68DB" w:rsidP="00B202D2">
      <w:pPr>
        <w:pStyle w:val="Beschriftung"/>
        <w:spacing w:before="120"/>
      </w:pPr>
      <w:bookmarkStart w:id="5521" w:name="_Toc413359658"/>
      <w:bookmarkStart w:id="5522" w:name="_Toc3566546"/>
      <w:bookmarkStart w:id="5523" w:name="_Toc34747548"/>
      <w:bookmarkStart w:id="5524" w:name="_Toc77096007"/>
      <w:bookmarkStart w:id="5525" w:name="_Toc96333663"/>
      <w:r>
        <w:t xml:space="preserve">Table </w:t>
      </w:r>
      <w:r>
        <w:fldChar w:fldCharType="begin"/>
      </w:r>
      <w:r>
        <w:instrText xml:space="preserve"> SEQ Table \* ARABIC </w:instrText>
      </w:r>
      <w:r>
        <w:fldChar w:fldCharType="separate"/>
      </w:r>
      <w:r w:rsidR="006344F0">
        <w:rPr>
          <w:noProof/>
        </w:rPr>
        <w:t>142</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5521"/>
      <w:bookmarkEnd w:id="5522"/>
      <w:bookmarkEnd w:id="5523"/>
      <w:bookmarkEnd w:id="5524"/>
      <w:bookmarkEnd w:id="5525"/>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appdata</w:t>
      </w:r>
      <w:proofErr w:type="spellEnd"/>
      <w:r>
        <w:rPr>
          <w:rFonts w:ascii="Courier New" w:hAnsi="Courier New" w:cs="Courier New"/>
          <w:sz w:val="16"/>
        </w:rPr>
        <w:t>&gt;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appdata</w:t>
      </w:r>
      <w:proofErr w:type="spellEnd"/>
      <w:r>
        <w:rPr>
          <w:rFonts w:ascii="Courier New" w:hAnsi="Courier New" w:cs="Courier New"/>
          <w:sz w:val="16"/>
        </w:rPr>
        <w:t>&gt;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5526" w:name="_Toc3557076"/>
      <w:bookmarkStart w:id="5527" w:name="_Toc34747326"/>
      <w:bookmarkStart w:id="5528" w:name="_Toc77102147"/>
      <w:bookmarkStart w:id="5529" w:name="_Toc443470372"/>
      <w:bookmarkStart w:id="5530" w:name="_Toc450303224"/>
      <w:bookmarkStart w:id="5531" w:name="_Toc9996979"/>
      <w:bookmarkStart w:id="5532" w:name="_Toc353342679"/>
      <w:bookmarkEnd w:id="2523"/>
    </w:p>
    <w:p w14:paraId="175E8840" w14:textId="5A6AB99C" w:rsidR="002D2C85" w:rsidRPr="007055D9" w:rsidRDefault="002D2C85" w:rsidP="00B202D2">
      <w:pPr>
        <w:pStyle w:val="berschrift1"/>
      </w:pPr>
      <w:bookmarkStart w:id="5533" w:name="_Toc96333428"/>
      <w:r w:rsidRPr="007055D9">
        <w:t>Future extensions</w:t>
      </w:r>
      <w:bookmarkEnd w:id="5526"/>
      <w:bookmarkEnd w:id="5527"/>
      <w:bookmarkEnd w:id="5528"/>
      <w:bookmarkEnd w:id="5533"/>
    </w:p>
    <w:p w14:paraId="209DB769" w14:textId="77777777" w:rsidR="002D2C85" w:rsidRPr="00226A3F" w:rsidRDefault="002D2C85" w:rsidP="00B202D2">
      <w:bookmarkStart w:id="5534" w:name="_Toc338938925"/>
      <w:bookmarkStart w:id="5535" w:name="_Toc338939261"/>
      <w:r w:rsidRPr="00226A3F">
        <w:t>So far, only the abovementioned connection types with the corresponding parameters are described, which cover mainly the applications of CAD and CAE. However</w:t>
      </w:r>
      <w:r>
        <w:t>,</w:t>
      </w:r>
      <w:r w:rsidRPr="00226A3F">
        <w:t xml:space="preserve"> </w:t>
      </w:r>
      <w:proofErr w:type="spellStart"/>
      <w:r w:rsidRPr="00C10429">
        <w:t>χ</w:t>
      </w:r>
      <w:r w:rsidRPr="00226A3F">
        <w:t>MCF</w:t>
      </w:r>
      <w:proofErr w:type="spellEnd"/>
      <w:r w:rsidRPr="00226A3F">
        <w:t xml:space="preserve">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5536" w:name="_Toc338938923"/>
      <w:bookmarkStart w:id="5537" w:name="_Toc338939259"/>
      <w:bookmarkStart w:id="5538" w:name="_Toc413359625"/>
      <w:bookmarkStart w:id="5539" w:name="_Toc3557077"/>
      <w:bookmarkStart w:id="5540" w:name="_Toc34747327"/>
      <w:bookmarkStart w:id="5541" w:name="_Toc77102148"/>
      <w:bookmarkStart w:id="5542" w:name="_Toc96333429"/>
      <w:r w:rsidRPr="00226A3F">
        <w:t>Additional parameters for spot and seam welds</w:t>
      </w:r>
      <w:bookmarkEnd w:id="5536"/>
      <w:bookmarkEnd w:id="5537"/>
      <w:bookmarkEnd w:id="5538"/>
      <w:bookmarkEnd w:id="5539"/>
      <w:bookmarkEnd w:id="5540"/>
      <w:bookmarkEnd w:id="5541"/>
      <w:bookmarkEnd w:id="554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5543" w:name="_Ref338846673"/>
      <w:bookmarkStart w:id="5544" w:name="_Toc338938924"/>
      <w:bookmarkStart w:id="5545" w:name="_Toc338939260"/>
      <w:bookmarkStart w:id="5546" w:name="_Toc413359626"/>
      <w:bookmarkStart w:id="5547" w:name="_Toc3557078"/>
      <w:bookmarkStart w:id="5548" w:name="_Toc34747328"/>
      <w:bookmarkStart w:id="5549" w:name="_Toc77102149"/>
      <w:bookmarkStart w:id="5550" w:name="_Toc96333430"/>
      <w:r w:rsidRPr="00226A3F">
        <w:t>Other relevant and new joint types</w:t>
      </w:r>
      <w:bookmarkEnd w:id="5543"/>
      <w:bookmarkEnd w:id="5544"/>
      <w:bookmarkEnd w:id="5545"/>
      <w:bookmarkEnd w:id="5546"/>
      <w:bookmarkEnd w:id="5547"/>
      <w:bookmarkEnd w:id="5548"/>
      <w:bookmarkEnd w:id="5549"/>
      <w:bookmarkEnd w:id="555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proofErr w:type="spellStart"/>
      <w:r w:rsidRPr="00C10429">
        <w:t>χ</w:t>
      </w:r>
      <w:r w:rsidRPr="00226A3F">
        <w:t>MCF</w:t>
      </w:r>
      <w:proofErr w:type="spellEnd"/>
      <w:r w:rsidRPr="00226A3F">
        <w:t xml:space="preserve">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5551" w:name="_Ref69238344"/>
      <w:bookmarkStart w:id="5552" w:name="_Toc77102146"/>
      <w:bookmarkEnd w:id="5534"/>
      <w:bookmarkEnd w:id="5535"/>
      <w:r>
        <w:rPr>
          <w:lang w:val="en-US"/>
        </w:rPr>
        <w:lastRenderedPageBreak/>
        <w:br/>
      </w:r>
      <w:bookmarkStart w:id="5553" w:name="_Toc96333431"/>
      <w:r w:rsidRPr="0036320E">
        <w:rPr>
          <w:b w:val="0"/>
          <w:bCs/>
          <w:lang w:val="en-US"/>
        </w:rPr>
        <w:t>(informative)</w:t>
      </w:r>
      <w:r>
        <w:rPr>
          <w:lang w:val="en-US"/>
        </w:rPr>
        <w:br/>
      </w:r>
      <w:r>
        <w:rPr>
          <w:lang w:val="en-US"/>
        </w:rPr>
        <w:br/>
      </w:r>
      <w:r w:rsidRPr="0036320E">
        <w:rPr>
          <w:lang w:val="en-US"/>
        </w:rPr>
        <w:t>Derivation of Formulae used for Regular Intermittent Welds</w:t>
      </w:r>
      <w:bookmarkEnd w:id="5551"/>
      <w:bookmarkEnd w:id="5552"/>
      <w:bookmarkEnd w:id="555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727835"/>
                    </a:xfrm>
                    <a:prstGeom prst="rect">
                      <a:avLst/>
                    </a:prstGeom>
                  </pic:spPr>
                </pic:pic>
              </a:graphicData>
            </a:graphic>
          </wp:inline>
        </w:drawing>
      </w:r>
    </w:p>
    <w:p w14:paraId="5B85766D" w14:textId="7674A619" w:rsidR="0036320E" w:rsidRDefault="0036320E" w:rsidP="0036320E">
      <w:pPr>
        <w:pStyle w:val="Beschriftung"/>
      </w:pPr>
      <w:bookmarkStart w:id="5554" w:name="_Toc76030609"/>
      <w:bookmarkStart w:id="5555" w:name="_Toc94530894"/>
      <w:bookmarkStart w:id="5556" w:name="_Toc96333520"/>
      <w:r>
        <w:t xml:space="preserve">Figure </w:t>
      </w:r>
      <w:r>
        <w:fldChar w:fldCharType="begin"/>
      </w:r>
      <w:r>
        <w:instrText xml:space="preserve"> SEQ Figure \* ARABIC </w:instrText>
      </w:r>
      <w:r>
        <w:fldChar w:fldCharType="separate"/>
      </w:r>
      <w:ins w:id="5557" w:author="Weinert, Matthias (M.)" w:date="2022-02-21T10:55:00Z">
        <w:r w:rsidR="006344F0">
          <w:rPr>
            <w:noProof/>
          </w:rPr>
          <w:t>84</w:t>
        </w:r>
      </w:ins>
      <w:del w:id="5558" w:author="Weinert, Matthias (M.)" w:date="2022-02-17T14:54:00Z">
        <w:r w:rsidR="004E6643" w:rsidDel="005C101E">
          <w:rPr>
            <w:noProof/>
          </w:rPr>
          <w:delText>85</w:delText>
        </w:r>
      </w:del>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5554"/>
      <w:bookmarkEnd w:id="5555"/>
      <w:bookmarkEnd w:id="5556"/>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59450" cy="1421403"/>
                    </a:xfrm>
                    <a:prstGeom prst="rect">
                      <a:avLst/>
                    </a:prstGeom>
                  </pic:spPr>
                </pic:pic>
              </a:graphicData>
            </a:graphic>
          </wp:inline>
        </w:drawing>
      </w:r>
    </w:p>
    <w:p w14:paraId="33E62F61" w14:textId="06175300" w:rsidR="0036320E" w:rsidRDefault="0036320E" w:rsidP="0036320E">
      <w:pPr>
        <w:pStyle w:val="Beschriftung"/>
      </w:pPr>
      <w:bookmarkStart w:id="5559" w:name="_Toc76030610"/>
      <w:bookmarkStart w:id="5560" w:name="_Toc94530895"/>
      <w:bookmarkStart w:id="5561" w:name="_Toc96333521"/>
      <w:r>
        <w:t xml:space="preserve">Figure </w:t>
      </w:r>
      <w:r>
        <w:fldChar w:fldCharType="begin"/>
      </w:r>
      <w:r>
        <w:instrText xml:space="preserve"> SEQ Figure \* ARABIC </w:instrText>
      </w:r>
      <w:r>
        <w:fldChar w:fldCharType="separate"/>
      </w:r>
      <w:ins w:id="5562" w:author="Weinert, Matthias (M.)" w:date="2022-02-21T10:55:00Z">
        <w:r w:rsidR="006344F0">
          <w:rPr>
            <w:noProof/>
          </w:rPr>
          <w:t>85</w:t>
        </w:r>
      </w:ins>
      <w:del w:id="5563" w:author="Weinert, Matthias (M.)" w:date="2022-02-17T14:54:00Z">
        <w:r w:rsidR="004E6643" w:rsidDel="005C101E">
          <w:rPr>
            <w:noProof/>
          </w:rPr>
          <w:delText>86</w:delText>
        </w:r>
      </w:del>
      <w:r>
        <w:fldChar w:fldCharType="end"/>
      </w:r>
      <w:r>
        <w:t xml:space="preserve">: A regular intermittent weld with </w:t>
      </w:r>
      <w:r w:rsidRPr="00FC57E0">
        <w:t>'n'</w:t>
      </w:r>
      <w:r>
        <w:t xml:space="preserve"> segments and </w:t>
      </w:r>
      <w:r w:rsidRPr="00FC57E0">
        <w:t>'n-1'</w:t>
      </w:r>
      <w:r>
        <w:t xml:space="preserve"> spacings between segments.</w:t>
      </w:r>
      <w:bookmarkEnd w:id="5559"/>
      <w:bookmarkEnd w:id="5560"/>
      <w:bookmarkEnd w:id="5561"/>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67674E"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50CE360" w:rsidR="0036320E" w:rsidRDefault="0036320E" w:rsidP="0007274A">
            <w:pPr>
              <w:pStyle w:val="Beschriftung"/>
              <w:jc w:val="right"/>
            </w:pPr>
            <w:bookmarkStart w:id="5564" w:name="_Ref69246368"/>
            <w:r>
              <w:t xml:space="preserve">Equation </w:t>
            </w:r>
            <w:r>
              <w:fldChar w:fldCharType="begin"/>
            </w:r>
            <w:r>
              <w:instrText xml:space="preserve"> SEQ Equation \* ARABIC </w:instrText>
            </w:r>
            <w:r>
              <w:fldChar w:fldCharType="separate"/>
            </w:r>
            <w:r w:rsidR="006344F0">
              <w:rPr>
                <w:noProof/>
              </w:rPr>
              <w:t>1</w:t>
            </w:r>
            <w:r>
              <w:fldChar w:fldCharType="end"/>
            </w:r>
            <w:bookmarkEnd w:id="5564"/>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20982455" w:rsidR="0036320E" w:rsidRDefault="0036320E" w:rsidP="0007274A">
            <w:pPr>
              <w:pStyle w:val="Beschriftung"/>
              <w:jc w:val="right"/>
            </w:pPr>
            <w:bookmarkStart w:id="5565" w:name="_Ref69243596"/>
            <w:r>
              <w:t xml:space="preserve">Equation </w:t>
            </w:r>
            <w:r>
              <w:fldChar w:fldCharType="begin"/>
            </w:r>
            <w:r>
              <w:instrText xml:space="preserve"> SEQ Equation \* ARABIC </w:instrText>
            </w:r>
            <w:r>
              <w:fldChar w:fldCharType="separate"/>
            </w:r>
            <w:r w:rsidR="006344F0">
              <w:rPr>
                <w:noProof/>
              </w:rPr>
              <w:t>2</w:t>
            </w:r>
            <w:r>
              <w:fldChar w:fldCharType="end"/>
            </w:r>
            <w:bookmarkEnd w:id="5565"/>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w:t>
      </w:r>
      <w:proofErr w:type="spellStart"/>
      <w:r>
        <w:t>χMCF</w:t>
      </w:r>
      <w:proofErr w:type="spellEnd"/>
      <w:r>
        <w:t xml:space="preserve">.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0CC87333"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6344F0">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67674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67674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CD1CE21"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6344F0">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67674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67674E"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66948FD2" w:rsidR="0036320E" w:rsidRDefault="0036320E" w:rsidP="0007274A">
            <w:pPr>
              <w:jc w:val="center"/>
            </w:pPr>
            <w:r>
              <w:fldChar w:fldCharType="begin"/>
            </w:r>
            <w:r>
              <w:instrText xml:space="preserve"> REF _Ref69246368 \h </w:instrText>
            </w:r>
            <w:r>
              <w:fldChar w:fldCharType="separate"/>
            </w:r>
            <w:r w:rsidR="006344F0">
              <w:t xml:space="preserve">Equation </w:t>
            </w:r>
            <w:r w:rsidR="006344F0">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67674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67674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7003F9F6" w:rsidR="0036320E" w:rsidRPr="00AB3D78" w:rsidRDefault="0036320E" w:rsidP="0007274A">
            <w:pPr>
              <w:pStyle w:val="Beschriftung"/>
              <w:jc w:val="right"/>
            </w:pPr>
            <w:bookmarkStart w:id="5566" w:name="_Ref69248254"/>
            <w:r>
              <w:t xml:space="preserve">Equation </w:t>
            </w:r>
            <w:r>
              <w:fldChar w:fldCharType="begin"/>
            </w:r>
            <w:r>
              <w:instrText xml:space="preserve"> SEQ Equation \* ARABIC </w:instrText>
            </w:r>
            <w:r>
              <w:fldChar w:fldCharType="separate"/>
            </w:r>
            <w:r w:rsidR="006344F0">
              <w:rPr>
                <w:noProof/>
              </w:rPr>
              <w:t>3</w:t>
            </w:r>
            <w:r>
              <w:fldChar w:fldCharType="end"/>
            </w:r>
            <w:bookmarkEnd w:id="5566"/>
          </w:p>
        </w:tc>
      </w:tr>
      <w:tr w:rsidR="0036320E" w14:paraId="5028CFE3" w14:textId="77777777" w:rsidTr="0007274A">
        <w:tc>
          <w:tcPr>
            <w:tcW w:w="2903" w:type="dxa"/>
            <w:vAlign w:val="center"/>
          </w:tcPr>
          <w:p w14:paraId="0DA13778" w14:textId="54986CD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6344F0">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67674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3AAA549" w:rsidR="0036320E" w:rsidRDefault="0036320E" w:rsidP="0007274A">
            <w:pPr>
              <w:keepNext/>
              <w:jc w:val="center"/>
            </w:pPr>
            <w:r>
              <w:t xml:space="preserve">substituted </w:t>
            </w:r>
            <w:r>
              <w:fldChar w:fldCharType="begin"/>
            </w:r>
            <w:r>
              <w:instrText xml:space="preserve"> REF _Ref69248254 \h </w:instrText>
            </w:r>
            <w:r>
              <w:fldChar w:fldCharType="separate"/>
            </w:r>
            <w:r w:rsidR="006344F0">
              <w:t xml:space="preserve">Equation </w:t>
            </w:r>
            <w:r w:rsidR="006344F0">
              <w:rPr>
                <w:noProof/>
              </w:rPr>
              <w:t>3</w:t>
            </w:r>
            <w:r>
              <w:fldChar w:fldCharType="end"/>
            </w:r>
          </w:p>
        </w:tc>
      </w:tr>
      <w:tr w:rsidR="0036320E" w14:paraId="1AD25753" w14:textId="77777777" w:rsidTr="0007274A">
        <w:tc>
          <w:tcPr>
            <w:tcW w:w="2903" w:type="dxa"/>
          </w:tcPr>
          <w:p w14:paraId="400C0C13" w14:textId="77777777" w:rsidR="0036320E" w:rsidRPr="00A72019" w:rsidRDefault="0067674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67674E"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67674E"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67674E"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5567" w:name="_Toc96333432"/>
      <w:r w:rsidRPr="0007274A">
        <w:rPr>
          <w:b w:val="0"/>
          <w:bCs/>
          <w:lang w:val="en-US"/>
        </w:rPr>
        <w:t>(informative)</w:t>
      </w:r>
      <w:r>
        <w:rPr>
          <w:lang w:val="en-US"/>
        </w:rPr>
        <w:br/>
      </w:r>
      <w:r>
        <w:rPr>
          <w:lang w:val="en-US"/>
        </w:rPr>
        <w:br/>
      </w:r>
      <w:bookmarkStart w:id="5568" w:name="_Hlk83050013"/>
      <w:r w:rsidR="00741F4D">
        <w:rPr>
          <w:lang w:val="en-US"/>
        </w:rPr>
        <w:t>Federative</w:t>
      </w:r>
      <w:r w:rsidR="00F94939">
        <w:rPr>
          <w:lang w:val="en-US"/>
        </w:rPr>
        <w:t xml:space="preserve"> use of </w:t>
      </w:r>
      <w:proofErr w:type="spellStart"/>
      <w:r w:rsidR="00741F4D" w:rsidRPr="007836EA">
        <w:t>χ</w:t>
      </w:r>
      <w:r w:rsidR="00741F4D">
        <w:t>MCF</w:t>
      </w:r>
      <w:proofErr w:type="spellEnd"/>
      <w:r w:rsidR="00741F4D">
        <w:rPr>
          <w:lang w:val="en-US"/>
        </w:rPr>
        <w:t xml:space="preserve"> with </w:t>
      </w:r>
      <w:r w:rsidR="006F7241">
        <w:rPr>
          <w:lang w:val="en-US"/>
        </w:rPr>
        <w:t>ISO 10303-242</w:t>
      </w:r>
      <w:bookmarkEnd w:id="5567"/>
      <w:bookmarkEnd w:id="5568"/>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proofErr w:type="spellStart"/>
      <w:r w:rsidR="00B42AD7">
        <w:t>χMCF</w:t>
      </w:r>
      <w:proofErr w:type="spellEnd"/>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5569" w:name="_Toc96333433"/>
      <w:r>
        <w:t>General principles</w:t>
      </w:r>
      <w:bookmarkEnd w:id="5569"/>
      <w:r w:rsidR="00B42AD7">
        <w:t xml:space="preserve"> </w:t>
      </w:r>
    </w:p>
    <w:p w14:paraId="10A5DA44" w14:textId="30215EAD" w:rsidR="00B42AD7" w:rsidRDefault="00B42AD7" w:rsidP="00B42AD7">
      <w:pPr>
        <w:rPr>
          <w:ins w:id="5570" w:author="Dr. Carsten Franke" w:date="2021-10-20T11:29:00Z"/>
        </w:rPr>
      </w:pPr>
      <w:ins w:id="5571" w:author="Dr. Carsten Franke" w:date="2021-10-20T11:29:00Z">
        <w:r>
          <w:t xml:space="preserve">Following general principles apply to the </w:t>
        </w:r>
        <w:r w:rsidRPr="004163E0">
          <w:t xml:space="preserve">federated use of </w:t>
        </w:r>
      </w:ins>
      <w:proofErr w:type="spellStart"/>
      <w:ins w:id="5572" w:author="Dr. Carsten Franke" w:date="2021-11-03T23:09:00Z">
        <w:r w:rsidR="000277B7">
          <w:t>χMCF</w:t>
        </w:r>
        <w:proofErr w:type="spellEnd"/>
        <w:r w:rsidR="000277B7">
          <w:t xml:space="preserve"> </w:t>
        </w:r>
      </w:ins>
      <w:ins w:id="5573"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5574" w:author="Dr. Carsten Franke" w:date="2021-10-20T11:31:00Z"/>
        </w:rPr>
      </w:pPr>
      <w:ins w:id="5575" w:author="Dr. Carsten Franke" w:date="2021-10-20T11:31:00Z">
        <w:r>
          <w:t xml:space="preserve">Both standard definitions stay unchanged. </w:t>
        </w:r>
      </w:ins>
      <w:ins w:id="5576"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5577" w:author="Dr. Carsten Franke" w:date="2021-10-20T11:35:00Z"/>
        </w:rPr>
      </w:pPr>
      <w:ins w:id="5578" w:author="Dr. Carsten Franke" w:date="2021-10-20T11:34:00Z">
        <w:r w:rsidRPr="008D52DC">
          <w:t>Clearly defined and delimited roles are assigned to both standards.</w:t>
        </w:r>
      </w:ins>
      <w:ins w:id="5579" w:author="Dr. Carsten Franke" w:date="2021-10-20T11:33:00Z">
        <w:r>
          <w:t xml:space="preserve"> </w:t>
        </w:r>
      </w:ins>
    </w:p>
    <w:p w14:paraId="16C90303" w14:textId="75B37985" w:rsidR="008D52DC" w:rsidRDefault="008D52DC" w:rsidP="001B01D6">
      <w:pPr>
        <w:pStyle w:val="Listenabsatz"/>
        <w:numPr>
          <w:ilvl w:val="0"/>
          <w:numId w:val="59"/>
        </w:numPr>
        <w:rPr>
          <w:ins w:id="5580" w:author="Dr. Carsten Franke" w:date="2021-10-20T11:43:00Z"/>
        </w:rPr>
      </w:pPr>
      <w:ins w:id="5581" w:author="Dr. Carsten Franke" w:date="2021-10-20T11:35:00Z">
        <w:r w:rsidRPr="008D52DC">
          <w:t xml:space="preserve">Redundancies </w:t>
        </w:r>
      </w:ins>
      <w:ins w:id="5582" w:author="Dr. Carsten Franke" w:date="2021-10-20T11:46:00Z">
        <w:r w:rsidR="00D44CF6">
          <w:t>must</w:t>
        </w:r>
      </w:ins>
      <w:ins w:id="5583"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5584" w:author="Dr. Carsten Franke" w:date="2021-10-20T11:31:00Z"/>
        </w:rPr>
      </w:pPr>
      <w:ins w:id="5585" w:author="Dr. Carsten Franke" w:date="2021-10-20T11:43:00Z">
        <w:r>
          <w:t xml:space="preserve">In case of </w:t>
        </w:r>
      </w:ins>
      <w:ins w:id="5586" w:author="Dr. Carsten Franke" w:date="2021-10-20T11:44:00Z">
        <w:r>
          <w:t>u</w:t>
        </w:r>
      </w:ins>
      <w:ins w:id="5587" w:author="Dr. Carsten Franke" w:date="2021-10-20T11:43:00Z">
        <w:r>
          <w:t>navoidable redundancies</w:t>
        </w:r>
      </w:ins>
      <w:ins w:id="5588" w:author="Dr. Carsten Franke" w:date="2021-10-20T11:44:00Z">
        <w:r>
          <w:t xml:space="preserve">, there must be no </w:t>
        </w:r>
      </w:ins>
      <w:ins w:id="5589" w:author="Dr. Carsten Franke" w:date="2021-10-20T11:45:00Z">
        <w:r w:rsidR="007A68CF" w:rsidRPr="007A68CF">
          <w:t xml:space="preserve">inconsistencies </w:t>
        </w:r>
      </w:ins>
      <w:ins w:id="5590" w:author="Dr. Carsten Franke" w:date="2021-10-20T11:44:00Z">
        <w:r>
          <w:t xml:space="preserve">within the set of </w:t>
        </w:r>
      </w:ins>
      <w:ins w:id="5591" w:author="Dr. Carsten Franke" w:date="2021-10-20T11:47:00Z">
        <w:r w:rsidR="00842882" w:rsidRPr="00842882">
          <w:t>federatively</w:t>
        </w:r>
        <w:r w:rsidR="00842882">
          <w:t xml:space="preserve"> </w:t>
        </w:r>
      </w:ins>
      <w:ins w:id="5592" w:author="Dr. Carsten Franke" w:date="2021-10-20T11:44:00Z">
        <w:r>
          <w:t>use</w:t>
        </w:r>
      </w:ins>
      <w:ins w:id="5593" w:author="Dr. Carsten Franke" w:date="2021-10-21T10:34:00Z">
        <w:r w:rsidR="00B318B6">
          <w:t>d</w:t>
        </w:r>
      </w:ins>
      <w:ins w:id="5594" w:author="Dr. Carsten Franke" w:date="2021-10-20T11:44:00Z">
        <w:r>
          <w:t xml:space="preserve"> files. </w:t>
        </w:r>
      </w:ins>
    </w:p>
    <w:p w14:paraId="3BCD4F55" w14:textId="03173BDA" w:rsidR="006F7241" w:rsidRDefault="00434959" w:rsidP="00B42AD7">
      <w:pPr>
        <w:rPr>
          <w:ins w:id="5595" w:author="Dr. Carsten Franke" w:date="2021-10-20T11:37:00Z"/>
        </w:rPr>
      </w:pPr>
      <w:ins w:id="5596"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5597" w:author="Dr. Carsten Franke" w:date="2021-10-20T11:41:00Z"/>
        </w:rPr>
      </w:pPr>
      <w:ins w:id="5598" w:author="Dr. Carsten Franke" w:date="2021-10-20T11:38:00Z">
        <w:r w:rsidRPr="00E26B6D">
          <w:t>ISO 10303-242</w:t>
        </w:r>
        <w:r>
          <w:t xml:space="preserve"> </w:t>
        </w:r>
      </w:ins>
      <w:ins w:id="5599" w:author="Dr. Carsten Franke" w:date="2021-10-20T11:40:00Z">
        <w:r>
          <w:t xml:space="preserve">contains the usual PLM-type information. </w:t>
        </w:r>
      </w:ins>
      <w:ins w:id="5600" w:author="Dr. Carsten Franke" w:date="2021-10-21T10:34:00Z">
        <w:r w:rsidR="00A5143B">
          <w:t>E</w:t>
        </w:r>
      </w:ins>
      <w:ins w:id="5601" w:author="Dr. Carsten Franke" w:date="2021-10-20T11:40:00Z">
        <w:r>
          <w:t xml:space="preserve">specially, it </w:t>
        </w:r>
      </w:ins>
      <w:ins w:id="5602" w:author="Dr. Carsten Franke" w:date="2021-10-20T11:38:00Z">
        <w:r>
          <w:t>references the relevant files (let it be CAD native</w:t>
        </w:r>
      </w:ins>
      <w:ins w:id="5603" w:author="Dr. Carsten Franke" w:date="2021-10-20T11:39:00Z">
        <w:r>
          <w:t xml:space="preserve"> or standard</w:t>
        </w:r>
      </w:ins>
      <w:ins w:id="5604" w:author="Dr. Carsten Franke" w:date="2021-10-20T11:38:00Z">
        <w:r>
          <w:t xml:space="preserve">, </w:t>
        </w:r>
      </w:ins>
      <w:ins w:id="5605" w:author="Dr. Carsten Franke" w:date="2021-10-20T11:39:00Z">
        <w:r>
          <w:t xml:space="preserve">visualization or </w:t>
        </w:r>
        <w:proofErr w:type="spellStart"/>
        <w:r>
          <w:t>χMCF</w:t>
        </w:r>
        <w:proofErr w:type="spellEnd"/>
        <w:r>
          <w:t xml:space="preserve">) and </w:t>
        </w:r>
      </w:ins>
      <w:ins w:id="5606" w:author="Dr. Carsten Franke" w:date="2021-10-20T11:38:00Z">
        <w:r>
          <w:t>defines</w:t>
        </w:r>
      </w:ins>
      <w:ins w:id="5607" w:author="Dr. Carsten Franke" w:date="2021-10-20T11:39:00Z">
        <w:r>
          <w:t xml:space="preserve"> the location in space, where their content </w:t>
        </w:r>
      </w:ins>
      <w:ins w:id="5608" w:author="Dr. Carsten Franke" w:date="2021-10-20T11:40:00Z">
        <w:r>
          <w:t>must be instantiated (geometric transformations)</w:t>
        </w:r>
      </w:ins>
      <w:ins w:id="5609" w:author="Dr. Carsten Franke" w:date="2021-10-20T11:47:00Z">
        <w:r w:rsidR="0099082A">
          <w:t>.</w:t>
        </w:r>
      </w:ins>
      <w:ins w:id="5610" w:author="Dr. Carsten Franke" w:date="2021-10-20T11:40:00Z">
        <w:r>
          <w:t xml:space="preserve"> </w:t>
        </w:r>
      </w:ins>
    </w:p>
    <w:p w14:paraId="3A9EED33" w14:textId="159C9023" w:rsidR="00E26B6D" w:rsidRDefault="00E26B6D" w:rsidP="001B01D6">
      <w:pPr>
        <w:pStyle w:val="Listenabsatz"/>
        <w:numPr>
          <w:ilvl w:val="0"/>
          <w:numId w:val="60"/>
        </w:numPr>
        <w:rPr>
          <w:ins w:id="5611" w:author="Dr. Carsten Franke" w:date="2021-10-20T11:49:00Z"/>
        </w:rPr>
      </w:pPr>
      <w:proofErr w:type="spellStart"/>
      <w:ins w:id="5612" w:author="Dr. Carsten Franke" w:date="2021-10-20T11:41:00Z">
        <w:r>
          <w:t>χMCF</w:t>
        </w:r>
        <w:proofErr w:type="spellEnd"/>
        <w:r>
          <w:t xml:space="preserve"> contains </w:t>
        </w:r>
      </w:ins>
      <w:ins w:id="5613" w:author="Dr. Carsten Franke" w:date="2021-10-20T15:19:00Z">
        <w:r w:rsidR="00BF4937">
          <w:t>geometrical (position, orientation, lengt</w:t>
        </w:r>
      </w:ins>
      <w:ins w:id="5614" w:author="Dr. Carsten Franke" w:date="2021-10-20T15:20:00Z">
        <w:r w:rsidR="00BF4937">
          <w:t xml:space="preserve">h, …), </w:t>
        </w:r>
      </w:ins>
      <w:ins w:id="5615" w:author="Dr. Carsten Franke" w:date="2021-10-20T11:41:00Z">
        <w:r>
          <w:t xml:space="preserve">technical information </w:t>
        </w:r>
      </w:ins>
      <w:ins w:id="5616" w:author="Dr. Carsten Franke" w:date="2021-10-20T11:42:00Z">
        <w:r>
          <w:t>of connecting elements</w:t>
        </w:r>
      </w:ins>
      <w:ins w:id="5617" w:author="Dr. Carsten Franke" w:date="2021-10-21T10:35:00Z">
        <w:r w:rsidR="00A5143B">
          <w:t>,</w:t>
        </w:r>
      </w:ins>
      <w:ins w:id="5618"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5619" w:author="Dr. Carsten Franke" w:date="2021-10-20T11:56:00Z"/>
        </w:rPr>
      </w:pPr>
      <w:ins w:id="5620"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5621" w:author="Dr. Carsten Franke" w:date="2021-10-20T11:53:00Z">
        <w:r w:rsidR="00DF4C66">
          <w:t>The l</w:t>
        </w:r>
        <w:r w:rsidR="00DF4C66" w:rsidRPr="00DF4C66">
          <w:t xml:space="preserve">ist of </w:t>
        </w:r>
      </w:ins>
      <w:ins w:id="5622" w:author="Dr. Carsten Franke" w:date="2021-10-20T11:54:00Z">
        <w:r w:rsidR="00DF4C66">
          <w:t xml:space="preserve">the </w:t>
        </w:r>
      </w:ins>
      <w:ins w:id="5623" w:author="Dr. Carsten Franke" w:date="2021-10-20T11:53:00Z">
        <w:r w:rsidR="00DF4C66" w:rsidRPr="00DF4C66">
          <w:t xml:space="preserve">part </w:t>
        </w:r>
      </w:ins>
      <w:ins w:id="5624" w:author="Dr. Carsten Franke" w:date="2021-10-21T10:36:00Z">
        <w:r w:rsidR="009B50B7">
          <w:t>numbers</w:t>
        </w:r>
      </w:ins>
      <w:ins w:id="5625" w:author="Dr. Carsten Franke" w:date="2021-10-20T11:53:00Z">
        <w:r w:rsidR="00DF4C66" w:rsidRPr="00DF4C66">
          <w:t xml:space="preserve"> </w:t>
        </w:r>
      </w:ins>
      <w:ins w:id="5626" w:author="Dr. Carsten Franke" w:date="2021-10-20T11:54:00Z">
        <w:r w:rsidR="00DF4C66">
          <w:t xml:space="preserve">of connected parts </w:t>
        </w:r>
      </w:ins>
      <w:ins w:id="5627" w:author="Dr. Carsten Franke" w:date="2021-10-20T11:53:00Z">
        <w:r w:rsidR="00DF4C66" w:rsidRPr="00DF4C66">
          <w:t>is mandatory within it.</w:t>
        </w:r>
        <w:r w:rsidR="00DF4C66">
          <w:t xml:space="preserve"> </w:t>
        </w:r>
      </w:ins>
      <w:ins w:id="5628" w:author="Dr. Carsten Franke" w:date="2021-10-20T11:54:00Z">
        <w:r w:rsidR="00DF4C66">
          <w:t xml:space="preserve">It must be identical to </w:t>
        </w:r>
        <w:proofErr w:type="spellStart"/>
        <w:r w:rsidR="00DF4C66">
          <w:t>χMCF's</w:t>
        </w:r>
        <w:proofErr w:type="spellEnd"/>
        <w:r w:rsidR="00DF4C66">
          <w:t xml:space="preserve"> </w:t>
        </w:r>
      </w:ins>
      <w:ins w:id="5629" w:author="Dr. Carsten Franke" w:date="2021-10-20T11:55:00Z">
        <w:r w:rsidR="00AC3984" w:rsidRPr="00446313">
          <w:rPr>
            <w:rFonts w:ascii="Courier New" w:hAnsi="Courier New" w:cs="Courier New"/>
            <w:b/>
            <w:i/>
            <w:sz w:val="18"/>
            <w:szCs w:val="18"/>
          </w:rPr>
          <w:t>&lt;</w:t>
        </w:r>
      </w:ins>
      <w:proofErr w:type="spellStart"/>
      <w:ins w:id="5630" w:author="Dr. Carsten Franke" w:date="2021-10-20T11:57:00Z">
        <w:r w:rsidR="000870CB" w:rsidRPr="000870CB">
          <w:rPr>
            <w:rFonts w:ascii="Courier New" w:hAnsi="Courier New" w:cs="Courier New"/>
            <w:b/>
            <w:i/>
            <w:sz w:val="18"/>
            <w:szCs w:val="18"/>
          </w:rPr>
          <w:t>connected_to</w:t>
        </w:r>
      </w:ins>
      <w:proofErr w:type="spellEnd"/>
      <w:ins w:id="5631"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5632" w:author="Dr. Carsten Franke" w:date="2021-10-21T11:04:00Z"/>
        </w:rPr>
      </w:pPr>
      <w:ins w:id="5633" w:author="Dr. Carsten Franke" w:date="2021-10-20T11:56:00Z">
        <w:r>
          <w:t xml:space="preserve">Consequently, </w:t>
        </w:r>
      </w:ins>
      <w:ins w:id="5634" w:author="Dr. Carsten Franke" w:date="2021-10-20T11:57:00Z">
        <w:r>
          <w:t xml:space="preserve">nested </w:t>
        </w:r>
        <w:proofErr w:type="spellStart"/>
        <w:r>
          <w:t>χMCF</w:t>
        </w:r>
        <w:proofErr w:type="spellEnd"/>
        <w:r>
          <w:t xml:space="preserve"> element </w:t>
        </w:r>
      </w:ins>
      <w:ins w:id="5635"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5636" w:author="Dr. Carsten Franke" w:date="2021-10-20T11:57:00Z">
        <w:r>
          <w:t xml:space="preserve"> cannot be used. </w:t>
        </w:r>
      </w:ins>
      <w:ins w:id="5637" w:author="Dr. Carsten Franke" w:date="2021-10-20T11:59:00Z">
        <w:r w:rsidR="00846B9E">
          <w:t>F</w:t>
        </w:r>
        <w:r w:rsidR="00846B9E" w:rsidRPr="00846B9E">
          <w:t>urthermore</w:t>
        </w:r>
        <w:r w:rsidR="00846B9E">
          <w:t xml:space="preserve">, </w:t>
        </w:r>
        <w:r w:rsidR="00F66EBB">
          <w:t>attribute</w:t>
        </w:r>
      </w:ins>
      <w:ins w:id="5638" w:author="Dr. Carsten Franke" w:date="2021-10-20T12:00:00Z">
        <w:r w:rsidR="00F66EBB">
          <w:t>s</w:t>
        </w:r>
      </w:ins>
      <w:ins w:id="5639" w:author="Dr. Carsten Franke" w:date="2021-10-20T11:59:00Z">
        <w:r w:rsidR="00F66EBB">
          <w:t xml:space="preserve"> </w:t>
        </w:r>
      </w:ins>
      <w:ins w:id="5640"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5641"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5642"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5643" w:author="Dr. Carsten Franke" w:date="2021-10-20T11:37:00Z"/>
        </w:rPr>
      </w:pPr>
      <w:proofErr w:type="spellStart"/>
      <w:ins w:id="5644" w:author="Dr. Carsten Franke" w:date="2021-10-21T11:04:00Z">
        <w:r>
          <w:t>χMCF</w:t>
        </w:r>
        <w:proofErr w:type="spellEnd"/>
        <w:r>
          <w:t xml:space="preserve"> files are referenced from </w:t>
        </w:r>
        <w:r w:rsidRPr="00E26B6D">
          <w:t>ISO 10303-242</w:t>
        </w:r>
      </w:ins>
      <w:ins w:id="5645" w:author="Dr. Carsten Franke" w:date="2021-10-21T11:05:00Z">
        <w:r>
          <w:t xml:space="preserve"> by means of </w:t>
        </w:r>
        <w:commentRangeStart w:id="5646"/>
        <w:r>
          <w:t>"external reference"</w:t>
        </w:r>
        <w:commentRangeEnd w:id="5646"/>
        <w:r>
          <w:rPr>
            <w:rStyle w:val="Kommentarzeichen"/>
            <w:rFonts w:ascii="Calibri" w:eastAsia="Times New Roman" w:hAnsi="Calibri"/>
            <w:lang w:val="en-US" w:eastAsia="x-none"/>
          </w:rPr>
          <w:commentReference w:id="5646"/>
        </w:r>
        <w:r>
          <w:t xml:space="preserve">. </w:t>
        </w:r>
      </w:ins>
    </w:p>
    <w:p w14:paraId="4218D5CD" w14:textId="0FDB5C26" w:rsidR="00F94939" w:rsidRDefault="00BF2AE8" w:rsidP="00931307">
      <w:pPr>
        <w:rPr>
          <w:ins w:id="5647" w:author="Dr. Carsten Franke" w:date="2021-09-29T09:26:00Z"/>
        </w:rPr>
      </w:pPr>
      <w:ins w:id="5648" w:author="Dr. Carsten Franke" w:date="2021-10-21T10:46:00Z">
        <w:r w:rsidRPr="00F7090C">
          <w:rPr>
            <w:u w:val="single"/>
          </w:rPr>
          <w:t>Note:</w:t>
        </w:r>
        <w:r>
          <w:t xml:space="preserve"> </w:t>
        </w:r>
      </w:ins>
      <w:ins w:id="5649" w:author="Dr. Carsten Franke" w:date="2021-09-29T09:26:00Z">
        <w:r w:rsidR="00731939">
          <w:t xml:space="preserve">In general, </w:t>
        </w:r>
      </w:ins>
      <w:proofErr w:type="spellStart"/>
      <w:ins w:id="5650" w:author="Dr. Carsten Franke" w:date="2021-09-29T09:27:00Z">
        <w:r w:rsidR="00731939" w:rsidRPr="000B5A61">
          <w:rPr>
            <w:lang w:eastAsia="ja-JP"/>
          </w:rPr>
          <w:t>χ</w:t>
        </w:r>
      </w:ins>
      <w:ins w:id="5651" w:author="Dr. Carsten Franke" w:date="2021-09-29T09:26:00Z">
        <w:r w:rsidR="00731939">
          <w:t>MCF</w:t>
        </w:r>
        <w:proofErr w:type="spellEnd"/>
        <w:r w:rsidR="00731939">
          <w:t xml:space="preserve"> files are handled quite similar to CAD files, e.g. if it comes to configuration or version management. </w:t>
        </w:r>
      </w:ins>
    </w:p>
    <w:p w14:paraId="148A3927" w14:textId="4560E53D" w:rsidR="00731939" w:rsidRDefault="00731939" w:rsidP="00931307">
      <w:pPr>
        <w:rPr>
          <w:ins w:id="5652" w:author="Dr. Carsten Franke" w:date="2021-10-20T11:52:00Z"/>
        </w:rPr>
      </w:pPr>
    </w:p>
    <w:p w14:paraId="31473EE3" w14:textId="74E7D30C" w:rsidR="002D782E" w:rsidRDefault="002D782E" w:rsidP="00931307">
      <w:pPr>
        <w:rPr>
          <w:ins w:id="5653" w:author="Dr. Carsten Franke" w:date="2021-10-20T11:52:00Z"/>
        </w:rPr>
      </w:pPr>
      <w:bookmarkStart w:id="5654" w:name="_Hlk85697615"/>
      <w:ins w:id="5655" w:author="Dr. Carsten Franke" w:date="2021-10-20T11:52:00Z">
        <w:r>
          <w:t xml:space="preserve">To-Do: </w:t>
        </w:r>
        <w:r w:rsidRPr="00931307">
          <w:rPr>
            <w:highlight w:val="yellow"/>
          </w:rPr>
          <w:t>Include a figure for illustration</w:t>
        </w:r>
        <w:r>
          <w:rPr>
            <w:highlight w:val="yellow"/>
          </w:rPr>
          <w:t>.</w:t>
        </w:r>
      </w:ins>
      <w:ins w:id="5656" w:author="Dr. Carsten Franke" w:date="2021-10-21T08:33:00Z">
        <w:r w:rsidR="0098249B">
          <w:t xml:space="preserve"> </w:t>
        </w:r>
      </w:ins>
    </w:p>
    <w:bookmarkEnd w:id="5654"/>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5657" w:name="_Toc96333434"/>
      <w:r w:rsidRPr="00931307">
        <w:t>Cross</w:t>
      </w:r>
      <w:r>
        <w:t>-Reference</w:t>
      </w:r>
      <w:r w:rsidR="0050351B">
        <w:t xml:space="preserve">s </w:t>
      </w:r>
      <w:r>
        <w:t xml:space="preserve">between </w:t>
      </w:r>
      <w:r w:rsidR="006F7241">
        <w:t>ISO 10303-242</w:t>
      </w:r>
      <w:r w:rsidR="00741F4D">
        <w:t xml:space="preserve"> and</w:t>
      </w:r>
      <w:r w:rsidR="00563419">
        <w:t xml:space="preserve"> </w:t>
      </w:r>
      <w:proofErr w:type="spellStart"/>
      <w:r w:rsidRPr="007836EA">
        <w:t>χ</w:t>
      </w:r>
      <w:r>
        <w:t>MCF</w:t>
      </w:r>
      <w:bookmarkEnd w:id="5657"/>
      <w:proofErr w:type="spellEnd"/>
      <w:ins w:id="5658" w:author="Dr. Carsten Franke" w:date="2021-11-03T23:08:00Z">
        <w:r w:rsidR="000277B7">
          <w:t xml:space="preserve"> </w:t>
        </w:r>
      </w:ins>
    </w:p>
    <w:p w14:paraId="045D2019" w14:textId="5BAE697F" w:rsidR="000277B7" w:rsidRDefault="000277B7" w:rsidP="000277B7">
      <w:pPr>
        <w:keepNext/>
        <w:rPr>
          <w:ins w:id="5659" w:author="Dr. Carsten Franke" w:date="2021-11-03T23:09:00Z"/>
        </w:rPr>
      </w:pPr>
      <w:ins w:id="5660" w:author="Dr. Carsten Franke" w:date="2021-11-03T23:09:00Z">
        <w:r>
          <w:t xml:space="preserve">Both standards, </w:t>
        </w:r>
        <w:proofErr w:type="spellStart"/>
        <w:r>
          <w:t>χMCF</w:t>
        </w:r>
        <w:proofErr w:type="spellEnd"/>
        <w:r>
          <w:t xml:space="preserve"> and</w:t>
        </w:r>
        <w:r w:rsidRPr="004163E0">
          <w:t xml:space="preserve"> ISO</w:t>
        </w:r>
        <w:r>
          <w:t> </w:t>
        </w:r>
        <w:r w:rsidRPr="004163E0">
          <w:t>10303-242</w:t>
        </w:r>
        <w:r>
          <w:t xml:space="preserve">, contain elements </w:t>
        </w:r>
      </w:ins>
      <w:ins w:id="5661" w:author="Dr. Carsten Franke" w:date="2021-11-03T23:10:00Z">
        <w:r>
          <w:t xml:space="preserve">which on first glance may potentially match. However, there is </w:t>
        </w:r>
        <w:r w:rsidRPr="000277B7">
          <w:rPr>
            <w:i/>
          </w:rPr>
          <w:t>only one</w:t>
        </w:r>
        <w:r>
          <w:t xml:space="preserve"> pair of matching elements, </w:t>
        </w:r>
      </w:ins>
      <w:ins w:id="5662" w:author="Dr. Carsten Franke" w:date="2021-11-03T23:11:00Z">
        <w:r>
          <w:t xml:space="preserve">as is explained by following table: </w:t>
        </w:r>
      </w:ins>
    </w:p>
    <w:p w14:paraId="194D9ACC" w14:textId="2A6874FF" w:rsidR="0007274A" w:rsidRPr="000277B7" w:rsidDel="00741F4D" w:rsidRDefault="0098249B" w:rsidP="0007274A">
      <w:pPr>
        <w:rPr>
          <w:del w:id="5663" w:author="Max Ungerer" w:date="2021-09-15T20:20:00Z"/>
          <w:strike/>
        </w:rPr>
      </w:pPr>
      <w:ins w:id="5664"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proofErr w:type="spellStart"/>
            <w:r w:rsidRPr="007836EA">
              <w:rPr>
                <w:b/>
                <w:bCs/>
                <w:sz w:val="26"/>
                <w:szCs w:val="26"/>
              </w:rPr>
              <w:t>χ</w:t>
            </w:r>
            <w:r w:rsidR="0007274A" w:rsidRPr="00864C94">
              <w:rPr>
                <w:b/>
                <w:bCs/>
                <w:sz w:val="26"/>
                <w:szCs w:val="26"/>
              </w:rPr>
              <w:t>MCF</w:t>
            </w:r>
            <w:proofErr w:type="spellEnd"/>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proofErr w:type="spellStart"/>
            <w:r w:rsidRPr="00595051">
              <w:t>connection_group</w:t>
            </w:r>
            <w:proofErr w:type="spellEnd"/>
          </w:p>
        </w:tc>
        <w:tc>
          <w:tcPr>
            <w:tcW w:w="3234" w:type="dxa"/>
          </w:tcPr>
          <w:p w14:paraId="0759BEFD" w14:textId="77777777" w:rsidR="0007274A" w:rsidRPr="00595051" w:rsidRDefault="0007274A" w:rsidP="0007274A">
            <w:proofErr w:type="spellStart"/>
            <w:r w:rsidRPr="00595051">
              <w:t>MatingDefinition</w:t>
            </w:r>
            <w:proofErr w:type="spellEnd"/>
          </w:p>
        </w:tc>
        <w:tc>
          <w:tcPr>
            <w:tcW w:w="3234" w:type="dxa"/>
          </w:tcPr>
          <w:p w14:paraId="1900B06D" w14:textId="4039A8CF" w:rsidR="0007274A" w:rsidRPr="00595051" w:rsidRDefault="000923B7" w:rsidP="0007274A">
            <w:proofErr w:type="spellStart"/>
            <w:r w:rsidRPr="00595051">
              <w:t>MatingDefinition</w:t>
            </w:r>
            <w:proofErr w:type="spellEnd"/>
            <w:r w:rsidRPr="00595051">
              <w:t xml:space="preserve"> points to part version of assembly, which is irrelevant for </w:t>
            </w:r>
            <w:proofErr w:type="spellStart"/>
            <w:r w:rsidR="00F05698" w:rsidRPr="00595051">
              <w:t>χMCF</w:t>
            </w:r>
            <w:proofErr w:type="spellEnd"/>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w:t>
            </w:r>
            <w:proofErr w:type="spellStart"/>
            <w:r w:rsidRPr="00595051">
              <w:t>connected_to</w:t>
            </w:r>
            <w:proofErr w:type="spellEnd"/>
          </w:p>
        </w:tc>
        <w:tc>
          <w:tcPr>
            <w:tcW w:w="3234" w:type="dxa"/>
          </w:tcPr>
          <w:p w14:paraId="5F4D47D0" w14:textId="1E46950F" w:rsidR="0007274A" w:rsidRPr="00595051" w:rsidRDefault="0007274A" w:rsidP="0007274A">
            <w:proofErr w:type="spellStart"/>
            <w:r w:rsidRPr="00595051">
              <w:t>MatedPartAssociation</w:t>
            </w:r>
            <w:proofErr w:type="spellEnd"/>
            <w:r w:rsidR="00CC7E17" w:rsidRPr="00595051">
              <w:t xml:space="preserve"> </w:t>
            </w:r>
          </w:p>
        </w:tc>
        <w:tc>
          <w:tcPr>
            <w:tcW w:w="3234" w:type="dxa"/>
          </w:tcPr>
          <w:p w14:paraId="32C8E9BA" w14:textId="4FB4E291" w:rsidR="0007274A" w:rsidRPr="00595051" w:rsidRDefault="00CC7E17" w:rsidP="0007274A">
            <w:proofErr w:type="spellStart"/>
            <w:r w:rsidRPr="00595051">
              <w:t>MatedPartAssociation</w:t>
            </w:r>
            <w:proofErr w:type="spellEnd"/>
            <w:r w:rsidRPr="00595051">
              <w:t xml:space="preserve">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w:t>
            </w:r>
            <w:proofErr w:type="spellStart"/>
            <w:r w:rsidRPr="00595051">
              <w:t>connection_list</w:t>
            </w:r>
            <w:proofErr w:type="spellEnd"/>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proofErr w:type="spellStart"/>
            <w:r w:rsidRPr="00595051">
              <w:t>MatedPartRelationship</w:t>
            </w:r>
            <w:proofErr w:type="spellEnd"/>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r>
            <w:proofErr w:type="spellStart"/>
            <w:r w:rsidRPr="00595051">
              <w:t>MatedPartRelationship</w:t>
            </w:r>
            <w:proofErr w:type="spellEnd"/>
            <w:r w:rsidRPr="00595051">
              <w:t xml:space="preserve"> is not relevant for </w:t>
            </w:r>
            <w:proofErr w:type="spellStart"/>
            <w:r w:rsidRPr="00595051">
              <w:t>χMCF</w:t>
            </w:r>
            <w:proofErr w:type="spellEnd"/>
            <w:r w:rsidRPr="00595051">
              <w:t xml:space="preserve">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w:t>
            </w:r>
            <w:proofErr w:type="spellStart"/>
            <w:r w:rsidRPr="00595051">
              <w:t>d_type</w:t>
            </w:r>
            <w:proofErr w:type="spellEnd"/>
          </w:p>
        </w:tc>
        <w:tc>
          <w:tcPr>
            <w:tcW w:w="3234" w:type="dxa"/>
          </w:tcPr>
          <w:p w14:paraId="3F1A0479" w14:textId="2FC59492" w:rsidR="0007274A" w:rsidRPr="00595051" w:rsidRDefault="00F7079F" w:rsidP="0007274A">
            <w:proofErr w:type="spellStart"/>
            <w:r w:rsidRPr="00595051">
              <w:t>Mating_Type</w:t>
            </w:r>
            <w:proofErr w:type="spellEnd"/>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 xml:space="preserve">defines the connection type as attribute within </w:t>
            </w:r>
            <w:proofErr w:type="spellStart"/>
            <w:r w:rsidR="00246C95" w:rsidRPr="00595051">
              <w:t>MatedPartRelationship</w:t>
            </w:r>
            <w:proofErr w:type="spellEnd"/>
            <w:r w:rsidR="000923B7" w:rsidRPr="00595051">
              <w:t xml:space="preserve">, which is not relevant (see above). </w:t>
            </w:r>
            <w:r w:rsidR="00054B74" w:rsidRPr="00595051">
              <w:br/>
            </w:r>
            <w:r w:rsidR="0054277F" w:rsidRPr="00595051">
              <w:t>“connection_[012]</w:t>
            </w:r>
            <w:proofErr w:type="spellStart"/>
            <w:r w:rsidR="0054277F" w:rsidRPr="00595051">
              <w:t>d_type</w:t>
            </w:r>
            <w:proofErr w:type="spellEnd"/>
            <w:r w:rsidR="0054277F" w:rsidRPr="00595051">
              <w:t>” is just a placeholder for a specific name, i.e. “spotweld”, “rivet”,</w:t>
            </w:r>
            <w:r w:rsidR="00CD5966" w:rsidRPr="00595051">
              <w:t>”</w:t>
            </w:r>
            <w:proofErr w:type="spellStart"/>
            <w:r w:rsidR="00CD5966" w:rsidRPr="00595051">
              <w:t>seamweld</w:t>
            </w:r>
            <w:proofErr w:type="spellEnd"/>
            <w:r w:rsidR="00CD5966" w:rsidRPr="00595051">
              <w:t>”,</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proofErr w:type="spellStart"/>
            <w:r w:rsidR="0054277F" w:rsidRPr="00595051">
              <w:t>loc</w:t>
            </w:r>
            <w:proofErr w:type="spell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w:t>
            </w:r>
            <w:proofErr w:type="spellStart"/>
            <w:r w:rsidRPr="00595051">
              <w:t>loc</w:t>
            </w:r>
            <w:proofErr w:type="spellEnd"/>
            <w:r w:rsidR="00054B74" w:rsidRPr="00595051">
              <w:t>/</w:t>
            </w:r>
            <w:r w:rsidRPr="00595051">
              <w:t xml:space="preserve">&gt; in </w:t>
            </w:r>
            <w:proofErr w:type="spellStart"/>
            <w:r w:rsidR="00A44CE4" w:rsidRPr="00595051">
              <w:t>χMCF</w:t>
            </w:r>
            <w:proofErr w:type="spellEnd"/>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proofErr w:type="spellStart"/>
            <w:r w:rsidR="00A44CE4" w:rsidRPr="00595051">
              <w:t>χMCF</w:t>
            </w:r>
            <w:proofErr w:type="spellEnd"/>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proofErr w:type="spellStart"/>
            <w:r w:rsidRPr="00595051">
              <w:t>TimeStamp</w:t>
            </w:r>
            <w:proofErr w:type="spellEnd"/>
            <w:r w:rsidRPr="00595051">
              <w:t xml:space="preserve">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8F74449" w:rsidR="0050351B" w:rsidRDefault="0050351B" w:rsidP="0050351B">
      <w:pPr>
        <w:pStyle w:val="Beschriftung"/>
      </w:pPr>
      <w:bookmarkStart w:id="5665" w:name="_Toc96333664"/>
      <w:r>
        <w:t xml:space="preserve">Table </w:t>
      </w:r>
      <w:r>
        <w:fldChar w:fldCharType="begin"/>
      </w:r>
      <w:r>
        <w:instrText xml:space="preserve"> SEQ Table \* ARABIC </w:instrText>
      </w:r>
      <w:r>
        <w:fldChar w:fldCharType="separate"/>
      </w:r>
      <w:r w:rsidR="006344F0">
        <w:rPr>
          <w:noProof/>
        </w:rPr>
        <w:t>143</w:t>
      </w:r>
      <w:r>
        <w:fldChar w:fldCharType="end"/>
      </w:r>
      <w:r>
        <w:t xml:space="preserve"> </w:t>
      </w:r>
      <w:r w:rsidRPr="00BE2703">
        <w:t xml:space="preserve">Cross-Reference Table between ISO 10303-242 and </w:t>
      </w:r>
      <w:proofErr w:type="spellStart"/>
      <w:r w:rsidRPr="00BE2703">
        <w:t>χMCF</w:t>
      </w:r>
      <w:bookmarkEnd w:id="5665"/>
      <w:proofErr w:type="spellEnd"/>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5666" w:name="_Toc96333435"/>
      <w:r w:rsidRPr="0007274A">
        <w:rPr>
          <w:b w:val="0"/>
          <w:bCs/>
          <w:lang w:val="en-US"/>
        </w:rPr>
        <w:t>(informative)</w:t>
      </w:r>
      <w:r>
        <w:rPr>
          <w:lang w:val="en-US"/>
        </w:rPr>
        <w:br/>
      </w:r>
      <w:r>
        <w:rPr>
          <w:lang w:val="en-US"/>
        </w:rPr>
        <w:br/>
      </w:r>
      <w:r w:rsidRPr="000D087B">
        <w:rPr>
          <w:lang w:val="en-US"/>
        </w:rPr>
        <w:t>History</w:t>
      </w:r>
      <w:bookmarkEnd w:id="5666"/>
    </w:p>
    <w:p w14:paraId="46AE60F1" w14:textId="42C3A180"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5"/>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Content>
          <w:r w:rsidR="004D00AF">
            <w:fldChar w:fldCharType="begin"/>
          </w:r>
          <w:r w:rsidR="004D00AF" w:rsidRPr="004D00AF">
            <w:rPr>
              <w:lang w:val="en-US"/>
            </w:rPr>
            <w:instrText xml:space="preserve"> CITATION Bri01 \l 1031 </w:instrText>
          </w:r>
          <w:r w:rsidR="004D00AF">
            <w:fldChar w:fldCharType="separate"/>
          </w:r>
          <w:ins w:id="5667" w:author="Weinert, Matthias (M.)" w:date="2022-02-21T10:55:00Z">
            <w:r w:rsidR="006344F0" w:rsidRPr="006344F0">
              <w:rPr>
                <w:noProof/>
                <w:lang w:val="en-US"/>
                <w:rPrChange w:id="5668" w:author="Weinert, Matthias (M.)" w:date="2022-02-21T10:55:00Z">
                  <w:rPr>
                    <w:rFonts w:eastAsia="Times New Roman"/>
                  </w:rPr>
                </w:rPrChange>
              </w:rPr>
              <w:t>[6]</w:t>
            </w:r>
          </w:ins>
          <w:del w:id="5669" w:author="Weinert, Matthias (M.)" w:date="2022-02-16T15:44:00Z">
            <w:r w:rsidR="0050351B" w:rsidRPr="0050351B" w:rsidDel="00F16E77">
              <w:rPr>
                <w:noProof/>
                <w:lang w:val="en-US"/>
              </w:rPr>
              <w:delText>[6]</w:delText>
            </w:r>
          </w:del>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Content>
          <w:r w:rsidR="004D00AF">
            <w:fldChar w:fldCharType="begin"/>
          </w:r>
          <w:r w:rsidR="004D00AF" w:rsidRPr="004D00AF">
            <w:rPr>
              <w:lang w:val="en-US"/>
            </w:rPr>
            <w:instrText xml:space="preserve"> CITATION Bri01 \l 1031 </w:instrText>
          </w:r>
          <w:r w:rsidR="004D00AF">
            <w:fldChar w:fldCharType="separate"/>
          </w:r>
          <w:ins w:id="5670" w:author="Weinert, Matthias (M.)" w:date="2022-02-21T10:55:00Z">
            <w:r w:rsidR="006344F0" w:rsidRPr="006344F0">
              <w:rPr>
                <w:noProof/>
                <w:lang w:val="en-US"/>
                <w:rPrChange w:id="5671" w:author="Weinert, Matthias (M.)" w:date="2022-02-21T10:55:00Z">
                  <w:rPr>
                    <w:rFonts w:eastAsia="Times New Roman"/>
                  </w:rPr>
                </w:rPrChange>
              </w:rPr>
              <w:t>[6]</w:t>
            </w:r>
          </w:ins>
          <w:del w:id="5672" w:author="Weinert, Matthias (M.)" w:date="2022-02-16T15:44:00Z">
            <w:r w:rsidR="0050351B" w:rsidRPr="0050351B" w:rsidDel="00F16E77">
              <w:rPr>
                <w:noProof/>
                <w:lang w:val="en-US"/>
              </w:rPr>
              <w:delText>[6]</w:delText>
            </w:r>
          </w:del>
          <w:r w:rsidR="004D00AF">
            <w:fldChar w:fldCharType="end"/>
          </w:r>
        </w:sdtContent>
      </w:sdt>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w:t>
      </w:r>
      <w:proofErr w:type="spellStart"/>
      <w:r w:rsidRPr="000D087B">
        <w:t>χMCF</w:t>
      </w:r>
      <w:proofErr w:type="spellEnd"/>
      <w:r w:rsidRPr="000D087B">
        <w:t>" (read: chi-M-C-F) or xMCF (read: x-M-C-F).</w:t>
      </w:r>
    </w:p>
    <w:p w14:paraId="2AC9CA0E" w14:textId="605C496E"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Content>
          <w:r w:rsidR="004D00AF">
            <w:fldChar w:fldCharType="begin"/>
          </w:r>
          <w:r w:rsidR="004D00AF" w:rsidRPr="004D00AF">
            <w:rPr>
              <w:lang w:val="en-US"/>
            </w:rPr>
            <w:instrText xml:space="preserve"> CITATION Shi05 \l 1031 </w:instrText>
          </w:r>
          <w:r w:rsidR="004D00AF">
            <w:fldChar w:fldCharType="separate"/>
          </w:r>
          <w:ins w:id="5673" w:author="Weinert, Matthias (M.)" w:date="2022-02-21T10:55:00Z">
            <w:r w:rsidR="006344F0" w:rsidRPr="006344F0">
              <w:rPr>
                <w:noProof/>
                <w:lang w:val="en-US"/>
                <w:rPrChange w:id="5674" w:author="Weinert, Matthias (M.)" w:date="2022-02-21T10:55:00Z">
                  <w:rPr>
                    <w:rFonts w:eastAsia="Times New Roman"/>
                  </w:rPr>
                </w:rPrChange>
              </w:rPr>
              <w:t>[7]</w:t>
            </w:r>
          </w:ins>
          <w:del w:id="5675" w:author="Weinert, Matthias (M.)" w:date="2022-02-16T15:44:00Z">
            <w:r w:rsidR="0050351B" w:rsidRPr="0050351B" w:rsidDel="00F16E77">
              <w:rPr>
                <w:noProof/>
                <w:lang w:val="en-US"/>
              </w:rPr>
              <w:delText>[7]</w:delText>
            </w:r>
          </w:del>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37D439D3" w:rsidR="00CC65E4" w:rsidRPr="000D087B" w:rsidRDefault="00E644C2" w:rsidP="00105B03">
      <w:pPr>
        <w:pStyle w:val="ForewordText"/>
        <w:jc w:val="left"/>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0D087B">
        <w:t xml:space="preserve"> (Version 3.1)” (</w:t>
      </w:r>
      <w:proofErr w:type="spellStart"/>
      <w:r w:rsidR="00EC76BD" w:rsidRPr="000D087B">
        <w:t>see</w:t>
      </w:r>
      <w:proofErr w:type="spellEnd"/>
      <w:r w:rsidR="00EC76BD" w:rsidRPr="000D087B">
        <w:t xml:space="preserve"> </w:t>
      </w:r>
      <w:sdt>
        <w:sdtPr>
          <w:id w:val="864175371"/>
          <w:citation/>
        </w:sdtPr>
        <w:sdtContent>
          <w:r w:rsidR="001A7F56">
            <w:fldChar w:fldCharType="begin"/>
          </w:r>
          <w:r w:rsidR="001A7F56">
            <w:rPr>
              <w:lang w:val="en-US"/>
            </w:rPr>
            <w:instrText xml:space="preserve">CITATION FAT20 \l 1031 </w:instrText>
          </w:r>
          <w:r w:rsidR="001A7F56">
            <w:fldChar w:fldCharType="separate"/>
          </w:r>
          <w:ins w:id="5676" w:author="Weinert, Matthias (M.)" w:date="2022-02-21T10:55:00Z">
            <w:r w:rsidR="006344F0" w:rsidRPr="006344F0">
              <w:rPr>
                <w:noProof/>
                <w:lang w:val="en-US"/>
                <w:rPrChange w:id="5677" w:author="Weinert, Matthias (M.)" w:date="2022-02-21T10:55:00Z">
                  <w:rPr>
                    <w:rFonts w:eastAsia="Times New Roman"/>
                  </w:rPr>
                </w:rPrChange>
              </w:rPr>
              <w:t>[8]</w:t>
            </w:r>
          </w:ins>
          <w:del w:id="5678" w:author="Weinert, Matthias (M.)" w:date="2022-02-16T15:44:00Z">
            <w:r w:rsidR="0050351B" w:rsidRPr="0050351B" w:rsidDel="00F16E77">
              <w:rPr>
                <w:noProof/>
                <w:lang w:val="en-US"/>
              </w:rPr>
              <w:delText>[8]</w:delText>
            </w:r>
          </w:del>
          <w:r w:rsidR="001A7F56">
            <w:fldChar w:fldCharType="end"/>
          </w:r>
        </w:sdtContent>
      </w:sdt>
      <w:r w:rsidR="001A7F56">
        <w:t xml:space="preserve">). </w:t>
      </w:r>
      <w:r w:rsidR="00CC65E4" w:rsidRPr="000D087B">
        <w:rPr>
          <w:lang w:val="en-GB"/>
        </w:rPr>
        <w:t xml:space="preserve">The version of </w:t>
      </w:r>
      <w:proofErr w:type="spellStart"/>
      <w:r w:rsidR="00CC65E4" w:rsidRPr="000D087B">
        <w:rPr>
          <w:lang w:val="en-GB"/>
        </w:rPr>
        <w:t>χMCF</w:t>
      </w:r>
      <w:proofErr w:type="spellEnd"/>
      <w:r w:rsidR="00CC65E4" w:rsidRPr="000D087B">
        <w:rPr>
          <w:lang w:val="en-GB"/>
        </w:rPr>
        <w:t xml:space="preserve">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w:t>
      </w:r>
      <w:proofErr w:type="spellStart"/>
      <w:r w:rsidR="00CC65E4" w:rsidRPr="000D087B">
        <w:rPr>
          <w:lang w:val="en-GB"/>
        </w:rPr>
        <w:t>χMCF</w:t>
      </w:r>
      <w:proofErr w:type="spellEnd"/>
      <w:r w:rsidR="00CC65E4" w:rsidRPr="000D087B">
        <w:rPr>
          <w:lang w:val="en-GB"/>
        </w:rPr>
        <w:t xml:space="preserve">,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ins w:id="5679" w:author="Weinert, Matthias (M.)" w:date="2022-02-21T10:55:00Z">
            <w:r w:rsidR="006344F0">
              <w:rPr>
                <w:noProof/>
                <w:lang w:val="en-US"/>
              </w:rPr>
              <w:t xml:space="preserve"> </w:t>
            </w:r>
            <w:r w:rsidR="006344F0" w:rsidRPr="006344F0">
              <w:rPr>
                <w:noProof/>
                <w:lang w:val="en-US"/>
                <w:rPrChange w:id="5680" w:author="Weinert, Matthias (M.)" w:date="2022-02-21T10:55:00Z">
                  <w:rPr>
                    <w:rFonts w:eastAsia="Times New Roman"/>
                  </w:rPr>
                </w:rPrChange>
              </w:rPr>
              <w:t>[9]</w:t>
            </w:r>
          </w:ins>
          <w:del w:id="5681" w:author="Weinert, Matthias (M.)" w:date="2022-02-16T15:44:00Z">
            <w:r w:rsidR="0050351B" w:rsidDel="00F16E77">
              <w:rPr>
                <w:noProof/>
                <w:lang w:val="en-US"/>
              </w:rPr>
              <w:delText xml:space="preserve"> </w:delText>
            </w:r>
            <w:r w:rsidR="0050351B" w:rsidRPr="0050351B" w:rsidDel="00F16E77">
              <w:rPr>
                <w:noProof/>
                <w:lang w:val="en-US"/>
              </w:rPr>
              <w:delText>[9]</w:delText>
            </w:r>
          </w:del>
          <w:r>
            <w:rPr>
              <w:lang w:val="en-GB"/>
            </w:rPr>
            <w:fldChar w:fldCharType="end"/>
          </w:r>
        </w:sdtContent>
      </w:sdt>
      <w:r>
        <w:rPr>
          <w:lang w:val="en-GB"/>
        </w:rPr>
        <w:t xml:space="preserve">, </w:t>
      </w:r>
      <w:sdt>
        <w:sdtPr>
          <w:rPr>
            <w:lang w:val="en-GB"/>
          </w:rPr>
          <w:id w:val="-1765521087"/>
          <w:citation/>
        </w:sdtPr>
        <w:sdtContent>
          <w:r>
            <w:rPr>
              <w:lang w:val="en-GB"/>
            </w:rPr>
            <w:fldChar w:fldCharType="begin"/>
          </w:r>
          <w:r w:rsidRPr="00E644C2">
            <w:rPr>
              <w:lang w:val="en-US"/>
            </w:rPr>
            <w:instrText xml:space="preserve"> CITATION FAT16 \l 1031 </w:instrText>
          </w:r>
          <w:r>
            <w:rPr>
              <w:lang w:val="en-GB"/>
            </w:rPr>
            <w:fldChar w:fldCharType="separate"/>
          </w:r>
          <w:ins w:id="5682" w:author="Weinert, Matthias (M.)" w:date="2022-02-21T10:55:00Z">
            <w:r w:rsidR="006344F0" w:rsidRPr="006344F0">
              <w:rPr>
                <w:noProof/>
                <w:lang w:val="en-US"/>
                <w:rPrChange w:id="5683" w:author="Weinert, Matthias (M.)" w:date="2022-02-21T10:55:00Z">
                  <w:rPr>
                    <w:rFonts w:eastAsia="Times New Roman"/>
                  </w:rPr>
                </w:rPrChange>
              </w:rPr>
              <w:t>[10]</w:t>
            </w:r>
          </w:ins>
          <w:del w:id="5684" w:author="Weinert, Matthias (M.)" w:date="2022-02-16T15:44:00Z">
            <w:r w:rsidR="0050351B" w:rsidRPr="0050351B" w:rsidDel="00F16E77">
              <w:rPr>
                <w:noProof/>
                <w:lang w:val="en-US"/>
              </w:rPr>
              <w:delText>[10]</w:delText>
            </w:r>
          </w:del>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5685" w:name="_Toc96333436"/>
      <w:r w:rsidRPr="00BC394B">
        <w:lastRenderedPageBreak/>
        <w:t>Bibliography</w:t>
      </w:r>
      <w:bookmarkEnd w:id="5529"/>
      <w:bookmarkEnd w:id="5530"/>
      <w:bookmarkEnd w:id="5531"/>
      <w:bookmarkEnd w:id="5532"/>
      <w:bookmarkEnd w:id="5685"/>
    </w:p>
    <w:p w14:paraId="42074166" w14:textId="77777777" w:rsidR="006344F0"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08"/>
      </w:tblGrid>
      <w:tr w:rsidR="006344F0" w14:paraId="56D0A371" w14:textId="77777777">
        <w:trPr>
          <w:divId w:val="954750950"/>
          <w:tblCellSpacing w:w="15" w:type="dxa"/>
          <w:ins w:id="5686" w:author="Weinert, Matthias (M.)" w:date="2022-02-21T10:55:00Z"/>
        </w:trPr>
        <w:tc>
          <w:tcPr>
            <w:tcW w:w="50" w:type="pct"/>
            <w:hideMark/>
          </w:tcPr>
          <w:p w14:paraId="24C94302" w14:textId="4F3F14A1" w:rsidR="006344F0" w:rsidRDefault="006344F0">
            <w:pPr>
              <w:pStyle w:val="Literaturverzeichnis"/>
              <w:rPr>
                <w:ins w:id="5687" w:author="Weinert, Matthias (M.)" w:date="2022-02-21T10:55:00Z"/>
                <w:noProof/>
                <w:sz w:val="24"/>
              </w:rPr>
            </w:pPr>
            <w:ins w:id="5688" w:author="Weinert, Matthias (M.)" w:date="2022-02-21T10:55:00Z">
              <w:r>
                <w:rPr>
                  <w:noProof/>
                </w:rPr>
                <w:t xml:space="preserve">[1] </w:t>
              </w:r>
            </w:ins>
          </w:p>
        </w:tc>
        <w:tc>
          <w:tcPr>
            <w:tcW w:w="0" w:type="auto"/>
            <w:hideMark/>
          </w:tcPr>
          <w:p w14:paraId="581C7566" w14:textId="77777777" w:rsidR="006344F0" w:rsidRDefault="006344F0">
            <w:pPr>
              <w:pStyle w:val="Literaturverzeichnis"/>
              <w:rPr>
                <w:ins w:id="5689" w:author="Weinert, Matthias (M.)" w:date="2022-02-21T10:55:00Z"/>
                <w:noProof/>
              </w:rPr>
            </w:pPr>
            <w:ins w:id="5690" w:author="Weinert, Matthias (M.)" w:date="2022-02-21T10:55:00Z">
              <w:r>
                <w:rPr>
                  <w:noProof/>
                </w:rPr>
                <w:t>C. Gaier and K. Hofwimmer, "Seam-Weld Types and Fatigue Relevant Parameter Sets for NCF Standard," Magna, Engineering Center Steyr GmbH &amp; Co KG, Steyr, 2006.</w:t>
              </w:r>
            </w:ins>
          </w:p>
        </w:tc>
      </w:tr>
      <w:tr w:rsidR="006344F0" w14:paraId="464075DB" w14:textId="77777777">
        <w:trPr>
          <w:divId w:val="954750950"/>
          <w:tblCellSpacing w:w="15" w:type="dxa"/>
          <w:ins w:id="5691" w:author="Weinert, Matthias (M.)" w:date="2022-02-21T10:55:00Z"/>
        </w:trPr>
        <w:tc>
          <w:tcPr>
            <w:tcW w:w="50" w:type="pct"/>
            <w:hideMark/>
          </w:tcPr>
          <w:p w14:paraId="1D1B1AA4" w14:textId="77777777" w:rsidR="006344F0" w:rsidRDefault="006344F0">
            <w:pPr>
              <w:pStyle w:val="Literaturverzeichnis"/>
              <w:rPr>
                <w:ins w:id="5692" w:author="Weinert, Matthias (M.)" w:date="2022-02-21T10:55:00Z"/>
                <w:noProof/>
                <w:lang w:val="de-DE"/>
              </w:rPr>
            </w:pPr>
            <w:ins w:id="5693" w:author="Weinert, Matthias (M.)" w:date="2022-02-21T10:55:00Z">
              <w:r>
                <w:rPr>
                  <w:noProof/>
                </w:rPr>
                <w:t xml:space="preserve">[2] </w:t>
              </w:r>
            </w:ins>
          </w:p>
        </w:tc>
        <w:tc>
          <w:tcPr>
            <w:tcW w:w="0" w:type="auto"/>
            <w:hideMark/>
          </w:tcPr>
          <w:p w14:paraId="33D9D155" w14:textId="77777777" w:rsidR="006344F0" w:rsidRDefault="006344F0">
            <w:pPr>
              <w:pStyle w:val="Literaturverzeichnis"/>
              <w:rPr>
                <w:ins w:id="5694" w:author="Weinert, Matthias (M.)" w:date="2022-02-21T10:55:00Z"/>
                <w:noProof/>
              </w:rPr>
            </w:pPr>
            <w:ins w:id="5695" w:author="Weinert, Matthias (M.)" w:date="2022-02-21T10:55:00Z">
              <w:r>
                <w:rPr>
                  <w:noProof/>
                </w:rPr>
                <w:t>P. Mikolaj, „First Proposal for The Extended Master Connection File (χMCF) as a Transfer Standard of Seam¬weld Connection Definition,“ MSC.Software, Alzenau, 2006.</w:t>
              </w:r>
            </w:ins>
          </w:p>
        </w:tc>
      </w:tr>
      <w:tr w:rsidR="006344F0" w14:paraId="6AD998AE" w14:textId="77777777">
        <w:trPr>
          <w:divId w:val="954750950"/>
          <w:tblCellSpacing w:w="15" w:type="dxa"/>
          <w:ins w:id="5696" w:author="Weinert, Matthias (M.)" w:date="2022-02-21T10:55:00Z"/>
        </w:trPr>
        <w:tc>
          <w:tcPr>
            <w:tcW w:w="50" w:type="pct"/>
            <w:hideMark/>
          </w:tcPr>
          <w:p w14:paraId="31F63371" w14:textId="77777777" w:rsidR="006344F0" w:rsidRDefault="006344F0">
            <w:pPr>
              <w:pStyle w:val="Literaturverzeichnis"/>
              <w:rPr>
                <w:ins w:id="5697" w:author="Weinert, Matthias (M.)" w:date="2022-02-21T10:55:00Z"/>
                <w:noProof/>
              </w:rPr>
            </w:pPr>
            <w:ins w:id="5698" w:author="Weinert, Matthias (M.)" w:date="2022-02-21T10:55:00Z">
              <w:r>
                <w:rPr>
                  <w:noProof/>
                </w:rPr>
                <w:t xml:space="preserve">[3] </w:t>
              </w:r>
            </w:ins>
          </w:p>
        </w:tc>
        <w:tc>
          <w:tcPr>
            <w:tcW w:w="0" w:type="auto"/>
            <w:hideMark/>
          </w:tcPr>
          <w:p w14:paraId="4D204A92" w14:textId="77777777" w:rsidR="006344F0" w:rsidRDefault="006344F0">
            <w:pPr>
              <w:pStyle w:val="Literaturverzeichnis"/>
              <w:rPr>
                <w:ins w:id="5699" w:author="Weinert, Matthias (M.)" w:date="2022-02-21T10:55:00Z"/>
                <w:noProof/>
              </w:rPr>
            </w:pPr>
            <w:ins w:id="5700" w:author="Weinert, Matthias (M.)" w:date="2022-02-21T10:55:00Z">
              <w:r>
                <w:rPr>
                  <w:noProof/>
                </w:rPr>
                <w:t>P. Garnero und V. Marchetto, „Patent EP0967044A2 - A method for resistance electric spot welding of a first sheet of non weldable material to a second sheet of weldable metal material (https//Patents.google.com/patent/EP0967044A2),“ European Patent Office, 1999.</w:t>
              </w:r>
            </w:ins>
          </w:p>
        </w:tc>
      </w:tr>
      <w:tr w:rsidR="006344F0" w:rsidRPr="006344F0" w14:paraId="0FC44862" w14:textId="77777777">
        <w:trPr>
          <w:divId w:val="954750950"/>
          <w:tblCellSpacing w:w="15" w:type="dxa"/>
          <w:ins w:id="5701" w:author="Weinert, Matthias (M.)" w:date="2022-02-21T10:55:00Z"/>
        </w:trPr>
        <w:tc>
          <w:tcPr>
            <w:tcW w:w="50" w:type="pct"/>
            <w:hideMark/>
          </w:tcPr>
          <w:p w14:paraId="38C33CA7" w14:textId="77777777" w:rsidR="006344F0" w:rsidRDefault="006344F0">
            <w:pPr>
              <w:pStyle w:val="Literaturverzeichnis"/>
              <w:rPr>
                <w:ins w:id="5702" w:author="Weinert, Matthias (M.)" w:date="2022-02-21T10:55:00Z"/>
                <w:noProof/>
              </w:rPr>
            </w:pPr>
            <w:ins w:id="5703" w:author="Weinert, Matthias (M.)" w:date="2022-02-21T10:55:00Z">
              <w:r>
                <w:rPr>
                  <w:noProof/>
                </w:rPr>
                <w:t xml:space="preserve">[4] </w:t>
              </w:r>
            </w:ins>
          </w:p>
        </w:tc>
        <w:tc>
          <w:tcPr>
            <w:tcW w:w="0" w:type="auto"/>
            <w:hideMark/>
          </w:tcPr>
          <w:p w14:paraId="34FAACCF" w14:textId="77777777" w:rsidR="006344F0" w:rsidRPr="006344F0" w:rsidRDefault="006344F0">
            <w:pPr>
              <w:pStyle w:val="Literaturverzeichnis"/>
              <w:rPr>
                <w:ins w:id="5704" w:author="Weinert, Matthias (M.)" w:date="2022-02-21T10:55:00Z"/>
                <w:noProof/>
                <w:lang w:val="de-DE"/>
                <w:rPrChange w:id="5705" w:author="Weinert, Matthias (M.)" w:date="2022-02-21T11:17:00Z">
                  <w:rPr>
                    <w:ins w:id="5706" w:author="Weinert, Matthias (M.)" w:date="2022-02-21T10:55:00Z"/>
                    <w:noProof/>
                  </w:rPr>
                </w:rPrChange>
              </w:rPr>
            </w:pPr>
            <w:ins w:id="5707" w:author="Weinert, Matthias (M.)" w:date="2022-02-21T10:55:00Z">
              <w:r w:rsidRPr="006344F0">
                <w:rPr>
                  <w:noProof/>
                  <w:lang w:val="de-DE"/>
                  <w:rPrChange w:id="5708" w:author="Weinert, Matthias (M.)" w:date="2022-02-21T11:17:00Z">
                    <w:rPr>
                      <w:noProof/>
                    </w:rPr>
                  </w:rPrChange>
                </w:rPr>
                <w:t>O. Hahn und A. Schulte, „Nutzung des Festigkeitspotentials höherfesten Stahlfeinbleche durch Stanzniet- und Clinchverbindungen,“ 1998.</w:t>
              </w:r>
            </w:ins>
          </w:p>
        </w:tc>
      </w:tr>
      <w:tr w:rsidR="006344F0" w14:paraId="5826D04E" w14:textId="77777777">
        <w:trPr>
          <w:divId w:val="954750950"/>
          <w:tblCellSpacing w:w="15" w:type="dxa"/>
          <w:ins w:id="5709" w:author="Weinert, Matthias (M.)" w:date="2022-02-21T10:55:00Z"/>
        </w:trPr>
        <w:tc>
          <w:tcPr>
            <w:tcW w:w="50" w:type="pct"/>
            <w:hideMark/>
          </w:tcPr>
          <w:p w14:paraId="7819A081" w14:textId="77777777" w:rsidR="006344F0" w:rsidRDefault="006344F0">
            <w:pPr>
              <w:pStyle w:val="Literaturverzeichnis"/>
              <w:rPr>
                <w:ins w:id="5710" w:author="Weinert, Matthias (M.)" w:date="2022-02-21T10:55:00Z"/>
                <w:noProof/>
              </w:rPr>
            </w:pPr>
            <w:ins w:id="5711" w:author="Weinert, Matthias (M.)" w:date="2022-02-21T10:55:00Z">
              <w:r>
                <w:rPr>
                  <w:noProof/>
                </w:rPr>
                <w:t xml:space="preserve">[5] </w:t>
              </w:r>
            </w:ins>
          </w:p>
        </w:tc>
        <w:tc>
          <w:tcPr>
            <w:tcW w:w="0" w:type="auto"/>
            <w:hideMark/>
          </w:tcPr>
          <w:p w14:paraId="0A2F6AF4" w14:textId="77777777" w:rsidR="006344F0" w:rsidRDefault="006344F0">
            <w:pPr>
              <w:pStyle w:val="Literaturverzeichnis"/>
              <w:rPr>
                <w:ins w:id="5712" w:author="Weinert, Matthias (M.)" w:date="2022-02-21T10:55:00Z"/>
                <w:noProof/>
              </w:rPr>
            </w:pPr>
            <w:ins w:id="5713" w:author="Weinert, Matthias (M.)" w:date="2022-02-21T10:55:00Z">
              <w:r>
                <w:rPr>
                  <w:noProof/>
                </w:rPr>
                <w:t xml:space="preserve">T. Ziegler, „Joinability of light-weight components using riveted friction-welded joints.,“ in </w:t>
              </w:r>
              <w:r>
                <w:rPr>
                  <w:i/>
                  <w:iCs w:val="0"/>
                  <w:noProof/>
                </w:rPr>
                <w:t>Joining in Car Body Engineering</w:t>
              </w:r>
              <w:r>
                <w:rPr>
                  <w:noProof/>
                </w:rPr>
                <w:t xml:space="preserve">, Bad Nauheim, 2019. </w:t>
              </w:r>
            </w:ins>
          </w:p>
        </w:tc>
      </w:tr>
      <w:tr w:rsidR="006344F0" w14:paraId="4CFB25C3" w14:textId="77777777">
        <w:trPr>
          <w:divId w:val="954750950"/>
          <w:tblCellSpacing w:w="15" w:type="dxa"/>
          <w:ins w:id="5714" w:author="Weinert, Matthias (M.)" w:date="2022-02-21T10:55:00Z"/>
        </w:trPr>
        <w:tc>
          <w:tcPr>
            <w:tcW w:w="50" w:type="pct"/>
            <w:hideMark/>
          </w:tcPr>
          <w:p w14:paraId="64122CFB" w14:textId="77777777" w:rsidR="006344F0" w:rsidRDefault="006344F0">
            <w:pPr>
              <w:pStyle w:val="Literaturverzeichnis"/>
              <w:rPr>
                <w:ins w:id="5715" w:author="Weinert, Matthias (M.)" w:date="2022-02-21T10:55:00Z"/>
                <w:noProof/>
              </w:rPr>
            </w:pPr>
            <w:ins w:id="5716" w:author="Weinert, Matthias (M.)" w:date="2022-02-21T10:55:00Z">
              <w:r>
                <w:rPr>
                  <w:noProof/>
                </w:rPr>
                <w:t xml:space="preserve">[6] </w:t>
              </w:r>
            </w:ins>
          </w:p>
        </w:tc>
        <w:tc>
          <w:tcPr>
            <w:tcW w:w="0" w:type="auto"/>
            <w:hideMark/>
          </w:tcPr>
          <w:p w14:paraId="2854818F" w14:textId="77777777" w:rsidR="006344F0" w:rsidRDefault="006344F0">
            <w:pPr>
              <w:pStyle w:val="Literaturverzeichnis"/>
              <w:rPr>
                <w:ins w:id="5717" w:author="Weinert, Matthias (M.)" w:date="2022-02-21T10:55:00Z"/>
                <w:noProof/>
              </w:rPr>
            </w:pPr>
            <w:ins w:id="5718" w:author="Weinert, Matthias (M.)" w:date="2022-02-21T10:55:00Z">
              <w:r>
                <w:rPr>
                  <w:noProof/>
                </w:rPr>
                <w:t>B. E. Huf, „Managing Connections using the Master Connection File,“ Ford Motor Co., Dearborn, 2001.</w:t>
              </w:r>
            </w:ins>
          </w:p>
        </w:tc>
      </w:tr>
      <w:tr w:rsidR="006344F0" w14:paraId="0130D630" w14:textId="77777777">
        <w:trPr>
          <w:divId w:val="954750950"/>
          <w:tblCellSpacing w:w="15" w:type="dxa"/>
          <w:ins w:id="5719" w:author="Weinert, Matthias (M.)" w:date="2022-02-21T10:55:00Z"/>
        </w:trPr>
        <w:tc>
          <w:tcPr>
            <w:tcW w:w="50" w:type="pct"/>
            <w:hideMark/>
          </w:tcPr>
          <w:p w14:paraId="59E4895F" w14:textId="77777777" w:rsidR="006344F0" w:rsidRDefault="006344F0">
            <w:pPr>
              <w:pStyle w:val="Literaturverzeichnis"/>
              <w:rPr>
                <w:ins w:id="5720" w:author="Weinert, Matthias (M.)" w:date="2022-02-21T10:55:00Z"/>
                <w:noProof/>
              </w:rPr>
            </w:pPr>
            <w:ins w:id="5721" w:author="Weinert, Matthias (M.)" w:date="2022-02-21T10:55:00Z">
              <w:r>
                <w:rPr>
                  <w:noProof/>
                </w:rPr>
                <w:t xml:space="preserve">[7] </w:t>
              </w:r>
            </w:ins>
          </w:p>
        </w:tc>
        <w:tc>
          <w:tcPr>
            <w:tcW w:w="0" w:type="auto"/>
            <w:hideMark/>
          </w:tcPr>
          <w:p w14:paraId="2F76F20E" w14:textId="77777777" w:rsidR="006344F0" w:rsidRDefault="006344F0">
            <w:pPr>
              <w:pStyle w:val="Literaturverzeichnis"/>
              <w:rPr>
                <w:ins w:id="5722" w:author="Weinert, Matthias (M.)" w:date="2022-02-21T10:55:00Z"/>
                <w:noProof/>
              </w:rPr>
            </w:pPr>
            <w:ins w:id="5723" w:author="Weinert, Matthias (M.)" w:date="2022-02-21T10:55:00Z">
              <w:r>
                <w:rPr>
                  <w:noProof/>
                </w:rPr>
                <w:t>S. Zhang, „Classification of Seam Welds,“ Daimler AG, Stuttgart, 2005.</w:t>
              </w:r>
            </w:ins>
          </w:p>
        </w:tc>
      </w:tr>
      <w:tr w:rsidR="006344F0" w14:paraId="133D8D72" w14:textId="77777777">
        <w:trPr>
          <w:divId w:val="954750950"/>
          <w:tblCellSpacing w:w="15" w:type="dxa"/>
          <w:ins w:id="5724" w:author="Weinert, Matthias (M.)" w:date="2022-02-21T10:55:00Z"/>
        </w:trPr>
        <w:tc>
          <w:tcPr>
            <w:tcW w:w="50" w:type="pct"/>
            <w:hideMark/>
          </w:tcPr>
          <w:p w14:paraId="49958D69" w14:textId="77777777" w:rsidR="006344F0" w:rsidRDefault="006344F0">
            <w:pPr>
              <w:pStyle w:val="Literaturverzeichnis"/>
              <w:rPr>
                <w:ins w:id="5725" w:author="Weinert, Matthias (M.)" w:date="2022-02-21T10:55:00Z"/>
                <w:noProof/>
              </w:rPr>
            </w:pPr>
            <w:ins w:id="5726" w:author="Weinert, Matthias (M.)" w:date="2022-02-21T10:55:00Z">
              <w:r>
                <w:rPr>
                  <w:noProof/>
                </w:rPr>
                <w:t xml:space="preserve">[8] </w:t>
              </w:r>
            </w:ins>
          </w:p>
        </w:tc>
        <w:tc>
          <w:tcPr>
            <w:tcW w:w="0" w:type="auto"/>
            <w:hideMark/>
          </w:tcPr>
          <w:p w14:paraId="095EC1CD" w14:textId="77777777" w:rsidR="006344F0" w:rsidRDefault="006344F0">
            <w:pPr>
              <w:pStyle w:val="Literaturverzeichnis"/>
              <w:rPr>
                <w:ins w:id="5727" w:author="Weinert, Matthias (M.)" w:date="2022-02-21T10:55:00Z"/>
                <w:noProof/>
              </w:rPr>
            </w:pPr>
            <w:ins w:id="5728" w:author="Weinert, Matthias (M.)" w:date="2022-02-21T10:55:00Z">
              <w:r>
                <w:rPr>
                  <w:noProof/>
                </w:rPr>
                <w:t>FAT-AK25, „χMCF Extended Master Connection File: A Standard for Describing Connections and Joints in the Automotive Industry, Version 3.1 (https://en.vda.de/en/services/Publications/xmcf.html),“ VDA FAT-AK25, Berlin, 2020.</w:t>
              </w:r>
            </w:ins>
          </w:p>
        </w:tc>
      </w:tr>
      <w:tr w:rsidR="006344F0" w14:paraId="538A8C83" w14:textId="77777777">
        <w:trPr>
          <w:divId w:val="954750950"/>
          <w:tblCellSpacing w:w="15" w:type="dxa"/>
          <w:ins w:id="5729" w:author="Weinert, Matthias (M.)" w:date="2022-02-21T10:55:00Z"/>
        </w:trPr>
        <w:tc>
          <w:tcPr>
            <w:tcW w:w="50" w:type="pct"/>
            <w:hideMark/>
          </w:tcPr>
          <w:p w14:paraId="3B681C31" w14:textId="77777777" w:rsidR="006344F0" w:rsidRDefault="006344F0">
            <w:pPr>
              <w:pStyle w:val="Literaturverzeichnis"/>
              <w:rPr>
                <w:ins w:id="5730" w:author="Weinert, Matthias (M.)" w:date="2022-02-21T10:55:00Z"/>
                <w:noProof/>
              </w:rPr>
            </w:pPr>
            <w:ins w:id="5731" w:author="Weinert, Matthias (M.)" w:date="2022-02-21T10:55:00Z">
              <w:r>
                <w:rPr>
                  <w:noProof/>
                </w:rPr>
                <w:t xml:space="preserve">[9] </w:t>
              </w:r>
            </w:ins>
          </w:p>
        </w:tc>
        <w:tc>
          <w:tcPr>
            <w:tcW w:w="0" w:type="auto"/>
            <w:hideMark/>
          </w:tcPr>
          <w:p w14:paraId="240E4C1C" w14:textId="77777777" w:rsidR="006344F0" w:rsidRDefault="006344F0">
            <w:pPr>
              <w:pStyle w:val="Literaturverzeichnis"/>
              <w:rPr>
                <w:ins w:id="5732" w:author="Weinert, Matthias (M.)" w:date="2022-02-21T10:55:00Z"/>
                <w:noProof/>
              </w:rPr>
            </w:pPr>
            <w:ins w:id="5733" w:author="Weinert, Matthias (M.)" w:date="2022-02-21T10:55:00Z">
              <w:r>
                <w:rPr>
                  <w:noProof/>
                </w:rPr>
                <w:t>FAT-AK25, „χMCF Extended Master Connection File: A Standard for Describing Connections and Joints in the Automotive Industry, Version 2.0,“ VDA FAT-AK25, Berlin, 2014.</w:t>
              </w:r>
            </w:ins>
          </w:p>
        </w:tc>
      </w:tr>
      <w:tr w:rsidR="006344F0" w14:paraId="2F36E13F" w14:textId="77777777">
        <w:trPr>
          <w:divId w:val="954750950"/>
          <w:tblCellSpacing w:w="15" w:type="dxa"/>
          <w:ins w:id="5734" w:author="Weinert, Matthias (M.)" w:date="2022-02-21T10:55:00Z"/>
        </w:trPr>
        <w:tc>
          <w:tcPr>
            <w:tcW w:w="50" w:type="pct"/>
            <w:hideMark/>
          </w:tcPr>
          <w:p w14:paraId="053D5C3A" w14:textId="77777777" w:rsidR="006344F0" w:rsidRDefault="006344F0">
            <w:pPr>
              <w:pStyle w:val="Literaturverzeichnis"/>
              <w:rPr>
                <w:ins w:id="5735" w:author="Weinert, Matthias (M.)" w:date="2022-02-21T10:55:00Z"/>
                <w:noProof/>
              </w:rPr>
            </w:pPr>
            <w:ins w:id="5736" w:author="Weinert, Matthias (M.)" w:date="2022-02-21T10:55:00Z">
              <w:r>
                <w:rPr>
                  <w:noProof/>
                </w:rPr>
                <w:t xml:space="preserve">[10] </w:t>
              </w:r>
            </w:ins>
          </w:p>
        </w:tc>
        <w:tc>
          <w:tcPr>
            <w:tcW w:w="0" w:type="auto"/>
            <w:hideMark/>
          </w:tcPr>
          <w:p w14:paraId="1E07E05C" w14:textId="77777777" w:rsidR="006344F0" w:rsidRDefault="006344F0">
            <w:pPr>
              <w:pStyle w:val="Literaturverzeichnis"/>
              <w:rPr>
                <w:ins w:id="5737" w:author="Weinert, Matthias (M.)" w:date="2022-02-21T10:55:00Z"/>
                <w:noProof/>
              </w:rPr>
            </w:pPr>
            <w:ins w:id="5738" w:author="Weinert, Matthias (M.)" w:date="2022-02-21T10:55:00Z">
              <w:r>
                <w:rPr>
                  <w:noProof/>
                </w:rPr>
                <w:t>FAT-AK25, „χMCF Extended Master Connection File: A Standard for Describing Connections and Joints in the Automotive Industry, Version 3.0,“ VDA FAT-AK25, Berlin, 2016.</w:t>
              </w:r>
            </w:ins>
          </w:p>
        </w:tc>
      </w:tr>
      <w:tr w:rsidR="006344F0" w14:paraId="37AF67DB" w14:textId="77777777">
        <w:trPr>
          <w:divId w:val="954750950"/>
          <w:tblCellSpacing w:w="15" w:type="dxa"/>
          <w:ins w:id="5739" w:author="Weinert, Matthias (M.)" w:date="2022-02-21T10:55:00Z"/>
        </w:trPr>
        <w:tc>
          <w:tcPr>
            <w:tcW w:w="50" w:type="pct"/>
            <w:hideMark/>
          </w:tcPr>
          <w:p w14:paraId="676BEDB9" w14:textId="77777777" w:rsidR="006344F0" w:rsidRDefault="006344F0">
            <w:pPr>
              <w:pStyle w:val="Literaturverzeichnis"/>
              <w:rPr>
                <w:ins w:id="5740" w:author="Weinert, Matthias (M.)" w:date="2022-02-21T10:55:00Z"/>
                <w:noProof/>
              </w:rPr>
            </w:pPr>
            <w:ins w:id="5741" w:author="Weinert, Matthias (M.)" w:date="2022-02-21T10:55:00Z">
              <w:r>
                <w:rPr>
                  <w:noProof/>
                </w:rPr>
                <w:t xml:space="preserve">[11] </w:t>
              </w:r>
            </w:ins>
          </w:p>
        </w:tc>
        <w:tc>
          <w:tcPr>
            <w:tcW w:w="0" w:type="auto"/>
            <w:hideMark/>
          </w:tcPr>
          <w:p w14:paraId="328BC91F" w14:textId="77777777" w:rsidR="006344F0" w:rsidRDefault="006344F0">
            <w:pPr>
              <w:pStyle w:val="Literaturverzeichnis"/>
              <w:rPr>
                <w:ins w:id="5742" w:author="Weinert, Matthias (M.)" w:date="2022-02-21T10:55:00Z"/>
                <w:noProof/>
              </w:rPr>
            </w:pPr>
            <w:ins w:id="5743" w:author="Weinert, Matthias (M.)" w:date="2022-02-21T10:55:00Z">
              <w:r>
                <w:rPr>
                  <w:noProof/>
                </w:rPr>
                <w:t>B. C. Systems, „χMCF pilot in ANSA,“ Beta CAE System S.A., Thessaloniki, 2008.</w:t>
              </w:r>
            </w:ins>
          </w:p>
        </w:tc>
      </w:tr>
      <w:tr w:rsidR="006344F0" w:rsidRPr="006344F0" w14:paraId="49DB03AA" w14:textId="77777777">
        <w:trPr>
          <w:divId w:val="954750950"/>
          <w:tblCellSpacing w:w="15" w:type="dxa"/>
          <w:ins w:id="5744" w:author="Weinert, Matthias (M.)" w:date="2022-02-21T10:55:00Z"/>
        </w:trPr>
        <w:tc>
          <w:tcPr>
            <w:tcW w:w="50" w:type="pct"/>
            <w:hideMark/>
          </w:tcPr>
          <w:p w14:paraId="5F2FFBDF" w14:textId="77777777" w:rsidR="006344F0" w:rsidRDefault="006344F0">
            <w:pPr>
              <w:pStyle w:val="Literaturverzeichnis"/>
              <w:rPr>
                <w:ins w:id="5745" w:author="Weinert, Matthias (M.)" w:date="2022-02-21T10:55:00Z"/>
                <w:noProof/>
              </w:rPr>
            </w:pPr>
            <w:ins w:id="5746" w:author="Weinert, Matthias (M.)" w:date="2022-02-21T10:55:00Z">
              <w:r>
                <w:rPr>
                  <w:noProof/>
                </w:rPr>
                <w:t xml:space="preserve">[12] </w:t>
              </w:r>
            </w:ins>
          </w:p>
        </w:tc>
        <w:tc>
          <w:tcPr>
            <w:tcW w:w="0" w:type="auto"/>
            <w:hideMark/>
          </w:tcPr>
          <w:p w14:paraId="4EDE8682" w14:textId="77777777" w:rsidR="006344F0" w:rsidRPr="006344F0" w:rsidRDefault="006344F0">
            <w:pPr>
              <w:pStyle w:val="Literaturverzeichnis"/>
              <w:rPr>
                <w:ins w:id="5747" w:author="Weinert, Matthias (M.)" w:date="2022-02-21T10:55:00Z"/>
                <w:noProof/>
                <w:lang w:val="de-DE"/>
                <w:rPrChange w:id="5748" w:author="Weinert, Matthias (M.)" w:date="2022-02-21T11:17:00Z">
                  <w:rPr>
                    <w:ins w:id="5749" w:author="Weinert, Matthias (M.)" w:date="2022-02-21T10:55:00Z"/>
                    <w:noProof/>
                  </w:rPr>
                </w:rPrChange>
              </w:rPr>
            </w:pPr>
            <w:ins w:id="5750" w:author="Weinert, Matthias (M.)" w:date="2022-02-21T10:55:00Z">
              <w:r w:rsidRPr="006344F0">
                <w:rPr>
                  <w:noProof/>
                  <w:lang w:val="de-DE"/>
                  <w:rPrChange w:id="5751" w:author="Weinert, Matthias (M.)" w:date="2022-02-21T11:17:00Z">
                    <w:rPr>
                      <w:noProof/>
                    </w:rPr>
                  </w:rPrChange>
                </w:rPr>
                <w:t>N. Schulte-Frankenfeld, „FATXML-Format Version V1.2 R3,“ VDA FAT-Ak27, Berlin, 2020.</w:t>
              </w:r>
            </w:ins>
          </w:p>
        </w:tc>
      </w:tr>
    </w:tbl>
    <w:p w14:paraId="722873CF" w14:textId="77777777" w:rsidR="006344F0" w:rsidRPr="006344F0" w:rsidRDefault="006344F0">
      <w:pPr>
        <w:divId w:val="954750950"/>
        <w:rPr>
          <w:ins w:id="5752" w:author="Weinert, Matthias (M.)" w:date="2022-02-21T10:55:00Z"/>
          <w:rFonts w:eastAsia="Times New Roman"/>
          <w:noProof/>
          <w:lang w:val="de-DE"/>
          <w:rPrChange w:id="5753" w:author="Weinert, Matthias (M.)" w:date="2022-02-21T11:17:00Z">
            <w:rPr>
              <w:ins w:id="5754" w:author="Weinert, Matthias (M.)" w:date="2022-02-21T10:55:00Z"/>
              <w:rFonts w:eastAsia="Times New Roman"/>
              <w:noProof/>
            </w:rPr>
          </w:rPrChange>
        </w:rPr>
      </w:pPr>
    </w:p>
    <w:p w14:paraId="7AF3BF16" w14:textId="14EFD15A" w:rsidR="001C13C3" w:rsidRPr="006344F0" w:rsidDel="006344F0" w:rsidRDefault="001C13C3" w:rsidP="004D00AF">
      <w:pPr>
        <w:pStyle w:val="ForewordText"/>
        <w:jc w:val="left"/>
        <w:rPr>
          <w:del w:id="5755" w:author="Weinert, Matthias (M.)" w:date="2022-02-21T10:55:00Z"/>
          <w:noProof/>
          <w:sz w:val="20"/>
          <w:szCs w:val="20"/>
          <w:lang w:val="de-DE"/>
          <w:rPrChange w:id="5756" w:author="Weinert, Matthias (M.)" w:date="2022-02-21T11:17:00Z">
            <w:rPr>
              <w:del w:id="5757" w:author="Weinert, Matthias (M.)" w:date="2022-02-21T10:55:00Z"/>
              <w:noProof/>
              <w:sz w:val="20"/>
              <w:szCs w:val="20"/>
              <w:lang w:val="en-US"/>
            </w:rPr>
          </w:rPrChange>
        </w:rPr>
      </w:pPr>
    </w:p>
    <w:p w14:paraId="525FCC5A" w14:textId="4257D30D" w:rsidR="002F1570" w:rsidRPr="001C13C3" w:rsidDel="001C13C3" w:rsidRDefault="002F1570" w:rsidP="004D00AF">
      <w:pPr>
        <w:pStyle w:val="ForewordText"/>
        <w:jc w:val="left"/>
        <w:rPr>
          <w:del w:id="5758" w:author="Weinert, Matthias (M.)" w:date="2022-02-17T17:10:00Z"/>
          <w:noProof/>
          <w:sz w:val="20"/>
          <w:szCs w:val="20"/>
          <w:lang w:val="de-DE"/>
          <w:rPrChange w:id="5759" w:author="Weinert, Matthias (M.)" w:date="2022-02-17T17:16:00Z">
            <w:rPr>
              <w:del w:id="5760" w:author="Weinert, Matthias (M.)" w:date="2022-02-17T17:10:00Z"/>
              <w:noProof/>
              <w:sz w:val="20"/>
              <w:szCs w:val="20"/>
              <w:lang w:val="en-US"/>
            </w:rPr>
          </w:rPrChange>
        </w:rPr>
      </w:pPr>
    </w:p>
    <w:p w14:paraId="2445BA08" w14:textId="4BA9CA70" w:rsidR="005C101E" w:rsidRPr="002F1570" w:rsidDel="002F1570" w:rsidRDefault="005C101E" w:rsidP="004D00AF">
      <w:pPr>
        <w:pStyle w:val="ForewordText"/>
        <w:jc w:val="left"/>
        <w:rPr>
          <w:del w:id="5761" w:author="Weinert, Matthias (M.)" w:date="2022-02-17T15:56:00Z"/>
          <w:noProof/>
          <w:sz w:val="20"/>
          <w:szCs w:val="20"/>
          <w:lang w:val="de-DE"/>
          <w:rPrChange w:id="5762" w:author="Weinert, Matthias (M.)" w:date="2022-02-17T16:03:00Z">
            <w:rPr>
              <w:del w:id="5763" w:author="Weinert, Matthias (M.)" w:date="2022-02-17T15:56:00Z"/>
              <w:noProof/>
              <w:sz w:val="20"/>
              <w:szCs w:val="20"/>
              <w:lang w:val="en-US"/>
            </w:rPr>
          </w:rPrChange>
        </w:rPr>
      </w:pPr>
    </w:p>
    <w:p w14:paraId="5F61D077" w14:textId="0BBD2953" w:rsidR="004E6643" w:rsidRPr="00382CFC" w:rsidDel="005C101E" w:rsidRDefault="004E6643" w:rsidP="004D00AF">
      <w:pPr>
        <w:pStyle w:val="ForewordText"/>
        <w:jc w:val="left"/>
        <w:rPr>
          <w:del w:id="5764" w:author="Weinert, Matthias (M.)" w:date="2022-02-17T14:54:00Z"/>
          <w:noProof/>
          <w:sz w:val="20"/>
          <w:szCs w:val="20"/>
          <w:lang w:val="de-DE"/>
          <w:rPrChange w:id="5765" w:author="Weinert, Matthias (M.)" w:date="2022-02-17T15:41:00Z">
            <w:rPr>
              <w:del w:id="5766" w:author="Weinert, Matthias (M.)" w:date="2022-02-17T14:54:00Z"/>
              <w:noProof/>
              <w:sz w:val="20"/>
              <w:szCs w:val="20"/>
              <w:lang w:val="en-US"/>
            </w:rPr>
          </w:rPrChange>
        </w:rPr>
      </w:pPr>
    </w:p>
    <w:p w14:paraId="7C23CC26" w14:textId="3ACD2AF8" w:rsidR="004E6643" w:rsidRPr="00716FAE" w:rsidDel="004E6643" w:rsidRDefault="004E6643" w:rsidP="004D00AF">
      <w:pPr>
        <w:pStyle w:val="ForewordText"/>
        <w:jc w:val="left"/>
        <w:rPr>
          <w:del w:id="5767" w:author="Weinert, Matthias (M.)" w:date="2022-02-16T15:53:00Z"/>
          <w:noProof/>
          <w:sz w:val="20"/>
          <w:szCs w:val="20"/>
          <w:lang w:val="de-DE"/>
          <w:rPrChange w:id="5768" w:author="Weinert, Matthias (M.)" w:date="2022-02-17T11:05:00Z">
            <w:rPr>
              <w:del w:id="5769" w:author="Weinert, Matthias (M.)" w:date="2022-02-16T15:53:00Z"/>
              <w:noProof/>
              <w:sz w:val="20"/>
              <w:szCs w:val="20"/>
              <w:lang w:val="en-US"/>
            </w:rPr>
          </w:rPrChange>
        </w:rPr>
      </w:pPr>
    </w:p>
    <w:p w14:paraId="69B0C421" w14:textId="7B47C848" w:rsidR="004E6643" w:rsidRPr="00716FAE" w:rsidDel="004E6643" w:rsidRDefault="004E6643" w:rsidP="004D00AF">
      <w:pPr>
        <w:pStyle w:val="ForewordText"/>
        <w:jc w:val="left"/>
        <w:rPr>
          <w:del w:id="5770" w:author="Weinert, Matthias (M.)" w:date="2022-02-16T15:51:00Z"/>
          <w:noProof/>
          <w:sz w:val="20"/>
          <w:szCs w:val="20"/>
          <w:lang w:val="de-DE"/>
          <w:rPrChange w:id="5771" w:author="Weinert, Matthias (M.)" w:date="2022-02-17T11:05:00Z">
            <w:rPr>
              <w:del w:id="5772" w:author="Weinert, Matthias (M.)" w:date="2022-02-16T15:51:00Z"/>
              <w:noProof/>
              <w:sz w:val="20"/>
              <w:szCs w:val="20"/>
              <w:lang w:val="en-US"/>
            </w:rPr>
          </w:rPrChange>
        </w:rPr>
      </w:pPr>
    </w:p>
    <w:p w14:paraId="0FBC7D81" w14:textId="0C1F1A36" w:rsidR="00F16E77" w:rsidRPr="00716FAE" w:rsidDel="004E6643" w:rsidRDefault="00F16E77" w:rsidP="004D00AF">
      <w:pPr>
        <w:pStyle w:val="ForewordText"/>
        <w:jc w:val="left"/>
        <w:rPr>
          <w:del w:id="5773" w:author="Weinert, Matthias (M.)" w:date="2022-02-16T15:50:00Z"/>
          <w:noProof/>
          <w:sz w:val="20"/>
          <w:szCs w:val="20"/>
          <w:lang w:val="de-DE"/>
          <w:rPrChange w:id="5774" w:author="Weinert, Matthias (M.)" w:date="2022-02-17T11:05:00Z">
            <w:rPr>
              <w:del w:id="5775" w:author="Weinert, Matthias (M.)" w:date="2022-02-16T15:50:00Z"/>
              <w:noProof/>
              <w:sz w:val="20"/>
              <w:szCs w:val="20"/>
              <w:lang w:val="en-US"/>
            </w:rPr>
          </w:rPrChange>
        </w:rPr>
      </w:pPr>
    </w:p>
    <w:p w14:paraId="07862DD5" w14:textId="1F50A07A" w:rsidR="00F16E77" w:rsidRPr="00716FAE" w:rsidDel="00F16E77" w:rsidRDefault="00F16E77" w:rsidP="004D00AF">
      <w:pPr>
        <w:pStyle w:val="ForewordText"/>
        <w:jc w:val="left"/>
        <w:rPr>
          <w:del w:id="5776" w:author="Weinert, Matthias (M.)" w:date="2022-02-16T15:47:00Z"/>
          <w:noProof/>
          <w:sz w:val="20"/>
          <w:szCs w:val="20"/>
          <w:lang w:val="de-DE"/>
          <w:rPrChange w:id="5777" w:author="Weinert, Matthias (M.)" w:date="2022-02-17T11:05:00Z">
            <w:rPr>
              <w:del w:id="5778" w:author="Weinert, Matthias (M.)" w:date="2022-02-16T15:47:00Z"/>
              <w:noProof/>
              <w:sz w:val="20"/>
              <w:szCs w:val="20"/>
              <w:lang w:val="en-US"/>
            </w:rPr>
          </w:rPrChange>
        </w:rPr>
      </w:pPr>
    </w:p>
    <w:p w14:paraId="18D74A97" w14:textId="4A00E5B5" w:rsidR="0050351B" w:rsidRPr="00716FAE" w:rsidDel="00F16E77" w:rsidRDefault="0050351B" w:rsidP="004D00AF">
      <w:pPr>
        <w:pStyle w:val="ForewordText"/>
        <w:jc w:val="left"/>
        <w:rPr>
          <w:del w:id="5779" w:author="Weinert, Matthias (M.)" w:date="2022-02-16T15:44:00Z"/>
          <w:noProof/>
          <w:sz w:val="20"/>
          <w:szCs w:val="20"/>
          <w:lang w:val="de-DE"/>
          <w:rPrChange w:id="5780" w:author="Weinert, Matthias (M.)" w:date="2022-02-17T11:05:00Z">
            <w:rPr>
              <w:del w:id="5781" w:author="Weinert, Matthias (M.)" w:date="2022-02-16T15:44:00Z"/>
              <w:noProof/>
              <w:sz w:val="20"/>
              <w:szCs w:val="20"/>
              <w:lang w:val="en-US"/>
            </w:rPr>
          </w:rPrChange>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08"/>
      </w:tblGrid>
      <w:tr w:rsidR="0050351B" w:rsidRPr="00716FAE" w:rsidDel="00F16E77" w14:paraId="06AE6FD1" w14:textId="77777777">
        <w:trPr>
          <w:divId w:val="1875385537"/>
          <w:tblCellSpacing w:w="15" w:type="dxa"/>
          <w:del w:id="5782" w:author="Weinert, Matthias (M.)" w:date="2022-02-16T15:44:00Z"/>
        </w:trPr>
        <w:tc>
          <w:tcPr>
            <w:tcW w:w="50" w:type="pct"/>
            <w:hideMark/>
          </w:tcPr>
          <w:p w14:paraId="3ACA9193" w14:textId="04B46D71" w:rsidR="0050351B" w:rsidRPr="00716FAE" w:rsidDel="00F16E77" w:rsidRDefault="0050351B">
            <w:pPr>
              <w:pStyle w:val="Literaturverzeichnis"/>
              <w:rPr>
                <w:del w:id="5783" w:author="Weinert, Matthias (M.)" w:date="2022-02-16T15:44:00Z"/>
                <w:noProof/>
                <w:sz w:val="24"/>
                <w:lang w:val="de-DE"/>
                <w:rPrChange w:id="5784" w:author="Weinert, Matthias (M.)" w:date="2022-02-17T11:05:00Z">
                  <w:rPr>
                    <w:del w:id="5785" w:author="Weinert, Matthias (M.)" w:date="2022-02-16T15:44:00Z"/>
                    <w:noProof/>
                    <w:sz w:val="24"/>
                  </w:rPr>
                </w:rPrChange>
              </w:rPr>
            </w:pPr>
            <w:del w:id="5786" w:author="Weinert, Matthias (M.)" w:date="2022-02-16T15:44:00Z">
              <w:r w:rsidRPr="00716FAE" w:rsidDel="00F16E77">
                <w:rPr>
                  <w:noProof/>
                  <w:lang w:val="de-DE"/>
                  <w:rPrChange w:id="5787" w:author="Weinert, Matthias (M.)" w:date="2022-02-17T11:05:00Z">
                    <w:rPr>
                      <w:noProof/>
                    </w:rPr>
                  </w:rPrChange>
                </w:rPr>
                <w:delText xml:space="preserve">[1] </w:delText>
              </w:r>
            </w:del>
          </w:p>
        </w:tc>
        <w:tc>
          <w:tcPr>
            <w:tcW w:w="0" w:type="auto"/>
            <w:hideMark/>
          </w:tcPr>
          <w:p w14:paraId="083F7D16" w14:textId="77777777" w:rsidR="0050351B" w:rsidRPr="00716FAE" w:rsidDel="00F16E77" w:rsidRDefault="0050351B">
            <w:pPr>
              <w:pStyle w:val="Literaturverzeichnis"/>
              <w:rPr>
                <w:del w:id="5788" w:author="Weinert, Matthias (M.)" w:date="2022-02-16T15:44:00Z"/>
                <w:noProof/>
                <w:lang w:val="de-DE"/>
                <w:rPrChange w:id="5789" w:author="Weinert, Matthias (M.)" w:date="2022-02-17T11:05:00Z">
                  <w:rPr>
                    <w:del w:id="5790" w:author="Weinert, Matthias (M.)" w:date="2022-02-16T15:44:00Z"/>
                    <w:noProof/>
                  </w:rPr>
                </w:rPrChange>
              </w:rPr>
            </w:pPr>
            <w:del w:id="5791" w:author="Weinert, Matthias (M.)" w:date="2022-02-16T15:44:00Z">
              <w:r w:rsidRPr="00716FAE" w:rsidDel="00F16E77">
                <w:rPr>
                  <w:noProof/>
                  <w:lang w:val="de-DE"/>
                  <w:rPrChange w:id="5792" w:author="Weinert, Matthias (M.)" w:date="2022-02-17T11:05:00Z">
                    <w:rPr>
                      <w:noProof/>
                    </w:rPr>
                  </w:rPrChange>
                </w:rPr>
                <w:delText>C. Gaier and K. Hofwimmer, "Seam-Weld Types and Fatigue Relevant Parameter Sets for NCF Standard," Magna, Engineering Center Steyr GmbH &amp; Co KG, Steyr, 2006.</w:delText>
              </w:r>
            </w:del>
          </w:p>
        </w:tc>
      </w:tr>
      <w:tr w:rsidR="0050351B" w:rsidRPr="00716FAE" w:rsidDel="00F16E77" w14:paraId="3751B9E4" w14:textId="77777777">
        <w:trPr>
          <w:divId w:val="1875385537"/>
          <w:tblCellSpacing w:w="15" w:type="dxa"/>
          <w:del w:id="5793" w:author="Weinert, Matthias (M.)" w:date="2022-02-16T15:44:00Z"/>
        </w:trPr>
        <w:tc>
          <w:tcPr>
            <w:tcW w:w="50" w:type="pct"/>
            <w:hideMark/>
          </w:tcPr>
          <w:p w14:paraId="6D044897" w14:textId="77777777" w:rsidR="0050351B" w:rsidDel="00F16E77" w:rsidRDefault="0050351B">
            <w:pPr>
              <w:pStyle w:val="Literaturverzeichnis"/>
              <w:rPr>
                <w:del w:id="5794" w:author="Weinert, Matthias (M.)" w:date="2022-02-16T15:44:00Z"/>
                <w:noProof/>
                <w:lang w:val="de-DE"/>
              </w:rPr>
            </w:pPr>
            <w:del w:id="5795" w:author="Weinert, Matthias (M.)" w:date="2022-02-16T15:44:00Z">
              <w:r w:rsidRPr="00716FAE" w:rsidDel="00F16E77">
                <w:rPr>
                  <w:noProof/>
                  <w:lang w:val="de-DE"/>
                  <w:rPrChange w:id="5796" w:author="Weinert, Matthias (M.)" w:date="2022-02-17T11:05:00Z">
                    <w:rPr>
                      <w:noProof/>
                    </w:rPr>
                  </w:rPrChange>
                </w:rPr>
                <w:delText xml:space="preserve">[2] </w:delText>
              </w:r>
            </w:del>
          </w:p>
        </w:tc>
        <w:tc>
          <w:tcPr>
            <w:tcW w:w="0" w:type="auto"/>
            <w:hideMark/>
          </w:tcPr>
          <w:p w14:paraId="5861B460" w14:textId="77777777" w:rsidR="0050351B" w:rsidRPr="00716FAE" w:rsidDel="00F16E77" w:rsidRDefault="0050351B">
            <w:pPr>
              <w:pStyle w:val="Literaturverzeichnis"/>
              <w:rPr>
                <w:del w:id="5797" w:author="Weinert, Matthias (M.)" w:date="2022-02-16T15:44:00Z"/>
                <w:noProof/>
                <w:lang w:val="de-DE"/>
                <w:rPrChange w:id="5798" w:author="Weinert, Matthias (M.)" w:date="2022-02-17T11:05:00Z">
                  <w:rPr>
                    <w:del w:id="5799" w:author="Weinert, Matthias (M.)" w:date="2022-02-16T15:44:00Z"/>
                    <w:noProof/>
                  </w:rPr>
                </w:rPrChange>
              </w:rPr>
            </w:pPr>
            <w:del w:id="5800" w:author="Weinert, Matthias (M.)" w:date="2022-02-16T15:44:00Z">
              <w:r w:rsidRPr="00716FAE" w:rsidDel="00F16E77">
                <w:rPr>
                  <w:noProof/>
                  <w:lang w:val="de-DE"/>
                  <w:rPrChange w:id="5801" w:author="Weinert, Matthias (M.)" w:date="2022-02-17T11:05:00Z">
                    <w:rPr>
                      <w:noProof/>
                    </w:rPr>
                  </w:rPrChange>
                </w:rPr>
                <w:delText>P. Mikolaj, „First Proposal for The Extended Master Connection File (</w:delText>
              </w:r>
              <w:r w:rsidDel="00F16E77">
                <w:rPr>
                  <w:noProof/>
                </w:rPr>
                <w:delText>χ</w:delText>
              </w:r>
              <w:r w:rsidRPr="00716FAE" w:rsidDel="00F16E77">
                <w:rPr>
                  <w:noProof/>
                  <w:lang w:val="de-DE"/>
                  <w:rPrChange w:id="5802" w:author="Weinert, Matthias (M.)" w:date="2022-02-17T11:05:00Z">
                    <w:rPr>
                      <w:noProof/>
                    </w:rPr>
                  </w:rPrChange>
                </w:rPr>
                <w:delText>MCF) as a Transfer Standard of Seam¬weld Connection Definition,“ MSC.Software, Alzenau, 2006.</w:delText>
              </w:r>
            </w:del>
          </w:p>
        </w:tc>
      </w:tr>
      <w:tr w:rsidR="0050351B" w:rsidRPr="00716FAE" w:rsidDel="00F16E77" w14:paraId="0F529B4F" w14:textId="77777777">
        <w:trPr>
          <w:divId w:val="1875385537"/>
          <w:tblCellSpacing w:w="15" w:type="dxa"/>
          <w:del w:id="5803" w:author="Weinert, Matthias (M.)" w:date="2022-02-16T15:44:00Z"/>
        </w:trPr>
        <w:tc>
          <w:tcPr>
            <w:tcW w:w="50" w:type="pct"/>
            <w:hideMark/>
          </w:tcPr>
          <w:p w14:paraId="555532B3" w14:textId="77777777" w:rsidR="0050351B" w:rsidRPr="00716FAE" w:rsidDel="00F16E77" w:rsidRDefault="0050351B">
            <w:pPr>
              <w:pStyle w:val="Literaturverzeichnis"/>
              <w:rPr>
                <w:del w:id="5804" w:author="Weinert, Matthias (M.)" w:date="2022-02-16T15:44:00Z"/>
                <w:noProof/>
                <w:lang w:val="de-DE"/>
                <w:rPrChange w:id="5805" w:author="Weinert, Matthias (M.)" w:date="2022-02-17T11:05:00Z">
                  <w:rPr>
                    <w:del w:id="5806" w:author="Weinert, Matthias (M.)" w:date="2022-02-16T15:44:00Z"/>
                    <w:noProof/>
                  </w:rPr>
                </w:rPrChange>
              </w:rPr>
            </w:pPr>
            <w:del w:id="5807" w:author="Weinert, Matthias (M.)" w:date="2022-02-16T15:44:00Z">
              <w:r w:rsidRPr="00716FAE" w:rsidDel="00F16E77">
                <w:rPr>
                  <w:noProof/>
                  <w:lang w:val="de-DE"/>
                  <w:rPrChange w:id="5808" w:author="Weinert, Matthias (M.)" w:date="2022-02-17T11:05:00Z">
                    <w:rPr>
                      <w:noProof/>
                    </w:rPr>
                  </w:rPrChange>
                </w:rPr>
                <w:delText xml:space="preserve">[3] </w:delText>
              </w:r>
            </w:del>
          </w:p>
        </w:tc>
        <w:tc>
          <w:tcPr>
            <w:tcW w:w="0" w:type="auto"/>
            <w:hideMark/>
          </w:tcPr>
          <w:p w14:paraId="4086D2D2" w14:textId="77777777" w:rsidR="0050351B" w:rsidRPr="00716FAE" w:rsidDel="00F16E77" w:rsidRDefault="0050351B">
            <w:pPr>
              <w:pStyle w:val="Literaturverzeichnis"/>
              <w:rPr>
                <w:del w:id="5809" w:author="Weinert, Matthias (M.)" w:date="2022-02-16T15:44:00Z"/>
                <w:noProof/>
                <w:lang w:val="de-DE"/>
                <w:rPrChange w:id="5810" w:author="Weinert, Matthias (M.)" w:date="2022-02-17T11:05:00Z">
                  <w:rPr>
                    <w:del w:id="5811" w:author="Weinert, Matthias (M.)" w:date="2022-02-16T15:44:00Z"/>
                    <w:noProof/>
                  </w:rPr>
                </w:rPrChange>
              </w:rPr>
            </w:pPr>
            <w:del w:id="5812" w:author="Weinert, Matthias (M.)" w:date="2022-02-16T15:44:00Z">
              <w:r w:rsidRPr="00716FAE" w:rsidDel="00F16E77">
                <w:rPr>
                  <w:noProof/>
                  <w:lang w:val="de-DE"/>
                  <w:rPrChange w:id="5813" w:author="Weinert, Matthias (M.)" w:date="2022-02-17T11:05:00Z">
                    <w:rPr>
                      <w:noProof/>
                    </w:rPr>
                  </w:rPrChange>
                </w:rPr>
                <w:delText>P. Garnero und V. Marchetto, „Patent EP0967044A2 - A method for resistance electric spot welding of a first sheet of non weldable material to a second sheet of weldable metal material (https//Patents.google.com/patent/EP0967044A2),“ European Patent Office, 1999.</w:delText>
              </w:r>
            </w:del>
          </w:p>
        </w:tc>
      </w:tr>
      <w:tr w:rsidR="0050351B" w:rsidRPr="00716FAE" w:rsidDel="00F16E77" w14:paraId="43AF9E2A" w14:textId="77777777">
        <w:trPr>
          <w:divId w:val="1875385537"/>
          <w:tblCellSpacing w:w="15" w:type="dxa"/>
          <w:del w:id="5814" w:author="Weinert, Matthias (M.)" w:date="2022-02-16T15:44:00Z"/>
        </w:trPr>
        <w:tc>
          <w:tcPr>
            <w:tcW w:w="50" w:type="pct"/>
            <w:hideMark/>
          </w:tcPr>
          <w:p w14:paraId="6F1CD115" w14:textId="77777777" w:rsidR="0050351B" w:rsidRPr="00716FAE" w:rsidDel="00F16E77" w:rsidRDefault="0050351B">
            <w:pPr>
              <w:pStyle w:val="Literaturverzeichnis"/>
              <w:rPr>
                <w:del w:id="5815" w:author="Weinert, Matthias (M.)" w:date="2022-02-16T15:44:00Z"/>
                <w:noProof/>
                <w:lang w:val="de-DE"/>
                <w:rPrChange w:id="5816" w:author="Weinert, Matthias (M.)" w:date="2022-02-17T11:05:00Z">
                  <w:rPr>
                    <w:del w:id="5817" w:author="Weinert, Matthias (M.)" w:date="2022-02-16T15:44:00Z"/>
                    <w:noProof/>
                  </w:rPr>
                </w:rPrChange>
              </w:rPr>
            </w:pPr>
            <w:del w:id="5818" w:author="Weinert, Matthias (M.)" w:date="2022-02-16T15:44:00Z">
              <w:r w:rsidRPr="00716FAE" w:rsidDel="00F16E77">
                <w:rPr>
                  <w:noProof/>
                  <w:lang w:val="de-DE"/>
                  <w:rPrChange w:id="5819" w:author="Weinert, Matthias (M.)" w:date="2022-02-17T11:05:00Z">
                    <w:rPr>
                      <w:noProof/>
                    </w:rPr>
                  </w:rPrChange>
                </w:rPr>
                <w:delText xml:space="preserve">[4] </w:delText>
              </w:r>
            </w:del>
          </w:p>
        </w:tc>
        <w:tc>
          <w:tcPr>
            <w:tcW w:w="0" w:type="auto"/>
            <w:hideMark/>
          </w:tcPr>
          <w:p w14:paraId="3F8DF2FD" w14:textId="77777777" w:rsidR="0050351B" w:rsidRPr="0050351B" w:rsidDel="00F16E77" w:rsidRDefault="0050351B">
            <w:pPr>
              <w:pStyle w:val="Literaturverzeichnis"/>
              <w:rPr>
                <w:del w:id="5820" w:author="Weinert, Matthias (M.)" w:date="2022-02-16T15:44:00Z"/>
                <w:noProof/>
                <w:lang w:val="de-DE"/>
              </w:rPr>
            </w:pPr>
            <w:del w:id="5821" w:author="Weinert, Matthias (M.)" w:date="2022-02-16T15:44:00Z">
              <w:r w:rsidRPr="0050351B" w:rsidDel="00F16E77">
                <w:rPr>
                  <w:noProof/>
                  <w:lang w:val="de-DE"/>
                </w:rPr>
                <w:delText>O. Hahn und A. Schulte, „Nutzung des Festigkeitspotentials höherfesten Stahlfeinbleche durch Stanzniet- und Clinchverbindungen,“ 1998.</w:delText>
              </w:r>
            </w:del>
          </w:p>
        </w:tc>
      </w:tr>
      <w:tr w:rsidR="0050351B" w:rsidRPr="00716FAE" w:rsidDel="00F16E77" w14:paraId="6F98762C" w14:textId="77777777">
        <w:trPr>
          <w:divId w:val="1875385537"/>
          <w:tblCellSpacing w:w="15" w:type="dxa"/>
          <w:del w:id="5822" w:author="Weinert, Matthias (M.)" w:date="2022-02-16T15:44:00Z"/>
        </w:trPr>
        <w:tc>
          <w:tcPr>
            <w:tcW w:w="50" w:type="pct"/>
            <w:hideMark/>
          </w:tcPr>
          <w:p w14:paraId="43538B52" w14:textId="77777777" w:rsidR="0050351B" w:rsidRPr="00716FAE" w:rsidDel="00F16E77" w:rsidRDefault="0050351B">
            <w:pPr>
              <w:pStyle w:val="Literaturverzeichnis"/>
              <w:rPr>
                <w:del w:id="5823" w:author="Weinert, Matthias (M.)" w:date="2022-02-16T15:44:00Z"/>
                <w:noProof/>
                <w:lang w:val="de-DE"/>
                <w:rPrChange w:id="5824" w:author="Weinert, Matthias (M.)" w:date="2022-02-17T11:05:00Z">
                  <w:rPr>
                    <w:del w:id="5825" w:author="Weinert, Matthias (M.)" w:date="2022-02-16T15:44:00Z"/>
                    <w:noProof/>
                  </w:rPr>
                </w:rPrChange>
              </w:rPr>
            </w:pPr>
            <w:del w:id="5826" w:author="Weinert, Matthias (M.)" w:date="2022-02-16T15:44:00Z">
              <w:r w:rsidRPr="00716FAE" w:rsidDel="00F16E77">
                <w:rPr>
                  <w:noProof/>
                  <w:lang w:val="de-DE"/>
                  <w:rPrChange w:id="5827" w:author="Weinert, Matthias (M.)" w:date="2022-02-17T11:05:00Z">
                    <w:rPr>
                      <w:noProof/>
                    </w:rPr>
                  </w:rPrChange>
                </w:rPr>
                <w:delText xml:space="preserve">[5] </w:delText>
              </w:r>
            </w:del>
          </w:p>
        </w:tc>
        <w:tc>
          <w:tcPr>
            <w:tcW w:w="0" w:type="auto"/>
            <w:hideMark/>
          </w:tcPr>
          <w:p w14:paraId="7714AF5D" w14:textId="77777777" w:rsidR="0050351B" w:rsidRPr="00716FAE" w:rsidDel="00F16E77" w:rsidRDefault="0050351B">
            <w:pPr>
              <w:pStyle w:val="Literaturverzeichnis"/>
              <w:rPr>
                <w:del w:id="5828" w:author="Weinert, Matthias (M.)" w:date="2022-02-16T15:44:00Z"/>
                <w:noProof/>
                <w:lang w:val="de-DE"/>
                <w:rPrChange w:id="5829" w:author="Weinert, Matthias (M.)" w:date="2022-02-17T11:05:00Z">
                  <w:rPr>
                    <w:del w:id="5830" w:author="Weinert, Matthias (M.)" w:date="2022-02-16T15:44:00Z"/>
                    <w:noProof/>
                  </w:rPr>
                </w:rPrChange>
              </w:rPr>
            </w:pPr>
            <w:del w:id="5831" w:author="Weinert, Matthias (M.)" w:date="2022-02-16T15:44:00Z">
              <w:r w:rsidRPr="00716FAE" w:rsidDel="00F16E77">
                <w:rPr>
                  <w:noProof/>
                  <w:lang w:val="de-DE"/>
                  <w:rPrChange w:id="5832" w:author="Weinert, Matthias (M.)" w:date="2022-02-17T11:05:00Z">
                    <w:rPr>
                      <w:noProof/>
                    </w:rPr>
                  </w:rPrChange>
                </w:rPr>
                <w:delText xml:space="preserve">T. Ziegler, „Joinability of light-weight components using riveted friction-welded joints.,“ in </w:delText>
              </w:r>
              <w:r w:rsidRPr="00716FAE" w:rsidDel="00F16E77">
                <w:rPr>
                  <w:i/>
                  <w:iCs w:val="0"/>
                  <w:noProof/>
                  <w:lang w:val="de-DE"/>
                  <w:rPrChange w:id="5833" w:author="Weinert, Matthias (M.)" w:date="2022-02-17T11:05:00Z">
                    <w:rPr>
                      <w:i/>
                      <w:iCs w:val="0"/>
                      <w:noProof/>
                    </w:rPr>
                  </w:rPrChange>
                </w:rPr>
                <w:delText>Joining in Car Body Engineering</w:delText>
              </w:r>
              <w:r w:rsidRPr="00716FAE" w:rsidDel="00F16E77">
                <w:rPr>
                  <w:noProof/>
                  <w:lang w:val="de-DE"/>
                  <w:rPrChange w:id="5834" w:author="Weinert, Matthias (M.)" w:date="2022-02-17T11:05:00Z">
                    <w:rPr>
                      <w:noProof/>
                    </w:rPr>
                  </w:rPrChange>
                </w:rPr>
                <w:delText xml:space="preserve">, Bad Nauheim, 2019. </w:delText>
              </w:r>
            </w:del>
          </w:p>
        </w:tc>
      </w:tr>
      <w:tr w:rsidR="0050351B" w:rsidRPr="00716FAE" w:rsidDel="00F16E77" w14:paraId="490DBFBD" w14:textId="77777777">
        <w:trPr>
          <w:divId w:val="1875385537"/>
          <w:tblCellSpacing w:w="15" w:type="dxa"/>
          <w:del w:id="5835" w:author="Weinert, Matthias (M.)" w:date="2022-02-16T15:44:00Z"/>
        </w:trPr>
        <w:tc>
          <w:tcPr>
            <w:tcW w:w="50" w:type="pct"/>
            <w:hideMark/>
          </w:tcPr>
          <w:p w14:paraId="46FA6BB2" w14:textId="77777777" w:rsidR="0050351B" w:rsidRPr="00716FAE" w:rsidDel="00F16E77" w:rsidRDefault="0050351B">
            <w:pPr>
              <w:pStyle w:val="Literaturverzeichnis"/>
              <w:rPr>
                <w:del w:id="5836" w:author="Weinert, Matthias (M.)" w:date="2022-02-16T15:44:00Z"/>
                <w:noProof/>
                <w:lang w:val="de-DE"/>
                <w:rPrChange w:id="5837" w:author="Weinert, Matthias (M.)" w:date="2022-02-17T11:05:00Z">
                  <w:rPr>
                    <w:del w:id="5838" w:author="Weinert, Matthias (M.)" w:date="2022-02-16T15:44:00Z"/>
                    <w:noProof/>
                  </w:rPr>
                </w:rPrChange>
              </w:rPr>
            </w:pPr>
            <w:del w:id="5839" w:author="Weinert, Matthias (M.)" w:date="2022-02-16T15:44:00Z">
              <w:r w:rsidRPr="00716FAE" w:rsidDel="00F16E77">
                <w:rPr>
                  <w:noProof/>
                  <w:lang w:val="de-DE"/>
                  <w:rPrChange w:id="5840" w:author="Weinert, Matthias (M.)" w:date="2022-02-17T11:05:00Z">
                    <w:rPr>
                      <w:noProof/>
                    </w:rPr>
                  </w:rPrChange>
                </w:rPr>
                <w:delText xml:space="preserve">[6] </w:delText>
              </w:r>
            </w:del>
          </w:p>
        </w:tc>
        <w:tc>
          <w:tcPr>
            <w:tcW w:w="0" w:type="auto"/>
            <w:hideMark/>
          </w:tcPr>
          <w:p w14:paraId="1002734B" w14:textId="77777777" w:rsidR="0050351B" w:rsidRPr="00716FAE" w:rsidDel="00F16E77" w:rsidRDefault="0050351B">
            <w:pPr>
              <w:pStyle w:val="Literaturverzeichnis"/>
              <w:rPr>
                <w:del w:id="5841" w:author="Weinert, Matthias (M.)" w:date="2022-02-16T15:44:00Z"/>
                <w:noProof/>
                <w:lang w:val="de-DE"/>
                <w:rPrChange w:id="5842" w:author="Weinert, Matthias (M.)" w:date="2022-02-17T11:05:00Z">
                  <w:rPr>
                    <w:del w:id="5843" w:author="Weinert, Matthias (M.)" w:date="2022-02-16T15:44:00Z"/>
                    <w:noProof/>
                  </w:rPr>
                </w:rPrChange>
              </w:rPr>
            </w:pPr>
            <w:del w:id="5844" w:author="Weinert, Matthias (M.)" w:date="2022-02-16T15:44:00Z">
              <w:r w:rsidRPr="00716FAE" w:rsidDel="00F16E77">
                <w:rPr>
                  <w:noProof/>
                  <w:lang w:val="de-DE"/>
                  <w:rPrChange w:id="5845" w:author="Weinert, Matthias (M.)" w:date="2022-02-17T11:05:00Z">
                    <w:rPr>
                      <w:noProof/>
                    </w:rPr>
                  </w:rPrChange>
                </w:rPr>
                <w:delText>B. E. Huf, „Managing Connections using the Master Connection File,“ Ford Motor Co., Dearborn, 2001.</w:delText>
              </w:r>
            </w:del>
          </w:p>
        </w:tc>
      </w:tr>
      <w:tr w:rsidR="0050351B" w:rsidRPr="00716FAE" w:rsidDel="00F16E77" w14:paraId="755ADFE8" w14:textId="77777777">
        <w:trPr>
          <w:divId w:val="1875385537"/>
          <w:tblCellSpacing w:w="15" w:type="dxa"/>
          <w:del w:id="5846" w:author="Weinert, Matthias (M.)" w:date="2022-02-16T15:44:00Z"/>
        </w:trPr>
        <w:tc>
          <w:tcPr>
            <w:tcW w:w="50" w:type="pct"/>
            <w:hideMark/>
          </w:tcPr>
          <w:p w14:paraId="2F81980B" w14:textId="77777777" w:rsidR="0050351B" w:rsidRPr="00716FAE" w:rsidDel="00F16E77" w:rsidRDefault="0050351B">
            <w:pPr>
              <w:pStyle w:val="Literaturverzeichnis"/>
              <w:rPr>
                <w:del w:id="5847" w:author="Weinert, Matthias (M.)" w:date="2022-02-16T15:44:00Z"/>
                <w:noProof/>
                <w:lang w:val="de-DE"/>
                <w:rPrChange w:id="5848" w:author="Weinert, Matthias (M.)" w:date="2022-02-17T11:05:00Z">
                  <w:rPr>
                    <w:del w:id="5849" w:author="Weinert, Matthias (M.)" w:date="2022-02-16T15:44:00Z"/>
                    <w:noProof/>
                  </w:rPr>
                </w:rPrChange>
              </w:rPr>
            </w:pPr>
            <w:del w:id="5850" w:author="Weinert, Matthias (M.)" w:date="2022-02-16T15:44:00Z">
              <w:r w:rsidRPr="00716FAE" w:rsidDel="00F16E77">
                <w:rPr>
                  <w:noProof/>
                  <w:lang w:val="de-DE"/>
                  <w:rPrChange w:id="5851" w:author="Weinert, Matthias (M.)" w:date="2022-02-17T11:05:00Z">
                    <w:rPr>
                      <w:noProof/>
                    </w:rPr>
                  </w:rPrChange>
                </w:rPr>
                <w:delText xml:space="preserve">[7] </w:delText>
              </w:r>
            </w:del>
          </w:p>
        </w:tc>
        <w:tc>
          <w:tcPr>
            <w:tcW w:w="0" w:type="auto"/>
            <w:hideMark/>
          </w:tcPr>
          <w:p w14:paraId="19B2A46E" w14:textId="77777777" w:rsidR="0050351B" w:rsidRPr="00716FAE" w:rsidDel="00F16E77" w:rsidRDefault="0050351B">
            <w:pPr>
              <w:pStyle w:val="Literaturverzeichnis"/>
              <w:rPr>
                <w:del w:id="5852" w:author="Weinert, Matthias (M.)" w:date="2022-02-16T15:44:00Z"/>
                <w:noProof/>
                <w:lang w:val="de-DE"/>
                <w:rPrChange w:id="5853" w:author="Weinert, Matthias (M.)" w:date="2022-02-17T11:05:00Z">
                  <w:rPr>
                    <w:del w:id="5854" w:author="Weinert, Matthias (M.)" w:date="2022-02-16T15:44:00Z"/>
                    <w:noProof/>
                  </w:rPr>
                </w:rPrChange>
              </w:rPr>
            </w:pPr>
            <w:del w:id="5855" w:author="Weinert, Matthias (M.)" w:date="2022-02-16T15:44:00Z">
              <w:r w:rsidRPr="00716FAE" w:rsidDel="00F16E77">
                <w:rPr>
                  <w:noProof/>
                  <w:lang w:val="de-DE"/>
                  <w:rPrChange w:id="5856" w:author="Weinert, Matthias (M.)" w:date="2022-02-17T11:05:00Z">
                    <w:rPr>
                      <w:noProof/>
                    </w:rPr>
                  </w:rPrChange>
                </w:rPr>
                <w:delText>S. Zhang, „Classification of Seam Welds,“ Daimler AG, Stuttgart, 2005.</w:delText>
              </w:r>
            </w:del>
          </w:p>
        </w:tc>
      </w:tr>
      <w:tr w:rsidR="0050351B" w:rsidRPr="00716FAE" w:rsidDel="00F16E77" w14:paraId="443F5995" w14:textId="77777777">
        <w:trPr>
          <w:divId w:val="1875385537"/>
          <w:tblCellSpacing w:w="15" w:type="dxa"/>
          <w:del w:id="5857" w:author="Weinert, Matthias (M.)" w:date="2022-02-16T15:44:00Z"/>
        </w:trPr>
        <w:tc>
          <w:tcPr>
            <w:tcW w:w="50" w:type="pct"/>
            <w:hideMark/>
          </w:tcPr>
          <w:p w14:paraId="3A4CC037" w14:textId="77777777" w:rsidR="0050351B" w:rsidRPr="00716FAE" w:rsidDel="00F16E77" w:rsidRDefault="0050351B">
            <w:pPr>
              <w:pStyle w:val="Literaturverzeichnis"/>
              <w:rPr>
                <w:del w:id="5858" w:author="Weinert, Matthias (M.)" w:date="2022-02-16T15:44:00Z"/>
                <w:noProof/>
                <w:lang w:val="de-DE"/>
                <w:rPrChange w:id="5859" w:author="Weinert, Matthias (M.)" w:date="2022-02-17T11:05:00Z">
                  <w:rPr>
                    <w:del w:id="5860" w:author="Weinert, Matthias (M.)" w:date="2022-02-16T15:44:00Z"/>
                    <w:noProof/>
                  </w:rPr>
                </w:rPrChange>
              </w:rPr>
            </w:pPr>
            <w:del w:id="5861" w:author="Weinert, Matthias (M.)" w:date="2022-02-16T15:44:00Z">
              <w:r w:rsidRPr="00716FAE" w:rsidDel="00F16E77">
                <w:rPr>
                  <w:noProof/>
                  <w:lang w:val="de-DE"/>
                  <w:rPrChange w:id="5862" w:author="Weinert, Matthias (M.)" w:date="2022-02-17T11:05:00Z">
                    <w:rPr>
                      <w:noProof/>
                    </w:rPr>
                  </w:rPrChange>
                </w:rPr>
                <w:delText xml:space="preserve">[8] </w:delText>
              </w:r>
            </w:del>
          </w:p>
        </w:tc>
        <w:tc>
          <w:tcPr>
            <w:tcW w:w="0" w:type="auto"/>
            <w:hideMark/>
          </w:tcPr>
          <w:p w14:paraId="2D76DE6A" w14:textId="77777777" w:rsidR="0050351B" w:rsidRPr="00716FAE" w:rsidDel="00F16E77" w:rsidRDefault="0050351B">
            <w:pPr>
              <w:pStyle w:val="Literaturverzeichnis"/>
              <w:rPr>
                <w:del w:id="5863" w:author="Weinert, Matthias (M.)" w:date="2022-02-16T15:44:00Z"/>
                <w:noProof/>
                <w:lang w:val="de-DE"/>
                <w:rPrChange w:id="5864" w:author="Weinert, Matthias (M.)" w:date="2022-02-17T11:05:00Z">
                  <w:rPr>
                    <w:del w:id="5865" w:author="Weinert, Matthias (M.)" w:date="2022-02-16T15:44:00Z"/>
                    <w:noProof/>
                  </w:rPr>
                </w:rPrChange>
              </w:rPr>
            </w:pPr>
            <w:del w:id="5866" w:author="Weinert, Matthias (M.)" w:date="2022-02-16T15:44:00Z">
              <w:r w:rsidRPr="00716FAE" w:rsidDel="00F16E77">
                <w:rPr>
                  <w:noProof/>
                  <w:lang w:val="de-DE"/>
                  <w:rPrChange w:id="5867" w:author="Weinert, Matthias (M.)" w:date="2022-02-17T11:05:00Z">
                    <w:rPr>
                      <w:noProof/>
                    </w:rPr>
                  </w:rPrChange>
                </w:rPr>
                <w:delText>FAT-AK25, „</w:delText>
              </w:r>
              <w:r w:rsidDel="00F16E77">
                <w:rPr>
                  <w:noProof/>
                </w:rPr>
                <w:delText>χ</w:delText>
              </w:r>
              <w:r w:rsidRPr="00716FAE" w:rsidDel="00F16E77">
                <w:rPr>
                  <w:noProof/>
                  <w:lang w:val="de-DE"/>
                  <w:rPrChange w:id="5868" w:author="Weinert, Matthias (M.)" w:date="2022-02-17T11:05:00Z">
                    <w:rPr>
                      <w:noProof/>
                    </w:rPr>
                  </w:rPrChange>
                </w:rPr>
                <w:delText>MCF Extended Master Connection File: A Standard for Describing Connections and Joints in the Automotive Industry, Version 3.1 (https://en.vda.de/en/services/Publications/xmcf.html),“ VDA FAT-AK25, Berlin, 2020.</w:delText>
              </w:r>
            </w:del>
          </w:p>
        </w:tc>
      </w:tr>
      <w:tr w:rsidR="0050351B" w:rsidRPr="00716FAE" w:rsidDel="00F16E77" w14:paraId="69BA079D" w14:textId="77777777">
        <w:trPr>
          <w:divId w:val="1875385537"/>
          <w:tblCellSpacing w:w="15" w:type="dxa"/>
          <w:del w:id="5869" w:author="Weinert, Matthias (M.)" w:date="2022-02-16T15:44:00Z"/>
        </w:trPr>
        <w:tc>
          <w:tcPr>
            <w:tcW w:w="50" w:type="pct"/>
            <w:hideMark/>
          </w:tcPr>
          <w:p w14:paraId="4D5C7122" w14:textId="77777777" w:rsidR="0050351B" w:rsidRPr="00716FAE" w:rsidDel="00F16E77" w:rsidRDefault="0050351B">
            <w:pPr>
              <w:pStyle w:val="Literaturverzeichnis"/>
              <w:rPr>
                <w:del w:id="5870" w:author="Weinert, Matthias (M.)" w:date="2022-02-16T15:44:00Z"/>
                <w:noProof/>
                <w:lang w:val="de-DE"/>
                <w:rPrChange w:id="5871" w:author="Weinert, Matthias (M.)" w:date="2022-02-17T11:05:00Z">
                  <w:rPr>
                    <w:del w:id="5872" w:author="Weinert, Matthias (M.)" w:date="2022-02-16T15:44:00Z"/>
                    <w:noProof/>
                  </w:rPr>
                </w:rPrChange>
              </w:rPr>
            </w:pPr>
            <w:del w:id="5873" w:author="Weinert, Matthias (M.)" w:date="2022-02-16T15:44:00Z">
              <w:r w:rsidRPr="00716FAE" w:rsidDel="00F16E77">
                <w:rPr>
                  <w:noProof/>
                  <w:lang w:val="de-DE"/>
                  <w:rPrChange w:id="5874" w:author="Weinert, Matthias (M.)" w:date="2022-02-17T11:05:00Z">
                    <w:rPr>
                      <w:noProof/>
                    </w:rPr>
                  </w:rPrChange>
                </w:rPr>
                <w:delText xml:space="preserve">[9] </w:delText>
              </w:r>
            </w:del>
          </w:p>
        </w:tc>
        <w:tc>
          <w:tcPr>
            <w:tcW w:w="0" w:type="auto"/>
            <w:hideMark/>
          </w:tcPr>
          <w:p w14:paraId="6E6D148B" w14:textId="77777777" w:rsidR="0050351B" w:rsidRPr="00716FAE" w:rsidDel="00F16E77" w:rsidRDefault="0050351B">
            <w:pPr>
              <w:pStyle w:val="Literaturverzeichnis"/>
              <w:rPr>
                <w:del w:id="5875" w:author="Weinert, Matthias (M.)" w:date="2022-02-16T15:44:00Z"/>
                <w:noProof/>
                <w:lang w:val="de-DE"/>
                <w:rPrChange w:id="5876" w:author="Weinert, Matthias (M.)" w:date="2022-02-17T11:05:00Z">
                  <w:rPr>
                    <w:del w:id="5877" w:author="Weinert, Matthias (M.)" w:date="2022-02-16T15:44:00Z"/>
                    <w:noProof/>
                  </w:rPr>
                </w:rPrChange>
              </w:rPr>
            </w:pPr>
            <w:del w:id="5878" w:author="Weinert, Matthias (M.)" w:date="2022-02-16T15:44:00Z">
              <w:r w:rsidRPr="00716FAE" w:rsidDel="00F16E77">
                <w:rPr>
                  <w:noProof/>
                  <w:lang w:val="de-DE"/>
                  <w:rPrChange w:id="5879" w:author="Weinert, Matthias (M.)" w:date="2022-02-17T11:05:00Z">
                    <w:rPr>
                      <w:noProof/>
                    </w:rPr>
                  </w:rPrChange>
                </w:rPr>
                <w:delText>FAT-AK25, „</w:delText>
              </w:r>
              <w:r w:rsidDel="00F16E77">
                <w:rPr>
                  <w:noProof/>
                </w:rPr>
                <w:delText>χ</w:delText>
              </w:r>
              <w:r w:rsidRPr="00716FAE" w:rsidDel="00F16E77">
                <w:rPr>
                  <w:noProof/>
                  <w:lang w:val="de-DE"/>
                  <w:rPrChange w:id="5880" w:author="Weinert, Matthias (M.)" w:date="2022-02-17T11:05:00Z">
                    <w:rPr>
                      <w:noProof/>
                    </w:rPr>
                  </w:rPrChange>
                </w:rPr>
                <w:delText>MCF Extended Master Connection File: A Standard for Describing Connections and Joints in the Automotive Industry, Version 2.0,“ VDA FAT-AK25, Berlin, 2014.</w:delText>
              </w:r>
            </w:del>
          </w:p>
        </w:tc>
      </w:tr>
      <w:tr w:rsidR="0050351B" w:rsidRPr="00716FAE" w:rsidDel="00F16E77" w14:paraId="07F38AC3" w14:textId="77777777">
        <w:trPr>
          <w:divId w:val="1875385537"/>
          <w:tblCellSpacing w:w="15" w:type="dxa"/>
          <w:del w:id="5881" w:author="Weinert, Matthias (M.)" w:date="2022-02-16T15:44:00Z"/>
        </w:trPr>
        <w:tc>
          <w:tcPr>
            <w:tcW w:w="50" w:type="pct"/>
            <w:hideMark/>
          </w:tcPr>
          <w:p w14:paraId="20C2FA43" w14:textId="77777777" w:rsidR="0050351B" w:rsidRPr="00716FAE" w:rsidDel="00F16E77" w:rsidRDefault="0050351B">
            <w:pPr>
              <w:pStyle w:val="Literaturverzeichnis"/>
              <w:rPr>
                <w:del w:id="5882" w:author="Weinert, Matthias (M.)" w:date="2022-02-16T15:44:00Z"/>
                <w:noProof/>
                <w:lang w:val="de-DE"/>
                <w:rPrChange w:id="5883" w:author="Weinert, Matthias (M.)" w:date="2022-02-17T11:05:00Z">
                  <w:rPr>
                    <w:del w:id="5884" w:author="Weinert, Matthias (M.)" w:date="2022-02-16T15:44:00Z"/>
                    <w:noProof/>
                  </w:rPr>
                </w:rPrChange>
              </w:rPr>
            </w:pPr>
            <w:del w:id="5885" w:author="Weinert, Matthias (M.)" w:date="2022-02-16T15:44:00Z">
              <w:r w:rsidRPr="00716FAE" w:rsidDel="00F16E77">
                <w:rPr>
                  <w:noProof/>
                  <w:lang w:val="de-DE"/>
                  <w:rPrChange w:id="5886" w:author="Weinert, Matthias (M.)" w:date="2022-02-17T11:05:00Z">
                    <w:rPr>
                      <w:noProof/>
                    </w:rPr>
                  </w:rPrChange>
                </w:rPr>
                <w:delText xml:space="preserve">[10] </w:delText>
              </w:r>
            </w:del>
          </w:p>
        </w:tc>
        <w:tc>
          <w:tcPr>
            <w:tcW w:w="0" w:type="auto"/>
            <w:hideMark/>
          </w:tcPr>
          <w:p w14:paraId="7307A937" w14:textId="77777777" w:rsidR="0050351B" w:rsidRPr="00716FAE" w:rsidDel="00F16E77" w:rsidRDefault="0050351B">
            <w:pPr>
              <w:pStyle w:val="Literaturverzeichnis"/>
              <w:rPr>
                <w:del w:id="5887" w:author="Weinert, Matthias (M.)" w:date="2022-02-16T15:44:00Z"/>
                <w:noProof/>
                <w:lang w:val="de-DE"/>
                <w:rPrChange w:id="5888" w:author="Weinert, Matthias (M.)" w:date="2022-02-17T11:05:00Z">
                  <w:rPr>
                    <w:del w:id="5889" w:author="Weinert, Matthias (M.)" w:date="2022-02-16T15:44:00Z"/>
                    <w:noProof/>
                  </w:rPr>
                </w:rPrChange>
              </w:rPr>
            </w:pPr>
            <w:del w:id="5890" w:author="Weinert, Matthias (M.)" w:date="2022-02-16T15:44:00Z">
              <w:r w:rsidRPr="00716FAE" w:rsidDel="00F16E77">
                <w:rPr>
                  <w:noProof/>
                  <w:lang w:val="de-DE"/>
                  <w:rPrChange w:id="5891" w:author="Weinert, Matthias (M.)" w:date="2022-02-17T11:05:00Z">
                    <w:rPr>
                      <w:noProof/>
                    </w:rPr>
                  </w:rPrChange>
                </w:rPr>
                <w:delText>FAT-AK25, „</w:delText>
              </w:r>
              <w:r w:rsidDel="00F16E77">
                <w:rPr>
                  <w:noProof/>
                </w:rPr>
                <w:delText>χ</w:delText>
              </w:r>
              <w:r w:rsidRPr="00716FAE" w:rsidDel="00F16E77">
                <w:rPr>
                  <w:noProof/>
                  <w:lang w:val="de-DE"/>
                  <w:rPrChange w:id="5892" w:author="Weinert, Matthias (M.)" w:date="2022-02-17T11:05:00Z">
                    <w:rPr>
                      <w:noProof/>
                    </w:rPr>
                  </w:rPrChange>
                </w:rPr>
                <w:delText>MCF Extended Master Connection File: A Standard for Describing Connections and Joints in the Automotive Industry, Version 3.0,“ VDA FAT-AK25, Berlin, 2016.</w:delText>
              </w:r>
            </w:del>
          </w:p>
        </w:tc>
      </w:tr>
      <w:tr w:rsidR="0050351B" w:rsidRPr="00716FAE" w:rsidDel="00F16E77" w14:paraId="44416B4F" w14:textId="77777777">
        <w:trPr>
          <w:divId w:val="1875385537"/>
          <w:tblCellSpacing w:w="15" w:type="dxa"/>
          <w:del w:id="5893" w:author="Weinert, Matthias (M.)" w:date="2022-02-16T15:44:00Z"/>
        </w:trPr>
        <w:tc>
          <w:tcPr>
            <w:tcW w:w="50" w:type="pct"/>
            <w:hideMark/>
          </w:tcPr>
          <w:p w14:paraId="251EFDFC" w14:textId="77777777" w:rsidR="0050351B" w:rsidRPr="00716FAE" w:rsidDel="00F16E77" w:rsidRDefault="0050351B">
            <w:pPr>
              <w:pStyle w:val="Literaturverzeichnis"/>
              <w:rPr>
                <w:del w:id="5894" w:author="Weinert, Matthias (M.)" w:date="2022-02-16T15:44:00Z"/>
                <w:noProof/>
                <w:lang w:val="de-DE"/>
                <w:rPrChange w:id="5895" w:author="Weinert, Matthias (M.)" w:date="2022-02-17T11:05:00Z">
                  <w:rPr>
                    <w:del w:id="5896" w:author="Weinert, Matthias (M.)" w:date="2022-02-16T15:44:00Z"/>
                    <w:noProof/>
                  </w:rPr>
                </w:rPrChange>
              </w:rPr>
            </w:pPr>
            <w:del w:id="5897" w:author="Weinert, Matthias (M.)" w:date="2022-02-16T15:44:00Z">
              <w:r w:rsidRPr="00716FAE" w:rsidDel="00F16E77">
                <w:rPr>
                  <w:noProof/>
                  <w:lang w:val="de-DE"/>
                  <w:rPrChange w:id="5898" w:author="Weinert, Matthias (M.)" w:date="2022-02-17T11:05:00Z">
                    <w:rPr>
                      <w:noProof/>
                    </w:rPr>
                  </w:rPrChange>
                </w:rPr>
                <w:delText xml:space="preserve">[11] </w:delText>
              </w:r>
            </w:del>
          </w:p>
        </w:tc>
        <w:tc>
          <w:tcPr>
            <w:tcW w:w="0" w:type="auto"/>
            <w:hideMark/>
          </w:tcPr>
          <w:p w14:paraId="3102674B" w14:textId="77777777" w:rsidR="0050351B" w:rsidRPr="00716FAE" w:rsidDel="00F16E77" w:rsidRDefault="0050351B">
            <w:pPr>
              <w:pStyle w:val="Literaturverzeichnis"/>
              <w:rPr>
                <w:del w:id="5899" w:author="Weinert, Matthias (M.)" w:date="2022-02-16T15:44:00Z"/>
                <w:noProof/>
                <w:lang w:val="de-DE"/>
                <w:rPrChange w:id="5900" w:author="Weinert, Matthias (M.)" w:date="2022-02-17T11:05:00Z">
                  <w:rPr>
                    <w:del w:id="5901" w:author="Weinert, Matthias (M.)" w:date="2022-02-16T15:44:00Z"/>
                    <w:noProof/>
                  </w:rPr>
                </w:rPrChange>
              </w:rPr>
            </w:pPr>
            <w:del w:id="5902" w:author="Weinert, Matthias (M.)" w:date="2022-02-16T15:44:00Z">
              <w:r w:rsidRPr="00716FAE" w:rsidDel="00F16E77">
                <w:rPr>
                  <w:noProof/>
                  <w:lang w:val="de-DE"/>
                  <w:rPrChange w:id="5903" w:author="Weinert, Matthias (M.)" w:date="2022-02-17T11:05:00Z">
                    <w:rPr>
                      <w:noProof/>
                    </w:rPr>
                  </w:rPrChange>
                </w:rPr>
                <w:delText>B. C. Systems, „</w:delText>
              </w:r>
              <w:r w:rsidDel="00F16E77">
                <w:rPr>
                  <w:noProof/>
                </w:rPr>
                <w:delText>χ</w:delText>
              </w:r>
              <w:r w:rsidRPr="00716FAE" w:rsidDel="00F16E77">
                <w:rPr>
                  <w:noProof/>
                  <w:lang w:val="de-DE"/>
                  <w:rPrChange w:id="5904" w:author="Weinert, Matthias (M.)" w:date="2022-02-17T11:05:00Z">
                    <w:rPr>
                      <w:noProof/>
                    </w:rPr>
                  </w:rPrChange>
                </w:rPr>
                <w:delText>MCF pilot in ANSA,“ Beta CAE System S.A., Thessaloniki, 2008.</w:delText>
              </w:r>
            </w:del>
          </w:p>
        </w:tc>
      </w:tr>
      <w:tr w:rsidR="0050351B" w:rsidRPr="00716FAE" w:rsidDel="00F16E77" w14:paraId="2E98B864" w14:textId="77777777">
        <w:trPr>
          <w:divId w:val="1875385537"/>
          <w:tblCellSpacing w:w="15" w:type="dxa"/>
          <w:del w:id="5905" w:author="Weinert, Matthias (M.)" w:date="2022-02-16T15:44:00Z"/>
        </w:trPr>
        <w:tc>
          <w:tcPr>
            <w:tcW w:w="50" w:type="pct"/>
            <w:hideMark/>
          </w:tcPr>
          <w:p w14:paraId="1CBE7EFB" w14:textId="77777777" w:rsidR="0050351B" w:rsidRPr="00716FAE" w:rsidDel="00F16E77" w:rsidRDefault="0050351B">
            <w:pPr>
              <w:pStyle w:val="Literaturverzeichnis"/>
              <w:rPr>
                <w:del w:id="5906" w:author="Weinert, Matthias (M.)" w:date="2022-02-16T15:44:00Z"/>
                <w:noProof/>
                <w:lang w:val="de-DE"/>
                <w:rPrChange w:id="5907" w:author="Weinert, Matthias (M.)" w:date="2022-02-17T11:05:00Z">
                  <w:rPr>
                    <w:del w:id="5908" w:author="Weinert, Matthias (M.)" w:date="2022-02-16T15:44:00Z"/>
                    <w:noProof/>
                  </w:rPr>
                </w:rPrChange>
              </w:rPr>
            </w:pPr>
            <w:del w:id="5909" w:author="Weinert, Matthias (M.)" w:date="2022-02-16T15:44:00Z">
              <w:r w:rsidRPr="00716FAE" w:rsidDel="00F16E77">
                <w:rPr>
                  <w:noProof/>
                  <w:lang w:val="de-DE"/>
                  <w:rPrChange w:id="5910" w:author="Weinert, Matthias (M.)" w:date="2022-02-17T11:05:00Z">
                    <w:rPr>
                      <w:noProof/>
                    </w:rPr>
                  </w:rPrChange>
                </w:rPr>
                <w:delText xml:space="preserve">[12] </w:delText>
              </w:r>
            </w:del>
          </w:p>
        </w:tc>
        <w:tc>
          <w:tcPr>
            <w:tcW w:w="0" w:type="auto"/>
            <w:hideMark/>
          </w:tcPr>
          <w:p w14:paraId="531A2F63" w14:textId="77777777" w:rsidR="0050351B" w:rsidRPr="0050351B" w:rsidDel="00F16E77" w:rsidRDefault="0050351B">
            <w:pPr>
              <w:pStyle w:val="Literaturverzeichnis"/>
              <w:rPr>
                <w:del w:id="5911" w:author="Weinert, Matthias (M.)" w:date="2022-02-16T15:44:00Z"/>
                <w:noProof/>
                <w:lang w:val="de-DE"/>
              </w:rPr>
            </w:pPr>
            <w:del w:id="5912" w:author="Weinert, Matthias (M.)" w:date="2022-02-16T15:44:00Z">
              <w:r w:rsidRPr="0050351B" w:rsidDel="00F16E77">
                <w:rPr>
                  <w:noProof/>
                  <w:lang w:val="de-DE"/>
                </w:rPr>
                <w:delText>N. Schulte-Frankenfeld, „FATXML-Format Version V1.2 R3,“ VDA FAT-Ak27, Berlin, 2020.</w:delText>
              </w:r>
            </w:del>
          </w:p>
        </w:tc>
      </w:tr>
    </w:tbl>
    <w:p w14:paraId="33E69C7C" w14:textId="77777777" w:rsidR="0050351B" w:rsidRPr="0050351B" w:rsidDel="00F16E77" w:rsidRDefault="0050351B">
      <w:pPr>
        <w:divId w:val="1875385537"/>
        <w:rPr>
          <w:del w:id="5913" w:author="Weinert, Matthias (M.)" w:date="2022-02-16T15:44:00Z"/>
          <w:rFonts w:eastAsia="Times New Roman"/>
          <w:noProof/>
          <w:lang w:val="de-DE"/>
        </w:rPr>
      </w:pPr>
    </w:p>
    <w:p w14:paraId="2F2389AC" w14:textId="49568E26" w:rsidR="00C673CF" w:rsidRPr="00345B93" w:rsidRDefault="001A7F56" w:rsidP="004D00AF">
      <w:pPr>
        <w:pStyle w:val="ForewordText"/>
        <w:jc w:val="left"/>
      </w:pPr>
      <w:r>
        <w:fldChar w:fldCharType="end"/>
      </w:r>
    </w:p>
    <w:sectPr w:rsidR="00C673CF" w:rsidRPr="00345B93" w:rsidSect="00C845B4">
      <w:footerReference w:type="even" r:id="rId141"/>
      <w:footerReference w:type="default" r:id="rId14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44" w:author="Dr. Carsten Franke" w:date="2021-01-27T11:49:00Z" w:initials="CF">
    <w:p w14:paraId="1D534FA9" w14:textId="77777777" w:rsidR="0067674E" w:rsidRDefault="0067674E"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2947" w:author="Dr. Carsten Franke" w:date="2021-10-29T10:09:00Z" w:initials="CF">
    <w:p w14:paraId="0ED52C02" w14:textId="40B84587" w:rsidR="0067674E" w:rsidRDefault="0067674E">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2984" w:author="nick" w:date="2021-07-14T20:05:00Z" w:initials="n">
    <w:p w14:paraId="161CEBFF" w14:textId="77777777" w:rsidR="0067674E" w:rsidRDefault="0067674E" w:rsidP="00FC68DB">
      <w:pPr>
        <w:pStyle w:val="Kommentartext"/>
      </w:pPr>
      <w:r>
        <w:rPr>
          <w:rStyle w:val="Kommentarzeichen"/>
        </w:rPr>
        <w:annotationRef/>
      </w:r>
      <w:r>
        <w:t>other names:</w:t>
      </w:r>
    </w:p>
    <w:p w14:paraId="6E965326" w14:textId="77777777" w:rsidR="0067674E" w:rsidRDefault="0067674E" w:rsidP="001B01D6">
      <w:pPr>
        <w:pStyle w:val="Kommentartext"/>
        <w:numPr>
          <w:ilvl w:val="0"/>
          <w:numId w:val="58"/>
        </w:numPr>
      </w:pPr>
      <w:r>
        <w:t xml:space="preserve"> id</w:t>
      </w:r>
    </w:p>
  </w:comment>
  <w:comment w:id="5646" w:author="Dr. Carsten Franke" w:date="2021-10-21T11:05:00Z" w:initials="CF">
    <w:p w14:paraId="6911ABFC" w14:textId="4774227E" w:rsidR="0067674E" w:rsidRDefault="0067674E">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D534FA9" w15:done="0"/>
  <w15:commentEx w15:paraId="0ED52C02" w15:done="0"/>
  <w15:commentEx w15:paraId="6E965326"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D534FA9" w16cid:durableId="23BBD1D1"/>
  <w16cid:commentId w16cid:paraId="0ED52C02" w16cid:durableId="252646F6"/>
  <w16cid:commentId w16cid:paraId="6E965326" w16cid:durableId="24C63B7C"/>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9D62EA" w14:textId="77777777" w:rsidR="003F4EA9" w:rsidRDefault="003F4EA9">
      <w:pPr>
        <w:spacing w:after="0" w:line="240" w:lineRule="auto"/>
      </w:pPr>
      <w:r>
        <w:separator/>
      </w:r>
    </w:p>
  </w:endnote>
  <w:endnote w:type="continuationSeparator" w:id="0">
    <w:p w14:paraId="6F40ACE7" w14:textId="77777777" w:rsidR="003F4EA9" w:rsidRDefault="003F4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panose1 w:val="02070409020205020404"/>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BBC3" w14:textId="77777777" w:rsidR="0067674E" w:rsidRPr="00BA1CC8" w:rsidRDefault="0067674E"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35167" w14:textId="16830F61" w:rsidR="0067674E" w:rsidRPr="000F0E7A" w:rsidRDefault="0067674E"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95DCC" w14:textId="01E305ED" w:rsidR="0067674E" w:rsidRPr="00BA1CC8" w:rsidRDefault="0067674E"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074F6" w14:textId="3CF1C704" w:rsidR="0067674E" w:rsidRPr="00BA1CC8" w:rsidRDefault="0067674E"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BBD96" w14:textId="3220B462" w:rsidR="0067674E" w:rsidRPr="00BA1CC8" w:rsidRDefault="0067674E"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DA505" w14:textId="55EA94E3" w:rsidR="0067674E" w:rsidRPr="00BA1CC8" w:rsidRDefault="0067674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FAB1B7" w14:textId="77777777" w:rsidR="003F4EA9" w:rsidRDefault="003F4EA9">
      <w:pPr>
        <w:spacing w:after="0" w:line="240" w:lineRule="auto"/>
      </w:pPr>
      <w:r>
        <w:separator/>
      </w:r>
    </w:p>
  </w:footnote>
  <w:footnote w:type="continuationSeparator" w:id="0">
    <w:p w14:paraId="2D180C76" w14:textId="77777777" w:rsidR="003F4EA9" w:rsidRDefault="003F4EA9">
      <w:pPr>
        <w:spacing w:after="0" w:line="240" w:lineRule="auto"/>
      </w:pPr>
      <w:r>
        <w:continuationSeparator/>
      </w:r>
    </w:p>
  </w:footnote>
  <w:footnote w:id="1">
    <w:p w14:paraId="04362F50" w14:textId="2E98573F" w:rsidR="0067674E" w:rsidRPr="001C48A8" w:rsidRDefault="0067674E"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r>
        <w:fldChar w:fldCharType="begin"/>
      </w:r>
      <w:r>
        <w:instrText xml:space="preserve"> HYPERLINK "http://www.w3.org/TR/xml11/" \l "sec-xml11" </w:instrText>
      </w:r>
      <w:ins w:id="2620" w:author="Weinert, Matthias (M.)" w:date="2022-02-21T10:55:00Z"/>
      <w:r>
        <w:fldChar w:fldCharType="separate"/>
      </w:r>
      <w:r w:rsidRPr="00B42BEF">
        <w:rPr>
          <w:rStyle w:val="Hyperlink"/>
        </w:rPr>
        <w:t>http://www.w3.org/TR/xml11/#sec-xml11</w:t>
      </w:r>
      <w:r>
        <w:rPr>
          <w:rStyle w:val="Hyperlink"/>
        </w:rPr>
        <w:fldChar w:fldCharType="end"/>
      </w:r>
      <w:r>
        <w:t xml:space="preserve">.) </w:t>
      </w:r>
    </w:p>
  </w:footnote>
  <w:footnote w:id="2">
    <w:p w14:paraId="2DC1CD5B" w14:textId="77777777" w:rsidR="0067674E" w:rsidRPr="00E211E6" w:rsidRDefault="0067674E"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2557E1D5" w:rsidR="0067674E" w:rsidRPr="00860E71" w:rsidRDefault="0067674E" w:rsidP="00FC68DB">
      <w:pPr>
        <w:pStyle w:val="Funotentext"/>
      </w:pPr>
      <w:r>
        <w:rPr>
          <w:rStyle w:val="Funotenzeichen"/>
        </w:rPr>
        <w:footnoteRef/>
      </w:r>
      <w:r>
        <w:t xml:space="preserve"> </w:t>
      </w:r>
      <w:r w:rsidRPr="00860E71">
        <w:t xml:space="preserve">Cf. </w:t>
      </w:r>
      <w:r>
        <w:fldChar w:fldCharType="begin"/>
      </w:r>
      <w:r>
        <w:instrText xml:space="preserve"> HYPERLINK "http://en.wikipedia.org/wiki/SI" </w:instrText>
      </w:r>
      <w:ins w:id="2722" w:author="Weinert, Matthias (M.)" w:date="2022-02-21T10:55:00Z"/>
      <w:r>
        <w:fldChar w:fldCharType="separate"/>
      </w:r>
      <w:r w:rsidRPr="00860E71">
        <w:rPr>
          <w:rStyle w:val="Hyperlink"/>
        </w:rPr>
        <w:t>http://en.wikipedia.org/wiki/SI</w:t>
      </w:r>
      <w:r>
        <w:rPr>
          <w:rStyle w:val="Hyperlink"/>
        </w:rPr>
        <w:fldChar w:fldCharType="end"/>
      </w:r>
      <w:r>
        <w:t xml:space="preserve">. </w:t>
      </w:r>
    </w:p>
  </w:footnote>
  <w:footnote w:id="4">
    <w:p w14:paraId="6E84E7DB" w14:textId="77777777" w:rsidR="0067674E" w:rsidRPr="00E11D02" w:rsidRDefault="0067674E" w:rsidP="00FC68DB">
      <w:pPr>
        <w:pStyle w:val="Funotentext"/>
      </w:pPr>
      <w:r>
        <w:rPr>
          <w:rStyle w:val="Funotenzeichen"/>
        </w:rPr>
        <w:footnoteRef/>
      </w:r>
      <w:r>
        <w:t xml:space="preserve"> </w:t>
      </w:r>
      <w:proofErr w:type="spellStart"/>
      <w:r w:rsidRPr="007F259D">
        <w:t>χMCF</w:t>
      </w:r>
      <w:proofErr w:type="spellEnd"/>
      <w:r w:rsidRPr="007F259D">
        <w:t xml:space="preserve">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w:t>
      </w:r>
      <w:proofErr w:type="spellStart"/>
      <w:r w:rsidRPr="007F259D">
        <w:rPr>
          <w:rStyle w:val="elementdeftypeChar"/>
        </w:rPr>
        <w:t>connection_group</w:t>
      </w:r>
      <w:proofErr w:type="spellEnd"/>
      <w:r w:rsidRPr="007F259D">
        <w:rPr>
          <w:rStyle w:val="elementdeftypeChar"/>
        </w:rPr>
        <w:t>/&gt;</w:t>
      </w:r>
      <w:r w:rsidRPr="007F259D">
        <w:t xml:space="preserve"> level in </w:t>
      </w:r>
      <w:r>
        <w:t>any case</w:t>
      </w:r>
      <w:r w:rsidRPr="007F259D">
        <w:t>.</w:t>
      </w:r>
    </w:p>
  </w:footnote>
  <w:footnote w:id="5">
    <w:p w14:paraId="7BBFADB2" w14:textId="77777777" w:rsidR="0067674E" w:rsidRPr="006E4DF4" w:rsidRDefault="0067674E"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6">
    <w:p w14:paraId="037790A9" w14:textId="77777777" w:rsidR="0067674E" w:rsidRPr="00A81382" w:rsidRDefault="0067674E"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7">
    <w:p w14:paraId="1CF554C6" w14:textId="77777777" w:rsidR="0067674E" w:rsidRDefault="0067674E"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w:t>
      </w:r>
      <w:proofErr w:type="spellStart"/>
      <w:r>
        <w:t>connected_to</w:t>
      </w:r>
      <w:proofErr w:type="spellEnd"/>
      <w:r>
        <w:t xml:space="preserve">&gt; should reach the solver. Therefore, </w:t>
      </w:r>
      <w:r w:rsidRPr="00966BAF">
        <w:rPr>
          <w:rFonts w:ascii="Courier New" w:eastAsia="Calibri" w:hAnsi="Courier New" w:cs="Courier New"/>
          <w:b/>
          <w:i/>
          <w:sz w:val="18"/>
          <w:szCs w:val="18"/>
          <w:lang w:eastAsia="de-DE"/>
        </w:rPr>
        <w:t>&lt;</w:t>
      </w:r>
      <w:proofErr w:type="spellStart"/>
      <w:r w:rsidRPr="00966BAF">
        <w:rPr>
          <w:rFonts w:ascii="Courier New" w:eastAsia="Calibri" w:hAnsi="Courier New" w:cs="Courier New"/>
          <w:b/>
          <w:i/>
          <w:sz w:val="18"/>
          <w:szCs w:val="18"/>
          <w:lang w:eastAsia="de-DE"/>
        </w:rPr>
        <w:t>connected_to</w:t>
      </w:r>
      <w:proofErr w:type="spellEnd"/>
      <w:r w:rsidRPr="00966BAF">
        <w:rPr>
          <w:rFonts w:ascii="Courier New" w:eastAsia="Calibri" w:hAnsi="Courier New" w:cs="Courier New"/>
          <w:b/>
          <w:i/>
          <w:sz w:val="18"/>
          <w:szCs w:val="18"/>
          <w:lang w:eastAsia="de-DE"/>
        </w:rPr>
        <w:t>&gt;</w:t>
      </w:r>
      <w:r>
        <w:t xml:space="preserve"> should be filled by the preprocessor.</w:t>
      </w:r>
    </w:p>
  </w:footnote>
  <w:footnote w:id="8">
    <w:p w14:paraId="0AC1FE4F" w14:textId="77777777" w:rsidR="0067674E" w:rsidRDefault="0067674E"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w:t>
      </w:r>
      <w:proofErr w:type="spellStart"/>
      <w:r w:rsidRPr="00CA7480">
        <w:t>χMCF</w:t>
      </w:r>
      <w:proofErr w:type="spellEnd"/>
      <w:r w:rsidRPr="00CA7480">
        <w:t xml:space="preserve"> file with both in, PIDs and property names. On solver side, this would cause no confusion, since NASTRAN would ignore the property name and Abaqus the PID. The responsibility to keep both primary keys unique and consistent resides on preprocessor side. Upon import of </w:t>
      </w:r>
      <w:proofErr w:type="spellStart"/>
      <w:r w:rsidRPr="00CA7480">
        <w:t>χMCF</w:t>
      </w:r>
      <w:proofErr w:type="spellEnd"/>
      <w:r w:rsidRPr="00CA7480">
        <w:t xml:space="preserve"> to a preprocessor, inconsistent property keys </w:t>
      </w:r>
      <w:r>
        <w:t>must</w:t>
      </w:r>
      <w:r w:rsidRPr="00CA7480">
        <w:t xml:space="preserve"> cause an error.</w:t>
      </w:r>
      <w:r>
        <w:t xml:space="preserve"> </w:t>
      </w:r>
    </w:p>
  </w:footnote>
  <w:footnote w:id="9">
    <w:p w14:paraId="2FCB592E" w14:textId="0C56A98C" w:rsidR="0067674E" w:rsidRPr="00DD5EBC" w:rsidRDefault="0067674E">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10">
    <w:p w14:paraId="4F45D006" w14:textId="377F68F8" w:rsidR="0067674E" w:rsidRPr="00B17E85" w:rsidRDefault="0067674E" w:rsidP="00FC68DB">
      <w:pPr>
        <w:pStyle w:val="Funotentext"/>
      </w:pPr>
      <w:r>
        <w:rPr>
          <w:rStyle w:val="Funotenzeichen"/>
        </w:rPr>
        <w:footnoteRef/>
      </w:r>
      <w:r>
        <w:t xml:space="preserve"> </w:t>
      </w:r>
      <w:r w:rsidRPr="00B17E85">
        <w:t xml:space="preserve">See </w:t>
      </w:r>
      <w:r>
        <w:fldChar w:fldCharType="begin"/>
      </w:r>
      <w:r>
        <w:instrText xml:space="preserve"> HYPERLINK "http://en.wikipedia.org/wiki/Gram%E2%80%93Schmidt_process" </w:instrText>
      </w:r>
      <w:ins w:id="3133" w:author="Weinert, Matthias (M.)" w:date="2022-02-21T10:55:00Z"/>
      <w:r>
        <w:fldChar w:fldCharType="separate"/>
      </w:r>
      <w:r w:rsidRPr="00B17E85">
        <w:rPr>
          <w:rStyle w:val="Hyperlink"/>
        </w:rPr>
        <w:t>http://en.wikipedia.org/wiki/Gram%E2%80%93Schmidt_process</w:t>
      </w:r>
      <w:r>
        <w:rPr>
          <w:rStyle w:val="Hyperlink"/>
        </w:rPr>
        <w:fldChar w:fldCharType="end"/>
      </w:r>
      <w:r w:rsidRPr="00B17E85">
        <w:t xml:space="preserve">. </w:t>
      </w:r>
    </w:p>
  </w:footnote>
  <w:footnote w:id="11">
    <w:p w14:paraId="444A6047" w14:textId="2DEABB9A" w:rsidR="0067674E" w:rsidRPr="00F70171" w:rsidRDefault="0067674E" w:rsidP="00FC68DB">
      <w:pPr>
        <w:pStyle w:val="Funotentext"/>
      </w:pPr>
      <w:r>
        <w:rPr>
          <w:rStyle w:val="Funotenzeichen"/>
        </w:rPr>
        <w:footnoteRef/>
      </w:r>
      <w:r>
        <w:t xml:space="preserve"> </w:t>
      </w:r>
      <w:r w:rsidRPr="00B17E85">
        <w:t xml:space="preserve">See </w:t>
      </w:r>
      <w:r>
        <w:fldChar w:fldCharType="begin"/>
      </w:r>
      <w:r>
        <w:instrText xml:space="preserve"> HYPERLINK "http://en.wikipedia.org/wiki/Cross_product" </w:instrText>
      </w:r>
      <w:ins w:id="3134" w:author="Weinert, Matthias (M.)" w:date="2022-02-21T10:55:00Z"/>
      <w:r>
        <w:fldChar w:fldCharType="separate"/>
      </w:r>
      <w:r w:rsidRPr="00B17E85">
        <w:rPr>
          <w:rStyle w:val="Hyperlink"/>
        </w:rPr>
        <w:t>http://en.wikipedia.org/wiki/Cross_product</w:t>
      </w:r>
      <w:r>
        <w:rPr>
          <w:rStyle w:val="Hyperlink"/>
        </w:rPr>
        <w:fldChar w:fldCharType="end"/>
      </w:r>
      <w:r w:rsidRPr="00B17E85">
        <w:t xml:space="preserve">. </w:t>
      </w:r>
    </w:p>
  </w:footnote>
  <w:footnote w:id="12">
    <w:p w14:paraId="57B44F3B" w14:textId="7DC94A66" w:rsidR="0067674E" w:rsidRPr="00DD5EBC" w:rsidRDefault="0067674E">
      <w:pPr>
        <w:pStyle w:val="Funotentext"/>
      </w:pPr>
      <w:ins w:id="3220" w:author="Dr. Carsten Franke" w:date="2021-10-29T01:03:00Z">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3221" w:author="Dr. Carsten Franke" w:date="2021-10-29T01:05:00Z">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ins>
      <w:ins w:id="3222" w:author="Dr. Carsten Franke" w:date="2021-10-29T01:03:00Z">
        <w:r w:rsidRPr="00DD5EBC">
          <w:t xml:space="preserve"> to element </w:t>
        </w:r>
      </w:ins>
      <w:ins w:id="3223"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3224" w:author="Dr. Carsten Franke" w:date="2021-10-29T01:03:00Z">
        <w:r w:rsidRPr="00DD5EBC">
          <w:t xml:space="preserve"> with </w:t>
        </w:r>
        <w:r>
          <w:rPr>
            <w:lang w:val="de-DE"/>
          </w:rPr>
          <w:t>χ</w:t>
        </w:r>
        <w:r w:rsidRPr="00DD5EBC">
          <w:t xml:space="preserve">MCF version </w:t>
        </w:r>
      </w:ins>
      <w:ins w:id="3225" w:author="Dr. Carsten Franke" w:date="2021-10-29T01:07:00Z">
        <w:r w:rsidRPr="00DD5EBC">
          <w:t>3.1</w:t>
        </w:r>
      </w:ins>
      <w:ins w:id="3226" w:author="Dr. Carsten Franke" w:date="2021-10-29T01:03:00Z">
        <w:r w:rsidRPr="00DD5EBC">
          <w:t>.</w:t>
        </w:r>
      </w:ins>
    </w:p>
  </w:footnote>
  <w:footnote w:id="13">
    <w:p w14:paraId="745C656C" w14:textId="212BBDB1" w:rsidR="0067674E" w:rsidRDefault="0067674E" w:rsidP="00FC68DB">
      <w:pPr>
        <w:pStyle w:val="Funotentext"/>
      </w:pPr>
      <w:r>
        <w:rPr>
          <w:rStyle w:val="Funotenzeichen"/>
        </w:rPr>
        <w:footnoteRef/>
      </w:r>
      <w:r>
        <w:t xml:space="preserve"> Bolts vs Screws: </w:t>
      </w:r>
      <w:r>
        <w:fldChar w:fldCharType="begin"/>
      </w:r>
      <w:r>
        <w:instrText xml:space="preserve"> HYPERLINK "https://en.wikipedia.org/wiki/Bolt_(fastener)" </w:instrText>
      </w:r>
      <w:ins w:id="3420" w:author="Weinert, Matthias (M.)" w:date="2022-02-21T10:55:00Z"/>
      <w:r>
        <w:fldChar w:fldCharType="separate"/>
      </w:r>
      <w:r>
        <w:rPr>
          <w:rStyle w:val="Hyperlink"/>
        </w:rPr>
        <w:t>https://en.wikipedia.org/wiki/Bolt_(fastener)</w:t>
      </w:r>
      <w:r>
        <w:rPr>
          <w:rStyle w:val="Hyperlink"/>
        </w:rPr>
        <w:fldChar w:fldCharType="end"/>
      </w:r>
    </w:p>
  </w:footnote>
  <w:footnote w:id="14">
    <w:p w14:paraId="17ABD414" w14:textId="2618F25D" w:rsidR="0067674E" w:rsidRPr="003974C3" w:rsidRDefault="0067674E" w:rsidP="00FC68DB">
      <w:pPr>
        <w:pStyle w:val="Funotentext"/>
      </w:pPr>
      <w:r>
        <w:rPr>
          <w:rStyle w:val="Funotenzeichen"/>
        </w:rPr>
        <w:footnoteRef/>
      </w:r>
      <w:r>
        <w:t xml:space="preserve"> For more details, see </w:t>
      </w:r>
      <w:r>
        <w:fldChar w:fldCharType="begin"/>
      </w:r>
      <w:r>
        <w:instrText xml:space="preserve"> HYPERLINK "http://en.wikipedia.org/wiki/Screw_thread" \l "Lead.2C_pitch.2C_and_starts" </w:instrText>
      </w:r>
      <w:ins w:id="3853" w:author="Weinert, Matthias (M.)" w:date="2022-02-21T10:55:00Z"/>
      <w:r>
        <w:fldChar w:fldCharType="separate"/>
      </w:r>
      <w:r w:rsidRPr="00FC0A3B">
        <w:rPr>
          <w:rStyle w:val="Hyperlink"/>
        </w:rPr>
        <w:t>http://en.wikipedia.org/wiki/Screw_thread#Lead.2C_pitch.2C_and_starts</w:t>
      </w:r>
      <w:r>
        <w:rPr>
          <w:rStyle w:val="Hyperlink"/>
        </w:rPr>
        <w:fldChar w:fldCharType="end"/>
      </w:r>
      <w:r>
        <w:t xml:space="preserve">. </w:t>
      </w:r>
    </w:p>
  </w:footnote>
  <w:footnote w:id="15">
    <w:p w14:paraId="35F3AFD9" w14:textId="77777777" w:rsidR="0067674E" w:rsidRPr="00D74FE5" w:rsidRDefault="0067674E"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21E16AA9" w14:textId="2616A311" w:rsidR="0067674E" w:rsidRPr="00E64A65" w:rsidRDefault="0067674E" w:rsidP="00FC68DB">
      <w:pPr>
        <w:pStyle w:val="Funotentext"/>
      </w:pPr>
      <w:r>
        <w:rPr>
          <w:rStyle w:val="Funotenzeichen"/>
        </w:rPr>
        <w:footnoteRef/>
      </w:r>
      <w:r w:rsidRPr="00E64A65">
        <w:t xml:space="preserve"> </w:t>
      </w:r>
      <w:r>
        <w:fldChar w:fldCharType="begin"/>
      </w:r>
      <w:r>
        <w:instrText xml:space="preserve"> HYPERLINK "http://www.google.com/patents/EP1926918B1?cl=en" </w:instrText>
      </w:r>
      <w:ins w:id="4167" w:author="Weinert, Matthias (M.)" w:date="2022-02-21T10:55:00Z"/>
      <w:r>
        <w:fldChar w:fldCharType="separate"/>
      </w:r>
      <w:r w:rsidRPr="00E64A65">
        <w:rPr>
          <w:rStyle w:val="Hyperlink"/>
          <w:lang w:val="en-US"/>
        </w:rPr>
        <w:t>http://www.google.com/patents/EP1926918B1?cl=en</w:t>
      </w:r>
      <w:r>
        <w:rPr>
          <w:rStyle w:val="Hyperlink"/>
          <w:lang w:val="en-US"/>
        </w:rPr>
        <w:fldChar w:fldCharType="end"/>
      </w:r>
    </w:p>
  </w:footnote>
  <w:footnote w:id="17">
    <w:p w14:paraId="5FC58BDE" w14:textId="77777777" w:rsidR="0067674E" w:rsidRDefault="0067674E"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38939F83" w14:textId="55791AA0" w:rsidR="0067674E" w:rsidRPr="00E67362" w:rsidRDefault="0067674E"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rsidR="006344F0">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4265" w:author="Weinert, Matthias (M.)" w:date="2022-02-21T10:55:00Z">
        <w:r w:rsidR="006344F0" w:rsidRPr="007055D9">
          <w:t>L</w:t>
        </w:r>
        <w:r w:rsidR="006344F0">
          <w:t>ocation</w:t>
        </w:r>
      </w:ins>
      <w:del w:id="4266"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9">
    <w:p w14:paraId="125B3298" w14:textId="50EF1021" w:rsidR="0067674E" w:rsidRPr="00966BAF" w:rsidRDefault="0067674E"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20">
    <w:p w14:paraId="4FB0A811" w14:textId="0092B252" w:rsidR="0067674E" w:rsidRPr="00E67362" w:rsidRDefault="0067674E" w:rsidP="00FC68DB">
      <w:bookmarkStart w:id="4288"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rsidR="006344F0">
        <w:t>Annex A</w:t>
      </w:r>
      <w:r>
        <w:fldChar w:fldCharType="end"/>
      </w:r>
      <w:r>
        <w:t xml:space="preserve"> </w:t>
      </w:r>
      <w:r>
        <w:fldChar w:fldCharType="begin"/>
      </w:r>
      <w:r>
        <w:instrText xml:space="preserve"> REF _Ref69238344 \h </w:instrText>
      </w:r>
      <w:r>
        <w:fldChar w:fldCharType="separate"/>
      </w:r>
      <w:ins w:id="4289" w:author="Weinert, Matthias (M.)" w:date="2022-02-21T10:55:00Z">
        <w:r w:rsidR="006344F0">
          <w:rPr>
            <w:lang w:val="en-US"/>
          </w:rPr>
          <w:br/>
        </w:r>
        <w:r w:rsidR="006344F0" w:rsidRPr="0036320E">
          <w:rPr>
            <w:b/>
            <w:bCs/>
            <w:lang w:val="en-US"/>
          </w:rPr>
          <w:t>(informative)</w:t>
        </w:r>
        <w:r w:rsidR="006344F0">
          <w:rPr>
            <w:lang w:val="en-US"/>
          </w:rPr>
          <w:br/>
        </w:r>
        <w:r w:rsidR="006344F0">
          <w:rPr>
            <w:lang w:val="en-US"/>
          </w:rPr>
          <w:br/>
        </w:r>
        <w:r w:rsidR="006344F0" w:rsidRPr="0036320E">
          <w:rPr>
            <w:lang w:val="en-US"/>
          </w:rPr>
          <w:t>Derivation of Formulae used for Regular Intermittent Welds</w:t>
        </w:r>
      </w:ins>
      <w:del w:id="4290"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4288"/>
    </w:p>
  </w:footnote>
  <w:footnote w:id="21">
    <w:p w14:paraId="472C6C84" w14:textId="77777777" w:rsidR="0067674E" w:rsidRDefault="0067674E" w:rsidP="00FC68DB">
      <w:pPr>
        <w:pStyle w:val="Funotentext"/>
      </w:pPr>
      <w:r>
        <w:rPr>
          <w:rStyle w:val="Funotenzeichen"/>
        </w:rPr>
        <w:footnoteRef/>
      </w:r>
      <w:r>
        <w:t xml:space="preserve"> four-sheet overlap welds have been encountered, even though they are not explicitly depicted in this document.</w:t>
      </w:r>
    </w:p>
  </w:footnote>
  <w:footnote w:id="22">
    <w:p w14:paraId="0E4BE3B7" w14:textId="35A21022" w:rsidR="0067674E" w:rsidRDefault="0067674E"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4969" w:author="Weinert, Matthias (M.)" w:date="2022-02-21T10:55:00Z">
        <w:r w:rsidR="006344F0">
          <w:t xml:space="preserve">Figure </w:t>
        </w:r>
        <w:r w:rsidR="006344F0">
          <w:rPr>
            <w:noProof/>
          </w:rPr>
          <w:t>67</w:t>
        </w:r>
      </w:ins>
      <w:del w:id="4970"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3">
    <w:p w14:paraId="106B9C34" w14:textId="74ABB826" w:rsidR="0067674E" w:rsidRDefault="0067674E"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5029" w:author="Weinert, Matthias (M.)" w:date="2022-02-21T10:55:00Z">
        <w:r w:rsidR="006344F0">
          <w:t xml:space="preserve">Figure </w:t>
        </w:r>
        <w:r w:rsidR="006344F0">
          <w:rPr>
            <w:noProof/>
          </w:rPr>
          <w:t>69</w:t>
        </w:r>
      </w:ins>
      <w:del w:id="5030"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4">
    <w:p w14:paraId="0B543DA0" w14:textId="77777777" w:rsidR="0067674E" w:rsidRPr="00FA0EDB" w:rsidRDefault="0067674E"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5">
    <w:p w14:paraId="6CF9DDD9" w14:textId="4ECEDAA8" w:rsidR="0067674E" w:rsidRPr="00DB42BD" w:rsidRDefault="0067674E"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DA989" w14:textId="77777777" w:rsidR="0067674E" w:rsidRPr="00151316" w:rsidRDefault="0067674E"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BAA" w14:textId="78D4ECD8" w:rsidR="0067674E" w:rsidRPr="004D16C0" w:rsidRDefault="0067674E"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CEE65" w14:textId="0579C125" w:rsidR="0067674E" w:rsidRPr="004D16C0" w:rsidRDefault="0067674E"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einert, Matthias (M.)">
    <w15:presenceInfo w15:providerId="AD" w15:userId="S::mweinert@ford.com::d9945f58-3c58-41aa-b35b-3fc442fb5c4f"/>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mirrorMargins/>
  <w:hideSpellingError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4CF7"/>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F0E7A"/>
    <w:rsid w:val="000F23F7"/>
    <w:rsid w:val="000F609E"/>
    <w:rsid w:val="001013FB"/>
    <w:rsid w:val="00105B03"/>
    <w:rsid w:val="00113DCB"/>
    <w:rsid w:val="00123370"/>
    <w:rsid w:val="00132FAE"/>
    <w:rsid w:val="00143C92"/>
    <w:rsid w:val="00151B6D"/>
    <w:rsid w:val="0015226D"/>
    <w:rsid w:val="00162783"/>
    <w:rsid w:val="0017421C"/>
    <w:rsid w:val="0018150D"/>
    <w:rsid w:val="0018659B"/>
    <w:rsid w:val="00192045"/>
    <w:rsid w:val="00193D8E"/>
    <w:rsid w:val="00194950"/>
    <w:rsid w:val="001A0B0F"/>
    <w:rsid w:val="001A33D0"/>
    <w:rsid w:val="001A6FE7"/>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504E"/>
    <w:rsid w:val="00203EA9"/>
    <w:rsid w:val="00206112"/>
    <w:rsid w:val="0021482A"/>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B772D"/>
    <w:rsid w:val="002C067A"/>
    <w:rsid w:val="002C453D"/>
    <w:rsid w:val="002C4667"/>
    <w:rsid w:val="002C471C"/>
    <w:rsid w:val="002D17E4"/>
    <w:rsid w:val="002D2C85"/>
    <w:rsid w:val="002D5F2B"/>
    <w:rsid w:val="002D782E"/>
    <w:rsid w:val="002E0796"/>
    <w:rsid w:val="002E1EA9"/>
    <w:rsid w:val="002F1570"/>
    <w:rsid w:val="002F65DE"/>
    <w:rsid w:val="00305A8B"/>
    <w:rsid w:val="00306366"/>
    <w:rsid w:val="00314414"/>
    <w:rsid w:val="00315EB8"/>
    <w:rsid w:val="003167A5"/>
    <w:rsid w:val="003168E5"/>
    <w:rsid w:val="00322A6A"/>
    <w:rsid w:val="003247F9"/>
    <w:rsid w:val="003259B9"/>
    <w:rsid w:val="003336DF"/>
    <w:rsid w:val="00333718"/>
    <w:rsid w:val="003440A5"/>
    <w:rsid w:val="003455CD"/>
    <w:rsid w:val="00345B93"/>
    <w:rsid w:val="0034792F"/>
    <w:rsid w:val="00357E93"/>
    <w:rsid w:val="003621EE"/>
    <w:rsid w:val="0036223F"/>
    <w:rsid w:val="0036320E"/>
    <w:rsid w:val="00374B65"/>
    <w:rsid w:val="003779B4"/>
    <w:rsid w:val="00382CFC"/>
    <w:rsid w:val="00385BD6"/>
    <w:rsid w:val="00386314"/>
    <w:rsid w:val="003959AA"/>
    <w:rsid w:val="00395E39"/>
    <w:rsid w:val="00396023"/>
    <w:rsid w:val="00396685"/>
    <w:rsid w:val="003A18D8"/>
    <w:rsid w:val="003A3808"/>
    <w:rsid w:val="003A4064"/>
    <w:rsid w:val="003B153F"/>
    <w:rsid w:val="003B19A0"/>
    <w:rsid w:val="003B3D92"/>
    <w:rsid w:val="003B50DC"/>
    <w:rsid w:val="003C2428"/>
    <w:rsid w:val="003D4CC2"/>
    <w:rsid w:val="003E0950"/>
    <w:rsid w:val="003E18DF"/>
    <w:rsid w:val="003E2B99"/>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66A87"/>
    <w:rsid w:val="00466AFA"/>
    <w:rsid w:val="00481387"/>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501F28"/>
    <w:rsid w:val="00502DF5"/>
    <w:rsid w:val="00502ECC"/>
    <w:rsid w:val="0050351B"/>
    <w:rsid w:val="0050777B"/>
    <w:rsid w:val="005132CE"/>
    <w:rsid w:val="005160E8"/>
    <w:rsid w:val="0051622F"/>
    <w:rsid w:val="005179B7"/>
    <w:rsid w:val="00525DF8"/>
    <w:rsid w:val="00526284"/>
    <w:rsid w:val="00537730"/>
    <w:rsid w:val="0054277F"/>
    <w:rsid w:val="0054733A"/>
    <w:rsid w:val="00550DB2"/>
    <w:rsid w:val="00551453"/>
    <w:rsid w:val="00552CA1"/>
    <w:rsid w:val="0055799E"/>
    <w:rsid w:val="00563419"/>
    <w:rsid w:val="00565312"/>
    <w:rsid w:val="005655C2"/>
    <w:rsid w:val="0056585E"/>
    <w:rsid w:val="00592196"/>
    <w:rsid w:val="00595051"/>
    <w:rsid w:val="00596E93"/>
    <w:rsid w:val="005B20BF"/>
    <w:rsid w:val="005B3EC6"/>
    <w:rsid w:val="005B6BD7"/>
    <w:rsid w:val="005C101E"/>
    <w:rsid w:val="005C352C"/>
    <w:rsid w:val="005C3646"/>
    <w:rsid w:val="005D5977"/>
    <w:rsid w:val="005D6017"/>
    <w:rsid w:val="005E0526"/>
    <w:rsid w:val="005E1116"/>
    <w:rsid w:val="005E56D0"/>
    <w:rsid w:val="005E786E"/>
    <w:rsid w:val="005E7BD0"/>
    <w:rsid w:val="005F169A"/>
    <w:rsid w:val="005F3399"/>
    <w:rsid w:val="0060413A"/>
    <w:rsid w:val="00604E26"/>
    <w:rsid w:val="00610D56"/>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C0EF8"/>
    <w:rsid w:val="006C48BF"/>
    <w:rsid w:val="006D1F06"/>
    <w:rsid w:val="006D3D76"/>
    <w:rsid w:val="006E40FA"/>
    <w:rsid w:val="006E7579"/>
    <w:rsid w:val="006F3F3B"/>
    <w:rsid w:val="006F6E48"/>
    <w:rsid w:val="006F7241"/>
    <w:rsid w:val="007051AA"/>
    <w:rsid w:val="00716FAE"/>
    <w:rsid w:val="00723919"/>
    <w:rsid w:val="00727322"/>
    <w:rsid w:val="00727AF4"/>
    <w:rsid w:val="00731939"/>
    <w:rsid w:val="0073389D"/>
    <w:rsid w:val="00733F9C"/>
    <w:rsid w:val="007346D6"/>
    <w:rsid w:val="007363F0"/>
    <w:rsid w:val="00736962"/>
    <w:rsid w:val="00741F4D"/>
    <w:rsid w:val="00754896"/>
    <w:rsid w:val="0076161D"/>
    <w:rsid w:val="00762AED"/>
    <w:rsid w:val="00763022"/>
    <w:rsid w:val="00772623"/>
    <w:rsid w:val="007729D9"/>
    <w:rsid w:val="00774861"/>
    <w:rsid w:val="007812F0"/>
    <w:rsid w:val="007836EA"/>
    <w:rsid w:val="0079653A"/>
    <w:rsid w:val="007A68CF"/>
    <w:rsid w:val="007A7529"/>
    <w:rsid w:val="007B0C70"/>
    <w:rsid w:val="007B3B45"/>
    <w:rsid w:val="007B3FE9"/>
    <w:rsid w:val="007B49E1"/>
    <w:rsid w:val="007B5DAA"/>
    <w:rsid w:val="007B61D2"/>
    <w:rsid w:val="007C16D2"/>
    <w:rsid w:val="007C3DD4"/>
    <w:rsid w:val="007C6648"/>
    <w:rsid w:val="007C6B8E"/>
    <w:rsid w:val="007D631A"/>
    <w:rsid w:val="007E14C1"/>
    <w:rsid w:val="007E4ADE"/>
    <w:rsid w:val="007F3B91"/>
    <w:rsid w:val="007F7F35"/>
    <w:rsid w:val="00800E67"/>
    <w:rsid w:val="00802A75"/>
    <w:rsid w:val="008116BB"/>
    <w:rsid w:val="0082319D"/>
    <w:rsid w:val="008248CC"/>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4B5A"/>
    <w:rsid w:val="008A4C29"/>
    <w:rsid w:val="008A56B3"/>
    <w:rsid w:val="008A6D64"/>
    <w:rsid w:val="008B5A82"/>
    <w:rsid w:val="008B7504"/>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610"/>
    <w:rsid w:val="009F4BBF"/>
    <w:rsid w:val="009F5564"/>
    <w:rsid w:val="00A10C28"/>
    <w:rsid w:val="00A11911"/>
    <w:rsid w:val="00A122BE"/>
    <w:rsid w:val="00A2134E"/>
    <w:rsid w:val="00A236DA"/>
    <w:rsid w:val="00A33FC4"/>
    <w:rsid w:val="00A35202"/>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49A4"/>
    <w:rsid w:val="00AB5C7F"/>
    <w:rsid w:val="00AC1762"/>
    <w:rsid w:val="00AC3984"/>
    <w:rsid w:val="00AC5E41"/>
    <w:rsid w:val="00AD27E7"/>
    <w:rsid w:val="00AD2CFA"/>
    <w:rsid w:val="00AD6264"/>
    <w:rsid w:val="00AE439A"/>
    <w:rsid w:val="00B01C6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7008"/>
    <w:rsid w:val="00B603B2"/>
    <w:rsid w:val="00B77025"/>
    <w:rsid w:val="00B80F08"/>
    <w:rsid w:val="00B82346"/>
    <w:rsid w:val="00B83404"/>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7E17"/>
    <w:rsid w:val="00CD0567"/>
    <w:rsid w:val="00CD0D5E"/>
    <w:rsid w:val="00CD5032"/>
    <w:rsid w:val="00CD5966"/>
    <w:rsid w:val="00CF2339"/>
    <w:rsid w:val="00CF5010"/>
    <w:rsid w:val="00CF6BB6"/>
    <w:rsid w:val="00D0519E"/>
    <w:rsid w:val="00D11DD0"/>
    <w:rsid w:val="00D12D02"/>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6D41"/>
    <w:rsid w:val="00D940C3"/>
    <w:rsid w:val="00DB0AC2"/>
    <w:rsid w:val="00DB6BB6"/>
    <w:rsid w:val="00DC3394"/>
    <w:rsid w:val="00DC6717"/>
    <w:rsid w:val="00DD0D68"/>
    <w:rsid w:val="00DD1BA4"/>
    <w:rsid w:val="00DD452F"/>
    <w:rsid w:val="00DD5EBC"/>
    <w:rsid w:val="00DE4393"/>
    <w:rsid w:val="00DF121D"/>
    <w:rsid w:val="00DF4C66"/>
    <w:rsid w:val="00DF6AAF"/>
    <w:rsid w:val="00E014A1"/>
    <w:rsid w:val="00E134BA"/>
    <w:rsid w:val="00E1367D"/>
    <w:rsid w:val="00E15B74"/>
    <w:rsid w:val="00E21EC4"/>
    <w:rsid w:val="00E26B6D"/>
    <w:rsid w:val="00E326F1"/>
    <w:rsid w:val="00E3566D"/>
    <w:rsid w:val="00E45C50"/>
    <w:rsid w:val="00E45DE1"/>
    <w:rsid w:val="00E50F27"/>
    <w:rsid w:val="00E52664"/>
    <w:rsid w:val="00E644C2"/>
    <w:rsid w:val="00E64A65"/>
    <w:rsid w:val="00E65B74"/>
    <w:rsid w:val="00E66E01"/>
    <w:rsid w:val="00E67D21"/>
    <w:rsid w:val="00E70F03"/>
    <w:rsid w:val="00E8597D"/>
    <w:rsid w:val="00E8630A"/>
    <w:rsid w:val="00E913A8"/>
    <w:rsid w:val="00E935CD"/>
    <w:rsid w:val="00EA6876"/>
    <w:rsid w:val="00EA7BD6"/>
    <w:rsid w:val="00EB060A"/>
    <w:rsid w:val="00EB5B98"/>
    <w:rsid w:val="00EB5FF5"/>
    <w:rsid w:val="00EC6974"/>
    <w:rsid w:val="00EC76BD"/>
    <w:rsid w:val="00ED0975"/>
    <w:rsid w:val="00ED5FAB"/>
    <w:rsid w:val="00EF0F82"/>
    <w:rsid w:val="00F00F2D"/>
    <w:rsid w:val="00F05698"/>
    <w:rsid w:val="00F062AF"/>
    <w:rsid w:val="00F1218D"/>
    <w:rsid w:val="00F16E77"/>
    <w:rsid w:val="00F2297C"/>
    <w:rsid w:val="00F2523E"/>
    <w:rsid w:val="00F26E1C"/>
    <w:rsid w:val="00F372F3"/>
    <w:rsid w:val="00F413BE"/>
    <w:rsid w:val="00F42FEA"/>
    <w:rsid w:val="00F44352"/>
    <w:rsid w:val="00F46331"/>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image" Target="media/image87.png"/><Relationship Id="rId21" Type="http://schemas.openxmlformats.org/officeDocument/2006/relationships/oleObject" Target="embeddings/oleObject1.bin"/><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3.png"/><Relationship Id="rId133" Type="http://schemas.openxmlformats.org/officeDocument/2006/relationships/image" Target="media/image100.png"/><Relationship Id="rId138" Type="http://schemas.openxmlformats.org/officeDocument/2006/relationships/image" Target="media/image105.jpeg"/><Relationship Id="rId16" Type="http://schemas.openxmlformats.org/officeDocument/2006/relationships/footer" Target="footer3.xml"/><Relationship Id="rId107" Type="http://schemas.openxmlformats.org/officeDocument/2006/relationships/image" Target="media/image80.wmf"/><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1.png"/><Relationship Id="rId128" Type="http://schemas.openxmlformats.org/officeDocument/2006/relationships/image" Target="media/image95.png"/><Relationship Id="rId144" Type="http://schemas.microsoft.com/office/2011/relationships/people" Target="people.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4.png"/><Relationship Id="rId27" Type="http://schemas.microsoft.com/office/2016/09/relationships/commentsIds" Target="commentsIds.xml"/><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0.png"/><Relationship Id="rId69" Type="http://schemas.microsoft.com/office/2007/relationships/hdphoto" Target="media/hdphoto1.wdp"/><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comments" Target="comments.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hyperlink" Target="https://upload.wikimedia.org/wikipedia/commons/0/03/Hairpin_clip.png" TargetMode="External"/><Relationship Id="rId67" Type="http://schemas.openxmlformats.org/officeDocument/2006/relationships/image" Target="media/image43.png"/><Relationship Id="rId103" Type="http://schemas.openxmlformats.org/officeDocument/2006/relationships/image" Target="media/image76.png"/><Relationship Id="rId108" Type="http://schemas.openxmlformats.org/officeDocument/2006/relationships/oleObject" Target="embeddings/oleObject4.bin"/><Relationship Id="rId116" Type="http://schemas.openxmlformats.org/officeDocument/2006/relationships/image" Target="media/image86.png"/><Relationship Id="rId124" Type="http://schemas.openxmlformats.org/officeDocument/2006/relationships/image" Target="media/image92.png"/><Relationship Id="rId129" Type="http://schemas.openxmlformats.org/officeDocument/2006/relationships/image" Target="media/image96.png"/><Relationship Id="rId137" Type="http://schemas.openxmlformats.org/officeDocument/2006/relationships/image" Target="media/image104.png"/><Relationship Id="rId20" Type="http://schemas.openxmlformats.org/officeDocument/2006/relationships/image" Target="media/image3.emf"/><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wmf"/><Relationship Id="rId111" Type="http://schemas.openxmlformats.org/officeDocument/2006/relationships/oleObject" Target="embeddings/oleObject5.bin"/><Relationship Id="rId132" Type="http://schemas.openxmlformats.org/officeDocument/2006/relationships/image" Target="media/image99.png"/><Relationship Id="rId140" Type="http://schemas.openxmlformats.org/officeDocument/2006/relationships/image" Target="media/image107.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microsoft.com/office/2018/08/relationships/commentsExtensible" Target="commentsExtensible.xml"/><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79.png"/><Relationship Id="rId114" Type="http://schemas.openxmlformats.org/officeDocument/2006/relationships/image" Target="media/image85.png"/><Relationship Id="rId119" Type="http://schemas.openxmlformats.org/officeDocument/2006/relationships/oleObject" Target="embeddings/oleObject7.bin"/><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emf"/><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oleObject" Target="embeddings/oleObject8.bin"/><Relationship Id="rId130" Type="http://schemas.openxmlformats.org/officeDocument/2006/relationships/image" Target="media/image97.png"/><Relationship Id="rId135" Type="http://schemas.openxmlformats.org/officeDocument/2006/relationships/image" Target="media/image102.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7.png"/><Relationship Id="rId109" Type="http://schemas.openxmlformats.org/officeDocument/2006/relationships/image" Target="media/image81.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oleObject" Target="embeddings/oleObject2.bin"/><Relationship Id="rId104" Type="http://schemas.openxmlformats.org/officeDocument/2006/relationships/image" Target="media/image77.png"/><Relationship Id="rId120" Type="http://schemas.openxmlformats.org/officeDocument/2006/relationships/image" Target="media/image89.png"/><Relationship Id="rId125" Type="http://schemas.openxmlformats.org/officeDocument/2006/relationships/oleObject" Target="embeddings/oleObject9.bin"/><Relationship Id="rId141"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2.jpe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oleObject" Target="embeddings/oleObject6.bin"/><Relationship Id="rId131" Type="http://schemas.openxmlformats.org/officeDocument/2006/relationships/image" Target="media/image98.png"/><Relationship Id="rId136" Type="http://schemas.openxmlformats.org/officeDocument/2006/relationships/image" Target="media/image103.png"/><Relationship Id="rId61" Type="http://schemas.openxmlformats.org/officeDocument/2006/relationships/image" Target="media/image37.png"/><Relationship Id="rId82" Type="http://schemas.openxmlformats.org/officeDocument/2006/relationships/image" Target="media/image57.emf"/><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oleObject" Target="embeddings/oleObject3.bin"/><Relationship Id="rId105" Type="http://schemas.openxmlformats.org/officeDocument/2006/relationships/image" Target="media/image78.png"/><Relationship Id="rId126"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90.png"/><Relationship Id="rId142" Type="http://schemas.openxmlformats.org/officeDocument/2006/relationships/footer" Target="foot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5</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6</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7</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12</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9</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10</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8</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3</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DD0999-16C2-4C0E-97DC-48D3AA5381ED}">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161</Pages>
  <Words>49852</Words>
  <Characters>314072</Characters>
  <Application>Microsoft Office Word</Application>
  <DocSecurity>0</DocSecurity>
  <Lines>2617</Lines>
  <Paragraphs>726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363198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Weinert, Matthias (M.)</cp:lastModifiedBy>
  <cp:revision>4</cp:revision>
  <cp:lastPrinted>2022-02-21T09:55:00Z</cp:lastPrinted>
  <dcterms:created xsi:type="dcterms:W3CDTF">2022-02-21T09:33:00Z</dcterms:created>
  <dcterms:modified xsi:type="dcterms:W3CDTF">2022-02-21T10:19:00Z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